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3D3A8F98" w:rsidR="00ED1A8D" w:rsidRPr="002526BE" w:rsidRDefault="0031585A" w:rsidP="00095B7D">
            <w:r>
              <w:t>Feb</w:t>
            </w:r>
            <w:r w:rsidR="00BA373C">
              <w:t xml:space="preserve"> </w:t>
            </w:r>
            <w:r w:rsidR="00504DFE">
              <w:t>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417F2918" w:rsidR="00ED1A8D" w:rsidRPr="002526BE" w:rsidRDefault="001C23FA" w:rsidP="00095B7D">
            <w:r>
              <w:t>Feb</w:t>
            </w:r>
            <w:r w:rsidR="00BA373C">
              <w:t xml:space="preserve"> 20</w:t>
            </w:r>
            <w:r w:rsidR="00504DFE">
              <w:t>, 2021</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r w:rsidR="001C23FA">
              <w:rPr>
                <w:rFonts w:ascii="Times" w:hAnsi="Times"/>
                <w:color w:val="000000" w:themeColor="text1"/>
              </w:rPr>
              <w:t>VSUP</w:t>
            </w:r>
            <w:r w:rsidR="00BC6E89">
              <w:rPr>
                <w:rFonts w:ascii="Times" w:hAnsi="Times"/>
                <w:color w:val="000000" w:themeColor="text1"/>
              </w:rPr>
              <w:t xml:space="preserve"> </w:t>
            </w:r>
            <w:r w:rsidR="00BC6E89">
              <w:t xml:space="preserve"> [Correll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general public.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in particular of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In particular</w:t>
            </w:r>
            <w:r w:rsidR="00154708">
              <w:t>,</w:t>
            </w:r>
            <w:r w:rsidR="00542031">
              <w:t xml:space="preserve"> we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[Correll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46086069" w14:textId="4A677A7B" w:rsidR="00154708" w:rsidRDefault="00154708" w:rsidP="00216B43"/>
    <w:p w14:paraId="7ED28E75" w14:textId="77777777" w:rsidR="00154708" w:rsidRDefault="00154708"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lastRenderedPageBreak/>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in order to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r w:rsidR="00154708" w:rsidRPr="00154708">
              <w:rPr>
                <w:color w:val="000000" w:themeColor="text1"/>
              </w:rPr>
              <w:t>Correll</w:t>
            </w:r>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 and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r w:rsidR="00B708BC">
              <w:rPr>
                <w:color w:val="000000" w:themeColor="text1"/>
              </w:rPr>
              <w:t xml:space="preserve">In </w:t>
            </w:r>
            <w:r>
              <w:rPr>
                <w:color w:val="000000" w:themeColor="text1"/>
              </w:rPr>
              <w:t>particular</w:t>
            </w:r>
            <w:r w:rsidR="00B708BC">
              <w:rPr>
                <w:color w:val="000000" w:themeColor="text1"/>
              </w:rPr>
              <w:t xml:space="preserve">, they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57CE4661" w:rsidR="00CA0DE4" w:rsidRDefault="00CA0DE4" w:rsidP="00216B43"/>
    <w:p w14:paraId="1F6EEA1B" w14:textId="7D17D2BD" w:rsidR="00154708" w:rsidRDefault="00154708" w:rsidP="00216B43"/>
    <w:p w14:paraId="60B33575" w14:textId="5616B241" w:rsidR="00154708" w:rsidRDefault="00154708" w:rsidP="00216B43"/>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(e.g.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r w:rsidR="006003D1" w:rsidRPr="00046004">
              <w:rPr>
                <w:rFonts w:ascii="Times" w:hAnsi="Times"/>
              </w:rPr>
              <w:t>X</w:t>
            </w:r>
            <w:r w:rsidRPr="00046004">
              <w:rPr>
                <w:rFonts w:ascii="Times" w:hAnsi="Times"/>
              </w:rPr>
              <w:t xml:space="preserve"> ]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[Correll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etc)</w:t>
            </w:r>
          </w:p>
          <w:p w14:paraId="025E0A3B" w14:textId="77777777" w:rsidR="005E4117" w:rsidRDefault="0070741E" w:rsidP="0070741E">
            <w:pPr>
              <w:rPr>
                <w:rFonts w:ascii="Times" w:hAnsi="Times"/>
              </w:rPr>
            </w:pPr>
            <w:r w:rsidRPr="00046004">
              <w:rPr>
                <w:rFonts w:ascii="Times" w:hAnsi="Times" w:cs="Calibri"/>
              </w:rPr>
              <w:t xml:space="preserve">[  ]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First of all,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825F93" w:rsidRDefault="00403FA6" w:rsidP="003E0BD1">
            <w:pPr>
              <w:pStyle w:val="NormalWeb"/>
              <w:shd w:val="clear" w:color="auto" w:fill="FFFFFF"/>
              <w:jc w:val="both"/>
              <w:rPr>
                <w:rFonts w:ascii="Times" w:hAnsi="Times"/>
                <w:color w:val="C00000"/>
                <w:sz w:val="24"/>
              </w:rPr>
            </w:pPr>
            <w:r w:rsidRPr="00825F93">
              <w:rPr>
                <w:rFonts w:ascii="Times" w:hAnsi="Times"/>
                <w:color w:val="C00000"/>
                <w:sz w:val="24"/>
              </w:rPr>
              <w:t xml:space="preserve">Every participant will receive compensation of </w:t>
            </w:r>
            <w:ins w:id="2" w:author="Rashid Islam" w:date="2022-02-12T09:50:00Z">
              <w:r w:rsidR="00213170">
                <w:rPr>
                  <w:rFonts w:ascii="Times" w:hAnsi="Times"/>
                  <w:color w:val="C00000"/>
                  <w:sz w:val="24"/>
                </w:rPr>
                <w:t>$</w:t>
              </w:r>
            </w:ins>
            <w:r w:rsidRPr="00825F93">
              <w:rPr>
                <w:rFonts w:ascii="Times" w:hAnsi="Times"/>
                <w:color w:val="C00000"/>
                <w:sz w:val="24"/>
              </w:rPr>
              <w:t>10</w:t>
            </w:r>
            <w:r w:rsidR="003E0BD1" w:rsidRPr="00825F93">
              <w:rPr>
                <w:rFonts w:ascii="Times" w:hAnsi="Times"/>
                <w:color w:val="C00000"/>
                <w:sz w:val="24"/>
              </w:rPr>
              <w:t xml:space="preserve"> (Walmart/Amazon </w:t>
            </w:r>
            <w:r w:rsidR="00EF60A4" w:rsidRPr="00825F93">
              <w:rPr>
                <w:rFonts w:ascii="Times" w:hAnsi="Times"/>
                <w:color w:val="C00000"/>
                <w:sz w:val="24"/>
              </w:rPr>
              <w:t xml:space="preserve">E-Gift </w:t>
            </w:r>
            <w:r w:rsidR="003E0BD1" w:rsidRPr="00825F93">
              <w:rPr>
                <w:rFonts w:ascii="Times" w:hAnsi="Times"/>
                <w:color w:val="C00000"/>
                <w:sz w:val="24"/>
              </w:rPr>
              <w:t>card)</w:t>
            </w:r>
            <w:r w:rsidRPr="00825F93">
              <w:rPr>
                <w:rFonts w:ascii="Times" w:hAnsi="Times"/>
                <w:color w:val="C00000"/>
                <w:sz w:val="24"/>
              </w:rPr>
              <w:t xml:space="preserve"> from the researcher after the study. The compensation will be given even if the participant does not finish the study. </w:t>
            </w:r>
            <w:r w:rsidR="004E6740" w:rsidRPr="00825F93">
              <w:rPr>
                <w:rFonts w:ascii="Times" w:hAnsi="Times"/>
                <w:color w:val="C00000"/>
                <w:sz w:val="24"/>
              </w:rPr>
              <w:t>The gift-card will be sen</w:t>
            </w:r>
            <w:r w:rsidR="00782AAD" w:rsidRPr="00825F93">
              <w:rPr>
                <w:rFonts w:ascii="Times" w:hAnsi="Times"/>
                <w:color w:val="C00000"/>
                <w:sz w:val="24"/>
              </w:rPr>
              <w:t>t</w:t>
            </w:r>
            <w:r w:rsidR="004E6740" w:rsidRPr="00825F93">
              <w:rPr>
                <w:rFonts w:ascii="Times" w:hAnsi="Times"/>
                <w:color w:val="C00000"/>
                <w:sz w:val="24"/>
              </w:rPr>
              <w:t xml:space="preserve"> to their email</w:t>
            </w:r>
            <w:r w:rsidRPr="00825F93">
              <w:rPr>
                <w:rFonts w:ascii="Times" w:hAnsi="Times"/>
                <w:color w:val="C00000"/>
                <w:sz w:val="24"/>
              </w:rPr>
              <w:t xml:space="preserve"> and there won’t be any other expenses in the study.</w:t>
            </w:r>
            <w:ins w:id="3" w:author="Rashid Islam" w:date="2022-02-12T07:48:00Z">
              <w:r w:rsidR="00803B72">
                <w:rPr>
                  <w:rFonts w:ascii="Times" w:hAnsi="Times"/>
                  <w:color w:val="C00000"/>
                  <w:sz w:val="24"/>
                </w:rPr>
                <w:t xml:space="preserve"> </w:t>
              </w:r>
            </w:ins>
            <w:r w:rsidR="00803B72">
              <w:rPr>
                <w:rFonts w:ascii="Times" w:hAnsi="Times"/>
                <w:color w:val="C00000"/>
                <w:sz w:val="24"/>
              </w:rPr>
              <w:t>Since the gift-card will be provided through email</w:t>
            </w:r>
            <w:ins w:id="4" w:author="Rashid Islam" w:date="2022-02-12T07:50:00Z">
              <w:r w:rsidR="00803B72">
                <w:rPr>
                  <w:rFonts w:ascii="Times" w:hAnsi="Times"/>
                  <w:color w:val="C00000"/>
                  <w:sz w:val="24"/>
                </w:rPr>
                <w:t>,</w:t>
              </w:r>
            </w:ins>
            <w:r w:rsidR="00803B72">
              <w:rPr>
                <w:rFonts w:ascii="Times" w:hAnsi="Times"/>
                <w:color w:val="C00000"/>
                <w:sz w:val="24"/>
              </w:rPr>
              <w:t xml:space="preserve">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5"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6" w:name="_Hlk20834429"/>
            <w:r w:rsidR="00A51B0B" w:rsidRPr="00046004">
              <w:rPr>
                <w:rFonts w:ascii="Times" w:hAnsi="Times" w:cstheme="minorHAnsi"/>
                <w:szCs w:val="22"/>
              </w:rPr>
              <w:t>anonymous, anonymized, de-identified/coded, identifying</w:t>
            </w:r>
            <w:bookmarkEnd w:id="6"/>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5"/>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 xml:space="preserve">We will use </w:t>
            </w:r>
            <w:ins w:id="7" w:author="Rashid Islam" w:date="2022-02-12T09:44:00Z">
              <w:r w:rsidR="002F7F31">
                <w:rPr>
                  <w:rFonts w:ascii="Times" w:hAnsi="Times"/>
                  <w:sz w:val="24"/>
                </w:rPr>
                <w:t>our self-developed web application for the</w:t>
              </w:r>
            </w:ins>
            <w:r w:rsidRPr="00046004">
              <w:rPr>
                <w:rFonts w:ascii="Times" w:hAnsi="Times"/>
                <w:sz w:val="24"/>
              </w:rPr>
              <w:t xml:space="preserve"> questionnaire. The questionnaire will include multiple choice questions and </w:t>
            </w:r>
            <w:ins w:id="8" w:author="Rashid Islam" w:date="2022-02-12T09:48:00Z">
              <w:r w:rsidR="00213170" w:rsidRPr="00213170">
                <w:rPr>
                  <w:rFonts w:ascii="Times" w:hAnsi="Times"/>
                  <w:sz w:val="24"/>
                </w:rPr>
                <w:t>identification</w:t>
              </w:r>
              <w:r w:rsidR="00213170" w:rsidRPr="00213170" w:rsidDel="00213170">
                <w:rPr>
                  <w:rFonts w:ascii="Times" w:hAnsi="Times"/>
                  <w:sz w:val="24"/>
                </w:rPr>
                <w:t xml:space="preserve"> </w:t>
              </w:r>
            </w:ins>
            <w:ins w:id="9" w:author="Rashid Islam" w:date="2022-02-12T09:47:00Z">
              <w:r w:rsidR="00213170">
                <w:rPr>
                  <w:rFonts w:ascii="Times" w:hAnsi="Times"/>
                  <w:sz w:val="24"/>
                </w:rPr>
                <w:t>questions based on provided parameter</w:t>
              </w:r>
            </w:ins>
            <w:ins w:id="10" w:author="Rashid Islam" w:date="2022-02-12T09:48:00Z">
              <w:r w:rsidR="00213170">
                <w:rPr>
                  <w:rFonts w:ascii="Times" w:hAnsi="Times"/>
                  <w:sz w:val="24"/>
                </w:rPr>
                <w:t>s</w:t>
              </w:r>
            </w:ins>
            <w:r w:rsidRPr="00046004">
              <w:rPr>
                <w:rFonts w:ascii="Times" w:hAnsi="Times"/>
                <w:sz w:val="24"/>
              </w:rPr>
              <w:t xml:space="preserve">. </w:t>
            </w:r>
            <w:ins w:id="11" w:author="Rashid Islam" w:date="2022-02-12T09:45:00Z">
              <w:r w:rsidR="002F7F31">
                <w:rPr>
                  <w:rFonts w:ascii="Times" w:hAnsi="Times"/>
                  <w:sz w:val="24"/>
                </w:rPr>
                <w:t xml:space="preserve">No personal information will be asked from the participants other than email to </w:t>
              </w:r>
              <w:r w:rsidR="00213170">
                <w:rPr>
                  <w:rFonts w:ascii="Times" w:hAnsi="Times"/>
                  <w:sz w:val="24"/>
                </w:rPr>
                <w:t>send the gift-c</w:t>
              </w:r>
            </w:ins>
            <w:ins w:id="12" w:author="Rashid Islam" w:date="2022-02-12T09:46:00Z">
              <w:r w:rsidR="00213170">
                <w:rPr>
                  <w:rFonts w:ascii="Times" w:hAnsi="Times"/>
                  <w:sz w:val="24"/>
                </w:rPr>
                <w:t xml:space="preserve">ard and computer skill/profession to evaluate our study performance based on </w:t>
              </w:r>
            </w:ins>
            <w:ins w:id="13" w:author="Rashid Islam" w:date="2022-02-12T09:48:00Z">
              <w:r w:rsidR="00213170">
                <w:rPr>
                  <w:rFonts w:ascii="Times" w:hAnsi="Times"/>
                  <w:sz w:val="24"/>
                </w:rPr>
                <w:t xml:space="preserve">their </w:t>
              </w:r>
            </w:ins>
            <w:ins w:id="14" w:author="Rashid Islam" w:date="2022-02-12T09:46:00Z">
              <w:r w:rsidR="00213170">
                <w:rPr>
                  <w:rFonts w:ascii="Times" w:hAnsi="Times"/>
                  <w:sz w:val="24"/>
                </w:rPr>
                <w:t>qualification</w:t>
              </w:r>
            </w:ins>
            <w:r w:rsidRPr="00046004">
              <w:rPr>
                <w:rFonts w:ascii="Times" w:hAnsi="Times"/>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r w:rsidR="0070741E" w:rsidRPr="00046004">
              <w:rPr>
                <w:rFonts w:ascii="Times" w:hAnsi="Times" w:cstheme="minorHAnsi"/>
              </w:rPr>
              <w:t xml:space="preserve">[  ]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B32E89">
              <w:rPr>
                <w:color w:val="C00000"/>
              </w:rPr>
              <w:t xml:space="preserve">in </w:t>
            </w:r>
            <w:ins w:id="15" w:author="Rashid Islam" w:date="2022-02-12T09:34:00Z">
              <w:r w:rsidR="00A50A88" w:rsidRPr="00B32E89">
                <w:rPr>
                  <w:color w:val="C00000"/>
                </w:rPr>
                <w:t>the filesystem</w:t>
              </w:r>
            </w:ins>
            <w:r w:rsidRPr="00B32E89">
              <w:rPr>
                <w:color w:val="C00000"/>
              </w:rPr>
              <w:t xml:space="preserve"> </w:t>
            </w:r>
            <w:r w:rsidRPr="00046004">
              <w:t>on the Dalhousie Servers</w:t>
            </w:r>
            <w:ins w:id="16" w:author="Rashid Islam" w:date="2022-02-12T09:38:00Z">
              <w:r w:rsidR="00B32E89">
                <w:t xml:space="preserve"> (secure web-space allocated for the researcher)</w:t>
              </w:r>
            </w:ins>
            <w:ins w:id="17" w:author="Rashid Islam" w:date="2022-02-12T09:35:00Z">
              <w:r w:rsidR="00B32E89">
                <w:t xml:space="preserve"> through our online web application automatically</w:t>
              </w:r>
            </w:ins>
            <w:r w:rsidRPr="00046004">
              <w:t xml:space="preserve">. Recorded audio and video from the screenshare will be stored on </w:t>
            </w:r>
            <w:ins w:id="18" w:author="Rashid Islam" w:date="2022-02-12T09:38:00Z">
              <w:r w:rsidR="00B32E89">
                <w:t>the same</w:t>
              </w:r>
            </w:ins>
            <w:r w:rsidRPr="00046004">
              <w:t xml:space="preserve"> secure server at the Faculty of Computer Science, Dalhousie University</w:t>
            </w:r>
            <w:r w:rsidRPr="00046004">
              <w:rPr>
                <w:color w:val="000000" w:themeColor="text1"/>
                <w:shd w:val="clear" w:color="auto" w:fill="FFFFFF"/>
              </w:rPr>
              <w:t xml:space="preserve">. </w:t>
            </w:r>
            <w:ins w:id="19" w:author="Rashid Islam" w:date="2022-02-12T09:41:00Z">
              <w:r w:rsidR="002F7F31">
                <w:rPr>
                  <w:color w:val="000000" w:themeColor="text1"/>
                  <w:shd w:val="clear" w:color="auto" w:fill="FFFFFF"/>
                </w:rPr>
                <w:t xml:space="preserve">The data will be stored </w:t>
              </w:r>
            </w:ins>
            <w:ins w:id="20" w:author="Rashid Islam" w:date="2022-02-12T09:42:00Z">
              <w:r w:rsidR="002F7F31">
                <w:rPr>
                  <w:color w:val="000000" w:themeColor="text1"/>
                  <w:shd w:val="clear" w:color="auto" w:fill="FFFFFF"/>
                </w:rPr>
                <w:t>anonymously and will be automatically destroyed after successfu</w:t>
              </w:r>
            </w:ins>
            <w:ins w:id="21" w:author="Rashid Islam" w:date="2022-02-12T09:43:00Z">
              <w:r w:rsidR="002F7F31">
                <w:rPr>
                  <w:color w:val="000000" w:themeColor="text1"/>
                  <w:shd w:val="clear" w:color="auto" w:fill="FFFFFF"/>
                </w:rPr>
                <w:t>l completion</w:t>
              </w:r>
            </w:ins>
            <w:ins w:id="22" w:author="Rashid Islam" w:date="2022-02-12T09:42:00Z">
              <w:r w:rsidR="002F7F31">
                <w:rPr>
                  <w:color w:val="000000" w:themeColor="text1"/>
                  <w:shd w:val="clear" w:color="auto" w:fill="FFFFFF"/>
                </w:rPr>
                <w:t xml:space="preserve"> of the </w:t>
              </w:r>
            </w:ins>
            <w:ins w:id="23" w:author="Rashid Islam" w:date="2022-02-12T09:43:00Z">
              <w:r w:rsidR="002F7F31">
                <w:rPr>
                  <w:color w:val="000000" w:themeColor="text1"/>
                  <w:shd w:val="clear" w:color="auto" w:fill="FFFFFF"/>
                </w:rPr>
                <w:t>research</w:t>
              </w:r>
            </w:ins>
            <w:r w:rsidRPr="00046004">
              <w:rPr>
                <w:color w:val="000000" w:themeColor="text1"/>
                <w:shd w:val="clear" w:color="auto" w:fill="FFFFFF"/>
              </w:rPr>
              <w:t>.</w:t>
            </w:r>
            <w:r w:rsidR="005C7303" w:rsidRPr="00046004">
              <w:rPr>
                <w:color w:val="000000" w:themeColor="text1"/>
                <w:shd w:val="clear" w:color="auto" w:fill="FFFFFF"/>
              </w:rPr>
              <w:t xml:space="preserve"> </w:t>
            </w:r>
            <w:ins w:id="24" w:author="Rashid Islam" w:date="2022-02-12T09:43:00Z">
              <w:r w:rsidR="002F7F31">
                <w:rPr>
                  <w:color w:val="000000" w:themeColor="text1"/>
                  <w:shd w:val="clear" w:color="auto" w:fill="FFFFFF"/>
                </w:rPr>
                <w:t>For extra care</w:t>
              </w:r>
            </w:ins>
            <w:r w:rsidR="005C7303" w:rsidRPr="00046004">
              <w:rPr>
                <w:color w:val="000000" w:themeColor="text1"/>
                <w:shd w:val="clear" w:color="auto" w:fill="FFFFFF"/>
              </w:rPr>
              <w:t xml:space="preserve">, the researcher </w:t>
            </w:r>
            <w:ins w:id="25" w:author="Rashid Islam" w:date="2022-02-12T09:54:00Z">
              <w:r w:rsidR="00CD638F">
                <w:rPr>
                  <w:color w:val="000000" w:themeColor="text1"/>
                  <w:shd w:val="clear" w:color="auto" w:fill="FFFFFF"/>
                </w:rPr>
                <w:t>may</w:t>
              </w:r>
              <w:r w:rsidR="00CD638F" w:rsidRPr="00046004">
                <w:rPr>
                  <w:color w:val="000000" w:themeColor="text1"/>
                  <w:shd w:val="clear" w:color="auto" w:fill="FFFFFF"/>
                </w:rPr>
                <w:t xml:space="preserve"> </w:t>
              </w:r>
            </w:ins>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ins w:id="26" w:author="Rashid Islam" w:date="2022-02-12T09:40:00Z">
              <w:r w:rsidR="00B32E89">
                <w:t xml:space="preserve"> and there is no plan to use the collected data beyo</w:t>
              </w:r>
              <w:r w:rsidR="002F7F31">
                <w:t>nd the study.</w:t>
              </w:r>
            </w:ins>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(e.g.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future, </w:t>
            </w:r>
            <w:r w:rsidR="00403FA6">
              <w:rPr>
                <w:rFonts w:ascii="Times New Roman" w:hAnsi="Times New Roman"/>
                <w:sz w:val="24"/>
              </w:rPr>
              <w:t xml:space="preserve">or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27"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27"/>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professional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r w:rsidR="00A87040" w:rsidRPr="00046004">
              <w:rPr>
                <w:szCs w:val="22"/>
              </w:rPr>
              <w:t>X</w:t>
            </w:r>
            <w:r w:rsidRPr="00046004">
              <w:rPr>
                <w:szCs w:val="22"/>
              </w:rPr>
              <w:t xml:space="preserve"> ]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r w:rsidR="002B1FF5">
              <w:rPr>
                <w:rFonts w:cs="Calibri"/>
                <w:sz w:val="18"/>
                <w:szCs w:val="18"/>
              </w:rPr>
              <w:t>X</w:t>
            </w:r>
            <w:r w:rsidRPr="00537E28">
              <w:rPr>
                <w:rFonts w:cs="Calibri"/>
                <w:sz w:val="18"/>
                <w:szCs w:val="18"/>
              </w:rPr>
              <w:t xml:space="preserve"> ]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28"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28"/>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29" w:name="_Hlk22122079"/>
      <w:r w:rsidRPr="00665FD4">
        <w:rPr>
          <w:rFonts w:cs="Calibri"/>
          <w:sz w:val="18"/>
          <w:szCs w:val="18"/>
        </w:rPr>
        <w:t>[</w:t>
      </w:r>
      <w:r w:rsidR="00154708" w:rsidRPr="00BA373C">
        <w:rPr>
          <w:rFonts w:cs="Calibri"/>
          <w:sz w:val="18"/>
          <w:szCs w:val="18"/>
        </w:rPr>
        <w:t>X</w:t>
      </w:r>
      <w:r w:rsidRPr="00665FD4">
        <w:rPr>
          <w:rFonts w:cs="Calibri"/>
          <w:sz w:val="18"/>
          <w:szCs w:val="18"/>
        </w:rPr>
        <w:t xml:space="preserve">]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30" w:name="_Hlk49510127"/>
      <w:r>
        <w:t xml:space="preserve"> (</w:t>
      </w:r>
      <w:r w:rsidR="00342AF7">
        <w:t xml:space="preserve">required </w:t>
      </w:r>
      <w:r>
        <w:t>for research involving Indigenous communities)</w:t>
      </w:r>
    </w:p>
    <w:bookmarkEnd w:id="30"/>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r w:rsidRPr="00665FD4">
        <w:rPr>
          <w:rFonts w:cs="Calibri"/>
          <w:sz w:val="18"/>
          <w:szCs w:val="18"/>
        </w:rPr>
        <w:t>[</w:t>
      </w:r>
      <w:r w:rsidR="00B471B8" w:rsidRPr="00BA373C">
        <w:rPr>
          <w:rFonts w:cs="Calibri"/>
          <w:sz w:val="18"/>
          <w:szCs w:val="18"/>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r w:rsidR="00A33358" w:rsidRPr="00BA373C">
        <w:rPr>
          <w:rFonts w:cs="Calibri"/>
          <w:sz w:val="18"/>
          <w:szCs w:val="18"/>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r w:rsidR="00B471B8" w:rsidRPr="00BA373C">
        <w:rPr>
          <w:rFonts w:cs="Calibri"/>
          <w:sz w:val="18"/>
          <w:szCs w:val="18"/>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31"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29"/>
    <w:bookmarkEnd w:id="31"/>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r w:rsidR="005B3C69" w:rsidRPr="00160A37">
        <w:rPr>
          <w:rFonts w:ascii="Times" w:hAnsi="Times" w:cs="Calibri"/>
        </w:rPr>
        <w:t>have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ins w:id="32" w:author="Rashid Islam" w:date="2022-02-12T00:17:00Z">
        <w:r w:rsidR="00576101">
          <w:rPr>
            <w:rFonts w:ascii="Times" w:hAnsi="Times" w:cs="Calibri"/>
          </w:rPr>
          <w:t xml:space="preserve"> </w:t>
        </w:r>
      </w:ins>
      <w:r w:rsidR="0086632A">
        <w:rPr>
          <w:rFonts w:ascii="Times" w:hAnsi="Times" w:cs="Calibri"/>
        </w:rPr>
        <w:t>(value, uncertianty) and for effectiveness testing</w:t>
      </w:r>
      <w:r w:rsidR="00066051">
        <w:rPr>
          <w:rFonts w:ascii="Times" w:hAnsi="Times" w:cs="Calibri"/>
        </w:rPr>
        <w:t xml:space="preserve"> they need to answer in the range of Strongly disagree(1)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rectangles, ellipse, partial filling of circles etc.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394D205D"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258F">
        <w:rPr>
          <w:rFonts w:ascii="Times" w:hAnsi="Times" w:cs="Calibri"/>
        </w:rPr>
        <w:t xml:space="preserve"> </w:t>
      </w:r>
      <w:r w:rsidR="0081258F" w:rsidRPr="00626C51">
        <w:rPr>
          <w:rFonts w:ascii="Times" w:hAnsi="Times" w:cs="Calibri"/>
          <w:color w:val="C00000"/>
        </w:rPr>
        <w:t>If you have any questions regarding the content</w:t>
      </w:r>
      <w:r w:rsidR="007B4F83" w:rsidRPr="00626C51">
        <w:rPr>
          <w:rFonts w:ascii="Times" w:hAnsi="Times" w:cs="Calibri"/>
          <w:color w:val="C00000"/>
        </w:rPr>
        <w:t xml:space="preserve"> or any </w:t>
      </w:r>
      <w:r w:rsidR="0081258F" w:rsidRPr="00626C51">
        <w:rPr>
          <w:rFonts w:ascii="Times" w:hAnsi="Times" w:cs="Calibri"/>
          <w:color w:val="C00000"/>
        </w:rPr>
        <w:t xml:space="preserve">question is unclear, then researcher can explain </w:t>
      </w:r>
      <w:del w:id="33" w:author="Stephen Brooks" w:date="2022-02-15T16:14:00Z">
        <w:r w:rsidR="0081258F" w:rsidRPr="00626C51" w:rsidDel="00536516">
          <w:rPr>
            <w:rFonts w:ascii="Times" w:hAnsi="Times" w:cs="Calibri"/>
            <w:color w:val="C00000"/>
          </w:rPr>
          <w:delText xml:space="preserve">you </w:delText>
        </w:r>
      </w:del>
      <w:r w:rsidR="0081258F" w:rsidRPr="00626C51">
        <w:rPr>
          <w:rFonts w:ascii="Times" w:hAnsi="Times" w:cs="Calibri"/>
          <w:color w:val="C00000"/>
        </w:rPr>
        <w:t xml:space="preserve">since he will be </w:t>
      </w:r>
      <w:del w:id="34" w:author="Stephen Brooks" w:date="2022-02-15T16:15:00Z">
        <w:r w:rsidR="0081258F" w:rsidRPr="00626C51" w:rsidDel="00536516">
          <w:rPr>
            <w:rFonts w:ascii="Times" w:hAnsi="Times" w:cs="Calibri"/>
            <w:color w:val="C00000"/>
          </w:rPr>
          <w:delText xml:space="preserve">active </w:delText>
        </w:r>
      </w:del>
      <w:ins w:id="35" w:author="Stephen Brooks" w:date="2022-02-15T16:15:00Z">
        <w:r w:rsidR="00536516">
          <w:rPr>
            <w:rFonts w:ascii="Times" w:hAnsi="Times" w:cs="Calibri"/>
            <w:color w:val="C00000"/>
          </w:rPr>
          <w:t>available to</w:t>
        </w:r>
        <w:r w:rsidR="00536516" w:rsidRPr="00626C51">
          <w:rPr>
            <w:rFonts w:ascii="Times" w:hAnsi="Times" w:cs="Calibri"/>
            <w:color w:val="C00000"/>
          </w:rPr>
          <w:t xml:space="preserve"> </w:t>
        </w:r>
      </w:ins>
      <w:del w:id="36" w:author="Stephen Brooks" w:date="2022-02-15T16:15:00Z">
        <w:r w:rsidR="0081258F" w:rsidRPr="00626C51" w:rsidDel="00536516">
          <w:rPr>
            <w:rFonts w:ascii="Times" w:hAnsi="Times" w:cs="Calibri"/>
            <w:color w:val="C00000"/>
          </w:rPr>
          <w:delText xml:space="preserve">with </w:delText>
        </w:r>
      </w:del>
      <w:r w:rsidR="0081258F" w:rsidRPr="00626C51">
        <w:rPr>
          <w:rFonts w:ascii="Times" w:hAnsi="Times" w:cs="Calibri"/>
          <w:color w:val="C00000"/>
        </w:rPr>
        <w:t>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fatigued, or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2F5D02"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2F5D02" w:rsidRPr="001916EE">
        <w:rPr>
          <w:rFonts w:hint="eastAsia"/>
          <w:iCs/>
          <w:color w:val="000000"/>
          <w:lang w:eastAsia="zh-CN"/>
        </w:rPr>
        <w:t xml:space="preserve">Every participant will receive compensation of </w:t>
      </w:r>
      <w:r w:rsidR="002F5D02" w:rsidRPr="007D30BB">
        <w:rPr>
          <w:rFonts w:hint="eastAsia"/>
          <w:iCs/>
          <w:color w:val="C00000"/>
          <w:lang w:eastAsia="zh-CN"/>
        </w:rPr>
        <w:t>$10</w:t>
      </w:r>
      <w:r w:rsidR="002F5D02" w:rsidRPr="007D30BB">
        <w:rPr>
          <w:iCs/>
          <w:color w:val="C00000"/>
          <w:lang w:eastAsia="zh-CN"/>
        </w:rPr>
        <w:t xml:space="preserve"> </w:t>
      </w:r>
      <w:r w:rsidR="007B4F83" w:rsidRPr="007D30BB">
        <w:rPr>
          <w:rFonts w:ascii="Times" w:hAnsi="Times"/>
          <w:color w:val="C00000"/>
        </w:rPr>
        <w:t xml:space="preserve">(Walmart/Amazon </w:t>
      </w:r>
      <w:r w:rsidR="00EF60A4" w:rsidRPr="007D30BB">
        <w:rPr>
          <w:rFonts w:ascii="Times" w:hAnsi="Times"/>
          <w:color w:val="C00000"/>
        </w:rPr>
        <w:t xml:space="preserve">E-Gift </w:t>
      </w:r>
      <w:r w:rsidR="007B4F83" w:rsidRPr="007D30BB">
        <w:rPr>
          <w:rFonts w:ascii="Times" w:hAnsi="Times"/>
          <w:color w:val="C00000"/>
        </w:rPr>
        <w:t>card)</w:t>
      </w:r>
      <w:r w:rsidR="00C050C5" w:rsidRPr="007D30BB">
        <w:rPr>
          <w:rFonts w:ascii="Times" w:hAnsi="Times"/>
          <w:color w:val="C00000"/>
        </w:rPr>
        <w:t xml:space="preserve"> </w:t>
      </w:r>
      <w:r w:rsidR="002F5D02" w:rsidRPr="007D30BB">
        <w:rPr>
          <w:rFonts w:hint="eastAsia"/>
          <w:iCs/>
          <w:color w:val="C00000"/>
          <w:lang w:eastAsia="zh-CN"/>
        </w:rPr>
        <w:t>and it will be given from the researcher</w:t>
      </w:r>
      <w:r w:rsidR="00C050C5" w:rsidRPr="007D30BB">
        <w:rPr>
          <w:iCs/>
          <w:color w:val="C00000"/>
          <w:lang w:eastAsia="zh-CN"/>
        </w:rPr>
        <w:t xml:space="preserve"> to the participant’s email</w:t>
      </w:r>
      <w:r w:rsidR="002F5D02" w:rsidRPr="007D30BB">
        <w:rPr>
          <w:rFonts w:hint="eastAsia"/>
          <w:iCs/>
          <w:color w:val="C00000"/>
          <w:lang w:eastAsia="zh-CN"/>
        </w:rPr>
        <w:t xml:space="preserve"> after the study.</w:t>
      </w:r>
      <w:r w:rsidR="002F5D02" w:rsidRPr="001916EE">
        <w:rPr>
          <w:rFonts w:hint="eastAsia"/>
          <w:iCs/>
          <w:color w:val="000000"/>
          <w:lang w:eastAsia="zh-CN"/>
        </w:rPr>
        <w:t xml:space="preserve"> </w:t>
      </w:r>
      <w:r w:rsidR="002F5D02" w:rsidRPr="001916EE">
        <w:rPr>
          <w:iCs/>
          <w:color w:val="000000"/>
          <w:lang w:eastAsia="zh-CN"/>
        </w:rPr>
        <w:t>The compensation will be given even if the</w:t>
      </w:r>
      <w:r w:rsidR="002F5D02" w:rsidRPr="00FA79A5">
        <w:rPr>
          <w:iCs/>
          <w:color w:val="000000"/>
          <w:lang w:eastAsia="zh-CN"/>
        </w:rPr>
        <w:t xml:space="preserve"> participant does not finish the study.</w:t>
      </w:r>
    </w:p>
    <w:p w14:paraId="053CBF4B" w14:textId="151D406F"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rPr>
        <w:t xml:space="preserve">Before starting the study we will inform you that your screenshare, </w:t>
      </w:r>
      <w:r w:rsidR="00D058B9">
        <w:rPr>
          <w:rFonts w:ascii="Times" w:hAnsi="Times" w:cs="Calibri"/>
        </w:rPr>
        <w:t>question</w:t>
      </w:r>
      <w:r w:rsidR="00A94ED5">
        <w:rPr>
          <w:rFonts w:ascii="Times" w:hAnsi="Times" w:cs="Calibri"/>
        </w:rPr>
        <w:t>naire</w:t>
      </w:r>
      <w:r w:rsidR="00D058B9">
        <w:rPr>
          <w:rFonts w:ascii="Times" w:hAnsi="Times" w:cs="Calibri"/>
        </w:rPr>
        <w:t>/answ</w:t>
      </w:r>
      <w:r w:rsidR="00A94ED5">
        <w:rPr>
          <w:rFonts w:ascii="Times" w:hAnsi="Times" w:cs="Calibri"/>
        </w:rPr>
        <w:t xml:space="preserve">ers, conversation will be recorded for future use and </w:t>
      </w:r>
      <w:ins w:id="37" w:author="Rashid Islam" w:date="2022-02-12T07:37:00Z">
        <w:r w:rsidR="00AE2D39">
          <w:rPr>
            <w:rFonts w:ascii="Times" w:hAnsi="Times" w:cs="Calibri"/>
          </w:rPr>
          <w:t>this information</w:t>
        </w:r>
      </w:ins>
      <w:r w:rsidR="00A94ED5">
        <w:rPr>
          <w:rFonts w:ascii="Times" w:hAnsi="Times" w:cs="Calibri"/>
        </w:rPr>
        <w:t xml:space="preserve"> will be stored by the research team and only they will know about your participation information.</w:t>
      </w:r>
      <w:r w:rsidRPr="00160A37">
        <w:rPr>
          <w:rFonts w:ascii="Times" w:hAnsi="Times" w:cs="Calibri"/>
        </w:rPr>
        <w:t xml:space="preserve"> </w:t>
      </w:r>
    </w:p>
    <w:p w14:paraId="0952E2B5" w14:textId="5792E88E" w:rsidR="00BB45AF" w:rsidRDefault="00A94ED5" w:rsidP="00BB45AF">
      <w:pPr>
        <w:spacing w:before="100" w:beforeAutospacing="1" w:after="100" w:afterAutospacing="1"/>
        <w:jc w:val="both"/>
        <w:rPr>
          <w:rFonts w:ascii="Times" w:hAnsi="Times" w:cs="Calibri"/>
        </w:rPr>
      </w:pPr>
      <w:r>
        <w:rPr>
          <w:rFonts w:ascii="Times" w:hAnsi="Times" w:cs="Calibri"/>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will be given an introduction to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r w:rsidR="003375F4">
        <w:rPr>
          <w:rFonts w:ascii="Times" w:hAnsi="Times" w:cs="Calibri"/>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5621507E" w:rsidR="00E469F9" w:rsidRPr="008C2C8E" w:rsidRDefault="00D855FD" w:rsidP="008C2C8E">
      <w:pPr>
        <w:spacing w:before="100" w:beforeAutospacing="1" w:after="80"/>
        <w:rPr>
          <w:rFonts w:ascii="Times" w:hAnsi="Times" w:cs="Calibri"/>
          <w:color w:val="FF0000"/>
        </w:rPr>
      </w:pPr>
      <w:r>
        <w:rPr>
          <w:rFonts w:ascii="Times" w:hAnsi="Times" w:cs="Calibri"/>
          <w:color w:val="FF0000"/>
        </w:rPr>
        <w:t xml:space="preserve">The length of the session would be </w:t>
      </w:r>
      <w:ins w:id="38" w:author="Stephen Brooks" w:date="2022-02-15T16:15:00Z">
        <w:r w:rsidR="00536516">
          <w:rPr>
            <w:rFonts w:ascii="Times" w:hAnsi="Times" w:cs="Calibri"/>
            <w:color w:val="FF0000"/>
          </w:rPr>
          <w:t xml:space="preserve">approximately </w:t>
        </w:r>
      </w:ins>
      <w:del w:id="39" w:author="Stephen Brooks" w:date="2022-02-15T16:15:00Z">
        <w:r w:rsidR="00BD4CBF" w:rsidDel="00536516">
          <w:rPr>
            <w:rFonts w:ascii="Times" w:hAnsi="Times" w:cs="Calibri"/>
            <w:color w:val="FF0000"/>
          </w:rPr>
          <w:delText>at large</w:delText>
        </w:r>
        <w:r w:rsidDel="00536516">
          <w:rPr>
            <w:rFonts w:ascii="Times" w:hAnsi="Times" w:cs="Calibri"/>
            <w:color w:val="FF0000"/>
          </w:rPr>
          <w:delText xml:space="preserve"> </w:delText>
        </w:r>
      </w:del>
      <w:r>
        <w:rPr>
          <w:rFonts w:ascii="Times" w:hAnsi="Times" w:cs="Calibri"/>
          <w:color w:val="FF0000"/>
        </w:rPr>
        <w:t xml:space="preserve">1 hour. </w:t>
      </w:r>
      <w:r w:rsidR="00E469F9" w:rsidRPr="008C4ADE">
        <w:rPr>
          <w:rFonts w:hint="eastAsia"/>
          <w:color w:val="000000"/>
          <w:lang w:eastAsia="zh-CN"/>
        </w:rPr>
        <w:t>Compensation is $</w:t>
      </w:r>
      <w:r w:rsidR="00E469F9">
        <w:rPr>
          <w:rFonts w:hint="eastAsia"/>
          <w:color w:val="000000"/>
          <w:lang w:eastAsia="zh-CN"/>
        </w:rPr>
        <w:t>10</w:t>
      </w:r>
      <w:r w:rsidR="00E469F9" w:rsidRPr="008C4ADE">
        <w:rPr>
          <w:rFonts w:hint="eastAsia"/>
          <w:color w:val="000000"/>
          <w:lang w:eastAsia="zh-CN"/>
        </w:rPr>
        <w:t xml:space="preserve"> </w:t>
      </w:r>
      <w:ins w:id="40" w:author="Rashid Islam" w:date="2022-02-12T07:53:00Z">
        <w:r w:rsidR="007D30BB">
          <w:rPr>
            <w:color w:val="000000"/>
            <w:lang w:eastAsia="zh-CN"/>
          </w:rPr>
          <w:t>e-</w:t>
        </w:r>
      </w:ins>
      <w:ins w:id="41" w:author="Rashid Islam" w:date="2022-02-12T06:38:00Z">
        <w:r w:rsidR="00DA4E1C">
          <w:rPr>
            <w:color w:val="000000"/>
            <w:lang w:eastAsia="zh-CN"/>
          </w:rPr>
          <w:t xml:space="preserve">gift </w:t>
        </w:r>
      </w:ins>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3182885C" w14:textId="77777777" w:rsidR="00201B5E" w:rsidRDefault="00201B5E" w:rsidP="00D17B4B">
      <w:pPr>
        <w:spacing w:before="100" w:beforeAutospacing="1" w:after="100" w:afterAutospacing="1"/>
        <w:rPr>
          <w:rFonts w:ascii="Calibri" w:hAnsi="Calibri" w:cs="Calibri"/>
          <w:b/>
          <w:bCs/>
        </w:rPr>
      </w:pP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1162C90" w14:textId="60F085B1" w:rsidR="00FB274F" w:rsidRPr="009573DE" w:rsidRDefault="00FB274F" w:rsidP="00FB274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E469F9">
        <w:rPr>
          <w:rFonts w:ascii="Times" w:hAnsi="Times" w:cstheme="minorHAnsi"/>
          <w:color w:val="201F1E"/>
          <w:shd w:val="clear" w:color="auto" w:fill="FFFFFF"/>
        </w:rPr>
        <w:t xml:space="preserve"> </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+8801731841299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1C128F48" w14:textId="77777777" w:rsidR="00771B72" w:rsidRPr="00892753" w:rsidRDefault="00771B72" w:rsidP="00FB274F">
      <w:pPr>
        <w:spacing w:before="100" w:beforeAutospacing="1" w:after="100" w:afterAutospacing="1"/>
        <w:rPr>
          <w:rFonts w:ascii="Times" w:hAnsi="Times" w:cs="Calibri"/>
          <w:color w:val="FF0000"/>
        </w:rPr>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C43F6D3"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0511FC75"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73600" behindDoc="0" locked="0" layoutInCell="1" allowOverlap="1" wp14:anchorId="072404DE" wp14:editId="566CA215">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D5E1D" id="Rectangle 26" o:spid="_x0000_s1026" style="position:absolute;margin-left:1.5pt;margin-top:28.65pt;width:18.15pt;height:1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&#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71552" behindDoc="0" locked="0" layoutInCell="1" allowOverlap="1" wp14:anchorId="2596B47C" wp14:editId="2092EA7B">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B59" id="Rectangle 24" o:spid="_x0000_s1026" style="position:absolute;margin-left:1.8pt;margin-top:.9pt;width:18.1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" filled="f" strokecolor="black [3213]" strokeweight="1pt">
                <v:shadow on="t" type="perspective" color="black" origin=",.5" offset=".63889mm,0" matrix="655f,,,655f"/>
              </v:rect>
            </w:pict>
          </mc:Fallback>
        </mc:AlternateContent>
      </w:r>
      <w:r w:rsidR="00FB274F" w:rsidRPr="00566526">
        <w:rPr>
          <w:rFonts w:ascii="Times" w:hAnsi="Times" w:cs="Calibri"/>
        </w:rPr>
        <w:t xml:space="preserve">        </w:t>
      </w:r>
      <w:r w:rsidRPr="00566526">
        <w:rPr>
          <w:rFonts w:ascii="Times" w:hAnsi="Times" w:cs="Calibri"/>
        </w:rPr>
        <w:t xml:space="preserve">   </w:t>
      </w:r>
      <w:r w:rsidR="00FB274F" w:rsidRPr="00566526">
        <w:rPr>
          <w:rFonts w:ascii="Times" w:hAnsi="Times" w:cs="Calibri"/>
        </w:rPr>
        <w:t xml:space="preserve">Yes, I consent to my </w:t>
      </w:r>
      <w:ins w:id="42" w:author="Rashid Islam" w:date="2022-02-12T08:05:00Z">
        <w:r w:rsidR="00FE0975">
          <w:rPr>
            <w:rFonts w:ascii="Times" w:hAnsi="Times" w:cs="Calibri"/>
          </w:rPr>
          <w:t>online</w:t>
        </w:r>
        <w:r w:rsidR="00FE0975" w:rsidRPr="00566526">
          <w:rPr>
            <w:rFonts w:ascii="Times" w:hAnsi="Times" w:cs="Calibri"/>
          </w:rPr>
          <w:t xml:space="preserve"> </w:t>
        </w:r>
      </w:ins>
      <w:r w:rsidR="00FB274F" w:rsidRPr="00566526">
        <w:rPr>
          <w:rFonts w:ascii="Times" w:hAnsi="Times" w:cs="Calibri"/>
        </w:rPr>
        <w:t xml:space="preserve">feedback in this questionnaire being quoted anonymously. </w:t>
      </w:r>
    </w:p>
    <w:p w14:paraId="0790F531" w14:textId="324002A8" w:rsidR="00FB274F" w:rsidRPr="00566526" w:rsidRDefault="00DF5FD6" w:rsidP="00FB274F">
      <w:pPr>
        <w:spacing w:before="100" w:beforeAutospacing="1" w:after="100" w:afterAutospacing="1"/>
        <w:rPr>
          <w:rFonts w:ascii="Times" w:hAnsi="Times"/>
        </w:rPr>
      </w:pPr>
      <w:r w:rsidRPr="00566526">
        <w:rPr>
          <w:rFonts w:ascii="Times" w:hAnsi="Times" w:cs="Calibri"/>
        </w:rPr>
        <w:t xml:space="preserve">        </w:t>
      </w:r>
      <w:r w:rsidR="001135BF" w:rsidRPr="00566526">
        <w:rPr>
          <w:rFonts w:ascii="Times" w:hAnsi="Times" w:cs="Calibri"/>
        </w:rPr>
        <w:t xml:space="preserve">   </w:t>
      </w:r>
      <w:r w:rsidR="00FB274F" w:rsidRPr="00566526">
        <w:rPr>
          <w:rFonts w:ascii="Times" w:hAnsi="Times" w:cs="Calibri"/>
        </w:rPr>
        <w:t xml:space="preserve">No, I do not consent to my </w:t>
      </w:r>
      <w:ins w:id="43" w:author="Rashid Islam" w:date="2022-02-12T08:07:00Z">
        <w:r w:rsidR="005A0AD8">
          <w:rPr>
            <w:rFonts w:ascii="Times" w:hAnsi="Times" w:cs="Calibri"/>
          </w:rPr>
          <w:t xml:space="preserve">online </w:t>
        </w:r>
      </w:ins>
      <w:r w:rsidR="00FB274F" w:rsidRPr="00566526">
        <w:rPr>
          <w:rFonts w:ascii="Times" w:hAnsi="Times" w:cs="Calibri"/>
        </w:rPr>
        <w:t xml:space="preserve">feedback in this questionnaire being quoted. </w:t>
      </w: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385B468A" w14:textId="20ADE471" w:rsidR="00F4459E" w:rsidRDefault="00F4459E">
      <w:pPr>
        <w:rPr>
          <w:b/>
          <w:bCs/>
          <w:u w:val="single"/>
        </w:rPr>
      </w:pPr>
    </w:p>
    <w:p w14:paraId="4A218164" w14:textId="619EE543" w:rsidR="00F4459E" w:rsidRDefault="00F4459E">
      <w:pPr>
        <w:rPr>
          <w:b/>
          <w:bCs/>
          <w:u w:val="single"/>
        </w:rPr>
      </w:pPr>
    </w:p>
    <w:p w14:paraId="46374204" w14:textId="5757AAB2" w:rsidR="00F4459E" w:rsidRDefault="00F4459E">
      <w:pPr>
        <w:rPr>
          <w:b/>
          <w:bCs/>
          <w:u w:val="single"/>
        </w:rPr>
      </w:pPr>
    </w:p>
    <w:p w14:paraId="19D0776C" w14:textId="1AF59F84" w:rsidR="00F4459E" w:rsidRDefault="00F4459E">
      <w:pPr>
        <w:rPr>
          <w:b/>
          <w:bCs/>
          <w:u w:val="single"/>
        </w:rPr>
      </w:pPr>
    </w:p>
    <w:p w14:paraId="36BA1E43" w14:textId="1D27AFA8" w:rsidR="00F4459E" w:rsidRDefault="00F4459E">
      <w:pPr>
        <w:rPr>
          <w:b/>
          <w:bCs/>
          <w:u w:val="single"/>
        </w:rPr>
      </w:pPr>
    </w:p>
    <w:p w14:paraId="168A862B" w14:textId="5B49D3B2" w:rsidR="00F4459E" w:rsidRDefault="00F4459E">
      <w:pPr>
        <w:rPr>
          <w:b/>
          <w:bCs/>
          <w:u w:val="single"/>
        </w:rPr>
      </w:pPr>
    </w:p>
    <w:p w14:paraId="3A4B36B8" w14:textId="727F0FA0" w:rsidR="00F4459E" w:rsidRDefault="00F4459E">
      <w:pPr>
        <w:rPr>
          <w:b/>
          <w:bCs/>
          <w:u w:val="single"/>
        </w:rPr>
      </w:pPr>
    </w:p>
    <w:p w14:paraId="0F8764B7" w14:textId="3C361407" w:rsidR="00F4459E" w:rsidRDefault="00F4459E">
      <w:pPr>
        <w:rPr>
          <w:b/>
          <w:bCs/>
          <w:u w:val="single"/>
        </w:rPr>
      </w:pPr>
    </w:p>
    <w:p w14:paraId="02F5B13F" w14:textId="269D63E1" w:rsidR="00F4459E" w:rsidRDefault="00F4459E">
      <w:pPr>
        <w:rPr>
          <w:b/>
          <w:bCs/>
          <w:u w:val="single"/>
        </w:rPr>
      </w:pPr>
    </w:p>
    <w:p w14:paraId="7F0D65BC" w14:textId="684460DE" w:rsidR="00F4459E" w:rsidRDefault="00F4459E">
      <w:pPr>
        <w:rPr>
          <w:b/>
          <w:bCs/>
          <w:u w:val="single"/>
        </w:rPr>
      </w:pPr>
    </w:p>
    <w:p w14:paraId="224523E1" w14:textId="517E328C" w:rsidR="00F4459E" w:rsidRDefault="00F4459E">
      <w:pPr>
        <w:rPr>
          <w:b/>
          <w:bCs/>
          <w:u w:val="single"/>
        </w:rPr>
      </w:pPr>
    </w:p>
    <w:p w14:paraId="71660D75" w14:textId="3758EDF9" w:rsidR="00F4459E" w:rsidRDefault="00F4459E">
      <w:pPr>
        <w:rPr>
          <w:b/>
          <w:bCs/>
          <w:u w:val="single"/>
        </w:rPr>
      </w:pPr>
    </w:p>
    <w:p w14:paraId="69AE495D" w14:textId="66D68026" w:rsidR="00F4459E" w:rsidRDefault="00F4459E">
      <w:pPr>
        <w:rPr>
          <w:b/>
          <w:bCs/>
          <w:u w:val="single"/>
        </w:rPr>
      </w:pPr>
    </w:p>
    <w:p w14:paraId="4DFF0F51" w14:textId="77777777" w:rsidR="00F4459E" w:rsidRDefault="00F4459E">
      <w:pPr>
        <w:rPr>
          <w:b/>
          <w:bCs/>
          <w:u w:val="single"/>
        </w:rPr>
      </w:pPr>
    </w:p>
    <w:p w14:paraId="2B7424E9" w14:textId="5A6EBBF6" w:rsidR="00263773" w:rsidRPr="00E0004B" w:rsidRDefault="00F93008">
      <w:pPr>
        <w:rPr>
          <w:b/>
          <w:bCs/>
          <w:color w:val="FF0000"/>
          <w:sz w:val="28"/>
          <w:szCs w:val="28"/>
        </w:rPr>
      </w:pPr>
      <w:r w:rsidRPr="00E0004B">
        <w:rPr>
          <w:b/>
          <w:bCs/>
          <w:color w:val="FF0000"/>
          <w:sz w:val="28"/>
          <w:szCs w:val="28"/>
        </w:rPr>
        <w:t>Examples of CA in Bubble Charts</w:t>
      </w:r>
      <w:r w:rsidR="00E0004B" w:rsidRPr="00E0004B">
        <w:rPr>
          <w:b/>
          <w:bCs/>
          <w:color w:val="FF0000"/>
          <w:sz w:val="28"/>
          <w:szCs w:val="28"/>
        </w:rPr>
        <w:t>:</w:t>
      </w:r>
    </w:p>
    <w:p w14:paraId="071DE971" w14:textId="61C394BD" w:rsidR="00A30B1C" w:rsidRPr="00D17B4B" w:rsidRDefault="00A30B1C" w:rsidP="00D17B4B">
      <w:pPr>
        <w:jc w:val="both"/>
        <w:rPr>
          <w:b/>
          <w:bCs/>
          <w:color w:val="FF0000"/>
          <w:u w:val="single"/>
        </w:rPr>
      </w:pPr>
    </w:p>
    <w:p w14:paraId="272DEEDA" w14:textId="1BFD1E1B" w:rsidR="00A30B1C" w:rsidRDefault="00A30B1C" w:rsidP="00D17B4B">
      <w:pPr>
        <w:jc w:val="both"/>
        <w:rPr>
          <w:color w:val="FF0000"/>
        </w:rPr>
      </w:pPr>
      <w:r w:rsidRPr="00D17B4B">
        <w:rPr>
          <w:color w:val="FF0000"/>
        </w:rPr>
        <w:t>In the following section, we have shown bubble chart</w:t>
      </w:r>
      <w:ins w:id="44" w:author="Stephen Brooks" w:date="2022-02-15T16:15:00Z">
        <w:r w:rsidR="00536516">
          <w:rPr>
            <w:color w:val="FF0000"/>
          </w:rPr>
          <w:t>s</w:t>
        </w:r>
      </w:ins>
      <w:r w:rsidRPr="00D17B4B">
        <w:rPr>
          <w:color w:val="FF0000"/>
        </w:rPr>
        <w:t xml:space="preserve"> with </w:t>
      </w:r>
      <w:ins w:id="45" w:author="Stephen Brooks" w:date="2022-02-15T16:15:00Z">
        <w:r w:rsidR="00536516">
          <w:rPr>
            <w:color w:val="FF0000"/>
          </w:rPr>
          <w:t xml:space="preserve">a </w:t>
        </w:r>
      </w:ins>
      <w:r w:rsidRPr="00D17B4B">
        <w:rPr>
          <w:color w:val="FF0000"/>
        </w:rPr>
        <w:t xml:space="preserve">different number of countries to give better </w:t>
      </w:r>
      <w:r w:rsidR="00576101">
        <w:rPr>
          <w:color w:val="FF0000"/>
        </w:rPr>
        <w:t>understanding</w:t>
      </w:r>
      <w:r w:rsidR="00576101" w:rsidRPr="00D17B4B">
        <w:rPr>
          <w:color w:val="FF0000"/>
        </w:rPr>
        <w:t xml:space="preserve"> </w:t>
      </w:r>
      <w:r w:rsidRPr="00D17B4B">
        <w:rPr>
          <w:color w:val="FF0000"/>
        </w:rPr>
        <w:t xml:space="preserve">about how it works. This is because when we draw the bubble chart with </w:t>
      </w:r>
      <w:ins w:id="46" w:author="Stephen Brooks" w:date="2022-02-15T16:15:00Z">
        <w:r w:rsidR="00536516">
          <w:rPr>
            <w:color w:val="FF0000"/>
          </w:rPr>
          <w:t xml:space="preserve">a </w:t>
        </w:r>
      </w:ins>
      <w:r w:rsidRPr="00D17B4B">
        <w:rPr>
          <w:color w:val="FF0000"/>
        </w:rPr>
        <w:t xml:space="preserve">large number of countries then CA </w:t>
      </w:r>
      <w:r w:rsidR="00931373" w:rsidRPr="00D17B4B">
        <w:rPr>
          <w:color w:val="FF0000"/>
        </w:rPr>
        <w:t xml:space="preserve">is not readable </w:t>
      </w:r>
      <w:r w:rsidR="00AE2D39">
        <w:rPr>
          <w:color w:val="FF0000"/>
        </w:rPr>
        <w:t>for smaller</w:t>
      </w:r>
      <w:r w:rsidR="00931373" w:rsidRPr="00D17B4B">
        <w:rPr>
          <w:color w:val="FF0000"/>
        </w:rPr>
        <w:t xml:space="preserve"> </w:t>
      </w:r>
      <w:r w:rsidR="00576101" w:rsidRPr="00D17B4B">
        <w:rPr>
          <w:color w:val="FF0000"/>
        </w:rPr>
        <w:t>uncertaint</w:t>
      </w:r>
      <w:r w:rsidR="00576101">
        <w:rPr>
          <w:color w:val="FF0000"/>
        </w:rPr>
        <w:t>y countries</w:t>
      </w:r>
      <w:r w:rsidR="00931373" w:rsidRPr="00D17B4B">
        <w:rPr>
          <w:color w:val="FF0000"/>
        </w:rPr>
        <w:t>. That’s why we have allowed</w:t>
      </w:r>
      <w:r w:rsidRPr="00D17B4B">
        <w:rPr>
          <w:color w:val="FF0000"/>
        </w:rPr>
        <w:t xml:space="preserve"> user to perform different activities like zooming, panning, filtering, selecting/deselecting bubbles to redraw </w:t>
      </w:r>
      <w:r w:rsidR="00931373" w:rsidRPr="00D17B4B">
        <w:rPr>
          <w:color w:val="FF0000"/>
        </w:rPr>
        <w:t xml:space="preserve">the </w:t>
      </w:r>
      <w:r w:rsidRPr="00D17B4B">
        <w:rPr>
          <w:color w:val="FF0000"/>
        </w:rPr>
        <w:t xml:space="preserve">chart. In the chart the colorful edges </w:t>
      </w:r>
      <w:r w:rsidR="00F4459E" w:rsidRPr="00F4459E">
        <w:rPr>
          <w:color w:val="FF0000"/>
        </w:rPr>
        <w:t>of</w:t>
      </w:r>
      <w:r w:rsidR="00F4459E" w:rsidRPr="00D17B4B">
        <w:rPr>
          <w:color w:val="FF0000"/>
        </w:rPr>
        <w:t xml:space="preserve"> </w:t>
      </w:r>
      <w:r w:rsidRPr="00D17B4B">
        <w:rPr>
          <w:color w:val="FF0000"/>
        </w:rPr>
        <w:t xml:space="preserve">each circle </w:t>
      </w:r>
      <w:r w:rsidR="00F4459E" w:rsidRPr="00D17B4B">
        <w:rPr>
          <w:color w:val="FF0000"/>
        </w:rPr>
        <w:t>represent</w:t>
      </w:r>
      <w:r w:rsidRPr="00D17B4B">
        <w:rPr>
          <w:color w:val="FF0000"/>
        </w:rPr>
        <w:t xml:space="preserve"> the Chromatic Aberration</w:t>
      </w:r>
      <w:r w:rsidR="00931373" w:rsidRPr="00D17B4B">
        <w:rPr>
          <w:color w:val="FF0000"/>
        </w:rPr>
        <w:t xml:space="preserve"> (CA)</w:t>
      </w:r>
      <w:r w:rsidRPr="00D17B4B">
        <w:rPr>
          <w:color w:val="FF0000"/>
        </w:rPr>
        <w:t xml:space="preserve"> which will be shown more clearly in with smaller number of countries(bubbles). </w:t>
      </w:r>
      <w:r w:rsidR="00931373" w:rsidRPr="00D17B4B">
        <w:rPr>
          <w:color w:val="FF0000"/>
        </w:rPr>
        <w:t>Size of the bubble is represented by the number of new cases for the corresponding country.</w:t>
      </w:r>
    </w:p>
    <w:p w14:paraId="32B856CC" w14:textId="50FC0F61" w:rsidR="00F4459E" w:rsidRDefault="00F4459E" w:rsidP="00D17B4B">
      <w:pPr>
        <w:jc w:val="both"/>
        <w:rPr>
          <w:color w:val="FF0000"/>
        </w:rPr>
      </w:pPr>
    </w:p>
    <w:p w14:paraId="70E6D493" w14:textId="1A554F37" w:rsidR="00F4459E" w:rsidRDefault="00F4459E" w:rsidP="00D17B4B">
      <w:pPr>
        <w:jc w:val="both"/>
        <w:rPr>
          <w:color w:val="FF0000"/>
        </w:rPr>
      </w:pPr>
    </w:p>
    <w:p w14:paraId="55CCBF81" w14:textId="124EB9A2" w:rsidR="00F4459E" w:rsidRDefault="00F4459E" w:rsidP="00D17B4B">
      <w:pPr>
        <w:jc w:val="both"/>
        <w:rPr>
          <w:color w:val="FF0000"/>
        </w:rPr>
      </w:pPr>
    </w:p>
    <w:p w14:paraId="71344308" w14:textId="77777777" w:rsidR="00F4459E" w:rsidRPr="00D17B4B" w:rsidRDefault="00F4459E" w:rsidP="00D17B4B">
      <w:pPr>
        <w:jc w:val="both"/>
        <w:rPr>
          <w:b/>
          <w:bCs/>
          <w:color w:val="FF0000"/>
          <w:u w:val="single"/>
        </w:rPr>
      </w:pPr>
    </w:p>
    <w:p w14:paraId="6DDE470F" w14:textId="32DBBFCD" w:rsidR="00F93008" w:rsidRPr="00D17B4B" w:rsidRDefault="00F93008">
      <w:pPr>
        <w:rPr>
          <w:b/>
          <w:bCs/>
          <w:sz w:val="28"/>
          <w:szCs w:val="28"/>
        </w:rPr>
      </w:pPr>
      <w:r w:rsidRPr="00D17B4B">
        <w:rPr>
          <w:b/>
          <w:bCs/>
          <w:noProof/>
          <w:sz w:val="28"/>
          <w:szCs w:val="28"/>
        </w:rPr>
        <w:drawing>
          <wp:inline distT="0" distB="0" distL="0" distR="0" wp14:anchorId="0BF00299" wp14:editId="2724AD1C">
            <wp:extent cx="2672080" cy="2626468"/>
            <wp:effectExtent l="0" t="0" r="0" b="2540"/>
            <wp:docPr id="351" name="Picture 3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Shape&#10;&#10;Description automatically generated"/>
                    <pic:cNvPicPr/>
                  </pic:nvPicPr>
                  <pic:blipFill>
                    <a:blip r:embed="rId41"/>
                    <a:stretch>
                      <a:fillRect/>
                    </a:stretch>
                  </pic:blipFill>
                  <pic:spPr>
                    <a:xfrm>
                      <a:off x="0" y="0"/>
                      <a:ext cx="2713193" cy="2666880"/>
                    </a:xfrm>
                    <a:prstGeom prst="rect">
                      <a:avLst/>
                    </a:prstGeom>
                  </pic:spPr>
                </pic:pic>
              </a:graphicData>
            </a:graphic>
          </wp:inline>
        </w:drawing>
      </w:r>
      <w:r w:rsidRPr="00D17B4B">
        <w:rPr>
          <w:b/>
          <w:bCs/>
          <w:sz w:val="28"/>
          <w:szCs w:val="28"/>
        </w:rPr>
        <w:t xml:space="preserve">       </w:t>
      </w:r>
      <w:r w:rsidRPr="00D17B4B">
        <w:rPr>
          <w:b/>
          <w:bCs/>
          <w:noProof/>
          <w:sz w:val="28"/>
          <w:szCs w:val="28"/>
        </w:rPr>
        <w:drawing>
          <wp:inline distT="0" distB="0" distL="0" distR="0" wp14:anchorId="1138A423" wp14:editId="0D9CFAFF">
            <wp:extent cx="3200400" cy="2814721"/>
            <wp:effectExtent l="0" t="0" r="0" b="5080"/>
            <wp:docPr id="352" name="Picture 352" descr="A picture containing iPod,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A picture containing iPod, electronics&#10;&#10;Description automatically generated"/>
                    <pic:cNvPicPr/>
                  </pic:nvPicPr>
                  <pic:blipFill>
                    <a:blip r:embed="rId42"/>
                    <a:stretch>
                      <a:fillRect/>
                    </a:stretch>
                  </pic:blipFill>
                  <pic:spPr>
                    <a:xfrm>
                      <a:off x="0" y="0"/>
                      <a:ext cx="3253384" cy="2861320"/>
                    </a:xfrm>
                    <a:prstGeom prst="rect">
                      <a:avLst/>
                    </a:prstGeom>
                  </pic:spPr>
                </pic:pic>
              </a:graphicData>
            </a:graphic>
          </wp:inline>
        </w:drawing>
      </w:r>
    </w:p>
    <w:p w14:paraId="2BB8002C" w14:textId="77777777" w:rsidR="00F4459E" w:rsidRDefault="00F4459E"/>
    <w:p w14:paraId="0C8E5D6B" w14:textId="77777777" w:rsidR="00F4459E" w:rsidRDefault="00F4459E"/>
    <w:p w14:paraId="6157F193" w14:textId="07380E6F" w:rsidR="001F5C1B" w:rsidRDefault="001F5C1B">
      <w:r w:rsidRPr="00D17B4B">
        <w:t>Figure-1: CA on Single Country (left),</w:t>
      </w:r>
      <w:r w:rsidR="00D17B4B">
        <w:t xml:space="preserve"> </w:t>
      </w:r>
      <w:r w:rsidRPr="00D17B4B">
        <w:t>CA on three countries(right)</w:t>
      </w:r>
      <w:r w:rsidR="00F4459E">
        <w:br/>
      </w:r>
    </w:p>
    <w:p w14:paraId="7A2E652E" w14:textId="2997F8D2" w:rsidR="00F4459E" w:rsidRDefault="00F4459E"/>
    <w:p w14:paraId="4631664F" w14:textId="1FE515D6" w:rsidR="00F4459E" w:rsidRDefault="00F4459E"/>
    <w:p w14:paraId="32836CAA" w14:textId="76EC78E4" w:rsidR="00F4459E" w:rsidRDefault="00F4459E"/>
    <w:p w14:paraId="68E6B970" w14:textId="7664EC34" w:rsidR="00F4459E" w:rsidRDefault="00F4459E"/>
    <w:p w14:paraId="18C68406" w14:textId="12C39AD9" w:rsidR="00F4459E" w:rsidRDefault="00F4459E"/>
    <w:p w14:paraId="751820F0" w14:textId="39B49A8A" w:rsidR="00F4459E" w:rsidRDefault="00F4459E"/>
    <w:p w14:paraId="609963A4" w14:textId="77907DAA" w:rsidR="00F4459E" w:rsidRDefault="00F4459E"/>
    <w:p w14:paraId="7D31E2F5" w14:textId="7DDCC91C" w:rsidR="00F4459E" w:rsidRDefault="00F4459E"/>
    <w:p w14:paraId="1A1C3DF8" w14:textId="07740224" w:rsidR="00F4459E" w:rsidRDefault="00F4459E"/>
    <w:p w14:paraId="0882D3D5" w14:textId="0C93336A" w:rsidR="00F4459E" w:rsidRDefault="00F4459E"/>
    <w:p w14:paraId="0628175E" w14:textId="1B791129" w:rsidR="00E0004B" w:rsidRDefault="00E0004B"/>
    <w:p w14:paraId="0E94182E" w14:textId="77777777" w:rsidR="00E0004B" w:rsidRPr="00D17B4B" w:rsidRDefault="00E0004B"/>
    <w:p w14:paraId="52BC6CBB" w14:textId="77777777" w:rsidR="00E0004B" w:rsidRDefault="00E0004B" w:rsidP="00E0004B">
      <w:pPr>
        <w:jc w:val="center"/>
        <w:rPr>
          <w:b/>
          <w:bCs/>
          <w:sz w:val="28"/>
          <w:szCs w:val="28"/>
          <w:u w:val="single"/>
        </w:rPr>
      </w:pPr>
    </w:p>
    <w:p w14:paraId="66D5B28A" w14:textId="77777777" w:rsidR="00E0004B" w:rsidRDefault="00E0004B" w:rsidP="00E0004B">
      <w:pPr>
        <w:jc w:val="center"/>
        <w:rPr>
          <w:b/>
          <w:bCs/>
          <w:sz w:val="28"/>
          <w:szCs w:val="28"/>
          <w:u w:val="single"/>
        </w:rPr>
      </w:pPr>
    </w:p>
    <w:p w14:paraId="6B3A19E8" w14:textId="77777777" w:rsidR="00E0004B" w:rsidRDefault="00E0004B" w:rsidP="00E0004B">
      <w:pPr>
        <w:jc w:val="center"/>
        <w:rPr>
          <w:b/>
          <w:bCs/>
          <w:sz w:val="28"/>
          <w:szCs w:val="28"/>
          <w:u w:val="single"/>
        </w:rPr>
      </w:pPr>
    </w:p>
    <w:p w14:paraId="4B9DBEB6" w14:textId="30FCBF0D" w:rsidR="001F5C1B" w:rsidRDefault="00315EC4" w:rsidP="00E0004B">
      <w:pPr>
        <w:jc w:val="center"/>
        <w:rPr>
          <w:b/>
          <w:bCs/>
          <w:sz w:val="28"/>
          <w:szCs w:val="28"/>
          <w:u w:val="single"/>
        </w:rPr>
      </w:pPr>
      <w:r w:rsidRPr="00F4459E">
        <w:rPr>
          <w:b/>
          <w:bCs/>
          <w:noProof/>
          <w:sz w:val="28"/>
          <w:szCs w:val="28"/>
        </w:rPr>
        <w:drawing>
          <wp:inline distT="0" distB="0" distL="0" distR="0" wp14:anchorId="15EBE2DE" wp14:editId="161A4C83">
            <wp:extent cx="5019472" cy="5077460"/>
            <wp:effectExtent l="0" t="0" r="0" b="2540"/>
            <wp:docPr id="355" name="Picture 35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Chart, bubble chart&#10;&#10;Description automatically generated"/>
                    <pic:cNvPicPr/>
                  </pic:nvPicPr>
                  <pic:blipFill>
                    <a:blip r:embed="rId43"/>
                    <a:stretch>
                      <a:fillRect/>
                    </a:stretch>
                  </pic:blipFill>
                  <pic:spPr>
                    <a:xfrm>
                      <a:off x="0" y="0"/>
                      <a:ext cx="5026405" cy="5084473"/>
                    </a:xfrm>
                    <a:prstGeom prst="rect">
                      <a:avLst/>
                    </a:prstGeom>
                  </pic:spPr>
                </pic:pic>
              </a:graphicData>
            </a:graphic>
          </wp:inline>
        </w:drawing>
      </w:r>
    </w:p>
    <w:p w14:paraId="194EC6AF" w14:textId="6EDD45BE" w:rsidR="001F5C1B" w:rsidRPr="00D17B4B" w:rsidRDefault="001F5C1B" w:rsidP="00E0004B">
      <w:pPr>
        <w:ind w:left="1440" w:firstLine="720"/>
      </w:pPr>
      <w:r w:rsidRPr="00D17B4B">
        <w:t xml:space="preserve">Figure-2: </w:t>
      </w:r>
      <w:r w:rsidR="00315EC4" w:rsidRPr="00D17B4B">
        <w:t xml:space="preserve">CA on Ten countries and legend on top. </w:t>
      </w:r>
    </w:p>
    <w:p w14:paraId="29D00828" w14:textId="662D5406" w:rsidR="001F5C1B" w:rsidRDefault="001F5C1B">
      <w:pPr>
        <w:rPr>
          <w:b/>
          <w:bCs/>
          <w:sz w:val="28"/>
          <w:szCs w:val="28"/>
          <w:u w:val="single"/>
        </w:rPr>
      </w:pPr>
    </w:p>
    <w:p w14:paraId="73FD56AC" w14:textId="45C5C9DD" w:rsidR="001F5C1B" w:rsidRPr="00E0004B" w:rsidRDefault="001F5C1B">
      <w:pPr>
        <w:rPr>
          <w:b/>
          <w:bCs/>
          <w:sz w:val="28"/>
          <w:szCs w:val="28"/>
        </w:rPr>
      </w:pPr>
      <w:r w:rsidRPr="00E0004B">
        <w:rPr>
          <w:noProof/>
          <w:sz w:val="28"/>
          <w:szCs w:val="28"/>
        </w:rPr>
        <w:lastRenderedPageBreak/>
        <w:drawing>
          <wp:inline distT="0" distB="0" distL="0" distR="0" wp14:anchorId="4FDE0956" wp14:editId="0E3B3E48">
            <wp:extent cx="6291580" cy="6518910"/>
            <wp:effectExtent l="0" t="0" r="0" b="0"/>
            <wp:docPr id="353" name="Picture 3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Chart, bubble chart&#10;&#10;Description automatically generated"/>
                    <pic:cNvPicPr/>
                  </pic:nvPicPr>
                  <pic:blipFill>
                    <a:blip r:embed="rId44"/>
                    <a:stretch>
                      <a:fillRect/>
                    </a:stretch>
                  </pic:blipFill>
                  <pic:spPr>
                    <a:xfrm>
                      <a:off x="0" y="0"/>
                      <a:ext cx="6291580" cy="6518910"/>
                    </a:xfrm>
                    <a:prstGeom prst="rect">
                      <a:avLst/>
                    </a:prstGeom>
                  </pic:spPr>
                </pic:pic>
              </a:graphicData>
            </a:graphic>
          </wp:inline>
        </w:drawing>
      </w:r>
    </w:p>
    <w:p w14:paraId="368ABD2B" w14:textId="77777777" w:rsidR="00E0004B" w:rsidRDefault="00E0004B" w:rsidP="00315EC4"/>
    <w:p w14:paraId="3B2F973C" w14:textId="77777777" w:rsidR="00E0004B" w:rsidRDefault="00E0004B" w:rsidP="00315EC4"/>
    <w:p w14:paraId="50D74321" w14:textId="77777777" w:rsidR="00E0004B" w:rsidRDefault="00E0004B" w:rsidP="00315EC4"/>
    <w:p w14:paraId="2EB509C4" w14:textId="5BC6D093" w:rsidR="00315EC4" w:rsidRPr="00D17B4B" w:rsidRDefault="00315EC4" w:rsidP="00E0004B">
      <w:pPr>
        <w:jc w:val="center"/>
      </w:pPr>
      <w:r w:rsidRPr="00D17B4B">
        <w:t>Figure-</w:t>
      </w:r>
      <w:r w:rsidR="00A30B1C" w:rsidRPr="00D17B4B">
        <w:t>3</w:t>
      </w:r>
      <w:r w:rsidRPr="00D17B4B">
        <w:t>: CA on 100 countries and legend on top.</w:t>
      </w:r>
    </w:p>
    <w:p w14:paraId="43D8B1A0" w14:textId="7B3B83C3" w:rsidR="001F5C1B" w:rsidRDefault="001F5C1B">
      <w:pPr>
        <w:rPr>
          <w:b/>
          <w:bCs/>
          <w:sz w:val="28"/>
          <w:szCs w:val="28"/>
          <w:u w:val="single"/>
        </w:rPr>
      </w:pPr>
    </w:p>
    <w:p w14:paraId="48A6A618" w14:textId="64260332" w:rsidR="006C6D9A" w:rsidRDefault="006C6D9A">
      <w:pPr>
        <w:rPr>
          <w:b/>
          <w:bCs/>
          <w:sz w:val="28"/>
          <w:szCs w:val="28"/>
          <w:u w:val="single"/>
        </w:rPr>
      </w:pPr>
    </w:p>
    <w:p w14:paraId="53512C7F" w14:textId="77777777" w:rsidR="0046347A" w:rsidRDefault="0046347A" w:rsidP="0046347A">
      <w:pPr>
        <w:rPr>
          <w:b/>
          <w:bCs/>
          <w:u w:val="single"/>
        </w:rPr>
      </w:pPr>
    </w:p>
    <w:p w14:paraId="1A9D52A1" w14:textId="77777777" w:rsidR="0046347A" w:rsidRDefault="0046347A" w:rsidP="0046347A">
      <w:pPr>
        <w:rPr>
          <w:b/>
          <w:bCs/>
          <w:u w:val="single"/>
        </w:rPr>
      </w:pPr>
    </w:p>
    <w:p w14:paraId="28BA357B" w14:textId="77777777" w:rsidR="0046347A" w:rsidRDefault="0046347A" w:rsidP="0046347A">
      <w:pPr>
        <w:rPr>
          <w:b/>
          <w:bCs/>
          <w:u w:val="single"/>
        </w:rPr>
      </w:pPr>
    </w:p>
    <w:p w14:paraId="1612E76B" w14:textId="77777777" w:rsidR="0046347A" w:rsidRDefault="0046347A" w:rsidP="0046347A">
      <w:pPr>
        <w:rPr>
          <w:b/>
          <w:bCs/>
          <w:u w:val="single"/>
        </w:rPr>
      </w:pPr>
    </w:p>
    <w:p w14:paraId="4B5F791C" w14:textId="1D11B195" w:rsidR="0046347A" w:rsidRPr="00E0004B" w:rsidRDefault="00A30B1C" w:rsidP="0046347A">
      <w:pPr>
        <w:rPr>
          <w:b/>
          <w:bCs/>
          <w:sz w:val="28"/>
          <w:szCs w:val="28"/>
        </w:rPr>
      </w:pPr>
      <w:r w:rsidRPr="00E0004B">
        <w:rPr>
          <w:b/>
          <w:bCs/>
          <w:sz w:val="28"/>
          <w:szCs w:val="28"/>
        </w:rPr>
        <w:lastRenderedPageBreak/>
        <w:t xml:space="preserve">Questionnaire </w:t>
      </w:r>
      <w:r w:rsidR="008A0BCA" w:rsidRPr="00E0004B">
        <w:rPr>
          <w:b/>
          <w:bCs/>
          <w:sz w:val="28"/>
          <w:szCs w:val="28"/>
        </w:rPr>
        <w:t xml:space="preserve">Section-1: </w:t>
      </w:r>
      <w:r w:rsidR="008A0BCA" w:rsidRPr="00E0004B">
        <w:rPr>
          <w:b/>
          <w:bCs/>
          <w:sz w:val="28"/>
          <w:szCs w:val="28"/>
        </w:rPr>
        <w:tab/>
      </w:r>
      <w:r w:rsidR="0046347A" w:rsidRPr="00E0004B">
        <w:rPr>
          <w:b/>
          <w:bCs/>
          <w:sz w:val="28"/>
          <w:szCs w:val="28"/>
        </w:rPr>
        <w:t>CA + Bubble</w:t>
      </w:r>
    </w:p>
    <w:p w14:paraId="036F11AC" w14:textId="77777777" w:rsidR="00E0004B" w:rsidRPr="00C17996" w:rsidRDefault="00E0004B" w:rsidP="0046347A">
      <w:pPr>
        <w:rPr>
          <w:b/>
          <w:bCs/>
          <w:u w:val="single"/>
        </w:rPr>
      </w:pPr>
    </w:p>
    <w:p w14:paraId="66F8DCCA" w14:textId="1F16DEAA" w:rsidR="0046347A" w:rsidRDefault="0046347A" w:rsidP="0046347A">
      <w:r>
        <w:rPr>
          <w:noProof/>
        </w:rPr>
        <w:drawing>
          <wp:inline distT="0" distB="0" distL="0" distR="0" wp14:anchorId="01EF7C13" wp14:editId="7D2C7B00">
            <wp:extent cx="2944678" cy="3161030"/>
            <wp:effectExtent l="12700" t="12700" r="14605" b="13970"/>
            <wp:docPr id="357" name="Picture 357" descr="A picture containing pallette, cosmetic,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allette, cosmetic, check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7860" cy="3175180"/>
                    </a:xfrm>
                    <a:prstGeom prst="rect">
                      <a:avLst/>
                    </a:prstGeom>
                    <a:ln w="3175">
                      <a:solidFill>
                        <a:schemeClr val="bg1">
                          <a:lumMod val="85000"/>
                        </a:schemeClr>
                      </a:solidFill>
                    </a:ln>
                  </pic:spPr>
                </pic:pic>
              </a:graphicData>
            </a:graphic>
          </wp:inline>
        </w:drawing>
      </w:r>
      <w:r>
        <w:t xml:space="preserve">         </w:t>
      </w:r>
      <w:r w:rsidR="00A30B1C">
        <w:t xml:space="preserve">       </w:t>
      </w:r>
      <w:r>
        <w:rPr>
          <w:noProof/>
        </w:rPr>
        <w:drawing>
          <wp:inline distT="0" distB="0" distL="0" distR="0" wp14:anchorId="16964D7C" wp14:editId="0C59046A">
            <wp:extent cx="2657848" cy="2053525"/>
            <wp:effectExtent l="12700" t="12700" r="9525" b="17145"/>
            <wp:docPr id="358" name="Picture 3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0352" cy="2094091"/>
                    </a:xfrm>
                    <a:prstGeom prst="rect">
                      <a:avLst/>
                    </a:prstGeom>
                    <a:ln w="3175">
                      <a:solidFill>
                        <a:schemeClr val="bg1">
                          <a:lumMod val="85000"/>
                        </a:schemeClr>
                      </a:solidFill>
                    </a:ln>
                  </pic:spPr>
                </pic:pic>
              </a:graphicData>
            </a:graphic>
          </wp:inline>
        </w:drawing>
      </w:r>
    </w:p>
    <w:p w14:paraId="743B1C14" w14:textId="75B10E6E" w:rsidR="0046347A" w:rsidRDefault="0046347A" w:rsidP="0046347A">
      <w:r>
        <w:t>Figure-</w:t>
      </w:r>
      <w:r w:rsidR="00066279">
        <w:t>4</w:t>
      </w:r>
      <w:r>
        <w:t xml:space="preserve">: Bubble chart </w:t>
      </w:r>
      <w:r>
        <w:tab/>
      </w:r>
      <w:r>
        <w:tab/>
      </w:r>
      <w:r>
        <w:tab/>
      </w:r>
      <w:r>
        <w:tab/>
      </w:r>
      <w:r>
        <w:tab/>
      </w:r>
      <w:r w:rsidR="00A30B1C">
        <w:tab/>
      </w:r>
      <w:r>
        <w:t>Legend of Value and CA</w:t>
      </w:r>
    </w:p>
    <w:p w14:paraId="1AB11E48" w14:textId="77777777" w:rsidR="0046347A" w:rsidRDefault="0046347A" w:rsidP="0046347A"/>
    <w:p w14:paraId="17E3831B" w14:textId="77777777" w:rsidR="0046347A" w:rsidRDefault="0046347A" w:rsidP="0046347A"/>
    <w:p w14:paraId="0E295936" w14:textId="659E4DF1" w:rsidR="0046347A" w:rsidRPr="00A55D30" w:rsidRDefault="0046347A" w:rsidP="0046347A">
      <w:pPr>
        <w:rPr>
          <w:b/>
          <w:bCs/>
          <w:color w:val="FF0000"/>
          <w:rPrChange w:id="47" w:author="Rashid Islam" w:date="2022-02-12T08:17:00Z">
            <w:rPr>
              <w:color w:val="FF0000"/>
            </w:rPr>
          </w:rPrChange>
        </w:rPr>
      </w:pPr>
      <w:r w:rsidRPr="00A55D30">
        <w:rPr>
          <w:b/>
          <w:bCs/>
          <w:color w:val="FF0000"/>
          <w:rPrChange w:id="48" w:author="Rashid Islam" w:date="2022-02-12T08:17:00Z">
            <w:rPr>
              <w:color w:val="FF0000"/>
            </w:rPr>
          </w:rPrChange>
        </w:rPr>
        <w:t>Questions:</w:t>
      </w:r>
    </w:p>
    <w:p w14:paraId="7CA5B2F8" w14:textId="4A2E59CB" w:rsidR="005176BC" w:rsidRPr="00485479" w:rsidRDefault="00931373" w:rsidP="0046347A">
      <w:pPr>
        <w:rPr>
          <w:color w:val="FF0000"/>
        </w:rPr>
      </w:pPr>
      <w:r w:rsidRPr="00485479">
        <w:rPr>
          <w:color w:val="FF0000"/>
        </w:rPr>
        <w:t xml:space="preserve">Please answer the following questions where Value and CA are taken from the right side of the above figure. </w:t>
      </w:r>
      <w:r w:rsidR="005176BC" w:rsidRPr="00485479">
        <w:rPr>
          <w:color w:val="FF0000"/>
        </w:rPr>
        <w:t xml:space="preserve">For every question select a bubble having, </w:t>
      </w:r>
    </w:p>
    <w:p w14:paraId="05210539" w14:textId="1019DF90" w:rsidR="00931373" w:rsidRPr="00485479" w:rsidRDefault="005176BC" w:rsidP="005176BC">
      <w:pPr>
        <w:pStyle w:val="ListParagraph"/>
        <w:numPr>
          <w:ilvl w:val="0"/>
          <w:numId w:val="28"/>
        </w:numPr>
        <w:rPr>
          <w:rFonts w:ascii="Times New Roman" w:hAnsi="Times New Roman"/>
          <w:color w:val="FF0000"/>
          <w:sz w:val="24"/>
          <w:lang w:eastAsia="en-GB"/>
        </w:rPr>
      </w:pPr>
      <w:r w:rsidRPr="00485479">
        <w:rPr>
          <w:rFonts w:ascii="Times New Roman" w:hAnsi="Times New Roman"/>
          <w:color w:val="FF0000"/>
          <w:sz w:val="24"/>
        </w:rPr>
        <w:t>Center color matches with Value cell and</w:t>
      </w:r>
    </w:p>
    <w:p w14:paraId="6988E75D" w14:textId="7FDA677B" w:rsidR="005176BC" w:rsidRPr="00485479" w:rsidRDefault="005176BC" w:rsidP="00D17B4B">
      <w:pPr>
        <w:pStyle w:val="ListParagraph"/>
        <w:numPr>
          <w:ilvl w:val="0"/>
          <w:numId w:val="28"/>
        </w:numPr>
        <w:rPr>
          <w:rFonts w:ascii="Times New Roman" w:hAnsi="Times New Roman"/>
          <w:color w:val="FF0000"/>
          <w:sz w:val="24"/>
          <w:lang w:eastAsia="en-GB"/>
        </w:rPr>
      </w:pPr>
      <w:r w:rsidRPr="00485479">
        <w:rPr>
          <w:rFonts w:ascii="Times New Roman" w:hAnsi="Times New Roman"/>
          <w:color w:val="FF0000"/>
          <w:sz w:val="24"/>
          <w:lang w:eastAsia="en-GB"/>
        </w:rPr>
        <w:t>Thickness of colorful edge resembles to CA</w:t>
      </w:r>
    </w:p>
    <w:p w14:paraId="63501B25" w14:textId="77777777" w:rsidR="0046347A" w:rsidRPr="00485479" w:rsidRDefault="0046347A" w:rsidP="0046347A">
      <w:pPr>
        <w:rPr>
          <w:color w:val="FF0000"/>
        </w:rPr>
      </w:pPr>
    </w:p>
    <w:p w14:paraId="132E52EE" w14:textId="77777777" w:rsidR="0046347A" w:rsidRPr="00485479" w:rsidRDefault="0046347A" w:rsidP="0046347A">
      <w:pPr>
        <w:rPr>
          <w:color w:val="FF0000"/>
        </w:rPr>
      </w:pPr>
      <w:r w:rsidRPr="00485479">
        <w:rPr>
          <w:color w:val="FF0000"/>
        </w:rPr>
        <w:t>Question-1: Click on chart where &lt;Value=56&gt; and &lt;CA=71&gt;</w:t>
      </w:r>
    </w:p>
    <w:p w14:paraId="73302AEE" w14:textId="77777777" w:rsidR="0046347A" w:rsidRPr="00485479" w:rsidRDefault="0046347A" w:rsidP="0046347A">
      <w:pPr>
        <w:rPr>
          <w:color w:val="FF0000"/>
        </w:rPr>
      </w:pPr>
    </w:p>
    <w:p w14:paraId="19EBEEB0" w14:textId="77777777" w:rsidR="0046347A" w:rsidRPr="00485479" w:rsidRDefault="0046347A" w:rsidP="0046347A">
      <w:pPr>
        <w:rPr>
          <w:color w:val="FF0000"/>
        </w:rPr>
      </w:pPr>
      <w:r w:rsidRPr="00485479">
        <w:rPr>
          <w:color w:val="FF0000"/>
        </w:rPr>
        <w:t>Question-2: Click on chart where &lt;Value=8&gt; and &lt;CA=52&gt;</w:t>
      </w:r>
    </w:p>
    <w:p w14:paraId="0B30A417" w14:textId="77777777" w:rsidR="0046347A" w:rsidRPr="00485479" w:rsidRDefault="0046347A" w:rsidP="0046347A">
      <w:pPr>
        <w:rPr>
          <w:color w:val="FF0000"/>
        </w:rPr>
      </w:pPr>
    </w:p>
    <w:p w14:paraId="6413CB23" w14:textId="77777777" w:rsidR="0046347A" w:rsidRPr="00485479" w:rsidRDefault="0046347A" w:rsidP="0046347A">
      <w:pPr>
        <w:rPr>
          <w:color w:val="FF0000"/>
        </w:rPr>
      </w:pPr>
      <w:r w:rsidRPr="00485479">
        <w:rPr>
          <w:color w:val="FF0000"/>
        </w:rPr>
        <w:t>Question-3: Click on chart where &lt;Value=48&gt; and &lt;CA=71&gt;</w:t>
      </w:r>
    </w:p>
    <w:p w14:paraId="6664F42D" w14:textId="77777777" w:rsidR="0046347A" w:rsidRPr="00485479" w:rsidRDefault="0046347A" w:rsidP="0046347A">
      <w:pPr>
        <w:rPr>
          <w:color w:val="FF0000"/>
        </w:rPr>
      </w:pPr>
    </w:p>
    <w:p w14:paraId="49F842DB" w14:textId="77777777" w:rsidR="0046347A" w:rsidRPr="00485479" w:rsidRDefault="0046347A" w:rsidP="0046347A">
      <w:pPr>
        <w:rPr>
          <w:color w:val="FF0000"/>
        </w:rPr>
      </w:pPr>
      <w:r w:rsidRPr="00485479">
        <w:rPr>
          <w:color w:val="FF0000"/>
        </w:rPr>
        <w:t>Question-4: Click on chart where &lt;Value=24&gt; and &lt;CA=71&gt;</w:t>
      </w:r>
    </w:p>
    <w:p w14:paraId="5429A399" w14:textId="77777777" w:rsidR="0046347A" w:rsidRPr="00485479" w:rsidRDefault="0046347A" w:rsidP="0046347A">
      <w:pPr>
        <w:rPr>
          <w:color w:val="FF0000"/>
        </w:rPr>
      </w:pPr>
    </w:p>
    <w:p w14:paraId="5C760ED4" w14:textId="77777777" w:rsidR="0046347A" w:rsidRPr="00485479" w:rsidRDefault="0046347A" w:rsidP="0046347A">
      <w:pPr>
        <w:rPr>
          <w:color w:val="FF0000"/>
        </w:rPr>
      </w:pPr>
      <w:r w:rsidRPr="00485479">
        <w:rPr>
          <w:color w:val="FF0000"/>
        </w:rPr>
        <w:t>Question-5: Click on chart where &lt;Value=16&gt; and &lt;CA=71&gt;</w:t>
      </w:r>
    </w:p>
    <w:p w14:paraId="3823CA96" w14:textId="77777777" w:rsidR="0046347A" w:rsidRPr="00485479" w:rsidRDefault="0046347A" w:rsidP="0046347A">
      <w:pPr>
        <w:rPr>
          <w:color w:val="FF0000"/>
        </w:rPr>
      </w:pPr>
    </w:p>
    <w:p w14:paraId="501FA1BA" w14:textId="77777777" w:rsidR="0046347A" w:rsidRPr="00485479" w:rsidRDefault="0046347A" w:rsidP="0046347A">
      <w:pPr>
        <w:rPr>
          <w:color w:val="FF0000"/>
        </w:rPr>
      </w:pPr>
      <w:r w:rsidRPr="00485479">
        <w:rPr>
          <w:color w:val="FF0000"/>
        </w:rPr>
        <w:t>Question-6: Click on chart where &lt;Value=32&gt; and &lt;CA=33&gt;</w:t>
      </w:r>
    </w:p>
    <w:p w14:paraId="688C301D" w14:textId="77777777" w:rsidR="0046347A" w:rsidRPr="00485479" w:rsidRDefault="0046347A" w:rsidP="0046347A">
      <w:pPr>
        <w:rPr>
          <w:color w:val="FF0000"/>
        </w:rPr>
      </w:pPr>
    </w:p>
    <w:p w14:paraId="651EB6AE" w14:textId="77777777" w:rsidR="0046347A" w:rsidRPr="00485479" w:rsidRDefault="0046347A" w:rsidP="0046347A">
      <w:pPr>
        <w:rPr>
          <w:color w:val="FF0000"/>
        </w:rPr>
      </w:pPr>
      <w:r w:rsidRPr="00485479">
        <w:rPr>
          <w:color w:val="FF0000"/>
        </w:rPr>
        <w:t>Question-7: Click on chart where &lt;Value=40&gt; and &lt;CA=52&gt;</w:t>
      </w:r>
    </w:p>
    <w:p w14:paraId="66530B7F" w14:textId="77777777" w:rsidR="0046347A" w:rsidRPr="00485479" w:rsidRDefault="0046347A" w:rsidP="0046347A">
      <w:pPr>
        <w:rPr>
          <w:color w:val="FF0000"/>
        </w:rPr>
      </w:pPr>
    </w:p>
    <w:p w14:paraId="1AED029F" w14:textId="77777777" w:rsidR="0046347A" w:rsidRPr="00485479" w:rsidRDefault="0046347A" w:rsidP="0046347A">
      <w:pPr>
        <w:rPr>
          <w:color w:val="FF0000"/>
        </w:rPr>
      </w:pPr>
      <w:r w:rsidRPr="00485479">
        <w:rPr>
          <w:color w:val="FF0000"/>
        </w:rPr>
        <w:t>Question-8: Click on chart where &lt;Value=64&gt; and &lt;CA=90&gt;</w:t>
      </w:r>
    </w:p>
    <w:p w14:paraId="118A4E6E" w14:textId="77777777" w:rsidR="0046347A" w:rsidRDefault="0046347A" w:rsidP="0046347A"/>
    <w:p w14:paraId="21557DEA" w14:textId="77777777" w:rsidR="0046347A" w:rsidDel="00066279" w:rsidRDefault="0046347A">
      <w:pPr>
        <w:rPr>
          <w:del w:id="49" w:author="Rashid Islam" w:date="2022-02-12T06:42:00Z"/>
          <w:b/>
          <w:bCs/>
          <w:sz w:val="28"/>
          <w:szCs w:val="28"/>
          <w:u w:val="single"/>
        </w:rPr>
      </w:pPr>
    </w:p>
    <w:p w14:paraId="4BFAB2D8" w14:textId="77777777" w:rsidR="00604CF3" w:rsidRPr="00604CF3" w:rsidRDefault="00604CF3">
      <w:pPr>
        <w:rPr>
          <w:b/>
          <w:bCs/>
          <w:sz w:val="28"/>
          <w:szCs w:val="28"/>
          <w:u w:val="single"/>
        </w:rPr>
      </w:pPr>
    </w:p>
    <w:p w14:paraId="6446CDCE" w14:textId="59F20083" w:rsidR="008A0BCA" w:rsidRPr="00536516" w:rsidRDefault="008A0BCA" w:rsidP="008A0BCA">
      <w:pPr>
        <w:rPr>
          <w:b/>
          <w:bCs/>
          <w:color w:val="FF0000"/>
          <w:sz w:val="28"/>
          <w:szCs w:val="28"/>
          <w:lang w:val="fr-FR"/>
          <w:rPrChange w:id="50" w:author="Stephen Brooks" w:date="2022-02-15T16:14:00Z">
            <w:rPr>
              <w:b/>
              <w:bCs/>
              <w:color w:val="FF0000"/>
              <w:sz w:val="28"/>
              <w:szCs w:val="28"/>
            </w:rPr>
          </w:rPrChange>
        </w:rPr>
      </w:pPr>
      <w:r w:rsidRPr="00536516">
        <w:rPr>
          <w:b/>
          <w:bCs/>
          <w:color w:val="FF0000"/>
          <w:sz w:val="28"/>
          <w:szCs w:val="28"/>
          <w:lang w:val="fr-FR"/>
          <w:rPrChange w:id="51" w:author="Stephen Brooks" w:date="2022-02-15T16:14:00Z">
            <w:rPr>
              <w:b/>
              <w:bCs/>
              <w:color w:val="FF0000"/>
              <w:sz w:val="28"/>
              <w:szCs w:val="28"/>
            </w:rPr>
          </w:rPrChange>
        </w:rPr>
        <w:lastRenderedPageBreak/>
        <w:t xml:space="preserve">Questionnaire Section-2: </w:t>
      </w:r>
      <w:r w:rsidRPr="00536516">
        <w:rPr>
          <w:b/>
          <w:bCs/>
          <w:color w:val="FF0000"/>
          <w:sz w:val="28"/>
          <w:szCs w:val="28"/>
          <w:lang w:val="fr-FR"/>
          <w:rPrChange w:id="52" w:author="Stephen Brooks" w:date="2022-02-15T16:14:00Z">
            <w:rPr>
              <w:b/>
              <w:bCs/>
              <w:color w:val="FF0000"/>
              <w:sz w:val="28"/>
              <w:szCs w:val="28"/>
            </w:rPr>
          </w:rPrChange>
        </w:rPr>
        <w:tab/>
        <w:t>VSUP + Bubble</w:t>
      </w:r>
    </w:p>
    <w:p w14:paraId="484B8390" w14:textId="77777777" w:rsidR="008A0BCA" w:rsidRPr="00536516" w:rsidRDefault="008A0BCA" w:rsidP="008A0BCA">
      <w:pPr>
        <w:rPr>
          <w:lang w:val="fr-FR"/>
          <w:rPrChange w:id="53" w:author="Stephen Brooks" w:date="2022-02-15T16:14:00Z">
            <w:rPr/>
          </w:rPrChange>
        </w:rPr>
      </w:pPr>
    </w:p>
    <w:p w14:paraId="1402F8B7" w14:textId="77777777" w:rsidR="008A0BCA" w:rsidRPr="00536516" w:rsidRDefault="008A0BCA" w:rsidP="008A0BCA">
      <w:pPr>
        <w:rPr>
          <w:lang w:val="fr-FR"/>
          <w:rPrChange w:id="54" w:author="Stephen Brooks" w:date="2022-02-15T16:14:00Z">
            <w:rPr/>
          </w:rPrChange>
        </w:rPr>
      </w:pPr>
    </w:p>
    <w:p w14:paraId="6071B9A5" w14:textId="3C788DF0" w:rsidR="008A0BCA" w:rsidRPr="00536516" w:rsidRDefault="008A0BCA" w:rsidP="008A0BCA">
      <w:pPr>
        <w:rPr>
          <w:lang w:val="fr-FR"/>
          <w:rPrChange w:id="55" w:author="Stephen Brooks" w:date="2022-02-15T16:14:00Z">
            <w:rPr/>
          </w:rPrChange>
        </w:rPr>
      </w:pPr>
      <w:r>
        <w:rPr>
          <w:noProof/>
        </w:rPr>
        <w:drawing>
          <wp:inline distT="0" distB="0" distL="0" distR="0" wp14:anchorId="55EA3FC2" wp14:editId="077C202F">
            <wp:extent cx="2301498" cy="2563739"/>
            <wp:effectExtent l="12700" t="12700" r="10160" b="14605"/>
            <wp:docPr id="359" name="Picture 35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ckground patter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24371" cy="2589218"/>
                    </a:xfrm>
                    <a:prstGeom prst="rect">
                      <a:avLst/>
                    </a:prstGeom>
                    <a:ln w="3175">
                      <a:solidFill>
                        <a:schemeClr val="bg1">
                          <a:lumMod val="85000"/>
                        </a:schemeClr>
                      </a:solidFill>
                    </a:ln>
                  </pic:spPr>
                </pic:pic>
              </a:graphicData>
            </a:graphic>
          </wp:inline>
        </w:drawing>
      </w:r>
      <w:r w:rsidRPr="00536516">
        <w:rPr>
          <w:lang w:val="fr-FR"/>
          <w:rPrChange w:id="56" w:author="Stephen Brooks" w:date="2022-02-15T16:14:00Z">
            <w:rPr/>
          </w:rPrChange>
        </w:rPr>
        <w:t xml:space="preserve">        </w:t>
      </w:r>
      <w:r w:rsidRPr="00536516">
        <w:rPr>
          <w:lang w:val="fr-FR"/>
          <w:rPrChange w:id="57" w:author="Stephen Brooks" w:date="2022-02-15T16:14:00Z">
            <w:rPr/>
          </w:rPrChange>
        </w:rPr>
        <w:tab/>
      </w:r>
      <w:r w:rsidRPr="00536516">
        <w:rPr>
          <w:lang w:val="fr-FR"/>
          <w:rPrChange w:id="58" w:author="Stephen Brooks" w:date="2022-02-15T16:14:00Z">
            <w:rPr/>
          </w:rPrChange>
        </w:rPr>
        <w:tab/>
      </w:r>
      <w:r w:rsidRPr="00536516">
        <w:rPr>
          <w:lang w:val="fr-FR"/>
          <w:rPrChange w:id="59" w:author="Stephen Brooks" w:date="2022-02-15T16:14:00Z">
            <w:rPr/>
          </w:rPrChange>
        </w:rPr>
        <w:tab/>
        <w:t xml:space="preserve">  </w:t>
      </w:r>
      <w:r>
        <w:rPr>
          <w:noProof/>
        </w:rPr>
        <w:drawing>
          <wp:inline distT="0" distB="0" distL="0" distR="0" wp14:anchorId="1CBDFA94" wp14:editId="44124A6F">
            <wp:extent cx="2208509" cy="2492562"/>
            <wp:effectExtent l="12700" t="12700" r="14605" b="9525"/>
            <wp:docPr id="360" name="Picture 3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3007" cy="2508925"/>
                    </a:xfrm>
                    <a:prstGeom prst="rect">
                      <a:avLst/>
                    </a:prstGeom>
                    <a:ln w="3175">
                      <a:solidFill>
                        <a:schemeClr val="bg1">
                          <a:lumMod val="85000"/>
                        </a:schemeClr>
                      </a:solidFill>
                    </a:ln>
                  </pic:spPr>
                </pic:pic>
              </a:graphicData>
            </a:graphic>
          </wp:inline>
        </w:drawing>
      </w:r>
    </w:p>
    <w:p w14:paraId="05EBCBB5" w14:textId="3ABD4FD9" w:rsidR="008A0BCA" w:rsidRPr="00536516" w:rsidRDefault="00D654E6" w:rsidP="008A0BCA">
      <w:pPr>
        <w:rPr>
          <w:lang w:val="fr-FR"/>
          <w:rPrChange w:id="60" w:author="Stephen Brooks" w:date="2022-02-15T16:14:00Z">
            <w:rPr/>
          </w:rPrChange>
        </w:rPr>
      </w:pPr>
      <w:r w:rsidRPr="00536516">
        <w:rPr>
          <w:lang w:val="fr-FR"/>
          <w:rPrChange w:id="61" w:author="Stephen Brooks" w:date="2022-02-15T16:14:00Z">
            <w:rPr/>
          </w:rPrChange>
        </w:rPr>
        <w:br/>
      </w:r>
      <w:r w:rsidR="008A0BCA" w:rsidRPr="00536516">
        <w:rPr>
          <w:lang w:val="fr-FR"/>
          <w:rPrChange w:id="62" w:author="Stephen Brooks" w:date="2022-02-15T16:14:00Z">
            <w:rPr/>
          </w:rPrChange>
        </w:rPr>
        <w:t>Figure-</w:t>
      </w:r>
      <w:ins w:id="63" w:author="Rashid Islam" w:date="2022-02-12T06:42:00Z">
        <w:r w:rsidR="00066279" w:rsidRPr="00536516">
          <w:rPr>
            <w:lang w:val="fr-FR"/>
            <w:rPrChange w:id="64" w:author="Stephen Brooks" w:date="2022-02-15T16:14:00Z">
              <w:rPr/>
            </w:rPrChange>
          </w:rPr>
          <w:t>5</w:t>
        </w:r>
      </w:ins>
      <w:r w:rsidR="008A0BCA" w:rsidRPr="00536516">
        <w:rPr>
          <w:lang w:val="fr-FR"/>
          <w:rPrChange w:id="65" w:author="Stephen Brooks" w:date="2022-02-15T16:14:00Z">
            <w:rPr/>
          </w:rPrChange>
        </w:rPr>
        <w:t>:  Bubble chart</w:t>
      </w:r>
      <w:r w:rsidR="008A0BCA" w:rsidRPr="00536516">
        <w:rPr>
          <w:lang w:val="fr-FR"/>
          <w:rPrChange w:id="66" w:author="Stephen Brooks" w:date="2022-02-15T16:14:00Z">
            <w:rPr/>
          </w:rPrChange>
        </w:rPr>
        <w:tab/>
      </w:r>
      <w:r w:rsidR="008A0BCA" w:rsidRPr="00536516">
        <w:rPr>
          <w:lang w:val="fr-FR"/>
          <w:rPrChange w:id="67" w:author="Stephen Brooks" w:date="2022-02-15T16:14:00Z">
            <w:rPr/>
          </w:rPrChange>
        </w:rPr>
        <w:tab/>
      </w:r>
      <w:r w:rsidR="008A0BCA" w:rsidRPr="00536516">
        <w:rPr>
          <w:lang w:val="fr-FR"/>
          <w:rPrChange w:id="68" w:author="Stephen Brooks" w:date="2022-02-15T16:14:00Z">
            <w:rPr/>
          </w:rPrChange>
        </w:rPr>
        <w:tab/>
      </w:r>
      <w:r w:rsidR="008A0BCA" w:rsidRPr="00536516">
        <w:rPr>
          <w:lang w:val="fr-FR"/>
          <w:rPrChange w:id="69" w:author="Stephen Brooks" w:date="2022-02-15T16:14:00Z">
            <w:rPr/>
          </w:rPrChange>
        </w:rPr>
        <w:tab/>
      </w:r>
      <w:r w:rsidR="008A0BCA" w:rsidRPr="00536516">
        <w:rPr>
          <w:lang w:val="fr-FR"/>
          <w:rPrChange w:id="70" w:author="Stephen Brooks" w:date="2022-02-15T16:14:00Z">
            <w:rPr/>
          </w:rPrChange>
        </w:rPr>
        <w:tab/>
      </w:r>
      <w:r w:rsidR="008A0BCA" w:rsidRPr="00536516">
        <w:rPr>
          <w:lang w:val="fr-FR"/>
          <w:rPrChange w:id="71" w:author="Stephen Brooks" w:date="2022-02-15T16:14:00Z">
            <w:rPr/>
          </w:rPrChange>
        </w:rPr>
        <w:tab/>
      </w:r>
      <w:r w:rsidR="008A0BCA" w:rsidRPr="00536516">
        <w:rPr>
          <w:lang w:val="fr-FR"/>
          <w:rPrChange w:id="72" w:author="Stephen Brooks" w:date="2022-02-15T16:14:00Z">
            <w:rPr/>
          </w:rPrChange>
        </w:rPr>
        <w:tab/>
        <w:t>VSUP Legend</w:t>
      </w:r>
    </w:p>
    <w:p w14:paraId="41F28D49" w14:textId="77777777" w:rsidR="008A0BCA" w:rsidRPr="00536516" w:rsidRDefault="008A0BCA" w:rsidP="008A0BCA">
      <w:pPr>
        <w:rPr>
          <w:lang w:val="fr-FR"/>
          <w:rPrChange w:id="73" w:author="Stephen Brooks" w:date="2022-02-15T16:14:00Z">
            <w:rPr/>
          </w:rPrChange>
        </w:rPr>
      </w:pPr>
    </w:p>
    <w:p w14:paraId="1122FBA5" w14:textId="77777777" w:rsidR="008A0BCA" w:rsidRPr="00536516" w:rsidRDefault="008A0BCA" w:rsidP="008A0BCA">
      <w:pPr>
        <w:rPr>
          <w:lang w:val="fr-FR"/>
          <w:rPrChange w:id="74" w:author="Stephen Brooks" w:date="2022-02-15T16:14:00Z">
            <w:rPr/>
          </w:rPrChange>
        </w:rPr>
      </w:pPr>
    </w:p>
    <w:p w14:paraId="061C9F6B" w14:textId="77777777" w:rsidR="008A0BCA" w:rsidRPr="00536516" w:rsidRDefault="008A0BCA" w:rsidP="008A0BCA">
      <w:pPr>
        <w:rPr>
          <w:b/>
          <w:bCs/>
          <w:color w:val="FE5442" w:themeColor="accent3"/>
          <w:lang w:val="fr-FR"/>
          <w:rPrChange w:id="75" w:author="Stephen Brooks" w:date="2022-02-15T16:14:00Z">
            <w:rPr>
              <w:b/>
              <w:bCs/>
              <w:color w:val="FE5442" w:themeColor="accent3"/>
            </w:rPr>
          </w:rPrChange>
        </w:rPr>
      </w:pPr>
      <w:r w:rsidRPr="00536516">
        <w:rPr>
          <w:b/>
          <w:bCs/>
          <w:color w:val="FE5442" w:themeColor="accent3"/>
          <w:lang w:val="fr-FR"/>
          <w:rPrChange w:id="76" w:author="Stephen Brooks" w:date="2022-02-15T16:14:00Z">
            <w:rPr>
              <w:b/>
              <w:bCs/>
              <w:color w:val="FE5442" w:themeColor="accent3"/>
            </w:rPr>
          </w:rPrChange>
        </w:rPr>
        <w:t>Questions:</w:t>
      </w:r>
    </w:p>
    <w:p w14:paraId="131C815F" w14:textId="77777777" w:rsidR="008A0BCA" w:rsidRPr="00536516" w:rsidRDefault="008A0BCA" w:rsidP="008A0BCA">
      <w:pPr>
        <w:rPr>
          <w:color w:val="FE5442" w:themeColor="accent3"/>
          <w:lang w:val="fr-FR"/>
          <w:rPrChange w:id="77" w:author="Stephen Brooks" w:date="2022-02-15T16:14:00Z">
            <w:rPr>
              <w:color w:val="FE5442" w:themeColor="accent3"/>
            </w:rPr>
          </w:rPrChange>
        </w:rPr>
      </w:pPr>
    </w:p>
    <w:p w14:paraId="479BE783" w14:textId="0EDCC8BC" w:rsidR="008A0BCA" w:rsidRPr="006371D2" w:rsidRDefault="008A0BCA" w:rsidP="008A0BCA">
      <w:pPr>
        <w:rPr>
          <w:color w:val="FE5442" w:themeColor="accent3"/>
        </w:rPr>
      </w:pPr>
      <w:r w:rsidRPr="006371D2">
        <w:rPr>
          <w:color w:val="FE5442" w:themeColor="accent3"/>
        </w:rPr>
        <w:t>Question-</w:t>
      </w:r>
      <w:r w:rsidR="006371D2">
        <w:rPr>
          <w:color w:val="FE5442" w:themeColor="accent3"/>
        </w:rPr>
        <w:t>1</w:t>
      </w:r>
      <w:r w:rsidRPr="006371D2">
        <w:rPr>
          <w:color w:val="FE5442" w:themeColor="accent3"/>
        </w:rPr>
        <w:t>: Click on bubble chart where &lt;Value=19&gt; and &lt;Uncertainty=33&gt;</w:t>
      </w:r>
    </w:p>
    <w:p w14:paraId="430D69CD" w14:textId="77777777" w:rsidR="008A0BCA" w:rsidRPr="006371D2" w:rsidRDefault="008A0BCA" w:rsidP="008A0BCA">
      <w:pPr>
        <w:rPr>
          <w:color w:val="FE5442" w:themeColor="accent3"/>
        </w:rPr>
      </w:pPr>
    </w:p>
    <w:p w14:paraId="74A0B5CF" w14:textId="6CB9ED20" w:rsidR="008A0BCA" w:rsidRPr="006371D2" w:rsidRDefault="008A0BCA" w:rsidP="008A0BCA">
      <w:pPr>
        <w:rPr>
          <w:color w:val="FE5442" w:themeColor="accent3"/>
        </w:rPr>
      </w:pPr>
      <w:r w:rsidRPr="006371D2">
        <w:rPr>
          <w:color w:val="FE5442" w:themeColor="accent3"/>
        </w:rPr>
        <w:t>Question-</w:t>
      </w:r>
      <w:r w:rsidR="006371D2">
        <w:rPr>
          <w:color w:val="FE5442" w:themeColor="accent3"/>
        </w:rPr>
        <w:t>2</w:t>
      </w:r>
      <w:r w:rsidR="006371D2" w:rsidRPr="006371D2">
        <w:rPr>
          <w:color w:val="FE5442" w:themeColor="accent3"/>
        </w:rPr>
        <w:t xml:space="preserve"> </w:t>
      </w:r>
      <w:r w:rsidRPr="006371D2">
        <w:rPr>
          <w:color w:val="FE5442" w:themeColor="accent3"/>
        </w:rPr>
        <w:t>Click on bubble chart where &lt;Value=27&gt; and &lt;Uncertainty=37&gt;</w:t>
      </w:r>
    </w:p>
    <w:p w14:paraId="546BCC52" w14:textId="77777777" w:rsidR="008A0BCA" w:rsidRPr="006371D2" w:rsidRDefault="008A0BCA" w:rsidP="008A0BCA">
      <w:pPr>
        <w:rPr>
          <w:color w:val="FE5442" w:themeColor="accent3"/>
        </w:rPr>
      </w:pPr>
    </w:p>
    <w:p w14:paraId="468A4506" w14:textId="33CADB2A" w:rsidR="008A0BCA" w:rsidRPr="006371D2" w:rsidRDefault="008A0BCA" w:rsidP="008A0BCA">
      <w:pPr>
        <w:rPr>
          <w:color w:val="FE5442" w:themeColor="accent3"/>
        </w:rPr>
      </w:pPr>
      <w:r w:rsidRPr="006371D2">
        <w:rPr>
          <w:color w:val="FE5442" w:themeColor="accent3"/>
        </w:rPr>
        <w:t>Question-</w:t>
      </w:r>
      <w:r w:rsidR="006371D2">
        <w:rPr>
          <w:color w:val="FE5442" w:themeColor="accent3"/>
        </w:rPr>
        <w:t>3</w:t>
      </w:r>
      <w:r w:rsidRPr="006371D2">
        <w:rPr>
          <w:color w:val="FE5442" w:themeColor="accent3"/>
        </w:rPr>
        <w:t>: Click on bubble chart where &lt;Value=11&gt; and &lt;Uncertainty=56&gt;</w:t>
      </w:r>
    </w:p>
    <w:p w14:paraId="4186CBD9" w14:textId="77777777" w:rsidR="008A0BCA" w:rsidRPr="006371D2" w:rsidRDefault="008A0BCA" w:rsidP="008A0BCA">
      <w:pPr>
        <w:rPr>
          <w:color w:val="FE5442" w:themeColor="accent3"/>
        </w:rPr>
      </w:pPr>
    </w:p>
    <w:p w14:paraId="6B472769" w14:textId="08469B86" w:rsidR="008A0BCA" w:rsidRPr="006371D2" w:rsidRDefault="008A0BCA" w:rsidP="008A0BCA">
      <w:pPr>
        <w:rPr>
          <w:color w:val="FE5442" w:themeColor="accent3"/>
        </w:rPr>
      </w:pPr>
      <w:r w:rsidRPr="006371D2">
        <w:rPr>
          <w:color w:val="FE5442" w:themeColor="accent3"/>
        </w:rPr>
        <w:t>Question-</w:t>
      </w:r>
      <w:r w:rsidR="006371D2">
        <w:rPr>
          <w:color w:val="FE5442" w:themeColor="accent3"/>
        </w:rPr>
        <w:t>4</w:t>
      </w:r>
      <w:r w:rsidRPr="006371D2">
        <w:rPr>
          <w:color w:val="FE5442" w:themeColor="accent3"/>
        </w:rPr>
        <w:t>: Click on bubble chart where &lt;Value=51&gt; and &lt;Uncertainty=43&gt;</w:t>
      </w:r>
    </w:p>
    <w:p w14:paraId="23BFD059" w14:textId="77777777" w:rsidR="008A0BCA" w:rsidRPr="006371D2" w:rsidRDefault="008A0BCA" w:rsidP="008A0BCA">
      <w:pPr>
        <w:rPr>
          <w:color w:val="FE5442" w:themeColor="accent3"/>
        </w:rPr>
      </w:pPr>
    </w:p>
    <w:p w14:paraId="10A89AB6" w14:textId="17C91F2D" w:rsidR="008A0BCA" w:rsidRPr="006371D2" w:rsidRDefault="008A0BCA" w:rsidP="008A0BCA">
      <w:pPr>
        <w:rPr>
          <w:color w:val="FE5442" w:themeColor="accent3"/>
        </w:rPr>
      </w:pPr>
      <w:r w:rsidRPr="006371D2">
        <w:rPr>
          <w:color w:val="FE5442" w:themeColor="accent3"/>
        </w:rPr>
        <w:t>Question-</w:t>
      </w:r>
      <w:r w:rsidR="006371D2">
        <w:rPr>
          <w:color w:val="FE5442" w:themeColor="accent3"/>
        </w:rPr>
        <w:t>5</w:t>
      </w:r>
      <w:r w:rsidRPr="006371D2">
        <w:rPr>
          <w:color w:val="FE5442" w:themeColor="accent3"/>
        </w:rPr>
        <w:t>: Click on bubble chart where &lt;Value=8&gt; and &lt;Uncertainty=38&gt;</w:t>
      </w:r>
    </w:p>
    <w:p w14:paraId="2F43EA52" w14:textId="77777777" w:rsidR="008A0BCA" w:rsidRPr="006371D2" w:rsidRDefault="008A0BCA" w:rsidP="008A0BCA">
      <w:pPr>
        <w:rPr>
          <w:color w:val="FE5442" w:themeColor="accent3"/>
        </w:rPr>
      </w:pPr>
    </w:p>
    <w:p w14:paraId="5B811A16" w14:textId="19BDBD5E" w:rsidR="008A0BCA" w:rsidRPr="006371D2" w:rsidRDefault="008A0BCA" w:rsidP="008A0BCA">
      <w:pPr>
        <w:rPr>
          <w:color w:val="FE5442" w:themeColor="accent3"/>
        </w:rPr>
      </w:pPr>
      <w:r w:rsidRPr="006371D2">
        <w:rPr>
          <w:color w:val="FE5442" w:themeColor="accent3"/>
        </w:rPr>
        <w:t>Question-</w:t>
      </w:r>
      <w:r w:rsidR="006371D2">
        <w:rPr>
          <w:color w:val="FE5442" w:themeColor="accent3"/>
        </w:rPr>
        <w:t>6</w:t>
      </w:r>
      <w:r w:rsidRPr="006371D2">
        <w:rPr>
          <w:color w:val="FE5442" w:themeColor="accent3"/>
        </w:rPr>
        <w:t>: Click on bubble chart where &lt;Value=36&gt; and &lt;Uncertainty=23&gt;</w:t>
      </w:r>
    </w:p>
    <w:p w14:paraId="02D2B715" w14:textId="77777777" w:rsidR="008A0BCA" w:rsidRPr="006371D2" w:rsidRDefault="008A0BCA" w:rsidP="008A0BCA">
      <w:pPr>
        <w:rPr>
          <w:color w:val="FE5442" w:themeColor="accent3"/>
        </w:rPr>
      </w:pPr>
    </w:p>
    <w:p w14:paraId="68C6421F" w14:textId="1F168595" w:rsidR="008A0BCA" w:rsidRPr="006371D2" w:rsidRDefault="008A0BCA" w:rsidP="008A0BCA">
      <w:pPr>
        <w:rPr>
          <w:color w:val="FE5442" w:themeColor="accent3"/>
        </w:rPr>
      </w:pPr>
      <w:r w:rsidRPr="006371D2">
        <w:rPr>
          <w:color w:val="FE5442" w:themeColor="accent3"/>
        </w:rPr>
        <w:t>Question-</w:t>
      </w:r>
      <w:r w:rsidR="006371D2">
        <w:rPr>
          <w:color w:val="FE5442" w:themeColor="accent3"/>
        </w:rPr>
        <w:t>7</w:t>
      </w:r>
      <w:r w:rsidRPr="006371D2">
        <w:rPr>
          <w:color w:val="FE5442" w:themeColor="accent3"/>
        </w:rPr>
        <w:t>: Click on bubble chart where &lt;Value=34&gt; and &lt;Uncertainty=89&gt;</w:t>
      </w:r>
    </w:p>
    <w:p w14:paraId="18E38086" w14:textId="77777777" w:rsidR="008A0BCA" w:rsidRPr="006371D2" w:rsidRDefault="008A0BCA" w:rsidP="008A0BCA">
      <w:pPr>
        <w:rPr>
          <w:color w:val="FE5442" w:themeColor="accent3"/>
        </w:rPr>
      </w:pPr>
    </w:p>
    <w:p w14:paraId="6AC65651" w14:textId="3E0F7514" w:rsidR="008A0BCA" w:rsidRPr="006371D2" w:rsidRDefault="008A0BCA" w:rsidP="008A0BCA">
      <w:pPr>
        <w:rPr>
          <w:color w:val="FE5442" w:themeColor="accent3"/>
        </w:rPr>
      </w:pPr>
      <w:r w:rsidRPr="006371D2">
        <w:rPr>
          <w:color w:val="FE5442" w:themeColor="accent3"/>
        </w:rPr>
        <w:t>Question-</w:t>
      </w:r>
      <w:r w:rsidR="006371D2">
        <w:rPr>
          <w:color w:val="FE5442" w:themeColor="accent3"/>
        </w:rPr>
        <w:t>8</w:t>
      </w:r>
      <w:r w:rsidRPr="006371D2">
        <w:rPr>
          <w:color w:val="FE5442" w:themeColor="accent3"/>
        </w:rPr>
        <w:t>: Click on bubble chart where &lt;Value=66&gt; and &lt;Uncertainty=78&gt;</w:t>
      </w: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0968FAEB" w:rsidR="008A0BCA" w:rsidRPr="00D654E6" w:rsidRDefault="008A0BCA" w:rsidP="00216B43">
      <w:pPr>
        <w:rPr>
          <w:b/>
          <w:bCs/>
          <w:color w:val="FF0000"/>
        </w:rPr>
      </w:pPr>
    </w:p>
    <w:p w14:paraId="1B6EBB6D" w14:textId="046C3DC2" w:rsidR="008A0BCA" w:rsidRPr="00D654E6" w:rsidRDefault="008A0BCA" w:rsidP="00216B43">
      <w:pPr>
        <w:rPr>
          <w:b/>
          <w:bCs/>
          <w:color w:val="FF0000"/>
          <w:sz w:val="28"/>
          <w:szCs w:val="28"/>
        </w:rPr>
      </w:pPr>
      <w:r w:rsidRPr="00D654E6">
        <w:rPr>
          <w:b/>
          <w:bCs/>
          <w:color w:val="FF0000"/>
          <w:sz w:val="28"/>
          <w:szCs w:val="28"/>
        </w:rPr>
        <w:t>Example of Grid Chart:</w:t>
      </w:r>
    </w:p>
    <w:p w14:paraId="4789EB0E" w14:textId="6851F3CB" w:rsidR="008A0BCA" w:rsidRPr="008C2C8E" w:rsidRDefault="008A0BCA" w:rsidP="00216B43">
      <w:pPr>
        <w:rPr>
          <w:color w:val="FF0000"/>
        </w:rPr>
      </w:pPr>
      <w:r w:rsidRPr="008C2C8E">
        <w:rPr>
          <w:color w:val="FF0000"/>
        </w:rPr>
        <w:t xml:space="preserve">Analogous to bubble chart, </w:t>
      </w:r>
      <w:r w:rsidR="00FF4A72" w:rsidRPr="008C2C8E">
        <w:rPr>
          <w:color w:val="FF0000"/>
        </w:rPr>
        <w:t>the grid cells are drawn with number of counts and Chromatic Aberration (CA). Instead of total number of new cases, here we have shown daily new cases and corresponding uncertainties of the predictions.</w:t>
      </w:r>
    </w:p>
    <w:p w14:paraId="51F88EDD" w14:textId="77777777" w:rsidR="00FF4A72" w:rsidRDefault="00FF4A72" w:rsidP="00216B43">
      <w:pPr>
        <w:rPr>
          <w:b/>
          <w:bCs/>
        </w:rPr>
      </w:pPr>
    </w:p>
    <w:p w14:paraId="14E02C55" w14:textId="38C9ABCA" w:rsidR="008A0BCA" w:rsidRDefault="008A0BCA" w:rsidP="00216B43">
      <w:pPr>
        <w:rPr>
          <w:b/>
          <w:bCs/>
        </w:rPr>
      </w:pPr>
      <w:r>
        <w:rPr>
          <w:b/>
          <w:bCs/>
          <w:noProof/>
        </w:rPr>
        <w:drawing>
          <wp:inline distT="0" distB="0" distL="0" distR="0" wp14:anchorId="2BD03D8D" wp14:editId="77982565">
            <wp:extent cx="6291580" cy="5171440"/>
            <wp:effectExtent l="0" t="0" r="0" b="0"/>
            <wp:docPr id="361" name="Picture 3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Background pattern&#10;&#10;Description automatically generated"/>
                    <pic:cNvPicPr/>
                  </pic:nvPicPr>
                  <pic:blipFill>
                    <a:blip r:embed="rId49"/>
                    <a:stretch>
                      <a:fillRect/>
                    </a:stretch>
                  </pic:blipFill>
                  <pic:spPr>
                    <a:xfrm>
                      <a:off x="0" y="0"/>
                      <a:ext cx="6291580" cy="5171440"/>
                    </a:xfrm>
                    <a:prstGeom prst="rect">
                      <a:avLst/>
                    </a:prstGeom>
                  </pic:spPr>
                </pic:pic>
              </a:graphicData>
            </a:graphic>
          </wp:inline>
        </w:drawing>
      </w:r>
    </w:p>
    <w:p w14:paraId="7567E5D9" w14:textId="2DE9A70D" w:rsidR="008A0BCA" w:rsidRDefault="008A0BCA" w:rsidP="00216B43">
      <w:pPr>
        <w:rPr>
          <w:b/>
          <w:bCs/>
        </w:rPr>
      </w:pPr>
    </w:p>
    <w:p w14:paraId="77BA62E1" w14:textId="22714648" w:rsidR="008A0BCA" w:rsidRDefault="00C81498" w:rsidP="00216B43">
      <w:pPr>
        <w:rPr>
          <w:b/>
          <w:bCs/>
        </w:rPr>
      </w:pPr>
      <w:r>
        <w:t>Figure-</w:t>
      </w:r>
      <w:r w:rsidR="00066279">
        <w:t>6</w:t>
      </w:r>
      <w:r>
        <w:t xml:space="preserve">:  Grid </w:t>
      </w:r>
      <w:r w:rsidR="006371D2">
        <w:t xml:space="preserve">Chart </w:t>
      </w:r>
      <w:r>
        <w:t>with CA</w:t>
      </w:r>
    </w:p>
    <w:p w14:paraId="22079344" w14:textId="6DE9598F" w:rsidR="008A0BCA" w:rsidRDefault="008A0BCA" w:rsidP="00216B43">
      <w:pPr>
        <w:rPr>
          <w:b/>
          <w:bCs/>
        </w:rPr>
      </w:pPr>
    </w:p>
    <w:p w14:paraId="2C1DA27C" w14:textId="3AC1CEC3" w:rsidR="00FF4A72" w:rsidRDefault="00FF4A72" w:rsidP="00216B43">
      <w:pPr>
        <w:rPr>
          <w:b/>
          <w:bCs/>
        </w:rPr>
      </w:pPr>
    </w:p>
    <w:p w14:paraId="3825F318" w14:textId="1A0F4B96" w:rsidR="00FF4A72" w:rsidRDefault="00FF4A72" w:rsidP="00216B43">
      <w:pPr>
        <w:rPr>
          <w:b/>
          <w:bCs/>
        </w:rPr>
      </w:pPr>
    </w:p>
    <w:p w14:paraId="57D3695F" w14:textId="647E3DF9" w:rsidR="00FF4A72" w:rsidRDefault="00FF4A72" w:rsidP="00216B43">
      <w:pPr>
        <w:rPr>
          <w:b/>
          <w:bCs/>
        </w:rPr>
      </w:pPr>
    </w:p>
    <w:p w14:paraId="5A1C58D7" w14:textId="3DA67299" w:rsidR="00FF4A72" w:rsidRDefault="00FF4A72" w:rsidP="00216B43">
      <w:pPr>
        <w:rPr>
          <w:b/>
          <w:bCs/>
        </w:rPr>
      </w:pPr>
    </w:p>
    <w:p w14:paraId="35873086" w14:textId="1E5D4F76" w:rsidR="00FF4A72" w:rsidRDefault="00FF4A72" w:rsidP="00216B43">
      <w:pPr>
        <w:rPr>
          <w:b/>
          <w:bCs/>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77777777" w:rsidR="00FF4A72" w:rsidRDefault="00FF4A72" w:rsidP="00216B43">
      <w:pPr>
        <w:rPr>
          <w:b/>
          <w:bCs/>
        </w:rPr>
      </w:pPr>
    </w:p>
    <w:p w14:paraId="56CF7D33" w14:textId="7102E38B" w:rsidR="008A0BCA" w:rsidRDefault="008A0BCA" w:rsidP="00216B43">
      <w:pPr>
        <w:rPr>
          <w:b/>
          <w:bCs/>
        </w:rPr>
      </w:pPr>
    </w:p>
    <w:p w14:paraId="30641FA1" w14:textId="19782A6F" w:rsidR="00FF4A72" w:rsidRPr="00D654E6" w:rsidRDefault="00FF4A72" w:rsidP="00FF4A72">
      <w:pPr>
        <w:rPr>
          <w:b/>
          <w:bCs/>
          <w:sz w:val="28"/>
          <w:szCs w:val="28"/>
        </w:rPr>
      </w:pPr>
      <w:r w:rsidRPr="00D654E6">
        <w:rPr>
          <w:b/>
          <w:bCs/>
          <w:sz w:val="28"/>
          <w:szCs w:val="28"/>
        </w:rPr>
        <w:lastRenderedPageBreak/>
        <w:t xml:space="preserve">Questionnaire Section-3: </w:t>
      </w:r>
      <w:r w:rsidRPr="00D654E6">
        <w:rPr>
          <w:b/>
          <w:bCs/>
          <w:sz w:val="28"/>
          <w:szCs w:val="28"/>
        </w:rPr>
        <w:tab/>
        <w:t>CA + Grid</w:t>
      </w:r>
    </w:p>
    <w:p w14:paraId="0C1E3E74" w14:textId="77777777" w:rsidR="00FF4A72" w:rsidRDefault="00FF4A72" w:rsidP="00FF4A72">
      <w:pPr>
        <w:rPr>
          <w:b/>
          <w:bCs/>
          <w:u w:val="single"/>
        </w:rPr>
      </w:pPr>
    </w:p>
    <w:p w14:paraId="7F4EAF3E" w14:textId="77777777" w:rsidR="00FF4A72" w:rsidRPr="00211CFE" w:rsidRDefault="00FF4A72" w:rsidP="00FF4A72">
      <w:pPr>
        <w:rPr>
          <w:b/>
          <w:bCs/>
          <w:u w:val="single"/>
        </w:rPr>
      </w:pPr>
    </w:p>
    <w:p w14:paraId="08A5EC31" w14:textId="3057551A" w:rsidR="00FF4A72" w:rsidRDefault="00FF4A72" w:rsidP="00FF4A72">
      <w:r>
        <w:rPr>
          <w:noProof/>
        </w:rPr>
        <w:drawing>
          <wp:inline distT="0" distB="0" distL="0" distR="0" wp14:anchorId="19F8B64E" wp14:editId="289AD3CD">
            <wp:extent cx="2719953" cy="2329180"/>
            <wp:effectExtent l="12700" t="12700" r="10795" b="7620"/>
            <wp:docPr id="362" name="Picture 36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5500" cy="2333930"/>
                    </a:xfrm>
                    <a:prstGeom prst="rect">
                      <a:avLst/>
                    </a:prstGeom>
                    <a:ln w="3175">
                      <a:solidFill>
                        <a:schemeClr val="bg1">
                          <a:lumMod val="85000"/>
                        </a:schemeClr>
                      </a:solidFill>
                    </a:ln>
                  </pic:spPr>
                </pic:pic>
              </a:graphicData>
            </a:graphic>
          </wp:inline>
        </w:drawing>
      </w:r>
      <w:r>
        <w:t xml:space="preserve">                          </w:t>
      </w:r>
      <w:r>
        <w:rPr>
          <w:noProof/>
        </w:rPr>
        <w:drawing>
          <wp:inline distT="0" distB="0" distL="0" distR="0" wp14:anchorId="5DF75EE3" wp14:editId="7C23CF2D">
            <wp:extent cx="2502441" cy="2040890"/>
            <wp:effectExtent l="12700" t="12700" r="12700" b="16510"/>
            <wp:docPr id="363" name="Picture 363"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unburst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14528" cy="2050747"/>
                    </a:xfrm>
                    <a:prstGeom prst="rect">
                      <a:avLst/>
                    </a:prstGeom>
                    <a:ln w="3175">
                      <a:solidFill>
                        <a:schemeClr val="bg1">
                          <a:lumMod val="85000"/>
                        </a:schemeClr>
                      </a:solidFill>
                    </a:ln>
                  </pic:spPr>
                </pic:pic>
              </a:graphicData>
            </a:graphic>
          </wp:inline>
        </w:drawing>
      </w:r>
    </w:p>
    <w:p w14:paraId="6062C148" w14:textId="77777777" w:rsidR="00FF4A72" w:rsidRDefault="00FF4A72" w:rsidP="00FF4A72"/>
    <w:p w14:paraId="479DCAD0" w14:textId="73722A2E" w:rsidR="00FF4A72" w:rsidRDefault="00FF4A72" w:rsidP="00FF4A72">
      <w:r>
        <w:t>Figure-</w:t>
      </w:r>
      <w:r w:rsidR="00066279">
        <w:t>7</w:t>
      </w:r>
      <w:r>
        <w:t xml:space="preserve">: Grid </w:t>
      </w:r>
      <w:r w:rsidR="00C81498">
        <w:t>C</w:t>
      </w:r>
      <w:r>
        <w:t>hart</w:t>
      </w:r>
      <w:r>
        <w:tab/>
      </w:r>
      <w:r>
        <w:tab/>
      </w:r>
      <w:r>
        <w:tab/>
      </w:r>
      <w:r>
        <w:tab/>
        <w:t xml:space="preserve">     </w:t>
      </w:r>
      <w:r>
        <w:tab/>
      </w:r>
      <w:r>
        <w:tab/>
      </w:r>
      <w:r>
        <w:tab/>
        <w:t>Legend with Value and CA</w:t>
      </w:r>
    </w:p>
    <w:p w14:paraId="0B7A575F" w14:textId="77777777" w:rsidR="00FF4A72" w:rsidRDefault="00FF4A72" w:rsidP="00FF4A72"/>
    <w:p w14:paraId="6F7687C3" w14:textId="77777777" w:rsidR="00FF4A72" w:rsidRDefault="00FF4A72" w:rsidP="00FF4A72"/>
    <w:p w14:paraId="31434325" w14:textId="77777777" w:rsidR="00FF4A72" w:rsidRPr="00D654E6" w:rsidRDefault="00FF4A72" w:rsidP="00FF4A72">
      <w:pPr>
        <w:rPr>
          <w:b/>
          <w:bCs/>
          <w:color w:val="FF0000"/>
        </w:rPr>
      </w:pPr>
      <w:r w:rsidRPr="00D654E6">
        <w:rPr>
          <w:b/>
          <w:bCs/>
          <w:color w:val="FF0000"/>
        </w:rPr>
        <w:t>Questions:</w:t>
      </w:r>
    </w:p>
    <w:p w14:paraId="7C73AD4B" w14:textId="77777777" w:rsidR="00FF4A72" w:rsidRPr="00D654E6" w:rsidRDefault="00FF4A72" w:rsidP="00FF4A72">
      <w:pPr>
        <w:rPr>
          <w:color w:val="FF0000"/>
        </w:rPr>
      </w:pPr>
    </w:p>
    <w:p w14:paraId="7CCC01B1" w14:textId="070BCD70" w:rsidR="00FF4A72" w:rsidRPr="00D654E6" w:rsidRDefault="00FF4A72" w:rsidP="00FF4A72">
      <w:pPr>
        <w:rPr>
          <w:color w:val="FF0000"/>
        </w:rPr>
      </w:pPr>
      <w:r w:rsidRPr="00D654E6">
        <w:rPr>
          <w:color w:val="FF0000"/>
        </w:rPr>
        <w:t>Question-</w:t>
      </w:r>
      <w:r w:rsidR="006371D2">
        <w:rPr>
          <w:color w:val="FF0000"/>
        </w:rPr>
        <w:t>1</w:t>
      </w:r>
      <w:r w:rsidRPr="00D654E6">
        <w:rPr>
          <w:color w:val="FF0000"/>
        </w:rPr>
        <w:t>: Click on chart where &lt;Value=48&gt; and &lt;CA=71&gt;</w:t>
      </w:r>
    </w:p>
    <w:p w14:paraId="3969CF6C" w14:textId="77777777" w:rsidR="00FF4A72" w:rsidRPr="00D654E6" w:rsidRDefault="00FF4A72" w:rsidP="00FF4A72">
      <w:pPr>
        <w:rPr>
          <w:color w:val="FF0000"/>
        </w:rPr>
      </w:pPr>
    </w:p>
    <w:p w14:paraId="2B474045" w14:textId="6AD4EAAC" w:rsidR="00FF4A72" w:rsidRPr="00D654E6" w:rsidRDefault="00FF4A72" w:rsidP="00FF4A72">
      <w:pPr>
        <w:rPr>
          <w:color w:val="FF0000"/>
        </w:rPr>
      </w:pPr>
      <w:r w:rsidRPr="00D654E6">
        <w:rPr>
          <w:color w:val="FF0000"/>
        </w:rPr>
        <w:t>Question-</w:t>
      </w:r>
      <w:r w:rsidR="006371D2">
        <w:rPr>
          <w:color w:val="FF0000"/>
        </w:rPr>
        <w:t>2</w:t>
      </w:r>
      <w:r w:rsidRPr="00D654E6">
        <w:rPr>
          <w:color w:val="FF0000"/>
        </w:rPr>
        <w:t>: Click on chart where &lt;Value=40&gt; and &lt;CA=52&gt;</w:t>
      </w:r>
    </w:p>
    <w:p w14:paraId="67796F54" w14:textId="77777777" w:rsidR="00FF4A72" w:rsidRPr="00D654E6" w:rsidRDefault="00FF4A72" w:rsidP="00FF4A72">
      <w:pPr>
        <w:rPr>
          <w:color w:val="FF0000"/>
        </w:rPr>
      </w:pPr>
    </w:p>
    <w:p w14:paraId="38B0E8AB" w14:textId="053BB00A" w:rsidR="00FF4A72" w:rsidRPr="00D654E6" w:rsidRDefault="00FF4A72" w:rsidP="00FF4A72">
      <w:pPr>
        <w:rPr>
          <w:color w:val="FF0000"/>
        </w:rPr>
      </w:pPr>
      <w:r w:rsidRPr="00D654E6">
        <w:rPr>
          <w:color w:val="FF0000"/>
        </w:rPr>
        <w:t>Question-</w:t>
      </w:r>
      <w:r w:rsidR="006371D2">
        <w:rPr>
          <w:color w:val="FF0000"/>
        </w:rPr>
        <w:t>3</w:t>
      </w:r>
      <w:r w:rsidRPr="00D654E6">
        <w:rPr>
          <w:color w:val="FF0000"/>
        </w:rPr>
        <w:t>: Click on chart where &lt;Value=16&gt; and &lt;CA=71&gt;</w:t>
      </w:r>
    </w:p>
    <w:p w14:paraId="75DACB53" w14:textId="77777777" w:rsidR="00FF4A72" w:rsidRPr="00D654E6" w:rsidRDefault="00FF4A72" w:rsidP="00FF4A72">
      <w:pPr>
        <w:rPr>
          <w:color w:val="FF0000"/>
        </w:rPr>
      </w:pPr>
    </w:p>
    <w:p w14:paraId="65B71BDF" w14:textId="5DDD244E" w:rsidR="00FF4A72" w:rsidRPr="00D654E6" w:rsidRDefault="00FF4A72" w:rsidP="00FF4A72">
      <w:pPr>
        <w:rPr>
          <w:color w:val="FF0000"/>
        </w:rPr>
      </w:pPr>
      <w:r w:rsidRPr="00D654E6">
        <w:rPr>
          <w:color w:val="FF0000"/>
        </w:rPr>
        <w:t>Question-</w:t>
      </w:r>
      <w:r w:rsidR="006371D2">
        <w:rPr>
          <w:color w:val="FF0000"/>
        </w:rPr>
        <w:t>4</w:t>
      </w:r>
      <w:r w:rsidRPr="00D654E6">
        <w:rPr>
          <w:color w:val="FF0000"/>
        </w:rPr>
        <w:t>: Click on chart where &lt;Value=64&gt; and &lt;CA=90&gt;</w:t>
      </w:r>
    </w:p>
    <w:p w14:paraId="3CB5296E" w14:textId="77777777" w:rsidR="00FF4A72" w:rsidRPr="00D654E6" w:rsidRDefault="00FF4A72" w:rsidP="00FF4A72">
      <w:pPr>
        <w:rPr>
          <w:color w:val="FF0000"/>
        </w:rPr>
      </w:pPr>
    </w:p>
    <w:p w14:paraId="0D033EA0" w14:textId="07C6B8C7" w:rsidR="00FF4A72" w:rsidRPr="00D654E6" w:rsidRDefault="00FF4A72" w:rsidP="00FF4A72">
      <w:pPr>
        <w:rPr>
          <w:color w:val="FF0000"/>
        </w:rPr>
      </w:pPr>
      <w:r w:rsidRPr="00D654E6">
        <w:rPr>
          <w:color w:val="FF0000"/>
        </w:rPr>
        <w:t>Question-</w:t>
      </w:r>
      <w:r w:rsidR="006371D2">
        <w:rPr>
          <w:color w:val="FF0000"/>
        </w:rPr>
        <w:t>5</w:t>
      </w:r>
      <w:r w:rsidRPr="00D654E6">
        <w:rPr>
          <w:color w:val="FF0000"/>
        </w:rPr>
        <w:t>: Click on chart where &lt;Value=56&gt; and &lt;CA=71&gt;</w:t>
      </w:r>
    </w:p>
    <w:p w14:paraId="5086358C" w14:textId="77777777" w:rsidR="00FF4A72" w:rsidRPr="00D654E6" w:rsidRDefault="00FF4A72" w:rsidP="00FF4A72">
      <w:pPr>
        <w:rPr>
          <w:color w:val="FF0000"/>
        </w:rPr>
      </w:pPr>
    </w:p>
    <w:p w14:paraId="47C12941" w14:textId="6DAB681B" w:rsidR="00FF4A72" w:rsidRPr="00D654E6" w:rsidRDefault="00FF4A72" w:rsidP="00FF4A72">
      <w:pPr>
        <w:rPr>
          <w:color w:val="FF0000"/>
        </w:rPr>
      </w:pPr>
      <w:r w:rsidRPr="00D654E6">
        <w:rPr>
          <w:color w:val="FF0000"/>
        </w:rPr>
        <w:t>Question-</w:t>
      </w:r>
      <w:r w:rsidR="006371D2">
        <w:rPr>
          <w:color w:val="FF0000"/>
        </w:rPr>
        <w:t>6</w:t>
      </w:r>
      <w:r w:rsidRPr="00D654E6">
        <w:rPr>
          <w:color w:val="FF0000"/>
        </w:rPr>
        <w:t>: Click on chart where &lt;Value=24&gt; and &lt;CA=71&gt;</w:t>
      </w:r>
    </w:p>
    <w:p w14:paraId="585883F2" w14:textId="77777777" w:rsidR="00FF4A72" w:rsidRPr="00D654E6" w:rsidRDefault="00FF4A72" w:rsidP="00FF4A72">
      <w:pPr>
        <w:rPr>
          <w:color w:val="FF0000"/>
        </w:rPr>
      </w:pPr>
    </w:p>
    <w:p w14:paraId="56CAB2E1" w14:textId="63C5CE64" w:rsidR="00FF4A72" w:rsidRPr="00D654E6" w:rsidRDefault="00FF4A72" w:rsidP="00FF4A72">
      <w:pPr>
        <w:rPr>
          <w:color w:val="FF0000"/>
        </w:rPr>
      </w:pPr>
      <w:r w:rsidRPr="00D654E6">
        <w:rPr>
          <w:color w:val="FF0000"/>
        </w:rPr>
        <w:t>Question-</w:t>
      </w:r>
      <w:r w:rsidR="006371D2">
        <w:rPr>
          <w:color w:val="FF0000"/>
        </w:rPr>
        <w:t>7</w:t>
      </w:r>
      <w:r w:rsidRPr="00D654E6">
        <w:rPr>
          <w:color w:val="FF0000"/>
        </w:rPr>
        <w:t>: Click on chart where &lt;Value=32&gt; and &lt;CA=33&gt;</w:t>
      </w:r>
    </w:p>
    <w:p w14:paraId="393D4505" w14:textId="77777777" w:rsidR="00FF4A72" w:rsidRPr="00D654E6" w:rsidRDefault="00FF4A72" w:rsidP="00FF4A72">
      <w:pPr>
        <w:rPr>
          <w:color w:val="FF0000"/>
        </w:rPr>
      </w:pPr>
    </w:p>
    <w:p w14:paraId="7E8D9E24" w14:textId="368BB276" w:rsidR="00FF4A72" w:rsidRPr="00D654E6" w:rsidRDefault="00FF4A72" w:rsidP="00FF4A72">
      <w:pPr>
        <w:rPr>
          <w:color w:val="FF0000"/>
        </w:rPr>
      </w:pPr>
      <w:r w:rsidRPr="00D654E6">
        <w:rPr>
          <w:color w:val="FF0000"/>
        </w:rPr>
        <w:t>Question-</w:t>
      </w:r>
      <w:r w:rsidR="006371D2">
        <w:rPr>
          <w:color w:val="FF0000"/>
        </w:rPr>
        <w:t>8</w:t>
      </w:r>
      <w:r w:rsidRPr="00D654E6">
        <w:rPr>
          <w:color w:val="FF0000"/>
        </w:rPr>
        <w:t>: Click on chart where &lt;Value=8&gt; and &lt;CA=52&gt;</w:t>
      </w:r>
    </w:p>
    <w:p w14:paraId="16E0396B" w14:textId="774729DB" w:rsidR="008A0BCA" w:rsidRDefault="008A0BCA" w:rsidP="00216B43">
      <w:pPr>
        <w:rPr>
          <w:b/>
          <w:bCs/>
        </w:rPr>
      </w:pPr>
    </w:p>
    <w:p w14:paraId="001DB498" w14:textId="0EA5CC6A" w:rsidR="008A0BCA" w:rsidRDefault="008A0BCA" w:rsidP="00216B43">
      <w:pPr>
        <w:rPr>
          <w:b/>
          <w:bCs/>
        </w:rPr>
      </w:pPr>
    </w:p>
    <w:p w14:paraId="099FC3E6" w14:textId="512AF1AD" w:rsidR="008A0BCA" w:rsidRDefault="008A0BCA" w:rsidP="00216B43">
      <w:pPr>
        <w:rPr>
          <w:b/>
          <w:bCs/>
        </w:rPr>
      </w:pPr>
    </w:p>
    <w:p w14:paraId="778662CD" w14:textId="08FAA637" w:rsidR="008A0BCA" w:rsidRDefault="008A0BCA" w:rsidP="00216B43">
      <w:pPr>
        <w:rPr>
          <w:b/>
          <w:bCs/>
        </w:rPr>
      </w:pPr>
    </w:p>
    <w:p w14:paraId="12C74634" w14:textId="366D1949" w:rsidR="005F401B" w:rsidRDefault="005F401B" w:rsidP="00216B43">
      <w:pPr>
        <w:rPr>
          <w:b/>
          <w:bCs/>
        </w:rPr>
      </w:pPr>
    </w:p>
    <w:p w14:paraId="126FDB9E" w14:textId="4E3AD891" w:rsidR="005F401B" w:rsidRDefault="005F401B" w:rsidP="00216B43">
      <w:pPr>
        <w:rPr>
          <w:b/>
          <w:bCs/>
        </w:rPr>
      </w:pPr>
    </w:p>
    <w:p w14:paraId="42931056" w14:textId="2DF570CA" w:rsidR="005F401B" w:rsidRDefault="005F401B" w:rsidP="00216B43">
      <w:pPr>
        <w:rPr>
          <w:b/>
          <w:bCs/>
        </w:rPr>
      </w:pPr>
    </w:p>
    <w:p w14:paraId="3BF4D07F" w14:textId="1A7C6B86" w:rsidR="005F401B" w:rsidRDefault="005F401B" w:rsidP="00216B43">
      <w:pPr>
        <w:rPr>
          <w:b/>
          <w:bCs/>
        </w:rPr>
      </w:pPr>
    </w:p>
    <w:p w14:paraId="3235C0A2" w14:textId="5E692FD4" w:rsidR="005F401B" w:rsidRDefault="005F401B" w:rsidP="00216B43">
      <w:pPr>
        <w:rPr>
          <w:b/>
          <w:bCs/>
        </w:rPr>
      </w:pPr>
    </w:p>
    <w:p w14:paraId="045CB2E8" w14:textId="77777777" w:rsidR="005F401B" w:rsidRDefault="005F401B" w:rsidP="00216B43">
      <w:pPr>
        <w:rPr>
          <w:b/>
          <w:bCs/>
        </w:rPr>
      </w:pPr>
    </w:p>
    <w:p w14:paraId="5912D340" w14:textId="28960DA8" w:rsidR="00FF4A72" w:rsidRDefault="00FF4A72" w:rsidP="00FF4A72">
      <w:pPr>
        <w:rPr>
          <w:b/>
          <w:bCs/>
          <w:sz w:val="28"/>
          <w:szCs w:val="28"/>
        </w:rPr>
      </w:pPr>
      <w:r w:rsidRPr="00D654E6">
        <w:rPr>
          <w:b/>
          <w:bCs/>
          <w:sz w:val="28"/>
          <w:szCs w:val="28"/>
        </w:rPr>
        <w:lastRenderedPageBreak/>
        <w:t>Questionnaire Section-</w:t>
      </w:r>
      <w:r w:rsidR="00D654E6">
        <w:rPr>
          <w:b/>
          <w:bCs/>
          <w:sz w:val="28"/>
          <w:szCs w:val="28"/>
        </w:rPr>
        <w:t>4</w:t>
      </w:r>
      <w:r w:rsidRPr="00D654E6">
        <w:rPr>
          <w:b/>
          <w:bCs/>
          <w:sz w:val="28"/>
          <w:szCs w:val="28"/>
        </w:rPr>
        <w:t xml:space="preserve">: </w:t>
      </w:r>
      <w:r w:rsidRPr="00D654E6">
        <w:rPr>
          <w:b/>
          <w:bCs/>
          <w:sz w:val="28"/>
          <w:szCs w:val="28"/>
        </w:rPr>
        <w:tab/>
        <w:t>VSUP + Grid</w:t>
      </w:r>
    </w:p>
    <w:p w14:paraId="0B0F42F6" w14:textId="77777777" w:rsidR="00D654E6" w:rsidRPr="00D654E6" w:rsidRDefault="00D654E6" w:rsidP="00FF4A72">
      <w:pPr>
        <w:rPr>
          <w:b/>
          <w:bCs/>
          <w:sz w:val="28"/>
          <w:szCs w:val="28"/>
        </w:rPr>
      </w:pPr>
    </w:p>
    <w:p w14:paraId="423F2653" w14:textId="18874F5D" w:rsidR="00FF4A72" w:rsidRPr="00C17996" w:rsidRDefault="00FF4A72" w:rsidP="00FF4A72">
      <w:r>
        <w:rPr>
          <w:noProof/>
        </w:rPr>
        <w:drawing>
          <wp:inline distT="0" distB="0" distL="0" distR="0" wp14:anchorId="2D5484CC" wp14:editId="36117B78">
            <wp:extent cx="2471980" cy="2072640"/>
            <wp:effectExtent l="12700" t="12700" r="17780" b="10160"/>
            <wp:docPr id="364" name="Picture 3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77581" cy="2077336"/>
                    </a:xfrm>
                    <a:prstGeom prst="rect">
                      <a:avLst/>
                    </a:prstGeom>
                    <a:ln w="3175">
                      <a:solidFill>
                        <a:schemeClr val="bg1">
                          <a:lumMod val="85000"/>
                        </a:schemeClr>
                      </a:solidFill>
                    </a:ln>
                  </pic:spPr>
                </pic:pic>
              </a:graphicData>
            </a:graphic>
          </wp:inline>
        </w:drawing>
      </w:r>
      <w:r>
        <w:t xml:space="preserve">         </w:t>
      </w:r>
      <w:r>
        <w:tab/>
      </w:r>
      <w:r w:rsidR="005F401B">
        <w:t xml:space="preserve">    </w:t>
      </w:r>
      <w:r>
        <w:t xml:space="preserve"> </w:t>
      </w:r>
      <w:r>
        <w:rPr>
          <w:noProof/>
        </w:rPr>
        <w:drawing>
          <wp:inline distT="0" distB="0" distL="0" distR="0" wp14:anchorId="61F6DDFC" wp14:editId="1EB875E0">
            <wp:extent cx="2185751" cy="2049142"/>
            <wp:effectExtent l="12700" t="12700" r="11430" b="8890"/>
            <wp:docPr id="365" name="Picture 3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194441" cy="2057289"/>
                    </a:xfrm>
                    <a:prstGeom prst="rect">
                      <a:avLst/>
                    </a:prstGeom>
                    <a:ln w="3175">
                      <a:solidFill>
                        <a:schemeClr val="bg1">
                          <a:lumMod val="85000"/>
                        </a:schemeClr>
                      </a:solidFill>
                    </a:ln>
                  </pic:spPr>
                </pic:pic>
              </a:graphicData>
            </a:graphic>
          </wp:inline>
        </w:drawing>
      </w:r>
    </w:p>
    <w:p w14:paraId="0BAE2375" w14:textId="3E2D276D" w:rsidR="00FF4A72" w:rsidRDefault="00877FEC" w:rsidP="00FF4A72">
      <w:ins w:id="78" w:author="Rashid Islam" w:date="2022-02-12T00:14:00Z">
        <w:r>
          <w:br/>
        </w:r>
      </w:ins>
      <w:r w:rsidR="00FF4A72">
        <w:t>Figure-</w:t>
      </w:r>
      <w:r w:rsidR="00066279">
        <w:t>8</w:t>
      </w:r>
      <w:r w:rsidR="00FF4A72">
        <w:t xml:space="preserve">: Grid </w:t>
      </w:r>
      <w:r w:rsidR="00C81498">
        <w:t>C</w:t>
      </w:r>
      <w:r w:rsidR="00FF4A72">
        <w:t>hart</w:t>
      </w:r>
      <w:r w:rsidR="00FF4A72">
        <w:tab/>
      </w:r>
      <w:r w:rsidR="00FF4A72">
        <w:tab/>
      </w:r>
      <w:r w:rsidR="00FF4A72">
        <w:tab/>
      </w:r>
      <w:r w:rsidR="00FF4A72">
        <w:tab/>
        <w:t xml:space="preserve">           </w:t>
      </w:r>
      <w:r w:rsidR="00FF4A72">
        <w:tab/>
      </w:r>
      <w:r w:rsidR="00FF4A72">
        <w:tab/>
      </w:r>
      <w:r w:rsidR="00FF4A72">
        <w:tab/>
        <w:t>VSUP Legend</w:t>
      </w:r>
    </w:p>
    <w:p w14:paraId="32930929" w14:textId="44ABDE55" w:rsidR="00FF4A72" w:rsidRDefault="00FF4A72" w:rsidP="00FF4A72">
      <w:pPr>
        <w:rPr>
          <w:ins w:id="79" w:author="Rashid Islam" w:date="2022-02-12T00:14:00Z"/>
        </w:rPr>
      </w:pPr>
    </w:p>
    <w:p w14:paraId="5634562F" w14:textId="77777777" w:rsidR="00066279" w:rsidRDefault="00066279" w:rsidP="00877FEC">
      <w:pPr>
        <w:rPr>
          <w:ins w:id="80" w:author="Rashid Islam" w:date="2022-02-12T06:43:00Z"/>
          <w:b/>
          <w:bCs/>
          <w:color w:val="FF0000"/>
        </w:rPr>
      </w:pPr>
    </w:p>
    <w:p w14:paraId="7C187212" w14:textId="71F16ECB" w:rsidR="00877FEC" w:rsidRPr="00D654E6" w:rsidRDefault="00877FEC" w:rsidP="00877FEC">
      <w:pPr>
        <w:rPr>
          <w:ins w:id="81" w:author="Rashid Islam" w:date="2022-02-12T00:14:00Z"/>
          <w:b/>
          <w:bCs/>
          <w:color w:val="FF0000"/>
        </w:rPr>
      </w:pPr>
      <w:ins w:id="82" w:author="Rashid Islam" w:date="2022-02-12T00:14:00Z">
        <w:r w:rsidRPr="00D654E6">
          <w:rPr>
            <w:b/>
            <w:bCs/>
            <w:color w:val="FF0000"/>
          </w:rPr>
          <w:t>Questions:</w:t>
        </w:r>
      </w:ins>
    </w:p>
    <w:p w14:paraId="107D2AE3" w14:textId="77777777" w:rsidR="00877FEC" w:rsidRDefault="00877FEC" w:rsidP="00FF4A72"/>
    <w:p w14:paraId="4DD33293" w14:textId="77777777" w:rsidR="00FF4A72" w:rsidRDefault="00FF4A72" w:rsidP="00FF4A72"/>
    <w:p w14:paraId="3A481296" w14:textId="05E4817A" w:rsidR="00FF4A72" w:rsidRPr="006371D2" w:rsidRDefault="00FF4A72" w:rsidP="00FF4A72">
      <w:pPr>
        <w:rPr>
          <w:color w:val="FE5442" w:themeColor="accent3"/>
        </w:rPr>
      </w:pPr>
      <w:r w:rsidRPr="006371D2">
        <w:rPr>
          <w:color w:val="FE5442" w:themeColor="accent3"/>
        </w:rPr>
        <w:t>Question-</w:t>
      </w:r>
      <w:r w:rsidR="006371D2">
        <w:rPr>
          <w:color w:val="FE5442" w:themeColor="accent3"/>
        </w:rPr>
        <w:t>1</w:t>
      </w:r>
      <w:r w:rsidRPr="006371D2">
        <w:rPr>
          <w:color w:val="FE5442" w:themeColor="accent3"/>
        </w:rPr>
        <w:t>: Click on grid-cell where &lt;Value=51&gt; and &lt;Uncertainty=43&gt;</w:t>
      </w:r>
    </w:p>
    <w:p w14:paraId="79FDCE85" w14:textId="77777777" w:rsidR="00FF4A72" w:rsidRPr="006371D2" w:rsidRDefault="00FF4A72" w:rsidP="00FF4A72">
      <w:pPr>
        <w:rPr>
          <w:color w:val="FE5442" w:themeColor="accent3"/>
        </w:rPr>
      </w:pPr>
    </w:p>
    <w:p w14:paraId="18E8AFD7" w14:textId="2A47D5CD" w:rsidR="00FF4A72" w:rsidRPr="006371D2" w:rsidRDefault="00FF4A72" w:rsidP="00FF4A72">
      <w:pPr>
        <w:rPr>
          <w:color w:val="FE5442" w:themeColor="accent3"/>
        </w:rPr>
      </w:pPr>
      <w:r w:rsidRPr="006371D2">
        <w:rPr>
          <w:color w:val="FE5442" w:themeColor="accent3"/>
        </w:rPr>
        <w:t>Question-</w:t>
      </w:r>
      <w:r w:rsidR="006371D2">
        <w:rPr>
          <w:color w:val="FE5442" w:themeColor="accent3"/>
        </w:rPr>
        <w:t>2</w:t>
      </w:r>
      <w:r w:rsidRPr="006371D2">
        <w:rPr>
          <w:color w:val="FE5442" w:themeColor="accent3"/>
        </w:rPr>
        <w:t>: Click on grid-cell where &lt;Value=8&gt; and &lt;Uncertainty=38&gt;</w:t>
      </w:r>
    </w:p>
    <w:p w14:paraId="31AE97C2" w14:textId="77777777" w:rsidR="00FF4A72" w:rsidRPr="006371D2" w:rsidRDefault="00FF4A72" w:rsidP="00FF4A72">
      <w:pPr>
        <w:rPr>
          <w:color w:val="FE5442" w:themeColor="accent3"/>
        </w:rPr>
      </w:pPr>
    </w:p>
    <w:p w14:paraId="1200C05A" w14:textId="20E1E0F5" w:rsidR="00FF4A72" w:rsidRPr="006371D2" w:rsidRDefault="00FF4A72" w:rsidP="00FF4A72">
      <w:pPr>
        <w:rPr>
          <w:color w:val="FE5442" w:themeColor="accent3"/>
        </w:rPr>
      </w:pPr>
      <w:r w:rsidRPr="006371D2">
        <w:rPr>
          <w:color w:val="FE5442" w:themeColor="accent3"/>
        </w:rPr>
        <w:t>Question-</w:t>
      </w:r>
      <w:r w:rsidR="006371D2">
        <w:rPr>
          <w:color w:val="FE5442" w:themeColor="accent3"/>
        </w:rPr>
        <w:t>3</w:t>
      </w:r>
      <w:r w:rsidRPr="006371D2">
        <w:rPr>
          <w:color w:val="FE5442" w:themeColor="accent3"/>
        </w:rPr>
        <w:t>: Click on grid-cell where &lt;Value=66&gt; and &lt;Uncertainty=78&gt;</w:t>
      </w:r>
    </w:p>
    <w:p w14:paraId="41DFEC20" w14:textId="77777777" w:rsidR="00FF4A72" w:rsidRPr="006371D2" w:rsidRDefault="00FF4A72" w:rsidP="00FF4A72">
      <w:pPr>
        <w:rPr>
          <w:color w:val="FE5442" w:themeColor="accent3"/>
        </w:rPr>
      </w:pPr>
    </w:p>
    <w:p w14:paraId="467260A4" w14:textId="147FD56C" w:rsidR="00FF4A72" w:rsidRPr="006371D2" w:rsidRDefault="00FF4A72" w:rsidP="00FF4A72">
      <w:pPr>
        <w:rPr>
          <w:color w:val="FE5442" w:themeColor="accent3"/>
        </w:rPr>
      </w:pPr>
      <w:r w:rsidRPr="006371D2">
        <w:rPr>
          <w:color w:val="FE5442" w:themeColor="accent3"/>
        </w:rPr>
        <w:t>Question-</w:t>
      </w:r>
      <w:r w:rsidR="006371D2">
        <w:rPr>
          <w:color w:val="FE5442" w:themeColor="accent3"/>
        </w:rPr>
        <w:t>4</w:t>
      </w:r>
      <w:r w:rsidRPr="006371D2">
        <w:rPr>
          <w:color w:val="FE5442" w:themeColor="accent3"/>
        </w:rPr>
        <w:t>: Click on grid-cell where &lt;Value=19&gt; and &lt;Uncertainty=33&gt;</w:t>
      </w:r>
    </w:p>
    <w:p w14:paraId="2CF24554" w14:textId="77777777" w:rsidR="00FF4A72" w:rsidRPr="006371D2" w:rsidRDefault="00FF4A72" w:rsidP="00FF4A72">
      <w:pPr>
        <w:rPr>
          <w:color w:val="FE5442" w:themeColor="accent3"/>
        </w:rPr>
      </w:pPr>
    </w:p>
    <w:p w14:paraId="655A6182" w14:textId="072B4F7A" w:rsidR="00FF4A72" w:rsidRPr="006371D2" w:rsidRDefault="00FF4A72" w:rsidP="00FF4A72">
      <w:pPr>
        <w:rPr>
          <w:color w:val="FE5442" w:themeColor="accent3"/>
        </w:rPr>
      </w:pPr>
      <w:r w:rsidRPr="006371D2">
        <w:rPr>
          <w:color w:val="FE5442" w:themeColor="accent3"/>
        </w:rPr>
        <w:t>Question-</w:t>
      </w:r>
      <w:r w:rsidR="006371D2">
        <w:rPr>
          <w:color w:val="FE5442" w:themeColor="accent3"/>
        </w:rPr>
        <w:t>5</w:t>
      </w:r>
      <w:r w:rsidRPr="006371D2">
        <w:rPr>
          <w:color w:val="FE5442" w:themeColor="accent3"/>
        </w:rPr>
        <w:t>: Click on grid-cell where &lt;Value=27&gt; and &lt;Uncertainty=37&gt;</w:t>
      </w:r>
    </w:p>
    <w:p w14:paraId="575BA8B1" w14:textId="77777777" w:rsidR="00FF4A72" w:rsidRPr="006371D2" w:rsidRDefault="00FF4A72" w:rsidP="00FF4A72">
      <w:pPr>
        <w:rPr>
          <w:color w:val="FE5442" w:themeColor="accent3"/>
        </w:rPr>
      </w:pPr>
    </w:p>
    <w:p w14:paraId="726380CA" w14:textId="2394BA7D" w:rsidR="00FF4A72" w:rsidRPr="006371D2" w:rsidRDefault="00FF4A72" w:rsidP="00FF4A72">
      <w:pPr>
        <w:rPr>
          <w:color w:val="FE5442" w:themeColor="accent3"/>
        </w:rPr>
      </w:pPr>
      <w:r w:rsidRPr="006371D2">
        <w:rPr>
          <w:color w:val="FE5442" w:themeColor="accent3"/>
        </w:rPr>
        <w:t>Question-</w:t>
      </w:r>
      <w:r w:rsidR="006371D2">
        <w:rPr>
          <w:color w:val="FE5442" w:themeColor="accent3"/>
        </w:rPr>
        <w:t>6</w:t>
      </w:r>
      <w:r w:rsidRPr="006371D2">
        <w:rPr>
          <w:color w:val="FE5442" w:themeColor="accent3"/>
        </w:rPr>
        <w:t>: Click on grid-cell where &lt;Value=36&gt; and &lt;Uncertainty=23&gt;</w:t>
      </w:r>
    </w:p>
    <w:p w14:paraId="6E50B433" w14:textId="77777777" w:rsidR="00FF4A72" w:rsidRPr="006371D2" w:rsidRDefault="00FF4A72" w:rsidP="00FF4A72">
      <w:pPr>
        <w:rPr>
          <w:color w:val="FE5442" w:themeColor="accent3"/>
        </w:rPr>
      </w:pPr>
    </w:p>
    <w:p w14:paraId="291DFB3F" w14:textId="1BC3059C" w:rsidR="00FF4A72" w:rsidRPr="006371D2" w:rsidRDefault="00FF4A72" w:rsidP="00FF4A72">
      <w:pPr>
        <w:rPr>
          <w:color w:val="FE5442" w:themeColor="accent3"/>
        </w:rPr>
      </w:pPr>
      <w:r w:rsidRPr="006371D2">
        <w:rPr>
          <w:color w:val="FE5442" w:themeColor="accent3"/>
        </w:rPr>
        <w:t>Question-</w:t>
      </w:r>
      <w:r w:rsidR="006371D2">
        <w:rPr>
          <w:color w:val="FE5442" w:themeColor="accent3"/>
        </w:rPr>
        <w:t>7</w:t>
      </w:r>
      <w:r w:rsidRPr="006371D2">
        <w:rPr>
          <w:color w:val="FE5442" w:themeColor="accent3"/>
        </w:rPr>
        <w:t>: Click on grid-cell where &lt;Value=34&gt; and &lt;Uncertainty=89&gt;</w:t>
      </w:r>
    </w:p>
    <w:p w14:paraId="7E3C56F5" w14:textId="77777777" w:rsidR="00FF4A72" w:rsidRPr="006371D2" w:rsidRDefault="00FF4A72" w:rsidP="00FF4A72">
      <w:pPr>
        <w:rPr>
          <w:color w:val="FE5442" w:themeColor="accent3"/>
        </w:rPr>
      </w:pPr>
    </w:p>
    <w:p w14:paraId="6BE0E23F" w14:textId="23BAEDFE" w:rsidR="00FF4A72" w:rsidRPr="006371D2" w:rsidRDefault="00FF4A72" w:rsidP="00FF4A72">
      <w:pPr>
        <w:rPr>
          <w:color w:val="FE5442" w:themeColor="accent3"/>
        </w:rPr>
      </w:pPr>
      <w:r w:rsidRPr="006371D2">
        <w:rPr>
          <w:color w:val="FE5442" w:themeColor="accent3"/>
        </w:rPr>
        <w:t>Question-</w:t>
      </w:r>
      <w:r w:rsidR="006371D2">
        <w:rPr>
          <w:color w:val="FE5442" w:themeColor="accent3"/>
        </w:rPr>
        <w:t>8</w:t>
      </w:r>
      <w:r w:rsidRPr="006371D2">
        <w:rPr>
          <w:color w:val="FE5442" w:themeColor="accent3"/>
        </w:rPr>
        <w:t>: Click on grid-cell where &lt;Value=11&gt; and &lt;Uncertainty=56&gt;</w:t>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77777777" w:rsidR="00066279" w:rsidRDefault="00066279" w:rsidP="00E07623">
      <w:pPr>
        <w:rPr>
          <w:b/>
          <w:bCs/>
          <w:color w:val="C00000"/>
          <w:sz w:val="28"/>
          <w:szCs w:val="28"/>
        </w:rPr>
      </w:pPr>
    </w:p>
    <w:p w14:paraId="04278FF2" w14:textId="77777777" w:rsidR="00066279" w:rsidRDefault="00066279" w:rsidP="00E07623">
      <w:pPr>
        <w:rPr>
          <w:b/>
          <w:bCs/>
          <w:color w:val="C00000"/>
          <w:sz w:val="28"/>
          <w:szCs w:val="28"/>
        </w:rPr>
      </w:pPr>
    </w:p>
    <w:p w14:paraId="208F07CB" w14:textId="77777777" w:rsidR="003D313E" w:rsidRPr="00241CBC" w:rsidRDefault="003D313E" w:rsidP="003D313E">
      <w:pPr>
        <w:rPr>
          <w:b/>
          <w:bCs/>
          <w:color w:val="C00000"/>
          <w:sz w:val="28"/>
          <w:szCs w:val="28"/>
        </w:rPr>
      </w:pPr>
      <w:r w:rsidRPr="002A6DBC">
        <w:rPr>
          <w:b/>
          <w:bCs/>
          <w:color w:val="C00000"/>
          <w:sz w:val="28"/>
          <w:szCs w:val="28"/>
        </w:rPr>
        <w:lastRenderedPageBreak/>
        <w:t xml:space="preserve">Questions on System Usability </w:t>
      </w:r>
      <w:r>
        <w:rPr>
          <w:b/>
          <w:bCs/>
          <w:color w:val="C00000"/>
          <w:sz w:val="28"/>
          <w:szCs w:val="28"/>
        </w:rPr>
        <w:t>Scale (SUS)</w:t>
      </w:r>
      <w:r w:rsidRPr="002A6DBC">
        <w:rPr>
          <w:b/>
          <w:bCs/>
          <w:color w:val="C00000"/>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3D313E" w14:paraId="0F7FC239" w14:textId="77777777" w:rsidTr="00E223FC">
        <w:tc>
          <w:tcPr>
            <w:tcW w:w="3539" w:type="dxa"/>
          </w:tcPr>
          <w:p w14:paraId="2A2AACEC" w14:textId="77777777" w:rsidR="003D313E" w:rsidRDefault="003D313E" w:rsidP="00DC40D6"/>
          <w:p w14:paraId="423899B9" w14:textId="77777777" w:rsidR="003D313E" w:rsidRPr="00241CBC" w:rsidRDefault="003D313E" w:rsidP="00DC40D6">
            <w:pPr>
              <w:rPr>
                <w:rFonts w:ascii="Times" w:hAnsi="Times"/>
              </w:rPr>
            </w:pPr>
          </w:p>
          <w:p w14:paraId="106E2CB2" w14:textId="77777777" w:rsidR="003D313E" w:rsidRPr="00241CBC" w:rsidRDefault="003D313E" w:rsidP="00DC40D6">
            <w:pPr>
              <w:rPr>
                <w:rFonts w:ascii="Times" w:hAnsi="Times"/>
              </w:rPr>
            </w:pPr>
          </w:p>
          <w:p w14:paraId="6DB55E03" w14:textId="77777777" w:rsidR="003D313E" w:rsidRPr="00241CBC" w:rsidRDefault="003D313E" w:rsidP="00DC40D6">
            <w:pPr>
              <w:rPr>
                <w:rFonts w:ascii="Times" w:hAnsi="Times"/>
              </w:rPr>
            </w:pPr>
          </w:p>
          <w:p w14:paraId="61E47F84" w14:textId="77777777" w:rsidR="003D313E" w:rsidRPr="00E223FC" w:rsidRDefault="003D313E" w:rsidP="00DC40D6">
            <w:pPr>
              <w:rPr>
                <w:rFonts w:ascii="Times" w:hAnsi="Times"/>
                <w:color w:val="C00000"/>
              </w:rPr>
            </w:pPr>
            <w:r w:rsidRPr="00241CBC">
              <w:rPr>
                <w:rFonts w:ascii="Times" w:hAnsi="Times"/>
              </w:rPr>
              <w:t>1.</w:t>
            </w:r>
            <w:r w:rsidRPr="00E223FC">
              <w:rPr>
                <w:rFonts w:ascii="Times" w:hAnsi="Times"/>
                <w:color w:val="C00000"/>
              </w:rPr>
              <w:t xml:space="preserve"> I think that I would like to</w:t>
            </w:r>
          </w:p>
          <w:p w14:paraId="15FCD07C" w14:textId="77777777" w:rsidR="003D313E" w:rsidRPr="00E223FC" w:rsidRDefault="003D313E" w:rsidP="00DC40D6">
            <w:pPr>
              <w:rPr>
                <w:rFonts w:ascii="Times" w:hAnsi="Times"/>
                <w:color w:val="C00000"/>
              </w:rPr>
            </w:pPr>
            <w:r w:rsidRPr="00E223FC">
              <w:rPr>
                <w:rFonts w:ascii="Times" w:hAnsi="Times"/>
                <w:color w:val="C00000"/>
              </w:rPr>
              <w:t>use this system frequently.</w:t>
            </w:r>
          </w:p>
          <w:p w14:paraId="1ED6DD3F" w14:textId="77777777" w:rsidR="003D313E" w:rsidRPr="00E223FC" w:rsidRDefault="003D313E" w:rsidP="00DC40D6">
            <w:pPr>
              <w:rPr>
                <w:rFonts w:ascii="Times" w:hAnsi="Times"/>
                <w:color w:val="C00000"/>
              </w:rPr>
            </w:pPr>
          </w:p>
          <w:p w14:paraId="33F27634" w14:textId="77777777" w:rsidR="003D313E" w:rsidRPr="00E223FC" w:rsidRDefault="003D313E" w:rsidP="00DC40D6">
            <w:pPr>
              <w:rPr>
                <w:rFonts w:ascii="Times" w:hAnsi="Times"/>
                <w:color w:val="C00000"/>
              </w:rPr>
            </w:pPr>
          </w:p>
          <w:p w14:paraId="77AD8B32" w14:textId="77777777" w:rsidR="003D313E" w:rsidRPr="00E223FC" w:rsidRDefault="003D313E" w:rsidP="00DC40D6">
            <w:pPr>
              <w:rPr>
                <w:rFonts w:ascii="Times" w:hAnsi="Times"/>
                <w:color w:val="C00000"/>
              </w:rPr>
            </w:pPr>
            <w:r w:rsidRPr="00E223FC">
              <w:rPr>
                <w:rFonts w:ascii="Times" w:hAnsi="Times"/>
                <w:color w:val="C00000"/>
              </w:rPr>
              <w:t>2. I found the system unnecessarily complex</w:t>
            </w:r>
          </w:p>
          <w:p w14:paraId="57C1E2FE" w14:textId="77777777" w:rsidR="003D313E" w:rsidRPr="00E223FC" w:rsidRDefault="003D313E" w:rsidP="00DC40D6">
            <w:pPr>
              <w:rPr>
                <w:rFonts w:ascii="Times" w:hAnsi="Times"/>
                <w:color w:val="C00000"/>
              </w:rPr>
            </w:pPr>
          </w:p>
          <w:p w14:paraId="442DFE6B" w14:textId="77777777" w:rsidR="003D313E" w:rsidRPr="00E223FC" w:rsidRDefault="003D313E" w:rsidP="00DC40D6">
            <w:pPr>
              <w:rPr>
                <w:rFonts w:ascii="Times" w:hAnsi="Times"/>
                <w:color w:val="C00000"/>
              </w:rPr>
            </w:pPr>
          </w:p>
          <w:p w14:paraId="33862809" w14:textId="77777777" w:rsidR="003D313E" w:rsidRPr="00E223FC" w:rsidRDefault="003D313E" w:rsidP="00DC40D6">
            <w:pPr>
              <w:rPr>
                <w:rFonts w:ascii="Times" w:hAnsi="Times"/>
                <w:color w:val="C00000"/>
              </w:rPr>
            </w:pPr>
            <w:r w:rsidRPr="00E223FC">
              <w:rPr>
                <w:rFonts w:ascii="Times" w:hAnsi="Times"/>
                <w:color w:val="C00000"/>
              </w:rPr>
              <w:t>3. I thought the system was easy</w:t>
            </w:r>
          </w:p>
          <w:p w14:paraId="3CBAC0F4" w14:textId="77777777" w:rsidR="003D313E" w:rsidRPr="00E223FC" w:rsidRDefault="003D313E" w:rsidP="00DC40D6">
            <w:pPr>
              <w:rPr>
                <w:rFonts w:ascii="Times" w:hAnsi="Times"/>
                <w:color w:val="C00000"/>
              </w:rPr>
            </w:pPr>
            <w:r w:rsidRPr="00E223FC">
              <w:rPr>
                <w:rFonts w:ascii="Times" w:hAnsi="Times"/>
                <w:color w:val="C00000"/>
              </w:rPr>
              <w:t>to use</w:t>
            </w:r>
          </w:p>
          <w:p w14:paraId="638928C1" w14:textId="77777777" w:rsidR="003D313E" w:rsidRPr="00E223FC" w:rsidRDefault="003D313E" w:rsidP="00DC40D6">
            <w:pPr>
              <w:rPr>
                <w:rFonts w:ascii="Times" w:hAnsi="Times"/>
                <w:color w:val="C00000"/>
              </w:rPr>
            </w:pPr>
          </w:p>
          <w:p w14:paraId="1FED6555" w14:textId="77777777" w:rsidR="003D313E" w:rsidRPr="00E223FC" w:rsidRDefault="003D313E" w:rsidP="00DC40D6">
            <w:pPr>
              <w:rPr>
                <w:rFonts w:ascii="Times" w:hAnsi="Times"/>
                <w:color w:val="C00000"/>
              </w:rPr>
            </w:pPr>
          </w:p>
          <w:p w14:paraId="715532F6" w14:textId="77777777" w:rsidR="003D313E" w:rsidRPr="00E223FC" w:rsidRDefault="003D313E" w:rsidP="00DC40D6">
            <w:pPr>
              <w:rPr>
                <w:rFonts w:ascii="Times" w:hAnsi="Times"/>
                <w:color w:val="C00000"/>
              </w:rPr>
            </w:pPr>
            <w:r w:rsidRPr="00E223FC">
              <w:rPr>
                <w:rFonts w:ascii="Times" w:hAnsi="Times"/>
                <w:color w:val="C00000"/>
              </w:rPr>
              <w:t>4. I think that I would need the</w:t>
            </w:r>
          </w:p>
          <w:p w14:paraId="6C90F356" w14:textId="77777777" w:rsidR="003D313E" w:rsidRPr="00E223FC" w:rsidRDefault="003D313E" w:rsidP="00DC40D6">
            <w:pPr>
              <w:rPr>
                <w:rFonts w:ascii="Times" w:hAnsi="Times"/>
                <w:color w:val="C00000"/>
              </w:rPr>
            </w:pPr>
            <w:r w:rsidRPr="00E223FC">
              <w:rPr>
                <w:rFonts w:ascii="Times" w:hAnsi="Times"/>
                <w:color w:val="C00000"/>
              </w:rPr>
              <w:t>support of a technical person to</w:t>
            </w:r>
          </w:p>
          <w:p w14:paraId="57F779F9" w14:textId="6D400CD3" w:rsidR="003D313E" w:rsidRPr="00E223FC" w:rsidRDefault="003D313E" w:rsidP="00DC40D6">
            <w:pPr>
              <w:rPr>
                <w:rFonts w:ascii="Times" w:hAnsi="Times"/>
                <w:color w:val="C00000"/>
              </w:rPr>
            </w:pPr>
            <w:r w:rsidRPr="00E223FC">
              <w:rPr>
                <w:rFonts w:ascii="Times" w:hAnsi="Times"/>
                <w:color w:val="C00000"/>
              </w:rPr>
              <w:t>be able to use this system</w:t>
            </w:r>
          </w:p>
          <w:p w14:paraId="4C0F2477" w14:textId="77777777" w:rsidR="003D313E" w:rsidRPr="00E223FC" w:rsidRDefault="003D313E" w:rsidP="00DC40D6">
            <w:pPr>
              <w:rPr>
                <w:rFonts w:ascii="Times" w:hAnsi="Times"/>
                <w:color w:val="C00000"/>
              </w:rPr>
            </w:pPr>
          </w:p>
          <w:p w14:paraId="7BF6CF5B" w14:textId="77777777" w:rsidR="003D313E" w:rsidRPr="00E223FC" w:rsidRDefault="003D313E" w:rsidP="00DC40D6">
            <w:pPr>
              <w:rPr>
                <w:rFonts w:ascii="Times" w:hAnsi="Times"/>
                <w:color w:val="C00000"/>
              </w:rPr>
            </w:pPr>
            <w:r w:rsidRPr="00E223FC">
              <w:rPr>
                <w:rFonts w:ascii="Times" w:hAnsi="Times"/>
                <w:color w:val="C00000"/>
              </w:rPr>
              <w:t>5. I found the various functions in</w:t>
            </w:r>
          </w:p>
          <w:p w14:paraId="467DC600" w14:textId="77777777" w:rsidR="003D313E" w:rsidRPr="00E223FC" w:rsidRDefault="003D313E" w:rsidP="00DC40D6">
            <w:pPr>
              <w:rPr>
                <w:rFonts w:ascii="Times" w:hAnsi="Times"/>
                <w:color w:val="C00000"/>
              </w:rPr>
            </w:pPr>
            <w:r w:rsidRPr="00E223FC">
              <w:rPr>
                <w:rFonts w:ascii="Times" w:hAnsi="Times"/>
                <w:color w:val="C00000"/>
              </w:rPr>
              <w:t>this system were well integrated.</w:t>
            </w:r>
          </w:p>
          <w:p w14:paraId="6221D639" w14:textId="77777777" w:rsidR="003D313E" w:rsidRPr="00E223FC" w:rsidRDefault="003D313E" w:rsidP="00DC40D6">
            <w:pPr>
              <w:rPr>
                <w:rFonts w:ascii="Times" w:hAnsi="Times"/>
                <w:color w:val="C00000"/>
              </w:rPr>
            </w:pPr>
          </w:p>
          <w:p w14:paraId="47243BF2" w14:textId="77777777" w:rsidR="003D313E" w:rsidRPr="00E223FC" w:rsidRDefault="003D313E" w:rsidP="00DC40D6">
            <w:pPr>
              <w:rPr>
                <w:rFonts w:ascii="Times" w:hAnsi="Times"/>
                <w:color w:val="C00000"/>
              </w:rPr>
            </w:pPr>
          </w:p>
          <w:p w14:paraId="541C9AB0" w14:textId="77777777" w:rsidR="003D313E" w:rsidRPr="00E223FC" w:rsidRDefault="003D313E" w:rsidP="00DC40D6">
            <w:pPr>
              <w:rPr>
                <w:rFonts w:ascii="Times" w:hAnsi="Times"/>
                <w:color w:val="C00000"/>
              </w:rPr>
            </w:pPr>
            <w:r w:rsidRPr="00E223FC">
              <w:rPr>
                <w:rFonts w:ascii="Times" w:hAnsi="Times"/>
                <w:color w:val="C00000"/>
              </w:rPr>
              <w:t>6. I thought there was too much</w:t>
            </w:r>
          </w:p>
          <w:p w14:paraId="686741BA" w14:textId="77777777" w:rsidR="003D313E" w:rsidRPr="00E223FC" w:rsidRDefault="003D313E" w:rsidP="00DC40D6">
            <w:pPr>
              <w:rPr>
                <w:rFonts w:ascii="Times" w:hAnsi="Times"/>
                <w:color w:val="C00000"/>
              </w:rPr>
            </w:pPr>
            <w:r w:rsidRPr="00E223FC">
              <w:rPr>
                <w:rFonts w:ascii="Times" w:hAnsi="Times"/>
                <w:color w:val="C00000"/>
              </w:rPr>
              <w:t>inconsistency in this system</w:t>
            </w:r>
          </w:p>
          <w:p w14:paraId="5C517D12" w14:textId="77777777" w:rsidR="003D313E" w:rsidRPr="00E223FC" w:rsidRDefault="003D313E" w:rsidP="00DC40D6">
            <w:pPr>
              <w:rPr>
                <w:rFonts w:ascii="Times" w:hAnsi="Times"/>
                <w:color w:val="C00000"/>
              </w:rPr>
            </w:pPr>
          </w:p>
          <w:p w14:paraId="3D380916" w14:textId="77777777" w:rsidR="003D313E" w:rsidRPr="00E223FC" w:rsidRDefault="003D313E" w:rsidP="00DC40D6">
            <w:pPr>
              <w:rPr>
                <w:rFonts w:ascii="Times" w:hAnsi="Times"/>
                <w:color w:val="C00000"/>
              </w:rPr>
            </w:pPr>
          </w:p>
          <w:p w14:paraId="29C159E6" w14:textId="77777777" w:rsidR="003D313E" w:rsidRPr="00E223FC" w:rsidRDefault="003D313E" w:rsidP="00DC40D6">
            <w:pPr>
              <w:rPr>
                <w:rFonts w:ascii="Times" w:hAnsi="Times"/>
                <w:color w:val="C00000"/>
              </w:rPr>
            </w:pPr>
            <w:r w:rsidRPr="00E223FC">
              <w:rPr>
                <w:rFonts w:ascii="Times" w:hAnsi="Times"/>
                <w:color w:val="C00000"/>
              </w:rPr>
              <w:t>7. I would imagine that most people would learn to use this system very quickly.</w:t>
            </w:r>
          </w:p>
          <w:p w14:paraId="79A29C46" w14:textId="77777777" w:rsidR="003D313E" w:rsidRPr="00E223FC" w:rsidRDefault="003D313E" w:rsidP="00DC40D6">
            <w:pPr>
              <w:rPr>
                <w:rFonts w:ascii="Times" w:hAnsi="Times"/>
                <w:color w:val="C00000"/>
              </w:rPr>
            </w:pPr>
          </w:p>
          <w:p w14:paraId="6E5233D2" w14:textId="77777777" w:rsidR="003D313E" w:rsidRPr="00E223FC" w:rsidRDefault="003D313E" w:rsidP="00DC40D6">
            <w:pPr>
              <w:rPr>
                <w:rFonts w:ascii="Times" w:hAnsi="Times"/>
                <w:color w:val="C00000"/>
              </w:rPr>
            </w:pPr>
          </w:p>
          <w:p w14:paraId="629AEC02" w14:textId="77777777" w:rsidR="003D313E" w:rsidRPr="00E223FC" w:rsidRDefault="003D313E" w:rsidP="00DC40D6">
            <w:pPr>
              <w:rPr>
                <w:rFonts w:ascii="Times" w:hAnsi="Times"/>
                <w:color w:val="C00000"/>
              </w:rPr>
            </w:pPr>
            <w:r w:rsidRPr="00E223FC">
              <w:rPr>
                <w:rFonts w:ascii="Times" w:hAnsi="Times"/>
                <w:color w:val="C00000"/>
              </w:rPr>
              <w:t>8. I found the system very</w:t>
            </w:r>
          </w:p>
          <w:p w14:paraId="6C5CF824" w14:textId="77777777" w:rsidR="003D313E" w:rsidRPr="00E223FC" w:rsidRDefault="003D313E" w:rsidP="00DC40D6">
            <w:pPr>
              <w:rPr>
                <w:rFonts w:ascii="Times" w:hAnsi="Times"/>
                <w:color w:val="C00000"/>
              </w:rPr>
            </w:pPr>
            <w:r w:rsidRPr="00E223FC">
              <w:rPr>
                <w:rFonts w:ascii="Times" w:hAnsi="Times"/>
                <w:color w:val="C00000"/>
              </w:rPr>
              <w:t>cumbersome to use.</w:t>
            </w:r>
          </w:p>
          <w:p w14:paraId="45A8811A" w14:textId="77777777" w:rsidR="003D313E" w:rsidRPr="00E223FC" w:rsidRDefault="003D313E" w:rsidP="00DC40D6">
            <w:pPr>
              <w:rPr>
                <w:rFonts w:ascii="Times" w:hAnsi="Times"/>
                <w:color w:val="C00000"/>
              </w:rPr>
            </w:pPr>
          </w:p>
          <w:p w14:paraId="6C6D9E61" w14:textId="77777777" w:rsidR="003D313E" w:rsidRPr="00E223FC" w:rsidRDefault="003D313E" w:rsidP="00DC40D6">
            <w:pPr>
              <w:rPr>
                <w:rFonts w:ascii="Times" w:hAnsi="Times"/>
                <w:color w:val="C00000"/>
              </w:rPr>
            </w:pPr>
          </w:p>
          <w:p w14:paraId="4461EA92" w14:textId="77777777" w:rsidR="003D313E" w:rsidRPr="00E223FC" w:rsidRDefault="003D313E" w:rsidP="00DC40D6">
            <w:pPr>
              <w:rPr>
                <w:rFonts w:ascii="Times" w:hAnsi="Times"/>
                <w:color w:val="C00000"/>
              </w:rPr>
            </w:pPr>
            <w:r w:rsidRPr="00E223FC">
              <w:rPr>
                <w:rFonts w:ascii="Times" w:hAnsi="Times"/>
                <w:color w:val="C00000"/>
              </w:rPr>
              <w:t>9. I felt very confident using the</w:t>
            </w:r>
          </w:p>
          <w:p w14:paraId="7B70BC46" w14:textId="77777777" w:rsidR="003D313E" w:rsidRPr="00E223FC" w:rsidRDefault="003D313E" w:rsidP="00DC40D6">
            <w:pPr>
              <w:rPr>
                <w:rFonts w:ascii="Times" w:hAnsi="Times"/>
                <w:color w:val="C00000"/>
              </w:rPr>
            </w:pPr>
            <w:r w:rsidRPr="00E223FC">
              <w:rPr>
                <w:rFonts w:ascii="Times" w:hAnsi="Times"/>
                <w:color w:val="C00000"/>
              </w:rPr>
              <w:t>system.</w:t>
            </w:r>
          </w:p>
          <w:p w14:paraId="2EF3D672" w14:textId="77777777" w:rsidR="003D313E" w:rsidRPr="00E223FC" w:rsidRDefault="003D313E" w:rsidP="00DC40D6">
            <w:pPr>
              <w:rPr>
                <w:rFonts w:ascii="Times" w:hAnsi="Times"/>
                <w:color w:val="C00000"/>
              </w:rPr>
            </w:pPr>
          </w:p>
          <w:p w14:paraId="5B76A78F" w14:textId="77777777" w:rsidR="003D313E" w:rsidRPr="00E223FC" w:rsidRDefault="003D313E" w:rsidP="00DC40D6">
            <w:pPr>
              <w:rPr>
                <w:rFonts w:ascii="Times" w:hAnsi="Times"/>
                <w:color w:val="C00000"/>
              </w:rPr>
            </w:pPr>
          </w:p>
          <w:p w14:paraId="7206F21C" w14:textId="77777777" w:rsidR="003D313E" w:rsidRPr="00E223FC" w:rsidRDefault="003D313E" w:rsidP="00DC40D6">
            <w:pPr>
              <w:rPr>
                <w:rFonts w:ascii="Times" w:hAnsi="Times"/>
                <w:color w:val="C00000"/>
              </w:rPr>
            </w:pPr>
            <w:r w:rsidRPr="00E223FC">
              <w:rPr>
                <w:rFonts w:ascii="Times" w:hAnsi="Times"/>
                <w:color w:val="C00000"/>
              </w:rPr>
              <w:t>10. I needed to learn a lot of</w:t>
            </w:r>
          </w:p>
          <w:p w14:paraId="0F832239" w14:textId="77777777" w:rsidR="003D313E" w:rsidRPr="00E223FC" w:rsidRDefault="003D313E" w:rsidP="00DC40D6">
            <w:pPr>
              <w:rPr>
                <w:rFonts w:ascii="Times" w:hAnsi="Times"/>
                <w:color w:val="C00000"/>
              </w:rPr>
            </w:pPr>
            <w:r w:rsidRPr="00E223FC">
              <w:rPr>
                <w:rFonts w:ascii="Times" w:hAnsi="Times"/>
                <w:color w:val="C00000"/>
              </w:rPr>
              <w:t>things before I could get going</w:t>
            </w:r>
          </w:p>
          <w:p w14:paraId="34C49689" w14:textId="77777777" w:rsidR="003D313E" w:rsidRDefault="003D313E" w:rsidP="00DC40D6">
            <w:r w:rsidRPr="00E223FC">
              <w:rPr>
                <w:rFonts w:ascii="Times" w:hAnsi="Times"/>
                <w:color w:val="C00000"/>
              </w:rPr>
              <w:t>with this system.</w:t>
            </w:r>
          </w:p>
        </w:tc>
        <w:tc>
          <w:tcPr>
            <w:tcW w:w="5477" w:type="dxa"/>
          </w:tcPr>
          <w:p w14:paraId="74CFD797" w14:textId="77777777" w:rsidR="003D313E" w:rsidRDefault="003D313E" w:rsidP="00DC40D6"/>
          <w:p w14:paraId="648EA32E" w14:textId="3963B7B0" w:rsidR="003D313E" w:rsidRDefault="00E223FC" w:rsidP="00DC40D6">
            <w:r>
              <w:rPr>
                <w:noProof/>
              </w:rPr>
              <mc:AlternateContent>
                <mc:Choice Requires="wps">
                  <w:drawing>
                    <wp:anchor distT="0" distB="0" distL="114300" distR="114300" simplePos="0" relativeHeight="251851776" behindDoc="0" locked="0" layoutInCell="1" allowOverlap="1" wp14:anchorId="52E7E77F" wp14:editId="4438C09C">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E7E77F" id="_x0000_t202" coordsize="21600,21600" o:spt="202" path="m,l,21600r21600,l21600,xe">
                      <v:stroke joinstyle="miter"/>
                      <v:path gradientshapeok="t" o:connecttype="rect"/>
                    </v:shapetype>
                    <v:shape id="Text Box 4" o:spid="_x0000_s1026" type="#_x0000_t202" style="position:absolute;margin-left:6.35pt;margin-top:8.1pt;width:52.35pt;height:30.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Pr>
                <w:noProof/>
              </w:rPr>
              <mc:AlternateContent>
                <mc:Choice Requires="wps">
                  <w:drawing>
                    <wp:anchor distT="0" distB="0" distL="114300" distR="114300" simplePos="0" relativeHeight="251852800" behindDoc="0" locked="0" layoutInCell="1" allowOverlap="1" wp14:anchorId="5B0B1F1E" wp14:editId="418AB9CC">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27" type="#_x0000_t202" style="position:absolute;margin-left:214.25pt;margin-top:8.1pt;width:44.2pt;height:28.6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8SpNJQIAAEo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Default="003D313E" w:rsidP="00DC40D6"/>
          <w:p w14:paraId="419FD3D2"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2BA7631" w14:textId="77777777" w:rsidTr="00DC40D6">
              <w:trPr>
                <w:trHeight w:val="469"/>
              </w:trPr>
              <w:tc>
                <w:tcPr>
                  <w:tcW w:w="1053" w:type="dxa"/>
                </w:tcPr>
                <w:p w14:paraId="2B8E0678" w14:textId="77777777" w:rsidR="003D313E" w:rsidRDefault="003D313E" w:rsidP="00DC40D6">
                  <w:r>
                    <w:rPr>
                      <w:noProof/>
                    </w:rPr>
                    <mc:AlternateContent>
                      <mc:Choice Requires="wpg">
                        <w:drawing>
                          <wp:anchor distT="0" distB="0" distL="114300" distR="114300" simplePos="0" relativeHeight="251853824" behindDoc="0" locked="0" layoutInCell="1" allowOverlap="1" wp14:anchorId="55D11715" wp14:editId="516F5E70">
                            <wp:simplePos x="0" y="0"/>
                            <wp:positionH relativeFrom="column">
                              <wp:posOffset>258445</wp:posOffset>
                            </wp:positionH>
                            <wp:positionV relativeFrom="paragraph">
                              <wp:posOffset>300586</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28" style="position:absolute;margin-left:20.35pt;margin-top:23.65pt;width:218.45pt;height:16.3pt;z-index:25185382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">
                            <v:shape id="Text Box 7" o:spid="_x0000_s102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3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3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3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3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p>
              </w:tc>
              <w:tc>
                <w:tcPr>
                  <w:tcW w:w="1053" w:type="dxa"/>
                </w:tcPr>
                <w:p w14:paraId="029AE1A5" w14:textId="77777777" w:rsidR="003D313E" w:rsidRDefault="003D313E" w:rsidP="00DC40D6"/>
              </w:tc>
              <w:tc>
                <w:tcPr>
                  <w:tcW w:w="1053" w:type="dxa"/>
                </w:tcPr>
                <w:p w14:paraId="0ACF2553" w14:textId="77777777" w:rsidR="003D313E" w:rsidRDefault="003D313E" w:rsidP="00DC40D6"/>
              </w:tc>
              <w:tc>
                <w:tcPr>
                  <w:tcW w:w="1053" w:type="dxa"/>
                </w:tcPr>
                <w:p w14:paraId="47D7A557" w14:textId="77777777" w:rsidR="003D313E" w:rsidRDefault="003D313E" w:rsidP="00DC40D6"/>
              </w:tc>
              <w:tc>
                <w:tcPr>
                  <w:tcW w:w="1054" w:type="dxa"/>
                </w:tcPr>
                <w:p w14:paraId="36EED051" w14:textId="77777777" w:rsidR="003D313E" w:rsidRDefault="003D313E" w:rsidP="00DC40D6"/>
              </w:tc>
            </w:tr>
          </w:tbl>
          <w:p w14:paraId="4654E335" w14:textId="77777777" w:rsidR="003D313E" w:rsidRDefault="003D313E" w:rsidP="00DC40D6">
            <w:r>
              <w:t xml:space="preserve">      </w:t>
            </w:r>
          </w:p>
          <w:p w14:paraId="419D44F1"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6810BECF" w14:textId="77777777" w:rsidTr="00DC40D6">
              <w:trPr>
                <w:trHeight w:val="469"/>
              </w:trPr>
              <w:tc>
                <w:tcPr>
                  <w:tcW w:w="1053" w:type="dxa"/>
                </w:tcPr>
                <w:p w14:paraId="496AB67B" w14:textId="77777777" w:rsidR="003D313E" w:rsidRDefault="003D313E" w:rsidP="00DC40D6"/>
              </w:tc>
              <w:tc>
                <w:tcPr>
                  <w:tcW w:w="1053" w:type="dxa"/>
                </w:tcPr>
                <w:p w14:paraId="1DE759DD" w14:textId="77777777" w:rsidR="003D313E" w:rsidRDefault="003D313E" w:rsidP="00DC40D6"/>
              </w:tc>
              <w:tc>
                <w:tcPr>
                  <w:tcW w:w="1053" w:type="dxa"/>
                </w:tcPr>
                <w:p w14:paraId="4F6F2A35" w14:textId="77777777" w:rsidR="003D313E" w:rsidRDefault="003D313E" w:rsidP="00DC40D6"/>
              </w:tc>
              <w:tc>
                <w:tcPr>
                  <w:tcW w:w="1053" w:type="dxa"/>
                </w:tcPr>
                <w:p w14:paraId="76B3128F" w14:textId="77777777" w:rsidR="003D313E" w:rsidRDefault="003D313E" w:rsidP="00DC40D6"/>
              </w:tc>
              <w:tc>
                <w:tcPr>
                  <w:tcW w:w="1054" w:type="dxa"/>
                </w:tcPr>
                <w:p w14:paraId="4EDBF9F3" w14:textId="77777777" w:rsidR="003D313E" w:rsidRDefault="003D313E" w:rsidP="00DC40D6"/>
              </w:tc>
            </w:tr>
          </w:tbl>
          <w:p w14:paraId="6574FBBD" w14:textId="77777777" w:rsidR="003D313E" w:rsidRDefault="003D313E" w:rsidP="00DC40D6">
            <w:r>
              <w:rPr>
                <w:noProof/>
              </w:rPr>
              <mc:AlternateContent>
                <mc:Choice Requires="wpg">
                  <w:drawing>
                    <wp:anchor distT="0" distB="0" distL="114300" distR="114300" simplePos="0" relativeHeight="251854848" behindDoc="0" locked="0" layoutInCell="1" allowOverlap="1" wp14:anchorId="3886D869" wp14:editId="2829194D">
                      <wp:simplePos x="0" y="0"/>
                      <wp:positionH relativeFrom="column">
                        <wp:posOffset>322580</wp:posOffset>
                      </wp:positionH>
                      <wp:positionV relativeFrom="paragraph">
                        <wp:posOffset>1905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34" style="position:absolute;margin-left:25.4pt;margin-top:.15pt;width:218.45pt;height:16.3pt;z-index:25185484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">
                      <v:shape id="Text Box 13" o:spid="_x0000_s103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3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3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3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3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35C598CC" w14:textId="77777777" w:rsidTr="00DC40D6">
              <w:trPr>
                <w:trHeight w:val="469"/>
              </w:trPr>
              <w:tc>
                <w:tcPr>
                  <w:tcW w:w="1053" w:type="dxa"/>
                </w:tcPr>
                <w:p w14:paraId="65821898" w14:textId="77777777" w:rsidR="003D313E" w:rsidRDefault="003D313E" w:rsidP="00DC40D6"/>
              </w:tc>
              <w:tc>
                <w:tcPr>
                  <w:tcW w:w="1053" w:type="dxa"/>
                </w:tcPr>
                <w:p w14:paraId="4AF6723C" w14:textId="77777777" w:rsidR="003D313E" w:rsidRDefault="003D313E" w:rsidP="00DC40D6"/>
              </w:tc>
              <w:tc>
                <w:tcPr>
                  <w:tcW w:w="1053" w:type="dxa"/>
                </w:tcPr>
                <w:p w14:paraId="6B893AAA" w14:textId="77777777" w:rsidR="003D313E" w:rsidRDefault="003D313E" w:rsidP="00DC40D6"/>
              </w:tc>
              <w:tc>
                <w:tcPr>
                  <w:tcW w:w="1053" w:type="dxa"/>
                </w:tcPr>
                <w:p w14:paraId="0A9C87EB" w14:textId="77777777" w:rsidR="003D313E" w:rsidRDefault="003D313E" w:rsidP="00DC40D6"/>
              </w:tc>
              <w:tc>
                <w:tcPr>
                  <w:tcW w:w="1054" w:type="dxa"/>
                </w:tcPr>
                <w:p w14:paraId="3216F519" w14:textId="77777777" w:rsidR="003D313E" w:rsidRDefault="003D313E" w:rsidP="00DC40D6"/>
              </w:tc>
            </w:tr>
          </w:tbl>
          <w:p w14:paraId="7883A658" w14:textId="77777777" w:rsidR="003D313E" w:rsidRDefault="003D313E" w:rsidP="00DC40D6">
            <w:r>
              <w:rPr>
                <w:noProof/>
              </w:rPr>
              <mc:AlternateContent>
                <mc:Choice Requires="wpg">
                  <w:drawing>
                    <wp:anchor distT="0" distB="0" distL="114300" distR="114300" simplePos="0" relativeHeight="251855872" behindDoc="0" locked="0" layoutInCell="1" allowOverlap="1" wp14:anchorId="4BBC5AB1" wp14:editId="13F0093A">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40" style="position:absolute;margin-left:25.4pt;margin-top:.25pt;width:218.45pt;height:16.3pt;z-index:25185587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AqHimqNQMAACkRAAAOAAAAAAAAAAAAAAAAAC4CAABkcnMvZTJvRG9jLnhtbFBLAQIt&#13;&#10;ABQABgAIAAAAIQDv8ID24gAAAAsBAAAPAAAAAAAAAAAAAAAAAI8FAABkcnMvZG93bnJldi54bWxQ&#13;&#10;SwUGAAAAAAQABADzAAAAngYAAAAA&#13;&#10;">
                      <v:shape id="Text Box 20" o:spid="_x0000_s104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4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4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4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4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Default="003D313E" w:rsidP="00DC40D6">
            <w:pPr>
              <w:rPr>
                <w:ins w:id="83" w:author="Rashid Islam" w:date="2022-02-12T08:46:00Z"/>
              </w:rPr>
            </w:pPr>
          </w:p>
          <w:p w14:paraId="350CF2B8" w14:textId="77777777" w:rsidR="00E223FC" w:rsidRDefault="00E223FC"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2BCD3207" w14:textId="77777777" w:rsidTr="00DC40D6">
              <w:trPr>
                <w:trHeight w:val="469"/>
              </w:trPr>
              <w:tc>
                <w:tcPr>
                  <w:tcW w:w="1053" w:type="dxa"/>
                </w:tcPr>
                <w:p w14:paraId="7F54EA50" w14:textId="77777777" w:rsidR="003D313E" w:rsidRDefault="003D313E" w:rsidP="00DC40D6">
                  <w:r>
                    <w:rPr>
                      <w:noProof/>
                    </w:rPr>
                    <mc:AlternateContent>
                      <mc:Choice Requires="wpg">
                        <w:drawing>
                          <wp:anchor distT="0" distB="0" distL="114300" distR="114300" simplePos="0" relativeHeight="251856896" behindDoc="0" locked="0" layoutInCell="1" allowOverlap="1" wp14:anchorId="7A9EB023" wp14:editId="34D82627">
                            <wp:simplePos x="0" y="0"/>
                            <wp:positionH relativeFrom="column">
                              <wp:posOffset>250825</wp:posOffset>
                            </wp:positionH>
                            <wp:positionV relativeFrom="paragraph">
                              <wp:posOffset>305031</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46" style="position:absolute;margin-left:19.75pt;margin-top:24pt;width:218.45pt;height:16.3pt;z-index:25185689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">
                            <v:shape id="Text Box 44" o:spid="_x0000_s104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4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4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5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5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tc>
              <w:tc>
                <w:tcPr>
                  <w:tcW w:w="1053" w:type="dxa"/>
                </w:tcPr>
                <w:p w14:paraId="77AE0DA6" w14:textId="77777777" w:rsidR="003D313E" w:rsidRDefault="003D313E" w:rsidP="00DC40D6"/>
              </w:tc>
              <w:tc>
                <w:tcPr>
                  <w:tcW w:w="1053" w:type="dxa"/>
                </w:tcPr>
                <w:p w14:paraId="6B4E8C9E" w14:textId="77777777" w:rsidR="003D313E" w:rsidRDefault="003D313E" w:rsidP="00DC40D6"/>
              </w:tc>
              <w:tc>
                <w:tcPr>
                  <w:tcW w:w="1053" w:type="dxa"/>
                </w:tcPr>
                <w:p w14:paraId="3F757838" w14:textId="77777777" w:rsidR="003D313E" w:rsidRDefault="003D313E" w:rsidP="00DC40D6"/>
              </w:tc>
              <w:tc>
                <w:tcPr>
                  <w:tcW w:w="1054" w:type="dxa"/>
                </w:tcPr>
                <w:p w14:paraId="1891C8B3" w14:textId="77777777" w:rsidR="003D313E" w:rsidRDefault="003D313E" w:rsidP="00DC40D6"/>
              </w:tc>
            </w:tr>
          </w:tbl>
          <w:p w14:paraId="78D9A5A6" w14:textId="7701907E" w:rsidR="003D313E" w:rsidRDefault="003D313E" w:rsidP="00DC40D6">
            <w:pPr>
              <w:rPr>
                <w:ins w:id="84" w:author="Rashid Islam" w:date="2022-02-12T08:45:00Z"/>
              </w:rPr>
            </w:pPr>
          </w:p>
          <w:p w14:paraId="12112D09" w14:textId="77777777" w:rsidR="00E223FC" w:rsidRDefault="00E223FC"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20D1DAC0" w14:textId="77777777" w:rsidTr="00DC40D6">
              <w:trPr>
                <w:trHeight w:val="469"/>
              </w:trPr>
              <w:tc>
                <w:tcPr>
                  <w:tcW w:w="1053" w:type="dxa"/>
                </w:tcPr>
                <w:p w14:paraId="50B4B75B" w14:textId="77777777" w:rsidR="003D313E" w:rsidRDefault="003D313E" w:rsidP="00DC40D6"/>
              </w:tc>
              <w:tc>
                <w:tcPr>
                  <w:tcW w:w="1053" w:type="dxa"/>
                </w:tcPr>
                <w:p w14:paraId="3FEB072F" w14:textId="77777777" w:rsidR="003D313E" w:rsidRDefault="003D313E" w:rsidP="00DC40D6"/>
              </w:tc>
              <w:tc>
                <w:tcPr>
                  <w:tcW w:w="1053" w:type="dxa"/>
                </w:tcPr>
                <w:p w14:paraId="367F69D8" w14:textId="77777777" w:rsidR="003D313E" w:rsidRDefault="003D313E" w:rsidP="00DC40D6"/>
              </w:tc>
              <w:tc>
                <w:tcPr>
                  <w:tcW w:w="1053" w:type="dxa"/>
                </w:tcPr>
                <w:p w14:paraId="510C6028" w14:textId="77777777" w:rsidR="003D313E" w:rsidRDefault="003D313E" w:rsidP="00DC40D6"/>
              </w:tc>
              <w:tc>
                <w:tcPr>
                  <w:tcW w:w="1054" w:type="dxa"/>
                </w:tcPr>
                <w:p w14:paraId="62D1AC74" w14:textId="77777777" w:rsidR="003D313E" w:rsidRDefault="003D313E" w:rsidP="00DC40D6"/>
              </w:tc>
            </w:tr>
          </w:tbl>
          <w:p w14:paraId="2DC1ADDA" w14:textId="77777777" w:rsidR="003D313E" w:rsidRDefault="003D313E" w:rsidP="00DC40D6">
            <w:r>
              <w:rPr>
                <w:noProof/>
              </w:rPr>
              <mc:AlternateContent>
                <mc:Choice Requires="wpg">
                  <w:drawing>
                    <wp:anchor distT="0" distB="0" distL="114300" distR="114300" simplePos="0" relativeHeight="251857920" behindDoc="0" locked="0" layoutInCell="1" allowOverlap="1" wp14:anchorId="633C6E52" wp14:editId="20613CEC">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52" style="position:absolute;margin-left:25.85pt;margin-top:.3pt;width:218.45pt;height:16.3pt;z-index:2518579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">
                      <v:shape id="Text Box 30" o:spid="_x0000_s105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5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5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5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5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Default="00E223FC"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8CEC37A" w14:textId="77777777" w:rsidTr="00DC40D6">
              <w:trPr>
                <w:trHeight w:val="469"/>
              </w:trPr>
              <w:tc>
                <w:tcPr>
                  <w:tcW w:w="1053" w:type="dxa"/>
                </w:tcPr>
                <w:p w14:paraId="34344996" w14:textId="77777777" w:rsidR="003D313E" w:rsidRDefault="003D313E" w:rsidP="00DC40D6"/>
              </w:tc>
              <w:tc>
                <w:tcPr>
                  <w:tcW w:w="1053" w:type="dxa"/>
                </w:tcPr>
                <w:p w14:paraId="54F7DAD4" w14:textId="77777777" w:rsidR="003D313E" w:rsidRDefault="003D313E" w:rsidP="00DC40D6"/>
              </w:tc>
              <w:tc>
                <w:tcPr>
                  <w:tcW w:w="1053" w:type="dxa"/>
                </w:tcPr>
                <w:p w14:paraId="4392E0F7" w14:textId="77777777" w:rsidR="003D313E" w:rsidRDefault="003D313E" w:rsidP="00DC40D6"/>
              </w:tc>
              <w:tc>
                <w:tcPr>
                  <w:tcW w:w="1053" w:type="dxa"/>
                </w:tcPr>
                <w:p w14:paraId="74CD376C" w14:textId="77777777" w:rsidR="003D313E" w:rsidRDefault="003D313E" w:rsidP="00DC40D6"/>
              </w:tc>
              <w:tc>
                <w:tcPr>
                  <w:tcW w:w="1054" w:type="dxa"/>
                </w:tcPr>
                <w:p w14:paraId="7FD42650" w14:textId="77777777" w:rsidR="003D313E" w:rsidRDefault="003D313E" w:rsidP="00DC40D6"/>
              </w:tc>
            </w:tr>
          </w:tbl>
          <w:p w14:paraId="7F2DCEE5" w14:textId="77777777" w:rsidR="003D313E" w:rsidRDefault="003D313E" w:rsidP="00DC40D6">
            <w:r>
              <w:rPr>
                <w:noProof/>
              </w:rPr>
              <mc:AlternateContent>
                <mc:Choice Requires="wpg">
                  <w:drawing>
                    <wp:anchor distT="0" distB="0" distL="114300" distR="114300" simplePos="0" relativeHeight="251858944" behindDoc="0" locked="0" layoutInCell="1" allowOverlap="1" wp14:anchorId="4D6AEA3F" wp14:editId="19A95BCA">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58" style="position:absolute;margin-left:24.3pt;margin-top:.4pt;width:218.45pt;height:16.3pt;z-index:2518589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">
                      <v:shape id="Text Box 36" o:spid="_x0000_s105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6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6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6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06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Default="003D313E" w:rsidP="00DC40D6"/>
          <w:p w14:paraId="615628E1"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13EF49B2" w14:textId="77777777" w:rsidTr="00DC40D6">
              <w:trPr>
                <w:trHeight w:val="469"/>
              </w:trPr>
              <w:tc>
                <w:tcPr>
                  <w:tcW w:w="1053" w:type="dxa"/>
                </w:tcPr>
                <w:p w14:paraId="416B2EC8" w14:textId="77777777" w:rsidR="003D313E" w:rsidRDefault="003D313E" w:rsidP="00DC40D6"/>
              </w:tc>
              <w:tc>
                <w:tcPr>
                  <w:tcW w:w="1053" w:type="dxa"/>
                </w:tcPr>
                <w:p w14:paraId="47EE8FD7" w14:textId="77777777" w:rsidR="003D313E" w:rsidRDefault="003D313E" w:rsidP="00DC40D6"/>
              </w:tc>
              <w:tc>
                <w:tcPr>
                  <w:tcW w:w="1053" w:type="dxa"/>
                </w:tcPr>
                <w:p w14:paraId="2610F523" w14:textId="77777777" w:rsidR="003D313E" w:rsidRDefault="003D313E" w:rsidP="00DC40D6"/>
              </w:tc>
              <w:tc>
                <w:tcPr>
                  <w:tcW w:w="1053" w:type="dxa"/>
                </w:tcPr>
                <w:p w14:paraId="739904DF" w14:textId="77777777" w:rsidR="003D313E" w:rsidRDefault="003D313E" w:rsidP="00DC40D6"/>
              </w:tc>
              <w:tc>
                <w:tcPr>
                  <w:tcW w:w="1054" w:type="dxa"/>
                </w:tcPr>
                <w:p w14:paraId="505CD1F3" w14:textId="77777777" w:rsidR="003D313E" w:rsidRDefault="003D313E" w:rsidP="00DC40D6"/>
              </w:tc>
            </w:tr>
          </w:tbl>
          <w:p w14:paraId="5DEAF326" w14:textId="77777777" w:rsidR="003D313E" w:rsidRDefault="003D313E" w:rsidP="00DC40D6">
            <w:r>
              <w:rPr>
                <w:noProof/>
              </w:rPr>
              <mc:AlternateContent>
                <mc:Choice Requires="wpg">
                  <w:drawing>
                    <wp:anchor distT="0" distB="0" distL="114300" distR="114300" simplePos="0" relativeHeight="251859968" behindDoc="0" locked="0" layoutInCell="1" allowOverlap="1" wp14:anchorId="11331340" wp14:editId="6F7640EF">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064" style="position:absolute;margin-left:25pt;margin-top:.4pt;width:218.45pt;height:16.3pt;z-index:2518599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">
                      <v:shape id="Text Box 62" o:spid="_x0000_s106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06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06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06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06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Default="003D313E" w:rsidP="00DC40D6"/>
          <w:p w14:paraId="35B963B2"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17B1C43" w14:textId="77777777" w:rsidTr="00DC40D6">
              <w:trPr>
                <w:trHeight w:val="469"/>
              </w:trPr>
              <w:tc>
                <w:tcPr>
                  <w:tcW w:w="1053" w:type="dxa"/>
                </w:tcPr>
                <w:p w14:paraId="24326B39" w14:textId="77777777" w:rsidR="003D313E" w:rsidRDefault="003D313E" w:rsidP="00DC40D6"/>
              </w:tc>
              <w:tc>
                <w:tcPr>
                  <w:tcW w:w="1053" w:type="dxa"/>
                </w:tcPr>
                <w:p w14:paraId="3D482F17" w14:textId="77777777" w:rsidR="003D313E" w:rsidRDefault="003D313E" w:rsidP="00DC40D6"/>
              </w:tc>
              <w:tc>
                <w:tcPr>
                  <w:tcW w:w="1053" w:type="dxa"/>
                </w:tcPr>
                <w:p w14:paraId="154366D7" w14:textId="77777777" w:rsidR="003D313E" w:rsidRDefault="003D313E" w:rsidP="00DC40D6"/>
              </w:tc>
              <w:tc>
                <w:tcPr>
                  <w:tcW w:w="1053" w:type="dxa"/>
                </w:tcPr>
                <w:p w14:paraId="55CD05A5" w14:textId="77777777" w:rsidR="003D313E" w:rsidRDefault="003D313E" w:rsidP="00DC40D6"/>
              </w:tc>
              <w:tc>
                <w:tcPr>
                  <w:tcW w:w="1054" w:type="dxa"/>
                </w:tcPr>
                <w:p w14:paraId="355E65FB" w14:textId="77777777" w:rsidR="003D313E" w:rsidRDefault="003D313E" w:rsidP="00DC40D6"/>
              </w:tc>
            </w:tr>
          </w:tbl>
          <w:p w14:paraId="6AF7F427" w14:textId="77777777" w:rsidR="003D313E" w:rsidRDefault="003D313E" w:rsidP="00DC40D6">
            <w:r>
              <w:rPr>
                <w:noProof/>
              </w:rPr>
              <mc:AlternateContent>
                <mc:Choice Requires="wpg">
                  <w:drawing>
                    <wp:anchor distT="0" distB="0" distL="114300" distR="114300" simplePos="0" relativeHeight="251860992" behindDoc="0" locked="0" layoutInCell="1" allowOverlap="1" wp14:anchorId="26A603FE" wp14:editId="49F3E1CB">
                      <wp:simplePos x="0" y="0"/>
                      <wp:positionH relativeFrom="column">
                        <wp:posOffset>319694</wp:posOffset>
                      </wp:positionH>
                      <wp:positionV relativeFrom="paragraph">
                        <wp:posOffset>-1270</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070" style="position:absolute;margin-left:25.15pt;margin-top:-.1pt;width:218.45pt;height:16.3pt;z-index:2518609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">
                      <v:shape id="Text Box 68" o:spid="_x0000_s107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07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07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07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07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06E5519C" w14:textId="77777777" w:rsidTr="00DC40D6">
              <w:trPr>
                <w:trHeight w:val="469"/>
              </w:trPr>
              <w:tc>
                <w:tcPr>
                  <w:tcW w:w="1053" w:type="dxa"/>
                </w:tcPr>
                <w:p w14:paraId="53FE8F6C" w14:textId="77777777" w:rsidR="003D313E" w:rsidRDefault="003D313E" w:rsidP="00DC40D6"/>
              </w:tc>
              <w:tc>
                <w:tcPr>
                  <w:tcW w:w="1053" w:type="dxa"/>
                </w:tcPr>
                <w:p w14:paraId="67D0FCBF" w14:textId="77777777" w:rsidR="003D313E" w:rsidRDefault="003D313E" w:rsidP="00DC40D6"/>
              </w:tc>
              <w:tc>
                <w:tcPr>
                  <w:tcW w:w="1053" w:type="dxa"/>
                </w:tcPr>
                <w:p w14:paraId="577D1569" w14:textId="77777777" w:rsidR="003D313E" w:rsidRDefault="003D313E" w:rsidP="00DC40D6"/>
              </w:tc>
              <w:tc>
                <w:tcPr>
                  <w:tcW w:w="1053" w:type="dxa"/>
                </w:tcPr>
                <w:p w14:paraId="74AB37CE" w14:textId="77777777" w:rsidR="003D313E" w:rsidRDefault="003D313E" w:rsidP="00DC40D6"/>
              </w:tc>
              <w:tc>
                <w:tcPr>
                  <w:tcW w:w="1054" w:type="dxa"/>
                </w:tcPr>
                <w:p w14:paraId="6788D1CB" w14:textId="77777777" w:rsidR="003D313E" w:rsidRDefault="003D313E" w:rsidP="00DC40D6"/>
              </w:tc>
            </w:tr>
          </w:tbl>
          <w:p w14:paraId="267880A0" w14:textId="77777777" w:rsidR="003D313E" w:rsidRDefault="003D313E" w:rsidP="00DC40D6">
            <w:r>
              <w:rPr>
                <w:noProof/>
              </w:rPr>
              <mc:AlternateContent>
                <mc:Choice Requires="wpg">
                  <w:drawing>
                    <wp:anchor distT="0" distB="0" distL="114300" distR="114300" simplePos="0" relativeHeight="251862016" behindDoc="0" locked="0" layoutInCell="1" allowOverlap="1" wp14:anchorId="2C29FD44" wp14:editId="61E5EF58">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076" style="position:absolute;margin-left:25.15pt;margin-top:.4pt;width:218.45pt;height:16.3pt;z-index:2518620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">
                      <v:shape id="Text Box 74" o:spid="_x0000_s107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07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07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08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08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Default="003D313E" w:rsidP="00DC40D6"/>
          <w:p w14:paraId="17381C7A" w14:textId="77777777" w:rsidR="003D313E" w:rsidRDefault="003D313E" w:rsidP="00DC40D6"/>
          <w:tbl>
            <w:tblPr>
              <w:tblStyle w:val="TableGrid"/>
              <w:tblW w:w="5266" w:type="dxa"/>
              <w:tblLook w:val="04A0" w:firstRow="1" w:lastRow="0" w:firstColumn="1" w:lastColumn="0" w:noHBand="0" w:noVBand="1"/>
            </w:tblPr>
            <w:tblGrid>
              <w:gridCol w:w="1053"/>
              <w:gridCol w:w="1053"/>
              <w:gridCol w:w="1053"/>
              <w:gridCol w:w="1053"/>
              <w:gridCol w:w="1054"/>
            </w:tblGrid>
            <w:tr w:rsidR="003D313E" w14:paraId="33444A8D" w14:textId="77777777" w:rsidTr="00DC40D6">
              <w:trPr>
                <w:trHeight w:val="469"/>
              </w:trPr>
              <w:tc>
                <w:tcPr>
                  <w:tcW w:w="1053" w:type="dxa"/>
                </w:tcPr>
                <w:p w14:paraId="5EA94012" w14:textId="77777777" w:rsidR="003D313E" w:rsidRDefault="003D313E" w:rsidP="00DC40D6"/>
              </w:tc>
              <w:tc>
                <w:tcPr>
                  <w:tcW w:w="1053" w:type="dxa"/>
                </w:tcPr>
                <w:p w14:paraId="1E0BE4E2" w14:textId="77777777" w:rsidR="003D313E" w:rsidRDefault="003D313E" w:rsidP="00DC40D6"/>
              </w:tc>
              <w:tc>
                <w:tcPr>
                  <w:tcW w:w="1053" w:type="dxa"/>
                </w:tcPr>
                <w:p w14:paraId="49586C9F" w14:textId="77777777" w:rsidR="003D313E" w:rsidRDefault="003D313E" w:rsidP="00DC40D6"/>
              </w:tc>
              <w:tc>
                <w:tcPr>
                  <w:tcW w:w="1053" w:type="dxa"/>
                </w:tcPr>
                <w:p w14:paraId="604BE447" w14:textId="77777777" w:rsidR="003D313E" w:rsidRDefault="003D313E" w:rsidP="00DC40D6"/>
              </w:tc>
              <w:tc>
                <w:tcPr>
                  <w:tcW w:w="1054" w:type="dxa"/>
                </w:tcPr>
                <w:p w14:paraId="5A8173CC" w14:textId="77777777" w:rsidR="003D313E" w:rsidRDefault="003D313E" w:rsidP="00DC40D6"/>
              </w:tc>
            </w:tr>
          </w:tbl>
          <w:p w14:paraId="5DECDD36" w14:textId="77777777" w:rsidR="003D313E" w:rsidRDefault="003D313E" w:rsidP="00DC40D6">
            <w:r>
              <w:rPr>
                <w:noProof/>
              </w:rPr>
              <mc:AlternateContent>
                <mc:Choice Requires="wpg">
                  <w:drawing>
                    <wp:anchor distT="0" distB="0" distL="114300" distR="114300" simplePos="0" relativeHeight="251863040" behindDoc="0" locked="0" layoutInCell="1" allowOverlap="1" wp14:anchorId="4D1BF469" wp14:editId="447C3A22">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082" style="position:absolute;margin-left:24.25pt;margin-top:.4pt;width:218.45pt;height:16.3pt;z-index:2518630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">
                      <v:shape id="Text Box 80" o:spid="_x0000_s108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08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08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08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08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Default="003D313E" w:rsidP="00DC40D6"/>
        </w:tc>
      </w:tr>
    </w:tbl>
    <w:p w14:paraId="528C42FB" w14:textId="77777777" w:rsidR="000F6F20" w:rsidRDefault="000F6F20" w:rsidP="00216B43">
      <w:pPr>
        <w:rPr>
          <w:ins w:id="85" w:author="Rashid Islam" w:date="2022-02-12T06:36:00Z"/>
          <w:b/>
          <w:bCs/>
        </w:rPr>
      </w:pPr>
    </w:p>
    <w:p w14:paraId="4483EFC4" w14:textId="75314FC7" w:rsidR="00813943" w:rsidRPr="00813943" w:rsidRDefault="00813943" w:rsidP="00813943">
      <w:pPr>
        <w:rPr>
          <w:sz w:val="28"/>
          <w:szCs w:val="28"/>
        </w:rPr>
      </w:pPr>
      <w:r w:rsidRPr="002A6DBC">
        <w:rPr>
          <w:b/>
          <w:bCs/>
          <w:color w:val="C00000"/>
          <w:sz w:val="28"/>
          <w:szCs w:val="28"/>
        </w:rPr>
        <w:t>Question</w:t>
      </w:r>
      <w:r w:rsidR="00DA6588" w:rsidRPr="002A6DBC">
        <w:rPr>
          <w:b/>
          <w:bCs/>
          <w:color w:val="C00000"/>
          <w:sz w:val="28"/>
          <w:szCs w:val="28"/>
        </w:rPr>
        <w:t>s</w:t>
      </w:r>
      <w:r w:rsidRPr="002A6DBC">
        <w:rPr>
          <w:b/>
          <w:bCs/>
          <w:color w:val="C00000"/>
          <w:sz w:val="28"/>
          <w:szCs w:val="28"/>
        </w:rPr>
        <w:t xml:space="preserve"> on NASA TLX:</w:t>
      </w:r>
    </w:p>
    <w:p w14:paraId="6D70C880" w14:textId="11BCE6BC" w:rsidR="003A2AB5" w:rsidRPr="00626C51" w:rsidRDefault="003A2AB5" w:rsidP="00D16AA7">
      <w:pPr>
        <w:jc w:val="center"/>
        <w:rPr>
          <w:b/>
          <w:bCs/>
          <w:color w:val="C00000"/>
        </w:rPr>
      </w:pPr>
    </w:p>
    <w:p w14:paraId="4370DEF4" w14:textId="105B6B3C" w:rsidR="008A0BCA" w:rsidRPr="00626C51" w:rsidRDefault="00626C51" w:rsidP="00216B43">
      <w:pPr>
        <w:rPr>
          <w:b/>
          <w:bCs/>
          <w:color w:val="C00000"/>
        </w:rPr>
      </w:pPr>
      <w:r w:rsidRPr="00626C51">
        <w:rPr>
          <w:noProof/>
          <w:color w:val="C00000"/>
        </w:rPr>
        <mc:AlternateContent>
          <mc:Choice Requires="wps">
            <w:drawing>
              <wp:anchor distT="0" distB="0" distL="114300" distR="114300" simplePos="0" relativeHeight="251889664" behindDoc="0" locked="0" layoutInCell="1" allowOverlap="1" wp14:anchorId="24747344" wp14:editId="53684FEC">
                <wp:simplePos x="0" y="0"/>
                <wp:positionH relativeFrom="column">
                  <wp:posOffset>2854845</wp:posOffset>
                </wp:positionH>
                <wp:positionV relativeFrom="paragraph">
                  <wp:posOffset>115224</wp:posOffset>
                </wp:positionV>
                <wp:extent cx="2794635" cy="301105"/>
                <wp:effectExtent l="0" t="0" r="0" b="3810"/>
                <wp:wrapNone/>
                <wp:docPr id="134" name="Text Box 134"/>
                <wp:cNvGraphicFramePr/>
                <a:graphic xmlns:a="http://schemas.openxmlformats.org/drawingml/2006/main">
                  <a:graphicData uri="http://schemas.microsoft.com/office/word/2010/wordprocessingShape">
                    <wps:wsp>
                      <wps:cNvSpPr txBox="1"/>
                      <wps:spPr>
                        <a:xfrm>
                          <a:off x="0" y="0"/>
                          <a:ext cx="2794635" cy="301105"/>
                        </a:xfrm>
                        <a:prstGeom prst="rect">
                          <a:avLst/>
                        </a:prstGeom>
                        <a:solidFill>
                          <a:schemeClr val="lt1"/>
                        </a:solidFill>
                        <a:ln w="6350">
                          <a:noFill/>
                        </a:ln>
                      </wps:spPr>
                      <wps:txbx>
                        <w:txbxContent>
                          <w:p w14:paraId="6433C367" w14:textId="77777777" w:rsidR="005221A7" w:rsidRPr="00241CBC" w:rsidRDefault="005221A7" w:rsidP="005221A7">
                            <w:pPr>
                              <w:rPr>
                                <w:rFonts w:ascii="Times" w:hAnsi="Times"/>
                              </w:rPr>
                            </w:pPr>
                            <w:r>
                              <w:rPr>
                                <w:rFonts w:ascii="Times" w:hAnsi="Times"/>
                              </w:rPr>
                              <w:t>How mentally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7344" id="Text Box 134" o:spid="_x0000_s1088" type="#_x0000_t202" style="position:absolute;margin-left:224.8pt;margin-top:9.05pt;width:220.05pt;height:23.7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" fillcolor="white [3201]" stroked="f" strokeweight=".5pt">
                <v:textbox>
                  <w:txbxContent>
                    <w:p w14:paraId="6433C367" w14:textId="77777777" w:rsidR="005221A7" w:rsidRPr="00241CBC" w:rsidRDefault="005221A7" w:rsidP="005221A7">
                      <w:pPr>
                        <w:rPr>
                          <w:rFonts w:ascii="Times" w:hAnsi="Times"/>
                        </w:rPr>
                      </w:pPr>
                      <w:r>
                        <w:rPr>
                          <w:rFonts w:ascii="Times" w:hAnsi="Times"/>
                        </w:rPr>
                        <w:t>How mentally demanding was the task?</w:t>
                      </w:r>
                    </w:p>
                  </w:txbxContent>
                </v:textbox>
              </v:shape>
            </w:pict>
          </mc:Fallback>
        </mc:AlternateContent>
      </w:r>
    </w:p>
    <w:p w14:paraId="14CEC5B9" w14:textId="0A6CF0B8"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6112" behindDoc="0" locked="0" layoutInCell="1" allowOverlap="1" wp14:anchorId="3E2D0E66" wp14:editId="618E4016">
                <wp:simplePos x="0" y="0"/>
                <wp:positionH relativeFrom="column">
                  <wp:posOffset>249555</wp:posOffset>
                </wp:positionH>
                <wp:positionV relativeFrom="paragraph">
                  <wp:posOffset>59921</wp:posOffset>
                </wp:positionV>
                <wp:extent cx="1215736" cy="279862"/>
                <wp:effectExtent l="0" t="0" r="3810" b="0"/>
                <wp:wrapNone/>
                <wp:docPr id="100" name="Text Box 100"/>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D0E66" id="Text Box 100" o:spid="_x0000_s1089" type="#_x0000_t202" style="position:absolute;margin-left:19.65pt;margin-top:4.7pt;width:95.75pt;height:22.0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jTX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" fillcolor="white [3201]" stroked="f" strokeweight=".5pt">
                <v:textbox>
                  <w:txbxContent>
                    <w:p w14:paraId="0D0CB942" w14:textId="77777777" w:rsidR="005221A7" w:rsidRPr="008C53FA" w:rsidRDefault="005221A7" w:rsidP="005221A7">
                      <w:pPr>
                        <w:rPr>
                          <w:rFonts w:ascii="Times" w:hAnsi="Times"/>
                          <w:b/>
                          <w:bCs/>
                        </w:rPr>
                      </w:pPr>
                      <w:r w:rsidRPr="008C53FA">
                        <w:rPr>
                          <w:rFonts w:ascii="Times" w:hAnsi="Times"/>
                          <w:b/>
                          <w:bCs/>
                        </w:rPr>
                        <w:t>Mental Demand</w:t>
                      </w:r>
                    </w:p>
                  </w:txbxContent>
                </v:textbox>
              </v:shape>
            </w:pict>
          </mc:Fallback>
        </mc:AlternateContent>
      </w:r>
    </w:p>
    <w:p w14:paraId="5B83F94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67136" behindDoc="0" locked="0" layoutInCell="1" allowOverlap="1" wp14:anchorId="293D6E73" wp14:editId="51C1C002">
                <wp:simplePos x="0" y="0"/>
                <wp:positionH relativeFrom="column">
                  <wp:posOffset>3216679</wp:posOffset>
                </wp:positionH>
                <wp:positionV relativeFrom="paragraph">
                  <wp:posOffset>92075</wp:posOffset>
                </wp:positionV>
                <wp:extent cx="0" cy="252095"/>
                <wp:effectExtent l="0" t="0" r="12700" b="14605"/>
                <wp:wrapNone/>
                <wp:docPr id="102" name="Straight Connector 102"/>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BCD4182" id="Straight Connector 102" o:spid="_x0000_s1026" style="position:absolute;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7.25pt" to="253.3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68160" behindDoc="0" locked="0" layoutInCell="1" allowOverlap="1" wp14:anchorId="37C4538A" wp14:editId="01C5A815">
                <wp:simplePos x="0" y="0"/>
                <wp:positionH relativeFrom="column">
                  <wp:posOffset>-124691</wp:posOffset>
                </wp:positionH>
                <wp:positionV relativeFrom="paragraph">
                  <wp:posOffset>188018</wp:posOffset>
                </wp:positionV>
                <wp:extent cx="301336" cy="197427"/>
                <wp:effectExtent l="0" t="0" r="3810" b="6350"/>
                <wp:wrapNone/>
                <wp:docPr id="103" name="Text Box 103"/>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649BB94" w14:textId="77777777" w:rsidR="005221A7" w:rsidRPr="003E64D5" w:rsidRDefault="005221A7" w:rsidP="005221A7">
                            <w:r w:rsidRPr="003E64D5">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4538A" id="Text Box 103" o:spid="_x0000_s1090" type="#_x0000_t202" style="position:absolute;margin-left:-9.8pt;margin-top:14.8pt;width:23.75pt;height:15.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CjyXNZKAIAAEsEAAAOAAAAAAAAAAAAAAAAAC4CAABk&#13;&#10;cnMvZTJvRG9jLnhtbFBLAQItABQABgAIAAAAIQBEdOqR5AAAAA0BAAAPAAAAAAAAAAAAAAAAAIIE&#13;&#10;AABkcnMvZG93bnJldi54bWxQSwUGAAAAAAQABADzAAAAkwUAAAAA&#13;&#10;" fillcolor="white [3201]" stroked="f" strokeweight=".5pt">
                <v:textbox inset="0,0,0,0">
                  <w:txbxContent>
                    <w:p w14:paraId="7649BB94" w14:textId="77777777" w:rsidR="005221A7" w:rsidRPr="003E64D5" w:rsidRDefault="005221A7" w:rsidP="005221A7">
                      <w:r w:rsidRPr="003E64D5">
                        <w:t>1</w:t>
                      </w:r>
                      <w:r>
                        <w:t>.</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A2A2540" w14:textId="77777777" w:rsidTr="00DC40D6">
        <w:tc>
          <w:tcPr>
            <w:tcW w:w="450" w:type="dxa"/>
          </w:tcPr>
          <w:p w14:paraId="70FE5BE0" w14:textId="77777777" w:rsidR="005221A7" w:rsidRPr="00626C51" w:rsidRDefault="005221A7" w:rsidP="00DC40D6">
            <w:pPr>
              <w:rPr>
                <w:color w:val="C00000"/>
              </w:rPr>
            </w:pPr>
          </w:p>
        </w:tc>
        <w:tc>
          <w:tcPr>
            <w:tcW w:w="450" w:type="dxa"/>
          </w:tcPr>
          <w:p w14:paraId="691786BA" w14:textId="77777777" w:rsidR="005221A7" w:rsidRPr="00626C51" w:rsidRDefault="005221A7" w:rsidP="00DC40D6">
            <w:pPr>
              <w:rPr>
                <w:color w:val="C00000"/>
              </w:rPr>
            </w:pPr>
          </w:p>
        </w:tc>
        <w:tc>
          <w:tcPr>
            <w:tcW w:w="450" w:type="dxa"/>
          </w:tcPr>
          <w:p w14:paraId="46986C34" w14:textId="77777777" w:rsidR="005221A7" w:rsidRPr="00626C51" w:rsidRDefault="005221A7" w:rsidP="00DC40D6">
            <w:pPr>
              <w:rPr>
                <w:color w:val="C00000"/>
              </w:rPr>
            </w:pPr>
          </w:p>
        </w:tc>
        <w:tc>
          <w:tcPr>
            <w:tcW w:w="450" w:type="dxa"/>
          </w:tcPr>
          <w:p w14:paraId="607BF08A" w14:textId="77777777" w:rsidR="005221A7" w:rsidRPr="00626C51" w:rsidRDefault="005221A7" w:rsidP="00DC40D6">
            <w:pPr>
              <w:rPr>
                <w:color w:val="C00000"/>
              </w:rPr>
            </w:pPr>
          </w:p>
        </w:tc>
        <w:tc>
          <w:tcPr>
            <w:tcW w:w="451" w:type="dxa"/>
          </w:tcPr>
          <w:p w14:paraId="0DC7BC52" w14:textId="77777777" w:rsidR="005221A7" w:rsidRPr="00626C51" w:rsidRDefault="005221A7" w:rsidP="00DC40D6">
            <w:pPr>
              <w:rPr>
                <w:color w:val="C00000"/>
              </w:rPr>
            </w:pPr>
          </w:p>
        </w:tc>
        <w:tc>
          <w:tcPr>
            <w:tcW w:w="451" w:type="dxa"/>
          </w:tcPr>
          <w:p w14:paraId="429055A1" w14:textId="77777777" w:rsidR="005221A7" w:rsidRPr="00626C51" w:rsidRDefault="005221A7" w:rsidP="00DC40D6">
            <w:pPr>
              <w:rPr>
                <w:color w:val="C00000"/>
              </w:rPr>
            </w:pPr>
          </w:p>
        </w:tc>
        <w:tc>
          <w:tcPr>
            <w:tcW w:w="451" w:type="dxa"/>
          </w:tcPr>
          <w:p w14:paraId="3631D20A" w14:textId="77777777" w:rsidR="005221A7" w:rsidRPr="00626C51" w:rsidRDefault="005221A7" w:rsidP="00DC40D6">
            <w:pPr>
              <w:rPr>
                <w:color w:val="C00000"/>
              </w:rPr>
            </w:pPr>
          </w:p>
        </w:tc>
        <w:tc>
          <w:tcPr>
            <w:tcW w:w="451" w:type="dxa"/>
          </w:tcPr>
          <w:p w14:paraId="3053873A" w14:textId="77777777" w:rsidR="005221A7" w:rsidRPr="00626C51" w:rsidRDefault="005221A7" w:rsidP="00DC40D6">
            <w:pPr>
              <w:rPr>
                <w:color w:val="C00000"/>
              </w:rPr>
            </w:pPr>
          </w:p>
        </w:tc>
        <w:tc>
          <w:tcPr>
            <w:tcW w:w="451" w:type="dxa"/>
          </w:tcPr>
          <w:p w14:paraId="0F777B63" w14:textId="77777777" w:rsidR="005221A7" w:rsidRPr="00626C51" w:rsidRDefault="005221A7" w:rsidP="00DC40D6">
            <w:pPr>
              <w:rPr>
                <w:color w:val="C00000"/>
              </w:rPr>
            </w:pPr>
          </w:p>
        </w:tc>
        <w:tc>
          <w:tcPr>
            <w:tcW w:w="451" w:type="dxa"/>
          </w:tcPr>
          <w:p w14:paraId="75C54B18" w14:textId="77777777" w:rsidR="005221A7" w:rsidRPr="00626C51" w:rsidRDefault="005221A7" w:rsidP="00DC40D6">
            <w:pPr>
              <w:rPr>
                <w:color w:val="C00000"/>
              </w:rPr>
            </w:pPr>
          </w:p>
        </w:tc>
        <w:tc>
          <w:tcPr>
            <w:tcW w:w="451" w:type="dxa"/>
          </w:tcPr>
          <w:p w14:paraId="2CDED886" w14:textId="77777777" w:rsidR="005221A7" w:rsidRPr="00626C51" w:rsidRDefault="005221A7" w:rsidP="00DC40D6">
            <w:pPr>
              <w:rPr>
                <w:color w:val="C00000"/>
              </w:rPr>
            </w:pPr>
          </w:p>
        </w:tc>
        <w:tc>
          <w:tcPr>
            <w:tcW w:w="451" w:type="dxa"/>
          </w:tcPr>
          <w:p w14:paraId="7C254971" w14:textId="77777777" w:rsidR="005221A7" w:rsidRPr="00626C51" w:rsidRDefault="005221A7" w:rsidP="00DC40D6">
            <w:pPr>
              <w:rPr>
                <w:color w:val="C00000"/>
              </w:rPr>
            </w:pPr>
          </w:p>
        </w:tc>
        <w:tc>
          <w:tcPr>
            <w:tcW w:w="451" w:type="dxa"/>
          </w:tcPr>
          <w:p w14:paraId="3D7F802B" w14:textId="77777777" w:rsidR="005221A7" w:rsidRPr="00626C51" w:rsidRDefault="005221A7" w:rsidP="00DC40D6">
            <w:pPr>
              <w:rPr>
                <w:color w:val="C00000"/>
              </w:rPr>
            </w:pPr>
          </w:p>
        </w:tc>
        <w:tc>
          <w:tcPr>
            <w:tcW w:w="451" w:type="dxa"/>
          </w:tcPr>
          <w:p w14:paraId="5F64BEDF" w14:textId="77777777" w:rsidR="005221A7" w:rsidRPr="00626C51" w:rsidRDefault="005221A7" w:rsidP="00DC40D6">
            <w:pPr>
              <w:rPr>
                <w:color w:val="C00000"/>
              </w:rPr>
            </w:pPr>
          </w:p>
        </w:tc>
        <w:tc>
          <w:tcPr>
            <w:tcW w:w="451" w:type="dxa"/>
          </w:tcPr>
          <w:p w14:paraId="36FB5544" w14:textId="77777777" w:rsidR="005221A7" w:rsidRPr="00626C51" w:rsidRDefault="005221A7" w:rsidP="00DC40D6">
            <w:pPr>
              <w:rPr>
                <w:color w:val="C00000"/>
              </w:rPr>
            </w:pPr>
          </w:p>
        </w:tc>
        <w:tc>
          <w:tcPr>
            <w:tcW w:w="451" w:type="dxa"/>
          </w:tcPr>
          <w:p w14:paraId="6302ECE4" w14:textId="77777777" w:rsidR="005221A7" w:rsidRPr="00626C51" w:rsidRDefault="005221A7" w:rsidP="00DC40D6">
            <w:pPr>
              <w:rPr>
                <w:color w:val="C00000"/>
              </w:rPr>
            </w:pPr>
          </w:p>
        </w:tc>
        <w:tc>
          <w:tcPr>
            <w:tcW w:w="451" w:type="dxa"/>
          </w:tcPr>
          <w:p w14:paraId="0246C2D8" w14:textId="77777777" w:rsidR="005221A7" w:rsidRPr="00626C51" w:rsidRDefault="005221A7" w:rsidP="00DC40D6">
            <w:pPr>
              <w:rPr>
                <w:color w:val="C00000"/>
              </w:rPr>
            </w:pPr>
          </w:p>
        </w:tc>
        <w:tc>
          <w:tcPr>
            <w:tcW w:w="451" w:type="dxa"/>
          </w:tcPr>
          <w:p w14:paraId="6FAD8E0A" w14:textId="77777777" w:rsidR="005221A7" w:rsidRPr="00626C51" w:rsidRDefault="005221A7" w:rsidP="00DC40D6">
            <w:pPr>
              <w:rPr>
                <w:color w:val="C00000"/>
              </w:rPr>
            </w:pPr>
          </w:p>
        </w:tc>
        <w:tc>
          <w:tcPr>
            <w:tcW w:w="451" w:type="dxa"/>
          </w:tcPr>
          <w:p w14:paraId="702F10F7" w14:textId="77777777" w:rsidR="005221A7" w:rsidRPr="00626C51" w:rsidRDefault="005221A7" w:rsidP="00DC40D6">
            <w:pPr>
              <w:rPr>
                <w:color w:val="C00000"/>
              </w:rPr>
            </w:pPr>
          </w:p>
        </w:tc>
        <w:tc>
          <w:tcPr>
            <w:tcW w:w="451" w:type="dxa"/>
          </w:tcPr>
          <w:p w14:paraId="58AAC3E6" w14:textId="77777777" w:rsidR="005221A7" w:rsidRPr="00626C51" w:rsidRDefault="005221A7" w:rsidP="00DC40D6">
            <w:pPr>
              <w:rPr>
                <w:color w:val="C00000"/>
              </w:rPr>
            </w:pPr>
          </w:p>
        </w:tc>
      </w:tr>
    </w:tbl>
    <w:p w14:paraId="2DE3C1CC"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5088" behindDoc="0" locked="0" layoutInCell="1" allowOverlap="1" wp14:anchorId="16CDE408" wp14:editId="73B1B570">
                <wp:simplePos x="0" y="0"/>
                <wp:positionH relativeFrom="column">
                  <wp:posOffset>259773</wp:posOffset>
                </wp:positionH>
                <wp:positionV relativeFrom="paragraph">
                  <wp:posOffset>635</wp:posOffset>
                </wp:positionV>
                <wp:extent cx="5464175" cy="300741"/>
                <wp:effectExtent l="0" t="0" r="0" b="4445"/>
                <wp:wrapNone/>
                <wp:docPr id="101" name="Group 101"/>
                <wp:cNvGraphicFramePr/>
                <a:graphic xmlns:a="http://schemas.openxmlformats.org/drawingml/2006/main">
                  <a:graphicData uri="http://schemas.microsoft.com/office/word/2010/wordprocessingGroup">
                    <wpg:wgp>
                      <wpg:cNvGrpSpPr/>
                      <wpg:grpSpPr>
                        <a:xfrm>
                          <a:off x="0" y="0"/>
                          <a:ext cx="5464175" cy="300741"/>
                          <a:chOff x="332516" y="0"/>
                          <a:chExt cx="5527956" cy="352486"/>
                        </a:xfrm>
                      </wpg:grpSpPr>
                      <wps:wsp>
                        <wps:cNvPr id="98" name="Text Box 98"/>
                        <wps:cNvSpPr txBox="1"/>
                        <wps:spPr>
                          <a:xfrm>
                            <a:off x="332516" y="0"/>
                            <a:ext cx="1049557" cy="352486"/>
                          </a:xfrm>
                          <a:prstGeom prst="rect">
                            <a:avLst/>
                          </a:prstGeom>
                          <a:solidFill>
                            <a:schemeClr val="lt1"/>
                          </a:solidFill>
                          <a:ln w="6350">
                            <a:noFill/>
                          </a:ln>
                        </wps:spPr>
                        <wps:txbx>
                          <w:txbxContent>
                            <w:p w14:paraId="023E579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4998027" y="0"/>
                            <a:ext cx="862445" cy="301336"/>
                          </a:xfrm>
                          <a:prstGeom prst="rect">
                            <a:avLst/>
                          </a:prstGeom>
                          <a:solidFill>
                            <a:schemeClr val="lt1"/>
                          </a:solidFill>
                          <a:ln w="6350">
                            <a:noFill/>
                          </a:ln>
                        </wps:spPr>
                        <wps:txbx>
                          <w:txbxContent>
                            <w:p w14:paraId="471877B1"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DE408" id="Group 101" o:spid="_x0000_s1091" style="position:absolute;margin-left:20.45pt;margin-top:.05pt;width:430.25pt;height:23.7pt;z-index:25186508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">
                <v:shape id="Text Box 98" o:spid="_x0000_s1092"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" fillcolor="white [3201]" stroked="f" strokeweight=".5pt">
                  <v:textbox>
                    <w:txbxContent>
                      <w:p w14:paraId="023E5791" w14:textId="77777777" w:rsidR="005221A7" w:rsidRPr="00241CBC" w:rsidRDefault="005221A7" w:rsidP="005221A7">
                        <w:pPr>
                          <w:rPr>
                            <w:rFonts w:ascii="Times" w:hAnsi="Times"/>
                          </w:rPr>
                        </w:pPr>
                        <w:r>
                          <w:rPr>
                            <w:rFonts w:ascii="Times" w:hAnsi="Times"/>
                          </w:rPr>
                          <w:t>Very Low</w:t>
                        </w:r>
                      </w:p>
                    </w:txbxContent>
                  </v:textbox>
                </v:shape>
                <v:shape id="Text Box 99" o:spid="_x0000_s1093"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" fillcolor="white [3201]" stroked="f" strokeweight=".5pt">
                  <v:textbox>
                    <w:txbxContent>
                      <w:p w14:paraId="471877B1"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158E75C5" w14:textId="77777777" w:rsidR="005221A7" w:rsidRPr="00626C51" w:rsidRDefault="005221A7" w:rsidP="005221A7">
      <w:pPr>
        <w:rPr>
          <w:color w:val="C00000"/>
        </w:rPr>
      </w:pPr>
    </w:p>
    <w:p w14:paraId="1548C50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0688" behindDoc="0" locked="0" layoutInCell="1" allowOverlap="1" wp14:anchorId="038A72D1" wp14:editId="71636968">
                <wp:simplePos x="0" y="0"/>
                <wp:positionH relativeFrom="column">
                  <wp:posOffset>2773853</wp:posOffset>
                </wp:positionH>
                <wp:positionV relativeFrom="paragraph">
                  <wp:posOffset>177800</wp:posOffset>
                </wp:positionV>
                <wp:extent cx="3158316" cy="270163"/>
                <wp:effectExtent l="0" t="0" r="4445" b="0"/>
                <wp:wrapNone/>
                <wp:docPr id="135" name="Text Box 135"/>
                <wp:cNvGraphicFramePr/>
                <a:graphic xmlns:a="http://schemas.openxmlformats.org/drawingml/2006/main">
                  <a:graphicData uri="http://schemas.microsoft.com/office/word/2010/wordprocessingShape">
                    <wps:wsp>
                      <wps:cNvSpPr txBox="1"/>
                      <wps:spPr>
                        <a:xfrm>
                          <a:off x="0" y="0"/>
                          <a:ext cx="3158316" cy="270163"/>
                        </a:xfrm>
                        <a:prstGeom prst="rect">
                          <a:avLst/>
                        </a:prstGeom>
                        <a:solidFill>
                          <a:schemeClr val="lt1"/>
                        </a:solidFill>
                        <a:ln w="6350">
                          <a:noFill/>
                        </a:ln>
                      </wps:spPr>
                      <wps:txb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A72D1" id="Text Box 135" o:spid="_x0000_s1094" type="#_x0000_t202" style="position:absolute;margin-left:218.4pt;margin-top:14pt;width:248.7pt;height:21.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" fillcolor="white [3201]" stroked="f" strokeweight=".5pt">
                <v:textbox>
                  <w:txbxContent>
                    <w:p w14:paraId="7DC16DF3" w14:textId="77777777" w:rsidR="005221A7" w:rsidRPr="00241CBC" w:rsidRDefault="005221A7" w:rsidP="005221A7">
                      <w:pPr>
                        <w:rPr>
                          <w:rFonts w:ascii="Times" w:hAnsi="Times"/>
                        </w:rPr>
                      </w:pPr>
                      <w:r>
                        <w:rPr>
                          <w:rFonts w:ascii="Times" w:hAnsi="Times"/>
                        </w:rPr>
                        <w:t>How physically demanding was the task?</w:t>
                      </w:r>
                    </w:p>
                  </w:txbxContent>
                </v:textbox>
              </v:shape>
            </w:pict>
          </mc:Fallback>
        </mc:AlternateContent>
      </w:r>
      <w:r w:rsidRPr="00626C51">
        <w:rPr>
          <w:noProof/>
          <w:color w:val="C00000"/>
        </w:rPr>
        <mc:AlternateContent>
          <mc:Choice Requires="wps">
            <w:drawing>
              <wp:anchor distT="0" distB="0" distL="114300" distR="114300" simplePos="0" relativeHeight="251884544" behindDoc="0" locked="0" layoutInCell="1" allowOverlap="1" wp14:anchorId="0DCF9E70" wp14:editId="70FDF8A4">
                <wp:simplePos x="0" y="0"/>
                <wp:positionH relativeFrom="column">
                  <wp:posOffset>259773</wp:posOffset>
                </wp:positionH>
                <wp:positionV relativeFrom="paragraph">
                  <wp:posOffset>189634</wp:posOffset>
                </wp:positionV>
                <wp:extent cx="1330036" cy="279400"/>
                <wp:effectExtent l="0" t="0" r="3810" b="0"/>
                <wp:wrapNone/>
                <wp:docPr id="129" name="Text Box 129"/>
                <wp:cNvGraphicFramePr/>
                <a:graphic xmlns:a="http://schemas.openxmlformats.org/drawingml/2006/main">
                  <a:graphicData uri="http://schemas.microsoft.com/office/word/2010/wordprocessingShape">
                    <wps:wsp>
                      <wps:cNvSpPr txBox="1"/>
                      <wps:spPr>
                        <a:xfrm>
                          <a:off x="0" y="0"/>
                          <a:ext cx="1330036" cy="279400"/>
                        </a:xfrm>
                        <a:prstGeom prst="rect">
                          <a:avLst/>
                        </a:prstGeom>
                        <a:solidFill>
                          <a:schemeClr val="lt1"/>
                        </a:solidFill>
                        <a:ln w="6350">
                          <a:noFill/>
                        </a:ln>
                      </wps:spPr>
                      <wps:txb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F9E70" id="Text Box 129" o:spid="_x0000_s1095" type="#_x0000_t202" style="position:absolute;margin-left:20.45pt;margin-top:14.95pt;width:104.75pt;height:2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" fillcolor="white [3201]" stroked="f" strokeweight=".5pt">
                <v:textbox>
                  <w:txbxContent>
                    <w:p w14:paraId="306E08B0" w14:textId="77777777" w:rsidR="005221A7" w:rsidRPr="008C53FA" w:rsidRDefault="005221A7" w:rsidP="005221A7">
                      <w:pPr>
                        <w:rPr>
                          <w:rFonts w:ascii="Times" w:hAnsi="Times"/>
                          <w:b/>
                          <w:bCs/>
                        </w:rPr>
                      </w:pPr>
                      <w:r w:rsidRPr="008C53FA">
                        <w:rPr>
                          <w:rFonts w:ascii="Times" w:hAnsi="Times"/>
                          <w:b/>
                          <w:bCs/>
                        </w:rPr>
                        <w:t>Physical Demand</w:t>
                      </w:r>
                    </w:p>
                  </w:txbxContent>
                </v:textbox>
              </v:shape>
            </w:pict>
          </mc:Fallback>
        </mc:AlternateContent>
      </w:r>
    </w:p>
    <w:p w14:paraId="23BC96A9" w14:textId="77777777" w:rsidR="005221A7" w:rsidRPr="00626C51" w:rsidRDefault="005221A7" w:rsidP="005221A7">
      <w:pPr>
        <w:rPr>
          <w:color w:val="C00000"/>
        </w:rPr>
      </w:pPr>
    </w:p>
    <w:p w14:paraId="14EC8C71" w14:textId="366D8C85" w:rsidR="005221A7" w:rsidRPr="00626C51" w:rsidRDefault="001A7A9E" w:rsidP="005221A7">
      <w:pPr>
        <w:rPr>
          <w:color w:val="C00000"/>
        </w:rPr>
      </w:pPr>
      <w:r w:rsidRPr="00626C51">
        <w:rPr>
          <w:noProof/>
          <w:color w:val="C00000"/>
        </w:rPr>
        <mc:AlternateContent>
          <mc:Choice Requires="wps">
            <w:drawing>
              <wp:anchor distT="0" distB="0" distL="114300" distR="114300" simplePos="0" relativeHeight="251870208" behindDoc="0" locked="0" layoutInCell="1" allowOverlap="1" wp14:anchorId="21E532FE" wp14:editId="15EAFB55">
                <wp:simplePos x="0" y="0"/>
                <wp:positionH relativeFrom="column">
                  <wp:posOffset>3216679</wp:posOffset>
                </wp:positionH>
                <wp:positionV relativeFrom="paragraph">
                  <wp:posOffset>103505</wp:posOffset>
                </wp:positionV>
                <wp:extent cx="0" cy="252095"/>
                <wp:effectExtent l="0" t="0" r="12700" b="14605"/>
                <wp:wrapNone/>
                <wp:docPr id="105" name="Straight Connector 10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3051F3D" id="Straight Connector 105" o:spid="_x0000_s1026" style="position:absolute;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15pt" to="253.3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" strokecolor="black [3213]" strokeweight="1.25pt">
                <v:stroke joinstyle="miter"/>
              </v:line>
            </w:pict>
          </mc:Fallback>
        </mc:AlternateContent>
      </w:r>
      <w:r w:rsidR="005221A7" w:rsidRPr="00626C51">
        <w:rPr>
          <w:noProof/>
          <w:color w:val="C00000"/>
        </w:rPr>
        <mc:AlternateContent>
          <mc:Choice Requires="wps">
            <w:drawing>
              <wp:anchor distT="0" distB="0" distL="114300" distR="114300" simplePos="0" relativeHeight="251871232" behindDoc="0" locked="0" layoutInCell="1" allowOverlap="1" wp14:anchorId="5A389021" wp14:editId="23B4A62E">
                <wp:simplePos x="0" y="0"/>
                <wp:positionH relativeFrom="column">
                  <wp:posOffset>-124691</wp:posOffset>
                </wp:positionH>
                <wp:positionV relativeFrom="paragraph">
                  <wp:posOffset>188018</wp:posOffset>
                </wp:positionV>
                <wp:extent cx="301336" cy="197427"/>
                <wp:effectExtent l="0" t="0" r="3810" b="6350"/>
                <wp:wrapNone/>
                <wp:docPr id="104" name="Text Box 10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04BC9184" w14:textId="77777777" w:rsidR="005221A7" w:rsidRPr="003E64D5" w:rsidRDefault="005221A7" w:rsidP="005221A7">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9021" id="Text Box 104" o:spid="_x0000_s1096" type="#_x0000_t202" style="position:absolute;margin-left:-9.8pt;margin-top:14.8pt;width:23.75pt;height:15.5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BvypEaKAIAAEsEAAAOAAAAAAAAAAAAAAAAAC4CAABk&#13;&#10;cnMvZTJvRG9jLnhtbFBLAQItABQABgAIAAAAIQBEdOqR5AAAAA0BAAAPAAAAAAAAAAAAAAAAAIIE&#13;&#10;AABkcnMvZG93bnJldi54bWxQSwUGAAAAAAQABADzAAAAkwUAAAAA&#13;&#10;" fillcolor="white [3201]" stroked="f" strokeweight=".5pt">
                <v:textbox inset="0,0,0,0">
                  <w:txbxContent>
                    <w:p w14:paraId="04BC9184" w14:textId="77777777" w:rsidR="005221A7" w:rsidRPr="003E64D5" w:rsidRDefault="005221A7" w:rsidP="005221A7">
                      <w:r>
                        <w:t>2.</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04267169" w14:textId="77777777" w:rsidTr="00DC40D6">
        <w:tc>
          <w:tcPr>
            <w:tcW w:w="450" w:type="dxa"/>
          </w:tcPr>
          <w:p w14:paraId="51D4839F" w14:textId="77777777" w:rsidR="005221A7" w:rsidRPr="00626C51" w:rsidRDefault="005221A7" w:rsidP="00DC40D6">
            <w:pPr>
              <w:rPr>
                <w:color w:val="C00000"/>
              </w:rPr>
            </w:pPr>
          </w:p>
        </w:tc>
        <w:tc>
          <w:tcPr>
            <w:tcW w:w="450" w:type="dxa"/>
          </w:tcPr>
          <w:p w14:paraId="60CA49EB" w14:textId="77777777" w:rsidR="005221A7" w:rsidRPr="00626C51" w:rsidRDefault="005221A7" w:rsidP="00DC40D6">
            <w:pPr>
              <w:rPr>
                <w:color w:val="C00000"/>
              </w:rPr>
            </w:pPr>
          </w:p>
        </w:tc>
        <w:tc>
          <w:tcPr>
            <w:tcW w:w="450" w:type="dxa"/>
          </w:tcPr>
          <w:p w14:paraId="4B82B06F" w14:textId="77777777" w:rsidR="005221A7" w:rsidRPr="00626C51" w:rsidRDefault="005221A7" w:rsidP="00DC40D6">
            <w:pPr>
              <w:rPr>
                <w:color w:val="C00000"/>
              </w:rPr>
            </w:pPr>
          </w:p>
        </w:tc>
        <w:tc>
          <w:tcPr>
            <w:tcW w:w="450" w:type="dxa"/>
          </w:tcPr>
          <w:p w14:paraId="6FB77A06" w14:textId="77777777" w:rsidR="005221A7" w:rsidRPr="00626C51" w:rsidRDefault="005221A7" w:rsidP="00DC40D6">
            <w:pPr>
              <w:rPr>
                <w:color w:val="C00000"/>
              </w:rPr>
            </w:pPr>
          </w:p>
        </w:tc>
        <w:tc>
          <w:tcPr>
            <w:tcW w:w="451" w:type="dxa"/>
          </w:tcPr>
          <w:p w14:paraId="6CD12101" w14:textId="77777777" w:rsidR="005221A7" w:rsidRPr="00626C51" w:rsidRDefault="005221A7" w:rsidP="00DC40D6">
            <w:pPr>
              <w:rPr>
                <w:color w:val="C00000"/>
              </w:rPr>
            </w:pPr>
          </w:p>
        </w:tc>
        <w:tc>
          <w:tcPr>
            <w:tcW w:w="451" w:type="dxa"/>
          </w:tcPr>
          <w:p w14:paraId="2DEC01B3" w14:textId="77777777" w:rsidR="005221A7" w:rsidRPr="00626C51" w:rsidRDefault="005221A7" w:rsidP="00DC40D6">
            <w:pPr>
              <w:rPr>
                <w:color w:val="C00000"/>
              </w:rPr>
            </w:pPr>
          </w:p>
        </w:tc>
        <w:tc>
          <w:tcPr>
            <w:tcW w:w="451" w:type="dxa"/>
          </w:tcPr>
          <w:p w14:paraId="5209FDE1" w14:textId="77777777" w:rsidR="005221A7" w:rsidRPr="00626C51" w:rsidRDefault="005221A7" w:rsidP="00DC40D6">
            <w:pPr>
              <w:rPr>
                <w:color w:val="C00000"/>
              </w:rPr>
            </w:pPr>
          </w:p>
        </w:tc>
        <w:tc>
          <w:tcPr>
            <w:tcW w:w="451" w:type="dxa"/>
          </w:tcPr>
          <w:p w14:paraId="645D7003" w14:textId="77777777" w:rsidR="005221A7" w:rsidRPr="00626C51" w:rsidRDefault="005221A7" w:rsidP="00DC40D6">
            <w:pPr>
              <w:rPr>
                <w:color w:val="C00000"/>
              </w:rPr>
            </w:pPr>
          </w:p>
        </w:tc>
        <w:tc>
          <w:tcPr>
            <w:tcW w:w="451" w:type="dxa"/>
          </w:tcPr>
          <w:p w14:paraId="6F9F03AB" w14:textId="77777777" w:rsidR="005221A7" w:rsidRPr="00626C51" w:rsidRDefault="005221A7" w:rsidP="00DC40D6">
            <w:pPr>
              <w:rPr>
                <w:color w:val="C00000"/>
              </w:rPr>
            </w:pPr>
          </w:p>
        </w:tc>
        <w:tc>
          <w:tcPr>
            <w:tcW w:w="451" w:type="dxa"/>
          </w:tcPr>
          <w:p w14:paraId="425CBC7E" w14:textId="77777777" w:rsidR="005221A7" w:rsidRPr="00626C51" w:rsidRDefault="005221A7" w:rsidP="00DC40D6">
            <w:pPr>
              <w:rPr>
                <w:color w:val="C00000"/>
              </w:rPr>
            </w:pPr>
          </w:p>
        </w:tc>
        <w:tc>
          <w:tcPr>
            <w:tcW w:w="451" w:type="dxa"/>
          </w:tcPr>
          <w:p w14:paraId="7AB813E6" w14:textId="77777777" w:rsidR="005221A7" w:rsidRPr="00626C51" w:rsidRDefault="005221A7" w:rsidP="00DC40D6">
            <w:pPr>
              <w:rPr>
                <w:color w:val="C00000"/>
              </w:rPr>
            </w:pPr>
          </w:p>
        </w:tc>
        <w:tc>
          <w:tcPr>
            <w:tcW w:w="451" w:type="dxa"/>
          </w:tcPr>
          <w:p w14:paraId="02E04E80" w14:textId="77777777" w:rsidR="005221A7" w:rsidRPr="00626C51" w:rsidRDefault="005221A7" w:rsidP="00DC40D6">
            <w:pPr>
              <w:rPr>
                <w:color w:val="C00000"/>
              </w:rPr>
            </w:pPr>
          </w:p>
        </w:tc>
        <w:tc>
          <w:tcPr>
            <w:tcW w:w="451" w:type="dxa"/>
          </w:tcPr>
          <w:p w14:paraId="7230465C" w14:textId="77777777" w:rsidR="005221A7" w:rsidRPr="00626C51" w:rsidRDefault="005221A7" w:rsidP="00DC40D6">
            <w:pPr>
              <w:rPr>
                <w:color w:val="C00000"/>
              </w:rPr>
            </w:pPr>
          </w:p>
        </w:tc>
        <w:tc>
          <w:tcPr>
            <w:tcW w:w="451" w:type="dxa"/>
          </w:tcPr>
          <w:p w14:paraId="41082AAA" w14:textId="77777777" w:rsidR="005221A7" w:rsidRPr="00626C51" w:rsidRDefault="005221A7" w:rsidP="00DC40D6">
            <w:pPr>
              <w:rPr>
                <w:color w:val="C00000"/>
              </w:rPr>
            </w:pPr>
          </w:p>
        </w:tc>
        <w:tc>
          <w:tcPr>
            <w:tcW w:w="451" w:type="dxa"/>
          </w:tcPr>
          <w:p w14:paraId="7159943F" w14:textId="77777777" w:rsidR="005221A7" w:rsidRPr="00626C51" w:rsidRDefault="005221A7" w:rsidP="00DC40D6">
            <w:pPr>
              <w:rPr>
                <w:color w:val="C00000"/>
              </w:rPr>
            </w:pPr>
          </w:p>
        </w:tc>
        <w:tc>
          <w:tcPr>
            <w:tcW w:w="451" w:type="dxa"/>
          </w:tcPr>
          <w:p w14:paraId="14992296" w14:textId="77777777" w:rsidR="005221A7" w:rsidRPr="00626C51" w:rsidRDefault="005221A7" w:rsidP="00DC40D6">
            <w:pPr>
              <w:rPr>
                <w:color w:val="C00000"/>
              </w:rPr>
            </w:pPr>
          </w:p>
        </w:tc>
        <w:tc>
          <w:tcPr>
            <w:tcW w:w="451" w:type="dxa"/>
          </w:tcPr>
          <w:p w14:paraId="51D084F8" w14:textId="77777777" w:rsidR="005221A7" w:rsidRPr="00626C51" w:rsidRDefault="005221A7" w:rsidP="00DC40D6">
            <w:pPr>
              <w:rPr>
                <w:color w:val="C00000"/>
              </w:rPr>
            </w:pPr>
          </w:p>
        </w:tc>
        <w:tc>
          <w:tcPr>
            <w:tcW w:w="451" w:type="dxa"/>
          </w:tcPr>
          <w:p w14:paraId="478A0BF0" w14:textId="77777777" w:rsidR="005221A7" w:rsidRPr="00626C51" w:rsidRDefault="005221A7" w:rsidP="00DC40D6">
            <w:pPr>
              <w:rPr>
                <w:color w:val="C00000"/>
              </w:rPr>
            </w:pPr>
          </w:p>
        </w:tc>
        <w:tc>
          <w:tcPr>
            <w:tcW w:w="451" w:type="dxa"/>
          </w:tcPr>
          <w:p w14:paraId="15F8DAF8" w14:textId="77777777" w:rsidR="005221A7" w:rsidRPr="00626C51" w:rsidRDefault="005221A7" w:rsidP="00DC40D6">
            <w:pPr>
              <w:rPr>
                <w:color w:val="C00000"/>
              </w:rPr>
            </w:pPr>
          </w:p>
        </w:tc>
        <w:tc>
          <w:tcPr>
            <w:tcW w:w="451" w:type="dxa"/>
          </w:tcPr>
          <w:p w14:paraId="06F51B56" w14:textId="77777777" w:rsidR="005221A7" w:rsidRPr="00626C51" w:rsidRDefault="005221A7" w:rsidP="00DC40D6">
            <w:pPr>
              <w:rPr>
                <w:color w:val="C00000"/>
              </w:rPr>
            </w:pPr>
          </w:p>
        </w:tc>
      </w:tr>
    </w:tbl>
    <w:p w14:paraId="51D98157"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69184" behindDoc="0" locked="0" layoutInCell="1" allowOverlap="1" wp14:anchorId="2B78363A" wp14:editId="3DC51B6C">
                <wp:simplePos x="0" y="0"/>
                <wp:positionH relativeFrom="column">
                  <wp:posOffset>259715</wp:posOffset>
                </wp:positionH>
                <wp:positionV relativeFrom="paragraph">
                  <wp:posOffset>7216</wp:posOffset>
                </wp:positionV>
                <wp:extent cx="5464695" cy="351790"/>
                <wp:effectExtent l="0" t="0" r="0" b="3810"/>
                <wp:wrapNone/>
                <wp:docPr id="106" name="Group 10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07" name="Text Box 107"/>
                        <wps:cNvSpPr txBox="1"/>
                        <wps:spPr>
                          <a:xfrm>
                            <a:off x="332516" y="0"/>
                            <a:ext cx="1049557" cy="352486"/>
                          </a:xfrm>
                          <a:prstGeom prst="rect">
                            <a:avLst/>
                          </a:prstGeom>
                          <a:solidFill>
                            <a:schemeClr val="lt1"/>
                          </a:solidFill>
                          <a:ln w="6350">
                            <a:noFill/>
                          </a:ln>
                        </wps:spPr>
                        <wps:txbx>
                          <w:txbxContent>
                            <w:p w14:paraId="63BEA2CB"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4998027" y="0"/>
                            <a:ext cx="862445" cy="301336"/>
                          </a:xfrm>
                          <a:prstGeom prst="rect">
                            <a:avLst/>
                          </a:prstGeom>
                          <a:solidFill>
                            <a:schemeClr val="lt1"/>
                          </a:solidFill>
                          <a:ln w="6350">
                            <a:noFill/>
                          </a:ln>
                        </wps:spPr>
                        <wps:txbx>
                          <w:txbxContent>
                            <w:p w14:paraId="5679BFF6"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78363A" id="Group 106" o:spid="_x0000_s1097" style="position:absolute;margin-left:20.45pt;margin-top:.55pt;width:430.3pt;height:27.7pt;z-index:251869184;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opn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">
                <v:shape id="Text Box 107" o:spid="_x0000_s1098"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" fillcolor="white [3201]" stroked="f" strokeweight=".5pt">
                  <v:textbox>
                    <w:txbxContent>
                      <w:p w14:paraId="63BEA2CB" w14:textId="77777777" w:rsidR="005221A7" w:rsidRPr="00241CBC" w:rsidRDefault="005221A7" w:rsidP="005221A7">
                        <w:pPr>
                          <w:rPr>
                            <w:rFonts w:ascii="Times" w:hAnsi="Times"/>
                          </w:rPr>
                        </w:pPr>
                        <w:r>
                          <w:rPr>
                            <w:rFonts w:ascii="Times" w:hAnsi="Times"/>
                          </w:rPr>
                          <w:t>Very Low</w:t>
                        </w:r>
                      </w:p>
                    </w:txbxContent>
                  </v:textbox>
                </v:shape>
                <v:shape id="Text Box 108" o:spid="_x0000_s1099"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" fillcolor="white [3201]" stroked="f" strokeweight=".5pt">
                  <v:textbox>
                    <w:txbxContent>
                      <w:p w14:paraId="5679BFF6"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043C94A" w14:textId="77777777" w:rsidR="005221A7" w:rsidRPr="00626C51" w:rsidRDefault="005221A7" w:rsidP="005221A7">
      <w:pPr>
        <w:rPr>
          <w:color w:val="C00000"/>
        </w:rPr>
      </w:pPr>
      <w:r w:rsidRPr="00626C51">
        <w:rPr>
          <w:color w:val="C00000"/>
        </w:rPr>
        <w:t xml:space="preserve"> </w:t>
      </w:r>
    </w:p>
    <w:p w14:paraId="638DD7D3" w14:textId="77777777" w:rsidR="005221A7" w:rsidRPr="00626C51" w:rsidRDefault="005221A7" w:rsidP="005221A7">
      <w:pPr>
        <w:rPr>
          <w:color w:val="C00000"/>
        </w:rPr>
      </w:pPr>
    </w:p>
    <w:p w14:paraId="539D9F7B"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1712" behindDoc="0" locked="0" layoutInCell="1" allowOverlap="1" wp14:anchorId="4DB9DB98" wp14:editId="6E2A3C7E">
                <wp:simplePos x="0" y="0"/>
                <wp:positionH relativeFrom="column">
                  <wp:posOffset>2358275</wp:posOffset>
                </wp:positionH>
                <wp:positionV relativeFrom="paragraph">
                  <wp:posOffset>4676</wp:posOffset>
                </wp:positionV>
                <wp:extent cx="3168708" cy="259773"/>
                <wp:effectExtent l="0" t="0" r="6350" b="0"/>
                <wp:wrapNone/>
                <wp:docPr id="136" name="Text Box 136"/>
                <wp:cNvGraphicFramePr/>
                <a:graphic xmlns:a="http://schemas.openxmlformats.org/drawingml/2006/main">
                  <a:graphicData uri="http://schemas.microsoft.com/office/word/2010/wordprocessingShape">
                    <wps:wsp>
                      <wps:cNvSpPr txBox="1"/>
                      <wps:spPr>
                        <a:xfrm>
                          <a:off x="0" y="0"/>
                          <a:ext cx="3168708" cy="259773"/>
                        </a:xfrm>
                        <a:prstGeom prst="rect">
                          <a:avLst/>
                        </a:prstGeom>
                        <a:solidFill>
                          <a:schemeClr val="lt1"/>
                        </a:solidFill>
                        <a:ln w="6350">
                          <a:noFill/>
                        </a:ln>
                      </wps:spPr>
                      <wps:txb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9DB98" id="Text Box 136" o:spid="_x0000_s1100" type="#_x0000_t202" style="position:absolute;margin-left:185.7pt;margin-top:.35pt;width:249.5pt;height:20.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" fillcolor="white [3201]" stroked="f" strokeweight=".5pt">
                <v:textbox>
                  <w:txbxContent>
                    <w:p w14:paraId="24A3638B" w14:textId="77777777" w:rsidR="005221A7" w:rsidRPr="00241CBC" w:rsidRDefault="005221A7" w:rsidP="005221A7">
                      <w:pPr>
                        <w:rPr>
                          <w:rFonts w:ascii="Times" w:hAnsi="Times"/>
                        </w:rPr>
                      </w:pPr>
                      <w:r>
                        <w:rPr>
                          <w:rFonts w:ascii="Times" w:hAnsi="Times"/>
                        </w:rPr>
                        <w:t>How hurried or rushed was the pace of the task?</w:t>
                      </w:r>
                    </w:p>
                  </w:txbxContent>
                </v:textbox>
              </v:shape>
            </w:pict>
          </mc:Fallback>
        </mc:AlternateContent>
      </w:r>
      <w:r w:rsidRPr="00626C51">
        <w:rPr>
          <w:noProof/>
          <w:color w:val="C00000"/>
        </w:rPr>
        <mc:AlternateContent>
          <mc:Choice Requires="wps">
            <w:drawing>
              <wp:anchor distT="0" distB="0" distL="114300" distR="114300" simplePos="0" relativeHeight="251885568" behindDoc="0" locked="0" layoutInCell="1" allowOverlap="1" wp14:anchorId="655FABA7" wp14:editId="22490581">
                <wp:simplePos x="0" y="0"/>
                <wp:positionH relativeFrom="column">
                  <wp:posOffset>249381</wp:posOffset>
                </wp:positionH>
                <wp:positionV relativeFrom="paragraph">
                  <wp:posOffset>7158</wp:posOffset>
                </wp:positionV>
                <wp:extent cx="1340081" cy="279862"/>
                <wp:effectExtent l="0" t="0" r="6350" b="0"/>
                <wp:wrapNone/>
                <wp:docPr id="130" name="Text Box 130"/>
                <wp:cNvGraphicFramePr/>
                <a:graphic xmlns:a="http://schemas.openxmlformats.org/drawingml/2006/main">
                  <a:graphicData uri="http://schemas.microsoft.com/office/word/2010/wordprocessingShape">
                    <wps:wsp>
                      <wps:cNvSpPr txBox="1"/>
                      <wps:spPr>
                        <a:xfrm>
                          <a:off x="0" y="0"/>
                          <a:ext cx="1340081" cy="279862"/>
                        </a:xfrm>
                        <a:prstGeom prst="rect">
                          <a:avLst/>
                        </a:prstGeom>
                        <a:solidFill>
                          <a:schemeClr val="lt1"/>
                        </a:solidFill>
                        <a:ln w="6350">
                          <a:noFill/>
                        </a:ln>
                      </wps:spPr>
                      <wps:txb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ABA7" id="Text Box 130" o:spid="_x0000_s1101" type="#_x0000_t202" style="position:absolute;margin-left:19.65pt;margin-top:.55pt;width:105.5pt;height:22.0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" fillcolor="white [3201]" stroked="f" strokeweight=".5pt">
                <v:textbox>
                  <w:txbxContent>
                    <w:p w14:paraId="3284BFB9" w14:textId="77777777" w:rsidR="005221A7" w:rsidRPr="008C53FA" w:rsidRDefault="005221A7" w:rsidP="005221A7">
                      <w:pPr>
                        <w:rPr>
                          <w:rFonts w:ascii="Times" w:hAnsi="Times"/>
                          <w:b/>
                          <w:bCs/>
                        </w:rPr>
                      </w:pPr>
                      <w:r w:rsidRPr="008C53FA">
                        <w:rPr>
                          <w:rFonts w:ascii="Times" w:hAnsi="Times"/>
                          <w:b/>
                          <w:bCs/>
                        </w:rPr>
                        <w:t>Temporal Demand</w:t>
                      </w:r>
                    </w:p>
                  </w:txbxContent>
                </v:textbox>
              </v:shape>
            </w:pict>
          </mc:Fallback>
        </mc:AlternateContent>
      </w:r>
    </w:p>
    <w:p w14:paraId="60FC05C0"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3280" behindDoc="0" locked="0" layoutInCell="1" allowOverlap="1" wp14:anchorId="6664E58D" wp14:editId="24120099">
                <wp:simplePos x="0" y="0"/>
                <wp:positionH relativeFrom="column">
                  <wp:posOffset>3217141</wp:posOffset>
                </wp:positionH>
                <wp:positionV relativeFrom="paragraph">
                  <wp:posOffset>113665</wp:posOffset>
                </wp:positionV>
                <wp:extent cx="0" cy="252095"/>
                <wp:effectExtent l="0" t="0" r="12700" b="14605"/>
                <wp:wrapNone/>
                <wp:docPr id="110" name="Straight Connector 11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465E9B" id="Straight Connector 110" o:spid="_x0000_s1026" style="position:absolute;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4304" behindDoc="0" locked="0" layoutInCell="1" allowOverlap="1" wp14:anchorId="4136D95C" wp14:editId="703D8359">
                <wp:simplePos x="0" y="0"/>
                <wp:positionH relativeFrom="column">
                  <wp:posOffset>-124691</wp:posOffset>
                </wp:positionH>
                <wp:positionV relativeFrom="paragraph">
                  <wp:posOffset>188018</wp:posOffset>
                </wp:positionV>
                <wp:extent cx="301336" cy="197427"/>
                <wp:effectExtent l="0" t="0" r="3810" b="6350"/>
                <wp:wrapNone/>
                <wp:docPr id="109" name="Text Box 10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2AE39BA5" w14:textId="77777777" w:rsidR="005221A7" w:rsidRPr="003E64D5" w:rsidRDefault="005221A7" w:rsidP="005221A7">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6D95C" id="Text Box 109" o:spid="_x0000_s1102" type="#_x0000_t202" style="position:absolute;margin-left:-9.8pt;margin-top:14.8pt;width:23.75pt;height:15.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q0tKAIAAEsEAAAOAAAAZHJzL2Uyb0RvYy54bWysVFFv2yAQfp+0/4B4X+wkXdp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DRdq0tKAIAAEsEAAAOAAAAAAAAAAAAAAAAAC4CAABk&#13;&#10;cnMvZTJvRG9jLnhtbFBLAQItABQABgAIAAAAIQBEdOqR5AAAAA0BAAAPAAAAAAAAAAAAAAAAAIIE&#13;&#10;AABkcnMvZG93bnJldi54bWxQSwUGAAAAAAQABADzAAAAkwUAAAAA&#13;&#10;" fillcolor="white [3201]" stroked="f" strokeweight=".5pt">
                <v:textbox inset="0,0,0,0">
                  <w:txbxContent>
                    <w:p w14:paraId="2AE39BA5" w14:textId="77777777" w:rsidR="005221A7" w:rsidRPr="003E64D5" w:rsidRDefault="005221A7" w:rsidP="005221A7">
                      <w:r>
                        <w:t>3.</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1EBC59D" w14:textId="77777777" w:rsidTr="00DC40D6">
        <w:tc>
          <w:tcPr>
            <w:tcW w:w="450" w:type="dxa"/>
          </w:tcPr>
          <w:p w14:paraId="3F758F4F" w14:textId="77777777" w:rsidR="005221A7" w:rsidRPr="00626C51" w:rsidRDefault="005221A7" w:rsidP="00DC40D6">
            <w:pPr>
              <w:rPr>
                <w:color w:val="C00000"/>
              </w:rPr>
            </w:pPr>
          </w:p>
        </w:tc>
        <w:tc>
          <w:tcPr>
            <w:tcW w:w="450" w:type="dxa"/>
          </w:tcPr>
          <w:p w14:paraId="1C07AD82" w14:textId="77777777" w:rsidR="005221A7" w:rsidRPr="00626C51" w:rsidRDefault="005221A7" w:rsidP="00DC40D6">
            <w:pPr>
              <w:rPr>
                <w:color w:val="C00000"/>
              </w:rPr>
            </w:pPr>
          </w:p>
        </w:tc>
        <w:tc>
          <w:tcPr>
            <w:tcW w:w="450" w:type="dxa"/>
          </w:tcPr>
          <w:p w14:paraId="6D98059A" w14:textId="77777777" w:rsidR="005221A7" w:rsidRPr="00626C51" w:rsidRDefault="005221A7" w:rsidP="00DC40D6">
            <w:pPr>
              <w:rPr>
                <w:color w:val="C00000"/>
              </w:rPr>
            </w:pPr>
          </w:p>
        </w:tc>
        <w:tc>
          <w:tcPr>
            <w:tcW w:w="450" w:type="dxa"/>
          </w:tcPr>
          <w:p w14:paraId="7C1BD9AE" w14:textId="77777777" w:rsidR="005221A7" w:rsidRPr="00626C51" w:rsidRDefault="005221A7" w:rsidP="00DC40D6">
            <w:pPr>
              <w:rPr>
                <w:color w:val="C00000"/>
              </w:rPr>
            </w:pPr>
          </w:p>
        </w:tc>
        <w:tc>
          <w:tcPr>
            <w:tcW w:w="451" w:type="dxa"/>
          </w:tcPr>
          <w:p w14:paraId="537AE86A" w14:textId="77777777" w:rsidR="005221A7" w:rsidRPr="00626C51" w:rsidRDefault="005221A7" w:rsidP="00DC40D6">
            <w:pPr>
              <w:rPr>
                <w:color w:val="C00000"/>
              </w:rPr>
            </w:pPr>
          </w:p>
        </w:tc>
        <w:tc>
          <w:tcPr>
            <w:tcW w:w="451" w:type="dxa"/>
          </w:tcPr>
          <w:p w14:paraId="2D32FC42" w14:textId="77777777" w:rsidR="005221A7" w:rsidRPr="00626C51" w:rsidRDefault="005221A7" w:rsidP="00DC40D6">
            <w:pPr>
              <w:rPr>
                <w:color w:val="C00000"/>
              </w:rPr>
            </w:pPr>
          </w:p>
        </w:tc>
        <w:tc>
          <w:tcPr>
            <w:tcW w:w="451" w:type="dxa"/>
          </w:tcPr>
          <w:p w14:paraId="180429F9" w14:textId="77777777" w:rsidR="005221A7" w:rsidRPr="00626C51" w:rsidRDefault="005221A7" w:rsidP="00DC40D6">
            <w:pPr>
              <w:rPr>
                <w:color w:val="C00000"/>
              </w:rPr>
            </w:pPr>
          </w:p>
        </w:tc>
        <w:tc>
          <w:tcPr>
            <w:tcW w:w="451" w:type="dxa"/>
          </w:tcPr>
          <w:p w14:paraId="72CAFF8F" w14:textId="77777777" w:rsidR="005221A7" w:rsidRPr="00626C51" w:rsidRDefault="005221A7" w:rsidP="00DC40D6">
            <w:pPr>
              <w:rPr>
                <w:color w:val="C00000"/>
              </w:rPr>
            </w:pPr>
          </w:p>
        </w:tc>
        <w:tc>
          <w:tcPr>
            <w:tcW w:w="451" w:type="dxa"/>
          </w:tcPr>
          <w:p w14:paraId="70BB0370" w14:textId="77777777" w:rsidR="005221A7" w:rsidRPr="00626C51" w:rsidRDefault="005221A7" w:rsidP="00DC40D6">
            <w:pPr>
              <w:rPr>
                <w:color w:val="C00000"/>
              </w:rPr>
            </w:pPr>
          </w:p>
        </w:tc>
        <w:tc>
          <w:tcPr>
            <w:tcW w:w="451" w:type="dxa"/>
          </w:tcPr>
          <w:p w14:paraId="517FCE81" w14:textId="77777777" w:rsidR="005221A7" w:rsidRPr="00626C51" w:rsidRDefault="005221A7" w:rsidP="00DC40D6">
            <w:pPr>
              <w:rPr>
                <w:color w:val="C00000"/>
              </w:rPr>
            </w:pPr>
          </w:p>
        </w:tc>
        <w:tc>
          <w:tcPr>
            <w:tcW w:w="451" w:type="dxa"/>
          </w:tcPr>
          <w:p w14:paraId="2F221D94" w14:textId="77777777" w:rsidR="005221A7" w:rsidRPr="00626C51" w:rsidRDefault="005221A7" w:rsidP="00DC40D6">
            <w:pPr>
              <w:rPr>
                <w:color w:val="C00000"/>
              </w:rPr>
            </w:pPr>
          </w:p>
        </w:tc>
        <w:tc>
          <w:tcPr>
            <w:tcW w:w="451" w:type="dxa"/>
          </w:tcPr>
          <w:p w14:paraId="4AD59420" w14:textId="77777777" w:rsidR="005221A7" w:rsidRPr="00626C51" w:rsidRDefault="005221A7" w:rsidP="00DC40D6">
            <w:pPr>
              <w:rPr>
                <w:color w:val="C00000"/>
              </w:rPr>
            </w:pPr>
          </w:p>
        </w:tc>
        <w:tc>
          <w:tcPr>
            <w:tcW w:w="451" w:type="dxa"/>
          </w:tcPr>
          <w:p w14:paraId="7EA075E6" w14:textId="77777777" w:rsidR="005221A7" w:rsidRPr="00626C51" w:rsidRDefault="005221A7" w:rsidP="00DC40D6">
            <w:pPr>
              <w:rPr>
                <w:color w:val="C00000"/>
              </w:rPr>
            </w:pPr>
          </w:p>
        </w:tc>
        <w:tc>
          <w:tcPr>
            <w:tcW w:w="451" w:type="dxa"/>
          </w:tcPr>
          <w:p w14:paraId="6CD7F66F" w14:textId="77777777" w:rsidR="005221A7" w:rsidRPr="00626C51" w:rsidRDefault="005221A7" w:rsidP="00DC40D6">
            <w:pPr>
              <w:rPr>
                <w:color w:val="C00000"/>
              </w:rPr>
            </w:pPr>
          </w:p>
        </w:tc>
        <w:tc>
          <w:tcPr>
            <w:tcW w:w="451" w:type="dxa"/>
          </w:tcPr>
          <w:p w14:paraId="3415E029" w14:textId="77777777" w:rsidR="005221A7" w:rsidRPr="00626C51" w:rsidRDefault="005221A7" w:rsidP="00DC40D6">
            <w:pPr>
              <w:rPr>
                <w:color w:val="C00000"/>
              </w:rPr>
            </w:pPr>
          </w:p>
        </w:tc>
        <w:tc>
          <w:tcPr>
            <w:tcW w:w="451" w:type="dxa"/>
          </w:tcPr>
          <w:p w14:paraId="464544A9" w14:textId="77777777" w:rsidR="005221A7" w:rsidRPr="00626C51" w:rsidRDefault="005221A7" w:rsidP="00DC40D6">
            <w:pPr>
              <w:rPr>
                <w:color w:val="C00000"/>
              </w:rPr>
            </w:pPr>
          </w:p>
        </w:tc>
        <w:tc>
          <w:tcPr>
            <w:tcW w:w="451" w:type="dxa"/>
          </w:tcPr>
          <w:p w14:paraId="6A67D0F9" w14:textId="77777777" w:rsidR="005221A7" w:rsidRPr="00626C51" w:rsidRDefault="005221A7" w:rsidP="00DC40D6">
            <w:pPr>
              <w:rPr>
                <w:color w:val="C00000"/>
              </w:rPr>
            </w:pPr>
          </w:p>
        </w:tc>
        <w:tc>
          <w:tcPr>
            <w:tcW w:w="451" w:type="dxa"/>
          </w:tcPr>
          <w:p w14:paraId="2BC8C889" w14:textId="77777777" w:rsidR="005221A7" w:rsidRPr="00626C51" w:rsidRDefault="005221A7" w:rsidP="00DC40D6">
            <w:pPr>
              <w:rPr>
                <w:color w:val="C00000"/>
              </w:rPr>
            </w:pPr>
          </w:p>
        </w:tc>
        <w:tc>
          <w:tcPr>
            <w:tcW w:w="451" w:type="dxa"/>
          </w:tcPr>
          <w:p w14:paraId="50C1EEB5" w14:textId="77777777" w:rsidR="005221A7" w:rsidRPr="00626C51" w:rsidRDefault="005221A7" w:rsidP="00DC40D6">
            <w:pPr>
              <w:rPr>
                <w:color w:val="C00000"/>
              </w:rPr>
            </w:pPr>
          </w:p>
        </w:tc>
        <w:tc>
          <w:tcPr>
            <w:tcW w:w="451" w:type="dxa"/>
          </w:tcPr>
          <w:p w14:paraId="3AEF85C6" w14:textId="77777777" w:rsidR="005221A7" w:rsidRPr="00626C51" w:rsidRDefault="005221A7" w:rsidP="00DC40D6">
            <w:pPr>
              <w:rPr>
                <w:color w:val="C00000"/>
              </w:rPr>
            </w:pPr>
          </w:p>
        </w:tc>
      </w:tr>
    </w:tbl>
    <w:p w14:paraId="1D08D2DB"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2256" behindDoc="0" locked="0" layoutInCell="1" allowOverlap="1" wp14:anchorId="02E4E0E0" wp14:editId="3A954207">
                <wp:simplePos x="0" y="0"/>
                <wp:positionH relativeFrom="column">
                  <wp:posOffset>259715</wp:posOffset>
                </wp:positionH>
                <wp:positionV relativeFrom="paragraph">
                  <wp:posOffset>7216</wp:posOffset>
                </wp:positionV>
                <wp:extent cx="5464695" cy="351790"/>
                <wp:effectExtent l="0" t="0" r="0" b="3810"/>
                <wp:wrapNone/>
                <wp:docPr id="111" name="Group 11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2" name="Text Box 112"/>
                        <wps:cNvSpPr txBox="1"/>
                        <wps:spPr>
                          <a:xfrm>
                            <a:off x="332516" y="0"/>
                            <a:ext cx="1049557" cy="352486"/>
                          </a:xfrm>
                          <a:prstGeom prst="rect">
                            <a:avLst/>
                          </a:prstGeom>
                          <a:solidFill>
                            <a:schemeClr val="lt1"/>
                          </a:solidFill>
                          <a:ln w="6350">
                            <a:noFill/>
                          </a:ln>
                        </wps:spPr>
                        <wps:txbx>
                          <w:txbxContent>
                            <w:p w14:paraId="64DB5A71"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4998027" y="0"/>
                            <a:ext cx="862445" cy="301336"/>
                          </a:xfrm>
                          <a:prstGeom prst="rect">
                            <a:avLst/>
                          </a:prstGeom>
                          <a:solidFill>
                            <a:schemeClr val="lt1"/>
                          </a:solidFill>
                          <a:ln w="6350">
                            <a:noFill/>
                          </a:ln>
                        </wps:spPr>
                        <wps:txbx>
                          <w:txbxContent>
                            <w:p w14:paraId="2A6D36B5"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E4E0E0" id="Group 111" o:spid="_x0000_s1103" style="position:absolute;margin-left:20.45pt;margin-top:.55pt;width:430.3pt;height:27.7pt;z-index:251872256;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">
                <v:shape id="Text Box 112" o:spid="_x0000_s1104"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" fillcolor="white [3201]" stroked="f" strokeweight=".5pt">
                  <v:textbox>
                    <w:txbxContent>
                      <w:p w14:paraId="64DB5A71" w14:textId="77777777" w:rsidR="005221A7" w:rsidRPr="00241CBC" w:rsidRDefault="005221A7" w:rsidP="005221A7">
                        <w:pPr>
                          <w:rPr>
                            <w:rFonts w:ascii="Times" w:hAnsi="Times"/>
                          </w:rPr>
                        </w:pPr>
                        <w:r>
                          <w:rPr>
                            <w:rFonts w:ascii="Times" w:hAnsi="Times"/>
                          </w:rPr>
                          <w:t>Very Low</w:t>
                        </w:r>
                      </w:p>
                    </w:txbxContent>
                  </v:textbox>
                </v:shape>
                <v:shape id="Text Box 113" o:spid="_x0000_s1105"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" fillcolor="white [3201]" stroked="f" strokeweight=".5pt">
                  <v:textbox>
                    <w:txbxContent>
                      <w:p w14:paraId="2A6D36B5"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68DE596" w14:textId="77777777" w:rsidR="005221A7" w:rsidRPr="00626C51" w:rsidRDefault="005221A7" w:rsidP="005221A7">
      <w:pPr>
        <w:rPr>
          <w:color w:val="C00000"/>
        </w:rPr>
      </w:pPr>
      <w:r w:rsidRPr="00626C51">
        <w:rPr>
          <w:color w:val="C00000"/>
        </w:rPr>
        <w:t xml:space="preserve"> </w:t>
      </w:r>
    </w:p>
    <w:p w14:paraId="3CAD9704"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2736" behindDoc="0" locked="0" layoutInCell="1" allowOverlap="1" wp14:anchorId="38B20AAA" wp14:editId="214FDFCB">
                <wp:simplePos x="0" y="0"/>
                <wp:positionH relativeFrom="column">
                  <wp:posOffset>2483427</wp:posOffset>
                </wp:positionH>
                <wp:positionV relativeFrom="paragraph">
                  <wp:posOffset>41563</wp:posOffset>
                </wp:positionV>
                <wp:extent cx="3168650" cy="435263"/>
                <wp:effectExtent l="0" t="0" r="6350" b="0"/>
                <wp:wrapNone/>
                <wp:docPr id="137" name="Text Box 137"/>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20AAA" id="Text Box 137" o:spid="_x0000_s1106" type="#_x0000_t202" style="position:absolute;margin-left:195.55pt;margin-top:3.25pt;width:249.5pt;height:34.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C5rbLw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" fillcolor="white [3201]" stroked="f" strokeweight=".5pt">
                <v:textbox>
                  <w:txbxContent>
                    <w:p w14:paraId="1DC4675D" w14:textId="77777777" w:rsidR="005221A7" w:rsidRPr="00241CBC" w:rsidRDefault="005221A7" w:rsidP="005221A7">
                      <w:pPr>
                        <w:rPr>
                          <w:rFonts w:ascii="Times" w:hAnsi="Times"/>
                        </w:rPr>
                      </w:pPr>
                      <w:r>
                        <w:rPr>
                          <w:rFonts w:ascii="Times" w:hAnsi="Times"/>
                        </w:rPr>
                        <w:t>How successful were you in accomplishing what you were asked to do?</w:t>
                      </w:r>
                    </w:p>
                  </w:txbxContent>
                </v:textbox>
              </v:shape>
            </w:pict>
          </mc:Fallback>
        </mc:AlternateContent>
      </w:r>
    </w:p>
    <w:p w14:paraId="6A87411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6592" behindDoc="0" locked="0" layoutInCell="1" allowOverlap="1" wp14:anchorId="104945E4" wp14:editId="660AF8D1">
                <wp:simplePos x="0" y="0"/>
                <wp:positionH relativeFrom="column">
                  <wp:posOffset>249382</wp:posOffset>
                </wp:positionH>
                <wp:positionV relativeFrom="paragraph">
                  <wp:posOffset>11546</wp:posOffset>
                </wp:positionV>
                <wp:extent cx="1215736" cy="279862"/>
                <wp:effectExtent l="0" t="0" r="3810" b="0"/>
                <wp:wrapNone/>
                <wp:docPr id="131" name="Text Box 131"/>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45E4" id="Text Box 131" o:spid="_x0000_s1107" type="#_x0000_t202" style="position:absolute;margin-left:19.65pt;margin-top:.9pt;width:95.75pt;height:22.0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" fillcolor="white [3201]" stroked="f" strokeweight=".5pt">
                <v:textbox>
                  <w:txbxContent>
                    <w:p w14:paraId="247A40DF" w14:textId="77777777" w:rsidR="005221A7" w:rsidRPr="008C53FA" w:rsidRDefault="005221A7" w:rsidP="005221A7">
                      <w:pPr>
                        <w:rPr>
                          <w:rFonts w:ascii="Times" w:hAnsi="Times"/>
                          <w:b/>
                          <w:bCs/>
                        </w:rPr>
                      </w:pPr>
                      <w:r w:rsidRPr="008C53FA">
                        <w:rPr>
                          <w:rFonts w:ascii="Times" w:hAnsi="Times"/>
                          <w:b/>
                          <w:bCs/>
                        </w:rPr>
                        <w:t>Performance</w:t>
                      </w:r>
                    </w:p>
                  </w:txbxContent>
                </v:textbox>
              </v:shape>
            </w:pict>
          </mc:Fallback>
        </mc:AlternateContent>
      </w:r>
    </w:p>
    <w:p w14:paraId="61D97BAD"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6352" behindDoc="0" locked="0" layoutInCell="1" allowOverlap="1" wp14:anchorId="4DF86495" wp14:editId="3B49CC79">
                <wp:simplePos x="0" y="0"/>
                <wp:positionH relativeFrom="column">
                  <wp:posOffset>3216044</wp:posOffset>
                </wp:positionH>
                <wp:positionV relativeFrom="paragraph">
                  <wp:posOffset>113665</wp:posOffset>
                </wp:positionV>
                <wp:extent cx="0" cy="252095"/>
                <wp:effectExtent l="0" t="0" r="12700" b="14605"/>
                <wp:wrapNone/>
                <wp:docPr id="115" name="Straight Connector 11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9D49A0E" id="Straight Connector 115" o:spid="_x0000_s1026" style="position:absolute;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5pt,8.95pt" to="253.2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77376" behindDoc="0" locked="0" layoutInCell="1" allowOverlap="1" wp14:anchorId="677EA1DF" wp14:editId="0014E73F">
                <wp:simplePos x="0" y="0"/>
                <wp:positionH relativeFrom="column">
                  <wp:posOffset>-124691</wp:posOffset>
                </wp:positionH>
                <wp:positionV relativeFrom="paragraph">
                  <wp:posOffset>188018</wp:posOffset>
                </wp:positionV>
                <wp:extent cx="301336" cy="197427"/>
                <wp:effectExtent l="0" t="0" r="3810" b="6350"/>
                <wp:wrapNone/>
                <wp:docPr id="114" name="Text Box 11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987E7F5" w14:textId="77777777" w:rsidR="005221A7" w:rsidRPr="003E64D5" w:rsidRDefault="005221A7" w:rsidP="005221A7">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EA1DF" id="Text Box 114" o:spid="_x0000_s1108" type="#_x0000_t202" style="position:absolute;margin-left:-9.8pt;margin-top:14.8pt;width:23.75pt;height:15.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dU9u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4YW7od8dVCekwUGvEG/5WmGxG+bDM3MoCewcZR6ecJEaMBmcLUpqcD/+dh7jcVLopaRFiZXUfz8w&#13;&#10;JyjRXw3OMOpxMNxg7AbDHJoVYMdjfECWJxMvuKAHUzpoXlH9y5gFXcxwzFXSMJir0AsdXw8Xy2UK&#13;&#10;QtVZFjZma3mEjgxH6l+6V+bseT4BB/sIg/hY8WZMfWy8aWB5CCBVmmEktmfxzDcqNqng/Lrik/h1&#13;&#10;n6Ku/4DFTwA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ddU9uKAIAAEsEAAAOAAAAAAAAAAAAAAAAAC4CAABk&#13;&#10;cnMvZTJvRG9jLnhtbFBLAQItABQABgAIAAAAIQBEdOqR5AAAAA0BAAAPAAAAAAAAAAAAAAAAAIIE&#13;&#10;AABkcnMvZG93bnJldi54bWxQSwUGAAAAAAQABADzAAAAkwUAAAAA&#13;&#10;" fillcolor="white [3201]" stroked="f" strokeweight=".5pt">
                <v:textbox inset="0,0,0,0">
                  <w:txbxContent>
                    <w:p w14:paraId="7987E7F5" w14:textId="77777777" w:rsidR="005221A7" w:rsidRPr="003E64D5" w:rsidRDefault="005221A7" w:rsidP="005221A7">
                      <w:r>
                        <w:t>4.</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73BA857F" w14:textId="77777777" w:rsidTr="00DC40D6">
        <w:tc>
          <w:tcPr>
            <w:tcW w:w="450" w:type="dxa"/>
          </w:tcPr>
          <w:p w14:paraId="6F6A9800" w14:textId="77777777" w:rsidR="005221A7" w:rsidRPr="00626C51" w:rsidRDefault="005221A7" w:rsidP="00DC40D6">
            <w:pPr>
              <w:rPr>
                <w:color w:val="C00000"/>
              </w:rPr>
            </w:pPr>
          </w:p>
        </w:tc>
        <w:tc>
          <w:tcPr>
            <w:tcW w:w="450" w:type="dxa"/>
          </w:tcPr>
          <w:p w14:paraId="67563760" w14:textId="77777777" w:rsidR="005221A7" w:rsidRPr="00626C51" w:rsidRDefault="005221A7" w:rsidP="00DC40D6">
            <w:pPr>
              <w:rPr>
                <w:color w:val="C00000"/>
              </w:rPr>
            </w:pPr>
          </w:p>
        </w:tc>
        <w:tc>
          <w:tcPr>
            <w:tcW w:w="450" w:type="dxa"/>
          </w:tcPr>
          <w:p w14:paraId="719755FB" w14:textId="77777777" w:rsidR="005221A7" w:rsidRPr="00626C51" w:rsidRDefault="005221A7" w:rsidP="00DC40D6">
            <w:pPr>
              <w:rPr>
                <w:color w:val="C00000"/>
              </w:rPr>
            </w:pPr>
          </w:p>
        </w:tc>
        <w:tc>
          <w:tcPr>
            <w:tcW w:w="450" w:type="dxa"/>
          </w:tcPr>
          <w:p w14:paraId="55CA84E7" w14:textId="77777777" w:rsidR="005221A7" w:rsidRPr="00626C51" w:rsidRDefault="005221A7" w:rsidP="00DC40D6">
            <w:pPr>
              <w:rPr>
                <w:color w:val="C00000"/>
              </w:rPr>
            </w:pPr>
          </w:p>
        </w:tc>
        <w:tc>
          <w:tcPr>
            <w:tcW w:w="451" w:type="dxa"/>
          </w:tcPr>
          <w:p w14:paraId="55598289" w14:textId="77777777" w:rsidR="005221A7" w:rsidRPr="00626C51" w:rsidRDefault="005221A7" w:rsidP="00DC40D6">
            <w:pPr>
              <w:rPr>
                <w:color w:val="C00000"/>
              </w:rPr>
            </w:pPr>
          </w:p>
        </w:tc>
        <w:tc>
          <w:tcPr>
            <w:tcW w:w="451" w:type="dxa"/>
          </w:tcPr>
          <w:p w14:paraId="65F19BD5" w14:textId="77777777" w:rsidR="005221A7" w:rsidRPr="00626C51" w:rsidRDefault="005221A7" w:rsidP="00DC40D6">
            <w:pPr>
              <w:rPr>
                <w:color w:val="C00000"/>
              </w:rPr>
            </w:pPr>
          </w:p>
        </w:tc>
        <w:tc>
          <w:tcPr>
            <w:tcW w:w="451" w:type="dxa"/>
          </w:tcPr>
          <w:p w14:paraId="00F420F6" w14:textId="77777777" w:rsidR="005221A7" w:rsidRPr="00626C51" w:rsidRDefault="005221A7" w:rsidP="00DC40D6">
            <w:pPr>
              <w:rPr>
                <w:color w:val="C00000"/>
              </w:rPr>
            </w:pPr>
          </w:p>
        </w:tc>
        <w:tc>
          <w:tcPr>
            <w:tcW w:w="451" w:type="dxa"/>
          </w:tcPr>
          <w:p w14:paraId="30A12408" w14:textId="77777777" w:rsidR="005221A7" w:rsidRPr="00626C51" w:rsidRDefault="005221A7" w:rsidP="00DC40D6">
            <w:pPr>
              <w:rPr>
                <w:color w:val="C00000"/>
              </w:rPr>
            </w:pPr>
          </w:p>
        </w:tc>
        <w:tc>
          <w:tcPr>
            <w:tcW w:w="451" w:type="dxa"/>
          </w:tcPr>
          <w:p w14:paraId="30F01642" w14:textId="77777777" w:rsidR="005221A7" w:rsidRPr="00626C51" w:rsidRDefault="005221A7" w:rsidP="00DC40D6">
            <w:pPr>
              <w:rPr>
                <w:color w:val="C00000"/>
              </w:rPr>
            </w:pPr>
          </w:p>
        </w:tc>
        <w:tc>
          <w:tcPr>
            <w:tcW w:w="451" w:type="dxa"/>
          </w:tcPr>
          <w:p w14:paraId="0592AEAB" w14:textId="77777777" w:rsidR="005221A7" w:rsidRPr="00626C51" w:rsidRDefault="005221A7" w:rsidP="00DC40D6">
            <w:pPr>
              <w:rPr>
                <w:color w:val="C00000"/>
              </w:rPr>
            </w:pPr>
          </w:p>
        </w:tc>
        <w:tc>
          <w:tcPr>
            <w:tcW w:w="451" w:type="dxa"/>
          </w:tcPr>
          <w:p w14:paraId="6743994B" w14:textId="77777777" w:rsidR="005221A7" w:rsidRPr="00626C51" w:rsidRDefault="005221A7" w:rsidP="00DC40D6">
            <w:pPr>
              <w:rPr>
                <w:color w:val="C00000"/>
              </w:rPr>
            </w:pPr>
          </w:p>
        </w:tc>
        <w:tc>
          <w:tcPr>
            <w:tcW w:w="451" w:type="dxa"/>
          </w:tcPr>
          <w:p w14:paraId="275CB929" w14:textId="77777777" w:rsidR="005221A7" w:rsidRPr="00626C51" w:rsidRDefault="005221A7" w:rsidP="00DC40D6">
            <w:pPr>
              <w:rPr>
                <w:color w:val="C00000"/>
              </w:rPr>
            </w:pPr>
          </w:p>
        </w:tc>
        <w:tc>
          <w:tcPr>
            <w:tcW w:w="451" w:type="dxa"/>
          </w:tcPr>
          <w:p w14:paraId="2B383310" w14:textId="77777777" w:rsidR="005221A7" w:rsidRPr="00626C51" w:rsidRDefault="005221A7" w:rsidP="00DC40D6">
            <w:pPr>
              <w:rPr>
                <w:color w:val="C00000"/>
              </w:rPr>
            </w:pPr>
          </w:p>
        </w:tc>
        <w:tc>
          <w:tcPr>
            <w:tcW w:w="451" w:type="dxa"/>
          </w:tcPr>
          <w:p w14:paraId="260BA622" w14:textId="77777777" w:rsidR="005221A7" w:rsidRPr="00626C51" w:rsidRDefault="005221A7" w:rsidP="00DC40D6">
            <w:pPr>
              <w:rPr>
                <w:color w:val="C00000"/>
              </w:rPr>
            </w:pPr>
          </w:p>
        </w:tc>
        <w:tc>
          <w:tcPr>
            <w:tcW w:w="451" w:type="dxa"/>
          </w:tcPr>
          <w:p w14:paraId="27F13E78" w14:textId="77777777" w:rsidR="005221A7" w:rsidRPr="00626C51" w:rsidRDefault="005221A7" w:rsidP="00DC40D6">
            <w:pPr>
              <w:rPr>
                <w:color w:val="C00000"/>
              </w:rPr>
            </w:pPr>
          </w:p>
        </w:tc>
        <w:tc>
          <w:tcPr>
            <w:tcW w:w="451" w:type="dxa"/>
          </w:tcPr>
          <w:p w14:paraId="6CF64C72" w14:textId="77777777" w:rsidR="005221A7" w:rsidRPr="00626C51" w:rsidRDefault="005221A7" w:rsidP="00DC40D6">
            <w:pPr>
              <w:rPr>
                <w:color w:val="C00000"/>
              </w:rPr>
            </w:pPr>
          </w:p>
        </w:tc>
        <w:tc>
          <w:tcPr>
            <w:tcW w:w="451" w:type="dxa"/>
          </w:tcPr>
          <w:p w14:paraId="3FDF9CDD" w14:textId="77777777" w:rsidR="005221A7" w:rsidRPr="00626C51" w:rsidRDefault="005221A7" w:rsidP="00DC40D6">
            <w:pPr>
              <w:rPr>
                <w:color w:val="C00000"/>
              </w:rPr>
            </w:pPr>
          </w:p>
        </w:tc>
        <w:tc>
          <w:tcPr>
            <w:tcW w:w="451" w:type="dxa"/>
          </w:tcPr>
          <w:p w14:paraId="0091900C" w14:textId="77777777" w:rsidR="005221A7" w:rsidRPr="00626C51" w:rsidRDefault="005221A7" w:rsidP="00DC40D6">
            <w:pPr>
              <w:rPr>
                <w:color w:val="C00000"/>
              </w:rPr>
            </w:pPr>
          </w:p>
        </w:tc>
        <w:tc>
          <w:tcPr>
            <w:tcW w:w="451" w:type="dxa"/>
          </w:tcPr>
          <w:p w14:paraId="6B4FD3F4" w14:textId="77777777" w:rsidR="005221A7" w:rsidRPr="00626C51" w:rsidRDefault="005221A7" w:rsidP="00DC40D6">
            <w:pPr>
              <w:rPr>
                <w:color w:val="C00000"/>
              </w:rPr>
            </w:pPr>
          </w:p>
        </w:tc>
        <w:tc>
          <w:tcPr>
            <w:tcW w:w="451" w:type="dxa"/>
          </w:tcPr>
          <w:p w14:paraId="70832F4D" w14:textId="77777777" w:rsidR="005221A7" w:rsidRPr="00626C51" w:rsidRDefault="005221A7" w:rsidP="00DC40D6">
            <w:pPr>
              <w:rPr>
                <w:color w:val="C00000"/>
              </w:rPr>
            </w:pPr>
          </w:p>
        </w:tc>
      </w:tr>
    </w:tbl>
    <w:p w14:paraId="55A041F6"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5328" behindDoc="0" locked="0" layoutInCell="1" allowOverlap="1" wp14:anchorId="3CF7F956" wp14:editId="10251A7C">
                <wp:simplePos x="0" y="0"/>
                <wp:positionH relativeFrom="column">
                  <wp:posOffset>259773</wp:posOffset>
                </wp:positionH>
                <wp:positionV relativeFrom="paragraph">
                  <wp:posOffset>-3406</wp:posOffset>
                </wp:positionV>
                <wp:extent cx="5464695" cy="351790"/>
                <wp:effectExtent l="0" t="0" r="0" b="3810"/>
                <wp:wrapNone/>
                <wp:docPr id="116" name="Group 11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17" name="Text Box 117"/>
                        <wps:cNvSpPr txBox="1"/>
                        <wps:spPr>
                          <a:xfrm>
                            <a:off x="332516" y="0"/>
                            <a:ext cx="1049557" cy="352486"/>
                          </a:xfrm>
                          <a:prstGeom prst="rect">
                            <a:avLst/>
                          </a:prstGeom>
                          <a:solidFill>
                            <a:schemeClr val="lt1"/>
                          </a:solidFill>
                          <a:ln w="6350">
                            <a:noFill/>
                          </a:ln>
                        </wps:spPr>
                        <wps:txbx>
                          <w:txbxContent>
                            <w:p w14:paraId="761DB917"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4998027" y="0"/>
                            <a:ext cx="862445" cy="301336"/>
                          </a:xfrm>
                          <a:prstGeom prst="rect">
                            <a:avLst/>
                          </a:prstGeom>
                          <a:solidFill>
                            <a:schemeClr val="lt1"/>
                          </a:solidFill>
                          <a:ln w="6350">
                            <a:noFill/>
                          </a:ln>
                        </wps:spPr>
                        <wps:txbx>
                          <w:txbxContent>
                            <w:p w14:paraId="1657B1AF"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7F956" id="Group 116" o:spid="_x0000_s1109" style="position:absolute;margin-left:20.45pt;margin-top:-.25pt;width:430.3pt;height:27.7pt;z-index:251875328;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4iiV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">
                <v:shape id="Text Box 117" o:spid="_x0000_s1110"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" fillcolor="white [3201]" stroked="f" strokeweight=".5pt">
                  <v:textbox>
                    <w:txbxContent>
                      <w:p w14:paraId="761DB917" w14:textId="77777777" w:rsidR="005221A7" w:rsidRPr="00241CBC" w:rsidRDefault="005221A7" w:rsidP="005221A7">
                        <w:pPr>
                          <w:rPr>
                            <w:rFonts w:ascii="Times" w:hAnsi="Times"/>
                          </w:rPr>
                        </w:pPr>
                        <w:r>
                          <w:rPr>
                            <w:rFonts w:ascii="Times" w:hAnsi="Times"/>
                          </w:rPr>
                          <w:t>Very Low</w:t>
                        </w:r>
                      </w:p>
                    </w:txbxContent>
                  </v:textbox>
                </v:shape>
                <v:shape id="Text Box 118" o:spid="_x0000_s1111"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" fillcolor="white [3201]" stroked="f" strokeweight=".5pt">
                  <v:textbox>
                    <w:txbxContent>
                      <w:p w14:paraId="1657B1AF"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000F58B5" w14:textId="77777777" w:rsidR="005221A7" w:rsidRPr="00626C51" w:rsidRDefault="005221A7" w:rsidP="005221A7">
      <w:pPr>
        <w:rPr>
          <w:color w:val="C00000"/>
        </w:rPr>
      </w:pPr>
      <w:r w:rsidRPr="00626C51">
        <w:rPr>
          <w:color w:val="C00000"/>
        </w:rPr>
        <w:t xml:space="preserve"> </w:t>
      </w:r>
    </w:p>
    <w:p w14:paraId="67CABF2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3760" behindDoc="0" locked="0" layoutInCell="1" allowOverlap="1" wp14:anchorId="7A75B7AC" wp14:editId="11143D45">
                <wp:simplePos x="0" y="0"/>
                <wp:positionH relativeFrom="column">
                  <wp:posOffset>2514023</wp:posOffset>
                </wp:positionH>
                <wp:positionV relativeFrom="paragraph">
                  <wp:posOffset>30480</wp:posOffset>
                </wp:positionV>
                <wp:extent cx="3168650" cy="435263"/>
                <wp:effectExtent l="0" t="0" r="6350" b="0"/>
                <wp:wrapNone/>
                <wp:docPr id="139" name="Text Box 139"/>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5B7AC" id="Text Box 139" o:spid="_x0000_s1112" type="#_x0000_t202" style="position:absolute;margin-left:197.95pt;margin-top:2.4pt;width:249.5pt;height:34.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X2YtLw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" fillcolor="white [3201]" stroked="f" strokeweight=".5pt">
                <v:textbox>
                  <w:txbxContent>
                    <w:p w14:paraId="16BF9835" w14:textId="77777777" w:rsidR="005221A7" w:rsidRPr="00241CBC" w:rsidRDefault="005221A7" w:rsidP="005221A7">
                      <w:pPr>
                        <w:rPr>
                          <w:rFonts w:ascii="Times" w:hAnsi="Times"/>
                        </w:rPr>
                      </w:pPr>
                      <w:r>
                        <w:rPr>
                          <w:rFonts w:ascii="Times" w:hAnsi="Times"/>
                        </w:rPr>
                        <w:t>How hard did you have to work to accomplish your level of performance?</w:t>
                      </w:r>
                    </w:p>
                  </w:txbxContent>
                </v:textbox>
              </v:shape>
            </w:pict>
          </mc:Fallback>
        </mc:AlternateContent>
      </w:r>
      <w:r w:rsidRPr="00626C51">
        <w:rPr>
          <w:noProof/>
          <w:color w:val="C00000"/>
        </w:rPr>
        <mc:AlternateContent>
          <mc:Choice Requires="wps">
            <w:drawing>
              <wp:anchor distT="0" distB="0" distL="114300" distR="114300" simplePos="0" relativeHeight="251887616" behindDoc="0" locked="0" layoutInCell="1" allowOverlap="1" wp14:anchorId="507F363D" wp14:editId="3B50A883">
                <wp:simplePos x="0" y="0"/>
                <wp:positionH relativeFrom="column">
                  <wp:posOffset>249382</wp:posOffset>
                </wp:positionH>
                <wp:positionV relativeFrom="paragraph">
                  <wp:posOffset>187210</wp:posOffset>
                </wp:positionV>
                <wp:extent cx="1215736" cy="279862"/>
                <wp:effectExtent l="0" t="0" r="3810" b="0"/>
                <wp:wrapNone/>
                <wp:docPr id="132" name="Text Box 132"/>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363D" id="Text Box 132" o:spid="_x0000_s1113" type="#_x0000_t202" style="position:absolute;margin-left:19.65pt;margin-top:14.75pt;width:95.75pt;height:22.0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" fillcolor="white [3201]" stroked="f" strokeweight=".5pt">
                <v:textbox>
                  <w:txbxContent>
                    <w:p w14:paraId="3C7B2304" w14:textId="77777777" w:rsidR="005221A7" w:rsidRPr="008C53FA" w:rsidRDefault="005221A7" w:rsidP="005221A7">
                      <w:pPr>
                        <w:rPr>
                          <w:rFonts w:ascii="Times" w:hAnsi="Times"/>
                          <w:b/>
                          <w:bCs/>
                        </w:rPr>
                      </w:pPr>
                      <w:r w:rsidRPr="008C53FA">
                        <w:rPr>
                          <w:rFonts w:ascii="Times" w:hAnsi="Times"/>
                          <w:b/>
                          <w:bCs/>
                        </w:rPr>
                        <w:t>Effort</w:t>
                      </w:r>
                    </w:p>
                  </w:txbxContent>
                </v:textbox>
              </v:shape>
            </w:pict>
          </mc:Fallback>
        </mc:AlternateContent>
      </w:r>
    </w:p>
    <w:p w14:paraId="68149CED" w14:textId="77777777" w:rsidR="005221A7" w:rsidRPr="00626C51" w:rsidRDefault="005221A7" w:rsidP="005221A7">
      <w:pPr>
        <w:rPr>
          <w:color w:val="C00000"/>
        </w:rPr>
      </w:pPr>
    </w:p>
    <w:p w14:paraId="79D5226F"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79424" behindDoc="0" locked="0" layoutInCell="1" allowOverlap="1" wp14:anchorId="205D8814" wp14:editId="43129D78">
                <wp:simplePos x="0" y="0"/>
                <wp:positionH relativeFrom="column">
                  <wp:posOffset>3215409</wp:posOffset>
                </wp:positionH>
                <wp:positionV relativeFrom="paragraph">
                  <wp:posOffset>113665</wp:posOffset>
                </wp:positionV>
                <wp:extent cx="0" cy="252095"/>
                <wp:effectExtent l="0" t="0" r="12700" b="14605"/>
                <wp:wrapNone/>
                <wp:docPr id="120" name="Straight Connector 120"/>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79EDB5D" id="Straight Connector 120" o:spid="_x0000_s1026" style="position:absolute;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2pt,8.95pt" to="253.2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0448" behindDoc="0" locked="0" layoutInCell="1" allowOverlap="1" wp14:anchorId="33689977" wp14:editId="4ED42952">
                <wp:simplePos x="0" y="0"/>
                <wp:positionH relativeFrom="column">
                  <wp:posOffset>-124691</wp:posOffset>
                </wp:positionH>
                <wp:positionV relativeFrom="paragraph">
                  <wp:posOffset>188018</wp:posOffset>
                </wp:positionV>
                <wp:extent cx="301336" cy="197427"/>
                <wp:effectExtent l="0" t="0" r="3810" b="6350"/>
                <wp:wrapNone/>
                <wp:docPr id="119" name="Text Box 119"/>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70199659" w14:textId="77777777" w:rsidR="005221A7" w:rsidRPr="003E64D5" w:rsidRDefault="005221A7" w:rsidP="005221A7">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89977" id="Text Box 119" o:spid="_x0000_s1114" type="#_x0000_t202" style="position:absolute;margin-left:-9.8pt;margin-top:14.8pt;width:23.75pt;height:15.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4Te3KAIAAEsEAAAOAAAAZHJzL2Uyb0RvYy54bWysVFFv2yAQfp+0/4B4X+wkXdp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cD6f5eDqdUcLRNf50ezO5jSjZ9bJ1PnwR0JBolNThVBJZ&#13;&#10;7LjxoQ8dQmIuD1pVa6V12kQliJV25MhwhjqkEhH8tyhtSFvS2fRjnoANxOs9sjZYy7WlaIVu1xFV&#13;&#10;lfT2Z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DA4Te3KAIAAEsEAAAOAAAAAAAAAAAAAAAAAC4CAABk&#13;&#10;cnMvZTJvRG9jLnhtbFBLAQItABQABgAIAAAAIQBEdOqR5AAAAA0BAAAPAAAAAAAAAAAAAAAAAIIE&#13;&#10;AABkcnMvZG93bnJldi54bWxQSwUGAAAAAAQABADzAAAAkwUAAAAA&#13;&#10;" fillcolor="white [3201]" stroked="f" strokeweight=".5pt">
                <v:textbox inset="0,0,0,0">
                  <w:txbxContent>
                    <w:p w14:paraId="70199659" w14:textId="77777777" w:rsidR="005221A7" w:rsidRPr="003E64D5" w:rsidRDefault="005221A7" w:rsidP="005221A7">
                      <w:r>
                        <w:t>5.</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29D50C46" w14:textId="77777777" w:rsidTr="00DC40D6">
        <w:tc>
          <w:tcPr>
            <w:tcW w:w="450" w:type="dxa"/>
          </w:tcPr>
          <w:p w14:paraId="00970393" w14:textId="77777777" w:rsidR="005221A7" w:rsidRPr="00626C51" w:rsidRDefault="005221A7" w:rsidP="00DC40D6">
            <w:pPr>
              <w:rPr>
                <w:color w:val="C00000"/>
              </w:rPr>
            </w:pPr>
          </w:p>
        </w:tc>
        <w:tc>
          <w:tcPr>
            <w:tcW w:w="450" w:type="dxa"/>
          </w:tcPr>
          <w:p w14:paraId="3C70CCA2" w14:textId="77777777" w:rsidR="005221A7" w:rsidRPr="00626C51" w:rsidRDefault="005221A7" w:rsidP="00DC40D6">
            <w:pPr>
              <w:rPr>
                <w:color w:val="C00000"/>
              </w:rPr>
            </w:pPr>
          </w:p>
        </w:tc>
        <w:tc>
          <w:tcPr>
            <w:tcW w:w="450" w:type="dxa"/>
          </w:tcPr>
          <w:p w14:paraId="4E673F77" w14:textId="77777777" w:rsidR="005221A7" w:rsidRPr="00626C51" w:rsidRDefault="005221A7" w:rsidP="00DC40D6">
            <w:pPr>
              <w:rPr>
                <w:color w:val="C00000"/>
              </w:rPr>
            </w:pPr>
          </w:p>
        </w:tc>
        <w:tc>
          <w:tcPr>
            <w:tcW w:w="450" w:type="dxa"/>
          </w:tcPr>
          <w:p w14:paraId="69FA8AA6" w14:textId="77777777" w:rsidR="005221A7" w:rsidRPr="00626C51" w:rsidRDefault="005221A7" w:rsidP="00DC40D6">
            <w:pPr>
              <w:rPr>
                <w:color w:val="C00000"/>
              </w:rPr>
            </w:pPr>
          </w:p>
        </w:tc>
        <w:tc>
          <w:tcPr>
            <w:tcW w:w="451" w:type="dxa"/>
          </w:tcPr>
          <w:p w14:paraId="4BA5FB04" w14:textId="77777777" w:rsidR="005221A7" w:rsidRPr="00626C51" w:rsidRDefault="005221A7" w:rsidP="00DC40D6">
            <w:pPr>
              <w:rPr>
                <w:color w:val="C00000"/>
              </w:rPr>
            </w:pPr>
          </w:p>
        </w:tc>
        <w:tc>
          <w:tcPr>
            <w:tcW w:w="451" w:type="dxa"/>
          </w:tcPr>
          <w:p w14:paraId="399B93D5" w14:textId="77777777" w:rsidR="005221A7" w:rsidRPr="00626C51" w:rsidRDefault="005221A7" w:rsidP="00DC40D6">
            <w:pPr>
              <w:rPr>
                <w:color w:val="C00000"/>
              </w:rPr>
            </w:pPr>
          </w:p>
        </w:tc>
        <w:tc>
          <w:tcPr>
            <w:tcW w:w="451" w:type="dxa"/>
          </w:tcPr>
          <w:p w14:paraId="208321E1" w14:textId="77777777" w:rsidR="005221A7" w:rsidRPr="00626C51" w:rsidRDefault="005221A7" w:rsidP="00DC40D6">
            <w:pPr>
              <w:rPr>
                <w:color w:val="C00000"/>
              </w:rPr>
            </w:pPr>
          </w:p>
        </w:tc>
        <w:tc>
          <w:tcPr>
            <w:tcW w:w="451" w:type="dxa"/>
          </w:tcPr>
          <w:p w14:paraId="61B783DC" w14:textId="77777777" w:rsidR="005221A7" w:rsidRPr="00626C51" w:rsidRDefault="005221A7" w:rsidP="00DC40D6">
            <w:pPr>
              <w:rPr>
                <w:color w:val="C00000"/>
              </w:rPr>
            </w:pPr>
          </w:p>
        </w:tc>
        <w:tc>
          <w:tcPr>
            <w:tcW w:w="451" w:type="dxa"/>
          </w:tcPr>
          <w:p w14:paraId="584A87EE" w14:textId="77777777" w:rsidR="005221A7" w:rsidRPr="00626C51" w:rsidRDefault="005221A7" w:rsidP="00DC40D6">
            <w:pPr>
              <w:rPr>
                <w:color w:val="C00000"/>
              </w:rPr>
            </w:pPr>
          </w:p>
        </w:tc>
        <w:tc>
          <w:tcPr>
            <w:tcW w:w="451" w:type="dxa"/>
          </w:tcPr>
          <w:p w14:paraId="3E4D9CB6" w14:textId="77777777" w:rsidR="005221A7" w:rsidRPr="00626C51" w:rsidRDefault="005221A7" w:rsidP="00DC40D6">
            <w:pPr>
              <w:rPr>
                <w:color w:val="C00000"/>
              </w:rPr>
            </w:pPr>
          </w:p>
        </w:tc>
        <w:tc>
          <w:tcPr>
            <w:tcW w:w="451" w:type="dxa"/>
          </w:tcPr>
          <w:p w14:paraId="4281D77F" w14:textId="77777777" w:rsidR="005221A7" w:rsidRPr="00626C51" w:rsidRDefault="005221A7" w:rsidP="00DC40D6">
            <w:pPr>
              <w:rPr>
                <w:color w:val="C00000"/>
              </w:rPr>
            </w:pPr>
          </w:p>
        </w:tc>
        <w:tc>
          <w:tcPr>
            <w:tcW w:w="451" w:type="dxa"/>
          </w:tcPr>
          <w:p w14:paraId="0A34F3C3" w14:textId="77777777" w:rsidR="005221A7" w:rsidRPr="00626C51" w:rsidRDefault="005221A7" w:rsidP="00DC40D6">
            <w:pPr>
              <w:rPr>
                <w:color w:val="C00000"/>
              </w:rPr>
            </w:pPr>
          </w:p>
        </w:tc>
        <w:tc>
          <w:tcPr>
            <w:tcW w:w="451" w:type="dxa"/>
          </w:tcPr>
          <w:p w14:paraId="2C784467" w14:textId="77777777" w:rsidR="005221A7" w:rsidRPr="00626C51" w:rsidRDefault="005221A7" w:rsidP="00DC40D6">
            <w:pPr>
              <w:rPr>
                <w:color w:val="C00000"/>
              </w:rPr>
            </w:pPr>
          </w:p>
        </w:tc>
        <w:tc>
          <w:tcPr>
            <w:tcW w:w="451" w:type="dxa"/>
          </w:tcPr>
          <w:p w14:paraId="1CE4DE9D" w14:textId="77777777" w:rsidR="005221A7" w:rsidRPr="00626C51" w:rsidRDefault="005221A7" w:rsidP="00DC40D6">
            <w:pPr>
              <w:rPr>
                <w:color w:val="C00000"/>
              </w:rPr>
            </w:pPr>
          </w:p>
        </w:tc>
        <w:tc>
          <w:tcPr>
            <w:tcW w:w="451" w:type="dxa"/>
          </w:tcPr>
          <w:p w14:paraId="133CF38C" w14:textId="77777777" w:rsidR="005221A7" w:rsidRPr="00626C51" w:rsidRDefault="005221A7" w:rsidP="00DC40D6">
            <w:pPr>
              <w:rPr>
                <w:color w:val="C00000"/>
              </w:rPr>
            </w:pPr>
          </w:p>
        </w:tc>
        <w:tc>
          <w:tcPr>
            <w:tcW w:w="451" w:type="dxa"/>
          </w:tcPr>
          <w:p w14:paraId="2457F26A" w14:textId="77777777" w:rsidR="005221A7" w:rsidRPr="00626C51" w:rsidRDefault="005221A7" w:rsidP="00DC40D6">
            <w:pPr>
              <w:rPr>
                <w:color w:val="C00000"/>
              </w:rPr>
            </w:pPr>
          </w:p>
        </w:tc>
        <w:tc>
          <w:tcPr>
            <w:tcW w:w="451" w:type="dxa"/>
          </w:tcPr>
          <w:p w14:paraId="5CFB9AF5" w14:textId="77777777" w:rsidR="005221A7" w:rsidRPr="00626C51" w:rsidRDefault="005221A7" w:rsidP="00DC40D6">
            <w:pPr>
              <w:rPr>
                <w:color w:val="C00000"/>
              </w:rPr>
            </w:pPr>
          </w:p>
        </w:tc>
        <w:tc>
          <w:tcPr>
            <w:tcW w:w="451" w:type="dxa"/>
          </w:tcPr>
          <w:p w14:paraId="3B7489A9" w14:textId="77777777" w:rsidR="005221A7" w:rsidRPr="00626C51" w:rsidRDefault="005221A7" w:rsidP="00DC40D6">
            <w:pPr>
              <w:rPr>
                <w:color w:val="C00000"/>
              </w:rPr>
            </w:pPr>
          </w:p>
        </w:tc>
        <w:tc>
          <w:tcPr>
            <w:tcW w:w="451" w:type="dxa"/>
          </w:tcPr>
          <w:p w14:paraId="00D1FE60" w14:textId="77777777" w:rsidR="005221A7" w:rsidRPr="00626C51" w:rsidRDefault="005221A7" w:rsidP="00DC40D6">
            <w:pPr>
              <w:rPr>
                <w:color w:val="C00000"/>
              </w:rPr>
            </w:pPr>
          </w:p>
        </w:tc>
        <w:tc>
          <w:tcPr>
            <w:tcW w:w="451" w:type="dxa"/>
          </w:tcPr>
          <w:p w14:paraId="13186485" w14:textId="77777777" w:rsidR="005221A7" w:rsidRPr="00626C51" w:rsidRDefault="005221A7" w:rsidP="00DC40D6">
            <w:pPr>
              <w:rPr>
                <w:color w:val="C00000"/>
              </w:rPr>
            </w:pPr>
          </w:p>
        </w:tc>
      </w:tr>
    </w:tbl>
    <w:p w14:paraId="6D44A31F"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78400" behindDoc="0" locked="0" layoutInCell="1" allowOverlap="1" wp14:anchorId="3C420661" wp14:editId="4BFB9E0A">
                <wp:simplePos x="0" y="0"/>
                <wp:positionH relativeFrom="column">
                  <wp:posOffset>259773</wp:posOffset>
                </wp:positionH>
                <wp:positionV relativeFrom="paragraph">
                  <wp:posOffset>-3406</wp:posOffset>
                </wp:positionV>
                <wp:extent cx="5464695" cy="351790"/>
                <wp:effectExtent l="0" t="0" r="0" b="3810"/>
                <wp:wrapNone/>
                <wp:docPr id="121" name="Group 121"/>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2" name="Text Box 122"/>
                        <wps:cNvSpPr txBox="1"/>
                        <wps:spPr>
                          <a:xfrm>
                            <a:off x="332516" y="0"/>
                            <a:ext cx="1049557" cy="352486"/>
                          </a:xfrm>
                          <a:prstGeom prst="rect">
                            <a:avLst/>
                          </a:prstGeom>
                          <a:solidFill>
                            <a:schemeClr val="lt1"/>
                          </a:solidFill>
                          <a:ln w="6350">
                            <a:noFill/>
                          </a:ln>
                        </wps:spPr>
                        <wps:txbx>
                          <w:txbxContent>
                            <w:p w14:paraId="2B6B7EA0"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Text Box 123"/>
                        <wps:cNvSpPr txBox="1"/>
                        <wps:spPr>
                          <a:xfrm>
                            <a:off x="4998027" y="0"/>
                            <a:ext cx="862445" cy="301336"/>
                          </a:xfrm>
                          <a:prstGeom prst="rect">
                            <a:avLst/>
                          </a:prstGeom>
                          <a:solidFill>
                            <a:schemeClr val="lt1"/>
                          </a:solidFill>
                          <a:ln w="6350">
                            <a:noFill/>
                          </a:ln>
                        </wps:spPr>
                        <wps:txbx>
                          <w:txbxContent>
                            <w:p w14:paraId="626AA042"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20661" id="Group 121" o:spid="_x0000_s1115" style="position:absolute;margin-left:20.45pt;margin-top:-.25pt;width:430.3pt;height:27.7pt;z-index:251878400;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">
                <v:shape id="Text Box 122" o:spid="_x0000_s1116"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" fillcolor="white [3201]" stroked="f" strokeweight=".5pt">
                  <v:textbox>
                    <w:txbxContent>
                      <w:p w14:paraId="2B6B7EA0" w14:textId="77777777" w:rsidR="005221A7" w:rsidRPr="00241CBC" w:rsidRDefault="005221A7" w:rsidP="005221A7">
                        <w:pPr>
                          <w:rPr>
                            <w:rFonts w:ascii="Times" w:hAnsi="Times"/>
                          </w:rPr>
                        </w:pPr>
                        <w:r>
                          <w:rPr>
                            <w:rFonts w:ascii="Times" w:hAnsi="Times"/>
                          </w:rPr>
                          <w:t>Very Low</w:t>
                        </w:r>
                      </w:p>
                    </w:txbxContent>
                  </v:textbox>
                </v:shape>
                <v:shape id="Text Box 123" o:spid="_x0000_s1117"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" fillcolor="white [3201]" stroked="f" strokeweight=".5pt">
                  <v:textbox>
                    <w:txbxContent>
                      <w:p w14:paraId="626AA042"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7D32BB9B" w14:textId="77777777" w:rsidR="005221A7" w:rsidRPr="00626C51" w:rsidRDefault="005221A7" w:rsidP="005221A7">
      <w:pPr>
        <w:rPr>
          <w:color w:val="C00000"/>
        </w:rPr>
      </w:pPr>
      <w:r w:rsidRPr="00626C51">
        <w:rPr>
          <w:color w:val="C00000"/>
        </w:rPr>
        <w:t xml:space="preserve"> </w:t>
      </w:r>
    </w:p>
    <w:p w14:paraId="1E541BBA"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94784" behindDoc="0" locked="0" layoutInCell="1" allowOverlap="1" wp14:anchorId="0EEAC791" wp14:editId="5FF6C8A9">
                <wp:simplePos x="0" y="0"/>
                <wp:positionH relativeFrom="column">
                  <wp:posOffset>2483485</wp:posOffset>
                </wp:positionH>
                <wp:positionV relativeFrom="paragraph">
                  <wp:posOffset>52416</wp:posOffset>
                </wp:positionV>
                <wp:extent cx="3168650" cy="435263"/>
                <wp:effectExtent l="0" t="0" r="6350" b="0"/>
                <wp:wrapNone/>
                <wp:docPr id="140" name="Text Box 140"/>
                <wp:cNvGraphicFramePr/>
                <a:graphic xmlns:a="http://schemas.openxmlformats.org/drawingml/2006/main">
                  <a:graphicData uri="http://schemas.microsoft.com/office/word/2010/wordprocessingShape">
                    <wps:wsp>
                      <wps:cNvSpPr txBox="1"/>
                      <wps:spPr>
                        <a:xfrm>
                          <a:off x="0" y="0"/>
                          <a:ext cx="3168650" cy="435263"/>
                        </a:xfrm>
                        <a:prstGeom prst="rect">
                          <a:avLst/>
                        </a:prstGeom>
                        <a:solidFill>
                          <a:schemeClr val="lt1"/>
                        </a:solidFill>
                        <a:ln w="6350">
                          <a:noFill/>
                        </a:ln>
                      </wps:spPr>
                      <wps:txb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AC791" id="Text Box 140" o:spid="_x0000_s1118" type="#_x0000_t202" style="position:absolute;margin-left:195.55pt;margin-top:4.15pt;width:249.5pt;height:34.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" fillcolor="white [3201]" stroked="f" strokeweight=".5pt">
                <v:textbox>
                  <w:txbxContent>
                    <w:p w14:paraId="31264328" w14:textId="77777777" w:rsidR="005221A7" w:rsidRPr="00241CBC" w:rsidRDefault="005221A7" w:rsidP="005221A7">
                      <w:pPr>
                        <w:rPr>
                          <w:rFonts w:ascii="Times" w:hAnsi="Times"/>
                        </w:rPr>
                      </w:pPr>
                      <w:r>
                        <w:rPr>
                          <w:rFonts w:ascii="Times" w:hAnsi="Times"/>
                        </w:rPr>
                        <w:t>How insecure, discourages, irritated, stressed, and annoyed were you?</w:t>
                      </w:r>
                    </w:p>
                  </w:txbxContent>
                </v:textbox>
              </v:shape>
            </w:pict>
          </mc:Fallback>
        </mc:AlternateContent>
      </w:r>
    </w:p>
    <w:p w14:paraId="1BB87023"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8640" behindDoc="0" locked="0" layoutInCell="1" allowOverlap="1" wp14:anchorId="197CE412" wp14:editId="674656DC">
                <wp:simplePos x="0" y="0"/>
                <wp:positionH relativeFrom="column">
                  <wp:posOffset>248632</wp:posOffset>
                </wp:positionH>
                <wp:positionV relativeFrom="paragraph">
                  <wp:posOffset>12584</wp:posOffset>
                </wp:positionV>
                <wp:extent cx="1215736" cy="279862"/>
                <wp:effectExtent l="0" t="0" r="3810" b="0"/>
                <wp:wrapNone/>
                <wp:docPr id="133" name="Text Box 133"/>
                <wp:cNvGraphicFramePr/>
                <a:graphic xmlns:a="http://schemas.openxmlformats.org/drawingml/2006/main">
                  <a:graphicData uri="http://schemas.microsoft.com/office/word/2010/wordprocessingShape">
                    <wps:wsp>
                      <wps:cNvSpPr txBox="1"/>
                      <wps:spPr>
                        <a:xfrm>
                          <a:off x="0" y="0"/>
                          <a:ext cx="1215736" cy="279862"/>
                        </a:xfrm>
                        <a:prstGeom prst="rect">
                          <a:avLst/>
                        </a:prstGeom>
                        <a:solidFill>
                          <a:schemeClr val="lt1"/>
                        </a:solidFill>
                        <a:ln w="6350">
                          <a:noFill/>
                        </a:ln>
                      </wps:spPr>
                      <wps:txb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E412" id="Text Box 133" o:spid="_x0000_s1119" type="#_x0000_t202" style="position:absolute;margin-left:19.6pt;margin-top:1pt;width:95.75pt;height:22.0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" fillcolor="white [3201]" stroked="f" strokeweight=".5pt">
                <v:textbox>
                  <w:txbxContent>
                    <w:p w14:paraId="115CB77D" w14:textId="77777777" w:rsidR="005221A7" w:rsidRPr="008C53FA" w:rsidRDefault="005221A7" w:rsidP="005221A7">
                      <w:pPr>
                        <w:rPr>
                          <w:rFonts w:ascii="Times" w:hAnsi="Times"/>
                          <w:b/>
                          <w:bCs/>
                        </w:rPr>
                      </w:pPr>
                      <w:r w:rsidRPr="008C53FA">
                        <w:rPr>
                          <w:rFonts w:ascii="Times" w:hAnsi="Times"/>
                          <w:b/>
                          <w:bCs/>
                        </w:rPr>
                        <w:t>Frustration</w:t>
                      </w:r>
                    </w:p>
                  </w:txbxContent>
                </v:textbox>
              </v:shape>
            </w:pict>
          </mc:Fallback>
        </mc:AlternateContent>
      </w:r>
    </w:p>
    <w:p w14:paraId="0DB29FB9" w14:textId="77777777" w:rsidR="005221A7" w:rsidRPr="00626C51" w:rsidRDefault="005221A7" w:rsidP="005221A7">
      <w:pPr>
        <w:rPr>
          <w:color w:val="C00000"/>
        </w:rPr>
      </w:pPr>
      <w:r w:rsidRPr="00626C51">
        <w:rPr>
          <w:noProof/>
          <w:color w:val="C00000"/>
        </w:rPr>
        <mc:AlternateContent>
          <mc:Choice Requires="wps">
            <w:drawing>
              <wp:anchor distT="0" distB="0" distL="114300" distR="114300" simplePos="0" relativeHeight="251882496" behindDoc="0" locked="0" layoutInCell="1" allowOverlap="1" wp14:anchorId="107F2B56" wp14:editId="35E7EBF7">
                <wp:simplePos x="0" y="0"/>
                <wp:positionH relativeFrom="column">
                  <wp:posOffset>3217141</wp:posOffset>
                </wp:positionH>
                <wp:positionV relativeFrom="paragraph">
                  <wp:posOffset>113665</wp:posOffset>
                </wp:positionV>
                <wp:extent cx="0" cy="252095"/>
                <wp:effectExtent l="0" t="0" r="12700" b="14605"/>
                <wp:wrapNone/>
                <wp:docPr id="125" name="Straight Connector 125"/>
                <wp:cNvGraphicFramePr/>
                <a:graphic xmlns:a="http://schemas.openxmlformats.org/drawingml/2006/main">
                  <a:graphicData uri="http://schemas.microsoft.com/office/word/2010/wordprocessingShape">
                    <wps:wsp>
                      <wps:cNvCnPr/>
                      <wps:spPr>
                        <a:xfrm>
                          <a:off x="0" y="0"/>
                          <a:ext cx="0" cy="252095"/>
                        </a:xfrm>
                        <a:prstGeom prst="line">
                          <a:avLst/>
                        </a:prstGeom>
                        <a:ln w="15875">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BAA93A" id="Straight Connector 125" o:spid="_x0000_s1026" style="position:absolute;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3.3pt,8.95pt" to="253.3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" strokecolor="black [3213]" strokeweight="1.25pt">
                <v:stroke joinstyle="miter"/>
              </v:line>
            </w:pict>
          </mc:Fallback>
        </mc:AlternateContent>
      </w:r>
      <w:r w:rsidRPr="00626C51">
        <w:rPr>
          <w:noProof/>
          <w:color w:val="C00000"/>
        </w:rPr>
        <mc:AlternateContent>
          <mc:Choice Requires="wps">
            <w:drawing>
              <wp:anchor distT="0" distB="0" distL="114300" distR="114300" simplePos="0" relativeHeight="251883520" behindDoc="0" locked="0" layoutInCell="1" allowOverlap="1" wp14:anchorId="2EF01BBF" wp14:editId="4C652D1A">
                <wp:simplePos x="0" y="0"/>
                <wp:positionH relativeFrom="column">
                  <wp:posOffset>-124691</wp:posOffset>
                </wp:positionH>
                <wp:positionV relativeFrom="paragraph">
                  <wp:posOffset>188018</wp:posOffset>
                </wp:positionV>
                <wp:extent cx="301336" cy="197427"/>
                <wp:effectExtent l="0" t="0" r="3810" b="6350"/>
                <wp:wrapNone/>
                <wp:docPr id="124" name="Text Box 124"/>
                <wp:cNvGraphicFramePr/>
                <a:graphic xmlns:a="http://schemas.openxmlformats.org/drawingml/2006/main">
                  <a:graphicData uri="http://schemas.microsoft.com/office/word/2010/wordprocessingShape">
                    <wps:wsp>
                      <wps:cNvSpPr txBox="1"/>
                      <wps:spPr>
                        <a:xfrm>
                          <a:off x="0" y="0"/>
                          <a:ext cx="301336" cy="197427"/>
                        </a:xfrm>
                        <a:prstGeom prst="rect">
                          <a:avLst/>
                        </a:prstGeom>
                        <a:solidFill>
                          <a:schemeClr val="lt1"/>
                        </a:solidFill>
                        <a:ln w="6350">
                          <a:noFill/>
                        </a:ln>
                      </wps:spPr>
                      <wps:txbx>
                        <w:txbxContent>
                          <w:p w14:paraId="3D6FDFAA" w14:textId="77777777" w:rsidR="005221A7" w:rsidRPr="003E64D5" w:rsidRDefault="005221A7" w:rsidP="005221A7">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1BBF" id="Text Box 124" o:spid="_x0000_s1120" type="#_x0000_t202" style="position:absolute;margin-left:-9.8pt;margin-top:14.8pt;width:23.75pt;height:15.5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" fillcolor="white [3201]" stroked="f" strokeweight=".5pt">
                <v:textbox inset="0,0,0,0">
                  <w:txbxContent>
                    <w:p w14:paraId="3D6FDFAA" w14:textId="77777777" w:rsidR="005221A7" w:rsidRPr="003E64D5" w:rsidRDefault="005221A7" w:rsidP="005221A7">
                      <w:r>
                        <w:t>6.</w:t>
                      </w:r>
                    </w:p>
                  </w:txbxContent>
                </v:textbox>
              </v:shape>
            </w:pict>
          </mc:Fallback>
        </mc:AlternateContent>
      </w:r>
    </w:p>
    <w:tbl>
      <w:tblPr>
        <w:tblStyle w:val="TableGrid"/>
        <w:tblW w:w="0" w:type="auto"/>
        <w:tblInd w:w="567" w:type="dxa"/>
        <w:tblBorders>
          <w:top w:val="none" w:sz="0"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50"/>
        <w:gridCol w:w="450"/>
        <w:gridCol w:w="450"/>
        <w:gridCol w:w="450"/>
        <w:gridCol w:w="451"/>
        <w:gridCol w:w="451"/>
        <w:gridCol w:w="451"/>
        <w:gridCol w:w="451"/>
        <w:gridCol w:w="451"/>
        <w:gridCol w:w="451"/>
        <w:gridCol w:w="451"/>
        <w:gridCol w:w="451"/>
        <w:gridCol w:w="451"/>
        <w:gridCol w:w="451"/>
        <w:gridCol w:w="451"/>
        <w:gridCol w:w="451"/>
        <w:gridCol w:w="451"/>
        <w:gridCol w:w="451"/>
        <w:gridCol w:w="451"/>
        <w:gridCol w:w="451"/>
      </w:tblGrid>
      <w:tr w:rsidR="00626C51" w:rsidRPr="00626C51" w14:paraId="1EA90C5A" w14:textId="77777777" w:rsidTr="00DC40D6">
        <w:tc>
          <w:tcPr>
            <w:tcW w:w="450" w:type="dxa"/>
          </w:tcPr>
          <w:p w14:paraId="18A627BE" w14:textId="77777777" w:rsidR="005221A7" w:rsidRPr="00626C51" w:rsidRDefault="005221A7" w:rsidP="00DC40D6">
            <w:pPr>
              <w:rPr>
                <w:color w:val="C00000"/>
              </w:rPr>
            </w:pPr>
          </w:p>
        </w:tc>
        <w:tc>
          <w:tcPr>
            <w:tcW w:w="450" w:type="dxa"/>
          </w:tcPr>
          <w:p w14:paraId="394F6BF5" w14:textId="77777777" w:rsidR="005221A7" w:rsidRPr="00626C51" w:rsidRDefault="005221A7" w:rsidP="00DC40D6">
            <w:pPr>
              <w:rPr>
                <w:color w:val="C00000"/>
              </w:rPr>
            </w:pPr>
          </w:p>
        </w:tc>
        <w:tc>
          <w:tcPr>
            <w:tcW w:w="450" w:type="dxa"/>
          </w:tcPr>
          <w:p w14:paraId="36ED57DE" w14:textId="77777777" w:rsidR="005221A7" w:rsidRPr="00626C51" w:rsidRDefault="005221A7" w:rsidP="00DC40D6">
            <w:pPr>
              <w:rPr>
                <w:color w:val="C00000"/>
              </w:rPr>
            </w:pPr>
          </w:p>
        </w:tc>
        <w:tc>
          <w:tcPr>
            <w:tcW w:w="450" w:type="dxa"/>
          </w:tcPr>
          <w:p w14:paraId="4A50AC86" w14:textId="77777777" w:rsidR="005221A7" w:rsidRPr="00626C51" w:rsidRDefault="005221A7" w:rsidP="00DC40D6">
            <w:pPr>
              <w:rPr>
                <w:color w:val="C00000"/>
              </w:rPr>
            </w:pPr>
          </w:p>
        </w:tc>
        <w:tc>
          <w:tcPr>
            <w:tcW w:w="451" w:type="dxa"/>
          </w:tcPr>
          <w:p w14:paraId="13F77875" w14:textId="77777777" w:rsidR="005221A7" w:rsidRPr="00626C51" w:rsidRDefault="005221A7" w:rsidP="00DC40D6">
            <w:pPr>
              <w:rPr>
                <w:color w:val="C00000"/>
              </w:rPr>
            </w:pPr>
          </w:p>
        </w:tc>
        <w:tc>
          <w:tcPr>
            <w:tcW w:w="451" w:type="dxa"/>
          </w:tcPr>
          <w:p w14:paraId="17D4E9F0" w14:textId="77777777" w:rsidR="005221A7" w:rsidRPr="00626C51" w:rsidRDefault="005221A7" w:rsidP="00DC40D6">
            <w:pPr>
              <w:rPr>
                <w:color w:val="C00000"/>
              </w:rPr>
            </w:pPr>
          </w:p>
        </w:tc>
        <w:tc>
          <w:tcPr>
            <w:tcW w:w="451" w:type="dxa"/>
          </w:tcPr>
          <w:p w14:paraId="5E1F4FF6" w14:textId="77777777" w:rsidR="005221A7" w:rsidRPr="00626C51" w:rsidRDefault="005221A7" w:rsidP="00DC40D6">
            <w:pPr>
              <w:rPr>
                <w:color w:val="C00000"/>
              </w:rPr>
            </w:pPr>
          </w:p>
        </w:tc>
        <w:tc>
          <w:tcPr>
            <w:tcW w:w="451" w:type="dxa"/>
          </w:tcPr>
          <w:p w14:paraId="724B7DE9" w14:textId="77777777" w:rsidR="005221A7" w:rsidRPr="00626C51" w:rsidRDefault="005221A7" w:rsidP="00DC40D6">
            <w:pPr>
              <w:rPr>
                <w:color w:val="C00000"/>
              </w:rPr>
            </w:pPr>
          </w:p>
        </w:tc>
        <w:tc>
          <w:tcPr>
            <w:tcW w:w="451" w:type="dxa"/>
          </w:tcPr>
          <w:p w14:paraId="552A42E9" w14:textId="77777777" w:rsidR="005221A7" w:rsidRPr="00626C51" w:rsidRDefault="005221A7" w:rsidP="00DC40D6">
            <w:pPr>
              <w:rPr>
                <w:color w:val="C00000"/>
              </w:rPr>
            </w:pPr>
          </w:p>
        </w:tc>
        <w:tc>
          <w:tcPr>
            <w:tcW w:w="451" w:type="dxa"/>
          </w:tcPr>
          <w:p w14:paraId="5155DACE" w14:textId="77777777" w:rsidR="005221A7" w:rsidRPr="00626C51" w:rsidRDefault="005221A7" w:rsidP="00DC40D6">
            <w:pPr>
              <w:rPr>
                <w:color w:val="C00000"/>
              </w:rPr>
            </w:pPr>
          </w:p>
        </w:tc>
        <w:tc>
          <w:tcPr>
            <w:tcW w:w="451" w:type="dxa"/>
          </w:tcPr>
          <w:p w14:paraId="65B7FBD5" w14:textId="77777777" w:rsidR="005221A7" w:rsidRPr="00626C51" w:rsidRDefault="005221A7" w:rsidP="00DC40D6">
            <w:pPr>
              <w:rPr>
                <w:color w:val="C00000"/>
              </w:rPr>
            </w:pPr>
          </w:p>
        </w:tc>
        <w:tc>
          <w:tcPr>
            <w:tcW w:w="451" w:type="dxa"/>
          </w:tcPr>
          <w:p w14:paraId="5E4502E7" w14:textId="77777777" w:rsidR="005221A7" w:rsidRPr="00626C51" w:rsidRDefault="005221A7" w:rsidP="00DC40D6">
            <w:pPr>
              <w:rPr>
                <w:color w:val="C00000"/>
              </w:rPr>
            </w:pPr>
          </w:p>
        </w:tc>
        <w:tc>
          <w:tcPr>
            <w:tcW w:w="451" w:type="dxa"/>
          </w:tcPr>
          <w:p w14:paraId="188D40AC" w14:textId="77777777" w:rsidR="005221A7" w:rsidRPr="00626C51" w:rsidRDefault="005221A7" w:rsidP="00DC40D6">
            <w:pPr>
              <w:rPr>
                <w:color w:val="C00000"/>
              </w:rPr>
            </w:pPr>
          </w:p>
        </w:tc>
        <w:tc>
          <w:tcPr>
            <w:tcW w:w="451" w:type="dxa"/>
          </w:tcPr>
          <w:p w14:paraId="7DF6B769" w14:textId="77777777" w:rsidR="005221A7" w:rsidRPr="00626C51" w:rsidRDefault="005221A7" w:rsidP="00DC40D6">
            <w:pPr>
              <w:rPr>
                <w:color w:val="C00000"/>
              </w:rPr>
            </w:pPr>
          </w:p>
        </w:tc>
        <w:tc>
          <w:tcPr>
            <w:tcW w:w="451" w:type="dxa"/>
          </w:tcPr>
          <w:p w14:paraId="7CE7286F" w14:textId="77777777" w:rsidR="005221A7" w:rsidRPr="00626C51" w:rsidRDefault="005221A7" w:rsidP="00DC40D6">
            <w:pPr>
              <w:rPr>
                <w:color w:val="C00000"/>
              </w:rPr>
            </w:pPr>
          </w:p>
        </w:tc>
        <w:tc>
          <w:tcPr>
            <w:tcW w:w="451" w:type="dxa"/>
          </w:tcPr>
          <w:p w14:paraId="4B071CBD" w14:textId="77777777" w:rsidR="005221A7" w:rsidRPr="00626C51" w:rsidRDefault="005221A7" w:rsidP="00DC40D6">
            <w:pPr>
              <w:rPr>
                <w:color w:val="C00000"/>
              </w:rPr>
            </w:pPr>
          </w:p>
        </w:tc>
        <w:tc>
          <w:tcPr>
            <w:tcW w:w="451" w:type="dxa"/>
          </w:tcPr>
          <w:p w14:paraId="6AE66695" w14:textId="77777777" w:rsidR="005221A7" w:rsidRPr="00626C51" w:rsidRDefault="005221A7" w:rsidP="00DC40D6">
            <w:pPr>
              <w:rPr>
                <w:color w:val="C00000"/>
              </w:rPr>
            </w:pPr>
          </w:p>
        </w:tc>
        <w:tc>
          <w:tcPr>
            <w:tcW w:w="451" w:type="dxa"/>
          </w:tcPr>
          <w:p w14:paraId="23FA5FDC" w14:textId="77777777" w:rsidR="005221A7" w:rsidRPr="00626C51" w:rsidRDefault="005221A7" w:rsidP="00DC40D6">
            <w:pPr>
              <w:rPr>
                <w:color w:val="C00000"/>
              </w:rPr>
            </w:pPr>
          </w:p>
        </w:tc>
        <w:tc>
          <w:tcPr>
            <w:tcW w:w="451" w:type="dxa"/>
          </w:tcPr>
          <w:p w14:paraId="573C4CF8" w14:textId="77777777" w:rsidR="005221A7" w:rsidRPr="00626C51" w:rsidRDefault="005221A7" w:rsidP="00DC40D6">
            <w:pPr>
              <w:rPr>
                <w:color w:val="C00000"/>
              </w:rPr>
            </w:pPr>
          </w:p>
        </w:tc>
        <w:tc>
          <w:tcPr>
            <w:tcW w:w="451" w:type="dxa"/>
          </w:tcPr>
          <w:p w14:paraId="3F619BF6" w14:textId="77777777" w:rsidR="005221A7" w:rsidRPr="00626C51" w:rsidRDefault="005221A7" w:rsidP="00DC40D6">
            <w:pPr>
              <w:rPr>
                <w:color w:val="C00000"/>
              </w:rPr>
            </w:pPr>
          </w:p>
        </w:tc>
      </w:tr>
    </w:tbl>
    <w:p w14:paraId="564BA652" w14:textId="77777777" w:rsidR="005221A7" w:rsidRPr="00626C51" w:rsidRDefault="005221A7" w:rsidP="005221A7">
      <w:pPr>
        <w:rPr>
          <w:color w:val="C00000"/>
        </w:rPr>
      </w:pPr>
      <w:r w:rsidRPr="00626C51">
        <w:rPr>
          <w:noProof/>
          <w:color w:val="C00000"/>
        </w:rPr>
        <mc:AlternateContent>
          <mc:Choice Requires="wpg">
            <w:drawing>
              <wp:anchor distT="0" distB="0" distL="114300" distR="114300" simplePos="0" relativeHeight="251881472" behindDoc="0" locked="0" layoutInCell="1" allowOverlap="1" wp14:anchorId="6080198E" wp14:editId="2D6157FF">
                <wp:simplePos x="0" y="0"/>
                <wp:positionH relativeFrom="column">
                  <wp:posOffset>259715</wp:posOffset>
                </wp:positionH>
                <wp:positionV relativeFrom="paragraph">
                  <wp:posOffset>7216</wp:posOffset>
                </wp:positionV>
                <wp:extent cx="5464695" cy="351790"/>
                <wp:effectExtent l="0" t="0" r="0" b="3810"/>
                <wp:wrapNone/>
                <wp:docPr id="126" name="Group 126"/>
                <wp:cNvGraphicFramePr/>
                <a:graphic xmlns:a="http://schemas.openxmlformats.org/drawingml/2006/main">
                  <a:graphicData uri="http://schemas.microsoft.com/office/word/2010/wordprocessingGroup">
                    <wpg:wgp>
                      <wpg:cNvGrpSpPr/>
                      <wpg:grpSpPr>
                        <a:xfrm>
                          <a:off x="0" y="0"/>
                          <a:ext cx="5464695" cy="351790"/>
                          <a:chOff x="332516" y="0"/>
                          <a:chExt cx="5527956" cy="352486"/>
                        </a:xfrm>
                      </wpg:grpSpPr>
                      <wps:wsp>
                        <wps:cNvPr id="127" name="Text Box 127"/>
                        <wps:cNvSpPr txBox="1"/>
                        <wps:spPr>
                          <a:xfrm>
                            <a:off x="332516" y="0"/>
                            <a:ext cx="1049557" cy="352486"/>
                          </a:xfrm>
                          <a:prstGeom prst="rect">
                            <a:avLst/>
                          </a:prstGeom>
                          <a:solidFill>
                            <a:schemeClr val="lt1"/>
                          </a:solidFill>
                          <a:ln w="6350">
                            <a:noFill/>
                          </a:ln>
                        </wps:spPr>
                        <wps:txbx>
                          <w:txbxContent>
                            <w:p w14:paraId="5C682DEF" w14:textId="77777777" w:rsidR="005221A7" w:rsidRPr="00241CBC" w:rsidRDefault="005221A7" w:rsidP="005221A7">
                              <w:pPr>
                                <w:rPr>
                                  <w:rFonts w:ascii="Times" w:hAnsi="Times"/>
                                </w:rPr>
                              </w:pPr>
                              <w:r>
                                <w:rPr>
                                  <w:rFonts w:ascii="Times" w:hAnsi="Times"/>
                                </w:rPr>
                                <w:t>Very 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4998027" y="0"/>
                            <a:ext cx="862445" cy="301336"/>
                          </a:xfrm>
                          <a:prstGeom prst="rect">
                            <a:avLst/>
                          </a:prstGeom>
                          <a:solidFill>
                            <a:schemeClr val="lt1"/>
                          </a:solidFill>
                          <a:ln w="6350">
                            <a:noFill/>
                          </a:ln>
                        </wps:spPr>
                        <wps:txbx>
                          <w:txbxContent>
                            <w:p w14:paraId="43F10A6E" w14:textId="77777777" w:rsidR="005221A7" w:rsidRPr="00241CBC" w:rsidRDefault="005221A7" w:rsidP="005221A7">
                              <w:pPr>
                                <w:rPr>
                                  <w:rFonts w:ascii="Times" w:hAnsi="Times"/>
                                </w:rPr>
                              </w:pPr>
                              <w:r>
                                <w:rPr>
                                  <w:rFonts w:ascii="Times" w:hAnsi="Times"/>
                                </w:rPr>
                                <w:t>Very High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0198E" id="Group 126" o:spid="_x0000_s1121" style="position:absolute;margin-left:20.45pt;margin-top:.55pt;width:430.3pt;height:27.7pt;z-index:251881472;mso-width-relative:margin;mso-height-relative:margin" coordorigin="3325" coordsize="55279,35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">
                <v:shape id="Text Box 127" o:spid="_x0000_s1122" type="#_x0000_t202" style="position:absolute;left:3325;width:10495;height:35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" fillcolor="white [3201]" stroked="f" strokeweight=".5pt">
                  <v:textbox>
                    <w:txbxContent>
                      <w:p w14:paraId="5C682DEF" w14:textId="77777777" w:rsidR="005221A7" w:rsidRPr="00241CBC" w:rsidRDefault="005221A7" w:rsidP="005221A7">
                        <w:pPr>
                          <w:rPr>
                            <w:rFonts w:ascii="Times" w:hAnsi="Times"/>
                          </w:rPr>
                        </w:pPr>
                        <w:r>
                          <w:rPr>
                            <w:rFonts w:ascii="Times" w:hAnsi="Times"/>
                          </w:rPr>
                          <w:t>Very Low</w:t>
                        </w:r>
                      </w:p>
                    </w:txbxContent>
                  </v:textbox>
                </v:shape>
                <v:shape id="Text Box 128" o:spid="_x0000_s1123" type="#_x0000_t202" style="position:absolute;left:49980;width:8624;height:30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" fillcolor="white [3201]" stroked="f" strokeweight=".5pt">
                  <v:textbox>
                    <w:txbxContent>
                      <w:p w14:paraId="43F10A6E" w14:textId="77777777" w:rsidR="005221A7" w:rsidRPr="00241CBC" w:rsidRDefault="005221A7" w:rsidP="005221A7">
                        <w:pPr>
                          <w:rPr>
                            <w:rFonts w:ascii="Times" w:hAnsi="Times"/>
                          </w:rPr>
                        </w:pPr>
                        <w:r>
                          <w:rPr>
                            <w:rFonts w:ascii="Times" w:hAnsi="Times"/>
                          </w:rPr>
                          <w:t>Very High</w:t>
                        </w:r>
                      </w:p>
                    </w:txbxContent>
                  </v:textbox>
                </v:shape>
              </v:group>
            </w:pict>
          </mc:Fallback>
        </mc:AlternateContent>
      </w:r>
    </w:p>
    <w:p w14:paraId="2F387886" w14:textId="77777777" w:rsidR="005221A7" w:rsidRPr="00626C51" w:rsidRDefault="005221A7" w:rsidP="005221A7">
      <w:pPr>
        <w:rPr>
          <w:color w:val="C00000"/>
        </w:rPr>
      </w:pPr>
      <w:r w:rsidRPr="00626C51">
        <w:rPr>
          <w:color w:val="C00000"/>
        </w:rPr>
        <w:t xml:space="preserve"> </w:t>
      </w:r>
    </w:p>
    <w:p w14:paraId="060D864B" w14:textId="764CFCAF" w:rsidR="00BB0962" w:rsidRDefault="00BB0962" w:rsidP="00A87284">
      <w:pPr>
        <w:spacing w:before="100" w:beforeAutospacing="1" w:after="100" w:afterAutospacing="1"/>
        <w:rPr>
          <w:color w:val="000000" w:themeColor="text1"/>
          <w:sz w:val="28"/>
          <w:szCs w:val="28"/>
        </w:rPr>
      </w:pPr>
    </w:p>
    <w:p w14:paraId="7C7DADB4" w14:textId="6D28C1CF" w:rsidR="00626C51" w:rsidRDefault="00626C51" w:rsidP="00A87284">
      <w:pPr>
        <w:spacing w:before="100" w:beforeAutospacing="1" w:after="100" w:afterAutospacing="1"/>
        <w:rPr>
          <w:color w:val="000000" w:themeColor="text1"/>
          <w:sz w:val="28"/>
          <w:szCs w:val="28"/>
        </w:rPr>
      </w:pPr>
    </w:p>
    <w:p w14:paraId="4FA00614" w14:textId="77777777" w:rsidR="00626C51" w:rsidRDefault="00626C51" w:rsidP="00A87284">
      <w:pPr>
        <w:spacing w:before="100" w:beforeAutospacing="1" w:after="100" w:afterAutospacing="1"/>
        <w:rPr>
          <w:color w:val="000000" w:themeColor="text1"/>
          <w:sz w:val="28"/>
          <w:szCs w:val="28"/>
        </w:rPr>
      </w:pPr>
    </w:p>
    <w:p w14:paraId="59CB99B9" w14:textId="44EE2AAA" w:rsidR="00D16AA7" w:rsidRPr="00DA6588" w:rsidDel="002E2A57" w:rsidRDefault="00BB0962" w:rsidP="00A87284">
      <w:pPr>
        <w:spacing w:before="100" w:beforeAutospacing="1" w:after="100" w:afterAutospacing="1"/>
        <w:rPr>
          <w:del w:id="86" w:author="Rashid Islam" w:date="2022-02-15T17:19:00Z"/>
          <w:b/>
          <w:bCs/>
          <w:color w:val="C00000"/>
          <w:sz w:val="28"/>
          <w:szCs w:val="28"/>
        </w:rPr>
      </w:pPr>
      <w:del w:id="87" w:author="Rashid Islam" w:date="2022-02-15T17:19:00Z">
        <w:r w:rsidRPr="00DA6588" w:rsidDel="002E2A57">
          <w:rPr>
            <w:b/>
            <w:bCs/>
            <w:color w:val="C00000"/>
            <w:sz w:val="28"/>
            <w:szCs w:val="28"/>
          </w:rPr>
          <w:delText>Additional Example</w:delText>
        </w:r>
        <w:r w:rsidR="00653A13" w:rsidRPr="00DA6588" w:rsidDel="002E2A57">
          <w:rPr>
            <w:b/>
            <w:bCs/>
            <w:color w:val="C00000"/>
            <w:sz w:val="28"/>
            <w:szCs w:val="28"/>
          </w:rPr>
          <w:delText>s</w:delText>
        </w:r>
        <w:r w:rsidRPr="00DA6588" w:rsidDel="002E2A57">
          <w:rPr>
            <w:b/>
            <w:bCs/>
            <w:color w:val="C00000"/>
            <w:sz w:val="28"/>
            <w:szCs w:val="28"/>
          </w:rPr>
          <w:delText>:</w:delText>
        </w:r>
      </w:del>
    </w:p>
    <w:p w14:paraId="0B3F75B2" w14:textId="10ABD9E0" w:rsidR="00B85288" w:rsidDel="002E2A57" w:rsidRDefault="00653A13" w:rsidP="00B85288">
      <w:pPr>
        <w:rPr>
          <w:del w:id="88" w:author="Rashid Islam" w:date="2022-02-15T17:19:00Z"/>
          <w:b/>
          <w:bCs/>
          <w:sz w:val="28"/>
          <w:szCs w:val="28"/>
          <w:u w:val="single"/>
        </w:rPr>
      </w:pPr>
      <w:del w:id="89" w:author="Rashid Islam" w:date="2022-02-15T17:19:00Z">
        <w:r w:rsidRPr="00DA6588" w:rsidDel="002E2A57">
          <w:rPr>
            <w:color w:val="C00000"/>
          </w:rPr>
          <w:delText xml:space="preserve">In the following sections, </w:delText>
        </w:r>
        <w:r w:rsidR="00FE0975" w:rsidDel="002E2A57">
          <w:rPr>
            <w:color w:val="C00000"/>
          </w:rPr>
          <w:delText xml:space="preserve">from our implementations, </w:delText>
        </w:r>
        <w:r w:rsidRPr="00DA6588" w:rsidDel="002E2A57">
          <w:rPr>
            <w:color w:val="C00000"/>
          </w:rPr>
          <w:delText xml:space="preserve">we have shown some additional </w:delText>
        </w:r>
        <w:r w:rsidR="00FE0975" w:rsidDel="002E2A57">
          <w:rPr>
            <w:color w:val="C00000"/>
          </w:rPr>
          <w:delText xml:space="preserve">real-life </w:delText>
        </w:r>
        <w:r w:rsidRPr="00DA6588" w:rsidDel="002E2A57">
          <w:rPr>
            <w:color w:val="C00000"/>
          </w:rPr>
          <w:delText xml:space="preserve">charts where we have </w:delText>
        </w:r>
        <w:r w:rsidR="00825F93" w:rsidDel="002E2A57">
          <w:rPr>
            <w:color w:val="C00000"/>
          </w:rPr>
          <w:delText>introduced</w:delText>
        </w:r>
        <w:r w:rsidR="00825F93" w:rsidRPr="00DA6588" w:rsidDel="002E2A57">
          <w:rPr>
            <w:color w:val="C00000"/>
          </w:rPr>
          <w:delText xml:space="preserve"> </w:delText>
        </w:r>
        <w:r w:rsidRPr="00DA6588" w:rsidDel="002E2A57">
          <w:rPr>
            <w:color w:val="C00000"/>
          </w:rPr>
          <w:delText xml:space="preserve">Chromatic </w:delText>
        </w:r>
        <w:r w:rsidR="00DA6588" w:rsidRPr="00DA6588" w:rsidDel="002E2A57">
          <w:rPr>
            <w:color w:val="C00000"/>
          </w:rPr>
          <w:delText>A</w:delText>
        </w:r>
        <w:r w:rsidRPr="00DA6588" w:rsidDel="002E2A57">
          <w:rPr>
            <w:color w:val="C00000"/>
          </w:rPr>
          <w:delText>berration</w:delText>
        </w:r>
        <w:r w:rsidR="00DA6588" w:rsidRPr="00DA6588" w:rsidDel="002E2A57">
          <w:rPr>
            <w:color w:val="C00000"/>
          </w:rPr>
          <w:delText xml:space="preserve"> (CA).</w:delText>
        </w:r>
        <w:r w:rsidR="00B85288" w:rsidRPr="00E0004B" w:rsidDel="002E2A57">
          <w:rPr>
            <w:noProof/>
            <w:sz w:val="28"/>
            <w:szCs w:val="28"/>
          </w:rPr>
          <w:drawing>
            <wp:inline distT="0" distB="0" distL="0" distR="0" wp14:anchorId="31E73DF6" wp14:editId="0F40D439">
              <wp:extent cx="6291580" cy="5020945"/>
              <wp:effectExtent l="12700" t="12700" r="7620" b="8255"/>
              <wp:docPr id="383" name="Picture 38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Chart, bubble chart&#10;&#10;Description automatically generated"/>
                      <pic:cNvPicPr/>
                    </pic:nvPicPr>
                    <pic:blipFill>
                      <a:blip r:embed="rId54"/>
                      <a:stretch>
                        <a:fillRect/>
                      </a:stretch>
                    </pic:blipFill>
                    <pic:spPr>
                      <a:xfrm>
                        <a:off x="0" y="0"/>
                        <a:ext cx="6291580" cy="5020945"/>
                      </a:xfrm>
                      <a:prstGeom prst="rect">
                        <a:avLst/>
                      </a:prstGeom>
                      <a:ln w="3175">
                        <a:solidFill>
                          <a:schemeClr val="bg1">
                            <a:lumMod val="85000"/>
                          </a:schemeClr>
                        </a:solidFill>
                      </a:ln>
                    </pic:spPr>
                  </pic:pic>
                </a:graphicData>
              </a:graphic>
            </wp:inline>
          </w:drawing>
        </w:r>
      </w:del>
    </w:p>
    <w:p w14:paraId="1C92E797" w14:textId="2BD219B4" w:rsidR="00B85288" w:rsidDel="002E2A57" w:rsidRDefault="00B85288" w:rsidP="00B85288">
      <w:pPr>
        <w:rPr>
          <w:del w:id="90" w:author="Rashid Islam" w:date="2022-02-15T17:19:00Z"/>
        </w:rPr>
      </w:pPr>
    </w:p>
    <w:p w14:paraId="4ACB3F9F" w14:textId="3630D220" w:rsidR="00B85288" w:rsidDel="002E2A57" w:rsidRDefault="00B85288" w:rsidP="00B85288">
      <w:pPr>
        <w:rPr>
          <w:del w:id="91" w:author="Rashid Islam" w:date="2022-02-15T17:19:00Z"/>
        </w:rPr>
      </w:pPr>
    </w:p>
    <w:p w14:paraId="7254950E" w14:textId="78251335" w:rsidR="00B85288" w:rsidRPr="00EC42B3" w:rsidDel="002E2A57" w:rsidRDefault="00B85288" w:rsidP="00B85288">
      <w:pPr>
        <w:rPr>
          <w:del w:id="92" w:author="Rashid Islam" w:date="2022-02-15T17:19:00Z"/>
          <w:color w:val="C00000"/>
        </w:rPr>
      </w:pPr>
      <w:del w:id="93" w:author="Rashid Islam" w:date="2022-02-15T17:19:00Z">
        <w:r w:rsidRPr="00EC42B3" w:rsidDel="002E2A57">
          <w:rPr>
            <w:color w:val="C00000"/>
          </w:rPr>
          <w:delText>Figure-</w:delText>
        </w:r>
        <w:r w:rsidR="001910CC" w:rsidRPr="00EC42B3" w:rsidDel="002E2A57">
          <w:rPr>
            <w:color w:val="C00000"/>
          </w:rPr>
          <w:delText>9</w:delText>
        </w:r>
        <w:r w:rsidRPr="00EC42B3" w:rsidDel="002E2A57">
          <w:rPr>
            <w:color w:val="C00000"/>
          </w:rPr>
          <w:delText>: CA</w:delText>
        </w:r>
        <w:r w:rsidR="00EC42B3" w:rsidRPr="00EC42B3" w:rsidDel="002E2A57">
          <w:rPr>
            <w:color w:val="C00000"/>
          </w:rPr>
          <w:delText xml:space="preserve"> representation of bubble chart</w:delText>
        </w:r>
        <w:r w:rsidRPr="00EC42B3" w:rsidDel="002E2A57">
          <w:rPr>
            <w:color w:val="C00000"/>
          </w:rPr>
          <w:delText xml:space="preserve"> on World Map (Detail </w:delText>
        </w:r>
        <w:r w:rsidR="00EC42B3" w:rsidRPr="00EC42B3" w:rsidDel="002E2A57">
          <w:rPr>
            <w:color w:val="C00000"/>
          </w:rPr>
          <w:delText xml:space="preserve">is shown in </w:delText>
        </w:r>
        <w:r w:rsidRPr="00EC42B3" w:rsidDel="002E2A57">
          <w:rPr>
            <w:color w:val="C00000"/>
          </w:rPr>
          <w:delText xml:space="preserve">tooltip for </w:delText>
        </w:r>
        <w:r w:rsidR="00EC42B3" w:rsidRPr="00EC42B3" w:rsidDel="002E2A57">
          <w:rPr>
            <w:color w:val="C00000"/>
          </w:rPr>
          <w:delText xml:space="preserve">the selected country </w:delText>
        </w:r>
        <w:r w:rsidRPr="00EC42B3" w:rsidDel="002E2A57">
          <w:rPr>
            <w:color w:val="C00000"/>
          </w:rPr>
          <w:delText>Canada</w:delText>
        </w:r>
        <w:r w:rsidR="00EC42B3" w:rsidRPr="00EC42B3" w:rsidDel="002E2A57">
          <w:rPr>
            <w:color w:val="C00000"/>
          </w:rPr>
          <w:delText>. The size of the bubble represents the number new cases and CA is represented by the amount of model uncertainty</w:delText>
        </w:r>
        <w:r w:rsidRPr="00EC42B3" w:rsidDel="002E2A57">
          <w:rPr>
            <w:color w:val="C00000"/>
          </w:rPr>
          <w:delText xml:space="preserve">) </w:delText>
        </w:r>
      </w:del>
    </w:p>
    <w:p w14:paraId="057C0BCD" w14:textId="415EBFCF" w:rsidR="00B85288" w:rsidRPr="00DA6588" w:rsidDel="002E2A57" w:rsidRDefault="00B85288" w:rsidP="00A87284">
      <w:pPr>
        <w:spacing w:before="100" w:beforeAutospacing="1" w:after="100" w:afterAutospacing="1"/>
        <w:rPr>
          <w:del w:id="94" w:author="Rashid Islam" w:date="2022-02-15T17:19:00Z"/>
          <w:color w:val="C00000"/>
        </w:rPr>
      </w:pPr>
    </w:p>
    <w:p w14:paraId="39DF4CF7" w14:textId="3C1BC80A" w:rsidR="00D7727F" w:rsidDel="002E2A57" w:rsidRDefault="002A6DBC" w:rsidP="00653A13">
      <w:pPr>
        <w:spacing w:before="100" w:beforeAutospacing="1" w:after="100" w:afterAutospacing="1"/>
        <w:rPr>
          <w:del w:id="95" w:author="Rashid Islam" w:date="2022-02-15T17:19:00Z"/>
          <w:rFonts w:ascii="Times" w:hAnsi="Times"/>
          <w:color w:val="000000" w:themeColor="text1"/>
          <w:shd w:val="clear" w:color="auto" w:fill="FCFDFD"/>
        </w:rPr>
      </w:pPr>
      <w:del w:id="96" w:author="Rashid Islam" w:date="2022-02-15T17:19:00Z">
        <w:r w:rsidDel="002E2A57">
          <w:rPr>
            <w:b/>
            <w:bCs/>
            <w:noProof/>
            <w:color w:val="000000" w:themeColor="text1"/>
            <w:sz w:val="28"/>
            <w:szCs w:val="28"/>
          </w:rPr>
          <w:drawing>
            <wp:inline distT="0" distB="0" distL="0" distR="0" wp14:anchorId="3D91D05E" wp14:editId="10854C14">
              <wp:extent cx="6291580" cy="6234430"/>
              <wp:effectExtent l="0" t="0" r="0" b="1270"/>
              <wp:docPr id="382" name="Picture 38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picture containing shape&#10;&#10;Description automatically generated"/>
                      <pic:cNvPicPr/>
                    </pic:nvPicPr>
                    <pic:blipFill>
                      <a:blip r:embed="rId55"/>
                      <a:stretch>
                        <a:fillRect/>
                      </a:stretch>
                    </pic:blipFill>
                    <pic:spPr>
                      <a:xfrm>
                        <a:off x="0" y="0"/>
                        <a:ext cx="6291580" cy="6234430"/>
                      </a:xfrm>
                      <a:prstGeom prst="rect">
                        <a:avLst/>
                      </a:prstGeom>
                    </pic:spPr>
                  </pic:pic>
                </a:graphicData>
              </a:graphic>
            </wp:inline>
          </w:drawing>
        </w:r>
      </w:del>
    </w:p>
    <w:p w14:paraId="46987E37" w14:textId="7F1DAFA3" w:rsidR="00D7727F" w:rsidRPr="00F60D0F" w:rsidDel="002E2A57" w:rsidRDefault="00D7727F" w:rsidP="00D7727F">
      <w:pPr>
        <w:jc w:val="both"/>
        <w:rPr>
          <w:del w:id="97" w:author="Rashid Islam" w:date="2022-02-15T17:19:00Z"/>
          <w:rFonts w:ascii="Times" w:hAnsi="Times"/>
          <w:color w:val="C00000"/>
          <w:shd w:val="clear" w:color="auto" w:fill="FCFDFD"/>
        </w:rPr>
      </w:pPr>
      <w:del w:id="98" w:author="Rashid Islam" w:date="2022-02-15T17:19:00Z">
        <w:r w:rsidRPr="00F60D0F" w:rsidDel="002E2A57">
          <w:rPr>
            <w:rFonts w:ascii="Times" w:hAnsi="Times"/>
            <w:color w:val="C00000"/>
            <w:shd w:val="clear" w:color="auto" w:fill="FCFDFD"/>
          </w:rPr>
          <w:delText xml:space="preserve">Figure-10: Stream </w:delText>
        </w:r>
        <w:r w:rsidR="002A6DBC" w:rsidRPr="00F60D0F" w:rsidDel="002E2A57">
          <w:rPr>
            <w:rFonts w:ascii="Times" w:hAnsi="Times"/>
            <w:color w:val="C00000"/>
            <w:shd w:val="clear" w:color="auto" w:fill="FCFDFD"/>
          </w:rPr>
          <w:delText xml:space="preserve">Graph </w:delText>
        </w:r>
        <w:r w:rsidRPr="00F60D0F" w:rsidDel="002E2A57">
          <w:rPr>
            <w:rFonts w:ascii="Times" w:hAnsi="Times"/>
            <w:color w:val="C00000"/>
            <w:shd w:val="clear" w:color="auto" w:fill="FCFDFD"/>
          </w:rPr>
          <w:delText>of all countries</w:delText>
        </w:r>
        <w:r w:rsidR="002A6DBC" w:rsidRPr="00F60D0F" w:rsidDel="002E2A57">
          <w:rPr>
            <w:rFonts w:ascii="Times" w:hAnsi="Times"/>
            <w:color w:val="C00000"/>
            <w:shd w:val="clear" w:color="auto" w:fill="FCFDFD"/>
          </w:rPr>
          <w:delText>.</w:delText>
        </w:r>
      </w:del>
    </w:p>
    <w:p w14:paraId="632EDFB1" w14:textId="3298CA55" w:rsidR="00D7727F" w:rsidRPr="00495CCF" w:rsidDel="002E2A57" w:rsidRDefault="00D7727F" w:rsidP="00D7727F">
      <w:pPr>
        <w:jc w:val="both"/>
        <w:rPr>
          <w:del w:id="99" w:author="Rashid Islam" w:date="2022-02-15T17:19:00Z"/>
        </w:rPr>
      </w:pPr>
      <w:del w:id="100" w:author="Rashid Islam" w:date="2022-02-15T17:19:00Z">
        <w:r w:rsidRPr="00017BDA" w:rsidDel="002E2A57">
          <w:rPr>
            <w:noProof/>
            <w:color w:val="FFFFFF" w:themeColor="background1"/>
          </w:rPr>
          <mc:AlternateContent>
            <mc:Choice Requires="wps">
              <w:drawing>
                <wp:anchor distT="0" distB="0" distL="114300" distR="114300" simplePos="0" relativeHeight="251849728" behindDoc="0" locked="0" layoutInCell="1" allowOverlap="1" wp14:anchorId="18486FBB" wp14:editId="52CD26A4">
                  <wp:simplePos x="0" y="0"/>
                  <wp:positionH relativeFrom="column">
                    <wp:posOffset>2982392</wp:posOffset>
                  </wp:positionH>
                  <wp:positionV relativeFrom="paragraph">
                    <wp:posOffset>1866265</wp:posOffset>
                  </wp:positionV>
                  <wp:extent cx="241160" cy="271306"/>
                  <wp:effectExtent l="12700" t="38100" r="13335" b="33655"/>
                  <wp:wrapNone/>
                  <wp:docPr id="23" name="Right Arrow 23"/>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029366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3" o:spid="_x0000_s1026" type="#_x0000_t13" style="position:absolute;margin-left:234.85pt;margin-top:146.95pt;width:19pt;height:21.35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" adj="10800" filled="f" strokecolor="#005f7f [1604]" strokeweight="2pt"/>
              </w:pict>
            </mc:Fallback>
          </mc:AlternateContent>
        </w:r>
        <w:r w:rsidDel="002E2A57">
          <w:rPr>
            <w:noProof/>
          </w:rPr>
          <w:drawing>
            <wp:inline distT="0" distB="0" distL="0" distR="0" wp14:anchorId="61ED75C5" wp14:editId="47E85DDC">
              <wp:extent cx="2869660" cy="4538345"/>
              <wp:effectExtent l="0" t="0" r="635" b="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07269" cy="4597824"/>
                      </a:xfrm>
                      <a:prstGeom prst="rect">
                        <a:avLst/>
                      </a:prstGeom>
                    </pic:spPr>
                  </pic:pic>
                </a:graphicData>
              </a:graphic>
            </wp:inline>
          </w:drawing>
        </w:r>
        <w:r w:rsidDel="002E2A57">
          <w:delText xml:space="preserve">          </w:delText>
        </w:r>
        <w:r w:rsidDel="002E2A57">
          <w:rPr>
            <w:noProof/>
          </w:rPr>
          <w:drawing>
            <wp:inline distT="0" distB="0" distL="0" distR="0" wp14:anchorId="435E1114" wp14:editId="1A593F5D">
              <wp:extent cx="2947481" cy="4595911"/>
              <wp:effectExtent l="0" t="0" r="0" b="1905"/>
              <wp:docPr id="18" name="Picture 1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52475" cy="4603698"/>
                      </a:xfrm>
                      <a:prstGeom prst="rect">
                        <a:avLst/>
                      </a:prstGeom>
                    </pic:spPr>
                  </pic:pic>
                </a:graphicData>
              </a:graphic>
            </wp:inline>
          </w:drawing>
        </w:r>
      </w:del>
    </w:p>
    <w:p w14:paraId="206308C4" w14:textId="31FC9548" w:rsidR="00D16AA7" w:rsidRPr="00C42F8A" w:rsidDel="002E2A57" w:rsidRDefault="00D7727F" w:rsidP="00C42F8A">
      <w:pPr>
        <w:spacing w:before="100" w:beforeAutospacing="1" w:after="100" w:afterAutospacing="1"/>
        <w:jc w:val="both"/>
        <w:rPr>
          <w:del w:id="101" w:author="Rashid Islam" w:date="2022-02-15T17:19:00Z"/>
          <w:color w:val="C00000"/>
        </w:rPr>
      </w:pPr>
      <w:del w:id="102" w:author="Rashid Islam" w:date="2022-02-15T17:19:00Z">
        <w:r w:rsidRPr="00C42F8A" w:rsidDel="002E2A57">
          <w:rPr>
            <w:color w:val="C00000"/>
          </w:rPr>
          <w:delText xml:space="preserve">Figure-11: Stream graph of single </w:delText>
        </w:r>
        <w:r w:rsidR="009727C6" w:rsidDel="002E2A57">
          <w:rPr>
            <w:color w:val="C00000"/>
          </w:rPr>
          <w:delText xml:space="preserve">selected </w:delText>
        </w:r>
        <w:r w:rsidRPr="00C42F8A" w:rsidDel="002E2A57">
          <w:rPr>
            <w:color w:val="C00000"/>
          </w:rPr>
          <w:delText xml:space="preserve">country(left), </w:delText>
        </w:r>
        <w:r w:rsidR="000C0911" w:rsidRPr="00C42F8A" w:rsidDel="002E2A57">
          <w:rPr>
            <w:color w:val="C00000"/>
          </w:rPr>
          <w:delText>Conversion with CA (right)</w:delText>
        </w:r>
        <w:r w:rsidR="006169F8" w:rsidRPr="00C42F8A" w:rsidDel="002E2A57">
          <w:rPr>
            <w:color w:val="C00000"/>
          </w:rPr>
          <w:delText>. We notice that with CA representation it still maintains the peaks of the stream</w:delText>
        </w:r>
        <w:r w:rsidR="00C42F8A" w:rsidRPr="00C42F8A" w:rsidDel="002E2A57">
          <w:rPr>
            <w:color w:val="C00000"/>
          </w:rPr>
          <w:delText xml:space="preserve"> where every column represents a different amount of uncertainty</w:delText>
        </w:r>
        <w:r w:rsidR="009727C6" w:rsidDel="002E2A57">
          <w:rPr>
            <w:color w:val="C00000"/>
          </w:rPr>
          <w:delText xml:space="preserve"> (0-9</w:delText>
        </w:r>
        <w:r w:rsidR="00C42F8A" w:rsidRPr="00C42F8A" w:rsidDel="002E2A57">
          <w:rPr>
            <w:color w:val="C00000"/>
          </w:rPr>
          <w:delText xml:space="preserve"> </w:delText>
        </w:r>
        <w:r w:rsidR="009727C6" w:rsidDel="002E2A57">
          <w:rPr>
            <w:color w:val="C00000"/>
          </w:rPr>
          <w:delText xml:space="preserve">scales </w:delText>
        </w:r>
        <w:r w:rsidR="00C42F8A" w:rsidRPr="00C42F8A" w:rsidDel="002E2A57">
          <w:rPr>
            <w:color w:val="C00000"/>
          </w:rPr>
          <w:delText>and height of the column represents the number of new cases for a specific day.</w:delText>
        </w:r>
      </w:del>
    </w:p>
    <w:p w14:paraId="07E9F57D" w14:textId="41F7AB98" w:rsidR="000C0911" w:rsidDel="002E2A57" w:rsidRDefault="000C0911" w:rsidP="00A87284">
      <w:pPr>
        <w:spacing w:before="100" w:beforeAutospacing="1" w:after="100" w:afterAutospacing="1"/>
        <w:rPr>
          <w:del w:id="103" w:author="Rashid Islam" w:date="2022-02-15T17:19:00Z"/>
          <w:color w:val="000000" w:themeColor="text1"/>
          <w:sz w:val="28"/>
          <w:szCs w:val="28"/>
        </w:rPr>
      </w:pPr>
    </w:p>
    <w:p w14:paraId="5E7706FE" w14:textId="557EC826" w:rsidR="000C0911" w:rsidDel="002E2A57" w:rsidRDefault="000C0911" w:rsidP="00A87284">
      <w:pPr>
        <w:spacing w:before="100" w:beforeAutospacing="1" w:after="100" w:afterAutospacing="1"/>
        <w:rPr>
          <w:del w:id="104" w:author="Rashid Islam" w:date="2022-02-15T17:19:00Z"/>
          <w:color w:val="000000" w:themeColor="text1"/>
          <w:sz w:val="28"/>
          <w:szCs w:val="28"/>
        </w:rPr>
      </w:pPr>
    </w:p>
    <w:p w14:paraId="02A33DA8" w14:textId="2D185A99" w:rsidR="000C0911" w:rsidDel="002E2A57" w:rsidRDefault="000C0911" w:rsidP="00A87284">
      <w:pPr>
        <w:spacing w:before="100" w:beforeAutospacing="1" w:after="100" w:afterAutospacing="1"/>
        <w:rPr>
          <w:del w:id="105" w:author="Rashid Islam" w:date="2022-02-15T17:19:00Z"/>
          <w:color w:val="000000" w:themeColor="text1"/>
          <w:sz w:val="28"/>
          <w:szCs w:val="28"/>
        </w:rPr>
      </w:pPr>
      <w:del w:id="106" w:author="Rashid Islam" w:date="2022-02-15T17:19:00Z">
        <w:r w:rsidDel="002E2A57">
          <w:rPr>
            <w:rFonts w:ascii="Times" w:hAnsi="Times"/>
            <w:b/>
            <w:bCs/>
            <w:noProof/>
            <w:color w:val="000000" w:themeColor="text1"/>
          </w:rPr>
          <w:drawing>
            <wp:inline distT="0" distB="0" distL="0" distR="0" wp14:anchorId="08C66EB4" wp14:editId="3F91965B">
              <wp:extent cx="5731510" cy="5887720"/>
              <wp:effectExtent l="0" t="0" r="0" b="5080"/>
              <wp:docPr id="381" name="Picture 3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del>
    </w:p>
    <w:p w14:paraId="74BC43D6" w14:textId="4ADD0C29" w:rsidR="000C0911" w:rsidRPr="00D30099" w:rsidDel="002E2A57" w:rsidRDefault="000C0911" w:rsidP="00C42F8A">
      <w:pPr>
        <w:spacing w:before="100" w:beforeAutospacing="1" w:after="100" w:afterAutospacing="1"/>
        <w:jc w:val="both"/>
        <w:rPr>
          <w:del w:id="107" w:author="Rashid Islam" w:date="2022-02-15T17:19:00Z"/>
          <w:color w:val="C00000"/>
        </w:rPr>
      </w:pPr>
      <w:del w:id="108" w:author="Rashid Islam" w:date="2022-02-15T17:19:00Z">
        <w:r w:rsidRPr="00D30099" w:rsidDel="002E2A57">
          <w:rPr>
            <w:color w:val="C00000"/>
          </w:rPr>
          <w:delText>Figure-</w:delText>
        </w:r>
        <w:r w:rsidR="001910CC" w:rsidRPr="00D30099" w:rsidDel="002E2A57">
          <w:rPr>
            <w:color w:val="C00000"/>
          </w:rPr>
          <w:delText>12</w:delText>
        </w:r>
        <w:r w:rsidRPr="00D30099" w:rsidDel="002E2A57">
          <w:rPr>
            <w:color w:val="C00000"/>
          </w:rPr>
          <w:delText xml:space="preserve">: Stream graph of Models for single country </w:delText>
        </w:r>
        <w:r w:rsidR="00C42F8A" w:rsidRPr="00D30099" w:rsidDel="002E2A57">
          <w:rPr>
            <w:color w:val="C00000"/>
          </w:rPr>
          <w:delText>with the help of CA representation. Every column represents distinct uncertainty in the scale range of 0-9.</w:delText>
        </w:r>
      </w:del>
    </w:p>
    <w:p w14:paraId="168A39E4" w14:textId="1D2864C7" w:rsidR="00D16AA7" w:rsidDel="002E2A57" w:rsidRDefault="00D16AA7" w:rsidP="00A87284">
      <w:pPr>
        <w:spacing w:before="100" w:beforeAutospacing="1" w:after="100" w:afterAutospacing="1"/>
        <w:rPr>
          <w:del w:id="109" w:author="Rashid Islam" w:date="2022-02-15T17:19:00Z"/>
          <w:color w:val="000000" w:themeColor="text1"/>
          <w:sz w:val="28"/>
          <w:szCs w:val="28"/>
        </w:rPr>
      </w:pPr>
    </w:p>
    <w:p w14:paraId="4D08F59F" w14:textId="31AEDEA4" w:rsidR="000C0911" w:rsidDel="002E2A57" w:rsidRDefault="000C0911" w:rsidP="00A87284">
      <w:pPr>
        <w:spacing w:before="100" w:beforeAutospacing="1" w:after="100" w:afterAutospacing="1"/>
        <w:rPr>
          <w:del w:id="110" w:author="Rashid Islam" w:date="2022-02-15T17:19:00Z"/>
          <w:color w:val="000000" w:themeColor="text1"/>
          <w:sz w:val="28"/>
          <w:szCs w:val="28"/>
        </w:rPr>
      </w:pPr>
    </w:p>
    <w:p w14:paraId="4EE86647" w14:textId="1CA003D6" w:rsidR="000C0911" w:rsidDel="002E2A57" w:rsidRDefault="000C0911" w:rsidP="00A87284">
      <w:pPr>
        <w:spacing w:before="100" w:beforeAutospacing="1" w:after="100" w:afterAutospacing="1"/>
        <w:rPr>
          <w:del w:id="111" w:author="Rashid Islam" w:date="2022-02-15T17:19:00Z"/>
          <w:color w:val="000000" w:themeColor="text1"/>
          <w:sz w:val="28"/>
          <w:szCs w:val="28"/>
        </w:rPr>
      </w:pPr>
    </w:p>
    <w:p w14:paraId="4CC56678" w14:textId="41BFDC71" w:rsidR="000C0911" w:rsidDel="002E2A57" w:rsidRDefault="000C0911" w:rsidP="00A87284">
      <w:pPr>
        <w:spacing w:before="100" w:beforeAutospacing="1" w:after="100" w:afterAutospacing="1"/>
        <w:rPr>
          <w:del w:id="112" w:author="Rashid Islam" w:date="2022-02-15T17:19:00Z"/>
          <w:color w:val="000000" w:themeColor="text1"/>
          <w:sz w:val="28"/>
          <w:szCs w:val="28"/>
        </w:rPr>
      </w:pPr>
    </w:p>
    <w:p w14:paraId="56B75180" w14:textId="7878C1A0" w:rsidR="000C0911" w:rsidDel="002E2A57" w:rsidRDefault="000C0911" w:rsidP="00A87284">
      <w:pPr>
        <w:spacing w:before="100" w:beforeAutospacing="1" w:after="100" w:afterAutospacing="1"/>
        <w:rPr>
          <w:del w:id="113" w:author="Rashid Islam" w:date="2022-02-15T17:19:00Z"/>
          <w:color w:val="000000" w:themeColor="text1"/>
          <w:sz w:val="28"/>
          <w:szCs w:val="28"/>
        </w:rPr>
      </w:pPr>
    </w:p>
    <w:p w14:paraId="15741C14" w14:textId="68D46CA3" w:rsidR="000C0911" w:rsidDel="002E2A57" w:rsidRDefault="000C0911" w:rsidP="00A87284">
      <w:pPr>
        <w:spacing w:before="100" w:beforeAutospacing="1" w:after="100" w:afterAutospacing="1"/>
        <w:rPr>
          <w:del w:id="114" w:author="Rashid Islam" w:date="2022-02-15T17:19:00Z"/>
          <w:color w:val="000000" w:themeColor="text1"/>
          <w:sz w:val="28"/>
          <w:szCs w:val="28"/>
        </w:rPr>
      </w:pPr>
      <w:del w:id="115" w:author="Rashid Islam" w:date="2022-02-15T17:19:00Z">
        <w:r w:rsidDel="002E2A57">
          <w:rPr>
            <w:noProof/>
            <w:color w:val="000000" w:themeColor="text1"/>
          </w:rPr>
          <w:drawing>
            <wp:inline distT="0" distB="0" distL="0" distR="0" wp14:anchorId="24DFD0B1" wp14:editId="3955D52B">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del>
    </w:p>
    <w:p w14:paraId="5F8DC419" w14:textId="4644ABDD" w:rsidR="000C0911" w:rsidRPr="00D30099" w:rsidDel="002E2A57" w:rsidRDefault="000C0911" w:rsidP="006169F8">
      <w:pPr>
        <w:spacing w:before="100" w:beforeAutospacing="1" w:after="100" w:afterAutospacing="1"/>
        <w:jc w:val="both"/>
        <w:rPr>
          <w:del w:id="116" w:author="Rashid Islam" w:date="2022-02-15T17:19:00Z"/>
          <w:color w:val="C00000"/>
        </w:rPr>
      </w:pPr>
      <w:del w:id="117" w:author="Rashid Islam" w:date="2022-02-15T17:19:00Z">
        <w:r w:rsidRPr="00D30099" w:rsidDel="002E2A57">
          <w:rPr>
            <w:color w:val="C00000"/>
          </w:rPr>
          <w:delText xml:space="preserve">Figure-: Star-Fish layout </w:delText>
        </w:r>
        <w:r w:rsidR="002D6F7A" w:rsidRPr="00D30099" w:rsidDel="002E2A57">
          <w:rPr>
            <w:color w:val="C00000"/>
          </w:rPr>
          <w:delText>(</w:delText>
        </w:r>
        <w:r w:rsidR="00611A8D" w:rsidRPr="00D30099" w:rsidDel="002E2A57">
          <w:rPr>
            <w:color w:val="C00000"/>
          </w:rPr>
          <w:delText xml:space="preserve">In center, we depicted bubble chart of zoom-in view and on clicking country of interest it popped up of a stream graph based on the position of the country, that means the stream graph is rotated by the angle of its position from center point of the bubble graph. It helps user to perceive an abstract idea about how the flow </w:delText>
        </w:r>
        <w:r w:rsidR="006169F8" w:rsidRPr="00D30099" w:rsidDel="002E2A57">
          <w:rPr>
            <w:color w:val="C00000"/>
          </w:rPr>
          <w:delText xml:space="preserve">of number of cases goes and their respective daily </w:delText>
        </w:r>
        <w:r w:rsidR="00611A8D" w:rsidRPr="00D30099" w:rsidDel="002E2A57">
          <w:rPr>
            <w:color w:val="C00000"/>
          </w:rPr>
          <w:delText>uncertaint</w:delText>
        </w:r>
        <w:r w:rsidR="006169F8" w:rsidRPr="00D30099" w:rsidDel="002E2A57">
          <w:rPr>
            <w:color w:val="C00000"/>
          </w:rPr>
          <w:delText>ies</w:delText>
        </w:r>
        <w:r w:rsidR="002D6F7A" w:rsidRPr="00D30099" w:rsidDel="002E2A57">
          <w:rPr>
            <w:color w:val="C00000"/>
          </w:rPr>
          <w:delText>)</w:delText>
        </w:r>
      </w:del>
    </w:p>
    <w:p w14:paraId="3F7D7C89" w14:textId="5C514F0A" w:rsidR="000C0911" w:rsidDel="002E2A57" w:rsidRDefault="005D65AB" w:rsidP="00A87284">
      <w:pPr>
        <w:spacing w:before="100" w:beforeAutospacing="1" w:after="100" w:afterAutospacing="1"/>
        <w:rPr>
          <w:del w:id="118" w:author="Rashid Islam" w:date="2022-02-15T17:19:00Z"/>
          <w:color w:val="000000" w:themeColor="text1"/>
          <w:sz w:val="28"/>
          <w:szCs w:val="28"/>
        </w:rPr>
      </w:pPr>
      <w:del w:id="119" w:author="Rashid Islam" w:date="2022-02-15T17:19:00Z">
        <w:r w:rsidDel="002E2A57">
          <w:rPr>
            <w:noProof/>
            <w:color w:val="000000" w:themeColor="text1"/>
            <w:sz w:val="28"/>
            <w:szCs w:val="28"/>
          </w:rPr>
          <w:drawing>
            <wp:inline distT="0" distB="0" distL="0" distR="0" wp14:anchorId="7B2D6210" wp14:editId="77D203BD">
              <wp:extent cx="6291580" cy="4385945"/>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60"/>
                      <a:stretch>
                        <a:fillRect/>
                      </a:stretch>
                    </pic:blipFill>
                    <pic:spPr>
                      <a:xfrm>
                        <a:off x="0" y="0"/>
                        <a:ext cx="6291580" cy="4385945"/>
                      </a:xfrm>
                      <a:prstGeom prst="rect">
                        <a:avLst/>
                      </a:prstGeom>
                    </pic:spPr>
                  </pic:pic>
                </a:graphicData>
              </a:graphic>
            </wp:inline>
          </w:drawing>
        </w:r>
      </w:del>
    </w:p>
    <w:p w14:paraId="0971716D" w14:textId="36520CFF" w:rsidR="002D6F7A" w:rsidRPr="005D65AB" w:rsidDel="002E2A57" w:rsidRDefault="002D6F7A" w:rsidP="00A87284">
      <w:pPr>
        <w:spacing w:before="100" w:beforeAutospacing="1" w:after="100" w:afterAutospacing="1"/>
        <w:rPr>
          <w:del w:id="120" w:author="Rashid Islam" w:date="2022-02-15T17:19:00Z"/>
          <w:color w:val="C00000"/>
          <w:sz w:val="28"/>
          <w:szCs w:val="28"/>
        </w:rPr>
      </w:pPr>
    </w:p>
    <w:p w14:paraId="6D5AE43A" w14:textId="709A4898" w:rsidR="000C0911" w:rsidRPr="005D65AB" w:rsidDel="002E2A57" w:rsidRDefault="002D6F7A" w:rsidP="00A87284">
      <w:pPr>
        <w:spacing w:before="100" w:beforeAutospacing="1" w:after="100" w:afterAutospacing="1"/>
        <w:rPr>
          <w:del w:id="121" w:author="Rashid Islam" w:date="2022-02-15T17:19:00Z"/>
          <w:rFonts w:ascii="Times" w:hAnsi="Times"/>
          <w:color w:val="C00000"/>
        </w:rPr>
      </w:pPr>
      <w:del w:id="122" w:author="Rashid Islam" w:date="2022-02-15T17:19:00Z">
        <w:r w:rsidRPr="005D65AB" w:rsidDel="002E2A57">
          <w:rPr>
            <w:color w:val="C00000"/>
            <w:sz w:val="28"/>
            <w:szCs w:val="28"/>
          </w:rPr>
          <w:delText xml:space="preserve">Figure-: </w:delText>
        </w:r>
        <w:r w:rsidRPr="005D65AB" w:rsidDel="002E2A57">
          <w:rPr>
            <w:rFonts w:ascii="Times" w:hAnsi="Times"/>
            <w:color w:val="C00000"/>
          </w:rPr>
          <w:delText xml:space="preserve">Impact chart </w:delText>
        </w:r>
        <w:r w:rsidR="00B021DA" w:rsidRPr="005D65AB" w:rsidDel="002E2A57">
          <w:rPr>
            <w:rFonts w:ascii="Times" w:hAnsi="Times"/>
            <w:color w:val="C00000"/>
          </w:rPr>
          <w:delText xml:space="preserve">(Daily new cases vs Country). </w:delText>
        </w:r>
        <w:r w:rsidR="00653A13" w:rsidRPr="005D65AB" w:rsidDel="002E2A57">
          <w:rPr>
            <w:rFonts w:ascii="Times" w:hAnsi="Times"/>
            <w:color w:val="C00000"/>
          </w:rPr>
          <w:delText>T</w:delText>
        </w:r>
        <w:r w:rsidRPr="005D65AB" w:rsidDel="002E2A57">
          <w:rPr>
            <w:rFonts w:ascii="Times" w:hAnsi="Times"/>
            <w:color w:val="C00000"/>
          </w:rPr>
          <w:delText>extures</w:delText>
        </w:r>
        <w:r w:rsidR="00B021DA" w:rsidRPr="005D65AB" w:rsidDel="002E2A57">
          <w:rPr>
            <w:rFonts w:ascii="Times" w:hAnsi="Times"/>
            <w:color w:val="C00000"/>
          </w:rPr>
          <w:delText xml:space="preserve"> of CA are used to fill every cell of the grid. In every cell there are three circ</w:delText>
        </w:r>
        <w:r w:rsidR="005D65AB" w:rsidRPr="005D65AB" w:rsidDel="002E2A57">
          <w:rPr>
            <w:rFonts w:ascii="Times" w:hAnsi="Times"/>
            <w:color w:val="C00000"/>
          </w:rPr>
          <w:delText>l</w:delText>
        </w:r>
        <w:r w:rsidR="00B021DA" w:rsidRPr="005D65AB" w:rsidDel="002E2A57">
          <w:rPr>
            <w:rFonts w:ascii="Times" w:hAnsi="Times"/>
            <w:color w:val="C00000"/>
          </w:rPr>
          <w:delText>es of R,</w:delText>
        </w:r>
        <w:r w:rsidR="005D65AB" w:rsidRPr="005D65AB" w:rsidDel="002E2A57">
          <w:rPr>
            <w:rFonts w:ascii="Times" w:hAnsi="Times"/>
            <w:color w:val="C00000"/>
          </w:rPr>
          <w:delText xml:space="preserve"> </w:delText>
        </w:r>
        <w:r w:rsidR="00B021DA" w:rsidRPr="005D65AB" w:rsidDel="002E2A57">
          <w:rPr>
            <w:rFonts w:ascii="Times" w:hAnsi="Times"/>
            <w:color w:val="C00000"/>
          </w:rPr>
          <w:delText>G,</w:delText>
        </w:r>
        <w:r w:rsidR="005D65AB" w:rsidRPr="005D65AB" w:rsidDel="002E2A57">
          <w:rPr>
            <w:rFonts w:ascii="Times" w:hAnsi="Times"/>
            <w:color w:val="C00000"/>
          </w:rPr>
          <w:delText xml:space="preserve"> </w:delText>
        </w:r>
        <w:r w:rsidR="00B021DA" w:rsidRPr="005D65AB" w:rsidDel="002E2A57">
          <w:rPr>
            <w:rFonts w:ascii="Times" w:hAnsi="Times"/>
            <w:color w:val="C00000"/>
          </w:rPr>
          <w:delText>B color channel which are internally shifted by the amount of uncertainty.</w:delText>
        </w:r>
        <w:r w:rsidR="005D65AB" w:rsidRPr="005D65AB" w:rsidDel="002E2A57">
          <w:rPr>
            <w:rFonts w:ascii="Times" w:hAnsi="Times"/>
            <w:color w:val="C00000"/>
          </w:rPr>
          <w:delText xml:space="preserve"> So, the more colorful means higher uncertainty.</w:delText>
        </w:r>
      </w:del>
    </w:p>
    <w:p w14:paraId="21C6274B" w14:textId="69DFE228" w:rsidR="00653A13" w:rsidDel="002E2A57" w:rsidRDefault="00653A13" w:rsidP="00A87284">
      <w:pPr>
        <w:spacing w:before="100" w:beforeAutospacing="1" w:after="100" w:afterAutospacing="1"/>
        <w:rPr>
          <w:del w:id="123" w:author="Rashid Islam" w:date="2022-02-15T17:19:00Z"/>
          <w:rFonts w:ascii="Times" w:hAnsi="Times"/>
          <w:color w:val="000000" w:themeColor="text1"/>
        </w:rPr>
      </w:pPr>
    </w:p>
    <w:p w14:paraId="6BABD96A" w14:textId="5FC8D444" w:rsidR="00653A13" w:rsidDel="002E2A57" w:rsidRDefault="00653A13" w:rsidP="00A87284">
      <w:pPr>
        <w:spacing w:before="100" w:beforeAutospacing="1" w:after="100" w:afterAutospacing="1"/>
        <w:rPr>
          <w:del w:id="124" w:author="Rashid Islam" w:date="2022-02-15T17:19:00Z"/>
          <w:rFonts w:ascii="Times" w:hAnsi="Times"/>
          <w:color w:val="000000" w:themeColor="text1"/>
        </w:rPr>
      </w:pPr>
      <w:del w:id="125" w:author="Rashid Islam" w:date="2022-02-15T17:19:00Z">
        <w:r w:rsidDel="002E2A57">
          <w:rPr>
            <w:rFonts w:ascii="Times" w:hAnsi="Times"/>
            <w:noProof/>
            <w:color w:val="000000" w:themeColor="text1"/>
          </w:rPr>
          <w:drawing>
            <wp:inline distT="0" distB="0" distL="0" distR="0" wp14:anchorId="5BB2E62E" wp14:editId="257B6645">
              <wp:extent cx="6303524" cy="5188585"/>
              <wp:effectExtent l="0" t="0" r="0" b="5715"/>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51987" cy="5228476"/>
                      </a:xfrm>
                      <a:prstGeom prst="rect">
                        <a:avLst/>
                      </a:prstGeom>
                    </pic:spPr>
                  </pic:pic>
                </a:graphicData>
              </a:graphic>
            </wp:inline>
          </w:drawing>
        </w:r>
      </w:del>
    </w:p>
    <w:p w14:paraId="4042F33A" w14:textId="7EFF5BA2" w:rsidR="00653A13" w:rsidRPr="00B021DA" w:rsidDel="002E2A57" w:rsidRDefault="00653A13" w:rsidP="00653A13">
      <w:pPr>
        <w:spacing w:before="100" w:beforeAutospacing="1" w:after="100" w:afterAutospacing="1"/>
        <w:rPr>
          <w:del w:id="126" w:author="Rashid Islam" w:date="2022-02-15T17:19:00Z"/>
          <w:rFonts w:ascii="Times" w:hAnsi="Times"/>
          <w:color w:val="C00000"/>
        </w:rPr>
      </w:pPr>
      <w:del w:id="127" w:author="Rashid Islam" w:date="2022-02-15T17:19:00Z">
        <w:r w:rsidRPr="00B021DA" w:rsidDel="002E2A57">
          <w:rPr>
            <w:rFonts w:ascii="Times" w:hAnsi="Times"/>
            <w:color w:val="C00000"/>
          </w:rPr>
          <w:delText xml:space="preserve">Figure-: Horizontal Chart </w:delText>
        </w:r>
        <w:r w:rsidR="004922C1" w:rsidRPr="00B021DA" w:rsidDel="002E2A57">
          <w:rPr>
            <w:rFonts w:ascii="Times" w:hAnsi="Times"/>
            <w:color w:val="C00000"/>
          </w:rPr>
          <w:delText xml:space="preserve">(On accommodation purpose, we have shown a part of the chart. Drawn with daily count of new cases vs country. </w:delText>
        </w:r>
        <w:r w:rsidRPr="00B021DA" w:rsidDel="002E2A57">
          <w:rPr>
            <w:rFonts w:ascii="Times" w:hAnsi="Times"/>
            <w:color w:val="C00000"/>
          </w:rPr>
          <w:delText>CA Textures</w:delText>
        </w:r>
        <w:r w:rsidR="004922C1" w:rsidRPr="00B021DA" w:rsidDel="002E2A57">
          <w:rPr>
            <w:rFonts w:ascii="Times" w:hAnsi="Times"/>
            <w:color w:val="C00000"/>
          </w:rPr>
          <w:delText xml:space="preserve"> are used to fill the </w:delText>
        </w:r>
        <w:r w:rsidR="00611A8D" w:rsidDel="002E2A57">
          <w:rPr>
            <w:rFonts w:ascii="Times" w:hAnsi="Times"/>
            <w:color w:val="C00000"/>
          </w:rPr>
          <w:delText xml:space="preserve">horizontal </w:delText>
        </w:r>
        <w:r w:rsidR="004922C1" w:rsidRPr="00B021DA" w:rsidDel="002E2A57">
          <w:rPr>
            <w:rFonts w:ascii="Times" w:hAnsi="Times"/>
            <w:color w:val="C00000"/>
          </w:rPr>
          <w:delText>flow</w:delText>
        </w:r>
        <w:r w:rsidR="00B021DA" w:rsidRPr="00B021DA" w:rsidDel="002E2A57">
          <w:rPr>
            <w:rFonts w:ascii="Times" w:hAnsi="Times"/>
            <w:color w:val="C00000"/>
          </w:rPr>
          <w:delText>)</w:delText>
        </w:r>
      </w:del>
    </w:p>
    <w:p w14:paraId="42B96CA2" w14:textId="0766DBE4" w:rsidR="00653A13" w:rsidDel="002E2A57" w:rsidRDefault="00653A13" w:rsidP="00A87284">
      <w:pPr>
        <w:spacing w:before="100" w:beforeAutospacing="1" w:after="100" w:afterAutospacing="1"/>
        <w:rPr>
          <w:del w:id="128" w:author="Rashid Islam" w:date="2022-02-15T17:19:00Z"/>
          <w:rFonts w:ascii="Times" w:hAnsi="Times"/>
          <w:color w:val="000000" w:themeColor="text1"/>
        </w:rPr>
      </w:pPr>
    </w:p>
    <w:p w14:paraId="18476740" w14:textId="100E6477" w:rsidR="00653A13" w:rsidDel="002E2A57" w:rsidRDefault="00653A13" w:rsidP="00A87284">
      <w:pPr>
        <w:spacing w:before="100" w:beforeAutospacing="1" w:after="100" w:afterAutospacing="1"/>
        <w:rPr>
          <w:del w:id="129" w:author="Rashid Islam" w:date="2022-02-15T17:19:00Z"/>
          <w:color w:val="000000" w:themeColor="text1"/>
          <w:sz w:val="28"/>
          <w:szCs w:val="28"/>
        </w:rPr>
      </w:pPr>
    </w:p>
    <w:p w14:paraId="2B894B49" w14:textId="1330EA45" w:rsidR="00DA6588" w:rsidDel="002E2A57" w:rsidRDefault="00DA6588" w:rsidP="00A87284">
      <w:pPr>
        <w:spacing w:before="100" w:beforeAutospacing="1" w:after="100" w:afterAutospacing="1"/>
        <w:rPr>
          <w:del w:id="130" w:author="Rashid Islam" w:date="2022-02-15T17:19:00Z"/>
          <w:color w:val="000000" w:themeColor="text1"/>
          <w:sz w:val="28"/>
          <w:szCs w:val="28"/>
        </w:rPr>
      </w:pPr>
    </w:p>
    <w:p w14:paraId="18F9F598" w14:textId="56982604" w:rsidR="00DA6588" w:rsidDel="002E2A57" w:rsidRDefault="00DA6588" w:rsidP="00A87284">
      <w:pPr>
        <w:spacing w:before="100" w:beforeAutospacing="1" w:after="100" w:afterAutospacing="1"/>
        <w:rPr>
          <w:del w:id="131" w:author="Rashid Islam" w:date="2022-02-15T17:19:00Z"/>
          <w:color w:val="000000" w:themeColor="text1"/>
          <w:sz w:val="28"/>
          <w:szCs w:val="28"/>
        </w:rPr>
      </w:pPr>
    </w:p>
    <w:p w14:paraId="2B97EEB9" w14:textId="77777777" w:rsidR="00DA6588" w:rsidRDefault="00DA6588" w:rsidP="00A87284">
      <w:pPr>
        <w:spacing w:before="100" w:beforeAutospacing="1" w:after="100" w:afterAutospacing="1"/>
        <w:rPr>
          <w:ins w:id="132" w:author="Rashid Islam" w:date="2022-02-12T01:41:00Z"/>
          <w:color w:val="000000" w:themeColor="text1"/>
          <w:sz w:val="28"/>
          <w:szCs w:val="28"/>
        </w:rPr>
        <w:sectPr w:rsidR="00DA6588" w:rsidSect="00D552FC">
          <w:headerReference w:type="default" r:id="rId62"/>
          <w:pgSz w:w="12240" w:h="15840" w:code="1"/>
          <w:pgMar w:top="1152" w:right="1166" w:bottom="1152" w:left="1166" w:header="720" w:footer="720" w:gutter="0"/>
          <w:cols w:space="720"/>
          <w:docGrid w:linePitch="360"/>
        </w:sectPr>
      </w:pPr>
    </w:p>
    <w:p w14:paraId="1E73DD6C" w14:textId="77777777" w:rsidR="00DA6588" w:rsidRDefault="00DA6588" w:rsidP="00A87284">
      <w:pPr>
        <w:spacing w:before="100" w:beforeAutospacing="1" w:after="100" w:afterAutospacing="1"/>
        <w:rPr>
          <w:color w:val="000000" w:themeColor="text1"/>
          <w:sz w:val="28"/>
          <w:szCs w:val="28"/>
        </w:rPr>
      </w:pP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t>References:</w:t>
      </w:r>
    </w:p>
    <w:p w14:paraId="3277525D" w14:textId="110E58ED" w:rsidR="009C41E5" w:rsidRDefault="009C41E5" w:rsidP="004E3F7F">
      <w:pPr>
        <w:jc w:val="both"/>
      </w:pPr>
      <w:bookmarkStart w:id="140" w:name="_Hlk93424282"/>
      <w:r>
        <w:t xml:space="preserve">[Correll 2018] </w:t>
      </w:r>
      <w:r w:rsidRPr="00615D32">
        <w:t>Michael Correll, Dominik Moritz, and Jeffrey Heer.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r w:rsidRPr="00543560">
        <w:t xml:space="preserve">Stéfan </w:t>
      </w:r>
      <w:r>
        <w:t xml:space="preserve">2015] </w:t>
      </w:r>
      <w:r w:rsidRPr="00543560">
        <w:t>Stéfan van der Walt and Nathaniel Smith. 2015. Mpl</w:t>
      </w:r>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r w:rsidRPr="001B6949">
        <w:t>Rittler. 1945. Tests for the detection and analysis of</w:t>
      </w:r>
      <w:r>
        <w:t xml:space="preserve"> </w:t>
      </w:r>
      <w:r w:rsidRPr="001B6949">
        <w:t>color-blindness. I. The Ishihara test: an evaluation. JOSA</w:t>
      </w:r>
      <w:r>
        <w:t xml:space="preserve"> </w:t>
      </w:r>
      <w:r w:rsidRPr="001B6949">
        <w:t>35, 4 (1945), 268–275.</w:t>
      </w:r>
      <w:bookmarkEnd w:id="140"/>
    </w:p>
    <w:p w14:paraId="4B9C873D" w14:textId="347B2119" w:rsidR="00C05E55" w:rsidRDefault="00C05E55" w:rsidP="009C41E5"/>
    <w:p w14:paraId="09E465AF" w14:textId="0C92F7A7" w:rsidR="00BA59AE" w:rsidRDefault="00C05E55" w:rsidP="004E3F7F">
      <w:pPr>
        <w:jc w:val="both"/>
      </w:pPr>
      <w:r>
        <w:t xml:space="preserve">[Brooke 1986] </w:t>
      </w:r>
      <w:r w:rsidRPr="00C05E55">
        <w:t>Brooke, J. (1986). SUS: a "quick and dirty" usability scale. In P. W. Jordan; B. Thomas; B. A. Weerdmeester;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Shapiro, S. S.; Wilk, M. B. (1965). "An analysis of variance test for normality (complete samples)". Biometrika. 52 (3–4): 591–611.</w:t>
      </w:r>
    </w:p>
    <w:p w14:paraId="73168849" w14:textId="2A930971" w:rsidR="002D19F3" w:rsidRDefault="002D19F3">
      <w:pPr>
        <w:rPr>
          <w:ins w:id="141" w:author="Rashid Islam" w:date="2022-02-12T01:43:00Z"/>
        </w:rPr>
        <w:sectPr w:rsidR="002D19F3" w:rsidSect="00D552FC">
          <w:headerReference w:type="default" r:id="rId63"/>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ins w:id="142" w:author="Rashid Islam" w:date="2022-02-12T07:54:00Z"/>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546AC320" w14:textId="2198CB1C" w:rsidR="00F64CDB" w:rsidRDefault="00F64CDB" w:rsidP="00F64CDB">
      <w:pPr>
        <w:rPr>
          <w:ins w:id="143" w:author="Rashid Islam" w:date="2022-02-12T07:54:00Z"/>
        </w:rPr>
      </w:pPr>
    </w:p>
    <w:p w14:paraId="7DB4B25B" w14:textId="203170CD" w:rsidR="00F64CDB" w:rsidRDefault="00F64CDB" w:rsidP="00F64CDB">
      <w:pPr>
        <w:rPr>
          <w:ins w:id="144" w:author="Rashid Islam" w:date="2022-02-12T07:56:00Z"/>
        </w:rPr>
      </w:pPr>
      <w:ins w:id="145" w:author="Rashid Islam" w:date="2022-02-12T07:54:00Z">
        <w:r>
          <w:t xml:space="preserve">Should we develop a </w:t>
        </w:r>
      </w:ins>
      <w:ins w:id="146" w:author="Rashid Islam" w:date="2022-02-12T07:55:00Z">
        <w:r>
          <w:t>web-</w:t>
        </w:r>
      </w:ins>
      <w:ins w:id="147" w:author="Rashid Islam" w:date="2022-02-12T07:54:00Z">
        <w:r>
          <w:t xml:space="preserve">page </w:t>
        </w:r>
      </w:ins>
      <w:ins w:id="148" w:author="Rashid Islam" w:date="2022-02-12T07:55:00Z">
        <w:r>
          <w:t>for conducting this test?</w:t>
        </w:r>
      </w:ins>
    </w:p>
    <w:p w14:paraId="655602E6" w14:textId="77777777" w:rsidR="00D30099" w:rsidRDefault="00F64CDB" w:rsidP="00F64CDB">
      <w:pPr>
        <w:rPr>
          <w:ins w:id="149" w:author="Rashid Islam" w:date="2022-02-12T07:59:00Z"/>
        </w:rPr>
      </w:pPr>
      <w:ins w:id="150" w:author="Rashid Islam" w:date="2022-02-12T07:56:00Z">
        <w:r>
          <w:t>Can we reduce the number of plates</w:t>
        </w:r>
      </w:ins>
      <w:ins w:id="151" w:author="Rashid Islam" w:date="2022-02-12T07:58:00Z">
        <w:r w:rsidR="00D30099">
          <w:t xml:space="preserve"> by only numerical contents</w:t>
        </w:r>
      </w:ins>
      <w:ins w:id="152" w:author="Rashid Islam" w:date="2022-02-12T07:56:00Z">
        <w:r>
          <w:t xml:space="preserve">? </w:t>
        </w:r>
      </w:ins>
    </w:p>
    <w:p w14:paraId="23C12CF6" w14:textId="0D472AFB" w:rsidR="00F64CDB" w:rsidRPr="00D30099" w:rsidRDefault="00F64CDB" w:rsidP="00D30099">
      <w:ins w:id="153" w:author="Rashid Islam" w:date="2022-02-12T07:56:00Z">
        <w:r>
          <w:t>Some plates do</w:t>
        </w:r>
        <w:r w:rsidR="00D30099">
          <w:t xml:space="preserve"> not make sense</w:t>
        </w:r>
      </w:ins>
      <w:ins w:id="154" w:author="Rashid Islam" w:date="2022-02-12T07:59:00Z">
        <w:r w:rsidR="00D30099">
          <w:t xml:space="preserve"> specially the shapes. For example: Plate 14, 15 and after </w:t>
        </w:r>
      </w:ins>
      <w:ins w:id="155" w:author="Rashid Islam" w:date="2022-02-12T08:00:00Z">
        <w:r w:rsidR="00D30099">
          <w:t>18. How do we justify if participants recognized them correctly?</w:t>
        </w:r>
      </w:ins>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88"/>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2E267" w14:textId="77777777" w:rsidR="00360F44" w:rsidRDefault="00360F44" w:rsidP="00086E72">
      <w:r>
        <w:separator/>
      </w:r>
    </w:p>
  </w:endnote>
  <w:endnote w:type="continuationSeparator" w:id="0">
    <w:p w14:paraId="38DEC770" w14:textId="77777777" w:rsidR="00360F44" w:rsidRDefault="00360F44"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C5FF8" w14:textId="77777777" w:rsidR="00360F44" w:rsidRDefault="00360F44" w:rsidP="00086E72">
      <w:r>
        <w:separator/>
      </w:r>
    </w:p>
  </w:footnote>
  <w:footnote w:type="continuationSeparator" w:id="0">
    <w:p w14:paraId="082D9D2C" w14:textId="77777777" w:rsidR="00360F44" w:rsidRDefault="00360F44"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536516" w:rsidRDefault="009B36ED">
    <w:pPr>
      <w:pStyle w:val="Header"/>
      <w:rPr>
        <w:rFonts w:ascii="Times" w:hAnsi="Times"/>
        <w:sz w:val="24"/>
        <w:lang w:val="fr-FR"/>
        <w:rPrChange w:id="133" w:author="Stephen Brooks" w:date="2022-02-15T16:15:00Z">
          <w:rPr>
            <w:rFonts w:ascii="Times" w:hAnsi="Times"/>
            <w:sz w:val="24"/>
          </w:rPr>
        </w:rPrChange>
      </w:rPr>
    </w:pPr>
    <w:r w:rsidRPr="00536516">
      <w:rPr>
        <w:rFonts w:ascii="Times" w:hAnsi="Times"/>
        <w:sz w:val="24"/>
        <w:lang w:val="fr-FR"/>
        <w:rPrChange w:id="134" w:author="Stephen Brooks" w:date="2022-02-15T16:15:00Z">
          <w:rPr>
            <w:rFonts w:ascii="Times" w:hAnsi="Times"/>
            <w:sz w:val="24"/>
          </w:rPr>
        </w:rPrChange>
      </w:rPr>
      <w:t xml:space="preserve">Appendix </w:t>
    </w:r>
    <w:r w:rsidR="00F93008" w:rsidRPr="00536516">
      <w:rPr>
        <w:rFonts w:ascii="Times" w:hAnsi="Times"/>
        <w:sz w:val="24"/>
        <w:lang w:val="fr-FR"/>
        <w:rPrChange w:id="135" w:author="Stephen Brooks" w:date="2022-02-15T16:15:00Z">
          <w:rPr>
            <w:rFonts w:ascii="Times" w:hAnsi="Times"/>
            <w:sz w:val="24"/>
          </w:rPr>
        </w:rPrChange>
      </w:rPr>
      <w:t>C</w:t>
    </w:r>
    <w:r w:rsidRPr="00536516">
      <w:rPr>
        <w:rFonts w:ascii="Times" w:hAnsi="Times"/>
        <w:sz w:val="24"/>
        <w:lang w:val="fr-FR"/>
        <w:rPrChange w:id="136" w:author="Stephen Brooks" w:date="2022-02-15T16:15:00Z">
          <w:rPr>
            <w:rFonts w:ascii="Times" w:hAnsi="Times"/>
            <w:sz w:val="24"/>
          </w:rPr>
        </w:rPrChange>
      </w:rPr>
      <w:t xml:space="preserve"> – </w:t>
    </w:r>
    <w:r w:rsidR="00BD4CBF" w:rsidRPr="00536516">
      <w:rPr>
        <w:rFonts w:ascii="Times" w:hAnsi="Times"/>
        <w:sz w:val="24"/>
        <w:lang w:val="fr-FR"/>
        <w:rPrChange w:id="137" w:author="Stephen Brooks" w:date="2022-02-15T16:15:00Z">
          <w:rPr>
            <w:rFonts w:ascii="Times" w:hAnsi="Times"/>
            <w:sz w:val="24"/>
          </w:rPr>
        </w:rPrChange>
      </w:rPr>
      <w:t xml:space="preserve">Examples and </w:t>
    </w:r>
    <w:r w:rsidRPr="00536516">
      <w:rPr>
        <w:rFonts w:ascii="Times" w:hAnsi="Times"/>
        <w:sz w:val="24"/>
        <w:lang w:val="fr-FR"/>
        <w:rPrChange w:id="138" w:author="Stephen Brooks" w:date="2022-02-15T16:15:00Z">
          <w:rPr>
            <w:rFonts w:ascii="Times" w:hAnsi="Times"/>
            <w:sz w:val="24"/>
          </w:rPr>
        </w:rPrChange>
      </w:rPr>
      <w:t>Questionnaire Module</w:t>
    </w:r>
  </w:p>
  <w:p w14:paraId="1DFBEA3E" w14:textId="77777777" w:rsidR="009B36ED" w:rsidRPr="00536516" w:rsidRDefault="009B36ED">
    <w:pPr>
      <w:pStyle w:val="Header"/>
      <w:rPr>
        <w:lang w:val="fr-FR"/>
        <w:rPrChange w:id="139" w:author="Stephen Brooks" w:date="2022-02-15T16:15:00Z">
          <w:rPr/>
        </w:rPrChange>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23"/>
  </w:num>
  <w:num w:numId="3">
    <w:abstractNumId w:val="8"/>
  </w:num>
  <w:num w:numId="4">
    <w:abstractNumId w:val="11"/>
  </w:num>
  <w:num w:numId="5">
    <w:abstractNumId w:val="4"/>
  </w:num>
  <w:num w:numId="6">
    <w:abstractNumId w:val="2"/>
  </w:num>
  <w:num w:numId="7">
    <w:abstractNumId w:val="1"/>
  </w:num>
  <w:num w:numId="8">
    <w:abstractNumId w:val="20"/>
  </w:num>
  <w:num w:numId="9">
    <w:abstractNumId w:val="14"/>
  </w:num>
  <w:num w:numId="10">
    <w:abstractNumId w:val="17"/>
  </w:num>
  <w:num w:numId="11">
    <w:abstractNumId w:val="9"/>
  </w:num>
  <w:num w:numId="12">
    <w:abstractNumId w:val="16"/>
  </w:num>
  <w:num w:numId="13">
    <w:abstractNumId w:val="13"/>
  </w:num>
  <w:num w:numId="14">
    <w:abstractNumId w:val="5"/>
  </w:num>
  <w:num w:numId="15">
    <w:abstractNumId w:val="25"/>
  </w:num>
  <w:num w:numId="16">
    <w:abstractNumId w:val="18"/>
  </w:num>
  <w:num w:numId="17">
    <w:abstractNumId w:val="10"/>
  </w:num>
  <w:num w:numId="18">
    <w:abstractNumId w:val="0"/>
  </w:num>
  <w:num w:numId="19">
    <w:abstractNumId w:val="26"/>
  </w:num>
  <w:num w:numId="20">
    <w:abstractNumId w:val="27"/>
  </w:num>
  <w:num w:numId="21">
    <w:abstractNumId w:val="7"/>
  </w:num>
  <w:num w:numId="22">
    <w:abstractNumId w:val="22"/>
  </w:num>
  <w:num w:numId="23">
    <w:abstractNumId w:val="12"/>
  </w:num>
  <w:num w:numId="24">
    <w:abstractNumId w:val="15"/>
  </w:num>
  <w:num w:numId="25">
    <w:abstractNumId w:val="6"/>
  </w:num>
  <w:num w:numId="26">
    <w:abstractNumId w:val="24"/>
  </w:num>
  <w:num w:numId="27">
    <w:abstractNumId w:val="21"/>
  </w:num>
  <w:num w:numId="28">
    <w:abstractNumId w:val="3"/>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rson w15:author="Stephen Brooks">
    <w15:presenceInfo w15:providerId="AD" w15:userId="S::st229195@dal.ca::74f245e1-58df-4546-9dfe-3732930f63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23BB4"/>
    <w:rsid w:val="00031C41"/>
    <w:rsid w:val="00032362"/>
    <w:rsid w:val="00033076"/>
    <w:rsid w:val="00033A27"/>
    <w:rsid w:val="00033BDD"/>
    <w:rsid w:val="000347D5"/>
    <w:rsid w:val="00035D5A"/>
    <w:rsid w:val="00036589"/>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0911"/>
    <w:rsid w:val="000C34E5"/>
    <w:rsid w:val="000C4DD5"/>
    <w:rsid w:val="000C6469"/>
    <w:rsid w:val="000D1889"/>
    <w:rsid w:val="000D5C39"/>
    <w:rsid w:val="000D6B87"/>
    <w:rsid w:val="000E1C69"/>
    <w:rsid w:val="000E32EC"/>
    <w:rsid w:val="000E4DA9"/>
    <w:rsid w:val="000E5C34"/>
    <w:rsid w:val="000F385A"/>
    <w:rsid w:val="000F6F20"/>
    <w:rsid w:val="000F72E3"/>
    <w:rsid w:val="001017CE"/>
    <w:rsid w:val="001068B8"/>
    <w:rsid w:val="00107DCC"/>
    <w:rsid w:val="0011047A"/>
    <w:rsid w:val="001104B3"/>
    <w:rsid w:val="001135BF"/>
    <w:rsid w:val="001210FF"/>
    <w:rsid w:val="00122A6F"/>
    <w:rsid w:val="0012464B"/>
    <w:rsid w:val="00124E45"/>
    <w:rsid w:val="00124E8E"/>
    <w:rsid w:val="001306F7"/>
    <w:rsid w:val="00130BF4"/>
    <w:rsid w:val="00130CA3"/>
    <w:rsid w:val="001313B7"/>
    <w:rsid w:val="001325D5"/>
    <w:rsid w:val="00135CF3"/>
    <w:rsid w:val="0014138D"/>
    <w:rsid w:val="00147535"/>
    <w:rsid w:val="00150DF9"/>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A9E"/>
    <w:rsid w:val="001A7C3E"/>
    <w:rsid w:val="001B0445"/>
    <w:rsid w:val="001B2DB7"/>
    <w:rsid w:val="001B3C72"/>
    <w:rsid w:val="001B6529"/>
    <w:rsid w:val="001B6B4F"/>
    <w:rsid w:val="001C23FA"/>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1B5E"/>
    <w:rsid w:val="00202ED0"/>
    <w:rsid w:val="00205BA1"/>
    <w:rsid w:val="00206E68"/>
    <w:rsid w:val="00213170"/>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6DBC"/>
    <w:rsid w:val="002B0D0B"/>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2A57"/>
    <w:rsid w:val="002E3918"/>
    <w:rsid w:val="002E6F60"/>
    <w:rsid w:val="002F192D"/>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2AF7"/>
    <w:rsid w:val="003431B4"/>
    <w:rsid w:val="00343D47"/>
    <w:rsid w:val="003468CF"/>
    <w:rsid w:val="003470EA"/>
    <w:rsid w:val="003524D6"/>
    <w:rsid w:val="00352A9D"/>
    <w:rsid w:val="00356FB0"/>
    <w:rsid w:val="003570CC"/>
    <w:rsid w:val="00360F44"/>
    <w:rsid w:val="00361F8D"/>
    <w:rsid w:val="003638D8"/>
    <w:rsid w:val="00366116"/>
    <w:rsid w:val="00370B54"/>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7FE3"/>
    <w:rsid w:val="003B16DC"/>
    <w:rsid w:val="003B20B3"/>
    <w:rsid w:val="003B4C58"/>
    <w:rsid w:val="003B6B35"/>
    <w:rsid w:val="003B75F4"/>
    <w:rsid w:val="003C3402"/>
    <w:rsid w:val="003C4868"/>
    <w:rsid w:val="003C4E83"/>
    <w:rsid w:val="003C5319"/>
    <w:rsid w:val="003C6CBF"/>
    <w:rsid w:val="003D313E"/>
    <w:rsid w:val="003D3A85"/>
    <w:rsid w:val="003D68AB"/>
    <w:rsid w:val="003D741B"/>
    <w:rsid w:val="003D7B4B"/>
    <w:rsid w:val="003E0BD1"/>
    <w:rsid w:val="003E1ABA"/>
    <w:rsid w:val="003E2ECF"/>
    <w:rsid w:val="003E3AD5"/>
    <w:rsid w:val="003E57B2"/>
    <w:rsid w:val="003F0785"/>
    <w:rsid w:val="003F078A"/>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81670"/>
    <w:rsid w:val="004821B0"/>
    <w:rsid w:val="00482776"/>
    <w:rsid w:val="00485479"/>
    <w:rsid w:val="00486D6D"/>
    <w:rsid w:val="00486F24"/>
    <w:rsid w:val="00490A83"/>
    <w:rsid w:val="004922C1"/>
    <w:rsid w:val="00493200"/>
    <w:rsid w:val="004A1CAA"/>
    <w:rsid w:val="004A3976"/>
    <w:rsid w:val="004A6276"/>
    <w:rsid w:val="004A707C"/>
    <w:rsid w:val="004B077B"/>
    <w:rsid w:val="004B1431"/>
    <w:rsid w:val="004B25EA"/>
    <w:rsid w:val="004B39EA"/>
    <w:rsid w:val="004B4B35"/>
    <w:rsid w:val="004C1200"/>
    <w:rsid w:val="004C409F"/>
    <w:rsid w:val="004D1C99"/>
    <w:rsid w:val="004D5162"/>
    <w:rsid w:val="004D7780"/>
    <w:rsid w:val="004E0F85"/>
    <w:rsid w:val="004E3C45"/>
    <w:rsid w:val="004E3F7F"/>
    <w:rsid w:val="004E6740"/>
    <w:rsid w:val="004F058C"/>
    <w:rsid w:val="004F460E"/>
    <w:rsid w:val="004F7780"/>
    <w:rsid w:val="00502449"/>
    <w:rsid w:val="0050264E"/>
    <w:rsid w:val="0050452E"/>
    <w:rsid w:val="00504A8E"/>
    <w:rsid w:val="00504DFE"/>
    <w:rsid w:val="005055FA"/>
    <w:rsid w:val="005064E6"/>
    <w:rsid w:val="00515540"/>
    <w:rsid w:val="005169C5"/>
    <w:rsid w:val="005176BC"/>
    <w:rsid w:val="005212ED"/>
    <w:rsid w:val="005221A7"/>
    <w:rsid w:val="00522D64"/>
    <w:rsid w:val="00527146"/>
    <w:rsid w:val="0052752C"/>
    <w:rsid w:val="005319D9"/>
    <w:rsid w:val="005354E8"/>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3192"/>
    <w:rsid w:val="00574D45"/>
    <w:rsid w:val="005752B8"/>
    <w:rsid w:val="005753A9"/>
    <w:rsid w:val="00576101"/>
    <w:rsid w:val="005803AC"/>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D65AB"/>
    <w:rsid w:val="005E1080"/>
    <w:rsid w:val="005E22CE"/>
    <w:rsid w:val="005E4117"/>
    <w:rsid w:val="005E5A88"/>
    <w:rsid w:val="005F0E72"/>
    <w:rsid w:val="005F401B"/>
    <w:rsid w:val="006003D1"/>
    <w:rsid w:val="0060278E"/>
    <w:rsid w:val="0060409F"/>
    <w:rsid w:val="00604CF3"/>
    <w:rsid w:val="00611A8D"/>
    <w:rsid w:val="00613642"/>
    <w:rsid w:val="00613F49"/>
    <w:rsid w:val="00615A4A"/>
    <w:rsid w:val="006169F8"/>
    <w:rsid w:val="00620A3E"/>
    <w:rsid w:val="00626927"/>
    <w:rsid w:val="00626C51"/>
    <w:rsid w:val="0062772A"/>
    <w:rsid w:val="00630DC2"/>
    <w:rsid w:val="00631F1E"/>
    <w:rsid w:val="0063609C"/>
    <w:rsid w:val="006360CD"/>
    <w:rsid w:val="006371D2"/>
    <w:rsid w:val="006446B5"/>
    <w:rsid w:val="00644882"/>
    <w:rsid w:val="00646930"/>
    <w:rsid w:val="00646FB8"/>
    <w:rsid w:val="0065253C"/>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C14B5"/>
    <w:rsid w:val="006C3A01"/>
    <w:rsid w:val="006C45CA"/>
    <w:rsid w:val="006C6AF1"/>
    <w:rsid w:val="006C6D9A"/>
    <w:rsid w:val="006C7AA2"/>
    <w:rsid w:val="006D4615"/>
    <w:rsid w:val="006D5B18"/>
    <w:rsid w:val="006D68CD"/>
    <w:rsid w:val="006E0D91"/>
    <w:rsid w:val="006E1A39"/>
    <w:rsid w:val="006E32AA"/>
    <w:rsid w:val="006E7CCE"/>
    <w:rsid w:val="006F3F9C"/>
    <w:rsid w:val="00703C14"/>
    <w:rsid w:val="00703FB2"/>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52632"/>
    <w:rsid w:val="0076089E"/>
    <w:rsid w:val="00762F67"/>
    <w:rsid w:val="00763097"/>
    <w:rsid w:val="00763CEB"/>
    <w:rsid w:val="00764FA2"/>
    <w:rsid w:val="0076568D"/>
    <w:rsid w:val="007658CB"/>
    <w:rsid w:val="00766F49"/>
    <w:rsid w:val="0077117C"/>
    <w:rsid w:val="00771B72"/>
    <w:rsid w:val="00782A12"/>
    <w:rsid w:val="00782AAD"/>
    <w:rsid w:val="00784E48"/>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B72"/>
    <w:rsid w:val="00803D5F"/>
    <w:rsid w:val="00805110"/>
    <w:rsid w:val="00805FE4"/>
    <w:rsid w:val="00807C07"/>
    <w:rsid w:val="00810C12"/>
    <w:rsid w:val="00811D9F"/>
    <w:rsid w:val="0081258F"/>
    <w:rsid w:val="008134C3"/>
    <w:rsid w:val="00813943"/>
    <w:rsid w:val="00813B52"/>
    <w:rsid w:val="00814383"/>
    <w:rsid w:val="00814DEB"/>
    <w:rsid w:val="00815A34"/>
    <w:rsid w:val="00817231"/>
    <w:rsid w:val="00820167"/>
    <w:rsid w:val="00821E3A"/>
    <w:rsid w:val="008231BA"/>
    <w:rsid w:val="00825F93"/>
    <w:rsid w:val="00826992"/>
    <w:rsid w:val="00831A7C"/>
    <w:rsid w:val="00832BFE"/>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F1412"/>
    <w:rsid w:val="009013FB"/>
    <w:rsid w:val="009024B8"/>
    <w:rsid w:val="00904D3B"/>
    <w:rsid w:val="00906CE6"/>
    <w:rsid w:val="00907A17"/>
    <w:rsid w:val="009113E0"/>
    <w:rsid w:val="009119D0"/>
    <w:rsid w:val="00912A28"/>
    <w:rsid w:val="00914586"/>
    <w:rsid w:val="009168CE"/>
    <w:rsid w:val="009175A1"/>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937FD"/>
    <w:rsid w:val="00993F2B"/>
    <w:rsid w:val="00995177"/>
    <w:rsid w:val="00996325"/>
    <w:rsid w:val="009A6413"/>
    <w:rsid w:val="009B36ED"/>
    <w:rsid w:val="009B52A3"/>
    <w:rsid w:val="009C3487"/>
    <w:rsid w:val="009C41E5"/>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BA"/>
    <w:rsid w:val="00A55D30"/>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309E1"/>
    <w:rsid w:val="00B315D9"/>
    <w:rsid w:val="00B32C51"/>
    <w:rsid w:val="00B32E89"/>
    <w:rsid w:val="00B32F07"/>
    <w:rsid w:val="00B37FA2"/>
    <w:rsid w:val="00B42158"/>
    <w:rsid w:val="00B44B6B"/>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7EE7"/>
    <w:rsid w:val="00BC0B00"/>
    <w:rsid w:val="00BC167B"/>
    <w:rsid w:val="00BC4001"/>
    <w:rsid w:val="00BC6CE0"/>
    <w:rsid w:val="00BC6E89"/>
    <w:rsid w:val="00BD3F1A"/>
    <w:rsid w:val="00BD4CBF"/>
    <w:rsid w:val="00BD75FF"/>
    <w:rsid w:val="00BE0CE2"/>
    <w:rsid w:val="00BE1DB5"/>
    <w:rsid w:val="00BE4DB4"/>
    <w:rsid w:val="00BE5673"/>
    <w:rsid w:val="00BE67CB"/>
    <w:rsid w:val="00BE6CFE"/>
    <w:rsid w:val="00BF04D3"/>
    <w:rsid w:val="00BF2C18"/>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5A08"/>
    <w:rsid w:val="00C67727"/>
    <w:rsid w:val="00C67D24"/>
    <w:rsid w:val="00C74929"/>
    <w:rsid w:val="00C762C1"/>
    <w:rsid w:val="00C77565"/>
    <w:rsid w:val="00C81498"/>
    <w:rsid w:val="00C83AC7"/>
    <w:rsid w:val="00C8460F"/>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D16AA"/>
    <w:rsid w:val="00CD2691"/>
    <w:rsid w:val="00CD3472"/>
    <w:rsid w:val="00CD456D"/>
    <w:rsid w:val="00CD638F"/>
    <w:rsid w:val="00CD655D"/>
    <w:rsid w:val="00CE4F62"/>
    <w:rsid w:val="00CF70BC"/>
    <w:rsid w:val="00D01B8B"/>
    <w:rsid w:val="00D01C69"/>
    <w:rsid w:val="00D02825"/>
    <w:rsid w:val="00D029F4"/>
    <w:rsid w:val="00D02DE7"/>
    <w:rsid w:val="00D0314F"/>
    <w:rsid w:val="00D03B5D"/>
    <w:rsid w:val="00D046FE"/>
    <w:rsid w:val="00D058B9"/>
    <w:rsid w:val="00D13A9C"/>
    <w:rsid w:val="00D14552"/>
    <w:rsid w:val="00D16AA7"/>
    <w:rsid w:val="00D17677"/>
    <w:rsid w:val="00D17B4B"/>
    <w:rsid w:val="00D25BAB"/>
    <w:rsid w:val="00D30099"/>
    <w:rsid w:val="00D3344F"/>
    <w:rsid w:val="00D46C7D"/>
    <w:rsid w:val="00D51029"/>
    <w:rsid w:val="00D51167"/>
    <w:rsid w:val="00D525D8"/>
    <w:rsid w:val="00D52B2A"/>
    <w:rsid w:val="00D53AAB"/>
    <w:rsid w:val="00D552FC"/>
    <w:rsid w:val="00D56491"/>
    <w:rsid w:val="00D5684E"/>
    <w:rsid w:val="00D603B6"/>
    <w:rsid w:val="00D654E6"/>
    <w:rsid w:val="00D730D3"/>
    <w:rsid w:val="00D73AE8"/>
    <w:rsid w:val="00D73B3B"/>
    <w:rsid w:val="00D76B4F"/>
    <w:rsid w:val="00D7727F"/>
    <w:rsid w:val="00D855FD"/>
    <w:rsid w:val="00D903AB"/>
    <w:rsid w:val="00D93A8D"/>
    <w:rsid w:val="00D93BFB"/>
    <w:rsid w:val="00D96001"/>
    <w:rsid w:val="00DA1D2A"/>
    <w:rsid w:val="00DA47F4"/>
    <w:rsid w:val="00DA4E1C"/>
    <w:rsid w:val="00DA6588"/>
    <w:rsid w:val="00DA78A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04B"/>
    <w:rsid w:val="00E00544"/>
    <w:rsid w:val="00E00B10"/>
    <w:rsid w:val="00E07623"/>
    <w:rsid w:val="00E07A4C"/>
    <w:rsid w:val="00E07C31"/>
    <w:rsid w:val="00E07F60"/>
    <w:rsid w:val="00E114AE"/>
    <w:rsid w:val="00E11B59"/>
    <w:rsid w:val="00E15E36"/>
    <w:rsid w:val="00E17FE0"/>
    <w:rsid w:val="00E223FC"/>
    <w:rsid w:val="00E23A16"/>
    <w:rsid w:val="00E243F8"/>
    <w:rsid w:val="00E2546A"/>
    <w:rsid w:val="00E2726F"/>
    <w:rsid w:val="00E34B6C"/>
    <w:rsid w:val="00E35860"/>
    <w:rsid w:val="00E40411"/>
    <w:rsid w:val="00E424FD"/>
    <w:rsid w:val="00E4487F"/>
    <w:rsid w:val="00E469F9"/>
    <w:rsid w:val="00E47F48"/>
    <w:rsid w:val="00E56AEB"/>
    <w:rsid w:val="00E56D78"/>
    <w:rsid w:val="00E60C44"/>
    <w:rsid w:val="00E63065"/>
    <w:rsid w:val="00E759D1"/>
    <w:rsid w:val="00E76AE7"/>
    <w:rsid w:val="00E81698"/>
    <w:rsid w:val="00E81A97"/>
    <w:rsid w:val="00E841F6"/>
    <w:rsid w:val="00E857A6"/>
    <w:rsid w:val="00E923D4"/>
    <w:rsid w:val="00E93717"/>
    <w:rsid w:val="00E94854"/>
    <w:rsid w:val="00E951DC"/>
    <w:rsid w:val="00E97C96"/>
    <w:rsid w:val="00EA16C9"/>
    <w:rsid w:val="00EA23E5"/>
    <w:rsid w:val="00EA2CA9"/>
    <w:rsid w:val="00EA4F87"/>
    <w:rsid w:val="00EB076B"/>
    <w:rsid w:val="00EB32DD"/>
    <w:rsid w:val="00EB5CCE"/>
    <w:rsid w:val="00EC0FDF"/>
    <w:rsid w:val="00EC1B33"/>
    <w:rsid w:val="00EC2F7A"/>
    <w:rsid w:val="00EC42B3"/>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EA"/>
    <w:rsid w:val="00FD4CAB"/>
    <w:rsid w:val="00FE00CD"/>
    <w:rsid w:val="00FE0975"/>
    <w:rsid w:val="00FE16D7"/>
    <w:rsid w:val="00FE17E7"/>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header" Target="header4.xml"/><Relationship Id="rId68" Type="http://schemas.openxmlformats.org/officeDocument/2006/relationships/image" Target="media/image27.gif"/><Relationship Id="rId84" Type="http://schemas.openxmlformats.org/officeDocument/2006/relationships/image" Target="media/image43.gif"/><Relationship Id="rId89" Type="http://schemas.openxmlformats.org/officeDocument/2006/relationships/fontTable" Target="fontTable.xml"/><Relationship Id="rId16" Type="http://schemas.openxmlformats.org/officeDocument/2006/relationships/hyperlink" Target="http://www.pre.ethics.gc.ca/eng/tcps2-eptc2_2018_chapter3-chapitre3.html" TargetMode="External"/><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3.gif"/><Relationship Id="rId79" Type="http://schemas.openxmlformats.org/officeDocument/2006/relationships/image" Target="media/image38.gif"/><Relationship Id="rId5" Type="http://schemas.openxmlformats.org/officeDocument/2006/relationships/footnotes" Target="footnotes.xml"/><Relationship Id="rId90" Type="http://schemas.microsoft.com/office/2011/relationships/people" Target="people.xml"/><Relationship Id="rId14" Type="http://schemas.openxmlformats.org/officeDocument/2006/relationships/hyperlink" Target="http://tcps2core.ca/welcome" TargetMode="External"/><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7.png"/><Relationship Id="rId64" Type="http://schemas.openxmlformats.org/officeDocument/2006/relationships/image" Target="media/image23.gif"/><Relationship Id="rId69" Type="http://schemas.openxmlformats.org/officeDocument/2006/relationships/image" Target="media/image28.gif"/><Relationship Id="rId77" Type="http://schemas.openxmlformats.org/officeDocument/2006/relationships/image" Target="media/image36.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1.gif"/><Relationship Id="rId80" Type="http://schemas.openxmlformats.org/officeDocument/2006/relationships/image" Target="media/image39.gif"/><Relationship Id="rId85" Type="http://schemas.openxmlformats.org/officeDocument/2006/relationships/image" Target="media/image44.gif"/><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25" Type="http://schemas.openxmlformats.org/officeDocument/2006/relationships/hyperlink" Target="http://www.pre.ethics.gc.ca/eng/tcps2-eptc2_2018_chapter9-chapitre9.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6.gif"/><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header" Target="header3.xml"/><Relationship Id="rId70" Type="http://schemas.openxmlformats.org/officeDocument/2006/relationships/image" Target="media/image29.gif"/><Relationship Id="rId75" Type="http://schemas.openxmlformats.org/officeDocument/2006/relationships/image" Target="media/image34.gif"/><Relationship Id="rId83" Type="http://schemas.openxmlformats.org/officeDocument/2006/relationships/image" Target="media/image42.gif"/><Relationship Id="rId88" Type="http://schemas.openxmlformats.org/officeDocument/2006/relationships/header" Target="header5.xm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0.png"/><Relationship Id="rId57" Type="http://schemas.openxmlformats.org/officeDocument/2006/relationships/image" Target="media/image18.png"/><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4.gif"/><Relationship Id="rId73" Type="http://schemas.openxmlformats.org/officeDocument/2006/relationships/image" Target="media/image32.gif"/><Relationship Id="rId78" Type="http://schemas.openxmlformats.org/officeDocument/2006/relationships/image" Target="media/image37.gif"/><Relationship Id="rId81" Type="http://schemas.openxmlformats.org/officeDocument/2006/relationships/image" Target="media/image40.gif"/><Relationship Id="rId86" Type="http://schemas.openxmlformats.org/officeDocument/2006/relationships/image" Target="media/image45.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5.gif"/><Relationship Id="rId7" Type="http://schemas.openxmlformats.org/officeDocument/2006/relationships/image" Target="media/image1.emf"/><Relationship Id="rId71" Type="http://schemas.openxmlformats.org/officeDocument/2006/relationships/image" Target="media/image30.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5.gif"/><Relationship Id="rId87" Type="http://schemas.openxmlformats.org/officeDocument/2006/relationships/image" Target="media/image46.gif"/><Relationship Id="rId61" Type="http://schemas.openxmlformats.org/officeDocument/2006/relationships/image" Target="media/image22.png"/><Relationship Id="rId82" Type="http://schemas.openxmlformats.org/officeDocument/2006/relationships/image" Target="media/image41.gif"/><Relationship Id="rId19" Type="http://schemas.openxmlformats.org/officeDocument/2006/relationships/hyperlink" Target="https://novascotia.ca/coms/families/changestoCFSA/Duty-to-Report.pdf" TargetMode="External"/></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68</TotalTime>
  <Pages>38</Pages>
  <Words>8567</Words>
  <Characters>48836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57289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7</cp:revision>
  <cp:lastPrinted>2021-10-04T05:31:00Z</cp:lastPrinted>
  <dcterms:created xsi:type="dcterms:W3CDTF">2022-02-15T20:21:00Z</dcterms:created>
  <dcterms:modified xsi:type="dcterms:W3CDTF">2022-02-16T03:29:00Z</dcterms:modified>
</cp:coreProperties>
</file>
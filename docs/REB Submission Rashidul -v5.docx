
<file path=[Content_Types].xml><?xml version="1.0" encoding="utf-8"?>
<Types xmlns="http://schemas.openxmlformats.org/package/2006/content-types">
  <Default Extension="emf" ContentType="image/x-emf"/>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A18A3C8" w14:textId="77777777" w:rsidR="00B8692B" w:rsidRDefault="00B8692B" w:rsidP="00216B43">
      <w:pPr>
        <w:rPr>
          <w:sz w:val="28"/>
          <w:szCs w:val="28"/>
        </w:rPr>
      </w:pPr>
      <w:r>
        <w:rPr>
          <w:noProof/>
        </w:rPr>
        <w:drawing>
          <wp:inline distT="0" distB="0" distL="0" distR="0" wp14:anchorId="5A9B9452" wp14:editId="1D95F93D">
            <wp:extent cx="1754321" cy="4286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tretch>
                      <a:fillRect/>
                    </a:stretch>
                  </pic:blipFill>
                  <pic:spPr bwMode="auto">
                    <a:xfrm>
                      <a:off x="0" y="0"/>
                      <a:ext cx="1768772" cy="432156"/>
                    </a:xfrm>
                    <a:prstGeom prst="rect">
                      <a:avLst/>
                    </a:prstGeom>
                    <a:noFill/>
                    <a:ln>
                      <a:noFill/>
                    </a:ln>
                  </pic:spPr>
                </pic:pic>
              </a:graphicData>
            </a:graphic>
          </wp:inline>
        </w:drawing>
      </w:r>
    </w:p>
    <w:p w14:paraId="4BEA50DE" w14:textId="77777777" w:rsidR="004A3976" w:rsidRDefault="00B8692B" w:rsidP="004A3976">
      <w:pPr>
        <w:pStyle w:val="Heading1"/>
        <w:spacing w:before="0" w:after="0"/>
      </w:pPr>
      <w:r w:rsidRPr="00463DD8">
        <w:t>RESEARCH ETHICS BOARDS</w:t>
      </w:r>
      <w:r w:rsidR="00D13A9C">
        <w:t xml:space="preserve"> </w:t>
      </w:r>
    </w:p>
    <w:p w14:paraId="4FD831F5" w14:textId="772D25F1" w:rsidR="001926E8" w:rsidRPr="00FC007C" w:rsidRDefault="001926E8" w:rsidP="00DD0B7D">
      <w:pPr>
        <w:pStyle w:val="Heading1"/>
        <w:spacing w:before="0"/>
      </w:pPr>
      <w:r>
        <w:t>APPLICATION FORM</w:t>
      </w:r>
    </w:p>
    <w:p w14:paraId="34E9E896" w14:textId="73D9D365" w:rsidR="001926E8" w:rsidRPr="00AA3D1C" w:rsidRDefault="001926E8" w:rsidP="001926E8">
      <w:pPr>
        <w:pBdr>
          <w:top w:val="single" w:sz="4" w:space="1" w:color="auto"/>
          <w:bottom w:val="single" w:sz="4" w:space="1" w:color="auto"/>
        </w:pBdr>
        <w:rPr>
          <w:sz w:val="28"/>
          <w:szCs w:val="28"/>
        </w:rPr>
      </w:pPr>
      <w:r>
        <w:rPr>
          <w:b/>
          <w:sz w:val="28"/>
          <w:szCs w:val="28"/>
        </w:rPr>
        <w:t>Prospective Research</w:t>
      </w:r>
      <w:r w:rsidR="00F86779">
        <w:rPr>
          <w:b/>
          <w:sz w:val="28"/>
          <w:szCs w:val="28"/>
        </w:rPr>
        <w:t xml:space="preserve"> </w:t>
      </w:r>
    </w:p>
    <w:p w14:paraId="0C8CA57A" w14:textId="77777777" w:rsidR="001926E8" w:rsidRPr="00AA3D1C" w:rsidRDefault="001926E8" w:rsidP="001926E8">
      <w:pPr>
        <w:jc w:val="center"/>
      </w:pPr>
    </w:p>
    <w:p w14:paraId="31767066" w14:textId="11258BA0" w:rsidR="00D13A9C" w:rsidRPr="00B8692B" w:rsidRDefault="00D13A9C" w:rsidP="00D13A9C">
      <w:r>
        <w:t xml:space="preserve">This form should only be used if new data will be collected.  For research involving only secondary use of existing information (such as health records, student records, survey data or biological materials), use the </w:t>
      </w:r>
      <w:r w:rsidRPr="00D13A9C">
        <w:rPr>
          <w:i/>
        </w:rPr>
        <w:t>REB Application Form – Secondary Use of Information for Research.</w:t>
      </w:r>
    </w:p>
    <w:p w14:paraId="17BA0280" w14:textId="258610BD" w:rsidR="00972917" w:rsidRDefault="00AA7041" w:rsidP="00216B43">
      <w:r w:rsidRPr="00463DD8">
        <w:t xml:space="preserve">This form should be completed using the </w:t>
      </w:r>
      <w:hyperlink r:id="rId8" w:history="1">
        <w:r w:rsidR="00D13A9C" w:rsidRPr="00033BDD">
          <w:rPr>
            <w:rStyle w:val="Hyperlink"/>
            <w:i/>
          </w:rPr>
          <w:t>Guidance for Submitting an Application for Research Ethics Review</w:t>
        </w:r>
      </w:hyperlink>
      <w:r w:rsidR="00033BDD">
        <w:t>.</w:t>
      </w:r>
    </w:p>
    <w:p w14:paraId="265BD8D8" w14:textId="77777777" w:rsidR="00216B43" w:rsidRDefault="00216B43" w:rsidP="002D19F3">
      <w:pPr>
        <w:pStyle w:val="Heading2"/>
      </w:pPr>
    </w:p>
    <w:p w14:paraId="2CC5D4B1" w14:textId="7D2C8C68" w:rsidR="00D13A9C" w:rsidRDefault="00216B43" w:rsidP="002D19F3">
      <w:pPr>
        <w:pStyle w:val="Heading2"/>
      </w:pPr>
      <w:r w:rsidRPr="00AA3D1C">
        <w:t>SECTION 1. ADMINISTRATIVE INFORMATION</w:t>
      </w:r>
      <w:r w:rsidR="0070741E">
        <w:tab/>
      </w:r>
      <w:r w:rsidR="0070741E" w:rsidRPr="00FE439C">
        <w:rPr>
          <w:rFonts w:cs="Calibri"/>
          <w:sz w:val="18"/>
          <w:szCs w:val="18"/>
        </w:rPr>
        <w:t>[File No:</w:t>
      </w:r>
      <w:r w:rsidR="0070741E" w:rsidRPr="00FE439C">
        <w:rPr>
          <w:rFonts w:cs="Calibri"/>
          <w:sz w:val="32"/>
          <w:szCs w:val="32"/>
        </w:rPr>
        <w:t xml:space="preserve">               </w:t>
      </w:r>
      <w:r w:rsidR="0070741E" w:rsidRPr="00FE439C">
        <w:rPr>
          <w:rFonts w:cs="Calibri"/>
          <w:sz w:val="32"/>
          <w:szCs w:val="32"/>
        </w:rPr>
        <w:tab/>
      </w:r>
      <w:r w:rsidR="0070741E" w:rsidRPr="00FE439C">
        <w:rPr>
          <w:rFonts w:cs="Calibri"/>
          <w:sz w:val="18"/>
          <w:szCs w:val="18"/>
        </w:rPr>
        <w:t>office only]</w:t>
      </w:r>
    </w:p>
    <w:p w14:paraId="551A9E40" w14:textId="77777777" w:rsidR="00216B43" w:rsidRPr="00030B74" w:rsidRDefault="00216B43" w:rsidP="00216B43">
      <w:pPr>
        <w:jc w:val="right"/>
        <w:rPr>
          <w:rFonts w:cs="Calibri"/>
          <w:b/>
          <w:sz w:val="18"/>
          <w:szCs w:val="18"/>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540"/>
      </w:tblGrid>
      <w:tr w:rsidR="00216B43" w:rsidRPr="00E8558C" w14:paraId="7E7835D6" w14:textId="77777777" w:rsidTr="00382E23">
        <w:tc>
          <w:tcPr>
            <w:tcW w:w="9540" w:type="dxa"/>
            <w:tcBorders>
              <w:top w:val="nil"/>
              <w:left w:val="nil"/>
              <w:bottom w:val="nil"/>
              <w:right w:val="nil"/>
            </w:tcBorders>
          </w:tcPr>
          <w:p w14:paraId="3658A37E" w14:textId="77777777" w:rsidR="003A7FE3" w:rsidRDefault="00216B43" w:rsidP="003A7FE3">
            <w:pPr>
              <w:ind w:left="-216" w:firstLine="142"/>
              <w:jc w:val="both"/>
              <w:rPr>
                <w:rFonts w:cs="Calibri"/>
                <w:szCs w:val="20"/>
              </w:rPr>
            </w:pPr>
            <w:r w:rsidRPr="00AA3D1C">
              <w:rPr>
                <w:rFonts w:cs="Calibri"/>
                <w:szCs w:val="20"/>
              </w:rPr>
              <w:t>Indicate the preferred Research Ethics Board to review this research:</w:t>
            </w:r>
          </w:p>
          <w:p w14:paraId="23834845" w14:textId="0B46A355" w:rsidR="00216B43" w:rsidRPr="003A7FE3" w:rsidRDefault="00E07F60" w:rsidP="0070741E">
            <w:pPr>
              <w:ind w:left="-216" w:firstLine="142"/>
              <w:jc w:val="both"/>
              <w:rPr>
                <w:rFonts w:cs="Calibri"/>
                <w:szCs w:val="20"/>
              </w:rPr>
            </w:pPr>
            <w:proofErr w:type="gramStart"/>
            <w:r w:rsidRPr="00E07F60">
              <w:rPr>
                <w:rFonts w:cs="Calibri"/>
                <w:szCs w:val="22"/>
              </w:rPr>
              <w:t>[ ]</w:t>
            </w:r>
            <w:proofErr w:type="gramEnd"/>
            <w:r w:rsidR="003A7FE3">
              <w:rPr>
                <w:rFonts w:cs="Calibri"/>
                <w:szCs w:val="22"/>
              </w:rPr>
              <w:t xml:space="preserve"> </w:t>
            </w:r>
            <w:r w:rsidR="00216B43" w:rsidRPr="00AA3D1C">
              <w:rPr>
                <w:rFonts w:cs="Calibri"/>
                <w:szCs w:val="22"/>
              </w:rPr>
              <w:t>Health Sciences</w:t>
            </w:r>
            <w:r w:rsidR="00216B43">
              <w:rPr>
                <w:rFonts w:cs="Calibri"/>
                <w:szCs w:val="22"/>
              </w:rPr>
              <w:t xml:space="preserve">  </w:t>
            </w:r>
            <w:r w:rsidR="00216B43" w:rsidRPr="00AA3D1C">
              <w:rPr>
                <w:rFonts w:cs="Calibri"/>
                <w:szCs w:val="22"/>
              </w:rPr>
              <w:t>OR</w:t>
            </w:r>
            <w:r w:rsidR="00216B43">
              <w:rPr>
                <w:rFonts w:cs="Calibri"/>
                <w:szCs w:val="22"/>
              </w:rPr>
              <w:t xml:space="preserve">  </w:t>
            </w:r>
            <w:r w:rsidR="006A34CC" w:rsidRPr="00E07F60">
              <w:rPr>
                <w:rFonts w:cs="Calibri"/>
                <w:szCs w:val="22"/>
              </w:rPr>
              <w:t>[</w:t>
            </w:r>
            <w:r w:rsidR="006A34CC">
              <w:rPr>
                <w:rFonts w:cs="Calibri"/>
                <w:szCs w:val="22"/>
              </w:rPr>
              <w:t>X</w:t>
            </w:r>
            <w:r w:rsidR="0070741E" w:rsidRPr="00E07F60">
              <w:rPr>
                <w:rFonts w:cs="Calibri"/>
                <w:szCs w:val="22"/>
              </w:rPr>
              <w:t>]</w:t>
            </w:r>
            <w:r w:rsidR="0070741E" w:rsidRPr="00033A27">
              <w:rPr>
                <w:rFonts w:cs="Calibri"/>
                <w:sz w:val="18"/>
                <w:szCs w:val="18"/>
              </w:rPr>
              <w:t xml:space="preserve"> </w:t>
            </w:r>
            <w:r w:rsidR="00216B43" w:rsidRPr="00AA3D1C">
              <w:rPr>
                <w:rFonts w:cs="Calibri"/>
                <w:szCs w:val="22"/>
              </w:rPr>
              <w:t>Social Sciences and Humanities</w:t>
            </w:r>
          </w:p>
        </w:tc>
      </w:tr>
    </w:tbl>
    <w:p w14:paraId="64B64A7A" w14:textId="77777777" w:rsidR="00216B43" w:rsidRPr="00AA3D1C" w:rsidRDefault="00216B43" w:rsidP="00216B43">
      <w:pPr>
        <w:jc w:val="both"/>
        <w:rPr>
          <w:rFonts w:cs="Calibri"/>
          <w:b/>
        </w:rPr>
      </w:pPr>
    </w:p>
    <w:tbl>
      <w:tblPr>
        <w:tblW w:w="95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540"/>
      </w:tblGrid>
      <w:tr w:rsidR="00216B43" w:rsidRPr="00463DD8" w14:paraId="5BDD5732" w14:textId="77777777" w:rsidTr="00382E23">
        <w:trPr>
          <w:trHeight w:val="404"/>
        </w:trPr>
        <w:tc>
          <w:tcPr>
            <w:tcW w:w="9540" w:type="dxa"/>
          </w:tcPr>
          <w:p w14:paraId="4CCA814E" w14:textId="77777777" w:rsidR="0095046C" w:rsidRDefault="0095046C" w:rsidP="00471C76">
            <w:pPr>
              <w:rPr>
                <w:rFonts w:cs="Calibri"/>
                <w:b/>
                <w:bCs/>
                <w:szCs w:val="22"/>
              </w:rPr>
            </w:pPr>
          </w:p>
          <w:p w14:paraId="40540E5A" w14:textId="752E8D54" w:rsidR="00216B43" w:rsidRPr="009573DE" w:rsidRDefault="00216B43" w:rsidP="00471C76">
            <w:pPr>
              <w:rPr>
                <w:rFonts w:asciiTheme="minorHAnsi" w:hAnsiTheme="minorHAnsi" w:cstheme="minorHAnsi"/>
              </w:rPr>
            </w:pPr>
            <w:r w:rsidRPr="00E07F60">
              <w:rPr>
                <w:rFonts w:cs="Calibri"/>
                <w:b/>
                <w:bCs/>
                <w:szCs w:val="22"/>
              </w:rPr>
              <w:t>Project Title:</w:t>
            </w:r>
            <w:r w:rsidR="00471C76">
              <w:rPr>
                <w:rFonts w:cs="Calibri"/>
                <w:b/>
                <w:bCs/>
                <w:szCs w:val="22"/>
              </w:rPr>
              <w:t xml:space="preserve"> </w:t>
            </w:r>
            <w:r w:rsidR="00471C76" w:rsidRPr="00907A17">
              <w:rPr>
                <w:rFonts w:asciiTheme="minorHAnsi" w:hAnsiTheme="minorHAnsi" w:cstheme="minorHAnsi"/>
                <w:color w:val="000000" w:themeColor="text1"/>
                <w:sz w:val="22"/>
                <w:szCs w:val="22"/>
              </w:rPr>
              <w:t>V</w:t>
            </w:r>
            <w:r w:rsidR="00471C76" w:rsidRPr="00907A17">
              <w:rPr>
                <w:rFonts w:asciiTheme="minorHAnsi" w:hAnsiTheme="minorHAnsi" w:cstheme="minorHAnsi"/>
                <w:color w:val="201F1E"/>
                <w:sz w:val="22"/>
                <w:szCs w:val="22"/>
                <w:shd w:val="clear" w:color="auto" w:fill="FFFFFF"/>
              </w:rPr>
              <w:t>isualizing Uncertainty with Chromatic Aberration</w:t>
            </w:r>
            <w:r w:rsidR="00BA373C">
              <w:rPr>
                <w:rFonts w:asciiTheme="minorHAnsi" w:hAnsiTheme="minorHAnsi" w:cstheme="minorHAnsi"/>
                <w:b/>
                <w:bCs/>
                <w:color w:val="201F1E"/>
                <w:sz w:val="22"/>
                <w:szCs w:val="22"/>
                <w:shd w:val="clear" w:color="auto" w:fill="FFFFFF"/>
              </w:rPr>
              <w:t xml:space="preserve"> </w:t>
            </w:r>
          </w:p>
          <w:p w14:paraId="308E43CB" w14:textId="77777777" w:rsidR="00216B43" w:rsidRDefault="00216B43" w:rsidP="00251361"/>
          <w:p w14:paraId="73B758FA" w14:textId="2AC3B1F1" w:rsidR="00C87FA6" w:rsidRPr="003A7FE3" w:rsidRDefault="00C87FA6" w:rsidP="00251361"/>
        </w:tc>
      </w:tr>
    </w:tbl>
    <w:p w14:paraId="56D246F0" w14:textId="6096F4EC" w:rsidR="00D93BFB" w:rsidRDefault="00D93BFB" w:rsidP="00216B43">
      <w:pPr>
        <w:rPr>
          <w:rFonts w:cs="Calibri"/>
          <w:szCs w:val="22"/>
        </w:rPr>
      </w:pPr>
    </w:p>
    <w:p w14:paraId="1A3EFDF8" w14:textId="77777777" w:rsidR="00C87FA6" w:rsidRPr="00AA3D1C" w:rsidRDefault="00C87FA6" w:rsidP="00216B43">
      <w:pPr>
        <w:rPr>
          <w:rFonts w:cs="Calibri"/>
          <w:szCs w:val="22"/>
        </w:rPr>
      </w:pPr>
    </w:p>
    <w:tbl>
      <w:tblPr>
        <w:tblW w:w="955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2014"/>
        <w:gridCol w:w="1600"/>
        <w:gridCol w:w="951"/>
        <w:gridCol w:w="1276"/>
        <w:gridCol w:w="263"/>
        <w:gridCol w:w="867"/>
        <w:gridCol w:w="571"/>
        <w:gridCol w:w="2008"/>
      </w:tblGrid>
      <w:tr w:rsidR="00216B43" w:rsidRPr="00463DD8" w14:paraId="3FA9E021" w14:textId="77777777" w:rsidTr="00343D47">
        <w:trPr>
          <w:trHeight w:val="368"/>
        </w:trPr>
        <w:tc>
          <w:tcPr>
            <w:tcW w:w="9550" w:type="dxa"/>
            <w:gridSpan w:val="8"/>
            <w:shd w:val="clear" w:color="auto" w:fill="F2F2F2" w:themeFill="background1" w:themeFillShade="F2"/>
          </w:tcPr>
          <w:p w14:paraId="69AD7D39" w14:textId="0CD9E773" w:rsidR="00216B43" w:rsidRPr="00AA3D1C" w:rsidRDefault="00216B43" w:rsidP="00E40411">
            <w:pPr>
              <w:rPr>
                <w:rFonts w:cs="Calibri"/>
                <w:szCs w:val="22"/>
              </w:rPr>
            </w:pPr>
            <w:r w:rsidRPr="00AA3D1C">
              <w:rPr>
                <w:rFonts w:cs="Calibri"/>
                <w:b/>
                <w:szCs w:val="22"/>
              </w:rPr>
              <w:t>1.1</w:t>
            </w:r>
            <w:r w:rsidRPr="00AA3D1C">
              <w:rPr>
                <w:rFonts w:cs="Calibri"/>
                <w:szCs w:val="22"/>
              </w:rPr>
              <w:t xml:space="preserve"> </w:t>
            </w:r>
            <w:r w:rsidR="00E40411" w:rsidRPr="00E07F60">
              <w:rPr>
                <w:rFonts w:cs="Calibri"/>
                <w:b/>
                <w:bCs/>
                <w:szCs w:val="22"/>
              </w:rPr>
              <w:t>Research team information</w:t>
            </w:r>
            <w:r w:rsidRPr="00AA3D1C">
              <w:rPr>
                <w:rFonts w:cs="Calibri"/>
                <w:szCs w:val="22"/>
              </w:rPr>
              <w:t xml:space="preserve"> </w:t>
            </w:r>
          </w:p>
        </w:tc>
      </w:tr>
      <w:tr w:rsidR="00831A7C" w:rsidRPr="00463DD8" w14:paraId="6C2E3159" w14:textId="77777777" w:rsidTr="00343D47">
        <w:trPr>
          <w:trHeight w:val="368"/>
        </w:trPr>
        <w:tc>
          <w:tcPr>
            <w:tcW w:w="2014" w:type="dxa"/>
            <w:vMerge w:val="restart"/>
            <w:shd w:val="clear" w:color="auto" w:fill="FFFFFF" w:themeFill="background1"/>
            <w:vAlign w:val="center"/>
          </w:tcPr>
          <w:p w14:paraId="2FDA0024" w14:textId="77777777" w:rsidR="00831A7C" w:rsidRDefault="00831A7C" w:rsidP="00ED1A8D">
            <w:pPr>
              <w:rPr>
                <w:rFonts w:cs="Calibri"/>
                <w:szCs w:val="22"/>
              </w:rPr>
            </w:pPr>
            <w:r>
              <w:rPr>
                <w:rFonts w:cs="Calibri"/>
                <w:szCs w:val="22"/>
              </w:rPr>
              <w:t xml:space="preserve">Lead </w:t>
            </w:r>
            <w:r w:rsidRPr="00AA3D1C">
              <w:rPr>
                <w:rFonts w:cs="Calibri"/>
                <w:szCs w:val="22"/>
              </w:rPr>
              <w:t>researcher</w:t>
            </w:r>
          </w:p>
          <w:p w14:paraId="7FD5965D" w14:textId="28974D08" w:rsidR="00831A7C" w:rsidRPr="00AA3D1C" w:rsidRDefault="00831A7C" w:rsidP="00ED1A8D">
            <w:pPr>
              <w:rPr>
                <w:rFonts w:cs="Calibri"/>
                <w:szCs w:val="22"/>
              </w:rPr>
            </w:pPr>
            <w:r>
              <w:rPr>
                <w:rFonts w:cs="Calibri"/>
                <w:szCs w:val="22"/>
              </w:rPr>
              <w:t>(</w:t>
            </w:r>
            <w:proofErr w:type="gramStart"/>
            <w:r>
              <w:rPr>
                <w:rFonts w:cs="Calibri"/>
                <w:szCs w:val="22"/>
              </w:rPr>
              <w:t>at</w:t>
            </w:r>
            <w:proofErr w:type="gramEnd"/>
            <w:r>
              <w:rPr>
                <w:rFonts w:cs="Calibri"/>
                <w:szCs w:val="22"/>
              </w:rPr>
              <w:t xml:space="preserve"> Dalhousie)</w:t>
            </w:r>
          </w:p>
        </w:tc>
        <w:tc>
          <w:tcPr>
            <w:tcW w:w="1600" w:type="dxa"/>
            <w:shd w:val="clear" w:color="auto" w:fill="FFFFFF" w:themeFill="background1"/>
          </w:tcPr>
          <w:p w14:paraId="3B41CC1E" w14:textId="7BDECDF2" w:rsidR="00831A7C" w:rsidRPr="00AA3D1C" w:rsidRDefault="00831A7C" w:rsidP="00C77565">
            <w:pPr>
              <w:jc w:val="right"/>
              <w:rPr>
                <w:b/>
              </w:rPr>
            </w:pPr>
            <w:r w:rsidRPr="007B0FA2">
              <w:rPr>
                <w:bCs/>
              </w:rPr>
              <w:t>Name</w:t>
            </w:r>
          </w:p>
        </w:tc>
        <w:tc>
          <w:tcPr>
            <w:tcW w:w="5936" w:type="dxa"/>
            <w:gridSpan w:val="6"/>
            <w:shd w:val="clear" w:color="auto" w:fill="FFFFFF" w:themeFill="background1"/>
          </w:tcPr>
          <w:p w14:paraId="3FF66FDC" w14:textId="734ED16E" w:rsidR="00831A7C" w:rsidRPr="00504DFE" w:rsidRDefault="00471C76" w:rsidP="00831A7C">
            <w:pPr>
              <w:rPr>
                <w:bCs/>
              </w:rPr>
            </w:pPr>
            <w:r w:rsidRPr="00504DFE">
              <w:rPr>
                <w:bCs/>
              </w:rPr>
              <w:t>Md Rashidul Islam</w:t>
            </w:r>
          </w:p>
        </w:tc>
      </w:tr>
      <w:tr w:rsidR="00343D47" w:rsidRPr="00463DD8" w14:paraId="1A9FAD38" w14:textId="77777777" w:rsidTr="00343D47">
        <w:trPr>
          <w:trHeight w:val="368"/>
        </w:trPr>
        <w:tc>
          <w:tcPr>
            <w:tcW w:w="2014" w:type="dxa"/>
            <w:vMerge/>
            <w:shd w:val="clear" w:color="auto" w:fill="FFFFFF" w:themeFill="background1"/>
          </w:tcPr>
          <w:p w14:paraId="432808C9" w14:textId="77777777" w:rsidR="00831A7C" w:rsidRPr="00AA3D1C" w:rsidRDefault="00831A7C" w:rsidP="00E40411">
            <w:pPr>
              <w:rPr>
                <w:rFonts w:cs="Calibri"/>
                <w:szCs w:val="22"/>
              </w:rPr>
            </w:pPr>
          </w:p>
        </w:tc>
        <w:tc>
          <w:tcPr>
            <w:tcW w:w="1600" w:type="dxa"/>
            <w:shd w:val="clear" w:color="auto" w:fill="FFFFFF" w:themeFill="background1"/>
          </w:tcPr>
          <w:p w14:paraId="58BE5466" w14:textId="4E62A375" w:rsidR="00831A7C" w:rsidRPr="00AA3D1C" w:rsidRDefault="00831A7C" w:rsidP="00C77565">
            <w:pPr>
              <w:jc w:val="right"/>
              <w:rPr>
                <w:b/>
              </w:rPr>
            </w:pPr>
            <w:r w:rsidRPr="00AA3D1C">
              <w:rPr>
                <w:rFonts w:cs="Calibri"/>
                <w:szCs w:val="22"/>
                <w:lang w:val="en-CA"/>
              </w:rPr>
              <w:t>Email (@dal)</w:t>
            </w:r>
          </w:p>
        </w:tc>
        <w:tc>
          <w:tcPr>
            <w:tcW w:w="2227" w:type="dxa"/>
            <w:gridSpan w:val="2"/>
            <w:shd w:val="clear" w:color="auto" w:fill="FFFFFF" w:themeFill="background1"/>
          </w:tcPr>
          <w:p w14:paraId="18B8A865" w14:textId="31C56CE9" w:rsidR="00831A7C" w:rsidRPr="00AA3D1C" w:rsidRDefault="00471C76" w:rsidP="00251361">
            <w:pPr>
              <w:rPr>
                <w:b/>
              </w:rPr>
            </w:pPr>
            <w:r>
              <w:rPr>
                <w:rFonts w:ascii="AppleSystemUIFont" w:hAnsi="AppleSystemUIFont" w:cs="AppleSystemUIFont"/>
                <w:lang w:val="en-GB"/>
              </w:rPr>
              <w:t>md313724@dal.ca</w:t>
            </w:r>
          </w:p>
        </w:tc>
        <w:tc>
          <w:tcPr>
            <w:tcW w:w="1701" w:type="dxa"/>
            <w:gridSpan w:val="3"/>
            <w:shd w:val="clear" w:color="auto" w:fill="FFFFFF" w:themeFill="background1"/>
          </w:tcPr>
          <w:p w14:paraId="7F20EE46" w14:textId="75814718" w:rsidR="00831A7C" w:rsidRPr="00AA3D1C" w:rsidRDefault="00831A7C" w:rsidP="00C77565">
            <w:pPr>
              <w:jc w:val="right"/>
              <w:rPr>
                <w:b/>
              </w:rPr>
            </w:pPr>
            <w:r w:rsidRPr="00AA3D1C">
              <w:rPr>
                <w:rFonts w:cs="Calibri"/>
                <w:szCs w:val="22"/>
                <w:lang w:val="en-CA"/>
              </w:rPr>
              <w:t>Phone</w:t>
            </w:r>
          </w:p>
        </w:tc>
        <w:tc>
          <w:tcPr>
            <w:tcW w:w="2004" w:type="dxa"/>
            <w:shd w:val="clear" w:color="auto" w:fill="FFFFFF" w:themeFill="background1"/>
          </w:tcPr>
          <w:p w14:paraId="71E5DEC2" w14:textId="45C75862" w:rsidR="00831A7C" w:rsidRPr="00471C76" w:rsidRDefault="00471C76" w:rsidP="00251361">
            <w:pPr>
              <w:rPr>
                <w:bCs/>
                <w:sz w:val="21"/>
                <w:szCs w:val="21"/>
              </w:rPr>
            </w:pPr>
            <w:r w:rsidRPr="00471C76">
              <w:rPr>
                <w:bCs/>
                <w:sz w:val="21"/>
                <w:szCs w:val="21"/>
              </w:rPr>
              <w:t>+88 01731841299</w:t>
            </w:r>
          </w:p>
        </w:tc>
      </w:tr>
      <w:tr w:rsidR="00343D47" w:rsidRPr="00463DD8" w14:paraId="66EEABE8" w14:textId="77777777" w:rsidTr="00343D47">
        <w:trPr>
          <w:trHeight w:val="368"/>
        </w:trPr>
        <w:tc>
          <w:tcPr>
            <w:tcW w:w="2014" w:type="dxa"/>
            <w:vMerge/>
            <w:tcBorders>
              <w:bottom w:val="single" w:sz="4" w:space="0" w:color="auto"/>
            </w:tcBorders>
            <w:shd w:val="clear" w:color="auto" w:fill="FFFFFF" w:themeFill="background1"/>
          </w:tcPr>
          <w:p w14:paraId="7AC4F0D1" w14:textId="77777777" w:rsidR="00831A7C" w:rsidRPr="00AA3D1C" w:rsidRDefault="00831A7C" w:rsidP="00E40411">
            <w:pPr>
              <w:rPr>
                <w:rFonts w:cs="Calibri"/>
                <w:szCs w:val="22"/>
              </w:rPr>
            </w:pPr>
          </w:p>
        </w:tc>
        <w:tc>
          <w:tcPr>
            <w:tcW w:w="1600" w:type="dxa"/>
            <w:tcBorders>
              <w:bottom w:val="single" w:sz="4" w:space="0" w:color="auto"/>
            </w:tcBorders>
            <w:shd w:val="clear" w:color="auto" w:fill="FFFFFF" w:themeFill="background1"/>
          </w:tcPr>
          <w:p w14:paraId="5FF0E305" w14:textId="5DBF40FB" w:rsidR="00831A7C" w:rsidRPr="00AA3D1C" w:rsidRDefault="00831A7C" w:rsidP="00C77565">
            <w:pPr>
              <w:jc w:val="right"/>
              <w:rPr>
                <w:b/>
              </w:rPr>
            </w:pPr>
            <w:r w:rsidRPr="00AA3D1C">
              <w:rPr>
                <w:rFonts w:cs="Calibri"/>
                <w:szCs w:val="22"/>
                <w:lang w:val="en-CA"/>
              </w:rPr>
              <w:t>Banner #</w:t>
            </w:r>
          </w:p>
        </w:tc>
        <w:tc>
          <w:tcPr>
            <w:tcW w:w="2227" w:type="dxa"/>
            <w:gridSpan w:val="2"/>
            <w:tcBorders>
              <w:bottom w:val="single" w:sz="4" w:space="0" w:color="auto"/>
            </w:tcBorders>
            <w:shd w:val="clear" w:color="auto" w:fill="FFFFFF" w:themeFill="background1"/>
          </w:tcPr>
          <w:p w14:paraId="37422962" w14:textId="6781868D" w:rsidR="00831A7C" w:rsidRPr="00AA3D1C" w:rsidRDefault="00504DFE" w:rsidP="00251361">
            <w:pPr>
              <w:rPr>
                <w:b/>
              </w:rPr>
            </w:pPr>
            <w:r>
              <w:rPr>
                <w:rFonts w:ascii="AppleSystemUIFont" w:hAnsi="AppleSystemUIFont" w:cs="AppleSystemUIFont"/>
                <w:lang w:val="en-GB"/>
              </w:rPr>
              <w:t>B00870359</w:t>
            </w:r>
          </w:p>
        </w:tc>
        <w:tc>
          <w:tcPr>
            <w:tcW w:w="1701" w:type="dxa"/>
            <w:gridSpan w:val="3"/>
            <w:tcBorders>
              <w:bottom w:val="single" w:sz="4" w:space="0" w:color="auto"/>
            </w:tcBorders>
            <w:shd w:val="clear" w:color="auto" w:fill="FFFFFF" w:themeFill="background1"/>
          </w:tcPr>
          <w:p w14:paraId="003A6408" w14:textId="1EC93745" w:rsidR="00831A7C" w:rsidRPr="00343D47" w:rsidRDefault="00343D47" w:rsidP="00343D47">
            <w:pPr>
              <w:jc w:val="right"/>
              <w:rPr>
                <w:rFonts w:cs="Calibri"/>
                <w:szCs w:val="22"/>
                <w:lang w:val="en-CA"/>
              </w:rPr>
            </w:pPr>
            <w:r>
              <w:rPr>
                <w:rFonts w:cs="Calibri"/>
                <w:szCs w:val="22"/>
                <w:lang w:val="en-CA"/>
              </w:rPr>
              <w:t>Academic Unit</w:t>
            </w:r>
          </w:p>
        </w:tc>
        <w:tc>
          <w:tcPr>
            <w:tcW w:w="2004" w:type="dxa"/>
            <w:tcBorders>
              <w:bottom w:val="single" w:sz="4" w:space="0" w:color="auto"/>
            </w:tcBorders>
            <w:shd w:val="clear" w:color="auto" w:fill="FFFFFF" w:themeFill="background1"/>
          </w:tcPr>
          <w:p w14:paraId="705779F5" w14:textId="31438AFC" w:rsidR="00831A7C" w:rsidRPr="00504DFE" w:rsidRDefault="00504DFE" w:rsidP="00251361">
            <w:pPr>
              <w:rPr>
                <w:bCs/>
              </w:rPr>
            </w:pPr>
            <w:r w:rsidRPr="00504DFE">
              <w:rPr>
                <w:bCs/>
              </w:rPr>
              <w:t>Comp Sci</w:t>
            </w:r>
          </w:p>
        </w:tc>
      </w:tr>
      <w:tr w:rsidR="00E40411" w:rsidRPr="00463DD8" w14:paraId="2CC065AC" w14:textId="77777777" w:rsidTr="00343D47">
        <w:trPr>
          <w:trHeight w:val="341"/>
        </w:trPr>
        <w:tc>
          <w:tcPr>
            <w:tcW w:w="2014" w:type="dxa"/>
            <w:tcBorders>
              <w:top w:val="single" w:sz="4" w:space="0" w:color="auto"/>
              <w:bottom w:val="single" w:sz="4" w:space="0" w:color="auto"/>
            </w:tcBorders>
          </w:tcPr>
          <w:p w14:paraId="55C6E1D5" w14:textId="0AAD6FBA" w:rsidR="00E40411" w:rsidRPr="00AA3D1C" w:rsidRDefault="00E40411" w:rsidP="00C772F8">
            <w:pPr>
              <w:rPr>
                <w:rFonts w:cs="Calibri"/>
                <w:szCs w:val="22"/>
                <w:lang w:val="en-CA"/>
              </w:rPr>
            </w:pPr>
            <w:r w:rsidRPr="00AA3D1C">
              <w:rPr>
                <w:rFonts w:cs="Calibri"/>
                <w:szCs w:val="22"/>
                <w:lang w:val="en-CA"/>
              </w:rPr>
              <w:t>Co-investigator names</w:t>
            </w:r>
            <w:r w:rsidR="00054003">
              <w:rPr>
                <w:rFonts w:cs="Calibri"/>
                <w:szCs w:val="22"/>
                <w:lang w:val="en-CA"/>
              </w:rPr>
              <w:t>,</w:t>
            </w:r>
            <w:r w:rsidRPr="00AA3D1C">
              <w:rPr>
                <w:rFonts w:cs="Calibri"/>
                <w:szCs w:val="22"/>
                <w:lang w:val="en-CA"/>
              </w:rPr>
              <w:t xml:space="preserve"> affiliations</w:t>
            </w:r>
            <w:r w:rsidR="00054003">
              <w:rPr>
                <w:rFonts w:cs="Calibri"/>
                <w:szCs w:val="22"/>
                <w:lang w:val="en-CA"/>
              </w:rPr>
              <w:t>, and email addresses</w:t>
            </w:r>
          </w:p>
        </w:tc>
        <w:tc>
          <w:tcPr>
            <w:tcW w:w="7536" w:type="dxa"/>
            <w:gridSpan w:val="7"/>
            <w:tcBorders>
              <w:bottom w:val="single" w:sz="4" w:space="0" w:color="auto"/>
            </w:tcBorders>
          </w:tcPr>
          <w:p w14:paraId="6425E643" w14:textId="77777777" w:rsidR="00504DFE" w:rsidRDefault="00504DFE" w:rsidP="00251361">
            <w:pPr>
              <w:rPr>
                <w:lang w:val="en-CA"/>
              </w:rPr>
            </w:pPr>
          </w:p>
          <w:p w14:paraId="49D28836" w14:textId="2213941D" w:rsidR="00E40411" w:rsidRPr="00463DD8" w:rsidRDefault="00504DFE" w:rsidP="00251361">
            <w:pPr>
              <w:rPr>
                <w:lang w:val="en-CA"/>
              </w:rPr>
            </w:pPr>
            <w:r>
              <w:rPr>
                <w:lang w:val="en-CA"/>
              </w:rPr>
              <w:t>Dr. Stephen Brooks, sbrooks@cs.dal.ca</w:t>
            </w:r>
          </w:p>
        </w:tc>
      </w:tr>
      <w:tr w:rsidR="00E40411" w:rsidRPr="002526BE" w14:paraId="7272145F" w14:textId="77777777" w:rsidTr="00343D47">
        <w:trPr>
          <w:trHeight w:val="440"/>
        </w:trPr>
        <w:tc>
          <w:tcPr>
            <w:tcW w:w="2014" w:type="dxa"/>
            <w:vMerge w:val="restart"/>
            <w:tcBorders>
              <w:top w:val="single" w:sz="4" w:space="0" w:color="auto"/>
            </w:tcBorders>
          </w:tcPr>
          <w:p w14:paraId="671999FA" w14:textId="77777777" w:rsidR="00E40411" w:rsidRPr="002526BE" w:rsidRDefault="00E40411" w:rsidP="00C772F8">
            <w:r w:rsidRPr="002526BE">
              <w:t>Contact person for this submission</w:t>
            </w:r>
            <w:r>
              <w:t xml:space="preserve"> </w:t>
            </w:r>
            <w:r w:rsidRPr="002526BE">
              <w:t xml:space="preserve">(if not </w:t>
            </w:r>
            <w:r>
              <w:t>lead researcher</w:t>
            </w:r>
            <w:r w:rsidRPr="002526BE">
              <w:t>)</w:t>
            </w:r>
          </w:p>
        </w:tc>
        <w:tc>
          <w:tcPr>
            <w:tcW w:w="1600" w:type="dxa"/>
            <w:tcBorders>
              <w:top w:val="single" w:sz="4" w:space="0" w:color="auto"/>
            </w:tcBorders>
          </w:tcPr>
          <w:p w14:paraId="5C34F9AA" w14:textId="77777777" w:rsidR="00E40411" w:rsidRPr="002526BE" w:rsidRDefault="00E40411" w:rsidP="00C772F8">
            <w:pPr>
              <w:jc w:val="right"/>
            </w:pPr>
            <w:r w:rsidRPr="002526BE">
              <w:t>Name</w:t>
            </w:r>
          </w:p>
        </w:tc>
        <w:tc>
          <w:tcPr>
            <w:tcW w:w="5936" w:type="dxa"/>
            <w:gridSpan w:val="6"/>
            <w:tcBorders>
              <w:top w:val="single" w:sz="4" w:space="0" w:color="auto"/>
            </w:tcBorders>
          </w:tcPr>
          <w:p w14:paraId="775AD389" w14:textId="096ECF02" w:rsidR="00E40411" w:rsidRPr="002526BE" w:rsidRDefault="00E40411" w:rsidP="00251361"/>
        </w:tc>
      </w:tr>
      <w:tr w:rsidR="00E40411" w:rsidRPr="002526BE" w14:paraId="27E82308" w14:textId="77777777" w:rsidTr="00343D47">
        <w:trPr>
          <w:trHeight w:val="431"/>
        </w:trPr>
        <w:tc>
          <w:tcPr>
            <w:tcW w:w="2014" w:type="dxa"/>
            <w:vMerge/>
            <w:tcBorders>
              <w:bottom w:val="single" w:sz="8" w:space="0" w:color="000000"/>
            </w:tcBorders>
          </w:tcPr>
          <w:p w14:paraId="1D84660B" w14:textId="77777777" w:rsidR="00E40411" w:rsidRPr="002526BE" w:rsidRDefault="00E40411" w:rsidP="00C772F8">
            <w:pPr>
              <w:rPr>
                <w:rFonts w:ascii="Calibri" w:hAnsi="Calibri" w:cs="Calibri"/>
                <w:szCs w:val="22"/>
              </w:rPr>
            </w:pPr>
          </w:p>
        </w:tc>
        <w:tc>
          <w:tcPr>
            <w:tcW w:w="1600" w:type="dxa"/>
            <w:tcBorders>
              <w:bottom w:val="single" w:sz="8" w:space="0" w:color="000000"/>
            </w:tcBorders>
          </w:tcPr>
          <w:p w14:paraId="7B4B6C44" w14:textId="77777777" w:rsidR="00E40411" w:rsidRPr="002526BE" w:rsidRDefault="00E40411" w:rsidP="00C772F8">
            <w:pPr>
              <w:jc w:val="right"/>
            </w:pPr>
            <w:r w:rsidRPr="002526BE">
              <w:t>Email</w:t>
            </w:r>
          </w:p>
        </w:tc>
        <w:tc>
          <w:tcPr>
            <w:tcW w:w="2490" w:type="dxa"/>
            <w:gridSpan w:val="3"/>
            <w:tcBorders>
              <w:bottom w:val="single" w:sz="4" w:space="0" w:color="auto"/>
            </w:tcBorders>
          </w:tcPr>
          <w:p w14:paraId="1785565B" w14:textId="7B0845C8" w:rsidR="00E40411" w:rsidRPr="002526BE" w:rsidRDefault="00E40411" w:rsidP="00251361"/>
        </w:tc>
        <w:tc>
          <w:tcPr>
            <w:tcW w:w="867" w:type="dxa"/>
            <w:tcBorders>
              <w:bottom w:val="single" w:sz="8" w:space="0" w:color="000000"/>
            </w:tcBorders>
          </w:tcPr>
          <w:p w14:paraId="714E9907" w14:textId="77777777" w:rsidR="00E40411" w:rsidRPr="002526BE" w:rsidRDefault="00E40411" w:rsidP="00C772F8">
            <w:r w:rsidRPr="002526BE">
              <w:t>Phone</w:t>
            </w:r>
          </w:p>
        </w:tc>
        <w:tc>
          <w:tcPr>
            <w:tcW w:w="2579" w:type="dxa"/>
            <w:gridSpan w:val="2"/>
            <w:tcBorders>
              <w:bottom w:val="single" w:sz="8" w:space="0" w:color="000000"/>
            </w:tcBorders>
          </w:tcPr>
          <w:p w14:paraId="6F5195AE" w14:textId="076A037E" w:rsidR="00E40411" w:rsidRPr="002526BE" w:rsidRDefault="00E40411" w:rsidP="00251361"/>
        </w:tc>
      </w:tr>
      <w:tr w:rsidR="00ED1A8D" w:rsidRPr="002526BE" w14:paraId="6E40FB53" w14:textId="77777777" w:rsidTr="00343D47">
        <w:trPr>
          <w:trHeight w:val="350"/>
        </w:trPr>
        <w:tc>
          <w:tcPr>
            <w:tcW w:w="2014" w:type="dxa"/>
            <w:tcBorders>
              <w:top w:val="single" w:sz="8" w:space="0" w:color="000000"/>
              <w:bottom w:val="single" w:sz="4" w:space="0" w:color="auto"/>
            </w:tcBorders>
          </w:tcPr>
          <w:p w14:paraId="05F11002" w14:textId="77777777" w:rsidR="00ED1A8D" w:rsidRPr="00AA3D1C" w:rsidRDefault="00ED1A8D" w:rsidP="00ED1A8D">
            <w:pPr>
              <w:rPr>
                <w:rFonts w:cs="Calibri"/>
                <w:szCs w:val="22"/>
              </w:rPr>
            </w:pPr>
            <w:r w:rsidRPr="00AA3D1C">
              <w:rPr>
                <w:rFonts w:cs="Calibri"/>
                <w:szCs w:val="22"/>
              </w:rPr>
              <w:t>Study start date</w:t>
            </w:r>
          </w:p>
        </w:tc>
        <w:tc>
          <w:tcPr>
            <w:tcW w:w="2551" w:type="dxa"/>
            <w:gridSpan w:val="2"/>
            <w:tcBorders>
              <w:top w:val="single" w:sz="8" w:space="0" w:color="000000"/>
              <w:bottom w:val="single" w:sz="4" w:space="0" w:color="auto"/>
            </w:tcBorders>
          </w:tcPr>
          <w:p w14:paraId="0BFFE170" w14:textId="3D3A8F98" w:rsidR="00ED1A8D" w:rsidRPr="002526BE" w:rsidRDefault="0031585A" w:rsidP="00095B7D">
            <w:r>
              <w:t>Feb</w:t>
            </w:r>
            <w:r w:rsidR="00BA373C">
              <w:t xml:space="preserve"> </w:t>
            </w:r>
            <w:r w:rsidR="00504DFE">
              <w:t>5, 2021</w:t>
            </w:r>
          </w:p>
        </w:tc>
        <w:tc>
          <w:tcPr>
            <w:tcW w:w="1539" w:type="dxa"/>
            <w:gridSpan w:val="2"/>
            <w:tcBorders>
              <w:top w:val="single" w:sz="8" w:space="0" w:color="000000"/>
              <w:bottom w:val="single" w:sz="4" w:space="0" w:color="auto"/>
            </w:tcBorders>
          </w:tcPr>
          <w:p w14:paraId="72784ED1" w14:textId="77777777" w:rsidR="00ED1A8D" w:rsidRPr="00AA3D1C" w:rsidRDefault="00ED1A8D" w:rsidP="00095B7D">
            <w:pPr>
              <w:rPr>
                <w:rFonts w:cs="Calibri"/>
                <w:szCs w:val="22"/>
              </w:rPr>
            </w:pPr>
            <w:r w:rsidRPr="00AA3D1C">
              <w:rPr>
                <w:rFonts w:cs="Calibri"/>
                <w:szCs w:val="22"/>
              </w:rPr>
              <w:t>Study end date</w:t>
            </w:r>
          </w:p>
        </w:tc>
        <w:tc>
          <w:tcPr>
            <w:tcW w:w="3446" w:type="dxa"/>
            <w:gridSpan w:val="3"/>
            <w:tcBorders>
              <w:bottom w:val="single" w:sz="4" w:space="0" w:color="auto"/>
            </w:tcBorders>
          </w:tcPr>
          <w:p w14:paraId="0C748C8F" w14:textId="417F2918" w:rsidR="00ED1A8D" w:rsidRPr="002526BE" w:rsidRDefault="001C23FA" w:rsidP="00095B7D">
            <w:r>
              <w:t>Feb</w:t>
            </w:r>
            <w:r w:rsidR="00BA373C">
              <w:t xml:space="preserve"> 20</w:t>
            </w:r>
            <w:r w:rsidR="00504DFE">
              <w:t>, 2021</w:t>
            </w:r>
          </w:p>
        </w:tc>
      </w:tr>
    </w:tbl>
    <w:p w14:paraId="1BA3ED62" w14:textId="01BE2A6A" w:rsidR="00E40411" w:rsidRDefault="00E40411"/>
    <w:p w14:paraId="776DE77E" w14:textId="4E56B573" w:rsidR="001C23FA" w:rsidRDefault="001C23FA"/>
    <w:p w14:paraId="6F7BE41A" w14:textId="77777777" w:rsidR="001C23FA" w:rsidRDefault="001C23FA"/>
    <w:tbl>
      <w:tblPr>
        <w:tblW w:w="95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2797"/>
        <w:gridCol w:w="3300"/>
        <w:gridCol w:w="990"/>
        <w:gridCol w:w="2453"/>
      </w:tblGrid>
      <w:tr w:rsidR="00216B43" w:rsidRPr="00463DD8" w14:paraId="5A2B4709" w14:textId="77777777" w:rsidTr="00E40411">
        <w:trPr>
          <w:trHeight w:val="359"/>
        </w:trPr>
        <w:tc>
          <w:tcPr>
            <w:tcW w:w="9540" w:type="dxa"/>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6FEFB623" w14:textId="1B476771" w:rsidR="00216B43" w:rsidRPr="00AA3D1C" w:rsidRDefault="00216B43" w:rsidP="00382E23">
            <w:pPr>
              <w:tabs>
                <w:tab w:val="left" w:pos="5097"/>
              </w:tabs>
              <w:rPr>
                <w:rFonts w:cs="Calibri"/>
                <w:szCs w:val="22"/>
                <w:lang w:val="en-CA"/>
              </w:rPr>
            </w:pPr>
            <w:r w:rsidRPr="00AA3D1C">
              <w:rPr>
                <w:rFonts w:cs="Calibri"/>
                <w:b/>
                <w:szCs w:val="22"/>
                <w:lang w:val="en-CA"/>
              </w:rPr>
              <w:lastRenderedPageBreak/>
              <w:t>1.2</w:t>
            </w:r>
            <w:r w:rsidRPr="00AA3D1C">
              <w:rPr>
                <w:rFonts w:cs="Calibri"/>
                <w:szCs w:val="22"/>
                <w:lang w:val="en-CA"/>
              </w:rPr>
              <w:t xml:space="preserve"> </w:t>
            </w:r>
            <w:r w:rsidRPr="00E07F60">
              <w:rPr>
                <w:rFonts w:cs="Calibri"/>
                <w:b/>
                <w:bCs/>
                <w:szCs w:val="22"/>
                <w:lang w:val="en-CA"/>
              </w:rPr>
              <w:t>For student submissions</w:t>
            </w:r>
            <w:r w:rsidR="00054003">
              <w:rPr>
                <w:rFonts w:cs="Calibri"/>
                <w:szCs w:val="22"/>
                <w:lang w:val="en-CA"/>
              </w:rPr>
              <w:t xml:space="preserve"> (including </w:t>
            </w:r>
            <w:r w:rsidR="006763F8">
              <w:rPr>
                <w:rFonts w:cs="Calibri"/>
                <w:szCs w:val="22"/>
                <w:lang w:val="en-CA"/>
              </w:rPr>
              <w:t xml:space="preserve">medical residents and </w:t>
            </w:r>
            <w:r w:rsidR="00054003">
              <w:rPr>
                <w:rFonts w:cs="Calibri"/>
                <w:szCs w:val="22"/>
                <w:lang w:val="en-CA"/>
              </w:rPr>
              <w:t>postdoctoral fellows)</w:t>
            </w:r>
          </w:p>
        </w:tc>
      </w:tr>
      <w:tr w:rsidR="00216B43" w:rsidRPr="00463DD8" w14:paraId="3E8992E0" w14:textId="77777777" w:rsidTr="00E40411">
        <w:trPr>
          <w:trHeight w:val="350"/>
        </w:trPr>
        <w:tc>
          <w:tcPr>
            <w:tcW w:w="2797" w:type="dxa"/>
          </w:tcPr>
          <w:p w14:paraId="49511AE1" w14:textId="77777777" w:rsidR="00216B43" w:rsidRPr="00AA3D1C" w:rsidRDefault="00216B43" w:rsidP="00382E23">
            <w:pPr>
              <w:rPr>
                <w:rFonts w:cs="Calibri"/>
                <w:szCs w:val="22"/>
                <w:lang w:val="en-CA"/>
              </w:rPr>
            </w:pPr>
            <w:r w:rsidRPr="00AA3D1C">
              <w:rPr>
                <w:rFonts w:cs="Calibri"/>
                <w:szCs w:val="22"/>
                <w:lang w:val="en-CA"/>
              </w:rPr>
              <w:t>Degree program</w:t>
            </w:r>
          </w:p>
        </w:tc>
        <w:tc>
          <w:tcPr>
            <w:tcW w:w="6743" w:type="dxa"/>
            <w:gridSpan w:val="3"/>
          </w:tcPr>
          <w:p w14:paraId="4781182F" w14:textId="611E35FC" w:rsidR="00216B43" w:rsidRPr="00463DD8" w:rsidRDefault="00C87FA6" w:rsidP="00251361">
            <w:pPr>
              <w:rPr>
                <w:lang w:val="en-CA"/>
              </w:rPr>
            </w:pPr>
            <w:r>
              <w:rPr>
                <w:lang w:val="en-CA"/>
              </w:rPr>
              <w:t>Master of Computer Science</w:t>
            </w:r>
          </w:p>
        </w:tc>
      </w:tr>
      <w:tr w:rsidR="00216B43" w:rsidRPr="00463DD8" w14:paraId="24602100" w14:textId="77777777" w:rsidTr="00E40411">
        <w:trPr>
          <w:trHeight w:val="350"/>
        </w:trPr>
        <w:tc>
          <w:tcPr>
            <w:tcW w:w="2797" w:type="dxa"/>
          </w:tcPr>
          <w:p w14:paraId="3ED46002" w14:textId="77777777" w:rsidR="00216B43" w:rsidRPr="00AA3D1C" w:rsidRDefault="00216B43" w:rsidP="00382E23">
            <w:pPr>
              <w:rPr>
                <w:rFonts w:cs="Calibri"/>
                <w:szCs w:val="22"/>
                <w:lang w:val="en-CA"/>
              </w:rPr>
            </w:pPr>
            <w:r w:rsidRPr="00AA3D1C">
              <w:rPr>
                <w:rFonts w:cs="Calibri"/>
                <w:szCs w:val="22"/>
                <w:lang w:val="en-CA"/>
              </w:rPr>
              <w:t>Supervisor name and department</w:t>
            </w:r>
          </w:p>
        </w:tc>
        <w:tc>
          <w:tcPr>
            <w:tcW w:w="6743" w:type="dxa"/>
            <w:gridSpan w:val="3"/>
          </w:tcPr>
          <w:p w14:paraId="74741540" w14:textId="47F12DCA" w:rsidR="00216B43" w:rsidRPr="00463DD8" w:rsidRDefault="00504DFE" w:rsidP="00251361">
            <w:pPr>
              <w:rPr>
                <w:lang w:val="en-CA"/>
              </w:rPr>
            </w:pPr>
            <w:r>
              <w:rPr>
                <w:lang w:val="en-CA"/>
              </w:rPr>
              <w:t>Dr. Stephen Brooks</w:t>
            </w:r>
          </w:p>
        </w:tc>
      </w:tr>
      <w:tr w:rsidR="00216B43" w:rsidRPr="00463DD8" w14:paraId="0EFA294B" w14:textId="77777777" w:rsidTr="00D93BFB">
        <w:trPr>
          <w:trHeight w:val="350"/>
        </w:trPr>
        <w:tc>
          <w:tcPr>
            <w:tcW w:w="2797" w:type="dxa"/>
            <w:tcBorders>
              <w:bottom w:val="single" w:sz="8" w:space="0" w:color="000000"/>
            </w:tcBorders>
          </w:tcPr>
          <w:p w14:paraId="16DED472" w14:textId="77777777" w:rsidR="00216B43" w:rsidRPr="00AA3D1C" w:rsidRDefault="00216B43" w:rsidP="00382E23">
            <w:pPr>
              <w:rPr>
                <w:rFonts w:cs="Calibri"/>
                <w:szCs w:val="22"/>
                <w:lang w:val="en-CA"/>
              </w:rPr>
            </w:pPr>
            <w:r w:rsidRPr="00AA3D1C">
              <w:rPr>
                <w:rFonts w:cs="Calibri"/>
                <w:szCs w:val="22"/>
                <w:lang w:val="en-CA"/>
              </w:rPr>
              <w:t>Supervisor Email (@dal)</w:t>
            </w:r>
          </w:p>
        </w:tc>
        <w:tc>
          <w:tcPr>
            <w:tcW w:w="3300" w:type="dxa"/>
            <w:tcBorders>
              <w:bottom w:val="single" w:sz="8" w:space="0" w:color="000000"/>
            </w:tcBorders>
          </w:tcPr>
          <w:p w14:paraId="7D88CBEA" w14:textId="4BF5A788" w:rsidR="00216B43" w:rsidRPr="00463DD8" w:rsidRDefault="00504DFE" w:rsidP="00251361">
            <w:pPr>
              <w:rPr>
                <w:lang w:val="en-CA"/>
              </w:rPr>
            </w:pPr>
            <w:r>
              <w:rPr>
                <w:lang w:val="en-CA"/>
              </w:rPr>
              <w:t>sbrooks@cs.dal.ca</w:t>
            </w:r>
          </w:p>
        </w:tc>
        <w:tc>
          <w:tcPr>
            <w:tcW w:w="990" w:type="dxa"/>
            <w:tcBorders>
              <w:bottom w:val="single" w:sz="8" w:space="0" w:color="000000"/>
            </w:tcBorders>
          </w:tcPr>
          <w:p w14:paraId="0403BA2F" w14:textId="77777777" w:rsidR="00216B43" w:rsidRPr="00AA3D1C" w:rsidRDefault="00216B43" w:rsidP="00382E23">
            <w:pPr>
              <w:rPr>
                <w:rFonts w:cs="Calibri"/>
                <w:szCs w:val="22"/>
                <w:lang w:val="en-CA"/>
              </w:rPr>
            </w:pPr>
            <w:r w:rsidRPr="00AA3D1C">
              <w:rPr>
                <w:rFonts w:cs="Calibri"/>
                <w:szCs w:val="22"/>
                <w:lang w:val="en-CA"/>
              </w:rPr>
              <w:t>Phone</w:t>
            </w:r>
          </w:p>
        </w:tc>
        <w:tc>
          <w:tcPr>
            <w:tcW w:w="2453" w:type="dxa"/>
            <w:tcBorders>
              <w:bottom w:val="single" w:sz="8" w:space="0" w:color="000000"/>
            </w:tcBorders>
          </w:tcPr>
          <w:p w14:paraId="1E0A5F63" w14:textId="2CAC10EC" w:rsidR="00216B43" w:rsidRPr="00504DFE" w:rsidRDefault="00504DFE" w:rsidP="00251361">
            <w:r>
              <w:rPr>
                <w:rFonts w:ascii="Arial" w:hAnsi="Arial" w:cs="Arial"/>
                <w:color w:val="535454"/>
                <w:sz w:val="21"/>
                <w:szCs w:val="21"/>
                <w:shd w:val="clear" w:color="auto" w:fill="FFFFFF"/>
              </w:rPr>
              <w:t>902-494-2512</w:t>
            </w:r>
          </w:p>
        </w:tc>
      </w:tr>
      <w:tr w:rsidR="00216B43" w:rsidRPr="00463DD8" w14:paraId="088BFE81" w14:textId="77777777" w:rsidTr="00E40411">
        <w:trPr>
          <w:trHeight w:val="534"/>
        </w:trPr>
        <w:tc>
          <w:tcPr>
            <w:tcW w:w="9540" w:type="dxa"/>
            <w:gridSpan w:val="4"/>
            <w:shd w:val="clear" w:color="auto" w:fill="F2F2F2" w:themeFill="background1" w:themeFillShade="F2"/>
            <w:vAlign w:val="center"/>
          </w:tcPr>
          <w:p w14:paraId="2E0ECAEF" w14:textId="6A3205A3" w:rsidR="00216B43" w:rsidRPr="00AA3D1C" w:rsidRDefault="00216B43" w:rsidP="00E40411">
            <w:pPr>
              <w:tabs>
                <w:tab w:val="left" w:pos="6555"/>
              </w:tabs>
              <w:ind w:left="6555" w:hanging="6521"/>
              <w:rPr>
                <w:rFonts w:cs="Calibri"/>
                <w:szCs w:val="22"/>
              </w:rPr>
            </w:pPr>
            <w:r w:rsidRPr="00AA3D1C">
              <w:rPr>
                <w:rFonts w:cs="Calibri"/>
                <w:szCs w:val="22"/>
              </w:rPr>
              <w:t>Department/unit</w:t>
            </w:r>
            <w:r w:rsidR="00E40411">
              <w:rPr>
                <w:rFonts w:cs="Calibri"/>
                <w:szCs w:val="22"/>
              </w:rPr>
              <w:t xml:space="preserve"> ethics review (if applicable).</w:t>
            </w:r>
            <w:r w:rsidRPr="00AA3D1C">
              <w:rPr>
                <w:rFonts w:cs="Calibri"/>
                <w:szCs w:val="22"/>
              </w:rPr>
              <w:t xml:space="preserve"> </w:t>
            </w:r>
            <w:r w:rsidR="004A3976">
              <w:rPr>
                <w:rFonts w:cs="Calibri"/>
                <w:b/>
                <w:szCs w:val="22"/>
              </w:rPr>
              <w:t xml:space="preserve">Undergraduate minimal risk </w:t>
            </w:r>
            <w:r w:rsidRPr="00AA3D1C">
              <w:rPr>
                <w:rFonts w:cs="Calibri"/>
                <w:b/>
                <w:szCs w:val="22"/>
              </w:rPr>
              <w:t>research only</w:t>
            </w:r>
            <w:r w:rsidR="00E40411">
              <w:rPr>
                <w:rFonts w:cs="Calibri"/>
                <w:szCs w:val="22"/>
              </w:rPr>
              <w:t>.</w:t>
            </w:r>
          </w:p>
        </w:tc>
      </w:tr>
      <w:tr w:rsidR="00216B43" w:rsidRPr="00F61518" w14:paraId="69440ABF" w14:textId="77777777" w:rsidTr="00E40411">
        <w:trPr>
          <w:trHeight w:val="350"/>
        </w:trPr>
        <w:tc>
          <w:tcPr>
            <w:tcW w:w="9540" w:type="dxa"/>
            <w:gridSpan w:val="4"/>
          </w:tcPr>
          <w:p w14:paraId="7DAF5FDE" w14:textId="103AECC8" w:rsidR="00216B43" w:rsidRPr="00AA3D1C" w:rsidRDefault="00216B43" w:rsidP="00E40411">
            <w:pPr>
              <w:ind w:left="1572" w:hanging="1572"/>
              <w:rPr>
                <w:rFonts w:cs="Calibri"/>
                <w:szCs w:val="22"/>
              </w:rPr>
            </w:pPr>
            <w:r w:rsidRPr="00AA3D1C">
              <w:rPr>
                <w:rFonts w:cs="Calibri"/>
                <w:szCs w:val="22"/>
              </w:rPr>
              <w:t>Attestation</w:t>
            </w:r>
            <w:proofErr w:type="gramStart"/>
            <w:r w:rsidRPr="00AA3D1C">
              <w:rPr>
                <w:rFonts w:cs="Calibri"/>
                <w:szCs w:val="22"/>
              </w:rPr>
              <w:t xml:space="preserve">:  </w:t>
            </w:r>
            <w:r w:rsidR="0070741E" w:rsidRPr="00033A27">
              <w:rPr>
                <w:rFonts w:cs="Calibri"/>
                <w:sz w:val="18"/>
                <w:szCs w:val="18"/>
              </w:rPr>
              <w:t>[</w:t>
            </w:r>
            <w:proofErr w:type="gramEnd"/>
            <w:r w:rsidR="00904D3B" w:rsidRPr="00033A27">
              <w:rPr>
                <w:rFonts w:cs="Calibri"/>
                <w:sz w:val="18"/>
                <w:szCs w:val="18"/>
              </w:rPr>
              <w:t xml:space="preserve">  </w:t>
            </w:r>
            <w:r w:rsidR="0070741E" w:rsidRPr="00033A27">
              <w:rPr>
                <w:rFonts w:cs="Calibri"/>
                <w:sz w:val="18"/>
                <w:szCs w:val="18"/>
              </w:rPr>
              <w:t xml:space="preserve">] </w:t>
            </w:r>
            <w:r w:rsidRPr="00033A27">
              <w:rPr>
                <w:sz w:val="18"/>
                <w:szCs w:val="18"/>
              </w:rPr>
              <w:t xml:space="preserve"> </w:t>
            </w:r>
            <w:r w:rsidRPr="00AA3D1C">
              <w:rPr>
                <w:rFonts w:cs="Calibri"/>
                <w:szCs w:val="22"/>
              </w:rPr>
              <w:t xml:space="preserve">I am responsible for the unit-level research ethics review of this project and it has been approved.  </w:t>
            </w:r>
          </w:p>
          <w:p w14:paraId="4BFDD304" w14:textId="2C9CFD3D" w:rsidR="00216B43" w:rsidRPr="00AA3D1C" w:rsidRDefault="00216B43" w:rsidP="00382E23">
            <w:pPr>
              <w:rPr>
                <w:rFonts w:cs="Calibri"/>
                <w:szCs w:val="22"/>
              </w:rPr>
            </w:pPr>
            <w:r w:rsidRPr="00AA3D1C">
              <w:rPr>
                <w:rFonts w:cs="Calibri"/>
                <w:szCs w:val="22"/>
              </w:rPr>
              <w:t xml:space="preserve">Authorizing name:  </w:t>
            </w:r>
          </w:p>
          <w:p w14:paraId="63951499" w14:textId="1DABE14F" w:rsidR="00216B43" w:rsidRPr="00D10EB8" w:rsidRDefault="00216B43" w:rsidP="0070741E">
            <w:pPr>
              <w:rPr>
                <w:rFonts w:cs="Calibri"/>
                <w:szCs w:val="22"/>
              </w:rPr>
            </w:pPr>
            <w:r w:rsidRPr="00AA3D1C">
              <w:rPr>
                <w:rFonts w:cs="Calibri"/>
                <w:szCs w:val="22"/>
              </w:rPr>
              <w:t xml:space="preserve">Date:  </w:t>
            </w:r>
          </w:p>
        </w:tc>
      </w:tr>
    </w:tbl>
    <w:p w14:paraId="725D2111" w14:textId="77777777" w:rsidR="00814383" w:rsidRPr="00463DD8" w:rsidRDefault="00814383" w:rsidP="00216B43"/>
    <w:tbl>
      <w:tblPr>
        <w:tblW w:w="95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2137"/>
        <w:gridCol w:w="897"/>
        <w:gridCol w:w="1083"/>
        <w:gridCol w:w="630"/>
        <w:gridCol w:w="4793"/>
      </w:tblGrid>
      <w:tr w:rsidR="007B13F3" w:rsidRPr="00463DD8" w14:paraId="69C302E2" w14:textId="77777777" w:rsidTr="0087050A">
        <w:trPr>
          <w:trHeight w:val="374"/>
        </w:trPr>
        <w:tc>
          <w:tcPr>
            <w:tcW w:w="9540" w:type="dxa"/>
            <w:gridSpan w:val="5"/>
            <w:shd w:val="clear" w:color="auto" w:fill="F2F2F2" w:themeFill="background1" w:themeFillShade="F2"/>
          </w:tcPr>
          <w:p w14:paraId="79CA87A7" w14:textId="079ADD41" w:rsidR="007B13F3" w:rsidRPr="00463DD8" w:rsidRDefault="007B13F3" w:rsidP="0087050A">
            <w:pPr>
              <w:rPr>
                <w:lang w:val="en-CA"/>
              </w:rPr>
            </w:pPr>
            <w:r w:rsidRPr="00463DD8">
              <w:rPr>
                <w:b/>
                <w:lang w:val="en-CA"/>
              </w:rPr>
              <w:t>1.</w:t>
            </w:r>
            <w:r w:rsidR="00C2303D">
              <w:rPr>
                <w:b/>
                <w:lang w:val="en-CA"/>
              </w:rPr>
              <w:t>3</w:t>
            </w:r>
            <w:r w:rsidRPr="00463DD8">
              <w:rPr>
                <w:lang w:val="en-CA"/>
              </w:rPr>
              <w:t xml:space="preserve"> </w:t>
            </w:r>
            <w:r w:rsidR="00502449" w:rsidRPr="00E07F60">
              <w:rPr>
                <w:b/>
                <w:bCs/>
                <w:lang w:val="en-CA"/>
              </w:rPr>
              <w:t>Other reviews</w:t>
            </w:r>
          </w:p>
        </w:tc>
      </w:tr>
      <w:tr w:rsidR="009013FB" w:rsidRPr="00030B74" w14:paraId="5B58D54D" w14:textId="77777777" w:rsidTr="00C77565">
        <w:trPr>
          <w:trHeight w:val="515"/>
        </w:trPr>
        <w:tc>
          <w:tcPr>
            <w:tcW w:w="3034" w:type="dxa"/>
            <w:gridSpan w:val="2"/>
            <w:vMerge w:val="restart"/>
          </w:tcPr>
          <w:p w14:paraId="03A7A295" w14:textId="1C9F6AB4" w:rsidR="009013FB" w:rsidRPr="00AA3D1C" w:rsidRDefault="009013FB" w:rsidP="00244918">
            <w:pPr>
              <w:rPr>
                <w:rFonts w:cs="Calibri"/>
                <w:szCs w:val="22"/>
              </w:rPr>
            </w:pPr>
            <w:r w:rsidRPr="00AA3D1C">
              <w:rPr>
                <w:rFonts w:cs="Calibri"/>
                <w:szCs w:val="22"/>
              </w:rPr>
              <w:t>Other ethics review (if any) for this research</w:t>
            </w:r>
          </w:p>
        </w:tc>
        <w:tc>
          <w:tcPr>
            <w:tcW w:w="1083" w:type="dxa"/>
            <w:tcBorders>
              <w:bottom w:val="single" w:sz="4" w:space="0" w:color="auto"/>
            </w:tcBorders>
          </w:tcPr>
          <w:p w14:paraId="5114D624" w14:textId="77777777" w:rsidR="009013FB" w:rsidRPr="008D0F7C" w:rsidRDefault="009013FB" w:rsidP="00244918">
            <w:pPr>
              <w:rPr>
                <w:rFonts w:cs="Calibri"/>
                <w:szCs w:val="22"/>
              </w:rPr>
            </w:pPr>
            <w:r w:rsidRPr="00AA3D1C">
              <w:rPr>
                <w:rFonts w:cs="Calibri"/>
                <w:szCs w:val="22"/>
              </w:rPr>
              <w:t>Where?</w:t>
            </w:r>
          </w:p>
        </w:tc>
        <w:tc>
          <w:tcPr>
            <w:tcW w:w="5423" w:type="dxa"/>
            <w:gridSpan w:val="2"/>
            <w:tcBorders>
              <w:bottom w:val="single" w:sz="4" w:space="0" w:color="auto"/>
            </w:tcBorders>
          </w:tcPr>
          <w:p w14:paraId="2767FCC5" w14:textId="77777777" w:rsidR="009013FB" w:rsidRPr="00030B74" w:rsidRDefault="009013FB" w:rsidP="00244918"/>
        </w:tc>
      </w:tr>
      <w:tr w:rsidR="009013FB" w:rsidRPr="002526BE" w14:paraId="3850E87E" w14:textId="77777777" w:rsidTr="00C77565">
        <w:trPr>
          <w:trHeight w:val="542"/>
        </w:trPr>
        <w:tc>
          <w:tcPr>
            <w:tcW w:w="3034" w:type="dxa"/>
            <w:gridSpan w:val="2"/>
            <w:vMerge/>
            <w:tcBorders>
              <w:bottom w:val="single" w:sz="4" w:space="0" w:color="auto"/>
            </w:tcBorders>
          </w:tcPr>
          <w:p w14:paraId="79FBCC9A" w14:textId="77777777" w:rsidR="009013FB" w:rsidRPr="002526BE" w:rsidRDefault="009013FB" w:rsidP="00244918">
            <w:pPr>
              <w:rPr>
                <w:rFonts w:ascii="Calibri" w:hAnsi="Calibri" w:cs="Calibri"/>
                <w:szCs w:val="22"/>
              </w:rPr>
            </w:pPr>
          </w:p>
        </w:tc>
        <w:tc>
          <w:tcPr>
            <w:tcW w:w="1083" w:type="dxa"/>
            <w:tcBorders>
              <w:bottom w:val="single" w:sz="4" w:space="0" w:color="auto"/>
            </w:tcBorders>
          </w:tcPr>
          <w:p w14:paraId="4BE523C9" w14:textId="77777777" w:rsidR="009013FB" w:rsidRPr="00AA3D1C" w:rsidRDefault="009013FB" w:rsidP="00244918">
            <w:pPr>
              <w:rPr>
                <w:rFonts w:cs="Calibri"/>
                <w:szCs w:val="22"/>
              </w:rPr>
            </w:pPr>
            <w:r w:rsidRPr="00AA3D1C">
              <w:rPr>
                <w:rFonts w:cs="Calibri"/>
                <w:szCs w:val="22"/>
              </w:rPr>
              <w:t>Status?</w:t>
            </w:r>
          </w:p>
        </w:tc>
        <w:tc>
          <w:tcPr>
            <w:tcW w:w="5423" w:type="dxa"/>
            <w:gridSpan w:val="2"/>
            <w:tcBorders>
              <w:bottom w:val="single" w:sz="4" w:space="0" w:color="auto"/>
            </w:tcBorders>
          </w:tcPr>
          <w:p w14:paraId="309AA8F7" w14:textId="77777777" w:rsidR="009013FB" w:rsidRPr="002526BE" w:rsidRDefault="009013FB" w:rsidP="00244918"/>
        </w:tc>
      </w:tr>
      <w:tr w:rsidR="002526BE" w:rsidRPr="002526BE" w14:paraId="60254CD6" w14:textId="77777777" w:rsidTr="00C77565">
        <w:trPr>
          <w:trHeight w:val="350"/>
        </w:trPr>
        <w:tc>
          <w:tcPr>
            <w:tcW w:w="2137" w:type="dxa"/>
          </w:tcPr>
          <w:p w14:paraId="1180958F" w14:textId="3AA3FAA7" w:rsidR="002526BE" w:rsidRPr="002526BE" w:rsidRDefault="00402190" w:rsidP="0087050A">
            <w:r>
              <w:t>Scholarly/scientific</w:t>
            </w:r>
            <w:r w:rsidR="005169C5">
              <w:t xml:space="preserve"> p</w:t>
            </w:r>
            <w:r w:rsidR="002526BE" w:rsidRPr="002526BE">
              <w:t>eer review (if any)</w:t>
            </w:r>
          </w:p>
        </w:tc>
        <w:tc>
          <w:tcPr>
            <w:tcW w:w="7403" w:type="dxa"/>
            <w:gridSpan w:val="4"/>
          </w:tcPr>
          <w:p w14:paraId="0CF64E44" w14:textId="427938A4" w:rsidR="002526BE" w:rsidRPr="002526BE" w:rsidRDefault="002526BE" w:rsidP="00251361"/>
        </w:tc>
      </w:tr>
      <w:tr w:rsidR="00566E7F" w:rsidRPr="002526BE" w14:paraId="32F79DF7" w14:textId="77777777" w:rsidTr="00566E7F">
        <w:trPr>
          <w:trHeight w:val="350"/>
        </w:trPr>
        <w:tc>
          <w:tcPr>
            <w:tcW w:w="4747" w:type="dxa"/>
            <w:gridSpan w:val="4"/>
          </w:tcPr>
          <w:p w14:paraId="02233561" w14:textId="4388B706" w:rsidR="00566E7F" w:rsidRPr="00566E7F" w:rsidRDefault="00566E7F" w:rsidP="00566E7F">
            <w:r w:rsidRPr="00566E7F">
              <w:rPr>
                <w:lang w:eastAsia="en-CA"/>
              </w:rPr>
              <w:t>Is this a variation on</w:t>
            </w:r>
            <w:r w:rsidR="00D93BFB">
              <w:rPr>
                <w:lang w:eastAsia="en-CA"/>
              </w:rPr>
              <w:t>,</w:t>
            </w:r>
            <w:r w:rsidRPr="00566E7F">
              <w:rPr>
                <w:lang w:eastAsia="en-CA"/>
              </w:rPr>
              <w:t xml:space="preserve"> or extension of</w:t>
            </w:r>
            <w:r w:rsidR="00D93BFB">
              <w:rPr>
                <w:lang w:eastAsia="en-CA"/>
              </w:rPr>
              <w:t>,</w:t>
            </w:r>
            <w:r w:rsidRPr="00566E7F">
              <w:rPr>
                <w:lang w:eastAsia="en-CA"/>
              </w:rPr>
              <w:t xml:space="preserve"> a previously approved </w:t>
            </w:r>
            <w:r w:rsidR="00071F13">
              <w:rPr>
                <w:lang w:eastAsia="en-CA"/>
              </w:rPr>
              <w:t xml:space="preserve">Dal REB </w:t>
            </w:r>
            <w:r w:rsidRPr="00566E7F">
              <w:rPr>
                <w:lang w:eastAsia="en-CA"/>
              </w:rPr>
              <w:t>submission?</w:t>
            </w:r>
          </w:p>
        </w:tc>
        <w:tc>
          <w:tcPr>
            <w:tcW w:w="4793" w:type="dxa"/>
          </w:tcPr>
          <w:p w14:paraId="512F4CB7" w14:textId="6FD93709" w:rsidR="00566E7F" w:rsidRPr="00566E7F" w:rsidRDefault="00BA373C" w:rsidP="00566E7F">
            <w:r w:rsidRPr="00033A27">
              <w:rPr>
                <w:sz w:val="18"/>
                <w:szCs w:val="18"/>
              </w:rPr>
              <w:t>[</w:t>
            </w:r>
            <w:r>
              <w:rPr>
                <w:sz w:val="18"/>
                <w:szCs w:val="18"/>
              </w:rPr>
              <w:t>X</w:t>
            </w:r>
            <w:r w:rsidR="0057299F" w:rsidRPr="00033A27">
              <w:rPr>
                <w:sz w:val="18"/>
                <w:szCs w:val="18"/>
              </w:rPr>
              <w:t>]</w:t>
            </w:r>
            <w:r w:rsidR="00566E7F" w:rsidRPr="00566E7F">
              <w:t xml:space="preserve"> No</w:t>
            </w:r>
          </w:p>
          <w:p w14:paraId="1BC36B49" w14:textId="2988FA76" w:rsidR="00566E7F" w:rsidRPr="002526BE" w:rsidRDefault="0057299F" w:rsidP="00566E7F">
            <w:proofErr w:type="gramStart"/>
            <w:r w:rsidRPr="00033A27">
              <w:rPr>
                <w:sz w:val="18"/>
                <w:szCs w:val="18"/>
              </w:rPr>
              <w:t>[</w:t>
            </w:r>
            <w:r w:rsidR="00033A27">
              <w:rPr>
                <w:sz w:val="18"/>
                <w:szCs w:val="18"/>
              </w:rPr>
              <w:t xml:space="preserve"> </w:t>
            </w:r>
            <w:r w:rsidRPr="00033A27">
              <w:rPr>
                <w:sz w:val="18"/>
                <w:szCs w:val="18"/>
              </w:rPr>
              <w:t xml:space="preserve"> ]</w:t>
            </w:r>
            <w:proofErr w:type="gramEnd"/>
            <w:r w:rsidR="00566E7F" w:rsidRPr="00566E7F">
              <w:t xml:space="preserve"> Yes    Dal REB file #________________</w:t>
            </w:r>
          </w:p>
        </w:tc>
      </w:tr>
      <w:tr w:rsidR="00566E7F" w:rsidRPr="002526BE" w14:paraId="1183C403" w14:textId="77777777" w:rsidTr="008806C1">
        <w:trPr>
          <w:trHeight w:val="350"/>
        </w:trPr>
        <w:tc>
          <w:tcPr>
            <w:tcW w:w="9540" w:type="dxa"/>
            <w:gridSpan w:val="5"/>
          </w:tcPr>
          <w:p w14:paraId="3082797E" w14:textId="01F0BE0E" w:rsidR="00BA58C4" w:rsidRPr="00566E7F" w:rsidRDefault="00566E7F" w:rsidP="00566E7F">
            <w:pPr>
              <w:rPr>
                <w:lang w:eastAsia="en-CA"/>
              </w:rPr>
            </w:pPr>
            <w:r w:rsidRPr="00566E7F">
              <w:rPr>
                <w:b/>
                <w:lang w:eastAsia="en-CA"/>
              </w:rPr>
              <w:t>If yes</w:t>
            </w:r>
            <w:r w:rsidRPr="00566E7F">
              <w:rPr>
                <w:lang w:eastAsia="en-CA"/>
              </w:rPr>
              <w:t xml:space="preserve">, </w:t>
            </w:r>
            <w:r w:rsidR="00071F13">
              <w:rPr>
                <w:lang w:eastAsia="en-CA"/>
              </w:rPr>
              <w:t>d</w:t>
            </w:r>
            <w:r w:rsidR="00BA58C4">
              <w:rPr>
                <w:lang w:eastAsia="en-CA"/>
              </w:rPr>
              <w:t xml:space="preserve">escribe which components of </w:t>
            </w:r>
            <w:r w:rsidR="00924388">
              <w:rPr>
                <w:lang w:eastAsia="en-CA"/>
              </w:rPr>
              <w:t>the current submission are the same as the previously approved submission (list section numbers), and which components are different from the previously approved submission (list section numbers).</w:t>
            </w:r>
            <w:r w:rsidR="00995177">
              <w:rPr>
                <w:lang w:eastAsia="en-CA"/>
              </w:rPr>
              <w:t xml:space="preserve"> You may also use highlighting to clearly indicate revised text.</w:t>
            </w:r>
          </w:p>
          <w:p w14:paraId="7F09B4D9" w14:textId="77777777" w:rsidR="00566E7F" w:rsidRDefault="00566E7F" w:rsidP="00566E7F"/>
          <w:p w14:paraId="430E2A91" w14:textId="2A8D051B" w:rsidR="001210FF" w:rsidRPr="00566E7F" w:rsidRDefault="001210FF" w:rsidP="00566E7F"/>
        </w:tc>
      </w:tr>
    </w:tbl>
    <w:p w14:paraId="70091E25" w14:textId="6107A6C6" w:rsidR="0087050A" w:rsidRDefault="0087050A" w:rsidP="0087050A">
      <w:pPr>
        <w:rPr>
          <w:rFonts w:cs="Calibri"/>
        </w:rPr>
      </w:pPr>
    </w:p>
    <w:tbl>
      <w:tblPr>
        <w:tblW w:w="95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1163"/>
        <w:gridCol w:w="2693"/>
        <w:gridCol w:w="5684"/>
      </w:tblGrid>
      <w:tr w:rsidR="00071F13" w:rsidRPr="00463DD8" w14:paraId="4D7A64E2" w14:textId="77777777" w:rsidTr="0043799E">
        <w:trPr>
          <w:trHeight w:val="374"/>
        </w:trPr>
        <w:tc>
          <w:tcPr>
            <w:tcW w:w="9540" w:type="dxa"/>
            <w:gridSpan w:val="3"/>
            <w:shd w:val="clear" w:color="auto" w:fill="F2F2F2" w:themeFill="background1" w:themeFillShade="F2"/>
          </w:tcPr>
          <w:p w14:paraId="2A139CFD" w14:textId="1BFB4508" w:rsidR="00071F13" w:rsidRPr="00463DD8" w:rsidRDefault="00071F13" w:rsidP="00095B7D">
            <w:pPr>
              <w:tabs>
                <w:tab w:val="left" w:pos="7185"/>
              </w:tabs>
              <w:rPr>
                <w:lang w:val="en-CA"/>
              </w:rPr>
            </w:pPr>
            <w:r>
              <w:rPr>
                <w:b/>
                <w:lang w:val="en-CA"/>
              </w:rPr>
              <w:t>1.4</w:t>
            </w:r>
            <w:r w:rsidRPr="00463DD8">
              <w:rPr>
                <w:lang w:val="en-CA"/>
              </w:rPr>
              <w:t xml:space="preserve"> </w:t>
            </w:r>
            <w:r w:rsidRPr="00E07F60">
              <w:rPr>
                <w:b/>
                <w:bCs/>
                <w:lang w:val="en-CA"/>
              </w:rPr>
              <w:t xml:space="preserve">Funding </w:t>
            </w:r>
            <w:r>
              <w:rPr>
                <w:lang w:val="en-CA"/>
              </w:rPr>
              <w:tab/>
              <w:t xml:space="preserve">  </w:t>
            </w:r>
            <w:proofErr w:type="gramStart"/>
            <w:r>
              <w:rPr>
                <w:lang w:val="en-CA"/>
              </w:rPr>
              <w:t xml:space="preserve">  </w:t>
            </w:r>
            <w:r w:rsidR="00543983">
              <w:rPr>
                <w:lang w:val="en-CA"/>
              </w:rPr>
              <w:t xml:space="preserve"> </w:t>
            </w:r>
            <w:r w:rsidRPr="00033A27">
              <w:rPr>
                <w:sz w:val="18"/>
                <w:szCs w:val="18"/>
              </w:rPr>
              <w:t>[</w:t>
            </w:r>
            <w:proofErr w:type="gramEnd"/>
            <w:r w:rsidR="00543983" w:rsidRPr="00543983">
              <w:t>x</w:t>
            </w:r>
            <w:r w:rsidRPr="00033A27">
              <w:rPr>
                <w:sz w:val="18"/>
                <w:szCs w:val="18"/>
              </w:rPr>
              <w:t>]</w:t>
            </w:r>
            <w:r>
              <w:t xml:space="preserve"> </w:t>
            </w:r>
            <w:r>
              <w:rPr>
                <w:lang w:val="en-CA"/>
              </w:rPr>
              <w:t>Not Applicable</w:t>
            </w:r>
          </w:p>
        </w:tc>
      </w:tr>
      <w:tr w:rsidR="00071F13" w:rsidRPr="002526BE" w14:paraId="3B25CDF2" w14:textId="77777777" w:rsidTr="0043799E">
        <w:trPr>
          <w:trHeight w:val="296"/>
        </w:trPr>
        <w:tc>
          <w:tcPr>
            <w:tcW w:w="1163" w:type="dxa"/>
            <w:vMerge w:val="restart"/>
            <w:vAlign w:val="center"/>
          </w:tcPr>
          <w:p w14:paraId="6B7D1D2C" w14:textId="5551783E" w:rsidR="00071F13" w:rsidRPr="002526BE" w:rsidRDefault="00071F13" w:rsidP="00095B7D">
            <w:r>
              <w:t xml:space="preserve">Funding </w:t>
            </w:r>
            <w:r w:rsidR="004A6276">
              <w:t>(</w:t>
            </w:r>
            <w:r>
              <w:t>list on consent form)</w:t>
            </w:r>
          </w:p>
        </w:tc>
        <w:tc>
          <w:tcPr>
            <w:tcW w:w="2693" w:type="dxa"/>
          </w:tcPr>
          <w:p w14:paraId="39D5107A" w14:textId="77777777" w:rsidR="00071F13" w:rsidRPr="002526BE" w:rsidRDefault="00071F13" w:rsidP="00095B7D">
            <w:pPr>
              <w:jc w:val="right"/>
            </w:pPr>
            <w:r w:rsidRPr="002526BE">
              <w:t>Agency</w:t>
            </w:r>
          </w:p>
        </w:tc>
        <w:tc>
          <w:tcPr>
            <w:tcW w:w="5684" w:type="dxa"/>
          </w:tcPr>
          <w:p w14:paraId="3DE5FCF3" w14:textId="77777777" w:rsidR="00071F13" w:rsidRPr="002526BE" w:rsidRDefault="00071F13" w:rsidP="00095B7D"/>
        </w:tc>
      </w:tr>
      <w:tr w:rsidR="004A6276" w:rsidRPr="002526BE" w14:paraId="2D55E211" w14:textId="77777777" w:rsidTr="0043799E">
        <w:trPr>
          <w:trHeight w:val="296"/>
        </w:trPr>
        <w:tc>
          <w:tcPr>
            <w:tcW w:w="1163" w:type="dxa"/>
            <w:vMerge/>
            <w:vAlign w:val="center"/>
          </w:tcPr>
          <w:p w14:paraId="7CEE9290" w14:textId="77777777" w:rsidR="004A6276" w:rsidRDefault="004A6276" w:rsidP="00095B7D"/>
        </w:tc>
        <w:tc>
          <w:tcPr>
            <w:tcW w:w="2693" w:type="dxa"/>
          </w:tcPr>
          <w:p w14:paraId="67799107" w14:textId="4B2C8EA5" w:rsidR="004A6276" w:rsidRPr="002526BE" w:rsidRDefault="004A6276" w:rsidP="00095B7D">
            <w:pPr>
              <w:jc w:val="right"/>
            </w:pPr>
            <w:r w:rsidRPr="002526BE">
              <w:t>Award Number</w:t>
            </w:r>
          </w:p>
        </w:tc>
        <w:tc>
          <w:tcPr>
            <w:tcW w:w="5684" w:type="dxa"/>
          </w:tcPr>
          <w:p w14:paraId="3DBD96FB" w14:textId="77777777" w:rsidR="004A6276" w:rsidRPr="002526BE" w:rsidRDefault="004A6276" w:rsidP="00095B7D"/>
        </w:tc>
      </w:tr>
      <w:tr w:rsidR="00071F13" w:rsidRPr="002526BE" w14:paraId="4376E37D" w14:textId="77777777" w:rsidTr="000A427E">
        <w:trPr>
          <w:trHeight w:val="350"/>
        </w:trPr>
        <w:tc>
          <w:tcPr>
            <w:tcW w:w="1163" w:type="dxa"/>
            <w:vMerge/>
          </w:tcPr>
          <w:p w14:paraId="345A8452" w14:textId="77777777" w:rsidR="00071F13" w:rsidRPr="002526BE" w:rsidRDefault="00071F13" w:rsidP="00095B7D">
            <w:pPr>
              <w:rPr>
                <w:rFonts w:ascii="Calibri" w:hAnsi="Calibri" w:cs="Calibri"/>
                <w:szCs w:val="22"/>
              </w:rPr>
            </w:pPr>
          </w:p>
        </w:tc>
        <w:tc>
          <w:tcPr>
            <w:tcW w:w="2693" w:type="dxa"/>
          </w:tcPr>
          <w:p w14:paraId="0F931B9A" w14:textId="1D1B69C7" w:rsidR="00071F13" w:rsidRPr="002526BE" w:rsidRDefault="004A6276" w:rsidP="00095B7D">
            <w:pPr>
              <w:jc w:val="right"/>
            </w:pPr>
            <w:r>
              <w:t>Institution where funds are/will be held</w:t>
            </w:r>
          </w:p>
        </w:tc>
        <w:tc>
          <w:tcPr>
            <w:tcW w:w="5684" w:type="dxa"/>
          </w:tcPr>
          <w:p w14:paraId="22159D90" w14:textId="77777777" w:rsidR="004A6276" w:rsidRDefault="004A6276" w:rsidP="004A6276">
            <w:proofErr w:type="gramStart"/>
            <w:r w:rsidRPr="00033A27">
              <w:rPr>
                <w:sz w:val="18"/>
                <w:szCs w:val="18"/>
              </w:rPr>
              <w:t>[  ]</w:t>
            </w:r>
            <w:proofErr w:type="gramEnd"/>
            <w:r>
              <w:t xml:space="preserve"> Dalhousie University</w:t>
            </w:r>
          </w:p>
          <w:p w14:paraId="324B334A" w14:textId="77777777" w:rsidR="00071F13" w:rsidRDefault="004A6276" w:rsidP="004A6276">
            <w:proofErr w:type="gramStart"/>
            <w:r w:rsidRPr="00033A27">
              <w:rPr>
                <w:sz w:val="18"/>
                <w:szCs w:val="18"/>
              </w:rPr>
              <w:t>[  ]</w:t>
            </w:r>
            <w:proofErr w:type="gramEnd"/>
            <w:r>
              <w:t xml:space="preserve"> Other: _____________________</w:t>
            </w:r>
          </w:p>
          <w:p w14:paraId="1996A64F" w14:textId="09FB6C09" w:rsidR="004A6276" w:rsidRPr="004A6276" w:rsidRDefault="004A6276" w:rsidP="004A6276">
            <w:pPr>
              <w:tabs>
                <w:tab w:val="left" w:pos="4725"/>
              </w:tabs>
            </w:pPr>
            <w:r>
              <w:tab/>
            </w:r>
          </w:p>
        </w:tc>
      </w:tr>
      <w:tr w:rsidR="002C4496" w:rsidRPr="002526BE" w14:paraId="092E5A89" w14:textId="77777777" w:rsidTr="002C4496">
        <w:trPr>
          <w:trHeight w:val="350"/>
        </w:trPr>
        <w:tc>
          <w:tcPr>
            <w:tcW w:w="3856" w:type="dxa"/>
            <w:gridSpan w:val="2"/>
          </w:tcPr>
          <w:p w14:paraId="52EE8764" w14:textId="4AE659C5" w:rsidR="002C4496" w:rsidRDefault="002C4496" w:rsidP="000A427E">
            <w:pPr>
              <w:jc w:val="right"/>
            </w:pPr>
            <w:r>
              <w:t>Was a Dal release of funds agreement issued for this award?</w:t>
            </w:r>
          </w:p>
        </w:tc>
        <w:tc>
          <w:tcPr>
            <w:tcW w:w="5684" w:type="dxa"/>
            <w:tcBorders>
              <w:bottom w:val="single" w:sz="4" w:space="0" w:color="auto"/>
            </w:tcBorders>
            <w:vAlign w:val="center"/>
          </w:tcPr>
          <w:p w14:paraId="23CCF70C" w14:textId="1BD59113" w:rsidR="002C4496" w:rsidRPr="00033A27" w:rsidRDefault="002C4496" w:rsidP="000A427E">
            <w:pPr>
              <w:rPr>
                <w:sz w:val="18"/>
                <w:szCs w:val="18"/>
              </w:rPr>
            </w:pPr>
            <w:proofErr w:type="gramStart"/>
            <w:r w:rsidRPr="000A427E">
              <w:rPr>
                <w:szCs w:val="22"/>
              </w:rPr>
              <w:t>[  ]</w:t>
            </w:r>
            <w:proofErr w:type="gramEnd"/>
            <w:r w:rsidRPr="000A427E">
              <w:rPr>
                <w:szCs w:val="22"/>
              </w:rPr>
              <w:t xml:space="preserve"> Yes      Date of </w:t>
            </w:r>
            <w:proofErr w:type="spellStart"/>
            <w:r w:rsidRPr="000A427E">
              <w:rPr>
                <w:szCs w:val="22"/>
              </w:rPr>
              <w:t>RoF</w:t>
            </w:r>
            <w:proofErr w:type="spellEnd"/>
            <w:r w:rsidRPr="000A427E">
              <w:rPr>
                <w:szCs w:val="22"/>
              </w:rPr>
              <w:t xml:space="preserve"> Agreement: ____________</w:t>
            </w:r>
          </w:p>
        </w:tc>
      </w:tr>
    </w:tbl>
    <w:p w14:paraId="72141244" w14:textId="7EEAA5CA" w:rsidR="000A427E" w:rsidRDefault="000A427E"/>
    <w:p w14:paraId="0AE72967" w14:textId="612C0100" w:rsidR="001C23FA" w:rsidRDefault="001C23FA"/>
    <w:p w14:paraId="702F39C2" w14:textId="5EC7C2BB" w:rsidR="001C23FA" w:rsidRDefault="001C23FA"/>
    <w:p w14:paraId="3086787F" w14:textId="77777777" w:rsidR="001C23FA" w:rsidRDefault="001C23FA"/>
    <w:tbl>
      <w:tblPr>
        <w:tblW w:w="946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4A0" w:firstRow="1" w:lastRow="0" w:firstColumn="1" w:lastColumn="0" w:noHBand="0" w:noVBand="1"/>
      </w:tblPr>
      <w:tblGrid>
        <w:gridCol w:w="9468"/>
      </w:tblGrid>
      <w:tr w:rsidR="0087050A" w:rsidRPr="00463DD8" w14:paraId="4659B2AF" w14:textId="77777777" w:rsidTr="000A427E">
        <w:trPr>
          <w:trHeight w:val="375"/>
        </w:trPr>
        <w:tc>
          <w:tcPr>
            <w:tcW w:w="9468" w:type="dxa"/>
            <w:shd w:val="clear" w:color="auto" w:fill="F2F2F2" w:themeFill="background1" w:themeFillShade="F2"/>
          </w:tcPr>
          <w:p w14:paraId="28D6752B" w14:textId="0B58F172" w:rsidR="0087050A" w:rsidRPr="00AA3D1C" w:rsidRDefault="0087050A" w:rsidP="00382E23">
            <w:pPr>
              <w:rPr>
                <w:rFonts w:cs="Calibri"/>
                <w:szCs w:val="22"/>
              </w:rPr>
            </w:pPr>
            <w:r w:rsidRPr="00AA3D1C">
              <w:rPr>
                <w:rFonts w:cs="Calibri"/>
                <w:b/>
                <w:szCs w:val="22"/>
              </w:rPr>
              <w:lastRenderedPageBreak/>
              <w:t>1.</w:t>
            </w:r>
            <w:r w:rsidR="00071F13">
              <w:rPr>
                <w:rFonts w:cs="Calibri"/>
                <w:b/>
                <w:szCs w:val="22"/>
              </w:rPr>
              <w:t>5</w:t>
            </w:r>
            <w:r w:rsidRPr="00AA3D1C">
              <w:rPr>
                <w:rFonts w:cs="Calibri"/>
                <w:b/>
                <w:szCs w:val="22"/>
              </w:rPr>
              <w:t xml:space="preserve"> </w:t>
            </w:r>
            <w:r w:rsidRPr="00E07F60">
              <w:rPr>
                <w:rFonts w:cs="Calibri"/>
                <w:b/>
                <w:bCs/>
                <w:szCs w:val="22"/>
              </w:rPr>
              <w:t>Attestation(s).</w:t>
            </w:r>
            <w:r>
              <w:rPr>
                <w:rFonts w:cs="Calibri"/>
                <w:szCs w:val="22"/>
              </w:rPr>
              <w:t xml:space="preserve"> </w:t>
            </w:r>
            <w:r w:rsidRPr="00AA3D1C">
              <w:rPr>
                <w:rFonts w:cs="Calibri"/>
                <w:szCs w:val="22"/>
              </w:rPr>
              <w:t xml:space="preserve">The appropriate boxes </w:t>
            </w:r>
            <w:r w:rsidRPr="00AA3D1C">
              <w:rPr>
                <w:rFonts w:cs="Calibri"/>
                <w:i/>
                <w:szCs w:val="22"/>
              </w:rPr>
              <w:t xml:space="preserve">must </w:t>
            </w:r>
            <w:r w:rsidRPr="00AA3D1C">
              <w:rPr>
                <w:rFonts w:cs="Calibri"/>
                <w:szCs w:val="22"/>
              </w:rPr>
              <w:t>be checked for the submission to be accepted by the REB</w:t>
            </w:r>
          </w:p>
        </w:tc>
      </w:tr>
      <w:tr w:rsidR="0087050A" w:rsidRPr="00463DD8" w14:paraId="0CA936E9" w14:textId="77777777" w:rsidTr="000A427E">
        <w:tc>
          <w:tcPr>
            <w:tcW w:w="9468" w:type="dxa"/>
          </w:tcPr>
          <w:p w14:paraId="7A28C906" w14:textId="75CD80B5" w:rsidR="0087050A" w:rsidRPr="00AA3D1C" w:rsidRDefault="0070741E" w:rsidP="00DD0B7D">
            <w:pPr>
              <w:ind w:left="339" w:hanging="283"/>
              <w:rPr>
                <w:rFonts w:cs="Calibri"/>
                <w:szCs w:val="20"/>
              </w:rPr>
            </w:pPr>
            <w:r w:rsidRPr="00C55701">
              <w:rPr>
                <w:rFonts w:cs="Calibri"/>
                <w:b/>
                <w:sz w:val="18"/>
                <w:szCs w:val="18"/>
              </w:rPr>
              <w:t>[</w:t>
            </w:r>
            <w:r w:rsidR="00543983">
              <w:rPr>
                <w:rFonts w:cs="Calibri"/>
                <w:b/>
                <w:sz w:val="18"/>
                <w:szCs w:val="18"/>
              </w:rPr>
              <w:t>X</w:t>
            </w:r>
            <w:r w:rsidRPr="00C55701">
              <w:rPr>
                <w:rFonts w:cs="Calibri"/>
                <w:b/>
                <w:sz w:val="18"/>
                <w:szCs w:val="18"/>
              </w:rPr>
              <w:t>]</w:t>
            </w:r>
            <w:r w:rsidRPr="00C55701">
              <w:rPr>
                <w:rFonts w:cs="Calibri"/>
                <w:sz w:val="18"/>
                <w:szCs w:val="18"/>
              </w:rPr>
              <w:t xml:space="preserve"> </w:t>
            </w:r>
            <w:r w:rsidR="0087050A" w:rsidRPr="00AA3D1C">
              <w:rPr>
                <w:rFonts w:cs="Calibri"/>
                <w:szCs w:val="22"/>
              </w:rPr>
              <w:t xml:space="preserve">I am the </w:t>
            </w:r>
            <w:r w:rsidR="0087050A" w:rsidRPr="00AA3D1C">
              <w:rPr>
                <w:rFonts w:cs="Calibri"/>
                <w:b/>
                <w:szCs w:val="22"/>
              </w:rPr>
              <w:t>lead researcher</w:t>
            </w:r>
            <w:r w:rsidR="001B6529">
              <w:rPr>
                <w:rFonts w:cs="Calibri"/>
                <w:b/>
                <w:szCs w:val="22"/>
              </w:rPr>
              <w:t xml:space="preserve"> </w:t>
            </w:r>
            <w:r w:rsidR="001B6529" w:rsidRPr="00B72E49">
              <w:rPr>
                <w:rFonts w:cs="Calibri"/>
                <w:bCs/>
                <w:szCs w:val="22"/>
              </w:rPr>
              <w:t>(at Dalhousie)</w:t>
            </w:r>
            <w:r w:rsidR="001B6529">
              <w:rPr>
                <w:rFonts w:cs="Calibri"/>
                <w:bCs/>
                <w:szCs w:val="22"/>
              </w:rPr>
              <w:t xml:space="preserve"> named in section 1.1</w:t>
            </w:r>
            <w:r w:rsidR="0087050A" w:rsidRPr="001B6529">
              <w:rPr>
                <w:rFonts w:cs="Calibri"/>
                <w:bCs/>
                <w:szCs w:val="22"/>
              </w:rPr>
              <w:t xml:space="preserve">.  </w:t>
            </w:r>
            <w:r w:rsidR="0087050A" w:rsidRPr="00AA3D1C">
              <w:rPr>
                <w:rFonts w:cs="Calibri"/>
                <w:bCs/>
                <w:szCs w:val="20"/>
                <w:lang w:val="en-GB"/>
              </w:rPr>
              <w:t xml:space="preserve">I agree to conduct this research following the principles of the </w:t>
            </w:r>
            <w:r w:rsidR="0087050A" w:rsidRPr="00AA3D1C">
              <w:rPr>
                <w:rFonts w:cs="Calibri"/>
                <w:szCs w:val="20"/>
              </w:rPr>
              <w:t xml:space="preserve">Tri-Council Policy Statement </w:t>
            </w:r>
            <w:r w:rsidR="0087050A" w:rsidRPr="00AA3D1C">
              <w:rPr>
                <w:rFonts w:cs="Calibri"/>
                <w:i/>
                <w:szCs w:val="20"/>
              </w:rPr>
              <w:t>Ethical Conduct for Research Involving Humans</w:t>
            </w:r>
            <w:r w:rsidR="0087050A" w:rsidRPr="00AA3D1C">
              <w:rPr>
                <w:rFonts w:cs="Calibri"/>
                <w:szCs w:val="20"/>
              </w:rPr>
              <w:t xml:space="preserve"> (</w:t>
            </w:r>
            <w:hyperlink r:id="rId9" w:history="1">
              <w:r w:rsidR="0087050A" w:rsidRPr="00841C43">
                <w:rPr>
                  <w:rStyle w:val="Hyperlink"/>
                  <w:rFonts w:cs="Calibri"/>
                  <w:szCs w:val="20"/>
                </w:rPr>
                <w:t>TCPS</w:t>
              </w:r>
            </w:hyperlink>
            <w:r w:rsidR="0087050A" w:rsidRPr="00AA3D1C">
              <w:rPr>
                <w:rFonts w:cs="Calibri"/>
                <w:szCs w:val="20"/>
              </w:rPr>
              <w:t xml:space="preserve">) and consistent with the University </w:t>
            </w:r>
            <w:hyperlink r:id="rId10" w:history="1">
              <w:r w:rsidR="0087050A" w:rsidRPr="00841C43">
                <w:rPr>
                  <w:rStyle w:val="Hyperlink"/>
                  <w:rFonts w:cs="Calibri"/>
                  <w:i/>
                  <w:szCs w:val="20"/>
                </w:rPr>
                <w:t>Policy on the Ethical Conduct of Research Involving Humans</w:t>
              </w:r>
            </w:hyperlink>
            <w:r w:rsidR="0087050A" w:rsidRPr="00AA3D1C">
              <w:rPr>
                <w:rFonts w:cs="Calibri"/>
                <w:szCs w:val="20"/>
              </w:rPr>
              <w:t>.</w:t>
            </w:r>
          </w:p>
          <w:p w14:paraId="09B4E923" w14:textId="4D9C6B0D" w:rsidR="0087050A" w:rsidRDefault="0087050A" w:rsidP="00382E23">
            <w:pPr>
              <w:rPr>
                <w:rFonts w:cs="Calibri"/>
                <w:szCs w:val="22"/>
              </w:rPr>
            </w:pPr>
            <w:r w:rsidRPr="00AA3D1C">
              <w:rPr>
                <w:rFonts w:cs="Calibri"/>
                <w:szCs w:val="22"/>
              </w:rPr>
              <w:t xml:space="preserve">I have completed the </w:t>
            </w:r>
            <w:bookmarkStart w:id="0" w:name="_Hlk93394711"/>
            <w:r w:rsidRPr="00AA3D1C">
              <w:rPr>
                <w:rFonts w:cs="Calibri"/>
                <w:szCs w:val="22"/>
              </w:rPr>
              <w:t>TCPS Course on Research Ethics (</w:t>
            </w:r>
            <w:hyperlink r:id="rId11" w:history="1">
              <w:r w:rsidRPr="00841C43">
                <w:rPr>
                  <w:rStyle w:val="Hyperlink"/>
                  <w:rFonts w:cs="Calibri"/>
                  <w:szCs w:val="22"/>
                </w:rPr>
                <w:t>CORE</w:t>
              </w:r>
            </w:hyperlink>
            <w:r w:rsidRPr="00AA3D1C">
              <w:rPr>
                <w:rFonts w:cs="Calibri"/>
                <w:szCs w:val="22"/>
              </w:rPr>
              <w:t>) online tutorial</w:t>
            </w:r>
            <w:bookmarkEnd w:id="0"/>
            <w:r w:rsidRPr="00AA3D1C">
              <w:rPr>
                <w:rFonts w:cs="Calibri"/>
                <w:szCs w:val="22"/>
              </w:rPr>
              <w:t xml:space="preserve">.  </w:t>
            </w:r>
          </w:p>
          <w:p w14:paraId="22892DF9" w14:textId="50BC14FB" w:rsidR="0087050A" w:rsidRPr="00030B74" w:rsidRDefault="00504A8E" w:rsidP="00382E23">
            <w:pPr>
              <w:rPr>
                <w:rFonts w:cs="Calibri"/>
                <w:szCs w:val="22"/>
              </w:rPr>
            </w:pPr>
            <w:r w:rsidRPr="00C55701">
              <w:rPr>
                <w:rFonts w:cs="Calibri"/>
                <w:sz w:val="18"/>
                <w:szCs w:val="18"/>
              </w:rPr>
              <w:t>[</w:t>
            </w:r>
            <w:r w:rsidR="00543983">
              <w:rPr>
                <w:rFonts w:cs="Calibri"/>
                <w:sz w:val="18"/>
                <w:szCs w:val="18"/>
              </w:rPr>
              <w:t>X</w:t>
            </w:r>
            <w:r w:rsidRPr="00C55701">
              <w:rPr>
                <w:rFonts w:cs="Calibri"/>
                <w:sz w:val="18"/>
                <w:szCs w:val="18"/>
              </w:rPr>
              <w:t>]</w:t>
            </w:r>
            <w:r w:rsidR="0070741E" w:rsidRPr="00C55701">
              <w:rPr>
                <w:rFonts w:cs="Calibri"/>
                <w:sz w:val="18"/>
                <w:szCs w:val="18"/>
              </w:rPr>
              <w:t xml:space="preserve"> </w:t>
            </w:r>
            <w:r w:rsidR="0087050A" w:rsidRPr="00AA3D1C">
              <w:rPr>
                <w:rFonts w:cs="Calibri"/>
                <w:szCs w:val="22"/>
              </w:rPr>
              <w:t xml:space="preserve">Yes  </w:t>
            </w:r>
            <w:proofErr w:type="gramStart"/>
            <w:r w:rsidR="0087050A" w:rsidRPr="00AA3D1C">
              <w:rPr>
                <w:rFonts w:cs="Calibri"/>
                <w:szCs w:val="22"/>
              </w:rPr>
              <w:t xml:space="preserve">   </w:t>
            </w:r>
            <w:r w:rsidR="0070741E" w:rsidRPr="00504A8E">
              <w:rPr>
                <w:rFonts w:cs="Calibri"/>
                <w:sz w:val="18"/>
                <w:szCs w:val="18"/>
              </w:rPr>
              <w:t>[</w:t>
            </w:r>
            <w:proofErr w:type="gramEnd"/>
            <w:r w:rsidR="0070741E" w:rsidRPr="00504A8E">
              <w:rPr>
                <w:rFonts w:cs="Calibri"/>
                <w:sz w:val="18"/>
                <w:szCs w:val="18"/>
              </w:rPr>
              <w:t xml:space="preserve">  ]</w:t>
            </w:r>
            <w:r w:rsidR="0070741E">
              <w:rPr>
                <w:rFonts w:cs="Calibri"/>
                <w:szCs w:val="22"/>
              </w:rPr>
              <w:t xml:space="preserve"> </w:t>
            </w:r>
            <w:r w:rsidR="0087050A" w:rsidRPr="00AA3D1C">
              <w:rPr>
                <w:rFonts w:cs="Calibri"/>
                <w:szCs w:val="22"/>
              </w:rPr>
              <w:t>No</w:t>
            </w:r>
          </w:p>
          <w:p w14:paraId="6E07C827" w14:textId="77777777" w:rsidR="00FE16D7" w:rsidRDefault="00FE16D7" w:rsidP="00382E23">
            <w:pPr>
              <w:ind w:hanging="3"/>
              <w:rPr>
                <w:rFonts w:cs="Calibri"/>
                <w:szCs w:val="20"/>
                <w:lang w:val="en-GB"/>
              </w:rPr>
            </w:pPr>
          </w:p>
          <w:p w14:paraId="03B56853" w14:textId="6C32A599" w:rsidR="0087050A" w:rsidRPr="00AA3D1C" w:rsidRDefault="0087050A" w:rsidP="00382E23">
            <w:pPr>
              <w:ind w:hanging="3"/>
              <w:rPr>
                <w:rFonts w:cs="Calibri"/>
                <w:szCs w:val="20"/>
                <w:lang w:val="en-GB"/>
              </w:rPr>
            </w:pPr>
            <w:r w:rsidRPr="00AA3D1C">
              <w:rPr>
                <w:rFonts w:cs="Calibri"/>
                <w:szCs w:val="20"/>
                <w:lang w:val="en-GB"/>
              </w:rPr>
              <w:t>For Supervisors (of student / learner research projects):</w:t>
            </w:r>
          </w:p>
          <w:p w14:paraId="616FFAD6" w14:textId="64D47FF2" w:rsidR="0087050A" w:rsidRPr="00030B74" w:rsidRDefault="0070741E" w:rsidP="00DD0B7D">
            <w:pPr>
              <w:ind w:left="339" w:hanging="283"/>
              <w:rPr>
                <w:rFonts w:cs="Calibri"/>
                <w:szCs w:val="22"/>
                <w:lang w:val="en-CA"/>
              </w:rPr>
            </w:pPr>
            <w:r w:rsidRPr="00504A8E">
              <w:rPr>
                <w:rFonts w:cs="Calibri"/>
                <w:b/>
                <w:sz w:val="18"/>
                <w:szCs w:val="18"/>
              </w:rPr>
              <w:t>[</w:t>
            </w:r>
            <w:r w:rsidR="00543983">
              <w:rPr>
                <w:rFonts w:cs="Calibri"/>
                <w:b/>
                <w:sz w:val="18"/>
                <w:szCs w:val="18"/>
              </w:rPr>
              <w:t>X</w:t>
            </w:r>
            <w:r w:rsidRPr="00504A8E">
              <w:rPr>
                <w:rFonts w:cs="Calibri"/>
                <w:b/>
                <w:sz w:val="18"/>
                <w:szCs w:val="18"/>
              </w:rPr>
              <w:t>]</w:t>
            </w:r>
            <w:r>
              <w:rPr>
                <w:rFonts w:cs="Calibri"/>
                <w:szCs w:val="22"/>
              </w:rPr>
              <w:t xml:space="preserve"> </w:t>
            </w:r>
            <w:r w:rsidR="0087050A" w:rsidRPr="00AA3D1C">
              <w:rPr>
                <w:rFonts w:cs="Calibri"/>
                <w:szCs w:val="20"/>
                <w:lang w:val="en-GB"/>
              </w:rPr>
              <w:t xml:space="preserve">I am the </w:t>
            </w:r>
            <w:r w:rsidR="0087050A" w:rsidRPr="00AA3D1C">
              <w:rPr>
                <w:rFonts w:cs="Calibri"/>
                <w:b/>
                <w:szCs w:val="20"/>
                <w:lang w:val="en-GB"/>
              </w:rPr>
              <w:t>supervisor</w:t>
            </w:r>
            <w:r w:rsidR="0087050A" w:rsidRPr="00AA3D1C">
              <w:rPr>
                <w:rFonts w:cs="Calibri"/>
                <w:szCs w:val="20"/>
                <w:lang w:val="en-GB"/>
              </w:rPr>
              <w:t xml:space="preserve"> named in section 1.2. I have reviewed this submission, including the </w:t>
            </w:r>
            <w:r w:rsidR="0087050A" w:rsidRPr="00AA3D1C">
              <w:rPr>
                <w:rFonts w:cs="Calibri"/>
                <w:bCs/>
                <w:szCs w:val="20"/>
                <w:lang w:val="en-GB"/>
              </w:rPr>
              <w:t>scholarly merit of the research, and believe it is sound and appropriate</w:t>
            </w:r>
            <w:r w:rsidR="0087050A" w:rsidRPr="00AA3D1C">
              <w:rPr>
                <w:rFonts w:cs="Calibri"/>
                <w:szCs w:val="20"/>
                <w:lang w:val="en-GB"/>
              </w:rPr>
              <w:t xml:space="preserve">. </w:t>
            </w:r>
            <w:r w:rsidR="0087050A" w:rsidRPr="00AA3D1C">
              <w:rPr>
                <w:rFonts w:cs="Calibri"/>
                <w:bCs/>
                <w:szCs w:val="20"/>
                <w:lang w:val="en-GB"/>
              </w:rPr>
              <w:t xml:space="preserve">I take responsibility for ensuring this research is conducted following the principles of the </w:t>
            </w:r>
            <w:hyperlink r:id="rId12" w:history="1">
              <w:r w:rsidR="0087050A" w:rsidRPr="00841C43">
                <w:rPr>
                  <w:rStyle w:val="Hyperlink"/>
                  <w:rFonts w:cs="Calibri"/>
                  <w:bCs/>
                  <w:szCs w:val="20"/>
                  <w:lang w:val="en-GB"/>
                </w:rPr>
                <w:t>TCPS</w:t>
              </w:r>
            </w:hyperlink>
            <w:r w:rsidR="0087050A" w:rsidRPr="00AA3D1C">
              <w:rPr>
                <w:rFonts w:cs="Calibri"/>
                <w:bCs/>
                <w:szCs w:val="20"/>
                <w:lang w:val="en-GB"/>
              </w:rPr>
              <w:t xml:space="preserve"> and University </w:t>
            </w:r>
            <w:hyperlink r:id="rId13" w:history="1">
              <w:r w:rsidR="0087050A" w:rsidRPr="00841C43">
                <w:rPr>
                  <w:rStyle w:val="Hyperlink"/>
                  <w:rFonts w:cs="Calibri"/>
                  <w:bCs/>
                  <w:szCs w:val="20"/>
                  <w:lang w:val="en-GB"/>
                </w:rPr>
                <w:t>Policy</w:t>
              </w:r>
            </w:hyperlink>
            <w:r w:rsidR="0087050A" w:rsidRPr="00AA3D1C">
              <w:rPr>
                <w:rFonts w:cs="Calibri"/>
                <w:bCs/>
                <w:szCs w:val="20"/>
                <w:lang w:val="en-GB"/>
              </w:rPr>
              <w:t>.</w:t>
            </w:r>
          </w:p>
          <w:p w14:paraId="1FF6D6E9" w14:textId="211907AF" w:rsidR="0087050A" w:rsidRDefault="0087050A" w:rsidP="00382E23">
            <w:pPr>
              <w:rPr>
                <w:rFonts w:cs="Calibri"/>
                <w:szCs w:val="22"/>
              </w:rPr>
            </w:pPr>
            <w:r w:rsidRPr="00AA3D1C">
              <w:rPr>
                <w:rFonts w:cs="Calibri"/>
                <w:szCs w:val="22"/>
              </w:rPr>
              <w:t>I have completed the TCPS Course on Research Ethics (</w:t>
            </w:r>
            <w:hyperlink r:id="rId14" w:history="1">
              <w:r w:rsidRPr="00841C43">
                <w:rPr>
                  <w:rStyle w:val="Hyperlink"/>
                  <w:rFonts w:cs="Calibri"/>
                  <w:szCs w:val="22"/>
                </w:rPr>
                <w:t>CORE</w:t>
              </w:r>
            </w:hyperlink>
            <w:r w:rsidRPr="00AA3D1C">
              <w:rPr>
                <w:rFonts w:cs="Calibri"/>
                <w:szCs w:val="22"/>
              </w:rPr>
              <w:t xml:space="preserve">) online tutorial.  </w:t>
            </w:r>
          </w:p>
          <w:p w14:paraId="5B9F6316" w14:textId="74BD272A" w:rsidR="0087050A" w:rsidRPr="00030B74" w:rsidRDefault="00504A8E" w:rsidP="00382E23">
            <w:pPr>
              <w:rPr>
                <w:rFonts w:cs="Calibri"/>
                <w:szCs w:val="22"/>
              </w:rPr>
            </w:pPr>
            <w:r w:rsidRPr="00504A8E">
              <w:rPr>
                <w:rFonts w:cs="Calibri"/>
                <w:sz w:val="18"/>
                <w:szCs w:val="18"/>
              </w:rPr>
              <w:t>[</w:t>
            </w:r>
            <w:r w:rsidR="00543983">
              <w:rPr>
                <w:rFonts w:cs="Calibri"/>
                <w:sz w:val="18"/>
                <w:szCs w:val="18"/>
              </w:rPr>
              <w:t>X</w:t>
            </w:r>
            <w:r w:rsidRPr="00504A8E">
              <w:rPr>
                <w:rFonts w:cs="Calibri"/>
                <w:sz w:val="18"/>
                <w:szCs w:val="18"/>
              </w:rPr>
              <w:t>]</w:t>
            </w:r>
            <w:r w:rsidR="0070741E">
              <w:rPr>
                <w:rFonts w:cs="Calibri"/>
                <w:szCs w:val="22"/>
              </w:rPr>
              <w:t xml:space="preserve"> </w:t>
            </w:r>
            <w:r w:rsidR="0087050A" w:rsidRPr="00AA3D1C">
              <w:rPr>
                <w:rFonts w:cs="Calibri"/>
                <w:szCs w:val="22"/>
              </w:rPr>
              <w:t xml:space="preserve">Yes  </w:t>
            </w:r>
            <w:proofErr w:type="gramStart"/>
            <w:r w:rsidR="0087050A" w:rsidRPr="00AA3D1C">
              <w:rPr>
                <w:rFonts w:cs="Calibri"/>
                <w:szCs w:val="22"/>
              </w:rPr>
              <w:t xml:space="preserve">   </w:t>
            </w:r>
            <w:r w:rsidR="0070741E" w:rsidRPr="00504A8E">
              <w:rPr>
                <w:rFonts w:cs="Calibri"/>
                <w:sz w:val="18"/>
                <w:szCs w:val="18"/>
              </w:rPr>
              <w:t>[</w:t>
            </w:r>
            <w:proofErr w:type="gramEnd"/>
            <w:r w:rsidR="0070741E" w:rsidRPr="00504A8E">
              <w:rPr>
                <w:rFonts w:cs="Calibri"/>
                <w:sz w:val="18"/>
                <w:szCs w:val="18"/>
              </w:rPr>
              <w:t xml:space="preserve">  ]</w:t>
            </w:r>
            <w:r w:rsidR="0070741E">
              <w:rPr>
                <w:rFonts w:cs="Calibri"/>
                <w:szCs w:val="22"/>
              </w:rPr>
              <w:t xml:space="preserve"> </w:t>
            </w:r>
            <w:r w:rsidR="0087050A">
              <w:t xml:space="preserve"> </w:t>
            </w:r>
            <w:r w:rsidR="0087050A" w:rsidRPr="00AA3D1C">
              <w:rPr>
                <w:rFonts w:cs="Calibri"/>
                <w:szCs w:val="22"/>
              </w:rPr>
              <w:t>No</w:t>
            </w:r>
          </w:p>
        </w:tc>
      </w:tr>
    </w:tbl>
    <w:p w14:paraId="52AC3C0B" w14:textId="77777777" w:rsidR="00C2303D" w:rsidRDefault="00C2303D" w:rsidP="00216B43"/>
    <w:p w14:paraId="34886310" w14:textId="77777777" w:rsidR="005558E1" w:rsidRDefault="005558E1" w:rsidP="00216B43"/>
    <w:p w14:paraId="6F4D3A52" w14:textId="77777777" w:rsidR="005558E1" w:rsidRPr="00AA3D1C" w:rsidRDefault="005558E1" w:rsidP="002D19F3">
      <w:pPr>
        <w:pStyle w:val="Heading2"/>
        <w:rPr>
          <w:szCs w:val="22"/>
        </w:rPr>
      </w:pPr>
      <w:r w:rsidRPr="00AA3D1C">
        <w:t xml:space="preserve">SECTION  </w:t>
      </w:r>
      <w:r>
        <w:t xml:space="preserve">2. </w:t>
      </w:r>
      <w:r w:rsidRPr="00AA3D1C">
        <w:t>PROJECT DESCRIPTION</w:t>
      </w:r>
    </w:p>
    <w:p w14:paraId="00C35002" w14:textId="77777777" w:rsidR="005558E1" w:rsidRPr="00AA3D1C" w:rsidRDefault="005558E1" w:rsidP="005558E1">
      <w:pPr>
        <w:rPr>
          <w:rFonts w:cs="Calibri"/>
          <w:szCs w:val="22"/>
        </w:rPr>
      </w:pPr>
    </w:p>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1E0" w:firstRow="1" w:lastRow="1" w:firstColumn="1" w:lastColumn="1" w:noHBand="0" w:noVBand="0"/>
      </w:tblPr>
      <w:tblGrid>
        <w:gridCol w:w="9900"/>
      </w:tblGrid>
      <w:tr w:rsidR="005558E1" w:rsidRPr="00463DD8" w14:paraId="56A4FEAB" w14:textId="77777777" w:rsidTr="00382E23">
        <w:tc>
          <w:tcPr>
            <w:tcW w:w="9900" w:type="dxa"/>
            <w:shd w:val="clear" w:color="auto" w:fill="F2F2F2" w:themeFill="background1" w:themeFillShade="F2"/>
          </w:tcPr>
          <w:p w14:paraId="5FE105B6" w14:textId="77777777" w:rsidR="005558E1" w:rsidRPr="00AA3D1C" w:rsidRDefault="005558E1" w:rsidP="00382E23">
            <w:pPr>
              <w:spacing w:before="120" w:after="120"/>
              <w:rPr>
                <w:rFonts w:cs="Calibri"/>
                <w:szCs w:val="22"/>
              </w:rPr>
            </w:pPr>
            <w:r w:rsidRPr="00AA3D1C">
              <w:rPr>
                <w:rFonts w:cs="Calibri"/>
                <w:b/>
                <w:szCs w:val="22"/>
              </w:rPr>
              <w:t>2.</w:t>
            </w:r>
            <w:r w:rsidRPr="00E07F60">
              <w:rPr>
                <w:rFonts w:cs="Calibri"/>
                <w:b/>
                <w:szCs w:val="22"/>
              </w:rPr>
              <w:t>1 Lay summary</w:t>
            </w:r>
          </w:p>
        </w:tc>
      </w:tr>
      <w:tr w:rsidR="005558E1" w:rsidRPr="00463DD8" w14:paraId="3D36F6C3" w14:textId="77777777" w:rsidTr="00382E23">
        <w:trPr>
          <w:trHeight w:val="1583"/>
        </w:trPr>
        <w:tc>
          <w:tcPr>
            <w:tcW w:w="9900" w:type="dxa"/>
          </w:tcPr>
          <w:p w14:paraId="12CACC7A" w14:textId="5F05F2B8" w:rsidR="005558E1" w:rsidRDefault="005558E1" w:rsidP="005534AB">
            <w:pPr>
              <w:ind w:left="582" w:hanging="582"/>
            </w:pPr>
            <w:r w:rsidRPr="00AA3D1C">
              <w:rPr>
                <w:rFonts w:cs="Calibri"/>
                <w:szCs w:val="22"/>
              </w:rPr>
              <w:t xml:space="preserve">2.1.1 </w:t>
            </w:r>
            <w:r w:rsidRPr="00D56491">
              <w:t>In</w:t>
            </w:r>
            <w:r w:rsidRPr="00047DD5">
              <w:rPr>
                <w:b/>
                <w:bCs/>
              </w:rPr>
              <w:t xml:space="preserve"> </w:t>
            </w:r>
            <w:r w:rsidR="00047DD5" w:rsidRPr="00047DD5">
              <w:rPr>
                <w:b/>
                <w:bCs/>
              </w:rPr>
              <w:t>plain</w:t>
            </w:r>
            <w:r w:rsidRPr="00B72E49">
              <w:rPr>
                <w:b/>
                <w:bCs/>
              </w:rPr>
              <w:t xml:space="preserve"> language</w:t>
            </w:r>
            <w:r w:rsidRPr="00D56491">
              <w:t>, describe the rationale, purpose, study population and methods</w:t>
            </w:r>
            <w:r w:rsidR="00175249">
              <w:t xml:space="preserve"> to be used</w:t>
            </w:r>
            <w:r w:rsidRPr="00D56491">
              <w:t xml:space="preserve">. </w:t>
            </w:r>
            <w:r w:rsidR="005534AB">
              <w:t xml:space="preserve">Include </w:t>
            </w:r>
            <w:r w:rsidR="001873C8">
              <w:t xml:space="preserve">a summary of </w:t>
            </w:r>
            <w:r w:rsidR="005534AB">
              <w:t xml:space="preserve">background information or literature to contextualize the study. </w:t>
            </w:r>
            <w:r w:rsidR="001873C8" w:rsidRPr="00AA3D1C">
              <w:rPr>
                <w:rFonts w:cs="Calibri"/>
                <w:szCs w:val="22"/>
              </w:rPr>
              <w:t xml:space="preserve">What new </w:t>
            </w:r>
            <w:r w:rsidR="001873C8">
              <w:rPr>
                <w:rFonts w:cs="Calibri"/>
                <w:szCs w:val="22"/>
              </w:rPr>
              <w:t xml:space="preserve">knowledge, or </w:t>
            </w:r>
            <w:r w:rsidR="001873C8" w:rsidRPr="00AA3D1C">
              <w:rPr>
                <w:rFonts w:cs="Calibri"/>
                <w:szCs w:val="22"/>
              </w:rPr>
              <w:t xml:space="preserve">public or scientific benefit is anticipated? </w:t>
            </w:r>
            <w:r w:rsidRPr="00841C43">
              <w:t>[</w:t>
            </w:r>
            <w:r w:rsidR="00504A8E">
              <w:t xml:space="preserve">maximum </w:t>
            </w:r>
            <w:r w:rsidRPr="00841C43">
              <w:t>500 words]</w:t>
            </w:r>
          </w:p>
          <w:p w14:paraId="6531AE87" w14:textId="77777777" w:rsidR="00274D5F" w:rsidRDefault="00274D5F" w:rsidP="005534AB">
            <w:pPr>
              <w:ind w:left="582" w:hanging="582"/>
              <w:rPr>
                <w:rFonts w:ascii="Times" w:hAnsi="Times"/>
                <w:color w:val="000000" w:themeColor="text1"/>
              </w:rPr>
            </w:pPr>
          </w:p>
          <w:p w14:paraId="6BCF2461" w14:textId="51E4D10A" w:rsidR="003C5319" w:rsidRDefault="00274D5F" w:rsidP="006A34CC">
            <w:pPr>
              <w:jc w:val="both"/>
              <w:rPr>
                <w:rFonts w:ascii="Times" w:hAnsi="Times"/>
                <w:color w:val="000000" w:themeColor="text1"/>
              </w:rPr>
            </w:pPr>
            <w:r w:rsidRPr="003A3D25">
              <w:rPr>
                <w:rFonts w:ascii="Times" w:hAnsi="Times"/>
                <w:color w:val="000000" w:themeColor="text1"/>
              </w:rPr>
              <w:t>In recent years</w:t>
            </w:r>
            <w:r w:rsidR="00691E04">
              <w:rPr>
                <w:rFonts w:ascii="Times" w:hAnsi="Times"/>
                <w:color w:val="000000" w:themeColor="text1"/>
              </w:rPr>
              <w:t>,</w:t>
            </w:r>
            <w:r w:rsidRPr="003A3D25">
              <w:rPr>
                <w:rFonts w:ascii="Times" w:hAnsi="Times"/>
                <w:color w:val="000000" w:themeColor="text1"/>
              </w:rPr>
              <w:t xml:space="preserve"> </w:t>
            </w:r>
            <w:r>
              <w:rPr>
                <w:rFonts w:ascii="Times" w:hAnsi="Times"/>
                <w:color w:val="000000" w:themeColor="text1"/>
              </w:rPr>
              <w:t>an increasing array</w:t>
            </w:r>
            <w:r w:rsidRPr="003A3D25">
              <w:rPr>
                <w:rFonts w:ascii="Times" w:hAnsi="Times"/>
                <w:color w:val="000000" w:themeColor="text1"/>
              </w:rPr>
              <w:t xml:space="preserve"> of research </w:t>
            </w:r>
            <w:r w:rsidR="006A34CC">
              <w:rPr>
                <w:rFonts w:ascii="Times" w:hAnsi="Times"/>
                <w:color w:val="000000" w:themeColor="text1"/>
              </w:rPr>
              <w:t>ha</w:t>
            </w:r>
            <w:r w:rsidR="00691E04">
              <w:rPr>
                <w:rFonts w:ascii="Times" w:hAnsi="Times"/>
                <w:color w:val="000000" w:themeColor="text1"/>
              </w:rPr>
              <w:t>s</w:t>
            </w:r>
            <w:r w:rsidR="006A34CC" w:rsidRPr="003A3D25">
              <w:rPr>
                <w:rFonts w:ascii="Times" w:hAnsi="Times"/>
                <w:color w:val="000000" w:themeColor="text1"/>
              </w:rPr>
              <w:t xml:space="preserve"> </w:t>
            </w:r>
            <w:r w:rsidR="00012EAD">
              <w:rPr>
                <w:rFonts w:ascii="Times" w:hAnsi="Times"/>
                <w:color w:val="000000" w:themeColor="text1"/>
              </w:rPr>
              <w:t>been</w:t>
            </w:r>
            <w:r w:rsidR="00012EAD" w:rsidRPr="003A3D25">
              <w:rPr>
                <w:rFonts w:ascii="Times" w:hAnsi="Times"/>
                <w:color w:val="000000" w:themeColor="text1"/>
              </w:rPr>
              <w:t xml:space="preserve"> </w:t>
            </w:r>
            <w:r w:rsidRPr="003A3D25">
              <w:rPr>
                <w:rFonts w:ascii="Times" w:hAnsi="Times"/>
                <w:color w:val="000000" w:themeColor="text1"/>
              </w:rPr>
              <w:t xml:space="preserve">conducted by researchers in the field of visualization </w:t>
            </w:r>
            <w:r w:rsidR="006A34CC">
              <w:rPr>
                <w:rFonts w:ascii="Times" w:hAnsi="Times"/>
                <w:color w:val="000000" w:themeColor="text1"/>
              </w:rPr>
              <w:t>in concert with</w:t>
            </w:r>
            <w:r w:rsidR="006A34CC" w:rsidRPr="003A3D25">
              <w:rPr>
                <w:rFonts w:ascii="Times" w:hAnsi="Times"/>
                <w:color w:val="000000" w:themeColor="text1"/>
              </w:rPr>
              <w:t xml:space="preserve"> </w:t>
            </w:r>
            <w:r w:rsidRPr="003A3D25">
              <w:rPr>
                <w:rFonts w:ascii="Times" w:hAnsi="Times"/>
                <w:color w:val="000000" w:themeColor="text1"/>
              </w:rPr>
              <w:t xml:space="preserve">time series forecasting by employing </w:t>
            </w:r>
            <w:r w:rsidR="006A34CC">
              <w:rPr>
                <w:rFonts w:ascii="Times" w:hAnsi="Times"/>
                <w:color w:val="000000" w:themeColor="text1"/>
              </w:rPr>
              <w:t>a variety of</w:t>
            </w:r>
            <w:r w:rsidR="006A34CC" w:rsidRPr="003A3D25">
              <w:rPr>
                <w:rFonts w:ascii="Times" w:hAnsi="Times"/>
                <w:color w:val="000000" w:themeColor="text1"/>
              </w:rPr>
              <w:t xml:space="preserve"> </w:t>
            </w:r>
            <w:r w:rsidRPr="003A3D25">
              <w:rPr>
                <w:rFonts w:ascii="Times" w:hAnsi="Times"/>
                <w:color w:val="000000" w:themeColor="text1"/>
              </w:rPr>
              <w:t xml:space="preserve">machine learning models. </w:t>
            </w:r>
            <w:r w:rsidR="006A34CC">
              <w:rPr>
                <w:rFonts w:ascii="Times" w:hAnsi="Times"/>
                <w:color w:val="000000" w:themeColor="text1"/>
              </w:rPr>
              <w:t xml:space="preserve"> I</w:t>
            </w:r>
            <w:r w:rsidR="006A34CC" w:rsidRPr="006A34CC">
              <w:rPr>
                <w:rFonts w:ascii="Times" w:hAnsi="Times"/>
                <w:color w:val="000000" w:themeColor="text1"/>
              </w:rPr>
              <w:t xml:space="preserve">n </w:t>
            </w:r>
            <w:r w:rsidR="006A34CC" w:rsidRPr="003A3D25">
              <w:rPr>
                <w:rFonts w:ascii="Times" w:hAnsi="Times"/>
                <w:color w:val="000000" w:themeColor="text1"/>
              </w:rPr>
              <w:t>this</w:t>
            </w:r>
            <w:r w:rsidR="006A34CC" w:rsidRPr="006A34CC">
              <w:rPr>
                <w:rFonts w:ascii="Times" w:hAnsi="Times"/>
                <w:color w:val="000000" w:themeColor="text1"/>
              </w:rPr>
              <w:t xml:space="preserve"> </w:t>
            </w:r>
            <w:r w:rsidR="006A34CC" w:rsidRPr="003A3D25">
              <w:rPr>
                <w:rFonts w:ascii="Times" w:hAnsi="Times"/>
                <w:color w:val="000000" w:themeColor="text1"/>
              </w:rPr>
              <w:t>study,</w:t>
            </w:r>
            <w:r w:rsidR="006A34CC" w:rsidRPr="006A34CC">
              <w:rPr>
                <w:rFonts w:ascii="Times" w:hAnsi="Times"/>
                <w:color w:val="000000" w:themeColor="text1"/>
              </w:rPr>
              <w:t xml:space="preserve"> </w:t>
            </w:r>
            <w:r w:rsidR="006A34CC">
              <w:rPr>
                <w:rFonts w:ascii="Times" w:hAnsi="Times"/>
                <w:color w:val="000000" w:themeColor="text1"/>
              </w:rPr>
              <w:t>we investigate a</w:t>
            </w:r>
            <w:r w:rsidR="006A34CC" w:rsidRPr="003A3D25">
              <w:rPr>
                <w:rFonts w:ascii="Times" w:hAnsi="Times"/>
                <w:color w:val="000000" w:themeColor="text1"/>
              </w:rPr>
              <w:t xml:space="preserve"> novel </w:t>
            </w:r>
            <w:r w:rsidR="006A34CC">
              <w:rPr>
                <w:rFonts w:ascii="Times" w:hAnsi="Times"/>
                <w:color w:val="000000" w:themeColor="text1"/>
              </w:rPr>
              <w:t>approach</w:t>
            </w:r>
            <w:r w:rsidR="006A34CC" w:rsidRPr="003A3D25">
              <w:rPr>
                <w:rFonts w:ascii="Times" w:hAnsi="Times"/>
                <w:color w:val="000000" w:themeColor="text1"/>
              </w:rPr>
              <w:t xml:space="preserve"> </w:t>
            </w:r>
            <w:r w:rsidR="006A34CC">
              <w:rPr>
                <w:rFonts w:ascii="Times" w:hAnsi="Times"/>
                <w:color w:val="000000" w:themeColor="text1"/>
              </w:rPr>
              <w:t>for</w:t>
            </w:r>
            <w:r w:rsidR="006A34CC" w:rsidRPr="003A3D25">
              <w:rPr>
                <w:rFonts w:ascii="Times" w:hAnsi="Times"/>
                <w:color w:val="000000" w:themeColor="text1"/>
              </w:rPr>
              <w:t xml:space="preserve"> </w:t>
            </w:r>
            <w:r w:rsidR="00691E04">
              <w:rPr>
                <w:rFonts w:ascii="Times" w:hAnsi="Times"/>
                <w:color w:val="000000" w:themeColor="text1"/>
              </w:rPr>
              <w:t xml:space="preserve">data </w:t>
            </w:r>
            <w:r w:rsidR="006A34CC" w:rsidRPr="003A3D25">
              <w:rPr>
                <w:rFonts w:ascii="Times" w:hAnsi="Times"/>
                <w:color w:val="000000" w:themeColor="text1"/>
              </w:rPr>
              <w:t>visualization</w:t>
            </w:r>
            <w:r w:rsidR="006A34CC">
              <w:rPr>
                <w:rFonts w:ascii="Times" w:hAnsi="Times"/>
                <w:color w:val="000000" w:themeColor="text1"/>
              </w:rPr>
              <w:t>.   Our aim is to simultaneously</w:t>
            </w:r>
            <w:r w:rsidR="006A34CC" w:rsidRPr="003A3D25">
              <w:rPr>
                <w:rFonts w:ascii="Times" w:hAnsi="Times"/>
                <w:color w:val="000000" w:themeColor="text1"/>
              </w:rPr>
              <w:t xml:space="preserve"> </w:t>
            </w:r>
            <w:r w:rsidR="006A34CC">
              <w:rPr>
                <w:rFonts w:ascii="Times" w:hAnsi="Times"/>
                <w:color w:val="000000" w:themeColor="text1"/>
              </w:rPr>
              <w:t>visualize</w:t>
            </w:r>
            <w:r w:rsidR="006A34CC" w:rsidRPr="003A3D25">
              <w:rPr>
                <w:rFonts w:ascii="Times" w:hAnsi="Times"/>
                <w:color w:val="000000" w:themeColor="text1"/>
              </w:rPr>
              <w:t xml:space="preserve"> </w:t>
            </w:r>
            <w:r w:rsidR="006A34CC">
              <w:rPr>
                <w:rFonts w:ascii="Times" w:hAnsi="Times"/>
                <w:color w:val="000000" w:themeColor="text1"/>
              </w:rPr>
              <w:t xml:space="preserve">both the numeric predictions from machine learning models of data over time, as well as the </w:t>
            </w:r>
            <w:r w:rsidR="006A34CC" w:rsidRPr="003A3D25">
              <w:rPr>
                <w:rFonts w:ascii="Times" w:hAnsi="Times"/>
                <w:color w:val="000000" w:themeColor="text1"/>
              </w:rPr>
              <w:t>predictive model uncertainties</w:t>
            </w:r>
            <w:r w:rsidR="006A34CC">
              <w:rPr>
                <w:rFonts w:ascii="Times" w:hAnsi="Times"/>
                <w:color w:val="000000" w:themeColor="text1"/>
              </w:rPr>
              <w:t xml:space="preserve">.  </w:t>
            </w:r>
            <w:r w:rsidR="006A34CC" w:rsidRPr="003A3D25">
              <w:rPr>
                <w:rFonts w:ascii="Times" w:hAnsi="Times"/>
                <w:color w:val="000000" w:themeColor="text1"/>
              </w:rPr>
              <w:t xml:space="preserve"> </w:t>
            </w:r>
          </w:p>
          <w:p w14:paraId="787B2E6E" w14:textId="77777777" w:rsidR="003C5319" w:rsidRDefault="003C5319" w:rsidP="006A34CC">
            <w:pPr>
              <w:jc w:val="both"/>
              <w:rPr>
                <w:rFonts w:ascii="Times" w:hAnsi="Times"/>
                <w:color w:val="000000" w:themeColor="text1"/>
              </w:rPr>
            </w:pPr>
          </w:p>
          <w:p w14:paraId="6F029B64" w14:textId="1E0903EE" w:rsidR="00522D64" w:rsidRDefault="006A34CC">
            <w:pPr>
              <w:jc w:val="both"/>
              <w:rPr>
                <w:rFonts w:ascii="Times" w:hAnsi="Times"/>
                <w:color w:val="000000" w:themeColor="text1"/>
              </w:rPr>
            </w:pPr>
            <w:r w:rsidRPr="003A3D25">
              <w:rPr>
                <w:rFonts w:ascii="Times" w:hAnsi="Times"/>
                <w:color w:val="000000" w:themeColor="text1"/>
              </w:rPr>
              <w:t xml:space="preserve">We utilize some common and existing machine learning models to </w:t>
            </w:r>
            <w:r>
              <w:rPr>
                <w:rFonts w:ascii="Times" w:hAnsi="Times"/>
                <w:color w:val="000000" w:themeColor="text1"/>
              </w:rPr>
              <w:t>obtain</w:t>
            </w:r>
            <w:r w:rsidRPr="003A3D25">
              <w:rPr>
                <w:rFonts w:ascii="Times" w:hAnsi="Times"/>
                <w:color w:val="000000" w:themeColor="text1"/>
              </w:rPr>
              <w:t xml:space="preserve"> the predicted results and the model uncertainties</w:t>
            </w:r>
            <w:r>
              <w:rPr>
                <w:rFonts w:ascii="Times" w:hAnsi="Times"/>
                <w:color w:val="000000" w:themeColor="text1"/>
              </w:rPr>
              <w:t>.</w:t>
            </w:r>
            <w:r w:rsidR="003C5319" w:rsidRPr="003A3D25" w:rsidDel="006A34CC">
              <w:rPr>
                <w:rFonts w:ascii="Times" w:hAnsi="Times"/>
                <w:color w:val="000000" w:themeColor="text1"/>
              </w:rPr>
              <w:t xml:space="preserve"> </w:t>
            </w:r>
            <w:r>
              <w:rPr>
                <w:rFonts w:ascii="Times" w:hAnsi="Times"/>
                <w:color w:val="000000" w:themeColor="text1"/>
              </w:rPr>
              <w:t xml:space="preserve">We then </w:t>
            </w:r>
            <w:r w:rsidRPr="003A3D25">
              <w:rPr>
                <w:rFonts w:ascii="Times" w:hAnsi="Times"/>
                <w:color w:val="000000" w:themeColor="text1"/>
              </w:rPr>
              <w:t xml:space="preserve">visualize </w:t>
            </w:r>
            <w:r>
              <w:rPr>
                <w:rFonts w:ascii="Times" w:hAnsi="Times"/>
                <w:color w:val="000000" w:themeColor="text1"/>
              </w:rPr>
              <w:t xml:space="preserve">the data itself, but also </w:t>
            </w:r>
            <w:r w:rsidRPr="003A3D25">
              <w:rPr>
                <w:rFonts w:ascii="Times" w:hAnsi="Times"/>
                <w:color w:val="000000" w:themeColor="text1"/>
              </w:rPr>
              <w:t xml:space="preserve">the calculated model uncertainties </w:t>
            </w:r>
            <w:r>
              <w:rPr>
                <w:rFonts w:ascii="Times" w:hAnsi="Times"/>
                <w:color w:val="000000" w:themeColor="text1"/>
              </w:rPr>
              <w:t xml:space="preserve">with </w:t>
            </w:r>
            <w:r w:rsidR="00BC6E89">
              <w:rPr>
                <w:rFonts w:ascii="Times" w:hAnsi="Times"/>
                <w:color w:val="000000" w:themeColor="text1"/>
              </w:rPr>
              <w:t xml:space="preserve">simulated </w:t>
            </w:r>
            <w:r w:rsidRPr="003A3D25">
              <w:rPr>
                <w:rFonts w:ascii="Times" w:hAnsi="Times"/>
                <w:color w:val="000000" w:themeColor="text1"/>
              </w:rPr>
              <w:t xml:space="preserve">chromatic aberration in </w:t>
            </w:r>
            <w:r>
              <w:rPr>
                <w:rFonts w:ascii="Times" w:hAnsi="Times"/>
                <w:color w:val="000000" w:themeColor="text1"/>
              </w:rPr>
              <w:t>an</w:t>
            </w:r>
            <w:r w:rsidRPr="003A3D25">
              <w:rPr>
                <w:rFonts w:ascii="Times" w:hAnsi="Times"/>
                <w:color w:val="000000" w:themeColor="text1"/>
              </w:rPr>
              <w:t xml:space="preserve"> interactive </w:t>
            </w:r>
            <w:r>
              <w:rPr>
                <w:rFonts w:ascii="Times" w:hAnsi="Times"/>
                <w:color w:val="000000" w:themeColor="text1"/>
              </w:rPr>
              <w:t xml:space="preserve">fashion.  This </w:t>
            </w:r>
            <w:r w:rsidR="00BC6E89">
              <w:rPr>
                <w:rFonts w:ascii="Times" w:hAnsi="Times"/>
                <w:color w:val="000000" w:themeColor="text1"/>
              </w:rPr>
              <w:t xml:space="preserve">simulated </w:t>
            </w:r>
            <w:r w:rsidR="001C23FA">
              <w:rPr>
                <w:rFonts w:ascii="Times" w:hAnsi="Times"/>
                <w:color w:val="000000" w:themeColor="text1"/>
              </w:rPr>
              <w:t>C</w:t>
            </w:r>
            <w:r>
              <w:rPr>
                <w:rFonts w:ascii="Times" w:hAnsi="Times"/>
                <w:color w:val="000000" w:themeColor="text1"/>
              </w:rPr>
              <w:t xml:space="preserve">hromatic </w:t>
            </w:r>
            <w:r w:rsidR="001C23FA">
              <w:rPr>
                <w:rFonts w:ascii="Times" w:hAnsi="Times"/>
                <w:color w:val="000000" w:themeColor="text1"/>
              </w:rPr>
              <w:t>A</w:t>
            </w:r>
            <w:r>
              <w:rPr>
                <w:rFonts w:ascii="Times" w:hAnsi="Times"/>
                <w:color w:val="000000" w:themeColor="text1"/>
              </w:rPr>
              <w:t xml:space="preserve">berration </w:t>
            </w:r>
            <w:r w:rsidR="001C23FA">
              <w:rPr>
                <w:rFonts w:ascii="Times" w:hAnsi="Times"/>
                <w:color w:val="000000" w:themeColor="text1"/>
              </w:rPr>
              <w:t xml:space="preserve">(CA) </w:t>
            </w:r>
            <w:r w:rsidR="00691E04">
              <w:rPr>
                <w:rFonts w:ascii="Times" w:hAnsi="Times"/>
                <w:color w:val="000000" w:themeColor="text1"/>
              </w:rPr>
              <w:t xml:space="preserve">will </w:t>
            </w:r>
            <w:r>
              <w:rPr>
                <w:rFonts w:ascii="Times" w:hAnsi="Times"/>
                <w:color w:val="000000" w:themeColor="text1"/>
              </w:rPr>
              <w:t xml:space="preserve">artificially separate the </w:t>
            </w:r>
            <w:r w:rsidR="00907A17">
              <w:rPr>
                <w:rFonts w:ascii="Times" w:hAnsi="Times"/>
                <w:color w:val="000000" w:themeColor="text1"/>
              </w:rPr>
              <w:t>red, green, and blue</w:t>
            </w:r>
            <w:r>
              <w:rPr>
                <w:rFonts w:ascii="Times" w:hAnsi="Times"/>
                <w:color w:val="000000" w:themeColor="text1"/>
              </w:rPr>
              <w:t xml:space="preserve"> components of colors spatially </w:t>
            </w:r>
            <w:r w:rsidR="001C23FA">
              <w:rPr>
                <w:rFonts w:ascii="Times" w:hAnsi="Times"/>
                <w:color w:val="000000" w:themeColor="text1"/>
              </w:rPr>
              <w:t xml:space="preserve">around </w:t>
            </w:r>
            <w:r>
              <w:rPr>
                <w:rFonts w:ascii="Times" w:hAnsi="Times"/>
                <w:color w:val="000000" w:themeColor="text1"/>
              </w:rPr>
              <w:t>visualization</w:t>
            </w:r>
            <w:r w:rsidR="001C23FA">
              <w:rPr>
                <w:rFonts w:ascii="Times" w:hAnsi="Times"/>
                <w:color w:val="000000" w:themeColor="text1"/>
              </w:rPr>
              <w:t xml:space="preserve"> elements such as squares and circles</w:t>
            </w:r>
            <w:r>
              <w:rPr>
                <w:rFonts w:ascii="Times" w:hAnsi="Times"/>
                <w:color w:val="000000" w:themeColor="text1"/>
              </w:rPr>
              <w:t xml:space="preserve">. </w:t>
            </w:r>
            <w:r w:rsidR="00522D64">
              <w:rPr>
                <w:rFonts w:ascii="Times" w:hAnsi="Times"/>
                <w:color w:val="000000" w:themeColor="text1"/>
              </w:rPr>
              <w:t>Examples of which will appear late</w:t>
            </w:r>
            <w:r w:rsidR="001C23FA">
              <w:rPr>
                <w:rFonts w:ascii="Times" w:hAnsi="Times"/>
                <w:color w:val="000000" w:themeColor="text1"/>
              </w:rPr>
              <w:t>r</w:t>
            </w:r>
            <w:r w:rsidR="00522D64">
              <w:rPr>
                <w:rFonts w:ascii="Times" w:hAnsi="Times"/>
                <w:color w:val="000000" w:themeColor="text1"/>
              </w:rPr>
              <w:t xml:space="preserve"> in this application. </w:t>
            </w:r>
            <w:r>
              <w:rPr>
                <w:rFonts w:ascii="Times" w:hAnsi="Times"/>
                <w:color w:val="000000" w:themeColor="text1"/>
              </w:rPr>
              <w:t xml:space="preserve"> The effect is a particular kind of blurriness </w:t>
            </w:r>
            <w:r w:rsidR="0001546F">
              <w:rPr>
                <w:rFonts w:ascii="Times" w:hAnsi="Times"/>
                <w:color w:val="000000" w:themeColor="text1"/>
              </w:rPr>
              <w:t>of color perception</w:t>
            </w:r>
            <w:r>
              <w:rPr>
                <w:rFonts w:ascii="Times" w:hAnsi="Times"/>
                <w:color w:val="000000" w:themeColor="text1"/>
              </w:rPr>
              <w:t xml:space="preserve">.   The idea is that the more uncertainty there is in a single predicted datapoint, </w:t>
            </w:r>
            <w:r w:rsidR="00522D64">
              <w:rPr>
                <w:rFonts w:ascii="Times" w:hAnsi="Times"/>
                <w:color w:val="000000" w:themeColor="text1"/>
              </w:rPr>
              <w:t xml:space="preserve">the more its visual representation will be affected by </w:t>
            </w:r>
            <w:r w:rsidR="001C23FA">
              <w:rPr>
                <w:rFonts w:ascii="Times" w:hAnsi="Times"/>
                <w:color w:val="000000" w:themeColor="text1"/>
              </w:rPr>
              <w:t xml:space="preserve">this artificial </w:t>
            </w:r>
            <w:r w:rsidR="00522D64">
              <w:rPr>
                <w:rFonts w:ascii="Times" w:hAnsi="Times"/>
                <w:color w:val="000000" w:themeColor="text1"/>
              </w:rPr>
              <w:t xml:space="preserve">chromatic aberration, </w:t>
            </w:r>
            <w:r w:rsidR="00691E04">
              <w:rPr>
                <w:rFonts w:ascii="Times" w:hAnsi="Times"/>
                <w:color w:val="000000" w:themeColor="text1"/>
              </w:rPr>
              <w:t>with the intent of</w:t>
            </w:r>
            <w:r w:rsidR="00522D64">
              <w:rPr>
                <w:rFonts w:ascii="Times" w:hAnsi="Times"/>
                <w:color w:val="000000" w:themeColor="text1"/>
              </w:rPr>
              <w:t xml:space="preserve"> conveying that sense of uncertainty to the viewer</w:t>
            </w:r>
            <w:r w:rsidR="0001546F">
              <w:rPr>
                <w:rFonts w:ascii="Times" w:hAnsi="Times"/>
                <w:color w:val="000000" w:themeColor="text1"/>
              </w:rPr>
              <w:t xml:space="preserve"> through the visual channel</w:t>
            </w:r>
            <w:r w:rsidR="00522D64">
              <w:rPr>
                <w:rFonts w:ascii="Times" w:hAnsi="Times"/>
                <w:color w:val="000000" w:themeColor="text1"/>
              </w:rPr>
              <w:t xml:space="preserve">. </w:t>
            </w:r>
          </w:p>
          <w:p w14:paraId="1BA239F2" w14:textId="3995B1B6" w:rsidR="00522D64" w:rsidRDefault="00522D64" w:rsidP="006A34CC">
            <w:pPr>
              <w:jc w:val="both"/>
              <w:rPr>
                <w:rFonts w:ascii="Times" w:hAnsi="Times"/>
                <w:color w:val="000000" w:themeColor="text1"/>
              </w:rPr>
            </w:pPr>
          </w:p>
          <w:p w14:paraId="3ECF60D1" w14:textId="080C15F5" w:rsidR="00522D64" w:rsidRDefault="00522D64" w:rsidP="006A34CC">
            <w:pPr>
              <w:jc w:val="both"/>
              <w:rPr>
                <w:rFonts w:ascii="Times" w:hAnsi="Times"/>
                <w:color w:val="000000" w:themeColor="text1"/>
              </w:rPr>
            </w:pPr>
            <w:r>
              <w:rPr>
                <w:rFonts w:ascii="Times" w:hAnsi="Times"/>
                <w:color w:val="000000" w:themeColor="text1"/>
              </w:rPr>
              <w:t xml:space="preserve">The purpose of this study is the test whether in fact chromatic aberration can be used successfully to represent uncertainty and determine how accurately viewers can estimate the degree of uncertainty based on a given level of chromatic </w:t>
            </w:r>
            <w:r w:rsidR="001C23FA">
              <w:rPr>
                <w:rFonts w:ascii="Times" w:hAnsi="Times"/>
                <w:color w:val="000000" w:themeColor="text1"/>
              </w:rPr>
              <w:t>aberration</w:t>
            </w:r>
            <w:r>
              <w:rPr>
                <w:rFonts w:ascii="Times" w:hAnsi="Times"/>
                <w:color w:val="000000" w:themeColor="text1"/>
              </w:rPr>
              <w:t xml:space="preserve"> applied to representative visual elements of predicted data values.  This will be determined interactively with users through a web-based visualization </w:t>
            </w:r>
            <w:r>
              <w:rPr>
                <w:rFonts w:ascii="Times" w:hAnsi="Times"/>
                <w:color w:val="000000" w:themeColor="text1"/>
              </w:rPr>
              <w:lastRenderedPageBreak/>
              <w:t xml:space="preserve">system.   This also will involve </w:t>
            </w:r>
            <w:r w:rsidR="001C23FA">
              <w:rPr>
                <w:rFonts w:ascii="Times" w:hAnsi="Times"/>
                <w:color w:val="000000" w:themeColor="text1"/>
              </w:rPr>
              <w:t xml:space="preserve">comparison of </w:t>
            </w:r>
            <w:r>
              <w:rPr>
                <w:rFonts w:ascii="Times" w:hAnsi="Times"/>
                <w:color w:val="000000" w:themeColor="text1"/>
              </w:rPr>
              <w:t>chromatic aberration</w:t>
            </w:r>
            <w:r w:rsidR="001C23FA">
              <w:rPr>
                <w:rFonts w:ascii="Times" w:hAnsi="Times"/>
                <w:color w:val="000000" w:themeColor="text1"/>
              </w:rPr>
              <w:t xml:space="preserve"> with </w:t>
            </w:r>
            <w:r w:rsidR="00BC6E89">
              <w:rPr>
                <w:rFonts w:ascii="Times" w:hAnsi="Times"/>
                <w:color w:val="000000" w:themeColor="text1"/>
              </w:rPr>
              <w:t xml:space="preserve">an existing approach called </w:t>
            </w:r>
            <w:proofErr w:type="gramStart"/>
            <w:r w:rsidR="001C23FA">
              <w:rPr>
                <w:rFonts w:ascii="Times" w:hAnsi="Times"/>
                <w:color w:val="000000" w:themeColor="text1"/>
              </w:rPr>
              <w:t>VSUP</w:t>
            </w:r>
            <w:r w:rsidR="00BC6E89">
              <w:rPr>
                <w:rFonts w:ascii="Times" w:hAnsi="Times"/>
                <w:color w:val="000000" w:themeColor="text1"/>
              </w:rPr>
              <w:t xml:space="preserve"> </w:t>
            </w:r>
            <w:r w:rsidR="00BC6E89">
              <w:t xml:space="preserve"> [</w:t>
            </w:r>
            <w:proofErr w:type="spellStart"/>
            <w:proofErr w:type="gramEnd"/>
            <w:r w:rsidR="00BC6E89">
              <w:t>Correll</w:t>
            </w:r>
            <w:proofErr w:type="spellEnd"/>
            <w:r w:rsidR="00BC6E89">
              <w:t xml:space="preserve"> et al., 2018]</w:t>
            </w:r>
            <w:r>
              <w:rPr>
                <w:rFonts w:ascii="Times" w:hAnsi="Times"/>
                <w:color w:val="000000" w:themeColor="text1"/>
              </w:rPr>
              <w:t>.</w:t>
            </w:r>
          </w:p>
          <w:p w14:paraId="063E4878" w14:textId="77777777" w:rsidR="0001546F" w:rsidRPr="00907A17" w:rsidRDefault="0001546F" w:rsidP="003C5319">
            <w:pPr>
              <w:jc w:val="both"/>
              <w:rPr>
                <w:rFonts w:ascii="Times" w:hAnsi="Times"/>
                <w:color w:val="000000" w:themeColor="text1"/>
              </w:rPr>
            </w:pPr>
          </w:p>
          <w:p w14:paraId="42CEF61E" w14:textId="2A3BF62B" w:rsidR="003C5319" w:rsidRPr="0074601B" w:rsidRDefault="0001546F" w:rsidP="003C5319">
            <w:pPr>
              <w:jc w:val="both"/>
              <w:rPr>
                <w:rFonts w:ascii="Times" w:hAnsi="Times"/>
                <w:color w:val="000000" w:themeColor="text1"/>
              </w:rPr>
            </w:pPr>
            <w:r w:rsidRPr="00907A17">
              <w:rPr>
                <w:rFonts w:ascii="Times" w:hAnsi="Times"/>
                <w:color w:val="000000" w:themeColor="text1"/>
              </w:rPr>
              <w:t xml:space="preserve">Many time series datasets could be used to explore this </w:t>
            </w:r>
            <w:r w:rsidR="0074601B">
              <w:rPr>
                <w:rFonts w:ascii="Times" w:hAnsi="Times"/>
                <w:color w:val="000000" w:themeColor="text1"/>
              </w:rPr>
              <w:t xml:space="preserve">data visualization </w:t>
            </w:r>
            <w:r w:rsidRPr="00907A17">
              <w:rPr>
                <w:rFonts w:ascii="Times" w:hAnsi="Times"/>
                <w:color w:val="000000" w:themeColor="text1"/>
              </w:rPr>
              <w:t xml:space="preserve">idea.  But we decided to utilize recent </w:t>
            </w:r>
            <w:r w:rsidR="0074601B" w:rsidRPr="00907A17">
              <w:rPr>
                <w:rFonts w:ascii="Times" w:hAnsi="Times"/>
                <w:color w:val="000000" w:themeColor="text1"/>
              </w:rPr>
              <w:t>data regarding the Covid 19 pandemic as we suspect there would be wide interest in the topic and the topic</w:t>
            </w:r>
            <w:r w:rsidR="00691E04">
              <w:rPr>
                <w:rFonts w:ascii="Times" w:hAnsi="Times"/>
                <w:color w:val="000000" w:themeColor="text1"/>
              </w:rPr>
              <w:t xml:space="preserve"> itself</w:t>
            </w:r>
            <w:r w:rsidR="0074601B" w:rsidRPr="00907A17">
              <w:rPr>
                <w:rFonts w:ascii="Times" w:hAnsi="Times"/>
                <w:color w:val="000000" w:themeColor="text1"/>
              </w:rPr>
              <w:t xml:space="preserve"> is not overly obscure with regards to the </w:t>
            </w:r>
            <w:proofErr w:type="gramStart"/>
            <w:r w:rsidR="0074601B" w:rsidRPr="00907A17">
              <w:rPr>
                <w:rFonts w:ascii="Times" w:hAnsi="Times"/>
                <w:color w:val="000000" w:themeColor="text1"/>
              </w:rPr>
              <w:t>general public</w:t>
            </w:r>
            <w:proofErr w:type="gramEnd"/>
            <w:r w:rsidR="0074601B" w:rsidRPr="00907A17">
              <w:rPr>
                <w:rFonts w:ascii="Times" w:hAnsi="Times"/>
                <w:color w:val="000000" w:themeColor="text1"/>
              </w:rPr>
              <w:t xml:space="preserve">.  We will utilize and present time series data sourced from the World Health Organization (WHO) </w:t>
            </w:r>
            <w:r w:rsidR="003C5319" w:rsidRPr="0074601B">
              <w:rPr>
                <w:rFonts w:ascii="Times" w:hAnsi="Times"/>
                <w:color w:val="000000" w:themeColor="text1"/>
              </w:rPr>
              <w:t xml:space="preserve">for the most impacted countries </w:t>
            </w:r>
            <w:r w:rsidR="0074601B" w:rsidRPr="00907A17">
              <w:rPr>
                <w:rFonts w:ascii="Times" w:hAnsi="Times"/>
                <w:color w:val="000000" w:themeColor="text1"/>
              </w:rPr>
              <w:t xml:space="preserve">in the world, </w:t>
            </w:r>
            <w:r w:rsidR="003C5319" w:rsidRPr="0074601B">
              <w:rPr>
                <w:rFonts w:ascii="Times" w:hAnsi="Times"/>
                <w:color w:val="000000" w:themeColor="text1"/>
              </w:rPr>
              <w:t xml:space="preserve">with respect to number of new cases, total cases, </w:t>
            </w:r>
            <w:r w:rsidR="00691E04">
              <w:rPr>
                <w:rFonts w:ascii="Times" w:hAnsi="Times"/>
                <w:color w:val="000000" w:themeColor="text1"/>
              </w:rPr>
              <w:t>mortality rates</w:t>
            </w:r>
            <w:r w:rsidR="003C5319" w:rsidRPr="0074601B">
              <w:rPr>
                <w:rFonts w:ascii="Times" w:hAnsi="Times"/>
                <w:color w:val="000000" w:themeColor="text1"/>
              </w:rPr>
              <w:t xml:space="preserve"> and recovery rate</w:t>
            </w:r>
            <w:r w:rsidR="0074601B" w:rsidRPr="00907A17">
              <w:rPr>
                <w:rFonts w:ascii="Times" w:hAnsi="Times"/>
                <w:color w:val="000000" w:themeColor="text1"/>
              </w:rPr>
              <w:t>s</w:t>
            </w:r>
            <w:r w:rsidR="003C5319" w:rsidRPr="0074601B">
              <w:rPr>
                <w:rFonts w:ascii="Times" w:hAnsi="Times"/>
                <w:color w:val="000000" w:themeColor="text1"/>
              </w:rPr>
              <w:t xml:space="preserve">. </w:t>
            </w:r>
          </w:p>
          <w:p w14:paraId="6CAAB352" w14:textId="77777777" w:rsidR="003C5319" w:rsidRDefault="003C5319" w:rsidP="003C5319">
            <w:pPr>
              <w:jc w:val="both"/>
              <w:rPr>
                <w:rFonts w:ascii="Times" w:hAnsi="Times"/>
                <w:color w:val="000000" w:themeColor="text1"/>
              </w:rPr>
            </w:pPr>
          </w:p>
          <w:p w14:paraId="2BDA8858" w14:textId="72D765E5" w:rsidR="00522D64" w:rsidRDefault="004B25EA" w:rsidP="006A34CC">
            <w:pPr>
              <w:jc w:val="both"/>
              <w:rPr>
                <w:rFonts w:ascii="Times" w:hAnsi="Times"/>
                <w:color w:val="000000" w:themeColor="text1"/>
              </w:rPr>
            </w:pPr>
            <w:r w:rsidRPr="004B25EA">
              <w:rPr>
                <w:rFonts w:ascii="Times" w:hAnsi="Times"/>
                <w:color w:val="000000" w:themeColor="text1"/>
              </w:rPr>
              <w:t>A user</w:t>
            </w:r>
            <w:r w:rsidR="0074601B">
              <w:rPr>
                <w:rFonts w:ascii="Times" w:hAnsi="Times"/>
                <w:color w:val="000000" w:themeColor="text1"/>
              </w:rPr>
              <w:t>-</w:t>
            </w:r>
            <w:r w:rsidRPr="004B25EA">
              <w:rPr>
                <w:rFonts w:ascii="Times" w:hAnsi="Times"/>
                <w:color w:val="000000" w:themeColor="text1"/>
              </w:rPr>
              <w:t>based evaluation will be conducted with members from</w:t>
            </w:r>
            <w:r w:rsidR="001C23FA">
              <w:rPr>
                <w:rFonts w:ascii="Times" w:hAnsi="Times"/>
                <w:color w:val="000000" w:themeColor="text1"/>
              </w:rPr>
              <w:t xml:space="preserve"> the</w:t>
            </w:r>
            <w:r w:rsidRPr="004B25EA">
              <w:rPr>
                <w:rFonts w:ascii="Times" w:hAnsi="Times"/>
                <w:color w:val="000000" w:themeColor="text1"/>
              </w:rPr>
              <w:t xml:space="preserve"> </w:t>
            </w:r>
            <w:r w:rsidR="00BC6E89">
              <w:rPr>
                <w:rFonts w:ascii="Times" w:hAnsi="Times"/>
                <w:color w:val="000000" w:themeColor="text1"/>
              </w:rPr>
              <w:t>academic</w:t>
            </w:r>
            <w:r w:rsidRPr="004B25EA">
              <w:rPr>
                <w:rFonts w:ascii="Times" w:hAnsi="Times"/>
                <w:color w:val="000000" w:themeColor="text1"/>
              </w:rPr>
              <w:t xml:space="preserve"> community. Participants will be asked to complete various </w:t>
            </w:r>
            <w:r>
              <w:rPr>
                <w:rFonts w:ascii="Times" w:hAnsi="Times"/>
                <w:color w:val="000000" w:themeColor="text1"/>
              </w:rPr>
              <w:t xml:space="preserve">interactive </w:t>
            </w:r>
            <w:r w:rsidRPr="004B25EA">
              <w:rPr>
                <w:rFonts w:ascii="Times" w:hAnsi="Times"/>
                <w:color w:val="000000" w:themeColor="text1"/>
              </w:rPr>
              <w:t xml:space="preserve">tasks </w:t>
            </w:r>
            <w:r w:rsidR="001C23FA">
              <w:rPr>
                <w:rFonts w:ascii="Times" w:hAnsi="Times"/>
                <w:color w:val="000000" w:themeColor="text1"/>
              </w:rPr>
              <w:t xml:space="preserve">(for example, select the element with the most uncertainty) </w:t>
            </w:r>
            <w:r w:rsidRPr="004B25EA">
              <w:rPr>
                <w:rFonts w:ascii="Times" w:hAnsi="Times"/>
                <w:color w:val="000000" w:themeColor="text1"/>
              </w:rPr>
              <w:t xml:space="preserve">using different </w:t>
            </w:r>
            <w:r w:rsidR="00F44A78">
              <w:rPr>
                <w:rFonts w:ascii="Times" w:hAnsi="Times"/>
                <w:color w:val="000000" w:themeColor="text1"/>
              </w:rPr>
              <w:t>visualization approaches (CA, VSUP)</w:t>
            </w:r>
            <w:r w:rsidRPr="004B25EA">
              <w:rPr>
                <w:rFonts w:ascii="Times" w:hAnsi="Times"/>
                <w:color w:val="000000" w:themeColor="text1"/>
              </w:rPr>
              <w:t xml:space="preserve">. We will capture their performance through logging software and will record their interview responses. After completing </w:t>
            </w:r>
            <w:r w:rsidR="003C5319">
              <w:rPr>
                <w:rFonts w:ascii="Times" w:hAnsi="Times"/>
                <w:color w:val="000000" w:themeColor="text1"/>
              </w:rPr>
              <w:t xml:space="preserve">interactive visualization </w:t>
            </w:r>
            <w:r w:rsidRPr="004B25EA">
              <w:rPr>
                <w:rFonts w:ascii="Times" w:hAnsi="Times"/>
                <w:color w:val="000000" w:themeColor="text1"/>
              </w:rPr>
              <w:t>tasks, participants will fill out a questionnaire to allow us to further explore their perceptions of the technique</w:t>
            </w:r>
            <w:r w:rsidR="00F44A78">
              <w:rPr>
                <w:rFonts w:ascii="Times" w:hAnsi="Times"/>
                <w:color w:val="000000" w:themeColor="text1"/>
              </w:rPr>
              <w:t>s</w:t>
            </w:r>
            <w:r w:rsidRPr="004B25EA">
              <w:rPr>
                <w:rFonts w:ascii="Times" w:hAnsi="Times"/>
                <w:color w:val="000000" w:themeColor="text1"/>
              </w:rPr>
              <w:t>.</w:t>
            </w:r>
          </w:p>
          <w:p w14:paraId="4C097FC8" w14:textId="579F8D41" w:rsidR="006A34CC" w:rsidRDefault="006A34CC" w:rsidP="00907A17">
            <w:pPr>
              <w:jc w:val="both"/>
              <w:rPr>
                <w:rFonts w:ascii="Times" w:hAnsi="Times"/>
                <w:color w:val="000000" w:themeColor="text1"/>
              </w:rPr>
            </w:pPr>
          </w:p>
          <w:p w14:paraId="35E13F6A" w14:textId="7D8BF301" w:rsidR="006A34CC" w:rsidRPr="00907A17" w:rsidRDefault="003C5319" w:rsidP="00907A17">
            <w:pPr>
              <w:jc w:val="both"/>
              <w:rPr>
                <w:rFonts w:ascii="Times" w:hAnsi="Times"/>
                <w:color w:val="000000" w:themeColor="text1"/>
              </w:rPr>
            </w:pPr>
            <w:r w:rsidRPr="00907A17">
              <w:rPr>
                <w:rFonts w:ascii="Times" w:hAnsi="Times"/>
                <w:color w:val="000000" w:themeColor="text1"/>
              </w:rPr>
              <w:t xml:space="preserve">The anticipated new knowledge will potentially be a novel method of data visualization, </w:t>
            </w:r>
            <w:proofErr w:type="gramStart"/>
            <w:r w:rsidRPr="00907A17">
              <w:rPr>
                <w:rFonts w:ascii="Times" w:hAnsi="Times"/>
                <w:color w:val="000000" w:themeColor="text1"/>
              </w:rPr>
              <w:t>in particular of</w:t>
            </w:r>
            <w:proofErr w:type="gramEnd"/>
            <w:r w:rsidRPr="00907A17">
              <w:rPr>
                <w:rFonts w:ascii="Times" w:hAnsi="Times"/>
                <w:color w:val="000000" w:themeColor="text1"/>
              </w:rPr>
              <w:t xml:space="preserve"> data uncertainty that may be applicable to a wide variety of data domains. </w:t>
            </w:r>
            <w:r>
              <w:rPr>
                <w:rFonts w:ascii="Times" w:hAnsi="Times"/>
                <w:color w:val="000000" w:themeColor="text1"/>
              </w:rPr>
              <w:t xml:space="preserve">The aim will be to produce a journal paper that will report the suitability of chromatic aberration for this purpose.  </w:t>
            </w:r>
          </w:p>
          <w:p w14:paraId="766A10CB" w14:textId="77777777" w:rsidR="00274D5F" w:rsidRPr="00AA3D1C" w:rsidRDefault="00274D5F" w:rsidP="005534AB">
            <w:pPr>
              <w:ind w:left="582" w:hanging="582"/>
              <w:rPr>
                <w:rFonts w:cs="Calibri"/>
                <w:szCs w:val="22"/>
              </w:rPr>
            </w:pPr>
          </w:p>
          <w:p w14:paraId="05396C43" w14:textId="10772F0A" w:rsidR="00995177" w:rsidRPr="00995177" w:rsidRDefault="00995177" w:rsidP="00995177">
            <w:proofErr w:type="gramStart"/>
            <w:r w:rsidRPr="00995177">
              <w:rPr>
                <w:rFonts w:cs="Calibri"/>
                <w:sz w:val="18"/>
                <w:szCs w:val="18"/>
              </w:rPr>
              <w:t>[  ]</w:t>
            </w:r>
            <w:proofErr w:type="gramEnd"/>
            <w:r w:rsidRPr="00995177">
              <w:rPr>
                <w:rFonts w:cs="Calibri"/>
                <w:szCs w:val="22"/>
              </w:rPr>
              <w:t xml:space="preserve"> </w:t>
            </w:r>
            <w:r w:rsidRPr="00995177">
              <w:t xml:space="preserve">This is a pilot </w:t>
            </w:r>
            <w:r>
              <w:t>study</w:t>
            </w:r>
            <w:r w:rsidRPr="00995177">
              <w:t>.</w:t>
            </w:r>
          </w:p>
          <w:p w14:paraId="09131C72" w14:textId="35CDBBD3" w:rsidR="005558E1" w:rsidRPr="00AA3D1C" w:rsidRDefault="00995177" w:rsidP="00995177">
            <w:r w:rsidRPr="00995177">
              <w:rPr>
                <w:rFonts w:cs="Calibri"/>
                <w:sz w:val="18"/>
                <w:szCs w:val="18"/>
              </w:rPr>
              <w:t>[</w:t>
            </w:r>
            <w:proofErr w:type="gramStart"/>
            <w:r w:rsidR="00543983">
              <w:rPr>
                <w:rFonts w:cs="Calibri"/>
                <w:sz w:val="18"/>
                <w:szCs w:val="18"/>
              </w:rPr>
              <w:t>X</w:t>
            </w:r>
            <w:r w:rsidRPr="00995177">
              <w:rPr>
                <w:rFonts w:cs="Calibri"/>
                <w:sz w:val="18"/>
                <w:szCs w:val="18"/>
              </w:rPr>
              <w:t xml:space="preserve"> ]</w:t>
            </w:r>
            <w:proofErr w:type="gramEnd"/>
            <w:r w:rsidRPr="00995177">
              <w:rPr>
                <w:rFonts w:cs="Calibri"/>
                <w:szCs w:val="22"/>
              </w:rPr>
              <w:t xml:space="preserve"> This is a </w:t>
            </w:r>
            <w:r w:rsidRPr="00995177">
              <w:t>fully developed study.</w:t>
            </w:r>
          </w:p>
        </w:tc>
      </w:tr>
      <w:tr w:rsidR="005558E1" w:rsidRPr="00463DD8" w14:paraId="4AEF0C87" w14:textId="77777777" w:rsidTr="00382E23">
        <w:trPr>
          <w:trHeight w:val="1292"/>
        </w:trPr>
        <w:tc>
          <w:tcPr>
            <w:tcW w:w="9900" w:type="dxa"/>
          </w:tcPr>
          <w:p w14:paraId="00A57D45" w14:textId="255F767F" w:rsidR="005558E1" w:rsidRDefault="005558E1" w:rsidP="005534AB">
            <w:pPr>
              <w:ind w:left="582" w:hanging="582"/>
              <w:rPr>
                <w:rFonts w:cs="Calibri"/>
                <w:szCs w:val="22"/>
              </w:rPr>
            </w:pPr>
            <w:r w:rsidRPr="00AA3D1C">
              <w:rPr>
                <w:rFonts w:cs="Calibri"/>
                <w:szCs w:val="22"/>
              </w:rPr>
              <w:lastRenderedPageBreak/>
              <w:t xml:space="preserve">2.1.2 </w:t>
            </w:r>
            <w:r w:rsidR="009024B8">
              <w:rPr>
                <w:rFonts w:cs="Calibri"/>
                <w:szCs w:val="22"/>
              </w:rPr>
              <w:t>Phased review.</w:t>
            </w:r>
            <w:r w:rsidR="00033BDD">
              <w:rPr>
                <w:rFonts w:cs="Calibri"/>
                <w:szCs w:val="22"/>
              </w:rPr>
              <w:t xml:space="preserve"> </w:t>
            </w:r>
            <w:r w:rsidRPr="00D56491">
              <w:t>If a phased review is being requested, describe why this is appropriate for this study, and which phase(s) are included for approval in this application</w:t>
            </w:r>
            <w:r>
              <w:rPr>
                <w:rFonts w:cs="Calibri"/>
                <w:szCs w:val="22"/>
              </w:rPr>
              <w:t>.</w:t>
            </w:r>
            <w:r w:rsidR="009024B8" w:rsidRPr="00D56491">
              <w:t xml:space="preserve"> </w:t>
            </w:r>
            <w:r w:rsidR="00033BDD">
              <w:t xml:space="preserve">Refer to the </w:t>
            </w:r>
            <w:hyperlink r:id="rId15" w:history="1">
              <w:r w:rsidR="00033BDD" w:rsidRPr="00B315D9">
                <w:rPr>
                  <w:rStyle w:val="Hyperlink"/>
                </w:rPr>
                <w:t>guidance document</w:t>
              </w:r>
            </w:hyperlink>
            <w:r w:rsidR="00033BDD">
              <w:t xml:space="preserve"> before </w:t>
            </w:r>
            <w:r w:rsidR="007A2EF6">
              <w:t>requesting a phased review</w:t>
            </w:r>
            <w:r w:rsidR="00033BDD">
              <w:t>.</w:t>
            </w:r>
          </w:p>
          <w:p w14:paraId="67C37F27" w14:textId="0142A9CD" w:rsidR="005558E1" w:rsidRPr="00AA3D1C" w:rsidRDefault="0070741E" w:rsidP="00382E23">
            <w:pPr>
              <w:ind w:left="432" w:hanging="432"/>
              <w:rPr>
                <w:rFonts w:cs="Calibri"/>
                <w:szCs w:val="22"/>
              </w:rPr>
            </w:pPr>
            <w:r w:rsidRPr="00152D1A">
              <w:rPr>
                <w:rFonts w:cs="Calibri"/>
                <w:sz w:val="18"/>
                <w:szCs w:val="18"/>
              </w:rPr>
              <w:t>[</w:t>
            </w:r>
            <w:r w:rsidR="00274D5F">
              <w:rPr>
                <w:rFonts w:cs="Calibri"/>
                <w:sz w:val="18"/>
                <w:szCs w:val="18"/>
              </w:rPr>
              <w:t>x</w:t>
            </w:r>
            <w:r w:rsidRPr="00152D1A">
              <w:rPr>
                <w:rFonts w:cs="Calibri"/>
                <w:sz w:val="18"/>
                <w:szCs w:val="18"/>
              </w:rPr>
              <w:t>]</w:t>
            </w:r>
            <w:r>
              <w:rPr>
                <w:rFonts w:cs="Calibri"/>
                <w:szCs w:val="22"/>
              </w:rPr>
              <w:t xml:space="preserve"> </w:t>
            </w:r>
            <w:r w:rsidR="005558E1">
              <w:rPr>
                <w:rFonts w:cs="Calibri"/>
                <w:szCs w:val="22"/>
              </w:rPr>
              <w:t>Not applicable</w:t>
            </w:r>
          </w:p>
          <w:p w14:paraId="51F1F91F" w14:textId="757B4C4C" w:rsidR="005558E1" w:rsidRPr="00AA3D1C" w:rsidRDefault="005558E1" w:rsidP="00251361"/>
        </w:tc>
      </w:tr>
    </w:tbl>
    <w:p w14:paraId="4FC070F5" w14:textId="77777777" w:rsidR="00E56D78" w:rsidRPr="00463DD8" w:rsidRDefault="00E56D78" w:rsidP="00216B43"/>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FB30BA" w:rsidRPr="00463DD8" w14:paraId="18287236" w14:textId="77777777" w:rsidTr="006446B5">
        <w:tc>
          <w:tcPr>
            <w:tcW w:w="9900" w:type="dxa"/>
            <w:shd w:val="clear" w:color="auto" w:fill="F2F2F2" w:themeFill="background1" w:themeFillShade="F2"/>
          </w:tcPr>
          <w:p w14:paraId="24BA3FA5" w14:textId="77777777" w:rsidR="00A35AED" w:rsidRPr="00463DD8" w:rsidRDefault="008474CD" w:rsidP="005558E1">
            <w:bookmarkStart w:id="1" w:name="_Hlk20819230"/>
            <w:r w:rsidRPr="00D02825">
              <w:rPr>
                <w:b/>
              </w:rPr>
              <w:t>2.2</w:t>
            </w:r>
            <w:r w:rsidR="00B054E3" w:rsidRPr="00463DD8">
              <w:t xml:space="preserve"> </w:t>
            </w:r>
            <w:r w:rsidR="00D02825" w:rsidRPr="00E07F60">
              <w:rPr>
                <w:b/>
                <w:bCs/>
              </w:rPr>
              <w:t>Research question</w:t>
            </w:r>
            <w:r w:rsidR="00D51167" w:rsidRPr="00463DD8">
              <w:t xml:space="preserve"> </w:t>
            </w:r>
          </w:p>
        </w:tc>
      </w:tr>
      <w:tr w:rsidR="002B7B04" w:rsidRPr="00463DD8" w14:paraId="696CB123" w14:textId="77777777" w:rsidTr="005558E1">
        <w:tc>
          <w:tcPr>
            <w:tcW w:w="9900" w:type="dxa"/>
          </w:tcPr>
          <w:p w14:paraId="62B25037" w14:textId="1C75BA41" w:rsidR="002B7B04" w:rsidRDefault="005558E1" w:rsidP="005558E1">
            <w:r w:rsidRPr="00463DD8">
              <w:t>State the research question</w:t>
            </w:r>
            <w:r w:rsidR="00E759D1">
              <w:t>(</w:t>
            </w:r>
            <w:r w:rsidRPr="00463DD8">
              <w:t>s</w:t>
            </w:r>
            <w:r w:rsidR="00E759D1">
              <w:t>)</w:t>
            </w:r>
            <w:r w:rsidRPr="00463DD8">
              <w:t xml:space="preserve"> </w:t>
            </w:r>
            <w:r w:rsidRPr="00626927">
              <w:t>or</w:t>
            </w:r>
            <w:r w:rsidRPr="00463DD8">
              <w:t xml:space="preserve"> research objective</w:t>
            </w:r>
            <w:r w:rsidR="00E759D1">
              <w:t>(</w:t>
            </w:r>
            <w:r w:rsidRPr="00463DD8">
              <w:t>s</w:t>
            </w:r>
            <w:r w:rsidR="00E759D1">
              <w:t>)</w:t>
            </w:r>
            <w:r>
              <w:t>.</w:t>
            </w:r>
          </w:p>
          <w:p w14:paraId="6B7723E8" w14:textId="54A96262" w:rsidR="005D4CFF" w:rsidRDefault="005D4CFF" w:rsidP="005558E1"/>
          <w:p w14:paraId="584A0B6E" w14:textId="005A0F0E" w:rsidR="00154708" w:rsidRPr="00542031" w:rsidRDefault="005D4CFF" w:rsidP="004C1200">
            <w:pPr>
              <w:jc w:val="both"/>
            </w:pPr>
            <w:r>
              <w:t xml:space="preserve">The focus of the research is to calculate uncertainty from the forecasted results of machine learning </w:t>
            </w:r>
            <w:r w:rsidR="004D5162">
              <w:t xml:space="preserve">predictive </w:t>
            </w:r>
            <w:r>
              <w:t>models and then represent these uncertainties in visualization in terms of chromatic aberration.</w:t>
            </w:r>
            <w:r w:rsidR="00542031">
              <w:t xml:space="preserve"> </w:t>
            </w:r>
            <w:proofErr w:type="gramStart"/>
            <w:r w:rsidR="00542031">
              <w:t>In particular</w:t>
            </w:r>
            <w:r w:rsidR="00154708">
              <w:t>,</w:t>
            </w:r>
            <w:r w:rsidR="00542031">
              <w:t xml:space="preserve"> we</w:t>
            </w:r>
            <w:proofErr w:type="gramEnd"/>
            <w:r w:rsidR="00542031">
              <w:t xml:space="preserve"> will conduct</w:t>
            </w:r>
            <w:r w:rsidR="00154708">
              <w:t xml:space="preserve"> a</w:t>
            </w:r>
            <w:r w:rsidR="00542031">
              <w:rPr>
                <w:color w:val="000000"/>
              </w:rPr>
              <w:t xml:space="preserve"> c</w:t>
            </w:r>
            <w:r w:rsidR="00542031" w:rsidRPr="008C4ADE">
              <w:rPr>
                <w:color w:val="000000"/>
              </w:rPr>
              <w:t xml:space="preserve">omparative evaluation of </w:t>
            </w:r>
            <w:r w:rsidR="00542031">
              <w:rPr>
                <w:color w:val="000000"/>
              </w:rPr>
              <w:t>visual uncertainty representations</w:t>
            </w:r>
            <w:r w:rsidR="00542031" w:rsidRPr="008C4ADE">
              <w:rPr>
                <w:color w:val="000000"/>
              </w:rPr>
              <w:t xml:space="preserve">: </w:t>
            </w:r>
            <w:r w:rsidR="00542031">
              <w:rPr>
                <w:color w:val="000000"/>
              </w:rPr>
              <w:t>our proposed chromatic aberration</w:t>
            </w:r>
            <w:r w:rsidR="00542031" w:rsidRPr="008C4ADE">
              <w:rPr>
                <w:color w:val="000000"/>
              </w:rPr>
              <w:t xml:space="preserve"> </w:t>
            </w:r>
            <w:r w:rsidR="00542031">
              <w:rPr>
                <w:color w:val="000000"/>
              </w:rPr>
              <w:t xml:space="preserve">method </w:t>
            </w:r>
            <w:r w:rsidR="00542031" w:rsidRPr="00907A17">
              <w:t xml:space="preserve">and </w:t>
            </w:r>
            <w:r w:rsidR="00154708" w:rsidRPr="00615D32">
              <w:t>Value-Suppressing Uncertainty Palettes</w:t>
            </w:r>
            <w:r w:rsidR="00154708">
              <w:t xml:space="preserve"> (VSUP) [</w:t>
            </w:r>
            <w:proofErr w:type="spellStart"/>
            <w:r w:rsidR="00154708">
              <w:t>Correll</w:t>
            </w:r>
            <w:proofErr w:type="spellEnd"/>
            <w:r w:rsidR="00154708">
              <w:t xml:space="preserve"> et al., 2018]</w:t>
            </w:r>
            <w:r w:rsidR="00542031" w:rsidRPr="008C4ADE">
              <w:rPr>
                <w:color w:val="000000"/>
              </w:rPr>
              <w:t>.</w:t>
            </w:r>
          </w:p>
          <w:p w14:paraId="6DBC3C92" w14:textId="429A0287" w:rsidR="002B7B04" w:rsidRPr="00463DD8" w:rsidRDefault="002B7B04" w:rsidP="00907A17">
            <w:pPr>
              <w:jc w:val="both"/>
              <w:rPr>
                <w:rFonts w:ascii="Calibri" w:hAnsi="Calibri" w:cs="Calibri"/>
                <w:szCs w:val="22"/>
              </w:rPr>
            </w:pPr>
          </w:p>
        </w:tc>
      </w:tr>
      <w:bookmarkEnd w:id="1"/>
    </w:tbl>
    <w:p w14:paraId="61213DAB" w14:textId="73971535" w:rsidR="00154708" w:rsidRDefault="00154708" w:rsidP="00216B43"/>
    <w:p w14:paraId="061584AC" w14:textId="028F7C0D" w:rsidR="00154708" w:rsidRDefault="00154708" w:rsidP="00216B43"/>
    <w:p w14:paraId="5596AFBA" w14:textId="10E04479" w:rsidR="00154708" w:rsidRDefault="00154708" w:rsidP="00216B43"/>
    <w:p w14:paraId="06AF8E88" w14:textId="17FBB034" w:rsidR="00154708" w:rsidRDefault="00154708" w:rsidP="00216B43"/>
    <w:p w14:paraId="2DA38898" w14:textId="75BBF08E" w:rsidR="00154708" w:rsidRDefault="00154708" w:rsidP="00216B43"/>
    <w:p w14:paraId="46086069" w14:textId="4A677A7B" w:rsidR="00154708" w:rsidRDefault="00154708" w:rsidP="00216B43"/>
    <w:p w14:paraId="7ED28E75" w14:textId="77777777" w:rsidR="00154708" w:rsidRDefault="00154708" w:rsidP="00216B43"/>
    <w:p w14:paraId="2553C2F3" w14:textId="77777777" w:rsidR="00EC2F7A" w:rsidRPr="00463DD8" w:rsidRDefault="00EC2F7A" w:rsidP="00216B43"/>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CA0DE4" w:rsidRPr="00463DD8" w14:paraId="1885C240" w14:textId="77777777" w:rsidTr="005E4117">
        <w:tc>
          <w:tcPr>
            <w:tcW w:w="9900" w:type="dxa"/>
            <w:shd w:val="clear" w:color="auto" w:fill="F2F2F2" w:themeFill="background1" w:themeFillShade="F2"/>
          </w:tcPr>
          <w:p w14:paraId="35A1BABD" w14:textId="77777777" w:rsidR="00CA0DE4" w:rsidRPr="00463DD8" w:rsidRDefault="00D02825" w:rsidP="005E4117">
            <w:r w:rsidRPr="006446B5">
              <w:rPr>
                <w:b/>
              </w:rPr>
              <w:t>2.3</w:t>
            </w:r>
            <w:r>
              <w:t xml:space="preserve"> </w:t>
            </w:r>
            <w:r w:rsidRPr="00E07F60">
              <w:rPr>
                <w:b/>
                <w:bCs/>
              </w:rPr>
              <w:t>Recruitment</w:t>
            </w:r>
          </w:p>
        </w:tc>
      </w:tr>
      <w:tr w:rsidR="006446B5" w:rsidRPr="00463DD8" w14:paraId="76059E3C" w14:textId="77777777" w:rsidTr="005E4117">
        <w:trPr>
          <w:trHeight w:val="27"/>
        </w:trPr>
        <w:tc>
          <w:tcPr>
            <w:tcW w:w="9900" w:type="dxa"/>
          </w:tcPr>
          <w:p w14:paraId="5E79BFB4" w14:textId="37B51C8D" w:rsidR="006446B5" w:rsidRDefault="006446B5" w:rsidP="0024025A">
            <w:pPr>
              <w:ind w:left="582" w:hanging="582"/>
            </w:pPr>
            <w:r w:rsidRPr="00463DD8">
              <w:lastRenderedPageBreak/>
              <w:t>2.3.1</w:t>
            </w:r>
            <w:r>
              <w:t xml:space="preserve"> </w:t>
            </w:r>
            <w:r w:rsidRPr="00D56491">
              <w:t xml:space="preserve">Identify the study population. </w:t>
            </w:r>
            <w:r w:rsidR="00E11B59" w:rsidRPr="00463DD8">
              <w:t xml:space="preserve">Describe </w:t>
            </w:r>
            <w:r w:rsidR="00E11B59">
              <w:t xml:space="preserve">and justify </w:t>
            </w:r>
            <w:r w:rsidR="00E11B59" w:rsidRPr="00463DD8">
              <w:t>any inclusion / exclusion criteria.</w:t>
            </w:r>
            <w:r w:rsidR="00E11B59">
              <w:t xml:space="preserve"> Also d</w:t>
            </w:r>
            <w:r w:rsidRPr="00D56491">
              <w:t>escribe how many participants are needed and how this was determined.</w:t>
            </w:r>
            <w:r w:rsidR="00E11B59" w:rsidRPr="00463DD8">
              <w:t xml:space="preserve"> </w:t>
            </w:r>
          </w:p>
          <w:p w14:paraId="28006F96" w14:textId="77777777" w:rsidR="004C1200" w:rsidRDefault="004C1200" w:rsidP="004C1200">
            <w:pPr>
              <w:ind w:left="582" w:hanging="582"/>
              <w:rPr>
                <w:color w:val="000000" w:themeColor="text1"/>
              </w:rPr>
            </w:pPr>
          </w:p>
          <w:p w14:paraId="36860BCF" w14:textId="65B17774" w:rsidR="006446B5" w:rsidRDefault="00542031" w:rsidP="00907A17">
            <w:pPr>
              <w:jc w:val="both"/>
              <w:rPr>
                <w:color w:val="000000" w:themeColor="text1"/>
              </w:rPr>
            </w:pPr>
            <w:r w:rsidRPr="008C4ADE">
              <w:rPr>
                <w:color w:val="000000"/>
              </w:rPr>
              <w:t xml:space="preserve">The population for our study will </w:t>
            </w:r>
            <w:r>
              <w:rPr>
                <w:color w:val="000000"/>
              </w:rPr>
              <w:t>include</w:t>
            </w:r>
            <w:r w:rsidRPr="008C4ADE">
              <w:rPr>
                <w:color w:val="000000"/>
              </w:rPr>
              <w:t xml:space="preserve"> members of the Dalhousie University community</w:t>
            </w:r>
            <w:r>
              <w:rPr>
                <w:color w:val="000000"/>
              </w:rPr>
              <w:t xml:space="preserve"> but may extend beyond to other universities and to the </w:t>
            </w:r>
            <w:proofErr w:type="gramStart"/>
            <w:r>
              <w:rPr>
                <w:color w:val="000000"/>
              </w:rPr>
              <w:t>general public</w:t>
            </w:r>
            <w:proofErr w:type="gramEnd"/>
            <w:r w:rsidRPr="008C4ADE">
              <w:rPr>
                <w:color w:val="000000"/>
              </w:rPr>
              <w:t>.</w:t>
            </w:r>
            <w:r>
              <w:rPr>
                <w:color w:val="000000"/>
              </w:rPr>
              <w:t xml:space="preserve"> </w:t>
            </w:r>
            <w:r w:rsidR="00E4487F">
              <w:rPr>
                <w:color w:val="000000" w:themeColor="text1"/>
              </w:rPr>
              <w:t>We also</w:t>
            </w:r>
            <w:r w:rsidR="00E4487F" w:rsidRPr="00E4487F">
              <w:rPr>
                <w:color w:val="000000" w:themeColor="text1"/>
              </w:rPr>
              <w:t xml:space="preserve"> require participants to be fluent in English because there will be questionnaires and interviews.</w:t>
            </w:r>
          </w:p>
          <w:p w14:paraId="74317CF0" w14:textId="2CDC2023" w:rsidR="00326D58" w:rsidRDefault="00326D58" w:rsidP="00907A17">
            <w:pPr>
              <w:rPr>
                <w:color w:val="000000" w:themeColor="text1"/>
              </w:rPr>
            </w:pPr>
          </w:p>
          <w:p w14:paraId="13C99AE3" w14:textId="1C7F7A8D" w:rsidR="005753A9" w:rsidRDefault="005753A9" w:rsidP="00907A17">
            <w:pPr>
              <w:jc w:val="both"/>
              <w:rPr>
                <w:color w:val="000000" w:themeColor="text1"/>
              </w:rPr>
            </w:pPr>
            <w:r>
              <w:rPr>
                <w:color w:val="000000" w:themeColor="text1"/>
              </w:rPr>
              <w:t xml:space="preserve">One of the prime criterions for the selection process is to test </w:t>
            </w:r>
            <w:r w:rsidR="00542031">
              <w:rPr>
                <w:color w:val="000000" w:themeColor="text1"/>
              </w:rPr>
              <w:t xml:space="preserve">for </w:t>
            </w:r>
            <w:r>
              <w:rPr>
                <w:color w:val="000000" w:themeColor="text1"/>
              </w:rPr>
              <w:t xml:space="preserve">color-blindness of the participants. The participants must be capable </w:t>
            </w:r>
            <w:r w:rsidR="00542031">
              <w:rPr>
                <w:color w:val="000000" w:themeColor="text1"/>
              </w:rPr>
              <w:t xml:space="preserve">to decern color </w:t>
            </w:r>
            <w:proofErr w:type="gramStart"/>
            <w:r w:rsidR="00542031">
              <w:rPr>
                <w:color w:val="000000" w:themeColor="text1"/>
              </w:rPr>
              <w:t>in order to</w:t>
            </w:r>
            <w:proofErr w:type="gramEnd"/>
            <w:r w:rsidR="00542031">
              <w:rPr>
                <w:color w:val="000000" w:themeColor="text1"/>
              </w:rPr>
              <w:t xml:space="preserve"> </w:t>
            </w:r>
            <w:r w:rsidR="00E4487F">
              <w:rPr>
                <w:color w:val="000000" w:themeColor="text1"/>
              </w:rPr>
              <w:t>provide meaningful data for the study</w:t>
            </w:r>
            <w:r>
              <w:rPr>
                <w:color w:val="000000" w:themeColor="text1"/>
              </w:rPr>
              <w:t>.</w:t>
            </w:r>
            <w:r w:rsidR="00E4487F">
              <w:rPr>
                <w:color w:val="000000" w:themeColor="text1"/>
              </w:rPr>
              <w:t xml:space="preserve"> </w:t>
            </w:r>
            <w:r w:rsidR="00154708">
              <w:rPr>
                <w:color w:val="000000" w:themeColor="text1"/>
              </w:rPr>
              <w:t xml:space="preserve">As in </w:t>
            </w:r>
            <w:proofErr w:type="spellStart"/>
            <w:r w:rsidR="00154708" w:rsidRPr="00154708">
              <w:rPr>
                <w:color w:val="000000" w:themeColor="text1"/>
              </w:rPr>
              <w:t>Correll</w:t>
            </w:r>
            <w:proofErr w:type="spellEnd"/>
            <w:r w:rsidR="00154708">
              <w:rPr>
                <w:color w:val="000000" w:themeColor="text1"/>
              </w:rPr>
              <w:t xml:space="preserve"> et al. </w:t>
            </w:r>
            <w:r w:rsidR="00154708" w:rsidRPr="00154708">
              <w:rPr>
                <w:color w:val="000000" w:themeColor="text1"/>
              </w:rPr>
              <w:t xml:space="preserve"> </w:t>
            </w:r>
            <w:r w:rsidR="00154708">
              <w:rPr>
                <w:color w:val="000000" w:themeColor="text1"/>
              </w:rPr>
              <w:t>[</w:t>
            </w:r>
            <w:r w:rsidR="00154708" w:rsidRPr="00154708">
              <w:rPr>
                <w:color w:val="000000" w:themeColor="text1"/>
              </w:rPr>
              <w:t>2018]</w:t>
            </w:r>
            <w:r w:rsidR="00154708">
              <w:rPr>
                <w:color w:val="000000" w:themeColor="text1"/>
              </w:rPr>
              <w:t xml:space="preserve"> we will </w:t>
            </w:r>
            <w:r w:rsidR="00154708" w:rsidRPr="00154708">
              <w:rPr>
                <w:color w:val="000000" w:themeColor="text1"/>
              </w:rPr>
              <w:t>“present participants with a set of Ishihara plates [Hardy 1945</w:t>
            </w:r>
            <w:proofErr w:type="gramStart"/>
            <w:r w:rsidR="00154708" w:rsidRPr="00154708">
              <w:rPr>
                <w:color w:val="000000" w:themeColor="text1"/>
              </w:rPr>
              <w:t>], and</w:t>
            </w:r>
            <w:proofErr w:type="gramEnd"/>
            <w:r w:rsidR="00154708" w:rsidRPr="00154708">
              <w:rPr>
                <w:color w:val="000000" w:themeColor="text1"/>
              </w:rPr>
              <w:t xml:space="preserve"> exclude those that misidentified values or who self-reported as having a color vision deficiency”</w:t>
            </w:r>
            <w:r w:rsidR="00154708">
              <w:rPr>
                <w:color w:val="000000" w:themeColor="text1"/>
              </w:rPr>
              <w:t>.</w:t>
            </w:r>
            <w:r w:rsidR="00BA59AE">
              <w:rPr>
                <w:color w:val="000000" w:themeColor="text1"/>
              </w:rPr>
              <w:t xml:space="preserve"> See Appendix E. </w:t>
            </w:r>
            <w:r w:rsidR="00154708" w:rsidRPr="00154708">
              <w:rPr>
                <w:color w:val="000000" w:themeColor="text1"/>
              </w:rPr>
              <w:t xml:space="preserve"> </w:t>
            </w:r>
          </w:p>
          <w:p w14:paraId="58FE25B2" w14:textId="77777777" w:rsidR="00B708BC" w:rsidRDefault="00B708BC" w:rsidP="00907A17">
            <w:pPr>
              <w:jc w:val="both"/>
              <w:rPr>
                <w:color w:val="000000" w:themeColor="text1"/>
              </w:rPr>
            </w:pPr>
          </w:p>
          <w:p w14:paraId="3D23F504" w14:textId="489C26F4" w:rsidR="00A012FC" w:rsidRDefault="00E4487F" w:rsidP="00907A17">
            <w:pPr>
              <w:jc w:val="both"/>
              <w:rPr>
                <w:color w:val="000000" w:themeColor="text1"/>
              </w:rPr>
            </w:pPr>
            <w:r>
              <w:rPr>
                <w:color w:val="000000" w:themeColor="text1"/>
              </w:rPr>
              <w:t xml:space="preserve">The study population will be at least post-secondary students or professionals who have some degree of computer experience as a user of </w:t>
            </w:r>
            <w:r w:rsidR="00BC6E89">
              <w:rPr>
                <w:color w:val="000000" w:themeColor="text1"/>
              </w:rPr>
              <w:t xml:space="preserve">common computer </w:t>
            </w:r>
            <w:r>
              <w:rPr>
                <w:color w:val="000000" w:themeColor="text1"/>
              </w:rPr>
              <w:t xml:space="preserve">applications. </w:t>
            </w:r>
            <w:proofErr w:type="gramStart"/>
            <w:r w:rsidR="00B708BC">
              <w:rPr>
                <w:color w:val="000000" w:themeColor="text1"/>
              </w:rPr>
              <w:t xml:space="preserve">In </w:t>
            </w:r>
            <w:r>
              <w:rPr>
                <w:color w:val="000000" w:themeColor="text1"/>
              </w:rPr>
              <w:t>particular</w:t>
            </w:r>
            <w:r w:rsidR="00B708BC">
              <w:rPr>
                <w:color w:val="000000" w:themeColor="text1"/>
              </w:rPr>
              <w:t>, they</w:t>
            </w:r>
            <w:proofErr w:type="gramEnd"/>
            <w:r w:rsidR="00B708BC">
              <w:rPr>
                <w:color w:val="000000" w:themeColor="text1"/>
              </w:rPr>
              <w:t xml:space="preserve"> must have </w:t>
            </w:r>
            <w:r>
              <w:rPr>
                <w:color w:val="000000" w:themeColor="text1"/>
              </w:rPr>
              <w:t xml:space="preserve">some </w:t>
            </w:r>
            <w:r w:rsidR="00B708BC">
              <w:rPr>
                <w:color w:val="000000" w:themeColor="text1"/>
              </w:rPr>
              <w:t xml:space="preserve">knowledge </w:t>
            </w:r>
            <w:r>
              <w:rPr>
                <w:color w:val="000000" w:themeColor="text1"/>
              </w:rPr>
              <w:t xml:space="preserve">of </w:t>
            </w:r>
            <w:r w:rsidR="00B708BC">
              <w:rPr>
                <w:color w:val="000000" w:themeColor="text1"/>
              </w:rPr>
              <w:t xml:space="preserve">how to use </w:t>
            </w:r>
            <w:r>
              <w:rPr>
                <w:color w:val="000000" w:themeColor="text1"/>
              </w:rPr>
              <w:t xml:space="preserve">the </w:t>
            </w:r>
            <w:r w:rsidR="00B708BC">
              <w:rPr>
                <w:color w:val="000000" w:themeColor="text1"/>
              </w:rPr>
              <w:t xml:space="preserve">internet because the study will be conducted online. The study program will be deployed </w:t>
            </w:r>
            <w:r>
              <w:rPr>
                <w:color w:val="000000" w:themeColor="text1"/>
              </w:rPr>
              <w:t xml:space="preserve">on </w:t>
            </w:r>
            <w:r w:rsidR="00B708BC">
              <w:rPr>
                <w:color w:val="000000" w:themeColor="text1"/>
              </w:rPr>
              <w:t xml:space="preserve">a server and participants need to make sure they have internet connection </w:t>
            </w:r>
            <w:r>
              <w:rPr>
                <w:color w:val="000000" w:themeColor="text1"/>
              </w:rPr>
              <w:t xml:space="preserve">with </w:t>
            </w:r>
            <w:r w:rsidR="00B708BC">
              <w:rPr>
                <w:color w:val="000000" w:themeColor="text1"/>
              </w:rPr>
              <w:t>their computer</w:t>
            </w:r>
            <w:r>
              <w:rPr>
                <w:color w:val="000000" w:themeColor="text1"/>
              </w:rPr>
              <w:t xml:space="preserve"> or </w:t>
            </w:r>
            <w:r w:rsidR="00B708BC">
              <w:rPr>
                <w:color w:val="000000" w:themeColor="text1"/>
              </w:rPr>
              <w:t>laptop, and they can access and use it</w:t>
            </w:r>
            <w:r w:rsidR="0095046C">
              <w:rPr>
                <w:color w:val="000000" w:themeColor="text1"/>
              </w:rPr>
              <w:t xml:space="preserve"> through </w:t>
            </w:r>
            <w:r w:rsidR="00BC6E89">
              <w:rPr>
                <w:color w:val="000000" w:themeColor="text1"/>
              </w:rPr>
              <w:t>the freely available Firefox browser</w:t>
            </w:r>
            <w:r w:rsidR="0095046C">
              <w:rPr>
                <w:color w:val="000000" w:themeColor="text1"/>
              </w:rPr>
              <w:t>.</w:t>
            </w:r>
          </w:p>
          <w:p w14:paraId="3FEA581B" w14:textId="77777777" w:rsidR="00B708BC" w:rsidRDefault="00B708BC" w:rsidP="008C2C8E">
            <w:pPr>
              <w:jc w:val="both"/>
              <w:rPr>
                <w:color w:val="000000" w:themeColor="text1"/>
              </w:rPr>
            </w:pPr>
          </w:p>
          <w:p w14:paraId="31D29D63" w14:textId="5DE7755E" w:rsidR="00E4487F" w:rsidRPr="008C2C8E" w:rsidRDefault="00154708">
            <w:pPr>
              <w:jc w:val="both"/>
            </w:pPr>
            <w:r w:rsidRPr="00907A17">
              <w:t xml:space="preserve">We aim to recruit </w:t>
            </w:r>
            <w:r w:rsidR="00907A17">
              <w:t>32</w:t>
            </w:r>
            <w:r w:rsidR="00907A17" w:rsidRPr="00907A17">
              <w:t xml:space="preserve"> </w:t>
            </w:r>
            <w:r w:rsidRPr="00907A17">
              <w:t xml:space="preserve">participants. </w:t>
            </w:r>
          </w:p>
          <w:p w14:paraId="7FBC4DE7" w14:textId="24290EFB" w:rsidR="00E4487F" w:rsidRPr="004C1200" w:rsidRDefault="00E4487F" w:rsidP="008C2C8E">
            <w:pPr>
              <w:jc w:val="both"/>
              <w:rPr>
                <w:color w:val="000000" w:themeColor="text1"/>
              </w:rPr>
            </w:pPr>
          </w:p>
        </w:tc>
      </w:tr>
      <w:tr w:rsidR="005E4117" w:rsidRPr="00463DD8" w14:paraId="1AC7DE1F" w14:textId="77777777" w:rsidTr="005E4117">
        <w:trPr>
          <w:trHeight w:val="487"/>
        </w:trPr>
        <w:tc>
          <w:tcPr>
            <w:tcW w:w="9900" w:type="dxa"/>
          </w:tcPr>
          <w:p w14:paraId="509465CC" w14:textId="25EEAE53" w:rsidR="005E4117" w:rsidRPr="00463DD8" w:rsidRDefault="005E4117" w:rsidP="0024025A">
            <w:pPr>
              <w:ind w:left="582" w:hanging="582"/>
            </w:pPr>
            <w:r w:rsidRPr="00463DD8">
              <w:t>2.3.2</w:t>
            </w:r>
            <w:r>
              <w:t xml:space="preserve"> </w:t>
            </w:r>
            <w:r w:rsidRPr="00463DD8">
              <w:t xml:space="preserve">Describe recruitment plans and append recruitment instruments.  Describe who will be doing the recruitment and what actions they will take, including any screening procedures. </w:t>
            </w:r>
          </w:p>
          <w:p w14:paraId="1FC18186" w14:textId="77777777" w:rsidR="005E4117" w:rsidRDefault="005E4117" w:rsidP="00A75C4D"/>
          <w:p w14:paraId="5C48615F" w14:textId="6E027C02" w:rsidR="00E4487F" w:rsidRDefault="00A012FC" w:rsidP="00A75852">
            <w:pPr>
              <w:jc w:val="both"/>
            </w:pPr>
            <w:r>
              <w:t xml:space="preserve">Recruitment will be conducted by the primary researcher </w:t>
            </w:r>
            <w:r w:rsidR="00BC6E89">
              <w:t>under the</w:t>
            </w:r>
            <w:r>
              <w:t xml:space="preserve"> supervision of the supervisor. Due to COVID restrictions imposed by the provincial authority and </w:t>
            </w:r>
            <w:r w:rsidR="00A75852">
              <w:t xml:space="preserve">for the sake of </w:t>
            </w:r>
            <w:r w:rsidR="0095046C">
              <w:t xml:space="preserve">respecting </w:t>
            </w:r>
            <w:r w:rsidR="00A75852">
              <w:t>health priority of D</w:t>
            </w:r>
            <w:r>
              <w:t>al community</w:t>
            </w:r>
            <w:r w:rsidR="00046004">
              <w:t>,</w:t>
            </w:r>
            <w:r w:rsidR="00A75852">
              <w:t xml:space="preserve"> we decided to contact with the participants through email </w:t>
            </w:r>
            <w:r w:rsidR="00BA081D">
              <w:t>and digital messaging boards</w:t>
            </w:r>
            <w:r w:rsidR="00A75852">
              <w:t>.</w:t>
            </w:r>
            <w:r w:rsidR="00E4487F">
              <w:t xml:space="preserve">   P</w:t>
            </w:r>
            <w:r w:rsidR="00E4487F" w:rsidRPr="00E4487F">
              <w:t xml:space="preserve">articipants will </w:t>
            </w:r>
            <w:r w:rsidR="00E4487F">
              <w:t xml:space="preserve">initially </w:t>
            </w:r>
            <w:r w:rsidR="00E4487F" w:rsidRPr="00E4487F">
              <w:t>be recruited through</w:t>
            </w:r>
            <w:r w:rsidR="00BA081D">
              <w:t xml:space="preserve"> Dalhousie’s</w:t>
            </w:r>
            <w:r w:rsidR="00E4487F" w:rsidRPr="00E4487F">
              <w:t xml:space="preserve"> digital message boards, including Notice Digest (notice.digest@dal.ca), the Computer Science Mailing List (cs.all@dal.ca) and the Dal Students emails (dalstudent@dal.ca) and physical bulletin boards on campus. </w:t>
            </w:r>
            <w:r w:rsidR="00BA081D">
              <w:t xml:space="preserve">If </w:t>
            </w:r>
            <w:r w:rsidR="00907A17">
              <w:t>necessary,</w:t>
            </w:r>
            <w:r w:rsidR="00BA081D">
              <w:t xml:space="preserve"> further recruits will be sought from similar message boards at other Canadian universities as well as message boards used in the data visualization community.   </w:t>
            </w:r>
            <w:r w:rsidR="00154708">
              <w:t xml:space="preserve"> </w:t>
            </w:r>
          </w:p>
          <w:p w14:paraId="6CB52880" w14:textId="7CDFAFBB" w:rsidR="00BA081D" w:rsidRDefault="00BA081D" w:rsidP="00A75852">
            <w:pPr>
              <w:jc w:val="both"/>
              <w:rPr>
                <w:color w:val="FF0000"/>
              </w:rPr>
            </w:pPr>
          </w:p>
          <w:p w14:paraId="2C65953E" w14:textId="3D6C8F3D" w:rsidR="00BA081D" w:rsidRPr="00154708" w:rsidRDefault="00BA081D" w:rsidP="00A75852">
            <w:pPr>
              <w:jc w:val="both"/>
            </w:pPr>
            <w:r w:rsidRPr="00907A17">
              <w:rPr>
                <w:color w:val="000000" w:themeColor="text1"/>
              </w:rPr>
              <w:t xml:space="preserve">When potential participants respond to the recruitment notice, we will email them the inclusion criteria (English fluency, </w:t>
            </w:r>
            <w:r w:rsidR="00BC6E89">
              <w:rPr>
                <w:color w:val="000000" w:themeColor="text1"/>
              </w:rPr>
              <w:t xml:space="preserve">some </w:t>
            </w:r>
            <w:r w:rsidRPr="00907A17">
              <w:rPr>
                <w:color w:val="000000" w:themeColor="text1"/>
              </w:rPr>
              <w:t xml:space="preserve">experience with </w:t>
            </w:r>
            <w:r>
              <w:rPr>
                <w:color w:val="000000" w:themeColor="text1"/>
              </w:rPr>
              <w:t>computers</w:t>
            </w:r>
            <w:r w:rsidRPr="00907A17">
              <w:rPr>
                <w:color w:val="000000" w:themeColor="text1"/>
              </w:rPr>
              <w:t xml:space="preserve">, </w:t>
            </w:r>
            <w:r w:rsidR="00154708">
              <w:rPr>
                <w:color w:val="000000" w:themeColor="text1"/>
              </w:rPr>
              <w:t>full</w:t>
            </w:r>
            <w:r w:rsidRPr="00907A17">
              <w:rPr>
                <w:color w:val="000000" w:themeColor="text1"/>
              </w:rPr>
              <w:t xml:space="preserve"> color</w:t>
            </w:r>
            <w:r w:rsidR="00154708">
              <w:rPr>
                <w:color w:val="000000" w:themeColor="text1"/>
              </w:rPr>
              <w:t xml:space="preserve"> vision</w:t>
            </w:r>
            <w:r w:rsidRPr="00907A17">
              <w:rPr>
                <w:color w:val="000000" w:themeColor="text1"/>
              </w:rPr>
              <w:t>) to assure that they meet the inclusion criteria</w:t>
            </w:r>
            <w:r w:rsidRPr="00907A17">
              <w:t xml:space="preserve">. The screening email is given in Appendix </w:t>
            </w:r>
            <w:r w:rsidR="00154708" w:rsidRPr="00907A17">
              <w:t>B</w:t>
            </w:r>
            <w:r w:rsidRPr="00907A17">
              <w:t>.</w:t>
            </w:r>
          </w:p>
          <w:p w14:paraId="681222A4" w14:textId="57989290" w:rsidR="00A75852" w:rsidRPr="00A012FC" w:rsidRDefault="00A75852" w:rsidP="00A75C4D"/>
        </w:tc>
      </w:tr>
      <w:tr w:rsidR="004B4B35" w:rsidRPr="00463DD8" w14:paraId="401673C2" w14:textId="77777777" w:rsidTr="003E3370">
        <w:trPr>
          <w:trHeight w:val="1972"/>
        </w:trPr>
        <w:tc>
          <w:tcPr>
            <w:tcW w:w="9900" w:type="dxa"/>
          </w:tcPr>
          <w:p w14:paraId="23B8744A" w14:textId="6970413C" w:rsidR="004B4B35" w:rsidRPr="00463DD8" w:rsidRDefault="004B4B35" w:rsidP="0024025A">
            <w:pPr>
              <w:ind w:left="582" w:hanging="582"/>
            </w:pPr>
            <w:r>
              <w:t xml:space="preserve">2.3.3 </w:t>
            </w:r>
            <w:r w:rsidR="00995177">
              <w:t xml:space="preserve">If </w:t>
            </w:r>
            <w:r w:rsidR="00054003">
              <w:t xml:space="preserve">you require </w:t>
            </w:r>
            <w:r w:rsidR="00540CAA">
              <w:t xml:space="preserve">permission, </w:t>
            </w:r>
            <w:r w:rsidR="00054003">
              <w:t>cooperation</w:t>
            </w:r>
            <w:r w:rsidR="00540CAA">
              <w:t>,</w:t>
            </w:r>
            <w:r w:rsidR="00054003">
              <w:t xml:space="preserve"> </w:t>
            </w:r>
            <w:r w:rsidR="00540CAA">
              <w:t xml:space="preserve">or participation </w:t>
            </w:r>
            <w:r w:rsidR="00054003">
              <w:t xml:space="preserve">from a community, </w:t>
            </w:r>
            <w:proofErr w:type="gramStart"/>
            <w:r w:rsidR="00054003">
              <w:t>organization</w:t>
            </w:r>
            <w:proofErr w:type="gramEnd"/>
            <w:r w:rsidR="00054003">
              <w:t xml:space="preserve"> or company to recruit your participants</w:t>
            </w:r>
            <w:r w:rsidR="00995177">
              <w:t xml:space="preserve">, </w:t>
            </w:r>
            <w:r w:rsidR="00054003">
              <w:t>describe the agreement obtained from the relevant group(s)</w:t>
            </w:r>
            <w:r w:rsidR="00995177">
              <w:t>. A</w:t>
            </w:r>
            <w:r w:rsidR="00054003">
              <w:t>ttach</w:t>
            </w:r>
            <w:r w:rsidR="00E11B59">
              <w:t xml:space="preserve"> correspondence</w:t>
            </w:r>
            <w:r w:rsidR="00054003">
              <w:t xml:space="preserve"> indicating their cooperation </w:t>
            </w:r>
            <w:r w:rsidR="00566E7F">
              <w:t xml:space="preserve">and/or support </w:t>
            </w:r>
            <w:r w:rsidR="00054003">
              <w:t xml:space="preserve">(required). </w:t>
            </w:r>
            <w:r>
              <w:t>Describe any other community consent or support needed to conduct this research</w:t>
            </w:r>
            <w:r w:rsidRPr="00F01F92">
              <w:t>.</w:t>
            </w:r>
            <w:r w:rsidR="00054003">
              <w:t xml:space="preserve"> </w:t>
            </w:r>
            <w:r w:rsidRPr="00F01F92">
              <w:t xml:space="preserve">(If the research involves </w:t>
            </w:r>
            <w:r w:rsidR="00EF5607">
              <w:t>Indigenous</w:t>
            </w:r>
            <w:r w:rsidR="00EF5607" w:rsidRPr="00F01F92">
              <w:t xml:space="preserve"> </w:t>
            </w:r>
            <w:proofErr w:type="gramStart"/>
            <w:r w:rsidR="00054003">
              <w:t>communities</w:t>
            </w:r>
            <w:proofErr w:type="gramEnd"/>
            <w:r w:rsidR="004A707C">
              <w:t xml:space="preserve"> </w:t>
            </w:r>
            <w:r w:rsidRPr="004361EF">
              <w:t>complete section 2.1</w:t>
            </w:r>
            <w:r w:rsidR="004A707C">
              <w:t>1</w:t>
            </w:r>
            <w:r w:rsidRPr="004361EF">
              <w:t>)</w:t>
            </w:r>
            <w:r w:rsidR="00841C43">
              <w:t>.</w:t>
            </w:r>
          </w:p>
          <w:p w14:paraId="7651FB3E" w14:textId="7090A885" w:rsidR="004B4B35" w:rsidRPr="00D56491" w:rsidRDefault="0070741E" w:rsidP="005E4117">
            <w:r w:rsidRPr="007C3EEB">
              <w:rPr>
                <w:rFonts w:cs="Calibri"/>
                <w:sz w:val="18"/>
                <w:szCs w:val="18"/>
              </w:rPr>
              <w:t>[</w:t>
            </w:r>
            <w:r w:rsidR="00A75852">
              <w:rPr>
                <w:rFonts w:cs="Calibri"/>
                <w:sz w:val="18"/>
                <w:szCs w:val="18"/>
              </w:rPr>
              <w:t>x</w:t>
            </w:r>
            <w:r w:rsidRPr="007C3EEB">
              <w:rPr>
                <w:rFonts w:cs="Calibri"/>
                <w:sz w:val="18"/>
                <w:szCs w:val="18"/>
              </w:rPr>
              <w:t>]</w:t>
            </w:r>
            <w:r>
              <w:rPr>
                <w:rFonts w:cs="Calibri"/>
                <w:szCs w:val="22"/>
              </w:rPr>
              <w:t xml:space="preserve"> </w:t>
            </w:r>
            <w:r w:rsidR="004B4B35" w:rsidRPr="00D56491">
              <w:t>Not applicable</w:t>
            </w:r>
          </w:p>
          <w:p w14:paraId="00A11E5D" w14:textId="6685C4EB" w:rsidR="004B4B35" w:rsidRPr="00463DD8" w:rsidRDefault="004B4B35" w:rsidP="00A75C4D"/>
        </w:tc>
      </w:tr>
    </w:tbl>
    <w:p w14:paraId="0F9829C5" w14:textId="57CE4661" w:rsidR="00CA0DE4" w:rsidRDefault="00CA0DE4" w:rsidP="00216B43"/>
    <w:p w14:paraId="1F6EEA1B" w14:textId="7D17D2BD" w:rsidR="00154708" w:rsidRDefault="00154708" w:rsidP="00216B43"/>
    <w:p w14:paraId="60B33575" w14:textId="5616B241" w:rsidR="00154708" w:rsidRDefault="00154708" w:rsidP="00216B43"/>
    <w:p w14:paraId="3FC13EE8" w14:textId="77777777" w:rsidR="00154708" w:rsidRDefault="00154708" w:rsidP="00216B43"/>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1E0" w:firstRow="1" w:lastRow="1" w:firstColumn="1" w:lastColumn="1" w:noHBand="0" w:noVBand="0"/>
      </w:tblPr>
      <w:tblGrid>
        <w:gridCol w:w="9900"/>
      </w:tblGrid>
      <w:tr w:rsidR="005B6D1A" w:rsidRPr="00463DD8" w14:paraId="6B392AEA" w14:textId="77777777" w:rsidTr="006446B5">
        <w:tc>
          <w:tcPr>
            <w:tcW w:w="9900" w:type="dxa"/>
            <w:shd w:val="clear" w:color="auto" w:fill="F2F2F2" w:themeFill="background1" w:themeFillShade="F2"/>
          </w:tcPr>
          <w:p w14:paraId="5B8728E8" w14:textId="77777777" w:rsidR="005B6D1A" w:rsidRPr="00832BFE" w:rsidRDefault="005B6D1A" w:rsidP="005558E1">
            <w:pPr>
              <w:rPr>
                <w:color w:val="FF0000"/>
              </w:rPr>
            </w:pPr>
            <w:r w:rsidRPr="009C41E5">
              <w:rPr>
                <w:b/>
              </w:rPr>
              <w:t>2.4</w:t>
            </w:r>
            <w:r w:rsidR="00D02825" w:rsidRPr="009C41E5">
              <w:t xml:space="preserve"> </w:t>
            </w:r>
            <w:r w:rsidR="00D02825" w:rsidRPr="009C41E5">
              <w:rPr>
                <w:b/>
                <w:bCs/>
              </w:rPr>
              <w:t>Informed consent process</w:t>
            </w:r>
          </w:p>
        </w:tc>
      </w:tr>
      <w:tr w:rsidR="005B6D1A" w:rsidRPr="00463DD8" w14:paraId="46B9FEED" w14:textId="77777777" w:rsidTr="005558E1">
        <w:tc>
          <w:tcPr>
            <w:tcW w:w="9900" w:type="dxa"/>
          </w:tcPr>
          <w:p w14:paraId="58E9E19C" w14:textId="77777777" w:rsidR="00FA2C8B" w:rsidRPr="00046004" w:rsidRDefault="006446B5" w:rsidP="0024025A">
            <w:pPr>
              <w:ind w:left="582" w:hanging="582"/>
              <w:rPr>
                <w:rFonts w:ascii="Times" w:hAnsi="Times"/>
              </w:rPr>
            </w:pPr>
            <w:r w:rsidRPr="00046004">
              <w:rPr>
                <w:rFonts w:ascii="Times" w:hAnsi="Times"/>
              </w:rPr>
              <w:t>2.4.1 Describe the informed consent process</w:t>
            </w:r>
            <w:r w:rsidR="00FA2C8B" w:rsidRPr="00046004">
              <w:rPr>
                <w:rFonts w:ascii="Times" w:hAnsi="Times"/>
              </w:rPr>
              <w:t>:</w:t>
            </w:r>
          </w:p>
          <w:p w14:paraId="631B3389" w14:textId="2F4E6476" w:rsidR="00FA2C8B" w:rsidRPr="00046004" w:rsidRDefault="004E3C45" w:rsidP="00E07F60">
            <w:pPr>
              <w:ind w:left="484" w:hanging="283"/>
              <w:rPr>
                <w:rFonts w:ascii="Times" w:hAnsi="Times"/>
              </w:rPr>
            </w:pPr>
            <w:r w:rsidRPr="00046004">
              <w:rPr>
                <w:rFonts w:ascii="Times" w:hAnsi="Times"/>
              </w:rPr>
              <w:t xml:space="preserve">A) </w:t>
            </w:r>
            <w:r w:rsidR="00863F0D" w:rsidRPr="00046004">
              <w:rPr>
                <w:rFonts w:ascii="Times" w:hAnsi="Times"/>
              </w:rPr>
              <w:t>H</w:t>
            </w:r>
            <w:r w:rsidR="006446B5" w:rsidRPr="00046004">
              <w:rPr>
                <w:rFonts w:ascii="Times" w:hAnsi="Times"/>
              </w:rPr>
              <w:t>ow</w:t>
            </w:r>
            <w:r w:rsidR="00F479CF" w:rsidRPr="00046004">
              <w:rPr>
                <w:rFonts w:ascii="Times" w:hAnsi="Times"/>
              </w:rPr>
              <w:t>,</w:t>
            </w:r>
            <w:r w:rsidR="006446B5" w:rsidRPr="00046004">
              <w:rPr>
                <w:rFonts w:ascii="Times" w:hAnsi="Times"/>
              </w:rPr>
              <w:t xml:space="preserve"> when </w:t>
            </w:r>
            <w:r w:rsidR="00F479CF" w:rsidRPr="00046004">
              <w:rPr>
                <w:rFonts w:ascii="Times" w:hAnsi="Times"/>
              </w:rPr>
              <w:t xml:space="preserve">and by whom </w:t>
            </w:r>
            <w:r w:rsidR="00863F0D" w:rsidRPr="00046004">
              <w:rPr>
                <w:rFonts w:ascii="Times" w:hAnsi="Times"/>
              </w:rPr>
              <w:t xml:space="preserve">will </w:t>
            </w:r>
            <w:r w:rsidR="006446B5" w:rsidRPr="00046004">
              <w:rPr>
                <w:rFonts w:ascii="Times" w:hAnsi="Times"/>
              </w:rPr>
              <w:t xml:space="preserve">the </w:t>
            </w:r>
            <w:r w:rsidR="00F479CF" w:rsidRPr="00046004">
              <w:rPr>
                <w:rFonts w:ascii="Times" w:hAnsi="Times"/>
              </w:rPr>
              <w:t>study information be conveyed</w:t>
            </w:r>
            <w:r w:rsidR="006446B5" w:rsidRPr="00046004">
              <w:rPr>
                <w:rFonts w:ascii="Times" w:hAnsi="Times"/>
              </w:rPr>
              <w:t xml:space="preserve"> to prospective participants</w:t>
            </w:r>
            <w:r w:rsidR="00863F0D" w:rsidRPr="00046004">
              <w:rPr>
                <w:rFonts w:ascii="Times" w:hAnsi="Times"/>
              </w:rPr>
              <w:t>? H</w:t>
            </w:r>
            <w:r w:rsidR="006446B5" w:rsidRPr="00046004">
              <w:rPr>
                <w:rFonts w:ascii="Times" w:hAnsi="Times"/>
              </w:rPr>
              <w:t xml:space="preserve">ow </w:t>
            </w:r>
            <w:r w:rsidR="00863F0D" w:rsidRPr="00046004">
              <w:rPr>
                <w:rFonts w:ascii="Times" w:hAnsi="Times"/>
              </w:rPr>
              <w:t xml:space="preserve">will </w:t>
            </w:r>
            <w:r w:rsidR="006446B5" w:rsidRPr="00046004">
              <w:rPr>
                <w:rFonts w:ascii="Times" w:hAnsi="Times"/>
              </w:rPr>
              <w:t>the researcher ensure prospective participants are fully informed</w:t>
            </w:r>
            <w:r w:rsidR="00863F0D" w:rsidRPr="00046004">
              <w:rPr>
                <w:rFonts w:ascii="Times" w:hAnsi="Times"/>
              </w:rPr>
              <w:t>?</w:t>
            </w:r>
            <w:r w:rsidR="006446B5" w:rsidRPr="00046004">
              <w:rPr>
                <w:rFonts w:ascii="Times" w:hAnsi="Times"/>
              </w:rPr>
              <w:t xml:space="preserve"> </w:t>
            </w:r>
          </w:p>
          <w:p w14:paraId="353CD786" w14:textId="6B53B04B" w:rsidR="006003D1" w:rsidRPr="00046004" w:rsidRDefault="006003D1" w:rsidP="006003D1">
            <w:pPr>
              <w:pStyle w:val="NormalWeb"/>
              <w:shd w:val="clear" w:color="auto" w:fill="FFFFFF"/>
              <w:rPr>
                <w:rFonts w:ascii="Times" w:hAnsi="Times"/>
                <w:sz w:val="24"/>
              </w:rPr>
            </w:pPr>
            <w:r w:rsidRPr="00046004">
              <w:rPr>
                <w:rFonts w:ascii="Times" w:hAnsi="Times"/>
                <w:sz w:val="24"/>
              </w:rPr>
              <w:t xml:space="preserve">Prospective participants will receive a copy of the consent letter (Appendix A) and a sample email (Appendix B) through email after they indicated an interest in participating in the study. They will be instructed to read the consent letter before giving their consent. The email will also indicate to prospective participants that they can ask clarifying questions regarding the study. </w:t>
            </w:r>
          </w:p>
          <w:p w14:paraId="047E6947" w14:textId="3F1CEA2F" w:rsidR="00FA2C8B" w:rsidRPr="00046004" w:rsidRDefault="004E3C45" w:rsidP="00E07F60">
            <w:pPr>
              <w:ind w:left="484" w:hanging="283"/>
              <w:rPr>
                <w:rFonts w:ascii="Times" w:hAnsi="Times"/>
              </w:rPr>
            </w:pPr>
            <w:r w:rsidRPr="00046004">
              <w:rPr>
                <w:rFonts w:ascii="Times" w:hAnsi="Times"/>
              </w:rPr>
              <w:t xml:space="preserve">B) </w:t>
            </w:r>
            <w:r w:rsidR="00486F24" w:rsidRPr="00046004">
              <w:rPr>
                <w:rFonts w:ascii="Times" w:hAnsi="Times"/>
              </w:rPr>
              <w:t>D</w:t>
            </w:r>
            <w:r w:rsidR="00863F0D" w:rsidRPr="00046004">
              <w:rPr>
                <w:rFonts w:ascii="Times" w:hAnsi="Times"/>
              </w:rPr>
              <w:t>escribe how consent will be documented (</w:t>
            </w:r>
            <w:proofErr w:type="gramStart"/>
            <w:r w:rsidR="00863F0D" w:rsidRPr="00046004">
              <w:rPr>
                <w:rFonts w:ascii="Times" w:hAnsi="Times"/>
              </w:rPr>
              <w:t>e.g.</w:t>
            </w:r>
            <w:proofErr w:type="gramEnd"/>
            <w:r w:rsidR="00863F0D" w:rsidRPr="00046004">
              <w:rPr>
                <w:rFonts w:ascii="Times" w:hAnsi="Times"/>
              </w:rPr>
              <w:t xml:space="preserve"> written signature, audio</w:t>
            </w:r>
            <w:r w:rsidR="001C7966" w:rsidRPr="00046004">
              <w:rPr>
                <w:rFonts w:ascii="Times" w:hAnsi="Times"/>
              </w:rPr>
              <w:t>-recorded</w:t>
            </w:r>
            <w:r w:rsidR="00486F24" w:rsidRPr="00046004">
              <w:rPr>
                <w:rFonts w:ascii="Times" w:hAnsi="Times"/>
              </w:rPr>
              <w:t>,</w:t>
            </w:r>
            <w:r w:rsidR="00863F0D" w:rsidRPr="00046004">
              <w:rPr>
                <w:rFonts w:ascii="Times" w:hAnsi="Times"/>
              </w:rPr>
              <w:t xml:space="preserve"> </w:t>
            </w:r>
            <w:proofErr w:type="spellStart"/>
            <w:r w:rsidR="00863F0D" w:rsidRPr="00046004">
              <w:rPr>
                <w:rFonts w:ascii="Times" w:hAnsi="Times"/>
              </w:rPr>
              <w:t>etc</w:t>
            </w:r>
            <w:proofErr w:type="spellEnd"/>
            <w:r w:rsidR="00863F0D" w:rsidRPr="00046004">
              <w:rPr>
                <w:rFonts w:ascii="Times" w:hAnsi="Times"/>
              </w:rPr>
              <w:t>)</w:t>
            </w:r>
            <w:r w:rsidR="00FA2C8B" w:rsidRPr="00046004">
              <w:rPr>
                <w:rFonts w:ascii="Times" w:hAnsi="Times"/>
              </w:rPr>
              <w:t>.</w:t>
            </w:r>
          </w:p>
          <w:p w14:paraId="20F45BA5" w14:textId="77777777" w:rsidR="006003D1" w:rsidRPr="00046004" w:rsidRDefault="006003D1" w:rsidP="006003D1">
            <w:pPr>
              <w:pStyle w:val="NormalWeb"/>
              <w:shd w:val="clear" w:color="auto" w:fill="FFFFFF"/>
              <w:rPr>
                <w:rFonts w:ascii="Times" w:hAnsi="Times"/>
                <w:sz w:val="24"/>
              </w:rPr>
            </w:pPr>
            <w:r w:rsidRPr="00046004">
              <w:rPr>
                <w:rFonts w:ascii="Times" w:hAnsi="Times"/>
                <w:sz w:val="24"/>
              </w:rPr>
              <w:t xml:space="preserve">Consent will be recorded via a web survey (hosted at surveys.dal.ca). </w:t>
            </w:r>
          </w:p>
          <w:p w14:paraId="644F8C58" w14:textId="23C6B5D5" w:rsidR="001C7966" w:rsidRPr="00046004" w:rsidRDefault="006003D1" w:rsidP="00832BFE">
            <w:pPr>
              <w:pStyle w:val="NormalWeb"/>
              <w:shd w:val="clear" w:color="auto" w:fill="FFFFFF"/>
            </w:pPr>
            <w:r w:rsidRPr="00046004">
              <w:rPr>
                <w:rFonts w:ascii="Times" w:hAnsi="Times"/>
                <w:sz w:val="24"/>
              </w:rPr>
              <w:t>Participants who opt not to provide consent and not to participa</w:t>
            </w:r>
            <w:r w:rsidR="0095046C">
              <w:rPr>
                <w:rFonts w:ascii="Times" w:hAnsi="Times"/>
                <w:sz w:val="24"/>
              </w:rPr>
              <w:t>te</w:t>
            </w:r>
            <w:r w:rsidRPr="00046004">
              <w:rPr>
                <w:rFonts w:ascii="Times" w:hAnsi="Times"/>
                <w:sz w:val="24"/>
              </w:rPr>
              <w:t xml:space="preserve"> will receive a “Thank you” message and will not be able to proceed </w:t>
            </w:r>
            <w:r w:rsidR="0095046C">
              <w:rPr>
                <w:rFonts w:ascii="Times" w:hAnsi="Times"/>
                <w:sz w:val="24"/>
              </w:rPr>
              <w:t>in the participation of</w:t>
            </w:r>
            <w:r w:rsidRPr="00046004">
              <w:rPr>
                <w:rFonts w:ascii="Times" w:hAnsi="Times"/>
                <w:sz w:val="24"/>
              </w:rPr>
              <w:t xml:space="preserve"> the survey. </w:t>
            </w:r>
          </w:p>
          <w:p w14:paraId="6BDD8184" w14:textId="52DEAAB7" w:rsidR="005E4117" w:rsidRDefault="001C7966" w:rsidP="001C7966">
            <w:pPr>
              <w:rPr>
                <w:rFonts w:ascii="Times" w:hAnsi="Times"/>
              </w:rPr>
            </w:pPr>
            <w:r w:rsidRPr="00046004">
              <w:rPr>
                <w:rFonts w:ascii="Times" w:hAnsi="Times"/>
              </w:rPr>
              <w:t xml:space="preserve">[ </w:t>
            </w:r>
            <w:proofErr w:type="gramStart"/>
            <w:r w:rsidR="006003D1" w:rsidRPr="00046004">
              <w:rPr>
                <w:rFonts w:ascii="Times" w:hAnsi="Times"/>
              </w:rPr>
              <w:t>X</w:t>
            </w:r>
            <w:r w:rsidRPr="00046004">
              <w:rPr>
                <w:rFonts w:ascii="Times" w:hAnsi="Times"/>
              </w:rPr>
              <w:t xml:space="preserve"> ]</w:t>
            </w:r>
            <w:proofErr w:type="gramEnd"/>
            <w:r w:rsidRPr="00046004">
              <w:rPr>
                <w:rFonts w:ascii="Times" w:hAnsi="Times"/>
              </w:rPr>
              <w:t xml:space="preserve"> </w:t>
            </w:r>
            <w:r w:rsidR="00FA2C8B" w:rsidRPr="00046004">
              <w:rPr>
                <w:rFonts w:ascii="Times" w:hAnsi="Times"/>
              </w:rPr>
              <w:t>Append</w:t>
            </w:r>
            <w:r w:rsidR="00863F0D" w:rsidRPr="00046004">
              <w:rPr>
                <w:rFonts w:ascii="Times" w:hAnsi="Times"/>
              </w:rPr>
              <w:t xml:space="preserve"> </w:t>
            </w:r>
            <w:r w:rsidR="00E07F60" w:rsidRPr="00046004">
              <w:rPr>
                <w:rFonts w:ascii="Times" w:hAnsi="Times"/>
              </w:rPr>
              <w:t>copies of all</w:t>
            </w:r>
            <w:r w:rsidR="00863F0D" w:rsidRPr="00046004">
              <w:rPr>
                <w:rFonts w:ascii="Times" w:hAnsi="Times"/>
              </w:rPr>
              <w:t xml:space="preserve"> consent information that will be </w:t>
            </w:r>
            <w:r w:rsidR="00E07F60" w:rsidRPr="00046004">
              <w:rPr>
                <w:rFonts w:ascii="Times" w:hAnsi="Times"/>
              </w:rPr>
              <w:t>used</w:t>
            </w:r>
            <w:r w:rsidR="00863F0D" w:rsidRPr="00046004">
              <w:rPr>
                <w:rFonts w:ascii="Times" w:hAnsi="Times"/>
              </w:rPr>
              <w:t xml:space="preserve"> (e.g. written consent document, oral consent script, assent document/script</w:t>
            </w:r>
            <w:r w:rsidRPr="00046004">
              <w:rPr>
                <w:rFonts w:ascii="Times" w:hAnsi="Times"/>
              </w:rPr>
              <w:t>, etc</w:t>
            </w:r>
            <w:r w:rsidR="00832BFE">
              <w:rPr>
                <w:rFonts w:ascii="Times" w:hAnsi="Times"/>
              </w:rPr>
              <w:t>.</w:t>
            </w:r>
            <w:r w:rsidR="00863F0D" w:rsidRPr="00046004">
              <w:rPr>
                <w:rFonts w:ascii="Times" w:hAnsi="Times"/>
              </w:rPr>
              <w:t>).</w:t>
            </w:r>
          </w:p>
          <w:p w14:paraId="1E4ADCC8" w14:textId="77777777" w:rsidR="009C41E5" w:rsidRPr="00046004" w:rsidRDefault="009C41E5" w:rsidP="001C7966">
            <w:pPr>
              <w:rPr>
                <w:rFonts w:ascii="Times" w:hAnsi="Times"/>
              </w:rPr>
            </w:pPr>
          </w:p>
          <w:p w14:paraId="2E414CDD" w14:textId="77777777" w:rsidR="00FA2C8B" w:rsidRDefault="00FA2C8B" w:rsidP="00486F24">
            <w:pPr>
              <w:rPr>
                <w:rFonts w:ascii="Times" w:hAnsi="Times" w:cstheme="majorHAnsi"/>
              </w:rPr>
            </w:pPr>
            <w:r w:rsidRPr="00046004">
              <w:rPr>
                <w:rFonts w:ascii="Times" w:hAnsi="Times" w:cstheme="majorHAnsi"/>
              </w:rPr>
              <w:t>Note: If the research will involve third party consent (with or without participant assent</w:t>
            </w:r>
            <w:r w:rsidR="00486F24" w:rsidRPr="00046004">
              <w:rPr>
                <w:rFonts w:ascii="Times" w:hAnsi="Times" w:cstheme="majorHAnsi"/>
              </w:rPr>
              <w:t>)</w:t>
            </w:r>
            <w:r w:rsidR="001C7966" w:rsidRPr="00046004">
              <w:rPr>
                <w:rFonts w:ascii="Times" w:hAnsi="Times" w:cstheme="majorHAnsi"/>
              </w:rPr>
              <w:t>,</w:t>
            </w:r>
            <w:r w:rsidR="00486F24" w:rsidRPr="00046004">
              <w:rPr>
                <w:rFonts w:ascii="Times" w:hAnsi="Times" w:cstheme="majorHAnsi"/>
              </w:rPr>
              <w:t xml:space="preserve"> and/or ongoing consent</w:t>
            </w:r>
            <w:r w:rsidR="001C7966" w:rsidRPr="00046004">
              <w:rPr>
                <w:rFonts w:ascii="Times" w:hAnsi="Times" w:cstheme="majorHAnsi"/>
              </w:rPr>
              <w:t>,</w:t>
            </w:r>
            <w:r w:rsidR="00486F24" w:rsidRPr="00046004">
              <w:rPr>
                <w:rFonts w:ascii="Times" w:hAnsi="Times" w:cstheme="majorHAnsi"/>
              </w:rPr>
              <w:t xml:space="preserve"> ensure these are described above.</w:t>
            </w:r>
          </w:p>
          <w:p w14:paraId="5493D75D" w14:textId="151DAB4C" w:rsidR="00BA081D" w:rsidRPr="006003D1" w:rsidRDefault="00BA081D" w:rsidP="00486F24">
            <w:pPr>
              <w:rPr>
                <w:rFonts w:ascii="Times" w:hAnsi="Times" w:cstheme="majorHAnsi"/>
                <w:i/>
                <w:iCs/>
                <w:szCs w:val="22"/>
              </w:rPr>
            </w:pPr>
          </w:p>
        </w:tc>
      </w:tr>
      <w:tr w:rsidR="005E4117" w:rsidRPr="00463DD8" w14:paraId="239B9FD8" w14:textId="77777777" w:rsidTr="005E4117">
        <w:trPr>
          <w:trHeight w:val="1027"/>
        </w:trPr>
        <w:tc>
          <w:tcPr>
            <w:tcW w:w="9900" w:type="dxa"/>
          </w:tcPr>
          <w:p w14:paraId="68759267" w14:textId="211CE180" w:rsidR="005E4117" w:rsidRDefault="005E4117" w:rsidP="0024025A">
            <w:pPr>
              <w:ind w:left="582" w:hanging="582"/>
            </w:pPr>
            <w:r>
              <w:t xml:space="preserve">2.4.2 </w:t>
            </w:r>
            <w:r w:rsidRPr="00463DD8">
              <w:t>Discuss how participants will be given the op</w:t>
            </w:r>
            <w:r w:rsidRPr="005B6D1A">
              <w:t xml:space="preserve">portunity to withdraw their </w:t>
            </w:r>
            <w:r>
              <w:t xml:space="preserve">participation </w:t>
            </w:r>
            <w:r w:rsidR="00E81A97">
              <w:t>(</w:t>
            </w:r>
            <w:r>
              <w:t xml:space="preserve">and/or their data) and any </w:t>
            </w:r>
            <w:r w:rsidR="00E81A97">
              <w:t xml:space="preserve">time (or content) </w:t>
            </w:r>
            <w:r>
              <w:t>limitations on this</w:t>
            </w:r>
            <w:r w:rsidRPr="005B6D1A">
              <w:t>.</w:t>
            </w:r>
            <w:r>
              <w:t xml:space="preserve"> </w:t>
            </w:r>
            <w:r w:rsidR="00BF04D3">
              <w:t>If participants will not have opportunity to withdraw their participation and/or their data explain why.</w:t>
            </w:r>
          </w:p>
          <w:p w14:paraId="6C03BBBF" w14:textId="66467CD4" w:rsidR="003B6B35" w:rsidRDefault="003B6B35" w:rsidP="0024025A">
            <w:pPr>
              <w:ind w:left="582" w:hanging="582"/>
            </w:pPr>
          </w:p>
          <w:p w14:paraId="10884FB8" w14:textId="77777777" w:rsidR="003B6B35" w:rsidRDefault="003B6B35" w:rsidP="00832BFE">
            <w:r>
              <w:t>Participants are informed in the consent form and that they can withdraw from the study at any time.</w:t>
            </w:r>
          </w:p>
          <w:p w14:paraId="4221057E" w14:textId="77777777" w:rsidR="003B6B35" w:rsidRDefault="003B6B35" w:rsidP="003B6B35"/>
          <w:p w14:paraId="392FC754" w14:textId="351D5A61" w:rsidR="003B6B35" w:rsidRDefault="003B6B35" w:rsidP="00832BFE">
            <w:r>
              <w:t>Participants can opt to withdraw their data from the study up to 2 weeks after the interview. If a participant opts to withdraw from the study, their questionnaire will be securely erased.</w:t>
            </w:r>
          </w:p>
          <w:p w14:paraId="67EDA9E5" w14:textId="7472F98F" w:rsidR="005E4117" w:rsidRDefault="005E4117"/>
        </w:tc>
      </w:tr>
      <w:tr w:rsidR="005E4117" w:rsidRPr="00463DD8" w14:paraId="7D758F1B" w14:textId="77777777" w:rsidTr="005E4117">
        <w:trPr>
          <w:trHeight w:val="712"/>
        </w:trPr>
        <w:tc>
          <w:tcPr>
            <w:tcW w:w="9900" w:type="dxa"/>
          </w:tcPr>
          <w:p w14:paraId="244FE4C2" w14:textId="5127B7EA" w:rsidR="005E4117" w:rsidRPr="00463DD8" w:rsidRDefault="005E4117" w:rsidP="0024025A">
            <w:pPr>
              <w:ind w:left="582" w:hanging="582"/>
            </w:pPr>
            <w:r>
              <w:t xml:space="preserve">2.4.3 </w:t>
            </w:r>
            <w:r w:rsidRPr="00463DD8">
              <w:t>If a</w:t>
            </w:r>
            <w:r>
              <w:t>n</w:t>
            </w:r>
            <w:r w:rsidRPr="00463DD8">
              <w:t xml:space="preserve"> </w:t>
            </w:r>
            <w:r w:rsidR="00BE4DB4">
              <w:t xml:space="preserve">alteration/exception </w:t>
            </w:r>
            <w:r>
              <w:t>to the requirement</w:t>
            </w:r>
            <w:r w:rsidRPr="00463DD8">
              <w:t xml:space="preserve"> </w:t>
            </w:r>
            <w:r>
              <w:t xml:space="preserve">to seek prior </w:t>
            </w:r>
            <w:r w:rsidRPr="00463DD8">
              <w:t xml:space="preserve">informed consent is sought, address the criteria in TCPS article </w:t>
            </w:r>
            <w:hyperlink r:id="rId16" w:anchor="b" w:history="1">
              <w:r w:rsidRPr="00841C43">
                <w:rPr>
                  <w:rStyle w:val="Hyperlink"/>
                </w:rPr>
                <w:t>3.7A</w:t>
              </w:r>
            </w:hyperlink>
            <w:r w:rsidRPr="00463DD8">
              <w:t>.</w:t>
            </w:r>
            <w:r w:rsidR="00BE4DB4">
              <w:t xml:space="preserve"> If the alteration involves deception or nondisclosure, also complete section 2.4.4.</w:t>
            </w:r>
          </w:p>
          <w:p w14:paraId="28079E4D" w14:textId="0FB2513C" w:rsidR="005E4117" w:rsidRPr="00D56491" w:rsidRDefault="00BA081D" w:rsidP="005558E1">
            <w:r w:rsidRPr="00C55701">
              <w:rPr>
                <w:rFonts w:cs="Calibri"/>
                <w:sz w:val="18"/>
                <w:szCs w:val="18"/>
              </w:rPr>
              <w:t>[</w:t>
            </w:r>
            <w:r>
              <w:rPr>
                <w:rFonts w:cs="Calibri"/>
                <w:sz w:val="18"/>
                <w:szCs w:val="18"/>
              </w:rPr>
              <w:t>X</w:t>
            </w:r>
            <w:r w:rsidR="0070741E" w:rsidRPr="00C55701">
              <w:rPr>
                <w:rFonts w:cs="Calibri"/>
                <w:sz w:val="18"/>
                <w:szCs w:val="18"/>
              </w:rPr>
              <w:t xml:space="preserve">] </w:t>
            </w:r>
            <w:r w:rsidR="005E4117" w:rsidRPr="00D56491">
              <w:t>Not applicable</w:t>
            </w:r>
          </w:p>
          <w:p w14:paraId="4750AFD0" w14:textId="51BA61B9" w:rsidR="005E4117" w:rsidRPr="00463DD8" w:rsidRDefault="005E4117" w:rsidP="00A75C4D"/>
        </w:tc>
      </w:tr>
      <w:tr w:rsidR="005803AC" w:rsidRPr="00463DD8" w14:paraId="29C1E67F" w14:textId="77777777" w:rsidTr="005E4117">
        <w:trPr>
          <w:trHeight w:val="712"/>
        </w:trPr>
        <w:tc>
          <w:tcPr>
            <w:tcW w:w="9900" w:type="dxa"/>
          </w:tcPr>
          <w:p w14:paraId="0EB45A40" w14:textId="5DC9E0AE" w:rsidR="005803AC" w:rsidRPr="00463DD8" w:rsidRDefault="005803AC" w:rsidP="005803AC">
            <w:pPr>
              <w:ind w:left="582" w:hanging="582"/>
            </w:pPr>
            <w:r w:rsidRPr="00463DD8">
              <w:t>2.</w:t>
            </w:r>
            <w:r>
              <w:t xml:space="preserve">4.4 </w:t>
            </w:r>
            <w:r w:rsidRPr="00463DD8">
              <w:t>Describe and justify any use of deception or nondisclosure and explain how participants will be debriefed.</w:t>
            </w:r>
          </w:p>
          <w:p w14:paraId="37F700FF" w14:textId="6603474F" w:rsidR="005803AC" w:rsidRPr="00463DD8" w:rsidRDefault="00BA081D" w:rsidP="005803AC">
            <w:r w:rsidRPr="00C55701">
              <w:rPr>
                <w:rFonts w:cs="Calibri"/>
                <w:sz w:val="18"/>
                <w:szCs w:val="18"/>
              </w:rPr>
              <w:t>[</w:t>
            </w:r>
            <w:r>
              <w:rPr>
                <w:rFonts w:cs="Calibri"/>
                <w:sz w:val="18"/>
                <w:szCs w:val="18"/>
              </w:rPr>
              <w:t>X</w:t>
            </w:r>
            <w:r w:rsidR="005803AC" w:rsidRPr="00C55701">
              <w:rPr>
                <w:rFonts w:cs="Calibri"/>
                <w:sz w:val="18"/>
                <w:szCs w:val="18"/>
              </w:rPr>
              <w:t xml:space="preserve">] </w:t>
            </w:r>
            <w:r w:rsidR="005803AC" w:rsidRPr="00463DD8">
              <w:t>Not applicable</w:t>
            </w:r>
          </w:p>
          <w:p w14:paraId="1A32CBD2" w14:textId="77777777" w:rsidR="005803AC" w:rsidRDefault="005803AC" w:rsidP="0024025A">
            <w:pPr>
              <w:ind w:left="582" w:hanging="582"/>
            </w:pPr>
          </w:p>
        </w:tc>
      </w:tr>
    </w:tbl>
    <w:p w14:paraId="22000921" w14:textId="53259AB7" w:rsidR="005E4117" w:rsidRDefault="005E4117" w:rsidP="00216B43"/>
    <w:p w14:paraId="64AD4355" w14:textId="207DFDDD" w:rsidR="00154708" w:rsidRDefault="00154708" w:rsidP="00216B43"/>
    <w:p w14:paraId="1C80C0D5" w14:textId="77777777" w:rsidR="009C41E5" w:rsidRDefault="009C41E5" w:rsidP="00216B43"/>
    <w:p w14:paraId="36071D2F" w14:textId="77777777" w:rsidR="00154708" w:rsidRPr="00463DD8" w:rsidRDefault="00154708" w:rsidP="00216B43"/>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D51167" w:rsidRPr="00463DD8" w14:paraId="007D9437" w14:textId="77777777" w:rsidTr="006446B5">
        <w:tc>
          <w:tcPr>
            <w:tcW w:w="9900" w:type="dxa"/>
            <w:shd w:val="clear" w:color="auto" w:fill="F2F2F2" w:themeFill="background1" w:themeFillShade="F2"/>
          </w:tcPr>
          <w:p w14:paraId="766AF673" w14:textId="2645F9BB" w:rsidR="00D51167" w:rsidRPr="00463DD8" w:rsidRDefault="005B6D1A" w:rsidP="005558E1">
            <w:r w:rsidRPr="006446B5">
              <w:rPr>
                <w:b/>
              </w:rPr>
              <w:t>2.5</w:t>
            </w:r>
            <w:r w:rsidR="00D02825">
              <w:t xml:space="preserve"> </w:t>
            </w:r>
            <w:r w:rsidR="006E0D91" w:rsidRPr="00E07F60">
              <w:rPr>
                <w:b/>
                <w:bCs/>
              </w:rPr>
              <w:t>Methods, d</w:t>
            </w:r>
            <w:r w:rsidR="007468EF" w:rsidRPr="00E07F60">
              <w:rPr>
                <w:b/>
                <w:bCs/>
              </w:rPr>
              <w:t xml:space="preserve">ata </w:t>
            </w:r>
            <w:r w:rsidR="006E0D91" w:rsidRPr="00E07F60">
              <w:rPr>
                <w:b/>
                <w:bCs/>
              </w:rPr>
              <w:t>c</w:t>
            </w:r>
            <w:r w:rsidR="007468EF" w:rsidRPr="00E07F60">
              <w:rPr>
                <w:b/>
                <w:bCs/>
              </w:rPr>
              <w:t xml:space="preserve">ollection </w:t>
            </w:r>
            <w:r w:rsidR="00D02825" w:rsidRPr="00E07F60">
              <w:rPr>
                <w:b/>
                <w:bCs/>
              </w:rPr>
              <w:t>and analysis</w:t>
            </w:r>
          </w:p>
        </w:tc>
      </w:tr>
      <w:tr w:rsidR="005E4117" w:rsidRPr="00463DD8" w14:paraId="5EA586B1" w14:textId="77777777" w:rsidTr="005E4117">
        <w:trPr>
          <w:trHeight w:val="1126"/>
        </w:trPr>
        <w:tc>
          <w:tcPr>
            <w:tcW w:w="9900" w:type="dxa"/>
          </w:tcPr>
          <w:p w14:paraId="351E50B1" w14:textId="4D8D658C" w:rsidR="001C7966" w:rsidRPr="00046004" w:rsidRDefault="005E4117" w:rsidP="0024025A">
            <w:pPr>
              <w:ind w:left="582" w:hanging="582"/>
              <w:rPr>
                <w:rFonts w:ascii="Times" w:hAnsi="Times"/>
              </w:rPr>
            </w:pPr>
            <w:r w:rsidRPr="00046004">
              <w:rPr>
                <w:rFonts w:ascii="Times" w:hAnsi="Times"/>
              </w:rPr>
              <w:t xml:space="preserve">2.5.1 </w:t>
            </w:r>
          </w:p>
          <w:p w14:paraId="22B69BB7" w14:textId="08882899" w:rsidR="001C7966" w:rsidRPr="00046004" w:rsidRDefault="001C7966" w:rsidP="0024025A">
            <w:pPr>
              <w:ind w:left="582" w:hanging="582"/>
              <w:rPr>
                <w:rFonts w:ascii="Times" w:hAnsi="Times"/>
              </w:rPr>
            </w:pPr>
            <w:r w:rsidRPr="00046004">
              <w:rPr>
                <w:rFonts w:ascii="Times" w:hAnsi="Times"/>
              </w:rPr>
              <w:t>A)</w:t>
            </w:r>
            <w:r w:rsidR="005E4117" w:rsidRPr="00046004">
              <w:rPr>
                <w:rFonts w:ascii="Times" w:hAnsi="Times"/>
              </w:rPr>
              <w:t xml:space="preserve"> </w:t>
            </w:r>
            <w:r w:rsidRPr="00046004">
              <w:rPr>
                <w:rFonts w:ascii="Times" w:hAnsi="Times"/>
              </w:rPr>
              <w:t>W</w:t>
            </w:r>
            <w:r w:rsidR="005E4117" w:rsidRPr="00046004">
              <w:rPr>
                <w:rFonts w:ascii="Times" w:hAnsi="Times"/>
              </w:rPr>
              <w:t xml:space="preserve">here </w:t>
            </w:r>
            <w:r w:rsidRPr="00046004">
              <w:rPr>
                <w:rFonts w:ascii="Times" w:hAnsi="Times"/>
              </w:rPr>
              <w:t xml:space="preserve">will </w:t>
            </w:r>
            <w:r w:rsidR="005E4117" w:rsidRPr="00046004">
              <w:rPr>
                <w:rFonts w:ascii="Times" w:hAnsi="Times"/>
              </w:rPr>
              <w:t>the research</w:t>
            </w:r>
            <w:r w:rsidR="00A25AEA" w:rsidRPr="00046004">
              <w:rPr>
                <w:rFonts w:ascii="Times" w:hAnsi="Times"/>
              </w:rPr>
              <w:t xml:space="preserve"> </w:t>
            </w:r>
            <w:r w:rsidR="005E4117" w:rsidRPr="00046004">
              <w:rPr>
                <w:rFonts w:ascii="Times" w:hAnsi="Times"/>
              </w:rPr>
              <w:t>be conducted</w:t>
            </w:r>
            <w:r w:rsidRPr="00046004">
              <w:rPr>
                <w:rFonts w:ascii="Times" w:hAnsi="Times"/>
              </w:rPr>
              <w:t>?</w:t>
            </w:r>
          </w:p>
          <w:p w14:paraId="7A8C2019" w14:textId="061F3617" w:rsidR="00B708BC" w:rsidRPr="00046004" w:rsidRDefault="00B708BC" w:rsidP="00B708BC">
            <w:pPr>
              <w:pStyle w:val="NormalWeb"/>
              <w:shd w:val="clear" w:color="auto" w:fill="FFFFFF"/>
              <w:rPr>
                <w:rFonts w:ascii="Times" w:hAnsi="Times"/>
                <w:sz w:val="24"/>
              </w:rPr>
            </w:pPr>
            <w:r w:rsidRPr="00046004">
              <w:rPr>
                <w:rFonts w:ascii="Times" w:hAnsi="Times"/>
                <w:sz w:val="24"/>
              </w:rPr>
              <w:t xml:space="preserve">Research will be conducted remotely using Microsoft Teams </w:t>
            </w:r>
            <w:r w:rsidR="003B6B35">
              <w:rPr>
                <w:rFonts w:ascii="Times" w:hAnsi="Times"/>
                <w:sz w:val="24"/>
              </w:rPr>
              <w:t xml:space="preserve">or Skype </w:t>
            </w:r>
            <w:r w:rsidRPr="00046004">
              <w:rPr>
                <w:rFonts w:ascii="Times" w:hAnsi="Times"/>
                <w:sz w:val="24"/>
              </w:rPr>
              <w:t>based on the participant’s convenience. So, the participants will be able to participate in the study from their homes.</w:t>
            </w:r>
          </w:p>
          <w:p w14:paraId="20D4DACD" w14:textId="77777777" w:rsidR="004E3C45" w:rsidRPr="00046004" w:rsidRDefault="004E3C45" w:rsidP="0024025A">
            <w:pPr>
              <w:ind w:left="582" w:hanging="582"/>
              <w:rPr>
                <w:rFonts w:ascii="Times" w:hAnsi="Times"/>
              </w:rPr>
            </w:pPr>
          </w:p>
          <w:p w14:paraId="5497FC5C" w14:textId="28656A43" w:rsidR="001C7966" w:rsidRDefault="001C7966" w:rsidP="0024025A">
            <w:pPr>
              <w:ind w:left="582" w:hanging="582"/>
              <w:rPr>
                <w:rFonts w:ascii="Times" w:hAnsi="Times"/>
                <w:color w:val="000000" w:themeColor="text1"/>
              </w:rPr>
            </w:pPr>
            <w:r w:rsidRPr="00046004">
              <w:rPr>
                <w:rFonts w:ascii="Times" w:hAnsi="Times"/>
              </w:rPr>
              <w:t>B)</w:t>
            </w:r>
            <w:r w:rsidR="005E4117" w:rsidRPr="00046004">
              <w:rPr>
                <w:rFonts w:ascii="Times" w:hAnsi="Times"/>
              </w:rPr>
              <w:t xml:space="preserve"> </w:t>
            </w:r>
            <w:r w:rsidRPr="00046004">
              <w:rPr>
                <w:rFonts w:ascii="Times" w:hAnsi="Times"/>
                <w:color w:val="000000" w:themeColor="text1"/>
              </w:rPr>
              <w:t>W</w:t>
            </w:r>
            <w:r w:rsidR="005E4117" w:rsidRPr="00046004">
              <w:rPr>
                <w:rFonts w:ascii="Times" w:hAnsi="Times"/>
                <w:color w:val="000000" w:themeColor="text1"/>
              </w:rPr>
              <w:t xml:space="preserve">hat </w:t>
            </w:r>
            <w:r w:rsidRPr="00046004">
              <w:rPr>
                <w:rFonts w:ascii="Times" w:hAnsi="Times"/>
                <w:color w:val="000000" w:themeColor="text1"/>
              </w:rPr>
              <w:t xml:space="preserve">will </w:t>
            </w:r>
            <w:r w:rsidR="005E4117" w:rsidRPr="00046004">
              <w:rPr>
                <w:rFonts w:ascii="Times" w:hAnsi="Times"/>
                <w:color w:val="000000" w:themeColor="text1"/>
              </w:rPr>
              <w:t>participants be asked to do</w:t>
            </w:r>
            <w:r w:rsidRPr="00046004">
              <w:rPr>
                <w:rFonts w:ascii="Times" w:hAnsi="Times"/>
                <w:color w:val="000000" w:themeColor="text1"/>
              </w:rPr>
              <w:t xml:space="preserve">? </w:t>
            </w:r>
          </w:p>
          <w:p w14:paraId="55AA43F0" w14:textId="77777777" w:rsidR="009C41E5" w:rsidRPr="00046004" w:rsidRDefault="009C41E5" w:rsidP="0024025A">
            <w:pPr>
              <w:ind w:left="582" w:hanging="582"/>
              <w:rPr>
                <w:rFonts w:ascii="Times" w:hAnsi="Times"/>
                <w:color w:val="000000" w:themeColor="text1"/>
              </w:rPr>
            </w:pPr>
          </w:p>
          <w:p w14:paraId="22E6F963" w14:textId="6F2EE190" w:rsidR="003B6B35" w:rsidRDefault="00310208" w:rsidP="00832BFE">
            <w:pPr>
              <w:jc w:val="both"/>
              <w:rPr>
                <w:rFonts w:ascii="Times" w:hAnsi="Times"/>
                <w:color w:val="000000" w:themeColor="text1"/>
              </w:rPr>
            </w:pPr>
            <w:r w:rsidRPr="00046004">
              <w:rPr>
                <w:rFonts w:ascii="Times" w:hAnsi="Times"/>
                <w:color w:val="000000" w:themeColor="text1"/>
              </w:rPr>
              <w:t xml:space="preserve">We have developed a web application and for this reason participants do not need to install any </w:t>
            </w:r>
            <w:r w:rsidR="002566D4">
              <w:rPr>
                <w:rFonts w:ascii="Times" w:hAnsi="Times"/>
                <w:color w:val="000000" w:themeColor="text1"/>
              </w:rPr>
              <w:t xml:space="preserve">specialized </w:t>
            </w:r>
            <w:r w:rsidRPr="00046004">
              <w:rPr>
                <w:rFonts w:ascii="Times" w:hAnsi="Times"/>
                <w:color w:val="000000" w:themeColor="text1"/>
              </w:rPr>
              <w:t xml:space="preserve">software in his/her own machine for this study </w:t>
            </w:r>
            <w:r w:rsidR="007B1168" w:rsidRPr="00046004">
              <w:rPr>
                <w:rFonts w:ascii="Times" w:hAnsi="Times"/>
                <w:color w:val="000000" w:themeColor="text1"/>
              </w:rPr>
              <w:t xml:space="preserve">other than </w:t>
            </w:r>
            <w:r w:rsidR="002566D4">
              <w:rPr>
                <w:rFonts w:ascii="Times" w:hAnsi="Times"/>
                <w:color w:val="000000" w:themeColor="text1"/>
              </w:rPr>
              <w:t xml:space="preserve">a browser (Firefox) and </w:t>
            </w:r>
            <w:r w:rsidR="0095046C">
              <w:rPr>
                <w:rFonts w:ascii="Times" w:hAnsi="Times"/>
                <w:color w:val="000000" w:themeColor="text1"/>
              </w:rPr>
              <w:t xml:space="preserve">a </w:t>
            </w:r>
            <w:r w:rsidR="007B1168" w:rsidRPr="00046004">
              <w:rPr>
                <w:rFonts w:ascii="Times" w:hAnsi="Times"/>
                <w:color w:val="000000" w:themeColor="text1"/>
              </w:rPr>
              <w:t xml:space="preserve">communicating </w:t>
            </w:r>
            <w:r w:rsidR="0095046C">
              <w:rPr>
                <w:rFonts w:ascii="Times" w:hAnsi="Times"/>
                <w:color w:val="000000" w:themeColor="text1"/>
              </w:rPr>
              <w:t>medium</w:t>
            </w:r>
            <w:r w:rsidR="003B6B35">
              <w:rPr>
                <w:rFonts w:ascii="Times" w:hAnsi="Times"/>
                <w:color w:val="000000" w:themeColor="text1"/>
              </w:rPr>
              <w:t xml:space="preserve"> </w:t>
            </w:r>
            <w:r w:rsidR="0095046C">
              <w:rPr>
                <w:rFonts w:ascii="Times" w:hAnsi="Times"/>
                <w:color w:val="000000" w:themeColor="text1"/>
              </w:rPr>
              <w:t>(software)</w:t>
            </w:r>
            <w:r w:rsidR="007B1168" w:rsidRPr="00046004">
              <w:rPr>
                <w:rFonts w:ascii="Times" w:hAnsi="Times"/>
                <w:color w:val="000000" w:themeColor="text1"/>
              </w:rPr>
              <w:t>, for example: Skype</w:t>
            </w:r>
            <w:r w:rsidRPr="00046004">
              <w:rPr>
                <w:rFonts w:ascii="Times" w:hAnsi="Times"/>
                <w:color w:val="000000" w:themeColor="text1"/>
              </w:rPr>
              <w:t>. We will provide a URL and t</w:t>
            </w:r>
            <w:r w:rsidR="00B708BC" w:rsidRPr="00046004">
              <w:rPr>
                <w:rFonts w:ascii="Times" w:hAnsi="Times"/>
                <w:color w:val="000000" w:themeColor="text1"/>
              </w:rPr>
              <w:t>he</w:t>
            </w:r>
            <w:r w:rsidRPr="00046004">
              <w:rPr>
                <w:rFonts w:ascii="Times" w:hAnsi="Times"/>
                <w:color w:val="000000" w:themeColor="text1"/>
              </w:rPr>
              <w:t>n</w:t>
            </w:r>
            <w:r w:rsidR="00B708BC" w:rsidRPr="00046004">
              <w:rPr>
                <w:rFonts w:ascii="Times" w:hAnsi="Times"/>
                <w:color w:val="000000" w:themeColor="text1"/>
              </w:rPr>
              <w:t xml:space="preserve"> participants will be asked to </w:t>
            </w:r>
            <w:r w:rsidR="00BA1A26" w:rsidRPr="00046004">
              <w:rPr>
                <w:rFonts w:ascii="Times" w:hAnsi="Times"/>
                <w:color w:val="000000" w:themeColor="text1"/>
              </w:rPr>
              <w:t xml:space="preserve">navigate to </w:t>
            </w:r>
            <w:r w:rsidRPr="00046004">
              <w:rPr>
                <w:rFonts w:ascii="Times" w:hAnsi="Times"/>
                <w:color w:val="000000" w:themeColor="text1"/>
              </w:rPr>
              <w:t xml:space="preserve">the </w:t>
            </w:r>
            <w:r w:rsidR="00BA1A26" w:rsidRPr="00046004">
              <w:rPr>
                <w:rFonts w:ascii="Times" w:hAnsi="Times"/>
                <w:color w:val="000000" w:themeColor="text1"/>
              </w:rPr>
              <w:t>application</w:t>
            </w:r>
            <w:r w:rsidRPr="00046004">
              <w:rPr>
                <w:rFonts w:ascii="Times" w:hAnsi="Times"/>
                <w:color w:val="000000" w:themeColor="text1"/>
              </w:rPr>
              <w:t xml:space="preserve">. </w:t>
            </w:r>
            <w:r w:rsidR="003B6B35">
              <w:rPr>
                <w:rFonts w:ascii="Times" w:hAnsi="Times"/>
                <w:color w:val="000000" w:themeColor="text1"/>
              </w:rPr>
              <w:t>From there</w:t>
            </w:r>
            <w:r w:rsidRPr="00046004">
              <w:rPr>
                <w:rFonts w:ascii="Times" w:hAnsi="Times"/>
                <w:color w:val="000000" w:themeColor="text1"/>
              </w:rPr>
              <w:t xml:space="preserve"> they will directly </w:t>
            </w:r>
            <w:r w:rsidR="003B6B35">
              <w:rPr>
                <w:rFonts w:ascii="Times" w:hAnsi="Times"/>
                <w:color w:val="000000" w:themeColor="text1"/>
              </w:rPr>
              <w:t>access the visualizations</w:t>
            </w:r>
            <w:r w:rsidR="00320FE7" w:rsidRPr="00046004">
              <w:rPr>
                <w:rFonts w:ascii="Times" w:hAnsi="Times"/>
                <w:color w:val="000000" w:themeColor="text1"/>
              </w:rPr>
              <w:t>.</w:t>
            </w:r>
            <w:r w:rsidRPr="00046004">
              <w:rPr>
                <w:rFonts w:ascii="Times" w:hAnsi="Times"/>
                <w:color w:val="000000" w:themeColor="text1"/>
              </w:rPr>
              <w:t xml:space="preserve"> </w:t>
            </w:r>
          </w:p>
          <w:p w14:paraId="4115AA88" w14:textId="77777777" w:rsidR="003B6B35" w:rsidRDefault="003B6B35" w:rsidP="008C2C8E">
            <w:pPr>
              <w:jc w:val="both"/>
              <w:rPr>
                <w:rFonts w:ascii="Times" w:hAnsi="Times"/>
                <w:color w:val="000000" w:themeColor="text1"/>
              </w:rPr>
            </w:pPr>
          </w:p>
          <w:p w14:paraId="16DAA444" w14:textId="05690CAD" w:rsidR="00B708BC" w:rsidRDefault="00320FE7">
            <w:pPr>
              <w:jc w:val="both"/>
              <w:rPr>
                <w:rFonts w:ascii="Times" w:hAnsi="Times"/>
                <w:color w:val="000000" w:themeColor="text1"/>
              </w:rPr>
            </w:pPr>
            <w:r w:rsidRPr="00046004">
              <w:rPr>
                <w:rFonts w:ascii="Times" w:hAnsi="Times"/>
                <w:color w:val="000000" w:themeColor="text1"/>
              </w:rPr>
              <w:t>They will be asked to share their screen using Skype or MS Teams to show the running application.</w:t>
            </w:r>
            <w:r w:rsidR="003B6B35">
              <w:rPr>
                <w:rFonts w:ascii="Times" w:hAnsi="Times"/>
                <w:color w:val="000000" w:themeColor="text1"/>
              </w:rPr>
              <w:t xml:space="preserve"> They will then be given short interactive tasks that will give them </w:t>
            </w:r>
            <w:r w:rsidR="002566D4">
              <w:rPr>
                <w:rFonts w:ascii="Times" w:hAnsi="Times"/>
                <w:color w:val="000000" w:themeColor="text1"/>
              </w:rPr>
              <w:t>instruction on how to interact with</w:t>
            </w:r>
            <w:r w:rsidR="003B6B35">
              <w:rPr>
                <w:rFonts w:ascii="Times" w:hAnsi="Times"/>
                <w:color w:val="000000" w:themeColor="text1"/>
              </w:rPr>
              <w:t xml:space="preserve"> the methods of visually representing uncertainty.  </w:t>
            </w:r>
            <w:r w:rsidR="003F0785" w:rsidRPr="008C4ADE">
              <w:rPr>
                <w:color w:val="000000"/>
              </w:rPr>
              <w:t xml:space="preserve">The same tasks will be done </w:t>
            </w:r>
            <w:r w:rsidR="002566D4">
              <w:rPr>
                <w:color w:val="000000"/>
              </w:rPr>
              <w:t>when evaluating</w:t>
            </w:r>
            <w:r w:rsidR="003F0785" w:rsidRPr="008C4ADE">
              <w:rPr>
                <w:color w:val="000000"/>
              </w:rPr>
              <w:t xml:space="preserve"> t</w:t>
            </w:r>
            <w:r w:rsidR="003F0785" w:rsidRPr="008C4ADE">
              <w:rPr>
                <w:rFonts w:eastAsia="SimSun" w:hint="eastAsia"/>
                <w:color w:val="000000"/>
                <w:lang w:eastAsia="zh-CN"/>
              </w:rPr>
              <w:t xml:space="preserve">he </w:t>
            </w:r>
            <w:r w:rsidR="003F0785">
              <w:rPr>
                <w:rFonts w:eastAsia="SimSun"/>
                <w:color w:val="000000"/>
                <w:lang w:eastAsia="zh-CN"/>
              </w:rPr>
              <w:t xml:space="preserve">competing </w:t>
            </w:r>
            <w:r w:rsidR="003F0785">
              <w:rPr>
                <w:rFonts w:eastAsia="SimSun"/>
                <w:color w:val="000000"/>
              </w:rPr>
              <w:t>uncertainty visualization</w:t>
            </w:r>
            <w:r w:rsidR="003F0785" w:rsidRPr="008C4ADE">
              <w:rPr>
                <w:color w:val="000000"/>
              </w:rPr>
              <w:t xml:space="preserve"> </w:t>
            </w:r>
            <w:r w:rsidR="009C41E5">
              <w:rPr>
                <w:color w:val="000000"/>
              </w:rPr>
              <w:t>approaches</w:t>
            </w:r>
            <w:r w:rsidR="003F0785" w:rsidRPr="008C4ADE">
              <w:rPr>
                <w:color w:val="000000"/>
              </w:rPr>
              <w:t xml:space="preserve">. </w:t>
            </w:r>
            <w:r w:rsidRPr="00046004">
              <w:rPr>
                <w:rFonts w:ascii="Times" w:hAnsi="Times"/>
                <w:color w:val="000000" w:themeColor="text1"/>
              </w:rPr>
              <w:t xml:space="preserve"> </w:t>
            </w:r>
            <w:r w:rsidR="003B6B35" w:rsidRPr="00046004">
              <w:rPr>
                <w:rFonts w:ascii="Times" w:hAnsi="Times"/>
                <w:color w:val="000000" w:themeColor="text1"/>
              </w:rPr>
              <w:t>Images of the screenshots are given in Appendix C</w:t>
            </w:r>
            <w:r w:rsidR="003B6B35">
              <w:rPr>
                <w:rFonts w:ascii="Times" w:hAnsi="Times"/>
                <w:color w:val="000000" w:themeColor="text1"/>
              </w:rPr>
              <w:t xml:space="preserve"> along with the Questionnaire</w:t>
            </w:r>
            <w:r w:rsidR="00832BFE">
              <w:rPr>
                <w:rFonts w:ascii="Times" w:hAnsi="Times"/>
                <w:color w:val="000000" w:themeColor="text1"/>
              </w:rPr>
              <w:t xml:space="preserve"> and examples of </w:t>
            </w:r>
            <w:r w:rsidR="00FF1406">
              <w:rPr>
                <w:rFonts w:ascii="Times" w:hAnsi="Times"/>
                <w:color w:val="000000" w:themeColor="text1"/>
              </w:rPr>
              <w:t>our implementations in different kind of charts</w:t>
            </w:r>
            <w:r w:rsidR="003B6B35" w:rsidRPr="00046004">
              <w:rPr>
                <w:rFonts w:ascii="Times" w:hAnsi="Times"/>
                <w:color w:val="000000" w:themeColor="text1"/>
              </w:rPr>
              <w:t xml:space="preserve">. </w:t>
            </w:r>
            <w:r w:rsidR="009C41E5">
              <w:rPr>
                <w:rFonts w:ascii="Times" w:hAnsi="Times"/>
                <w:color w:val="000000" w:themeColor="text1"/>
              </w:rPr>
              <w:t>Each section of the questionnaire will</w:t>
            </w:r>
            <w:r w:rsidR="002566D4">
              <w:rPr>
                <w:rFonts w:ascii="Times" w:hAnsi="Times"/>
                <w:color w:val="000000" w:themeColor="text1"/>
              </w:rPr>
              <w:t xml:space="preserve"> therefore</w:t>
            </w:r>
            <w:r w:rsidR="009C41E5">
              <w:rPr>
                <w:rFonts w:ascii="Times" w:hAnsi="Times"/>
                <w:color w:val="000000" w:themeColor="text1"/>
              </w:rPr>
              <w:t xml:space="preserve"> be proceeded by a short explanation session</w:t>
            </w:r>
            <w:r w:rsidRPr="00046004">
              <w:rPr>
                <w:rFonts w:ascii="Times" w:hAnsi="Times"/>
                <w:color w:val="000000" w:themeColor="text1"/>
              </w:rPr>
              <w:t xml:space="preserve">. The participants need to observe and understand the features to answer </w:t>
            </w:r>
            <w:r w:rsidR="003B6B35">
              <w:rPr>
                <w:rFonts w:ascii="Times" w:hAnsi="Times"/>
                <w:color w:val="000000" w:themeColor="text1"/>
              </w:rPr>
              <w:t xml:space="preserve">questions </w:t>
            </w:r>
            <w:r w:rsidR="00310208" w:rsidRPr="00046004">
              <w:rPr>
                <w:rFonts w:ascii="Times" w:hAnsi="Times"/>
                <w:color w:val="000000" w:themeColor="text1"/>
              </w:rPr>
              <w:t>correctly,</w:t>
            </w:r>
            <w:r w:rsidRPr="00046004">
              <w:rPr>
                <w:rFonts w:ascii="Times" w:hAnsi="Times"/>
                <w:color w:val="000000" w:themeColor="text1"/>
              </w:rPr>
              <w:t xml:space="preserve"> and we will brief them to understand </w:t>
            </w:r>
            <w:r w:rsidR="00C87FA6" w:rsidRPr="00046004">
              <w:rPr>
                <w:rFonts w:ascii="Times" w:hAnsi="Times"/>
                <w:color w:val="000000" w:themeColor="text1"/>
              </w:rPr>
              <w:t xml:space="preserve">the contents </w:t>
            </w:r>
            <w:r w:rsidR="00F4338E">
              <w:rPr>
                <w:rFonts w:ascii="Times" w:hAnsi="Times"/>
                <w:color w:val="000000" w:themeColor="text1"/>
              </w:rPr>
              <w:t>whenever</w:t>
            </w:r>
            <w:r w:rsidR="00C87FA6" w:rsidRPr="00046004">
              <w:rPr>
                <w:rFonts w:ascii="Times" w:hAnsi="Times"/>
                <w:color w:val="000000" w:themeColor="text1"/>
              </w:rPr>
              <w:t xml:space="preserve"> needed.</w:t>
            </w:r>
          </w:p>
          <w:p w14:paraId="28BBB744" w14:textId="44728551" w:rsidR="00AC7334" w:rsidRDefault="00AC7334">
            <w:pPr>
              <w:jc w:val="both"/>
              <w:rPr>
                <w:rFonts w:ascii="Times" w:hAnsi="Times"/>
                <w:color w:val="000000" w:themeColor="text1"/>
              </w:rPr>
            </w:pPr>
          </w:p>
          <w:p w14:paraId="7D0E9A46" w14:textId="5BC4FDBE" w:rsidR="00AC7334" w:rsidRPr="00FF1406" w:rsidRDefault="00AC7334" w:rsidP="00AC7334">
            <w:pPr>
              <w:jc w:val="both"/>
              <w:rPr>
                <w:rFonts w:ascii="Times" w:hAnsi="Times"/>
                <w:color w:val="000000" w:themeColor="text1"/>
              </w:rPr>
            </w:pPr>
            <w:r w:rsidRPr="00FF1406">
              <w:rPr>
                <w:rFonts w:ascii="Times" w:hAnsi="Times"/>
                <w:color w:val="000000" w:themeColor="text1"/>
              </w:rPr>
              <w:t xml:space="preserve">More specifically, the general study design will have </w:t>
            </w:r>
            <w:r w:rsidR="00FF1406" w:rsidRPr="00FF1406">
              <w:rPr>
                <w:rFonts w:ascii="Times" w:hAnsi="Times"/>
                <w:color w:val="000000" w:themeColor="text1"/>
              </w:rPr>
              <w:t xml:space="preserve">four sections of </w:t>
            </w:r>
            <w:r w:rsidR="00FF1406" w:rsidRPr="00FF1406">
              <w:rPr>
                <w:rFonts w:ascii="Times" w:hAnsi="Times"/>
                <w:color w:val="000000" w:themeColor="text1"/>
                <w:lang w:eastAsia="en-US"/>
              </w:rPr>
              <w:t>accuracy comparison between Chromatic Aberration (CA) with prior work VSUP and named them as</w:t>
            </w:r>
            <w:r w:rsidRPr="00FF1406">
              <w:rPr>
                <w:rFonts w:ascii="Times" w:hAnsi="Times"/>
                <w:color w:val="000000" w:themeColor="text1"/>
              </w:rPr>
              <w:t>:</w:t>
            </w:r>
          </w:p>
          <w:p w14:paraId="7871578E" w14:textId="031B5D42" w:rsidR="00AC7334" w:rsidRPr="00FF1406" w:rsidRDefault="00FF1406" w:rsidP="00FF1406">
            <w:pPr>
              <w:pStyle w:val="ListParagraph"/>
              <w:numPr>
                <w:ilvl w:val="0"/>
                <w:numId w:val="27"/>
              </w:numPr>
              <w:jc w:val="both"/>
              <w:rPr>
                <w:rFonts w:ascii="Times" w:hAnsi="Times"/>
                <w:color w:val="000000" w:themeColor="text1"/>
                <w:sz w:val="24"/>
              </w:rPr>
            </w:pPr>
            <w:r w:rsidRPr="00FF1406">
              <w:rPr>
                <w:rFonts w:ascii="Times" w:hAnsi="Times"/>
                <w:color w:val="000000" w:themeColor="text1"/>
                <w:sz w:val="24"/>
              </w:rPr>
              <w:t>CA + Bubble</w:t>
            </w:r>
          </w:p>
          <w:p w14:paraId="320EB0D7" w14:textId="479AD113" w:rsidR="00FF1406" w:rsidRPr="00FF1406" w:rsidRDefault="00FF1406" w:rsidP="00FF1406">
            <w:pPr>
              <w:pStyle w:val="ListParagraph"/>
              <w:numPr>
                <w:ilvl w:val="0"/>
                <w:numId w:val="27"/>
              </w:numPr>
              <w:jc w:val="both"/>
              <w:rPr>
                <w:rFonts w:ascii="Times" w:hAnsi="Times"/>
                <w:color w:val="000000" w:themeColor="text1"/>
                <w:sz w:val="24"/>
              </w:rPr>
            </w:pPr>
            <w:r w:rsidRPr="00FF1406">
              <w:rPr>
                <w:rFonts w:ascii="Times" w:hAnsi="Times"/>
                <w:color w:val="000000" w:themeColor="text1"/>
                <w:sz w:val="24"/>
              </w:rPr>
              <w:t>VSUP + Bubble</w:t>
            </w:r>
          </w:p>
          <w:p w14:paraId="1953A4FD" w14:textId="35092CE1" w:rsidR="00FF1406" w:rsidRPr="008C2C8E" w:rsidRDefault="00FF1406" w:rsidP="00FF1406">
            <w:pPr>
              <w:pStyle w:val="ListParagraph"/>
              <w:numPr>
                <w:ilvl w:val="0"/>
                <w:numId w:val="27"/>
              </w:numPr>
              <w:jc w:val="both"/>
              <w:rPr>
                <w:rFonts w:ascii="Times" w:hAnsi="Times"/>
                <w:color w:val="000000" w:themeColor="text1"/>
                <w:sz w:val="24"/>
              </w:rPr>
            </w:pPr>
            <w:r w:rsidRPr="008C2C8E">
              <w:rPr>
                <w:rFonts w:ascii="Times" w:hAnsi="Times"/>
                <w:color w:val="000000" w:themeColor="text1"/>
                <w:sz w:val="24"/>
              </w:rPr>
              <w:t>CA + Grid</w:t>
            </w:r>
          </w:p>
          <w:p w14:paraId="3C0B7F7E" w14:textId="7222F02E" w:rsidR="00FF1406" w:rsidRPr="008C2C8E" w:rsidRDefault="00FF1406" w:rsidP="00FF1406">
            <w:pPr>
              <w:pStyle w:val="ListParagraph"/>
              <w:numPr>
                <w:ilvl w:val="0"/>
                <w:numId w:val="27"/>
              </w:numPr>
              <w:jc w:val="both"/>
              <w:rPr>
                <w:rFonts w:ascii="Times" w:hAnsi="Times"/>
                <w:color w:val="000000" w:themeColor="text1"/>
                <w:sz w:val="24"/>
              </w:rPr>
            </w:pPr>
            <w:r w:rsidRPr="008C2C8E">
              <w:rPr>
                <w:rFonts w:ascii="Times" w:hAnsi="Times"/>
                <w:color w:val="000000" w:themeColor="text1"/>
                <w:sz w:val="24"/>
              </w:rPr>
              <w:t>VSUP + Grid</w:t>
            </w:r>
          </w:p>
          <w:p w14:paraId="019EDA47" w14:textId="77777777" w:rsidR="004E3C45" w:rsidRPr="00046004" w:rsidRDefault="004E3C45" w:rsidP="0024025A">
            <w:pPr>
              <w:ind w:left="582" w:hanging="582"/>
              <w:rPr>
                <w:rFonts w:ascii="Times" w:hAnsi="Times"/>
              </w:rPr>
            </w:pPr>
          </w:p>
          <w:p w14:paraId="18616F93" w14:textId="0CE4A96A" w:rsidR="001C7966" w:rsidRPr="00046004" w:rsidRDefault="001C7966" w:rsidP="001C7966">
            <w:pPr>
              <w:ind w:left="582" w:hanging="582"/>
              <w:rPr>
                <w:rFonts w:ascii="Times" w:hAnsi="Times"/>
              </w:rPr>
            </w:pPr>
            <w:r w:rsidRPr="00046004">
              <w:rPr>
                <w:rFonts w:ascii="Times" w:hAnsi="Times"/>
              </w:rPr>
              <w:t xml:space="preserve">C) What data will be </w:t>
            </w:r>
            <w:r w:rsidR="004E3C45" w:rsidRPr="00046004">
              <w:rPr>
                <w:rFonts w:ascii="Times" w:hAnsi="Times"/>
              </w:rPr>
              <w:t>collected using what</w:t>
            </w:r>
            <w:r w:rsidRPr="00046004">
              <w:rPr>
                <w:rFonts w:ascii="Times" w:hAnsi="Times"/>
              </w:rPr>
              <w:t xml:space="preserve"> research instruments</w:t>
            </w:r>
            <w:r w:rsidR="004E3C45" w:rsidRPr="00046004">
              <w:rPr>
                <w:rFonts w:ascii="Times" w:hAnsi="Times"/>
              </w:rPr>
              <w:t>? (Note that privacy and confidentiality of data will be covered in section 2.6)</w:t>
            </w:r>
          </w:p>
          <w:p w14:paraId="348CD9CD" w14:textId="77777777" w:rsidR="00A95426" w:rsidRPr="00046004" w:rsidRDefault="00A95426" w:rsidP="00A95426">
            <w:pPr>
              <w:pStyle w:val="NormalWeb"/>
              <w:shd w:val="clear" w:color="auto" w:fill="FFFFFF"/>
              <w:rPr>
                <w:rFonts w:ascii="Times" w:hAnsi="Times"/>
                <w:sz w:val="24"/>
              </w:rPr>
            </w:pPr>
            <w:r w:rsidRPr="00046004">
              <w:rPr>
                <w:rFonts w:ascii="Times" w:hAnsi="Times"/>
                <w:sz w:val="24"/>
              </w:rPr>
              <w:t xml:space="preserve">The following data will be collected: </w:t>
            </w:r>
          </w:p>
          <w:p w14:paraId="1A8C7015" w14:textId="4BD561F3" w:rsidR="00A95426" w:rsidRPr="00046004" w:rsidRDefault="009C41E5" w:rsidP="00DE0B95">
            <w:pPr>
              <w:pStyle w:val="NormalWeb"/>
              <w:numPr>
                <w:ilvl w:val="0"/>
                <w:numId w:val="3"/>
              </w:numPr>
              <w:shd w:val="clear" w:color="auto" w:fill="FFFFFF"/>
              <w:spacing w:line="240" w:lineRule="auto"/>
              <w:rPr>
                <w:rFonts w:ascii="Times" w:hAnsi="Times"/>
                <w:sz w:val="24"/>
              </w:rPr>
            </w:pPr>
            <w:r>
              <w:rPr>
                <w:rFonts w:ascii="Times" w:hAnsi="Times"/>
                <w:sz w:val="24"/>
              </w:rPr>
              <w:t>A</w:t>
            </w:r>
            <w:r w:rsidRPr="00046004">
              <w:rPr>
                <w:rFonts w:ascii="Times" w:hAnsi="Times"/>
                <w:sz w:val="24"/>
              </w:rPr>
              <w:t xml:space="preserve">nswers </w:t>
            </w:r>
            <w:r w:rsidR="00A95426" w:rsidRPr="00046004">
              <w:rPr>
                <w:rFonts w:ascii="Times" w:hAnsi="Times"/>
                <w:sz w:val="24"/>
              </w:rPr>
              <w:t xml:space="preserve">to the questionnaire questions (Appendix </w:t>
            </w:r>
            <w:r w:rsidR="00565E94">
              <w:rPr>
                <w:rFonts w:ascii="Times" w:hAnsi="Times"/>
                <w:sz w:val="24"/>
              </w:rPr>
              <w:t>C</w:t>
            </w:r>
            <w:r w:rsidR="00A95426" w:rsidRPr="00046004">
              <w:rPr>
                <w:rFonts w:ascii="Times" w:hAnsi="Times"/>
                <w:sz w:val="24"/>
              </w:rPr>
              <w:t xml:space="preserve">) will be collected </w:t>
            </w:r>
            <w:r w:rsidR="00457A50">
              <w:rPr>
                <w:rFonts w:ascii="Times" w:hAnsi="Times"/>
                <w:sz w:val="24"/>
              </w:rPr>
              <w:t xml:space="preserve">online </w:t>
            </w:r>
            <w:r w:rsidR="00A95426" w:rsidRPr="00046004">
              <w:rPr>
                <w:rFonts w:ascii="Times" w:hAnsi="Times"/>
                <w:sz w:val="24"/>
              </w:rPr>
              <w:t xml:space="preserve">using </w:t>
            </w:r>
            <w:r w:rsidR="00457A50">
              <w:rPr>
                <w:rFonts w:ascii="Times" w:hAnsi="Times"/>
                <w:sz w:val="24"/>
              </w:rPr>
              <w:t xml:space="preserve">our self-developed web application. So, user will go through the questionnaire through browser and answer the question and our system will automatically track the response and save as JSON in file system with their email address. </w:t>
            </w:r>
          </w:p>
          <w:p w14:paraId="3B440613" w14:textId="027D2556" w:rsidR="00A95426" w:rsidRDefault="009C41E5" w:rsidP="00DE0B95">
            <w:pPr>
              <w:pStyle w:val="NormalWeb"/>
              <w:numPr>
                <w:ilvl w:val="0"/>
                <w:numId w:val="3"/>
              </w:numPr>
              <w:shd w:val="clear" w:color="auto" w:fill="FFFFFF"/>
              <w:spacing w:line="240" w:lineRule="auto"/>
              <w:rPr>
                <w:rFonts w:ascii="Times" w:hAnsi="Times"/>
                <w:sz w:val="24"/>
              </w:rPr>
            </w:pPr>
            <w:r>
              <w:rPr>
                <w:rFonts w:ascii="Times" w:hAnsi="Times"/>
                <w:sz w:val="24"/>
              </w:rPr>
              <w:t>V</w:t>
            </w:r>
            <w:r w:rsidRPr="00046004">
              <w:rPr>
                <w:rFonts w:ascii="Times" w:hAnsi="Times"/>
                <w:sz w:val="24"/>
              </w:rPr>
              <w:t xml:space="preserve">ideo </w:t>
            </w:r>
            <w:r w:rsidR="00A95426" w:rsidRPr="00046004">
              <w:rPr>
                <w:rFonts w:ascii="Times" w:hAnsi="Times"/>
                <w:sz w:val="24"/>
              </w:rPr>
              <w:t>and audio recording of screenshare session will be collected using Microsoft Teams or Skype</w:t>
            </w:r>
            <w:r w:rsidR="00457A50">
              <w:rPr>
                <w:rFonts w:ascii="Times" w:hAnsi="Times"/>
                <w:sz w:val="24"/>
              </w:rPr>
              <w:t xml:space="preserve">. </w:t>
            </w:r>
          </w:p>
          <w:p w14:paraId="2389F862" w14:textId="73AF37A7" w:rsidR="00AC7334" w:rsidRPr="00046004" w:rsidRDefault="009C41E5" w:rsidP="00DE0B95">
            <w:pPr>
              <w:pStyle w:val="NormalWeb"/>
              <w:numPr>
                <w:ilvl w:val="0"/>
                <w:numId w:val="3"/>
              </w:numPr>
              <w:shd w:val="clear" w:color="auto" w:fill="FFFFFF"/>
              <w:spacing w:line="240" w:lineRule="auto"/>
              <w:rPr>
                <w:rFonts w:ascii="Times" w:hAnsi="Times"/>
                <w:sz w:val="24"/>
              </w:rPr>
            </w:pPr>
            <w:r>
              <w:rPr>
                <w:rFonts w:ascii="Times" w:hAnsi="Times"/>
                <w:sz w:val="24"/>
              </w:rPr>
              <w:t>Timing information will also be recorded to facilitate a comparison of the time requirements of each competing visualization approach</w:t>
            </w:r>
            <w:r w:rsidR="00457A50">
              <w:rPr>
                <w:rFonts w:ascii="Times" w:hAnsi="Times"/>
                <w:sz w:val="24"/>
              </w:rPr>
              <w:t>.</w:t>
            </w:r>
          </w:p>
          <w:p w14:paraId="19808C43" w14:textId="596CC8AB" w:rsidR="004E3C45" w:rsidRPr="00457A50" w:rsidRDefault="00AC7334" w:rsidP="00457A50">
            <w:pPr>
              <w:pStyle w:val="NormalWeb"/>
              <w:shd w:val="clear" w:color="auto" w:fill="FFFFFF"/>
              <w:rPr>
                <w:rFonts w:ascii="Times" w:hAnsi="Times"/>
              </w:rPr>
            </w:pPr>
            <w:r>
              <w:rPr>
                <w:rFonts w:ascii="Times" w:hAnsi="Times"/>
              </w:rPr>
              <w:lastRenderedPageBreak/>
              <w:t xml:space="preserve">It will be </w:t>
            </w:r>
            <w:r w:rsidRPr="00457A50">
              <w:rPr>
                <w:rFonts w:ascii="Times" w:hAnsi="Times"/>
                <w:sz w:val="24"/>
              </w:rPr>
              <w:t xml:space="preserve">a </w:t>
            </w:r>
            <w:r w:rsidR="002566D4" w:rsidRPr="00457A50">
              <w:rPr>
                <w:rFonts w:ascii="Times" w:hAnsi="Times"/>
                <w:sz w:val="24"/>
              </w:rPr>
              <w:t>within</w:t>
            </w:r>
            <w:r w:rsidRPr="00457A50">
              <w:rPr>
                <w:rFonts w:ascii="Times" w:hAnsi="Times"/>
                <w:sz w:val="24"/>
              </w:rPr>
              <w:t xml:space="preserve"> subject experiment</w:t>
            </w:r>
            <w:r>
              <w:rPr>
                <w:rFonts w:ascii="Times" w:hAnsi="Times"/>
                <w:sz w:val="24"/>
              </w:rPr>
              <w:t xml:space="preserve"> to “</w:t>
            </w:r>
            <w:r w:rsidRPr="00457A50">
              <w:rPr>
                <w:rFonts w:ascii="Times" w:hAnsi="Times"/>
                <w:sz w:val="24"/>
              </w:rPr>
              <w:t>control for the variation in the interpersonal differences” [</w:t>
            </w:r>
            <w:proofErr w:type="spellStart"/>
            <w:r w:rsidRPr="00457A50">
              <w:rPr>
                <w:rFonts w:ascii="Times" w:hAnsi="Times"/>
                <w:sz w:val="24"/>
              </w:rPr>
              <w:t>Correll</w:t>
            </w:r>
            <w:proofErr w:type="spellEnd"/>
            <w:r w:rsidRPr="00457A50">
              <w:rPr>
                <w:rFonts w:ascii="Times" w:hAnsi="Times"/>
                <w:sz w:val="24"/>
              </w:rPr>
              <w:t xml:space="preserve"> 2018]</w:t>
            </w:r>
            <w:r>
              <w:rPr>
                <w:rFonts w:ascii="Times" w:hAnsi="Times"/>
                <w:sz w:val="24"/>
              </w:rPr>
              <w:t xml:space="preserve">.   </w:t>
            </w:r>
            <w:r w:rsidRPr="00457A50">
              <w:rPr>
                <w:rFonts w:ascii="Times" w:hAnsi="Times"/>
                <w:sz w:val="24"/>
              </w:rPr>
              <w:t xml:space="preserve">Moreover, we will use sequence counter balancing to counter act any learning effects within each subject.     </w:t>
            </w:r>
            <w:r w:rsidR="002566D4" w:rsidRPr="00457A50">
              <w:rPr>
                <w:rFonts w:ascii="Times" w:hAnsi="Times"/>
                <w:sz w:val="24"/>
              </w:rPr>
              <w:t xml:space="preserve"> </w:t>
            </w:r>
          </w:p>
          <w:p w14:paraId="019F13C7" w14:textId="4EEE4DE3" w:rsidR="001C7966" w:rsidRDefault="001C7966" w:rsidP="0024025A">
            <w:pPr>
              <w:ind w:left="582" w:hanging="582"/>
              <w:rPr>
                <w:rFonts w:ascii="Times" w:hAnsi="Times"/>
              </w:rPr>
            </w:pPr>
            <w:r w:rsidRPr="00046004">
              <w:rPr>
                <w:rFonts w:ascii="Times" w:hAnsi="Times"/>
              </w:rPr>
              <w:t>D) How much of the participant’s time will participation in the study require?</w:t>
            </w:r>
          </w:p>
          <w:p w14:paraId="272EE731" w14:textId="77777777" w:rsidR="00AC7334" w:rsidRPr="00046004" w:rsidRDefault="00AC7334" w:rsidP="0024025A">
            <w:pPr>
              <w:ind w:left="582" w:hanging="582"/>
              <w:rPr>
                <w:rFonts w:ascii="Times" w:hAnsi="Times"/>
              </w:rPr>
            </w:pPr>
          </w:p>
          <w:p w14:paraId="4C95A30C" w14:textId="1D997FD3" w:rsidR="00A95426" w:rsidRDefault="00A95426" w:rsidP="00154708">
            <w:pPr>
              <w:rPr>
                <w:rFonts w:ascii="Times" w:hAnsi="Times"/>
              </w:rPr>
            </w:pPr>
            <w:r w:rsidRPr="00046004">
              <w:rPr>
                <w:rFonts w:ascii="Times" w:hAnsi="Times"/>
              </w:rPr>
              <w:t xml:space="preserve">Approximately </w:t>
            </w:r>
            <w:r w:rsidR="003B6B35">
              <w:rPr>
                <w:rFonts w:ascii="Times" w:hAnsi="Times"/>
              </w:rPr>
              <w:t>1</w:t>
            </w:r>
            <w:r w:rsidR="009C41E5">
              <w:rPr>
                <w:rFonts w:ascii="Times" w:hAnsi="Times"/>
              </w:rPr>
              <w:t xml:space="preserve"> </w:t>
            </w:r>
            <w:r w:rsidRPr="00046004">
              <w:rPr>
                <w:rFonts w:ascii="Times" w:hAnsi="Times"/>
              </w:rPr>
              <w:t xml:space="preserve">hour </w:t>
            </w:r>
            <w:r w:rsidR="003B6B35">
              <w:rPr>
                <w:rFonts w:ascii="Times" w:hAnsi="Times"/>
              </w:rPr>
              <w:t>will be required</w:t>
            </w:r>
            <w:r w:rsidRPr="00046004">
              <w:rPr>
                <w:rFonts w:ascii="Times" w:hAnsi="Times"/>
              </w:rPr>
              <w:t xml:space="preserve">. The participant should go through the presentation </w:t>
            </w:r>
            <w:r w:rsidR="00870CFD" w:rsidRPr="00046004">
              <w:rPr>
                <w:rFonts w:ascii="Times" w:hAnsi="Times"/>
              </w:rPr>
              <w:t xml:space="preserve">in </w:t>
            </w:r>
            <w:r w:rsidR="00310208" w:rsidRPr="00046004">
              <w:rPr>
                <w:rFonts w:ascii="Times" w:hAnsi="Times"/>
              </w:rPr>
              <w:t>dynamic web</w:t>
            </w:r>
            <w:r w:rsidR="00870CFD" w:rsidRPr="00046004">
              <w:rPr>
                <w:rFonts w:ascii="Times" w:hAnsi="Times"/>
              </w:rPr>
              <w:t xml:space="preserve"> application </w:t>
            </w:r>
            <w:r w:rsidRPr="00046004">
              <w:rPr>
                <w:rFonts w:ascii="Times" w:hAnsi="Times"/>
              </w:rPr>
              <w:t xml:space="preserve">for </w:t>
            </w:r>
            <w:r w:rsidR="009C41E5">
              <w:rPr>
                <w:rFonts w:ascii="Times" w:hAnsi="Times"/>
              </w:rPr>
              <w:t xml:space="preserve">up to </w:t>
            </w:r>
            <w:r w:rsidR="00316943">
              <w:rPr>
                <w:rFonts w:ascii="Times" w:hAnsi="Times"/>
              </w:rPr>
              <w:t>3</w:t>
            </w:r>
            <w:r w:rsidR="00316943">
              <w:rPr>
                <w:rFonts w:ascii="Times" w:eastAsia="Calibri" w:hAnsi="Times"/>
                <w:lang w:val="en-CA"/>
              </w:rPr>
              <w:t>0 minutes</w:t>
            </w:r>
            <w:r w:rsidRPr="00046004">
              <w:rPr>
                <w:rFonts w:ascii="Times" w:hAnsi="Times"/>
              </w:rPr>
              <w:t xml:space="preserve"> and </w:t>
            </w:r>
            <w:r w:rsidR="00316943">
              <w:rPr>
                <w:rFonts w:ascii="Times" w:hAnsi="Times"/>
              </w:rPr>
              <w:t xml:space="preserve">30 </w:t>
            </w:r>
            <w:r w:rsidR="00316943">
              <w:rPr>
                <w:rFonts w:ascii="Times" w:eastAsia="Calibri" w:hAnsi="Times"/>
                <w:lang w:val="en-CA"/>
              </w:rPr>
              <w:t>minutes</w:t>
            </w:r>
            <w:r w:rsidRPr="00046004">
              <w:rPr>
                <w:rFonts w:ascii="Times" w:hAnsi="Times"/>
              </w:rPr>
              <w:t xml:space="preserve"> is anticipated for the completion of questionnaire section</w:t>
            </w:r>
            <w:r w:rsidR="009C59FC" w:rsidRPr="00046004">
              <w:rPr>
                <w:rFonts w:ascii="Times" w:hAnsi="Times"/>
              </w:rPr>
              <w:t xml:space="preserve"> which is the main component of the survey.</w:t>
            </w:r>
            <w:r w:rsidRPr="00046004">
              <w:rPr>
                <w:rFonts w:ascii="Times" w:hAnsi="Times"/>
              </w:rPr>
              <w:t xml:space="preserve"> </w:t>
            </w:r>
          </w:p>
          <w:p w14:paraId="00135A31" w14:textId="77777777" w:rsidR="009C41E5" w:rsidRPr="00046004" w:rsidRDefault="009C41E5" w:rsidP="008C2C8E">
            <w:pPr>
              <w:rPr>
                <w:rFonts w:ascii="Times" w:hAnsi="Times"/>
              </w:rPr>
            </w:pPr>
          </w:p>
          <w:p w14:paraId="113DA81D" w14:textId="39D38E11" w:rsidR="005E4117" w:rsidRPr="00046004" w:rsidRDefault="004E3C45" w:rsidP="003A3973">
            <w:pPr>
              <w:rPr>
                <w:rFonts w:ascii="Times" w:hAnsi="Times"/>
              </w:rPr>
            </w:pPr>
            <w:r w:rsidRPr="00046004">
              <w:rPr>
                <w:rFonts w:ascii="Times" w:hAnsi="Times" w:cs="Calibri"/>
              </w:rPr>
              <w:t>[</w:t>
            </w:r>
            <w:r w:rsidR="009C41E5">
              <w:rPr>
                <w:rFonts w:cs="Calibri"/>
                <w:sz w:val="18"/>
                <w:szCs w:val="18"/>
              </w:rPr>
              <w:t>X</w:t>
            </w:r>
            <w:r w:rsidRPr="00046004">
              <w:rPr>
                <w:rFonts w:ascii="Times" w:hAnsi="Times" w:cs="Calibri"/>
              </w:rPr>
              <w:t xml:space="preserve">] </w:t>
            </w:r>
            <w:r w:rsidRPr="00046004">
              <w:rPr>
                <w:rFonts w:ascii="Times" w:hAnsi="Times"/>
              </w:rPr>
              <w:t>Append copies of all research instruments (questionnaire</w:t>
            </w:r>
            <w:r w:rsidR="00EE53AD" w:rsidRPr="00046004">
              <w:rPr>
                <w:rFonts w:ascii="Times" w:hAnsi="Times"/>
              </w:rPr>
              <w:t>s</w:t>
            </w:r>
            <w:r w:rsidRPr="00046004">
              <w:rPr>
                <w:rFonts w:ascii="Times" w:hAnsi="Times"/>
              </w:rPr>
              <w:t xml:space="preserve">, focus group questions, </w:t>
            </w:r>
            <w:r w:rsidR="00EE53AD" w:rsidRPr="00046004">
              <w:rPr>
                <w:rFonts w:ascii="Times" w:hAnsi="Times"/>
              </w:rPr>
              <w:t>standardized measures,</w:t>
            </w:r>
            <w:r w:rsidRPr="00046004">
              <w:rPr>
                <w:rFonts w:ascii="Times" w:hAnsi="Times"/>
              </w:rPr>
              <w:t xml:space="preserve"> </w:t>
            </w:r>
            <w:proofErr w:type="spellStart"/>
            <w:r w:rsidRPr="00046004">
              <w:rPr>
                <w:rFonts w:ascii="Times" w:hAnsi="Times"/>
              </w:rPr>
              <w:t>etc</w:t>
            </w:r>
            <w:proofErr w:type="spellEnd"/>
            <w:r w:rsidRPr="00046004">
              <w:rPr>
                <w:rFonts w:ascii="Times" w:hAnsi="Times"/>
              </w:rPr>
              <w:t>)</w:t>
            </w:r>
          </w:p>
          <w:p w14:paraId="025E0A3B" w14:textId="77777777" w:rsidR="005E4117" w:rsidRDefault="0070741E" w:rsidP="0070741E">
            <w:pPr>
              <w:rPr>
                <w:rFonts w:ascii="Times" w:hAnsi="Times"/>
              </w:rPr>
            </w:pPr>
            <w:proofErr w:type="gramStart"/>
            <w:r w:rsidRPr="00046004">
              <w:rPr>
                <w:rFonts w:ascii="Times" w:hAnsi="Times" w:cs="Calibri"/>
              </w:rPr>
              <w:t>[  ]</w:t>
            </w:r>
            <w:proofErr w:type="gramEnd"/>
            <w:r w:rsidRPr="00046004">
              <w:rPr>
                <w:rFonts w:ascii="Times" w:hAnsi="Times" w:cs="Calibri"/>
              </w:rPr>
              <w:t xml:space="preserve"> </w:t>
            </w:r>
            <w:r w:rsidR="005E4117" w:rsidRPr="00046004">
              <w:rPr>
                <w:rFonts w:ascii="Times" w:hAnsi="Times"/>
              </w:rPr>
              <w:t>This is a clinical trial (physical or mental health intervention) – ensure section 2.1</w:t>
            </w:r>
            <w:r w:rsidR="002F192D" w:rsidRPr="00046004">
              <w:rPr>
                <w:rFonts w:ascii="Times" w:hAnsi="Times"/>
              </w:rPr>
              <w:t>2</w:t>
            </w:r>
            <w:r w:rsidR="005E4117" w:rsidRPr="00046004">
              <w:rPr>
                <w:rFonts w:ascii="Times" w:hAnsi="Times"/>
              </w:rPr>
              <w:t xml:space="preserve"> is completed</w:t>
            </w:r>
          </w:p>
          <w:p w14:paraId="64FE6993" w14:textId="77777777" w:rsidR="009C41E5" w:rsidRDefault="009C41E5" w:rsidP="0070741E">
            <w:pPr>
              <w:rPr>
                <w:rFonts w:ascii="Times" w:hAnsi="Times"/>
              </w:rPr>
            </w:pPr>
          </w:p>
          <w:p w14:paraId="1C673370" w14:textId="77777777" w:rsidR="009C41E5" w:rsidRDefault="009C41E5" w:rsidP="0070741E">
            <w:pPr>
              <w:rPr>
                <w:rFonts w:ascii="Times" w:hAnsi="Times"/>
              </w:rPr>
            </w:pPr>
          </w:p>
          <w:p w14:paraId="05671537" w14:textId="3E2D0650" w:rsidR="009C41E5" w:rsidRPr="00046004" w:rsidRDefault="009C41E5" w:rsidP="0070741E">
            <w:pPr>
              <w:rPr>
                <w:rFonts w:ascii="Times" w:hAnsi="Times"/>
              </w:rPr>
            </w:pPr>
          </w:p>
        </w:tc>
      </w:tr>
      <w:tr w:rsidR="005E4117" w:rsidRPr="00463DD8" w14:paraId="3676500D" w14:textId="77777777" w:rsidTr="005E4117">
        <w:trPr>
          <w:trHeight w:val="27"/>
        </w:trPr>
        <w:tc>
          <w:tcPr>
            <w:tcW w:w="9900" w:type="dxa"/>
          </w:tcPr>
          <w:p w14:paraId="0F2D187C" w14:textId="01C15CB5" w:rsidR="005E4117" w:rsidRPr="004F058C" w:rsidRDefault="005E4117" w:rsidP="003A3973">
            <w:pPr>
              <w:ind w:left="625" w:hanging="567"/>
              <w:rPr>
                <w:rFonts w:ascii="Times" w:hAnsi="Times"/>
              </w:rPr>
            </w:pPr>
            <w:r w:rsidRPr="004F058C">
              <w:rPr>
                <w:rFonts w:ascii="Times" w:hAnsi="Times"/>
              </w:rPr>
              <w:lastRenderedPageBreak/>
              <w:t xml:space="preserve">2.5.2 </w:t>
            </w:r>
            <w:r w:rsidR="00BE4DB4" w:rsidRPr="004F058C">
              <w:rPr>
                <w:rFonts w:ascii="Times" w:hAnsi="Times"/>
              </w:rPr>
              <w:t xml:space="preserve">Briefly </w:t>
            </w:r>
            <w:r w:rsidR="00BE4DB4" w:rsidRPr="004F058C">
              <w:rPr>
                <w:rFonts w:ascii="Times" w:hAnsi="Times" w:cstheme="majorHAnsi"/>
              </w:rPr>
              <w:t>d</w:t>
            </w:r>
            <w:r w:rsidRPr="004F058C">
              <w:rPr>
                <w:rFonts w:ascii="Times" w:hAnsi="Times" w:cstheme="majorHAnsi"/>
              </w:rPr>
              <w:t xml:space="preserve">escribe </w:t>
            </w:r>
            <w:r w:rsidR="00F7034E" w:rsidRPr="004F058C">
              <w:rPr>
                <w:rFonts w:ascii="Times" w:hAnsi="Times" w:cstheme="majorHAnsi"/>
              </w:rPr>
              <w:t>the</w:t>
            </w:r>
            <w:r w:rsidRPr="004F058C">
              <w:rPr>
                <w:rFonts w:ascii="Times" w:hAnsi="Times" w:cstheme="majorHAnsi"/>
              </w:rPr>
              <w:t xml:space="preserve"> data analys</w:t>
            </w:r>
            <w:r w:rsidR="00F7034E" w:rsidRPr="004F058C">
              <w:rPr>
                <w:rFonts w:ascii="Times" w:hAnsi="Times" w:cstheme="majorHAnsi"/>
              </w:rPr>
              <w:t>i</w:t>
            </w:r>
            <w:r w:rsidRPr="004F058C">
              <w:rPr>
                <w:rFonts w:ascii="Times" w:hAnsi="Times" w:cstheme="majorHAnsi"/>
              </w:rPr>
              <w:t>s</w:t>
            </w:r>
            <w:r w:rsidR="00F7034E" w:rsidRPr="004F058C">
              <w:rPr>
                <w:rFonts w:ascii="Times" w:hAnsi="Times" w:cstheme="majorHAnsi"/>
              </w:rPr>
              <w:t xml:space="preserve"> plan</w:t>
            </w:r>
            <w:r w:rsidRPr="004F058C">
              <w:rPr>
                <w:rFonts w:ascii="Times" w:hAnsi="Times" w:cstheme="majorHAnsi"/>
              </w:rPr>
              <w:t>.</w:t>
            </w:r>
            <w:r w:rsidR="00BE4DB4" w:rsidRPr="004F058C">
              <w:rPr>
                <w:rFonts w:ascii="Times" w:hAnsi="Times" w:cstheme="majorHAnsi"/>
              </w:rPr>
              <w:t xml:space="preserve"> Indicate how the proposed data analyses address the study’s primary objectives or research questions.</w:t>
            </w:r>
          </w:p>
          <w:p w14:paraId="0D1948F9" w14:textId="66544855" w:rsidR="000653A8" w:rsidRPr="008C2C8E" w:rsidRDefault="00D17677" w:rsidP="00565E94">
            <w:pPr>
              <w:pStyle w:val="NormalWeb"/>
              <w:shd w:val="clear" w:color="auto" w:fill="FFFFFF"/>
              <w:jc w:val="both"/>
              <w:rPr>
                <w:rFonts w:ascii="Times" w:hAnsi="Times"/>
                <w:color w:val="000000" w:themeColor="text1"/>
                <w:sz w:val="24"/>
              </w:rPr>
            </w:pPr>
            <w:r w:rsidRPr="00D17677">
              <w:rPr>
                <w:rFonts w:ascii="Times" w:hAnsi="Times"/>
                <w:sz w:val="24"/>
                <w:lang w:val="en-GB"/>
              </w:rPr>
              <w:t xml:space="preserve">There will be </w:t>
            </w:r>
            <w:r>
              <w:rPr>
                <w:rFonts w:ascii="Times" w:hAnsi="Times"/>
                <w:sz w:val="24"/>
                <w:lang w:val="en-GB"/>
              </w:rPr>
              <w:t>several</w:t>
            </w:r>
            <w:r w:rsidRPr="00D17677">
              <w:rPr>
                <w:rFonts w:ascii="Times" w:hAnsi="Times"/>
                <w:sz w:val="24"/>
                <w:lang w:val="en-GB"/>
              </w:rPr>
              <w:t xml:space="preserve"> aspects to data collection</w:t>
            </w:r>
            <w:r w:rsidR="00403FA6">
              <w:rPr>
                <w:rFonts w:ascii="Times" w:hAnsi="Times"/>
                <w:sz w:val="24"/>
                <w:lang w:val="en-GB"/>
              </w:rPr>
              <w:t xml:space="preserve"> and analysis</w:t>
            </w:r>
            <w:r w:rsidRPr="00D17677">
              <w:rPr>
                <w:rFonts w:ascii="Times" w:hAnsi="Times"/>
                <w:sz w:val="24"/>
                <w:lang w:val="en-GB"/>
              </w:rPr>
              <w:t xml:space="preserve">. </w:t>
            </w:r>
            <w:proofErr w:type="gramStart"/>
            <w:r w:rsidRPr="00D17677">
              <w:rPr>
                <w:rFonts w:ascii="Times" w:hAnsi="Times"/>
                <w:sz w:val="24"/>
                <w:lang w:val="en-GB"/>
              </w:rPr>
              <w:t>First of all</w:t>
            </w:r>
            <w:proofErr w:type="gramEnd"/>
            <w:r w:rsidRPr="00D17677">
              <w:rPr>
                <w:rFonts w:ascii="Times" w:hAnsi="Times"/>
                <w:sz w:val="24"/>
                <w:lang w:val="en-GB"/>
              </w:rPr>
              <w:t xml:space="preserve">, we will record the audio of participants while they perform tasks; we anticipate that participants </w:t>
            </w:r>
            <w:r w:rsidR="00CF70BC">
              <w:rPr>
                <w:rFonts w:ascii="Times" w:hAnsi="Times"/>
                <w:sz w:val="24"/>
                <w:lang w:val="en-GB"/>
              </w:rPr>
              <w:t>could</w:t>
            </w:r>
            <w:r w:rsidRPr="00D17677">
              <w:rPr>
                <w:rFonts w:ascii="Times" w:hAnsi="Times"/>
                <w:sz w:val="24"/>
                <w:lang w:val="en-GB"/>
              </w:rPr>
              <w:t xml:space="preserve"> express frustration or describe their intensions while performing the tasks. We will use this information to help interpret the log data, described next. </w:t>
            </w:r>
            <w:r w:rsidR="00403FA6">
              <w:rPr>
                <w:rFonts w:ascii="Times" w:hAnsi="Times"/>
                <w:sz w:val="24"/>
                <w:lang w:val="en-GB"/>
              </w:rPr>
              <w:t xml:space="preserve"> </w:t>
            </w:r>
            <w:r w:rsidRPr="00D17677">
              <w:rPr>
                <w:rFonts w:ascii="Times" w:hAnsi="Times"/>
                <w:sz w:val="24"/>
                <w:lang w:val="en-GB"/>
              </w:rPr>
              <w:t xml:space="preserve">Second, the timings </w:t>
            </w:r>
            <w:r>
              <w:rPr>
                <w:rFonts w:ascii="Times" w:hAnsi="Times"/>
                <w:sz w:val="24"/>
                <w:lang w:val="en-GB"/>
              </w:rPr>
              <w:t>of the required tasks will be recorded</w:t>
            </w:r>
            <w:r w:rsidR="00C65A08">
              <w:rPr>
                <w:rFonts w:ascii="Times" w:hAnsi="Times"/>
                <w:sz w:val="24"/>
                <w:lang w:val="en-GB"/>
              </w:rPr>
              <w:t xml:space="preserve"> automatically by our system</w:t>
            </w:r>
            <w:r w:rsidRPr="00D17677">
              <w:rPr>
                <w:rFonts w:ascii="Times" w:hAnsi="Times"/>
                <w:sz w:val="24"/>
                <w:lang w:val="en-GB"/>
              </w:rPr>
              <w:t xml:space="preserve">. Third, there will </w:t>
            </w:r>
            <w:r w:rsidR="000653A8">
              <w:rPr>
                <w:rFonts w:ascii="Times" w:hAnsi="Times"/>
                <w:sz w:val="24"/>
                <w:lang w:val="en-GB"/>
              </w:rPr>
              <w:t>a color vision</w:t>
            </w:r>
            <w:r w:rsidRPr="00D17677">
              <w:rPr>
                <w:rFonts w:ascii="Times" w:hAnsi="Times"/>
                <w:sz w:val="24"/>
                <w:lang w:val="en-GB"/>
              </w:rPr>
              <w:t xml:space="preserve"> test and tasks related questionnaires</w:t>
            </w:r>
            <w:r w:rsidR="00C65A08">
              <w:rPr>
                <w:rFonts w:ascii="Times" w:hAnsi="Times"/>
                <w:sz w:val="24"/>
                <w:lang w:val="en-GB"/>
              </w:rPr>
              <w:t xml:space="preserve"> [Appendix E]</w:t>
            </w:r>
            <w:r w:rsidRPr="00D17677">
              <w:rPr>
                <w:rFonts w:ascii="Times" w:hAnsi="Times"/>
                <w:sz w:val="24"/>
                <w:lang w:val="en-GB"/>
              </w:rPr>
              <w:t xml:space="preserve"> to fill out by participants. Fourth, after all the tasks are finished, </w:t>
            </w:r>
            <w:r w:rsidR="00C65A08">
              <w:rPr>
                <w:rFonts w:ascii="Times" w:hAnsi="Times"/>
                <w:sz w:val="24"/>
                <w:lang w:val="en-GB"/>
              </w:rPr>
              <w:t>they</w:t>
            </w:r>
            <w:r w:rsidR="00C65A08" w:rsidRPr="00D17677">
              <w:rPr>
                <w:rFonts w:ascii="Times" w:hAnsi="Times"/>
                <w:sz w:val="24"/>
                <w:lang w:val="en-GB"/>
              </w:rPr>
              <w:t xml:space="preserve"> </w:t>
            </w:r>
            <w:r w:rsidRPr="00D17677">
              <w:rPr>
                <w:rFonts w:ascii="Times" w:hAnsi="Times"/>
                <w:sz w:val="24"/>
                <w:lang w:val="en-GB"/>
              </w:rPr>
              <w:t xml:space="preserve">will </w:t>
            </w:r>
            <w:r w:rsidR="00403FA6">
              <w:rPr>
                <w:rFonts w:ascii="Times" w:hAnsi="Times"/>
                <w:sz w:val="24"/>
                <w:lang w:val="en-GB"/>
              </w:rPr>
              <w:t>answer a questionnaire</w:t>
            </w:r>
            <w:r w:rsidRPr="00D17677">
              <w:rPr>
                <w:rFonts w:ascii="Times" w:hAnsi="Times"/>
                <w:sz w:val="24"/>
                <w:lang w:val="en-GB"/>
              </w:rPr>
              <w:t xml:space="preserve"> about the experience of using our application </w:t>
            </w:r>
            <w:r w:rsidR="00D76B4F">
              <w:rPr>
                <w:rFonts w:ascii="Times" w:hAnsi="Times"/>
                <w:sz w:val="24"/>
                <w:lang w:val="en-GB"/>
              </w:rPr>
              <w:t>for</w:t>
            </w:r>
            <w:r w:rsidRPr="00D17677">
              <w:rPr>
                <w:rFonts w:ascii="Times" w:hAnsi="Times"/>
                <w:sz w:val="24"/>
                <w:lang w:val="en-GB"/>
              </w:rPr>
              <w:t xml:space="preserve"> two selection techniques</w:t>
            </w:r>
            <w:r w:rsidR="001B0445">
              <w:rPr>
                <w:rFonts w:ascii="Times" w:hAnsi="Times"/>
                <w:sz w:val="24"/>
                <w:lang w:val="en-GB"/>
              </w:rPr>
              <w:t xml:space="preserve">. </w:t>
            </w:r>
            <w:r w:rsidR="001B0445">
              <w:rPr>
                <w:rFonts w:ascii="Times" w:hAnsi="Times"/>
                <w:sz w:val="24"/>
              </w:rPr>
              <w:t xml:space="preserve">The questions will include the </w:t>
            </w:r>
            <w:r w:rsidR="001B0445" w:rsidRPr="00D76B4F">
              <w:rPr>
                <w:rFonts w:ascii="Times" w:hAnsi="Times"/>
                <w:color w:val="000000" w:themeColor="text1"/>
                <w:sz w:val="24"/>
              </w:rPr>
              <w:t xml:space="preserve">System Usability Scale (SUS) </w:t>
            </w:r>
            <w:r w:rsidR="001B0445" w:rsidRPr="00C05E55">
              <w:rPr>
                <w:rFonts w:ascii="Times" w:hAnsi="Times"/>
                <w:sz w:val="24"/>
              </w:rPr>
              <w:t>[Brook</w:t>
            </w:r>
            <w:r w:rsidR="001B0445">
              <w:rPr>
                <w:rFonts w:ascii="Times" w:hAnsi="Times"/>
                <w:sz w:val="24"/>
              </w:rPr>
              <w:t>s 1986</w:t>
            </w:r>
            <w:r w:rsidR="001B0445" w:rsidRPr="00C05E55">
              <w:rPr>
                <w:rFonts w:ascii="Times" w:hAnsi="Times"/>
                <w:sz w:val="24"/>
              </w:rPr>
              <w:t xml:space="preserve">] </w:t>
            </w:r>
            <w:r w:rsidR="001B0445">
              <w:rPr>
                <w:rFonts w:ascii="Times" w:hAnsi="Times"/>
                <w:sz w:val="24"/>
              </w:rPr>
              <w:t xml:space="preserve">and the </w:t>
            </w:r>
            <w:r w:rsidR="001B0445" w:rsidRPr="00D76B4F">
              <w:rPr>
                <w:rFonts w:ascii="Times" w:hAnsi="Times"/>
                <w:color w:val="000000" w:themeColor="text1"/>
                <w:sz w:val="24"/>
              </w:rPr>
              <w:t xml:space="preserve">NASA-TLX </w:t>
            </w:r>
            <w:r w:rsidR="001B0445" w:rsidRPr="00B84851">
              <w:rPr>
                <w:rFonts w:ascii="Times" w:hAnsi="Times"/>
                <w:sz w:val="24"/>
              </w:rPr>
              <w:t>[NASA 1986]</w:t>
            </w:r>
            <w:r w:rsidR="001B0445">
              <w:rPr>
                <w:rFonts w:ascii="Times" w:hAnsi="Times"/>
                <w:sz w:val="24"/>
              </w:rPr>
              <w:t xml:space="preserve"> standardized questionnaires.  </w:t>
            </w:r>
          </w:p>
          <w:p w14:paraId="59E558CD" w14:textId="0CCA2D0B" w:rsidR="000653A8" w:rsidRDefault="00D17677" w:rsidP="00565E94">
            <w:pPr>
              <w:pStyle w:val="NormalWeb"/>
              <w:shd w:val="clear" w:color="auto" w:fill="FFFFFF"/>
              <w:jc w:val="both"/>
              <w:rPr>
                <w:rFonts w:ascii="Times" w:hAnsi="Times"/>
                <w:sz w:val="24"/>
                <w:lang w:val="en-GB"/>
              </w:rPr>
            </w:pPr>
            <w:r w:rsidRPr="00D17677">
              <w:rPr>
                <w:rFonts w:ascii="Times" w:hAnsi="Times"/>
                <w:sz w:val="24"/>
                <w:lang w:val="en-GB"/>
              </w:rPr>
              <w:t xml:space="preserve">The timing of finishing tasks </w:t>
            </w:r>
            <w:r w:rsidR="000653A8">
              <w:rPr>
                <w:rFonts w:ascii="Times" w:hAnsi="Times"/>
                <w:sz w:val="24"/>
                <w:lang w:val="en-GB"/>
              </w:rPr>
              <w:t xml:space="preserve">and user estimates of </w:t>
            </w:r>
            <w:r w:rsidR="00CF70BC">
              <w:rPr>
                <w:rFonts w:ascii="Times" w:hAnsi="Times"/>
                <w:sz w:val="24"/>
                <w:lang w:val="en-GB"/>
              </w:rPr>
              <w:t xml:space="preserve">values and </w:t>
            </w:r>
            <w:r w:rsidR="000653A8">
              <w:rPr>
                <w:rFonts w:ascii="Times" w:hAnsi="Times"/>
                <w:sz w:val="24"/>
                <w:lang w:val="en-GB"/>
              </w:rPr>
              <w:t xml:space="preserve">uncertainty </w:t>
            </w:r>
            <w:r w:rsidRPr="00D17677">
              <w:rPr>
                <w:rFonts w:ascii="Times" w:hAnsi="Times"/>
                <w:sz w:val="24"/>
                <w:lang w:val="en-GB"/>
              </w:rPr>
              <w:t>will be objective quantitative measure</w:t>
            </w:r>
            <w:r w:rsidR="000653A8">
              <w:rPr>
                <w:rFonts w:ascii="Times" w:hAnsi="Times"/>
                <w:sz w:val="24"/>
                <w:lang w:val="en-GB"/>
              </w:rPr>
              <w:t>s</w:t>
            </w:r>
            <w:r w:rsidRPr="00D17677">
              <w:rPr>
                <w:rFonts w:ascii="Times" w:hAnsi="Times"/>
                <w:sz w:val="24"/>
                <w:lang w:val="en-GB"/>
              </w:rPr>
              <w:t xml:space="preserve"> of performance; responses to rating questionnaires will give us subjective quantitative data such as the degree of user satisfaction with the interface and confidence about finishing tasks. The data will </w:t>
            </w:r>
            <w:r w:rsidR="00CF70BC">
              <w:rPr>
                <w:rFonts w:ascii="Times" w:hAnsi="Times"/>
                <w:sz w:val="24"/>
                <w:lang w:val="en-GB"/>
              </w:rPr>
              <w:t xml:space="preserve">also </w:t>
            </w:r>
            <w:r w:rsidRPr="00D17677">
              <w:rPr>
                <w:rFonts w:ascii="Times" w:hAnsi="Times"/>
                <w:sz w:val="24"/>
                <w:lang w:val="en-GB"/>
              </w:rPr>
              <w:t>give us information that will allow us to further refine our interface</w:t>
            </w:r>
            <w:r w:rsidR="000653A8">
              <w:rPr>
                <w:rFonts w:ascii="Times" w:hAnsi="Times"/>
                <w:sz w:val="24"/>
                <w:lang w:val="en-GB"/>
              </w:rPr>
              <w:t xml:space="preserve"> in future work</w:t>
            </w:r>
            <w:r w:rsidRPr="00D17677">
              <w:rPr>
                <w:rFonts w:ascii="Times" w:hAnsi="Times"/>
                <w:sz w:val="24"/>
                <w:lang w:val="en-GB"/>
              </w:rPr>
              <w:t xml:space="preserve">. </w:t>
            </w:r>
          </w:p>
          <w:p w14:paraId="60097857" w14:textId="497320BC" w:rsidR="00E2546A" w:rsidRDefault="00D17677" w:rsidP="00D76B4F">
            <w:pPr>
              <w:pStyle w:val="NormalWeb"/>
              <w:shd w:val="clear" w:color="auto" w:fill="FFFFFF"/>
              <w:jc w:val="both"/>
              <w:rPr>
                <w:rFonts w:ascii="Times" w:hAnsi="Times"/>
                <w:sz w:val="24"/>
              </w:rPr>
            </w:pPr>
            <w:r w:rsidRPr="00D17677">
              <w:rPr>
                <w:rFonts w:ascii="Times" w:hAnsi="Times"/>
                <w:sz w:val="24"/>
                <w:lang w:val="en-GB"/>
              </w:rPr>
              <w:t xml:space="preserve">Post-session </w:t>
            </w:r>
            <w:r w:rsidR="00403FA6">
              <w:rPr>
                <w:rFonts w:ascii="Times" w:hAnsi="Times"/>
                <w:sz w:val="24"/>
                <w:lang w:val="en-GB"/>
              </w:rPr>
              <w:t>questionnaires</w:t>
            </w:r>
            <w:r w:rsidRPr="00D17677">
              <w:rPr>
                <w:rFonts w:ascii="Times" w:hAnsi="Times"/>
                <w:sz w:val="24"/>
                <w:lang w:val="en-GB"/>
              </w:rPr>
              <w:t xml:space="preserve"> </w:t>
            </w:r>
            <w:r w:rsidR="00403FA6" w:rsidRPr="00046004">
              <w:rPr>
                <w:rFonts w:ascii="Times" w:hAnsi="Times"/>
                <w:sz w:val="24"/>
              </w:rPr>
              <w:t xml:space="preserve">(Appendix </w:t>
            </w:r>
            <w:r w:rsidR="00403FA6">
              <w:rPr>
                <w:rFonts w:ascii="Times" w:hAnsi="Times"/>
                <w:sz w:val="24"/>
              </w:rPr>
              <w:t>C</w:t>
            </w:r>
            <w:r w:rsidR="00403FA6" w:rsidRPr="00046004">
              <w:rPr>
                <w:rFonts w:ascii="Times" w:hAnsi="Times"/>
                <w:sz w:val="24"/>
              </w:rPr>
              <w:t>)</w:t>
            </w:r>
            <w:r w:rsidR="00403FA6">
              <w:rPr>
                <w:rFonts w:ascii="Times" w:hAnsi="Times"/>
                <w:sz w:val="24"/>
              </w:rPr>
              <w:t xml:space="preserve"> </w:t>
            </w:r>
            <w:r w:rsidRPr="00D17677">
              <w:rPr>
                <w:rFonts w:ascii="Times" w:hAnsi="Times"/>
                <w:sz w:val="24"/>
                <w:lang w:val="en-GB"/>
              </w:rPr>
              <w:t xml:space="preserve">will provide us with additional feedback, which might not be apparent in the previous data and will help us to </w:t>
            </w:r>
            <w:r w:rsidR="00D76B4F" w:rsidRPr="00D76B4F">
              <w:rPr>
                <w:rFonts w:ascii="Times" w:hAnsi="Times"/>
                <w:color w:val="000000" w:themeColor="text1"/>
                <w:sz w:val="24"/>
                <w:lang w:val="en-GB"/>
              </w:rPr>
              <w:t>understand the preference of a participant’s choices more comprehensively</w:t>
            </w:r>
            <w:r w:rsidRPr="00D17677">
              <w:rPr>
                <w:rFonts w:ascii="Times" w:hAnsi="Times"/>
                <w:sz w:val="24"/>
                <w:lang w:val="en-GB"/>
              </w:rPr>
              <w:t xml:space="preserve"> in terms of these </w:t>
            </w:r>
            <w:r w:rsidR="000653A8">
              <w:rPr>
                <w:rFonts w:ascii="Times" w:hAnsi="Times"/>
                <w:sz w:val="24"/>
                <w:lang w:val="en-GB"/>
              </w:rPr>
              <w:t>visualization</w:t>
            </w:r>
            <w:r w:rsidRPr="00D17677">
              <w:rPr>
                <w:rFonts w:ascii="Times" w:hAnsi="Times"/>
                <w:sz w:val="24"/>
                <w:lang w:val="en-GB"/>
              </w:rPr>
              <w:t xml:space="preserve"> techniques.  </w:t>
            </w:r>
            <w:r w:rsidR="001B0445">
              <w:rPr>
                <w:rFonts w:ascii="Times" w:hAnsi="Times"/>
                <w:sz w:val="24"/>
                <w:lang w:val="en-GB"/>
              </w:rPr>
              <w:t>The scoring method will be straightforward where e</w:t>
            </w:r>
            <w:r w:rsidR="00D76B4F">
              <w:rPr>
                <w:rFonts w:ascii="Times" w:hAnsi="Times"/>
                <w:sz w:val="24"/>
                <w:lang w:val="en-GB"/>
              </w:rPr>
              <w:t xml:space="preserve">ach question will carry 1 point </w:t>
            </w:r>
            <w:r w:rsidR="001B0445">
              <w:rPr>
                <w:rFonts w:ascii="Times" w:hAnsi="Times"/>
                <w:sz w:val="24"/>
                <w:lang w:val="en-GB"/>
              </w:rPr>
              <w:t>in</w:t>
            </w:r>
            <w:r w:rsidR="00D76B4F">
              <w:rPr>
                <w:rFonts w:ascii="Times" w:hAnsi="Times"/>
                <w:sz w:val="24"/>
                <w:lang w:val="en-GB"/>
              </w:rPr>
              <w:t xml:space="preserve"> every section.</w:t>
            </w:r>
          </w:p>
          <w:p w14:paraId="394F85EB" w14:textId="79698C31" w:rsidR="003B6B35" w:rsidRPr="00D76B4F" w:rsidRDefault="003B6B35" w:rsidP="00CD2691">
            <w:pPr>
              <w:pStyle w:val="NormalWeb"/>
              <w:shd w:val="clear" w:color="auto" w:fill="FFFFFF"/>
              <w:jc w:val="both"/>
              <w:rPr>
                <w:rFonts w:ascii="Times" w:hAnsi="Times"/>
                <w:color w:val="000000" w:themeColor="text1"/>
                <w:sz w:val="24"/>
              </w:rPr>
            </w:pPr>
            <w:r w:rsidRPr="003B6B35">
              <w:rPr>
                <w:rFonts w:ascii="Times" w:hAnsi="Times"/>
                <w:sz w:val="24"/>
              </w:rPr>
              <w:t>Participant responses will be com</w:t>
            </w:r>
            <w:r w:rsidRPr="00D17677">
              <w:rPr>
                <w:rFonts w:ascii="Times" w:hAnsi="Times"/>
                <w:sz w:val="24"/>
              </w:rPr>
              <w:t xml:space="preserve">pared and aggregated. Positive averaged scores for the approach will support the hypothesis that chromatic </w:t>
            </w:r>
            <w:r w:rsidR="003F0785" w:rsidRPr="00D17677">
              <w:rPr>
                <w:rFonts w:ascii="Times" w:hAnsi="Times"/>
                <w:sz w:val="24"/>
              </w:rPr>
              <w:t>aberration</w:t>
            </w:r>
            <w:r w:rsidRPr="00D17677">
              <w:rPr>
                <w:rFonts w:ascii="Times" w:hAnsi="Times"/>
                <w:sz w:val="24"/>
              </w:rPr>
              <w:t xml:space="preserve"> </w:t>
            </w:r>
            <w:r w:rsidR="00D17677" w:rsidRPr="00D76B4F">
              <w:rPr>
                <w:rFonts w:ascii="Times" w:hAnsi="Times"/>
                <w:sz w:val="24"/>
              </w:rPr>
              <w:t>is more useful for</w:t>
            </w:r>
            <w:r w:rsidRPr="00D17677">
              <w:rPr>
                <w:rFonts w:ascii="Times" w:hAnsi="Times"/>
                <w:sz w:val="24"/>
              </w:rPr>
              <w:t xml:space="preserve"> </w:t>
            </w:r>
            <w:r w:rsidR="003F0785" w:rsidRPr="00D17677">
              <w:rPr>
                <w:rFonts w:ascii="Times" w:hAnsi="Times"/>
                <w:sz w:val="24"/>
              </w:rPr>
              <w:t>uncertainty visualization</w:t>
            </w:r>
            <w:r w:rsidR="00D17677" w:rsidRPr="00D76B4F">
              <w:rPr>
                <w:rFonts w:ascii="Times" w:hAnsi="Times"/>
                <w:sz w:val="24"/>
              </w:rPr>
              <w:t xml:space="preserve"> over alternative</w:t>
            </w:r>
            <w:r w:rsidR="00D17677">
              <w:rPr>
                <w:rFonts w:ascii="Times" w:hAnsi="Times"/>
                <w:sz w:val="24"/>
              </w:rPr>
              <w:t>s</w:t>
            </w:r>
            <w:r w:rsidRPr="00D17677">
              <w:rPr>
                <w:rFonts w:ascii="Times" w:hAnsi="Times"/>
                <w:sz w:val="24"/>
              </w:rPr>
              <w:t xml:space="preserve">. </w:t>
            </w:r>
            <w:r w:rsidR="00D17677" w:rsidRPr="00D76B4F">
              <w:rPr>
                <w:rFonts w:ascii="Times" w:hAnsi="Times"/>
                <w:sz w:val="24"/>
              </w:rPr>
              <w:t xml:space="preserve"> </w:t>
            </w:r>
            <w:r w:rsidR="009113E0">
              <w:rPr>
                <w:rFonts w:ascii="Times" w:hAnsi="Times"/>
                <w:sz w:val="24"/>
              </w:rPr>
              <w:t xml:space="preserve"> More specifically, we will </w:t>
            </w:r>
            <w:r w:rsidR="009113E0" w:rsidRPr="006C0D4C">
              <w:rPr>
                <w:rFonts w:ascii="Times" w:hAnsi="Times"/>
                <w:color w:val="000000" w:themeColor="text1"/>
                <w:sz w:val="24"/>
              </w:rPr>
              <w:t xml:space="preserve">use the </w:t>
            </w:r>
            <w:r w:rsidR="009113E0" w:rsidRPr="00D76B4F">
              <w:rPr>
                <w:rFonts w:ascii="Times" w:hAnsi="Times"/>
                <w:sz w:val="24"/>
              </w:rPr>
              <w:t>Shapiro-Wilk normality test</w:t>
            </w:r>
            <w:r w:rsidR="009113E0">
              <w:rPr>
                <w:rFonts w:ascii="Times" w:hAnsi="Times"/>
                <w:color w:val="000000" w:themeColor="text1"/>
                <w:sz w:val="24"/>
              </w:rPr>
              <w:t xml:space="preserve"> [Shapiro &amp; Wilk 1965]</w:t>
            </w:r>
            <w:r w:rsidR="009113E0" w:rsidRPr="006C0D4C">
              <w:rPr>
                <w:rFonts w:ascii="Times" w:hAnsi="Times"/>
                <w:color w:val="000000" w:themeColor="text1"/>
                <w:sz w:val="24"/>
              </w:rPr>
              <w:t xml:space="preserve"> </w:t>
            </w:r>
            <w:r w:rsidR="009113E0" w:rsidRPr="006C0D4C">
              <w:rPr>
                <w:rFonts w:ascii="Times" w:hAnsi="Times"/>
                <w:color w:val="000000" w:themeColor="text1"/>
                <w:sz w:val="24"/>
              </w:rPr>
              <w:lastRenderedPageBreak/>
              <w:t xml:space="preserve">to determine if the responses followed a normal distribution. </w:t>
            </w:r>
            <w:r w:rsidR="00B155F7">
              <w:rPr>
                <w:rFonts w:ascii="Times" w:hAnsi="Times"/>
                <w:color w:val="000000" w:themeColor="text1"/>
                <w:sz w:val="24"/>
              </w:rPr>
              <w:t xml:space="preserve">For comparisons we will use standard t-tests. </w:t>
            </w:r>
          </w:p>
          <w:p w14:paraId="39106CA5" w14:textId="421A81A7" w:rsidR="00E2546A" w:rsidRPr="00046004" w:rsidRDefault="00E2546A" w:rsidP="00CD2691">
            <w:pPr>
              <w:pStyle w:val="NormalWeb"/>
              <w:shd w:val="clear" w:color="auto" w:fill="FFFFFF"/>
              <w:jc w:val="both"/>
              <w:rPr>
                <w:rFonts w:ascii="Times" w:hAnsi="Times"/>
                <w:sz w:val="24"/>
              </w:rPr>
            </w:pPr>
            <w:r w:rsidRPr="00046004">
              <w:rPr>
                <w:rFonts w:ascii="Times" w:hAnsi="Times"/>
                <w:sz w:val="24"/>
              </w:rPr>
              <w:t xml:space="preserve">Participants’ feedback is also requested in written form. This feedback, in addition to comments made by the user during the screenshare, will be used as suggestions for future work. </w:t>
            </w:r>
          </w:p>
          <w:p w14:paraId="5010FAE7" w14:textId="7CDAB3A8" w:rsidR="005E4117" w:rsidRPr="00046004" w:rsidRDefault="005E4117" w:rsidP="00A75C4D">
            <w:pPr>
              <w:rPr>
                <w:rFonts w:ascii="Times" w:hAnsi="Times"/>
              </w:rPr>
            </w:pPr>
          </w:p>
        </w:tc>
      </w:tr>
      <w:tr w:rsidR="005E4117" w:rsidRPr="00463DD8" w14:paraId="480C8D7F" w14:textId="77777777" w:rsidTr="005E4117">
        <w:trPr>
          <w:trHeight w:val="667"/>
        </w:trPr>
        <w:tc>
          <w:tcPr>
            <w:tcW w:w="9900" w:type="dxa"/>
          </w:tcPr>
          <w:p w14:paraId="78474F15" w14:textId="02480EF8" w:rsidR="005E4117" w:rsidRDefault="005E4117" w:rsidP="003E0BD1">
            <w:pPr>
              <w:ind w:left="582" w:hanging="582"/>
            </w:pPr>
            <w:r w:rsidRPr="00463DD8">
              <w:lastRenderedPageBreak/>
              <w:t>2</w:t>
            </w:r>
            <w:r>
              <w:t xml:space="preserve">.5.3 Describe any compensation </w:t>
            </w:r>
            <w:r w:rsidRPr="00463DD8">
              <w:t>that will be given to participants</w:t>
            </w:r>
            <w:r>
              <w:t xml:space="preserve"> and how this will be handled for participants who do not complete the </w:t>
            </w:r>
            <w:r w:rsidRPr="005B04C4">
              <w:t>study. Discuss any expenses participants are likely to incur and whether/how these will be reimbursed.</w:t>
            </w:r>
          </w:p>
          <w:p w14:paraId="78CD7CB8" w14:textId="5848D591" w:rsidR="00763CEB" w:rsidRPr="00825F93" w:rsidRDefault="00403FA6" w:rsidP="003E0BD1">
            <w:pPr>
              <w:pStyle w:val="NormalWeb"/>
              <w:shd w:val="clear" w:color="auto" w:fill="FFFFFF"/>
              <w:jc w:val="both"/>
              <w:rPr>
                <w:rFonts w:ascii="Times" w:hAnsi="Times"/>
                <w:color w:val="C00000"/>
                <w:sz w:val="24"/>
              </w:rPr>
            </w:pPr>
            <w:r w:rsidRPr="00825F93">
              <w:rPr>
                <w:rFonts w:ascii="Times" w:hAnsi="Times"/>
                <w:color w:val="C00000"/>
                <w:sz w:val="24"/>
              </w:rPr>
              <w:t xml:space="preserve">Every participant will receive compensation of </w:t>
            </w:r>
            <w:ins w:id="2" w:author="Rashid Islam" w:date="2022-02-12T09:50:00Z">
              <w:r w:rsidR="00213170">
                <w:rPr>
                  <w:rFonts w:ascii="Times" w:hAnsi="Times"/>
                  <w:color w:val="C00000"/>
                  <w:sz w:val="24"/>
                </w:rPr>
                <w:t>$</w:t>
              </w:r>
            </w:ins>
            <w:r w:rsidRPr="00825F93">
              <w:rPr>
                <w:rFonts w:ascii="Times" w:hAnsi="Times"/>
                <w:color w:val="C00000"/>
                <w:sz w:val="24"/>
              </w:rPr>
              <w:t>10</w:t>
            </w:r>
            <w:r w:rsidR="003E0BD1" w:rsidRPr="00825F93">
              <w:rPr>
                <w:rFonts w:ascii="Times" w:hAnsi="Times"/>
                <w:color w:val="C00000"/>
                <w:sz w:val="24"/>
              </w:rPr>
              <w:t xml:space="preserve"> (Walmart/Amazon </w:t>
            </w:r>
            <w:r w:rsidR="00EF60A4" w:rsidRPr="00825F93">
              <w:rPr>
                <w:rFonts w:ascii="Times" w:hAnsi="Times"/>
                <w:color w:val="C00000"/>
                <w:sz w:val="24"/>
              </w:rPr>
              <w:t xml:space="preserve">E-Gift </w:t>
            </w:r>
            <w:r w:rsidR="003E0BD1" w:rsidRPr="00825F93">
              <w:rPr>
                <w:rFonts w:ascii="Times" w:hAnsi="Times"/>
                <w:color w:val="C00000"/>
                <w:sz w:val="24"/>
              </w:rPr>
              <w:t>card)</w:t>
            </w:r>
            <w:r w:rsidRPr="00825F93">
              <w:rPr>
                <w:rFonts w:ascii="Times" w:hAnsi="Times"/>
                <w:color w:val="C00000"/>
                <w:sz w:val="24"/>
              </w:rPr>
              <w:t xml:space="preserve"> from the researcher after the study. The compensation will be given even if the participant does not finish the study. </w:t>
            </w:r>
            <w:r w:rsidR="004E6740" w:rsidRPr="00825F93">
              <w:rPr>
                <w:rFonts w:ascii="Times" w:hAnsi="Times"/>
                <w:color w:val="C00000"/>
                <w:sz w:val="24"/>
              </w:rPr>
              <w:t>The gift-card will be sen</w:t>
            </w:r>
            <w:r w:rsidR="00782AAD" w:rsidRPr="00825F93">
              <w:rPr>
                <w:rFonts w:ascii="Times" w:hAnsi="Times"/>
                <w:color w:val="C00000"/>
                <w:sz w:val="24"/>
              </w:rPr>
              <w:t>t</w:t>
            </w:r>
            <w:r w:rsidR="004E6740" w:rsidRPr="00825F93">
              <w:rPr>
                <w:rFonts w:ascii="Times" w:hAnsi="Times"/>
                <w:color w:val="C00000"/>
                <w:sz w:val="24"/>
              </w:rPr>
              <w:t xml:space="preserve"> to their email</w:t>
            </w:r>
            <w:r w:rsidRPr="00825F93">
              <w:rPr>
                <w:rFonts w:ascii="Times" w:hAnsi="Times"/>
                <w:color w:val="C00000"/>
                <w:sz w:val="24"/>
              </w:rPr>
              <w:t xml:space="preserve"> and there won’t be any other expenses in the study.</w:t>
            </w:r>
            <w:ins w:id="3" w:author="Rashid Islam" w:date="2022-02-12T07:48:00Z">
              <w:r w:rsidR="00803B72">
                <w:rPr>
                  <w:rFonts w:ascii="Times" w:hAnsi="Times"/>
                  <w:color w:val="C00000"/>
                  <w:sz w:val="24"/>
                </w:rPr>
                <w:t xml:space="preserve"> </w:t>
              </w:r>
            </w:ins>
            <w:r w:rsidR="00803B72">
              <w:rPr>
                <w:rFonts w:ascii="Times" w:hAnsi="Times"/>
                <w:color w:val="C00000"/>
                <w:sz w:val="24"/>
              </w:rPr>
              <w:t>Since the gift-card will be provided through email</w:t>
            </w:r>
            <w:ins w:id="4" w:author="Rashid Islam" w:date="2022-02-12T07:50:00Z">
              <w:r w:rsidR="00803B72">
                <w:rPr>
                  <w:rFonts w:ascii="Times" w:hAnsi="Times"/>
                  <w:color w:val="C00000"/>
                  <w:sz w:val="24"/>
                </w:rPr>
                <w:t>,</w:t>
              </w:r>
            </w:ins>
            <w:r w:rsidR="00803B72">
              <w:rPr>
                <w:rFonts w:ascii="Times" w:hAnsi="Times"/>
                <w:color w:val="C00000"/>
                <w:sz w:val="24"/>
              </w:rPr>
              <w:t xml:space="preserve"> there will be automatic history in mailbox and hence no need to sign of participant payment receipt.</w:t>
            </w:r>
          </w:p>
          <w:p w14:paraId="6E016F02" w14:textId="168148AB" w:rsidR="009C41E5" w:rsidRPr="00565E94" w:rsidRDefault="009C41E5" w:rsidP="00763CEB">
            <w:pPr>
              <w:pStyle w:val="NormalWeb"/>
              <w:shd w:val="clear" w:color="auto" w:fill="FFFFFF"/>
              <w:rPr>
                <w:rFonts w:ascii="Times" w:hAnsi="Times"/>
                <w:sz w:val="24"/>
              </w:rPr>
            </w:pPr>
          </w:p>
        </w:tc>
      </w:tr>
    </w:tbl>
    <w:p w14:paraId="20BE4D86" w14:textId="77777777" w:rsidR="00912A28" w:rsidRPr="00463DD8" w:rsidRDefault="00912A28" w:rsidP="00216B43"/>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912A28" w:rsidRPr="00463DD8" w14:paraId="7F6139FD" w14:textId="77777777" w:rsidTr="006446B5">
        <w:tc>
          <w:tcPr>
            <w:tcW w:w="9900" w:type="dxa"/>
            <w:shd w:val="clear" w:color="auto" w:fill="F2F2F2" w:themeFill="background1" w:themeFillShade="F2"/>
          </w:tcPr>
          <w:p w14:paraId="3FB0DED4" w14:textId="720E424D" w:rsidR="001D0470" w:rsidRPr="00A94911" w:rsidRDefault="008474CD" w:rsidP="005558E1">
            <w:r w:rsidRPr="006446B5">
              <w:rPr>
                <w:b/>
              </w:rPr>
              <w:t>2.</w:t>
            </w:r>
            <w:r w:rsidR="00762F67" w:rsidRPr="006446B5">
              <w:rPr>
                <w:b/>
              </w:rPr>
              <w:t>6</w:t>
            </w:r>
            <w:r w:rsidR="00D02825">
              <w:t xml:space="preserve"> </w:t>
            </w:r>
            <w:r w:rsidR="00D02825" w:rsidRPr="00E07F60">
              <w:rPr>
                <w:b/>
                <w:bCs/>
              </w:rPr>
              <w:t xml:space="preserve">Privacy </w:t>
            </w:r>
            <w:r w:rsidR="00A83296" w:rsidRPr="00E07F60">
              <w:rPr>
                <w:b/>
                <w:bCs/>
              </w:rPr>
              <w:t xml:space="preserve">and </w:t>
            </w:r>
            <w:r w:rsidR="00D02825" w:rsidRPr="00E07F60">
              <w:rPr>
                <w:b/>
                <w:bCs/>
              </w:rPr>
              <w:t>confidentiality</w:t>
            </w:r>
            <w:r w:rsidR="00912A28" w:rsidRPr="00463DD8">
              <w:t xml:space="preserve"> </w:t>
            </w:r>
          </w:p>
        </w:tc>
      </w:tr>
      <w:tr w:rsidR="005E4117" w:rsidRPr="00463DD8" w14:paraId="7F7E0FE0" w14:textId="77777777" w:rsidTr="009756CC">
        <w:trPr>
          <w:trHeight w:val="2250"/>
        </w:trPr>
        <w:tc>
          <w:tcPr>
            <w:tcW w:w="9900" w:type="dxa"/>
          </w:tcPr>
          <w:p w14:paraId="67A0D9B5" w14:textId="64A50747" w:rsidR="004414F2" w:rsidRPr="00046004" w:rsidRDefault="005E4117" w:rsidP="002B0D0B">
            <w:pPr>
              <w:ind w:left="582" w:hanging="582"/>
              <w:rPr>
                <w:rFonts w:ascii="Times" w:hAnsi="Times" w:cstheme="minorHAnsi"/>
                <w:szCs w:val="22"/>
              </w:rPr>
            </w:pPr>
            <w:r w:rsidRPr="00046004">
              <w:rPr>
                <w:rFonts w:ascii="Times" w:hAnsi="Times" w:cstheme="minorHAnsi"/>
                <w:szCs w:val="22"/>
              </w:rPr>
              <w:t xml:space="preserve">2.6.1 </w:t>
            </w:r>
            <w:bookmarkStart w:id="5" w:name="_Hlk18410082"/>
          </w:p>
          <w:p w14:paraId="02977F02" w14:textId="77777777" w:rsidR="006D5B18" w:rsidRPr="00046004" w:rsidRDefault="004414F2" w:rsidP="002B0D0B">
            <w:pPr>
              <w:ind w:left="582" w:hanging="582"/>
              <w:rPr>
                <w:rFonts w:ascii="Times" w:hAnsi="Times" w:cstheme="minorHAnsi"/>
                <w:szCs w:val="22"/>
              </w:rPr>
            </w:pPr>
            <w:r w:rsidRPr="00046004">
              <w:rPr>
                <w:rFonts w:ascii="Times" w:hAnsi="Times" w:cstheme="minorHAnsi"/>
                <w:szCs w:val="22"/>
              </w:rPr>
              <w:t xml:space="preserve">A) </w:t>
            </w:r>
            <w:r w:rsidR="00231454" w:rsidRPr="00046004">
              <w:rPr>
                <w:rFonts w:ascii="Times" w:hAnsi="Times" w:cstheme="minorHAnsi"/>
                <w:szCs w:val="22"/>
              </w:rPr>
              <w:t>Describe who will have knowledge of participants’ identities</w:t>
            </w:r>
            <w:r w:rsidR="006D5B18" w:rsidRPr="00046004">
              <w:rPr>
                <w:rFonts w:ascii="Times" w:hAnsi="Times" w:cstheme="minorHAnsi"/>
                <w:szCs w:val="22"/>
              </w:rPr>
              <w:t>.</w:t>
            </w:r>
          </w:p>
          <w:p w14:paraId="53133281" w14:textId="58DCC03D" w:rsidR="004414F2" w:rsidRPr="00046004" w:rsidRDefault="00452F52" w:rsidP="00452F52">
            <w:pPr>
              <w:pStyle w:val="NormalWeb"/>
              <w:shd w:val="clear" w:color="auto" w:fill="FFFFFF"/>
              <w:rPr>
                <w:rFonts w:ascii="Times" w:hAnsi="Times"/>
                <w:sz w:val="24"/>
              </w:rPr>
            </w:pPr>
            <w:r w:rsidRPr="00046004">
              <w:rPr>
                <w:rFonts w:ascii="Times" w:hAnsi="Times"/>
                <w:szCs w:val="22"/>
              </w:rPr>
              <w:t xml:space="preserve">Only the researcher will know the relationship between participant’s name and unique participant IDs. </w:t>
            </w:r>
          </w:p>
          <w:p w14:paraId="7307CD78" w14:textId="597902D4" w:rsidR="00A51B0B" w:rsidRPr="00046004" w:rsidRDefault="004414F2" w:rsidP="009C3487">
            <w:pPr>
              <w:widowControl w:val="0"/>
              <w:autoSpaceDE w:val="0"/>
              <w:autoSpaceDN w:val="0"/>
              <w:adjustRightInd w:val="0"/>
              <w:ind w:left="342" w:hanging="342"/>
              <w:rPr>
                <w:rFonts w:ascii="Times" w:hAnsi="Times" w:cstheme="minorHAnsi"/>
                <w:szCs w:val="22"/>
              </w:rPr>
            </w:pPr>
            <w:r w:rsidRPr="00046004">
              <w:rPr>
                <w:rFonts w:ascii="Times" w:hAnsi="Times" w:cstheme="minorHAnsi"/>
                <w:szCs w:val="22"/>
              </w:rPr>
              <w:t xml:space="preserve">B) </w:t>
            </w:r>
            <w:r w:rsidR="00A51B0B" w:rsidRPr="00046004">
              <w:rPr>
                <w:rFonts w:ascii="Times" w:hAnsi="Times" w:cstheme="minorHAnsi"/>
                <w:szCs w:val="22"/>
              </w:rPr>
              <w:t>Describe the level of identifiability of the study data (</w:t>
            </w:r>
            <w:bookmarkStart w:id="6" w:name="_Hlk20834429"/>
            <w:r w:rsidR="00A51B0B" w:rsidRPr="00046004">
              <w:rPr>
                <w:rFonts w:ascii="Times" w:hAnsi="Times" w:cstheme="minorHAnsi"/>
                <w:szCs w:val="22"/>
              </w:rPr>
              <w:t>anonymous, anonymized, de-identified/coded, identifying</w:t>
            </w:r>
            <w:bookmarkEnd w:id="6"/>
            <w:r w:rsidR="00A51B0B" w:rsidRPr="00046004">
              <w:rPr>
                <w:rFonts w:ascii="Times" w:hAnsi="Times" w:cstheme="minorHAnsi"/>
                <w:szCs w:val="22"/>
              </w:rPr>
              <w:t xml:space="preserve">) (see </w:t>
            </w:r>
            <w:hyperlink r:id="rId17" w:anchor="a" w:history="1">
              <w:r w:rsidR="00A51B0B" w:rsidRPr="00046004">
                <w:rPr>
                  <w:rStyle w:val="Hyperlink"/>
                  <w:rFonts w:ascii="Times" w:hAnsi="Times" w:cstheme="minorHAnsi"/>
                  <w:szCs w:val="22"/>
                </w:rPr>
                <w:t>TCPS Chapter 5A – types of information</w:t>
              </w:r>
            </w:hyperlink>
            <w:r w:rsidR="009C3487" w:rsidRPr="00046004">
              <w:rPr>
                <w:rFonts w:ascii="Times" w:hAnsi="Times" w:cstheme="minorHAnsi"/>
                <w:szCs w:val="22"/>
              </w:rPr>
              <w:t xml:space="preserve"> for definitions</w:t>
            </w:r>
            <w:r w:rsidR="00A51B0B" w:rsidRPr="00046004">
              <w:rPr>
                <w:rFonts w:ascii="Times" w:hAnsi="Times" w:cstheme="minorHAnsi"/>
                <w:szCs w:val="22"/>
              </w:rPr>
              <w:t>).</w:t>
            </w:r>
          </w:p>
          <w:p w14:paraId="394F2D0C" w14:textId="1F802E93" w:rsidR="004414F2" w:rsidRPr="00565E94" w:rsidRDefault="00452F52" w:rsidP="00452F52">
            <w:pPr>
              <w:pStyle w:val="NormalWeb"/>
              <w:shd w:val="clear" w:color="auto" w:fill="FFFFFF"/>
              <w:rPr>
                <w:rFonts w:ascii="Times" w:hAnsi="Times"/>
                <w:sz w:val="24"/>
              </w:rPr>
            </w:pPr>
            <w:r w:rsidRPr="00565E94">
              <w:rPr>
                <w:rFonts w:ascii="Times" w:hAnsi="Times"/>
                <w:sz w:val="24"/>
              </w:rPr>
              <w:t xml:space="preserve">Data from this study will be associated to participants IDs (Coded Information). </w:t>
            </w:r>
          </w:p>
          <w:p w14:paraId="2CCAEEBB" w14:textId="77777777" w:rsidR="00452F52" w:rsidRPr="00046004" w:rsidRDefault="00452F52" w:rsidP="00A51B0B">
            <w:pPr>
              <w:rPr>
                <w:rFonts w:ascii="Times" w:hAnsi="Times" w:cstheme="minorHAnsi"/>
                <w:szCs w:val="22"/>
              </w:rPr>
            </w:pPr>
          </w:p>
          <w:p w14:paraId="2D7FF622" w14:textId="7A0979B0" w:rsidR="004414F2" w:rsidRPr="00046004" w:rsidRDefault="00A51B0B" w:rsidP="009C3487">
            <w:pPr>
              <w:ind w:left="342" w:hanging="342"/>
              <w:rPr>
                <w:rFonts w:ascii="Times" w:hAnsi="Times" w:cstheme="minorHAnsi"/>
                <w:szCs w:val="22"/>
                <w:lang w:val="en-CA"/>
              </w:rPr>
            </w:pPr>
            <w:r w:rsidRPr="00046004">
              <w:rPr>
                <w:rFonts w:ascii="Times" w:hAnsi="Times" w:cstheme="minorHAnsi"/>
                <w:szCs w:val="22"/>
              </w:rPr>
              <w:t>C</w:t>
            </w:r>
            <w:r w:rsidR="004414F2" w:rsidRPr="00046004">
              <w:rPr>
                <w:rFonts w:ascii="Times" w:hAnsi="Times" w:cstheme="minorHAnsi"/>
                <w:szCs w:val="22"/>
              </w:rPr>
              <w:t xml:space="preserve">) </w:t>
            </w:r>
            <w:r w:rsidR="004414F2" w:rsidRPr="00046004">
              <w:rPr>
                <w:rFonts w:ascii="Times" w:hAnsi="Times" w:cstheme="minorHAnsi"/>
                <w:szCs w:val="22"/>
                <w:lang w:val="en-CA"/>
              </w:rPr>
              <w:t xml:space="preserve">Specify which members of the research team </w:t>
            </w:r>
            <w:r w:rsidR="009C3487" w:rsidRPr="00046004">
              <w:rPr>
                <w:rFonts w:ascii="Times" w:hAnsi="Times" w:cstheme="minorHAnsi"/>
                <w:szCs w:val="22"/>
                <w:lang w:val="en-CA"/>
              </w:rPr>
              <w:t xml:space="preserve">(or others) </w:t>
            </w:r>
            <w:r w:rsidR="004414F2" w:rsidRPr="00046004">
              <w:rPr>
                <w:rFonts w:ascii="Times" w:hAnsi="Times" w:cstheme="minorHAnsi"/>
                <w:szCs w:val="22"/>
                <w:lang w:val="en-CA"/>
              </w:rPr>
              <w:t xml:space="preserve">will have access to </w:t>
            </w:r>
            <w:r w:rsidR="006D5B18" w:rsidRPr="00046004">
              <w:rPr>
                <w:rFonts w:ascii="Times" w:hAnsi="Times" w:cstheme="minorHAnsi"/>
                <w:szCs w:val="22"/>
                <w:lang w:val="en-CA"/>
              </w:rPr>
              <w:t>participants</w:t>
            </w:r>
            <w:r w:rsidR="009C3487" w:rsidRPr="00046004">
              <w:rPr>
                <w:rFonts w:ascii="Times" w:hAnsi="Times" w:cstheme="minorHAnsi"/>
                <w:szCs w:val="22"/>
                <w:lang w:val="en-CA"/>
              </w:rPr>
              <w:t>’</w:t>
            </w:r>
            <w:r w:rsidR="006D5B18" w:rsidRPr="00046004">
              <w:rPr>
                <w:rFonts w:ascii="Times" w:hAnsi="Times" w:cstheme="minorHAnsi"/>
                <w:szCs w:val="22"/>
                <w:lang w:val="en-CA"/>
              </w:rPr>
              <w:t xml:space="preserve"> data and for what purpose</w:t>
            </w:r>
            <w:r w:rsidR="004414F2" w:rsidRPr="00046004">
              <w:rPr>
                <w:rFonts w:ascii="Times" w:hAnsi="Times" w:cstheme="minorHAnsi"/>
                <w:szCs w:val="22"/>
                <w:lang w:val="en-CA"/>
              </w:rPr>
              <w:t>.</w:t>
            </w:r>
          </w:p>
          <w:p w14:paraId="4012C3C6" w14:textId="77777777" w:rsidR="00403FA6" w:rsidRDefault="00403FA6" w:rsidP="009C3487">
            <w:pPr>
              <w:ind w:left="342" w:hanging="342"/>
              <w:rPr>
                <w:rFonts w:ascii="Times" w:hAnsi="Times"/>
                <w:szCs w:val="22"/>
              </w:rPr>
            </w:pPr>
          </w:p>
          <w:p w14:paraId="588E42A2" w14:textId="775CD98C" w:rsidR="00452F52" w:rsidRPr="00046004" w:rsidRDefault="00452F52" w:rsidP="009C3487">
            <w:pPr>
              <w:ind w:left="342" w:hanging="342"/>
              <w:rPr>
                <w:rFonts w:ascii="Times" w:hAnsi="Times" w:cstheme="minorHAnsi"/>
                <w:szCs w:val="22"/>
              </w:rPr>
            </w:pPr>
            <w:r w:rsidRPr="00046004">
              <w:rPr>
                <w:rFonts w:ascii="Times" w:hAnsi="Times"/>
                <w:szCs w:val="22"/>
              </w:rPr>
              <w:t>Project supervisor might have access on participants information for validation and justify their achievement with their qualification. In other word</w:t>
            </w:r>
            <w:r w:rsidR="001F2A72">
              <w:rPr>
                <w:rFonts w:ascii="Times" w:hAnsi="Times"/>
                <w:szCs w:val="22"/>
              </w:rPr>
              <w:t>s,</w:t>
            </w:r>
            <w:r w:rsidRPr="00046004">
              <w:rPr>
                <w:rFonts w:ascii="Times" w:hAnsi="Times"/>
                <w:szCs w:val="22"/>
              </w:rPr>
              <w:t xml:space="preserve"> to </w:t>
            </w:r>
            <w:r w:rsidR="001F2A72">
              <w:rPr>
                <w:rFonts w:ascii="Times" w:hAnsi="Times"/>
                <w:szCs w:val="22"/>
              </w:rPr>
              <w:t>justify</w:t>
            </w:r>
            <w:r w:rsidRPr="00046004">
              <w:rPr>
                <w:rFonts w:ascii="Times" w:hAnsi="Times"/>
                <w:szCs w:val="22"/>
              </w:rPr>
              <w:t xml:space="preserve"> how much the educational background or knowledge level helps to answer the questionnaire properly.</w:t>
            </w:r>
          </w:p>
          <w:p w14:paraId="6426AA7F" w14:textId="77777777" w:rsidR="004414F2" w:rsidRPr="009C3487" w:rsidRDefault="004414F2" w:rsidP="00A51B0B">
            <w:pPr>
              <w:rPr>
                <w:rFonts w:cstheme="minorHAnsi"/>
                <w:szCs w:val="22"/>
              </w:rPr>
            </w:pPr>
          </w:p>
          <w:p w14:paraId="1DA20380" w14:textId="76452AF6" w:rsidR="00366116" w:rsidRPr="00046004" w:rsidRDefault="00A51B0B" w:rsidP="009C3487">
            <w:pPr>
              <w:widowControl w:val="0"/>
              <w:autoSpaceDE w:val="0"/>
              <w:autoSpaceDN w:val="0"/>
              <w:adjustRightInd w:val="0"/>
              <w:ind w:left="342" w:hanging="342"/>
              <w:rPr>
                <w:rFonts w:ascii="Times" w:hAnsi="Times" w:cstheme="minorHAnsi"/>
              </w:rPr>
            </w:pPr>
            <w:r w:rsidRPr="009C3487">
              <w:rPr>
                <w:rFonts w:cstheme="minorHAnsi"/>
                <w:szCs w:val="22"/>
              </w:rPr>
              <w:t>D</w:t>
            </w:r>
            <w:r w:rsidR="004414F2" w:rsidRPr="009C3487">
              <w:rPr>
                <w:rFonts w:cstheme="minorHAnsi"/>
                <w:szCs w:val="22"/>
              </w:rPr>
              <w:t xml:space="preserve">) </w:t>
            </w:r>
            <w:r w:rsidR="00366116">
              <w:rPr>
                <w:rFonts w:cstheme="minorHAnsi"/>
                <w:szCs w:val="22"/>
              </w:rPr>
              <w:t>D</w:t>
            </w:r>
            <w:r w:rsidR="002B0D0B" w:rsidRPr="009C3487">
              <w:rPr>
                <w:rFonts w:cstheme="minorHAnsi"/>
                <w:szCs w:val="22"/>
              </w:rPr>
              <w:t xml:space="preserve">escribe </w:t>
            </w:r>
            <w:r w:rsidR="00366116">
              <w:rPr>
                <w:rFonts w:cstheme="minorHAnsi"/>
                <w:szCs w:val="22"/>
              </w:rPr>
              <w:t>measures to ensure privacy and confidentiality</w:t>
            </w:r>
            <w:r w:rsidR="00366116" w:rsidRPr="009C3487">
              <w:rPr>
                <w:rFonts w:cstheme="minorHAnsi"/>
                <w:szCs w:val="22"/>
              </w:rPr>
              <w:t xml:space="preserve"> </w:t>
            </w:r>
            <w:r w:rsidR="00366116">
              <w:rPr>
                <w:rFonts w:cstheme="minorHAnsi"/>
                <w:szCs w:val="22"/>
              </w:rPr>
              <w:t>of</w:t>
            </w:r>
            <w:r w:rsidR="002B0D0B" w:rsidRPr="009C3487">
              <w:rPr>
                <w:rFonts w:cstheme="minorHAnsi"/>
                <w:szCs w:val="22"/>
              </w:rPr>
              <w:t xml:space="preserve"> </w:t>
            </w:r>
            <w:r w:rsidR="00231454" w:rsidRPr="009C3487">
              <w:rPr>
                <w:rFonts w:cstheme="minorHAnsi"/>
                <w:szCs w:val="22"/>
              </w:rPr>
              <w:t>study documents</w:t>
            </w:r>
            <w:r w:rsidR="00401D32" w:rsidRPr="009C3487">
              <w:rPr>
                <w:rFonts w:cstheme="minorHAnsi"/>
                <w:szCs w:val="22"/>
              </w:rPr>
              <w:t xml:space="preserve"> </w:t>
            </w:r>
            <w:r w:rsidR="00231454" w:rsidRPr="009C3487">
              <w:rPr>
                <w:rFonts w:cstheme="minorHAnsi"/>
                <w:szCs w:val="22"/>
              </w:rPr>
              <w:t xml:space="preserve">and </w:t>
            </w:r>
            <w:r w:rsidR="00366116">
              <w:rPr>
                <w:rFonts w:cstheme="minorHAnsi"/>
                <w:szCs w:val="22"/>
              </w:rPr>
              <w:t xml:space="preserve">participant </w:t>
            </w:r>
            <w:r w:rsidR="002B0D0B" w:rsidRPr="009C3487">
              <w:rPr>
                <w:rFonts w:cstheme="minorHAnsi"/>
                <w:szCs w:val="22"/>
              </w:rPr>
              <w:t>data</w:t>
            </w:r>
            <w:r w:rsidR="00366116">
              <w:rPr>
                <w:rFonts w:cstheme="minorHAnsi"/>
                <w:szCs w:val="22"/>
              </w:rPr>
              <w:t xml:space="preserve"> </w:t>
            </w:r>
            <w:r w:rsidR="00366116" w:rsidRPr="00046004">
              <w:rPr>
                <w:rFonts w:ascii="Times" w:hAnsi="Times" w:cstheme="minorHAnsi"/>
              </w:rPr>
              <w:t>during the data collection and analysis phase</w:t>
            </w:r>
            <w:bookmarkEnd w:id="5"/>
            <w:r w:rsidR="00361F8D" w:rsidRPr="00046004">
              <w:rPr>
                <w:rFonts w:ascii="Times" w:hAnsi="Times" w:cstheme="minorHAnsi"/>
              </w:rPr>
              <w:t>.</w:t>
            </w:r>
            <w:r w:rsidR="002B0D0B" w:rsidRPr="00046004">
              <w:rPr>
                <w:rFonts w:ascii="Times" w:hAnsi="Times" w:cstheme="minorHAnsi"/>
              </w:rPr>
              <w:t xml:space="preserve"> </w:t>
            </w:r>
            <w:r w:rsidR="00361F8D" w:rsidRPr="00046004">
              <w:rPr>
                <w:rFonts w:ascii="Times" w:hAnsi="Times" w:cstheme="minorHAnsi"/>
              </w:rPr>
              <w:t>[Note that plans for long term storage will be covered in 2.6.2]</w:t>
            </w:r>
          </w:p>
          <w:p w14:paraId="5F0DDDE2" w14:textId="23D5E817" w:rsidR="00361F8D" w:rsidRPr="00046004" w:rsidRDefault="00366116" w:rsidP="00DE0B95">
            <w:pPr>
              <w:pStyle w:val="ListParagraph"/>
              <w:widowControl w:val="0"/>
              <w:numPr>
                <w:ilvl w:val="0"/>
                <w:numId w:val="1"/>
              </w:numPr>
              <w:autoSpaceDE w:val="0"/>
              <w:autoSpaceDN w:val="0"/>
              <w:adjustRightInd w:val="0"/>
              <w:spacing w:after="0" w:line="240" w:lineRule="auto"/>
              <w:rPr>
                <w:rFonts w:ascii="Times" w:hAnsi="Times" w:cstheme="minorHAnsi"/>
                <w:sz w:val="24"/>
              </w:rPr>
            </w:pPr>
            <w:r w:rsidRPr="00046004">
              <w:rPr>
                <w:rFonts w:ascii="Times" w:hAnsi="Times" w:cstheme="minorHAnsi"/>
                <w:sz w:val="24"/>
              </w:rPr>
              <w:t>Address</w:t>
            </w:r>
            <w:r w:rsidR="00361F8D" w:rsidRPr="00046004">
              <w:rPr>
                <w:rFonts w:ascii="Times" w:hAnsi="Times" w:cstheme="minorHAnsi"/>
                <w:sz w:val="24"/>
              </w:rPr>
              <w:t>:</w:t>
            </w:r>
            <w:r w:rsidRPr="00046004">
              <w:rPr>
                <w:rFonts w:ascii="Times" w:hAnsi="Times" w:cstheme="minorHAnsi"/>
                <w:sz w:val="24"/>
              </w:rPr>
              <w:t xml:space="preserve"> </w:t>
            </w:r>
            <w:r w:rsidR="00E07F60" w:rsidRPr="00046004">
              <w:rPr>
                <w:rFonts w:ascii="Times" w:hAnsi="Times" w:cstheme="minorHAnsi"/>
                <w:sz w:val="24"/>
              </w:rPr>
              <w:t xml:space="preserve">handling </w:t>
            </w:r>
            <w:r w:rsidRPr="00046004">
              <w:rPr>
                <w:rFonts w:ascii="Times" w:hAnsi="Times" w:cstheme="minorHAnsi"/>
                <w:sz w:val="24"/>
              </w:rPr>
              <w:t xml:space="preserve">of </w:t>
            </w:r>
            <w:r w:rsidR="00361F8D" w:rsidRPr="00046004">
              <w:rPr>
                <w:rFonts w:ascii="Times" w:hAnsi="Times" w:cstheme="minorHAnsi"/>
                <w:sz w:val="24"/>
              </w:rPr>
              <w:t>documents/</w:t>
            </w:r>
            <w:r w:rsidRPr="00046004">
              <w:rPr>
                <w:rFonts w:ascii="Times" w:hAnsi="Times" w:cstheme="minorHAnsi"/>
                <w:sz w:val="24"/>
              </w:rPr>
              <w:t>data during data collection</w:t>
            </w:r>
            <w:r w:rsidR="00361F8D" w:rsidRPr="00046004">
              <w:rPr>
                <w:rFonts w:ascii="Times" w:hAnsi="Times" w:cstheme="minorHAnsi"/>
                <w:sz w:val="24"/>
              </w:rPr>
              <w:t>;</w:t>
            </w:r>
            <w:r w:rsidRPr="00046004">
              <w:rPr>
                <w:rFonts w:ascii="Times" w:hAnsi="Times" w:cstheme="minorHAnsi"/>
                <w:sz w:val="24"/>
              </w:rPr>
              <w:t xml:space="preserve"> transportation or transfer </w:t>
            </w:r>
            <w:r w:rsidR="00361F8D" w:rsidRPr="00046004">
              <w:rPr>
                <w:rFonts w:ascii="Times" w:hAnsi="Times" w:cstheme="minorHAnsi"/>
                <w:sz w:val="24"/>
              </w:rPr>
              <w:t>of documents/data;</w:t>
            </w:r>
            <w:r w:rsidRPr="00046004">
              <w:rPr>
                <w:rFonts w:ascii="Times" w:hAnsi="Times" w:cstheme="minorHAnsi"/>
                <w:sz w:val="24"/>
              </w:rPr>
              <w:t xml:space="preserve"> </w:t>
            </w:r>
            <w:r w:rsidR="00361F8D" w:rsidRPr="00046004">
              <w:rPr>
                <w:rFonts w:ascii="Times" w:hAnsi="Times" w:cstheme="minorHAnsi"/>
                <w:sz w:val="24"/>
              </w:rPr>
              <w:t>storage of documents/</w:t>
            </w:r>
            <w:r w:rsidRPr="00046004">
              <w:rPr>
                <w:rFonts w:ascii="Times" w:hAnsi="Times" w:cstheme="minorHAnsi"/>
                <w:sz w:val="24"/>
              </w:rPr>
              <w:t xml:space="preserve">data </w:t>
            </w:r>
            <w:r w:rsidR="00361F8D" w:rsidRPr="00046004">
              <w:rPr>
                <w:rFonts w:ascii="Times" w:hAnsi="Times" w:cstheme="minorHAnsi"/>
                <w:sz w:val="24"/>
              </w:rPr>
              <w:t>(</w:t>
            </w:r>
            <w:r w:rsidRPr="00046004">
              <w:rPr>
                <w:rFonts w:ascii="Times" w:hAnsi="Times" w:cstheme="minorHAnsi"/>
                <w:sz w:val="24"/>
              </w:rPr>
              <w:t>during the study</w:t>
            </w:r>
            <w:r w:rsidR="00361F8D" w:rsidRPr="00046004">
              <w:rPr>
                <w:rFonts w:ascii="Times" w:hAnsi="Times" w:cstheme="minorHAnsi"/>
                <w:sz w:val="24"/>
              </w:rPr>
              <w:t>).</w:t>
            </w:r>
            <w:r w:rsidRPr="00046004">
              <w:rPr>
                <w:rFonts w:ascii="Times" w:hAnsi="Times" w:cstheme="minorHAnsi"/>
                <w:sz w:val="24"/>
              </w:rPr>
              <w:t xml:space="preserve"> </w:t>
            </w:r>
          </w:p>
          <w:p w14:paraId="28FB639C" w14:textId="2CB41F6A" w:rsidR="00366116" w:rsidRPr="00046004" w:rsidRDefault="00361F8D" w:rsidP="00DE0B95">
            <w:pPr>
              <w:pStyle w:val="ListParagraph"/>
              <w:widowControl w:val="0"/>
              <w:numPr>
                <w:ilvl w:val="0"/>
                <w:numId w:val="1"/>
              </w:numPr>
              <w:autoSpaceDE w:val="0"/>
              <w:autoSpaceDN w:val="0"/>
              <w:adjustRightInd w:val="0"/>
              <w:spacing w:after="0" w:line="240" w:lineRule="auto"/>
              <w:rPr>
                <w:rFonts w:ascii="Times" w:hAnsi="Times" w:cstheme="minorHAnsi"/>
                <w:sz w:val="24"/>
              </w:rPr>
            </w:pPr>
            <w:r w:rsidRPr="00046004">
              <w:rPr>
                <w:rFonts w:ascii="Times" w:hAnsi="Times" w:cstheme="minorHAnsi"/>
                <w:sz w:val="24"/>
              </w:rPr>
              <w:t>If a key-code will be maintained</w:t>
            </w:r>
            <w:r w:rsidR="00E07F60" w:rsidRPr="00046004">
              <w:rPr>
                <w:rFonts w:ascii="Times" w:hAnsi="Times" w:cstheme="minorHAnsi"/>
                <w:sz w:val="24"/>
              </w:rPr>
              <w:t>,</w:t>
            </w:r>
            <w:r w:rsidRPr="00046004">
              <w:rPr>
                <w:rFonts w:ascii="Times" w:hAnsi="Times" w:cstheme="minorHAnsi"/>
                <w:sz w:val="24"/>
              </w:rPr>
              <w:t xml:space="preserve"> describe how it will be kept secure. </w:t>
            </w:r>
          </w:p>
          <w:p w14:paraId="4F458B28" w14:textId="6E540973" w:rsidR="00366116" w:rsidRPr="00046004" w:rsidRDefault="009C3487" w:rsidP="00DE0B95">
            <w:pPr>
              <w:pStyle w:val="ListParagraph"/>
              <w:widowControl w:val="0"/>
              <w:numPr>
                <w:ilvl w:val="0"/>
                <w:numId w:val="1"/>
              </w:numPr>
              <w:autoSpaceDE w:val="0"/>
              <w:autoSpaceDN w:val="0"/>
              <w:adjustRightInd w:val="0"/>
              <w:spacing w:after="0" w:line="240" w:lineRule="auto"/>
              <w:rPr>
                <w:rFonts w:ascii="Times" w:hAnsi="Times" w:cstheme="minorHAnsi"/>
                <w:sz w:val="24"/>
              </w:rPr>
            </w:pPr>
            <w:r w:rsidRPr="00046004">
              <w:rPr>
                <w:rFonts w:ascii="Times" w:hAnsi="Times" w:cstheme="minorHAnsi"/>
                <w:sz w:val="24"/>
              </w:rPr>
              <w:t xml:space="preserve">For electronic data, describe electronic data security measures, including file encryption </w:t>
            </w:r>
            <w:r w:rsidRPr="00046004">
              <w:rPr>
                <w:rFonts w:ascii="Times" w:hAnsi="Times" w:cstheme="minorHAnsi"/>
                <w:sz w:val="24"/>
              </w:rPr>
              <w:lastRenderedPageBreak/>
              <w:t xml:space="preserve">and/or password protection </w:t>
            </w:r>
            <w:hyperlink r:id="rId18" w:history="1">
              <w:r w:rsidR="00572C07" w:rsidRPr="00046004">
                <w:rPr>
                  <w:rStyle w:val="Hyperlink"/>
                  <w:rFonts w:ascii="Times" w:hAnsi="Times" w:cstheme="minorHAnsi"/>
                  <w:sz w:val="24"/>
                </w:rPr>
                <w:t>as</w:t>
              </w:r>
              <w:r w:rsidRPr="00046004">
                <w:rPr>
                  <w:rStyle w:val="Hyperlink"/>
                  <w:rFonts w:ascii="Times" w:hAnsi="Times" w:cstheme="minorHAnsi"/>
                  <w:sz w:val="24"/>
                </w:rPr>
                <w:t xml:space="preserve"> applicable</w:t>
              </w:r>
            </w:hyperlink>
            <w:r w:rsidRPr="00046004">
              <w:rPr>
                <w:rFonts w:ascii="Times" w:hAnsi="Times" w:cstheme="minorHAnsi"/>
                <w:sz w:val="24"/>
              </w:rPr>
              <w:t xml:space="preserve">.  </w:t>
            </w:r>
          </w:p>
          <w:p w14:paraId="07DAC213" w14:textId="77777777" w:rsidR="00366116" w:rsidRPr="00046004" w:rsidRDefault="009C3487" w:rsidP="00DE0B95">
            <w:pPr>
              <w:pStyle w:val="ListParagraph"/>
              <w:widowControl w:val="0"/>
              <w:numPr>
                <w:ilvl w:val="0"/>
                <w:numId w:val="1"/>
              </w:numPr>
              <w:autoSpaceDE w:val="0"/>
              <w:autoSpaceDN w:val="0"/>
              <w:adjustRightInd w:val="0"/>
              <w:spacing w:after="0" w:line="240" w:lineRule="auto"/>
              <w:rPr>
                <w:rFonts w:ascii="Times" w:hAnsi="Times" w:cstheme="minorHAnsi"/>
                <w:sz w:val="24"/>
              </w:rPr>
            </w:pPr>
            <w:r w:rsidRPr="00046004">
              <w:rPr>
                <w:rFonts w:ascii="Times" w:hAnsi="Times" w:cstheme="minorHAnsi"/>
                <w:sz w:val="24"/>
              </w:rPr>
              <w:t>For hard copy documents, describe physical security measures</w:t>
            </w:r>
            <w:r w:rsidR="00572C07" w:rsidRPr="00046004">
              <w:rPr>
                <w:rFonts w:ascii="Times" w:hAnsi="Times" w:cstheme="minorHAnsi"/>
                <w:sz w:val="24"/>
              </w:rPr>
              <w:t xml:space="preserve"> (specify location)</w:t>
            </w:r>
            <w:r w:rsidRPr="00046004">
              <w:rPr>
                <w:rFonts w:ascii="Times" w:hAnsi="Times" w:cstheme="minorHAnsi"/>
                <w:sz w:val="24"/>
              </w:rPr>
              <w:t>.</w:t>
            </w:r>
            <w:r w:rsidR="00572C07" w:rsidRPr="00046004">
              <w:rPr>
                <w:rFonts w:ascii="Times" w:hAnsi="Times" w:cstheme="minorHAnsi"/>
                <w:sz w:val="24"/>
              </w:rPr>
              <w:t xml:space="preserve"> </w:t>
            </w:r>
          </w:p>
          <w:p w14:paraId="5E66F150" w14:textId="64EA4261" w:rsidR="00366116" w:rsidRPr="00046004" w:rsidRDefault="00366116" w:rsidP="009C3487">
            <w:pPr>
              <w:widowControl w:val="0"/>
              <w:autoSpaceDE w:val="0"/>
              <w:autoSpaceDN w:val="0"/>
              <w:adjustRightInd w:val="0"/>
              <w:ind w:left="342" w:hanging="342"/>
              <w:rPr>
                <w:rFonts w:ascii="Times" w:hAnsi="Times" w:cstheme="minorHAnsi"/>
              </w:rPr>
            </w:pPr>
          </w:p>
          <w:p w14:paraId="0A016519" w14:textId="72902C19" w:rsidR="00361F8D" w:rsidRPr="00046004" w:rsidRDefault="00361F8D" w:rsidP="009C3487">
            <w:pPr>
              <w:widowControl w:val="0"/>
              <w:autoSpaceDE w:val="0"/>
              <w:autoSpaceDN w:val="0"/>
              <w:adjustRightInd w:val="0"/>
              <w:ind w:left="342" w:hanging="342"/>
              <w:rPr>
                <w:rFonts w:ascii="Times" w:hAnsi="Times" w:cstheme="minorHAnsi"/>
              </w:rPr>
            </w:pPr>
          </w:p>
          <w:p w14:paraId="1FF8A7E1" w14:textId="071EE8AE" w:rsidR="00361F8D" w:rsidRPr="00046004" w:rsidRDefault="00BD75FF" w:rsidP="00BD75FF">
            <w:pPr>
              <w:pStyle w:val="NormalWeb"/>
              <w:shd w:val="clear" w:color="auto" w:fill="FFFFFF"/>
              <w:spacing w:line="240" w:lineRule="auto"/>
              <w:jc w:val="both"/>
              <w:rPr>
                <w:rFonts w:ascii="Times" w:hAnsi="Times"/>
                <w:sz w:val="24"/>
              </w:rPr>
            </w:pPr>
            <w:r w:rsidRPr="00046004">
              <w:rPr>
                <w:rFonts w:ascii="Times" w:hAnsi="Times"/>
                <w:sz w:val="24"/>
              </w:rPr>
              <w:t xml:space="preserve">We will use </w:t>
            </w:r>
            <w:ins w:id="7" w:author="Rashid Islam" w:date="2022-02-12T09:44:00Z">
              <w:r w:rsidR="002F7F31">
                <w:rPr>
                  <w:rFonts w:ascii="Times" w:hAnsi="Times"/>
                  <w:sz w:val="24"/>
                </w:rPr>
                <w:t>our self-developed web application for the</w:t>
              </w:r>
            </w:ins>
            <w:r w:rsidRPr="00046004">
              <w:rPr>
                <w:rFonts w:ascii="Times" w:hAnsi="Times"/>
                <w:sz w:val="24"/>
              </w:rPr>
              <w:t xml:space="preserve"> questionnaire. The questionnaire will include multiple choice questions and </w:t>
            </w:r>
            <w:ins w:id="8" w:author="Rashid Islam" w:date="2022-02-12T09:48:00Z">
              <w:r w:rsidR="00213170" w:rsidRPr="00213170">
                <w:rPr>
                  <w:rFonts w:ascii="Times" w:hAnsi="Times"/>
                  <w:sz w:val="24"/>
                </w:rPr>
                <w:t>identification</w:t>
              </w:r>
              <w:r w:rsidR="00213170" w:rsidRPr="00213170" w:rsidDel="00213170">
                <w:rPr>
                  <w:rFonts w:ascii="Times" w:hAnsi="Times"/>
                  <w:sz w:val="24"/>
                </w:rPr>
                <w:t xml:space="preserve"> </w:t>
              </w:r>
            </w:ins>
            <w:ins w:id="9" w:author="Rashid Islam" w:date="2022-02-12T09:47:00Z">
              <w:r w:rsidR="00213170">
                <w:rPr>
                  <w:rFonts w:ascii="Times" w:hAnsi="Times"/>
                  <w:sz w:val="24"/>
                </w:rPr>
                <w:t>questions based on provided parameter</w:t>
              </w:r>
            </w:ins>
            <w:ins w:id="10" w:author="Rashid Islam" w:date="2022-02-12T09:48:00Z">
              <w:r w:rsidR="00213170">
                <w:rPr>
                  <w:rFonts w:ascii="Times" w:hAnsi="Times"/>
                  <w:sz w:val="24"/>
                </w:rPr>
                <w:t>s</w:t>
              </w:r>
            </w:ins>
            <w:r w:rsidRPr="00046004">
              <w:rPr>
                <w:rFonts w:ascii="Times" w:hAnsi="Times"/>
                <w:sz w:val="24"/>
              </w:rPr>
              <w:t xml:space="preserve">. </w:t>
            </w:r>
            <w:ins w:id="11" w:author="Rashid Islam" w:date="2022-02-12T09:45:00Z">
              <w:r w:rsidR="002F7F31">
                <w:rPr>
                  <w:rFonts w:ascii="Times" w:hAnsi="Times"/>
                  <w:sz w:val="24"/>
                </w:rPr>
                <w:t xml:space="preserve">No personal information will be asked from the participants other than email to </w:t>
              </w:r>
              <w:r w:rsidR="00213170">
                <w:rPr>
                  <w:rFonts w:ascii="Times" w:hAnsi="Times"/>
                  <w:sz w:val="24"/>
                </w:rPr>
                <w:t>send the gift-c</w:t>
              </w:r>
            </w:ins>
            <w:ins w:id="12" w:author="Rashid Islam" w:date="2022-02-12T09:46:00Z">
              <w:r w:rsidR="00213170">
                <w:rPr>
                  <w:rFonts w:ascii="Times" w:hAnsi="Times"/>
                  <w:sz w:val="24"/>
                </w:rPr>
                <w:t xml:space="preserve">ard and computer skill/profession to evaluate our study performance based on </w:t>
              </w:r>
            </w:ins>
            <w:ins w:id="13" w:author="Rashid Islam" w:date="2022-02-12T09:48:00Z">
              <w:r w:rsidR="00213170">
                <w:rPr>
                  <w:rFonts w:ascii="Times" w:hAnsi="Times"/>
                  <w:sz w:val="24"/>
                </w:rPr>
                <w:t xml:space="preserve">their </w:t>
              </w:r>
            </w:ins>
            <w:ins w:id="14" w:author="Rashid Islam" w:date="2022-02-12T09:46:00Z">
              <w:r w:rsidR="00213170">
                <w:rPr>
                  <w:rFonts w:ascii="Times" w:hAnsi="Times"/>
                  <w:sz w:val="24"/>
                </w:rPr>
                <w:t>qualification</w:t>
              </w:r>
            </w:ins>
            <w:r w:rsidRPr="00046004">
              <w:rPr>
                <w:rFonts w:ascii="Times" w:hAnsi="Times"/>
                <w:sz w:val="24"/>
              </w:rPr>
              <w:t xml:space="preserve">. </w:t>
            </w:r>
          </w:p>
          <w:p w14:paraId="75F75F4E" w14:textId="77777777" w:rsidR="00BD75FF" w:rsidRPr="00046004" w:rsidRDefault="00BD75FF" w:rsidP="009C3487">
            <w:pPr>
              <w:widowControl w:val="0"/>
              <w:autoSpaceDE w:val="0"/>
              <w:autoSpaceDN w:val="0"/>
              <w:adjustRightInd w:val="0"/>
              <w:ind w:left="342" w:hanging="342"/>
              <w:rPr>
                <w:rFonts w:ascii="Times" w:hAnsi="Times" w:cstheme="minorHAnsi"/>
              </w:rPr>
            </w:pPr>
          </w:p>
          <w:p w14:paraId="77291E58" w14:textId="1ED177B6" w:rsidR="00904D3B" w:rsidRPr="004A707C" w:rsidRDefault="00361F8D" w:rsidP="005558E1">
            <w:pPr>
              <w:rPr>
                <w:rFonts w:cstheme="minorHAnsi"/>
                <w:szCs w:val="22"/>
              </w:rPr>
            </w:pPr>
            <w:r w:rsidRPr="00046004">
              <w:rPr>
                <w:rFonts w:ascii="Times" w:hAnsi="Times" w:cstheme="minorHAnsi"/>
              </w:rPr>
              <w:t xml:space="preserve"> </w:t>
            </w:r>
            <w:proofErr w:type="gramStart"/>
            <w:r w:rsidR="0070741E" w:rsidRPr="00046004">
              <w:rPr>
                <w:rFonts w:ascii="Times" w:hAnsi="Times" w:cstheme="minorHAnsi"/>
              </w:rPr>
              <w:t>[  ]</w:t>
            </w:r>
            <w:proofErr w:type="gramEnd"/>
            <w:r w:rsidR="0070741E" w:rsidRPr="00046004">
              <w:rPr>
                <w:rFonts w:ascii="Times" w:hAnsi="Times" w:cstheme="minorHAnsi"/>
              </w:rPr>
              <w:t xml:space="preserve"> </w:t>
            </w:r>
            <w:r w:rsidR="005E4117" w:rsidRPr="00046004">
              <w:rPr>
                <w:rFonts w:ascii="Times" w:hAnsi="Times" w:cstheme="minorHAnsi"/>
              </w:rPr>
              <w:t>This research involves personal health records (ensure section 2.1</w:t>
            </w:r>
            <w:r w:rsidR="002F192D" w:rsidRPr="00046004">
              <w:rPr>
                <w:rFonts w:ascii="Times" w:hAnsi="Times" w:cstheme="minorHAnsi"/>
              </w:rPr>
              <w:t>3</w:t>
            </w:r>
            <w:r w:rsidR="005E4117" w:rsidRPr="00046004">
              <w:rPr>
                <w:rFonts w:ascii="Times" w:hAnsi="Times" w:cstheme="minorHAnsi"/>
              </w:rPr>
              <w:t xml:space="preserve"> is completed)</w:t>
            </w:r>
          </w:p>
        </w:tc>
      </w:tr>
      <w:tr w:rsidR="004414F2" w:rsidRPr="00463DD8" w14:paraId="237D833D" w14:textId="77777777" w:rsidTr="00DA4022">
        <w:trPr>
          <w:trHeight w:val="1583"/>
        </w:trPr>
        <w:tc>
          <w:tcPr>
            <w:tcW w:w="9900" w:type="dxa"/>
          </w:tcPr>
          <w:p w14:paraId="0EB61ADF" w14:textId="61F539C7" w:rsidR="004414F2" w:rsidRDefault="004414F2" w:rsidP="004414F2">
            <w:pPr>
              <w:ind w:left="582" w:hanging="582"/>
              <w:rPr>
                <w:lang w:val="en-CA"/>
              </w:rPr>
            </w:pPr>
            <w:r w:rsidRPr="00463DD8">
              <w:lastRenderedPageBreak/>
              <w:t>2.</w:t>
            </w:r>
            <w:r>
              <w:t>6.2 Describe</w:t>
            </w:r>
            <w:r w:rsidRPr="002B0D0B">
              <w:t xml:space="preserve"> plans for </w:t>
            </w:r>
            <w:r w:rsidR="00366116">
              <w:t xml:space="preserve">data retention and </w:t>
            </w:r>
            <w:r>
              <w:t>long-term storage</w:t>
            </w:r>
            <w:r w:rsidRPr="002B0D0B">
              <w:t xml:space="preserve"> </w:t>
            </w:r>
            <w:r>
              <w:t>(</w:t>
            </w:r>
            <w:proofErr w:type="gramStart"/>
            <w:r w:rsidR="00FE69CA">
              <w:t>i.e.</w:t>
            </w:r>
            <w:proofErr w:type="gramEnd"/>
            <w:r w:rsidR="00FE69CA">
              <w:t xml:space="preserve"> </w:t>
            </w:r>
            <w:r w:rsidRPr="002B0D0B">
              <w:t>how long data will be retained</w:t>
            </w:r>
            <w:r>
              <w:t>, in what form</w:t>
            </w:r>
            <w:r w:rsidRPr="002B0D0B">
              <w:t xml:space="preserve"> and where</w:t>
            </w:r>
            <w:r>
              <w:t xml:space="preserve">). </w:t>
            </w:r>
            <w:r w:rsidRPr="004414F2">
              <w:rPr>
                <w:lang w:val="en-CA"/>
              </w:rPr>
              <w:t>Will the data eventually be destroyed or irreversibly anonymized? If so, what procedures will be used for this? Discuss any plans for future use of the data or materials beyond the study currently being reviewed.</w:t>
            </w:r>
          </w:p>
          <w:p w14:paraId="30087860" w14:textId="77777777" w:rsidR="005C7303" w:rsidRDefault="005C7303" w:rsidP="005C7303">
            <w:pPr>
              <w:jc w:val="both"/>
              <w:rPr>
                <w:rFonts w:ascii="Times" w:hAnsi="Times"/>
              </w:rPr>
            </w:pPr>
          </w:p>
          <w:p w14:paraId="5697E1B8" w14:textId="49A64615" w:rsidR="00BD75FF" w:rsidRPr="00046004" w:rsidRDefault="00BD75FF" w:rsidP="005C7303">
            <w:pPr>
              <w:jc w:val="both"/>
            </w:pPr>
            <w:r w:rsidRPr="00046004">
              <w:t xml:space="preserve">Survey responses will be stored </w:t>
            </w:r>
            <w:r w:rsidRPr="00B32E89">
              <w:rPr>
                <w:color w:val="C00000"/>
              </w:rPr>
              <w:t xml:space="preserve">in </w:t>
            </w:r>
            <w:ins w:id="15" w:author="Rashid Islam" w:date="2022-02-12T09:34:00Z">
              <w:r w:rsidR="00A50A88" w:rsidRPr="00B32E89">
                <w:rPr>
                  <w:color w:val="C00000"/>
                </w:rPr>
                <w:t>the filesystem</w:t>
              </w:r>
            </w:ins>
            <w:r w:rsidRPr="00B32E89">
              <w:rPr>
                <w:color w:val="C00000"/>
              </w:rPr>
              <w:t xml:space="preserve"> </w:t>
            </w:r>
            <w:r w:rsidRPr="00046004">
              <w:t>on the Dalhousie Servers</w:t>
            </w:r>
            <w:ins w:id="16" w:author="Rashid Islam" w:date="2022-02-12T09:38:00Z">
              <w:r w:rsidR="00B32E89">
                <w:t xml:space="preserve"> (secure web-space allocated for the researcher)</w:t>
              </w:r>
            </w:ins>
            <w:ins w:id="17" w:author="Rashid Islam" w:date="2022-02-12T09:35:00Z">
              <w:r w:rsidR="00B32E89">
                <w:t xml:space="preserve"> through our online web application automatically</w:t>
              </w:r>
            </w:ins>
            <w:r w:rsidRPr="00046004">
              <w:t xml:space="preserve">. Recorded audio and video from the screenshare will be stored on </w:t>
            </w:r>
            <w:ins w:id="18" w:author="Rashid Islam" w:date="2022-02-12T09:38:00Z">
              <w:r w:rsidR="00B32E89">
                <w:t>the same</w:t>
              </w:r>
            </w:ins>
            <w:r w:rsidRPr="00046004">
              <w:t xml:space="preserve"> secure server at the Faculty of Computer Science, Dalhousie University</w:t>
            </w:r>
            <w:r w:rsidRPr="00046004">
              <w:rPr>
                <w:color w:val="000000" w:themeColor="text1"/>
                <w:shd w:val="clear" w:color="auto" w:fill="FFFFFF"/>
              </w:rPr>
              <w:t xml:space="preserve">. </w:t>
            </w:r>
            <w:ins w:id="19" w:author="Rashid Islam" w:date="2022-02-12T09:41:00Z">
              <w:r w:rsidR="002F7F31">
                <w:rPr>
                  <w:color w:val="000000" w:themeColor="text1"/>
                  <w:shd w:val="clear" w:color="auto" w:fill="FFFFFF"/>
                </w:rPr>
                <w:t xml:space="preserve">The data will be stored </w:t>
              </w:r>
            </w:ins>
            <w:ins w:id="20" w:author="Rashid Islam" w:date="2022-02-12T09:42:00Z">
              <w:r w:rsidR="002F7F31">
                <w:rPr>
                  <w:color w:val="000000" w:themeColor="text1"/>
                  <w:shd w:val="clear" w:color="auto" w:fill="FFFFFF"/>
                </w:rPr>
                <w:t>anonymously and will be automatically destroyed after successfu</w:t>
              </w:r>
            </w:ins>
            <w:ins w:id="21" w:author="Rashid Islam" w:date="2022-02-12T09:43:00Z">
              <w:r w:rsidR="002F7F31">
                <w:rPr>
                  <w:color w:val="000000" w:themeColor="text1"/>
                  <w:shd w:val="clear" w:color="auto" w:fill="FFFFFF"/>
                </w:rPr>
                <w:t>l completion</w:t>
              </w:r>
            </w:ins>
            <w:ins w:id="22" w:author="Rashid Islam" w:date="2022-02-12T09:42:00Z">
              <w:r w:rsidR="002F7F31">
                <w:rPr>
                  <w:color w:val="000000" w:themeColor="text1"/>
                  <w:shd w:val="clear" w:color="auto" w:fill="FFFFFF"/>
                </w:rPr>
                <w:t xml:space="preserve"> of the </w:t>
              </w:r>
            </w:ins>
            <w:ins w:id="23" w:author="Rashid Islam" w:date="2022-02-12T09:43:00Z">
              <w:r w:rsidR="002F7F31">
                <w:rPr>
                  <w:color w:val="000000" w:themeColor="text1"/>
                  <w:shd w:val="clear" w:color="auto" w:fill="FFFFFF"/>
                </w:rPr>
                <w:t>research</w:t>
              </w:r>
            </w:ins>
            <w:r w:rsidRPr="00046004">
              <w:rPr>
                <w:color w:val="000000" w:themeColor="text1"/>
                <w:shd w:val="clear" w:color="auto" w:fill="FFFFFF"/>
              </w:rPr>
              <w:t>.</w:t>
            </w:r>
            <w:r w:rsidR="005C7303" w:rsidRPr="00046004">
              <w:rPr>
                <w:color w:val="000000" w:themeColor="text1"/>
                <w:shd w:val="clear" w:color="auto" w:fill="FFFFFF"/>
              </w:rPr>
              <w:t xml:space="preserve"> </w:t>
            </w:r>
            <w:ins w:id="24" w:author="Rashid Islam" w:date="2022-02-12T09:43:00Z">
              <w:r w:rsidR="002F7F31">
                <w:rPr>
                  <w:color w:val="000000" w:themeColor="text1"/>
                  <w:shd w:val="clear" w:color="auto" w:fill="FFFFFF"/>
                </w:rPr>
                <w:t>For extra care</w:t>
              </w:r>
            </w:ins>
            <w:r w:rsidR="005C7303" w:rsidRPr="00046004">
              <w:rPr>
                <w:color w:val="000000" w:themeColor="text1"/>
                <w:shd w:val="clear" w:color="auto" w:fill="FFFFFF"/>
              </w:rPr>
              <w:t xml:space="preserve">, the researcher </w:t>
            </w:r>
            <w:ins w:id="25" w:author="Rashid Islam" w:date="2022-02-12T09:54:00Z">
              <w:r w:rsidR="00CD638F">
                <w:rPr>
                  <w:color w:val="000000" w:themeColor="text1"/>
                  <w:shd w:val="clear" w:color="auto" w:fill="FFFFFF"/>
                </w:rPr>
                <w:t>may</w:t>
              </w:r>
              <w:r w:rsidR="00CD638F" w:rsidRPr="00046004">
                <w:rPr>
                  <w:color w:val="000000" w:themeColor="text1"/>
                  <w:shd w:val="clear" w:color="auto" w:fill="FFFFFF"/>
                </w:rPr>
                <w:t xml:space="preserve"> </w:t>
              </w:r>
            </w:ins>
            <w:r w:rsidR="005C7303" w:rsidRPr="00046004">
              <w:rPr>
                <w:color w:val="000000" w:themeColor="text1"/>
                <w:shd w:val="clear" w:color="auto" w:fill="FFFFFF"/>
              </w:rPr>
              <w:t>store another copy of the data in their own secure repositories.</w:t>
            </w:r>
            <w:r w:rsidR="005C7303" w:rsidRPr="00046004">
              <w:t xml:space="preserve"> </w:t>
            </w:r>
            <w:r w:rsidRPr="00046004">
              <w:t>Only the researchers listed in the consent form will have access to the data collected in this study</w:t>
            </w:r>
            <w:ins w:id="26" w:author="Rashid Islam" w:date="2022-02-12T09:40:00Z">
              <w:r w:rsidR="00B32E89">
                <w:t xml:space="preserve"> and there is no plan to use the collected data beyo</w:t>
              </w:r>
              <w:r w:rsidR="002F7F31">
                <w:t>nd the study.</w:t>
              </w:r>
            </w:ins>
          </w:p>
          <w:p w14:paraId="3B4BDE71" w14:textId="77777777" w:rsidR="00343D47" w:rsidRDefault="00343D47" w:rsidP="004414F2">
            <w:pPr>
              <w:ind w:left="582" w:hanging="582"/>
            </w:pPr>
          </w:p>
          <w:p w14:paraId="7D9A4CB4" w14:textId="68A15B42" w:rsidR="004414F2" w:rsidRPr="00463DD8" w:rsidRDefault="004414F2" w:rsidP="00343D47">
            <w:proofErr w:type="gramStart"/>
            <w:r w:rsidRPr="00375AAB">
              <w:rPr>
                <w:sz w:val="18"/>
                <w:szCs w:val="18"/>
              </w:rPr>
              <w:t>[  ]</w:t>
            </w:r>
            <w:proofErr w:type="gramEnd"/>
            <w:r>
              <w:t xml:space="preserve"> This research will be deposited in a data repository (ensure section </w:t>
            </w:r>
            <w:r w:rsidRPr="002F192D">
              <w:t>2.14</w:t>
            </w:r>
            <w:r>
              <w:t xml:space="preserve"> is completed)</w:t>
            </w:r>
          </w:p>
        </w:tc>
      </w:tr>
      <w:tr w:rsidR="005E4117" w:rsidRPr="00463DD8" w14:paraId="04790331" w14:textId="77777777" w:rsidTr="004F460E">
        <w:trPr>
          <w:trHeight w:val="934"/>
        </w:trPr>
        <w:tc>
          <w:tcPr>
            <w:tcW w:w="9900" w:type="dxa"/>
          </w:tcPr>
          <w:p w14:paraId="1945233C" w14:textId="77777777" w:rsidR="00572C07" w:rsidRDefault="005E4117" w:rsidP="0024025A">
            <w:pPr>
              <w:ind w:left="582" w:hanging="582"/>
            </w:pPr>
            <w:r w:rsidRPr="00463DD8">
              <w:t>2.</w:t>
            </w:r>
            <w:r>
              <w:t>6.</w:t>
            </w:r>
            <w:r w:rsidR="004414F2">
              <w:t>3</w:t>
            </w:r>
            <w:r>
              <w:t xml:space="preserve"> </w:t>
            </w:r>
          </w:p>
          <w:p w14:paraId="13BCC1DD" w14:textId="79DFC994" w:rsidR="009D036D" w:rsidRDefault="009D036D" w:rsidP="0024025A">
            <w:pPr>
              <w:ind w:left="582" w:hanging="582"/>
            </w:pPr>
            <w:r w:rsidRPr="00463DD8">
              <w:t>Describe</w:t>
            </w:r>
            <w:r w:rsidR="00F929EC">
              <w:t xml:space="preserve"> if/</w:t>
            </w:r>
            <w:r>
              <w:t>how participant</w:t>
            </w:r>
            <w:r w:rsidRPr="00463DD8">
              <w:t xml:space="preserve"> </w:t>
            </w:r>
            <w:r>
              <w:t>confidentiality will be protected</w:t>
            </w:r>
            <w:r w:rsidRPr="00463DD8">
              <w:t xml:space="preserve"> </w:t>
            </w:r>
            <w:r>
              <w:t>when</w:t>
            </w:r>
            <w:r w:rsidRPr="00463DD8">
              <w:t xml:space="preserve"> research results </w:t>
            </w:r>
            <w:r>
              <w:t>are reported</w:t>
            </w:r>
            <w:r w:rsidR="00572C07">
              <w:t>:</w:t>
            </w:r>
          </w:p>
          <w:p w14:paraId="53B00241" w14:textId="45477360" w:rsidR="009D036D" w:rsidRPr="00AA3D1C" w:rsidRDefault="009D036D" w:rsidP="009D036D">
            <w:pPr>
              <w:ind w:left="522" w:hanging="522"/>
              <w:rPr>
                <w:rFonts w:cs="Calibri"/>
                <w:szCs w:val="22"/>
              </w:rPr>
            </w:pPr>
            <w:r>
              <w:t xml:space="preserve">A) </w:t>
            </w:r>
            <w:r w:rsidR="00F929EC">
              <w:t xml:space="preserve">For quantitative results - </w:t>
            </w:r>
            <w:r>
              <w:rPr>
                <w:rFonts w:cs="Calibri"/>
                <w:szCs w:val="22"/>
              </w:rPr>
              <w:t>In what form</w:t>
            </w:r>
            <w:r w:rsidRPr="00AA3D1C">
              <w:rPr>
                <w:rFonts w:cs="Calibri"/>
                <w:szCs w:val="22"/>
              </w:rPr>
              <w:t xml:space="preserve"> will study </w:t>
            </w:r>
            <w:r>
              <w:rPr>
                <w:rFonts w:cs="Calibri"/>
                <w:szCs w:val="22"/>
              </w:rPr>
              <w:t>data</w:t>
            </w:r>
            <w:r w:rsidRPr="00AA3D1C">
              <w:rPr>
                <w:rFonts w:cs="Calibri"/>
                <w:szCs w:val="22"/>
              </w:rPr>
              <w:t xml:space="preserve"> be disseminated?</w:t>
            </w:r>
          </w:p>
          <w:p w14:paraId="22534E3C" w14:textId="283483E1" w:rsidR="009D036D" w:rsidRPr="005525C9" w:rsidRDefault="00865B24" w:rsidP="00FE69CA">
            <w:pPr>
              <w:ind w:left="1134" w:hanging="612"/>
              <w:rPr>
                <w:rFonts w:cs="Calibri"/>
                <w:szCs w:val="22"/>
              </w:rPr>
            </w:pPr>
            <w:proofErr w:type="gramStart"/>
            <w:r>
              <w:rPr>
                <w:sz w:val="18"/>
                <w:szCs w:val="18"/>
              </w:rPr>
              <w:t>[  ]</w:t>
            </w:r>
            <w:proofErr w:type="gramEnd"/>
            <w:r>
              <w:rPr>
                <w:sz w:val="18"/>
                <w:szCs w:val="18"/>
              </w:rPr>
              <w:t xml:space="preserve"> </w:t>
            </w:r>
            <w:r w:rsidR="009D036D" w:rsidRPr="005525C9">
              <w:rPr>
                <w:rFonts w:cs="Calibri"/>
                <w:szCs w:val="22"/>
              </w:rPr>
              <w:t>Only aggregate data will be presented</w:t>
            </w:r>
          </w:p>
          <w:p w14:paraId="70ED1D60" w14:textId="531AC498" w:rsidR="009D036D" w:rsidRPr="00AA3D1C" w:rsidRDefault="009D036D" w:rsidP="00FE69CA">
            <w:pPr>
              <w:ind w:left="1134" w:hanging="612"/>
              <w:rPr>
                <w:rFonts w:cs="Calibri"/>
                <w:szCs w:val="22"/>
              </w:rPr>
            </w:pPr>
            <w:r>
              <w:rPr>
                <w:sz w:val="18"/>
                <w:szCs w:val="18"/>
              </w:rPr>
              <w:t>[</w:t>
            </w:r>
            <w:r w:rsidR="00656895">
              <w:rPr>
                <w:sz w:val="18"/>
                <w:szCs w:val="18"/>
              </w:rPr>
              <w:t>X</w:t>
            </w:r>
            <w:r>
              <w:rPr>
                <w:sz w:val="18"/>
                <w:szCs w:val="18"/>
              </w:rPr>
              <w:t xml:space="preserve">] </w:t>
            </w:r>
            <w:r w:rsidRPr="00AA3D1C">
              <w:rPr>
                <w:rFonts w:cs="Calibri"/>
                <w:szCs w:val="22"/>
              </w:rPr>
              <w:t>Individual de-identified</w:t>
            </w:r>
            <w:r w:rsidR="00865B24">
              <w:rPr>
                <w:rFonts w:cs="Calibri"/>
                <w:szCs w:val="22"/>
              </w:rPr>
              <w:t xml:space="preserve">, </w:t>
            </w:r>
            <w:proofErr w:type="gramStart"/>
            <w:r w:rsidR="00865B24">
              <w:rPr>
                <w:rFonts w:cs="Calibri"/>
                <w:szCs w:val="22"/>
              </w:rPr>
              <w:t>anonymized</w:t>
            </w:r>
            <w:proofErr w:type="gramEnd"/>
            <w:r w:rsidR="00865B24">
              <w:rPr>
                <w:rFonts w:cs="Calibri"/>
                <w:szCs w:val="22"/>
              </w:rPr>
              <w:t xml:space="preserve"> or anonymous </w:t>
            </w:r>
            <w:r w:rsidRPr="00AA3D1C">
              <w:rPr>
                <w:rFonts w:cs="Calibri"/>
                <w:szCs w:val="22"/>
              </w:rPr>
              <w:t>data will be presented</w:t>
            </w:r>
          </w:p>
          <w:p w14:paraId="538CD3F3" w14:textId="77777777" w:rsidR="009D036D" w:rsidRPr="00AA3D1C" w:rsidRDefault="009D036D" w:rsidP="00FE69CA">
            <w:pPr>
              <w:ind w:left="1134" w:hanging="612"/>
              <w:rPr>
                <w:rFonts w:cs="Calibri"/>
                <w:szCs w:val="22"/>
              </w:rPr>
            </w:pPr>
            <w:proofErr w:type="gramStart"/>
            <w:r>
              <w:rPr>
                <w:sz w:val="18"/>
                <w:szCs w:val="18"/>
              </w:rPr>
              <w:t>[  ]</w:t>
            </w:r>
            <w:proofErr w:type="gramEnd"/>
            <w:r>
              <w:rPr>
                <w:sz w:val="18"/>
                <w:szCs w:val="18"/>
              </w:rPr>
              <w:t xml:space="preserve"> </w:t>
            </w:r>
            <w:r w:rsidRPr="00AA3D1C">
              <w:rPr>
                <w:rFonts w:cs="Calibri"/>
                <w:szCs w:val="22"/>
              </w:rPr>
              <w:t xml:space="preserve">Other. If “other”, briefly describe dissemination plans </w:t>
            </w:r>
            <w:proofErr w:type="gramStart"/>
            <w:r w:rsidRPr="00AA3D1C">
              <w:rPr>
                <w:rFonts w:cs="Calibri"/>
                <w:szCs w:val="22"/>
              </w:rPr>
              <w:t>with regard to</w:t>
            </w:r>
            <w:proofErr w:type="gramEnd"/>
            <w:r w:rsidRPr="00AA3D1C">
              <w:rPr>
                <w:rFonts w:cs="Calibri"/>
                <w:szCs w:val="22"/>
              </w:rPr>
              <w:t xml:space="preserve"> identifiability of data.</w:t>
            </w:r>
          </w:p>
          <w:p w14:paraId="6CA9441A" w14:textId="7785876F" w:rsidR="00343D47" w:rsidRPr="005525C9" w:rsidRDefault="00865B24" w:rsidP="00343D47">
            <w:pPr>
              <w:ind w:left="1134" w:hanging="612"/>
              <w:rPr>
                <w:szCs w:val="22"/>
              </w:rPr>
            </w:pPr>
            <w:proofErr w:type="gramStart"/>
            <w:r>
              <w:rPr>
                <w:sz w:val="18"/>
                <w:szCs w:val="18"/>
              </w:rPr>
              <w:t>[  ]</w:t>
            </w:r>
            <w:proofErr w:type="gramEnd"/>
            <w:r>
              <w:rPr>
                <w:sz w:val="18"/>
                <w:szCs w:val="18"/>
              </w:rPr>
              <w:t xml:space="preserve"> </w:t>
            </w:r>
            <w:r w:rsidR="00343D47" w:rsidRPr="005525C9">
              <w:rPr>
                <w:szCs w:val="22"/>
              </w:rPr>
              <w:t>Not applicable, only qualitative data will be presented</w:t>
            </w:r>
          </w:p>
          <w:p w14:paraId="62ECA998" w14:textId="77777777" w:rsidR="009D036D" w:rsidRDefault="009D036D" w:rsidP="009D036D">
            <w:pPr>
              <w:ind w:left="522" w:hanging="522"/>
              <w:rPr>
                <w:rFonts w:cs="Calibri"/>
                <w:szCs w:val="22"/>
              </w:rPr>
            </w:pPr>
          </w:p>
          <w:p w14:paraId="2233F299" w14:textId="6A29CB01" w:rsidR="005E4117" w:rsidRPr="009D036D" w:rsidRDefault="009D036D" w:rsidP="009D036D">
            <w:pPr>
              <w:ind w:left="522" w:hanging="522"/>
              <w:rPr>
                <w:rFonts w:cs="Calibri"/>
                <w:szCs w:val="22"/>
              </w:rPr>
            </w:pPr>
            <w:r>
              <w:rPr>
                <w:rFonts w:cs="Calibri"/>
                <w:szCs w:val="22"/>
              </w:rPr>
              <w:t xml:space="preserve">B) </w:t>
            </w:r>
            <w:r w:rsidR="00F929EC">
              <w:rPr>
                <w:rFonts w:cs="Calibri"/>
                <w:szCs w:val="22"/>
              </w:rPr>
              <w:t xml:space="preserve">For qualitative results </w:t>
            </w:r>
            <w:r w:rsidR="00F929EC">
              <w:t xml:space="preserve">- </w:t>
            </w:r>
            <w:r w:rsidR="005525C9">
              <w:t>W</w:t>
            </w:r>
            <w:r w:rsidR="00F929EC" w:rsidRPr="00AA3D1C">
              <w:rPr>
                <w:rFonts w:cs="Calibri"/>
                <w:szCs w:val="22"/>
              </w:rPr>
              <w:t xml:space="preserve">ill </w:t>
            </w:r>
            <w:r w:rsidR="00F929EC">
              <w:rPr>
                <w:rFonts w:cs="Calibri"/>
                <w:szCs w:val="22"/>
              </w:rPr>
              <w:t>identifiable</w:t>
            </w:r>
            <w:r w:rsidR="005525C9">
              <w:rPr>
                <w:rFonts w:cs="Calibri"/>
                <w:szCs w:val="22"/>
              </w:rPr>
              <w:t xml:space="preserve"> data be used in research presentations/publications</w:t>
            </w:r>
            <w:r w:rsidR="00F929EC" w:rsidRPr="00AA3D1C">
              <w:rPr>
                <w:rFonts w:cs="Calibri"/>
                <w:szCs w:val="22"/>
              </w:rPr>
              <w:t>?</w:t>
            </w:r>
            <w:r w:rsidR="00F929EC">
              <w:rPr>
                <w:rFonts w:cs="Calibri"/>
                <w:szCs w:val="22"/>
              </w:rPr>
              <w:t xml:space="preserve"> </w:t>
            </w:r>
            <w:r w:rsidR="005E4117" w:rsidRPr="00463DD8">
              <w:t>If participants will be quoted</w:t>
            </w:r>
            <w:r w:rsidR="0088386A">
              <w:t>,</w:t>
            </w:r>
            <w:r w:rsidR="005E4117" w:rsidRPr="00463DD8">
              <w:t xml:space="preserve"> address consent for this</w:t>
            </w:r>
            <w:r w:rsidR="005525C9">
              <w:t xml:space="preserve"> and indicate whether quotes will be </w:t>
            </w:r>
            <w:r w:rsidR="005E4117">
              <w:t>identifiable or attributed</w:t>
            </w:r>
            <w:r w:rsidR="005525C9">
              <w:t xml:space="preserve">. </w:t>
            </w:r>
          </w:p>
          <w:p w14:paraId="7CBDE3EF" w14:textId="0061BD7F" w:rsidR="005525C9" w:rsidRPr="005525C9" w:rsidRDefault="00865B24" w:rsidP="005525C9">
            <w:pPr>
              <w:ind w:left="1044" w:hanging="522"/>
              <w:rPr>
                <w:rFonts w:cs="Calibri"/>
                <w:szCs w:val="22"/>
              </w:rPr>
            </w:pPr>
            <w:proofErr w:type="gramStart"/>
            <w:r>
              <w:rPr>
                <w:sz w:val="18"/>
                <w:szCs w:val="18"/>
              </w:rPr>
              <w:t>[  ]</w:t>
            </w:r>
            <w:proofErr w:type="gramEnd"/>
            <w:r>
              <w:rPr>
                <w:sz w:val="18"/>
                <w:szCs w:val="18"/>
              </w:rPr>
              <w:t xml:space="preserve"> </w:t>
            </w:r>
            <w:r w:rsidR="005525C9" w:rsidRPr="005525C9">
              <w:rPr>
                <w:rFonts w:cs="Calibri"/>
                <w:szCs w:val="22"/>
              </w:rPr>
              <w:t>Not applicable, only qua</w:t>
            </w:r>
            <w:r w:rsidR="005525C9">
              <w:rPr>
                <w:rFonts w:cs="Calibri"/>
                <w:szCs w:val="22"/>
              </w:rPr>
              <w:t>ntitative</w:t>
            </w:r>
            <w:r w:rsidR="005525C9" w:rsidRPr="005525C9">
              <w:rPr>
                <w:rFonts w:cs="Calibri"/>
                <w:szCs w:val="22"/>
              </w:rPr>
              <w:t xml:space="preserve"> data will be presented</w:t>
            </w:r>
          </w:p>
          <w:p w14:paraId="6B283042" w14:textId="77777777" w:rsidR="009D036D" w:rsidRDefault="009D036D" w:rsidP="009D036D">
            <w:pPr>
              <w:ind w:left="522" w:hanging="522"/>
              <w:rPr>
                <w:rFonts w:cs="Calibri"/>
                <w:szCs w:val="22"/>
              </w:rPr>
            </w:pPr>
          </w:p>
          <w:p w14:paraId="7688A961" w14:textId="1FE9AE0E" w:rsidR="005E4117" w:rsidRPr="00046004" w:rsidRDefault="00656895" w:rsidP="00656895">
            <w:pPr>
              <w:ind w:left="522" w:hanging="522"/>
              <w:jc w:val="both"/>
            </w:pPr>
            <w:r w:rsidRPr="00046004">
              <w:t>Participants are given the option to allow</w:t>
            </w:r>
            <w:r w:rsidR="00C67727">
              <w:t xml:space="preserve">/disallow the </w:t>
            </w:r>
            <w:r w:rsidRPr="00046004">
              <w:t xml:space="preserve">researchers to use quotes when disseminating results in the consent form. These quotes would be collected from the written questions in the questionnaire (Appendix </w:t>
            </w:r>
            <w:r w:rsidR="00C67727">
              <w:t>C</w:t>
            </w:r>
            <w:r w:rsidRPr="00046004">
              <w:t>) and from the recorded audio capture during the user study. We will use participant IDs for quotes.</w:t>
            </w:r>
          </w:p>
          <w:p w14:paraId="3DEE928D" w14:textId="6CB85458" w:rsidR="00656895" w:rsidRPr="00463DD8" w:rsidRDefault="00656895" w:rsidP="009D036D">
            <w:pPr>
              <w:ind w:left="522" w:hanging="522"/>
            </w:pPr>
          </w:p>
        </w:tc>
      </w:tr>
      <w:tr w:rsidR="005E4117" w:rsidRPr="00463DD8" w14:paraId="7C75D888" w14:textId="77777777" w:rsidTr="00656895">
        <w:trPr>
          <w:trHeight w:val="940"/>
        </w:trPr>
        <w:tc>
          <w:tcPr>
            <w:tcW w:w="9900" w:type="dxa"/>
          </w:tcPr>
          <w:p w14:paraId="317C2BB8" w14:textId="7CD333AC" w:rsidR="005E4117" w:rsidRPr="00463DD8" w:rsidRDefault="005E4117" w:rsidP="0024025A">
            <w:pPr>
              <w:ind w:left="582" w:hanging="582"/>
            </w:pPr>
            <w:r w:rsidRPr="00463DD8">
              <w:lastRenderedPageBreak/>
              <w:t>2.</w:t>
            </w:r>
            <w:r>
              <w:t>6.</w:t>
            </w:r>
            <w:r w:rsidR="00FE69CA">
              <w:t>4</w:t>
            </w:r>
            <w:r>
              <w:t xml:space="preserve"> </w:t>
            </w:r>
            <w:r w:rsidRPr="00463DD8">
              <w:t>Address any limits on confidentiality, such as a</w:t>
            </w:r>
            <w:r w:rsidR="00671A3C">
              <w:t xml:space="preserve"> legal</w:t>
            </w:r>
            <w:r w:rsidRPr="00463DD8">
              <w:t xml:space="preserve"> duty to </w:t>
            </w:r>
            <w:r w:rsidR="00FB0B8B">
              <w:t>report</w:t>
            </w:r>
            <w:r w:rsidRPr="00463DD8">
              <w:t xml:space="preserve"> abuse or neglect of a </w:t>
            </w:r>
            <w:hyperlink r:id="rId19" w:history="1">
              <w:r w:rsidRPr="00FB0B8B">
                <w:rPr>
                  <w:rStyle w:val="Hyperlink"/>
                </w:rPr>
                <w:t>child</w:t>
              </w:r>
            </w:hyperlink>
            <w:r w:rsidRPr="00463DD8">
              <w:t xml:space="preserve"> or </w:t>
            </w:r>
            <w:hyperlink r:id="rId20" w:history="1">
              <w:r w:rsidRPr="00FB0B8B">
                <w:rPr>
                  <w:rStyle w:val="Hyperlink"/>
                </w:rPr>
                <w:t>adult in need of protection</w:t>
              </w:r>
            </w:hyperlink>
            <w:r w:rsidRPr="00463DD8">
              <w:t xml:space="preserve">, </w:t>
            </w:r>
            <w:r w:rsidR="0024025A">
              <w:t xml:space="preserve">and how these will be handled. </w:t>
            </w:r>
            <w:r w:rsidR="004F460E">
              <w:t>Ensure these are clear</w:t>
            </w:r>
            <w:r w:rsidRPr="00463DD8">
              <w:t xml:space="preserve"> in </w:t>
            </w:r>
            <w:r w:rsidR="004F460E">
              <w:t xml:space="preserve">the </w:t>
            </w:r>
            <w:r w:rsidRPr="00463DD8">
              <w:t xml:space="preserve">consent documents. </w:t>
            </w:r>
            <w:r w:rsidR="00373DEE">
              <w:t xml:space="preserve">(See the </w:t>
            </w:r>
            <w:hyperlink r:id="rId21" w:history="1">
              <w:r w:rsidR="00373DEE" w:rsidRPr="00343D47">
                <w:rPr>
                  <w:rStyle w:val="Hyperlink"/>
                </w:rPr>
                <w:t>guidance document</w:t>
              </w:r>
            </w:hyperlink>
            <w:r w:rsidR="00373DEE">
              <w:t xml:space="preserve"> for more information on legal duties </w:t>
            </w:r>
            <w:r w:rsidR="004A707C">
              <w:t>and</w:t>
            </w:r>
            <w:r w:rsidR="00373DEE">
              <w:t xml:space="preserve"> professional codes of ethics).</w:t>
            </w:r>
          </w:p>
          <w:p w14:paraId="03A5FF2C" w14:textId="59098F72" w:rsidR="005E4117" w:rsidRPr="00253FFC" w:rsidRDefault="0070741E" w:rsidP="005558E1">
            <w:r w:rsidRPr="00375AAB">
              <w:rPr>
                <w:rFonts w:cs="Calibri"/>
                <w:sz w:val="18"/>
                <w:szCs w:val="18"/>
              </w:rPr>
              <w:t>[</w:t>
            </w:r>
            <w:r w:rsidR="00656895">
              <w:rPr>
                <w:rFonts w:cs="Calibri"/>
                <w:sz w:val="18"/>
                <w:szCs w:val="18"/>
              </w:rPr>
              <w:t>X</w:t>
            </w:r>
            <w:proofErr w:type="gramStart"/>
            <w:r w:rsidRPr="00375AAB">
              <w:rPr>
                <w:rFonts w:cs="Calibri"/>
                <w:sz w:val="18"/>
                <w:szCs w:val="18"/>
              </w:rPr>
              <w:t>]</w:t>
            </w:r>
            <w:r>
              <w:rPr>
                <w:rFonts w:cs="Calibri"/>
                <w:szCs w:val="22"/>
              </w:rPr>
              <w:t xml:space="preserve"> </w:t>
            </w:r>
            <w:r w:rsidR="005E4117">
              <w:t xml:space="preserve"> </w:t>
            </w:r>
            <w:r w:rsidR="005E4117" w:rsidRPr="00253FFC">
              <w:t>Not</w:t>
            </w:r>
            <w:proofErr w:type="gramEnd"/>
            <w:r w:rsidR="005E4117" w:rsidRPr="00253FFC">
              <w:t xml:space="preserve"> applicable</w:t>
            </w:r>
          </w:p>
          <w:p w14:paraId="123AFFD9" w14:textId="2B1DE846" w:rsidR="005E4117" w:rsidRPr="00656895" w:rsidRDefault="005E4117" w:rsidP="00656895">
            <w:pPr>
              <w:pStyle w:val="NormalWeb"/>
              <w:shd w:val="clear" w:color="auto" w:fill="FFFFFF"/>
              <w:rPr>
                <w:sz w:val="24"/>
              </w:rPr>
            </w:pPr>
          </w:p>
        </w:tc>
      </w:tr>
      <w:tr w:rsidR="005E4117" w:rsidRPr="00463DD8" w14:paraId="4EBCA5CE" w14:textId="77777777" w:rsidTr="005A7626">
        <w:trPr>
          <w:trHeight w:val="3238"/>
        </w:trPr>
        <w:tc>
          <w:tcPr>
            <w:tcW w:w="9900" w:type="dxa"/>
          </w:tcPr>
          <w:p w14:paraId="5000DC28" w14:textId="42F3F20B" w:rsidR="005E4117" w:rsidRPr="00253FFC" w:rsidRDefault="005E4117" w:rsidP="0024025A">
            <w:pPr>
              <w:ind w:left="582" w:hanging="582"/>
              <w:rPr>
                <w:lang w:val="en-CA"/>
              </w:rPr>
            </w:pPr>
            <w:r w:rsidRPr="00253FFC">
              <w:t>2.6.</w:t>
            </w:r>
            <w:r w:rsidR="00FE69CA">
              <w:t>5</w:t>
            </w:r>
            <w:r>
              <w:t xml:space="preserve"> </w:t>
            </w:r>
            <w:r w:rsidRPr="00253FFC">
              <w:t xml:space="preserve">Will any information </w:t>
            </w:r>
            <w:r w:rsidRPr="00253FFC">
              <w:rPr>
                <w:lang w:val="en-CA"/>
              </w:rPr>
              <w:t xml:space="preserve">that may reasonably be expected to identify an individual (alone or in combination with other available information) be accessible outside Canada? </w:t>
            </w:r>
            <w:r w:rsidR="004B077B">
              <w:rPr>
                <w:lang w:val="en-CA"/>
              </w:rPr>
              <w:t xml:space="preserve">And/or, will you be </w:t>
            </w:r>
            <w:r w:rsidR="00BB0A24">
              <w:rPr>
                <w:lang w:val="en-CA"/>
              </w:rPr>
              <w:t>using a</w:t>
            </w:r>
            <w:r w:rsidR="004B077B">
              <w:rPr>
                <w:lang w:val="en-CA"/>
              </w:rPr>
              <w:t>ny electronic</w:t>
            </w:r>
            <w:r w:rsidR="00BB0A24">
              <w:rPr>
                <w:lang w:val="en-CA"/>
              </w:rPr>
              <w:t xml:space="preserve"> tool (</w:t>
            </w:r>
            <w:proofErr w:type="gramStart"/>
            <w:r w:rsidR="00BB0A24">
              <w:rPr>
                <w:lang w:val="en-CA"/>
              </w:rPr>
              <w:t>e.g.</w:t>
            </w:r>
            <w:proofErr w:type="gramEnd"/>
            <w:r w:rsidR="00BB0A24">
              <w:rPr>
                <w:lang w:val="en-CA"/>
              </w:rPr>
              <w:t xml:space="preserve"> survey company</w:t>
            </w:r>
            <w:r w:rsidR="004B077B">
              <w:rPr>
                <w:lang w:val="en-CA"/>
              </w:rPr>
              <w:t>,</w:t>
            </w:r>
            <w:r w:rsidR="00BB0A24">
              <w:rPr>
                <w:lang w:val="en-CA"/>
              </w:rPr>
              <w:t xml:space="preserve"> software</w:t>
            </w:r>
            <w:r w:rsidR="004B077B">
              <w:rPr>
                <w:lang w:val="en-CA"/>
              </w:rPr>
              <w:t>, data repository</w:t>
            </w:r>
            <w:r w:rsidR="00BB0A24">
              <w:rPr>
                <w:lang w:val="en-CA"/>
              </w:rPr>
              <w:t>) to help you collect, manage, store, share, or analyze personally identifiable data that makes the data accessible from outside Canada</w:t>
            </w:r>
            <w:r w:rsidR="004B077B">
              <w:rPr>
                <w:lang w:val="en-CA"/>
              </w:rPr>
              <w:t>?</w:t>
            </w:r>
            <w:r w:rsidR="00BB0A24">
              <w:rPr>
                <w:lang w:val="en-CA"/>
              </w:rPr>
              <w:t xml:space="preserve"> </w:t>
            </w:r>
          </w:p>
          <w:p w14:paraId="4C0AC305" w14:textId="1313B4C8" w:rsidR="005E4117" w:rsidRPr="00253FFC" w:rsidRDefault="0070741E" w:rsidP="005558E1">
            <w:r w:rsidRPr="00B315D9">
              <w:rPr>
                <w:rFonts w:cs="Calibri"/>
                <w:sz w:val="18"/>
                <w:szCs w:val="18"/>
              </w:rPr>
              <w:t>[</w:t>
            </w:r>
            <w:r w:rsidR="00656895">
              <w:rPr>
                <w:rFonts w:cs="Calibri"/>
                <w:sz w:val="18"/>
                <w:szCs w:val="18"/>
              </w:rPr>
              <w:t>X</w:t>
            </w:r>
            <w:r w:rsidRPr="00B315D9">
              <w:rPr>
                <w:rFonts w:cs="Calibri"/>
                <w:sz w:val="18"/>
                <w:szCs w:val="18"/>
              </w:rPr>
              <w:t>]</w:t>
            </w:r>
            <w:r>
              <w:rPr>
                <w:rFonts w:cs="Calibri"/>
                <w:szCs w:val="22"/>
              </w:rPr>
              <w:t xml:space="preserve"> </w:t>
            </w:r>
            <w:r w:rsidR="005E4117" w:rsidRPr="00253FFC">
              <w:t>No</w:t>
            </w:r>
          </w:p>
          <w:p w14:paraId="53E88483" w14:textId="59CFACC8" w:rsidR="005E4117" w:rsidRPr="00253FFC" w:rsidRDefault="0070741E" w:rsidP="005558E1">
            <w:proofErr w:type="gramStart"/>
            <w:r w:rsidRPr="00B315D9">
              <w:rPr>
                <w:rFonts w:cs="Calibri"/>
                <w:sz w:val="18"/>
                <w:szCs w:val="18"/>
              </w:rPr>
              <w:t>[  ]</w:t>
            </w:r>
            <w:proofErr w:type="gramEnd"/>
            <w:r>
              <w:rPr>
                <w:rFonts w:cs="Calibri"/>
                <w:szCs w:val="22"/>
              </w:rPr>
              <w:t xml:space="preserve"> </w:t>
            </w:r>
            <w:r w:rsidR="0024025A">
              <w:t xml:space="preserve">Yes. </w:t>
            </w:r>
            <w:r w:rsidR="005E4117" w:rsidRPr="00253FFC">
              <w:rPr>
                <w:iCs/>
              </w:rPr>
              <w:t xml:space="preserve">If yes, </w:t>
            </w:r>
            <w:r w:rsidR="00AB7319">
              <w:rPr>
                <w:iCs/>
              </w:rPr>
              <w:t xml:space="preserve">refer to </w:t>
            </w:r>
            <w:r w:rsidR="005E4117" w:rsidRPr="00253FFC">
              <w:t xml:space="preserve">the University </w:t>
            </w:r>
            <w:hyperlink r:id="rId22" w:history="1">
              <w:r w:rsidR="005E4117" w:rsidRPr="00904D3B">
                <w:rPr>
                  <w:rStyle w:val="Hyperlink"/>
                  <w:i/>
                </w:rPr>
                <w:t>Policy for the Protection of Personal Information from Access Outside Canada</w:t>
              </w:r>
            </w:hyperlink>
            <w:r w:rsidR="005E4117" w:rsidRPr="00253FFC">
              <w:t>,</w:t>
            </w:r>
            <w:r w:rsidR="00AB7319">
              <w:t xml:space="preserve"> and </w:t>
            </w:r>
            <w:r w:rsidR="00AB7319" w:rsidRPr="00253FFC">
              <w:rPr>
                <w:iCs/>
              </w:rPr>
              <w:t xml:space="preserve">describe how you comply </w:t>
            </w:r>
            <w:r w:rsidR="00AB7319" w:rsidRPr="00253FFC">
              <w:t>with</w:t>
            </w:r>
            <w:r w:rsidR="00AB7319">
              <w:t xml:space="preserve"> the policy</w:t>
            </w:r>
            <w:r w:rsidR="005E4117" w:rsidRPr="00253FFC">
              <w:t xml:space="preserve"> </w:t>
            </w:r>
            <w:r w:rsidR="00AB7319">
              <w:t>(</w:t>
            </w:r>
            <w:r w:rsidR="005E4117" w:rsidRPr="00253FFC">
              <w:t>such as securing participant consent and/or securing approval f</w:t>
            </w:r>
            <w:r w:rsidR="0024025A">
              <w:t>rom the Vice President Research</w:t>
            </w:r>
            <w:r w:rsidR="00BC6CE0">
              <w:t xml:space="preserve"> and Innovation</w:t>
            </w:r>
            <w:r w:rsidR="00AB7319">
              <w:t>)</w:t>
            </w:r>
            <w:r w:rsidR="005E4117" w:rsidRPr="00253FFC">
              <w:t>.</w:t>
            </w:r>
          </w:p>
          <w:p w14:paraId="1A306C6F" w14:textId="183FB2E8" w:rsidR="005E4117" w:rsidRPr="00253FFC" w:rsidRDefault="005E4117" w:rsidP="00A75C4D">
            <w:pPr>
              <w:rPr>
                <w:lang w:val="en-CA"/>
              </w:rPr>
            </w:pPr>
          </w:p>
        </w:tc>
      </w:tr>
    </w:tbl>
    <w:p w14:paraId="3631B49E" w14:textId="113ED2EB" w:rsidR="0014138D" w:rsidRDefault="0014138D" w:rsidP="00216B43"/>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865B24" w:rsidRPr="00463DD8" w14:paraId="541FBC2A" w14:textId="77777777" w:rsidTr="00B72577">
        <w:tc>
          <w:tcPr>
            <w:tcW w:w="9900" w:type="dxa"/>
            <w:shd w:val="clear" w:color="auto" w:fill="F2F2F2" w:themeFill="background1" w:themeFillShade="F2"/>
          </w:tcPr>
          <w:p w14:paraId="18FD9A93" w14:textId="2FA14878" w:rsidR="00865B24" w:rsidRPr="00865B24" w:rsidRDefault="00865B24" w:rsidP="00B72577">
            <w:pPr>
              <w:rPr>
                <w:b/>
                <w:bCs/>
              </w:rPr>
            </w:pPr>
            <w:r w:rsidRPr="00865B24">
              <w:rPr>
                <w:b/>
                <w:bCs/>
              </w:rPr>
              <w:br w:type="page"/>
              <w:t>2.</w:t>
            </w:r>
            <w:r>
              <w:rPr>
                <w:b/>
                <w:bCs/>
              </w:rPr>
              <w:t>7</w:t>
            </w:r>
            <w:r w:rsidRPr="00865B24">
              <w:rPr>
                <w:b/>
                <w:bCs/>
              </w:rPr>
              <w:t xml:space="preserve"> Risk and benefit analysis </w:t>
            </w:r>
          </w:p>
        </w:tc>
      </w:tr>
      <w:tr w:rsidR="00865B24" w:rsidRPr="00463DD8" w14:paraId="641E4D5B" w14:textId="77777777" w:rsidTr="00B72577">
        <w:trPr>
          <w:trHeight w:val="1874"/>
        </w:trPr>
        <w:tc>
          <w:tcPr>
            <w:tcW w:w="9900" w:type="dxa"/>
            <w:tcBorders>
              <w:bottom w:val="single" w:sz="4" w:space="0" w:color="auto"/>
            </w:tcBorders>
            <w:vAlign w:val="center"/>
          </w:tcPr>
          <w:p w14:paraId="60826B07" w14:textId="357F621D" w:rsidR="00865B24" w:rsidRPr="00463DD8" w:rsidRDefault="00865B24" w:rsidP="00B72577">
            <w:pPr>
              <w:ind w:left="582" w:hanging="582"/>
            </w:pPr>
            <w:r w:rsidRPr="00463DD8">
              <w:t>2.</w:t>
            </w:r>
            <w:r>
              <w:t xml:space="preserve">7.1 </w:t>
            </w:r>
            <w:r w:rsidRPr="00463DD8">
              <w:t>Discuss what risks or discomforts are anticipated for participants, how likely risks are and how risks will be mitigated.</w:t>
            </w:r>
            <w:r>
              <w:t xml:space="preserve"> </w:t>
            </w:r>
            <w:r w:rsidRPr="00583DE0">
              <w:t xml:space="preserve">Address any </w:t>
            </w:r>
            <w:proofErr w:type="gramStart"/>
            <w:r w:rsidRPr="00583DE0">
              <w:t>particular ethical</w:t>
            </w:r>
            <w:proofErr w:type="gramEnd"/>
            <w:r w:rsidRPr="00583DE0">
              <w:t xml:space="preserve"> vulnerability of your study population. </w:t>
            </w:r>
            <w:r>
              <w:t>Risks to privacy from use of identifying information should be addressed.</w:t>
            </w:r>
            <w:r w:rsidRPr="00583DE0">
              <w:t xml:space="preserve"> If applicable, address </w:t>
            </w:r>
            <w:r>
              <w:t xml:space="preserve">third party or </w:t>
            </w:r>
            <w:r w:rsidRPr="00583DE0">
              <w:t>community risk</w:t>
            </w:r>
            <w:r>
              <w:t>. (</w:t>
            </w:r>
            <w:r w:rsidRPr="00F01F92">
              <w:t xml:space="preserve">If the research involves </w:t>
            </w:r>
            <w:r>
              <w:t>Indigenous</w:t>
            </w:r>
            <w:r w:rsidRPr="00F01F92">
              <w:t xml:space="preserve"> </w:t>
            </w:r>
            <w:r>
              <w:t xml:space="preserve">communities also </w:t>
            </w:r>
            <w:r w:rsidRPr="004361EF">
              <w:t>complete section 2.1</w:t>
            </w:r>
            <w:r>
              <w:t>1)</w:t>
            </w:r>
          </w:p>
          <w:p w14:paraId="239EA132" w14:textId="77777777" w:rsidR="00865B24" w:rsidRDefault="00865B24" w:rsidP="00B72577"/>
          <w:p w14:paraId="3E548E71" w14:textId="17E72FC1" w:rsidR="00691E04" w:rsidRPr="004E6740" w:rsidRDefault="00691E04" w:rsidP="006C45CA">
            <w:pPr>
              <w:pStyle w:val="NormalWeb"/>
              <w:shd w:val="clear" w:color="auto" w:fill="FFFFFF"/>
              <w:jc w:val="both"/>
              <w:rPr>
                <w:rFonts w:ascii="Times New Roman" w:hAnsi="Times New Roman"/>
                <w:sz w:val="24"/>
              </w:rPr>
            </w:pPr>
            <w:r w:rsidRPr="00403FA6">
              <w:rPr>
                <w:rFonts w:ascii="Times New Roman" w:hAnsi="Times New Roman"/>
                <w:sz w:val="24"/>
              </w:rPr>
              <w:t xml:space="preserve">The use of </w:t>
            </w:r>
            <w:r w:rsidR="001744F5" w:rsidRPr="00403FA6">
              <w:rPr>
                <w:rFonts w:ascii="Times New Roman" w:hAnsi="Times New Roman"/>
                <w:sz w:val="24"/>
              </w:rPr>
              <w:t>publicly</w:t>
            </w:r>
            <w:r w:rsidRPr="00403FA6">
              <w:rPr>
                <w:rFonts w:ascii="Times New Roman" w:hAnsi="Times New Roman"/>
                <w:sz w:val="24"/>
              </w:rPr>
              <w:t xml:space="preserve"> available data surrounding Covid 19 may </w:t>
            </w:r>
            <w:r w:rsidR="001744F5" w:rsidRPr="00403FA6">
              <w:rPr>
                <w:rFonts w:ascii="Times New Roman" w:hAnsi="Times New Roman"/>
                <w:sz w:val="24"/>
              </w:rPr>
              <w:t xml:space="preserve">cause some degree of discomfort to some participants, given that the data is representative of a pandemic </w:t>
            </w:r>
            <w:r w:rsidR="00403FA6">
              <w:rPr>
                <w:rFonts w:ascii="Times New Roman" w:hAnsi="Times New Roman"/>
                <w:sz w:val="24"/>
              </w:rPr>
              <w:t xml:space="preserve">which is </w:t>
            </w:r>
            <w:r w:rsidR="001744F5" w:rsidRPr="00403FA6">
              <w:rPr>
                <w:rFonts w:ascii="Times New Roman" w:hAnsi="Times New Roman"/>
                <w:sz w:val="24"/>
              </w:rPr>
              <w:t xml:space="preserve">of concern to all.   </w:t>
            </w:r>
          </w:p>
          <w:p w14:paraId="6F0CC33C" w14:textId="2D9EA2D3" w:rsidR="00403FA6" w:rsidRPr="004E6740" w:rsidRDefault="00403FA6" w:rsidP="006C45CA">
            <w:pPr>
              <w:pStyle w:val="NormalWeb"/>
              <w:shd w:val="clear" w:color="auto" w:fill="FFFFFF"/>
              <w:jc w:val="both"/>
              <w:rPr>
                <w:rFonts w:ascii="Times New Roman" w:hAnsi="Times New Roman"/>
                <w:color w:val="FF0000"/>
                <w:sz w:val="24"/>
              </w:rPr>
            </w:pPr>
            <w:r w:rsidRPr="004E6740">
              <w:rPr>
                <w:rFonts w:ascii="Times New Roman" w:hAnsi="Times New Roman"/>
                <w:sz w:val="24"/>
              </w:rPr>
              <w:t xml:space="preserve">In </w:t>
            </w:r>
            <w:r w:rsidRPr="00403FA6">
              <w:rPr>
                <w:rFonts w:ascii="Times New Roman" w:hAnsi="Times New Roman"/>
                <w:sz w:val="24"/>
              </w:rPr>
              <w:t>addition,</w:t>
            </w:r>
            <w:r w:rsidRPr="004E6740">
              <w:rPr>
                <w:rFonts w:ascii="Times New Roman" w:hAnsi="Times New Roman"/>
                <w:sz w:val="24"/>
              </w:rPr>
              <w:t xml:space="preserve"> it is possible the use of simulated chromatic aberration may cause some</w:t>
            </w:r>
            <w:r>
              <w:rPr>
                <w:rFonts w:ascii="Times New Roman" w:hAnsi="Times New Roman"/>
                <w:sz w:val="24"/>
              </w:rPr>
              <w:t xml:space="preserve"> minor</w:t>
            </w:r>
            <w:r w:rsidRPr="004E6740">
              <w:rPr>
                <w:rFonts w:ascii="Times New Roman" w:hAnsi="Times New Roman"/>
                <w:sz w:val="24"/>
              </w:rPr>
              <w:t xml:space="preserve"> eye strain. </w:t>
            </w:r>
          </w:p>
          <w:p w14:paraId="3868F276" w14:textId="7976A971" w:rsidR="00656895" w:rsidRPr="00046004" w:rsidRDefault="00403FA6" w:rsidP="006C45CA">
            <w:pPr>
              <w:pStyle w:val="NormalWeb"/>
              <w:shd w:val="clear" w:color="auto" w:fill="FFFFFF"/>
              <w:jc w:val="both"/>
              <w:rPr>
                <w:rFonts w:ascii="Times New Roman" w:hAnsi="Times New Roman"/>
                <w:sz w:val="24"/>
              </w:rPr>
            </w:pPr>
            <w:r>
              <w:rPr>
                <w:rFonts w:ascii="Times New Roman" w:hAnsi="Times New Roman"/>
                <w:sz w:val="24"/>
              </w:rPr>
              <w:t>Beyond the above noted concerns, t</w:t>
            </w:r>
            <w:r w:rsidRPr="00046004">
              <w:rPr>
                <w:rFonts w:ascii="Times New Roman" w:hAnsi="Times New Roman"/>
                <w:sz w:val="24"/>
              </w:rPr>
              <w:t xml:space="preserve">here </w:t>
            </w:r>
            <w:r w:rsidR="00656895" w:rsidRPr="00046004">
              <w:rPr>
                <w:rFonts w:ascii="Times New Roman" w:hAnsi="Times New Roman"/>
                <w:sz w:val="24"/>
              </w:rPr>
              <w:t xml:space="preserve">are </w:t>
            </w:r>
            <w:r w:rsidR="003762AC" w:rsidRPr="00046004">
              <w:rPr>
                <w:rFonts w:ascii="Times New Roman" w:hAnsi="Times New Roman"/>
                <w:sz w:val="24"/>
              </w:rPr>
              <w:t>no</w:t>
            </w:r>
            <w:r w:rsidR="00656895" w:rsidRPr="00046004">
              <w:rPr>
                <w:rFonts w:ascii="Times New Roman" w:hAnsi="Times New Roman"/>
                <w:sz w:val="24"/>
              </w:rPr>
              <w:t xml:space="preserve"> anticipated physical</w:t>
            </w:r>
            <w:r w:rsidR="003762AC" w:rsidRPr="00046004">
              <w:rPr>
                <w:rFonts w:ascii="Times New Roman" w:hAnsi="Times New Roman"/>
                <w:sz w:val="24"/>
              </w:rPr>
              <w:t xml:space="preserve">, mental, </w:t>
            </w:r>
            <w:r w:rsidR="006C45CA" w:rsidRPr="00046004">
              <w:rPr>
                <w:rFonts w:ascii="Times New Roman" w:hAnsi="Times New Roman"/>
                <w:sz w:val="24"/>
              </w:rPr>
              <w:t>economic</w:t>
            </w:r>
            <w:r w:rsidR="004E6740">
              <w:rPr>
                <w:rFonts w:ascii="Times New Roman" w:hAnsi="Times New Roman"/>
                <w:sz w:val="24"/>
              </w:rPr>
              <w:t>,</w:t>
            </w:r>
            <w:r w:rsidR="003762AC" w:rsidRPr="00046004">
              <w:rPr>
                <w:rFonts w:ascii="Times New Roman" w:hAnsi="Times New Roman"/>
                <w:sz w:val="24"/>
              </w:rPr>
              <w:t xml:space="preserve"> or social</w:t>
            </w:r>
            <w:r w:rsidR="00656895" w:rsidRPr="00046004">
              <w:rPr>
                <w:rFonts w:ascii="Times New Roman" w:hAnsi="Times New Roman"/>
                <w:sz w:val="24"/>
              </w:rPr>
              <w:t xml:space="preserve"> risks associated with participation beyond those associated with everyday computer use. There may be some </w:t>
            </w:r>
            <w:r w:rsidR="00E923D4" w:rsidRPr="00046004">
              <w:rPr>
                <w:rFonts w:ascii="Times New Roman" w:hAnsi="Times New Roman"/>
                <w:sz w:val="24"/>
              </w:rPr>
              <w:t>minor</w:t>
            </w:r>
            <w:r w:rsidR="00656895" w:rsidRPr="00046004">
              <w:rPr>
                <w:rFonts w:ascii="Times New Roman" w:hAnsi="Times New Roman"/>
                <w:sz w:val="24"/>
              </w:rPr>
              <w:t xml:space="preserve"> </w:t>
            </w:r>
            <w:r w:rsidR="00E923D4" w:rsidRPr="00046004">
              <w:rPr>
                <w:rFonts w:ascii="Times New Roman" w:hAnsi="Times New Roman"/>
                <w:sz w:val="24"/>
              </w:rPr>
              <w:t>discomforts</w:t>
            </w:r>
            <w:r w:rsidR="00656895" w:rsidRPr="00046004">
              <w:rPr>
                <w:rFonts w:ascii="Times New Roman" w:hAnsi="Times New Roman"/>
                <w:sz w:val="24"/>
              </w:rPr>
              <w:t xml:space="preserve"> for participants in that they will be using a new software application for the first time</w:t>
            </w:r>
            <w:r w:rsidR="003762AC" w:rsidRPr="00046004">
              <w:rPr>
                <w:rFonts w:ascii="Times New Roman" w:hAnsi="Times New Roman"/>
                <w:sz w:val="24"/>
              </w:rPr>
              <w:t xml:space="preserve"> if someone didn’t have</w:t>
            </w:r>
            <w:r w:rsidR="006C45CA" w:rsidRPr="00046004">
              <w:rPr>
                <w:rFonts w:ascii="Times New Roman" w:hAnsi="Times New Roman"/>
                <w:sz w:val="24"/>
              </w:rPr>
              <w:t xml:space="preserve"> </w:t>
            </w:r>
            <w:r w:rsidR="003762AC" w:rsidRPr="00046004">
              <w:rPr>
                <w:rFonts w:ascii="Times New Roman" w:hAnsi="Times New Roman"/>
                <w:sz w:val="24"/>
              </w:rPr>
              <w:t>the similar</w:t>
            </w:r>
            <w:r w:rsidR="006C45CA" w:rsidRPr="00046004">
              <w:rPr>
                <w:rFonts w:ascii="Times New Roman" w:hAnsi="Times New Roman"/>
                <w:sz w:val="24"/>
              </w:rPr>
              <w:t xml:space="preserve"> experience</w:t>
            </w:r>
            <w:r w:rsidR="00656895" w:rsidRPr="00046004">
              <w:rPr>
                <w:rFonts w:ascii="Times New Roman" w:hAnsi="Times New Roman"/>
                <w:sz w:val="24"/>
              </w:rPr>
              <w:t xml:space="preserve">. We do not anticipate that this will exceed the usual levels of </w:t>
            </w:r>
            <w:r w:rsidR="006C45CA" w:rsidRPr="00046004">
              <w:rPr>
                <w:rFonts w:ascii="Times New Roman" w:hAnsi="Times New Roman"/>
                <w:sz w:val="24"/>
              </w:rPr>
              <w:t>ambiguity</w:t>
            </w:r>
            <w:r w:rsidR="00656895" w:rsidRPr="00046004">
              <w:rPr>
                <w:rFonts w:ascii="Times New Roman" w:hAnsi="Times New Roman"/>
                <w:sz w:val="24"/>
              </w:rPr>
              <w:t xml:space="preserve"> or confusion commonly experienced when someone uses new software for the first time.</w:t>
            </w:r>
          </w:p>
          <w:p w14:paraId="0650C83C" w14:textId="760B1E84" w:rsidR="00656895" w:rsidRPr="00463DD8" w:rsidRDefault="00656895" w:rsidP="00B72577"/>
        </w:tc>
      </w:tr>
      <w:tr w:rsidR="00865B24" w:rsidRPr="00463DD8" w14:paraId="50CFD9E0" w14:textId="77777777" w:rsidTr="00B72577">
        <w:trPr>
          <w:trHeight w:val="1292"/>
        </w:trPr>
        <w:tc>
          <w:tcPr>
            <w:tcW w:w="9900" w:type="dxa"/>
            <w:tcBorders>
              <w:bottom w:val="single" w:sz="4" w:space="0" w:color="auto"/>
            </w:tcBorders>
            <w:vAlign w:val="center"/>
          </w:tcPr>
          <w:p w14:paraId="798A98A9" w14:textId="2718FC93" w:rsidR="00865B24" w:rsidRPr="00463DD8" w:rsidRDefault="00865B24" w:rsidP="00B72577">
            <w:pPr>
              <w:ind w:left="582" w:hanging="582"/>
            </w:pPr>
            <w:r w:rsidRPr="00463DD8">
              <w:t>2.</w:t>
            </w:r>
            <w:r>
              <w:t xml:space="preserve">7.2 </w:t>
            </w:r>
            <w:r w:rsidRPr="00463DD8">
              <w:t xml:space="preserve">Identify any direct benefits of participation to participants (other than compensation), and </w:t>
            </w:r>
            <w:r>
              <w:t>any</w:t>
            </w:r>
            <w:r w:rsidRPr="00463DD8">
              <w:t xml:space="preserve"> indi</w:t>
            </w:r>
            <w:r>
              <w:t>rect benefits of the study (</w:t>
            </w:r>
            <w:proofErr w:type="gramStart"/>
            <w:r>
              <w:t>e.g.</w:t>
            </w:r>
            <w:proofErr w:type="gramEnd"/>
            <w:r w:rsidRPr="00463DD8">
              <w:t xml:space="preserve"> contribution to new knowledge)</w:t>
            </w:r>
            <w:r>
              <w:t>.</w:t>
            </w:r>
          </w:p>
          <w:p w14:paraId="6256C893" w14:textId="77777777" w:rsidR="00865B24" w:rsidRDefault="00865B24" w:rsidP="00B72577"/>
          <w:p w14:paraId="606D8A86" w14:textId="12030AC9" w:rsidR="006C45CA" w:rsidRPr="00046004" w:rsidRDefault="006C45CA" w:rsidP="006C45CA">
            <w:pPr>
              <w:pStyle w:val="NormalWeb"/>
              <w:shd w:val="clear" w:color="auto" w:fill="FFFFFF"/>
              <w:rPr>
                <w:rFonts w:ascii="Times New Roman" w:hAnsi="Times New Roman"/>
                <w:sz w:val="24"/>
              </w:rPr>
            </w:pPr>
            <w:r w:rsidRPr="00046004">
              <w:rPr>
                <w:rFonts w:ascii="Times New Roman" w:hAnsi="Times New Roman"/>
                <w:sz w:val="24"/>
              </w:rPr>
              <w:lastRenderedPageBreak/>
              <w:t xml:space="preserve">Participating in the study might benefit participants in terms of knowledge which will help them to participate in paid surveys in </w:t>
            </w:r>
            <w:proofErr w:type="gramStart"/>
            <w:r w:rsidRPr="00046004">
              <w:rPr>
                <w:rFonts w:ascii="Times New Roman" w:hAnsi="Times New Roman"/>
                <w:sz w:val="24"/>
              </w:rPr>
              <w:t xml:space="preserve">future, </w:t>
            </w:r>
            <w:r w:rsidR="00403FA6">
              <w:rPr>
                <w:rFonts w:ascii="Times New Roman" w:hAnsi="Times New Roman"/>
                <w:sz w:val="24"/>
              </w:rPr>
              <w:t>or</w:t>
            </w:r>
            <w:proofErr w:type="gramEnd"/>
            <w:r w:rsidR="00403FA6">
              <w:rPr>
                <w:rFonts w:ascii="Times New Roman" w:hAnsi="Times New Roman"/>
                <w:sz w:val="24"/>
              </w:rPr>
              <w:t xml:space="preserve"> </w:t>
            </w:r>
            <w:r w:rsidRPr="00046004">
              <w:rPr>
                <w:rFonts w:ascii="Times New Roman" w:hAnsi="Times New Roman"/>
                <w:sz w:val="24"/>
              </w:rPr>
              <w:t>conduct</w:t>
            </w:r>
            <w:r w:rsidR="003B4C58" w:rsidRPr="00046004">
              <w:rPr>
                <w:rFonts w:ascii="Times New Roman" w:hAnsi="Times New Roman"/>
                <w:sz w:val="24"/>
              </w:rPr>
              <w:t xml:space="preserve"> and contribute </w:t>
            </w:r>
            <w:r w:rsidRPr="00046004">
              <w:rPr>
                <w:rFonts w:ascii="Times New Roman" w:hAnsi="Times New Roman"/>
                <w:sz w:val="24"/>
              </w:rPr>
              <w:t xml:space="preserve">their own survey if </w:t>
            </w:r>
            <w:r w:rsidR="00403FA6">
              <w:rPr>
                <w:rFonts w:ascii="Times New Roman" w:hAnsi="Times New Roman"/>
                <w:sz w:val="24"/>
              </w:rPr>
              <w:t>ever required</w:t>
            </w:r>
            <w:r w:rsidR="003B4C58" w:rsidRPr="00046004">
              <w:rPr>
                <w:rFonts w:ascii="Times New Roman" w:hAnsi="Times New Roman"/>
                <w:sz w:val="24"/>
              </w:rPr>
              <w:t>.</w:t>
            </w:r>
            <w:r w:rsidR="00403FA6">
              <w:rPr>
                <w:rFonts w:ascii="Times New Roman" w:hAnsi="Times New Roman"/>
                <w:sz w:val="24"/>
              </w:rPr>
              <w:t xml:space="preserve"> </w:t>
            </w:r>
          </w:p>
          <w:p w14:paraId="550F8E38" w14:textId="2256364A" w:rsidR="006C45CA" w:rsidRPr="006C45CA" w:rsidRDefault="006C45CA" w:rsidP="006C45CA">
            <w:pPr>
              <w:pStyle w:val="NormalWeb"/>
              <w:shd w:val="clear" w:color="auto" w:fill="FFFFFF"/>
              <w:rPr>
                <w:sz w:val="24"/>
              </w:rPr>
            </w:pPr>
          </w:p>
        </w:tc>
      </w:tr>
    </w:tbl>
    <w:p w14:paraId="322E3D04" w14:textId="32E78C69" w:rsidR="00865B24" w:rsidRDefault="00865B24" w:rsidP="00216B43"/>
    <w:p w14:paraId="78025655" w14:textId="77777777" w:rsidR="00865B24" w:rsidRDefault="00865B24" w:rsidP="00216B43"/>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5B04C4" w:rsidRPr="00463DD8" w14:paraId="6A52E2BE" w14:textId="77777777" w:rsidTr="006446B5">
        <w:tc>
          <w:tcPr>
            <w:tcW w:w="9900" w:type="dxa"/>
            <w:shd w:val="clear" w:color="auto" w:fill="F2F2F2" w:themeFill="background1" w:themeFillShade="F2"/>
          </w:tcPr>
          <w:p w14:paraId="2BEAD0A4" w14:textId="4CB4F67D" w:rsidR="005B04C4" w:rsidRPr="00865B24" w:rsidRDefault="005B04C4" w:rsidP="005558E1">
            <w:pPr>
              <w:rPr>
                <w:b/>
                <w:bCs/>
              </w:rPr>
            </w:pPr>
            <w:bookmarkStart w:id="27" w:name="_Hlk20830695"/>
            <w:r w:rsidRPr="00865B24">
              <w:rPr>
                <w:b/>
                <w:bCs/>
              </w:rPr>
              <w:br w:type="page"/>
            </w:r>
            <w:r w:rsidR="00D02825" w:rsidRPr="00865B24">
              <w:rPr>
                <w:b/>
                <w:bCs/>
              </w:rPr>
              <w:t>2.</w:t>
            </w:r>
            <w:r w:rsidR="00865B24">
              <w:rPr>
                <w:b/>
                <w:bCs/>
              </w:rPr>
              <w:t>8</w:t>
            </w:r>
            <w:r w:rsidR="00D02825" w:rsidRPr="00865B24">
              <w:rPr>
                <w:b/>
                <w:bCs/>
              </w:rPr>
              <w:t xml:space="preserve"> Provision of results to participants</w:t>
            </w:r>
            <w:r w:rsidRPr="00865B24">
              <w:rPr>
                <w:b/>
                <w:bCs/>
              </w:rPr>
              <w:t xml:space="preserve"> </w:t>
            </w:r>
            <w:r w:rsidR="00EF3CE8" w:rsidRPr="00865B24">
              <w:rPr>
                <w:b/>
                <w:bCs/>
              </w:rPr>
              <w:t>and dissemination plans.</w:t>
            </w:r>
          </w:p>
        </w:tc>
      </w:tr>
      <w:tr w:rsidR="005E4117" w:rsidRPr="00463DD8" w14:paraId="053FC0B2" w14:textId="77777777" w:rsidTr="001F7135">
        <w:trPr>
          <w:trHeight w:val="1683"/>
        </w:trPr>
        <w:tc>
          <w:tcPr>
            <w:tcW w:w="9900" w:type="dxa"/>
          </w:tcPr>
          <w:p w14:paraId="08D17196" w14:textId="03BCABCA" w:rsidR="005E4117" w:rsidRPr="00463DD8" w:rsidRDefault="005E4117" w:rsidP="0024025A">
            <w:pPr>
              <w:ind w:left="582" w:hanging="582"/>
            </w:pPr>
            <w:r>
              <w:t>2.</w:t>
            </w:r>
            <w:r w:rsidR="00865B24">
              <w:t>8</w:t>
            </w:r>
            <w:r>
              <w:t xml:space="preserve">.1 The TCPS encourages researchers to share study results with participants in appropriate formats. </w:t>
            </w:r>
            <w:r w:rsidR="00D525D8">
              <w:t xml:space="preserve">Describe your </w:t>
            </w:r>
            <w:r>
              <w:t>plan</w:t>
            </w:r>
            <w:r w:rsidR="00D525D8">
              <w:t>s</w:t>
            </w:r>
            <w:r>
              <w:t xml:space="preserve"> to share study results with participants</w:t>
            </w:r>
            <w:r w:rsidR="00D525D8">
              <w:t xml:space="preserve"> and</w:t>
            </w:r>
            <w:r>
              <w:t xml:space="preserve"> discuss the process and format. </w:t>
            </w:r>
          </w:p>
          <w:p w14:paraId="15415755" w14:textId="45E87697" w:rsidR="005A1D62" w:rsidRPr="00046004" w:rsidRDefault="005A1D62" w:rsidP="00C67727">
            <w:pPr>
              <w:pStyle w:val="NormalWeb"/>
              <w:shd w:val="clear" w:color="auto" w:fill="FFFFFF"/>
              <w:jc w:val="both"/>
              <w:rPr>
                <w:rFonts w:ascii="Times New Roman" w:hAnsi="Times New Roman"/>
                <w:sz w:val="24"/>
              </w:rPr>
            </w:pPr>
            <w:r w:rsidRPr="00046004">
              <w:rPr>
                <w:rFonts w:ascii="Times New Roman" w:hAnsi="Times New Roman"/>
                <w:sz w:val="24"/>
              </w:rPr>
              <w:t>Participants are given a chance to add their e-mail address to receive the results of this study when it has been accepted for publication. Those participants that provided their email addresses for this purpose will receive a summary of the findings after the results are published but nobody will know other participants information.</w:t>
            </w:r>
          </w:p>
          <w:p w14:paraId="0CD93E82" w14:textId="1451825B" w:rsidR="005E4117" w:rsidRPr="00463DD8" w:rsidRDefault="005E4117" w:rsidP="00D525D8"/>
        </w:tc>
      </w:tr>
      <w:tr w:rsidR="005E4117" w:rsidRPr="00463DD8" w14:paraId="0014BC91" w14:textId="77777777" w:rsidTr="0088674E">
        <w:trPr>
          <w:trHeight w:val="1974"/>
        </w:trPr>
        <w:tc>
          <w:tcPr>
            <w:tcW w:w="9900" w:type="dxa"/>
          </w:tcPr>
          <w:p w14:paraId="79D01A5E" w14:textId="26660257" w:rsidR="005E4117" w:rsidRPr="00253FFC" w:rsidRDefault="005E4117" w:rsidP="0024025A">
            <w:pPr>
              <w:ind w:left="582" w:hanging="582"/>
              <w:rPr>
                <w:lang w:val="en-CA"/>
              </w:rPr>
            </w:pPr>
            <w:r>
              <w:t>2.</w:t>
            </w:r>
            <w:r w:rsidR="00865B24">
              <w:t>8</w:t>
            </w:r>
            <w:r>
              <w:t xml:space="preserve">.2 </w:t>
            </w:r>
            <w:r w:rsidRPr="00253FFC">
              <w:t xml:space="preserve">If applicable, describe how participants will be informed of any </w:t>
            </w:r>
            <w:r w:rsidR="00D14552">
              <w:t xml:space="preserve">material </w:t>
            </w:r>
            <w:r w:rsidR="0024025A">
              <w:t>incidental findings</w:t>
            </w:r>
            <w:r w:rsidRPr="00253FFC">
              <w:t xml:space="preserve"> – </w:t>
            </w:r>
            <w:r w:rsidR="00D14552">
              <w:t xml:space="preserve">a discovery about a participant made </w:t>
            </w:r>
            <w:proofErr w:type="gramStart"/>
            <w:r w:rsidR="00D14552">
              <w:t>in the course of</w:t>
            </w:r>
            <w:proofErr w:type="gramEnd"/>
            <w:r w:rsidR="00D14552">
              <w:t xml:space="preserve"> research (</w:t>
            </w:r>
            <w:r w:rsidR="00D14552" w:rsidRPr="00253FFC">
              <w:t>screening or data collection</w:t>
            </w:r>
            <w:r w:rsidR="00D14552">
              <w:t>) that is outside the objectives of the study,</w:t>
            </w:r>
            <w:r w:rsidR="001E7C89">
              <w:t xml:space="preserve"> </w:t>
            </w:r>
            <w:r w:rsidRPr="00253FFC">
              <w:t>that h</w:t>
            </w:r>
            <w:r w:rsidR="00D14552">
              <w:t>as</w:t>
            </w:r>
            <w:r w:rsidRPr="00253FFC">
              <w:t xml:space="preserve"> </w:t>
            </w:r>
            <w:r w:rsidRPr="00253FFC">
              <w:rPr>
                <w:lang w:val="en-CA"/>
              </w:rPr>
              <w:t>implications for participant welfare (health, psychological or social).</w:t>
            </w:r>
            <w:r w:rsidR="00665FD4">
              <w:rPr>
                <w:lang w:val="en-CA"/>
              </w:rPr>
              <w:t xml:space="preserve"> See </w:t>
            </w:r>
            <w:hyperlink r:id="rId23" w:history="1">
              <w:r w:rsidR="00665FD4" w:rsidRPr="00665FD4">
                <w:rPr>
                  <w:rStyle w:val="Hyperlink"/>
                  <w:lang w:val="en-CA"/>
                </w:rPr>
                <w:t>TCPS Article 3.4</w:t>
              </w:r>
            </w:hyperlink>
            <w:r w:rsidR="00665FD4">
              <w:rPr>
                <w:lang w:val="en-CA"/>
              </w:rPr>
              <w:t xml:space="preserve"> for more information. </w:t>
            </w:r>
            <w:r w:rsidRPr="00253FFC">
              <w:rPr>
                <w:lang w:val="en-CA"/>
              </w:rPr>
              <w:t xml:space="preserve"> </w:t>
            </w:r>
          </w:p>
          <w:p w14:paraId="3F9080B5" w14:textId="18B47EB3" w:rsidR="005E4117" w:rsidRPr="00253FFC" w:rsidRDefault="0070741E" w:rsidP="005558E1">
            <w:r w:rsidRPr="00B315D9">
              <w:rPr>
                <w:rFonts w:cs="Calibri"/>
                <w:sz w:val="18"/>
                <w:szCs w:val="18"/>
              </w:rPr>
              <w:t xml:space="preserve">[ </w:t>
            </w:r>
            <w:proofErr w:type="gramStart"/>
            <w:r w:rsidR="005A1D62">
              <w:rPr>
                <w:rFonts w:cs="Calibri"/>
                <w:sz w:val="18"/>
                <w:szCs w:val="18"/>
              </w:rPr>
              <w:t xml:space="preserve">X </w:t>
            </w:r>
            <w:r w:rsidRPr="00B315D9">
              <w:rPr>
                <w:rFonts w:cs="Calibri"/>
                <w:sz w:val="18"/>
                <w:szCs w:val="18"/>
              </w:rPr>
              <w:t>]</w:t>
            </w:r>
            <w:proofErr w:type="gramEnd"/>
            <w:r>
              <w:rPr>
                <w:rFonts w:cs="Calibri"/>
                <w:szCs w:val="22"/>
              </w:rPr>
              <w:t xml:space="preserve"> </w:t>
            </w:r>
            <w:r w:rsidR="005E4117" w:rsidRPr="00253FFC">
              <w:t>Not applicable</w:t>
            </w:r>
          </w:p>
          <w:p w14:paraId="25A683A3" w14:textId="7EBFA349" w:rsidR="005E4117" w:rsidRPr="00253FFC" w:rsidRDefault="005E4117" w:rsidP="00A75C4D">
            <w:pPr>
              <w:rPr>
                <w:lang w:val="en-CA"/>
              </w:rPr>
            </w:pPr>
          </w:p>
        </w:tc>
      </w:tr>
      <w:tr w:rsidR="00EF3CE8" w:rsidRPr="00463DD8" w14:paraId="419F94A7" w14:textId="77777777" w:rsidTr="0088674E">
        <w:trPr>
          <w:trHeight w:val="1974"/>
        </w:trPr>
        <w:tc>
          <w:tcPr>
            <w:tcW w:w="9900" w:type="dxa"/>
          </w:tcPr>
          <w:p w14:paraId="11478E22" w14:textId="3D088443" w:rsidR="00A70644" w:rsidRPr="009D036D" w:rsidRDefault="00EF3CE8" w:rsidP="009D036D">
            <w:pPr>
              <w:ind w:left="522" w:hanging="522"/>
            </w:pPr>
            <w:r>
              <w:t>2.</w:t>
            </w:r>
            <w:r w:rsidR="00865B24">
              <w:t>8</w:t>
            </w:r>
            <w:r>
              <w:t xml:space="preserve">.3 </w:t>
            </w:r>
            <w:r w:rsidR="00A70644">
              <w:t>Describe plans for dissemination of the research findings (</w:t>
            </w:r>
            <w:proofErr w:type="gramStart"/>
            <w:r w:rsidR="00A70644">
              <w:t>e.g.</w:t>
            </w:r>
            <w:proofErr w:type="gramEnd"/>
            <w:r w:rsidR="00A70644">
              <w:t xml:space="preserve"> conference presentations, journal articles, public lectures etc.).</w:t>
            </w:r>
            <w:r w:rsidR="00A70644">
              <w:rPr>
                <w:rFonts w:cs="Calibri"/>
                <w:szCs w:val="22"/>
              </w:rPr>
              <w:t xml:space="preserve"> </w:t>
            </w:r>
          </w:p>
          <w:p w14:paraId="01246A13" w14:textId="77777777" w:rsidR="00A70644" w:rsidRDefault="00A70644" w:rsidP="00A70644">
            <w:pPr>
              <w:ind w:left="522" w:hanging="522"/>
              <w:rPr>
                <w:rFonts w:cs="Calibri"/>
                <w:szCs w:val="22"/>
              </w:rPr>
            </w:pPr>
          </w:p>
          <w:p w14:paraId="6D060576" w14:textId="7857C481" w:rsidR="00A70644" w:rsidRPr="00046004" w:rsidRDefault="005A1D62" w:rsidP="005A1D62">
            <w:pPr>
              <w:pStyle w:val="NormalWeb"/>
              <w:shd w:val="clear" w:color="auto" w:fill="FFFFFF"/>
              <w:rPr>
                <w:rFonts w:ascii="Times New Roman" w:hAnsi="Times New Roman"/>
                <w:sz w:val="24"/>
              </w:rPr>
            </w:pPr>
            <w:r w:rsidRPr="00046004">
              <w:rPr>
                <w:rFonts w:ascii="Times New Roman" w:hAnsi="Times New Roman"/>
                <w:sz w:val="24"/>
              </w:rPr>
              <w:t>Results from this study will be used for the lead researcher’s MCS thesis paper and possibly for publication in Computer Science journals or conferences or in final thesis defense.</w:t>
            </w:r>
          </w:p>
          <w:p w14:paraId="6BA8B11D" w14:textId="5BBD8942" w:rsidR="00EF3CE8" w:rsidRDefault="00EF3CE8" w:rsidP="009D036D">
            <w:pPr>
              <w:ind w:left="612" w:hanging="612"/>
            </w:pPr>
          </w:p>
        </w:tc>
      </w:tr>
      <w:bookmarkEnd w:id="27"/>
    </w:tbl>
    <w:p w14:paraId="78C62ED6" w14:textId="45ECACF4" w:rsidR="00E60C44" w:rsidRDefault="00E60C44" w:rsidP="00216B43"/>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C258DC" w:rsidRPr="00865B24" w14:paraId="33F5F592" w14:textId="77777777" w:rsidTr="002F5C4E">
        <w:tc>
          <w:tcPr>
            <w:tcW w:w="9900" w:type="dxa"/>
            <w:shd w:val="clear" w:color="auto" w:fill="F2F2F2" w:themeFill="background1" w:themeFillShade="F2"/>
          </w:tcPr>
          <w:p w14:paraId="51228284" w14:textId="6EB678A2" w:rsidR="00C258DC" w:rsidRPr="00046004" w:rsidRDefault="00C258DC" w:rsidP="00DE0B95">
            <w:pPr>
              <w:pStyle w:val="ListParagraph"/>
              <w:numPr>
                <w:ilvl w:val="1"/>
                <w:numId w:val="2"/>
              </w:numPr>
              <w:rPr>
                <w:rFonts w:ascii="Times New Roman" w:hAnsi="Times New Roman"/>
                <w:sz w:val="24"/>
              </w:rPr>
            </w:pPr>
            <w:r w:rsidRPr="00865B24">
              <w:rPr>
                <w:b/>
                <w:bCs/>
              </w:rPr>
              <w:br w:type="page"/>
            </w:r>
            <w:r w:rsidRPr="00046004">
              <w:rPr>
                <w:rFonts w:ascii="Times New Roman" w:hAnsi="Times New Roman"/>
                <w:sz w:val="24"/>
              </w:rPr>
              <w:t>Research Team</w:t>
            </w:r>
          </w:p>
        </w:tc>
      </w:tr>
      <w:tr w:rsidR="00C258DC" w:rsidRPr="00865B24" w14:paraId="467FB33C" w14:textId="77777777" w:rsidTr="00865B24">
        <w:tc>
          <w:tcPr>
            <w:tcW w:w="9900" w:type="dxa"/>
          </w:tcPr>
          <w:p w14:paraId="695FA965" w14:textId="76AC6DD9" w:rsidR="00A81B10" w:rsidRDefault="00E07F60" w:rsidP="00E07F60">
            <w:pPr>
              <w:ind w:left="626" w:hanging="626"/>
            </w:pPr>
            <w:r>
              <w:t xml:space="preserve">2.9.1 </w:t>
            </w:r>
            <w:r w:rsidR="00865B24" w:rsidRPr="00865B24">
              <w:t xml:space="preserve">Describe the role and duties of all research team members (including students, </w:t>
            </w:r>
            <w:proofErr w:type="gramStart"/>
            <w:r w:rsidR="00865B24" w:rsidRPr="00865B24">
              <w:t>RA’s</w:t>
            </w:r>
            <w:proofErr w:type="gramEnd"/>
            <w:r w:rsidR="00865B24" w:rsidRPr="00865B24">
              <w:t xml:space="preserve"> and supervisors) in relation to the overall study.</w:t>
            </w:r>
          </w:p>
          <w:p w14:paraId="1EF1016F" w14:textId="77777777" w:rsidR="00E07F60" w:rsidRDefault="00E07F60" w:rsidP="005A1D62"/>
          <w:p w14:paraId="1AEAE47B" w14:textId="53F41A43" w:rsidR="005A1D62" w:rsidRPr="00046004" w:rsidRDefault="005A1D62" w:rsidP="005A1D62">
            <w:pPr>
              <w:pStyle w:val="NormalWeb"/>
              <w:shd w:val="clear" w:color="auto" w:fill="FFFFFF"/>
              <w:jc w:val="both"/>
              <w:rPr>
                <w:rFonts w:ascii="Times New Roman" w:hAnsi="Times New Roman"/>
                <w:sz w:val="24"/>
              </w:rPr>
            </w:pPr>
            <w:r w:rsidRPr="00046004">
              <w:rPr>
                <w:rFonts w:ascii="Times New Roman" w:hAnsi="Times New Roman"/>
                <w:sz w:val="24"/>
              </w:rPr>
              <w:t xml:space="preserve">Dr. Brooks is a faculty member (Professor) in Computer Science. He will provide </w:t>
            </w:r>
            <w:r w:rsidR="00B155F7">
              <w:rPr>
                <w:rFonts w:ascii="Times New Roman" w:hAnsi="Times New Roman"/>
                <w:sz w:val="24"/>
              </w:rPr>
              <w:t>guidance</w:t>
            </w:r>
            <w:r w:rsidRPr="00046004">
              <w:rPr>
                <w:rFonts w:ascii="Times New Roman" w:hAnsi="Times New Roman"/>
                <w:sz w:val="24"/>
              </w:rPr>
              <w:t xml:space="preserve"> during the study trials and will take part in </w:t>
            </w:r>
            <w:r w:rsidR="00B155F7">
              <w:rPr>
                <w:rFonts w:ascii="Times New Roman" w:hAnsi="Times New Roman"/>
                <w:sz w:val="24"/>
              </w:rPr>
              <w:t>the</w:t>
            </w:r>
            <w:r w:rsidR="00B155F7" w:rsidRPr="00046004">
              <w:rPr>
                <w:rFonts w:ascii="Times New Roman" w:hAnsi="Times New Roman"/>
                <w:sz w:val="24"/>
              </w:rPr>
              <w:t xml:space="preserve"> </w:t>
            </w:r>
            <w:r w:rsidRPr="00046004">
              <w:rPr>
                <w:rFonts w:ascii="Times New Roman" w:hAnsi="Times New Roman"/>
                <w:sz w:val="24"/>
              </w:rPr>
              <w:t xml:space="preserve">analysis after the event. Investigator Rashidul Islam has </w:t>
            </w:r>
            <w:r w:rsidRPr="00046004">
              <w:rPr>
                <w:rFonts w:ascii="Times New Roman" w:hAnsi="Times New Roman"/>
                <w:sz w:val="24"/>
              </w:rPr>
              <w:lastRenderedPageBreak/>
              <w:t>developed the study design under the direction of Dr. Brooks. This study is an integral part of his MCS Thesis</w:t>
            </w:r>
            <w:r w:rsidR="00A87040" w:rsidRPr="00046004">
              <w:rPr>
                <w:rFonts w:ascii="Times New Roman" w:hAnsi="Times New Roman"/>
                <w:sz w:val="24"/>
              </w:rPr>
              <w:t xml:space="preserve"> </w:t>
            </w:r>
            <w:r w:rsidR="00A33358" w:rsidRPr="00046004">
              <w:rPr>
                <w:rFonts w:ascii="Times New Roman" w:hAnsi="Times New Roman"/>
                <w:sz w:val="24"/>
              </w:rPr>
              <w:t>component.</w:t>
            </w:r>
            <w:r w:rsidRPr="00046004">
              <w:rPr>
                <w:rFonts w:ascii="Times New Roman" w:hAnsi="Times New Roman"/>
                <w:sz w:val="24"/>
              </w:rPr>
              <w:t xml:space="preserve"> </w:t>
            </w:r>
          </w:p>
          <w:p w14:paraId="088DE465" w14:textId="2C8900D0" w:rsidR="005A1D62" w:rsidRPr="00865B24" w:rsidRDefault="005A1D62" w:rsidP="005A1D62"/>
        </w:tc>
      </w:tr>
      <w:tr w:rsidR="00865B24" w:rsidRPr="00865B24" w14:paraId="1131480F" w14:textId="77777777" w:rsidTr="002F5C4E">
        <w:tc>
          <w:tcPr>
            <w:tcW w:w="9900" w:type="dxa"/>
            <w:tcBorders>
              <w:bottom w:val="single" w:sz="4" w:space="0" w:color="auto"/>
            </w:tcBorders>
          </w:tcPr>
          <w:p w14:paraId="4CDCA204" w14:textId="2726BFEC" w:rsidR="00A87040" w:rsidRPr="00046004" w:rsidRDefault="00865B24" w:rsidP="00DE0B95">
            <w:pPr>
              <w:pStyle w:val="ListParagraph"/>
              <w:numPr>
                <w:ilvl w:val="2"/>
                <w:numId w:val="2"/>
              </w:numPr>
              <w:rPr>
                <w:rFonts w:ascii="Times New Roman" w:hAnsi="Times New Roman"/>
                <w:sz w:val="24"/>
              </w:rPr>
            </w:pPr>
            <w:r w:rsidRPr="00046004">
              <w:rPr>
                <w:rFonts w:ascii="Times New Roman" w:hAnsi="Times New Roman"/>
                <w:sz w:val="24"/>
              </w:rPr>
              <w:lastRenderedPageBreak/>
              <w:t>Briefly identify any previous experience or special qualifications represented on the team relevant to the proposed study (</w:t>
            </w:r>
            <w:r w:rsidR="00046004" w:rsidRPr="00046004">
              <w:rPr>
                <w:rFonts w:ascii="Times New Roman" w:hAnsi="Times New Roman"/>
                <w:sz w:val="24"/>
              </w:rPr>
              <w:t>e.g.,</w:t>
            </w:r>
            <w:r w:rsidRPr="00046004">
              <w:rPr>
                <w:rFonts w:ascii="Times New Roman" w:hAnsi="Times New Roman"/>
                <w:sz w:val="24"/>
              </w:rPr>
              <w:t xml:space="preserve"> </w:t>
            </w:r>
            <w:proofErr w:type="gramStart"/>
            <w:r w:rsidRPr="00046004">
              <w:rPr>
                <w:rFonts w:ascii="Times New Roman" w:hAnsi="Times New Roman"/>
                <w:sz w:val="24"/>
              </w:rPr>
              <w:t>professional</w:t>
            </w:r>
            <w:proofErr w:type="gramEnd"/>
            <w:r w:rsidRPr="00046004">
              <w:rPr>
                <w:rFonts w:ascii="Times New Roman" w:hAnsi="Times New Roman"/>
                <w:sz w:val="24"/>
              </w:rPr>
              <w:t xml:space="preserve"> or clinical expertise, research methods, experience with the study population, statistics expertise, etc.).</w:t>
            </w:r>
          </w:p>
          <w:p w14:paraId="5BA961BD" w14:textId="406555D2" w:rsidR="00A87040" w:rsidRPr="00046004" w:rsidRDefault="00A87040" w:rsidP="00A87040">
            <w:pPr>
              <w:pStyle w:val="NormalWeb"/>
              <w:shd w:val="clear" w:color="auto" w:fill="FFFFFF"/>
              <w:rPr>
                <w:rFonts w:ascii="Times New Roman" w:hAnsi="Times New Roman"/>
                <w:sz w:val="24"/>
              </w:rPr>
            </w:pPr>
            <w:r w:rsidRPr="00046004">
              <w:rPr>
                <w:rFonts w:ascii="Times New Roman" w:hAnsi="Times New Roman"/>
                <w:sz w:val="24"/>
              </w:rPr>
              <w:t xml:space="preserve">Dr. Brooks has </w:t>
            </w:r>
            <w:r w:rsidR="005A4BD3">
              <w:rPr>
                <w:rFonts w:ascii="Times New Roman" w:hAnsi="Times New Roman"/>
                <w:sz w:val="24"/>
              </w:rPr>
              <w:t>previous</w:t>
            </w:r>
            <w:r w:rsidR="005A4BD3" w:rsidRPr="00046004">
              <w:rPr>
                <w:rFonts w:ascii="Times New Roman" w:hAnsi="Times New Roman"/>
                <w:sz w:val="24"/>
              </w:rPr>
              <w:t xml:space="preserve"> </w:t>
            </w:r>
            <w:r w:rsidRPr="00046004">
              <w:rPr>
                <w:rFonts w:ascii="Times New Roman" w:hAnsi="Times New Roman"/>
                <w:sz w:val="24"/>
              </w:rPr>
              <w:t xml:space="preserve">experience in designing and executing user studies in the field of data visualization. Investigator Rashidul Islam is novice in conducting such user studies. </w:t>
            </w:r>
          </w:p>
          <w:p w14:paraId="5C8A91F5" w14:textId="77777777" w:rsidR="00A87040" w:rsidRDefault="00A87040" w:rsidP="00A87040"/>
          <w:p w14:paraId="2643C6E0" w14:textId="15F277A3" w:rsidR="00E07F60" w:rsidRPr="00865B24" w:rsidRDefault="00E07F60" w:rsidP="00E07F60">
            <w:pPr>
              <w:pStyle w:val="ListParagraph"/>
            </w:pPr>
          </w:p>
        </w:tc>
      </w:tr>
    </w:tbl>
    <w:p w14:paraId="714ECFB4" w14:textId="77777777" w:rsidR="00C258DC" w:rsidRDefault="00C258DC" w:rsidP="00216B43"/>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815A34" w:rsidRPr="00463DD8" w14:paraId="1E397C99" w14:textId="77777777" w:rsidTr="006446B5">
        <w:tc>
          <w:tcPr>
            <w:tcW w:w="9900" w:type="dxa"/>
            <w:shd w:val="clear" w:color="auto" w:fill="F2F2F2" w:themeFill="background1" w:themeFillShade="F2"/>
          </w:tcPr>
          <w:p w14:paraId="65FFB7C2" w14:textId="1D7AC5CB" w:rsidR="00815A34" w:rsidRPr="00865B24" w:rsidRDefault="00815A34" w:rsidP="00216B43">
            <w:pPr>
              <w:rPr>
                <w:b/>
                <w:bCs/>
              </w:rPr>
            </w:pPr>
            <w:r w:rsidRPr="00865B24">
              <w:rPr>
                <w:b/>
                <w:bCs/>
              </w:rPr>
              <w:br w:type="page"/>
              <w:t>2.</w:t>
            </w:r>
            <w:r w:rsidR="00C258DC" w:rsidRPr="00865B24">
              <w:rPr>
                <w:b/>
                <w:bCs/>
              </w:rPr>
              <w:t>10</w:t>
            </w:r>
            <w:r w:rsidR="00D02825" w:rsidRPr="00865B24">
              <w:rPr>
                <w:b/>
                <w:bCs/>
              </w:rPr>
              <w:t xml:space="preserve"> Conflict of interest</w:t>
            </w:r>
            <w:r w:rsidRPr="00865B24">
              <w:rPr>
                <w:b/>
                <w:bCs/>
              </w:rPr>
              <w:t xml:space="preserve"> </w:t>
            </w:r>
          </w:p>
        </w:tc>
      </w:tr>
      <w:tr w:rsidR="00815A34" w:rsidRPr="00463DD8" w14:paraId="6AD22B9F" w14:textId="77777777" w:rsidTr="00182605">
        <w:tc>
          <w:tcPr>
            <w:tcW w:w="9900" w:type="dxa"/>
            <w:tcBorders>
              <w:bottom w:val="single" w:sz="4" w:space="0" w:color="auto"/>
            </w:tcBorders>
          </w:tcPr>
          <w:p w14:paraId="1E6DBB5F" w14:textId="6BF7888D" w:rsidR="006446B5" w:rsidRDefault="006446B5" w:rsidP="00216B43">
            <w:r w:rsidRPr="00815A34">
              <w:t xml:space="preserve">Describe whether any </w:t>
            </w:r>
            <w:r w:rsidR="0024025A">
              <w:t xml:space="preserve">dual role or </w:t>
            </w:r>
            <w:r w:rsidRPr="00815A34">
              <w:t>conflict of interest exists for any member of the research team in relation to potential study participants (</w:t>
            </w:r>
            <w:proofErr w:type="gramStart"/>
            <w:r w:rsidRPr="00815A34">
              <w:t>e.g.</w:t>
            </w:r>
            <w:proofErr w:type="gramEnd"/>
            <w:r w:rsidRPr="00815A34">
              <w:t xml:space="preserve"> TA, fellow student, teaching or clinical relationship), and/or study sponsors, and how this will be handled.</w:t>
            </w:r>
          </w:p>
          <w:p w14:paraId="72B9F16B" w14:textId="59575BE3" w:rsidR="00815A34" w:rsidRPr="00463DD8" w:rsidRDefault="0070741E" w:rsidP="00216B43">
            <w:r w:rsidRPr="001A7C3E">
              <w:rPr>
                <w:rFonts w:cs="Calibri"/>
                <w:sz w:val="18"/>
                <w:szCs w:val="18"/>
              </w:rPr>
              <w:t xml:space="preserve">[ </w:t>
            </w:r>
            <w:proofErr w:type="gramStart"/>
            <w:r w:rsidR="00A87040">
              <w:rPr>
                <w:rFonts w:cs="Calibri"/>
                <w:sz w:val="18"/>
                <w:szCs w:val="18"/>
              </w:rPr>
              <w:t>X</w:t>
            </w:r>
            <w:r w:rsidRPr="001A7C3E">
              <w:rPr>
                <w:rFonts w:cs="Calibri"/>
                <w:sz w:val="18"/>
                <w:szCs w:val="18"/>
              </w:rPr>
              <w:t xml:space="preserve"> ]</w:t>
            </w:r>
            <w:proofErr w:type="gramEnd"/>
            <w:r w:rsidRPr="001A7C3E">
              <w:rPr>
                <w:rFonts w:cs="Calibri"/>
                <w:sz w:val="18"/>
                <w:szCs w:val="18"/>
              </w:rPr>
              <w:t xml:space="preserve"> </w:t>
            </w:r>
            <w:r w:rsidR="00815A34" w:rsidRPr="00096B22">
              <w:t>Not applicable</w:t>
            </w:r>
          </w:p>
          <w:p w14:paraId="626F81C4" w14:textId="46070635" w:rsidR="00815A34" w:rsidRPr="00463DD8" w:rsidRDefault="00815A34" w:rsidP="00A75C4D">
            <w:pPr>
              <w:rPr>
                <w:rFonts w:ascii="Calibri" w:hAnsi="Calibri" w:cs="Calibri"/>
                <w:szCs w:val="22"/>
              </w:rPr>
            </w:pPr>
          </w:p>
        </w:tc>
      </w:tr>
    </w:tbl>
    <w:p w14:paraId="1BE0506D" w14:textId="77777777" w:rsidR="00815A34" w:rsidRDefault="00815A34" w:rsidP="00216B43"/>
    <w:tbl>
      <w:tblPr>
        <w:tblW w:w="9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1E0" w:firstRow="1" w:lastRow="1" w:firstColumn="1" w:lastColumn="1" w:noHBand="0" w:noVBand="0"/>
      </w:tblPr>
      <w:tblGrid>
        <w:gridCol w:w="9952"/>
      </w:tblGrid>
      <w:tr w:rsidR="00BE5673" w:rsidRPr="00096B22" w14:paraId="7D15D8BA" w14:textId="77777777" w:rsidTr="009168CE">
        <w:tc>
          <w:tcPr>
            <w:tcW w:w="9952" w:type="dxa"/>
            <w:shd w:val="clear" w:color="auto" w:fill="F2F2F2" w:themeFill="background1" w:themeFillShade="F2"/>
          </w:tcPr>
          <w:p w14:paraId="2B606674" w14:textId="77777777" w:rsidR="009168CE" w:rsidRPr="00046004" w:rsidRDefault="00BE5673" w:rsidP="00216B43">
            <w:pPr>
              <w:rPr>
                <w:szCs w:val="22"/>
              </w:rPr>
            </w:pPr>
            <w:r w:rsidRPr="00046004">
              <w:t>2.</w:t>
            </w:r>
            <w:r w:rsidR="00583DE0" w:rsidRPr="00046004">
              <w:rPr>
                <w:szCs w:val="22"/>
              </w:rPr>
              <w:t>1</w:t>
            </w:r>
            <w:r w:rsidR="00C258DC" w:rsidRPr="00046004">
              <w:rPr>
                <w:szCs w:val="22"/>
              </w:rPr>
              <w:t>1</w:t>
            </w:r>
            <w:r w:rsidR="00D02825" w:rsidRPr="00046004">
              <w:rPr>
                <w:szCs w:val="22"/>
              </w:rPr>
              <w:t xml:space="preserve"> Research </w:t>
            </w:r>
            <w:r w:rsidR="00FB0B8B" w:rsidRPr="00046004">
              <w:rPr>
                <w:szCs w:val="22"/>
              </w:rPr>
              <w:t>involving</w:t>
            </w:r>
            <w:r w:rsidR="00D02825" w:rsidRPr="00046004">
              <w:rPr>
                <w:szCs w:val="22"/>
              </w:rPr>
              <w:t xml:space="preserve"> </w:t>
            </w:r>
            <w:r w:rsidR="001313B7" w:rsidRPr="00046004">
              <w:rPr>
                <w:szCs w:val="22"/>
              </w:rPr>
              <w:t>Indig</w:t>
            </w:r>
            <w:r w:rsidR="001210FF" w:rsidRPr="00046004">
              <w:rPr>
                <w:szCs w:val="22"/>
              </w:rPr>
              <w:t>e</w:t>
            </w:r>
            <w:r w:rsidR="001313B7" w:rsidRPr="00046004">
              <w:rPr>
                <w:szCs w:val="22"/>
              </w:rPr>
              <w:t xml:space="preserve">nous </w:t>
            </w:r>
            <w:r w:rsidR="00D02825" w:rsidRPr="00046004">
              <w:rPr>
                <w:szCs w:val="22"/>
              </w:rPr>
              <w:t>peoples</w:t>
            </w:r>
            <w:r w:rsidRPr="00046004">
              <w:rPr>
                <w:szCs w:val="22"/>
              </w:rPr>
              <w:t xml:space="preserve"> </w:t>
            </w:r>
          </w:p>
          <w:p w14:paraId="632024BF" w14:textId="69AD5154" w:rsidR="005D388C" w:rsidRPr="00046004" w:rsidRDefault="009168CE" w:rsidP="00216B43">
            <w:pPr>
              <w:rPr>
                <w:szCs w:val="22"/>
              </w:rPr>
            </w:pPr>
            <w:r w:rsidRPr="00046004">
              <w:rPr>
                <w:szCs w:val="22"/>
              </w:rPr>
              <w:t>C</w:t>
            </w:r>
            <w:r w:rsidR="005D388C" w:rsidRPr="00046004">
              <w:rPr>
                <w:szCs w:val="22"/>
              </w:rPr>
              <w:t xml:space="preserve">onsult TCPS </w:t>
            </w:r>
            <w:hyperlink r:id="rId24" w:history="1">
              <w:r w:rsidR="005D388C" w:rsidRPr="00046004">
                <w:rPr>
                  <w:rStyle w:val="Hyperlink"/>
                  <w:szCs w:val="22"/>
                </w:rPr>
                <w:t>Articles 9.1 and 9.2</w:t>
              </w:r>
            </w:hyperlink>
            <w:r w:rsidRPr="00046004">
              <w:rPr>
                <w:szCs w:val="22"/>
              </w:rPr>
              <w:t xml:space="preserve"> in determining whether this section is applicable to your research.</w:t>
            </w:r>
          </w:p>
          <w:p w14:paraId="554DC90D" w14:textId="77777777" w:rsidR="002B1FF5" w:rsidRPr="00046004" w:rsidRDefault="002B1FF5" w:rsidP="00216B43">
            <w:pPr>
              <w:rPr>
                <w:szCs w:val="22"/>
              </w:rPr>
            </w:pPr>
          </w:p>
          <w:p w14:paraId="02339C9D" w14:textId="77777777" w:rsidR="004D7780" w:rsidRPr="00046004" w:rsidRDefault="0070741E" w:rsidP="00216B43">
            <w:pPr>
              <w:rPr>
                <w:szCs w:val="22"/>
              </w:rPr>
            </w:pPr>
            <w:r w:rsidRPr="00046004">
              <w:rPr>
                <w:szCs w:val="22"/>
              </w:rPr>
              <w:t xml:space="preserve">[ </w:t>
            </w:r>
            <w:proofErr w:type="gramStart"/>
            <w:r w:rsidR="00A87040" w:rsidRPr="00046004">
              <w:rPr>
                <w:szCs w:val="22"/>
              </w:rPr>
              <w:t>X</w:t>
            </w:r>
            <w:r w:rsidRPr="00046004">
              <w:rPr>
                <w:szCs w:val="22"/>
              </w:rPr>
              <w:t xml:space="preserve"> ]</w:t>
            </w:r>
            <w:proofErr w:type="gramEnd"/>
            <w:r w:rsidRPr="00046004">
              <w:rPr>
                <w:szCs w:val="22"/>
              </w:rPr>
              <w:t xml:space="preserve"> </w:t>
            </w:r>
            <w:r w:rsidR="004D7780" w:rsidRPr="00046004">
              <w:rPr>
                <w:szCs w:val="22"/>
              </w:rPr>
              <w:t>Not applicable</w:t>
            </w:r>
            <w:r w:rsidR="0041418D" w:rsidRPr="00046004">
              <w:rPr>
                <w:szCs w:val="22"/>
              </w:rPr>
              <w:t xml:space="preserve"> – go to 2.1</w:t>
            </w:r>
            <w:r w:rsidR="00C258DC" w:rsidRPr="00046004">
              <w:rPr>
                <w:szCs w:val="22"/>
              </w:rPr>
              <w:t>2</w:t>
            </w:r>
          </w:p>
          <w:p w14:paraId="72713BF3" w14:textId="2426DE87" w:rsidR="002B1FF5" w:rsidRPr="00096B22" w:rsidRDefault="002B1FF5" w:rsidP="00216B43"/>
        </w:tc>
      </w:tr>
      <w:tr w:rsidR="005E4117" w:rsidRPr="00096B22" w14:paraId="2B31BABD" w14:textId="77777777" w:rsidTr="002B1FF5">
        <w:trPr>
          <w:trHeight w:val="1053"/>
        </w:trPr>
        <w:tc>
          <w:tcPr>
            <w:tcW w:w="9952" w:type="dxa"/>
          </w:tcPr>
          <w:p w14:paraId="0893DA7E" w14:textId="1307BBC6" w:rsidR="005E4117" w:rsidRPr="00096B22" w:rsidRDefault="005E4117" w:rsidP="002B1FF5">
            <w:pPr>
              <w:ind w:left="672" w:hanging="672"/>
            </w:pPr>
            <w:r>
              <w:t>2.1</w:t>
            </w:r>
            <w:r w:rsidR="00C258DC">
              <w:t>1</w:t>
            </w:r>
            <w:r>
              <w:t xml:space="preserve">.1 If the proposed research </w:t>
            </w:r>
            <w:r w:rsidR="00CB02A6">
              <w:t xml:space="preserve">is expected to </w:t>
            </w:r>
            <w:r>
              <w:t>involve</w:t>
            </w:r>
            <w:r w:rsidR="00FB0B8B">
              <w:t xml:space="preserve"> people who are</w:t>
            </w:r>
            <w:r>
              <w:t xml:space="preserve"> </w:t>
            </w:r>
            <w:r w:rsidR="001313B7">
              <w:t>Indigenous</w:t>
            </w:r>
            <w:r>
              <w:t>, describe the p</w:t>
            </w:r>
            <w:r w:rsidR="0024025A">
              <w:t>lan for community engagement (</w:t>
            </w:r>
            <w:r>
              <w:t xml:space="preserve">per TCPS Articles </w:t>
            </w:r>
            <w:hyperlink r:id="rId25" w:anchor="c" w:history="1">
              <w:r w:rsidRPr="00841C43">
                <w:rPr>
                  <w:rStyle w:val="Hyperlink"/>
                </w:rPr>
                <w:t>9.1 and 9.2</w:t>
              </w:r>
            </w:hyperlink>
            <w:r w:rsidR="0024025A">
              <w:t>)</w:t>
            </w:r>
            <w:r>
              <w:t xml:space="preserve">. If community engagement is not sought, explain why the research does not require it, referencing </w:t>
            </w:r>
            <w:r w:rsidR="00490A83">
              <w:t xml:space="preserve">TCPS </w:t>
            </w:r>
            <w:r w:rsidR="0024025A">
              <w:t>a</w:t>
            </w:r>
            <w:r>
              <w:t>rticle 9.2.</w:t>
            </w:r>
          </w:p>
        </w:tc>
      </w:tr>
      <w:tr w:rsidR="005E4117" w:rsidRPr="00096B22" w14:paraId="24C7CDFD" w14:textId="77777777" w:rsidTr="002B1FF5">
        <w:trPr>
          <w:trHeight w:val="1196"/>
        </w:trPr>
        <w:tc>
          <w:tcPr>
            <w:tcW w:w="9952" w:type="dxa"/>
          </w:tcPr>
          <w:p w14:paraId="2DD5A985" w14:textId="565B05C1" w:rsidR="005E4117" w:rsidRPr="00096B22" w:rsidRDefault="005E4117" w:rsidP="0024025A">
            <w:pPr>
              <w:ind w:left="672" w:hanging="672"/>
            </w:pPr>
            <w:r>
              <w:t>2.1</w:t>
            </w:r>
            <w:r w:rsidR="00C258DC">
              <w:t>1</w:t>
            </w:r>
            <w:r>
              <w:t xml:space="preserve">.2 State whether ethical approval has been or will be sought from </w:t>
            </w:r>
            <w:hyperlink r:id="rId26" w:history="1">
              <w:proofErr w:type="spellStart"/>
              <w:r w:rsidRPr="005D388C">
                <w:rPr>
                  <w:rStyle w:val="Hyperlink"/>
                </w:rPr>
                <w:t>Mi’kmaw</w:t>
              </w:r>
              <w:proofErr w:type="spellEnd"/>
              <w:r w:rsidRPr="005D388C">
                <w:rPr>
                  <w:rStyle w:val="Hyperlink"/>
                </w:rPr>
                <w:t xml:space="preserve"> Ethics Watch</w:t>
              </w:r>
            </w:hyperlink>
            <w:r>
              <w:t xml:space="preserve"> and if not, why the research does not fall under their purview.</w:t>
            </w:r>
            <w:r w:rsidR="003431B4">
              <w:t xml:space="preserve"> If the research falls under the purview of other Indigenous ethics groups</w:t>
            </w:r>
            <w:r w:rsidR="004F460E">
              <w:t>,</w:t>
            </w:r>
            <w:r w:rsidR="003431B4">
              <w:t xml:space="preserve"> state whether ethical approval has been or will be sought.</w:t>
            </w:r>
          </w:p>
          <w:p w14:paraId="78D52A61" w14:textId="390F15E2" w:rsidR="005E4117" w:rsidRPr="00096B22" w:rsidRDefault="005E4117" w:rsidP="002B1FF5"/>
        </w:tc>
      </w:tr>
      <w:tr w:rsidR="005E4117" w:rsidRPr="00096B22" w14:paraId="7D908D97" w14:textId="77777777" w:rsidTr="002B1FF5">
        <w:trPr>
          <w:trHeight w:val="1173"/>
        </w:trPr>
        <w:tc>
          <w:tcPr>
            <w:tcW w:w="9952" w:type="dxa"/>
          </w:tcPr>
          <w:p w14:paraId="20363B67" w14:textId="27D502DB" w:rsidR="005E4117" w:rsidRPr="00096B22" w:rsidRDefault="005E4117" w:rsidP="00711E0D">
            <w:pPr>
              <w:ind w:left="672" w:hanging="672"/>
            </w:pPr>
            <w:r>
              <w:t>2.1</w:t>
            </w:r>
            <w:r w:rsidR="00C258DC">
              <w:t>1</w:t>
            </w:r>
            <w:r>
              <w:t xml:space="preserve">.3 Describe plans for returning results to the community and any intellectual property rights agreements negotiated with the community </w:t>
            </w:r>
            <w:proofErr w:type="gramStart"/>
            <w:r>
              <w:t>with regard to</w:t>
            </w:r>
            <w:proofErr w:type="gramEnd"/>
            <w:r>
              <w:t xml:space="preserve"> data ownership</w:t>
            </w:r>
            <w:r w:rsidR="00E34B6C">
              <w:t xml:space="preserve"> (see also 2.11.4</w:t>
            </w:r>
            <w:r w:rsidR="00E0004A">
              <w:t xml:space="preserve"> if applicable</w:t>
            </w:r>
            <w:r w:rsidR="00E34B6C">
              <w:t>)</w:t>
            </w:r>
            <w:r>
              <w:t xml:space="preserve">. </w:t>
            </w:r>
            <w:r w:rsidR="004821B0">
              <w:t xml:space="preserve">Append applicable research agreements. </w:t>
            </w:r>
          </w:p>
          <w:p w14:paraId="5B91A5C0" w14:textId="12C73FEB" w:rsidR="005E4117" w:rsidRPr="00096B22" w:rsidRDefault="005E4117" w:rsidP="002B1FF5"/>
        </w:tc>
      </w:tr>
      <w:tr w:rsidR="00555CB0" w:rsidRPr="00096B22" w14:paraId="3CE3FAF7" w14:textId="77777777" w:rsidTr="002B1FF5">
        <w:trPr>
          <w:trHeight w:val="1460"/>
        </w:trPr>
        <w:tc>
          <w:tcPr>
            <w:tcW w:w="9952" w:type="dxa"/>
          </w:tcPr>
          <w:p w14:paraId="16730277" w14:textId="29F4849E" w:rsidR="00555CB0" w:rsidRDefault="00555CB0" w:rsidP="00711E0D">
            <w:pPr>
              <w:ind w:left="672" w:hanging="672"/>
            </w:pPr>
            <w:r>
              <w:t>2.1</w:t>
            </w:r>
            <w:r w:rsidR="00C258DC">
              <w:t>1</w:t>
            </w:r>
            <w:r>
              <w:t xml:space="preserve">.4 Does this research incorporate OCAP (Ownership, Control, Access, and Possession) principles as described in TCPS </w:t>
            </w:r>
            <w:hyperlink r:id="rId27" w:anchor="8" w:history="1">
              <w:r w:rsidRPr="00555CB0">
                <w:rPr>
                  <w:rStyle w:val="Hyperlink"/>
                </w:rPr>
                <w:t>Article 9.8</w:t>
              </w:r>
            </w:hyperlink>
            <w:r>
              <w:t>?</w:t>
            </w:r>
          </w:p>
          <w:p w14:paraId="3CEAB45A" w14:textId="77777777" w:rsidR="00555CB0" w:rsidRDefault="00555CB0" w:rsidP="00555CB0">
            <w:pPr>
              <w:ind w:left="432" w:hanging="432"/>
              <w:rPr>
                <w:rFonts w:cs="Calibri"/>
                <w:szCs w:val="22"/>
              </w:rPr>
            </w:pPr>
            <w:proofErr w:type="gramStart"/>
            <w:r w:rsidRPr="00C20C63">
              <w:rPr>
                <w:rFonts w:cs="Calibri"/>
                <w:sz w:val="18"/>
                <w:szCs w:val="18"/>
              </w:rPr>
              <w:t>[  ]</w:t>
            </w:r>
            <w:proofErr w:type="gramEnd"/>
            <w:r>
              <w:rPr>
                <w:rFonts w:cs="Calibri"/>
                <w:szCs w:val="22"/>
              </w:rPr>
              <w:t xml:space="preserve"> Yes. Explain how.</w:t>
            </w:r>
          </w:p>
          <w:p w14:paraId="6F056441" w14:textId="1315BE22" w:rsidR="00555CB0" w:rsidRDefault="00555CB0" w:rsidP="00555CB0">
            <w:pPr>
              <w:ind w:left="672" w:hanging="672"/>
            </w:pPr>
            <w:proofErr w:type="gramStart"/>
            <w:r w:rsidRPr="00C20C63">
              <w:rPr>
                <w:rFonts w:cs="Calibri"/>
                <w:sz w:val="18"/>
                <w:szCs w:val="18"/>
              </w:rPr>
              <w:t>[  ]</w:t>
            </w:r>
            <w:proofErr w:type="gramEnd"/>
            <w:r>
              <w:rPr>
                <w:rFonts w:cs="Calibri"/>
                <w:szCs w:val="22"/>
              </w:rPr>
              <w:t xml:space="preserve"> No. Explain why not.</w:t>
            </w:r>
          </w:p>
        </w:tc>
      </w:tr>
    </w:tbl>
    <w:p w14:paraId="2D94C7B4" w14:textId="77777777" w:rsidR="00BE5673" w:rsidRDefault="00BE5673" w:rsidP="00216B43"/>
    <w:tbl>
      <w:tblPr>
        <w:tblW w:w="9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1E0" w:firstRow="1" w:lastRow="1" w:firstColumn="1" w:lastColumn="1" w:noHBand="0" w:noVBand="0"/>
      </w:tblPr>
      <w:tblGrid>
        <w:gridCol w:w="9952"/>
      </w:tblGrid>
      <w:tr w:rsidR="00583DE0" w:rsidRPr="00253FFC" w14:paraId="27524800" w14:textId="77777777" w:rsidTr="009168CE">
        <w:tc>
          <w:tcPr>
            <w:tcW w:w="9952" w:type="dxa"/>
            <w:shd w:val="clear" w:color="auto" w:fill="F2F2F2" w:themeFill="background1" w:themeFillShade="F2"/>
          </w:tcPr>
          <w:p w14:paraId="3FBE02F5" w14:textId="6E7ADD6F" w:rsidR="00583DE0" w:rsidRPr="00253FFC" w:rsidRDefault="00583DE0" w:rsidP="00216B43">
            <w:r w:rsidRPr="006446B5">
              <w:rPr>
                <w:b/>
              </w:rPr>
              <w:t>2.1</w:t>
            </w:r>
            <w:r w:rsidR="00C258DC">
              <w:rPr>
                <w:b/>
              </w:rPr>
              <w:t>2</w:t>
            </w:r>
            <w:r w:rsidR="00D02825">
              <w:t xml:space="preserve"> </w:t>
            </w:r>
            <w:r w:rsidR="00D02825" w:rsidRPr="00865B24">
              <w:rPr>
                <w:b/>
                <w:bCs/>
              </w:rPr>
              <w:t>Clinical trials</w:t>
            </w:r>
            <w:r w:rsidRPr="00253FFC">
              <w:t xml:space="preserve"> </w:t>
            </w:r>
          </w:p>
          <w:p w14:paraId="77843E2D" w14:textId="678B8FD1" w:rsidR="00583DE0" w:rsidRPr="00253FFC" w:rsidRDefault="0070741E" w:rsidP="00216B43">
            <w:r w:rsidRPr="00665FD4">
              <w:rPr>
                <w:rFonts w:cs="Calibri"/>
                <w:sz w:val="18"/>
                <w:szCs w:val="18"/>
              </w:rPr>
              <w:t xml:space="preserve">[ </w:t>
            </w:r>
            <w:proofErr w:type="gramStart"/>
            <w:r w:rsidR="002B1FF5">
              <w:rPr>
                <w:rFonts w:cs="Calibri"/>
                <w:sz w:val="18"/>
                <w:szCs w:val="18"/>
              </w:rPr>
              <w:t>X</w:t>
            </w:r>
            <w:r w:rsidRPr="00665FD4">
              <w:rPr>
                <w:rFonts w:cs="Calibri"/>
                <w:sz w:val="18"/>
                <w:szCs w:val="18"/>
              </w:rPr>
              <w:t xml:space="preserve"> ]</w:t>
            </w:r>
            <w:proofErr w:type="gramEnd"/>
            <w:r w:rsidRPr="00665FD4">
              <w:rPr>
                <w:rFonts w:cs="Calibri"/>
                <w:sz w:val="18"/>
                <w:szCs w:val="18"/>
              </w:rPr>
              <w:t xml:space="preserve"> </w:t>
            </w:r>
            <w:r w:rsidR="004D7780" w:rsidRPr="00253FFC">
              <w:t>Not applicable</w:t>
            </w:r>
            <w:r w:rsidR="0041418D">
              <w:t xml:space="preserve"> – go to 2.1</w:t>
            </w:r>
            <w:r w:rsidR="00A81B10">
              <w:t>3</w:t>
            </w:r>
          </w:p>
        </w:tc>
      </w:tr>
      <w:tr w:rsidR="005E4117" w:rsidRPr="00253FFC" w14:paraId="1CB3D49C" w14:textId="77777777" w:rsidTr="009168CE">
        <w:trPr>
          <w:trHeight w:val="2074"/>
        </w:trPr>
        <w:tc>
          <w:tcPr>
            <w:tcW w:w="9952" w:type="dxa"/>
          </w:tcPr>
          <w:p w14:paraId="1AA0E106" w14:textId="123A608B" w:rsidR="005E4117" w:rsidRPr="00253FFC" w:rsidRDefault="005E4117" w:rsidP="00711E0D">
            <w:pPr>
              <w:ind w:left="672" w:hanging="672"/>
            </w:pPr>
            <w:proofErr w:type="gramStart"/>
            <w:r w:rsidRPr="00253FFC">
              <w:t>2.1</w:t>
            </w:r>
            <w:r w:rsidR="00A81B10">
              <w:t>2</w:t>
            </w:r>
            <w:r w:rsidRPr="00253FFC">
              <w:t xml:space="preserve">.1 </w:t>
            </w:r>
            <w:r w:rsidR="00490A83">
              <w:t xml:space="preserve"> Will</w:t>
            </w:r>
            <w:proofErr w:type="gramEnd"/>
            <w:r w:rsidR="00490A83">
              <w:t xml:space="preserve"> the</w:t>
            </w:r>
            <w:r w:rsidRPr="00253FFC">
              <w:t xml:space="preserve"> proposed </w:t>
            </w:r>
            <w:r w:rsidR="00490A83">
              <w:t>clinical trial be registered?</w:t>
            </w:r>
            <w:r w:rsidRPr="00253FFC">
              <w:t xml:space="preserve"> </w:t>
            </w:r>
          </w:p>
          <w:p w14:paraId="28E55F6C" w14:textId="48CA16B8" w:rsidR="005E4117" w:rsidRPr="00253FFC" w:rsidRDefault="0070741E" w:rsidP="00216B43">
            <w:proofErr w:type="gramStart"/>
            <w:r w:rsidRPr="00665FD4">
              <w:rPr>
                <w:rFonts w:cs="Calibri"/>
                <w:sz w:val="18"/>
                <w:szCs w:val="18"/>
              </w:rPr>
              <w:t>[  ]</w:t>
            </w:r>
            <w:proofErr w:type="gramEnd"/>
            <w:r w:rsidRPr="00665FD4">
              <w:rPr>
                <w:rFonts w:cs="Calibri"/>
                <w:sz w:val="18"/>
                <w:szCs w:val="18"/>
              </w:rPr>
              <w:t xml:space="preserve"> </w:t>
            </w:r>
            <w:r w:rsidR="005E4117" w:rsidRPr="00665FD4">
              <w:rPr>
                <w:sz w:val="18"/>
                <w:szCs w:val="20"/>
              </w:rPr>
              <w:t xml:space="preserve"> </w:t>
            </w:r>
            <w:r w:rsidR="005E4117" w:rsidRPr="00253FFC">
              <w:t xml:space="preserve">No. </w:t>
            </w:r>
            <w:r w:rsidR="00490A83">
              <w:t>E</w:t>
            </w:r>
            <w:r w:rsidR="005E4117" w:rsidRPr="00253FFC">
              <w:t>xplain why not</w:t>
            </w:r>
            <w:r w:rsidR="00904D3B">
              <w:t>.</w:t>
            </w:r>
          </w:p>
          <w:p w14:paraId="028A8D93" w14:textId="3BECEB91" w:rsidR="005E4117" w:rsidRPr="00253FFC" w:rsidRDefault="0070741E" w:rsidP="00216B43">
            <w:proofErr w:type="gramStart"/>
            <w:r w:rsidRPr="00665FD4">
              <w:rPr>
                <w:rFonts w:cs="Calibri"/>
                <w:sz w:val="18"/>
                <w:szCs w:val="18"/>
              </w:rPr>
              <w:t>[  ]</w:t>
            </w:r>
            <w:proofErr w:type="gramEnd"/>
            <w:r w:rsidRPr="00665FD4">
              <w:rPr>
                <w:rFonts w:cs="Calibri"/>
                <w:sz w:val="18"/>
                <w:szCs w:val="18"/>
              </w:rPr>
              <w:t xml:space="preserve"> </w:t>
            </w:r>
            <w:r w:rsidR="005E4117" w:rsidRPr="00253FFC">
              <w:t xml:space="preserve">Yes. </w:t>
            </w:r>
            <w:r w:rsidR="00490A83">
              <w:t>I</w:t>
            </w:r>
            <w:r w:rsidR="005E4117" w:rsidRPr="00253FFC">
              <w:t>ndicate where it was</w:t>
            </w:r>
            <w:r w:rsidR="00490A83">
              <w:t>/will be</w:t>
            </w:r>
            <w:r w:rsidR="005E4117" w:rsidRPr="00253FFC">
              <w:t xml:space="preserve"> registered and provide the registration number</w:t>
            </w:r>
            <w:r w:rsidR="00904D3B">
              <w:t>.</w:t>
            </w:r>
          </w:p>
          <w:p w14:paraId="186603FE" w14:textId="07B17B17" w:rsidR="005E4117" w:rsidRPr="00253FFC" w:rsidRDefault="005E4117" w:rsidP="00A75C4D"/>
        </w:tc>
      </w:tr>
      <w:tr w:rsidR="005E4117" w:rsidRPr="00253FFC" w14:paraId="64D5CD28" w14:textId="77777777" w:rsidTr="009168CE">
        <w:trPr>
          <w:trHeight w:val="1583"/>
        </w:trPr>
        <w:tc>
          <w:tcPr>
            <w:tcW w:w="9952" w:type="dxa"/>
          </w:tcPr>
          <w:p w14:paraId="39F02B08" w14:textId="2FA0223D" w:rsidR="005E4117" w:rsidRPr="00253FFC" w:rsidRDefault="005E4117" w:rsidP="00711E0D">
            <w:pPr>
              <w:ind w:left="672" w:hanging="672"/>
            </w:pPr>
            <w:r>
              <w:t>2.1</w:t>
            </w:r>
            <w:r w:rsidR="00C258DC">
              <w:t>2</w:t>
            </w:r>
            <w:r>
              <w:t xml:space="preserve">.2 </w:t>
            </w:r>
            <w:r w:rsidRPr="00253FFC">
              <w:t xml:space="preserve">If a novel intervention or treatment is being examined, describe standard treatment or intervention, to indicate a situation of clinical equipoise exists (TCPS </w:t>
            </w:r>
            <w:hyperlink r:id="rId28" w:history="1">
              <w:r w:rsidRPr="00841C43">
                <w:rPr>
                  <w:rStyle w:val="Hyperlink"/>
                </w:rPr>
                <w:t>Chapter 11</w:t>
              </w:r>
            </w:hyperlink>
            <w:r w:rsidRPr="00253FFC">
              <w:t xml:space="preserve">). If placebo is used with a control group rather than standard treatment, please justify.  </w:t>
            </w:r>
          </w:p>
          <w:p w14:paraId="4DAF9AE3" w14:textId="3ECBCA57" w:rsidR="005E4117" w:rsidRPr="00253FFC" w:rsidRDefault="005E4117" w:rsidP="00A75C4D"/>
        </w:tc>
      </w:tr>
      <w:tr w:rsidR="005E4117" w:rsidRPr="00253FFC" w14:paraId="64124AC0" w14:textId="77777777" w:rsidTr="009168CE">
        <w:trPr>
          <w:trHeight w:val="1974"/>
        </w:trPr>
        <w:tc>
          <w:tcPr>
            <w:tcW w:w="9952" w:type="dxa"/>
          </w:tcPr>
          <w:p w14:paraId="792C5770" w14:textId="3136CDD0" w:rsidR="005E4117" w:rsidRPr="00253FFC" w:rsidRDefault="005E4117" w:rsidP="00711E0D">
            <w:pPr>
              <w:ind w:left="672" w:hanging="672"/>
            </w:pPr>
            <w:r>
              <w:t>2.1</w:t>
            </w:r>
            <w:r w:rsidR="00C258DC">
              <w:t>2</w:t>
            </w:r>
            <w:r>
              <w:t xml:space="preserve">.3 </w:t>
            </w:r>
            <w:r w:rsidRPr="00253FFC">
              <w:t xml:space="preserve">Clearly </w:t>
            </w:r>
            <w:r w:rsidRPr="00253FFC">
              <w:rPr>
                <w:lang w:val="en-CA"/>
              </w:rPr>
              <w:t>identify the known effects of any product or device under investigation, app</w:t>
            </w:r>
            <w:r w:rsidR="00711E0D">
              <w:rPr>
                <w:lang w:val="en-CA"/>
              </w:rPr>
              <w:t xml:space="preserve">roved uses, safety information </w:t>
            </w:r>
            <w:r w:rsidRPr="00253FFC">
              <w:rPr>
                <w:lang w:val="en-CA"/>
              </w:rPr>
              <w:t>and possible contraindications. Indicate how the proposed study use differs from approved uses</w:t>
            </w:r>
            <w:r w:rsidRPr="00253FFC">
              <w:t xml:space="preserve">.  </w:t>
            </w:r>
          </w:p>
          <w:p w14:paraId="352350B6" w14:textId="6841EF5F" w:rsidR="005E4117" w:rsidRPr="00253FFC" w:rsidRDefault="0070741E" w:rsidP="00216B43">
            <w:proofErr w:type="gramStart"/>
            <w:r>
              <w:rPr>
                <w:rFonts w:cs="Calibri"/>
                <w:szCs w:val="22"/>
              </w:rPr>
              <w:t>[  ]</w:t>
            </w:r>
            <w:proofErr w:type="gramEnd"/>
            <w:r>
              <w:rPr>
                <w:rFonts w:cs="Calibri"/>
                <w:szCs w:val="22"/>
              </w:rPr>
              <w:t xml:space="preserve"> </w:t>
            </w:r>
            <w:r w:rsidR="005E4117" w:rsidRPr="00253FFC">
              <w:t>Not applicable</w:t>
            </w:r>
          </w:p>
          <w:p w14:paraId="26DC14AF" w14:textId="4488FBEF" w:rsidR="005E4117" w:rsidRPr="00253FFC" w:rsidRDefault="005E4117" w:rsidP="00A75C4D"/>
        </w:tc>
      </w:tr>
      <w:tr w:rsidR="005E4117" w:rsidRPr="00253FFC" w14:paraId="75D0CE66" w14:textId="77777777" w:rsidTr="009168CE">
        <w:trPr>
          <w:trHeight w:val="1001"/>
        </w:trPr>
        <w:tc>
          <w:tcPr>
            <w:tcW w:w="9952" w:type="dxa"/>
          </w:tcPr>
          <w:p w14:paraId="2CCA850A" w14:textId="0BEAED1D" w:rsidR="005E4117" w:rsidRDefault="005E4117" w:rsidP="00216B43">
            <w:r>
              <w:t>2.1</w:t>
            </w:r>
            <w:r w:rsidR="00C258DC">
              <w:t>2</w:t>
            </w:r>
            <w:r>
              <w:t>.4 Discuss any plans for blinding/randomization.</w:t>
            </w:r>
          </w:p>
          <w:p w14:paraId="705E8993" w14:textId="5635D34B" w:rsidR="005E4117" w:rsidRDefault="005E4117" w:rsidP="00A75C4D"/>
        </w:tc>
      </w:tr>
      <w:tr w:rsidR="005E4117" w:rsidRPr="00253FFC" w14:paraId="684C2141" w14:textId="77777777" w:rsidTr="009168CE">
        <w:trPr>
          <w:trHeight w:val="2165"/>
        </w:trPr>
        <w:tc>
          <w:tcPr>
            <w:tcW w:w="9952" w:type="dxa"/>
          </w:tcPr>
          <w:p w14:paraId="668B24F3" w14:textId="75A8215D" w:rsidR="005E4117" w:rsidRPr="00253FFC" w:rsidRDefault="005E4117" w:rsidP="00711E0D">
            <w:pPr>
              <w:ind w:left="672" w:hanging="672"/>
            </w:pPr>
            <w:r>
              <w:t>2.1</w:t>
            </w:r>
            <w:r w:rsidR="00C258DC">
              <w:t>2</w:t>
            </w:r>
            <w:r>
              <w:t xml:space="preserve">.5 </w:t>
            </w:r>
            <w:r w:rsidRPr="00253FFC">
              <w:rPr>
                <w:lang w:val="en-CA"/>
              </w:rPr>
              <w:t>What plans are in place for safety monitoring and reporting of new information to participants, the REB, other team members, sponsors, and the clinical trial registry</w:t>
            </w:r>
            <w:r w:rsidR="00241518">
              <w:rPr>
                <w:lang w:val="en-CA"/>
              </w:rPr>
              <w:t xml:space="preserve"> (</w:t>
            </w:r>
            <w:r w:rsidR="00537E28">
              <w:rPr>
                <w:lang w:val="en-CA"/>
              </w:rPr>
              <w:t xml:space="preserve">refer to </w:t>
            </w:r>
            <w:r w:rsidR="00241518">
              <w:rPr>
                <w:lang w:val="en-CA"/>
              </w:rPr>
              <w:t xml:space="preserve">TCPS </w:t>
            </w:r>
            <w:hyperlink r:id="rId29" w:history="1">
              <w:r w:rsidR="00241518" w:rsidRPr="00A81B10">
                <w:rPr>
                  <w:rStyle w:val="Hyperlink"/>
                  <w:lang w:val="en-CA"/>
                </w:rPr>
                <w:t>Articles 11.6, 11.7, 11.8</w:t>
              </w:r>
            </w:hyperlink>
            <w:r w:rsidR="00241518">
              <w:rPr>
                <w:lang w:val="en-CA"/>
              </w:rPr>
              <w:t>)</w:t>
            </w:r>
            <w:r w:rsidRPr="00253FFC">
              <w:rPr>
                <w:lang w:val="en-CA"/>
              </w:rPr>
              <w:t>? These should address plans for removing participants for safety</w:t>
            </w:r>
            <w:r w:rsidR="008A4E37">
              <w:rPr>
                <w:lang w:val="en-CA"/>
              </w:rPr>
              <w:t xml:space="preserve"> reasons</w:t>
            </w:r>
            <w:r w:rsidRPr="00253FFC">
              <w:rPr>
                <w:lang w:val="en-CA"/>
              </w:rPr>
              <w:t>, and early stopping/unblinding/amendment of the trial</w:t>
            </w:r>
            <w:r w:rsidR="00241518">
              <w:rPr>
                <w:lang w:val="en-CA"/>
              </w:rPr>
              <w:t xml:space="preserve">. </w:t>
            </w:r>
            <w:r w:rsidRPr="00253FFC">
              <w:rPr>
                <w:lang w:val="en-CA"/>
              </w:rPr>
              <w:t xml:space="preserve">What risks may arise for participants through early trial closure, and how will these be addressed? </w:t>
            </w:r>
            <w:r>
              <w:rPr>
                <w:lang w:val="en-CA"/>
              </w:rPr>
              <w:t>Are there</w:t>
            </w:r>
            <w:r w:rsidRPr="00253FFC">
              <w:rPr>
                <w:lang w:val="en-CA"/>
              </w:rPr>
              <w:t xml:space="preserve"> any </w:t>
            </w:r>
            <w:r>
              <w:rPr>
                <w:lang w:val="en-CA"/>
              </w:rPr>
              <w:t>options for</w:t>
            </w:r>
            <w:r w:rsidRPr="00253FFC">
              <w:t xml:space="preserve"> continued access to interventions shown to be beneficial</w:t>
            </w:r>
            <w:r>
              <w:t>?</w:t>
            </w:r>
          </w:p>
          <w:p w14:paraId="03156EE6" w14:textId="4E14F335" w:rsidR="00A81B10" w:rsidRPr="00253FFC" w:rsidRDefault="00A81B10" w:rsidP="00A75C4D"/>
        </w:tc>
      </w:tr>
    </w:tbl>
    <w:p w14:paraId="4BA4A131" w14:textId="77777777" w:rsidR="00583DE0" w:rsidRPr="00253FFC" w:rsidRDefault="00583DE0" w:rsidP="00216B43"/>
    <w:tbl>
      <w:tblPr>
        <w:tblW w:w="9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1E0" w:firstRow="1" w:lastRow="1" w:firstColumn="1" w:lastColumn="1" w:noHBand="0" w:noVBand="0"/>
      </w:tblPr>
      <w:tblGrid>
        <w:gridCol w:w="9952"/>
      </w:tblGrid>
      <w:tr w:rsidR="00583DE0" w:rsidRPr="00253FFC" w14:paraId="1F1900C6" w14:textId="77777777" w:rsidTr="009168CE">
        <w:tc>
          <w:tcPr>
            <w:tcW w:w="9952" w:type="dxa"/>
            <w:shd w:val="clear" w:color="auto" w:fill="F2F2F2" w:themeFill="background1" w:themeFillShade="F2"/>
          </w:tcPr>
          <w:p w14:paraId="05C8B8D5" w14:textId="5C8FC7DD" w:rsidR="00583DE0" w:rsidRPr="00253FFC" w:rsidRDefault="00583DE0" w:rsidP="00216B43">
            <w:r w:rsidRPr="006446B5">
              <w:rPr>
                <w:b/>
              </w:rPr>
              <w:t>2.1</w:t>
            </w:r>
            <w:r w:rsidR="00C258DC">
              <w:rPr>
                <w:b/>
              </w:rPr>
              <w:t>3</w:t>
            </w:r>
            <w:r w:rsidR="00D02825">
              <w:t xml:space="preserve"> </w:t>
            </w:r>
            <w:r w:rsidR="00D02825" w:rsidRPr="00865B24">
              <w:rPr>
                <w:b/>
                <w:bCs/>
              </w:rPr>
              <w:t>Use of personal health information</w:t>
            </w:r>
            <w:r w:rsidRPr="00253FFC">
              <w:t xml:space="preserve"> </w:t>
            </w:r>
          </w:p>
          <w:p w14:paraId="006789AA" w14:textId="22312311" w:rsidR="004D7780" w:rsidRPr="002B1FF5" w:rsidRDefault="0070741E" w:rsidP="0070741E">
            <w:r w:rsidRPr="00537E28">
              <w:rPr>
                <w:rFonts w:cs="Calibri"/>
                <w:sz w:val="18"/>
                <w:szCs w:val="18"/>
              </w:rPr>
              <w:t xml:space="preserve">[ </w:t>
            </w:r>
            <w:proofErr w:type="gramStart"/>
            <w:r w:rsidR="002B1FF5">
              <w:rPr>
                <w:rFonts w:cs="Calibri"/>
                <w:sz w:val="18"/>
                <w:szCs w:val="18"/>
              </w:rPr>
              <w:t>X</w:t>
            </w:r>
            <w:r w:rsidRPr="00537E28">
              <w:rPr>
                <w:rFonts w:cs="Calibri"/>
                <w:sz w:val="18"/>
                <w:szCs w:val="18"/>
              </w:rPr>
              <w:t xml:space="preserve"> ]</w:t>
            </w:r>
            <w:proofErr w:type="gramEnd"/>
            <w:r w:rsidRPr="00537E28">
              <w:rPr>
                <w:rFonts w:cs="Calibri"/>
                <w:sz w:val="18"/>
                <w:szCs w:val="18"/>
              </w:rPr>
              <w:t xml:space="preserve"> </w:t>
            </w:r>
            <w:r w:rsidR="004D7780" w:rsidRPr="00253FFC">
              <w:t>Not applicable</w:t>
            </w:r>
            <w:r w:rsidR="002B1FF5">
              <w:t xml:space="preserve"> – go to 2.14</w:t>
            </w:r>
          </w:p>
        </w:tc>
      </w:tr>
      <w:tr w:rsidR="005E4117" w:rsidRPr="00253FFC" w14:paraId="68598547" w14:textId="77777777" w:rsidTr="009168CE">
        <w:trPr>
          <w:trHeight w:val="1874"/>
        </w:trPr>
        <w:tc>
          <w:tcPr>
            <w:tcW w:w="9952" w:type="dxa"/>
          </w:tcPr>
          <w:p w14:paraId="23615729" w14:textId="714EEB4E" w:rsidR="005E4117" w:rsidRPr="00253FFC" w:rsidRDefault="005E4117" w:rsidP="00D029F4">
            <w:pPr>
              <w:ind w:left="672" w:hanging="672"/>
            </w:pPr>
            <w:r>
              <w:rPr>
                <w:lang w:val="en-CA"/>
              </w:rPr>
              <w:t>2.1</w:t>
            </w:r>
            <w:r w:rsidR="00C258DC">
              <w:rPr>
                <w:lang w:val="en-CA"/>
              </w:rPr>
              <w:t>3</w:t>
            </w:r>
            <w:r>
              <w:rPr>
                <w:lang w:val="en-CA"/>
              </w:rPr>
              <w:t xml:space="preserve">.1 </w:t>
            </w:r>
            <w:r w:rsidR="00665FD4">
              <w:rPr>
                <w:rFonts w:cs="Calibri"/>
                <w:szCs w:val="22"/>
              </w:rPr>
              <w:t>R</w:t>
            </w:r>
            <w:r w:rsidR="00665FD4" w:rsidRPr="00AA3D1C">
              <w:rPr>
                <w:rFonts w:cs="Calibri"/>
                <w:szCs w:val="22"/>
              </w:rPr>
              <w:t>esearch</w:t>
            </w:r>
            <w:r w:rsidR="00537E28" w:rsidRPr="00AA3D1C">
              <w:rPr>
                <w:rFonts w:cs="Calibri"/>
                <w:szCs w:val="22"/>
              </w:rPr>
              <w:t xml:space="preserve"> using health information </w:t>
            </w:r>
            <w:r w:rsidR="00537E28">
              <w:rPr>
                <w:rFonts w:cs="Calibri"/>
                <w:szCs w:val="22"/>
              </w:rPr>
              <w:t>may be</w:t>
            </w:r>
            <w:r w:rsidR="00537E28" w:rsidRPr="00AA3D1C">
              <w:rPr>
                <w:rFonts w:cs="Calibri"/>
                <w:szCs w:val="22"/>
              </w:rPr>
              <w:t xml:space="preserve"> subject to Nova Scotia’s </w:t>
            </w:r>
            <w:hyperlink r:id="rId30" w:history="1">
              <w:r w:rsidR="00537E28" w:rsidRPr="00FE439C">
                <w:rPr>
                  <w:rStyle w:val="Hyperlink"/>
                  <w:rFonts w:cs="Calibri"/>
                  <w:i/>
                  <w:iCs/>
                  <w:szCs w:val="22"/>
                  <w:lang w:val="en"/>
                </w:rPr>
                <w:t>Personal Health Information Act</w:t>
              </w:r>
            </w:hyperlink>
            <w:r w:rsidR="00537E28" w:rsidRPr="00AA3D1C">
              <w:rPr>
                <w:rFonts w:cs="Calibri"/>
                <w:iCs/>
                <w:szCs w:val="22"/>
                <w:lang w:val="en"/>
              </w:rPr>
              <w:t xml:space="preserve">. </w:t>
            </w:r>
            <w:r w:rsidRPr="00253FFC">
              <w:rPr>
                <w:lang w:val="en-CA"/>
              </w:rPr>
              <w:t xml:space="preserve">Describe the personal health information </w:t>
            </w:r>
            <w:r w:rsidR="00F52D6C">
              <w:rPr>
                <w:lang w:val="en-CA"/>
              </w:rPr>
              <w:t>(</w:t>
            </w:r>
            <w:hyperlink r:id="rId31" w:history="1">
              <w:r w:rsidR="00F52D6C" w:rsidRPr="00F52D6C">
                <w:rPr>
                  <w:rStyle w:val="Hyperlink"/>
                  <w:lang w:val="en-CA"/>
                </w:rPr>
                <w:t>definition explained in the guidance document</w:t>
              </w:r>
            </w:hyperlink>
            <w:r w:rsidR="00F52D6C">
              <w:rPr>
                <w:lang w:val="en-CA"/>
              </w:rPr>
              <w:t xml:space="preserve">) </w:t>
            </w:r>
            <w:r w:rsidRPr="00253FFC">
              <w:rPr>
                <w:lang w:val="en-CA"/>
              </w:rPr>
              <w:t xml:space="preserve">required and the information </w:t>
            </w:r>
            <w:r w:rsidR="007C688B" w:rsidRPr="00253FFC">
              <w:rPr>
                <w:lang w:val="en-CA"/>
              </w:rPr>
              <w:t>sources, and</w:t>
            </w:r>
            <w:r w:rsidRPr="00253FFC">
              <w:rPr>
                <w:lang w:val="en-CA"/>
              </w:rPr>
              <w:t xml:space="preserve"> explain why the research cannot reasonably be accomplished without the use of that information. Describe how the personal health information will be used, and in the most de-identified form possible.</w:t>
            </w:r>
          </w:p>
        </w:tc>
      </w:tr>
      <w:tr w:rsidR="005E4117" w:rsidRPr="00253FFC" w14:paraId="49EFFE98" w14:textId="77777777" w:rsidTr="004F460E">
        <w:trPr>
          <w:trHeight w:val="1223"/>
        </w:trPr>
        <w:tc>
          <w:tcPr>
            <w:tcW w:w="9952" w:type="dxa"/>
          </w:tcPr>
          <w:p w14:paraId="06536949" w14:textId="7FBBA576" w:rsidR="00ED6AE9" w:rsidRDefault="005E4117" w:rsidP="00ED6AE9">
            <w:pPr>
              <w:ind w:left="612" w:hanging="612"/>
              <w:rPr>
                <w:rFonts w:cs="Calibri"/>
              </w:rPr>
            </w:pPr>
            <w:r>
              <w:rPr>
                <w:lang w:val="en-CA"/>
              </w:rPr>
              <w:lastRenderedPageBreak/>
              <w:t>2.1</w:t>
            </w:r>
            <w:r w:rsidR="00C258DC">
              <w:rPr>
                <w:lang w:val="en-CA"/>
              </w:rPr>
              <w:t>3</w:t>
            </w:r>
            <w:r>
              <w:rPr>
                <w:lang w:val="en-CA"/>
              </w:rPr>
              <w:t xml:space="preserve">.2 </w:t>
            </w:r>
            <w:r w:rsidR="00ED6AE9">
              <w:rPr>
                <w:rFonts w:cs="Calibri"/>
              </w:rPr>
              <w:t xml:space="preserve">Will there be any linking of separate health data sets as part of this research? </w:t>
            </w:r>
          </w:p>
          <w:p w14:paraId="48FAC5B3" w14:textId="77777777" w:rsidR="00ED6AE9" w:rsidRDefault="00ED6AE9" w:rsidP="00ED6AE9">
            <w:pPr>
              <w:ind w:left="612" w:hanging="612"/>
            </w:pPr>
            <w:proofErr w:type="gramStart"/>
            <w:r w:rsidRPr="002901CC">
              <w:rPr>
                <w:sz w:val="18"/>
                <w:szCs w:val="20"/>
              </w:rPr>
              <w:t>[  ]</w:t>
            </w:r>
            <w:proofErr w:type="gramEnd"/>
            <w:r w:rsidRPr="002901CC">
              <w:rPr>
                <w:sz w:val="18"/>
                <w:szCs w:val="20"/>
              </w:rPr>
              <w:t xml:space="preserve"> </w:t>
            </w:r>
            <w:r>
              <w:t>No</w:t>
            </w:r>
          </w:p>
          <w:p w14:paraId="577F35FF" w14:textId="77777777" w:rsidR="00ED6AE9" w:rsidRDefault="00ED6AE9" w:rsidP="00ED6AE9">
            <w:pPr>
              <w:ind w:left="612" w:hanging="612"/>
            </w:pPr>
            <w:proofErr w:type="gramStart"/>
            <w:r w:rsidRPr="002901CC">
              <w:rPr>
                <w:sz w:val="18"/>
                <w:szCs w:val="20"/>
              </w:rPr>
              <w:t>[  ]</w:t>
            </w:r>
            <w:proofErr w:type="gramEnd"/>
            <w:r w:rsidRPr="002901CC">
              <w:rPr>
                <w:sz w:val="18"/>
                <w:szCs w:val="20"/>
              </w:rPr>
              <w:t xml:space="preserve"> </w:t>
            </w:r>
            <w:r>
              <w:t>Yes</w:t>
            </w:r>
          </w:p>
          <w:p w14:paraId="46476CE6" w14:textId="7EB4DE76" w:rsidR="00ED6AE9" w:rsidRDefault="00ED6AE9" w:rsidP="00ED6AE9">
            <w:pPr>
              <w:ind w:left="612" w:hanging="612"/>
            </w:pPr>
          </w:p>
          <w:p w14:paraId="7BC7603B" w14:textId="77777777" w:rsidR="00C87FA6" w:rsidRDefault="00C87FA6" w:rsidP="00ED6AE9">
            <w:pPr>
              <w:ind w:left="612" w:hanging="612"/>
            </w:pPr>
          </w:p>
          <w:p w14:paraId="3D2997A9" w14:textId="77777777" w:rsidR="00ED6AE9" w:rsidRDefault="00ED6AE9" w:rsidP="00ED6AE9">
            <w:pPr>
              <w:ind w:left="612" w:hanging="612"/>
            </w:pPr>
            <w:r>
              <w:t>If yes:</w:t>
            </w:r>
          </w:p>
          <w:p w14:paraId="7FABFBA4" w14:textId="77777777" w:rsidR="00ED6AE9" w:rsidRDefault="00ED6AE9" w:rsidP="00ED6AE9">
            <w:pPr>
              <w:ind w:left="612" w:hanging="612"/>
            </w:pPr>
            <w:r>
              <w:t xml:space="preserve">A) Why is the linkage necessary? </w:t>
            </w:r>
          </w:p>
          <w:p w14:paraId="03E1CD33" w14:textId="77777777" w:rsidR="00ED6AE9" w:rsidRDefault="00ED6AE9" w:rsidP="00ED6AE9">
            <w:pPr>
              <w:ind w:left="612" w:hanging="612"/>
            </w:pPr>
            <w:r>
              <w:t>B) Describe how the linkage will be conducted (it is helpful to append a flow diagram)</w:t>
            </w:r>
          </w:p>
          <w:p w14:paraId="024FC973" w14:textId="3C3DD21A" w:rsidR="005E4117" w:rsidRPr="004F460E" w:rsidRDefault="00ED6AE9" w:rsidP="004F460E">
            <w:pPr>
              <w:ind w:left="612" w:hanging="612"/>
            </w:pPr>
            <w:r>
              <w:t xml:space="preserve">C) Does that linkage increase the identifiability of the participants? </w:t>
            </w:r>
          </w:p>
        </w:tc>
      </w:tr>
      <w:tr w:rsidR="005E4117" w:rsidRPr="00096B22" w14:paraId="66D87D25" w14:textId="77777777" w:rsidTr="004F460E">
        <w:trPr>
          <w:trHeight w:val="1321"/>
        </w:trPr>
        <w:tc>
          <w:tcPr>
            <w:tcW w:w="9952" w:type="dxa"/>
          </w:tcPr>
          <w:p w14:paraId="1706E171" w14:textId="2E58E522" w:rsidR="005E4117" w:rsidRPr="00253FFC" w:rsidRDefault="005E4117" w:rsidP="00216B43">
            <w:pPr>
              <w:rPr>
                <w:lang w:val="en-CA"/>
              </w:rPr>
            </w:pPr>
            <w:r>
              <w:rPr>
                <w:lang w:val="en-CA"/>
              </w:rPr>
              <w:t>2.1</w:t>
            </w:r>
            <w:r w:rsidR="00C258DC">
              <w:rPr>
                <w:lang w:val="en-CA"/>
              </w:rPr>
              <w:t>3</w:t>
            </w:r>
            <w:r>
              <w:rPr>
                <w:lang w:val="en-CA"/>
              </w:rPr>
              <w:t xml:space="preserve">.3 </w:t>
            </w:r>
            <w:r w:rsidRPr="00253FFC">
              <w:rPr>
                <w:lang w:val="en-CA"/>
              </w:rPr>
              <w:t xml:space="preserve">Describe reasonably foreseeable risks to privacy </w:t>
            </w:r>
            <w:r w:rsidR="00D029F4">
              <w:rPr>
                <w:lang w:val="en-CA"/>
              </w:rPr>
              <w:t xml:space="preserve">due to the use of personal health information </w:t>
            </w:r>
            <w:r w:rsidRPr="00253FFC">
              <w:rPr>
                <w:lang w:val="en-CA"/>
              </w:rPr>
              <w:t>and how these will be mitigated.</w:t>
            </w:r>
          </w:p>
          <w:p w14:paraId="7E037CD2" w14:textId="47E184B4" w:rsidR="005E4117" w:rsidRPr="00253FFC" w:rsidRDefault="005E4117" w:rsidP="00A75C4D">
            <w:pPr>
              <w:rPr>
                <w:lang w:val="en-CA"/>
              </w:rPr>
            </w:pPr>
          </w:p>
        </w:tc>
      </w:tr>
    </w:tbl>
    <w:p w14:paraId="1A45F432" w14:textId="74CC9A7F" w:rsidR="00583DE0" w:rsidRDefault="00583DE0" w:rsidP="00216B43"/>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D525D8" w:rsidRPr="00463DD8" w14:paraId="71E24AC5" w14:textId="77777777" w:rsidTr="009168CE">
        <w:tc>
          <w:tcPr>
            <w:tcW w:w="9900" w:type="dxa"/>
            <w:shd w:val="clear" w:color="auto" w:fill="F2F2F2" w:themeFill="background1" w:themeFillShade="F2"/>
          </w:tcPr>
          <w:p w14:paraId="2006FEA9" w14:textId="7B91F66C" w:rsidR="00D525D8" w:rsidRDefault="00D525D8" w:rsidP="000D0151">
            <w:bookmarkStart w:id="28" w:name="_Hlk10465988"/>
            <w:r w:rsidRPr="006446B5">
              <w:rPr>
                <w:b/>
              </w:rPr>
              <w:t>2.</w:t>
            </w:r>
            <w:r>
              <w:rPr>
                <w:b/>
              </w:rPr>
              <w:t>1</w:t>
            </w:r>
            <w:r w:rsidR="00C258DC">
              <w:rPr>
                <w:b/>
              </w:rPr>
              <w:t>4</w:t>
            </w:r>
            <w:r>
              <w:t xml:space="preserve"> </w:t>
            </w:r>
            <w:r w:rsidRPr="00865B24">
              <w:rPr>
                <w:b/>
                <w:bCs/>
              </w:rPr>
              <w:t>Data Repositories</w:t>
            </w:r>
          </w:p>
          <w:p w14:paraId="47646778" w14:textId="035255E4" w:rsidR="00D525D8" w:rsidRPr="00463DD8" w:rsidRDefault="00D525D8" w:rsidP="000D0151">
            <w:r w:rsidRPr="00665FD4">
              <w:rPr>
                <w:sz w:val="18"/>
                <w:szCs w:val="20"/>
              </w:rPr>
              <w:t>[</w:t>
            </w:r>
            <w:r w:rsidR="00B471B8">
              <w:rPr>
                <w:sz w:val="18"/>
                <w:szCs w:val="20"/>
              </w:rPr>
              <w:t xml:space="preserve"> </w:t>
            </w:r>
            <w:proofErr w:type="gramStart"/>
            <w:r w:rsidR="00B471B8">
              <w:rPr>
                <w:sz w:val="18"/>
                <w:szCs w:val="20"/>
              </w:rPr>
              <w:t>X</w:t>
            </w:r>
            <w:r w:rsidR="00665FD4" w:rsidRPr="00665FD4">
              <w:rPr>
                <w:sz w:val="18"/>
                <w:szCs w:val="20"/>
              </w:rPr>
              <w:t xml:space="preserve"> </w:t>
            </w:r>
            <w:r w:rsidRPr="00665FD4">
              <w:rPr>
                <w:sz w:val="18"/>
                <w:szCs w:val="20"/>
              </w:rPr>
              <w:t>]</w:t>
            </w:r>
            <w:proofErr w:type="gramEnd"/>
            <w:r w:rsidRPr="00665FD4">
              <w:rPr>
                <w:sz w:val="18"/>
                <w:szCs w:val="20"/>
              </w:rPr>
              <w:t xml:space="preserve"> </w:t>
            </w:r>
            <w:r>
              <w:t>Not applicable</w:t>
            </w:r>
          </w:p>
        </w:tc>
      </w:tr>
      <w:tr w:rsidR="00D525D8" w:rsidRPr="00463DD8" w14:paraId="688F71BF" w14:textId="77777777" w:rsidTr="009168CE">
        <w:trPr>
          <w:trHeight w:val="27"/>
        </w:trPr>
        <w:tc>
          <w:tcPr>
            <w:tcW w:w="9900" w:type="dxa"/>
          </w:tcPr>
          <w:p w14:paraId="115B6227" w14:textId="1D2BC4F4" w:rsidR="00D525D8" w:rsidRPr="00463DD8" w:rsidRDefault="00D525D8" w:rsidP="000D0151">
            <w:pPr>
              <w:ind w:left="582" w:hanging="582"/>
            </w:pPr>
            <w:r w:rsidRPr="00463DD8">
              <w:t>2</w:t>
            </w:r>
            <w:r>
              <w:t>.1</w:t>
            </w:r>
            <w:r w:rsidR="00C258DC">
              <w:t>4</w:t>
            </w:r>
            <w:r>
              <w:t xml:space="preserve">.1 Identify and describe the data repository in which the research data will be deposited. What is its focus, who are its target users, who can access </w:t>
            </w:r>
            <w:r w:rsidR="00BC4001">
              <w:t>d</w:t>
            </w:r>
            <w:r>
              <w:t xml:space="preserve">eposited data and under what circumstances? For how long will the data be kept in the repository? </w:t>
            </w:r>
          </w:p>
          <w:p w14:paraId="4FD1CDC5" w14:textId="77777777" w:rsidR="00D525D8" w:rsidRDefault="00D525D8" w:rsidP="000D0151"/>
          <w:p w14:paraId="79D12BEF" w14:textId="335F3E4E" w:rsidR="00A33358" w:rsidRPr="00493200" w:rsidRDefault="00A33358">
            <w:pPr>
              <w:jc w:val="both"/>
            </w:pPr>
          </w:p>
        </w:tc>
      </w:tr>
      <w:tr w:rsidR="00D525D8" w:rsidRPr="00463DD8" w14:paraId="42ACEC2F" w14:textId="77777777" w:rsidTr="009168CE">
        <w:trPr>
          <w:trHeight w:val="487"/>
        </w:trPr>
        <w:tc>
          <w:tcPr>
            <w:tcW w:w="9900" w:type="dxa"/>
          </w:tcPr>
          <w:p w14:paraId="620BAB63" w14:textId="3FEBFF63" w:rsidR="00D525D8" w:rsidRPr="00463DD8" w:rsidRDefault="00D525D8" w:rsidP="00814DEB">
            <w:pPr>
              <w:ind w:left="582" w:hanging="582"/>
            </w:pPr>
            <w:r w:rsidRPr="00463DD8">
              <w:t>2.</w:t>
            </w:r>
            <w:r>
              <w:t>1</w:t>
            </w:r>
            <w:r w:rsidR="00C258DC">
              <w:t>4</w:t>
            </w:r>
            <w:r>
              <w:t>.2 Describe the data set to be</w:t>
            </w:r>
            <w:r w:rsidR="00BC4001">
              <w:t xml:space="preserve"> released</w:t>
            </w:r>
            <w:r>
              <w:t xml:space="preserve"> to the repository. </w:t>
            </w:r>
            <w:r w:rsidR="00BC4001">
              <w:t xml:space="preserve">If there </w:t>
            </w:r>
            <w:r w:rsidR="0003728B">
              <w:t>is personal and/or sensitive information</w:t>
            </w:r>
            <w:r w:rsidR="00BC4001">
              <w:t xml:space="preserve"> in the data</w:t>
            </w:r>
            <w:r w:rsidR="00130BF4">
              <w:t>,</w:t>
            </w:r>
            <w:r w:rsidR="00BC4001">
              <w:t xml:space="preserve"> describe how you will prepare the data for submission to the repository and mitigate risks to privacy. </w:t>
            </w:r>
            <w:r>
              <w:t>Identify all fields that will be included in the final data set</w:t>
            </w:r>
            <w:r w:rsidR="00BC4001">
              <w:t xml:space="preserve"> (include as an appendix)</w:t>
            </w:r>
            <w:r>
              <w:t xml:space="preserve">. </w:t>
            </w:r>
          </w:p>
          <w:p w14:paraId="757B47B3" w14:textId="77777777" w:rsidR="00D525D8" w:rsidRDefault="00D525D8" w:rsidP="000D0151"/>
          <w:p w14:paraId="74BAF098" w14:textId="70935D55" w:rsidR="00A33358" w:rsidRPr="00A33358" w:rsidRDefault="00A33358">
            <w:pPr>
              <w:jc w:val="both"/>
            </w:pPr>
          </w:p>
        </w:tc>
      </w:tr>
      <w:tr w:rsidR="00D525D8" w:rsidRPr="00463DD8" w14:paraId="42EE7A0A" w14:textId="77777777" w:rsidTr="009168CE">
        <w:trPr>
          <w:trHeight w:val="1171"/>
        </w:trPr>
        <w:tc>
          <w:tcPr>
            <w:tcW w:w="9900" w:type="dxa"/>
          </w:tcPr>
          <w:p w14:paraId="43AEA1B1" w14:textId="77777777" w:rsidR="00D525D8" w:rsidRDefault="00D525D8" w:rsidP="000D0151">
            <w:pPr>
              <w:ind w:left="582" w:hanging="582"/>
            </w:pPr>
            <w:r>
              <w:t>2.1</w:t>
            </w:r>
            <w:r w:rsidR="00C258DC">
              <w:t>4</w:t>
            </w:r>
            <w:r>
              <w:t>.</w:t>
            </w:r>
            <w:r w:rsidR="00B20AEB">
              <w:t>3</w:t>
            </w:r>
            <w:r>
              <w:t xml:space="preserve"> Is agreeing to have </w:t>
            </w:r>
            <w:r w:rsidR="00831A7C">
              <w:t xml:space="preserve">one’s </w:t>
            </w:r>
            <w:r>
              <w:t xml:space="preserve">data </w:t>
            </w:r>
            <w:r w:rsidR="00B20AEB">
              <w:t>d</w:t>
            </w:r>
            <w:r>
              <w:t xml:space="preserve">eposited a requirement for participation in the study? If yes, provide a justification. If no, indicate how </w:t>
            </w:r>
            <w:r w:rsidR="00CA5B12">
              <w:t>participants</w:t>
            </w:r>
            <w:r>
              <w:t xml:space="preserve"> can opt </w:t>
            </w:r>
            <w:r w:rsidR="001210FF">
              <w:t xml:space="preserve">in or </w:t>
            </w:r>
            <w:r>
              <w:t xml:space="preserve">out. </w:t>
            </w:r>
          </w:p>
          <w:p w14:paraId="7E4F1A21" w14:textId="77777777" w:rsidR="00A33358" w:rsidRDefault="00A33358" w:rsidP="000D0151">
            <w:pPr>
              <w:ind w:left="582" w:hanging="582"/>
            </w:pPr>
          </w:p>
          <w:p w14:paraId="276AAFFE" w14:textId="53A28C57" w:rsidR="00A33358" w:rsidRPr="00A33358" w:rsidRDefault="00A33358" w:rsidP="00A33358">
            <w:pPr>
              <w:ind w:left="582" w:hanging="582"/>
              <w:jc w:val="both"/>
            </w:pPr>
          </w:p>
        </w:tc>
      </w:tr>
      <w:bookmarkEnd w:id="28"/>
    </w:tbl>
    <w:p w14:paraId="684FF757" w14:textId="5ED0B286" w:rsidR="00D525D8" w:rsidRDefault="00D525D8" w:rsidP="00216B43"/>
    <w:p w14:paraId="680C594A" w14:textId="77777777" w:rsidR="00763097" w:rsidRDefault="00763097" w:rsidP="00216B43"/>
    <w:p w14:paraId="08B5F065" w14:textId="77777777" w:rsidR="00BE5673" w:rsidRDefault="00BE5673" w:rsidP="00216B43"/>
    <w:p w14:paraId="2CA74554" w14:textId="77777777" w:rsidR="001C23FA" w:rsidRDefault="001C23FA">
      <w:pPr>
        <w:rPr>
          <w:rFonts w:asciiTheme="majorHAnsi" w:eastAsiaTheme="majorEastAsia" w:hAnsiTheme="majorHAnsi" w:cstheme="majorBidi"/>
          <w:b/>
          <w:color w:val="000000" w:themeColor="text1"/>
          <w:szCs w:val="26"/>
          <w:lang w:eastAsia="en-US"/>
        </w:rPr>
      </w:pPr>
      <w:r>
        <w:br w:type="page"/>
      </w:r>
    </w:p>
    <w:p w14:paraId="46D3F815" w14:textId="071430F8" w:rsidR="00F36E31" w:rsidRPr="00463DD8" w:rsidRDefault="00447B0E" w:rsidP="002D19F3">
      <w:pPr>
        <w:pStyle w:val="Heading2"/>
      </w:pPr>
      <w:r w:rsidRPr="00463DD8">
        <w:lastRenderedPageBreak/>
        <w:t xml:space="preserve">SECTION 3.  </w:t>
      </w:r>
      <w:r w:rsidR="00F36E31" w:rsidRPr="00463DD8">
        <w:t>APPENDICES</w:t>
      </w:r>
    </w:p>
    <w:p w14:paraId="4CE1099B" w14:textId="77777777" w:rsidR="00F36E31" w:rsidRPr="00463DD8" w:rsidRDefault="00F36E31" w:rsidP="00216B43"/>
    <w:p w14:paraId="703A6030" w14:textId="4D4DD72B" w:rsidR="00A833D7" w:rsidRPr="00463DD8" w:rsidRDefault="00F36E31" w:rsidP="00216B43">
      <w:r w:rsidRPr="00463DD8">
        <w:rPr>
          <w:b/>
        </w:rPr>
        <w:t xml:space="preserve">Appendices Checklist.  </w:t>
      </w:r>
      <w:r w:rsidRPr="00463DD8">
        <w:t>Append all relevant material</w:t>
      </w:r>
      <w:r w:rsidR="00A04D3F" w:rsidRPr="00463DD8">
        <w:t xml:space="preserve"> to this application</w:t>
      </w:r>
      <w:r w:rsidR="007C688B">
        <w:t xml:space="preserve"> in the order they will be used</w:t>
      </w:r>
      <w:r w:rsidRPr="00463DD8">
        <w:t>. This may include:</w:t>
      </w:r>
    </w:p>
    <w:p w14:paraId="5ADFC672" w14:textId="754847EA" w:rsidR="008C1597" w:rsidRDefault="004F460E" w:rsidP="008C1597">
      <w:pPr>
        <w:rPr>
          <w:rFonts w:cs="Calibri"/>
          <w:szCs w:val="22"/>
        </w:rPr>
      </w:pPr>
      <w:bookmarkStart w:id="29" w:name="_Hlk22122079"/>
      <w:r w:rsidRPr="00665FD4">
        <w:rPr>
          <w:rFonts w:cs="Calibri"/>
          <w:sz w:val="18"/>
          <w:szCs w:val="18"/>
        </w:rPr>
        <w:t>[</w:t>
      </w:r>
      <w:r w:rsidR="00154708" w:rsidRPr="00BA373C">
        <w:rPr>
          <w:rFonts w:cs="Calibri"/>
          <w:sz w:val="18"/>
          <w:szCs w:val="18"/>
        </w:rPr>
        <w:t>X</w:t>
      </w:r>
      <w:proofErr w:type="gramStart"/>
      <w:r w:rsidRPr="00665FD4">
        <w:rPr>
          <w:rFonts w:cs="Calibri"/>
          <w:sz w:val="18"/>
          <w:szCs w:val="18"/>
        </w:rPr>
        <w:t xml:space="preserve">] </w:t>
      </w:r>
      <w:r>
        <w:rPr>
          <w:rFonts w:cs="Calibri"/>
          <w:sz w:val="18"/>
          <w:szCs w:val="18"/>
        </w:rPr>
        <w:t xml:space="preserve"> </w:t>
      </w:r>
      <w:r w:rsidR="008C1597">
        <w:rPr>
          <w:rFonts w:cs="Calibri"/>
          <w:szCs w:val="22"/>
        </w:rPr>
        <w:t>Reference</w:t>
      </w:r>
      <w:proofErr w:type="gramEnd"/>
      <w:r w:rsidR="008C1597">
        <w:rPr>
          <w:rFonts w:cs="Calibri"/>
          <w:szCs w:val="22"/>
        </w:rPr>
        <w:t xml:space="preserve"> list</w:t>
      </w:r>
    </w:p>
    <w:p w14:paraId="1DC07427" w14:textId="6CD24CF8" w:rsidR="008C1597" w:rsidRPr="008C1597" w:rsidRDefault="009168CE" w:rsidP="008C1597">
      <w:pPr>
        <w:rPr>
          <w:rFonts w:cs="Calibri"/>
          <w:szCs w:val="22"/>
        </w:rPr>
      </w:pPr>
      <w:proofErr w:type="gramStart"/>
      <w:r w:rsidRPr="00665FD4">
        <w:rPr>
          <w:rFonts w:cs="Calibri"/>
          <w:sz w:val="18"/>
          <w:szCs w:val="18"/>
        </w:rPr>
        <w:t>[  ]</w:t>
      </w:r>
      <w:proofErr w:type="gramEnd"/>
      <w:r w:rsidRPr="00665FD4">
        <w:rPr>
          <w:rFonts w:cs="Calibri"/>
          <w:sz w:val="18"/>
          <w:szCs w:val="18"/>
        </w:rPr>
        <w:t xml:space="preserve"> </w:t>
      </w:r>
      <w:r>
        <w:rPr>
          <w:rFonts w:cs="Calibri"/>
          <w:sz w:val="18"/>
          <w:szCs w:val="18"/>
        </w:rPr>
        <w:t xml:space="preserve"> </w:t>
      </w:r>
      <w:r w:rsidR="008C1597" w:rsidRPr="0043688D">
        <w:rPr>
          <w:rFonts w:cstheme="minorHAnsi"/>
          <w:szCs w:val="22"/>
        </w:rPr>
        <w:t>Permission or support/cooperation letters (e.g. Indigenous Band Council, School Board, Director of a long-term care facility, anyone whose permission you need to conduct recruit participants or conduct research)</w:t>
      </w:r>
    </w:p>
    <w:p w14:paraId="5F727EEA" w14:textId="24834D6A" w:rsidR="00C603A4" w:rsidRPr="00C603A4" w:rsidRDefault="00C603A4" w:rsidP="00216B43">
      <w:proofErr w:type="gramStart"/>
      <w:r w:rsidRPr="00665FD4">
        <w:rPr>
          <w:rFonts w:cs="Calibri"/>
          <w:sz w:val="18"/>
          <w:szCs w:val="18"/>
        </w:rPr>
        <w:t>[  ]</w:t>
      </w:r>
      <w:proofErr w:type="gramEnd"/>
      <w:r w:rsidRPr="00665FD4">
        <w:rPr>
          <w:rFonts w:cs="Calibri"/>
          <w:sz w:val="18"/>
          <w:szCs w:val="18"/>
        </w:rPr>
        <w:t xml:space="preserve"> </w:t>
      </w:r>
      <w:r>
        <w:t>Research agreements</w:t>
      </w:r>
      <w:bookmarkStart w:id="30" w:name="_Hlk49510127"/>
      <w:r>
        <w:t xml:space="preserve"> (</w:t>
      </w:r>
      <w:r w:rsidR="00342AF7">
        <w:t xml:space="preserve">required </w:t>
      </w:r>
      <w:r>
        <w:t>for research involving Indigenous communities)</w:t>
      </w:r>
    </w:p>
    <w:bookmarkEnd w:id="30"/>
    <w:p w14:paraId="0A890C53" w14:textId="792E6D49" w:rsidR="00F36E31" w:rsidRPr="00BA373C" w:rsidRDefault="0070741E" w:rsidP="00C55701">
      <w:r w:rsidRPr="00665FD4">
        <w:rPr>
          <w:rFonts w:cs="Calibri"/>
          <w:sz w:val="18"/>
          <w:szCs w:val="18"/>
        </w:rPr>
        <w:t>[</w:t>
      </w:r>
      <w:r w:rsidR="00B471B8" w:rsidRPr="00BA373C">
        <w:rPr>
          <w:rFonts w:cs="Calibri"/>
          <w:sz w:val="18"/>
          <w:szCs w:val="18"/>
        </w:rPr>
        <w:t xml:space="preserve"> </w:t>
      </w:r>
      <w:proofErr w:type="gramStart"/>
      <w:r w:rsidR="00B471B8" w:rsidRPr="00BA373C">
        <w:rPr>
          <w:rFonts w:cs="Calibri"/>
          <w:sz w:val="18"/>
          <w:szCs w:val="18"/>
        </w:rPr>
        <w:t>X</w:t>
      </w:r>
      <w:r w:rsidRPr="00665FD4">
        <w:rPr>
          <w:rFonts w:cs="Calibri"/>
          <w:sz w:val="18"/>
          <w:szCs w:val="18"/>
        </w:rPr>
        <w:t xml:space="preserve"> ]</w:t>
      </w:r>
      <w:proofErr w:type="gramEnd"/>
      <w:r w:rsidRPr="00665FD4">
        <w:rPr>
          <w:rFonts w:cs="Calibri"/>
          <w:sz w:val="18"/>
          <w:szCs w:val="18"/>
        </w:rPr>
        <w:t xml:space="preserve"> </w:t>
      </w:r>
      <w:r w:rsidR="00F36E31" w:rsidRPr="00463DD8">
        <w:t xml:space="preserve">Recruitment </w:t>
      </w:r>
      <w:r w:rsidR="00DD0B7D">
        <w:t>d</w:t>
      </w:r>
      <w:r w:rsidR="00F36E31" w:rsidRPr="00463DD8">
        <w:t xml:space="preserve">ocuments (posters, </w:t>
      </w:r>
      <w:r w:rsidR="006567DC">
        <w:t>oral</w:t>
      </w:r>
      <w:r w:rsidR="00F36E31" w:rsidRPr="00463DD8">
        <w:t xml:space="preserve"> scripts, online postings, </w:t>
      </w:r>
      <w:r w:rsidR="00626927">
        <w:t>invitations to participate</w:t>
      </w:r>
      <w:r w:rsidR="00F36E31" w:rsidRPr="00463DD8">
        <w:t>, etc</w:t>
      </w:r>
      <w:r w:rsidR="00626927">
        <w:t>.</w:t>
      </w:r>
      <w:r w:rsidR="00F36E31" w:rsidRPr="00463DD8">
        <w:t>)</w:t>
      </w:r>
    </w:p>
    <w:p w14:paraId="46AA7B6F" w14:textId="55E52748" w:rsidR="00F36E31" w:rsidRPr="00BA373C" w:rsidRDefault="0070741E" w:rsidP="00216B43">
      <w:proofErr w:type="gramStart"/>
      <w:r w:rsidRPr="00665FD4">
        <w:rPr>
          <w:rFonts w:cs="Calibri"/>
          <w:sz w:val="18"/>
          <w:szCs w:val="18"/>
        </w:rPr>
        <w:t>[</w:t>
      </w:r>
      <w:r w:rsidR="00B471B8" w:rsidRPr="00BA373C">
        <w:rPr>
          <w:rFonts w:cs="Calibri"/>
          <w:sz w:val="18"/>
          <w:szCs w:val="18"/>
        </w:rPr>
        <w:t xml:space="preserve">  </w:t>
      </w:r>
      <w:r w:rsidRPr="00665FD4">
        <w:rPr>
          <w:rFonts w:cs="Calibri"/>
          <w:sz w:val="18"/>
          <w:szCs w:val="18"/>
        </w:rPr>
        <w:t>]</w:t>
      </w:r>
      <w:proofErr w:type="gramEnd"/>
      <w:r w:rsidRPr="00665FD4">
        <w:rPr>
          <w:rFonts w:cs="Calibri"/>
          <w:sz w:val="18"/>
          <w:szCs w:val="18"/>
        </w:rPr>
        <w:t xml:space="preserve"> </w:t>
      </w:r>
      <w:r w:rsidR="00F36E31" w:rsidRPr="00463DD8">
        <w:t xml:space="preserve">Screening </w:t>
      </w:r>
      <w:r w:rsidR="00DD0B7D">
        <w:t>d</w:t>
      </w:r>
      <w:r w:rsidR="00F36E31" w:rsidRPr="00463DD8">
        <w:t>ocuments</w:t>
      </w:r>
    </w:p>
    <w:p w14:paraId="154E1C68" w14:textId="2E62C5C7" w:rsidR="00626927" w:rsidRPr="00BA373C" w:rsidRDefault="0070741E" w:rsidP="00216B43">
      <w:r w:rsidRPr="00665FD4">
        <w:rPr>
          <w:rFonts w:cs="Calibri"/>
          <w:sz w:val="18"/>
          <w:szCs w:val="18"/>
        </w:rPr>
        <w:t xml:space="preserve">[ </w:t>
      </w:r>
      <w:proofErr w:type="gramStart"/>
      <w:r w:rsidR="00A33358" w:rsidRPr="00BA373C">
        <w:rPr>
          <w:rFonts w:cs="Calibri"/>
          <w:sz w:val="18"/>
          <w:szCs w:val="18"/>
        </w:rPr>
        <w:t>X</w:t>
      </w:r>
      <w:r w:rsidRPr="00665FD4">
        <w:rPr>
          <w:rFonts w:cs="Calibri"/>
          <w:sz w:val="18"/>
          <w:szCs w:val="18"/>
        </w:rPr>
        <w:t xml:space="preserve"> ]</w:t>
      </w:r>
      <w:proofErr w:type="gramEnd"/>
      <w:r w:rsidRPr="00665FD4">
        <w:rPr>
          <w:rFonts w:cs="Calibri"/>
          <w:sz w:val="18"/>
          <w:szCs w:val="18"/>
        </w:rPr>
        <w:t xml:space="preserve"> </w:t>
      </w:r>
      <w:r w:rsidR="006567DC">
        <w:t>Consent/</w:t>
      </w:r>
      <w:r w:rsidR="00DD0B7D">
        <w:t>a</w:t>
      </w:r>
      <w:r w:rsidR="006567DC">
        <w:t xml:space="preserve">ssent </w:t>
      </w:r>
      <w:r w:rsidR="00DD0B7D">
        <w:t>d</w:t>
      </w:r>
      <w:r w:rsidR="006567DC">
        <w:t xml:space="preserve">ocuments or </w:t>
      </w:r>
      <w:r w:rsidR="00DD0B7D">
        <w:t>s</w:t>
      </w:r>
      <w:r w:rsidR="006567DC">
        <w:t xml:space="preserve">cripts </w:t>
      </w:r>
    </w:p>
    <w:p w14:paraId="70A47567" w14:textId="05237B6A" w:rsidR="00F36E31" w:rsidRPr="00BA373C" w:rsidRDefault="0070741E" w:rsidP="00216B43">
      <w:r w:rsidRPr="00665FD4">
        <w:rPr>
          <w:rFonts w:cs="Calibri"/>
          <w:sz w:val="18"/>
          <w:szCs w:val="18"/>
        </w:rPr>
        <w:t xml:space="preserve">[ </w:t>
      </w:r>
      <w:proofErr w:type="gramStart"/>
      <w:r w:rsidR="00B471B8" w:rsidRPr="00BA373C">
        <w:rPr>
          <w:rFonts w:cs="Calibri"/>
          <w:sz w:val="18"/>
          <w:szCs w:val="18"/>
        </w:rPr>
        <w:t>X</w:t>
      </w:r>
      <w:r w:rsidRPr="00665FD4">
        <w:rPr>
          <w:rFonts w:cs="Calibri"/>
          <w:sz w:val="18"/>
          <w:szCs w:val="18"/>
        </w:rPr>
        <w:t xml:space="preserve"> ]</w:t>
      </w:r>
      <w:proofErr w:type="gramEnd"/>
      <w:r w:rsidRPr="00665FD4">
        <w:rPr>
          <w:rFonts w:cs="Calibri"/>
          <w:sz w:val="18"/>
          <w:szCs w:val="18"/>
        </w:rPr>
        <w:t xml:space="preserve"> </w:t>
      </w:r>
      <w:r w:rsidR="00F36E31" w:rsidRPr="00463DD8">
        <w:t>Resear</w:t>
      </w:r>
      <w:r w:rsidR="006567DC">
        <w:t xml:space="preserve">ch </w:t>
      </w:r>
      <w:r w:rsidR="00DD0B7D">
        <w:t>i</w:t>
      </w:r>
      <w:r w:rsidR="006567DC">
        <w:t>nstruments (questionnaires</w:t>
      </w:r>
      <w:r w:rsidR="00F36E31" w:rsidRPr="00463DD8">
        <w:t>, interview or focus group questions, etc</w:t>
      </w:r>
      <w:r w:rsidR="00626927">
        <w:t>.</w:t>
      </w:r>
      <w:r w:rsidR="00F36E31" w:rsidRPr="00463DD8">
        <w:t>)</w:t>
      </w:r>
    </w:p>
    <w:p w14:paraId="7038F663" w14:textId="7ABDAA98" w:rsidR="00F36E31" w:rsidRPr="00463DD8" w:rsidRDefault="0070741E" w:rsidP="00216B43">
      <w:pPr>
        <w:rPr>
          <w:lang w:val="en-GB"/>
        </w:rPr>
      </w:pPr>
      <w:proofErr w:type="gramStart"/>
      <w:r w:rsidRPr="00665FD4">
        <w:rPr>
          <w:rFonts w:cs="Calibri"/>
          <w:sz w:val="18"/>
          <w:szCs w:val="18"/>
        </w:rPr>
        <w:t>[  ]</w:t>
      </w:r>
      <w:proofErr w:type="gramEnd"/>
      <w:r w:rsidRPr="00665FD4">
        <w:rPr>
          <w:rFonts w:cs="Calibri"/>
          <w:sz w:val="18"/>
          <w:szCs w:val="18"/>
        </w:rPr>
        <w:t xml:space="preserve"> </w:t>
      </w:r>
      <w:r>
        <w:rPr>
          <w:rFonts w:cs="Calibri"/>
          <w:szCs w:val="22"/>
        </w:rPr>
        <w:t>D</w:t>
      </w:r>
      <w:r w:rsidR="00F36E31" w:rsidRPr="00463DD8">
        <w:t xml:space="preserve">ebriefing </w:t>
      </w:r>
      <w:r w:rsidR="00C07C7E">
        <w:t>and/or study results templates</w:t>
      </w:r>
    </w:p>
    <w:p w14:paraId="008E1522" w14:textId="55CCE319" w:rsidR="004560A3" w:rsidRDefault="004560A3" w:rsidP="00216B43">
      <w:bookmarkStart w:id="31" w:name="_Hlk20821913"/>
      <w:proofErr w:type="gramStart"/>
      <w:r w:rsidRPr="00665FD4">
        <w:rPr>
          <w:sz w:val="18"/>
          <w:szCs w:val="20"/>
        </w:rPr>
        <w:t>[  ]</w:t>
      </w:r>
      <w:proofErr w:type="gramEnd"/>
      <w:r w:rsidRPr="00665FD4">
        <w:rPr>
          <w:sz w:val="18"/>
          <w:szCs w:val="20"/>
        </w:rPr>
        <w:t xml:space="preserve"> </w:t>
      </w:r>
      <w:r>
        <w:t>List of data fields included in data repository</w:t>
      </w:r>
    </w:p>
    <w:p w14:paraId="30310E33" w14:textId="1F0079B4" w:rsidR="008C1597" w:rsidRDefault="008C1597" w:rsidP="00216B43">
      <w:proofErr w:type="gramStart"/>
      <w:r>
        <w:t>[  ]</w:t>
      </w:r>
      <w:proofErr w:type="gramEnd"/>
      <w:r>
        <w:t xml:space="preserve"> Confidentiality agreements</w:t>
      </w:r>
    </w:p>
    <w:bookmarkEnd w:id="29"/>
    <w:bookmarkEnd w:id="31"/>
    <w:p w14:paraId="2DD6D280" w14:textId="77777777" w:rsidR="004560A3" w:rsidRPr="00463DD8" w:rsidRDefault="004560A3" w:rsidP="00216B43">
      <w:pPr>
        <w:rPr>
          <w:lang w:val="en-GB"/>
        </w:rPr>
      </w:pPr>
    </w:p>
    <w:p w14:paraId="484A2630" w14:textId="77777777" w:rsidR="00F36E31" w:rsidRPr="00463DD8" w:rsidRDefault="00F36E31" w:rsidP="00216B43"/>
    <w:p w14:paraId="5FA7EACF" w14:textId="587AAFBF" w:rsidR="005064E6" w:rsidRPr="00182605" w:rsidRDefault="00F36E31" w:rsidP="00216B43">
      <w:pPr>
        <w:rPr>
          <w:b/>
        </w:rPr>
      </w:pPr>
      <w:r w:rsidRPr="00182605">
        <w:rPr>
          <w:b/>
        </w:rPr>
        <w:t>Consent Form</w:t>
      </w:r>
      <w:r w:rsidR="00290217">
        <w:rPr>
          <w:b/>
        </w:rPr>
        <w:t xml:space="preserve"> Templates </w:t>
      </w:r>
    </w:p>
    <w:p w14:paraId="275D5B09" w14:textId="3B966FCA" w:rsidR="0041418D" w:rsidRDefault="0063609C" w:rsidP="00216B43">
      <w:r>
        <w:t>S</w:t>
      </w:r>
      <w:r w:rsidR="007F6740" w:rsidRPr="00463DD8">
        <w:t>ample consent form</w:t>
      </w:r>
      <w:r>
        <w:t>s</w:t>
      </w:r>
      <w:r w:rsidR="007F6740" w:rsidRPr="00463DD8">
        <w:t xml:space="preserve"> </w:t>
      </w:r>
      <w:r>
        <w:t>are</w:t>
      </w:r>
      <w:r w:rsidR="00321536">
        <w:t xml:space="preserve"> provided on the </w:t>
      </w:r>
      <w:hyperlink r:id="rId32" w:history="1">
        <w:r w:rsidRPr="00DD0B7D">
          <w:rPr>
            <w:rStyle w:val="Hyperlink"/>
          </w:rPr>
          <w:t xml:space="preserve">Research Ethics </w:t>
        </w:r>
        <w:r w:rsidR="00321536" w:rsidRPr="00DD0B7D">
          <w:rPr>
            <w:rStyle w:val="Hyperlink"/>
          </w:rPr>
          <w:t>website</w:t>
        </w:r>
      </w:hyperlink>
      <w:r w:rsidR="007F6740" w:rsidRPr="00463DD8">
        <w:t xml:space="preserve"> and may be used in conjunction with the information in the </w:t>
      </w:r>
      <w:hyperlink r:id="rId33" w:history="1">
        <w:r w:rsidR="007F6740" w:rsidRPr="00CD3472">
          <w:rPr>
            <w:rStyle w:val="Hyperlink"/>
            <w:i/>
          </w:rPr>
          <w:t>Guidance</w:t>
        </w:r>
      </w:hyperlink>
      <w:r w:rsidR="007F6740" w:rsidRPr="00463DD8">
        <w:t xml:space="preserve"> document to help you develop your consent form.  </w:t>
      </w:r>
    </w:p>
    <w:p w14:paraId="19CCA245" w14:textId="77777777" w:rsidR="008E5A7A" w:rsidRDefault="008E5A7A" w:rsidP="00216B43">
      <w:pPr>
        <w:sectPr w:rsidR="008E5A7A" w:rsidSect="00D552FC">
          <w:footerReference w:type="even" r:id="rId34"/>
          <w:footerReference w:type="default" r:id="rId35"/>
          <w:pgSz w:w="12240" w:h="15840" w:code="1"/>
          <w:pgMar w:top="1152" w:right="1166" w:bottom="1152" w:left="1166" w:header="720" w:footer="720" w:gutter="0"/>
          <w:cols w:space="720"/>
          <w:docGrid w:linePitch="360"/>
        </w:sectPr>
      </w:pPr>
    </w:p>
    <w:p w14:paraId="2E86FF17" w14:textId="51E9DCCB" w:rsidR="001D7018" w:rsidRDefault="001D7018"/>
    <w:p w14:paraId="2E804CF1" w14:textId="094643D1" w:rsidR="001D7018" w:rsidRDefault="001D7018" w:rsidP="00216B43">
      <w:r>
        <w:rPr>
          <w:noProof/>
        </w:rPr>
        <w:drawing>
          <wp:inline distT="0" distB="0" distL="0" distR="0" wp14:anchorId="2FCDD216" wp14:editId="589BE09A">
            <wp:extent cx="1754321" cy="42862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tretch>
                      <a:fillRect/>
                    </a:stretch>
                  </pic:blipFill>
                  <pic:spPr bwMode="auto">
                    <a:xfrm>
                      <a:off x="0" y="0"/>
                      <a:ext cx="1768772" cy="432156"/>
                    </a:xfrm>
                    <a:prstGeom prst="rect">
                      <a:avLst/>
                    </a:prstGeom>
                    <a:noFill/>
                    <a:ln>
                      <a:noFill/>
                    </a:ln>
                  </pic:spPr>
                </pic:pic>
              </a:graphicData>
            </a:graphic>
          </wp:inline>
        </w:drawing>
      </w:r>
    </w:p>
    <w:p w14:paraId="2017F336" w14:textId="7A42C115" w:rsidR="001D7018" w:rsidRDefault="001D7018" w:rsidP="00216B43">
      <w:r>
        <w:tab/>
      </w:r>
      <w:r>
        <w:tab/>
      </w:r>
    </w:p>
    <w:p w14:paraId="6DF647ED" w14:textId="4050894F" w:rsidR="001D7018" w:rsidRDefault="001D7018" w:rsidP="00216B43">
      <w:r>
        <w:tab/>
      </w:r>
      <w:r>
        <w:tab/>
      </w:r>
    </w:p>
    <w:p w14:paraId="6CB080C6" w14:textId="6A0ACAA7" w:rsidR="001D7018" w:rsidRPr="00160A37" w:rsidRDefault="001D7018" w:rsidP="00216B43">
      <w:pPr>
        <w:rPr>
          <w:rFonts w:ascii="Times" w:hAnsi="Times"/>
          <w:b/>
          <w:bCs/>
        </w:rPr>
      </w:pPr>
      <w:r>
        <w:tab/>
      </w:r>
      <w:r>
        <w:tab/>
      </w:r>
      <w:r>
        <w:tab/>
      </w:r>
      <w:r>
        <w:tab/>
      </w:r>
      <w:r>
        <w:tab/>
      </w:r>
      <w:r>
        <w:tab/>
      </w:r>
      <w:r w:rsidRPr="00160A37">
        <w:rPr>
          <w:rFonts w:ascii="Times" w:hAnsi="Times"/>
          <w:b/>
          <w:bCs/>
        </w:rPr>
        <w:t>CONSENT FORM</w:t>
      </w:r>
    </w:p>
    <w:p w14:paraId="13218B21" w14:textId="7FAF8833" w:rsidR="00D25BAB" w:rsidRPr="009573DE" w:rsidRDefault="00D25BAB" w:rsidP="00D25BAB">
      <w:pPr>
        <w:spacing w:before="100" w:beforeAutospacing="1" w:after="100" w:afterAutospacing="1"/>
        <w:rPr>
          <w:rFonts w:ascii="Times" w:hAnsi="Times"/>
        </w:rPr>
      </w:pPr>
      <w:r w:rsidRPr="00160A37">
        <w:rPr>
          <w:rFonts w:ascii="Times" w:hAnsi="Times" w:cs="Calibri"/>
          <w:b/>
          <w:bCs/>
        </w:rPr>
        <w:t>Project title</w:t>
      </w:r>
      <w:r w:rsidRPr="00160A37">
        <w:rPr>
          <w:rFonts w:ascii="Times" w:hAnsi="Times" w:cs="Calibri"/>
        </w:rPr>
        <w:t xml:space="preserve">: </w:t>
      </w:r>
      <w:r w:rsidR="00940D07" w:rsidRPr="00160A37">
        <w:rPr>
          <w:rFonts w:ascii="Times" w:hAnsi="Times" w:cstheme="minorHAnsi"/>
          <w:color w:val="000000" w:themeColor="text1"/>
        </w:rPr>
        <w:t>V</w:t>
      </w:r>
      <w:r w:rsidR="00940D07" w:rsidRPr="00160A37">
        <w:rPr>
          <w:rFonts w:ascii="Times" w:hAnsi="Times" w:cstheme="minorHAnsi"/>
          <w:color w:val="201F1E"/>
          <w:shd w:val="clear" w:color="auto" w:fill="FFFFFF"/>
        </w:rPr>
        <w:t>isualizing Uncertainty with Chromatic Aberration</w:t>
      </w:r>
      <w:r w:rsidR="009573DE">
        <w:rPr>
          <w:rFonts w:ascii="Times" w:hAnsi="Times" w:cstheme="minorHAnsi"/>
          <w:color w:val="201F1E"/>
          <w:shd w:val="clear" w:color="auto" w:fill="FFFFFF"/>
        </w:rPr>
        <w:t xml:space="preserve"> </w:t>
      </w:r>
      <w:r w:rsidR="004321E9">
        <w:rPr>
          <w:rFonts w:ascii="Times" w:hAnsi="Times" w:cstheme="minorHAnsi"/>
          <w:color w:val="201F1E"/>
          <w:shd w:val="clear" w:color="auto" w:fill="FFFFFF"/>
        </w:rPr>
        <w:t xml:space="preserve"> </w:t>
      </w:r>
    </w:p>
    <w:p w14:paraId="695B27ED" w14:textId="26F98101" w:rsidR="00613642" w:rsidRPr="00160A37" w:rsidRDefault="00D25BAB" w:rsidP="00D25BAB">
      <w:pPr>
        <w:spacing w:before="100" w:beforeAutospacing="1" w:after="100" w:afterAutospacing="1"/>
        <w:rPr>
          <w:rFonts w:ascii="Times" w:hAnsi="Times" w:cs="Calibri"/>
        </w:rPr>
      </w:pPr>
      <w:r w:rsidRPr="00160A37">
        <w:rPr>
          <w:rFonts w:ascii="Times" w:hAnsi="Times" w:cs="Calibri"/>
          <w:b/>
          <w:bCs/>
        </w:rPr>
        <w:t>Lead researcher</w:t>
      </w:r>
      <w:r w:rsidRPr="00160A37">
        <w:rPr>
          <w:rFonts w:ascii="Times" w:hAnsi="Times" w:cs="Calibri"/>
        </w:rPr>
        <w:t xml:space="preserve">: </w:t>
      </w:r>
      <w:r w:rsidR="00613642" w:rsidRPr="00160A37">
        <w:rPr>
          <w:rFonts w:ascii="Times" w:hAnsi="Times" w:cs="Calibri"/>
        </w:rPr>
        <w:t xml:space="preserve">Md </w:t>
      </w:r>
      <w:r w:rsidR="00573192" w:rsidRPr="00160A37">
        <w:rPr>
          <w:rFonts w:ascii="Times" w:hAnsi="Times" w:cs="Calibri"/>
        </w:rPr>
        <w:t>Rashidul Islam</w:t>
      </w:r>
      <w:r w:rsidRPr="00160A37">
        <w:rPr>
          <w:rFonts w:ascii="Times" w:hAnsi="Times" w:cs="Calibri"/>
        </w:rPr>
        <w:t>, Dalhousie University,</w:t>
      </w:r>
      <w:r w:rsidR="00573192" w:rsidRPr="00160A37">
        <w:rPr>
          <w:rFonts w:ascii="Times" w:hAnsi="Times" w:cs="Calibri"/>
        </w:rPr>
        <w:t xml:space="preserve"> </w:t>
      </w:r>
      <w:r w:rsidR="00573192" w:rsidRPr="00160A37">
        <w:rPr>
          <w:rFonts w:ascii="Times" w:hAnsi="Times" w:cs="AppleSystemUIFont"/>
          <w:lang w:val="en-GB" w:eastAsia="en-US"/>
        </w:rPr>
        <w:t>md313724@dal.ca</w:t>
      </w:r>
      <w:r w:rsidRPr="00160A37">
        <w:rPr>
          <w:rFonts w:ascii="Times" w:hAnsi="Times" w:cs="Calibri"/>
        </w:rPr>
        <w:t xml:space="preserve">, </w:t>
      </w:r>
      <w:r w:rsidR="005B3C69" w:rsidRPr="00160A37">
        <w:rPr>
          <w:rFonts w:ascii="Times" w:hAnsi="Times" w:cs="Calibri"/>
        </w:rPr>
        <w:t>+8801731841299</w:t>
      </w:r>
      <w:r w:rsidRPr="00160A37">
        <w:rPr>
          <w:rFonts w:ascii="Times" w:hAnsi="Times" w:cs="Calibri"/>
        </w:rPr>
        <w:t xml:space="preserve"> </w:t>
      </w:r>
    </w:p>
    <w:p w14:paraId="5D7F568E" w14:textId="65DEA70B" w:rsidR="00613642" w:rsidRPr="00160A37" w:rsidRDefault="00D25BAB" w:rsidP="00D25BAB">
      <w:pPr>
        <w:spacing w:before="100" w:beforeAutospacing="1" w:after="100" w:afterAutospacing="1"/>
        <w:rPr>
          <w:rFonts w:ascii="Times" w:hAnsi="Times" w:cs="Calibri"/>
          <w:color w:val="0000FF"/>
        </w:rPr>
      </w:pPr>
      <w:r w:rsidRPr="00160A37">
        <w:rPr>
          <w:rFonts w:ascii="Times" w:hAnsi="Times" w:cs="Calibri"/>
          <w:b/>
          <w:bCs/>
        </w:rPr>
        <w:t>Other researchers</w:t>
      </w:r>
      <w:r w:rsidRPr="00160A37">
        <w:rPr>
          <w:rFonts w:ascii="Times" w:hAnsi="Times" w:cs="Calibri"/>
        </w:rPr>
        <w:t xml:space="preserve"> </w:t>
      </w:r>
      <w:r w:rsidR="00613642" w:rsidRPr="00160A37">
        <w:rPr>
          <w:rFonts w:ascii="Times" w:hAnsi="Times"/>
        </w:rPr>
        <w:br/>
      </w:r>
      <w:r w:rsidRPr="00160A37">
        <w:rPr>
          <w:rFonts w:ascii="Times" w:hAnsi="Times" w:cs="Calibri"/>
        </w:rPr>
        <w:t xml:space="preserve">Dr. Stephen Brooks, </w:t>
      </w:r>
      <w:hyperlink r:id="rId36" w:history="1">
        <w:r w:rsidR="00613642" w:rsidRPr="00160A37">
          <w:rPr>
            <w:rStyle w:val="Hyperlink"/>
            <w:rFonts w:ascii="Times" w:hAnsi="Times" w:cs="Calibri"/>
          </w:rPr>
          <w:t>sbrooks@cs.dal.ca</w:t>
        </w:r>
      </w:hyperlink>
      <w:r w:rsidRPr="00160A37">
        <w:rPr>
          <w:rFonts w:ascii="Times" w:hAnsi="Times" w:cs="Calibri"/>
          <w:color w:val="0000FF"/>
        </w:rPr>
        <w:t xml:space="preserve"> </w:t>
      </w:r>
    </w:p>
    <w:p w14:paraId="0DAA1304" w14:textId="5AA3EB1B" w:rsidR="00D25BAB" w:rsidRPr="00160A37" w:rsidRDefault="00D25BAB" w:rsidP="00D25BAB">
      <w:pPr>
        <w:spacing w:before="100" w:beforeAutospacing="1" w:after="100" w:afterAutospacing="1"/>
        <w:rPr>
          <w:rFonts w:ascii="Times" w:hAnsi="Times"/>
        </w:rPr>
      </w:pPr>
      <w:r w:rsidRPr="00160A37">
        <w:rPr>
          <w:rFonts w:ascii="Times" w:hAnsi="Times" w:cs="Calibri"/>
          <w:b/>
          <w:bCs/>
        </w:rPr>
        <w:t>Funding provided by:</w:t>
      </w:r>
      <w:r w:rsidRPr="00160A37">
        <w:rPr>
          <w:rFonts w:ascii="Times" w:hAnsi="Times" w:cs="Calibri"/>
        </w:rPr>
        <w:t xml:space="preserve"> NIL </w:t>
      </w:r>
    </w:p>
    <w:p w14:paraId="50A844A3" w14:textId="77777777" w:rsidR="00D25BAB" w:rsidRPr="00160A37" w:rsidRDefault="00D25BAB" w:rsidP="00D25BAB">
      <w:pPr>
        <w:spacing w:before="100" w:beforeAutospacing="1" w:after="100" w:afterAutospacing="1"/>
        <w:rPr>
          <w:rFonts w:ascii="Times" w:hAnsi="Times"/>
          <w:b/>
          <w:bCs/>
        </w:rPr>
      </w:pPr>
      <w:r w:rsidRPr="00160A37">
        <w:rPr>
          <w:rFonts w:ascii="Times" w:hAnsi="Times" w:cs="Calibri"/>
          <w:b/>
          <w:bCs/>
        </w:rPr>
        <w:t xml:space="preserve">Introduction </w:t>
      </w:r>
    </w:p>
    <w:p w14:paraId="625E064B" w14:textId="1B3DAF83" w:rsidR="00D25BAB" w:rsidRPr="00160A37" w:rsidRDefault="00D25BAB" w:rsidP="005B3C69">
      <w:pPr>
        <w:spacing w:before="100" w:beforeAutospacing="1" w:after="100" w:afterAutospacing="1"/>
        <w:jc w:val="both"/>
        <w:rPr>
          <w:rFonts w:ascii="Times" w:hAnsi="Times" w:cs="Calibri"/>
        </w:rPr>
      </w:pPr>
      <w:r w:rsidRPr="00160A37">
        <w:rPr>
          <w:rFonts w:ascii="Times" w:hAnsi="Times" w:cs="Calibri"/>
        </w:rPr>
        <w:t xml:space="preserve">We invite you to take part in a research study being conducted by </w:t>
      </w:r>
      <w:r w:rsidR="005B3C69" w:rsidRPr="00160A37">
        <w:rPr>
          <w:rFonts w:ascii="Times" w:hAnsi="Times" w:cs="Calibri"/>
        </w:rPr>
        <w:t>Rashidul Islam</w:t>
      </w:r>
      <w:r w:rsidRPr="00160A37">
        <w:rPr>
          <w:rFonts w:ascii="Times" w:hAnsi="Times" w:cs="Calibri"/>
        </w:rPr>
        <w:t>, who is a</w:t>
      </w:r>
      <w:r w:rsidR="00035D5A" w:rsidRPr="00160A37">
        <w:rPr>
          <w:rFonts w:ascii="Times" w:hAnsi="Times" w:cs="Calibri"/>
        </w:rPr>
        <w:t>n MCS (Master of Computer Science)</w:t>
      </w:r>
      <w:r w:rsidRPr="00160A37">
        <w:rPr>
          <w:rFonts w:ascii="Times" w:hAnsi="Times" w:cs="Calibri"/>
        </w:rPr>
        <w:t xml:space="preserve"> student at Dalhousie University. Choosing </w:t>
      </w:r>
      <w:proofErr w:type="gramStart"/>
      <w:r w:rsidRPr="00160A37">
        <w:rPr>
          <w:rFonts w:ascii="Times" w:hAnsi="Times" w:cs="Calibri"/>
        </w:rPr>
        <w:t>whether or not</w:t>
      </w:r>
      <w:proofErr w:type="gramEnd"/>
      <w:r w:rsidRPr="00160A37">
        <w:rPr>
          <w:rFonts w:ascii="Times" w:hAnsi="Times" w:cs="Calibri"/>
        </w:rPr>
        <w:t xml:space="preserve"> to take part in this research is entirely your choice. There will be no impact to you if you decide not to participate in the research. The information below tells you about what is involved in the research, what you will be asked to do and about any benefit, risk, </w:t>
      </w:r>
      <w:proofErr w:type="gramStart"/>
      <w:r w:rsidRPr="00160A37">
        <w:rPr>
          <w:rFonts w:ascii="Times" w:hAnsi="Times" w:cs="Calibri"/>
        </w:rPr>
        <w:t>inconvenience</w:t>
      </w:r>
      <w:proofErr w:type="gramEnd"/>
      <w:r w:rsidRPr="00160A37">
        <w:rPr>
          <w:rFonts w:ascii="Times" w:hAnsi="Times" w:cs="Calibri"/>
        </w:rPr>
        <w:t xml:space="preserve"> or discomfort that you might experience.</w:t>
      </w:r>
      <w:r w:rsidR="005B3C69" w:rsidRPr="00160A37">
        <w:rPr>
          <w:rFonts w:ascii="Times" w:hAnsi="Times" w:cs="Calibri"/>
        </w:rPr>
        <w:tab/>
      </w:r>
      <w:r w:rsidR="005B3C69" w:rsidRPr="00160A37">
        <w:rPr>
          <w:rFonts w:ascii="Times" w:hAnsi="Times" w:cs="Calibri"/>
        </w:rPr>
        <w:br/>
      </w:r>
      <w:r w:rsidRPr="00160A37">
        <w:rPr>
          <w:rFonts w:ascii="Times" w:hAnsi="Times" w:cs="Calibri"/>
        </w:rPr>
        <w:br/>
        <w:t xml:space="preserve">You should discuss any questions you have about this study with </w:t>
      </w:r>
      <w:r w:rsidR="005B3C69" w:rsidRPr="00160A37">
        <w:rPr>
          <w:rFonts w:ascii="Times" w:hAnsi="Times" w:cs="Calibri"/>
        </w:rPr>
        <w:t xml:space="preserve">Rashidul Islam </w:t>
      </w:r>
      <w:r w:rsidRPr="00160A37">
        <w:rPr>
          <w:rFonts w:ascii="Times" w:hAnsi="Times" w:cs="Calibri"/>
        </w:rPr>
        <w:t xml:space="preserve">or Dr. Stephen Brooks. Please ask as many questions as you </w:t>
      </w:r>
      <w:proofErr w:type="gramStart"/>
      <w:r w:rsidR="005B3C69" w:rsidRPr="00160A37">
        <w:rPr>
          <w:rFonts w:ascii="Times" w:hAnsi="Times" w:cs="Calibri"/>
        </w:rPr>
        <w:t>have</w:t>
      </w:r>
      <w:proofErr w:type="gramEnd"/>
      <w:r w:rsidR="005B3C69" w:rsidRPr="00160A37">
        <w:rPr>
          <w:rFonts w:ascii="Times" w:hAnsi="Times" w:cs="Calibri"/>
        </w:rPr>
        <w:t xml:space="preserve"> and we will</w:t>
      </w:r>
      <w:r w:rsidR="002E3918">
        <w:rPr>
          <w:rFonts w:ascii="Times" w:hAnsi="Times" w:cs="Calibri"/>
        </w:rPr>
        <w:t xml:space="preserve"> be</w:t>
      </w:r>
      <w:r w:rsidR="005B3C69" w:rsidRPr="00160A37">
        <w:rPr>
          <w:rFonts w:ascii="Times" w:hAnsi="Times" w:cs="Calibri"/>
        </w:rPr>
        <w:t xml:space="preserve"> happy to answer your questions</w:t>
      </w:r>
      <w:r w:rsidRPr="00160A37">
        <w:rPr>
          <w:rFonts w:ascii="Times" w:hAnsi="Times" w:cs="Calibri"/>
        </w:rPr>
        <w:t xml:space="preserve">. If you have questions later, please contact </w:t>
      </w:r>
      <w:r w:rsidR="00AF1FA0" w:rsidRPr="00160A37">
        <w:rPr>
          <w:rFonts w:ascii="Times" w:hAnsi="Times" w:cs="Calibri"/>
        </w:rPr>
        <w:t>Rashidul Islam</w:t>
      </w:r>
      <w:r w:rsidRPr="00160A37">
        <w:rPr>
          <w:rFonts w:ascii="Times" w:hAnsi="Times" w:cs="Calibri"/>
        </w:rPr>
        <w:t xml:space="preserve">. </w:t>
      </w:r>
    </w:p>
    <w:p w14:paraId="102ADCEF" w14:textId="76FEDE5F" w:rsidR="00D25BAB" w:rsidRDefault="00D25BAB" w:rsidP="001068B8">
      <w:pPr>
        <w:spacing w:before="100" w:beforeAutospacing="1" w:after="100" w:afterAutospacing="1"/>
        <w:jc w:val="both"/>
        <w:rPr>
          <w:rFonts w:ascii="Times" w:hAnsi="Times" w:cs="Calibri"/>
        </w:rPr>
      </w:pPr>
      <w:r w:rsidRPr="00160A37">
        <w:rPr>
          <w:rFonts w:ascii="Times" w:hAnsi="Times" w:cs="Calibri"/>
          <w:b/>
          <w:bCs/>
        </w:rPr>
        <w:t>Purpose and Outline of the Research Study</w:t>
      </w:r>
      <w:r w:rsidR="00E2726F">
        <w:rPr>
          <w:rFonts w:ascii="Times" w:hAnsi="Times" w:cs="Calibri"/>
          <w:b/>
          <w:bCs/>
        </w:rPr>
        <w:tab/>
      </w:r>
      <w:r w:rsidRPr="00160A37">
        <w:rPr>
          <w:rFonts w:ascii="Times" w:hAnsi="Times" w:cs="Calibri"/>
          <w:b/>
          <w:bCs/>
        </w:rPr>
        <w:t xml:space="preserve"> </w:t>
      </w:r>
      <w:r w:rsidR="00AF1FA0">
        <w:rPr>
          <w:rFonts w:ascii="Times" w:hAnsi="Times"/>
          <w:b/>
          <w:bCs/>
        </w:rPr>
        <w:br/>
      </w:r>
      <w:r w:rsidRPr="00160A37">
        <w:rPr>
          <w:rFonts w:ascii="Times" w:hAnsi="Times" w:cs="Calibri"/>
        </w:rPr>
        <w:t xml:space="preserve">The aim of this study is to </w:t>
      </w:r>
      <w:r w:rsidR="004321E9">
        <w:rPr>
          <w:rFonts w:ascii="Times" w:hAnsi="Times" w:cs="Calibri"/>
        </w:rPr>
        <w:t>obtain</w:t>
      </w:r>
      <w:r w:rsidR="004321E9" w:rsidRPr="00160A37">
        <w:rPr>
          <w:rFonts w:ascii="Times" w:hAnsi="Times" w:cs="Calibri"/>
        </w:rPr>
        <w:t xml:space="preserve"> </w:t>
      </w:r>
      <w:r w:rsidRPr="00160A37">
        <w:rPr>
          <w:rFonts w:ascii="Times" w:hAnsi="Times" w:cs="Calibri"/>
        </w:rPr>
        <w:t xml:space="preserve">feedback on the </w:t>
      </w:r>
      <w:r w:rsidR="004321E9">
        <w:rPr>
          <w:rFonts w:ascii="Times" w:hAnsi="Times" w:cs="Calibri"/>
        </w:rPr>
        <w:t>visualization of uncertainty in predicted data</w:t>
      </w:r>
      <w:r w:rsidRPr="00160A37">
        <w:rPr>
          <w:rFonts w:ascii="Times" w:hAnsi="Times" w:cs="Calibri"/>
        </w:rPr>
        <w:t xml:space="preserve">. </w:t>
      </w:r>
      <w:r w:rsidR="002F5D02">
        <w:rPr>
          <w:rFonts w:ascii="Times" w:hAnsi="Times" w:cs="Calibri"/>
        </w:rPr>
        <w:t>T</w:t>
      </w:r>
      <w:r w:rsidR="007B1168">
        <w:rPr>
          <w:rFonts w:ascii="Times" w:hAnsi="Times" w:cs="Calibri"/>
        </w:rPr>
        <w:t>he researcher</w:t>
      </w:r>
      <w:r w:rsidR="0086632A">
        <w:rPr>
          <w:rFonts w:ascii="Times" w:hAnsi="Times" w:cs="Calibri"/>
        </w:rPr>
        <w:t xml:space="preserve"> will</w:t>
      </w:r>
      <w:r w:rsidR="007B1168">
        <w:rPr>
          <w:rFonts w:ascii="Times" w:hAnsi="Times" w:cs="Calibri"/>
        </w:rPr>
        <w:t xml:space="preserve"> </w:t>
      </w:r>
      <w:r w:rsidR="002F5D02">
        <w:rPr>
          <w:rFonts w:ascii="Times" w:hAnsi="Times" w:cs="Calibri"/>
        </w:rPr>
        <w:t xml:space="preserve">introduce and </w:t>
      </w:r>
      <w:r w:rsidR="002E3918">
        <w:rPr>
          <w:rFonts w:ascii="Times" w:hAnsi="Times" w:cs="Calibri"/>
        </w:rPr>
        <w:t>guide the participant</w:t>
      </w:r>
      <w:r w:rsidR="007B1168">
        <w:rPr>
          <w:rFonts w:ascii="Times" w:hAnsi="Times" w:cs="Calibri"/>
        </w:rPr>
        <w:t xml:space="preserve"> </w:t>
      </w:r>
      <w:r w:rsidR="002E3918">
        <w:rPr>
          <w:rFonts w:ascii="Times" w:hAnsi="Times" w:cs="Calibri"/>
        </w:rPr>
        <w:t xml:space="preserve">during </w:t>
      </w:r>
      <w:r w:rsidR="002F5D02">
        <w:rPr>
          <w:rFonts w:ascii="Times" w:hAnsi="Times" w:cs="Calibri"/>
        </w:rPr>
        <w:t>the process</w:t>
      </w:r>
      <w:r w:rsidR="007B1168">
        <w:rPr>
          <w:rFonts w:ascii="Times" w:hAnsi="Times" w:cs="Calibri"/>
        </w:rPr>
        <w:t xml:space="preserve">. </w:t>
      </w:r>
      <w:r w:rsidR="002F5D02">
        <w:rPr>
          <w:rFonts w:ascii="Times" w:hAnsi="Times" w:cs="Calibri"/>
        </w:rPr>
        <w:t>After interacting with the system, p</w:t>
      </w:r>
      <w:r w:rsidR="00E2726F">
        <w:rPr>
          <w:rFonts w:ascii="Times" w:hAnsi="Times" w:cs="Calibri"/>
        </w:rPr>
        <w:t xml:space="preserve">articipants </w:t>
      </w:r>
      <w:r w:rsidR="002F5D02">
        <w:rPr>
          <w:rFonts w:ascii="Times" w:hAnsi="Times" w:cs="Calibri"/>
        </w:rPr>
        <w:t xml:space="preserve">will answer a </w:t>
      </w:r>
      <w:r w:rsidR="007B1168">
        <w:rPr>
          <w:rFonts w:ascii="Times" w:hAnsi="Times" w:cs="Calibri"/>
        </w:rPr>
        <w:t>questionnaire</w:t>
      </w:r>
      <w:r w:rsidRPr="00160A37">
        <w:rPr>
          <w:rFonts w:ascii="Times" w:hAnsi="Times" w:cs="Calibri"/>
        </w:rPr>
        <w:t xml:space="preserve">. </w:t>
      </w:r>
      <w:r w:rsidR="002F5D02">
        <w:rPr>
          <w:rFonts w:ascii="Times" w:hAnsi="Times" w:cs="Calibri"/>
        </w:rPr>
        <w:t xml:space="preserve">This is </w:t>
      </w:r>
      <w:r w:rsidR="00F073AD">
        <w:rPr>
          <w:rFonts w:ascii="Times" w:hAnsi="Times" w:cs="Calibri"/>
        </w:rPr>
        <w:t xml:space="preserve">based on the </w:t>
      </w:r>
      <w:r w:rsidR="002F5D02">
        <w:rPr>
          <w:rFonts w:ascii="Times" w:hAnsi="Times" w:cs="Calibri"/>
        </w:rPr>
        <w:t>interactions with the</w:t>
      </w:r>
      <w:r w:rsidR="007B1168">
        <w:rPr>
          <w:rFonts w:ascii="Times" w:hAnsi="Times" w:cs="Calibri"/>
        </w:rPr>
        <w:t xml:space="preserve"> </w:t>
      </w:r>
      <w:r w:rsidR="0086632A">
        <w:rPr>
          <w:rFonts w:ascii="Times" w:hAnsi="Times" w:cs="Calibri"/>
        </w:rPr>
        <w:t>web-based</w:t>
      </w:r>
      <w:r w:rsidR="002F5D02">
        <w:rPr>
          <w:rFonts w:ascii="Times" w:hAnsi="Times" w:cs="Calibri"/>
        </w:rPr>
        <w:t xml:space="preserve"> visualization</w:t>
      </w:r>
      <w:r w:rsidR="007B1168">
        <w:rPr>
          <w:rFonts w:ascii="Times" w:hAnsi="Times" w:cs="Calibri"/>
        </w:rPr>
        <w:t xml:space="preserve"> </w:t>
      </w:r>
      <w:r w:rsidRPr="00160A37">
        <w:rPr>
          <w:rFonts w:ascii="Times" w:hAnsi="Times" w:cs="Calibri"/>
        </w:rPr>
        <w:t xml:space="preserve">to evaluate </w:t>
      </w:r>
      <w:r w:rsidR="002F5D02">
        <w:rPr>
          <w:rFonts w:ascii="Times" w:hAnsi="Times" w:cs="Calibri"/>
        </w:rPr>
        <w:t xml:space="preserve">its effectiveness </w:t>
      </w:r>
      <w:r w:rsidRPr="00160A37">
        <w:rPr>
          <w:rFonts w:ascii="Times" w:hAnsi="Times" w:cs="Calibri"/>
        </w:rPr>
        <w:t>and to provide general feedback</w:t>
      </w:r>
      <w:r w:rsidR="00F073AD">
        <w:rPr>
          <w:rFonts w:ascii="Times" w:hAnsi="Times" w:cs="Calibri"/>
        </w:rPr>
        <w:t xml:space="preserve">. </w:t>
      </w:r>
      <w:r w:rsidR="0086632A">
        <w:rPr>
          <w:rFonts w:ascii="Times" w:hAnsi="Times" w:cs="Calibri"/>
        </w:rPr>
        <w:t>In the visualization questions user has to select grid cell or bubble based on given parameters</w:t>
      </w:r>
      <w:ins w:id="32" w:author="Rashid Islam" w:date="2022-02-12T00:17:00Z">
        <w:r w:rsidR="00576101">
          <w:rPr>
            <w:rFonts w:ascii="Times" w:hAnsi="Times" w:cs="Calibri"/>
          </w:rPr>
          <w:t xml:space="preserve"> </w:t>
        </w:r>
      </w:ins>
      <w:r w:rsidR="0086632A">
        <w:rPr>
          <w:rFonts w:ascii="Times" w:hAnsi="Times" w:cs="Calibri"/>
        </w:rPr>
        <w:t xml:space="preserve">(value, </w:t>
      </w:r>
      <w:proofErr w:type="spellStart"/>
      <w:r w:rsidR="0086632A">
        <w:rPr>
          <w:rFonts w:ascii="Times" w:hAnsi="Times" w:cs="Calibri"/>
        </w:rPr>
        <w:t>uncertianty</w:t>
      </w:r>
      <w:proofErr w:type="spellEnd"/>
      <w:r w:rsidR="0086632A">
        <w:rPr>
          <w:rFonts w:ascii="Times" w:hAnsi="Times" w:cs="Calibri"/>
        </w:rPr>
        <w:t>) and for effectiveness testing</w:t>
      </w:r>
      <w:r w:rsidR="00066051">
        <w:rPr>
          <w:rFonts w:ascii="Times" w:hAnsi="Times" w:cs="Calibri"/>
        </w:rPr>
        <w:t xml:space="preserve"> they need to answer in the range of Strongly </w:t>
      </w:r>
      <w:proofErr w:type="gramStart"/>
      <w:r w:rsidR="00066051">
        <w:rPr>
          <w:rFonts w:ascii="Times" w:hAnsi="Times" w:cs="Calibri"/>
        </w:rPr>
        <w:t>disagree(</w:t>
      </w:r>
      <w:proofErr w:type="gramEnd"/>
      <w:r w:rsidR="00066051">
        <w:rPr>
          <w:rFonts w:ascii="Times" w:hAnsi="Times" w:cs="Calibri"/>
        </w:rPr>
        <w:t xml:space="preserve">1) to Strongly Agree(5) </w:t>
      </w:r>
      <w:r w:rsidR="00066051">
        <w:t>[Brooke 1986] and Very Low</w:t>
      </w:r>
      <w:r w:rsidR="00576101">
        <w:t>(1)</w:t>
      </w:r>
      <w:r w:rsidR="00066051">
        <w:t xml:space="preserve"> to Very High</w:t>
      </w:r>
      <w:r w:rsidR="00576101">
        <w:t>(21)</w:t>
      </w:r>
      <w:r w:rsidR="00066051">
        <w:t xml:space="preserve"> [</w:t>
      </w:r>
      <w:r w:rsidR="00066051" w:rsidRPr="00B84851">
        <w:t>NASA 1986</w:t>
      </w:r>
      <w:r w:rsidR="00066051">
        <w:t>].</w:t>
      </w:r>
    </w:p>
    <w:p w14:paraId="102E2331" w14:textId="721264AD" w:rsidR="00A24FED" w:rsidRPr="001068B8" w:rsidRDefault="00A24FED" w:rsidP="001068B8">
      <w:pPr>
        <w:spacing w:before="100" w:beforeAutospacing="1" w:after="100" w:afterAutospacing="1"/>
        <w:jc w:val="both"/>
        <w:rPr>
          <w:rFonts w:ascii="Times" w:hAnsi="Times"/>
          <w:b/>
          <w:bCs/>
        </w:rPr>
      </w:pPr>
      <w:r w:rsidRPr="00160A37">
        <w:rPr>
          <w:rFonts w:ascii="Times" w:hAnsi="Times" w:cs="Calibri"/>
          <w:b/>
          <w:bCs/>
        </w:rPr>
        <w:t>Who Can Take Part in the Research Study</w:t>
      </w:r>
      <w:r w:rsidR="001068B8">
        <w:rPr>
          <w:rFonts w:ascii="Times" w:hAnsi="Times" w:cs="Calibri"/>
          <w:b/>
          <w:bCs/>
        </w:rPr>
        <w:tab/>
      </w:r>
      <w:r w:rsidRPr="00160A37">
        <w:rPr>
          <w:rFonts w:ascii="Times" w:hAnsi="Times" w:cs="Calibri"/>
          <w:b/>
          <w:bCs/>
        </w:rPr>
        <w:t xml:space="preserve"> </w:t>
      </w:r>
      <w:r w:rsidR="00AF1FA0">
        <w:rPr>
          <w:rFonts w:ascii="Times" w:hAnsi="Times"/>
          <w:b/>
          <w:bCs/>
        </w:rPr>
        <w:br/>
      </w:r>
      <w:r w:rsidR="001068B8">
        <w:rPr>
          <w:rFonts w:ascii="Times" w:hAnsi="Times" w:cs="Calibri"/>
        </w:rPr>
        <w:t>Anyone can</w:t>
      </w:r>
      <w:r w:rsidRPr="00160A37">
        <w:rPr>
          <w:rFonts w:ascii="Times" w:hAnsi="Times" w:cs="Calibri"/>
        </w:rPr>
        <w:t xml:space="preserve"> participate in this study </w:t>
      </w:r>
      <w:r w:rsidR="001068B8">
        <w:rPr>
          <w:rFonts w:ascii="Times" w:hAnsi="Times" w:cs="Calibri"/>
        </w:rPr>
        <w:t xml:space="preserve">who </w:t>
      </w:r>
      <w:r w:rsidR="002F5D02">
        <w:rPr>
          <w:rFonts w:ascii="Times" w:hAnsi="Times" w:cs="Calibri"/>
        </w:rPr>
        <w:t xml:space="preserve">has </w:t>
      </w:r>
      <w:r w:rsidR="001068B8">
        <w:rPr>
          <w:rFonts w:ascii="Times" w:hAnsi="Times" w:cs="Calibri"/>
        </w:rPr>
        <w:t xml:space="preserve">basic knowledge </w:t>
      </w:r>
      <w:r w:rsidR="002F5D02">
        <w:rPr>
          <w:rFonts w:ascii="Times" w:hAnsi="Times" w:cs="Calibri"/>
        </w:rPr>
        <w:t xml:space="preserve">for recognizing simple </w:t>
      </w:r>
      <w:r w:rsidR="001068B8">
        <w:rPr>
          <w:rFonts w:ascii="Times" w:hAnsi="Times" w:cs="Calibri"/>
        </w:rPr>
        <w:t xml:space="preserve">shapes </w:t>
      </w:r>
      <w:r w:rsidR="002F5D02">
        <w:rPr>
          <w:rFonts w:ascii="Times" w:hAnsi="Times" w:cs="Calibri"/>
        </w:rPr>
        <w:t xml:space="preserve">such as </w:t>
      </w:r>
      <w:r w:rsidR="001068B8">
        <w:rPr>
          <w:rFonts w:ascii="Times" w:hAnsi="Times" w:cs="Calibri"/>
        </w:rPr>
        <w:t>circle</w:t>
      </w:r>
      <w:r w:rsidR="002F5D02">
        <w:rPr>
          <w:rFonts w:ascii="Times" w:hAnsi="Times" w:cs="Calibri"/>
        </w:rPr>
        <w:t>s</w:t>
      </w:r>
      <w:r w:rsidR="001068B8">
        <w:rPr>
          <w:rFonts w:ascii="Times" w:hAnsi="Times" w:cs="Calibri"/>
        </w:rPr>
        <w:t xml:space="preserve">, rectangles, ellipse, partial filling of circles </w:t>
      </w:r>
      <w:proofErr w:type="gramStart"/>
      <w:r w:rsidR="001068B8">
        <w:rPr>
          <w:rFonts w:ascii="Times" w:hAnsi="Times" w:cs="Calibri"/>
        </w:rPr>
        <w:t>etc.</w:t>
      </w:r>
      <w:proofErr w:type="gramEnd"/>
      <w:r w:rsidR="001068B8">
        <w:rPr>
          <w:rFonts w:ascii="Times" w:hAnsi="Times" w:cs="Calibri"/>
        </w:rPr>
        <w:t xml:space="preserve"> They also need to</w:t>
      </w:r>
      <w:r w:rsidRPr="00160A37">
        <w:rPr>
          <w:rFonts w:ascii="Times" w:hAnsi="Times" w:cs="Calibri"/>
        </w:rPr>
        <w:t xml:space="preserve"> have access to a computer</w:t>
      </w:r>
      <w:r w:rsidR="001068B8">
        <w:rPr>
          <w:rFonts w:ascii="Times" w:hAnsi="Times" w:cs="Calibri"/>
        </w:rPr>
        <w:t xml:space="preserve"> browser</w:t>
      </w:r>
      <w:r w:rsidR="00810C12">
        <w:rPr>
          <w:rFonts w:ascii="Times" w:hAnsi="Times" w:cs="Calibri"/>
        </w:rPr>
        <w:t>;</w:t>
      </w:r>
      <w:r w:rsidR="001068B8">
        <w:rPr>
          <w:rFonts w:ascii="Times" w:hAnsi="Times" w:cs="Calibri"/>
        </w:rPr>
        <w:t xml:space="preserve"> for instance</w:t>
      </w:r>
      <w:r w:rsidR="002E3918">
        <w:rPr>
          <w:rFonts w:ascii="Times" w:hAnsi="Times" w:cs="Calibri"/>
        </w:rPr>
        <w:t>:</w:t>
      </w:r>
      <w:r w:rsidR="001068B8">
        <w:rPr>
          <w:rFonts w:ascii="Times" w:hAnsi="Times" w:cs="Calibri"/>
        </w:rPr>
        <w:t xml:space="preserve"> Chrome</w:t>
      </w:r>
      <w:r w:rsidRPr="00160A37">
        <w:rPr>
          <w:rFonts w:ascii="Times" w:hAnsi="Times" w:cs="Calibri"/>
        </w:rPr>
        <w:t xml:space="preserve">, have </w:t>
      </w:r>
      <w:r w:rsidR="001068B8">
        <w:rPr>
          <w:rFonts w:ascii="Times" w:hAnsi="Times" w:cs="Calibri"/>
        </w:rPr>
        <w:t>good</w:t>
      </w:r>
      <w:r w:rsidRPr="00160A37">
        <w:rPr>
          <w:rFonts w:ascii="Times" w:hAnsi="Times" w:cs="Calibri"/>
        </w:rPr>
        <w:t xml:space="preserve"> internet connection, and have a microphone connected to the computer</w:t>
      </w:r>
      <w:r w:rsidR="00810C12">
        <w:rPr>
          <w:rFonts w:ascii="Times" w:hAnsi="Times" w:cs="Calibri"/>
        </w:rPr>
        <w:t xml:space="preserve"> to communicate with researcher</w:t>
      </w:r>
      <w:r w:rsidRPr="00160A37">
        <w:rPr>
          <w:rFonts w:ascii="Times" w:hAnsi="Times" w:cs="Calibri"/>
        </w:rPr>
        <w:t xml:space="preserve">. </w:t>
      </w:r>
      <w:r w:rsidR="002F5D02">
        <w:rPr>
          <w:rFonts w:ascii="Times" w:hAnsi="Times" w:cs="Calibri"/>
        </w:rPr>
        <w:t>In addition</w:t>
      </w:r>
      <w:r w:rsidR="0081258F">
        <w:rPr>
          <w:rFonts w:ascii="Times" w:hAnsi="Times" w:cs="Calibri"/>
        </w:rPr>
        <w:t>,</w:t>
      </w:r>
      <w:r w:rsidR="002F5D02">
        <w:rPr>
          <w:rFonts w:ascii="Times" w:hAnsi="Times" w:cs="Calibri"/>
        </w:rPr>
        <w:t xml:space="preserve"> participants must have color vision and not be impaired by color blindness</w:t>
      </w:r>
      <w:r w:rsidR="001068B8">
        <w:rPr>
          <w:rFonts w:ascii="Times" w:hAnsi="Times" w:cs="Calibri"/>
        </w:rPr>
        <w:t>.</w:t>
      </w:r>
    </w:p>
    <w:p w14:paraId="0021BD11" w14:textId="394D205D" w:rsidR="007B4F83" w:rsidRPr="008C2C8E" w:rsidRDefault="00A24FED" w:rsidP="00810C12">
      <w:pPr>
        <w:spacing w:before="100" w:beforeAutospacing="1" w:after="100" w:afterAutospacing="1"/>
        <w:jc w:val="both"/>
        <w:rPr>
          <w:rFonts w:ascii="Times" w:hAnsi="Times" w:cs="Calibri"/>
        </w:rPr>
      </w:pPr>
      <w:r w:rsidRPr="00160A37">
        <w:rPr>
          <w:rFonts w:ascii="Times" w:hAnsi="Times" w:cs="Calibri"/>
          <w:b/>
          <w:bCs/>
        </w:rPr>
        <w:t>What You Will Be Asked to Do</w:t>
      </w:r>
      <w:r w:rsidR="00810C12">
        <w:rPr>
          <w:rFonts w:ascii="Times" w:hAnsi="Times" w:cs="Calibri"/>
          <w:b/>
          <w:bCs/>
        </w:rPr>
        <w:tab/>
      </w:r>
      <w:r w:rsidRPr="00160A37">
        <w:rPr>
          <w:rFonts w:ascii="Times" w:hAnsi="Times" w:cs="Calibri"/>
          <w:b/>
          <w:bCs/>
        </w:rPr>
        <w:t xml:space="preserve"> </w:t>
      </w:r>
      <w:r w:rsidR="00AF1FA0">
        <w:rPr>
          <w:rFonts w:ascii="Times" w:hAnsi="Times"/>
          <w:b/>
          <w:bCs/>
        </w:rPr>
        <w:br/>
      </w:r>
      <w:r w:rsidRPr="00160A37">
        <w:rPr>
          <w:rFonts w:ascii="Times" w:hAnsi="Times" w:cs="Calibri"/>
        </w:rPr>
        <w:t xml:space="preserve">If you decide to participate in this research, you will be asked to </w:t>
      </w:r>
      <w:r w:rsidR="007B1168">
        <w:rPr>
          <w:rFonts w:ascii="Times" w:hAnsi="Times" w:cs="Calibri"/>
        </w:rPr>
        <w:t xml:space="preserve">navigate to a </w:t>
      </w:r>
      <w:r w:rsidR="00810C12">
        <w:rPr>
          <w:rFonts w:ascii="Times" w:hAnsi="Times" w:cs="Calibri"/>
        </w:rPr>
        <w:t>web</w:t>
      </w:r>
      <w:r w:rsidRPr="00160A37">
        <w:rPr>
          <w:rFonts w:ascii="Times" w:hAnsi="Times" w:cs="Calibri"/>
        </w:rPr>
        <w:t xml:space="preserve"> application </w:t>
      </w:r>
      <w:r w:rsidR="007B1168">
        <w:rPr>
          <w:rFonts w:ascii="Times" w:hAnsi="Times" w:cs="Calibri"/>
        </w:rPr>
        <w:t>through your</w:t>
      </w:r>
      <w:r w:rsidRPr="00160A37">
        <w:rPr>
          <w:rFonts w:ascii="Times" w:hAnsi="Times" w:cs="Calibri"/>
        </w:rPr>
        <w:t xml:space="preserve"> computer</w:t>
      </w:r>
      <w:r w:rsidR="00810C12">
        <w:rPr>
          <w:rFonts w:ascii="Times" w:hAnsi="Times" w:cs="Calibri"/>
        </w:rPr>
        <w:t xml:space="preserve"> browser</w:t>
      </w:r>
      <w:r w:rsidRPr="00160A37">
        <w:rPr>
          <w:rFonts w:ascii="Times" w:hAnsi="Times" w:cs="Calibri"/>
        </w:rPr>
        <w:t xml:space="preserve">. You will be asked to connect to a meeting with an audio connection. You will </w:t>
      </w:r>
      <w:r w:rsidRPr="00160A37">
        <w:rPr>
          <w:rFonts w:ascii="Times" w:hAnsi="Times" w:cs="Calibri"/>
        </w:rPr>
        <w:lastRenderedPageBreak/>
        <w:t xml:space="preserve">be </w:t>
      </w:r>
      <w:r w:rsidR="00810C12">
        <w:rPr>
          <w:rFonts w:ascii="Times" w:hAnsi="Times" w:cs="Calibri"/>
        </w:rPr>
        <w:t>recommended</w:t>
      </w:r>
      <w:r w:rsidRPr="00160A37">
        <w:rPr>
          <w:rFonts w:ascii="Times" w:hAnsi="Times" w:cs="Calibri"/>
        </w:rPr>
        <w:t xml:space="preserve"> to close all other applications besides the </w:t>
      </w:r>
      <w:r w:rsidR="002E3918">
        <w:rPr>
          <w:rFonts w:ascii="Times" w:hAnsi="Times" w:cs="Calibri"/>
        </w:rPr>
        <w:t>navigated</w:t>
      </w:r>
      <w:r w:rsidRPr="00160A37">
        <w:rPr>
          <w:rFonts w:ascii="Times" w:hAnsi="Times" w:cs="Calibri"/>
        </w:rPr>
        <w:t xml:space="preserve"> </w:t>
      </w:r>
      <w:r w:rsidR="00810C12">
        <w:rPr>
          <w:rFonts w:ascii="Times" w:hAnsi="Times" w:cs="Calibri"/>
        </w:rPr>
        <w:t>application</w:t>
      </w:r>
      <w:r w:rsidRPr="00160A37">
        <w:rPr>
          <w:rFonts w:ascii="Times" w:hAnsi="Times" w:cs="Calibri"/>
        </w:rPr>
        <w:t xml:space="preserve"> and the communication software itself. You will be requested to share your screen with the researcher</w:t>
      </w:r>
      <w:r w:rsidR="00810C12">
        <w:rPr>
          <w:rFonts w:ascii="Times" w:hAnsi="Times" w:cs="Calibri"/>
        </w:rPr>
        <w:t xml:space="preserve"> so that he can help you whenever needed.</w:t>
      </w:r>
      <w:r w:rsidR="0081258F">
        <w:rPr>
          <w:rFonts w:ascii="Times" w:hAnsi="Times" w:cs="Calibri"/>
        </w:rPr>
        <w:t xml:space="preserve"> </w:t>
      </w:r>
      <w:r w:rsidR="0081258F" w:rsidRPr="00626C51">
        <w:rPr>
          <w:rFonts w:ascii="Times" w:hAnsi="Times" w:cs="Calibri"/>
          <w:color w:val="C00000"/>
        </w:rPr>
        <w:t>If you have any questions regarding the content</w:t>
      </w:r>
      <w:r w:rsidR="007B4F83" w:rsidRPr="00626C51">
        <w:rPr>
          <w:rFonts w:ascii="Times" w:hAnsi="Times" w:cs="Calibri"/>
          <w:color w:val="C00000"/>
        </w:rPr>
        <w:t xml:space="preserve"> or any </w:t>
      </w:r>
      <w:r w:rsidR="0081258F" w:rsidRPr="00626C51">
        <w:rPr>
          <w:rFonts w:ascii="Times" w:hAnsi="Times" w:cs="Calibri"/>
          <w:color w:val="C00000"/>
        </w:rPr>
        <w:t xml:space="preserve">question is unclear, then researcher can explain </w:t>
      </w:r>
      <w:del w:id="33" w:author="Stephen Brooks" w:date="2022-02-15T16:14:00Z">
        <w:r w:rsidR="0081258F" w:rsidRPr="00626C51" w:rsidDel="00536516">
          <w:rPr>
            <w:rFonts w:ascii="Times" w:hAnsi="Times" w:cs="Calibri"/>
            <w:color w:val="C00000"/>
          </w:rPr>
          <w:delText xml:space="preserve">you </w:delText>
        </w:r>
      </w:del>
      <w:r w:rsidR="0081258F" w:rsidRPr="00626C51">
        <w:rPr>
          <w:rFonts w:ascii="Times" w:hAnsi="Times" w:cs="Calibri"/>
          <w:color w:val="C00000"/>
        </w:rPr>
        <w:t xml:space="preserve">since he will be </w:t>
      </w:r>
      <w:del w:id="34" w:author="Stephen Brooks" w:date="2022-02-15T16:15:00Z">
        <w:r w:rsidR="0081258F" w:rsidRPr="00626C51" w:rsidDel="00536516">
          <w:rPr>
            <w:rFonts w:ascii="Times" w:hAnsi="Times" w:cs="Calibri"/>
            <w:color w:val="C00000"/>
          </w:rPr>
          <w:delText xml:space="preserve">active </w:delText>
        </w:r>
      </w:del>
      <w:ins w:id="35" w:author="Stephen Brooks" w:date="2022-02-15T16:15:00Z">
        <w:r w:rsidR="00536516">
          <w:rPr>
            <w:rFonts w:ascii="Times" w:hAnsi="Times" w:cs="Calibri"/>
            <w:color w:val="C00000"/>
          </w:rPr>
          <w:t>available to</w:t>
        </w:r>
        <w:r w:rsidR="00536516" w:rsidRPr="00626C51">
          <w:rPr>
            <w:rFonts w:ascii="Times" w:hAnsi="Times" w:cs="Calibri"/>
            <w:color w:val="C00000"/>
          </w:rPr>
          <w:t xml:space="preserve"> </w:t>
        </w:r>
      </w:ins>
      <w:del w:id="36" w:author="Stephen Brooks" w:date="2022-02-15T16:15:00Z">
        <w:r w:rsidR="0081258F" w:rsidRPr="00626C51" w:rsidDel="00536516">
          <w:rPr>
            <w:rFonts w:ascii="Times" w:hAnsi="Times" w:cs="Calibri"/>
            <w:color w:val="C00000"/>
          </w:rPr>
          <w:delText xml:space="preserve">with </w:delText>
        </w:r>
      </w:del>
      <w:r w:rsidR="0081258F" w:rsidRPr="00626C51">
        <w:rPr>
          <w:rFonts w:ascii="Times" w:hAnsi="Times" w:cs="Calibri"/>
          <w:color w:val="C00000"/>
        </w:rPr>
        <w:t>you for the entire duration.</w:t>
      </w:r>
    </w:p>
    <w:p w14:paraId="07825889" w14:textId="77777777" w:rsidR="0081258F" w:rsidRPr="004A1CAA" w:rsidRDefault="0081258F" w:rsidP="004A1CAA">
      <w:pPr>
        <w:spacing w:before="100" w:beforeAutospacing="1" w:after="100" w:afterAutospacing="1"/>
        <w:jc w:val="both"/>
        <w:rPr>
          <w:rFonts w:ascii="Times" w:hAnsi="Times"/>
        </w:rPr>
      </w:pPr>
    </w:p>
    <w:p w14:paraId="04096662" w14:textId="688F3371" w:rsidR="00A24FED" w:rsidRPr="004A1CAA" w:rsidRDefault="00A24FED" w:rsidP="00A24FED">
      <w:pPr>
        <w:spacing w:before="100" w:beforeAutospacing="1" w:after="100" w:afterAutospacing="1"/>
        <w:rPr>
          <w:rFonts w:ascii="Times" w:hAnsi="Times"/>
          <w:b/>
          <w:bCs/>
        </w:rPr>
      </w:pPr>
      <w:r w:rsidRPr="00160A37">
        <w:rPr>
          <w:rFonts w:ascii="Times" w:hAnsi="Times" w:cs="Calibri"/>
          <w:b/>
          <w:bCs/>
        </w:rPr>
        <w:t xml:space="preserve">Possible Benefits, Risks and Discomforts </w:t>
      </w:r>
    </w:p>
    <w:p w14:paraId="5E1EA01F" w14:textId="09D4F0E9" w:rsidR="00294462" w:rsidRDefault="00294462" w:rsidP="004A1CAA">
      <w:pPr>
        <w:spacing w:before="100" w:beforeAutospacing="1" w:after="100" w:afterAutospacing="1"/>
        <w:jc w:val="both"/>
        <w:rPr>
          <w:rFonts w:ascii="Times" w:hAnsi="Times" w:cs="Calibri"/>
        </w:rPr>
      </w:pPr>
      <w:r>
        <w:rPr>
          <w:rFonts w:ascii="Times" w:hAnsi="Times" w:cs="Calibri"/>
        </w:rPr>
        <w:t>Benefits:</w:t>
      </w:r>
      <w:r w:rsidRPr="00294462">
        <w:rPr>
          <w:rFonts w:ascii="Times" w:hAnsi="Times" w:cs="Calibri"/>
        </w:rPr>
        <w:t xml:space="preserve"> </w:t>
      </w:r>
      <w:r>
        <w:rPr>
          <w:rFonts w:ascii="Times" w:hAnsi="Times" w:cs="Calibri"/>
        </w:rPr>
        <w:t xml:space="preserve">A potential benefit could be that you will interact with new types of visualizations.  </w:t>
      </w:r>
    </w:p>
    <w:p w14:paraId="77A96636" w14:textId="21861234" w:rsidR="00A24FED" w:rsidRPr="004A1CAA" w:rsidRDefault="00A24FED" w:rsidP="004A1CAA">
      <w:pPr>
        <w:spacing w:before="100" w:beforeAutospacing="1" w:after="100" w:afterAutospacing="1"/>
        <w:jc w:val="both"/>
        <w:rPr>
          <w:rFonts w:ascii="Times" w:hAnsi="Times"/>
        </w:rPr>
      </w:pPr>
      <w:r w:rsidRPr="00160A37">
        <w:rPr>
          <w:rFonts w:ascii="Times" w:hAnsi="Times" w:cs="Calibri"/>
        </w:rPr>
        <w:t xml:space="preserve">Risks: </w:t>
      </w:r>
      <w:r w:rsidR="002F5D02">
        <w:rPr>
          <w:rFonts w:ascii="Times" w:hAnsi="Times" w:cs="Calibri"/>
        </w:rPr>
        <w:t>Looking at images that contain colors that are blurry may produce some eye strain.  Also, the data used in the examples are country level Covid 19 statistics which may cause some concern for some participants.  Beyond these noted potential minor issues, n</w:t>
      </w:r>
      <w:r w:rsidR="004A1CAA">
        <w:rPr>
          <w:rFonts w:ascii="Times" w:hAnsi="Times" w:cs="Calibri"/>
        </w:rPr>
        <w:t>o significant risks are anticipated</w:t>
      </w:r>
      <w:r w:rsidRPr="00160A37">
        <w:rPr>
          <w:rFonts w:ascii="Times" w:hAnsi="Times" w:cs="Calibri"/>
        </w:rPr>
        <w:t xml:space="preserve"> with this study beyond being bored or </w:t>
      </w:r>
      <w:proofErr w:type="gramStart"/>
      <w:r w:rsidRPr="00160A37">
        <w:rPr>
          <w:rFonts w:ascii="Times" w:hAnsi="Times" w:cs="Calibri"/>
        </w:rPr>
        <w:t>fatigued, or</w:t>
      </w:r>
      <w:proofErr w:type="gramEnd"/>
      <w:r w:rsidRPr="00160A37">
        <w:rPr>
          <w:rFonts w:ascii="Times" w:hAnsi="Times" w:cs="Calibri"/>
        </w:rPr>
        <w:t xml:space="preserve"> confused by using a new piece of software</w:t>
      </w:r>
      <w:r w:rsidR="004A1CAA">
        <w:rPr>
          <w:rFonts w:ascii="Times" w:hAnsi="Times" w:cs="Calibri"/>
        </w:rPr>
        <w:t xml:space="preserve"> just like what you may feel for using any other new software.</w:t>
      </w:r>
      <w:r w:rsidRPr="00160A37">
        <w:rPr>
          <w:rFonts w:ascii="Times" w:hAnsi="Times" w:cs="Calibri"/>
        </w:rPr>
        <w:t xml:space="preserve"> </w:t>
      </w:r>
      <w:r w:rsidR="004A1CAA">
        <w:rPr>
          <w:rFonts w:ascii="Times" w:hAnsi="Times" w:cs="Calibri"/>
        </w:rPr>
        <w:t>T</w:t>
      </w:r>
      <w:r w:rsidR="004A1CAA" w:rsidRPr="00160A37">
        <w:rPr>
          <w:rFonts w:ascii="Times" w:hAnsi="Times" w:cs="Calibri"/>
        </w:rPr>
        <w:t xml:space="preserve">o reduce these </w:t>
      </w:r>
      <w:r w:rsidR="004A1CAA">
        <w:rPr>
          <w:rFonts w:ascii="Times" w:hAnsi="Times" w:cs="Calibri"/>
        </w:rPr>
        <w:t>discomforts,</w:t>
      </w:r>
      <w:r w:rsidR="004A1CAA" w:rsidRPr="00160A37">
        <w:rPr>
          <w:rFonts w:ascii="Times" w:hAnsi="Times" w:cs="Calibri"/>
        </w:rPr>
        <w:t xml:space="preserve"> </w:t>
      </w:r>
      <w:r w:rsidR="004A1CAA">
        <w:rPr>
          <w:rFonts w:ascii="Times" w:hAnsi="Times" w:cs="Calibri"/>
        </w:rPr>
        <w:t>we will</w:t>
      </w:r>
      <w:r w:rsidRPr="00160A37">
        <w:rPr>
          <w:rFonts w:ascii="Times" w:hAnsi="Times" w:cs="Calibri"/>
        </w:rPr>
        <w:t xml:space="preserve"> offer</w:t>
      </w:r>
      <w:r w:rsidR="004A1CAA">
        <w:rPr>
          <w:rFonts w:ascii="Times" w:hAnsi="Times" w:cs="Calibri"/>
        </w:rPr>
        <w:t xml:space="preserve"> you</w:t>
      </w:r>
      <w:r w:rsidRPr="00160A37">
        <w:rPr>
          <w:rFonts w:ascii="Times" w:hAnsi="Times" w:cs="Calibri"/>
        </w:rPr>
        <w:t xml:space="preserve"> breaks between activities</w:t>
      </w:r>
      <w:r w:rsidR="004A1CAA">
        <w:rPr>
          <w:rFonts w:ascii="Times" w:hAnsi="Times" w:cs="Calibri"/>
        </w:rPr>
        <w:t xml:space="preserve"> whenever you need.</w:t>
      </w:r>
    </w:p>
    <w:p w14:paraId="38C310B1" w14:textId="1952DF4E" w:rsidR="00A24FED" w:rsidRPr="00160A37" w:rsidRDefault="00A24FED" w:rsidP="004A1CAA">
      <w:pPr>
        <w:spacing w:before="100" w:beforeAutospacing="1" w:after="100" w:afterAutospacing="1"/>
        <w:jc w:val="both"/>
        <w:rPr>
          <w:rFonts w:ascii="Times" w:hAnsi="Times"/>
        </w:rPr>
      </w:pPr>
      <w:r w:rsidRPr="00160A37">
        <w:rPr>
          <w:rFonts w:ascii="Times" w:hAnsi="Times" w:cs="Calibri"/>
        </w:rPr>
        <w:t xml:space="preserve">During the user study, you </w:t>
      </w:r>
      <w:r w:rsidR="009C7FE1">
        <w:rPr>
          <w:rFonts w:ascii="Times" w:hAnsi="Times" w:cs="Calibri"/>
        </w:rPr>
        <w:t>need</w:t>
      </w:r>
      <w:r w:rsidRPr="00160A37">
        <w:rPr>
          <w:rFonts w:ascii="Times" w:hAnsi="Times" w:cs="Calibri"/>
        </w:rPr>
        <w:t xml:space="preserve"> to share your screen and audio with the researcher. </w:t>
      </w:r>
      <w:r w:rsidR="009C7FE1">
        <w:rPr>
          <w:rFonts w:ascii="Times" w:hAnsi="Times" w:cs="Calibri"/>
        </w:rPr>
        <w:t>For future use, y</w:t>
      </w:r>
      <w:r w:rsidRPr="00160A37">
        <w:rPr>
          <w:rFonts w:ascii="Times" w:hAnsi="Times" w:cs="Calibri"/>
        </w:rPr>
        <w:t xml:space="preserve">our screen and </w:t>
      </w:r>
      <w:r w:rsidR="009C7FE1">
        <w:rPr>
          <w:rFonts w:ascii="Times" w:hAnsi="Times" w:cs="Calibri"/>
        </w:rPr>
        <w:t>conversation</w:t>
      </w:r>
      <w:r w:rsidRPr="00160A37">
        <w:rPr>
          <w:rFonts w:ascii="Times" w:hAnsi="Times" w:cs="Calibri"/>
        </w:rPr>
        <w:t xml:space="preserve"> </w:t>
      </w:r>
      <w:r w:rsidR="009C7FE1">
        <w:rPr>
          <w:rFonts w:ascii="Times" w:hAnsi="Times" w:cs="Calibri"/>
        </w:rPr>
        <w:t>might</w:t>
      </w:r>
      <w:r w:rsidRPr="00160A37">
        <w:rPr>
          <w:rFonts w:ascii="Times" w:hAnsi="Times" w:cs="Calibri"/>
        </w:rPr>
        <w:t xml:space="preserve"> be recorded. </w:t>
      </w:r>
    </w:p>
    <w:p w14:paraId="52198376" w14:textId="1D7D1C90" w:rsidR="00A24FED" w:rsidRPr="002F5D02" w:rsidRDefault="00A24FED" w:rsidP="00A24FED">
      <w:pPr>
        <w:spacing w:before="100" w:beforeAutospacing="1" w:after="100" w:afterAutospacing="1"/>
        <w:rPr>
          <w:rFonts w:ascii="Times" w:hAnsi="Times"/>
          <w:b/>
          <w:bCs/>
        </w:rPr>
      </w:pPr>
      <w:r w:rsidRPr="00160A37">
        <w:rPr>
          <w:rFonts w:ascii="Times" w:hAnsi="Times" w:cs="Calibri"/>
          <w:b/>
          <w:bCs/>
        </w:rPr>
        <w:t xml:space="preserve">Compensation / Reimbursement </w:t>
      </w:r>
      <w:r w:rsidR="00AF1FA0">
        <w:rPr>
          <w:rFonts w:ascii="Times" w:hAnsi="Times"/>
          <w:b/>
          <w:bCs/>
        </w:rPr>
        <w:br/>
      </w:r>
      <w:r w:rsidR="002F5D02" w:rsidRPr="001916EE">
        <w:rPr>
          <w:rFonts w:hint="eastAsia"/>
          <w:iCs/>
          <w:color w:val="000000"/>
          <w:lang w:eastAsia="zh-CN"/>
        </w:rPr>
        <w:t xml:space="preserve">Every participant will receive compensation of </w:t>
      </w:r>
      <w:r w:rsidR="002F5D02" w:rsidRPr="007D30BB">
        <w:rPr>
          <w:rFonts w:hint="eastAsia"/>
          <w:iCs/>
          <w:color w:val="C00000"/>
          <w:lang w:eastAsia="zh-CN"/>
        </w:rPr>
        <w:t>$10</w:t>
      </w:r>
      <w:r w:rsidR="002F5D02" w:rsidRPr="007D30BB">
        <w:rPr>
          <w:iCs/>
          <w:color w:val="C00000"/>
          <w:lang w:eastAsia="zh-CN"/>
        </w:rPr>
        <w:t xml:space="preserve"> </w:t>
      </w:r>
      <w:r w:rsidR="007B4F83" w:rsidRPr="007D30BB">
        <w:rPr>
          <w:rFonts w:ascii="Times" w:hAnsi="Times"/>
          <w:color w:val="C00000"/>
        </w:rPr>
        <w:t xml:space="preserve">(Walmart/Amazon </w:t>
      </w:r>
      <w:r w:rsidR="00EF60A4" w:rsidRPr="007D30BB">
        <w:rPr>
          <w:rFonts w:ascii="Times" w:hAnsi="Times"/>
          <w:color w:val="C00000"/>
        </w:rPr>
        <w:t xml:space="preserve">E-Gift </w:t>
      </w:r>
      <w:r w:rsidR="007B4F83" w:rsidRPr="007D30BB">
        <w:rPr>
          <w:rFonts w:ascii="Times" w:hAnsi="Times"/>
          <w:color w:val="C00000"/>
        </w:rPr>
        <w:t>card)</w:t>
      </w:r>
      <w:r w:rsidR="00C050C5" w:rsidRPr="007D30BB">
        <w:rPr>
          <w:rFonts w:ascii="Times" w:hAnsi="Times"/>
          <w:color w:val="C00000"/>
        </w:rPr>
        <w:t xml:space="preserve"> </w:t>
      </w:r>
      <w:r w:rsidR="002F5D02" w:rsidRPr="007D30BB">
        <w:rPr>
          <w:rFonts w:hint="eastAsia"/>
          <w:iCs/>
          <w:color w:val="C00000"/>
          <w:lang w:eastAsia="zh-CN"/>
        </w:rPr>
        <w:t>and it will be given from the researcher</w:t>
      </w:r>
      <w:r w:rsidR="00C050C5" w:rsidRPr="007D30BB">
        <w:rPr>
          <w:iCs/>
          <w:color w:val="C00000"/>
          <w:lang w:eastAsia="zh-CN"/>
        </w:rPr>
        <w:t xml:space="preserve"> to the participant’s email</w:t>
      </w:r>
      <w:r w:rsidR="002F5D02" w:rsidRPr="007D30BB">
        <w:rPr>
          <w:rFonts w:hint="eastAsia"/>
          <w:iCs/>
          <w:color w:val="C00000"/>
          <w:lang w:eastAsia="zh-CN"/>
        </w:rPr>
        <w:t xml:space="preserve"> after the study.</w:t>
      </w:r>
      <w:r w:rsidR="002F5D02" w:rsidRPr="001916EE">
        <w:rPr>
          <w:rFonts w:hint="eastAsia"/>
          <w:iCs/>
          <w:color w:val="000000"/>
          <w:lang w:eastAsia="zh-CN"/>
        </w:rPr>
        <w:t xml:space="preserve"> </w:t>
      </w:r>
      <w:r w:rsidR="002F5D02" w:rsidRPr="001916EE">
        <w:rPr>
          <w:iCs/>
          <w:color w:val="000000"/>
          <w:lang w:eastAsia="zh-CN"/>
        </w:rPr>
        <w:t>The compensation will be given even if the</w:t>
      </w:r>
      <w:r w:rsidR="002F5D02" w:rsidRPr="00FA79A5">
        <w:rPr>
          <w:iCs/>
          <w:color w:val="000000"/>
          <w:lang w:eastAsia="zh-CN"/>
        </w:rPr>
        <w:t xml:space="preserve"> participant does not finish the study.</w:t>
      </w:r>
    </w:p>
    <w:p w14:paraId="053CBF4B" w14:textId="151D406F" w:rsidR="00A24FED" w:rsidRPr="00A94ED5" w:rsidRDefault="00A24FED" w:rsidP="00397D4E">
      <w:pPr>
        <w:spacing w:before="100" w:beforeAutospacing="1" w:after="100" w:afterAutospacing="1"/>
        <w:jc w:val="both"/>
        <w:rPr>
          <w:rFonts w:ascii="Times" w:hAnsi="Times" w:cs="Calibri"/>
        </w:rPr>
      </w:pPr>
      <w:r w:rsidRPr="00160A37">
        <w:rPr>
          <w:rFonts w:ascii="Times" w:hAnsi="Times" w:cs="Calibri"/>
          <w:b/>
          <w:bCs/>
        </w:rPr>
        <w:t>How your information will be protected:</w:t>
      </w:r>
      <w:r w:rsidR="00397D4E">
        <w:rPr>
          <w:rFonts w:ascii="Times" w:hAnsi="Times" w:cs="Calibri"/>
          <w:b/>
          <w:bCs/>
        </w:rPr>
        <w:tab/>
      </w:r>
      <w:r w:rsidRPr="00160A37">
        <w:rPr>
          <w:rFonts w:ascii="Times" w:hAnsi="Times" w:cs="Calibri"/>
          <w:b/>
          <w:bCs/>
        </w:rPr>
        <w:t xml:space="preserve"> </w:t>
      </w:r>
      <w:r w:rsidR="00D058B9">
        <w:rPr>
          <w:rFonts w:ascii="Times" w:hAnsi="Times" w:cs="Calibri"/>
          <w:b/>
          <w:bCs/>
        </w:rPr>
        <w:br/>
      </w:r>
      <w:r w:rsidR="00D058B9" w:rsidRPr="00D058B9">
        <w:rPr>
          <w:rFonts w:ascii="Times" w:hAnsi="Times" w:cs="Calibri"/>
        </w:rPr>
        <w:t xml:space="preserve">Before starting the study we will inform you that your screenshare, </w:t>
      </w:r>
      <w:r w:rsidR="00D058B9">
        <w:rPr>
          <w:rFonts w:ascii="Times" w:hAnsi="Times" w:cs="Calibri"/>
        </w:rPr>
        <w:t>question</w:t>
      </w:r>
      <w:r w:rsidR="00A94ED5">
        <w:rPr>
          <w:rFonts w:ascii="Times" w:hAnsi="Times" w:cs="Calibri"/>
        </w:rPr>
        <w:t>naire</w:t>
      </w:r>
      <w:r w:rsidR="00D058B9">
        <w:rPr>
          <w:rFonts w:ascii="Times" w:hAnsi="Times" w:cs="Calibri"/>
        </w:rPr>
        <w:t>/answ</w:t>
      </w:r>
      <w:r w:rsidR="00A94ED5">
        <w:rPr>
          <w:rFonts w:ascii="Times" w:hAnsi="Times" w:cs="Calibri"/>
        </w:rPr>
        <w:t xml:space="preserve">ers, conversation will be recorded for future use and </w:t>
      </w:r>
      <w:ins w:id="37" w:author="Rashid Islam" w:date="2022-02-12T07:37:00Z">
        <w:r w:rsidR="00AE2D39">
          <w:rPr>
            <w:rFonts w:ascii="Times" w:hAnsi="Times" w:cs="Calibri"/>
          </w:rPr>
          <w:t>this information</w:t>
        </w:r>
      </w:ins>
      <w:r w:rsidR="00A94ED5">
        <w:rPr>
          <w:rFonts w:ascii="Times" w:hAnsi="Times" w:cs="Calibri"/>
        </w:rPr>
        <w:t xml:space="preserve"> will be stored by the research team and only they will know about your participation information.</w:t>
      </w:r>
      <w:r w:rsidRPr="00160A37">
        <w:rPr>
          <w:rFonts w:ascii="Times" w:hAnsi="Times" w:cs="Calibri"/>
        </w:rPr>
        <w:t xml:space="preserve"> </w:t>
      </w:r>
    </w:p>
    <w:p w14:paraId="0952E2B5" w14:textId="5792E88E" w:rsidR="00BB45AF" w:rsidRDefault="00A94ED5" w:rsidP="00BB45AF">
      <w:pPr>
        <w:spacing w:before="100" w:beforeAutospacing="1" w:after="100" w:afterAutospacing="1"/>
        <w:jc w:val="both"/>
        <w:rPr>
          <w:rFonts w:ascii="Times" w:hAnsi="Times" w:cs="Calibri"/>
        </w:rPr>
      </w:pPr>
      <w:r>
        <w:rPr>
          <w:rFonts w:ascii="Times" w:hAnsi="Times" w:cs="Calibri"/>
        </w:rPr>
        <w:t>The information that we will take from you will remain highly confidential and secure. Only the research team at Dalhousie university who work with us have access to this information and all of us have an obligation to keep all these study information protected from any kind of unauthorized access. Your identi</w:t>
      </w:r>
      <w:r w:rsidR="00BB45AF">
        <w:rPr>
          <w:rFonts w:ascii="Times" w:hAnsi="Times" w:cs="Calibri"/>
        </w:rPr>
        <w:t>ty</w:t>
      </w:r>
      <w:r>
        <w:rPr>
          <w:rFonts w:ascii="Times" w:hAnsi="Times" w:cs="Calibri"/>
        </w:rPr>
        <w:t xml:space="preserve"> information (name and contact information) also be securely stored separately in an encoded </w:t>
      </w:r>
      <w:r w:rsidR="005D4E2A">
        <w:rPr>
          <w:rFonts w:ascii="Times" w:hAnsi="Times" w:cs="Calibri"/>
        </w:rPr>
        <w:t>approach</w:t>
      </w:r>
      <w:r>
        <w:rPr>
          <w:rFonts w:ascii="Times" w:hAnsi="Times" w:cs="Calibri"/>
        </w:rPr>
        <w:t>. Instead of using your name or contact information</w:t>
      </w:r>
      <w:r w:rsidR="00BB45AF">
        <w:rPr>
          <w:rFonts w:ascii="Times" w:hAnsi="Times" w:cs="Calibri"/>
        </w:rPr>
        <w:t>,</w:t>
      </w:r>
      <w:r>
        <w:rPr>
          <w:rFonts w:ascii="Times" w:hAnsi="Times" w:cs="Calibri"/>
        </w:rPr>
        <w:t xml:space="preserve"> we will</w:t>
      </w:r>
      <w:r w:rsidR="00BB45AF">
        <w:rPr>
          <w:rFonts w:ascii="Times" w:hAnsi="Times" w:cs="Calibri"/>
        </w:rPr>
        <w:t xml:space="preserve"> create a new ID number by encrypting your base information and which will be used as your participation number. In addition to that, all information will be kept secure in an encrypted file on the researcher’s password-protected computer, and we will not maintain any paper/printed documents.</w:t>
      </w:r>
    </w:p>
    <w:p w14:paraId="4F89153D" w14:textId="471BF785" w:rsidR="00A24FED" w:rsidRPr="00160A37" w:rsidRDefault="00BB45AF" w:rsidP="00BB45AF">
      <w:pPr>
        <w:spacing w:before="100" w:beforeAutospacing="1" w:after="100" w:afterAutospacing="1"/>
        <w:jc w:val="both"/>
        <w:rPr>
          <w:rFonts w:ascii="Times" w:hAnsi="Times"/>
        </w:rPr>
      </w:pPr>
      <w:r>
        <w:rPr>
          <w:rFonts w:ascii="Times" w:hAnsi="Times" w:cs="Calibri"/>
        </w:rPr>
        <w:t>Since the study is a core component of our thesis research, w</w:t>
      </w:r>
      <w:r w:rsidR="00A24FED" w:rsidRPr="00160A37">
        <w:rPr>
          <w:rFonts w:ascii="Times" w:hAnsi="Times" w:cs="Calibri"/>
        </w:rPr>
        <w:t xml:space="preserve">e will </w:t>
      </w:r>
      <w:r>
        <w:rPr>
          <w:rFonts w:ascii="Times" w:hAnsi="Times" w:cs="Calibri"/>
        </w:rPr>
        <w:t>explain</w:t>
      </w:r>
      <w:r w:rsidR="00A24FED" w:rsidRPr="00160A37">
        <w:rPr>
          <w:rFonts w:ascii="Times" w:hAnsi="Times" w:cs="Calibri"/>
        </w:rPr>
        <w:t xml:space="preserve"> and share our findings in the researcher’s thesis </w:t>
      </w:r>
      <w:r w:rsidR="005D4E2A">
        <w:rPr>
          <w:rFonts w:ascii="Times" w:hAnsi="Times" w:cs="Calibri"/>
        </w:rPr>
        <w:t xml:space="preserve">report </w:t>
      </w:r>
      <w:r w:rsidR="00A24FED" w:rsidRPr="00160A37">
        <w:rPr>
          <w:rFonts w:ascii="Times" w:hAnsi="Times" w:cs="Calibri"/>
        </w:rPr>
        <w:t xml:space="preserve">and thesis’s defense. </w:t>
      </w:r>
      <w:r>
        <w:rPr>
          <w:rFonts w:ascii="Times" w:hAnsi="Times" w:cs="Calibri"/>
        </w:rPr>
        <w:t xml:space="preserve">But the </w:t>
      </w:r>
      <w:r w:rsidR="00A24FED" w:rsidRPr="00160A37">
        <w:rPr>
          <w:rFonts w:ascii="Times" w:hAnsi="Times" w:cs="Calibri"/>
        </w:rPr>
        <w:t>report</w:t>
      </w:r>
      <w:r>
        <w:rPr>
          <w:rFonts w:ascii="Times" w:hAnsi="Times" w:cs="Calibri"/>
        </w:rPr>
        <w:t xml:space="preserve"> will not include any individual information but</w:t>
      </w:r>
      <w:r w:rsidR="00A24FED" w:rsidRPr="00160A37">
        <w:rPr>
          <w:rFonts w:ascii="Times" w:hAnsi="Times" w:cs="Calibri"/>
        </w:rPr>
        <w:t xml:space="preserve"> group results. This means that </w:t>
      </w:r>
      <w:r>
        <w:rPr>
          <w:rFonts w:ascii="Times" w:hAnsi="Times" w:cs="Calibri"/>
        </w:rPr>
        <w:t>nobody</w:t>
      </w:r>
      <w:r w:rsidR="00A24FED" w:rsidRPr="00160A37">
        <w:rPr>
          <w:rFonts w:ascii="Times" w:hAnsi="Times" w:cs="Calibri"/>
        </w:rPr>
        <w:t xml:space="preserve"> wil</w:t>
      </w:r>
      <w:r>
        <w:rPr>
          <w:rFonts w:ascii="Times" w:hAnsi="Times" w:cs="Calibri"/>
        </w:rPr>
        <w:t xml:space="preserve">l </w:t>
      </w:r>
      <w:r w:rsidR="00A24FED" w:rsidRPr="00160A37">
        <w:rPr>
          <w:rFonts w:ascii="Times" w:hAnsi="Times" w:cs="Calibri"/>
        </w:rPr>
        <w:t xml:space="preserve">be </w:t>
      </w:r>
      <w:r>
        <w:rPr>
          <w:rFonts w:ascii="Times" w:hAnsi="Times" w:cs="Calibri"/>
        </w:rPr>
        <w:t xml:space="preserve">able to </w:t>
      </w:r>
      <w:r w:rsidR="00A24FED" w:rsidRPr="00160A37">
        <w:rPr>
          <w:rFonts w:ascii="Times" w:hAnsi="Times" w:cs="Calibri"/>
        </w:rPr>
        <w:t>identif</w:t>
      </w:r>
      <w:r>
        <w:rPr>
          <w:rFonts w:ascii="Times" w:hAnsi="Times" w:cs="Calibri"/>
        </w:rPr>
        <w:t>y a single participant</w:t>
      </w:r>
      <w:r w:rsidR="005D4E2A">
        <w:rPr>
          <w:rFonts w:ascii="Times" w:hAnsi="Times" w:cs="Calibri"/>
        </w:rPr>
        <w:t>’s information</w:t>
      </w:r>
      <w:r>
        <w:rPr>
          <w:rFonts w:ascii="Times" w:hAnsi="Times" w:cs="Calibri"/>
        </w:rPr>
        <w:t xml:space="preserve"> from </w:t>
      </w:r>
      <w:r w:rsidR="00A24FED" w:rsidRPr="00160A37">
        <w:rPr>
          <w:rFonts w:ascii="Times" w:hAnsi="Times" w:cs="Calibri"/>
        </w:rPr>
        <w:t xml:space="preserve">our reports. </w:t>
      </w:r>
    </w:p>
    <w:p w14:paraId="5900B3D4" w14:textId="703F2189" w:rsidR="00A24FED" w:rsidRPr="00160A37" w:rsidRDefault="001746BA" w:rsidP="00397D4E">
      <w:pPr>
        <w:spacing w:before="100" w:beforeAutospacing="1" w:after="100" w:afterAutospacing="1"/>
        <w:jc w:val="both"/>
        <w:rPr>
          <w:rFonts w:ascii="Times" w:hAnsi="Times"/>
        </w:rPr>
      </w:pPr>
      <w:r>
        <w:rPr>
          <w:rFonts w:ascii="Times" w:hAnsi="Times" w:cs="Calibri"/>
        </w:rPr>
        <w:t>No</w:t>
      </w:r>
      <w:r w:rsidR="00A24FED" w:rsidRPr="00160A37">
        <w:rPr>
          <w:rFonts w:ascii="Times" w:hAnsi="Times" w:cs="Calibri"/>
        </w:rPr>
        <w:t xml:space="preserve"> information about your participation</w:t>
      </w:r>
      <w:r w:rsidR="00B91BD2">
        <w:rPr>
          <w:rFonts w:ascii="Times" w:hAnsi="Times" w:cs="Calibri"/>
        </w:rPr>
        <w:t xml:space="preserve"> will be disclosed by us</w:t>
      </w:r>
      <w:r w:rsidR="00A24FED" w:rsidRPr="00160A37">
        <w:rPr>
          <w:rFonts w:ascii="Times" w:hAnsi="Times" w:cs="Calibri"/>
        </w:rPr>
        <w:t xml:space="preserve"> </w:t>
      </w:r>
      <w:r w:rsidR="00BB45AF">
        <w:rPr>
          <w:rFonts w:ascii="Times" w:hAnsi="Times" w:cs="Calibri"/>
        </w:rPr>
        <w:t>unless it</w:t>
      </w:r>
      <w:r w:rsidR="00A24FED" w:rsidRPr="00160A37">
        <w:rPr>
          <w:rFonts w:ascii="Times" w:hAnsi="Times" w:cs="Calibri"/>
        </w:rPr>
        <w:t xml:space="preserve"> require</w:t>
      </w:r>
      <w:r w:rsidR="00BB45AF">
        <w:rPr>
          <w:rFonts w:ascii="Times" w:hAnsi="Times" w:cs="Calibri"/>
        </w:rPr>
        <w:t>s</w:t>
      </w:r>
      <w:r w:rsidR="00A24FED" w:rsidRPr="00160A37">
        <w:rPr>
          <w:rFonts w:ascii="Times" w:hAnsi="Times" w:cs="Calibri"/>
        </w:rPr>
        <w:t xml:space="preserve"> by law or our professional obligations. If you inform us about abuse </w:t>
      </w:r>
      <w:r w:rsidR="00B91BD2">
        <w:rPr>
          <w:rFonts w:ascii="Times" w:hAnsi="Times" w:cs="Calibri"/>
        </w:rPr>
        <w:t xml:space="preserve">any kind of information, </w:t>
      </w:r>
      <w:r w:rsidR="00A24FED" w:rsidRPr="00160A37">
        <w:rPr>
          <w:rFonts w:ascii="Times" w:hAnsi="Times" w:cs="Calibri"/>
        </w:rPr>
        <w:t xml:space="preserve">we are required by law </w:t>
      </w:r>
      <w:r w:rsidR="00A24FED" w:rsidRPr="00160A37">
        <w:rPr>
          <w:rFonts w:ascii="Times" w:hAnsi="Times" w:cs="Calibri"/>
        </w:rPr>
        <w:lastRenderedPageBreak/>
        <w:t xml:space="preserve">to contact authorities. If we notice that you are at an immediate risk of harming yourself or other people, we </w:t>
      </w:r>
      <w:r w:rsidR="006C3A01">
        <w:rPr>
          <w:rFonts w:ascii="Times" w:hAnsi="Times" w:cs="Calibri"/>
        </w:rPr>
        <w:t xml:space="preserve">will </w:t>
      </w:r>
      <w:proofErr w:type="gramStart"/>
      <w:r w:rsidR="006C3A01">
        <w:rPr>
          <w:rFonts w:ascii="Times" w:hAnsi="Times" w:cs="Calibri"/>
        </w:rPr>
        <w:t>definitely and</w:t>
      </w:r>
      <w:proofErr w:type="gramEnd"/>
      <w:r w:rsidR="006C3A01">
        <w:rPr>
          <w:rFonts w:ascii="Times" w:hAnsi="Times" w:cs="Calibri"/>
        </w:rPr>
        <w:t xml:space="preserve"> instantly seek for assistance from proper authority</w:t>
      </w:r>
      <w:r w:rsidR="00A24FED" w:rsidRPr="00160A37">
        <w:rPr>
          <w:rFonts w:ascii="Times" w:hAnsi="Times" w:cs="Calibri"/>
        </w:rPr>
        <w:t xml:space="preserve"> by our professional code of ethics</w:t>
      </w:r>
      <w:r w:rsidR="006C3A01">
        <w:rPr>
          <w:rFonts w:ascii="Times" w:hAnsi="Times" w:cs="Calibri"/>
        </w:rPr>
        <w:t xml:space="preserve"> so that they</w:t>
      </w:r>
      <w:r w:rsidR="005D4E2A">
        <w:rPr>
          <w:rFonts w:ascii="Times" w:hAnsi="Times" w:cs="Calibri"/>
        </w:rPr>
        <w:t xml:space="preserve"> can</w:t>
      </w:r>
      <w:r w:rsidR="006C3A01">
        <w:rPr>
          <w:rFonts w:ascii="Times" w:hAnsi="Times" w:cs="Calibri"/>
        </w:rPr>
        <w:t xml:space="preserve"> take necessary steps for the remedy.</w:t>
      </w:r>
      <w:r w:rsidR="00A24FED" w:rsidRPr="00160A37">
        <w:rPr>
          <w:rFonts w:ascii="Times" w:hAnsi="Times" w:cs="Calibri"/>
        </w:rPr>
        <w:t xml:space="preserve"> </w:t>
      </w:r>
    </w:p>
    <w:p w14:paraId="0AFFB0B9" w14:textId="5FD98EB0" w:rsidR="00A24FED" w:rsidRPr="006C3A01" w:rsidRDefault="006C3A01" w:rsidP="00397D4E">
      <w:pPr>
        <w:spacing w:before="100" w:beforeAutospacing="1" w:after="100" w:afterAutospacing="1"/>
        <w:jc w:val="both"/>
        <w:rPr>
          <w:rFonts w:ascii="Times" w:hAnsi="Times"/>
        </w:rPr>
      </w:pPr>
      <w:r>
        <w:rPr>
          <w:rFonts w:ascii="Times" w:hAnsi="Times" w:cs="Calibri"/>
        </w:rPr>
        <w:t>Y</w:t>
      </w:r>
      <w:r w:rsidRPr="00160A37">
        <w:rPr>
          <w:rFonts w:ascii="Times" w:hAnsi="Times" w:cs="Calibri"/>
        </w:rPr>
        <w:t>ou will be given a</w:t>
      </w:r>
      <w:r>
        <w:rPr>
          <w:rFonts w:ascii="Times" w:hAnsi="Times" w:cs="Calibri"/>
        </w:rPr>
        <w:t xml:space="preserve"> choice in </w:t>
      </w:r>
      <w:r w:rsidRPr="00160A37">
        <w:rPr>
          <w:rFonts w:ascii="Times" w:hAnsi="Times" w:cs="Calibri"/>
        </w:rPr>
        <w:t>the questionnaire form to either allow or not allow your written feedback to be quoted</w:t>
      </w:r>
      <w:r>
        <w:rPr>
          <w:rFonts w:ascii="Times" w:hAnsi="Times" w:cs="Calibri"/>
        </w:rPr>
        <w:t xml:space="preserve"> and </w:t>
      </w:r>
      <w:r w:rsidRPr="00160A37">
        <w:rPr>
          <w:rFonts w:ascii="Times" w:hAnsi="Times" w:cs="Calibri"/>
        </w:rPr>
        <w:t xml:space="preserve">collected from </w:t>
      </w:r>
      <w:r>
        <w:rPr>
          <w:rFonts w:ascii="Times" w:hAnsi="Times" w:cs="Calibri"/>
        </w:rPr>
        <w:t>the</w:t>
      </w:r>
      <w:r w:rsidRPr="00160A37">
        <w:rPr>
          <w:rFonts w:ascii="Times" w:hAnsi="Times" w:cs="Calibri"/>
        </w:rPr>
        <w:t xml:space="preserve"> form in us</w:t>
      </w:r>
      <w:r>
        <w:rPr>
          <w:rFonts w:ascii="Times" w:hAnsi="Times" w:cs="Calibri"/>
        </w:rPr>
        <w:t>e.</w:t>
      </w:r>
      <w:r w:rsidRPr="00160A37">
        <w:rPr>
          <w:rFonts w:ascii="Times" w:hAnsi="Times" w:cs="Calibri"/>
        </w:rPr>
        <w:t xml:space="preserve"> </w:t>
      </w:r>
      <w:r w:rsidR="00A24FED" w:rsidRPr="00160A37">
        <w:rPr>
          <w:rFonts w:ascii="Times" w:hAnsi="Times" w:cs="Calibri"/>
        </w:rPr>
        <w:t>You can opt</w:t>
      </w:r>
      <w:r>
        <w:rPr>
          <w:rFonts w:ascii="Times" w:hAnsi="Times" w:cs="Calibri"/>
        </w:rPr>
        <w:t>-</w:t>
      </w:r>
      <w:r w:rsidR="00A24FED" w:rsidRPr="00160A37">
        <w:rPr>
          <w:rFonts w:ascii="Times" w:hAnsi="Times" w:cs="Calibri"/>
        </w:rPr>
        <w:t xml:space="preserve">in and </w:t>
      </w:r>
      <w:r>
        <w:rPr>
          <w:rFonts w:ascii="Times" w:hAnsi="Times" w:cs="Calibri"/>
        </w:rPr>
        <w:t>opt-</w:t>
      </w:r>
      <w:r w:rsidR="00A24FED" w:rsidRPr="00160A37">
        <w:rPr>
          <w:rFonts w:ascii="Times" w:hAnsi="Times" w:cs="Calibri"/>
        </w:rPr>
        <w:t>out of having your quotes used as part of the disseminating results of this study</w:t>
      </w:r>
      <w:r>
        <w:rPr>
          <w:rFonts w:ascii="Times" w:hAnsi="Times" w:cs="Calibri"/>
        </w:rPr>
        <w:t xml:space="preserve"> in our reports.</w:t>
      </w:r>
    </w:p>
    <w:p w14:paraId="3191F5C7" w14:textId="695E4C92" w:rsidR="00A91AA2" w:rsidRPr="00A91AA2" w:rsidRDefault="00A91AA2" w:rsidP="00397D4E">
      <w:pPr>
        <w:spacing w:before="100" w:beforeAutospacing="1" w:after="100" w:afterAutospacing="1"/>
        <w:jc w:val="both"/>
        <w:rPr>
          <w:rFonts w:ascii="Times" w:hAnsi="Times" w:cs="Calibri"/>
        </w:rPr>
      </w:pPr>
      <w:r>
        <w:rPr>
          <w:rFonts w:ascii="Times" w:hAnsi="Times" w:cs="Calibri"/>
        </w:rPr>
        <w:t>We will delete your all-personal information from our repositories once the study is completed. Only questionnaire information and answers will be stored in our repositories where any personal identifying information will be cleaned up. Despite these measures, we cannot guarantee your anonymity or cannot ensure how/who will use those data in which way.</w:t>
      </w:r>
    </w:p>
    <w:p w14:paraId="1C78FE48" w14:textId="0BE4F168" w:rsidR="00A24FED" w:rsidRPr="00B85AA3" w:rsidRDefault="00A24FED" w:rsidP="00D058B9">
      <w:pPr>
        <w:spacing w:before="100" w:beforeAutospacing="1" w:after="100" w:afterAutospacing="1"/>
        <w:jc w:val="both"/>
        <w:rPr>
          <w:rFonts w:ascii="Times" w:hAnsi="Times"/>
          <w:b/>
          <w:bCs/>
        </w:rPr>
      </w:pPr>
      <w:r w:rsidRPr="00160A37">
        <w:rPr>
          <w:rFonts w:ascii="Times" w:hAnsi="Times" w:cs="Calibri"/>
          <w:b/>
          <w:bCs/>
        </w:rPr>
        <w:t>If You Decide to Stop Participating</w:t>
      </w:r>
      <w:r w:rsidR="00D058B9">
        <w:rPr>
          <w:rFonts w:ascii="Times" w:hAnsi="Times" w:cs="Calibri"/>
          <w:b/>
          <w:bCs/>
        </w:rPr>
        <w:tab/>
      </w:r>
      <w:r w:rsidRPr="00160A37">
        <w:rPr>
          <w:rFonts w:ascii="Times" w:hAnsi="Times" w:cs="Calibri"/>
          <w:b/>
          <w:bCs/>
        </w:rPr>
        <w:t xml:space="preserve"> </w:t>
      </w:r>
      <w:r w:rsidR="00AF1FA0">
        <w:rPr>
          <w:rFonts w:ascii="Times" w:hAnsi="Times"/>
          <w:b/>
          <w:bCs/>
        </w:rPr>
        <w:br/>
      </w:r>
      <w:r w:rsidRPr="00160A37">
        <w:rPr>
          <w:rFonts w:ascii="Times" w:hAnsi="Times" w:cs="Calibri"/>
        </w:rPr>
        <w:t>You are</w:t>
      </w:r>
      <w:r w:rsidR="00D058B9">
        <w:rPr>
          <w:rFonts w:ascii="Times" w:hAnsi="Times" w:cs="Calibri"/>
        </w:rPr>
        <w:t xml:space="preserve"> fully</w:t>
      </w:r>
      <w:r w:rsidRPr="00160A37">
        <w:rPr>
          <w:rFonts w:ascii="Times" w:hAnsi="Times" w:cs="Calibri"/>
        </w:rPr>
        <w:t xml:space="preserve"> free to leave the study at any time</w:t>
      </w:r>
      <w:r w:rsidR="00B85AA3">
        <w:rPr>
          <w:rFonts w:ascii="Times" w:hAnsi="Times" w:cs="Calibri"/>
        </w:rPr>
        <w:t xml:space="preserve">. </w:t>
      </w:r>
      <w:r w:rsidRPr="00160A37">
        <w:rPr>
          <w:rFonts w:ascii="Times" w:hAnsi="Times" w:cs="Calibri"/>
        </w:rPr>
        <w:t xml:space="preserve">If you </w:t>
      </w:r>
      <w:r w:rsidR="00B85AA3">
        <w:rPr>
          <w:rFonts w:ascii="Times" w:hAnsi="Times" w:cs="Calibri"/>
        </w:rPr>
        <w:t>want</w:t>
      </w:r>
      <w:r w:rsidRPr="00160A37">
        <w:rPr>
          <w:rFonts w:ascii="Times" w:hAnsi="Times" w:cs="Calibri"/>
        </w:rPr>
        <w:t xml:space="preserve"> to stop participating during the study, you can </w:t>
      </w:r>
      <w:r w:rsidR="00B85AA3">
        <w:rPr>
          <w:rFonts w:ascii="Times" w:hAnsi="Times" w:cs="Calibri"/>
        </w:rPr>
        <w:t xml:space="preserve">also </w:t>
      </w:r>
      <w:r w:rsidRPr="00160A37">
        <w:rPr>
          <w:rFonts w:ascii="Times" w:hAnsi="Times" w:cs="Calibri"/>
        </w:rPr>
        <w:t xml:space="preserve">decide whether you want </w:t>
      </w:r>
      <w:r w:rsidR="00B85AA3">
        <w:rPr>
          <w:rFonts w:ascii="Times" w:hAnsi="Times" w:cs="Calibri"/>
        </w:rPr>
        <w:t xml:space="preserve">to allow us to use or remove </w:t>
      </w:r>
      <w:r w:rsidRPr="00160A37">
        <w:rPr>
          <w:rFonts w:ascii="Times" w:hAnsi="Times" w:cs="Calibri"/>
        </w:rPr>
        <w:t xml:space="preserve">any of the information that you have </w:t>
      </w:r>
      <w:r w:rsidR="00B85AA3">
        <w:rPr>
          <w:rFonts w:ascii="Times" w:hAnsi="Times" w:cs="Calibri"/>
        </w:rPr>
        <w:t>given us</w:t>
      </w:r>
      <w:r w:rsidRPr="00160A37">
        <w:rPr>
          <w:rFonts w:ascii="Times" w:hAnsi="Times" w:cs="Calibri"/>
        </w:rPr>
        <w:t xml:space="preserve"> up to that point. </w:t>
      </w:r>
      <w:r w:rsidR="00B85AA3">
        <w:rPr>
          <w:rFonts w:ascii="Times" w:hAnsi="Times" w:cs="Calibri"/>
        </w:rPr>
        <w:t xml:space="preserve">If you want not to keep your </w:t>
      </w:r>
      <w:r w:rsidRPr="00160A37">
        <w:rPr>
          <w:rFonts w:ascii="Times" w:hAnsi="Times" w:cs="Calibri"/>
        </w:rPr>
        <w:t>participat</w:t>
      </w:r>
      <w:r w:rsidR="00B85AA3">
        <w:rPr>
          <w:rFonts w:ascii="Times" w:hAnsi="Times" w:cs="Calibri"/>
        </w:rPr>
        <w:t>ion</w:t>
      </w:r>
      <w:r w:rsidRPr="00160A37">
        <w:rPr>
          <w:rFonts w:ascii="Times" w:hAnsi="Times" w:cs="Calibri"/>
        </w:rPr>
        <w:t xml:space="preserve"> in the study</w:t>
      </w:r>
      <w:r w:rsidR="00B85AA3">
        <w:rPr>
          <w:rFonts w:ascii="Times" w:hAnsi="Times" w:cs="Calibri"/>
        </w:rPr>
        <w:t xml:space="preserve"> after completing the study and </w:t>
      </w:r>
      <w:r w:rsidR="00B85AA3" w:rsidRPr="00160A37">
        <w:rPr>
          <w:rFonts w:ascii="Times" w:hAnsi="Times" w:cs="Calibri"/>
        </w:rPr>
        <w:t>want us to remove your data</w:t>
      </w:r>
      <w:r w:rsidR="00B85AA3">
        <w:rPr>
          <w:rFonts w:ascii="Times" w:hAnsi="Times" w:cs="Calibri"/>
        </w:rPr>
        <w:t>, then</w:t>
      </w:r>
      <w:r w:rsidRPr="00160A37">
        <w:rPr>
          <w:rFonts w:ascii="Times" w:hAnsi="Times" w:cs="Calibri"/>
        </w:rPr>
        <w:t xml:space="preserve"> you can decide for up to 1 week. After that time, it will </w:t>
      </w:r>
      <w:r w:rsidR="00B85AA3">
        <w:rPr>
          <w:rFonts w:ascii="Times" w:hAnsi="Times" w:cs="Calibri"/>
        </w:rPr>
        <w:t>be</w:t>
      </w:r>
      <w:r w:rsidRPr="00160A37">
        <w:rPr>
          <w:rFonts w:ascii="Times" w:hAnsi="Times" w:cs="Calibri"/>
        </w:rPr>
        <w:t xml:space="preserve"> impossible for us to remove </w:t>
      </w:r>
      <w:r w:rsidR="00B85AA3">
        <w:rPr>
          <w:rFonts w:ascii="Times" w:hAnsi="Times" w:cs="Calibri"/>
        </w:rPr>
        <w:t>your data</w:t>
      </w:r>
      <w:r w:rsidRPr="00160A37">
        <w:rPr>
          <w:rFonts w:ascii="Times" w:hAnsi="Times" w:cs="Calibri"/>
        </w:rPr>
        <w:t xml:space="preserve"> because </w:t>
      </w:r>
      <w:r w:rsidR="005D4E2A">
        <w:rPr>
          <w:rFonts w:ascii="Times" w:hAnsi="Times" w:cs="Calibri"/>
        </w:rPr>
        <w:t>at</w:t>
      </w:r>
      <w:r w:rsidR="00B85AA3">
        <w:rPr>
          <w:rFonts w:ascii="Times" w:hAnsi="Times" w:cs="Calibri"/>
        </w:rPr>
        <w:t xml:space="preserve"> that time it will be</w:t>
      </w:r>
      <w:r w:rsidRPr="00160A37">
        <w:rPr>
          <w:rFonts w:ascii="Times" w:hAnsi="Times" w:cs="Calibri"/>
        </w:rPr>
        <w:t xml:space="preserve"> anonymized</w:t>
      </w:r>
      <w:r w:rsidR="00B85AA3">
        <w:rPr>
          <w:rFonts w:ascii="Times" w:hAnsi="Times" w:cs="Calibri"/>
        </w:rPr>
        <w:t xml:space="preserve"> and so there will be no way to trace your data.</w:t>
      </w:r>
    </w:p>
    <w:p w14:paraId="219B3A30" w14:textId="1D1B474D" w:rsidR="00A24FED" w:rsidRPr="00AF1FA0" w:rsidRDefault="00A24FED" w:rsidP="0047231A">
      <w:pPr>
        <w:spacing w:before="100" w:beforeAutospacing="1" w:after="100" w:afterAutospacing="1"/>
        <w:jc w:val="both"/>
        <w:rPr>
          <w:rFonts w:ascii="Times" w:hAnsi="Times"/>
          <w:b/>
          <w:bCs/>
        </w:rPr>
      </w:pPr>
      <w:r w:rsidRPr="00160A37">
        <w:rPr>
          <w:rFonts w:ascii="Times" w:hAnsi="Times" w:cs="Calibri"/>
          <w:b/>
          <w:bCs/>
        </w:rPr>
        <w:t>How to Obtain Results</w:t>
      </w:r>
      <w:r w:rsidR="0047231A">
        <w:rPr>
          <w:rFonts w:ascii="Times" w:hAnsi="Times" w:cs="Calibri"/>
          <w:b/>
          <w:bCs/>
        </w:rPr>
        <w:tab/>
      </w:r>
      <w:r w:rsidRPr="00160A37">
        <w:rPr>
          <w:rFonts w:ascii="Times" w:hAnsi="Times" w:cs="Calibri"/>
          <w:b/>
          <w:bCs/>
        </w:rPr>
        <w:t xml:space="preserve"> </w:t>
      </w:r>
      <w:r w:rsidR="00AF1FA0">
        <w:rPr>
          <w:rFonts w:ascii="Times" w:hAnsi="Times"/>
          <w:b/>
          <w:bCs/>
        </w:rPr>
        <w:br/>
      </w:r>
      <w:r w:rsidR="0047231A">
        <w:rPr>
          <w:rFonts w:ascii="Times" w:hAnsi="Times" w:cs="Calibri"/>
        </w:rPr>
        <w:t>At the end of t</w:t>
      </w:r>
      <w:r w:rsidR="0047231A" w:rsidRPr="00160A37">
        <w:rPr>
          <w:rFonts w:ascii="Times" w:hAnsi="Times" w:cs="Calibri"/>
        </w:rPr>
        <w:t>he study</w:t>
      </w:r>
      <w:r w:rsidR="0047231A">
        <w:rPr>
          <w:rFonts w:ascii="Times" w:hAnsi="Times" w:cs="Calibri"/>
        </w:rPr>
        <w:t>, w</w:t>
      </w:r>
      <w:r w:rsidRPr="00160A37">
        <w:rPr>
          <w:rFonts w:ascii="Times" w:hAnsi="Times" w:cs="Calibri"/>
        </w:rPr>
        <w:t>e will provide you with a short description of group results</w:t>
      </w:r>
      <w:r w:rsidR="0047231A">
        <w:rPr>
          <w:rFonts w:ascii="Times" w:hAnsi="Times" w:cs="Calibri"/>
        </w:rPr>
        <w:t xml:space="preserve"> but not </w:t>
      </w:r>
      <w:r w:rsidRPr="00160A37">
        <w:rPr>
          <w:rFonts w:ascii="Times" w:hAnsi="Times" w:cs="Calibri"/>
        </w:rPr>
        <w:t>individual results.</w:t>
      </w:r>
      <w:r w:rsidR="0047231A">
        <w:rPr>
          <w:rFonts w:ascii="Times" w:hAnsi="Times" w:cs="Calibri"/>
        </w:rPr>
        <w:t xml:space="preserve"> Even if you want to get individual results then we cannot provide it due</w:t>
      </w:r>
      <w:r w:rsidR="007138A2">
        <w:rPr>
          <w:rFonts w:ascii="Times" w:hAnsi="Times" w:cs="Calibri"/>
        </w:rPr>
        <w:t xml:space="preserve"> to</w:t>
      </w:r>
      <w:r w:rsidR="0047231A">
        <w:rPr>
          <w:rFonts w:ascii="Times" w:hAnsi="Times" w:cs="Calibri"/>
        </w:rPr>
        <w:t xml:space="preserve"> the anonymity </w:t>
      </w:r>
      <w:r w:rsidR="007138A2">
        <w:rPr>
          <w:rFonts w:ascii="Times" w:hAnsi="Times" w:cs="Calibri"/>
        </w:rPr>
        <w:t>issue</w:t>
      </w:r>
      <w:r w:rsidR="0047231A">
        <w:rPr>
          <w:rFonts w:ascii="Times" w:hAnsi="Times" w:cs="Calibri"/>
        </w:rPr>
        <w:t>.</w:t>
      </w:r>
      <w:r w:rsidRPr="00160A37">
        <w:rPr>
          <w:rFonts w:ascii="Times" w:hAnsi="Times" w:cs="Calibri"/>
        </w:rPr>
        <w:t xml:space="preserve"> You can obtain these results by providing your contact information at the time of participation. </w:t>
      </w:r>
    </w:p>
    <w:p w14:paraId="5088009C" w14:textId="5CDEE570" w:rsidR="00A01DE9" w:rsidRPr="00A01DE9" w:rsidRDefault="00A24FED" w:rsidP="00A01DE9">
      <w:pPr>
        <w:jc w:val="both"/>
        <w:rPr>
          <w:rFonts w:cs="Calibri"/>
          <w:szCs w:val="22"/>
          <w:lang w:val="en-CA"/>
        </w:rPr>
      </w:pPr>
      <w:r w:rsidRPr="00782A12">
        <w:rPr>
          <w:rFonts w:ascii="Times" w:hAnsi="Times" w:cs="Calibri"/>
          <w:b/>
          <w:bCs/>
        </w:rPr>
        <w:t xml:space="preserve">Questions </w:t>
      </w:r>
      <w:r w:rsidR="00AF1FA0">
        <w:rPr>
          <w:rFonts w:ascii="Times" w:hAnsi="Times"/>
          <w:b/>
          <w:bCs/>
        </w:rPr>
        <w:br/>
      </w:r>
      <w:r w:rsidR="00A01DE9" w:rsidRPr="00A01DE9">
        <w:rPr>
          <w:rFonts w:ascii="Times" w:hAnsi="Times" w:cs="Calibri"/>
        </w:rPr>
        <w:t xml:space="preserve">You are always welcome </w:t>
      </w:r>
      <w:r w:rsidRPr="00A01DE9">
        <w:rPr>
          <w:rFonts w:ascii="Times" w:hAnsi="Times" w:cs="Calibri"/>
        </w:rPr>
        <w:t xml:space="preserve">to </w:t>
      </w:r>
      <w:r w:rsidR="00A01DE9">
        <w:rPr>
          <w:rFonts w:ascii="Times" w:hAnsi="Times" w:cs="Calibri"/>
        </w:rPr>
        <w:t>reach</w:t>
      </w:r>
      <w:r w:rsidRPr="00A01DE9">
        <w:rPr>
          <w:rFonts w:ascii="Times" w:hAnsi="Times" w:cs="Calibri"/>
        </w:rPr>
        <w:t xml:space="preserve"> </w:t>
      </w:r>
      <w:r w:rsidR="00A01DE9">
        <w:rPr>
          <w:rFonts w:ascii="Times" w:hAnsi="Times" w:cs="Calibri"/>
        </w:rPr>
        <w:t xml:space="preserve">out </w:t>
      </w:r>
      <w:r w:rsidR="00A01DE9" w:rsidRPr="00A01DE9">
        <w:rPr>
          <w:rFonts w:ascii="Times" w:hAnsi="Times" w:cs="Calibri"/>
        </w:rPr>
        <w:t>us</w:t>
      </w:r>
      <w:r w:rsidRPr="00A01DE9">
        <w:rPr>
          <w:rFonts w:ascii="Times" w:hAnsi="Times" w:cs="Calibri"/>
        </w:rPr>
        <w:t xml:space="preserve"> </w:t>
      </w:r>
      <w:r w:rsidR="00A01DE9">
        <w:rPr>
          <w:rFonts w:ascii="Times" w:hAnsi="Times" w:cs="Calibri"/>
        </w:rPr>
        <w:t>with</w:t>
      </w:r>
      <w:r w:rsidRPr="00A01DE9">
        <w:rPr>
          <w:rFonts w:ascii="Times" w:hAnsi="Times" w:cs="Calibri"/>
        </w:rPr>
        <w:t xml:space="preserve"> </w:t>
      </w:r>
      <w:r w:rsidR="00A01DE9">
        <w:rPr>
          <w:rFonts w:ascii="Times" w:hAnsi="Times" w:cs="Calibri"/>
        </w:rPr>
        <w:t>whatever</w:t>
      </w:r>
      <w:r w:rsidRPr="00A01DE9">
        <w:rPr>
          <w:rFonts w:ascii="Times" w:hAnsi="Times" w:cs="Calibri"/>
        </w:rPr>
        <w:t xml:space="preserve"> questions or concerns you may have about your participation in this research study. Please contact </w:t>
      </w:r>
      <w:r w:rsidR="00A01DE9">
        <w:rPr>
          <w:rFonts w:ascii="Times" w:hAnsi="Times" w:cs="Calibri"/>
        </w:rPr>
        <w:t xml:space="preserve">at any time to Md </w:t>
      </w:r>
      <w:r w:rsidR="00A01DE9" w:rsidRPr="00A01DE9">
        <w:rPr>
          <w:rFonts w:ascii="Times" w:hAnsi="Times" w:cs="Calibri"/>
        </w:rPr>
        <w:t>Rashidul Islam</w:t>
      </w:r>
      <w:r w:rsidRPr="00A01DE9">
        <w:rPr>
          <w:rFonts w:ascii="Times" w:hAnsi="Times" w:cs="Calibri"/>
        </w:rPr>
        <w:t xml:space="preserve"> at </w:t>
      </w:r>
      <w:r w:rsidR="00A01DE9" w:rsidRPr="00A01DE9">
        <w:rPr>
          <w:rFonts w:ascii="Times" w:hAnsi="Times"/>
        </w:rPr>
        <w:t>+</w:t>
      </w:r>
      <w:r w:rsidR="007B4F83">
        <w:rPr>
          <w:rFonts w:ascii="Times" w:hAnsi="Times"/>
        </w:rPr>
        <w:t>1 (902) 448 3533</w:t>
      </w:r>
      <w:r w:rsidR="00A01DE9">
        <w:rPr>
          <w:rFonts w:ascii="Times" w:hAnsi="Times" w:cs="Calibri"/>
        </w:rPr>
        <w:t xml:space="preserve">, </w:t>
      </w:r>
      <w:r w:rsidR="00A01DE9" w:rsidRPr="00A01DE9">
        <w:rPr>
          <w:rFonts w:ascii="Times" w:hAnsi="Times" w:cs="AppleSystemUIFont"/>
          <w:lang w:val="en-GB"/>
        </w:rPr>
        <w:t>md313724@dal.ca</w:t>
      </w:r>
      <w:r w:rsidR="00A01DE9" w:rsidRPr="00A01DE9">
        <w:rPr>
          <w:rFonts w:ascii="Times" w:hAnsi="Times" w:cs="Calibri"/>
        </w:rPr>
        <w:t xml:space="preserve"> </w:t>
      </w:r>
      <w:r w:rsidRPr="00A01DE9">
        <w:rPr>
          <w:rFonts w:ascii="Times" w:hAnsi="Times" w:cs="Calibri"/>
        </w:rPr>
        <w:t xml:space="preserve">or Dr. Stephen Brooks at </w:t>
      </w:r>
      <w:r w:rsidR="00A01DE9" w:rsidRPr="00A01DE9">
        <w:rPr>
          <w:rFonts w:ascii="Times" w:hAnsi="Times" w:cs="Calibri"/>
        </w:rPr>
        <w:t>sbrooks@dal.ca</w:t>
      </w:r>
      <w:r w:rsidR="00A01DE9">
        <w:rPr>
          <w:rFonts w:ascii="Times" w:hAnsi="Times" w:cs="Calibri"/>
        </w:rPr>
        <w:t xml:space="preserve"> </w:t>
      </w:r>
      <w:r w:rsidRPr="00A01DE9">
        <w:rPr>
          <w:rFonts w:ascii="Times" w:hAnsi="Times" w:cs="Calibri"/>
        </w:rPr>
        <w:t xml:space="preserve">with </w:t>
      </w:r>
      <w:r w:rsidR="00A01DE9">
        <w:rPr>
          <w:rFonts w:ascii="Times" w:hAnsi="Times" w:cs="Calibri"/>
        </w:rPr>
        <w:t xml:space="preserve">your </w:t>
      </w:r>
      <w:r w:rsidRPr="00A01DE9">
        <w:rPr>
          <w:rFonts w:ascii="Times" w:hAnsi="Times" w:cs="Calibri"/>
        </w:rPr>
        <w:t xml:space="preserve">questions, </w:t>
      </w:r>
      <w:r w:rsidR="00A01DE9">
        <w:rPr>
          <w:rFonts w:ascii="Times" w:hAnsi="Times" w:cs="Calibri"/>
        </w:rPr>
        <w:t xml:space="preserve">suggestions, </w:t>
      </w:r>
      <w:r w:rsidRPr="00A01DE9">
        <w:rPr>
          <w:rFonts w:ascii="Times" w:hAnsi="Times" w:cs="Calibri"/>
        </w:rPr>
        <w:t>comments, or concerns about the research study.</w:t>
      </w:r>
      <w:r w:rsidRPr="00160A37">
        <w:rPr>
          <w:rFonts w:ascii="Times" w:hAnsi="Times" w:cs="Calibri"/>
        </w:rPr>
        <w:t xml:space="preserve"> </w:t>
      </w:r>
    </w:p>
    <w:p w14:paraId="5367D129" w14:textId="48AF357D" w:rsidR="00A24FED" w:rsidRPr="00160A37" w:rsidRDefault="00A24FED" w:rsidP="00A24FED">
      <w:pPr>
        <w:spacing w:before="100" w:beforeAutospacing="1" w:after="100" w:afterAutospacing="1"/>
        <w:rPr>
          <w:rFonts w:ascii="Times" w:hAnsi="Times"/>
        </w:rPr>
      </w:pPr>
      <w:r w:rsidRPr="00160A37">
        <w:rPr>
          <w:rFonts w:ascii="Times" w:hAnsi="Times" w:cs="Calibri"/>
        </w:rPr>
        <w:t xml:space="preserve">If you have any ethical concerns about your participation in this research, you may also contact Research Ethics, Dalhousie University at (902) 494-3423, or email: ethics@dal.ca (and reference REB file # 20XX-XXXX). </w:t>
      </w:r>
    </w:p>
    <w:p w14:paraId="5AAD151D" w14:textId="1CC9D8C5" w:rsidR="00044AB6" w:rsidRDefault="00A24FED" w:rsidP="007B4F83">
      <w:pPr>
        <w:spacing w:before="100" w:beforeAutospacing="1" w:after="100" w:afterAutospacing="1"/>
        <w:rPr>
          <w:b/>
          <w:bCs/>
        </w:rPr>
        <w:sectPr w:rsidR="00044AB6" w:rsidSect="00D552FC">
          <w:headerReference w:type="default" r:id="rId37"/>
          <w:pgSz w:w="12240" w:h="15840" w:code="1"/>
          <w:pgMar w:top="1152" w:right="1166" w:bottom="1152" w:left="1166" w:header="720" w:footer="720" w:gutter="0"/>
          <w:cols w:space="720"/>
          <w:docGrid w:linePitch="360"/>
        </w:sectPr>
      </w:pPr>
      <w:r w:rsidRPr="00160A37">
        <w:rPr>
          <w:rFonts w:ascii="Times" w:hAnsi="Times" w:cs="Calibri"/>
          <w:b/>
          <w:bCs/>
        </w:rPr>
        <w:t xml:space="preserve">Signature </w:t>
      </w:r>
      <w:r w:rsidR="00AF1FA0">
        <w:rPr>
          <w:rFonts w:ascii="Times" w:hAnsi="Times"/>
          <w:b/>
          <w:bCs/>
        </w:rPr>
        <w:br/>
      </w:r>
      <w:r w:rsidRPr="00160A37">
        <w:rPr>
          <w:rFonts w:ascii="Times" w:hAnsi="Times" w:cs="Calibri"/>
        </w:rPr>
        <w:t>Signatures will not be required as part of this informed consent process. Downloading and running the application</w:t>
      </w:r>
      <w:r w:rsidR="000717DC">
        <w:rPr>
          <w:rFonts w:ascii="Times" w:hAnsi="Times" w:cs="Calibri"/>
        </w:rPr>
        <w:t xml:space="preserve"> and communicating with researcher</w:t>
      </w:r>
      <w:r w:rsidRPr="00160A37">
        <w:rPr>
          <w:rFonts w:ascii="Times" w:hAnsi="Times" w:cs="Calibri"/>
        </w:rPr>
        <w:t xml:space="preserve"> is taken as </w:t>
      </w:r>
      <w:r w:rsidR="000717DC">
        <w:rPr>
          <w:rFonts w:ascii="Times" w:hAnsi="Times" w:cs="Calibri"/>
        </w:rPr>
        <w:t xml:space="preserve">an </w:t>
      </w:r>
      <w:r w:rsidRPr="00160A37">
        <w:rPr>
          <w:rFonts w:ascii="Times" w:hAnsi="Times" w:cs="Calibri"/>
        </w:rPr>
        <w:t>implied consent.</w:t>
      </w:r>
    </w:p>
    <w:p w14:paraId="7312AA29" w14:textId="0B602468" w:rsidR="00271EF0" w:rsidRPr="00271EF0" w:rsidRDefault="00271EF0" w:rsidP="00C050C5">
      <w:pPr>
        <w:rPr>
          <w:rFonts w:ascii="Times" w:hAnsi="Times"/>
        </w:rPr>
      </w:pPr>
      <w:r w:rsidRPr="00271EF0">
        <w:rPr>
          <w:rFonts w:ascii="Times" w:hAnsi="Times" w:cs="Calibri"/>
        </w:rPr>
        <w:lastRenderedPageBreak/>
        <w:t xml:space="preserve">Good day </w:t>
      </w:r>
      <w:r w:rsidR="003638D8">
        <w:rPr>
          <w:rFonts w:ascii="Times" w:hAnsi="Times" w:cs="Calibri"/>
        </w:rPr>
        <w:t>Everyone</w:t>
      </w:r>
      <w:r w:rsidRPr="00271EF0">
        <w:rPr>
          <w:rFonts w:ascii="Times" w:hAnsi="Times" w:cs="Calibri"/>
        </w:rPr>
        <w:t xml:space="preserve">, </w:t>
      </w:r>
    </w:p>
    <w:p w14:paraId="765DDCAB" w14:textId="02E5D7E6" w:rsidR="00294462" w:rsidRDefault="00271EF0" w:rsidP="00294462">
      <w:pPr>
        <w:spacing w:before="100" w:beforeAutospacing="1" w:after="100" w:afterAutospacing="1"/>
        <w:jc w:val="both"/>
        <w:rPr>
          <w:rFonts w:ascii="Times" w:hAnsi="Times" w:cs="Calibri"/>
        </w:rPr>
      </w:pPr>
      <w:r w:rsidRPr="00271EF0">
        <w:rPr>
          <w:rFonts w:ascii="Times" w:hAnsi="Times" w:cs="Calibri"/>
        </w:rPr>
        <w:t xml:space="preserve">We are recruiting </w:t>
      </w:r>
      <w:r w:rsidR="003638D8">
        <w:rPr>
          <w:rFonts w:ascii="Times" w:hAnsi="Times" w:cs="Calibri"/>
        </w:rPr>
        <w:t>participants to take part in</w:t>
      </w:r>
      <w:r w:rsidR="005D4E2A">
        <w:rPr>
          <w:rFonts w:ascii="Times" w:hAnsi="Times" w:cs="Calibri"/>
        </w:rPr>
        <w:t xml:space="preserve"> the</w:t>
      </w:r>
      <w:r w:rsidR="003638D8">
        <w:rPr>
          <w:rFonts w:ascii="Times" w:hAnsi="Times" w:cs="Calibri"/>
        </w:rPr>
        <w:t xml:space="preserve"> research study</w:t>
      </w:r>
      <w:r w:rsidRPr="00271EF0">
        <w:rPr>
          <w:rFonts w:ascii="Times" w:hAnsi="Times" w:cs="Calibri"/>
        </w:rPr>
        <w:t xml:space="preserve"> </w:t>
      </w:r>
      <w:r w:rsidR="003638D8">
        <w:rPr>
          <w:rFonts w:ascii="Times" w:hAnsi="Times" w:cs="Calibri"/>
        </w:rPr>
        <w:t>of</w:t>
      </w:r>
      <w:r w:rsidRPr="00271EF0">
        <w:rPr>
          <w:rFonts w:ascii="Times" w:hAnsi="Times" w:cs="Calibri"/>
        </w:rPr>
        <w:t xml:space="preserve"> </w:t>
      </w:r>
      <w:r w:rsidR="003638D8" w:rsidRPr="00271EF0">
        <w:rPr>
          <w:rFonts w:ascii="Times" w:hAnsi="Times" w:cs="Calibri"/>
        </w:rPr>
        <w:t>Master of Computer Science</w:t>
      </w:r>
      <w:r w:rsidR="003638D8">
        <w:rPr>
          <w:rFonts w:ascii="Times" w:hAnsi="Times" w:cs="Calibri"/>
        </w:rPr>
        <w:t xml:space="preserve">, </w:t>
      </w:r>
      <w:r w:rsidRPr="00271EF0">
        <w:rPr>
          <w:rFonts w:ascii="Times" w:hAnsi="Times" w:cs="Calibri"/>
        </w:rPr>
        <w:t xml:space="preserve">Dalhousie University. The </w:t>
      </w:r>
      <w:r w:rsidR="003638D8">
        <w:rPr>
          <w:rFonts w:ascii="Times" w:hAnsi="Times" w:cs="Calibri"/>
        </w:rPr>
        <w:t>u</w:t>
      </w:r>
      <w:r w:rsidRPr="00271EF0">
        <w:rPr>
          <w:rFonts w:ascii="Times" w:hAnsi="Times" w:cs="Calibri"/>
        </w:rPr>
        <w:t xml:space="preserve">ser </w:t>
      </w:r>
      <w:r w:rsidR="003638D8">
        <w:rPr>
          <w:rFonts w:ascii="Times" w:hAnsi="Times" w:cs="Calibri"/>
        </w:rPr>
        <w:t>s</w:t>
      </w:r>
      <w:r w:rsidRPr="00271EF0">
        <w:rPr>
          <w:rFonts w:ascii="Times" w:hAnsi="Times" w:cs="Calibri"/>
        </w:rPr>
        <w:t xml:space="preserve">tudy aims to get </w:t>
      </w:r>
      <w:r w:rsidR="003375F4">
        <w:rPr>
          <w:rFonts w:ascii="Times" w:hAnsi="Times" w:cs="Calibri"/>
        </w:rPr>
        <w:t xml:space="preserve">user </w:t>
      </w:r>
      <w:r w:rsidRPr="00271EF0">
        <w:rPr>
          <w:rFonts w:ascii="Times" w:hAnsi="Times" w:cs="Calibri"/>
        </w:rPr>
        <w:t xml:space="preserve">feedback on the </w:t>
      </w:r>
      <w:r w:rsidR="00294462">
        <w:rPr>
          <w:rFonts w:ascii="Times" w:hAnsi="Times" w:cs="Calibri"/>
        </w:rPr>
        <w:t xml:space="preserve">visualization of </w:t>
      </w:r>
      <w:r w:rsidR="003638D8">
        <w:rPr>
          <w:rFonts w:ascii="Times" w:hAnsi="Times" w:cs="Calibri"/>
        </w:rPr>
        <w:t xml:space="preserve">uncertainty </w:t>
      </w:r>
      <w:r w:rsidR="00294462">
        <w:rPr>
          <w:rFonts w:ascii="Times" w:hAnsi="Times" w:cs="Calibri"/>
        </w:rPr>
        <w:t xml:space="preserve">in a </w:t>
      </w:r>
      <w:r w:rsidR="00C050C5">
        <w:rPr>
          <w:rFonts w:ascii="Times" w:hAnsi="Times" w:cs="Calibri"/>
        </w:rPr>
        <w:t>web-based</w:t>
      </w:r>
      <w:r w:rsidR="003638D8">
        <w:rPr>
          <w:rFonts w:ascii="Times" w:hAnsi="Times" w:cs="Calibri"/>
        </w:rPr>
        <w:t xml:space="preserve"> </w:t>
      </w:r>
      <w:r w:rsidR="00294462">
        <w:rPr>
          <w:rFonts w:ascii="Times" w:hAnsi="Times" w:cs="Calibri"/>
        </w:rPr>
        <w:t>application</w:t>
      </w:r>
      <w:r w:rsidRPr="00271EF0">
        <w:rPr>
          <w:rFonts w:ascii="Times" w:hAnsi="Times" w:cs="Calibri"/>
        </w:rPr>
        <w:t>.</w:t>
      </w:r>
      <w:r w:rsidR="00294462">
        <w:rPr>
          <w:rFonts w:ascii="Times" w:hAnsi="Times" w:cs="Calibri"/>
        </w:rPr>
        <w:t xml:space="preserve">  </w:t>
      </w:r>
      <w:r w:rsidR="003638D8">
        <w:rPr>
          <w:rFonts w:ascii="Times" w:hAnsi="Times" w:cs="Calibri"/>
        </w:rPr>
        <w:t xml:space="preserve">A potential benefit could be that </w:t>
      </w:r>
      <w:r w:rsidR="00294462">
        <w:rPr>
          <w:rFonts w:ascii="Times" w:hAnsi="Times" w:cs="Calibri"/>
        </w:rPr>
        <w:t xml:space="preserve">A potential benefit could be that you will interact with new types of visualizations.  </w:t>
      </w:r>
    </w:p>
    <w:p w14:paraId="1FB7A9BA" w14:textId="4F001D10" w:rsidR="00440D58" w:rsidRDefault="00440D58" w:rsidP="00440D58">
      <w:pPr>
        <w:spacing w:before="100" w:beforeAutospacing="1" w:after="100" w:afterAutospacing="1"/>
        <w:jc w:val="both"/>
        <w:rPr>
          <w:rFonts w:ascii="Times" w:hAnsi="Times" w:cs="Calibri"/>
        </w:rPr>
      </w:pPr>
      <w:r w:rsidRPr="00271EF0">
        <w:rPr>
          <w:rFonts w:ascii="Times" w:hAnsi="Times" w:cs="Calibri"/>
        </w:rPr>
        <w:t xml:space="preserve">This study </w:t>
      </w:r>
      <w:r w:rsidR="00731678">
        <w:rPr>
          <w:rFonts w:ascii="Times" w:hAnsi="Times" w:cs="Calibri"/>
        </w:rPr>
        <w:t>consist</w:t>
      </w:r>
      <w:r w:rsidR="00C050C5">
        <w:rPr>
          <w:rFonts w:ascii="Times" w:hAnsi="Times" w:cs="Calibri"/>
        </w:rPr>
        <w:t>s</w:t>
      </w:r>
      <w:r w:rsidR="00731678">
        <w:rPr>
          <w:rFonts w:ascii="Times" w:hAnsi="Times" w:cs="Calibri"/>
        </w:rPr>
        <w:t xml:space="preserve"> of a single session and </w:t>
      </w:r>
      <w:r w:rsidRPr="00271EF0">
        <w:rPr>
          <w:rFonts w:ascii="Times" w:hAnsi="Times" w:cs="Calibri"/>
        </w:rPr>
        <w:t xml:space="preserve">will be </w:t>
      </w:r>
      <w:r>
        <w:rPr>
          <w:rFonts w:ascii="Times" w:hAnsi="Times" w:cs="Calibri"/>
        </w:rPr>
        <w:t>conducted</w:t>
      </w:r>
      <w:r w:rsidRPr="00271EF0">
        <w:rPr>
          <w:rFonts w:ascii="Times" w:hAnsi="Times" w:cs="Calibri"/>
        </w:rPr>
        <w:t xml:space="preserve"> completely </w:t>
      </w:r>
      <w:r>
        <w:rPr>
          <w:rFonts w:ascii="Times" w:hAnsi="Times" w:cs="Calibri"/>
        </w:rPr>
        <w:t>online</w:t>
      </w:r>
      <w:r w:rsidRPr="00271EF0">
        <w:rPr>
          <w:rFonts w:ascii="Times" w:hAnsi="Times" w:cs="Calibri"/>
        </w:rPr>
        <w:t xml:space="preserve"> to ensure participant</w:t>
      </w:r>
      <w:r>
        <w:rPr>
          <w:rFonts w:ascii="Times" w:hAnsi="Times" w:cs="Calibri"/>
        </w:rPr>
        <w:t>s and researcher</w:t>
      </w:r>
      <w:r w:rsidRPr="00271EF0">
        <w:rPr>
          <w:rFonts w:ascii="Times" w:hAnsi="Times" w:cs="Calibri"/>
        </w:rPr>
        <w:t xml:space="preserve"> safety </w:t>
      </w:r>
      <w:r>
        <w:rPr>
          <w:rFonts w:ascii="Times" w:hAnsi="Times" w:cs="Calibri"/>
        </w:rPr>
        <w:t xml:space="preserve">and respect the imposed special measures </w:t>
      </w:r>
      <w:r w:rsidRPr="00271EF0">
        <w:rPr>
          <w:rFonts w:ascii="Times" w:hAnsi="Times" w:cs="Calibri"/>
        </w:rPr>
        <w:t>during the COVID-19 pandemi</w:t>
      </w:r>
      <w:r>
        <w:rPr>
          <w:rFonts w:ascii="Times" w:hAnsi="Times" w:cs="Calibri"/>
        </w:rPr>
        <w:t>c</w:t>
      </w:r>
      <w:r w:rsidRPr="00271EF0">
        <w:rPr>
          <w:rFonts w:ascii="Times" w:hAnsi="Times" w:cs="Calibri"/>
        </w:rPr>
        <w:t>. We created a</w:t>
      </w:r>
      <w:r>
        <w:rPr>
          <w:rFonts w:ascii="Times" w:hAnsi="Times" w:cs="Calibri"/>
        </w:rPr>
        <w:t xml:space="preserve"> </w:t>
      </w:r>
      <w:r w:rsidR="007B1168">
        <w:rPr>
          <w:rFonts w:ascii="Times" w:hAnsi="Times" w:cs="Calibri"/>
        </w:rPr>
        <w:t>dynamic</w:t>
      </w:r>
      <w:r w:rsidRPr="00271EF0">
        <w:rPr>
          <w:rFonts w:ascii="Times" w:hAnsi="Times" w:cs="Calibri"/>
        </w:rPr>
        <w:t xml:space="preserve"> </w:t>
      </w:r>
      <w:r>
        <w:rPr>
          <w:rFonts w:ascii="Times" w:hAnsi="Times" w:cs="Calibri"/>
        </w:rPr>
        <w:t>web a</w:t>
      </w:r>
      <w:r w:rsidRPr="00271EF0">
        <w:rPr>
          <w:rFonts w:ascii="Times" w:hAnsi="Times" w:cs="Calibri"/>
        </w:rPr>
        <w:t xml:space="preserve">pplication that allows testing and evaluating </w:t>
      </w:r>
      <w:r>
        <w:rPr>
          <w:rFonts w:ascii="Times" w:hAnsi="Times" w:cs="Calibri"/>
        </w:rPr>
        <w:t xml:space="preserve">various features related to our </w:t>
      </w:r>
      <w:r w:rsidR="00294462">
        <w:rPr>
          <w:rFonts w:ascii="Times" w:hAnsi="Times" w:cs="Calibri"/>
        </w:rPr>
        <w:t>visualizations</w:t>
      </w:r>
      <w:r w:rsidRPr="00271EF0">
        <w:rPr>
          <w:rFonts w:ascii="Times" w:hAnsi="Times" w:cs="Calibri"/>
        </w:rPr>
        <w:t xml:space="preserve">. After an initial privacy check, the participant </w:t>
      </w:r>
      <w:r w:rsidR="00294462">
        <w:rPr>
          <w:rFonts w:ascii="Times" w:hAnsi="Times" w:cs="Calibri"/>
        </w:rPr>
        <w:t>will</w:t>
      </w:r>
      <w:r w:rsidR="00294462" w:rsidRPr="00271EF0">
        <w:rPr>
          <w:rFonts w:ascii="Times" w:hAnsi="Times" w:cs="Calibri"/>
        </w:rPr>
        <w:t xml:space="preserve"> </w:t>
      </w:r>
      <w:r w:rsidRPr="00271EF0">
        <w:rPr>
          <w:rFonts w:ascii="Times" w:hAnsi="Times" w:cs="Calibri"/>
        </w:rPr>
        <w:t xml:space="preserve">be requested to </w:t>
      </w:r>
      <w:r w:rsidR="007B1168">
        <w:rPr>
          <w:rFonts w:ascii="Times" w:hAnsi="Times" w:cs="Calibri"/>
        </w:rPr>
        <w:t xml:space="preserve">browse </w:t>
      </w:r>
      <w:r w:rsidRPr="00271EF0">
        <w:rPr>
          <w:rFonts w:ascii="Times" w:hAnsi="Times" w:cs="Calibri"/>
        </w:rPr>
        <w:t xml:space="preserve">the application </w:t>
      </w:r>
      <w:r w:rsidR="007B1168">
        <w:rPr>
          <w:rFonts w:ascii="Times" w:hAnsi="Times" w:cs="Calibri"/>
        </w:rPr>
        <w:t>from</w:t>
      </w:r>
      <w:r w:rsidRPr="00271EF0">
        <w:rPr>
          <w:rFonts w:ascii="Times" w:hAnsi="Times" w:cs="Calibri"/>
        </w:rPr>
        <w:t xml:space="preserve"> their </w:t>
      </w:r>
      <w:r>
        <w:rPr>
          <w:rFonts w:ascii="Times" w:hAnsi="Times" w:cs="Calibri"/>
        </w:rPr>
        <w:t xml:space="preserve">own </w:t>
      </w:r>
      <w:r w:rsidRPr="00271EF0">
        <w:rPr>
          <w:rFonts w:ascii="Times" w:hAnsi="Times" w:cs="Calibri"/>
        </w:rPr>
        <w:t>computer and share their screen with the researcher while using it.</w:t>
      </w:r>
      <w:r>
        <w:rPr>
          <w:rFonts w:ascii="Times" w:hAnsi="Times" w:cs="Calibri"/>
        </w:rPr>
        <w:t xml:space="preserve"> With the help of screen </w:t>
      </w:r>
      <w:r w:rsidR="00294462">
        <w:rPr>
          <w:rFonts w:ascii="Times" w:hAnsi="Times" w:cs="Calibri"/>
        </w:rPr>
        <w:t xml:space="preserve">and audio </w:t>
      </w:r>
      <w:r>
        <w:rPr>
          <w:rFonts w:ascii="Times" w:hAnsi="Times" w:cs="Calibri"/>
        </w:rPr>
        <w:t xml:space="preserve">sharing, participants </w:t>
      </w:r>
      <w:r w:rsidR="00294462">
        <w:rPr>
          <w:rFonts w:ascii="Times" w:hAnsi="Times" w:cs="Calibri"/>
        </w:rPr>
        <w:t xml:space="preserve">will be </w:t>
      </w:r>
      <w:proofErr w:type="gramStart"/>
      <w:r w:rsidR="00294462">
        <w:rPr>
          <w:rFonts w:ascii="Times" w:hAnsi="Times" w:cs="Calibri"/>
        </w:rPr>
        <w:t>given an introduction to</w:t>
      </w:r>
      <w:proofErr w:type="gramEnd"/>
      <w:r w:rsidR="00294462">
        <w:rPr>
          <w:rFonts w:ascii="Times" w:hAnsi="Times" w:cs="Calibri"/>
        </w:rPr>
        <w:t xml:space="preserve"> the system by the</w:t>
      </w:r>
      <w:r>
        <w:rPr>
          <w:rFonts w:ascii="Times" w:hAnsi="Times" w:cs="Calibri"/>
        </w:rPr>
        <w:t xml:space="preserve"> researcher</w:t>
      </w:r>
      <w:r w:rsidR="00294462">
        <w:rPr>
          <w:rFonts w:ascii="Times" w:hAnsi="Times" w:cs="Calibri"/>
        </w:rPr>
        <w:t xml:space="preserve">, answering </w:t>
      </w:r>
      <w:r>
        <w:rPr>
          <w:rFonts w:ascii="Times" w:hAnsi="Times" w:cs="Calibri"/>
        </w:rPr>
        <w:t xml:space="preserve">any questions they </w:t>
      </w:r>
      <w:r w:rsidR="007B1168">
        <w:rPr>
          <w:rFonts w:ascii="Times" w:hAnsi="Times" w:cs="Calibri"/>
        </w:rPr>
        <w:t>might</w:t>
      </w:r>
      <w:r>
        <w:rPr>
          <w:rFonts w:ascii="Times" w:hAnsi="Times" w:cs="Calibri"/>
        </w:rPr>
        <w:t xml:space="preserve"> have.</w:t>
      </w:r>
    </w:p>
    <w:p w14:paraId="69226066" w14:textId="5AC7134C" w:rsidR="001D2046" w:rsidRPr="00271EF0" w:rsidRDefault="001D2046" w:rsidP="00440D58">
      <w:pPr>
        <w:spacing w:before="100" w:beforeAutospacing="1" w:after="100" w:afterAutospacing="1"/>
        <w:jc w:val="both"/>
        <w:rPr>
          <w:rFonts w:ascii="Times" w:hAnsi="Times"/>
        </w:rPr>
      </w:pPr>
      <w:r>
        <w:rPr>
          <w:rFonts w:ascii="Times" w:hAnsi="Times" w:cs="Calibri"/>
        </w:rPr>
        <w:t xml:space="preserve">The web application </w:t>
      </w:r>
      <w:r w:rsidR="00294462">
        <w:rPr>
          <w:rFonts w:ascii="Times" w:hAnsi="Times" w:cs="Calibri"/>
        </w:rPr>
        <w:t>will present different methods of visualizing uncertainty in data</w:t>
      </w:r>
      <w:r w:rsidR="00817231">
        <w:rPr>
          <w:rFonts w:ascii="Times" w:hAnsi="Times" w:cs="Calibri"/>
        </w:rPr>
        <w:t xml:space="preserve">. </w:t>
      </w:r>
      <w:r w:rsidR="00294462">
        <w:rPr>
          <w:rFonts w:ascii="Times" w:hAnsi="Times" w:cs="Calibri"/>
        </w:rPr>
        <w:t xml:space="preserve">Participants will be </w:t>
      </w:r>
      <w:r w:rsidR="007B1168">
        <w:rPr>
          <w:rFonts w:ascii="Times" w:hAnsi="Times" w:cs="Calibri"/>
        </w:rPr>
        <w:t>accessing</w:t>
      </w:r>
      <w:r w:rsidR="00817231">
        <w:rPr>
          <w:rFonts w:ascii="Times" w:hAnsi="Times" w:cs="Calibri"/>
        </w:rPr>
        <w:t xml:space="preserve"> the application </w:t>
      </w:r>
      <w:r w:rsidR="007B1168">
        <w:rPr>
          <w:rFonts w:ascii="Times" w:hAnsi="Times" w:cs="Calibri"/>
        </w:rPr>
        <w:t>from</w:t>
      </w:r>
      <w:r w:rsidR="00817231">
        <w:rPr>
          <w:rFonts w:ascii="Times" w:hAnsi="Times" w:cs="Calibri"/>
        </w:rPr>
        <w:t xml:space="preserve"> their own </w:t>
      </w:r>
      <w:r w:rsidR="00294462">
        <w:rPr>
          <w:rFonts w:ascii="Times" w:hAnsi="Times" w:cs="Calibri"/>
        </w:rPr>
        <w:t xml:space="preserve">computer, and they will be able </w:t>
      </w:r>
      <w:r w:rsidR="00817231">
        <w:rPr>
          <w:rFonts w:ascii="Times" w:hAnsi="Times" w:cs="Calibri"/>
        </w:rPr>
        <w:t>ask any question</w:t>
      </w:r>
      <w:r w:rsidR="00294462">
        <w:rPr>
          <w:rFonts w:ascii="Times" w:hAnsi="Times" w:cs="Calibri"/>
        </w:rPr>
        <w:t xml:space="preserve"> that</w:t>
      </w:r>
      <w:r w:rsidR="00817231">
        <w:rPr>
          <w:rFonts w:ascii="Times" w:hAnsi="Times" w:cs="Calibri"/>
        </w:rPr>
        <w:t xml:space="preserve"> arises to the researcher </w:t>
      </w:r>
      <w:r w:rsidR="00294462">
        <w:rPr>
          <w:rFonts w:ascii="Times" w:hAnsi="Times" w:cs="Calibri"/>
        </w:rPr>
        <w:t xml:space="preserve">will </w:t>
      </w:r>
      <w:r w:rsidR="00DE5026">
        <w:rPr>
          <w:rFonts w:ascii="Times" w:hAnsi="Times" w:cs="Calibri"/>
        </w:rPr>
        <w:t>remain</w:t>
      </w:r>
      <w:r w:rsidR="00817231">
        <w:rPr>
          <w:rFonts w:ascii="Times" w:hAnsi="Times" w:cs="Calibri"/>
        </w:rPr>
        <w:t xml:space="preserve"> connected </w:t>
      </w:r>
      <w:r w:rsidR="003D3A85">
        <w:rPr>
          <w:rFonts w:ascii="Times" w:hAnsi="Times" w:cs="Calibri"/>
        </w:rPr>
        <w:t xml:space="preserve">online </w:t>
      </w:r>
      <w:r w:rsidR="00817231">
        <w:rPr>
          <w:rFonts w:ascii="Times" w:hAnsi="Times" w:cs="Calibri"/>
        </w:rPr>
        <w:t xml:space="preserve">with </w:t>
      </w:r>
      <w:r w:rsidR="003D3A85">
        <w:rPr>
          <w:rFonts w:ascii="Times" w:hAnsi="Times" w:cs="Calibri"/>
        </w:rPr>
        <w:t xml:space="preserve">the </w:t>
      </w:r>
      <w:r w:rsidR="00817231">
        <w:rPr>
          <w:rFonts w:ascii="Times" w:hAnsi="Times" w:cs="Calibri"/>
        </w:rPr>
        <w:t>participant.</w:t>
      </w:r>
      <w:r w:rsidR="00DE5026">
        <w:rPr>
          <w:rFonts w:ascii="Times" w:hAnsi="Times" w:cs="Calibri"/>
        </w:rPr>
        <w:t xml:space="preserve"> </w:t>
      </w:r>
    </w:p>
    <w:p w14:paraId="45BBFF15" w14:textId="4B766F3B" w:rsidR="00271EF0" w:rsidRPr="00271EF0" w:rsidRDefault="00271EF0" w:rsidP="003375F4">
      <w:pPr>
        <w:spacing w:before="100" w:beforeAutospacing="1" w:after="100" w:afterAutospacing="1"/>
        <w:jc w:val="both"/>
        <w:rPr>
          <w:rFonts w:ascii="Times" w:hAnsi="Times"/>
        </w:rPr>
      </w:pPr>
      <w:r w:rsidRPr="00271EF0">
        <w:rPr>
          <w:rFonts w:ascii="Times" w:hAnsi="Times" w:cs="Calibri"/>
        </w:rPr>
        <w:t xml:space="preserve">After </w:t>
      </w:r>
      <w:r w:rsidR="005F0E72">
        <w:rPr>
          <w:rFonts w:ascii="Times" w:hAnsi="Times" w:cs="Calibri"/>
        </w:rPr>
        <w:t>review</w:t>
      </w:r>
      <w:r w:rsidR="003D3A85">
        <w:rPr>
          <w:rFonts w:ascii="Times" w:hAnsi="Times" w:cs="Calibri"/>
        </w:rPr>
        <w:t>ing</w:t>
      </w:r>
      <w:r w:rsidR="005F0E72">
        <w:rPr>
          <w:rFonts w:ascii="Times" w:hAnsi="Times" w:cs="Calibri"/>
        </w:rPr>
        <w:t xml:space="preserve"> </w:t>
      </w:r>
      <w:r w:rsidR="00C56FA7">
        <w:rPr>
          <w:rFonts w:ascii="Times" w:hAnsi="Times" w:cs="Calibri"/>
        </w:rPr>
        <w:t xml:space="preserve">and interacting with </w:t>
      </w:r>
      <w:r w:rsidR="007B1168">
        <w:rPr>
          <w:rFonts w:ascii="Times" w:hAnsi="Times" w:cs="Calibri"/>
        </w:rPr>
        <w:t xml:space="preserve">the </w:t>
      </w:r>
      <w:r w:rsidRPr="00271EF0">
        <w:rPr>
          <w:rFonts w:ascii="Times" w:hAnsi="Times" w:cs="Calibri"/>
        </w:rPr>
        <w:t>application, the participant is provided with a questionnaire which asks for feedback on each proposed</w:t>
      </w:r>
      <w:r w:rsidR="00C56FA7">
        <w:rPr>
          <w:rFonts w:ascii="Times" w:hAnsi="Times" w:cs="Calibri"/>
        </w:rPr>
        <w:t xml:space="preserve"> method of visualizing uncertainty in data</w:t>
      </w:r>
      <w:r w:rsidRPr="00271EF0">
        <w:rPr>
          <w:rFonts w:ascii="Times" w:hAnsi="Times" w:cs="Calibri"/>
        </w:rPr>
        <w:t>. A series of statements are provided about each visualization</w:t>
      </w:r>
      <w:r w:rsidR="00567B3C">
        <w:rPr>
          <w:rFonts w:ascii="Times" w:hAnsi="Times" w:cs="Calibri"/>
        </w:rPr>
        <w:t xml:space="preserve"> feature</w:t>
      </w:r>
      <w:r w:rsidR="003375F4">
        <w:rPr>
          <w:rFonts w:ascii="Times" w:hAnsi="Times" w:cs="Calibri"/>
        </w:rPr>
        <w:t xml:space="preserve"> with multiple choice questions and</w:t>
      </w:r>
      <w:r w:rsidRPr="00271EF0">
        <w:rPr>
          <w:rFonts w:ascii="Times" w:hAnsi="Times" w:cs="Calibri"/>
        </w:rPr>
        <w:t xml:space="preserve"> </w:t>
      </w:r>
      <w:r w:rsidR="003375F4">
        <w:rPr>
          <w:rFonts w:ascii="Times" w:hAnsi="Times" w:cs="Calibri"/>
        </w:rPr>
        <w:t>t</w:t>
      </w:r>
      <w:r w:rsidRPr="00271EF0">
        <w:rPr>
          <w:rFonts w:ascii="Times" w:hAnsi="Times" w:cs="Calibri"/>
        </w:rPr>
        <w:t xml:space="preserve">he participant </w:t>
      </w:r>
      <w:r w:rsidR="003375F4">
        <w:rPr>
          <w:rFonts w:ascii="Times" w:hAnsi="Times" w:cs="Calibri"/>
        </w:rPr>
        <w:t xml:space="preserve">decides by choosing one of them to represent </w:t>
      </w:r>
      <w:r w:rsidR="00567B3C">
        <w:rPr>
          <w:rFonts w:ascii="Times" w:hAnsi="Times" w:cs="Calibri"/>
        </w:rPr>
        <w:t>what extent</w:t>
      </w:r>
      <w:r w:rsidRPr="00271EF0">
        <w:rPr>
          <w:rFonts w:ascii="Times" w:hAnsi="Times" w:cs="Calibri"/>
        </w:rPr>
        <w:t xml:space="preserve"> they agree with the statement</w:t>
      </w:r>
      <w:r w:rsidR="003375F4">
        <w:rPr>
          <w:rFonts w:ascii="Times" w:hAnsi="Times" w:cs="Calibri"/>
        </w:rPr>
        <w:t>.</w:t>
      </w:r>
      <w:r w:rsidRPr="00271EF0">
        <w:rPr>
          <w:rFonts w:ascii="Times" w:hAnsi="Times" w:cs="Calibri"/>
        </w:rPr>
        <w:t xml:space="preserve"> For each visualization, the participant is </w:t>
      </w:r>
      <w:r w:rsidR="00C56FA7">
        <w:rPr>
          <w:rFonts w:ascii="Times" w:hAnsi="Times" w:cs="Calibri"/>
        </w:rPr>
        <w:t xml:space="preserve">also </w:t>
      </w:r>
      <w:r w:rsidRPr="00271EF0">
        <w:rPr>
          <w:rFonts w:ascii="Times" w:hAnsi="Times" w:cs="Calibri"/>
        </w:rPr>
        <w:t xml:space="preserve">provided an opportunity to provide </w:t>
      </w:r>
      <w:r w:rsidR="003375F4">
        <w:rPr>
          <w:rFonts w:ascii="Times" w:hAnsi="Times" w:cs="Calibri"/>
        </w:rPr>
        <w:t>a written</w:t>
      </w:r>
      <w:r w:rsidRPr="00271EF0">
        <w:rPr>
          <w:rFonts w:ascii="Times" w:hAnsi="Times" w:cs="Calibri"/>
        </w:rPr>
        <w:t xml:space="preserve"> feedback to the researchers. After completing these sections, the participant is provided an opportunity to provide </w:t>
      </w:r>
      <w:r w:rsidR="003375F4">
        <w:rPr>
          <w:rFonts w:ascii="Times" w:hAnsi="Times" w:cs="Calibri"/>
        </w:rPr>
        <w:t xml:space="preserve">a general but holistic </w:t>
      </w:r>
      <w:r w:rsidRPr="00271EF0">
        <w:rPr>
          <w:rFonts w:ascii="Times" w:hAnsi="Times" w:cs="Calibri"/>
        </w:rPr>
        <w:t>written feedback</w:t>
      </w:r>
      <w:r w:rsidR="003375F4">
        <w:rPr>
          <w:rFonts w:ascii="Times" w:hAnsi="Times" w:cs="Calibri"/>
        </w:rPr>
        <w:t xml:space="preserve"> </w:t>
      </w:r>
      <w:r w:rsidR="003D3A85">
        <w:rPr>
          <w:rFonts w:ascii="Times" w:hAnsi="Times" w:cs="Calibri"/>
        </w:rPr>
        <w:t>at the end of the questionnaire module</w:t>
      </w:r>
      <w:r w:rsidRPr="00271EF0">
        <w:rPr>
          <w:rFonts w:ascii="Times" w:hAnsi="Times" w:cs="Calibri"/>
        </w:rPr>
        <w:t xml:space="preserve">. </w:t>
      </w:r>
    </w:p>
    <w:p w14:paraId="1F080BDA" w14:textId="0A0B5B5C" w:rsidR="00271EF0" w:rsidRPr="00C403EB" w:rsidRDefault="00440D58" w:rsidP="008C2C8E">
      <w:pPr>
        <w:spacing w:before="100" w:beforeAutospacing="1"/>
        <w:rPr>
          <w:rFonts w:ascii="Times" w:hAnsi="Times" w:cs="Calibri"/>
        </w:rPr>
      </w:pPr>
      <w:r>
        <w:rPr>
          <w:rFonts w:ascii="Times" w:hAnsi="Times" w:cs="Calibri"/>
        </w:rPr>
        <w:t>T</w:t>
      </w:r>
      <w:r w:rsidR="00271EF0" w:rsidRPr="00271EF0">
        <w:rPr>
          <w:rFonts w:ascii="Times" w:hAnsi="Times" w:cs="Calibri"/>
        </w:rPr>
        <w:t>he following requirements are necessary for participation</w:t>
      </w:r>
      <w:r>
        <w:rPr>
          <w:rFonts w:ascii="Times" w:hAnsi="Times" w:cs="Calibri"/>
        </w:rPr>
        <w:t xml:space="preserve"> to qualify as participant in the study</w:t>
      </w:r>
      <w:r w:rsidR="00271EF0" w:rsidRPr="00271EF0">
        <w:rPr>
          <w:rFonts w:ascii="Times" w:hAnsi="Times" w:cs="Calibri"/>
        </w:rPr>
        <w:t xml:space="preserve">: </w:t>
      </w:r>
    </w:p>
    <w:p w14:paraId="3A4192EE" w14:textId="737BDFE5" w:rsidR="00271EF0" w:rsidRPr="00201B5E" w:rsidRDefault="00C403EB" w:rsidP="00201B5E">
      <w:pPr>
        <w:numPr>
          <w:ilvl w:val="0"/>
          <w:numId w:val="5"/>
        </w:numPr>
        <w:spacing w:before="100" w:beforeAutospacing="1" w:after="100" w:afterAutospacing="1"/>
        <w:rPr>
          <w:rFonts w:ascii="Times" w:hAnsi="Times"/>
        </w:rPr>
      </w:pPr>
      <w:r w:rsidRPr="00271EF0">
        <w:rPr>
          <w:rFonts w:ascii="Times" w:hAnsi="Times" w:cs="Calibri"/>
        </w:rPr>
        <w:t xml:space="preserve">You must have </w:t>
      </w:r>
      <w:r>
        <w:rPr>
          <w:rFonts w:ascii="Times" w:hAnsi="Times" w:cs="Calibri"/>
        </w:rPr>
        <w:t>a c</w:t>
      </w:r>
      <w:r w:rsidRPr="00271EF0">
        <w:rPr>
          <w:rFonts w:ascii="Times" w:hAnsi="Times" w:cs="Calibri"/>
        </w:rPr>
        <w:t>omputer</w:t>
      </w:r>
      <w:r w:rsidR="00201B5E">
        <w:rPr>
          <w:rFonts w:ascii="Times" w:hAnsi="Times" w:cs="Calibri"/>
        </w:rPr>
        <w:t xml:space="preserve"> with </w:t>
      </w:r>
      <w:r w:rsidR="00201B5E" w:rsidRPr="00271EF0">
        <w:rPr>
          <w:rFonts w:ascii="Times" w:hAnsi="Times" w:cs="Calibri"/>
        </w:rPr>
        <w:t>internet connection</w:t>
      </w:r>
      <w:r w:rsidR="00201B5E">
        <w:rPr>
          <w:rFonts w:ascii="Times" w:hAnsi="Times" w:cs="Calibri"/>
        </w:rPr>
        <w:t xml:space="preserve"> suitable to audio-video conferencing</w:t>
      </w:r>
      <w:r w:rsidR="00201B5E">
        <w:rPr>
          <w:rFonts w:ascii="Times" w:hAnsi="Times"/>
        </w:rPr>
        <w:t xml:space="preserve"> and must be </w:t>
      </w:r>
      <w:r w:rsidR="00E469F9">
        <w:rPr>
          <w:rFonts w:ascii="Times" w:hAnsi="Times"/>
        </w:rPr>
        <w:t>willing to</w:t>
      </w:r>
      <w:r w:rsidR="00201B5E">
        <w:rPr>
          <w:rFonts w:ascii="Times" w:hAnsi="Times"/>
        </w:rPr>
        <w:t xml:space="preserve"> </w:t>
      </w:r>
      <w:r w:rsidR="00201B5E">
        <w:rPr>
          <w:rFonts w:ascii="Times" w:hAnsi="Times" w:cs="Calibri"/>
        </w:rPr>
        <w:t>share your screen with the researcher and allow to record it.</w:t>
      </w:r>
      <w:r w:rsidR="00201B5E" w:rsidRPr="00271EF0">
        <w:rPr>
          <w:rFonts w:ascii="Times" w:hAnsi="Times" w:cs="Calibri"/>
        </w:rPr>
        <w:t xml:space="preserve"> </w:t>
      </w:r>
    </w:p>
    <w:p w14:paraId="4492E644" w14:textId="724946FB" w:rsidR="00271EF0" w:rsidRPr="00271EF0" w:rsidRDefault="0050264E" w:rsidP="00201B5E">
      <w:pPr>
        <w:numPr>
          <w:ilvl w:val="0"/>
          <w:numId w:val="5"/>
        </w:numPr>
        <w:spacing w:before="100" w:beforeAutospacing="1" w:after="100" w:afterAutospacing="1"/>
        <w:rPr>
          <w:rFonts w:ascii="Times" w:hAnsi="Times"/>
        </w:rPr>
      </w:pPr>
      <w:r>
        <w:rPr>
          <w:rFonts w:ascii="Times" w:hAnsi="Times" w:cs="Calibri"/>
        </w:rPr>
        <w:t xml:space="preserve">You must be able to install required software </w:t>
      </w:r>
      <w:r w:rsidR="00E469F9">
        <w:rPr>
          <w:rFonts w:ascii="Times" w:hAnsi="Times" w:cs="Calibri"/>
        </w:rPr>
        <w:t xml:space="preserve">such as </w:t>
      </w:r>
      <w:r>
        <w:rPr>
          <w:rFonts w:ascii="Times" w:hAnsi="Times" w:cs="Calibri"/>
        </w:rPr>
        <w:t xml:space="preserve">MS-Teams or Skype for conversation. </w:t>
      </w:r>
    </w:p>
    <w:p w14:paraId="031B23C7" w14:textId="77777777" w:rsidR="003D3A85" w:rsidRPr="003D3A85" w:rsidRDefault="00271EF0" w:rsidP="003D3A85">
      <w:pPr>
        <w:numPr>
          <w:ilvl w:val="0"/>
          <w:numId w:val="5"/>
        </w:numPr>
        <w:spacing w:before="100" w:beforeAutospacing="1" w:after="100" w:afterAutospacing="1"/>
        <w:rPr>
          <w:rFonts w:ascii="Times" w:hAnsi="Times"/>
        </w:rPr>
      </w:pPr>
      <w:r w:rsidRPr="00271EF0">
        <w:rPr>
          <w:rFonts w:ascii="Times" w:hAnsi="Times" w:cs="Calibri"/>
        </w:rPr>
        <w:t>You must be</w:t>
      </w:r>
      <w:r w:rsidR="003D3A85">
        <w:rPr>
          <w:rFonts w:ascii="Times" w:hAnsi="Times" w:cs="Calibri"/>
        </w:rPr>
        <w:t xml:space="preserve"> able</w:t>
      </w:r>
      <w:r w:rsidRPr="00271EF0">
        <w:rPr>
          <w:rFonts w:ascii="Times" w:hAnsi="Times" w:cs="Calibri"/>
        </w:rPr>
        <w:t xml:space="preserve"> </w:t>
      </w:r>
      <w:r w:rsidR="003D3A85">
        <w:rPr>
          <w:rFonts w:ascii="Times" w:hAnsi="Times" w:cs="Calibri"/>
        </w:rPr>
        <w:t>browse the</w:t>
      </w:r>
      <w:r w:rsidR="0050264E">
        <w:rPr>
          <w:rFonts w:ascii="Times" w:hAnsi="Times" w:cs="Calibri"/>
        </w:rPr>
        <w:t xml:space="preserve"> </w:t>
      </w:r>
      <w:r w:rsidRPr="00271EF0">
        <w:rPr>
          <w:rFonts w:ascii="Times" w:hAnsi="Times" w:cs="Calibri"/>
        </w:rPr>
        <w:t>application</w:t>
      </w:r>
      <w:r w:rsidR="0050264E">
        <w:rPr>
          <w:rFonts w:ascii="Times" w:hAnsi="Times" w:cs="Calibri"/>
        </w:rPr>
        <w:t xml:space="preserve"> </w:t>
      </w:r>
      <w:r w:rsidR="003D3A85">
        <w:rPr>
          <w:rFonts w:ascii="Times" w:hAnsi="Times" w:cs="Calibri"/>
        </w:rPr>
        <w:t>and use it.</w:t>
      </w:r>
    </w:p>
    <w:p w14:paraId="1FED3955" w14:textId="7216B95F" w:rsidR="00E469F9" w:rsidRPr="00E469F9" w:rsidRDefault="00E469F9" w:rsidP="00C050C5">
      <w:pPr>
        <w:numPr>
          <w:ilvl w:val="0"/>
          <w:numId w:val="5"/>
        </w:numPr>
        <w:spacing w:before="100" w:beforeAutospacing="1" w:after="100" w:afterAutospacing="1"/>
        <w:rPr>
          <w:rFonts w:ascii="Times" w:hAnsi="Times" w:cs="Calibri"/>
        </w:rPr>
      </w:pPr>
      <w:r>
        <w:rPr>
          <w:rFonts w:ascii="Times" w:hAnsi="Times" w:cs="Calibri"/>
        </w:rPr>
        <w:t xml:space="preserve">You must have full color vision without color blindness. </w:t>
      </w:r>
    </w:p>
    <w:p w14:paraId="3DA3FA81" w14:textId="5621507E" w:rsidR="00E469F9" w:rsidRPr="008C2C8E" w:rsidRDefault="00D855FD" w:rsidP="008C2C8E">
      <w:pPr>
        <w:spacing w:before="100" w:beforeAutospacing="1" w:after="80"/>
        <w:rPr>
          <w:rFonts w:ascii="Times" w:hAnsi="Times" w:cs="Calibri"/>
          <w:color w:val="FF0000"/>
        </w:rPr>
      </w:pPr>
      <w:r>
        <w:rPr>
          <w:rFonts w:ascii="Times" w:hAnsi="Times" w:cs="Calibri"/>
          <w:color w:val="FF0000"/>
        </w:rPr>
        <w:t xml:space="preserve">The length of the session would be </w:t>
      </w:r>
      <w:ins w:id="38" w:author="Stephen Brooks" w:date="2022-02-15T16:15:00Z">
        <w:r w:rsidR="00536516">
          <w:rPr>
            <w:rFonts w:ascii="Times" w:hAnsi="Times" w:cs="Calibri"/>
            <w:color w:val="FF0000"/>
          </w:rPr>
          <w:t xml:space="preserve">approximately </w:t>
        </w:r>
      </w:ins>
      <w:del w:id="39" w:author="Stephen Brooks" w:date="2022-02-15T16:15:00Z">
        <w:r w:rsidR="00BD4CBF" w:rsidDel="00536516">
          <w:rPr>
            <w:rFonts w:ascii="Times" w:hAnsi="Times" w:cs="Calibri"/>
            <w:color w:val="FF0000"/>
          </w:rPr>
          <w:delText>at large</w:delText>
        </w:r>
        <w:r w:rsidDel="00536516">
          <w:rPr>
            <w:rFonts w:ascii="Times" w:hAnsi="Times" w:cs="Calibri"/>
            <w:color w:val="FF0000"/>
          </w:rPr>
          <w:delText xml:space="preserve"> </w:delText>
        </w:r>
      </w:del>
      <w:r>
        <w:rPr>
          <w:rFonts w:ascii="Times" w:hAnsi="Times" w:cs="Calibri"/>
          <w:color w:val="FF0000"/>
        </w:rPr>
        <w:t xml:space="preserve">1 hour. </w:t>
      </w:r>
      <w:r w:rsidR="00E469F9" w:rsidRPr="008C4ADE">
        <w:rPr>
          <w:rFonts w:hint="eastAsia"/>
          <w:color w:val="000000"/>
          <w:lang w:eastAsia="zh-CN"/>
        </w:rPr>
        <w:t>Compensation is $</w:t>
      </w:r>
      <w:r w:rsidR="00E469F9">
        <w:rPr>
          <w:rFonts w:hint="eastAsia"/>
          <w:color w:val="000000"/>
          <w:lang w:eastAsia="zh-CN"/>
        </w:rPr>
        <w:t>10</w:t>
      </w:r>
      <w:r w:rsidR="00E469F9" w:rsidRPr="008C4ADE">
        <w:rPr>
          <w:rFonts w:hint="eastAsia"/>
          <w:color w:val="000000"/>
          <w:lang w:eastAsia="zh-CN"/>
        </w:rPr>
        <w:t xml:space="preserve"> </w:t>
      </w:r>
      <w:ins w:id="40" w:author="Rashid Islam" w:date="2022-02-12T07:53:00Z">
        <w:r w:rsidR="007D30BB">
          <w:rPr>
            <w:color w:val="000000"/>
            <w:lang w:eastAsia="zh-CN"/>
          </w:rPr>
          <w:t>e-</w:t>
        </w:r>
      </w:ins>
      <w:ins w:id="41" w:author="Rashid Islam" w:date="2022-02-12T06:38:00Z">
        <w:r w:rsidR="00DA4E1C">
          <w:rPr>
            <w:color w:val="000000"/>
            <w:lang w:eastAsia="zh-CN"/>
          </w:rPr>
          <w:t xml:space="preserve">gift </w:t>
        </w:r>
      </w:ins>
      <w:r w:rsidR="00C050C5">
        <w:rPr>
          <w:color w:val="000000"/>
          <w:lang w:eastAsia="zh-CN"/>
        </w:rPr>
        <w:t xml:space="preserve">card </w:t>
      </w:r>
      <w:r w:rsidR="00E469F9" w:rsidRPr="008C4ADE">
        <w:rPr>
          <w:rFonts w:hint="eastAsia"/>
          <w:color w:val="000000"/>
          <w:lang w:eastAsia="zh-CN"/>
        </w:rPr>
        <w:t xml:space="preserve">for </w:t>
      </w:r>
      <w:r w:rsidR="00E469F9" w:rsidRPr="008C4ADE">
        <w:rPr>
          <w:color w:val="000000"/>
          <w:lang w:eastAsia="zh-CN"/>
        </w:rPr>
        <w:t>participation</w:t>
      </w:r>
      <w:r w:rsidR="00E469F9" w:rsidRPr="008C4ADE">
        <w:rPr>
          <w:rFonts w:hint="eastAsia"/>
          <w:color w:val="000000"/>
          <w:lang w:eastAsia="zh-CN"/>
        </w:rPr>
        <w:t xml:space="preserve"> in the study.</w:t>
      </w:r>
    </w:p>
    <w:p w14:paraId="223C7A62" w14:textId="1B261B2C" w:rsidR="00271EF0" w:rsidRPr="00271EF0" w:rsidRDefault="00271EF0" w:rsidP="008C2C8E">
      <w:pPr>
        <w:spacing w:before="100" w:beforeAutospacing="1" w:after="100" w:afterAutospacing="1"/>
        <w:jc w:val="both"/>
        <w:rPr>
          <w:rFonts w:ascii="Times" w:hAnsi="Times"/>
        </w:rPr>
      </w:pPr>
      <w:r w:rsidRPr="00271EF0">
        <w:rPr>
          <w:rFonts w:ascii="Times" w:hAnsi="Times" w:cs="Calibri"/>
        </w:rPr>
        <w:t xml:space="preserve">Thank you for your consideration. If you </w:t>
      </w:r>
      <w:r w:rsidR="0050264E">
        <w:rPr>
          <w:rFonts w:ascii="Times" w:hAnsi="Times" w:cs="Calibri"/>
        </w:rPr>
        <w:t>agree to</w:t>
      </w:r>
      <w:r w:rsidRPr="00271EF0">
        <w:rPr>
          <w:rFonts w:ascii="Times" w:hAnsi="Times" w:cs="Calibri"/>
        </w:rPr>
        <w:t xml:space="preserve"> participat</w:t>
      </w:r>
      <w:r w:rsidR="0050264E">
        <w:rPr>
          <w:rFonts w:ascii="Times" w:hAnsi="Times" w:cs="Calibri"/>
        </w:rPr>
        <w:t>e</w:t>
      </w:r>
      <w:r w:rsidRPr="00271EF0">
        <w:rPr>
          <w:rFonts w:ascii="Times" w:hAnsi="Times" w:cs="Calibri"/>
        </w:rPr>
        <w:t xml:space="preserve">, please contact the </w:t>
      </w:r>
      <w:r w:rsidR="0050264E">
        <w:rPr>
          <w:rFonts w:ascii="Times" w:hAnsi="Times" w:cs="Calibri"/>
        </w:rPr>
        <w:t>main</w:t>
      </w:r>
      <w:r w:rsidRPr="00271EF0">
        <w:rPr>
          <w:rFonts w:ascii="Times" w:hAnsi="Times" w:cs="Calibri"/>
        </w:rPr>
        <w:t xml:space="preserve"> researcher at </w:t>
      </w:r>
      <w:hyperlink r:id="rId38" w:history="1">
        <w:r w:rsidR="0050264E" w:rsidRPr="00382E03">
          <w:rPr>
            <w:rStyle w:val="Hyperlink"/>
            <w:rFonts w:ascii="Times" w:hAnsi="Times" w:cs="AppleSystemUIFont"/>
            <w:lang w:val="en-GB"/>
          </w:rPr>
          <w:t>md313724@dal.ca</w:t>
        </w:r>
      </w:hyperlink>
      <w:r w:rsidR="0050264E">
        <w:rPr>
          <w:rFonts w:ascii="Times" w:hAnsi="Times" w:cs="AppleSystemUIFont"/>
          <w:lang w:val="en-GB"/>
        </w:rPr>
        <w:t xml:space="preserve"> for a list of potential time slots to schedule the session.</w:t>
      </w:r>
    </w:p>
    <w:p w14:paraId="21AE71EE" w14:textId="15E69FB6" w:rsidR="0050264E" w:rsidRDefault="00271EF0" w:rsidP="00271EF0">
      <w:pPr>
        <w:spacing w:before="100" w:beforeAutospacing="1" w:after="100" w:afterAutospacing="1"/>
        <w:rPr>
          <w:rFonts w:ascii="Times" w:hAnsi="Times" w:cs="Calibri"/>
        </w:rPr>
      </w:pPr>
      <w:r w:rsidRPr="00271EF0">
        <w:rPr>
          <w:rFonts w:ascii="Times" w:hAnsi="Times" w:cs="Calibri"/>
        </w:rPr>
        <w:t xml:space="preserve">Thank you, </w:t>
      </w:r>
    </w:p>
    <w:p w14:paraId="51866DFD" w14:textId="397ED0EC" w:rsidR="009B36ED" w:rsidRDefault="0050264E">
      <w:pPr>
        <w:spacing w:before="100" w:beforeAutospacing="1" w:after="100" w:afterAutospacing="1"/>
        <w:rPr>
          <w:rFonts w:ascii="Times" w:hAnsi="Times" w:cs="Calibri"/>
        </w:rPr>
        <w:sectPr w:rsidR="009B36ED" w:rsidSect="00D552FC">
          <w:headerReference w:type="default" r:id="rId39"/>
          <w:pgSz w:w="12240" w:h="15840" w:code="1"/>
          <w:pgMar w:top="1152" w:right="1166" w:bottom="1152" w:left="1166" w:header="720" w:footer="720" w:gutter="0"/>
          <w:cols w:space="720"/>
          <w:docGrid w:linePitch="360"/>
        </w:sectPr>
      </w:pPr>
      <w:r>
        <w:rPr>
          <w:rFonts w:ascii="Times" w:hAnsi="Times" w:cs="Calibri"/>
        </w:rPr>
        <w:t>Md Rashidul Islam</w:t>
      </w:r>
      <w:r w:rsidR="008952AB">
        <w:rPr>
          <w:rFonts w:ascii="Times" w:hAnsi="Times" w:cs="Calibri"/>
        </w:rPr>
        <w:t>, MCS</w:t>
      </w:r>
      <w:r w:rsidR="008952AB" w:rsidRPr="00271EF0">
        <w:rPr>
          <w:rFonts w:ascii="Times" w:hAnsi="Times" w:cs="Calibri"/>
        </w:rPr>
        <w:t xml:space="preserve"> Student</w:t>
      </w:r>
      <w:r>
        <w:rPr>
          <w:rFonts w:ascii="Times" w:hAnsi="Times"/>
        </w:rPr>
        <w:br/>
      </w:r>
      <w:r>
        <w:rPr>
          <w:rFonts w:ascii="Times" w:hAnsi="Times" w:cs="Calibri"/>
        </w:rPr>
        <w:t>+</w:t>
      </w:r>
      <w:r w:rsidR="00D855FD">
        <w:rPr>
          <w:rFonts w:ascii="Times" w:hAnsi="Times"/>
        </w:rPr>
        <w:t>1 (902) 884 3533</w:t>
      </w:r>
      <w:r w:rsidR="00271EF0" w:rsidRPr="00271EF0">
        <w:rPr>
          <w:rFonts w:ascii="Times" w:hAnsi="Times" w:cs="Calibri"/>
        </w:rPr>
        <w:br/>
        <w:t>Dalhousie University</w:t>
      </w:r>
      <w:r w:rsidR="00271EF0" w:rsidRPr="00271EF0">
        <w:rPr>
          <w:rFonts w:ascii="Times" w:hAnsi="Times" w:cs="Calibri"/>
        </w:rPr>
        <w:br/>
        <w:t xml:space="preserve">6299 South St, Halifax, NS B3H 4R2 </w:t>
      </w:r>
    </w:p>
    <w:p w14:paraId="3182885C" w14:textId="77777777" w:rsidR="00201B5E" w:rsidRDefault="00201B5E" w:rsidP="00D17B4B">
      <w:pPr>
        <w:spacing w:before="100" w:beforeAutospacing="1" w:after="100" w:afterAutospacing="1"/>
        <w:rPr>
          <w:rFonts w:ascii="Calibri" w:hAnsi="Calibri" w:cs="Calibri"/>
          <w:b/>
          <w:bCs/>
        </w:rPr>
      </w:pPr>
    </w:p>
    <w:p w14:paraId="2A7C3C15" w14:textId="5E3B2098" w:rsidR="00FB274F" w:rsidRDefault="00BD4CBF" w:rsidP="00FB274F">
      <w:pPr>
        <w:spacing w:before="100" w:beforeAutospacing="1" w:after="100" w:afterAutospacing="1"/>
        <w:jc w:val="center"/>
        <w:rPr>
          <w:rFonts w:ascii="Times" w:hAnsi="Times" w:cs="Calibri"/>
          <w:b/>
          <w:bCs/>
        </w:rPr>
      </w:pPr>
      <w:r>
        <w:rPr>
          <w:rFonts w:ascii="Calibri" w:hAnsi="Calibri" w:cs="Calibri"/>
          <w:b/>
          <w:bCs/>
        </w:rPr>
        <w:t xml:space="preserve">EXAMPLES AND </w:t>
      </w:r>
      <w:r w:rsidR="00FB274F" w:rsidRPr="00FB274F">
        <w:rPr>
          <w:rFonts w:ascii="Calibri" w:hAnsi="Calibri" w:cs="Calibri"/>
          <w:b/>
          <w:bCs/>
        </w:rPr>
        <w:t xml:space="preserve">QUESTIONNAIRE </w:t>
      </w:r>
      <w:r w:rsidR="00B57BD2">
        <w:rPr>
          <w:rFonts w:ascii="Calibri" w:hAnsi="Calibri" w:cs="Calibri"/>
          <w:b/>
          <w:bCs/>
        </w:rPr>
        <w:t>MODULE</w:t>
      </w:r>
      <w:r w:rsidR="00FB274F" w:rsidRPr="00FB274F">
        <w:rPr>
          <w:rFonts w:ascii="Calibri" w:hAnsi="Calibri" w:cs="Calibri"/>
          <w:b/>
          <w:bCs/>
        </w:rPr>
        <w:br/>
      </w:r>
    </w:p>
    <w:p w14:paraId="21162C90" w14:textId="60F085B1" w:rsidR="00FB274F" w:rsidRPr="009573DE" w:rsidRDefault="00FB274F" w:rsidP="00FB274F">
      <w:pPr>
        <w:spacing w:before="100" w:beforeAutospacing="1" w:after="100" w:afterAutospacing="1"/>
        <w:rPr>
          <w:rFonts w:ascii="Times" w:hAnsi="Times"/>
        </w:rPr>
      </w:pPr>
      <w:r w:rsidRPr="00160A37">
        <w:rPr>
          <w:rFonts w:ascii="Times" w:hAnsi="Times" w:cs="Calibri"/>
          <w:b/>
          <w:bCs/>
        </w:rPr>
        <w:t>Project title</w:t>
      </w:r>
      <w:r w:rsidRPr="00160A37">
        <w:rPr>
          <w:rFonts w:ascii="Times" w:hAnsi="Times" w:cs="Calibri"/>
        </w:rPr>
        <w:t xml:space="preserve">: </w:t>
      </w:r>
      <w:r w:rsidRPr="00160A37">
        <w:rPr>
          <w:rFonts w:ascii="Times" w:hAnsi="Times" w:cstheme="minorHAnsi"/>
          <w:color w:val="000000" w:themeColor="text1"/>
        </w:rPr>
        <w:t>V</w:t>
      </w:r>
      <w:r w:rsidRPr="00160A37">
        <w:rPr>
          <w:rFonts w:ascii="Times" w:hAnsi="Times" w:cstheme="minorHAnsi"/>
          <w:color w:val="201F1E"/>
          <w:shd w:val="clear" w:color="auto" w:fill="FFFFFF"/>
        </w:rPr>
        <w:t>isualizing Uncertainty with Chromatic Aberration</w:t>
      </w:r>
      <w:r w:rsidR="009573DE">
        <w:rPr>
          <w:rFonts w:ascii="Times" w:hAnsi="Times" w:cstheme="minorHAnsi"/>
          <w:color w:val="201F1E"/>
          <w:shd w:val="clear" w:color="auto" w:fill="FFFFFF"/>
        </w:rPr>
        <w:t xml:space="preserve"> </w:t>
      </w:r>
      <w:r w:rsidR="00E469F9">
        <w:rPr>
          <w:rFonts w:ascii="Times" w:hAnsi="Times" w:cstheme="minorHAnsi"/>
          <w:color w:val="201F1E"/>
          <w:shd w:val="clear" w:color="auto" w:fill="FFFFFF"/>
        </w:rPr>
        <w:t xml:space="preserve"> </w:t>
      </w:r>
    </w:p>
    <w:p w14:paraId="6AB84309" w14:textId="77777777" w:rsidR="00FB274F" w:rsidRPr="00160A37" w:rsidRDefault="00FB274F" w:rsidP="00FB274F">
      <w:pPr>
        <w:spacing w:before="100" w:beforeAutospacing="1" w:after="100" w:afterAutospacing="1"/>
        <w:rPr>
          <w:rFonts w:ascii="Times" w:hAnsi="Times" w:cs="Calibri"/>
        </w:rPr>
      </w:pPr>
      <w:r w:rsidRPr="00160A37">
        <w:rPr>
          <w:rFonts w:ascii="Times" w:hAnsi="Times" w:cs="Calibri"/>
          <w:b/>
          <w:bCs/>
        </w:rPr>
        <w:t>Lead researcher</w:t>
      </w:r>
      <w:r w:rsidRPr="00160A37">
        <w:rPr>
          <w:rFonts w:ascii="Times" w:hAnsi="Times" w:cs="Calibri"/>
        </w:rPr>
        <w:t xml:space="preserve">: Md Rashidul Islam, Dalhousie University, </w:t>
      </w:r>
      <w:r w:rsidRPr="00160A37">
        <w:rPr>
          <w:rFonts w:ascii="Times" w:hAnsi="Times" w:cs="AppleSystemUIFont"/>
          <w:lang w:val="en-GB" w:eastAsia="en-US"/>
        </w:rPr>
        <w:t>md313724@dal.ca</w:t>
      </w:r>
      <w:r w:rsidRPr="00160A37">
        <w:rPr>
          <w:rFonts w:ascii="Times" w:hAnsi="Times" w:cs="Calibri"/>
        </w:rPr>
        <w:t xml:space="preserve">, +8801731841299 </w:t>
      </w:r>
    </w:p>
    <w:p w14:paraId="39F0AF59" w14:textId="77777777" w:rsidR="00FB274F" w:rsidRPr="00160A37" w:rsidRDefault="00FB274F" w:rsidP="00FB274F">
      <w:pPr>
        <w:spacing w:before="100" w:beforeAutospacing="1" w:after="100" w:afterAutospacing="1"/>
        <w:rPr>
          <w:rFonts w:ascii="Times" w:hAnsi="Times" w:cs="Calibri"/>
          <w:color w:val="0000FF"/>
        </w:rPr>
      </w:pPr>
      <w:r w:rsidRPr="00160A37">
        <w:rPr>
          <w:rFonts w:ascii="Times" w:hAnsi="Times" w:cs="Calibri"/>
          <w:b/>
          <w:bCs/>
        </w:rPr>
        <w:t>Other researchers</w:t>
      </w:r>
      <w:r w:rsidRPr="00160A37">
        <w:rPr>
          <w:rFonts w:ascii="Times" w:hAnsi="Times" w:cs="Calibri"/>
        </w:rPr>
        <w:t xml:space="preserve"> </w:t>
      </w:r>
      <w:r w:rsidRPr="00160A37">
        <w:rPr>
          <w:rFonts w:ascii="Times" w:hAnsi="Times"/>
        </w:rPr>
        <w:br/>
      </w:r>
      <w:r w:rsidRPr="00160A37">
        <w:rPr>
          <w:rFonts w:ascii="Times" w:hAnsi="Times" w:cs="Calibri"/>
        </w:rPr>
        <w:t xml:space="preserve">Dr. Stephen Brooks, </w:t>
      </w:r>
      <w:hyperlink r:id="rId40" w:history="1">
        <w:r w:rsidRPr="00160A37">
          <w:rPr>
            <w:rStyle w:val="Hyperlink"/>
            <w:rFonts w:ascii="Times" w:hAnsi="Times" w:cs="Calibri"/>
          </w:rPr>
          <w:t>sbrooks@cs.dal.ca</w:t>
        </w:r>
      </w:hyperlink>
      <w:r w:rsidRPr="00160A37">
        <w:rPr>
          <w:rFonts w:ascii="Times" w:hAnsi="Times" w:cs="Calibri"/>
          <w:color w:val="0000FF"/>
        </w:rPr>
        <w:t xml:space="preserve"> </w:t>
      </w:r>
    </w:p>
    <w:p w14:paraId="6183C591" w14:textId="7B19B6DC" w:rsidR="00FB274F" w:rsidRDefault="00FB274F" w:rsidP="00FB274F">
      <w:pPr>
        <w:spacing w:before="100" w:beforeAutospacing="1" w:after="100" w:afterAutospacing="1"/>
        <w:rPr>
          <w:rFonts w:ascii="Times" w:hAnsi="Times" w:cs="Calibri"/>
        </w:rPr>
      </w:pPr>
      <w:r w:rsidRPr="00160A37">
        <w:rPr>
          <w:rFonts w:ascii="Times" w:hAnsi="Times" w:cs="Calibri"/>
          <w:b/>
          <w:bCs/>
        </w:rPr>
        <w:t>Funding provided by:</w:t>
      </w:r>
      <w:r w:rsidRPr="00160A37">
        <w:rPr>
          <w:rFonts w:ascii="Times" w:hAnsi="Times" w:cs="Calibri"/>
        </w:rPr>
        <w:t xml:space="preserve"> NIL </w:t>
      </w:r>
    </w:p>
    <w:p w14:paraId="1C128F48" w14:textId="77777777" w:rsidR="00771B72" w:rsidRPr="00892753" w:rsidRDefault="00771B72" w:rsidP="00FB274F">
      <w:pPr>
        <w:spacing w:before="100" w:beforeAutospacing="1" w:after="100" w:afterAutospacing="1"/>
        <w:rPr>
          <w:rFonts w:ascii="Times" w:hAnsi="Times" w:cs="Calibri"/>
          <w:color w:val="FF0000"/>
        </w:rPr>
      </w:pPr>
    </w:p>
    <w:p w14:paraId="05F926BA" w14:textId="77777777" w:rsidR="00FB274F" w:rsidRPr="00FB274F" w:rsidRDefault="00FB274F" w:rsidP="00FB274F">
      <w:pPr>
        <w:spacing w:before="100" w:beforeAutospacing="1" w:after="100" w:afterAutospacing="1"/>
      </w:pPr>
      <w:r w:rsidRPr="00FB274F">
        <w:rPr>
          <w:rFonts w:ascii="Calibri" w:hAnsi="Calibri" w:cs="Calibri"/>
          <w:b/>
          <w:bCs/>
          <w:sz w:val="40"/>
          <w:szCs w:val="40"/>
        </w:rPr>
        <w:t xml:space="preserve">Questions </w:t>
      </w:r>
    </w:p>
    <w:p w14:paraId="424F4F97" w14:textId="7C43F6D3" w:rsidR="00FB274F" w:rsidRPr="00566526" w:rsidRDefault="00FB274F" w:rsidP="00FB274F">
      <w:pPr>
        <w:spacing w:before="100" w:beforeAutospacing="1" w:after="100" w:afterAutospacing="1"/>
        <w:rPr>
          <w:rFonts w:ascii="Times" w:hAnsi="Times"/>
        </w:rPr>
      </w:pPr>
      <w:r w:rsidRPr="00566526">
        <w:rPr>
          <w:rFonts w:ascii="Times" w:hAnsi="Times" w:cs="Calibri"/>
        </w:rPr>
        <w:t xml:space="preserve">1. </w:t>
      </w:r>
      <w:r w:rsidRPr="00566526">
        <w:rPr>
          <w:rFonts w:ascii="Times" w:hAnsi="Times" w:cs="Calibri"/>
          <w:b/>
          <w:bCs/>
        </w:rPr>
        <w:t>Do you consent to the researchers quoting text you write in feedback sections below?</w:t>
      </w:r>
      <w:r w:rsidRPr="00566526">
        <w:rPr>
          <w:rFonts w:ascii="Times" w:hAnsi="Times" w:cs="Calibri"/>
        </w:rPr>
        <w:t xml:space="preserve"> </w:t>
      </w:r>
    </w:p>
    <w:p w14:paraId="77AD1929" w14:textId="0511FC75" w:rsidR="00FB274F" w:rsidRPr="00566526" w:rsidRDefault="001135BF" w:rsidP="00FB274F">
      <w:pPr>
        <w:spacing w:before="100" w:beforeAutospacing="1" w:after="100" w:afterAutospacing="1"/>
        <w:rPr>
          <w:rFonts w:ascii="Times" w:hAnsi="Times"/>
        </w:rPr>
      </w:pPr>
      <w:r w:rsidRPr="00566526">
        <w:rPr>
          <w:rFonts w:ascii="Times" w:hAnsi="Times"/>
          <w:noProof/>
        </w:rPr>
        <mc:AlternateContent>
          <mc:Choice Requires="wps">
            <w:drawing>
              <wp:anchor distT="0" distB="0" distL="114300" distR="114300" simplePos="0" relativeHeight="251673600" behindDoc="0" locked="0" layoutInCell="1" allowOverlap="1" wp14:anchorId="072404DE" wp14:editId="566CA215">
                <wp:simplePos x="0" y="0"/>
                <wp:positionH relativeFrom="column">
                  <wp:posOffset>19162</wp:posOffset>
                </wp:positionH>
                <wp:positionV relativeFrom="paragraph">
                  <wp:posOffset>363855</wp:posOffset>
                </wp:positionV>
                <wp:extent cx="230505" cy="180340"/>
                <wp:effectExtent l="0" t="0" r="10795" b="22860"/>
                <wp:wrapNone/>
                <wp:docPr id="26" name="Rectangle 26"/>
                <wp:cNvGraphicFramePr/>
                <a:graphic xmlns:a="http://schemas.openxmlformats.org/drawingml/2006/main">
                  <a:graphicData uri="http://schemas.microsoft.com/office/word/2010/wordprocessingShape">
                    <wps:wsp>
                      <wps:cNvSpPr/>
                      <wps:spPr>
                        <a:xfrm>
                          <a:off x="0" y="0"/>
                          <a:ext cx="230505"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3D5E1D" id="Rectangle 26" o:spid="_x0000_s1026" style="position:absolute;margin-left:1.5pt;margin-top:28.65pt;width:18.15pt;height:14.2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" filled="f" strokecolor="black [3213]" strokeweight="1pt">
                <v:shadow on="t" type="perspective" color="black" origin=",.5" offset=".63889mm,0" matrix="655f,,,655f"/>
              </v:rect>
            </w:pict>
          </mc:Fallback>
        </mc:AlternateContent>
      </w:r>
      <w:r w:rsidRPr="00566526">
        <w:rPr>
          <w:rFonts w:ascii="Times" w:hAnsi="Times"/>
          <w:noProof/>
        </w:rPr>
        <mc:AlternateContent>
          <mc:Choice Requires="wps">
            <w:drawing>
              <wp:anchor distT="0" distB="0" distL="114300" distR="114300" simplePos="0" relativeHeight="251671552" behindDoc="0" locked="0" layoutInCell="1" allowOverlap="1" wp14:anchorId="2596B47C" wp14:editId="2092EA7B">
                <wp:simplePos x="0" y="0"/>
                <wp:positionH relativeFrom="column">
                  <wp:posOffset>22748</wp:posOffset>
                </wp:positionH>
                <wp:positionV relativeFrom="paragraph">
                  <wp:posOffset>11430</wp:posOffset>
                </wp:positionV>
                <wp:extent cx="230505" cy="180340"/>
                <wp:effectExtent l="0" t="0" r="10795" b="22860"/>
                <wp:wrapNone/>
                <wp:docPr id="24" name="Rectangle 24"/>
                <wp:cNvGraphicFramePr/>
                <a:graphic xmlns:a="http://schemas.openxmlformats.org/drawingml/2006/main">
                  <a:graphicData uri="http://schemas.microsoft.com/office/word/2010/wordprocessingShape">
                    <wps:wsp>
                      <wps:cNvSpPr/>
                      <wps:spPr>
                        <a:xfrm>
                          <a:off x="0" y="0"/>
                          <a:ext cx="230505"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F30B59" id="Rectangle 24" o:spid="_x0000_s1026" style="position:absolute;margin-left:1.8pt;margin-top:.9pt;width:18.15pt;height:14.2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" filled="f" strokecolor="black [3213]" strokeweight="1pt">
                <v:shadow on="t" type="perspective" color="black" origin=",.5" offset=".63889mm,0" matrix="655f,,,655f"/>
              </v:rect>
            </w:pict>
          </mc:Fallback>
        </mc:AlternateContent>
      </w:r>
      <w:r w:rsidR="00FB274F" w:rsidRPr="00566526">
        <w:rPr>
          <w:rFonts w:ascii="Times" w:hAnsi="Times" w:cs="Calibri"/>
        </w:rPr>
        <w:t xml:space="preserve">        </w:t>
      </w:r>
      <w:r w:rsidRPr="00566526">
        <w:rPr>
          <w:rFonts w:ascii="Times" w:hAnsi="Times" w:cs="Calibri"/>
        </w:rPr>
        <w:t xml:space="preserve">   </w:t>
      </w:r>
      <w:r w:rsidR="00FB274F" w:rsidRPr="00566526">
        <w:rPr>
          <w:rFonts w:ascii="Times" w:hAnsi="Times" w:cs="Calibri"/>
        </w:rPr>
        <w:t xml:space="preserve">Yes, I consent to my </w:t>
      </w:r>
      <w:ins w:id="42" w:author="Rashid Islam" w:date="2022-02-12T08:05:00Z">
        <w:r w:rsidR="00FE0975">
          <w:rPr>
            <w:rFonts w:ascii="Times" w:hAnsi="Times" w:cs="Calibri"/>
          </w:rPr>
          <w:t>online</w:t>
        </w:r>
        <w:r w:rsidR="00FE0975" w:rsidRPr="00566526">
          <w:rPr>
            <w:rFonts w:ascii="Times" w:hAnsi="Times" w:cs="Calibri"/>
          </w:rPr>
          <w:t xml:space="preserve"> </w:t>
        </w:r>
      </w:ins>
      <w:r w:rsidR="00FB274F" w:rsidRPr="00566526">
        <w:rPr>
          <w:rFonts w:ascii="Times" w:hAnsi="Times" w:cs="Calibri"/>
        </w:rPr>
        <w:t xml:space="preserve">feedback in this questionnaire being quoted anonymously. </w:t>
      </w:r>
    </w:p>
    <w:p w14:paraId="0790F531" w14:textId="324002A8" w:rsidR="00FB274F" w:rsidRPr="00566526" w:rsidRDefault="00DF5FD6" w:rsidP="00FB274F">
      <w:pPr>
        <w:spacing w:before="100" w:beforeAutospacing="1" w:after="100" w:afterAutospacing="1"/>
        <w:rPr>
          <w:rFonts w:ascii="Times" w:hAnsi="Times"/>
        </w:rPr>
      </w:pPr>
      <w:r w:rsidRPr="00566526">
        <w:rPr>
          <w:rFonts w:ascii="Times" w:hAnsi="Times" w:cs="Calibri"/>
        </w:rPr>
        <w:t xml:space="preserve">        </w:t>
      </w:r>
      <w:r w:rsidR="001135BF" w:rsidRPr="00566526">
        <w:rPr>
          <w:rFonts w:ascii="Times" w:hAnsi="Times" w:cs="Calibri"/>
        </w:rPr>
        <w:t xml:space="preserve">   </w:t>
      </w:r>
      <w:r w:rsidR="00FB274F" w:rsidRPr="00566526">
        <w:rPr>
          <w:rFonts w:ascii="Times" w:hAnsi="Times" w:cs="Calibri"/>
        </w:rPr>
        <w:t xml:space="preserve">No, I do not consent to my </w:t>
      </w:r>
      <w:ins w:id="43" w:author="Rashid Islam" w:date="2022-02-12T08:07:00Z">
        <w:r w:rsidR="005A0AD8">
          <w:rPr>
            <w:rFonts w:ascii="Times" w:hAnsi="Times" w:cs="Calibri"/>
          </w:rPr>
          <w:t xml:space="preserve">online </w:t>
        </w:r>
      </w:ins>
      <w:r w:rsidR="00FB274F" w:rsidRPr="00566526">
        <w:rPr>
          <w:rFonts w:ascii="Times" w:hAnsi="Times" w:cs="Calibri"/>
        </w:rPr>
        <w:t xml:space="preserve">feedback in this questionnaire being quoted. </w:t>
      </w:r>
    </w:p>
    <w:p w14:paraId="0A70FA33" w14:textId="327DB64A" w:rsidR="006661C1" w:rsidRDefault="006661C1">
      <w:pPr>
        <w:rPr>
          <w:b/>
          <w:bCs/>
          <w:u w:val="single"/>
        </w:rPr>
      </w:pPr>
    </w:p>
    <w:p w14:paraId="1BC70D3A" w14:textId="3618FC6E" w:rsidR="00D17B4B" w:rsidRDefault="00D17B4B">
      <w:pPr>
        <w:rPr>
          <w:b/>
          <w:bCs/>
          <w:u w:val="single"/>
        </w:rPr>
      </w:pPr>
    </w:p>
    <w:p w14:paraId="7798DBCD" w14:textId="3E35517E" w:rsidR="00F4459E" w:rsidRDefault="00F4459E">
      <w:pPr>
        <w:rPr>
          <w:b/>
          <w:bCs/>
          <w:u w:val="single"/>
        </w:rPr>
      </w:pPr>
    </w:p>
    <w:p w14:paraId="1E8418BB" w14:textId="3219A228" w:rsidR="00F4459E" w:rsidRDefault="00F4459E">
      <w:pPr>
        <w:rPr>
          <w:b/>
          <w:bCs/>
          <w:u w:val="single"/>
        </w:rPr>
      </w:pPr>
    </w:p>
    <w:p w14:paraId="1C6E9B98" w14:textId="5A53DF7F" w:rsidR="00F4459E" w:rsidRDefault="00F4459E">
      <w:pPr>
        <w:rPr>
          <w:b/>
          <w:bCs/>
          <w:u w:val="single"/>
        </w:rPr>
      </w:pPr>
    </w:p>
    <w:p w14:paraId="5EB1FDB3" w14:textId="6D5EB1D0" w:rsidR="00F4459E" w:rsidRDefault="00F4459E">
      <w:pPr>
        <w:rPr>
          <w:b/>
          <w:bCs/>
          <w:u w:val="single"/>
        </w:rPr>
      </w:pPr>
    </w:p>
    <w:p w14:paraId="64D86714" w14:textId="04387A28" w:rsidR="00F4459E" w:rsidRDefault="00F4459E">
      <w:pPr>
        <w:rPr>
          <w:b/>
          <w:bCs/>
          <w:u w:val="single"/>
        </w:rPr>
      </w:pPr>
    </w:p>
    <w:p w14:paraId="05B2F806" w14:textId="3DE1A717" w:rsidR="00F4459E" w:rsidRDefault="00F4459E">
      <w:pPr>
        <w:rPr>
          <w:b/>
          <w:bCs/>
          <w:u w:val="single"/>
        </w:rPr>
      </w:pPr>
    </w:p>
    <w:p w14:paraId="14D3FDF1" w14:textId="26BCE99F" w:rsidR="00F4459E" w:rsidRDefault="00F4459E">
      <w:pPr>
        <w:rPr>
          <w:b/>
          <w:bCs/>
          <w:u w:val="single"/>
        </w:rPr>
      </w:pPr>
    </w:p>
    <w:p w14:paraId="385B468A" w14:textId="20ADE471" w:rsidR="00F4459E" w:rsidRDefault="00F4459E">
      <w:pPr>
        <w:rPr>
          <w:b/>
          <w:bCs/>
          <w:u w:val="single"/>
        </w:rPr>
      </w:pPr>
    </w:p>
    <w:p w14:paraId="4A218164" w14:textId="026DB7F7" w:rsidR="00F4459E" w:rsidRDefault="00F4459E">
      <w:pPr>
        <w:rPr>
          <w:b/>
          <w:bCs/>
          <w:u w:val="single"/>
        </w:rPr>
      </w:pPr>
    </w:p>
    <w:p w14:paraId="46374204" w14:textId="50EC71A4" w:rsidR="00F4459E" w:rsidRDefault="00F4459E">
      <w:pPr>
        <w:rPr>
          <w:b/>
          <w:bCs/>
          <w:u w:val="single"/>
        </w:rPr>
      </w:pPr>
    </w:p>
    <w:p w14:paraId="19D0776C" w14:textId="6D8231B7" w:rsidR="00F4459E" w:rsidRDefault="00F4459E">
      <w:pPr>
        <w:rPr>
          <w:b/>
          <w:bCs/>
          <w:u w:val="single"/>
        </w:rPr>
      </w:pPr>
    </w:p>
    <w:p w14:paraId="36BA1E43" w14:textId="1D27AFA8" w:rsidR="00F4459E" w:rsidRDefault="00F4459E">
      <w:pPr>
        <w:rPr>
          <w:b/>
          <w:bCs/>
          <w:u w:val="single"/>
        </w:rPr>
      </w:pPr>
    </w:p>
    <w:p w14:paraId="168A862B" w14:textId="5B49D3B2" w:rsidR="00F4459E" w:rsidRDefault="00F4459E">
      <w:pPr>
        <w:rPr>
          <w:b/>
          <w:bCs/>
          <w:u w:val="single"/>
        </w:rPr>
      </w:pPr>
    </w:p>
    <w:p w14:paraId="3A4B36B8" w14:textId="727F0FA0" w:rsidR="00F4459E" w:rsidRDefault="00F4459E">
      <w:pPr>
        <w:rPr>
          <w:b/>
          <w:bCs/>
          <w:u w:val="single"/>
        </w:rPr>
      </w:pPr>
    </w:p>
    <w:p w14:paraId="0F8764B7" w14:textId="69AF3E4B" w:rsidR="00F4459E" w:rsidRDefault="00F4459E">
      <w:pPr>
        <w:rPr>
          <w:b/>
          <w:bCs/>
          <w:u w:val="single"/>
        </w:rPr>
      </w:pPr>
    </w:p>
    <w:p w14:paraId="02F5B13F" w14:textId="269D63E1" w:rsidR="00F4459E" w:rsidRDefault="00F4459E">
      <w:pPr>
        <w:rPr>
          <w:b/>
          <w:bCs/>
          <w:u w:val="single"/>
        </w:rPr>
      </w:pPr>
    </w:p>
    <w:p w14:paraId="7F0D65BC" w14:textId="684460DE" w:rsidR="00F4459E" w:rsidRDefault="00F4459E">
      <w:pPr>
        <w:rPr>
          <w:b/>
          <w:bCs/>
          <w:u w:val="single"/>
        </w:rPr>
      </w:pPr>
    </w:p>
    <w:p w14:paraId="224523E1" w14:textId="517E328C" w:rsidR="00F4459E" w:rsidRDefault="00F4459E">
      <w:pPr>
        <w:rPr>
          <w:b/>
          <w:bCs/>
          <w:u w:val="single"/>
        </w:rPr>
      </w:pPr>
    </w:p>
    <w:p w14:paraId="71660D75" w14:textId="3758EDF9" w:rsidR="00F4459E" w:rsidRDefault="00F4459E">
      <w:pPr>
        <w:rPr>
          <w:b/>
          <w:bCs/>
          <w:u w:val="single"/>
        </w:rPr>
      </w:pPr>
    </w:p>
    <w:p w14:paraId="69AE495D" w14:textId="66D68026" w:rsidR="00F4459E" w:rsidRDefault="00F4459E">
      <w:pPr>
        <w:rPr>
          <w:b/>
          <w:bCs/>
          <w:u w:val="single"/>
        </w:rPr>
      </w:pPr>
    </w:p>
    <w:p w14:paraId="4DFF0F51" w14:textId="77777777" w:rsidR="00F4459E" w:rsidRDefault="00F4459E">
      <w:pPr>
        <w:rPr>
          <w:b/>
          <w:bCs/>
          <w:u w:val="single"/>
        </w:rPr>
      </w:pPr>
    </w:p>
    <w:p w14:paraId="2B7424E9" w14:textId="5A6EBBF6" w:rsidR="00263773" w:rsidRPr="00E0004B" w:rsidRDefault="00F93008">
      <w:pPr>
        <w:rPr>
          <w:b/>
          <w:bCs/>
          <w:color w:val="FF0000"/>
          <w:sz w:val="28"/>
          <w:szCs w:val="28"/>
        </w:rPr>
      </w:pPr>
      <w:r w:rsidRPr="00E0004B">
        <w:rPr>
          <w:b/>
          <w:bCs/>
          <w:color w:val="FF0000"/>
          <w:sz w:val="28"/>
          <w:szCs w:val="28"/>
        </w:rPr>
        <w:t>Examples of CA in Bubble Charts</w:t>
      </w:r>
      <w:r w:rsidR="00E0004B" w:rsidRPr="00E0004B">
        <w:rPr>
          <w:b/>
          <w:bCs/>
          <w:color w:val="FF0000"/>
          <w:sz w:val="28"/>
          <w:szCs w:val="28"/>
        </w:rPr>
        <w:t>:</w:t>
      </w:r>
    </w:p>
    <w:p w14:paraId="071DE971" w14:textId="61C394BD" w:rsidR="00A30B1C" w:rsidRPr="00D17B4B" w:rsidRDefault="00A30B1C" w:rsidP="00D17B4B">
      <w:pPr>
        <w:jc w:val="both"/>
        <w:rPr>
          <w:b/>
          <w:bCs/>
          <w:color w:val="FF0000"/>
          <w:u w:val="single"/>
        </w:rPr>
      </w:pPr>
    </w:p>
    <w:p w14:paraId="272DEEDA" w14:textId="1BFD1E1B" w:rsidR="00A30B1C" w:rsidRDefault="00A30B1C" w:rsidP="00D17B4B">
      <w:pPr>
        <w:jc w:val="both"/>
        <w:rPr>
          <w:color w:val="FF0000"/>
        </w:rPr>
      </w:pPr>
      <w:r w:rsidRPr="00D17B4B">
        <w:rPr>
          <w:color w:val="FF0000"/>
        </w:rPr>
        <w:t>In the following section, we have shown bubble chart</w:t>
      </w:r>
      <w:ins w:id="44" w:author="Stephen Brooks" w:date="2022-02-15T16:15:00Z">
        <w:r w:rsidR="00536516">
          <w:rPr>
            <w:color w:val="FF0000"/>
          </w:rPr>
          <w:t>s</w:t>
        </w:r>
      </w:ins>
      <w:r w:rsidRPr="00D17B4B">
        <w:rPr>
          <w:color w:val="FF0000"/>
        </w:rPr>
        <w:t xml:space="preserve"> with </w:t>
      </w:r>
      <w:ins w:id="45" w:author="Stephen Brooks" w:date="2022-02-15T16:15:00Z">
        <w:r w:rsidR="00536516">
          <w:rPr>
            <w:color w:val="FF0000"/>
          </w:rPr>
          <w:t xml:space="preserve">a </w:t>
        </w:r>
      </w:ins>
      <w:r w:rsidRPr="00D17B4B">
        <w:rPr>
          <w:color w:val="FF0000"/>
        </w:rPr>
        <w:t xml:space="preserve">different number of countries to give better </w:t>
      </w:r>
      <w:r w:rsidR="00576101">
        <w:rPr>
          <w:color w:val="FF0000"/>
        </w:rPr>
        <w:t>understanding</w:t>
      </w:r>
      <w:r w:rsidR="00576101" w:rsidRPr="00D17B4B">
        <w:rPr>
          <w:color w:val="FF0000"/>
        </w:rPr>
        <w:t xml:space="preserve"> </w:t>
      </w:r>
      <w:r w:rsidRPr="00D17B4B">
        <w:rPr>
          <w:color w:val="FF0000"/>
        </w:rPr>
        <w:t xml:space="preserve">about how it works. This is because when we draw the bubble chart with </w:t>
      </w:r>
      <w:proofErr w:type="gramStart"/>
      <w:ins w:id="46" w:author="Stephen Brooks" w:date="2022-02-15T16:15:00Z">
        <w:r w:rsidR="00536516">
          <w:rPr>
            <w:color w:val="FF0000"/>
          </w:rPr>
          <w:t xml:space="preserve">a </w:t>
        </w:r>
      </w:ins>
      <w:r w:rsidRPr="00D17B4B">
        <w:rPr>
          <w:color w:val="FF0000"/>
        </w:rPr>
        <w:t>large number of</w:t>
      </w:r>
      <w:proofErr w:type="gramEnd"/>
      <w:r w:rsidRPr="00D17B4B">
        <w:rPr>
          <w:color w:val="FF0000"/>
        </w:rPr>
        <w:t xml:space="preserve"> countries then CA </w:t>
      </w:r>
      <w:r w:rsidR="00931373" w:rsidRPr="00D17B4B">
        <w:rPr>
          <w:color w:val="FF0000"/>
        </w:rPr>
        <w:t xml:space="preserve">is not readable </w:t>
      </w:r>
      <w:r w:rsidR="00AE2D39">
        <w:rPr>
          <w:color w:val="FF0000"/>
        </w:rPr>
        <w:t>for smaller</w:t>
      </w:r>
      <w:r w:rsidR="00931373" w:rsidRPr="00D17B4B">
        <w:rPr>
          <w:color w:val="FF0000"/>
        </w:rPr>
        <w:t xml:space="preserve"> </w:t>
      </w:r>
      <w:r w:rsidR="00576101" w:rsidRPr="00D17B4B">
        <w:rPr>
          <w:color w:val="FF0000"/>
        </w:rPr>
        <w:t>uncertaint</w:t>
      </w:r>
      <w:r w:rsidR="00576101">
        <w:rPr>
          <w:color w:val="FF0000"/>
        </w:rPr>
        <w:t>y countries</w:t>
      </w:r>
      <w:r w:rsidR="00931373" w:rsidRPr="00D17B4B">
        <w:rPr>
          <w:color w:val="FF0000"/>
        </w:rPr>
        <w:t>. That’s why we have allowed</w:t>
      </w:r>
      <w:r w:rsidRPr="00D17B4B">
        <w:rPr>
          <w:color w:val="FF0000"/>
        </w:rPr>
        <w:t xml:space="preserve"> user to perform different activities like zooming, panning, filtering, selecting/deselecting bubbles to redraw </w:t>
      </w:r>
      <w:r w:rsidR="00931373" w:rsidRPr="00D17B4B">
        <w:rPr>
          <w:color w:val="FF0000"/>
        </w:rPr>
        <w:t xml:space="preserve">the </w:t>
      </w:r>
      <w:r w:rsidRPr="00D17B4B">
        <w:rPr>
          <w:color w:val="FF0000"/>
        </w:rPr>
        <w:t xml:space="preserve">chart. In the chart the colorful edges </w:t>
      </w:r>
      <w:r w:rsidR="00F4459E" w:rsidRPr="00F4459E">
        <w:rPr>
          <w:color w:val="FF0000"/>
        </w:rPr>
        <w:t>of</w:t>
      </w:r>
      <w:r w:rsidR="00F4459E" w:rsidRPr="00D17B4B">
        <w:rPr>
          <w:color w:val="FF0000"/>
        </w:rPr>
        <w:t xml:space="preserve"> </w:t>
      </w:r>
      <w:r w:rsidRPr="00D17B4B">
        <w:rPr>
          <w:color w:val="FF0000"/>
        </w:rPr>
        <w:t xml:space="preserve">each circle </w:t>
      </w:r>
      <w:r w:rsidR="00F4459E" w:rsidRPr="00D17B4B">
        <w:rPr>
          <w:color w:val="FF0000"/>
        </w:rPr>
        <w:t>represent</w:t>
      </w:r>
      <w:r w:rsidRPr="00D17B4B">
        <w:rPr>
          <w:color w:val="FF0000"/>
        </w:rPr>
        <w:t xml:space="preserve"> the Chromatic Aberration</w:t>
      </w:r>
      <w:r w:rsidR="00931373" w:rsidRPr="00D17B4B">
        <w:rPr>
          <w:color w:val="FF0000"/>
        </w:rPr>
        <w:t xml:space="preserve"> (CA)</w:t>
      </w:r>
      <w:r w:rsidRPr="00D17B4B">
        <w:rPr>
          <w:color w:val="FF0000"/>
        </w:rPr>
        <w:t xml:space="preserve"> which will be shown more clearly in with smaller number of countries(bubbles). </w:t>
      </w:r>
      <w:r w:rsidR="00931373" w:rsidRPr="00D17B4B">
        <w:rPr>
          <w:color w:val="FF0000"/>
        </w:rPr>
        <w:t>Size of the bubble is represented by the number of new cases for the corresponding country.</w:t>
      </w:r>
    </w:p>
    <w:p w14:paraId="32B856CC" w14:textId="50FC0F61" w:rsidR="00F4459E" w:rsidRDefault="00F4459E" w:rsidP="00D17B4B">
      <w:pPr>
        <w:jc w:val="both"/>
        <w:rPr>
          <w:color w:val="FF0000"/>
        </w:rPr>
      </w:pPr>
    </w:p>
    <w:p w14:paraId="70E6D493" w14:textId="1A554F37" w:rsidR="00F4459E" w:rsidRDefault="00F4459E" w:rsidP="00D17B4B">
      <w:pPr>
        <w:jc w:val="both"/>
        <w:rPr>
          <w:color w:val="FF0000"/>
        </w:rPr>
      </w:pPr>
    </w:p>
    <w:p w14:paraId="55CCBF81" w14:textId="124EB9A2" w:rsidR="00F4459E" w:rsidRDefault="00F4459E" w:rsidP="00D17B4B">
      <w:pPr>
        <w:jc w:val="both"/>
        <w:rPr>
          <w:color w:val="FF0000"/>
        </w:rPr>
      </w:pPr>
    </w:p>
    <w:p w14:paraId="71344308" w14:textId="77777777" w:rsidR="00F4459E" w:rsidRPr="00D17B4B" w:rsidRDefault="00F4459E" w:rsidP="00D17B4B">
      <w:pPr>
        <w:jc w:val="both"/>
        <w:rPr>
          <w:b/>
          <w:bCs/>
          <w:color w:val="FF0000"/>
          <w:u w:val="single"/>
        </w:rPr>
      </w:pPr>
    </w:p>
    <w:p w14:paraId="6DDE470F" w14:textId="32DBBFCD" w:rsidR="00F93008" w:rsidRPr="00D17B4B" w:rsidRDefault="00F93008">
      <w:pPr>
        <w:rPr>
          <w:b/>
          <w:bCs/>
          <w:sz w:val="28"/>
          <w:szCs w:val="28"/>
        </w:rPr>
      </w:pPr>
      <w:r w:rsidRPr="00D17B4B">
        <w:rPr>
          <w:b/>
          <w:bCs/>
          <w:noProof/>
          <w:sz w:val="28"/>
          <w:szCs w:val="28"/>
        </w:rPr>
        <w:drawing>
          <wp:inline distT="0" distB="0" distL="0" distR="0" wp14:anchorId="0BF00299" wp14:editId="2724AD1C">
            <wp:extent cx="2672080" cy="2626468"/>
            <wp:effectExtent l="0" t="0" r="0" b="2540"/>
            <wp:docPr id="351" name="Picture 351"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Picture 351" descr="Shape&#10;&#10;Description automatically generated"/>
                    <pic:cNvPicPr/>
                  </pic:nvPicPr>
                  <pic:blipFill>
                    <a:blip r:embed="rId41"/>
                    <a:stretch>
                      <a:fillRect/>
                    </a:stretch>
                  </pic:blipFill>
                  <pic:spPr>
                    <a:xfrm>
                      <a:off x="0" y="0"/>
                      <a:ext cx="2713193" cy="2666880"/>
                    </a:xfrm>
                    <a:prstGeom prst="rect">
                      <a:avLst/>
                    </a:prstGeom>
                  </pic:spPr>
                </pic:pic>
              </a:graphicData>
            </a:graphic>
          </wp:inline>
        </w:drawing>
      </w:r>
      <w:r w:rsidRPr="00D17B4B">
        <w:rPr>
          <w:b/>
          <w:bCs/>
          <w:sz w:val="28"/>
          <w:szCs w:val="28"/>
        </w:rPr>
        <w:t xml:space="preserve">       </w:t>
      </w:r>
      <w:r w:rsidRPr="00D17B4B">
        <w:rPr>
          <w:b/>
          <w:bCs/>
          <w:noProof/>
          <w:sz w:val="28"/>
          <w:szCs w:val="28"/>
        </w:rPr>
        <w:drawing>
          <wp:inline distT="0" distB="0" distL="0" distR="0" wp14:anchorId="1138A423" wp14:editId="0D9CFAFF">
            <wp:extent cx="3200400" cy="2814721"/>
            <wp:effectExtent l="0" t="0" r="0" b="5080"/>
            <wp:docPr id="352" name="Picture 352" descr="A picture containing iPod,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Picture 352" descr="A picture containing iPod, electronics&#10;&#10;Description automatically generated"/>
                    <pic:cNvPicPr/>
                  </pic:nvPicPr>
                  <pic:blipFill>
                    <a:blip r:embed="rId42"/>
                    <a:stretch>
                      <a:fillRect/>
                    </a:stretch>
                  </pic:blipFill>
                  <pic:spPr>
                    <a:xfrm>
                      <a:off x="0" y="0"/>
                      <a:ext cx="3253384" cy="2861320"/>
                    </a:xfrm>
                    <a:prstGeom prst="rect">
                      <a:avLst/>
                    </a:prstGeom>
                  </pic:spPr>
                </pic:pic>
              </a:graphicData>
            </a:graphic>
          </wp:inline>
        </w:drawing>
      </w:r>
    </w:p>
    <w:p w14:paraId="2BB8002C" w14:textId="77777777" w:rsidR="00F4459E" w:rsidRDefault="00F4459E"/>
    <w:p w14:paraId="0C8E5D6B" w14:textId="77777777" w:rsidR="00F4459E" w:rsidRDefault="00F4459E"/>
    <w:p w14:paraId="6157F193" w14:textId="07380E6F" w:rsidR="001F5C1B" w:rsidRDefault="001F5C1B">
      <w:r w:rsidRPr="00D17B4B">
        <w:t>Figure-1: CA on Single Country (left),</w:t>
      </w:r>
      <w:r w:rsidR="00D17B4B">
        <w:t xml:space="preserve"> </w:t>
      </w:r>
      <w:r w:rsidRPr="00D17B4B">
        <w:t>CA on three countries(right)</w:t>
      </w:r>
      <w:r w:rsidR="00F4459E">
        <w:br/>
      </w:r>
    </w:p>
    <w:p w14:paraId="7A2E652E" w14:textId="2997F8D2" w:rsidR="00F4459E" w:rsidRDefault="00F4459E"/>
    <w:p w14:paraId="4631664F" w14:textId="1FE515D6" w:rsidR="00F4459E" w:rsidRDefault="00F4459E"/>
    <w:p w14:paraId="32836CAA" w14:textId="76EC78E4" w:rsidR="00F4459E" w:rsidRDefault="00F4459E"/>
    <w:p w14:paraId="68E6B970" w14:textId="7664EC34" w:rsidR="00F4459E" w:rsidRDefault="00F4459E"/>
    <w:p w14:paraId="18C68406" w14:textId="12C39AD9" w:rsidR="00F4459E" w:rsidRDefault="00F4459E"/>
    <w:p w14:paraId="751820F0" w14:textId="39B49A8A" w:rsidR="00F4459E" w:rsidRDefault="00F4459E"/>
    <w:p w14:paraId="609963A4" w14:textId="77907DAA" w:rsidR="00F4459E" w:rsidRDefault="00F4459E"/>
    <w:p w14:paraId="7D31E2F5" w14:textId="7DDCC91C" w:rsidR="00F4459E" w:rsidRDefault="00F4459E"/>
    <w:p w14:paraId="1A1C3DF8" w14:textId="07740224" w:rsidR="00F4459E" w:rsidRDefault="00F4459E"/>
    <w:p w14:paraId="0882D3D5" w14:textId="0C93336A" w:rsidR="00F4459E" w:rsidRDefault="00F4459E"/>
    <w:p w14:paraId="0628175E" w14:textId="1B791129" w:rsidR="00E0004B" w:rsidRDefault="00E0004B"/>
    <w:p w14:paraId="0E94182E" w14:textId="77777777" w:rsidR="00E0004B" w:rsidRPr="00D17B4B" w:rsidRDefault="00E0004B"/>
    <w:p w14:paraId="52BC6CBB" w14:textId="77777777" w:rsidR="00E0004B" w:rsidRDefault="00E0004B" w:rsidP="00E0004B">
      <w:pPr>
        <w:jc w:val="center"/>
        <w:rPr>
          <w:b/>
          <w:bCs/>
          <w:sz w:val="28"/>
          <w:szCs w:val="28"/>
          <w:u w:val="single"/>
        </w:rPr>
      </w:pPr>
    </w:p>
    <w:p w14:paraId="66D5B28A" w14:textId="77777777" w:rsidR="00E0004B" w:rsidRDefault="00E0004B" w:rsidP="00E0004B">
      <w:pPr>
        <w:jc w:val="center"/>
        <w:rPr>
          <w:b/>
          <w:bCs/>
          <w:sz w:val="28"/>
          <w:szCs w:val="28"/>
          <w:u w:val="single"/>
        </w:rPr>
      </w:pPr>
    </w:p>
    <w:p w14:paraId="6B3A19E8" w14:textId="77777777" w:rsidR="00E0004B" w:rsidRDefault="00E0004B" w:rsidP="00E0004B">
      <w:pPr>
        <w:jc w:val="center"/>
        <w:rPr>
          <w:b/>
          <w:bCs/>
          <w:sz w:val="28"/>
          <w:szCs w:val="28"/>
          <w:u w:val="single"/>
        </w:rPr>
      </w:pPr>
    </w:p>
    <w:p w14:paraId="4B9DBEB6" w14:textId="30FCBF0D" w:rsidR="001F5C1B" w:rsidRDefault="00315EC4" w:rsidP="00E0004B">
      <w:pPr>
        <w:jc w:val="center"/>
        <w:rPr>
          <w:b/>
          <w:bCs/>
          <w:sz w:val="28"/>
          <w:szCs w:val="28"/>
          <w:u w:val="single"/>
        </w:rPr>
      </w:pPr>
      <w:r w:rsidRPr="00F4459E">
        <w:rPr>
          <w:b/>
          <w:bCs/>
          <w:noProof/>
          <w:sz w:val="28"/>
          <w:szCs w:val="28"/>
        </w:rPr>
        <w:drawing>
          <wp:inline distT="0" distB="0" distL="0" distR="0" wp14:anchorId="15EBE2DE" wp14:editId="161A4C83">
            <wp:extent cx="5019472" cy="5077460"/>
            <wp:effectExtent l="0" t="0" r="0" b="2540"/>
            <wp:docPr id="355" name="Picture 355"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Picture 355" descr="Chart, bubble chart&#10;&#10;Description automatically generated"/>
                    <pic:cNvPicPr/>
                  </pic:nvPicPr>
                  <pic:blipFill>
                    <a:blip r:embed="rId43"/>
                    <a:stretch>
                      <a:fillRect/>
                    </a:stretch>
                  </pic:blipFill>
                  <pic:spPr>
                    <a:xfrm>
                      <a:off x="0" y="0"/>
                      <a:ext cx="5026405" cy="5084473"/>
                    </a:xfrm>
                    <a:prstGeom prst="rect">
                      <a:avLst/>
                    </a:prstGeom>
                  </pic:spPr>
                </pic:pic>
              </a:graphicData>
            </a:graphic>
          </wp:inline>
        </w:drawing>
      </w:r>
    </w:p>
    <w:p w14:paraId="194EC6AF" w14:textId="6EDD45BE" w:rsidR="001F5C1B" w:rsidRPr="00D17B4B" w:rsidRDefault="001F5C1B" w:rsidP="00E0004B">
      <w:pPr>
        <w:ind w:left="1440" w:firstLine="720"/>
      </w:pPr>
      <w:r w:rsidRPr="00D17B4B">
        <w:t xml:space="preserve">Figure-2: </w:t>
      </w:r>
      <w:r w:rsidR="00315EC4" w:rsidRPr="00D17B4B">
        <w:t xml:space="preserve">CA on Ten countries and legend on top. </w:t>
      </w:r>
    </w:p>
    <w:p w14:paraId="29D00828" w14:textId="662D5406" w:rsidR="001F5C1B" w:rsidRDefault="001F5C1B">
      <w:pPr>
        <w:rPr>
          <w:b/>
          <w:bCs/>
          <w:sz w:val="28"/>
          <w:szCs w:val="28"/>
          <w:u w:val="single"/>
        </w:rPr>
      </w:pPr>
    </w:p>
    <w:p w14:paraId="73FD56AC" w14:textId="45C5C9DD" w:rsidR="001F5C1B" w:rsidRPr="00E0004B" w:rsidRDefault="001F5C1B">
      <w:pPr>
        <w:rPr>
          <w:b/>
          <w:bCs/>
          <w:sz w:val="28"/>
          <w:szCs w:val="28"/>
        </w:rPr>
      </w:pPr>
      <w:r w:rsidRPr="00E0004B">
        <w:rPr>
          <w:noProof/>
          <w:sz w:val="28"/>
          <w:szCs w:val="28"/>
        </w:rPr>
        <w:lastRenderedPageBreak/>
        <w:drawing>
          <wp:inline distT="0" distB="0" distL="0" distR="0" wp14:anchorId="4FDE0956" wp14:editId="0E3B3E48">
            <wp:extent cx="6291580" cy="6518910"/>
            <wp:effectExtent l="0" t="0" r="0" b="0"/>
            <wp:docPr id="353" name="Picture 353"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Picture 353" descr="Chart, bubble chart&#10;&#10;Description automatically generated"/>
                    <pic:cNvPicPr/>
                  </pic:nvPicPr>
                  <pic:blipFill>
                    <a:blip r:embed="rId44"/>
                    <a:stretch>
                      <a:fillRect/>
                    </a:stretch>
                  </pic:blipFill>
                  <pic:spPr>
                    <a:xfrm>
                      <a:off x="0" y="0"/>
                      <a:ext cx="6291580" cy="6518910"/>
                    </a:xfrm>
                    <a:prstGeom prst="rect">
                      <a:avLst/>
                    </a:prstGeom>
                  </pic:spPr>
                </pic:pic>
              </a:graphicData>
            </a:graphic>
          </wp:inline>
        </w:drawing>
      </w:r>
    </w:p>
    <w:p w14:paraId="368ABD2B" w14:textId="77777777" w:rsidR="00E0004B" w:rsidRDefault="00E0004B" w:rsidP="00315EC4"/>
    <w:p w14:paraId="3B2F973C" w14:textId="77777777" w:rsidR="00E0004B" w:rsidRDefault="00E0004B" w:rsidP="00315EC4"/>
    <w:p w14:paraId="50D74321" w14:textId="77777777" w:rsidR="00E0004B" w:rsidRDefault="00E0004B" w:rsidP="00315EC4"/>
    <w:p w14:paraId="2EB509C4" w14:textId="5BC6D093" w:rsidR="00315EC4" w:rsidRPr="00D17B4B" w:rsidRDefault="00315EC4" w:rsidP="00E0004B">
      <w:pPr>
        <w:jc w:val="center"/>
      </w:pPr>
      <w:r w:rsidRPr="00D17B4B">
        <w:t>Figure-</w:t>
      </w:r>
      <w:r w:rsidR="00A30B1C" w:rsidRPr="00D17B4B">
        <w:t>3</w:t>
      </w:r>
      <w:r w:rsidRPr="00D17B4B">
        <w:t>: CA on 100 countries and legend on top.</w:t>
      </w:r>
    </w:p>
    <w:p w14:paraId="43D8B1A0" w14:textId="7B3B83C3" w:rsidR="001F5C1B" w:rsidRDefault="001F5C1B">
      <w:pPr>
        <w:rPr>
          <w:b/>
          <w:bCs/>
          <w:sz w:val="28"/>
          <w:szCs w:val="28"/>
          <w:u w:val="single"/>
        </w:rPr>
      </w:pPr>
    </w:p>
    <w:p w14:paraId="48A6A618" w14:textId="64260332" w:rsidR="006C6D9A" w:rsidRDefault="006C6D9A">
      <w:pPr>
        <w:rPr>
          <w:b/>
          <w:bCs/>
          <w:sz w:val="28"/>
          <w:szCs w:val="28"/>
          <w:u w:val="single"/>
        </w:rPr>
      </w:pPr>
    </w:p>
    <w:p w14:paraId="53512C7F" w14:textId="77777777" w:rsidR="0046347A" w:rsidRDefault="0046347A" w:rsidP="0046347A">
      <w:pPr>
        <w:rPr>
          <w:b/>
          <w:bCs/>
          <w:u w:val="single"/>
        </w:rPr>
      </w:pPr>
    </w:p>
    <w:p w14:paraId="1A9D52A1" w14:textId="77777777" w:rsidR="0046347A" w:rsidRDefault="0046347A" w:rsidP="0046347A">
      <w:pPr>
        <w:rPr>
          <w:b/>
          <w:bCs/>
          <w:u w:val="single"/>
        </w:rPr>
      </w:pPr>
    </w:p>
    <w:p w14:paraId="28BA357B" w14:textId="77777777" w:rsidR="0046347A" w:rsidRDefault="0046347A" w:rsidP="0046347A">
      <w:pPr>
        <w:rPr>
          <w:b/>
          <w:bCs/>
          <w:u w:val="single"/>
        </w:rPr>
      </w:pPr>
    </w:p>
    <w:p w14:paraId="1612E76B" w14:textId="77777777" w:rsidR="0046347A" w:rsidRDefault="0046347A" w:rsidP="0046347A">
      <w:pPr>
        <w:rPr>
          <w:b/>
          <w:bCs/>
          <w:u w:val="single"/>
        </w:rPr>
      </w:pPr>
    </w:p>
    <w:p w14:paraId="4B5F791C" w14:textId="1D11B195" w:rsidR="0046347A" w:rsidRPr="00E0004B" w:rsidRDefault="00A30B1C" w:rsidP="0046347A">
      <w:pPr>
        <w:rPr>
          <w:b/>
          <w:bCs/>
          <w:sz w:val="28"/>
          <w:szCs w:val="28"/>
        </w:rPr>
      </w:pPr>
      <w:r w:rsidRPr="00E0004B">
        <w:rPr>
          <w:b/>
          <w:bCs/>
          <w:sz w:val="28"/>
          <w:szCs w:val="28"/>
        </w:rPr>
        <w:lastRenderedPageBreak/>
        <w:t xml:space="preserve">Questionnaire </w:t>
      </w:r>
      <w:r w:rsidR="008A0BCA" w:rsidRPr="00E0004B">
        <w:rPr>
          <w:b/>
          <w:bCs/>
          <w:sz w:val="28"/>
          <w:szCs w:val="28"/>
        </w:rPr>
        <w:t xml:space="preserve">Section-1: </w:t>
      </w:r>
      <w:r w:rsidR="008A0BCA" w:rsidRPr="00E0004B">
        <w:rPr>
          <w:b/>
          <w:bCs/>
          <w:sz w:val="28"/>
          <w:szCs w:val="28"/>
        </w:rPr>
        <w:tab/>
      </w:r>
      <w:r w:rsidR="0046347A" w:rsidRPr="00E0004B">
        <w:rPr>
          <w:b/>
          <w:bCs/>
          <w:sz w:val="28"/>
          <w:szCs w:val="28"/>
        </w:rPr>
        <w:t>CA + Bubble</w:t>
      </w:r>
    </w:p>
    <w:p w14:paraId="036F11AC" w14:textId="77777777" w:rsidR="00E0004B" w:rsidRPr="00C17996" w:rsidRDefault="00E0004B" w:rsidP="0046347A">
      <w:pPr>
        <w:rPr>
          <w:b/>
          <w:bCs/>
          <w:u w:val="single"/>
        </w:rPr>
      </w:pPr>
    </w:p>
    <w:p w14:paraId="66F8DCCA" w14:textId="1F16DEAA" w:rsidR="0046347A" w:rsidRDefault="0046347A" w:rsidP="0046347A">
      <w:r>
        <w:rPr>
          <w:noProof/>
        </w:rPr>
        <w:drawing>
          <wp:inline distT="0" distB="0" distL="0" distR="0" wp14:anchorId="01EF7C13" wp14:editId="7D2C7B00">
            <wp:extent cx="2944678" cy="3161030"/>
            <wp:effectExtent l="12700" t="12700" r="14605" b="13970"/>
            <wp:docPr id="357" name="Picture 357" descr="A picture containing pallette, cosmetic, check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pallette, cosmetic, checker&#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957860" cy="3175180"/>
                    </a:xfrm>
                    <a:prstGeom prst="rect">
                      <a:avLst/>
                    </a:prstGeom>
                    <a:ln w="3175">
                      <a:solidFill>
                        <a:schemeClr val="bg1">
                          <a:lumMod val="85000"/>
                        </a:schemeClr>
                      </a:solidFill>
                    </a:ln>
                  </pic:spPr>
                </pic:pic>
              </a:graphicData>
            </a:graphic>
          </wp:inline>
        </w:drawing>
      </w:r>
      <w:r>
        <w:t xml:space="preserve">         </w:t>
      </w:r>
      <w:r w:rsidR="00A30B1C">
        <w:t xml:space="preserve">       </w:t>
      </w:r>
      <w:r>
        <w:rPr>
          <w:noProof/>
        </w:rPr>
        <w:drawing>
          <wp:inline distT="0" distB="0" distL="0" distR="0" wp14:anchorId="16964D7C" wp14:editId="0C59046A">
            <wp:extent cx="2657848" cy="2053525"/>
            <wp:effectExtent l="12700" t="12700" r="9525" b="17145"/>
            <wp:docPr id="358" name="Picture 35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710352" cy="2094091"/>
                    </a:xfrm>
                    <a:prstGeom prst="rect">
                      <a:avLst/>
                    </a:prstGeom>
                    <a:ln w="3175">
                      <a:solidFill>
                        <a:schemeClr val="bg1">
                          <a:lumMod val="85000"/>
                        </a:schemeClr>
                      </a:solidFill>
                    </a:ln>
                  </pic:spPr>
                </pic:pic>
              </a:graphicData>
            </a:graphic>
          </wp:inline>
        </w:drawing>
      </w:r>
    </w:p>
    <w:p w14:paraId="743B1C14" w14:textId="75B10E6E" w:rsidR="0046347A" w:rsidRDefault="0046347A" w:rsidP="0046347A">
      <w:r>
        <w:t>Figure-</w:t>
      </w:r>
      <w:r w:rsidR="00066279">
        <w:t>4</w:t>
      </w:r>
      <w:r>
        <w:t xml:space="preserve">: Bubble chart </w:t>
      </w:r>
      <w:r>
        <w:tab/>
      </w:r>
      <w:r>
        <w:tab/>
      </w:r>
      <w:r>
        <w:tab/>
      </w:r>
      <w:r>
        <w:tab/>
      </w:r>
      <w:r>
        <w:tab/>
      </w:r>
      <w:r w:rsidR="00A30B1C">
        <w:tab/>
      </w:r>
      <w:r>
        <w:t>Legend of Value and CA</w:t>
      </w:r>
    </w:p>
    <w:p w14:paraId="1AB11E48" w14:textId="77777777" w:rsidR="0046347A" w:rsidRDefault="0046347A" w:rsidP="0046347A"/>
    <w:p w14:paraId="17E3831B" w14:textId="77777777" w:rsidR="0046347A" w:rsidRDefault="0046347A" w:rsidP="0046347A"/>
    <w:p w14:paraId="0E295936" w14:textId="659E4DF1" w:rsidR="0046347A" w:rsidRPr="00A55D30" w:rsidRDefault="0046347A" w:rsidP="0046347A">
      <w:pPr>
        <w:rPr>
          <w:b/>
          <w:bCs/>
          <w:color w:val="FF0000"/>
          <w:rPrChange w:id="47" w:author="Rashid Islam" w:date="2022-02-12T08:17:00Z">
            <w:rPr>
              <w:color w:val="FF0000"/>
            </w:rPr>
          </w:rPrChange>
        </w:rPr>
      </w:pPr>
      <w:r w:rsidRPr="00A55D30">
        <w:rPr>
          <w:b/>
          <w:bCs/>
          <w:color w:val="FF0000"/>
          <w:rPrChange w:id="48" w:author="Rashid Islam" w:date="2022-02-12T08:17:00Z">
            <w:rPr>
              <w:color w:val="FF0000"/>
            </w:rPr>
          </w:rPrChange>
        </w:rPr>
        <w:t>Questions:</w:t>
      </w:r>
    </w:p>
    <w:p w14:paraId="7CA5B2F8" w14:textId="4A2E59CB" w:rsidR="005176BC" w:rsidRPr="00485479" w:rsidRDefault="00931373" w:rsidP="0046347A">
      <w:pPr>
        <w:rPr>
          <w:color w:val="FF0000"/>
        </w:rPr>
      </w:pPr>
      <w:r w:rsidRPr="00485479">
        <w:rPr>
          <w:color w:val="FF0000"/>
        </w:rPr>
        <w:t xml:space="preserve">Please answer the following questions where Value and CA are taken from the right side of the above figure. </w:t>
      </w:r>
      <w:r w:rsidR="005176BC" w:rsidRPr="00485479">
        <w:rPr>
          <w:color w:val="FF0000"/>
        </w:rPr>
        <w:t xml:space="preserve">For every question select a bubble having, </w:t>
      </w:r>
    </w:p>
    <w:p w14:paraId="05210539" w14:textId="1019DF90" w:rsidR="00931373" w:rsidRPr="00485479" w:rsidRDefault="005176BC" w:rsidP="005176BC">
      <w:pPr>
        <w:pStyle w:val="ListParagraph"/>
        <w:numPr>
          <w:ilvl w:val="0"/>
          <w:numId w:val="28"/>
        </w:numPr>
        <w:rPr>
          <w:rFonts w:ascii="Times New Roman" w:hAnsi="Times New Roman"/>
          <w:color w:val="FF0000"/>
          <w:sz w:val="24"/>
          <w:lang w:eastAsia="en-GB"/>
        </w:rPr>
      </w:pPr>
      <w:r w:rsidRPr="00485479">
        <w:rPr>
          <w:rFonts w:ascii="Times New Roman" w:hAnsi="Times New Roman"/>
          <w:color w:val="FF0000"/>
          <w:sz w:val="24"/>
        </w:rPr>
        <w:t>Center color matches with Value cell and</w:t>
      </w:r>
    </w:p>
    <w:p w14:paraId="6988E75D" w14:textId="7FDA677B" w:rsidR="005176BC" w:rsidRPr="00485479" w:rsidRDefault="005176BC" w:rsidP="00D17B4B">
      <w:pPr>
        <w:pStyle w:val="ListParagraph"/>
        <w:numPr>
          <w:ilvl w:val="0"/>
          <w:numId w:val="28"/>
        </w:numPr>
        <w:rPr>
          <w:rFonts w:ascii="Times New Roman" w:hAnsi="Times New Roman"/>
          <w:color w:val="FF0000"/>
          <w:sz w:val="24"/>
          <w:lang w:eastAsia="en-GB"/>
        </w:rPr>
      </w:pPr>
      <w:r w:rsidRPr="00485479">
        <w:rPr>
          <w:rFonts w:ascii="Times New Roman" w:hAnsi="Times New Roman"/>
          <w:color w:val="FF0000"/>
          <w:sz w:val="24"/>
          <w:lang w:eastAsia="en-GB"/>
        </w:rPr>
        <w:t>Thickness of colorful edge resembles to CA</w:t>
      </w:r>
    </w:p>
    <w:p w14:paraId="63501B25" w14:textId="77777777" w:rsidR="0046347A" w:rsidRPr="00485479" w:rsidRDefault="0046347A" w:rsidP="0046347A">
      <w:pPr>
        <w:rPr>
          <w:color w:val="FF0000"/>
        </w:rPr>
      </w:pPr>
    </w:p>
    <w:p w14:paraId="132E52EE" w14:textId="77777777" w:rsidR="0046347A" w:rsidRPr="00485479" w:rsidRDefault="0046347A" w:rsidP="0046347A">
      <w:pPr>
        <w:rPr>
          <w:color w:val="FF0000"/>
        </w:rPr>
      </w:pPr>
      <w:r w:rsidRPr="00485479">
        <w:rPr>
          <w:color w:val="FF0000"/>
        </w:rPr>
        <w:t>Question-1: Click on chart where &lt;Value=56&gt; and &lt;CA=71&gt;</w:t>
      </w:r>
    </w:p>
    <w:p w14:paraId="73302AEE" w14:textId="77777777" w:rsidR="0046347A" w:rsidRPr="00485479" w:rsidRDefault="0046347A" w:rsidP="0046347A">
      <w:pPr>
        <w:rPr>
          <w:color w:val="FF0000"/>
        </w:rPr>
      </w:pPr>
    </w:p>
    <w:p w14:paraId="19EBEEB0" w14:textId="77777777" w:rsidR="0046347A" w:rsidRPr="00485479" w:rsidRDefault="0046347A" w:rsidP="0046347A">
      <w:pPr>
        <w:rPr>
          <w:color w:val="FF0000"/>
        </w:rPr>
      </w:pPr>
      <w:r w:rsidRPr="00485479">
        <w:rPr>
          <w:color w:val="FF0000"/>
        </w:rPr>
        <w:t>Question-2: Click on chart where &lt;Value=8&gt; and &lt;CA=52&gt;</w:t>
      </w:r>
    </w:p>
    <w:p w14:paraId="0B30A417" w14:textId="77777777" w:rsidR="0046347A" w:rsidRPr="00485479" w:rsidRDefault="0046347A" w:rsidP="0046347A">
      <w:pPr>
        <w:rPr>
          <w:color w:val="FF0000"/>
        </w:rPr>
      </w:pPr>
    </w:p>
    <w:p w14:paraId="6413CB23" w14:textId="77777777" w:rsidR="0046347A" w:rsidRPr="00485479" w:rsidRDefault="0046347A" w:rsidP="0046347A">
      <w:pPr>
        <w:rPr>
          <w:color w:val="FF0000"/>
        </w:rPr>
      </w:pPr>
      <w:r w:rsidRPr="00485479">
        <w:rPr>
          <w:color w:val="FF0000"/>
        </w:rPr>
        <w:t>Question-3: Click on chart where &lt;Value=48&gt; and &lt;CA=71&gt;</w:t>
      </w:r>
    </w:p>
    <w:p w14:paraId="6664F42D" w14:textId="77777777" w:rsidR="0046347A" w:rsidRPr="00485479" w:rsidRDefault="0046347A" w:rsidP="0046347A">
      <w:pPr>
        <w:rPr>
          <w:color w:val="FF0000"/>
        </w:rPr>
      </w:pPr>
    </w:p>
    <w:p w14:paraId="49F842DB" w14:textId="77777777" w:rsidR="0046347A" w:rsidRPr="00485479" w:rsidRDefault="0046347A" w:rsidP="0046347A">
      <w:pPr>
        <w:rPr>
          <w:color w:val="FF0000"/>
        </w:rPr>
      </w:pPr>
      <w:r w:rsidRPr="00485479">
        <w:rPr>
          <w:color w:val="FF0000"/>
        </w:rPr>
        <w:t>Question-4: Click on chart where &lt;Value=24&gt; and &lt;CA=71&gt;</w:t>
      </w:r>
    </w:p>
    <w:p w14:paraId="5429A399" w14:textId="77777777" w:rsidR="0046347A" w:rsidRPr="00485479" w:rsidRDefault="0046347A" w:rsidP="0046347A">
      <w:pPr>
        <w:rPr>
          <w:color w:val="FF0000"/>
        </w:rPr>
      </w:pPr>
    </w:p>
    <w:p w14:paraId="5C760ED4" w14:textId="77777777" w:rsidR="0046347A" w:rsidRPr="00485479" w:rsidRDefault="0046347A" w:rsidP="0046347A">
      <w:pPr>
        <w:rPr>
          <w:color w:val="FF0000"/>
        </w:rPr>
      </w:pPr>
      <w:r w:rsidRPr="00485479">
        <w:rPr>
          <w:color w:val="FF0000"/>
        </w:rPr>
        <w:t>Question-5: Click on chart where &lt;Value=16&gt; and &lt;CA=71&gt;</w:t>
      </w:r>
    </w:p>
    <w:p w14:paraId="3823CA96" w14:textId="77777777" w:rsidR="0046347A" w:rsidRPr="00485479" w:rsidRDefault="0046347A" w:rsidP="0046347A">
      <w:pPr>
        <w:rPr>
          <w:color w:val="FF0000"/>
        </w:rPr>
      </w:pPr>
    </w:p>
    <w:p w14:paraId="501FA1BA" w14:textId="77777777" w:rsidR="0046347A" w:rsidRPr="00485479" w:rsidRDefault="0046347A" w:rsidP="0046347A">
      <w:pPr>
        <w:rPr>
          <w:color w:val="FF0000"/>
        </w:rPr>
      </w:pPr>
      <w:r w:rsidRPr="00485479">
        <w:rPr>
          <w:color w:val="FF0000"/>
        </w:rPr>
        <w:t>Question-6: Click on chart where &lt;Value=32&gt; and &lt;CA=33&gt;</w:t>
      </w:r>
    </w:p>
    <w:p w14:paraId="688C301D" w14:textId="77777777" w:rsidR="0046347A" w:rsidRPr="00485479" w:rsidRDefault="0046347A" w:rsidP="0046347A">
      <w:pPr>
        <w:rPr>
          <w:color w:val="FF0000"/>
        </w:rPr>
      </w:pPr>
    </w:p>
    <w:p w14:paraId="651EB6AE" w14:textId="77777777" w:rsidR="0046347A" w:rsidRPr="00485479" w:rsidRDefault="0046347A" w:rsidP="0046347A">
      <w:pPr>
        <w:rPr>
          <w:color w:val="FF0000"/>
        </w:rPr>
      </w:pPr>
      <w:r w:rsidRPr="00485479">
        <w:rPr>
          <w:color w:val="FF0000"/>
        </w:rPr>
        <w:t>Question-7: Click on chart where &lt;Value=40&gt; and &lt;CA=52&gt;</w:t>
      </w:r>
    </w:p>
    <w:p w14:paraId="66530B7F" w14:textId="77777777" w:rsidR="0046347A" w:rsidRPr="00485479" w:rsidRDefault="0046347A" w:rsidP="0046347A">
      <w:pPr>
        <w:rPr>
          <w:color w:val="FF0000"/>
        </w:rPr>
      </w:pPr>
    </w:p>
    <w:p w14:paraId="1AED029F" w14:textId="77777777" w:rsidR="0046347A" w:rsidRPr="00485479" w:rsidRDefault="0046347A" w:rsidP="0046347A">
      <w:pPr>
        <w:rPr>
          <w:color w:val="FF0000"/>
        </w:rPr>
      </w:pPr>
      <w:r w:rsidRPr="00485479">
        <w:rPr>
          <w:color w:val="FF0000"/>
        </w:rPr>
        <w:t>Question-8: Click on chart where &lt;Value=64&gt; and &lt;CA=90&gt;</w:t>
      </w:r>
    </w:p>
    <w:p w14:paraId="118A4E6E" w14:textId="77777777" w:rsidR="0046347A" w:rsidRDefault="0046347A" w:rsidP="0046347A"/>
    <w:p w14:paraId="21557DEA" w14:textId="77777777" w:rsidR="0046347A" w:rsidDel="00066279" w:rsidRDefault="0046347A">
      <w:pPr>
        <w:rPr>
          <w:del w:id="49" w:author="Rashid Islam" w:date="2022-02-12T06:42:00Z"/>
          <w:b/>
          <w:bCs/>
          <w:sz w:val="28"/>
          <w:szCs w:val="28"/>
          <w:u w:val="single"/>
        </w:rPr>
      </w:pPr>
    </w:p>
    <w:p w14:paraId="4BFAB2D8" w14:textId="77777777" w:rsidR="00604CF3" w:rsidRPr="00604CF3" w:rsidRDefault="00604CF3">
      <w:pPr>
        <w:rPr>
          <w:b/>
          <w:bCs/>
          <w:sz w:val="28"/>
          <w:szCs w:val="28"/>
          <w:u w:val="single"/>
        </w:rPr>
      </w:pPr>
    </w:p>
    <w:p w14:paraId="6446CDCE" w14:textId="59F20083" w:rsidR="008A0BCA" w:rsidRPr="00536516" w:rsidRDefault="008A0BCA" w:rsidP="008A0BCA">
      <w:pPr>
        <w:rPr>
          <w:b/>
          <w:bCs/>
          <w:color w:val="FF0000"/>
          <w:sz w:val="28"/>
          <w:szCs w:val="28"/>
          <w:lang w:val="fr-FR"/>
          <w:rPrChange w:id="50" w:author="Stephen Brooks" w:date="2022-02-15T16:14:00Z">
            <w:rPr>
              <w:b/>
              <w:bCs/>
              <w:color w:val="FF0000"/>
              <w:sz w:val="28"/>
              <w:szCs w:val="28"/>
            </w:rPr>
          </w:rPrChange>
        </w:rPr>
      </w:pPr>
      <w:r w:rsidRPr="00536516">
        <w:rPr>
          <w:b/>
          <w:bCs/>
          <w:color w:val="FF0000"/>
          <w:sz w:val="28"/>
          <w:szCs w:val="28"/>
          <w:lang w:val="fr-FR"/>
          <w:rPrChange w:id="51" w:author="Stephen Brooks" w:date="2022-02-15T16:14:00Z">
            <w:rPr>
              <w:b/>
              <w:bCs/>
              <w:color w:val="FF0000"/>
              <w:sz w:val="28"/>
              <w:szCs w:val="28"/>
            </w:rPr>
          </w:rPrChange>
        </w:rPr>
        <w:lastRenderedPageBreak/>
        <w:t>Questionnaire Section-</w:t>
      </w:r>
      <w:proofErr w:type="gramStart"/>
      <w:r w:rsidRPr="00536516">
        <w:rPr>
          <w:b/>
          <w:bCs/>
          <w:color w:val="FF0000"/>
          <w:sz w:val="28"/>
          <w:szCs w:val="28"/>
          <w:lang w:val="fr-FR"/>
          <w:rPrChange w:id="52" w:author="Stephen Brooks" w:date="2022-02-15T16:14:00Z">
            <w:rPr>
              <w:b/>
              <w:bCs/>
              <w:color w:val="FF0000"/>
              <w:sz w:val="28"/>
              <w:szCs w:val="28"/>
            </w:rPr>
          </w:rPrChange>
        </w:rPr>
        <w:t>2:</w:t>
      </w:r>
      <w:proofErr w:type="gramEnd"/>
      <w:r w:rsidRPr="00536516">
        <w:rPr>
          <w:b/>
          <w:bCs/>
          <w:color w:val="FF0000"/>
          <w:sz w:val="28"/>
          <w:szCs w:val="28"/>
          <w:lang w:val="fr-FR"/>
          <w:rPrChange w:id="53" w:author="Stephen Brooks" w:date="2022-02-15T16:14:00Z">
            <w:rPr>
              <w:b/>
              <w:bCs/>
              <w:color w:val="FF0000"/>
              <w:sz w:val="28"/>
              <w:szCs w:val="28"/>
            </w:rPr>
          </w:rPrChange>
        </w:rPr>
        <w:t xml:space="preserve"> </w:t>
      </w:r>
      <w:r w:rsidRPr="00536516">
        <w:rPr>
          <w:b/>
          <w:bCs/>
          <w:color w:val="FF0000"/>
          <w:sz w:val="28"/>
          <w:szCs w:val="28"/>
          <w:lang w:val="fr-FR"/>
          <w:rPrChange w:id="54" w:author="Stephen Brooks" w:date="2022-02-15T16:14:00Z">
            <w:rPr>
              <w:b/>
              <w:bCs/>
              <w:color w:val="FF0000"/>
              <w:sz w:val="28"/>
              <w:szCs w:val="28"/>
            </w:rPr>
          </w:rPrChange>
        </w:rPr>
        <w:tab/>
        <w:t>VSUP + Bubble</w:t>
      </w:r>
    </w:p>
    <w:p w14:paraId="484B8390" w14:textId="77777777" w:rsidR="008A0BCA" w:rsidRPr="00536516" w:rsidRDefault="008A0BCA" w:rsidP="008A0BCA">
      <w:pPr>
        <w:rPr>
          <w:lang w:val="fr-FR"/>
          <w:rPrChange w:id="55" w:author="Stephen Brooks" w:date="2022-02-15T16:14:00Z">
            <w:rPr/>
          </w:rPrChange>
        </w:rPr>
      </w:pPr>
    </w:p>
    <w:p w14:paraId="1402F8B7" w14:textId="77777777" w:rsidR="008A0BCA" w:rsidRPr="00536516" w:rsidRDefault="008A0BCA" w:rsidP="008A0BCA">
      <w:pPr>
        <w:rPr>
          <w:lang w:val="fr-FR"/>
          <w:rPrChange w:id="56" w:author="Stephen Brooks" w:date="2022-02-15T16:14:00Z">
            <w:rPr/>
          </w:rPrChange>
        </w:rPr>
      </w:pPr>
    </w:p>
    <w:p w14:paraId="6071B9A5" w14:textId="3C788DF0" w:rsidR="008A0BCA" w:rsidRPr="00536516" w:rsidRDefault="008A0BCA" w:rsidP="008A0BCA">
      <w:pPr>
        <w:rPr>
          <w:lang w:val="fr-FR"/>
          <w:rPrChange w:id="57" w:author="Stephen Brooks" w:date="2022-02-15T16:14:00Z">
            <w:rPr/>
          </w:rPrChange>
        </w:rPr>
      </w:pPr>
      <w:r>
        <w:rPr>
          <w:noProof/>
        </w:rPr>
        <w:drawing>
          <wp:inline distT="0" distB="0" distL="0" distR="0" wp14:anchorId="55EA3FC2" wp14:editId="077C202F">
            <wp:extent cx="2301498" cy="2563739"/>
            <wp:effectExtent l="12700" t="12700" r="10160" b="14605"/>
            <wp:docPr id="359" name="Picture 359"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Background pattern&#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324371" cy="2589218"/>
                    </a:xfrm>
                    <a:prstGeom prst="rect">
                      <a:avLst/>
                    </a:prstGeom>
                    <a:ln w="3175">
                      <a:solidFill>
                        <a:schemeClr val="bg1">
                          <a:lumMod val="85000"/>
                        </a:schemeClr>
                      </a:solidFill>
                    </a:ln>
                  </pic:spPr>
                </pic:pic>
              </a:graphicData>
            </a:graphic>
          </wp:inline>
        </w:drawing>
      </w:r>
      <w:r w:rsidRPr="00536516">
        <w:rPr>
          <w:lang w:val="fr-FR"/>
          <w:rPrChange w:id="58" w:author="Stephen Brooks" w:date="2022-02-15T16:14:00Z">
            <w:rPr/>
          </w:rPrChange>
        </w:rPr>
        <w:t xml:space="preserve">        </w:t>
      </w:r>
      <w:r w:rsidRPr="00536516">
        <w:rPr>
          <w:lang w:val="fr-FR"/>
          <w:rPrChange w:id="59" w:author="Stephen Brooks" w:date="2022-02-15T16:14:00Z">
            <w:rPr/>
          </w:rPrChange>
        </w:rPr>
        <w:tab/>
      </w:r>
      <w:r w:rsidRPr="00536516">
        <w:rPr>
          <w:lang w:val="fr-FR"/>
          <w:rPrChange w:id="60" w:author="Stephen Brooks" w:date="2022-02-15T16:14:00Z">
            <w:rPr/>
          </w:rPrChange>
        </w:rPr>
        <w:tab/>
      </w:r>
      <w:r w:rsidRPr="00536516">
        <w:rPr>
          <w:lang w:val="fr-FR"/>
          <w:rPrChange w:id="61" w:author="Stephen Brooks" w:date="2022-02-15T16:14:00Z">
            <w:rPr/>
          </w:rPrChange>
        </w:rPr>
        <w:tab/>
        <w:t xml:space="preserve">  </w:t>
      </w:r>
      <w:r>
        <w:rPr>
          <w:noProof/>
        </w:rPr>
        <w:drawing>
          <wp:inline distT="0" distB="0" distL="0" distR="0" wp14:anchorId="1CBDFA94" wp14:editId="44124A6F">
            <wp:extent cx="2208509" cy="2492562"/>
            <wp:effectExtent l="12700" t="12700" r="14605" b="9525"/>
            <wp:docPr id="360" name="Picture 36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223007" cy="2508925"/>
                    </a:xfrm>
                    <a:prstGeom prst="rect">
                      <a:avLst/>
                    </a:prstGeom>
                    <a:ln w="3175">
                      <a:solidFill>
                        <a:schemeClr val="bg1">
                          <a:lumMod val="85000"/>
                        </a:schemeClr>
                      </a:solidFill>
                    </a:ln>
                  </pic:spPr>
                </pic:pic>
              </a:graphicData>
            </a:graphic>
          </wp:inline>
        </w:drawing>
      </w:r>
    </w:p>
    <w:p w14:paraId="05EBCBB5" w14:textId="3ABD4FD9" w:rsidR="008A0BCA" w:rsidRPr="00536516" w:rsidRDefault="00D654E6" w:rsidP="008A0BCA">
      <w:pPr>
        <w:rPr>
          <w:lang w:val="fr-FR"/>
          <w:rPrChange w:id="62" w:author="Stephen Brooks" w:date="2022-02-15T16:14:00Z">
            <w:rPr/>
          </w:rPrChange>
        </w:rPr>
      </w:pPr>
      <w:r w:rsidRPr="00536516">
        <w:rPr>
          <w:lang w:val="fr-FR"/>
          <w:rPrChange w:id="63" w:author="Stephen Brooks" w:date="2022-02-15T16:14:00Z">
            <w:rPr/>
          </w:rPrChange>
        </w:rPr>
        <w:br/>
      </w:r>
      <w:r w:rsidR="008A0BCA" w:rsidRPr="00536516">
        <w:rPr>
          <w:lang w:val="fr-FR"/>
          <w:rPrChange w:id="64" w:author="Stephen Brooks" w:date="2022-02-15T16:14:00Z">
            <w:rPr/>
          </w:rPrChange>
        </w:rPr>
        <w:t>Figure-</w:t>
      </w:r>
      <w:proofErr w:type="gramStart"/>
      <w:ins w:id="65" w:author="Rashid Islam" w:date="2022-02-12T06:42:00Z">
        <w:r w:rsidR="00066279" w:rsidRPr="00536516">
          <w:rPr>
            <w:lang w:val="fr-FR"/>
            <w:rPrChange w:id="66" w:author="Stephen Brooks" w:date="2022-02-15T16:14:00Z">
              <w:rPr/>
            </w:rPrChange>
          </w:rPr>
          <w:t>5</w:t>
        </w:r>
      </w:ins>
      <w:r w:rsidR="008A0BCA" w:rsidRPr="00536516">
        <w:rPr>
          <w:lang w:val="fr-FR"/>
          <w:rPrChange w:id="67" w:author="Stephen Brooks" w:date="2022-02-15T16:14:00Z">
            <w:rPr/>
          </w:rPrChange>
        </w:rPr>
        <w:t>:</w:t>
      </w:r>
      <w:proofErr w:type="gramEnd"/>
      <w:r w:rsidR="008A0BCA" w:rsidRPr="00536516">
        <w:rPr>
          <w:lang w:val="fr-FR"/>
          <w:rPrChange w:id="68" w:author="Stephen Brooks" w:date="2022-02-15T16:14:00Z">
            <w:rPr/>
          </w:rPrChange>
        </w:rPr>
        <w:t xml:space="preserve">  Bubble chart</w:t>
      </w:r>
      <w:r w:rsidR="008A0BCA" w:rsidRPr="00536516">
        <w:rPr>
          <w:lang w:val="fr-FR"/>
          <w:rPrChange w:id="69" w:author="Stephen Brooks" w:date="2022-02-15T16:14:00Z">
            <w:rPr/>
          </w:rPrChange>
        </w:rPr>
        <w:tab/>
      </w:r>
      <w:r w:rsidR="008A0BCA" w:rsidRPr="00536516">
        <w:rPr>
          <w:lang w:val="fr-FR"/>
          <w:rPrChange w:id="70" w:author="Stephen Brooks" w:date="2022-02-15T16:14:00Z">
            <w:rPr/>
          </w:rPrChange>
        </w:rPr>
        <w:tab/>
      </w:r>
      <w:r w:rsidR="008A0BCA" w:rsidRPr="00536516">
        <w:rPr>
          <w:lang w:val="fr-FR"/>
          <w:rPrChange w:id="71" w:author="Stephen Brooks" w:date="2022-02-15T16:14:00Z">
            <w:rPr/>
          </w:rPrChange>
        </w:rPr>
        <w:tab/>
      </w:r>
      <w:r w:rsidR="008A0BCA" w:rsidRPr="00536516">
        <w:rPr>
          <w:lang w:val="fr-FR"/>
          <w:rPrChange w:id="72" w:author="Stephen Brooks" w:date="2022-02-15T16:14:00Z">
            <w:rPr/>
          </w:rPrChange>
        </w:rPr>
        <w:tab/>
      </w:r>
      <w:r w:rsidR="008A0BCA" w:rsidRPr="00536516">
        <w:rPr>
          <w:lang w:val="fr-FR"/>
          <w:rPrChange w:id="73" w:author="Stephen Brooks" w:date="2022-02-15T16:14:00Z">
            <w:rPr/>
          </w:rPrChange>
        </w:rPr>
        <w:tab/>
      </w:r>
      <w:r w:rsidR="008A0BCA" w:rsidRPr="00536516">
        <w:rPr>
          <w:lang w:val="fr-FR"/>
          <w:rPrChange w:id="74" w:author="Stephen Brooks" w:date="2022-02-15T16:14:00Z">
            <w:rPr/>
          </w:rPrChange>
        </w:rPr>
        <w:tab/>
      </w:r>
      <w:r w:rsidR="008A0BCA" w:rsidRPr="00536516">
        <w:rPr>
          <w:lang w:val="fr-FR"/>
          <w:rPrChange w:id="75" w:author="Stephen Brooks" w:date="2022-02-15T16:14:00Z">
            <w:rPr/>
          </w:rPrChange>
        </w:rPr>
        <w:tab/>
        <w:t xml:space="preserve">VSUP </w:t>
      </w:r>
      <w:proofErr w:type="spellStart"/>
      <w:r w:rsidR="008A0BCA" w:rsidRPr="00536516">
        <w:rPr>
          <w:lang w:val="fr-FR"/>
          <w:rPrChange w:id="76" w:author="Stephen Brooks" w:date="2022-02-15T16:14:00Z">
            <w:rPr/>
          </w:rPrChange>
        </w:rPr>
        <w:t>Legend</w:t>
      </w:r>
      <w:proofErr w:type="spellEnd"/>
    </w:p>
    <w:p w14:paraId="41F28D49" w14:textId="77777777" w:rsidR="008A0BCA" w:rsidRPr="00536516" w:rsidRDefault="008A0BCA" w:rsidP="008A0BCA">
      <w:pPr>
        <w:rPr>
          <w:lang w:val="fr-FR"/>
          <w:rPrChange w:id="77" w:author="Stephen Brooks" w:date="2022-02-15T16:14:00Z">
            <w:rPr/>
          </w:rPrChange>
        </w:rPr>
      </w:pPr>
    </w:p>
    <w:p w14:paraId="1122FBA5" w14:textId="77777777" w:rsidR="008A0BCA" w:rsidRPr="00536516" w:rsidRDefault="008A0BCA" w:rsidP="008A0BCA">
      <w:pPr>
        <w:rPr>
          <w:lang w:val="fr-FR"/>
          <w:rPrChange w:id="78" w:author="Stephen Brooks" w:date="2022-02-15T16:14:00Z">
            <w:rPr/>
          </w:rPrChange>
        </w:rPr>
      </w:pPr>
    </w:p>
    <w:p w14:paraId="061C9F6B" w14:textId="77777777" w:rsidR="008A0BCA" w:rsidRPr="00536516" w:rsidRDefault="008A0BCA" w:rsidP="008A0BCA">
      <w:pPr>
        <w:rPr>
          <w:b/>
          <w:bCs/>
          <w:color w:val="FE5442" w:themeColor="accent3"/>
          <w:lang w:val="fr-FR"/>
          <w:rPrChange w:id="79" w:author="Stephen Brooks" w:date="2022-02-15T16:14:00Z">
            <w:rPr>
              <w:b/>
              <w:bCs/>
              <w:color w:val="FE5442" w:themeColor="accent3"/>
            </w:rPr>
          </w:rPrChange>
        </w:rPr>
      </w:pPr>
      <w:proofErr w:type="gramStart"/>
      <w:r w:rsidRPr="00536516">
        <w:rPr>
          <w:b/>
          <w:bCs/>
          <w:color w:val="FE5442" w:themeColor="accent3"/>
          <w:lang w:val="fr-FR"/>
          <w:rPrChange w:id="80" w:author="Stephen Brooks" w:date="2022-02-15T16:14:00Z">
            <w:rPr>
              <w:b/>
              <w:bCs/>
              <w:color w:val="FE5442" w:themeColor="accent3"/>
            </w:rPr>
          </w:rPrChange>
        </w:rPr>
        <w:t>Questions:</w:t>
      </w:r>
      <w:proofErr w:type="gramEnd"/>
    </w:p>
    <w:p w14:paraId="131C815F" w14:textId="77777777" w:rsidR="008A0BCA" w:rsidRPr="00536516" w:rsidRDefault="008A0BCA" w:rsidP="008A0BCA">
      <w:pPr>
        <w:rPr>
          <w:color w:val="FE5442" w:themeColor="accent3"/>
          <w:lang w:val="fr-FR"/>
          <w:rPrChange w:id="81" w:author="Stephen Brooks" w:date="2022-02-15T16:14:00Z">
            <w:rPr>
              <w:color w:val="FE5442" w:themeColor="accent3"/>
            </w:rPr>
          </w:rPrChange>
        </w:rPr>
      </w:pPr>
    </w:p>
    <w:p w14:paraId="479BE783" w14:textId="0EDCC8BC" w:rsidR="008A0BCA" w:rsidRPr="006371D2" w:rsidRDefault="008A0BCA" w:rsidP="008A0BCA">
      <w:pPr>
        <w:rPr>
          <w:color w:val="FE5442" w:themeColor="accent3"/>
        </w:rPr>
      </w:pPr>
      <w:r w:rsidRPr="006371D2">
        <w:rPr>
          <w:color w:val="FE5442" w:themeColor="accent3"/>
        </w:rPr>
        <w:t>Question-</w:t>
      </w:r>
      <w:r w:rsidR="006371D2">
        <w:rPr>
          <w:color w:val="FE5442" w:themeColor="accent3"/>
        </w:rPr>
        <w:t>1</w:t>
      </w:r>
      <w:r w:rsidRPr="006371D2">
        <w:rPr>
          <w:color w:val="FE5442" w:themeColor="accent3"/>
        </w:rPr>
        <w:t>: Click on bubble chart where &lt;Value=19&gt; and &lt;Uncertainty=33&gt;</w:t>
      </w:r>
    </w:p>
    <w:p w14:paraId="430D69CD" w14:textId="77777777" w:rsidR="008A0BCA" w:rsidRPr="006371D2" w:rsidRDefault="008A0BCA" w:rsidP="008A0BCA">
      <w:pPr>
        <w:rPr>
          <w:color w:val="FE5442" w:themeColor="accent3"/>
        </w:rPr>
      </w:pPr>
    </w:p>
    <w:p w14:paraId="74A0B5CF" w14:textId="6CB9ED20" w:rsidR="008A0BCA" w:rsidRPr="006371D2" w:rsidRDefault="008A0BCA" w:rsidP="008A0BCA">
      <w:pPr>
        <w:rPr>
          <w:color w:val="FE5442" w:themeColor="accent3"/>
        </w:rPr>
      </w:pPr>
      <w:r w:rsidRPr="006371D2">
        <w:rPr>
          <w:color w:val="FE5442" w:themeColor="accent3"/>
        </w:rPr>
        <w:t>Question-</w:t>
      </w:r>
      <w:r w:rsidR="006371D2">
        <w:rPr>
          <w:color w:val="FE5442" w:themeColor="accent3"/>
        </w:rPr>
        <w:t>2</w:t>
      </w:r>
      <w:r w:rsidR="006371D2" w:rsidRPr="006371D2">
        <w:rPr>
          <w:color w:val="FE5442" w:themeColor="accent3"/>
        </w:rPr>
        <w:t xml:space="preserve"> </w:t>
      </w:r>
      <w:r w:rsidRPr="006371D2">
        <w:rPr>
          <w:color w:val="FE5442" w:themeColor="accent3"/>
        </w:rPr>
        <w:t>Click on bubble chart where &lt;Value=27&gt; and &lt;Uncertainty=37&gt;</w:t>
      </w:r>
    </w:p>
    <w:p w14:paraId="546BCC52" w14:textId="77777777" w:rsidR="008A0BCA" w:rsidRPr="006371D2" w:rsidRDefault="008A0BCA" w:rsidP="008A0BCA">
      <w:pPr>
        <w:rPr>
          <w:color w:val="FE5442" w:themeColor="accent3"/>
        </w:rPr>
      </w:pPr>
    </w:p>
    <w:p w14:paraId="468A4506" w14:textId="33CADB2A" w:rsidR="008A0BCA" w:rsidRPr="006371D2" w:rsidRDefault="008A0BCA" w:rsidP="008A0BCA">
      <w:pPr>
        <w:rPr>
          <w:color w:val="FE5442" w:themeColor="accent3"/>
        </w:rPr>
      </w:pPr>
      <w:r w:rsidRPr="006371D2">
        <w:rPr>
          <w:color w:val="FE5442" w:themeColor="accent3"/>
        </w:rPr>
        <w:t>Question-</w:t>
      </w:r>
      <w:r w:rsidR="006371D2">
        <w:rPr>
          <w:color w:val="FE5442" w:themeColor="accent3"/>
        </w:rPr>
        <w:t>3</w:t>
      </w:r>
      <w:r w:rsidRPr="006371D2">
        <w:rPr>
          <w:color w:val="FE5442" w:themeColor="accent3"/>
        </w:rPr>
        <w:t>: Click on bubble chart where &lt;Value=11&gt; and &lt;Uncertainty=56&gt;</w:t>
      </w:r>
    </w:p>
    <w:p w14:paraId="4186CBD9" w14:textId="77777777" w:rsidR="008A0BCA" w:rsidRPr="006371D2" w:rsidRDefault="008A0BCA" w:rsidP="008A0BCA">
      <w:pPr>
        <w:rPr>
          <w:color w:val="FE5442" w:themeColor="accent3"/>
        </w:rPr>
      </w:pPr>
    </w:p>
    <w:p w14:paraId="6B472769" w14:textId="08469B86" w:rsidR="008A0BCA" w:rsidRPr="006371D2" w:rsidRDefault="008A0BCA" w:rsidP="008A0BCA">
      <w:pPr>
        <w:rPr>
          <w:color w:val="FE5442" w:themeColor="accent3"/>
        </w:rPr>
      </w:pPr>
      <w:r w:rsidRPr="006371D2">
        <w:rPr>
          <w:color w:val="FE5442" w:themeColor="accent3"/>
        </w:rPr>
        <w:t>Question-</w:t>
      </w:r>
      <w:r w:rsidR="006371D2">
        <w:rPr>
          <w:color w:val="FE5442" w:themeColor="accent3"/>
        </w:rPr>
        <w:t>4</w:t>
      </w:r>
      <w:r w:rsidRPr="006371D2">
        <w:rPr>
          <w:color w:val="FE5442" w:themeColor="accent3"/>
        </w:rPr>
        <w:t>: Click on bubble chart where &lt;Value=51&gt; and &lt;Uncertainty=43&gt;</w:t>
      </w:r>
    </w:p>
    <w:p w14:paraId="23BFD059" w14:textId="77777777" w:rsidR="008A0BCA" w:rsidRPr="006371D2" w:rsidRDefault="008A0BCA" w:rsidP="008A0BCA">
      <w:pPr>
        <w:rPr>
          <w:color w:val="FE5442" w:themeColor="accent3"/>
        </w:rPr>
      </w:pPr>
    </w:p>
    <w:p w14:paraId="10A89AB6" w14:textId="17C91F2D" w:rsidR="008A0BCA" w:rsidRPr="006371D2" w:rsidRDefault="008A0BCA" w:rsidP="008A0BCA">
      <w:pPr>
        <w:rPr>
          <w:color w:val="FE5442" w:themeColor="accent3"/>
        </w:rPr>
      </w:pPr>
      <w:r w:rsidRPr="006371D2">
        <w:rPr>
          <w:color w:val="FE5442" w:themeColor="accent3"/>
        </w:rPr>
        <w:t>Question-</w:t>
      </w:r>
      <w:r w:rsidR="006371D2">
        <w:rPr>
          <w:color w:val="FE5442" w:themeColor="accent3"/>
        </w:rPr>
        <w:t>5</w:t>
      </w:r>
      <w:r w:rsidRPr="006371D2">
        <w:rPr>
          <w:color w:val="FE5442" w:themeColor="accent3"/>
        </w:rPr>
        <w:t>: Click on bubble chart where &lt;Value=8&gt; and &lt;Uncertainty=38&gt;</w:t>
      </w:r>
    </w:p>
    <w:p w14:paraId="2F43EA52" w14:textId="77777777" w:rsidR="008A0BCA" w:rsidRPr="006371D2" w:rsidRDefault="008A0BCA" w:rsidP="008A0BCA">
      <w:pPr>
        <w:rPr>
          <w:color w:val="FE5442" w:themeColor="accent3"/>
        </w:rPr>
      </w:pPr>
    </w:p>
    <w:p w14:paraId="5B811A16" w14:textId="19BDBD5E" w:rsidR="008A0BCA" w:rsidRPr="006371D2" w:rsidRDefault="008A0BCA" w:rsidP="008A0BCA">
      <w:pPr>
        <w:rPr>
          <w:color w:val="FE5442" w:themeColor="accent3"/>
        </w:rPr>
      </w:pPr>
      <w:r w:rsidRPr="006371D2">
        <w:rPr>
          <w:color w:val="FE5442" w:themeColor="accent3"/>
        </w:rPr>
        <w:t>Question-</w:t>
      </w:r>
      <w:r w:rsidR="006371D2">
        <w:rPr>
          <w:color w:val="FE5442" w:themeColor="accent3"/>
        </w:rPr>
        <w:t>6</w:t>
      </w:r>
      <w:r w:rsidRPr="006371D2">
        <w:rPr>
          <w:color w:val="FE5442" w:themeColor="accent3"/>
        </w:rPr>
        <w:t>: Click on bubble chart where &lt;Value=36&gt; and &lt;Uncertainty=23&gt;</w:t>
      </w:r>
    </w:p>
    <w:p w14:paraId="02D2B715" w14:textId="77777777" w:rsidR="008A0BCA" w:rsidRPr="006371D2" w:rsidRDefault="008A0BCA" w:rsidP="008A0BCA">
      <w:pPr>
        <w:rPr>
          <w:color w:val="FE5442" w:themeColor="accent3"/>
        </w:rPr>
      </w:pPr>
    </w:p>
    <w:p w14:paraId="68C6421F" w14:textId="1F168595" w:rsidR="008A0BCA" w:rsidRPr="006371D2" w:rsidRDefault="008A0BCA" w:rsidP="008A0BCA">
      <w:pPr>
        <w:rPr>
          <w:color w:val="FE5442" w:themeColor="accent3"/>
        </w:rPr>
      </w:pPr>
      <w:r w:rsidRPr="006371D2">
        <w:rPr>
          <w:color w:val="FE5442" w:themeColor="accent3"/>
        </w:rPr>
        <w:t>Question-</w:t>
      </w:r>
      <w:r w:rsidR="006371D2">
        <w:rPr>
          <w:color w:val="FE5442" w:themeColor="accent3"/>
        </w:rPr>
        <w:t>7</w:t>
      </w:r>
      <w:r w:rsidRPr="006371D2">
        <w:rPr>
          <w:color w:val="FE5442" w:themeColor="accent3"/>
        </w:rPr>
        <w:t>: Click on bubble chart where &lt;Value=34&gt; and &lt;Uncertainty=89&gt;</w:t>
      </w:r>
    </w:p>
    <w:p w14:paraId="18E38086" w14:textId="77777777" w:rsidR="008A0BCA" w:rsidRPr="006371D2" w:rsidRDefault="008A0BCA" w:rsidP="008A0BCA">
      <w:pPr>
        <w:rPr>
          <w:color w:val="FE5442" w:themeColor="accent3"/>
        </w:rPr>
      </w:pPr>
    </w:p>
    <w:p w14:paraId="6AC65651" w14:textId="3E0F7514" w:rsidR="008A0BCA" w:rsidRPr="006371D2" w:rsidRDefault="008A0BCA" w:rsidP="008A0BCA">
      <w:pPr>
        <w:rPr>
          <w:color w:val="FE5442" w:themeColor="accent3"/>
        </w:rPr>
      </w:pPr>
      <w:r w:rsidRPr="006371D2">
        <w:rPr>
          <w:color w:val="FE5442" w:themeColor="accent3"/>
        </w:rPr>
        <w:t>Question-</w:t>
      </w:r>
      <w:r w:rsidR="006371D2">
        <w:rPr>
          <w:color w:val="FE5442" w:themeColor="accent3"/>
        </w:rPr>
        <w:t>8</w:t>
      </w:r>
      <w:r w:rsidRPr="006371D2">
        <w:rPr>
          <w:color w:val="FE5442" w:themeColor="accent3"/>
        </w:rPr>
        <w:t>: Click on bubble chart where &lt;Value=66&gt; and &lt;Uncertainty=78&gt;</w:t>
      </w:r>
    </w:p>
    <w:p w14:paraId="399BEAA5" w14:textId="2D8591D0" w:rsidR="00404C97" w:rsidRPr="00566526" w:rsidRDefault="00404C97" w:rsidP="00216B43">
      <w:pPr>
        <w:rPr>
          <w:rFonts w:ascii="Times" w:hAnsi="Times"/>
        </w:rPr>
      </w:pPr>
    </w:p>
    <w:p w14:paraId="02FC109B" w14:textId="4308AE29" w:rsidR="00BE67CB" w:rsidRDefault="00BE67CB" w:rsidP="00216B43">
      <w:pPr>
        <w:rPr>
          <w:b/>
          <w:bCs/>
        </w:rPr>
      </w:pPr>
    </w:p>
    <w:p w14:paraId="3F0E3A21" w14:textId="1FD8D8A9" w:rsidR="008A0BCA" w:rsidRDefault="008A0BCA" w:rsidP="00216B43">
      <w:pPr>
        <w:rPr>
          <w:b/>
          <w:bCs/>
        </w:rPr>
      </w:pPr>
    </w:p>
    <w:p w14:paraId="5CFC889C" w14:textId="298B3931" w:rsidR="008A0BCA" w:rsidRDefault="008A0BCA" w:rsidP="00216B43">
      <w:pPr>
        <w:rPr>
          <w:b/>
          <w:bCs/>
        </w:rPr>
      </w:pPr>
    </w:p>
    <w:p w14:paraId="5D1DE7D6" w14:textId="5F53F12E" w:rsidR="008A0BCA" w:rsidRDefault="008A0BCA" w:rsidP="00216B43">
      <w:pPr>
        <w:rPr>
          <w:b/>
          <w:bCs/>
        </w:rPr>
      </w:pPr>
    </w:p>
    <w:p w14:paraId="325855E4" w14:textId="01E3E00D" w:rsidR="008A0BCA" w:rsidRDefault="008A0BCA" w:rsidP="00216B43">
      <w:pPr>
        <w:rPr>
          <w:b/>
          <w:bCs/>
        </w:rPr>
      </w:pPr>
    </w:p>
    <w:p w14:paraId="1E170C7F" w14:textId="75471956" w:rsidR="008A0BCA" w:rsidRDefault="008A0BCA" w:rsidP="00216B43">
      <w:pPr>
        <w:rPr>
          <w:b/>
          <w:bCs/>
        </w:rPr>
      </w:pPr>
    </w:p>
    <w:p w14:paraId="43A3E7BC" w14:textId="1E80618B" w:rsidR="008A0BCA" w:rsidRDefault="008A0BCA" w:rsidP="00216B43">
      <w:pPr>
        <w:rPr>
          <w:b/>
          <w:bCs/>
        </w:rPr>
      </w:pPr>
    </w:p>
    <w:p w14:paraId="3E2AC233" w14:textId="0968FAEB" w:rsidR="008A0BCA" w:rsidRPr="00D654E6" w:rsidRDefault="008A0BCA" w:rsidP="00216B43">
      <w:pPr>
        <w:rPr>
          <w:b/>
          <w:bCs/>
          <w:color w:val="FF0000"/>
        </w:rPr>
      </w:pPr>
    </w:p>
    <w:p w14:paraId="1B6EBB6D" w14:textId="046C3DC2" w:rsidR="008A0BCA" w:rsidRPr="00D654E6" w:rsidRDefault="008A0BCA" w:rsidP="00216B43">
      <w:pPr>
        <w:rPr>
          <w:b/>
          <w:bCs/>
          <w:color w:val="FF0000"/>
          <w:sz w:val="28"/>
          <w:szCs w:val="28"/>
        </w:rPr>
      </w:pPr>
      <w:r w:rsidRPr="00D654E6">
        <w:rPr>
          <w:b/>
          <w:bCs/>
          <w:color w:val="FF0000"/>
          <w:sz w:val="28"/>
          <w:szCs w:val="28"/>
        </w:rPr>
        <w:t>Example of Grid Chart:</w:t>
      </w:r>
    </w:p>
    <w:p w14:paraId="4789EB0E" w14:textId="6851F3CB" w:rsidR="008A0BCA" w:rsidRPr="008C2C8E" w:rsidRDefault="008A0BCA" w:rsidP="00216B43">
      <w:pPr>
        <w:rPr>
          <w:color w:val="FF0000"/>
        </w:rPr>
      </w:pPr>
      <w:r w:rsidRPr="008C2C8E">
        <w:rPr>
          <w:color w:val="FF0000"/>
        </w:rPr>
        <w:t xml:space="preserve">Analogous to bubble chart, </w:t>
      </w:r>
      <w:r w:rsidR="00FF4A72" w:rsidRPr="008C2C8E">
        <w:rPr>
          <w:color w:val="FF0000"/>
        </w:rPr>
        <w:t>the grid cells are drawn with number of counts and Chromatic Aberration (CA). Instead of total number of new cases, here we have shown daily new cases and corresponding uncertainties of the predictions.</w:t>
      </w:r>
    </w:p>
    <w:p w14:paraId="51F88EDD" w14:textId="77777777" w:rsidR="00FF4A72" w:rsidRDefault="00FF4A72" w:rsidP="00216B43">
      <w:pPr>
        <w:rPr>
          <w:b/>
          <w:bCs/>
        </w:rPr>
      </w:pPr>
    </w:p>
    <w:p w14:paraId="14E02C55" w14:textId="38C9ABCA" w:rsidR="008A0BCA" w:rsidRDefault="008A0BCA" w:rsidP="00216B43">
      <w:pPr>
        <w:rPr>
          <w:b/>
          <w:bCs/>
        </w:rPr>
      </w:pPr>
      <w:r>
        <w:rPr>
          <w:b/>
          <w:bCs/>
          <w:noProof/>
        </w:rPr>
        <w:drawing>
          <wp:inline distT="0" distB="0" distL="0" distR="0" wp14:anchorId="2BD03D8D" wp14:editId="77982565">
            <wp:extent cx="6291580" cy="5171440"/>
            <wp:effectExtent l="0" t="0" r="0" b="0"/>
            <wp:docPr id="361" name="Picture 361"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Picture 361" descr="Background pattern&#10;&#10;Description automatically generated"/>
                    <pic:cNvPicPr/>
                  </pic:nvPicPr>
                  <pic:blipFill>
                    <a:blip r:embed="rId49"/>
                    <a:stretch>
                      <a:fillRect/>
                    </a:stretch>
                  </pic:blipFill>
                  <pic:spPr>
                    <a:xfrm>
                      <a:off x="0" y="0"/>
                      <a:ext cx="6291580" cy="5171440"/>
                    </a:xfrm>
                    <a:prstGeom prst="rect">
                      <a:avLst/>
                    </a:prstGeom>
                  </pic:spPr>
                </pic:pic>
              </a:graphicData>
            </a:graphic>
          </wp:inline>
        </w:drawing>
      </w:r>
    </w:p>
    <w:p w14:paraId="7567E5D9" w14:textId="2DE9A70D" w:rsidR="008A0BCA" w:rsidRDefault="008A0BCA" w:rsidP="00216B43">
      <w:pPr>
        <w:rPr>
          <w:b/>
          <w:bCs/>
        </w:rPr>
      </w:pPr>
    </w:p>
    <w:p w14:paraId="77BA62E1" w14:textId="22714648" w:rsidR="008A0BCA" w:rsidRDefault="00C81498" w:rsidP="00216B43">
      <w:pPr>
        <w:rPr>
          <w:b/>
          <w:bCs/>
        </w:rPr>
      </w:pPr>
      <w:r>
        <w:t>Figure-</w:t>
      </w:r>
      <w:r w:rsidR="00066279">
        <w:t>6</w:t>
      </w:r>
      <w:r>
        <w:t xml:space="preserve">:  Grid </w:t>
      </w:r>
      <w:r w:rsidR="006371D2">
        <w:t xml:space="preserve">Chart </w:t>
      </w:r>
      <w:r>
        <w:t>with CA</w:t>
      </w:r>
    </w:p>
    <w:p w14:paraId="22079344" w14:textId="6DE9598F" w:rsidR="008A0BCA" w:rsidRDefault="008A0BCA" w:rsidP="00216B43">
      <w:pPr>
        <w:rPr>
          <w:b/>
          <w:bCs/>
        </w:rPr>
      </w:pPr>
    </w:p>
    <w:p w14:paraId="2C1DA27C" w14:textId="3AC1CEC3" w:rsidR="00FF4A72" w:rsidRDefault="00FF4A72" w:rsidP="00216B43">
      <w:pPr>
        <w:rPr>
          <w:b/>
          <w:bCs/>
        </w:rPr>
      </w:pPr>
    </w:p>
    <w:p w14:paraId="3825F318" w14:textId="1A0F4B96" w:rsidR="00FF4A72" w:rsidRDefault="00FF4A72" w:rsidP="00216B43">
      <w:pPr>
        <w:rPr>
          <w:b/>
          <w:bCs/>
        </w:rPr>
      </w:pPr>
    </w:p>
    <w:p w14:paraId="57D3695F" w14:textId="647E3DF9" w:rsidR="00FF4A72" w:rsidRDefault="00FF4A72" w:rsidP="00216B43">
      <w:pPr>
        <w:rPr>
          <w:b/>
          <w:bCs/>
        </w:rPr>
      </w:pPr>
    </w:p>
    <w:p w14:paraId="5A1C58D7" w14:textId="3DA67299" w:rsidR="00FF4A72" w:rsidRDefault="00FF4A72" w:rsidP="00216B43">
      <w:pPr>
        <w:rPr>
          <w:b/>
          <w:bCs/>
        </w:rPr>
      </w:pPr>
    </w:p>
    <w:p w14:paraId="35873086" w14:textId="1E5D4F76" w:rsidR="00FF4A72" w:rsidRDefault="00FF4A72" w:rsidP="00216B43">
      <w:pPr>
        <w:rPr>
          <w:b/>
          <w:bCs/>
        </w:rPr>
      </w:pPr>
    </w:p>
    <w:p w14:paraId="7CBE1FFB" w14:textId="3256D467" w:rsidR="00FF4A72" w:rsidRDefault="00FF4A72" w:rsidP="00216B43">
      <w:pPr>
        <w:rPr>
          <w:b/>
          <w:bCs/>
        </w:rPr>
      </w:pPr>
    </w:p>
    <w:p w14:paraId="481F3967" w14:textId="2640CC8F" w:rsidR="00FF4A72" w:rsidRDefault="00FF4A72" w:rsidP="00216B43">
      <w:pPr>
        <w:rPr>
          <w:b/>
          <w:bCs/>
        </w:rPr>
      </w:pPr>
    </w:p>
    <w:p w14:paraId="1EF44D16" w14:textId="77777777" w:rsidR="00FF4A72" w:rsidRDefault="00FF4A72" w:rsidP="00216B43">
      <w:pPr>
        <w:rPr>
          <w:b/>
          <w:bCs/>
        </w:rPr>
      </w:pPr>
    </w:p>
    <w:p w14:paraId="56CF7D33" w14:textId="7102E38B" w:rsidR="008A0BCA" w:rsidRDefault="008A0BCA" w:rsidP="00216B43">
      <w:pPr>
        <w:rPr>
          <w:b/>
          <w:bCs/>
        </w:rPr>
      </w:pPr>
    </w:p>
    <w:p w14:paraId="30641FA1" w14:textId="19782A6F" w:rsidR="00FF4A72" w:rsidRPr="00D654E6" w:rsidRDefault="00FF4A72" w:rsidP="00FF4A72">
      <w:pPr>
        <w:rPr>
          <w:b/>
          <w:bCs/>
          <w:sz w:val="28"/>
          <w:szCs w:val="28"/>
        </w:rPr>
      </w:pPr>
      <w:r w:rsidRPr="00D654E6">
        <w:rPr>
          <w:b/>
          <w:bCs/>
          <w:sz w:val="28"/>
          <w:szCs w:val="28"/>
        </w:rPr>
        <w:lastRenderedPageBreak/>
        <w:t xml:space="preserve">Questionnaire Section-3: </w:t>
      </w:r>
      <w:r w:rsidRPr="00D654E6">
        <w:rPr>
          <w:b/>
          <w:bCs/>
          <w:sz w:val="28"/>
          <w:szCs w:val="28"/>
        </w:rPr>
        <w:tab/>
        <w:t>CA + Grid</w:t>
      </w:r>
    </w:p>
    <w:p w14:paraId="0C1E3E74" w14:textId="77777777" w:rsidR="00FF4A72" w:rsidRDefault="00FF4A72" w:rsidP="00FF4A72">
      <w:pPr>
        <w:rPr>
          <w:b/>
          <w:bCs/>
          <w:u w:val="single"/>
        </w:rPr>
      </w:pPr>
    </w:p>
    <w:p w14:paraId="7F4EAF3E" w14:textId="77777777" w:rsidR="00FF4A72" w:rsidRPr="00211CFE" w:rsidRDefault="00FF4A72" w:rsidP="00FF4A72">
      <w:pPr>
        <w:rPr>
          <w:b/>
          <w:bCs/>
          <w:u w:val="single"/>
        </w:rPr>
      </w:pPr>
    </w:p>
    <w:p w14:paraId="08A5EC31" w14:textId="3057551A" w:rsidR="00FF4A72" w:rsidRDefault="00FF4A72" w:rsidP="00FF4A72">
      <w:r>
        <w:rPr>
          <w:noProof/>
        </w:rPr>
        <w:drawing>
          <wp:inline distT="0" distB="0" distL="0" distR="0" wp14:anchorId="19F8B64E" wp14:editId="289AD3CD">
            <wp:extent cx="2719953" cy="2329180"/>
            <wp:effectExtent l="12700" t="12700" r="10795" b="7620"/>
            <wp:docPr id="362" name="Picture 362"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background pattern&#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725500" cy="2333930"/>
                    </a:xfrm>
                    <a:prstGeom prst="rect">
                      <a:avLst/>
                    </a:prstGeom>
                    <a:ln w="3175">
                      <a:solidFill>
                        <a:schemeClr val="bg1">
                          <a:lumMod val="85000"/>
                        </a:schemeClr>
                      </a:solidFill>
                    </a:ln>
                  </pic:spPr>
                </pic:pic>
              </a:graphicData>
            </a:graphic>
          </wp:inline>
        </w:drawing>
      </w:r>
      <w:r>
        <w:t xml:space="preserve">                          </w:t>
      </w:r>
      <w:r>
        <w:rPr>
          <w:noProof/>
        </w:rPr>
        <w:drawing>
          <wp:inline distT="0" distB="0" distL="0" distR="0" wp14:anchorId="5DF75EE3" wp14:editId="7C23CF2D">
            <wp:extent cx="2502441" cy="2040890"/>
            <wp:effectExtent l="12700" t="12700" r="12700" b="16510"/>
            <wp:docPr id="363" name="Picture 363" descr="Chart, sunburst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sunburst chart&#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514528" cy="2050747"/>
                    </a:xfrm>
                    <a:prstGeom prst="rect">
                      <a:avLst/>
                    </a:prstGeom>
                    <a:ln w="3175">
                      <a:solidFill>
                        <a:schemeClr val="bg1">
                          <a:lumMod val="85000"/>
                        </a:schemeClr>
                      </a:solidFill>
                    </a:ln>
                  </pic:spPr>
                </pic:pic>
              </a:graphicData>
            </a:graphic>
          </wp:inline>
        </w:drawing>
      </w:r>
    </w:p>
    <w:p w14:paraId="6062C148" w14:textId="77777777" w:rsidR="00FF4A72" w:rsidRDefault="00FF4A72" w:rsidP="00FF4A72"/>
    <w:p w14:paraId="479DCAD0" w14:textId="73722A2E" w:rsidR="00FF4A72" w:rsidRDefault="00FF4A72" w:rsidP="00FF4A72">
      <w:r>
        <w:t>Figure-</w:t>
      </w:r>
      <w:r w:rsidR="00066279">
        <w:t>7</w:t>
      </w:r>
      <w:r>
        <w:t xml:space="preserve">: Grid </w:t>
      </w:r>
      <w:r w:rsidR="00C81498">
        <w:t>C</w:t>
      </w:r>
      <w:r>
        <w:t>hart</w:t>
      </w:r>
      <w:r>
        <w:tab/>
      </w:r>
      <w:r>
        <w:tab/>
      </w:r>
      <w:r>
        <w:tab/>
      </w:r>
      <w:r>
        <w:tab/>
        <w:t xml:space="preserve">     </w:t>
      </w:r>
      <w:r>
        <w:tab/>
      </w:r>
      <w:r>
        <w:tab/>
      </w:r>
      <w:r>
        <w:tab/>
        <w:t>Legend with Value and CA</w:t>
      </w:r>
    </w:p>
    <w:p w14:paraId="0B7A575F" w14:textId="77777777" w:rsidR="00FF4A72" w:rsidRDefault="00FF4A72" w:rsidP="00FF4A72"/>
    <w:p w14:paraId="6F7687C3" w14:textId="77777777" w:rsidR="00FF4A72" w:rsidRDefault="00FF4A72" w:rsidP="00FF4A72"/>
    <w:p w14:paraId="31434325" w14:textId="77777777" w:rsidR="00FF4A72" w:rsidRPr="00D654E6" w:rsidRDefault="00FF4A72" w:rsidP="00FF4A72">
      <w:pPr>
        <w:rPr>
          <w:b/>
          <w:bCs/>
          <w:color w:val="FF0000"/>
        </w:rPr>
      </w:pPr>
      <w:r w:rsidRPr="00D654E6">
        <w:rPr>
          <w:b/>
          <w:bCs/>
          <w:color w:val="FF0000"/>
        </w:rPr>
        <w:t>Questions:</w:t>
      </w:r>
    </w:p>
    <w:p w14:paraId="7C73AD4B" w14:textId="77777777" w:rsidR="00FF4A72" w:rsidRPr="00D654E6" w:rsidRDefault="00FF4A72" w:rsidP="00FF4A72">
      <w:pPr>
        <w:rPr>
          <w:color w:val="FF0000"/>
        </w:rPr>
      </w:pPr>
    </w:p>
    <w:p w14:paraId="7CCC01B1" w14:textId="070BCD70" w:rsidR="00FF4A72" w:rsidRPr="00D654E6" w:rsidRDefault="00FF4A72" w:rsidP="00FF4A72">
      <w:pPr>
        <w:rPr>
          <w:color w:val="FF0000"/>
        </w:rPr>
      </w:pPr>
      <w:r w:rsidRPr="00D654E6">
        <w:rPr>
          <w:color w:val="FF0000"/>
        </w:rPr>
        <w:t>Question-</w:t>
      </w:r>
      <w:r w:rsidR="006371D2">
        <w:rPr>
          <w:color w:val="FF0000"/>
        </w:rPr>
        <w:t>1</w:t>
      </w:r>
      <w:r w:rsidRPr="00D654E6">
        <w:rPr>
          <w:color w:val="FF0000"/>
        </w:rPr>
        <w:t>: Click on chart where &lt;Value=48&gt; and &lt;CA=71&gt;</w:t>
      </w:r>
    </w:p>
    <w:p w14:paraId="3969CF6C" w14:textId="77777777" w:rsidR="00FF4A72" w:rsidRPr="00D654E6" w:rsidRDefault="00FF4A72" w:rsidP="00FF4A72">
      <w:pPr>
        <w:rPr>
          <w:color w:val="FF0000"/>
        </w:rPr>
      </w:pPr>
    </w:p>
    <w:p w14:paraId="2B474045" w14:textId="6AD4EAAC" w:rsidR="00FF4A72" w:rsidRPr="00D654E6" w:rsidRDefault="00FF4A72" w:rsidP="00FF4A72">
      <w:pPr>
        <w:rPr>
          <w:color w:val="FF0000"/>
        </w:rPr>
      </w:pPr>
      <w:r w:rsidRPr="00D654E6">
        <w:rPr>
          <w:color w:val="FF0000"/>
        </w:rPr>
        <w:t>Question-</w:t>
      </w:r>
      <w:r w:rsidR="006371D2">
        <w:rPr>
          <w:color w:val="FF0000"/>
        </w:rPr>
        <w:t>2</w:t>
      </w:r>
      <w:r w:rsidRPr="00D654E6">
        <w:rPr>
          <w:color w:val="FF0000"/>
        </w:rPr>
        <w:t>: Click on chart where &lt;Value=40&gt; and &lt;CA=52&gt;</w:t>
      </w:r>
    </w:p>
    <w:p w14:paraId="67796F54" w14:textId="77777777" w:rsidR="00FF4A72" w:rsidRPr="00D654E6" w:rsidRDefault="00FF4A72" w:rsidP="00FF4A72">
      <w:pPr>
        <w:rPr>
          <w:color w:val="FF0000"/>
        </w:rPr>
      </w:pPr>
    </w:p>
    <w:p w14:paraId="38B0E8AB" w14:textId="053BB00A" w:rsidR="00FF4A72" w:rsidRPr="00D654E6" w:rsidRDefault="00FF4A72" w:rsidP="00FF4A72">
      <w:pPr>
        <w:rPr>
          <w:color w:val="FF0000"/>
        </w:rPr>
      </w:pPr>
      <w:r w:rsidRPr="00D654E6">
        <w:rPr>
          <w:color w:val="FF0000"/>
        </w:rPr>
        <w:t>Question-</w:t>
      </w:r>
      <w:r w:rsidR="006371D2">
        <w:rPr>
          <w:color w:val="FF0000"/>
        </w:rPr>
        <w:t>3</w:t>
      </w:r>
      <w:r w:rsidRPr="00D654E6">
        <w:rPr>
          <w:color w:val="FF0000"/>
        </w:rPr>
        <w:t>: Click on chart where &lt;Value=16&gt; and &lt;CA=71&gt;</w:t>
      </w:r>
    </w:p>
    <w:p w14:paraId="75DACB53" w14:textId="77777777" w:rsidR="00FF4A72" w:rsidRPr="00D654E6" w:rsidRDefault="00FF4A72" w:rsidP="00FF4A72">
      <w:pPr>
        <w:rPr>
          <w:color w:val="FF0000"/>
        </w:rPr>
      </w:pPr>
    </w:p>
    <w:p w14:paraId="65B71BDF" w14:textId="5DDD244E" w:rsidR="00FF4A72" w:rsidRPr="00D654E6" w:rsidRDefault="00FF4A72" w:rsidP="00FF4A72">
      <w:pPr>
        <w:rPr>
          <w:color w:val="FF0000"/>
        </w:rPr>
      </w:pPr>
      <w:r w:rsidRPr="00D654E6">
        <w:rPr>
          <w:color w:val="FF0000"/>
        </w:rPr>
        <w:t>Question-</w:t>
      </w:r>
      <w:r w:rsidR="006371D2">
        <w:rPr>
          <w:color w:val="FF0000"/>
        </w:rPr>
        <w:t>4</w:t>
      </w:r>
      <w:r w:rsidRPr="00D654E6">
        <w:rPr>
          <w:color w:val="FF0000"/>
        </w:rPr>
        <w:t>: Click on chart where &lt;Value=64&gt; and &lt;CA=90&gt;</w:t>
      </w:r>
    </w:p>
    <w:p w14:paraId="3CB5296E" w14:textId="77777777" w:rsidR="00FF4A72" w:rsidRPr="00D654E6" w:rsidRDefault="00FF4A72" w:rsidP="00FF4A72">
      <w:pPr>
        <w:rPr>
          <w:color w:val="FF0000"/>
        </w:rPr>
      </w:pPr>
    </w:p>
    <w:p w14:paraId="0D033EA0" w14:textId="07C6B8C7" w:rsidR="00FF4A72" w:rsidRPr="00D654E6" w:rsidRDefault="00FF4A72" w:rsidP="00FF4A72">
      <w:pPr>
        <w:rPr>
          <w:color w:val="FF0000"/>
        </w:rPr>
      </w:pPr>
      <w:r w:rsidRPr="00D654E6">
        <w:rPr>
          <w:color w:val="FF0000"/>
        </w:rPr>
        <w:t>Question-</w:t>
      </w:r>
      <w:r w:rsidR="006371D2">
        <w:rPr>
          <w:color w:val="FF0000"/>
        </w:rPr>
        <w:t>5</w:t>
      </w:r>
      <w:r w:rsidRPr="00D654E6">
        <w:rPr>
          <w:color w:val="FF0000"/>
        </w:rPr>
        <w:t>: Click on chart where &lt;Value=56&gt; and &lt;CA=71&gt;</w:t>
      </w:r>
    </w:p>
    <w:p w14:paraId="5086358C" w14:textId="77777777" w:rsidR="00FF4A72" w:rsidRPr="00D654E6" w:rsidRDefault="00FF4A72" w:rsidP="00FF4A72">
      <w:pPr>
        <w:rPr>
          <w:color w:val="FF0000"/>
        </w:rPr>
      </w:pPr>
    </w:p>
    <w:p w14:paraId="47C12941" w14:textId="6DAB681B" w:rsidR="00FF4A72" w:rsidRPr="00D654E6" w:rsidRDefault="00FF4A72" w:rsidP="00FF4A72">
      <w:pPr>
        <w:rPr>
          <w:color w:val="FF0000"/>
        </w:rPr>
      </w:pPr>
      <w:r w:rsidRPr="00D654E6">
        <w:rPr>
          <w:color w:val="FF0000"/>
        </w:rPr>
        <w:t>Question-</w:t>
      </w:r>
      <w:r w:rsidR="006371D2">
        <w:rPr>
          <w:color w:val="FF0000"/>
        </w:rPr>
        <w:t>6</w:t>
      </w:r>
      <w:r w:rsidRPr="00D654E6">
        <w:rPr>
          <w:color w:val="FF0000"/>
        </w:rPr>
        <w:t>: Click on chart where &lt;Value=24&gt; and &lt;CA=71&gt;</w:t>
      </w:r>
    </w:p>
    <w:p w14:paraId="585883F2" w14:textId="77777777" w:rsidR="00FF4A72" w:rsidRPr="00D654E6" w:rsidRDefault="00FF4A72" w:rsidP="00FF4A72">
      <w:pPr>
        <w:rPr>
          <w:color w:val="FF0000"/>
        </w:rPr>
      </w:pPr>
    </w:p>
    <w:p w14:paraId="56CAB2E1" w14:textId="63C5CE64" w:rsidR="00FF4A72" w:rsidRPr="00D654E6" w:rsidRDefault="00FF4A72" w:rsidP="00FF4A72">
      <w:pPr>
        <w:rPr>
          <w:color w:val="FF0000"/>
        </w:rPr>
      </w:pPr>
      <w:r w:rsidRPr="00D654E6">
        <w:rPr>
          <w:color w:val="FF0000"/>
        </w:rPr>
        <w:t>Question-</w:t>
      </w:r>
      <w:r w:rsidR="006371D2">
        <w:rPr>
          <w:color w:val="FF0000"/>
        </w:rPr>
        <w:t>7</w:t>
      </w:r>
      <w:r w:rsidRPr="00D654E6">
        <w:rPr>
          <w:color w:val="FF0000"/>
        </w:rPr>
        <w:t>: Click on chart where &lt;Value=32&gt; and &lt;CA=33&gt;</w:t>
      </w:r>
    </w:p>
    <w:p w14:paraId="393D4505" w14:textId="77777777" w:rsidR="00FF4A72" w:rsidRPr="00D654E6" w:rsidRDefault="00FF4A72" w:rsidP="00FF4A72">
      <w:pPr>
        <w:rPr>
          <w:color w:val="FF0000"/>
        </w:rPr>
      </w:pPr>
    </w:p>
    <w:p w14:paraId="7E8D9E24" w14:textId="368BB276" w:rsidR="00FF4A72" w:rsidRPr="00D654E6" w:rsidRDefault="00FF4A72" w:rsidP="00FF4A72">
      <w:pPr>
        <w:rPr>
          <w:color w:val="FF0000"/>
        </w:rPr>
      </w:pPr>
      <w:r w:rsidRPr="00D654E6">
        <w:rPr>
          <w:color w:val="FF0000"/>
        </w:rPr>
        <w:t>Question-</w:t>
      </w:r>
      <w:r w:rsidR="006371D2">
        <w:rPr>
          <w:color w:val="FF0000"/>
        </w:rPr>
        <w:t>8</w:t>
      </w:r>
      <w:r w:rsidRPr="00D654E6">
        <w:rPr>
          <w:color w:val="FF0000"/>
        </w:rPr>
        <w:t>: Click on chart where &lt;Value=8&gt; and &lt;CA=52&gt;</w:t>
      </w:r>
    </w:p>
    <w:p w14:paraId="16E0396B" w14:textId="774729DB" w:rsidR="008A0BCA" w:rsidRDefault="008A0BCA" w:rsidP="00216B43">
      <w:pPr>
        <w:rPr>
          <w:b/>
          <w:bCs/>
        </w:rPr>
      </w:pPr>
    </w:p>
    <w:p w14:paraId="001DB498" w14:textId="0EA5CC6A" w:rsidR="008A0BCA" w:rsidRDefault="008A0BCA" w:rsidP="00216B43">
      <w:pPr>
        <w:rPr>
          <w:b/>
          <w:bCs/>
        </w:rPr>
      </w:pPr>
    </w:p>
    <w:p w14:paraId="099FC3E6" w14:textId="512AF1AD" w:rsidR="008A0BCA" w:rsidRDefault="008A0BCA" w:rsidP="00216B43">
      <w:pPr>
        <w:rPr>
          <w:b/>
          <w:bCs/>
        </w:rPr>
      </w:pPr>
    </w:p>
    <w:p w14:paraId="778662CD" w14:textId="08FAA637" w:rsidR="008A0BCA" w:rsidRDefault="008A0BCA" w:rsidP="00216B43">
      <w:pPr>
        <w:rPr>
          <w:b/>
          <w:bCs/>
        </w:rPr>
      </w:pPr>
    </w:p>
    <w:p w14:paraId="12C74634" w14:textId="366D1949" w:rsidR="005F401B" w:rsidRDefault="005F401B" w:rsidP="00216B43">
      <w:pPr>
        <w:rPr>
          <w:b/>
          <w:bCs/>
        </w:rPr>
      </w:pPr>
    </w:p>
    <w:p w14:paraId="126FDB9E" w14:textId="4E3AD891" w:rsidR="005F401B" w:rsidRDefault="005F401B" w:rsidP="00216B43">
      <w:pPr>
        <w:rPr>
          <w:b/>
          <w:bCs/>
        </w:rPr>
      </w:pPr>
    </w:p>
    <w:p w14:paraId="42931056" w14:textId="2DF570CA" w:rsidR="005F401B" w:rsidRDefault="005F401B" w:rsidP="00216B43">
      <w:pPr>
        <w:rPr>
          <w:b/>
          <w:bCs/>
        </w:rPr>
      </w:pPr>
    </w:p>
    <w:p w14:paraId="3BF4D07F" w14:textId="1A7C6B86" w:rsidR="005F401B" w:rsidRDefault="005F401B" w:rsidP="00216B43">
      <w:pPr>
        <w:rPr>
          <w:b/>
          <w:bCs/>
        </w:rPr>
      </w:pPr>
    </w:p>
    <w:p w14:paraId="3235C0A2" w14:textId="5E692FD4" w:rsidR="005F401B" w:rsidRDefault="005F401B" w:rsidP="00216B43">
      <w:pPr>
        <w:rPr>
          <w:b/>
          <w:bCs/>
        </w:rPr>
      </w:pPr>
    </w:p>
    <w:p w14:paraId="045CB2E8" w14:textId="77777777" w:rsidR="005F401B" w:rsidRDefault="005F401B" w:rsidP="00216B43">
      <w:pPr>
        <w:rPr>
          <w:b/>
          <w:bCs/>
        </w:rPr>
      </w:pPr>
    </w:p>
    <w:p w14:paraId="5912D340" w14:textId="28960DA8" w:rsidR="00FF4A72" w:rsidRDefault="00FF4A72" w:rsidP="00FF4A72">
      <w:pPr>
        <w:rPr>
          <w:b/>
          <w:bCs/>
          <w:sz w:val="28"/>
          <w:szCs w:val="28"/>
        </w:rPr>
      </w:pPr>
      <w:r w:rsidRPr="00D654E6">
        <w:rPr>
          <w:b/>
          <w:bCs/>
          <w:sz w:val="28"/>
          <w:szCs w:val="28"/>
        </w:rPr>
        <w:lastRenderedPageBreak/>
        <w:t>Questionnaire Section-</w:t>
      </w:r>
      <w:r w:rsidR="00D654E6">
        <w:rPr>
          <w:b/>
          <w:bCs/>
          <w:sz w:val="28"/>
          <w:szCs w:val="28"/>
        </w:rPr>
        <w:t>4</w:t>
      </w:r>
      <w:r w:rsidRPr="00D654E6">
        <w:rPr>
          <w:b/>
          <w:bCs/>
          <w:sz w:val="28"/>
          <w:szCs w:val="28"/>
        </w:rPr>
        <w:t xml:space="preserve">: </w:t>
      </w:r>
      <w:r w:rsidRPr="00D654E6">
        <w:rPr>
          <w:b/>
          <w:bCs/>
          <w:sz w:val="28"/>
          <w:szCs w:val="28"/>
        </w:rPr>
        <w:tab/>
        <w:t>VSUP + Grid</w:t>
      </w:r>
    </w:p>
    <w:p w14:paraId="0B0F42F6" w14:textId="77777777" w:rsidR="00D654E6" w:rsidRPr="00D654E6" w:rsidRDefault="00D654E6" w:rsidP="00FF4A72">
      <w:pPr>
        <w:rPr>
          <w:b/>
          <w:bCs/>
          <w:sz w:val="28"/>
          <w:szCs w:val="28"/>
        </w:rPr>
      </w:pPr>
    </w:p>
    <w:p w14:paraId="423F2653" w14:textId="18874F5D" w:rsidR="00FF4A72" w:rsidRPr="00C17996" w:rsidRDefault="00FF4A72" w:rsidP="00FF4A72">
      <w:r>
        <w:rPr>
          <w:noProof/>
        </w:rPr>
        <w:drawing>
          <wp:inline distT="0" distB="0" distL="0" distR="0" wp14:anchorId="2D5484CC" wp14:editId="36117B78">
            <wp:extent cx="2471980" cy="2072640"/>
            <wp:effectExtent l="12700" t="12700" r="17780" b="10160"/>
            <wp:docPr id="364" name="Picture 364"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chart&#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477581" cy="2077336"/>
                    </a:xfrm>
                    <a:prstGeom prst="rect">
                      <a:avLst/>
                    </a:prstGeom>
                    <a:ln w="3175">
                      <a:solidFill>
                        <a:schemeClr val="bg1">
                          <a:lumMod val="85000"/>
                        </a:schemeClr>
                      </a:solidFill>
                    </a:ln>
                  </pic:spPr>
                </pic:pic>
              </a:graphicData>
            </a:graphic>
          </wp:inline>
        </w:drawing>
      </w:r>
      <w:r>
        <w:t xml:space="preserve">         </w:t>
      </w:r>
      <w:r>
        <w:tab/>
      </w:r>
      <w:r w:rsidR="005F401B">
        <w:t xml:space="preserve">    </w:t>
      </w:r>
      <w:r>
        <w:t xml:space="preserve"> </w:t>
      </w:r>
      <w:r>
        <w:rPr>
          <w:noProof/>
        </w:rPr>
        <w:drawing>
          <wp:inline distT="0" distB="0" distL="0" distR="0" wp14:anchorId="61F6DDFC" wp14:editId="1EB875E0">
            <wp:extent cx="2185751" cy="2049142"/>
            <wp:effectExtent l="12700" t="12700" r="11430" b="8890"/>
            <wp:docPr id="365" name="Picture 36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2194441" cy="2057289"/>
                    </a:xfrm>
                    <a:prstGeom prst="rect">
                      <a:avLst/>
                    </a:prstGeom>
                    <a:ln w="3175">
                      <a:solidFill>
                        <a:schemeClr val="bg1">
                          <a:lumMod val="85000"/>
                        </a:schemeClr>
                      </a:solidFill>
                    </a:ln>
                  </pic:spPr>
                </pic:pic>
              </a:graphicData>
            </a:graphic>
          </wp:inline>
        </w:drawing>
      </w:r>
    </w:p>
    <w:p w14:paraId="0BAE2375" w14:textId="3E2D276D" w:rsidR="00FF4A72" w:rsidRDefault="00877FEC" w:rsidP="00FF4A72">
      <w:ins w:id="82" w:author="Rashid Islam" w:date="2022-02-12T00:14:00Z">
        <w:r>
          <w:br/>
        </w:r>
      </w:ins>
      <w:r w:rsidR="00FF4A72">
        <w:t>Figure-</w:t>
      </w:r>
      <w:r w:rsidR="00066279">
        <w:t>8</w:t>
      </w:r>
      <w:r w:rsidR="00FF4A72">
        <w:t xml:space="preserve">: Grid </w:t>
      </w:r>
      <w:r w:rsidR="00C81498">
        <w:t>C</w:t>
      </w:r>
      <w:r w:rsidR="00FF4A72">
        <w:t>hart</w:t>
      </w:r>
      <w:r w:rsidR="00FF4A72">
        <w:tab/>
      </w:r>
      <w:r w:rsidR="00FF4A72">
        <w:tab/>
      </w:r>
      <w:r w:rsidR="00FF4A72">
        <w:tab/>
      </w:r>
      <w:r w:rsidR="00FF4A72">
        <w:tab/>
        <w:t xml:space="preserve">           </w:t>
      </w:r>
      <w:r w:rsidR="00FF4A72">
        <w:tab/>
      </w:r>
      <w:r w:rsidR="00FF4A72">
        <w:tab/>
      </w:r>
      <w:r w:rsidR="00FF4A72">
        <w:tab/>
        <w:t>VSUP Legend</w:t>
      </w:r>
    </w:p>
    <w:p w14:paraId="32930929" w14:textId="44ABDE55" w:rsidR="00FF4A72" w:rsidRDefault="00FF4A72" w:rsidP="00FF4A72">
      <w:pPr>
        <w:rPr>
          <w:ins w:id="83" w:author="Rashid Islam" w:date="2022-02-12T00:14:00Z"/>
        </w:rPr>
      </w:pPr>
    </w:p>
    <w:p w14:paraId="5634562F" w14:textId="77777777" w:rsidR="00066279" w:rsidRDefault="00066279" w:rsidP="00877FEC">
      <w:pPr>
        <w:rPr>
          <w:ins w:id="84" w:author="Rashid Islam" w:date="2022-02-12T06:43:00Z"/>
          <w:b/>
          <w:bCs/>
          <w:color w:val="FF0000"/>
        </w:rPr>
      </w:pPr>
    </w:p>
    <w:p w14:paraId="7C187212" w14:textId="71F16ECB" w:rsidR="00877FEC" w:rsidRPr="00D654E6" w:rsidRDefault="00877FEC" w:rsidP="00877FEC">
      <w:pPr>
        <w:rPr>
          <w:ins w:id="85" w:author="Rashid Islam" w:date="2022-02-12T00:14:00Z"/>
          <w:b/>
          <w:bCs/>
          <w:color w:val="FF0000"/>
        </w:rPr>
      </w:pPr>
      <w:ins w:id="86" w:author="Rashid Islam" w:date="2022-02-12T00:14:00Z">
        <w:r w:rsidRPr="00D654E6">
          <w:rPr>
            <w:b/>
            <w:bCs/>
            <w:color w:val="FF0000"/>
          </w:rPr>
          <w:t>Questions:</w:t>
        </w:r>
      </w:ins>
    </w:p>
    <w:p w14:paraId="107D2AE3" w14:textId="77777777" w:rsidR="00877FEC" w:rsidRDefault="00877FEC" w:rsidP="00FF4A72"/>
    <w:p w14:paraId="4DD33293" w14:textId="77777777" w:rsidR="00FF4A72" w:rsidRDefault="00FF4A72" w:rsidP="00FF4A72"/>
    <w:p w14:paraId="3A481296" w14:textId="05E4817A" w:rsidR="00FF4A72" w:rsidRPr="006371D2" w:rsidRDefault="00FF4A72" w:rsidP="00FF4A72">
      <w:pPr>
        <w:rPr>
          <w:color w:val="FE5442" w:themeColor="accent3"/>
        </w:rPr>
      </w:pPr>
      <w:r w:rsidRPr="006371D2">
        <w:rPr>
          <w:color w:val="FE5442" w:themeColor="accent3"/>
        </w:rPr>
        <w:t>Question-</w:t>
      </w:r>
      <w:r w:rsidR="006371D2">
        <w:rPr>
          <w:color w:val="FE5442" w:themeColor="accent3"/>
        </w:rPr>
        <w:t>1</w:t>
      </w:r>
      <w:r w:rsidRPr="006371D2">
        <w:rPr>
          <w:color w:val="FE5442" w:themeColor="accent3"/>
        </w:rPr>
        <w:t>: Click on grid-cell where &lt;Value=51&gt; and &lt;Uncertainty=43&gt;</w:t>
      </w:r>
    </w:p>
    <w:p w14:paraId="79FDCE85" w14:textId="77777777" w:rsidR="00FF4A72" w:rsidRPr="006371D2" w:rsidRDefault="00FF4A72" w:rsidP="00FF4A72">
      <w:pPr>
        <w:rPr>
          <w:color w:val="FE5442" w:themeColor="accent3"/>
        </w:rPr>
      </w:pPr>
    </w:p>
    <w:p w14:paraId="18E8AFD7" w14:textId="2A47D5CD" w:rsidR="00FF4A72" w:rsidRPr="006371D2" w:rsidRDefault="00FF4A72" w:rsidP="00FF4A72">
      <w:pPr>
        <w:rPr>
          <w:color w:val="FE5442" w:themeColor="accent3"/>
        </w:rPr>
      </w:pPr>
      <w:r w:rsidRPr="006371D2">
        <w:rPr>
          <w:color w:val="FE5442" w:themeColor="accent3"/>
        </w:rPr>
        <w:t>Question-</w:t>
      </w:r>
      <w:r w:rsidR="006371D2">
        <w:rPr>
          <w:color w:val="FE5442" w:themeColor="accent3"/>
        </w:rPr>
        <w:t>2</w:t>
      </w:r>
      <w:r w:rsidRPr="006371D2">
        <w:rPr>
          <w:color w:val="FE5442" w:themeColor="accent3"/>
        </w:rPr>
        <w:t>: Click on grid-cell where &lt;Value=8&gt; and &lt;Uncertainty=38&gt;</w:t>
      </w:r>
    </w:p>
    <w:p w14:paraId="31AE97C2" w14:textId="77777777" w:rsidR="00FF4A72" w:rsidRPr="006371D2" w:rsidRDefault="00FF4A72" w:rsidP="00FF4A72">
      <w:pPr>
        <w:rPr>
          <w:color w:val="FE5442" w:themeColor="accent3"/>
        </w:rPr>
      </w:pPr>
    </w:p>
    <w:p w14:paraId="1200C05A" w14:textId="20E1E0F5" w:rsidR="00FF4A72" w:rsidRPr="006371D2" w:rsidRDefault="00FF4A72" w:rsidP="00FF4A72">
      <w:pPr>
        <w:rPr>
          <w:color w:val="FE5442" w:themeColor="accent3"/>
        </w:rPr>
      </w:pPr>
      <w:r w:rsidRPr="006371D2">
        <w:rPr>
          <w:color w:val="FE5442" w:themeColor="accent3"/>
        </w:rPr>
        <w:t>Question-</w:t>
      </w:r>
      <w:r w:rsidR="006371D2">
        <w:rPr>
          <w:color w:val="FE5442" w:themeColor="accent3"/>
        </w:rPr>
        <w:t>3</w:t>
      </w:r>
      <w:r w:rsidRPr="006371D2">
        <w:rPr>
          <w:color w:val="FE5442" w:themeColor="accent3"/>
        </w:rPr>
        <w:t>: Click on grid-cell where &lt;Value=66&gt; and &lt;Uncertainty=78&gt;</w:t>
      </w:r>
    </w:p>
    <w:p w14:paraId="41DFEC20" w14:textId="77777777" w:rsidR="00FF4A72" w:rsidRPr="006371D2" w:rsidRDefault="00FF4A72" w:rsidP="00FF4A72">
      <w:pPr>
        <w:rPr>
          <w:color w:val="FE5442" w:themeColor="accent3"/>
        </w:rPr>
      </w:pPr>
    </w:p>
    <w:p w14:paraId="467260A4" w14:textId="147FD56C" w:rsidR="00FF4A72" w:rsidRPr="006371D2" w:rsidRDefault="00FF4A72" w:rsidP="00FF4A72">
      <w:pPr>
        <w:rPr>
          <w:color w:val="FE5442" w:themeColor="accent3"/>
        </w:rPr>
      </w:pPr>
      <w:r w:rsidRPr="006371D2">
        <w:rPr>
          <w:color w:val="FE5442" w:themeColor="accent3"/>
        </w:rPr>
        <w:t>Question-</w:t>
      </w:r>
      <w:r w:rsidR="006371D2">
        <w:rPr>
          <w:color w:val="FE5442" w:themeColor="accent3"/>
        </w:rPr>
        <w:t>4</w:t>
      </w:r>
      <w:r w:rsidRPr="006371D2">
        <w:rPr>
          <w:color w:val="FE5442" w:themeColor="accent3"/>
        </w:rPr>
        <w:t>: Click on grid-cell where &lt;Value=19&gt; and &lt;Uncertainty=33&gt;</w:t>
      </w:r>
    </w:p>
    <w:p w14:paraId="2CF24554" w14:textId="77777777" w:rsidR="00FF4A72" w:rsidRPr="006371D2" w:rsidRDefault="00FF4A72" w:rsidP="00FF4A72">
      <w:pPr>
        <w:rPr>
          <w:color w:val="FE5442" w:themeColor="accent3"/>
        </w:rPr>
      </w:pPr>
    </w:p>
    <w:p w14:paraId="655A6182" w14:textId="072B4F7A" w:rsidR="00FF4A72" w:rsidRPr="006371D2" w:rsidRDefault="00FF4A72" w:rsidP="00FF4A72">
      <w:pPr>
        <w:rPr>
          <w:color w:val="FE5442" w:themeColor="accent3"/>
        </w:rPr>
      </w:pPr>
      <w:r w:rsidRPr="006371D2">
        <w:rPr>
          <w:color w:val="FE5442" w:themeColor="accent3"/>
        </w:rPr>
        <w:t>Question-</w:t>
      </w:r>
      <w:r w:rsidR="006371D2">
        <w:rPr>
          <w:color w:val="FE5442" w:themeColor="accent3"/>
        </w:rPr>
        <w:t>5</w:t>
      </w:r>
      <w:r w:rsidRPr="006371D2">
        <w:rPr>
          <w:color w:val="FE5442" w:themeColor="accent3"/>
        </w:rPr>
        <w:t>: Click on grid-cell where &lt;Value=27&gt; and &lt;Uncertainty=37&gt;</w:t>
      </w:r>
    </w:p>
    <w:p w14:paraId="575BA8B1" w14:textId="77777777" w:rsidR="00FF4A72" w:rsidRPr="006371D2" w:rsidRDefault="00FF4A72" w:rsidP="00FF4A72">
      <w:pPr>
        <w:rPr>
          <w:color w:val="FE5442" w:themeColor="accent3"/>
        </w:rPr>
      </w:pPr>
    </w:p>
    <w:p w14:paraId="726380CA" w14:textId="2394BA7D" w:rsidR="00FF4A72" w:rsidRPr="006371D2" w:rsidRDefault="00FF4A72" w:rsidP="00FF4A72">
      <w:pPr>
        <w:rPr>
          <w:color w:val="FE5442" w:themeColor="accent3"/>
        </w:rPr>
      </w:pPr>
      <w:r w:rsidRPr="006371D2">
        <w:rPr>
          <w:color w:val="FE5442" w:themeColor="accent3"/>
        </w:rPr>
        <w:t>Question-</w:t>
      </w:r>
      <w:r w:rsidR="006371D2">
        <w:rPr>
          <w:color w:val="FE5442" w:themeColor="accent3"/>
        </w:rPr>
        <w:t>6</w:t>
      </w:r>
      <w:r w:rsidRPr="006371D2">
        <w:rPr>
          <w:color w:val="FE5442" w:themeColor="accent3"/>
        </w:rPr>
        <w:t>: Click on grid-cell where &lt;Value=36&gt; and &lt;Uncertainty=23&gt;</w:t>
      </w:r>
    </w:p>
    <w:p w14:paraId="6E50B433" w14:textId="77777777" w:rsidR="00FF4A72" w:rsidRPr="006371D2" w:rsidRDefault="00FF4A72" w:rsidP="00FF4A72">
      <w:pPr>
        <w:rPr>
          <w:color w:val="FE5442" w:themeColor="accent3"/>
        </w:rPr>
      </w:pPr>
    </w:p>
    <w:p w14:paraId="291DFB3F" w14:textId="1BC3059C" w:rsidR="00FF4A72" w:rsidRPr="006371D2" w:rsidRDefault="00FF4A72" w:rsidP="00FF4A72">
      <w:pPr>
        <w:rPr>
          <w:color w:val="FE5442" w:themeColor="accent3"/>
        </w:rPr>
      </w:pPr>
      <w:r w:rsidRPr="006371D2">
        <w:rPr>
          <w:color w:val="FE5442" w:themeColor="accent3"/>
        </w:rPr>
        <w:t>Question-</w:t>
      </w:r>
      <w:r w:rsidR="006371D2">
        <w:rPr>
          <w:color w:val="FE5442" w:themeColor="accent3"/>
        </w:rPr>
        <w:t>7</w:t>
      </w:r>
      <w:r w:rsidRPr="006371D2">
        <w:rPr>
          <w:color w:val="FE5442" w:themeColor="accent3"/>
        </w:rPr>
        <w:t>: Click on grid-cell where &lt;Value=34&gt; and &lt;Uncertainty=89&gt;</w:t>
      </w:r>
    </w:p>
    <w:p w14:paraId="7E3C56F5" w14:textId="77777777" w:rsidR="00FF4A72" w:rsidRPr="006371D2" w:rsidRDefault="00FF4A72" w:rsidP="00FF4A72">
      <w:pPr>
        <w:rPr>
          <w:color w:val="FE5442" w:themeColor="accent3"/>
        </w:rPr>
      </w:pPr>
    </w:p>
    <w:p w14:paraId="6BE0E23F" w14:textId="23BAEDFE" w:rsidR="00FF4A72" w:rsidRPr="006371D2" w:rsidRDefault="00FF4A72" w:rsidP="00FF4A72">
      <w:pPr>
        <w:rPr>
          <w:color w:val="FE5442" w:themeColor="accent3"/>
        </w:rPr>
      </w:pPr>
      <w:r w:rsidRPr="006371D2">
        <w:rPr>
          <w:color w:val="FE5442" w:themeColor="accent3"/>
        </w:rPr>
        <w:t>Question-</w:t>
      </w:r>
      <w:r w:rsidR="006371D2">
        <w:rPr>
          <w:color w:val="FE5442" w:themeColor="accent3"/>
        </w:rPr>
        <w:t>8</w:t>
      </w:r>
      <w:r w:rsidRPr="006371D2">
        <w:rPr>
          <w:color w:val="FE5442" w:themeColor="accent3"/>
        </w:rPr>
        <w:t>: Click on grid-cell where &lt;Value=11&gt; and &lt;Uncertainty=56&gt;</w:t>
      </w:r>
    </w:p>
    <w:p w14:paraId="1318A512" w14:textId="33816208" w:rsidR="008A0BCA" w:rsidRDefault="008A0BCA" w:rsidP="00216B43">
      <w:pPr>
        <w:rPr>
          <w:b/>
          <w:bCs/>
        </w:rPr>
      </w:pPr>
    </w:p>
    <w:p w14:paraId="7FE85F4E" w14:textId="77777777" w:rsidR="00066279" w:rsidRDefault="00066279" w:rsidP="00E07623">
      <w:pPr>
        <w:rPr>
          <w:b/>
          <w:bCs/>
          <w:color w:val="C00000"/>
          <w:sz w:val="28"/>
          <w:szCs w:val="28"/>
        </w:rPr>
      </w:pPr>
    </w:p>
    <w:p w14:paraId="0EE44DA3" w14:textId="77777777" w:rsidR="00066279" w:rsidRDefault="00066279" w:rsidP="00E07623">
      <w:pPr>
        <w:rPr>
          <w:b/>
          <w:bCs/>
          <w:color w:val="C00000"/>
          <w:sz w:val="28"/>
          <w:szCs w:val="28"/>
        </w:rPr>
      </w:pPr>
    </w:p>
    <w:p w14:paraId="07DBF070" w14:textId="77777777" w:rsidR="00066279" w:rsidRDefault="00066279" w:rsidP="00E07623">
      <w:pPr>
        <w:rPr>
          <w:b/>
          <w:bCs/>
          <w:color w:val="C00000"/>
          <w:sz w:val="28"/>
          <w:szCs w:val="28"/>
        </w:rPr>
      </w:pPr>
    </w:p>
    <w:p w14:paraId="6EDD3246" w14:textId="77777777" w:rsidR="00066279" w:rsidRDefault="00066279" w:rsidP="00E07623">
      <w:pPr>
        <w:rPr>
          <w:b/>
          <w:bCs/>
          <w:color w:val="C00000"/>
          <w:sz w:val="28"/>
          <w:szCs w:val="28"/>
        </w:rPr>
      </w:pPr>
    </w:p>
    <w:p w14:paraId="563841BC" w14:textId="77777777" w:rsidR="00066279" w:rsidRDefault="00066279" w:rsidP="00E07623">
      <w:pPr>
        <w:rPr>
          <w:b/>
          <w:bCs/>
          <w:color w:val="C00000"/>
          <w:sz w:val="28"/>
          <w:szCs w:val="28"/>
        </w:rPr>
      </w:pPr>
    </w:p>
    <w:p w14:paraId="679FC846" w14:textId="77777777" w:rsidR="00066279" w:rsidRDefault="00066279" w:rsidP="00E07623">
      <w:pPr>
        <w:rPr>
          <w:b/>
          <w:bCs/>
          <w:color w:val="C00000"/>
          <w:sz w:val="28"/>
          <w:szCs w:val="28"/>
        </w:rPr>
      </w:pPr>
    </w:p>
    <w:p w14:paraId="762A39A1" w14:textId="77777777" w:rsidR="00066279" w:rsidRDefault="00066279" w:rsidP="00E07623">
      <w:pPr>
        <w:rPr>
          <w:b/>
          <w:bCs/>
          <w:color w:val="C00000"/>
          <w:sz w:val="28"/>
          <w:szCs w:val="28"/>
        </w:rPr>
      </w:pPr>
    </w:p>
    <w:p w14:paraId="04278FF2" w14:textId="77777777" w:rsidR="00066279" w:rsidRDefault="00066279" w:rsidP="00E07623">
      <w:pPr>
        <w:rPr>
          <w:b/>
          <w:bCs/>
          <w:color w:val="C00000"/>
          <w:sz w:val="28"/>
          <w:szCs w:val="28"/>
        </w:rPr>
      </w:pPr>
    </w:p>
    <w:p w14:paraId="208F07CB" w14:textId="77777777" w:rsidR="003D313E" w:rsidRPr="00241CBC" w:rsidRDefault="003D313E" w:rsidP="003D313E">
      <w:pPr>
        <w:rPr>
          <w:b/>
          <w:bCs/>
          <w:color w:val="C00000"/>
          <w:sz w:val="28"/>
          <w:szCs w:val="28"/>
        </w:rPr>
      </w:pPr>
      <w:r w:rsidRPr="002A6DBC">
        <w:rPr>
          <w:b/>
          <w:bCs/>
          <w:color w:val="C00000"/>
          <w:sz w:val="28"/>
          <w:szCs w:val="28"/>
        </w:rPr>
        <w:lastRenderedPageBreak/>
        <w:t xml:space="preserve">Questions on System Usability </w:t>
      </w:r>
      <w:r>
        <w:rPr>
          <w:b/>
          <w:bCs/>
          <w:color w:val="C00000"/>
          <w:sz w:val="28"/>
          <w:szCs w:val="28"/>
        </w:rPr>
        <w:t>Scale (SUS)</w:t>
      </w:r>
      <w:r w:rsidRPr="002A6DBC">
        <w:rPr>
          <w:b/>
          <w:bCs/>
          <w:color w:val="C00000"/>
          <w:sz w:val="28"/>
          <w:szCs w:val="28"/>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39"/>
        <w:gridCol w:w="5492"/>
      </w:tblGrid>
      <w:tr w:rsidR="003D313E" w14:paraId="0F7FC239" w14:textId="77777777" w:rsidTr="00E223FC">
        <w:tc>
          <w:tcPr>
            <w:tcW w:w="3539" w:type="dxa"/>
          </w:tcPr>
          <w:p w14:paraId="2A2AACEC" w14:textId="77777777" w:rsidR="003D313E" w:rsidRDefault="003D313E" w:rsidP="00DC40D6"/>
          <w:p w14:paraId="423899B9" w14:textId="77777777" w:rsidR="003D313E" w:rsidRPr="00241CBC" w:rsidRDefault="003D313E" w:rsidP="00DC40D6">
            <w:pPr>
              <w:rPr>
                <w:rFonts w:ascii="Times" w:hAnsi="Times"/>
              </w:rPr>
            </w:pPr>
          </w:p>
          <w:p w14:paraId="106E2CB2" w14:textId="77777777" w:rsidR="003D313E" w:rsidRPr="00241CBC" w:rsidRDefault="003D313E" w:rsidP="00DC40D6">
            <w:pPr>
              <w:rPr>
                <w:rFonts w:ascii="Times" w:hAnsi="Times"/>
              </w:rPr>
            </w:pPr>
          </w:p>
          <w:p w14:paraId="6DB55E03" w14:textId="77777777" w:rsidR="003D313E" w:rsidRPr="00241CBC" w:rsidRDefault="003D313E" w:rsidP="00DC40D6">
            <w:pPr>
              <w:rPr>
                <w:rFonts w:ascii="Times" w:hAnsi="Times"/>
              </w:rPr>
            </w:pPr>
          </w:p>
          <w:p w14:paraId="61E47F84" w14:textId="77777777" w:rsidR="003D313E" w:rsidRPr="00E223FC" w:rsidRDefault="003D313E" w:rsidP="00DC40D6">
            <w:pPr>
              <w:rPr>
                <w:rFonts w:ascii="Times" w:hAnsi="Times"/>
                <w:color w:val="C00000"/>
              </w:rPr>
            </w:pPr>
            <w:r w:rsidRPr="00241CBC">
              <w:rPr>
                <w:rFonts w:ascii="Times" w:hAnsi="Times"/>
              </w:rPr>
              <w:t>1.</w:t>
            </w:r>
            <w:r w:rsidRPr="00E223FC">
              <w:rPr>
                <w:rFonts w:ascii="Times" w:hAnsi="Times"/>
                <w:color w:val="C00000"/>
              </w:rPr>
              <w:t xml:space="preserve"> I think that I would like to</w:t>
            </w:r>
          </w:p>
          <w:p w14:paraId="15FCD07C" w14:textId="77777777" w:rsidR="003D313E" w:rsidRPr="00E223FC" w:rsidRDefault="003D313E" w:rsidP="00DC40D6">
            <w:pPr>
              <w:rPr>
                <w:rFonts w:ascii="Times" w:hAnsi="Times"/>
                <w:color w:val="C00000"/>
              </w:rPr>
            </w:pPr>
            <w:r w:rsidRPr="00E223FC">
              <w:rPr>
                <w:rFonts w:ascii="Times" w:hAnsi="Times"/>
                <w:color w:val="C00000"/>
              </w:rPr>
              <w:t>use this system frequently.</w:t>
            </w:r>
          </w:p>
          <w:p w14:paraId="1ED6DD3F" w14:textId="77777777" w:rsidR="003D313E" w:rsidRPr="00E223FC" w:rsidRDefault="003D313E" w:rsidP="00DC40D6">
            <w:pPr>
              <w:rPr>
                <w:rFonts w:ascii="Times" w:hAnsi="Times"/>
                <w:color w:val="C00000"/>
              </w:rPr>
            </w:pPr>
          </w:p>
          <w:p w14:paraId="33F27634" w14:textId="77777777" w:rsidR="003D313E" w:rsidRPr="00E223FC" w:rsidRDefault="003D313E" w:rsidP="00DC40D6">
            <w:pPr>
              <w:rPr>
                <w:rFonts w:ascii="Times" w:hAnsi="Times"/>
                <w:color w:val="C00000"/>
              </w:rPr>
            </w:pPr>
          </w:p>
          <w:p w14:paraId="77AD8B32" w14:textId="77777777" w:rsidR="003D313E" w:rsidRPr="00E223FC" w:rsidRDefault="003D313E" w:rsidP="00DC40D6">
            <w:pPr>
              <w:rPr>
                <w:rFonts w:ascii="Times" w:hAnsi="Times"/>
                <w:color w:val="C00000"/>
              </w:rPr>
            </w:pPr>
            <w:r w:rsidRPr="00E223FC">
              <w:rPr>
                <w:rFonts w:ascii="Times" w:hAnsi="Times"/>
                <w:color w:val="C00000"/>
              </w:rPr>
              <w:t>2. I found the system unnecessarily complex</w:t>
            </w:r>
          </w:p>
          <w:p w14:paraId="57C1E2FE" w14:textId="77777777" w:rsidR="003D313E" w:rsidRPr="00E223FC" w:rsidRDefault="003D313E" w:rsidP="00DC40D6">
            <w:pPr>
              <w:rPr>
                <w:rFonts w:ascii="Times" w:hAnsi="Times"/>
                <w:color w:val="C00000"/>
              </w:rPr>
            </w:pPr>
          </w:p>
          <w:p w14:paraId="442DFE6B" w14:textId="77777777" w:rsidR="003D313E" w:rsidRPr="00E223FC" w:rsidRDefault="003D313E" w:rsidP="00DC40D6">
            <w:pPr>
              <w:rPr>
                <w:rFonts w:ascii="Times" w:hAnsi="Times"/>
                <w:color w:val="C00000"/>
              </w:rPr>
            </w:pPr>
          </w:p>
          <w:p w14:paraId="33862809" w14:textId="77777777" w:rsidR="003D313E" w:rsidRPr="00E223FC" w:rsidRDefault="003D313E" w:rsidP="00DC40D6">
            <w:pPr>
              <w:rPr>
                <w:rFonts w:ascii="Times" w:hAnsi="Times"/>
                <w:color w:val="C00000"/>
              </w:rPr>
            </w:pPr>
            <w:r w:rsidRPr="00E223FC">
              <w:rPr>
                <w:rFonts w:ascii="Times" w:hAnsi="Times"/>
                <w:color w:val="C00000"/>
              </w:rPr>
              <w:t>3. I thought the system was easy</w:t>
            </w:r>
          </w:p>
          <w:p w14:paraId="3CBAC0F4" w14:textId="77777777" w:rsidR="003D313E" w:rsidRPr="00E223FC" w:rsidRDefault="003D313E" w:rsidP="00DC40D6">
            <w:pPr>
              <w:rPr>
                <w:rFonts w:ascii="Times" w:hAnsi="Times"/>
                <w:color w:val="C00000"/>
              </w:rPr>
            </w:pPr>
            <w:r w:rsidRPr="00E223FC">
              <w:rPr>
                <w:rFonts w:ascii="Times" w:hAnsi="Times"/>
                <w:color w:val="C00000"/>
              </w:rPr>
              <w:t>to use</w:t>
            </w:r>
          </w:p>
          <w:p w14:paraId="638928C1" w14:textId="77777777" w:rsidR="003D313E" w:rsidRPr="00E223FC" w:rsidRDefault="003D313E" w:rsidP="00DC40D6">
            <w:pPr>
              <w:rPr>
                <w:rFonts w:ascii="Times" w:hAnsi="Times"/>
                <w:color w:val="C00000"/>
              </w:rPr>
            </w:pPr>
          </w:p>
          <w:p w14:paraId="1FED6555" w14:textId="77777777" w:rsidR="003D313E" w:rsidRPr="00E223FC" w:rsidRDefault="003D313E" w:rsidP="00DC40D6">
            <w:pPr>
              <w:rPr>
                <w:rFonts w:ascii="Times" w:hAnsi="Times"/>
                <w:color w:val="C00000"/>
              </w:rPr>
            </w:pPr>
          </w:p>
          <w:p w14:paraId="715532F6" w14:textId="77777777" w:rsidR="003D313E" w:rsidRPr="00E223FC" w:rsidRDefault="003D313E" w:rsidP="00DC40D6">
            <w:pPr>
              <w:rPr>
                <w:rFonts w:ascii="Times" w:hAnsi="Times"/>
                <w:color w:val="C00000"/>
              </w:rPr>
            </w:pPr>
            <w:r w:rsidRPr="00E223FC">
              <w:rPr>
                <w:rFonts w:ascii="Times" w:hAnsi="Times"/>
                <w:color w:val="C00000"/>
              </w:rPr>
              <w:t>4. I think that I would need the</w:t>
            </w:r>
          </w:p>
          <w:p w14:paraId="6C90F356" w14:textId="77777777" w:rsidR="003D313E" w:rsidRPr="00E223FC" w:rsidRDefault="003D313E" w:rsidP="00DC40D6">
            <w:pPr>
              <w:rPr>
                <w:rFonts w:ascii="Times" w:hAnsi="Times"/>
                <w:color w:val="C00000"/>
              </w:rPr>
            </w:pPr>
            <w:r w:rsidRPr="00E223FC">
              <w:rPr>
                <w:rFonts w:ascii="Times" w:hAnsi="Times"/>
                <w:color w:val="C00000"/>
              </w:rPr>
              <w:t>support of a technical person to</w:t>
            </w:r>
          </w:p>
          <w:p w14:paraId="57F779F9" w14:textId="6D400CD3" w:rsidR="003D313E" w:rsidRPr="00E223FC" w:rsidRDefault="003D313E" w:rsidP="00DC40D6">
            <w:pPr>
              <w:rPr>
                <w:rFonts w:ascii="Times" w:hAnsi="Times"/>
                <w:color w:val="C00000"/>
              </w:rPr>
            </w:pPr>
            <w:r w:rsidRPr="00E223FC">
              <w:rPr>
                <w:rFonts w:ascii="Times" w:hAnsi="Times"/>
                <w:color w:val="C00000"/>
              </w:rPr>
              <w:t>be able to use this system</w:t>
            </w:r>
          </w:p>
          <w:p w14:paraId="4C0F2477" w14:textId="77777777" w:rsidR="003D313E" w:rsidRPr="00E223FC" w:rsidRDefault="003D313E" w:rsidP="00DC40D6">
            <w:pPr>
              <w:rPr>
                <w:rFonts w:ascii="Times" w:hAnsi="Times"/>
                <w:color w:val="C00000"/>
              </w:rPr>
            </w:pPr>
          </w:p>
          <w:p w14:paraId="7BF6CF5B" w14:textId="77777777" w:rsidR="003D313E" w:rsidRPr="00E223FC" w:rsidRDefault="003D313E" w:rsidP="00DC40D6">
            <w:pPr>
              <w:rPr>
                <w:rFonts w:ascii="Times" w:hAnsi="Times"/>
                <w:color w:val="C00000"/>
              </w:rPr>
            </w:pPr>
            <w:r w:rsidRPr="00E223FC">
              <w:rPr>
                <w:rFonts w:ascii="Times" w:hAnsi="Times"/>
                <w:color w:val="C00000"/>
              </w:rPr>
              <w:t>5. I found the various functions in</w:t>
            </w:r>
          </w:p>
          <w:p w14:paraId="467DC600" w14:textId="77777777" w:rsidR="003D313E" w:rsidRPr="00E223FC" w:rsidRDefault="003D313E" w:rsidP="00DC40D6">
            <w:pPr>
              <w:rPr>
                <w:rFonts w:ascii="Times" w:hAnsi="Times"/>
                <w:color w:val="C00000"/>
              </w:rPr>
            </w:pPr>
            <w:r w:rsidRPr="00E223FC">
              <w:rPr>
                <w:rFonts w:ascii="Times" w:hAnsi="Times"/>
                <w:color w:val="C00000"/>
              </w:rPr>
              <w:t xml:space="preserve">this system </w:t>
            </w:r>
            <w:proofErr w:type="gramStart"/>
            <w:r w:rsidRPr="00E223FC">
              <w:rPr>
                <w:rFonts w:ascii="Times" w:hAnsi="Times"/>
                <w:color w:val="C00000"/>
              </w:rPr>
              <w:t>were</w:t>
            </w:r>
            <w:proofErr w:type="gramEnd"/>
            <w:r w:rsidRPr="00E223FC">
              <w:rPr>
                <w:rFonts w:ascii="Times" w:hAnsi="Times"/>
                <w:color w:val="C00000"/>
              </w:rPr>
              <w:t xml:space="preserve"> well integrated.</w:t>
            </w:r>
          </w:p>
          <w:p w14:paraId="6221D639" w14:textId="77777777" w:rsidR="003D313E" w:rsidRPr="00E223FC" w:rsidRDefault="003D313E" w:rsidP="00DC40D6">
            <w:pPr>
              <w:rPr>
                <w:rFonts w:ascii="Times" w:hAnsi="Times"/>
                <w:color w:val="C00000"/>
              </w:rPr>
            </w:pPr>
          </w:p>
          <w:p w14:paraId="47243BF2" w14:textId="77777777" w:rsidR="003D313E" w:rsidRPr="00E223FC" w:rsidRDefault="003D313E" w:rsidP="00DC40D6">
            <w:pPr>
              <w:rPr>
                <w:rFonts w:ascii="Times" w:hAnsi="Times"/>
                <w:color w:val="C00000"/>
              </w:rPr>
            </w:pPr>
          </w:p>
          <w:p w14:paraId="541C9AB0" w14:textId="77777777" w:rsidR="003D313E" w:rsidRPr="00E223FC" w:rsidRDefault="003D313E" w:rsidP="00DC40D6">
            <w:pPr>
              <w:rPr>
                <w:rFonts w:ascii="Times" w:hAnsi="Times"/>
                <w:color w:val="C00000"/>
              </w:rPr>
            </w:pPr>
            <w:r w:rsidRPr="00E223FC">
              <w:rPr>
                <w:rFonts w:ascii="Times" w:hAnsi="Times"/>
                <w:color w:val="C00000"/>
              </w:rPr>
              <w:t>6. I thought there was too much</w:t>
            </w:r>
          </w:p>
          <w:p w14:paraId="686741BA" w14:textId="77777777" w:rsidR="003D313E" w:rsidRPr="00E223FC" w:rsidRDefault="003D313E" w:rsidP="00DC40D6">
            <w:pPr>
              <w:rPr>
                <w:rFonts w:ascii="Times" w:hAnsi="Times"/>
                <w:color w:val="C00000"/>
              </w:rPr>
            </w:pPr>
            <w:r w:rsidRPr="00E223FC">
              <w:rPr>
                <w:rFonts w:ascii="Times" w:hAnsi="Times"/>
                <w:color w:val="C00000"/>
              </w:rPr>
              <w:t>inconsistency in this system</w:t>
            </w:r>
          </w:p>
          <w:p w14:paraId="5C517D12" w14:textId="77777777" w:rsidR="003D313E" w:rsidRPr="00E223FC" w:rsidRDefault="003D313E" w:rsidP="00DC40D6">
            <w:pPr>
              <w:rPr>
                <w:rFonts w:ascii="Times" w:hAnsi="Times"/>
                <w:color w:val="C00000"/>
              </w:rPr>
            </w:pPr>
          </w:p>
          <w:p w14:paraId="3D380916" w14:textId="77777777" w:rsidR="003D313E" w:rsidRPr="00E223FC" w:rsidRDefault="003D313E" w:rsidP="00DC40D6">
            <w:pPr>
              <w:rPr>
                <w:rFonts w:ascii="Times" w:hAnsi="Times"/>
                <w:color w:val="C00000"/>
              </w:rPr>
            </w:pPr>
          </w:p>
          <w:p w14:paraId="29C159E6" w14:textId="77777777" w:rsidR="003D313E" w:rsidRPr="00E223FC" w:rsidRDefault="003D313E" w:rsidP="00DC40D6">
            <w:pPr>
              <w:rPr>
                <w:rFonts w:ascii="Times" w:hAnsi="Times"/>
                <w:color w:val="C00000"/>
              </w:rPr>
            </w:pPr>
            <w:r w:rsidRPr="00E223FC">
              <w:rPr>
                <w:rFonts w:ascii="Times" w:hAnsi="Times"/>
                <w:color w:val="C00000"/>
              </w:rPr>
              <w:t>7. I would imagine that most people would learn to use this system very quickly.</w:t>
            </w:r>
          </w:p>
          <w:p w14:paraId="79A29C46" w14:textId="77777777" w:rsidR="003D313E" w:rsidRPr="00E223FC" w:rsidRDefault="003D313E" w:rsidP="00DC40D6">
            <w:pPr>
              <w:rPr>
                <w:rFonts w:ascii="Times" w:hAnsi="Times"/>
                <w:color w:val="C00000"/>
              </w:rPr>
            </w:pPr>
          </w:p>
          <w:p w14:paraId="6E5233D2" w14:textId="77777777" w:rsidR="003D313E" w:rsidRPr="00E223FC" w:rsidRDefault="003D313E" w:rsidP="00DC40D6">
            <w:pPr>
              <w:rPr>
                <w:rFonts w:ascii="Times" w:hAnsi="Times"/>
                <w:color w:val="C00000"/>
              </w:rPr>
            </w:pPr>
          </w:p>
          <w:p w14:paraId="629AEC02" w14:textId="77777777" w:rsidR="003D313E" w:rsidRPr="00E223FC" w:rsidRDefault="003D313E" w:rsidP="00DC40D6">
            <w:pPr>
              <w:rPr>
                <w:rFonts w:ascii="Times" w:hAnsi="Times"/>
                <w:color w:val="C00000"/>
              </w:rPr>
            </w:pPr>
            <w:r w:rsidRPr="00E223FC">
              <w:rPr>
                <w:rFonts w:ascii="Times" w:hAnsi="Times"/>
                <w:color w:val="C00000"/>
              </w:rPr>
              <w:t>8. I found the system very</w:t>
            </w:r>
          </w:p>
          <w:p w14:paraId="6C5CF824" w14:textId="77777777" w:rsidR="003D313E" w:rsidRPr="00E223FC" w:rsidRDefault="003D313E" w:rsidP="00DC40D6">
            <w:pPr>
              <w:rPr>
                <w:rFonts w:ascii="Times" w:hAnsi="Times"/>
                <w:color w:val="C00000"/>
              </w:rPr>
            </w:pPr>
            <w:r w:rsidRPr="00E223FC">
              <w:rPr>
                <w:rFonts w:ascii="Times" w:hAnsi="Times"/>
                <w:color w:val="C00000"/>
              </w:rPr>
              <w:t>cumbersome to use.</w:t>
            </w:r>
          </w:p>
          <w:p w14:paraId="45A8811A" w14:textId="77777777" w:rsidR="003D313E" w:rsidRPr="00E223FC" w:rsidRDefault="003D313E" w:rsidP="00DC40D6">
            <w:pPr>
              <w:rPr>
                <w:rFonts w:ascii="Times" w:hAnsi="Times"/>
                <w:color w:val="C00000"/>
              </w:rPr>
            </w:pPr>
          </w:p>
          <w:p w14:paraId="6C6D9E61" w14:textId="77777777" w:rsidR="003D313E" w:rsidRPr="00E223FC" w:rsidRDefault="003D313E" w:rsidP="00DC40D6">
            <w:pPr>
              <w:rPr>
                <w:rFonts w:ascii="Times" w:hAnsi="Times"/>
                <w:color w:val="C00000"/>
              </w:rPr>
            </w:pPr>
          </w:p>
          <w:p w14:paraId="4461EA92" w14:textId="77777777" w:rsidR="003D313E" w:rsidRPr="00E223FC" w:rsidRDefault="003D313E" w:rsidP="00DC40D6">
            <w:pPr>
              <w:rPr>
                <w:rFonts w:ascii="Times" w:hAnsi="Times"/>
                <w:color w:val="C00000"/>
              </w:rPr>
            </w:pPr>
            <w:r w:rsidRPr="00E223FC">
              <w:rPr>
                <w:rFonts w:ascii="Times" w:hAnsi="Times"/>
                <w:color w:val="C00000"/>
              </w:rPr>
              <w:t>9. I felt very confident using the</w:t>
            </w:r>
          </w:p>
          <w:p w14:paraId="7B70BC46" w14:textId="77777777" w:rsidR="003D313E" w:rsidRPr="00E223FC" w:rsidRDefault="003D313E" w:rsidP="00DC40D6">
            <w:pPr>
              <w:rPr>
                <w:rFonts w:ascii="Times" w:hAnsi="Times"/>
                <w:color w:val="C00000"/>
              </w:rPr>
            </w:pPr>
            <w:r w:rsidRPr="00E223FC">
              <w:rPr>
                <w:rFonts w:ascii="Times" w:hAnsi="Times"/>
                <w:color w:val="C00000"/>
              </w:rPr>
              <w:t>system.</w:t>
            </w:r>
          </w:p>
          <w:p w14:paraId="2EF3D672" w14:textId="77777777" w:rsidR="003D313E" w:rsidRPr="00E223FC" w:rsidRDefault="003D313E" w:rsidP="00DC40D6">
            <w:pPr>
              <w:rPr>
                <w:rFonts w:ascii="Times" w:hAnsi="Times"/>
                <w:color w:val="C00000"/>
              </w:rPr>
            </w:pPr>
          </w:p>
          <w:p w14:paraId="5B76A78F" w14:textId="77777777" w:rsidR="003D313E" w:rsidRPr="00E223FC" w:rsidRDefault="003D313E" w:rsidP="00DC40D6">
            <w:pPr>
              <w:rPr>
                <w:rFonts w:ascii="Times" w:hAnsi="Times"/>
                <w:color w:val="C00000"/>
              </w:rPr>
            </w:pPr>
          </w:p>
          <w:p w14:paraId="7206F21C" w14:textId="77777777" w:rsidR="003D313E" w:rsidRPr="00E223FC" w:rsidRDefault="003D313E" w:rsidP="00DC40D6">
            <w:pPr>
              <w:rPr>
                <w:rFonts w:ascii="Times" w:hAnsi="Times"/>
                <w:color w:val="C00000"/>
              </w:rPr>
            </w:pPr>
            <w:r w:rsidRPr="00E223FC">
              <w:rPr>
                <w:rFonts w:ascii="Times" w:hAnsi="Times"/>
                <w:color w:val="C00000"/>
              </w:rPr>
              <w:t>10. I needed to learn a lot of</w:t>
            </w:r>
          </w:p>
          <w:p w14:paraId="0F832239" w14:textId="77777777" w:rsidR="003D313E" w:rsidRPr="00E223FC" w:rsidRDefault="003D313E" w:rsidP="00DC40D6">
            <w:pPr>
              <w:rPr>
                <w:rFonts w:ascii="Times" w:hAnsi="Times"/>
                <w:color w:val="C00000"/>
              </w:rPr>
            </w:pPr>
            <w:r w:rsidRPr="00E223FC">
              <w:rPr>
                <w:rFonts w:ascii="Times" w:hAnsi="Times"/>
                <w:color w:val="C00000"/>
              </w:rPr>
              <w:t>things before I could get going</w:t>
            </w:r>
          </w:p>
          <w:p w14:paraId="34C49689" w14:textId="77777777" w:rsidR="003D313E" w:rsidRDefault="003D313E" w:rsidP="00DC40D6">
            <w:r w:rsidRPr="00E223FC">
              <w:rPr>
                <w:rFonts w:ascii="Times" w:hAnsi="Times"/>
                <w:color w:val="C00000"/>
              </w:rPr>
              <w:t>with this system.</w:t>
            </w:r>
          </w:p>
        </w:tc>
        <w:tc>
          <w:tcPr>
            <w:tcW w:w="5477" w:type="dxa"/>
          </w:tcPr>
          <w:p w14:paraId="74CFD797" w14:textId="77777777" w:rsidR="003D313E" w:rsidRDefault="003D313E" w:rsidP="00DC40D6"/>
          <w:p w14:paraId="648EA32E" w14:textId="3963B7B0" w:rsidR="003D313E" w:rsidRDefault="00E223FC" w:rsidP="00DC40D6">
            <w:r>
              <w:rPr>
                <w:noProof/>
              </w:rPr>
              <mc:AlternateContent>
                <mc:Choice Requires="wps">
                  <w:drawing>
                    <wp:anchor distT="0" distB="0" distL="114300" distR="114300" simplePos="0" relativeHeight="251851776" behindDoc="0" locked="0" layoutInCell="1" allowOverlap="1" wp14:anchorId="52E7E77F" wp14:editId="4438C09C">
                      <wp:simplePos x="0" y="0"/>
                      <wp:positionH relativeFrom="column">
                        <wp:posOffset>80645</wp:posOffset>
                      </wp:positionH>
                      <wp:positionV relativeFrom="paragraph">
                        <wp:posOffset>103101</wp:posOffset>
                      </wp:positionV>
                      <wp:extent cx="665018" cy="384002"/>
                      <wp:effectExtent l="0" t="0" r="0" b="0"/>
                      <wp:wrapNone/>
                      <wp:docPr id="4" name="Text Box 4"/>
                      <wp:cNvGraphicFramePr/>
                      <a:graphic xmlns:a="http://schemas.openxmlformats.org/drawingml/2006/main">
                        <a:graphicData uri="http://schemas.microsoft.com/office/word/2010/wordprocessingShape">
                          <wps:wsp>
                            <wps:cNvSpPr txBox="1"/>
                            <wps:spPr>
                              <a:xfrm>
                                <a:off x="0" y="0"/>
                                <a:ext cx="665018" cy="384002"/>
                              </a:xfrm>
                              <a:prstGeom prst="rect">
                                <a:avLst/>
                              </a:prstGeom>
                              <a:solidFill>
                                <a:schemeClr val="lt1"/>
                              </a:solidFill>
                              <a:ln w="6350">
                                <a:noFill/>
                              </a:ln>
                            </wps:spPr>
                            <wps:txbx>
                              <w:txbxContent>
                                <w:p w14:paraId="390C4D64" w14:textId="77777777" w:rsidR="003D313E" w:rsidRPr="00241CBC" w:rsidRDefault="003D313E" w:rsidP="003D313E">
                                  <w:pPr>
                                    <w:rPr>
                                      <w:rFonts w:ascii="Times" w:hAnsi="Times"/>
                                    </w:rPr>
                                  </w:pPr>
                                  <w:r w:rsidRPr="00241CBC">
                                    <w:rPr>
                                      <w:rFonts w:ascii="Times" w:hAnsi="Times"/>
                                    </w:rPr>
                                    <w:t>Strongly</w:t>
                                  </w:r>
                                </w:p>
                                <w:p w14:paraId="2801CD25" w14:textId="77777777" w:rsidR="003D313E" w:rsidRPr="00241CBC" w:rsidRDefault="003D313E" w:rsidP="003D313E">
                                  <w:pPr>
                                    <w:rPr>
                                      <w:rFonts w:ascii="Times" w:hAnsi="Times"/>
                                    </w:rPr>
                                  </w:pPr>
                                  <w:r w:rsidRPr="00241CBC">
                                    <w:rPr>
                                      <w:rFonts w:ascii="Times" w:hAnsi="Times"/>
                                    </w:rP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2E7E77F" id="_x0000_t202" coordsize="21600,21600" o:spt="202" path="m,l,21600r21600,l21600,xe">
                      <v:stroke joinstyle="miter"/>
                      <v:path gradientshapeok="t" o:connecttype="rect"/>
                    </v:shapetype>
                    <v:shape id="Text Box 4" o:spid="_x0000_s1026" type="#_x0000_t202" style="position:absolute;margin-left:6.35pt;margin-top:8.1pt;width:52.35pt;height:30.25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" fillcolor="white [3201]" stroked="f" strokeweight=".5pt">
                      <v:textbox inset="0,0,0,0">
                        <w:txbxContent>
                          <w:p w14:paraId="390C4D64" w14:textId="77777777" w:rsidR="003D313E" w:rsidRPr="00241CBC" w:rsidRDefault="003D313E" w:rsidP="003D313E">
                            <w:pPr>
                              <w:rPr>
                                <w:rFonts w:ascii="Times" w:hAnsi="Times"/>
                              </w:rPr>
                            </w:pPr>
                            <w:r w:rsidRPr="00241CBC">
                              <w:rPr>
                                <w:rFonts w:ascii="Times" w:hAnsi="Times"/>
                              </w:rPr>
                              <w:t>Strongly</w:t>
                            </w:r>
                          </w:p>
                          <w:p w14:paraId="2801CD25" w14:textId="77777777" w:rsidR="003D313E" w:rsidRPr="00241CBC" w:rsidRDefault="003D313E" w:rsidP="003D313E">
                            <w:pPr>
                              <w:rPr>
                                <w:rFonts w:ascii="Times" w:hAnsi="Times"/>
                              </w:rPr>
                            </w:pPr>
                            <w:r w:rsidRPr="00241CBC">
                              <w:rPr>
                                <w:rFonts w:ascii="Times" w:hAnsi="Times"/>
                              </w:rPr>
                              <w:t>disagree</w:t>
                            </w:r>
                          </w:p>
                        </w:txbxContent>
                      </v:textbox>
                    </v:shape>
                  </w:pict>
                </mc:Fallback>
              </mc:AlternateContent>
            </w:r>
            <w:r>
              <w:rPr>
                <w:noProof/>
              </w:rPr>
              <mc:AlternateContent>
                <mc:Choice Requires="wps">
                  <w:drawing>
                    <wp:anchor distT="0" distB="0" distL="114300" distR="114300" simplePos="0" relativeHeight="251852800" behindDoc="0" locked="0" layoutInCell="1" allowOverlap="1" wp14:anchorId="5B0B1F1E" wp14:editId="418AB9CC">
                      <wp:simplePos x="0" y="0"/>
                      <wp:positionH relativeFrom="column">
                        <wp:posOffset>2720687</wp:posOffset>
                      </wp:positionH>
                      <wp:positionV relativeFrom="paragraph">
                        <wp:posOffset>102986</wp:posOffset>
                      </wp:positionV>
                      <wp:extent cx="561109" cy="363682"/>
                      <wp:effectExtent l="0" t="0" r="0" b="5080"/>
                      <wp:wrapNone/>
                      <wp:docPr id="5" name="Text Box 5"/>
                      <wp:cNvGraphicFramePr/>
                      <a:graphic xmlns:a="http://schemas.openxmlformats.org/drawingml/2006/main">
                        <a:graphicData uri="http://schemas.microsoft.com/office/word/2010/wordprocessingShape">
                          <wps:wsp>
                            <wps:cNvSpPr txBox="1"/>
                            <wps:spPr>
                              <a:xfrm>
                                <a:off x="0" y="0"/>
                                <a:ext cx="561109" cy="363682"/>
                              </a:xfrm>
                              <a:prstGeom prst="rect">
                                <a:avLst/>
                              </a:prstGeom>
                              <a:solidFill>
                                <a:schemeClr val="lt1"/>
                              </a:solidFill>
                              <a:ln w="6350">
                                <a:noFill/>
                              </a:ln>
                            </wps:spPr>
                            <wps:txbx>
                              <w:txbxContent>
                                <w:p w14:paraId="5BDAC996" w14:textId="77777777" w:rsidR="003D313E" w:rsidRPr="00241CBC" w:rsidRDefault="003D313E" w:rsidP="003D313E">
                                  <w:pPr>
                                    <w:rPr>
                                      <w:rFonts w:ascii="Times" w:hAnsi="Times"/>
                                    </w:rPr>
                                  </w:pPr>
                                  <w:r w:rsidRPr="00241CBC">
                                    <w:rPr>
                                      <w:rFonts w:ascii="Times" w:hAnsi="Times"/>
                                    </w:rPr>
                                    <w:t>Strongly</w:t>
                                  </w:r>
                                </w:p>
                                <w:p w14:paraId="737469F6" w14:textId="77777777" w:rsidR="003D313E" w:rsidRPr="00241CBC" w:rsidRDefault="003D313E" w:rsidP="003D313E">
                                  <w:pPr>
                                    <w:rPr>
                                      <w:rFonts w:ascii="Times" w:hAnsi="Times"/>
                                    </w:rPr>
                                  </w:pPr>
                                  <w:r w:rsidRPr="00241CBC">
                                    <w:rPr>
                                      <w:rFonts w:ascii="Times" w:hAnsi="Times"/>
                                    </w:rPr>
                                    <w:t xml:space="preserve">   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0B1F1E" id="Text Box 5" o:spid="_x0000_s1027" type="#_x0000_t202" style="position:absolute;margin-left:214.25pt;margin-top:8.1pt;width:44.2pt;height:28.65pt;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" fillcolor="white [3201]" stroked="f" strokeweight=".5pt">
                      <v:textbox inset="0,0,0,0">
                        <w:txbxContent>
                          <w:p w14:paraId="5BDAC996" w14:textId="77777777" w:rsidR="003D313E" w:rsidRPr="00241CBC" w:rsidRDefault="003D313E" w:rsidP="003D313E">
                            <w:pPr>
                              <w:rPr>
                                <w:rFonts w:ascii="Times" w:hAnsi="Times"/>
                              </w:rPr>
                            </w:pPr>
                            <w:r w:rsidRPr="00241CBC">
                              <w:rPr>
                                <w:rFonts w:ascii="Times" w:hAnsi="Times"/>
                              </w:rPr>
                              <w:t>Strongly</w:t>
                            </w:r>
                          </w:p>
                          <w:p w14:paraId="737469F6" w14:textId="77777777" w:rsidR="003D313E" w:rsidRPr="00241CBC" w:rsidRDefault="003D313E" w:rsidP="003D313E">
                            <w:pPr>
                              <w:rPr>
                                <w:rFonts w:ascii="Times" w:hAnsi="Times"/>
                              </w:rPr>
                            </w:pPr>
                            <w:r w:rsidRPr="00241CBC">
                              <w:rPr>
                                <w:rFonts w:ascii="Times" w:hAnsi="Times"/>
                              </w:rPr>
                              <w:t xml:space="preserve">   agree</w:t>
                            </w:r>
                          </w:p>
                        </w:txbxContent>
                      </v:textbox>
                    </v:shape>
                  </w:pict>
                </mc:Fallback>
              </mc:AlternateContent>
            </w:r>
          </w:p>
          <w:p w14:paraId="4F170822" w14:textId="77777777" w:rsidR="003D313E" w:rsidRDefault="003D313E" w:rsidP="00DC40D6"/>
          <w:p w14:paraId="419FD3D2" w14:textId="77777777" w:rsidR="003D313E" w:rsidRDefault="003D313E" w:rsidP="00DC40D6"/>
          <w:tbl>
            <w:tblPr>
              <w:tblStyle w:val="TableGrid"/>
              <w:tblW w:w="5266" w:type="dxa"/>
              <w:tblLook w:val="04A0" w:firstRow="1" w:lastRow="0" w:firstColumn="1" w:lastColumn="0" w:noHBand="0" w:noVBand="1"/>
            </w:tblPr>
            <w:tblGrid>
              <w:gridCol w:w="1053"/>
              <w:gridCol w:w="1053"/>
              <w:gridCol w:w="1053"/>
              <w:gridCol w:w="1053"/>
              <w:gridCol w:w="1054"/>
            </w:tblGrid>
            <w:tr w:rsidR="003D313E" w14:paraId="02BA7631" w14:textId="77777777" w:rsidTr="00DC40D6">
              <w:trPr>
                <w:trHeight w:val="469"/>
              </w:trPr>
              <w:tc>
                <w:tcPr>
                  <w:tcW w:w="1053" w:type="dxa"/>
                </w:tcPr>
                <w:p w14:paraId="2B8E0678" w14:textId="77777777" w:rsidR="003D313E" w:rsidRDefault="003D313E" w:rsidP="00DC40D6">
                  <w:r>
                    <w:rPr>
                      <w:noProof/>
                    </w:rPr>
                    <mc:AlternateContent>
                      <mc:Choice Requires="wpg">
                        <w:drawing>
                          <wp:anchor distT="0" distB="0" distL="114300" distR="114300" simplePos="0" relativeHeight="251853824" behindDoc="0" locked="0" layoutInCell="1" allowOverlap="1" wp14:anchorId="55D11715" wp14:editId="516F5E70">
                            <wp:simplePos x="0" y="0"/>
                            <wp:positionH relativeFrom="column">
                              <wp:posOffset>258445</wp:posOffset>
                            </wp:positionH>
                            <wp:positionV relativeFrom="paragraph">
                              <wp:posOffset>300586</wp:posOffset>
                            </wp:positionV>
                            <wp:extent cx="2774315" cy="207010"/>
                            <wp:effectExtent l="0" t="0" r="0" b="0"/>
                            <wp:wrapNone/>
                            <wp:docPr id="6" name="Group 6"/>
                            <wp:cNvGraphicFramePr/>
                            <a:graphic xmlns:a="http://schemas.openxmlformats.org/drawingml/2006/main">
                              <a:graphicData uri="http://schemas.microsoft.com/office/word/2010/wordprocessingGroup">
                                <wpg:wgp>
                                  <wpg:cNvGrpSpPr/>
                                  <wpg:grpSpPr>
                                    <a:xfrm>
                                      <a:off x="0" y="0"/>
                                      <a:ext cx="2774315" cy="207010"/>
                                      <a:chOff x="0" y="0"/>
                                      <a:chExt cx="2774315" cy="207241"/>
                                    </a:xfrm>
                                  </wpg:grpSpPr>
                                  <wps:wsp>
                                    <wps:cNvPr id="7" name="Text Box 7"/>
                                    <wps:cNvSpPr txBox="1"/>
                                    <wps:spPr>
                                      <a:xfrm>
                                        <a:off x="0" y="0"/>
                                        <a:ext cx="124460" cy="176530"/>
                                      </a:xfrm>
                                      <a:prstGeom prst="rect">
                                        <a:avLst/>
                                      </a:prstGeom>
                                      <a:solidFill>
                                        <a:schemeClr val="lt1"/>
                                      </a:solidFill>
                                      <a:ln w="6350">
                                        <a:noFill/>
                                      </a:ln>
                                    </wps:spPr>
                                    <wps:txbx>
                                      <w:txbxContent>
                                        <w:p w14:paraId="529D4557" w14:textId="77777777" w:rsidR="003D313E" w:rsidRPr="003E64D5" w:rsidRDefault="003D313E" w:rsidP="003D313E">
                                          <w:r w:rsidRPr="003E64D5">
                                            <w:t>1</w:t>
                                          </w:r>
                                        </w:p>
                                        <w:p w14:paraId="7679EF45" w14:textId="77777777" w:rsidR="003D313E" w:rsidRPr="003E64D5" w:rsidRDefault="003D313E" w:rsidP="003D313E">
                                          <w:r w:rsidRPr="003E64D5">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8" name="Text Box 8"/>
                                    <wps:cNvSpPr txBox="1"/>
                                    <wps:spPr>
                                      <a:xfrm>
                                        <a:off x="633845" y="0"/>
                                        <a:ext cx="124460" cy="207010"/>
                                      </a:xfrm>
                                      <a:prstGeom prst="rect">
                                        <a:avLst/>
                                      </a:prstGeom>
                                      <a:solidFill>
                                        <a:schemeClr val="lt1"/>
                                      </a:solidFill>
                                      <a:ln w="6350">
                                        <a:noFill/>
                                      </a:ln>
                                    </wps:spPr>
                                    <wps:txbx>
                                      <w:txbxContent>
                                        <w:p w14:paraId="47211A00" w14:textId="77777777" w:rsidR="003D313E" w:rsidRDefault="003D313E" w:rsidP="003D313E">
                                          <w:r>
                                            <w:t>2</w:t>
                                          </w:r>
                                        </w:p>
                                        <w:p w14:paraId="5BEF53B5" w14:textId="77777777" w:rsidR="003D313E" w:rsidRPr="003E64D5" w:rsidRDefault="003D313E" w:rsidP="003D313E">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 name="Text Box 9"/>
                                    <wps:cNvSpPr txBox="1"/>
                                    <wps:spPr>
                                      <a:xfrm>
                                        <a:off x="1288473" y="10391"/>
                                        <a:ext cx="114300" cy="196850"/>
                                      </a:xfrm>
                                      <a:prstGeom prst="rect">
                                        <a:avLst/>
                                      </a:prstGeom>
                                      <a:solidFill>
                                        <a:schemeClr val="lt1"/>
                                      </a:solidFill>
                                      <a:ln w="6350">
                                        <a:noFill/>
                                      </a:ln>
                                    </wps:spPr>
                                    <wps:txbx>
                                      <w:txbxContent>
                                        <w:p w14:paraId="32FF4234" w14:textId="77777777" w:rsidR="003D313E" w:rsidRDefault="003D313E" w:rsidP="003D313E">
                                          <w:r>
                                            <w:t>3</w:t>
                                          </w:r>
                                        </w:p>
                                        <w:p w14:paraId="059B9418" w14:textId="77777777" w:rsidR="003D313E" w:rsidRPr="003E64D5" w:rsidRDefault="003D313E" w:rsidP="003D313E">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 name="Text Box 10"/>
                                    <wps:cNvSpPr txBox="1"/>
                                    <wps:spPr>
                                      <a:xfrm>
                                        <a:off x="1963882" y="10391"/>
                                        <a:ext cx="114300" cy="176530"/>
                                      </a:xfrm>
                                      <a:prstGeom prst="rect">
                                        <a:avLst/>
                                      </a:prstGeom>
                                      <a:solidFill>
                                        <a:schemeClr val="lt1"/>
                                      </a:solidFill>
                                      <a:ln w="6350">
                                        <a:noFill/>
                                      </a:ln>
                                    </wps:spPr>
                                    <wps:txbx>
                                      <w:txbxContent>
                                        <w:p w14:paraId="0AAA803A" w14:textId="77777777" w:rsidR="003D313E" w:rsidRDefault="003D313E" w:rsidP="003D313E">
                                          <w:r>
                                            <w:t>4</w:t>
                                          </w:r>
                                        </w:p>
                                        <w:p w14:paraId="4A05F076" w14:textId="77777777" w:rsidR="003D313E" w:rsidRPr="003E64D5" w:rsidRDefault="003D313E" w:rsidP="003D313E">
                                          <w:r>
                                            <w:t>Disagree4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1" name="Text Box 11"/>
                                    <wps:cNvSpPr txBox="1"/>
                                    <wps:spPr>
                                      <a:xfrm>
                                        <a:off x="2628900" y="10391"/>
                                        <a:ext cx="145415" cy="176530"/>
                                      </a:xfrm>
                                      <a:prstGeom prst="rect">
                                        <a:avLst/>
                                      </a:prstGeom>
                                      <a:solidFill>
                                        <a:schemeClr val="lt1"/>
                                      </a:solidFill>
                                      <a:ln w="6350">
                                        <a:noFill/>
                                      </a:ln>
                                    </wps:spPr>
                                    <wps:txbx>
                                      <w:txbxContent>
                                        <w:p w14:paraId="0C601F6A" w14:textId="77777777" w:rsidR="003D313E" w:rsidRDefault="003D313E" w:rsidP="003D313E">
                                          <w:r>
                                            <w:t>5</w:t>
                                          </w:r>
                                        </w:p>
                                        <w:p w14:paraId="5EA1E293" w14:textId="77777777" w:rsidR="003D313E" w:rsidRPr="003E64D5" w:rsidRDefault="003D313E" w:rsidP="003D313E">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55D11715" id="Group 6" o:spid="_x0000_s1028" style="position:absolute;margin-left:20.35pt;margin-top:23.65pt;width:218.45pt;height:16.3pt;z-index:251853824" coordsize="27743,20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">
                            <v:shape id="Text Box 7" o:spid="_x0000_s1029" type="#_x0000_t202" style="position:absolute;width:1244;height:17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" fillcolor="white [3201]" stroked="f" strokeweight=".5pt">
                              <v:textbox inset="0,0,0,0">
                                <w:txbxContent>
                                  <w:p w14:paraId="529D4557" w14:textId="77777777" w:rsidR="003D313E" w:rsidRPr="003E64D5" w:rsidRDefault="003D313E" w:rsidP="003D313E">
                                    <w:r w:rsidRPr="003E64D5">
                                      <w:t>1</w:t>
                                    </w:r>
                                  </w:p>
                                  <w:p w14:paraId="7679EF45" w14:textId="77777777" w:rsidR="003D313E" w:rsidRPr="003E64D5" w:rsidRDefault="003D313E" w:rsidP="003D313E">
                                    <w:r w:rsidRPr="003E64D5">
                                      <w:t>disagree</w:t>
                                    </w:r>
                                  </w:p>
                                </w:txbxContent>
                              </v:textbox>
                            </v:shape>
                            <v:shape id="Text Box 8" o:spid="_x0000_s1030" type="#_x0000_t202" style="position:absolute;left:6338;width:1245;height:20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" fillcolor="white [3201]" stroked="f" strokeweight=".5pt">
                              <v:textbox inset="0,0,0,0">
                                <w:txbxContent>
                                  <w:p w14:paraId="47211A00" w14:textId="77777777" w:rsidR="003D313E" w:rsidRDefault="003D313E" w:rsidP="003D313E">
                                    <w:r>
                                      <w:t>2</w:t>
                                    </w:r>
                                  </w:p>
                                  <w:p w14:paraId="5BEF53B5" w14:textId="77777777" w:rsidR="003D313E" w:rsidRPr="003E64D5" w:rsidRDefault="003D313E" w:rsidP="003D313E">
                                    <w:r>
                                      <w:t>disagree</w:t>
                                    </w:r>
                                  </w:p>
                                </w:txbxContent>
                              </v:textbox>
                            </v:shape>
                            <v:shape id="Text Box 9" o:spid="_x0000_s1031" type="#_x0000_t202" style="position:absolute;left:12884;top:103;width:1143;height:19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" fillcolor="white [3201]" stroked="f" strokeweight=".5pt">
                              <v:textbox inset="0,0,0,0">
                                <w:txbxContent>
                                  <w:p w14:paraId="32FF4234" w14:textId="77777777" w:rsidR="003D313E" w:rsidRDefault="003D313E" w:rsidP="003D313E">
                                    <w:r>
                                      <w:t>3</w:t>
                                    </w:r>
                                  </w:p>
                                  <w:p w14:paraId="059B9418" w14:textId="77777777" w:rsidR="003D313E" w:rsidRPr="003E64D5" w:rsidRDefault="003D313E" w:rsidP="003D313E">
                                    <w:r>
                                      <w:t>disagree</w:t>
                                    </w:r>
                                  </w:p>
                                </w:txbxContent>
                              </v:textbox>
                            </v:shape>
                            <v:shape id="Text Box 10" o:spid="_x0000_s1032" type="#_x0000_t202" style="position:absolute;left:19638;top:103;width:1143;height:17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" fillcolor="white [3201]" stroked="f" strokeweight=".5pt">
                              <v:textbox inset="0,0,0,0">
                                <w:txbxContent>
                                  <w:p w14:paraId="0AAA803A" w14:textId="77777777" w:rsidR="003D313E" w:rsidRDefault="003D313E" w:rsidP="003D313E">
                                    <w:r>
                                      <w:t>4</w:t>
                                    </w:r>
                                  </w:p>
                                  <w:p w14:paraId="4A05F076" w14:textId="77777777" w:rsidR="003D313E" w:rsidRPr="003E64D5" w:rsidRDefault="003D313E" w:rsidP="003D313E">
                                    <w:r>
                                      <w:t>Disagree4</w:t>
                                    </w:r>
                                  </w:p>
                                </w:txbxContent>
                              </v:textbox>
                            </v:shape>
                            <v:shape id="Text Box 11" o:spid="_x0000_s1033" type="#_x0000_t202" style="position:absolute;left:26289;top:103;width:1454;height:17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" fillcolor="white [3201]" stroked="f" strokeweight=".5pt">
                              <v:textbox inset="0,0,0,0">
                                <w:txbxContent>
                                  <w:p w14:paraId="0C601F6A" w14:textId="77777777" w:rsidR="003D313E" w:rsidRDefault="003D313E" w:rsidP="003D313E">
                                    <w:r>
                                      <w:t>5</w:t>
                                    </w:r>
                                  </w:p>
                                  <w:p w14:paraId="5EA1E293" w14:textId="77777777" w:rsidR="003D313E" w:rsidRPr="003E64D5" w:rsidRDefault="003D313E" w:rsidP="003D313E">
                                    <w:r>
                                      <w:t>disagree</w:t>
                                    </w:r>
                                  </w:p>
                                </w:txbxContent>
                              </v:textbox>
                            </v:shape>
                          </v:group>
                        </w:pict>
                      </mc:Fallback>
                    </mc:AlternateContent>
                  </w:r>
                </w:p>
              </w:tc>
              <w:tc>
                <w:tcPr>
                  <w:tcW w:w="1053" w:type="dxa"/>
                </w:tcPr>
                <w:p w14:paraId="029AE1A5" w14:textId="77777777" w:rsidR="003D313E" w:rsidRDefault="003D313E" w:rsidP="00DC40D6"/>
              </w:tc>
              <w:tc>
                <w:tcPr>
                  <w:tcW w:w="1053" w:type="dxa"/>
                </w:tcPr>
                <w:p w14:paraId="0ACF2553" w14:textId="77777777" w:rsidR="003D313E" w:rsidRDefault="003D313E" w:rsidP="00DC40D6"/>
              </w:tc>
              <w:tc>
                <w:tcPr>
                  <w:tcW w:w="1053" w:type="dxa"/>
                </w:tcPr>
                <w:p w14:paraId="47D7A557" w14:textId="77777777" w:rsidR="003D313E" w:rsidRDefault="003D313E" w:rsidP="00DC40D6"/>
              </w:tc>
              <w:tc>
                <w:tcPr>
                  <w:tcW w:w="1054" w:type="dxa"/>
                </w:tcPr>
                <w:p w14:paraId="36EED051" w14:textId="77777777" w:rsidR="003D313E" w:rsidRDefault="003D313E" w:rsidP="00DC40D6"/>
              </w:tc>
            </w:tr>
          </w:tbl>
          <w:p w14:paraId="4654E335" w14:textId="77777777" w:rsidR="003D313E" w:rsidRDefault="003D313E" w:rsidP="00DC40D6">
            <w:r>
              <w:t xml:space="preserve">      </w:t>
            </w:r>
          </w:p>
          <w:p w14:paraId="419D44F1" w14:textId="77777777" w:rsidR="003D313E" w:rsidRDefault="003D313E" w:rsidP="00DC40D6"/>
          <w:tbl>
            <w:tblPr>
              <w:tblStyle w:val="TableGrid"/>
              <w:tblW w:w="5266" w:type="dxa"/>
              <w:tblLook w:val="04A0" w:firstRow="1" w:lastRow="0" w:firstColumn="1" w:lastColumn="0" w:noHBand="0" w:noVBand="1"/>
            </w:tblPr>
            <w:tblGrid>
              <w:gridCol w:w="1053"/>
              <w:gridCol w:w="1053"/>
              <w:gridCol w:w="1053"/>
              <w:gridCol w:w="1053"/>
              <w:gridCol w:w="1054"/>
            </w:tblGrid>
            <w:tr w:rsidR="003D313E" w14:paraId="6810BECF" w14:textId="77777777" w:rsidTr="00DC40D6">
              <w:trPr>
                <w:trHeight w:val="469"/>
              </w:trPr>
              <w:tc>
                <w:tcPr>
                  <w:tcW w:w="1053" w:type="dxa"/>
                </w:tcPr>
                <w:p w14:paraId="496AB67B" w14:textId="77777777" w:rsidR="003D313E" w:rsidRDefault="003D313E" w:rsidP="00DC40D6"/>
              </w:tc>
              <w:tc>
                <w:tcPr>
                  <w:tcW w:w="1053" w:type="dxa"/>
                </w:tcPr>
                <w:p w14:paraId="1DE759DD" w14:textId="77777777" w:rsidR="003D313E" w:rsidRDefault="003D313E" w:rsidP="00DC40D6"/>
              </w:tc>
              <w:tc>
                <w:tcPr>
                  <w:tcW w:w="1053" w:type="dxa"/>
                </w:tcPr>
                <w:p w14:paraId="4F6F2A35" w14:textId="77777777" w:rsidR="003D313E" w:rsidRDefault="003D313E" w:rsidP="00DC40D6"/>
              </w:tc>
              <w:tc>
                <w:tcPr>
                  <w:tcW w:w="1053" w:type="dxa"/>
                </w:tcPr>
                <w:p w14:paraId="76B3128F" w14:textId="77777777" w:rsidR="003D313E" w:rsidRDefault="003D313E" w:rsidP="00DC40D6"/>
              </w:tc>
              <w:tc>
                <w:tcPr>
                  <w:tcW w:w="1054" w:type="dxa"/>
                </w:tcPr>
                <w:p w14:paraId="4EDBF9F3" w14:textId="77777777" w:rsidR="003D313E" w:rsidRDefault="003D313E" w:rsidP="00DC40D6"/>
              </w:tc>
            </w:tr>
          </w:tbl>
          <w:p w14:paraId="6574FBBD" w14:textId="77777777" w:rsidR="003D313E" w:rsidRDefault="003D313E" w:rsidP="00DC40D6">
            <w:r>
              <w:rPr>
                <w:noProof/>
              </w:rPr>
              <mc:AlternateContent>
                <mc:Choice Requires="wpg">
                  <w:drawing>
                    <wp:anchor distT="0" distB="0" distL="114300" distR="114300" simplePos="0" relativeHeight="251854848" behindDoc="0" locked="0" layoutInCell="1" allowOverlap="1" wp14:anchorId="3886D869" wp14:editId="2829194D">
                      <wp:simplePos x="0" y="0"/>
                      <wp:positionH relativeFrom="column">
                        <wp:posOffset>322580</wp:posOffset>
                      </wp:positionH>
                      <wp:positionV relativeFrom="paragraph">
                        <wp:posOffset>1905</wp:posOffset>
                      </wp:positionV>
                      <wp:extent cx="2774315" cy="207010"/>
                      <wp:effectExtent l="0" t="0" r="0" b="0"/>
                      <wp:wrapNone/>
                      <wp:docPr id="12" name="Group 12"/>
                      <wp:cNvGraphicFramePr/>
                      <a:graphic xmlns:a="http://schemas.openxmlformats.org/drawingml/2006/main">
                        <a:graphicData uri="http://schemas.microsoft.com/office/word/2010/wordprocessingGroup">
                          <wpg:wgp>
                            <wpg:cNvGrpSpPr/>
                            <wpg:grpSpPr>
                              <a:xfrm>
                                <a:off x="0" y="0"/>
                                <a:ext cx="2774315" cy="207010"/>
                                <a:chOff x="0" y="0"/>
                                <a:chExt cx="2774315" cy="207241"/>
                              </a:xfrm>
                            </wpg:grpSpPr>
                            <wps:wsp>
                              <wps:cNvPr id="13" name="Text Box 13"/>
                              <wps:cNvSpPr txBox="1"/>
                              <wps:spPr>
                                <a:xfrm>
                                  <a:off x="0" y="0"/>
                                  <a:ext cx="124460" cy="176530"/>
                                </a:xfrm>
                                <a:prstGeom prst="rect">
                                  <a:avLst/>
                                </a:prstGeom>
                                <a:solidFill>
                                  <a:schemeClr val="lt1"/>
                                </a:solidFill>
                                <a:ln w="6350">
                                  <a:noFill/>
                                </a:ln>
                              </wps:spPr>
                              <wps:txbx>
                                <w:txbxContent>
                                  <w:p w14:paraId="1352E8BE" w14:textId="77777777" w:rsidR="003D313E" w:rsidRPr="003E64D5" w:rsidRDefault="003D313E" w:rsidP="003D313E">
                                    <w:r w:rsidRPr="003E64D5">
                                      <w:t>1</w:t>
                                    </w:r>
                                  </w:p>
                                  <w:p w14:paraId="6EB77279" w14:textId="77777777" w:rsidR="003D313E" w:rsidRPr="003E64D5" w:rsidRDefault="003D313E" w:rsidP="003D313E">
                                    <w:r w:rsidRPr="003E64D5">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4" name="Text Box 14"/>
                              <wps:cNvSpPr txBox="1"/>
                              <wps:spPr>
                                <a:xfrm>
                                  <a:off x="633845" y="0"/>
                                  <a:ext cx="124460" cy="207010"/>
                                </a:xfrm>
                                <a:prstGeom prst="rect">
                                  <a:avLst/>
                                </a:prstGeom>
                                <a:solidFill>
                                  <a:schemeClr val="lt1"/>
                                </a:solidFill>
                                <a:ln w="6350">
                                  <a:noFill/>
                                </a:ln>
                              </wps:spPr>
                              <wps:txbx>
                                <w:txbxContent>
                                  <w:p w14:paraId="7EF45A66" w14:textId="77777777" w:rsidR="003D313E" w:rsidRDefault="003D313E" w:rsidP="003D313E">
                                    <w:r>
                                      <w:t>2</w:t>
                                    </w:r>
                                  </w:p>
                                  <w:p w14:paraId="7F3CEC7E" w14:textId="77777777" w:rsidR="003D313E" w:rsidRPr="003E64D5" w:rsidRDefault="003D313E" w:rsidP="003D313E">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5" name="Text Box 15"/>
                              <wps:cNvSpPr txBox="1"/>
                              <wps:spPr>
                                <a:xfrm>
                                  <a:off x="1288473" y="10391"/>
                                  <a:ext cx="114300" cy="196850"/>
                                </a:xfrm>
                                <a:prstGeom prst="rect">
                                  <a:avLst/>
                                </a:prstGeom>
                                <a:solidFill>
                                  <a:schemeClr val="lt1"/>
                                </a:solidFill>
                                <a:ln w="6350">
                                  <a:noFill/>
                                </a:ln>
                              </wps:spPr>
                              <wps:txbx>
                                <w:txbxContent>
                                  <w:p w14:paraId="2649D10D" w14:textId="77777777" w:rsidR="003D313E" w:rsidRDefault="003D313E" w:rsidP="003D313E">
                                    <w:r>
                                      <w:t>3</w:t>
                                    </w:r>
                                  </w:p>
                                  <w:p w14:paraId="78E5AF98" w14:textId="77777777" w:rsidR="003D313E" w:rsidRPr="003E64D5" w:rsidRDefault="003D313E" w:rsidP="003D313E">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6" name="Text Box 16"/>
                              <wps:cNvSpPr txBox="1"/>
                              <wps:spPr>
                                <a:xfrm>
                                  <a:off x="1963882" y="10391"/>
                                  <a:ext cx="114300" cy="176530"/>
                                </a:xfrm>
                                <a:prstGeom prst="rect">
                                  <a:avLst/>
                                </a:prstGeom>
                                <a:solidFill>
                                  <a:schemeClr val="lt1"/>
                                </a:solidFill>
                                <a:ln w="6350">
                                  <a:noFill/>
                                </a:ln>
                              </wps:spPr>
                              <wps:txbx>
                                <w:txbxContent>
                                  <w:p w14:paraId="540D8B8D" w14:textId="77777777" w:rsidR="003D313E" w:rsidRDefault="003D313E" w:rsidP="003D313E">
                                    <w:r>
                                      <w:t>4</w:t>
                                    </w:r>
                                  </w:p>
                                  <w:p w14:paraId="26AF9051" w14:textId="77777777" w:rsidR="003D313E" w:rsidRPr="003E64D5" w:rsidRDefault="003D313E" w:rsidP="003D313E">
                                    <w:r>
                                      <w:t>Disagree4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7" name="Text Box 17"/>
                              <wps:cNvSpPr txBox="1"/>
                              <wps:spPr>
                                <a:xfrm>
                                  <a:off x="2628900" y="10391"/>
                                  <a:ext cx="145415" cy="176530"/>
                                </a:xfrm>
                                <a:prstGeom prst="rect">
                                  <a:avLst/>
                                </a:prstGeom>
                                <a:solidFill>
                                  <a:schemeClr val="lt1"/>
                                </a:solidFill>
                                <a:ln w="6350">
                                  <a:noFill/>
                                </a:ln>
                              </wps:spPr>
                              <wps:txbx>
                                <w:txbxContent>
                                  <w:p w14:paraId="145A0CF7" w14:textId="77777777" w:rsidR="003D313E" w:rsidRDefault="003D313E" w:rsidP="003D313E">
                                    <w:r>
                                      <w:t>5</w:t>
                                    </w:r>
                                  </w:p>
                                  <w:p w14:paraId="5DB02A22" w14:textId="77777777" w:rsidR="003D313E" w:rsidRPr="003E64D5" w:rsidRDefault="003D313E" w:rsidP="003D313E">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3886D869" id="Group 12" o:spid="_x0000_s1034" style="position:absolute;margin-left:25.4pt;margin-top:.15pt;width:218.45pt;height:16.3pt;z-index:251854848" coordsize="27743,20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">
                      <v:shape id="Text Box 13" o:spid="_x0000_s1035" type="#_x0000_t202" style="position:absolute;width:1244;height:17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" fillcolor="white [3201]" stroked="f" strokeweight=".5pt">
                        <v:textbox inset="0,0,0,0">
                          <w:txbxContent>
                            <w:p w14:paraId="1352E8BE" w14:textId="77777777" w:rsidR="003D313E" w:rsidRPr="003E64D5" w:rsidRDefault="003D313E" w:rsidP="003D313E">
                              <w:r w:rsidRPr="003E64D5">
                                <w:t>1</w:t>
                              </w:r>
                            </w:p>
                            <w:p w14:paraId="6EB77279" w14:textId="77777777" w:rsidR="003D313E" w:rsidRPr="003E64D5" w:rsidRDefault="003D313E" w:rsidP="003D313E">
                              <w:r w:rsidRPr="003E64D5">
                                <w:t>disagree</w:t>
                              </w:r>
                            </w:p>
                          </w:txbxContent>
                        </v:textbox>
                      </v:shape>
                      <v:shape id="Text Box 14" o:spid="_x0000_s1036" type="#_x0000_t202" style="position:absolute;left:6338;width:1245;height:20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" fillcolor="white [3201]" stroked="f" strokeweight=".5pt">
                        <v:textbox inset="0,0,0,0">
                          <w:txbxContent>
                            <w:p w14:paraId="7EF45A66" w14:textId="77777777" w:rsidR="003D313E" w:rsidRDefault="003D313E" w:rsidP="003D313E">
                              <w:r>
                                <w:t>2</w:t>
                              </w:r>
                            </w:p>
                            <w:p w14:paraId="7F3CEC7E" w14:textId="77777777" w:rsidR="003D313E" w:rsidRPr="003E64D5" w:rsidRDefault="003D313E" w:rsidP="003D313E">
                              <w:r>
                                <w:t>disagree</w:t>
                              </w:r>
                            </w:p>
                          </w:txbxContent>
                        </v:textbox>
                      </v:shape>
                      <v:shape id="Text Box 15" o:spid="_x0000_s1037" type="#_x0000_t202" style="position:absolute;left:12884;top:103;width:1143;height:19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" fillcolor="white [3201]" stroked="f" strokeweight=".5pt">
                        <v:textbox inset="0,0,0,0">
                          <w:txbxContent>
                            <w:p w14:paraId="2649D10D" w14:textId="77777777" w:rsidR="003D313E" w:rsidRDefault="003D313E" w:rsidP="003D313E">
                              <w:r>
                                <w:t>3</w:t>
                              </w:r>
                            </w:p>
                            <w:p w14:paraId="78E5AF98" w14:textId="77777777" w:rsidR="003D313E" w:rsidRPr="003E64D5" w:rsidRDefault="003D313E" w:rsidP="003D313E">
                              <w:r>
                                <w:t>disagree</w:t>
                              </w:r>
                            </w:p>
                          </w:txbxContent>
                        </v:textbox>
                      </v:shape>
                      <v:shape id="Text Box 16" o:spid="_x0000_s1038" type="#_x0000_t202" style="position:absolute;left:19638;top:103;width:1143;height:17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" fillcolor="white [3201]" stroked="f" strokeweight=".5pt">
                        <v:textbox inset="0,0,0,0">
                          <w:txbxContent>
                            <w:p w14:paraId="540D8B8D" w14:textId="77777777" w:rsidR="003D313E" w:rsidRDefault="003D313E" w:rsidP="003D313E">
                              <w:r>
                                <w:t>4</w:t>
                              </w:r>
                            </w:p>
                            <w:p w14:paraId="26AF9051" w14:textId="77777777" w:rsidR="003D313E" w:rsidRPr="003E64D5" w:rsidRDefault="003D313E" w:rsidP="003D313E">
                              <w:r>
                                <w:t>Disagree4</w:t>
                              </w:r>
                            </w:p>
                          </w:txbxContent>
                        </v:textbox>
                      </v:shape>
                      <v:shape id="Text Box 17" o:spid="_x0000_s1039" type="#_x0000_t202" style="position:absolute;left:26289;top:103;width:1454;height:17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" fillcolor="white [3201]" stroked="f" strokeweight=".5pt">
                        <v:textbox inset="0,0,0,0">
                          <w:txbxContent>
                            <w:p w14:paraId="145A0CF7" w14:textId="77777777" w:rsidR="003D313E" w:rsidRDefault="003D313E" w:rsidP="003D313E">
                              <w:r>
                                <w:t>5</w:t>
                              </w:r>
                            </w:p>
                            <w:p w14:paraId="5DB02A22" w14:textId="77777777" w:rsidR="003D313E" w:rsidRPr="003E64D5" w:rsidRDefault="003D313E" w:rsidP="003D313E">
                              <w:r>
                                <w:t>disagree</w:t>
                              </w:r>
                            </w:p>
                          </w:txbxContent>
                        </v:textbox>
                      </v:shape>
                    </v:group>
                  </w:pict>
                </mc:Fallback>
              </mc:AlternateContent>
            </w:r>
          </w:p>
          <w:p w14:paraId="53EA7B1E" w14:textId="77777777" w:rsidR="003D313E" w:rsidRDefault="003D313E" w:rsidP="00DC40D6"/>
          <w:tbl>
            <w:tblPr>
              <w:tblStyle w:val="TableGrid"/>
              <w:tblW w:w="5266" w:type="dxa"/>
              <w:tblLook w:val="04A0" w:firstRow="1" w:lastRow="0" w:firstColumn="1" w:lastColumn="0" w:noHBand="0" w:noVBand="1"/>
            </w:tblPr>
            <w:tblGrid>
              <w:gridCol w:w="1053"/>
              <w:gridCol w:w="1053"/>
              <w:gridCol w:w="1053"/>
              <w:gridCol w:w="1053"/>
              <w:gridCol w:w="1054"/>
            </w:tblGrid>
            <w:tr w:rsidR="003D313E" w14:paraId="35C598CC" w14:textId="77777777" w:rsidTr="00DC40D6">
              <w:trPr>
                <w:trHeight w:val="469"/>
              </w:trPr>
              <w:tc>
                <w:tcPr>
                  <w:tcW w:w="1053" w:type="dxa"/>
                </w:tcPr>
                <w:p w14:paraId="65821898" w14:textId="77777777" w:rsidR="003D313E" w:rsidRDefault="003D313E" w:rsidP="00DC40D6"/>
              </w:tc>
              <w:tc>
                <w:tcPr>
                  <w:tcW w:w="1053" w:type="dxa"/>
                </w:tcPr>
                <w:p w14:paraId="4AF6723C" w14:textId="77777777" w:rsidR="003D313E" w:rsidRDefault="003D313E" w:rsidP="00DC40D6"/>
              </w:tc>
              <w:tc>
                <w:tcPr>
                  <w:tcW w:w="1053" w:type="dxa"/>
                </w:tcPr>
                <w:p w14:paraId="6B893AAA" w14:textId="77777777" w:rsidR="003D313E" w:rsidRDefault="003D313E" w:rsidP="00DC40D6"/>
              </w:tc>
              <w:tc>
                <w:tcPr>
                  <w:tcW w:w="1053" w:type="dxa"/>
                </w:tcPr>
                <w:p w14:paraId="0A9C87EB" w14:textId="77777777" w:rsidR="003D313E" w:rsidRDefault="003D313E" w:rsidP="00DC40D6"/>
              </w:tc>
              <w:tc>
                <w:tcPr>
                  <w:tcW w:w="1054" w:type="dxa"/>
                </w:tcPr>
                <w:p w14:paraId="3216F519" w14:textId="77777777" w:rsidR="003D313E" w:rsidRDefault="003D313E" w:rsidP="00DC40D6"/>
              </w:tc>
            </w:tr>
          </w:tbl>
          <w:p w14:paraId="7883A658" w14:textId="77777777" w:rsidR="003D313E" w:rsidRDefault="003D313E" w:rsidP="00DC40D6">
            <w:r>
              <w:rPr>
                <w:noProof/>
              </w:rPr>
              <mc:AlternateContent>
                <mc:Choice Requires="wpg">
                  <w:drawing>
                    <wp:anchor distT="0" distB="0" distL="114300" distR="114300" simplePos="0" relativeHeight="251855872" behindDoc="0" locked="0" layoutInCell="1" allowOverlap="1" wp14:anchorId="4BBC5AB1" wp14:editId="13F0093A">
                      <wp:simplePos x="0" y="0"/>
                      <wp:positionH relativeFrom="column">
                        <wp:posOffset>322580</wp:posOffset>
                      </wp:positionH>
                      <wp:positionV relativeFrom="paragraph">
                        <wp:posOffset>3175</wp:posOffset>
                      </wp:positionV>
                      <wp:extent cx="2774315" cy="207010"/>
                      <wp:effectExtent l="0" t="0" r="0" b="0"/>
                      <wp:wrapNone/>
                      <wp:docPr id="19" name="Group 19"/>
                      <wp:cNvGraphicFramePr/>
                      <a:graphic xmlns:a="http://schemas.openxmlformats.org/drawingml/2006/main">
                        <a:graphicData uri="http://schemas.microsoft.com/office/word/2010/wordprocessingGroup">
                          <wpg:wgp>
                            <wpg:cNvGrpSpPr/>
                            <wpg:grpSpPr>
                              <a:xfrm>
                                <a:off x="0" y="0"/>
                                <a:ext cx="2774315" cy="207010"/>
                                <a:chOff x="0" y="0"/>
                                <a:chExt cx="2774315" cy="207241"/>
                              </a:xfrm>
                            </wpg:grpSpPr>
                            <wps:wsp>
                              <wps:cNvPr id="20" name="Text Box 20"/>
                              <wps:cNvSpPr txBox="1"/>
                              <wps:spPr>
                                <a:xfrm>
                                  <a:off x="0" y="0"/>
                                  <a:ext cx="124460" cy="176530"/>
                                </a:xfrm>
                                <a:prstGeom prst="rect">
                                  <a:avLst/>
                                </a:prstGeom>
                                <a:solidFill>
                                  <a:schemeClr val="lt1"/>
                                </a:solidFill>
                                <a:ln w="6350">
                                  <a:noFill/>
                                </a:ln>
                              </wps:spPr>
                              <wps:txbx>
                                <w:txbxContent>
                                  <w:p w14:paraId="10F75509" w14:textId="77777777" w:rsidR="003D313E" w:rsidRPr="003E64D5" w:rsidRDefault="003D313E" w:rsidP="003D313E">
                                    <w:r w:rsidRPr="003E64D5">
                                      <w:t>1</w:t>
                                    </w:r>
                                  </w:p>
                                  <w:p w14:paraId="7B85E1AE" w14:textId="77777777" w:rsidR="003D313E" w:rsidRPr="003E64D5" w:rsidRDefault="003D313E" w:rsidP="003D313E">
                                    <w:r w:rsidRPr="003E64D5">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2" name="Text Box 22"/>
                              <wps:cNvSpPr txBox="1"/>
                              <wps:spPr>
                                <a:xfrm>
                                  <a:off x="633845" y="0"/>
                                  <a:ext cx="124460" cy="207010"/>
                                </a:xfrm>
                                <a:prstGeom prst="rect">
                                  <a:avLst/>
                                </a:prstGeom>
                                <a:solidFill>
                                  <a:schemeClr val="lt1"/>
                                </a:solidFill>
                                <a:ln w="6350">
                                  <a:noFill/>
                                </a:ln>
                              </wps:spPr>
                              <wps:txbx>
                                <w:txbxContent>
                                  <w:p w14:paraId="74BAA284" w14:textId="77777777" w:rsidR="003D313E" w:rsidRDefault="003D313E" w:rsidP="003D313E">
                                    <w:r>
                                      <w:t>2</w:t>
                                    </w:r>
                                  </w:p>
                                  <w:p w14:paraId="36F9878F" w14:textId="77777777" w:rsidR="003D313E" w:rsidRPr="003E64D5" w:rsidRDefault="003D313E" w:rsidP="003D313E">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5" name="Text Box 25"/>
                              <wps:cNvSpPr txBox="1"/>
                              <wps:spPr>
                                <a:xfrm>
                                  <a:off x="1288473" y="10391"/>
                                  <a:ext cx="114300" cy="196850"/>
                                </a:xfrm>
                                <a:prstGeom prst="rect">
                                  <a:avLst/>
                                </a:prstGeom>
                                <a:solidFill>
                                  <a:schemeClr val="lt1"/>
                                </a:solidFill>
                                <a:ln w="6350">
                                  <a:noFill/>
                                </a:ln>
                              </wps:spPr>
                              <wps:txbx>
                                <w:txbxContent>
                                  <w:p w14:paraId="24BF8F19" w14:textId="77777777" w:rsidR="003D313E" w:rsidRDefault="003D313E" w:rsidP="003D313E">
                                    <w:r>
                                      <w:t>3</w:t>
                                    </w:r>
                                  </w:p>
                                  <w:p w14:paraId="63E16E66" w14:textId="77777777" w:rsidR="003D313E" w:rsidRPr="003E64D5" w:rsidRDefault="003D313E" w:rsidP="003D313E">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7" name="Text Box 27"/>
                              <wps:cNvSpPr txBox="1"/>
                              <wps:spPr>
                                <a:xfrm>
                                  <a:off x="1963882" y="10391"/>
                                  <a:ext cx="114300" cy="176530"/>
                                </a:xfrm>
                                <a:prstGeom prst="rect">
                                  <a:avLst/>
                                </a:prstGeom>
                                <a:solidFill>
                                  <a:schemeClr val="lt1"/>
                                </a:solidFill>
                                <a:ln w="6350">
                                  <a:noFill/>
                                </a:ln>
                              </wps:spPr>
                              <wps:txbx>
                                <w:txbxContent>
                                  <w:p w14:paraId="0EEDAC41" w14:textId="77777777" w:rsidR="003D313E" w:rsidRDefault="003D313E" w:rsidP="003D313E">
                                    <w:r>
                                      <w:t>4</w:t>
                                    </w:r>
                                  </w:p>
                                  <w:p w14:paraId="4EF5E752" w14:textId="77777777" w:rsidR="003D313E" w:rsidRPr="003E64D5" w:rsidRDefault="003D313E" w:rsidP="003D313E">
                                    <w:r>
                                      <w:t>Disagree4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8" name="Text Box 28"/>
                              <wps:cNvSpPr txBox="1"/>
                              <wps:spPr>
                                <a:xfrm>
                                  <a:off x="2628900" y="10391"/>
                                  <a:ext cx="145415" cy="176530"/>
                                </a:xfrm>
                                <a:prstGeom prst="rect">
                                  <a:avLst/>
                                </a:prstGeom>
                                <a:solidFill>
                                  <a:schemeClr val="lt1"/>
                                </a:solidFill>
                                <a:ln w="6350">
                                  <a:noFill/>
                                </a:ln>
                              </wps:spPr>
                              <wps:txbx>
                                <w:txbxContent>
                                  <w:p w14:paraId="10F0D55B" w14:textId="77777777" w:rsidR="003D313E" w:rsidRDefault="003D313E" w:rsidP="003D313E">
                                    <w:r>
                                      <w:t>5</w:t>
                                    </w:r>
                                  </w:p>
                                  <w:p w14:paraId="0235B571" w14:textId="77777777" w:rsidR="003D313E" w:rsidRPr="003E64D5" w:rsidRDefault="003D313E" w:rsidP="003D313E">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4BBC5AB1" id="Group 19" o:spid="_x0000_s1040" style="position:absolute;margin-left:25.4pt;margin-top:.25pt;width:218.45pt;height:16.3pt;z-index:251855872" coordsize="27743,20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">
                      <v:shape id="Text Box 20" o:spid="_x0000_s1041" type="#_x0000_t202" style="position:absolute;width:1244;height:17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" fillcolor="white [3201]" stroked="f" strokeweight=".5pt">
                        <v:textbox inset="0,0,0,0">
                          <w:txbxContent>
                            <w:p w14:paraId="10F75509" w14:textId="77777777" w:rsidR="003D313E" w:rsidRPr="003E64D5" w:rsidRDefault="003D313E" w:rsidP="003D313E">
                              <w:r w:rsidRPr="003E64D5">
                                <w:t>1</w:t>
                              </w:r>
                            </w:p>
                            <w:p w14:paraId="7B85E1AE" w14:textId="77777777" w:rsidR="003D313E" w:rsidRPr="003E64D5" w:rsidRDefault="003D313E" w:rsidP="003D313E">
                              <w:r w:rsidRPr="003E64D5">
                                <w:t>disagree</w:t>
                              </w:r>
                            </w:p>
                          </w:txbxContent>
                        </v:textbox>
                      </v:shape>
                      <v:shape id="Text Box 22" o:spid="_x0000_s1042" type="#_x0000_t202" style="position:absolute;left:6338;width:1245;height:20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" fillcolor="white [3201]" stroked="f" strokeweight=".5pt">
                        <v:textbox inset="0,0,0,0">
                          <w:txbxContent>
                            <w:p w14:paraId="74BAA284" w14:textId="77777777" w:rsidR="003D313E" w:rsidRDefault="003D313E" w:rsidP="003D313E">
                              <w:r>
                                <w:t>2</w:t>
                              </w:r>
                            </w:p>
                            <w:p w14:paraId="36F9878F" w14:textId="77777777" w:rsidR="003D313E" w:rsidRPr="003E64D5" w:rsidRDefault="003D313E" w:rsidP="003D313E">
                              <w:r>
                                <w:t>disagree</w:t>
                              </w:r>
                            </w:p>
                          </w:txbxContent>
                        </v:textbox>
                      </v:shape>
                      <v:shape id="Text Box 25" o:spid="_x0000_s1043" type="#_x0000_t202" style="position:absolute;left:12884;top:103;width:1143;height:19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" fillcolor="white [3201]" stroked="f" strokeweight=".5pt">
                        <v:textbox inset="0,0,0,0">
                          <w:txbxContent>
                            <w:p w14:paraId="24BF8F19" w14:textId="77777777" w:rsidR="003D313E" w:rsidRDefault="003D313E" w:rsidP="003D313E">
                              <w:r>
                                <w:t>3</w:t>
                              </w:r>
                            </w:p>
                            <w:p w14:paraId="63E16E66" w14:textId="77777777" w:rsidR="003D313E" w:rsidRPr="003E64D5" w:rsidRDefault="003D313E" w:rsidP="003D313E">
                              <w:r>
                                <w:t>disagree</w:t>
                              </w:r>
                            </w:p>
                          </w:txbxContent>
                        </v:textbox>
                      </v:shape>
                      <v:shape id="Text Box 27" o:spid="_x0000_s1044" type="#_x0000_t202" style="position:absolute;left:19638;top:103;width:1143;height:17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" fillcolor="white [3201]" stroked="f" strokeweight=".5pt">
                        <v:textbox inset="0,0,0,0">
                          <w:txbxContent>
                            <w:p w14:paraId="0EEDAC41" w14:textId="77777777" w:rsidR="003D313E" w:rsidRDefault="003D313E" w:rsidP="003D313E">
                              <w:r>
                                <w:t>4</w:t>
                              </w:r>
                            </w:p>
                            <w:p w14:paraId="4EF5E752" w14:textId="77777777" w:rsidR="003D313E" w:rsidRPr="003E64D5" w:rsidRDefault="003D313E" w:rsidP="003D313E">
                              <w:r>
                                <w:t>Disagree4</w:t>
                              </w:r>
                            </w:p>
                          </w:txbxContent>
                        </v:textbox>
                      </v:shape>
                      <v:shape id="Text Box 28" o:spid="_x0000_s1045" type="#_x0000_t202" style="position:absolute;left:26289;top:103;width:1454;height:17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" fillcolor="white [3201]" stroked="f" strokeweight=".5pt">
                        <v:textbox inset="0,0,0,0">
                          <w:txbxContent>
                            <w:p w14:paraId="10F0D55B" w14:textId="77777777" w:rsidR="003D313E" w:rsidRDefault="003D313E" w:rsidP="003D313E">
                              <w:r>
                                <w:t>5</w:t>
                              </w:r>
                            </w:p>
                            <w:p w14:paraId="0235B571" w14:textId="77777777" w:rsidR="003D313E" w:rsidRPr="003E64D5" w:rsidRDefault="003D313E" w:rsidP="003D313E">
                              <w:r>
                                <w:t>disagree</w:t>
                              </w:r>
                            </w:p>
                          </w:txbxContent>
                        </v:textbox>
                      </v:shape>
                    </v:group>
                  </w:pict>
                </mc:Fallback>
              </mc:AlternateContent>
            </w:r>
          </w:p>
          <w:p w14:paraId="6D916ECF" w14:textId="7117B1CD" w:rsidR="003D313E" w:rsidRDefault="003D313E" w:rsidP="00DC40D6">
            <w:pPr>
              <w:rPr>
                <w:ins w:id="87" w:author="Rashid Islam" w:date="2022-02-12T08:46:00Z"/>
              </w:rPr>
            </w:pPr>
          </w:p>
          <w:p w14:paraId="350CF2B8" w14:textId="77777777" w:rsidR="00E223FC" w:rsidRDefault="00E223FC" w:rsidP="00DC40D6"/>
          <w:tbl>
            <w:tblPr>
              <w:tblStyle w:val="TableGrid"/>
              <w:tblW w:w="5266" w:type="dxa"/>
              <w:tblLook w:val="04A0" w:firstRow="1" w:lastRow="0" w:firstColumn="1" w:lastColumn="0" w:noHBand="0" w:noVBand="1"/>
            </w:tblPr>
            <w:tblGrid>
              <w:gridCol w:w="1053"/>
              <w:gridCol w:w="1053"/>
              <w:gridCol w:w="1053"/>
              <w:gridCol w:w="1053"/>
              <w:gridCol w:w="1054"/>
            </w:tblGrid>
            <w:tr w:rsidR="003D313E" w14:paraId="2BCD3207" w14:textId="77777777" w:rsidTr="00DC40D6">
              <w:trPr>
                <w:trHeight w:val="469"/>
              </w:trPr>
              <w:tc>
                <w:tcPr>
                  <w:tcW w:w="1053" w:type="dxa"/>
                </w:tcPr>
                <w:p w14:paraId="7F54EA50" w14:textId="77777777" w:rsidR="003D313E" w:rsidRDefault="003D313E" w:rsidP="00DC40D6">
                  <w:r>
                    <w:rPr>
                      <w:noProof/>
                    </w:rPr>
                    <mc:AlternateContent>
                      <mc:Choice Requires="wpg">
                        <w:drawing>
                          <wp:anchor distT="0" distB="0" distL="114300" distR="114300" simplePos="0" relativeHeight="251856896" behindDoc="0" locked="0" layoutInCell="1" allowOverlap="1" wp14:anchorId="7A9EB023" wp14:editId="34D82627">
                            <wp:simplePos x="0" y="0"/>
                            <wp:positionH relativeFrom="column">
                              <wp:posOffset>250825</wp:posOffset>
                            </wp:positionH>
                            <wp:positionV relativeFrom="paragraph">
                              <wp:posOffset>305031</wp:posOffset>
                            </wp:positionV>
                            <wp:extent cx="2774315" cy="207010"/>
                            <wp:effectExtent l="0" t="0" r="0" b="0"/>
                            <wp:wrapNone/>
                            <wp:docPr id="43" name="Group 43"/>
                            <wp:cNvGraphicFramePr/>
                            <a:graphic xmlns:a="http://schemas.openxmlformats.org/drawingml/2006/main">
                              <a:graphicData uri="http://schemas.microsoft.com/office/word/2010/wordprocessingGroup">
                                <wpg:wgp>
                                  <wpg:cNvGrpSpPr/>
                                  <wpg:grpSpPr>
                                    <a:xfrm>
                                      <a:off x="0" y="0"/>
                                      <a:ext cx="2774315" cy="207010"/>
                                      <a:chOff x="0" y="0"/>
                                      <a:chExt cx="2774315" cy="207241"/>
                                    </a:xfrm>
                                  </wpg:grpSpPr>
                                  <wps:wsp>
                                    <wps:cNvPr id="44" name="Text Box 44"/>
                                    <wps:cNvSpPr txBox="1"/>
                                    <wps:spPr>
                                      <a:xfrm>
                                        <a:off x="0" y="0"/>
                                        <a:ext cx="124460" cy="176530"/>
                                      </a:xfrm>
                                      <a:prstGeom prst="rect">
                                        <a:avLst/>
                                      </a:prstGeom>
                                      <a:solidFill>
                                        <a:schemeClr val="lt1"/>
                                      </a:solidFill>
                                      <a:ln w="6350">
                                        <a:noFill/>
                                      </a:ln>
                                    </wps:spPr>
                                    <wps:txbx>
                                      <w:txbxContent>
                                        <w:p w14:paraId="47053781" w14:textId="77777777" w:rsidR="003D313E" w:rsidRPr="003E64D5" w:rsidRDefault="003D313E" w:rsidP="003D313E">
                                          <w:r w:rsidRPr="003E64D5">
                                            <w:t>1</w:t>
                                          </w:r>
                                        </w:p>
                                        <w:p w14:paraId="2E2F2A9A" w14:textId="77777777" w:rsidR="003D313E" w:rsidRPr="003E64D5" w:rsidRDefault="003D313E" w:rsidP="003D313E">
                                          <w:r w:rsidRPr="003E64D5">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45" name="Text Box 45"/>
                                    <wps:cNvSpPr txBox="1"/>
                                    <wps:spPr>
                                      <a:xfrm>
                                        <a:off x="633845" y="0"/>
                                        <a:ext cx="124460" cy="207010"/>
                                      </a:xfrm>
                                      <a:prstGeom prst="rect">
                                        <a:avLst/>
                                      </a:prstGeom>
                                      <a:solidFill>
                                        <a:schemeClr val="lt1"/>
                                      </a:solidFill>
                                      <a:ln w="6350">
                                        <a:noFill/>
                                      </a:ln>
                                    </wps:spPr>
                                    <wps:txbx>
                                      <w:txbxContent>
                                        <w:p w14:paraId="373F25E4" w14:textId="77777777" w:rsidR="003D313E" w:rsidRDefault="003D313E" w:rsidP="003D313E">
                                          <w:r>
                                            <w:t>2</w:t>
                                          </w:r>
                                        </w:p>
                                        <w:p w14:paraId="0C9D6E8D" w14:textId="77777777" w:rsidR="003D313E" w:rsidRPr="003E64D5" w:rsidRDefault="003D313E" w:rsidP="003D313E">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46" name="Text Box 46"/>
                                    <wps:cNvSpPr txBox="1"/>
                                    <wps:spPr>
                                      <a:xfrm>
                                        <a:off x="1288473" y="10391"/>
                                        <a:ext cx="114300" cy="196850"/>
                                      </a:xfrm>
                                      <a:prstGeom prst="rect">
                                        <a:avLst/>
                                      </a:prstGeom>
                                      <a:solidFill>
                                        <a:schemeClr val="lt1"/>
                                      </a:solidFill>
                                      <a:ln w="6350">
                                        <a:noFill/>
                                      </a:ln>
                                    </wps:spPr>
                                    <wps:txbx>
                                      <w:txbxContent>
                                        <w:p w14:paraId="32C8E386" w14:textId="77777777" w:rsidR="003D313E" w:rsidRDefault="003D313E" w:rsidP="003D313E">
                                          <w:r>
                                            <w:t>3</w:t>
                                          </w:r>
                                        </w:p>
                                        <w:p w14:paraId="5FCD5CAD" w14:textId="77777777" w:rsidR="003D313E" w:rsidRPr="003E64D5" w:rsidRDefault="003D313E" w:rsidP="003D313E">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47" name="Text Box 47"/>
                                    <wps:cNvSpPr txBox="1"/>
                                    <wps:spPr>
                                      <a:xfrm>
                                        <a:off x="1963882" y="10391"/>
                                        <a:ext cx="114300" cy="176530"/>
                                      </a:xfrm>
                                      <a:prstGeom prst="rect">
                                        <a:avLst/>
                                      </a:prstGeom>
                                      <a:solidFill>
                                        <a:schemeClr val="lt1"/>
                                      </a:solidFill>
                                      <a:ln w="6350">
                                        <a:noFill/>
                                      </a:ln>
                                    </wps:spPr>
                                    <wps:txbx>
                                      <w:txbxContent>
                                        <w:p w14:paraId="34D2A434" w14:textId="77777777" w:rsidR="003D313E" w:rsidRDefault="003D313E" w:rsidP="003D313E">
                                          <w:r>
                                            <w:t>4</w:t>
                                          </w:r>
                                        </w:p>
                                        <w:p w14:paraId="0FF22746" w14:textId="77777777" w:rsidR="003D313E" w:rsidRPr="003E64D5" w:rsidRDefault="003D313E" w:rsidP="003D313E">
                                          <w:r>
                                            <w:t>Disagree4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48" name="Text Box 48"/>
                                    <wps:cNvSpPr txBox="1"/>
                                    <wps:spPr>
                                      <a:xfrm>
                                        <a:off x="2628900" y="10391"/>
                                        <a:ext cx="145415" cy="176530"/>
                                      </a:xfrm>
                                      <a:prstGeom prst="rect">
                                        <a:avLst/>
                                      </a:prstGeom>
                                      <a:solidFill>
                                        <a:schemeClr val="lt1"/>
                                      </a:solidFill>
                                      <a:ln w="6350">
                                        <a:noFill/>
                                      </a:ln>
                                    </wps:spPr>
                                    <wps:txbx>
                                      <w:txbxContent>
                                        <w:p w14:paraId="4B53C62C" w14:textId="77777777" w:rsidR="003D313E" w:rsidRDefault="003D313E" w:rsidP="003D313E">
                                          <w:r>
                                            <w:t>5</w:t>
                                          </w:r>
                                        </w:p>
                                        <w:p w14:paraId="67E67001" w14:textId="77777777" w:rsidR="003D313E" w:rsidRPr="003E64D5" w:rsidRDefault="003D313E" w:rsidP="003D313E">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7A9EB023" id="Group 43" o:spid="_x0000_s1046" style="position:absolute;margin-left:19.75pt;margin-top:24pt;width:218.45pt;height:16.3pt;z-index:251856896" coordsize="27743,20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">
                            <v:shape id="Text Box 44" o:spid="_x0000_s1047" type="#_x0000_t202" style="position:absolute;width:1244;height:17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" fillcolor="white [3201]" stroked="f" strokeweight=".5pt">
                              <v:textbox inset="0,0,0,0">
                                <w:txbxContent>
                                  <w:p w14:paraId="47053781" w14:textId="77777777" w:rsidR="003D313E" w:rsidRPr="003E64D5" w:rsidRDefault="003D313E" w:rsidP="003D313E">
                                    <w:r w:rsidRPr="003E64D5">
                                      <w:t>1</w:t>
                                    </w:r>
                                  </w:p>
                                  <w:p w14:paraId="2E2F2A9A" w14:textId="77777777" w:rsidR="003D313E" w:rsidRPr="003E64D5" w:rsidRDefault="003D313E" w:rsidP="003D313E">
                                    <w:r w:rsidRPr="003E64D5">
                                      <w:t>disagree</w:t>
                                    </w:r>
                                  </w:p>
                                </w:txbxContent>
                              </v:textbox>
                            </v:shape>
                            <v:shape id="Text Box 45" o:spid="_x0000_s1048" type="#_x0000_t202" style="position:absolute;left:6338;width:1245;height:20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" fillcolor="white [3201]" stroked="f" strokeweight=".5pt">
                              <v:textbox inset="0,0,0,0">
                                <w:txbxContent>
                                  <w:p w14:paraId="373F25E4" w14:textId="77777777" w:rsidR="003D313E" w:rsidRDefault="003D313E" w:rsidP="003D313E">
                                    <w:r>
                                      <w:t>2</w:t>
                                    </w:r>
                                  </w:p>
                                  <w:p w14:paraId="0C9D6E8D" w14:textId="77777777" w:rsidR="003D313E" w:rsidRPr="003E64D5" w:rsidRDefault="003D313E" w:rsidP="003D313E">
                                    <w:r>
                                      <w:t>disagree</w:t>
                                    </w:r>
                                  </w:p>
                                </w:txbxContent>
                              </v:textbox>
                            </v:shape>
                            <v:shape id="Text Box 46" o:spid="_x0000_s1049" type="#_x0000_t202" style="position:absolute;left:12884;top:103;width:1143;height:19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" fillcolor="white [3201]" stroked="f" strokeweight=".5pt">
                              <v:textbox inset="0,0,0,0">
                                <w:txbxContent>
                                  <w:p w14:paraId="32C8E386" w14:textId="77777777" w:rsidR="003D313E" w:rsidRDefault="003D313E" w:rsidP="003D313E">
                                    <w:r>
                                      <w:t>3</w:t>
                                    </w:r>
                                  </w:p>
                                  <w:p w14:paraId="5FCD5CAD" w14:textId="77777777" w:rsidR="003D313E" w:rsidRPr="003E64D5" w:rsidRDefault="003D313E" w:rsidP="003D313E">
                                    <w:r>
                                      <w:t>disagree</w:t>
                                    </w:r>
                                  </w:p>
                                </w:txbxContent>
                              </v:textbox>
                            </v:shape>
                            <v:shape id="Text Box 47" o:spid="_x0000_s1050" type="#_x0000_t202" style="position:absolute;left:19638;top:103;width:1143;height:17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" fillcolor="white [3201]" stroked="f" strokeweight=".5pt">
                              <v:textbox inset="0,0,0,0">
                                <w:txbxContent>
                                  <w:p w14:paraId="34D2A434" w14:textId="77777777" w:rsidR="003D313E" w:rsidRDefault="003D313E" w:rsidP="003D313E">
                                    <w:r>
                                      <w:t>4</w:t>
                                    </w:r>
                                  </w:p>
                                  <w:p w14:paraId="0FF22746" w14:textId="77777777" w:rsidR="003D313E" w:rsidRPr="003E64D5" w:rsidRDefault="003D313E" w:rsidP="003D313E">
                                    <w:r>
                                      <w:t>Disagree4</w:t>
                                    </w:r>
                                  </w:p>
                                </w:txbxContent>
                              </v:textbox>
                            </v:shape>
                            <v:shape id="Text Box 48" o:spid="_x0000_s1051" type="#_x0000_t202" style="position:absolute;left:26289;top:103;width:1454;height:17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" fillcolor="white [3201]" stroked="f" strokeweight=".5pt">
                              <v:textbox inset="0,0,0,0">
                                <w:txbxContent>
                                  <w:p w14:paraId="4B53C62C" w14:textId="77777777" w:rsidR="003D313E" w:rsidRDefault="003D313E" w:rsidP="003D313E">
                                    <w:r>
                                      <w:t>5</w:t>
                                    </w:r>
                                  </w:p>
                                  <w:p w14:paraId="67E67001" w14:textId="77777777" w:rsidR="003D313E" w:rsidRPr="003E64D5" w:rsidRDefault="003D313E" w:rsidP="003D313E">
                                    <w:r>
                                      <w:t>disagree</w:t>
                                    </w:r>
                                  </w:p>
                                </w:txbxContent>
                              </v:textbox>
                            </v:shape>
                          </v:group>
                        </w:pict>
                      </mc:Fallback>
                    </mc:AlternateContent>
                  </w:r>
                </w:p>
              </w:tc>
              <w:tc>
                <w:tcPr>
                  <w:tcW w:w="1053" w:type="dxa"/>
                </w:tcPr>
                <w:p w14:paraId="77AE0DA6" w14:textId="77777777" w:rsidR="003D313E" w:rsidRDefault="003D313E" w:rsidP="00DC40D6"/>
              </w:tc>
              <w:tc>
                <w:tcPr>
                  <w:tcW w:w="1053" w:type="dxa"/>
                </w:tcPr>
                <w:p w14:paraId="6B4E8C9E" w14:textId="77777777" w:rsidR="003D313E" w:rsidRDefault="003D313E" w:rsidP="00DC40D6"/>
              </w:tc>
              <w:tc>
                <w:tcPr>
                  <w:tcW w:w="1053" w:type="dxa"/>
                </w:tcPr>
                <w:p w14:paraId="3F757838" w14:textId="77777777" w:rsidR="003D313E" w:rsidRDefault="003D313E" w:rsidP="00DC40D6"/>
              </w:tc>
              <w:tc>
                <w:tcPr>
                  <w:tcW w:w="1054" w:type="dxa"/>
                </w:tcPr>
                <w:p w14:paraId="1891C8B3" w14:textId="77777777" w:rsidR="003D313E" w:rsidRDefault="003D313E" w:rsidP="00DC40D6"/>
              </w:tc>
            </w:tr>
          </w:tbl>
          <w:p w14:paraId="78D9A5A6" w14:textId="7701907E" w:rsidR="003D313E" w:rsidRDefault="003D313E" w:rsidP="00DC40D6">
            <w:pPr>
              <w:rPr>
                <w:ins w:id="88" w:author="Rashid Islam" w:date="2022-02-12T08:45:00Z"/>
              </w:rPr>
            </w:pPr>
          </w:p>
          <w:p w14:paraId="12112D09" w14:textId="77777777" w:rsidR="00E223FC" w:rsidRDefault="00E223FC" w:rsidP="00DC40D6"/>
          <w:tbl>
            <w:tblPr>
              <w:tblStyle w:val="TableGrid"/>
              <w:tblW w:w="5266" w:type="dxa"/>
              <w:tblLook w:val="04A0" w:firstRow="1" w:lastRow="0" w:firstColumn="1" w:lastColumn="0" w:noHBand="0" w:noVBand="1"/>
            </w:tblPr>
            <w:tblGrid>
              <w:gridCol w:w="1053"/>
              <w:gridCol w:w="1053"/>
              <w:gridCol w:w="1053"/>
              <w:gridCol w:w="1053"/>
              <w:gridCol w:w="1054"/>
            </w:tblGrid>
            <w:tr w:rsidR="003D313E" w14:paraId="20D1DAC0" w14:textId="77777777" w:rsidTr="00DC40D6">
              <w:trPr>
                <w:trHeight w:val="469"/>
              </w:trPr>
              <w:tc>
                <w:tcPr>
                  <w:tcW w:w="1053" w:type="dxa"/>
                </w:tcPr>
                <w:p w14:paraId="50B4B75B" w14:textId="77777777" w:rsidR="003D313E" w:rsidRDefault="003D313E" w:rsidP="00DC40D6"/>
              </w:tc>
              <w:tc>
                <w:tcPr>
                  <w:tcW w:w="1053" w:type="dxa"/>
                </w:tcPr>
                <w:p w14:paraId="3FEB072F" w14:textId="77777777" w:rsidR="003D313E" w:rsidRDefault="003D313E" w:rsidP="00DC40D6"/>
              </w:tc>
              <w:tc>
                <w:tcPr>
                  <w:tcW w:w="1053" w:type="dxa"/>
                </w:tcPr>
                <w:p w14:paraId="367F69D8" w14:textId="77777777" w:rsidR="003D313E" w:rsidRDefault="003D313E" w:rsidP="00DC40D6"/>
              </w:tc>
              <w:tc>
                <w:tcPr>
                  <w:tcW w:w="1053" w:type="dxa"/>
                </w:tcPr>
                <w:p w14:paraId="510C6028" w14:textId="77777777" w:rsidR="003D313E" w:rsidRDefault="003D313E" w:rsidP="00DC40D6"/>
              </w:tc>
              <w:tc>
                <w:tcPr>
                  <w:tcW w:w="1054" w:type="dxa"/>
                </w:tcPr>
                <w:p w14:paraId="62D1AC74" w14:textId="77777777" w:rsidR="003D313E" w:rsidRDefault="003D313E" w:rsidP="00DC40D6"/>
              </w:tc>
            </w:tr>
          </w:tbl>
          <w:p w14:paraId="2DC1ADDA" w14:textId="77777777" w:rsidR="003D313E" w:rsidRDefault="003D313E" w:rsidP="00DC40D6">
            <w:r>
              <w:rPr>
                <w:noProof/>
              </w:rPr>
              <mc:AlternateContent>
                <mc:Choice Requires="wpg">
                  <w:drawing>
                    <wp:anchor distT="0" distB="0" distL="114300" distR="114300" simplePos="0" relativeHeight="251857920" behindDoc="0" locked="0" layoutInCell="1" allowOverlap="1" wp14:anchorId="633C6E52" wp14:editId="20613CEC">
                      <wp:simplePos x="0" y="0"/>
                      <wp:positionH relativeFrom="column">
                        <wp:posOffset>328064</wp:posOffset>
                      </wp:positionH>
                      <wp:positionV relativeFrom="paragraph">
                        <wp:posOffset>3810</wp:posOffset>
                      </wp:positionV>
                      <wp:extent cx="2774315" cy="207010"/>
                      <wp:effectExtent l="0" t="0" r="0" b="0"/>
                      <wp:wrapNone/>
                      <wp:docPr id="29" name="Group 29"/>
                      <wp:cNvGraphicFramePr/>
                      <a:graphic xmlns:a="http://schemas.openxmlformats.org/drawingml/2006/main">
                        <a:graphicData uri="http://schemas.microsoft.com/office/word/2010/wordprocessingGroup">
                          <wpg:wgp>
                            <wpg:cNvGrpSpPr/>
                            <wpg:grpSpPr>
                              <a:xfrm>
                                <a:off x="0" y="0"/>
                                <a:ext cx="2774315" cy="207010"/>
                                <a:chOff x="0" y="0"/>
                                <a:chExt cx="2774315" cy="207241"/>
                              </a:xfrm>
                            </wpg:grpSpPr>
                            <wps:wsp>
                              <wps:cNvPr id="30" name="Text Box 30"/>
                              <wps:cNvSpPr txBox="1"/>
                              <wps:spPr>
                                <a:xfrm>
                                  <a:off x="0" y="0"/>
                                  <a:ext cx="124460" cy="176530"/>
                                </a:xfrm>
                                <a:prstGeom prst="rect">
                                  <a:avLst/>
                                </a:prstGeom>
                                <a:solidFill>
                                  <a:schemeClr val="lt1"/>
                                </a:solidFill>
                                <a:ln w="6350">
                                  <a:noFill/>
                                </a:ln>
                              </wps:spPr>
                              <wps:txbx>
                                <w:txbxContent>
                                  <w:p w14:paraId="274AE8ED" w14:textId="77777777" w:rsidR="003D313E" w:rsidRPr="003E64D5" w:rsidRDefault="003D313E" w:rsidP="003D313E">
                                    <w:r w:rsidRPr="003E64D5">
                                      <w:t>1</w:t>
                                    </w:r>
                                  </w:p>
                                  <w:p w14:paraId="7FD69E84" w14:textId="77777777" w:rsidR="003D313E" w:rsidRPr="003E64D5" w:rsidRDefault="003D313E" w:rsidP="003D313E">
                                    <w:r w:rsidRPr="003E64D5">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31" name="Text Box 31"/>
                              <wps:cNvSpPr txBox="1"/>
                              <wps:spPr>
                                <a:xfrm>
                                  <a:off x="633845" y="0"/>
                                  <a:ext cx="124460" cy="207010"/>
                                </a:xfrm>
                                <a:prstGeom prst="rect">
                                  <a:avLst/>
                                </a:prstGeom>
                                <a:solidFill>
                                  <a:schemeClr val="lt1"/>
                                </a:solidFill>
                                <a:ln w="6350">
                                  <a:noFill/>
                                </a:ln>
                              </wps:spPr>
                              <wps:txbx>
                                <w:txbxContent>
                                  <w:p w14:paraId="06B41337" w14:textId="77777777" w:rsidR="003D313E" w:rsidRDefault="003D313E" w:rsidP="003D313E">
                                    <w:r>
                                      <w:t>2</w:t>
                                    </w:r>
                                  </w:p>
                                  <w:p w14:paraId="4551D516" w14:textId="77777777" w:rsidR="003D313E" w:rsidRPr="003E64D5" w:rsidRDefault="003D313E" w:rsidP="003D313E">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32" name="Text Box 32"/>
                              <wps:cNvSpPr txBox="1"/>
                              <wps:spPr>
                                <a:xfrm>
                                  <a:off x="1288473" y="10391"/>
                                  <a:ext cx="114300" cy="196850"/>
                                </a:xfrm>
                                <a:prstGeom prst="rect">
                                  <a:avLst/>
                                </a:prstGeom>
                                <a:solidFill>
                                  <a:schemeClr val="lt1"/>
                                </a:solidFill>
                                <a:ln w="6350">
                                  <a:noFill/>
                                </a:ln>
                              </wps:spPr>
                              <wps:txbx>
                                <w:txbxContent>
                                  <w:p w14:paraId="15D044A9" w14:textId="77777777" w:rsidR="003D313E" w:rsidRDefault="003D313E" w:rsidP="003D313E">
                                    <w:r>
                                      <w:t>3</w:t>
                                    </w:r>
                                  </w:p>
                                  <w:p w14:paraId="71E6C4C2" w14:textId="77777777" w:rsidR="003D313E" w:rsidRPr="003E64D5" w:rsidRDefault="003D313E" w:rsidP="003D313E">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33" name="Text Box 33"/>
                              <wps:cNvSpPr txBox="1"/>
                              <wps:spPr>
                                <a:xfrm>
                                  <a:off x="1963882" y="10391"/>
                                  <a:ext cx="114300" cy="176530"/>
                                </a:xfrm>
                                <a:prstGeom prst="rect">
                                  <a:avLst/>
                                </a:prstGeom>
                                <a:solidFill>
                                  <a:schemeClr val="lt1"/>
                                </a:solidFill>
                                <a:ln w="6350">
                                  <a:noFill/>
                                </a:ln>
                              </wps:spPr>
                              <wps:txbx>
                                <w:txbxContent>
                                  <w:p w14:paraId="3FA382AE" w14:textId="77777777" w:rsidR="003D313E" w:rsidRDefault="003D313E" w:rsidP="003D313E">
                                    <w:r>
                                      <w:t>4</w:t>
                                    </w:r>
                                  </w:p>
                                  <w:p w14:paraId="7ED93475" w14:textId="77777777" w:rsidR="003D313E" w:rsidRPr="003E64D5" w:rsidRDefault="003D313E" w:rsidP="003D313E">
                                    <w:r>
                                      <w:t>Disagree4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34" name="Text Box 34"/>
                              <wps:cNvSpPr txBox="1"/>
                              <wps:spPr>
                                <a:xfrm>
                                  <a:off x="2628900" y="10391"/>
                                  <a:ext cx="145415" cy="176530"/>
                                </a:xfrm>
                                <a:prstGeom prst="rect">
                                  <a:avLst/>
                                </a:prstGeom>
                                <a:solidFill>
                                  <a:schemeClr val="lt1"/>
                                </a:solidFill>
                                <a:ln w="6350">
                                  <a:noFill/>
                                </a:ln>
                              </wps:spPr>
                              <wps:txbx>
                                <w:txbxContent>
                                  <w:p w14:paraId="3F17D996" w14:textId="77777777" w:rsidR="003D313E" w:rsidRDefault="003D313E" w:rsidP="003D313E">
                                    <w:r>
                                      <w:t>5</w:t>
                                    </w:r>
                                  </w:p>
                                  <w:p w14:paraId="11031B19" w14:textId="77777777" w:rsidR="003D313E" w:rsidRPr="003E64D5" w:rsidRDefault="003D313E" w:rsidP="003D313E">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633C6E52" id="Group 29" o:spid="_x0000_s1052" style="position:absolute;margin-left:25.85pt;margin-top:.3pt;width:218.45pt;height:16.3pt;z-index:251857920" coordsize="27743,20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">
                      <v:shape id="Text Box 30" o:spid="_x0000_s1053" type="#_x0000_t202" style="position:absolute;width:1244;height:17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" fillcolor="white [3201]" stroked="f" strokeweight=".5pt">
                        <v:textbox inset="0,0,0,0">
                          <w:txbxContent>
                            <w:p w14:paraId="274AE8ED" w14:textId="77777777" w:rsidR="003D313E" w:rsidRPr="003E64D5" w:rsidRDefault="003D313E" w:rsidP="003D313E">
                              <w:r w:rsidRPr="003E64D5">
                                <w:t>1</w:t>
                              </w:r>
                            </w:p>
                            <w:p w14:paraId="7FD69E84" w14:textId="77777777" w:rsidR="003D313E" w:rsidRPr="003E64D5" w:rsidRDefault="003D313E" w:rsidP="003D313E">
                              <w:r w:rsidRPr="003E64D5">
                                <w:t>disagree</w:t>
                              </w:r>
                            </w:p>
                          </w:txbxContent>
                        </v:textbox>
                      </v:shape>
                      <v:shape id="Text Box 31" o:spid="_x0000_s1054" type="#_x0000_t202" style="position:absolute;left:6338;width:1245;height:20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" fillcolor="white [3201]" stroked="f" strokeweight=".5pt">
                        <v:textbox inset="0,0,0,0">
                          <w:txbxContent>
                            <w:p w14:paraId="06B41337" w14:textId="77777777" w:rsidR="003D313E" w:rsidRDefault="003D313E" w:rsidP="003D313E">
                              <w:r>
                                <w:t>2</w:t>
                              </w:r>
                            </w:p>
                            <w:p w14:paraId="4551D516" w14:textId="77777777" w:rsidR="003D313E" w:rsidRPr="003E64D5" w:rsidRDefault="003D313E" w:rsidP="003D313E">
                              <w:r>
                                <w:t>disagree</w:t>
                              </w:r>
                            </w:p>
                          </w:txbxContent>
                        </v:textbox>
                      </v:shape>
                      <v:shape id="Text Box 32" o:spid="_x0000_s1055" type="#_x0000_t202" style="position:absolute;left:12884;top:103;width:1143;height:19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" fillcolor="white [3201]" stroked="f" strokeweight=".5pt">
                        <v:textbox inset="0,0,0,0">
                          <w:txbxContent>
                            <w:p w14:paraId="15D044A9" w14:textId="77777777" w:rsidR="003D313E" w:rsidRDefault="003D313E" w:rsidP="003D313E">
                              <w:r>
                                <w:t>3</w:t>
                              </w:r>
                            </w:p>
                            <w:p w14:paraId="71E6C4C2" w14:textId="77777777" w:rsidR="003D313E" w:rsidRPr="003E64D5" w:rsidRDefault="003D313E" w:rsidP="003D313E">
                              <w:r>
                                <w:t>disagree</w:t>
                              </w:r>
                            </w:p>
                          </w:txbxContent>
                        </v:textbox>
                      </v:shape>
                      <v:shape id="Text Box 33" o:spid="_x0000_s1056" type="#_x0000_t202" style="position:absolute;left:19638;top:103;width:1143;height:17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" fillcolor="white [3201]" stroked="f" strokeweight=".5pt">
                        <v:textbox inset="0,0,0,0">
                          <w:txbxContent>
                            <w:p w14:paraId="3FA382AE" w14:textId="77777777" w:rsidR="003D313E" w:rsidRDefault="003D313E" w:rsidP="003D313E">
                              <w:r>
                                <w:t>4</w:t>
                              </w:r>
                            </w:p>
                            <w:p w14:paraId="7ED93475" w14:textId="77777777" w:rsidR="003D313E" w:rsidRPr="003E64D5" w:rsidRDefault="003D313E" w:rsidP="003D313E">
                              <w:r>
                                <w:t>Disagree4</w:t>
                              </w:r>
                            </w:p>
                          </w:txbxContent>
                        </v:textbox>
                      </v:shape>
                      <v:shape id="Text Box 34" o:spid="_x0000_s1057" type="#_x0000_t202" style="position:absolute;left:26289;top:103;width:1454;height:17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" fillcolor="white [3201]" stroked="f" strokeweight=".5pt">
                        <v:textbox inset="0,0,0,0">
                          <w:txbxContent>
                            <w:p w14:paraId="3F17D996" w14:textId="77777777" w:rsidR="003D313E" w:rsidRDefault="003D313E" w:rsidP="003D313E">
                              <w:r>
                                <w:t>5</w:t>
                              </w:r>
                            </w:p>
                            <w:p w14:paraId="11031B19" w14:textId="77777777" w:rsidR="003D313E" w:rsidRPr="003E64D5" w:rsidRDefault="003D313E" w:rsidP="003D313E">
                              <w:r>
                                <w:t>disagree</w:t>
                              </w:r>
                            </w:p>
                          </w:txbxContent>
                        </v:textbox>
                      </v:shape>
                    </v:group>
                  </w:pict>
                </mc:Fallback>
              </mc:AlternateContent>
            </w:r>
          </w:p>
          <w:p w14:paraId="25BD8D54" w14:textId="77777777" w:rsidR="00E223FC" w:rsidRDefault="00E223FC" w:rsidP="00DC40D6"/>
          <w:tbl>
            <w:tblPr>
              <w:tblStyle w:val="TableGrid"/>
              <w:tblW w:w="5266" w:type="dxa"/>
              <w:tblLook w:val="04A0" w:firstRow="1" w:lastRow="0" w:firstColumn="1" w:lastColumn="0" w:noHBand="0" w:noVBand="1"/>
            </w:tblPr>
            <w:tblGrid>
              <w:gridCol w:w="1053"/>
              <w:gridCol w:w="1053"/>
              <w:gridCol w:w="1053"/>
              <w:gridCol w:w="1053"/>
              <w:gridCol w:w="1054"/>
            </w:tblGrid>
            <w:tr w:rsidR="003D313E" w14:paraId="08CEC37A" w14:textId="77777777" w:rsidTr="00DC40D6">
              <w:trPr>
                <w:trHeight w:val="469"/>
              </w:trPr>
              <w:tc>
                <w:tcPr>
                  <w:tcW w:w="1053" w:type="dxa"/>
                </w:tcPr>
                <w:p w14:paraId="34344996" w14:textId="77777777" w:rsidR="003D313E" w:rsidRDefault="003D313E" w:rsidP="00DC40D6"/>
              </w:tc>
              <w:tc>
                <w:tcPr>
                  <w:tcW w:w="1053" w:type="dxa"/>
                </w:tcPr>
                <w:p w14:paraId="54F7DAD4" w14:textId="77777777" w:rsidR="003D313E" w:rsidRDefault="003D313E" w:rsidP="00DC40D6"/>
              </w:tc>
              <w:tc>
                <w:tcPr>
                  <w:tcW w:w="1053" w:type="dxa"/>
                </w:tcPr>
                <w:p w14:paraId="4392E0F7" w14:textId="77777777" w:rsidR="003D313E" w:rsidRDefault="003D313E" w:rsidP="00DC40D6"/>
              </w:tc>
              <w:tc>
                <w:tcPr>
                  <w:tcW w:w="1053" w:type="dxa"/>
                </w:tcPr>
                <w:p w14:paraId="74CD376C" w14:textId="77777777" w:rsidR="003D313E" w:rsidRDefault="003D313E" w:rsidP="00DC40D6"/>
              </w:tc>
              <w:tc>
                <w:tcPr>
                  <w:tcW w:w="1054" w:type="dxa"/>
                </w:tcPr>
                <w:p w14:paraId="7FD42650" w14:textId="77777777" w:rsidR="003D313E" w:rsidRDefault="003D313E" w:rsidP="00DC40D6"/>
              </w:tc>
            </w:tr>
          </w:tbl>
          <w:p w14:paraId="7F2DCEE5" w14:textId="77777777" w:rsidR="003D313E" w:rsidRDefault="003D313E" w:rsidP="00DC40D6">
            <w:r>
              <w:rPr>
                <w:noProof/>
              </w:rPr>
              <mc:AlternateContent>
                <mc:Choice Requires="wpg">
                  <w:drawing>
                    <wp:anchor distT="0" distB="0" distL="114300" distR="114300" simplePos="0" relativeHeight="251858944" behindDoc="0" locked="0" layoutInCell="1" allowOverlap="1" wp14:anchorId="4D6AEA3F" wp14:editId="19A95BCA">
                      <wp:simplePos x="0" y="0"/>
                      <wp:positionH relativeFrom="column">
                        <wp:posOffset>308841</wp:posOffset>
                      </wp:positionH>
                      <wp:positionV relativeFrom="paragraph">
                        <wp:posOffset>5080</wp:posOffset>
                      </wp:positionV>
                      <wp:extent cx="2774315" cy="207010"/>
                      <wp:effectExtent l="0" t="0" r="0" b="0"/>
                      <wp:wrapNone/>
                      <wp:docPr id="35" name="Group 35"/>
                      <wp:cNvGraphicFramePr/>
                      <a:graphic xmlns:a="http://schemas.openxmlformats.org/drawingml/2006/main">
                        <a:graphicData uri="http://schemas.microsoft.com/office/word/2010/wordprocessingGroup">
                          <wpg:wgp>
                            <wpg:cNvGrpSpPr/>
                            <wpg:grpSpPr>
                              <a:xfrm>
                                <a:off x="0" y="0"/>
                                <a:ext cx="2774315" cy="207010"/>
                                <a:chOff x="0" y="0"/>
                                <a:chExt cx="2774315" cy="207241"/>
                              </a:xfrm>
                            </wpg:grpSpPr>
                            <wps:wsp>
                              <wps:cNvPr id="36" name="Text Box 36"/>
                              <wps:cNvSpPr txBox="1"/>
                              <wps:spPr>
                                <a:xfrm>
                                  <a:off x="0" y="0"/>
                                  <a:ext cx="124460" cy="176530"/>
                                </a:xfrm>
                                <a:prstGeom prst="rect">
                                  <a:avLst/>
                                </a:prstGeom>
                                <a:solidFill>
                                  <a:schemeClr val="lt1"/>
                                </a:solidFill>
                                <a:ln w="6350">
                                  <a:noFill/>
                                </a:ln>
                              </wps:spPr>
                              <wps:txbx>
                                <w:txbxContent>
                                  <w:p w14:paraId="2DFC2A63" w14:textId="77777777" w:rsidR="003D313E" w:rsidRPr="003E64D5" w:rsidRDefault="003D313E" w:rsidP="003D313E">
                                    <w:r w:rsidRPr="003E64D5">
                                      <w:t>1</w:t>
                                    </w:r>
                                  </w:p>
                                  <w:p w14:paraId="3DF2EBBC" w14:textId="77777777" w:rsidR="003D313E" w:rsidRPr="003E64D5" w:rsidRDefault="003D313E" w:rsidP="003D313E">
                                    <w:r w:rsidRPr="003E64D5">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37" name="Text Box 37"/>
                              <wps:cNvSpPr txBox="1"/>
                              <wps:spPr>
                                <a:xfrm>
                                  <a:off x="633845" y="0"/>
                                  <a:ext cx="124460" cy="207010"/>
                                </a:xfrm>
                                <a:prstGeom prst="rect">
                                  <a:avLst/>
                                </a:prstGeom>
                                <a:solidFill>
                                  <a:schemeClr val="lt1"/>
                                </a:solidFill>
                                <a:ln w="6350">
                                  <a:noFill/>
                                </a:ln>
                              </wps:spPr>
                              <wps:txbx>
                                <w:txbxContent>
                                  <w:p w14:paraId="6083FC78" w14:textId="77777777" w:rsidR="003D313E" w:rsidRDefault="003D313E" w:rsidP="003D313E">
                                    <w:r>
                                      <w:t>2</w:t>
                                    </w:r>
                                  </w:p>
                                  <w:p w14:paraId="42798433" w14:textId="77777777" w:rsidR="003D313E" w:rsidRPr="003E64D5" w:rsidRDefault="003D313E" w:rsidP="003D313E">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38" name="Text Box 38"/>
                              <wps:cNvSpPr txBox="1"/>
                              <wps:spPr>
                                <a:xfrm>
                                  <a:off x="1288473" y="10391"/>
                                  <a:ext cx="114300" cy="196850"/>
                                </a:xfrm>
                                <a:prstGeom prst="rect">
                                  <a:avLst/>
                                </a:prstGeom>
                                <a:solidFill>
                                  <a:schemeClr val="lt1"/>
                                </a:solidFill>
                                <a:ln w="6350">
                                  <a:noFill/>
                                </a:ln>
                              </wps:spPr>
                              <wps:txbx>
                                <w:txbxContent>
                                  <w:p w14:paraId="6081ED4B" w14:textId="77777777" w:rsidR="003D313E" w:rsidRDefault="003D313E" w:rsidP="003D313E">
                                    <w:r>
                                      <w:t>3</w:t>
                                    </w:r>
                                  </w:p>
                                  <w:p w14:paraId="737938D9" w14:textId="77777777" w:rsidR="003D313E" w:rsidRPr="003E64D5" w:rsidRDefault="003D313E" w:rsidP="003D313E">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39" name="Text Box 39"/>
                              <wps:cNvSpPr txBox="1"/>
                              <wps:spPr>
                                <a:xfrm>
                                  <a:off x="1963882" y="10391"/>
                                  <a:ext cx="114300" cy="176530"/>
                                </a:xfrm>
                                <a:prstGeom prst="rect">
                                  <a:avLst/>
                                </a:prstGeom>
                                <a:solidFill>
                                  <a:schemeClr val="lt1"/>
                                </a:solidFill>
                                <a:ln w="6350">
                                  <a:noFill/>
                                </a:ln>
                              </wps:spPr>
                              <wps:txbx>
                                <w:txbxContent>
                                  <w:p w14:paraId="2D13F16E" w14:textId="77777777" w:rsidR="003D313E" w:rsidRDefault="003D313E" w:rsidP="003D313E">
                                    <w:r>
                                      <w:t>4</w:t>
                                    </w:r>
                                  </w:p>
                                  <w:p w14:paraId="7121E39F" w14:textId="77777777" w:rsidR="003D313E" w:rsidRPr="003E64D5" w:rsidRDefault="003D313E" w:rsidP="003D313E">
                                    <w:r>
                                      <w:t>Disagree4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42" name="Text Box 42"/>
                              <wps:cNvSpPr txBox="1"/>
                              <wps:spPr>
                                <a:xfrm>
                                  <a:off x="2628900" y="10391"/>
                                  <a:ext cx="145415" cy="176530"/>
                                </a:xfrm>
                                <a:prstGeom prst="rect">
                                  <a:avLst/>
                                </a:prstGeom>
                                <a:solidFill>
                                  <a:schemeClr val="lt1"/>
                                </a:solidFill>
                                <a:ln w="6350">
                                  <a:noFill/>
                                </a:ln>
                              </wps:spPr>
                              <wps:txbx>
                                <w:txbxContent>
                                  <w:p w14:paraId="22DA85B5" w14:textId="77777777" w:rsidR="003D313E" w:rsidRDefault="003D313E" w:rsidP="003D313E">
                                    <w:r>
                                      <w:t>5</w:t>
                                    </w:r>
                                  </w:p>
                                  <w:p w14:paraId="344823B5" w14:textId="77777777" w:rsidR="003D313E" w:rsidRPr="003E64D5" w:rsidRDefault="003D313E" w:rsidP="003D313E">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4D6AEA3F" id="Group 35" o:spid="_x0000_s1058" style="position:absolute;margin-left:24.3pt;margin-top:.4pt;width:218.45pt;height:16.3pt;z-index:251858944" coordsize="27743,20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">
                      <v:shape id="Text Box 36" o:spid="_x0000_s1059" type="#_x0000_t202" style="position:absolute;width:1244;height:17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" fillcolor="white [3201]" stroked="f" strokeweight=".5pt">
                        <v:textbox inset="0,0,0,0">
                          <w:txbxContent>
                            <w:p w14:paraId="2DFC2A63" w14:textId="77777777" w:rsidR="003D313E" w:rsidRPr="003E64D5" w:rsidRDefault="003D313E" w:rsidP="003D313E">
                              <w:r w:rsidRPr="003E64D5">
                                <w:t>1</w:t>
                              </w:r>
                            </w:p>
                            <w:p w14:paraId="3DF2EBBC" w14:textId="77777777" w:rsidR="003D313E" w:rsidRPr="003E64D5" w:rsidRDefault="003D313E" w:rsidP="003D313E">
                              <w:r w:rsidRPr="003E64D5">
                                <w:t>disagree</w:t>
                              </w:r>
                            </w:p>
                          </w:txbxContent>
                        </v:textbox>
                      </v:shape>
                      <v:shape id="Text Box 37" o:spid="_x0000_s1060" type="#_x0000_t202" style="position:absolute;left:6338;width:1245;height:20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" fillcolor="white [3201]" stroked="f" strokeweight=".5pt">
                        <v:textbox inset="0,0,0,0">
                          <w:txbxContent>
                            <w:p w14:paraId="6083FC78" w14:textId="77777777" w:rsidR="003D313E" w:rsidRDefault="003D313E" w:rsidP="003D313E">
                              <w:r>
                                <w:t>2</w:t>
                              </w:r>
                            </w:p>
                            <w:p w14:paraId="42798433" w14:textId="77777777" w:rsidR="003D313E" w:rsidRPr="003E64D5" w:rsidRDefault="003D313E" w:rsidP="003D313E">
                              <w:r>
                                <w:t>disagree</w:t>
                              </w:r>
                            </w:p>
                          </w:txbxContent>
                        </v:textbox>
                      </v:shape>
                      <v:shape id="Text Box 38" o:spid="_x0000_s1061" type="#_x0000_t202" style="position:absolute;left:12884;top:103;width:1143;height:19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" fillcolor="white [3201]" stroked="f" strokeweight=".5pt">
                        <v:textbox inset="0,0,0,0">
                          <w:txbxContent>
                            <w:p w14:paraId="6081ED4B" w14:textId="77777777" w:rsidR="003D313E" w:rsidRDefault="003D313E" w:rsidP="003D313E">
                              <w:r>
                                <w:t>3</w:t>
                              </w:r>
                            </w:p>
                            <w:p w14:paraId="737938D9" w14:textId="77777777" w:rsidR="003D313E" w:rsidRPr="003E64D5" w:rsidRDefault="003D313E" w:rsidP="003D313E">
                              <w:r>
                                <w:t>disagree</w:t>
                              </w:r>
                            </w:p>
                          </w:txbxContent>
                        </v:textbox>
                      </v:shape>
                      <v:shape id="Text Box 39" o:spid="_x0000_s1062" type="#_x0000_t202" style="position:absolute;left:19638;top:103;width:1143;height:17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" fillcolor="white [3201]" stroked="f" strokeweight=".5pt">
                        <v:textbox inset="0,0,0,0">
                          <w:txbxContent>
                            <w:p w14:paraId="2D13F16E" w14:textId="77777777" w:rsidR="003D313E" w:rsidRDefault="003D313E" w:rsidP="003D313E">
                              <w:r>
                                <w:t>4</w:t>
                              </w:r>
                            </w:p>
                            <w:p w14:paraId="7121E39F" w14:textId="77777777" w:rsidR="003D313E" w:rsidRPr="003E64D5" w:rsidRDefault="003D313E" w:rsidP="003D313E">
                              <w:r>
                                <w:t>Disagree4</w:t>
                              </w:r>
                            </w:p>
                          </w:txbxContent>
                        </v:textbox>
                      </v:shape>
                      <v:shape id="Text Box 42" o:spid="_x0000_s1063" type="#_x0000_t202" style="position:absolute;left:26289;top:103;width:1454;height:17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" fillcolor="white [3201]" stroked="f" strokeweight=".5pt">
                        <v:textbox inset="0,0,0,0">
                          <w:txbxContent>
                            <w:p w14:paraId="22DA85B5" w14:textId="77777777" w:rsidR="003D313E" w:rsidRDefault="003D313E" w:rsidP="003D313E">
                              <w:r>
                                <w:t>5</w:t>
                              </w:r>
                            </w:p>
                            <w:p w14:paraId="344823B5" w14:textId="77777777" w:rsidR="003D313E" w:rsidRPr="003E64D5" w:rsidRDefault="003D313E" w:rsidP="003D313E">
                              <w:r>
                                <w:t>disagree</w:t>
                              </w:r>
                            </w:p>
                          </w:txbxContent>
                        </v:textbox>
                      </v:shape>
                    </v:group>
                  </w:pict>
                </mc:Fallback>
              </mc:AlternateContent>
            </w:r>
          </w:p>
          <w:p w14:paraId="1B673482" w14:textId="77777777" w:rsidR="003D313E" w:rsidRDefault="003D313E" w:rsidP="00DC40D6"/>
          <w:p w14:paraId="615628E1" w14:textId="77777777" w:rsidR="003D313E" w:rsidRDefault="003D313E" w:rsidP="00DC40D6"/>
          <w:tbl>
            <w:tblPr>
              <w:tblStyle w:val="TableGrid"/>
              <w:tblW w:w="5266" w:type="dxa"/>
              <w:tblLook w:val="04A0" w:firstRow="1" w:lastRow="0" w:firstColumn="1" w:lastColumn="0" w:noHBand="0" w:noVBand="1"/>
            </w:tblPr>
            <w:tblGrid>
              <w:gridCol w:w="1053"/>
              <w:gridCol w:w="1053"/>
              <w:gridCol w:w="1053"/>
              <w:gridCol w:w="1053"/>
              <w:gridCol w:w="1054"/>
            </w:tblGrid>
            <w:tr w:rsidR="003D313E" w14:paraId="13EF49B2" w14:textId="77777777" w:rsidTr="00DC40D6">
              <w:trPr>
                <w:trHeight w:val="469"/>
              </w:trPr>
              <w:tc>
                <w:tcPr>
                  <w:tcW w:w="1053" w:type="dxa"/>
                </w:tcPr>
                <w:p w14:paraId="416B2EC8" w14:textId="77777777" w:rsidR="003D313E" w:rsidRDefault="003D313E" w:rsidP="00DC40D6"/>
              </w:tc>
              <w:tc>
                <w:tcPr>
                  <w:tcW w:w="1053" w:type="dxa"/>
                </w:tcPr>
                <w:p w14:paraId="47EE8FD7" w14:textId="77777777" w:rsidR="003D313E" w:rsidRDefault="003D313E" w:rsidP="00DC40D6"/>
              </w:tc>
              <w:tc>
                <w:tcPr>
                  <w:tcW w:w="1053" w:type="dxa"/>
                </w:tcPr>
                <w:p w14:paraId="2610F523" w14:textId="77777777" w:rsidR="003D313E" w:rsidRDefault="003D313E" w:rsidP="00DC40D6"/>
              </w:tc>
              <w:tc>
                <w:tcPr>
                  <w:tcW w:w="1053" w:type="dxa"/>
                </w:tcPr>
                <w:p w14:paraId="739904DF" w14:textId="77777777" w:rsidR="003D313E" w:rsidRDefault="003D313E" w:rsidP="00DC40D6"/>
              </w:tc>
              <w:tc>
                <w:tcPr>
                  <w:tcW w:w="1054" w:type="dxa"/>
                </w:tcPr>
                <w:p w14:paraId="505CD1F3" w14:textId="77777777" w:rsidR="003D313E" w:rsidRDefault="003D313E" w:rsidP="00DC40D6"/>
              </w:tc>
            </w:tr>
          </w:tbl>
          <w:p w14:paraId="5DEAF326" w14:textId="77777777" w:rsidR="003D313E" w:rsidRDefault="003D313E" w:rsidP="00DC40D6">
            <w:r>
              <w:rPr>
                <w:noProof/>
              </w:rPr>
              <mc:AlternateContent>
                <mc:Choice Requires="wpg">
                  <w:drawing>
                    <wp:anchor distT="0" distB="0" distL="114300" distR="114300" simplePos="0" relativeHeight="251859968" behindDoc="0" locked="0" layoutInCell="1" allowOverlap="1" wp14:anchorId="11331340" wp14:editId="6F7640EF">
                      <wp:simplePos x="0" y="0"/>
                      <wp:positionH relativeFrom="column">
                        <wp:posOffset>317269</wp:posOffset>
                      </wp:positionH>
                      <wp:positionV relativeFrom="paragraph">
                        <wp:posOffset>5080</wp:posOffset>
                      </wp:positionV>
                      <wp:extent cx="2774315" cy="207010"/>
                      <wp:effectExtent l="0" t="0" r="0" b="0"/>
                      <wp:wrapNone/>
                      <wp:docPr id="61" name="Group 61"/>
                      <wp:cNvGraphicFramePr/>
                      <a:graphic xmlns:a="http://schemas.openxmlformats.org/drawingml/2006/main">
                        <a:graphicData uri="http://schemas.microsoft.com/office/word/2010/wordprocessingGroup">
                          <wpg:wgp>
                            <wpg:cNvGrpSpPr/>
                            <wpg:grpSpPr>
                              <a:xfrm>
                                <a:off x="0" y="0"/>
                                <a:ext cx="2774315" cy="207010"/>
                                <a:chOff x="0" y="0"/>
                                <a:chExt cx="2774315" cy="207241"/>
                              </a:xfrm>
                            </wpg:grpSpPr>
                            <wps:wsp>
                              <wps:cNvPr id="62" name="Text Box 62"/>
                              <wps:cNvSpPr txBox="1"/>
                              <wps:spPr>
                                <a:xfrm>
                                  <a:off x="0" y="0"/>
                                  <a:ext cx="124460" cy="176530"/>
                                </a:xfrm>
                                <a:prstGeom prst="rect">
                                  <a:avLst/>
                                </a:prstGeom>
                                <a:solidFill>
                                  <a:schemeClr val="lt1"/>
                                </a:solidFill>
                                <a:ln w="6350">
                                  <a:noFill/>
                                </a:ln>
                              </wps:spPr>
                              <wps:txbx>
                                <w:txbxContent>
                                  <w:p w14:paraId="5050A8F6" w14:textId="77777777" w:rsidR="003D313E" w:rsidRPr="003E64D5" w:rsidRDefault="003D313E" w:rsidP="003D313E">
                                    <w:r w:rsidRPr="003E64D5">
                                      <w:t>1</w:t>
                                    </w:r>
                                  </w:p>
                                  <w:p w14:paraId="416ED755" w14:textId="77777777" w:rsidR="003D313E" w:rsidRPr="003E64D5" w:rsidRDefault="003D313E" w:rsidP="003D313E">
                                    <w:r w:rsidRPr="003E64D5">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63" name="Text Box 63"/>
                              <wps:cNvSpPr txBox="1"/>
                              <wps:spPr>
                                <a:xfrm>
                                  <a:off x="633845" y="0"/>
                                  <a:ext cx="124460" cy="207010"/>
                                </a:xfrm>
                                <a:prstGeom prst="rect">
                                  <a:avLst/>
                                </a:prstGeom>
                                <a:solidFill>
                                  <a:schemeClr val="lt1"/>
                                </a:solidFill>
                                <a:ln w="6350">
                                  <a:noFill/>
                                </a:ln>
                              </wps:spPr>
                              <wps:txbx>
                                <w:txbxContent>
                                  <w:p w14:paraId="5F0EFF47" w14:textId="77777777" w:rsidR="003D313E" w:rsidRDefault="003D313E" w:rsidP="003D313E">
                                    <w:r>
                                      <w:t>2</w:t>
                                    </w:r>
                                  </w:p>
                                  <w:p w14:paraId="5D6440ED" w14:textId="77777777" w:rsidR="003D313E" w:rsidRPr="003E64D5" w:rsidRDefault="003D313E" w:rsidP="003D313E">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64" name="Text Box 64"/>
                              <wps:cNvSpPr txBox="1"/>
                              <wps:spPr>
                                <a:xfrm>
                                  <a:off x="1288473" y="10391"/>
                                  <a:ext cx="114300" cy="196850"/>
                                </a:xfrm>
                                <a:prstGeom prst="rect">
                                  <a:avLst/>
                                </a:prstGeom>
                                <a:solidFill>
                                  <a:schemeClr val="lt1"/>
                                </a:solidFill>
                                <a:ln w="6350">
                                  <a:noFill/>
                                </a:ln>
                              </wps:spPr>
                              <wps:txbx>
                                <w:txbxContent>
                                  <w:p w14:paraId="40F40CF2" w14:textId="77777777" w:rsidR="003D313E" w:rsidRDefault="003D313E" w:rsidP="003D313E">
                                    <w:r>
                                      <w:t>3</w:t>
                                    </w:r>
                                  </w:p>
                                  <w:p w14:paraId="6DA17627" w14:textId="77777777" w:rsidR="003D313E" w:rsidRPr="003E64D5" w:rsidRDefault="003D313E" w:rsidP="003D313E">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65" name="Text Box 65"/>
                              <wps:cNvSpPr txBox="1"/>
                              <wps:spPr>
                                <a:xfrm>
                                  <a:off x="1963882" y="10391"/>
                                  <a:ext cx="114300" cy="176530"/>
                                </a:xfrm>
                                <a:prstGeom prst="rect">
                                  <a:avLst/>
                                </a:prstGeom>
                                <a:solidFill>
                                  <a:schemeClr val="lt1"/>
                                </a:solidFill>
                                <a:ln w="6350">
                                  <a:noFill/>
                                </a:ln>
                              </wps:spPr>
                              <wps:txbx>
                                <w:txbxContent>
                                  <w:p w14:paraId="0F4BC7CF" w14:textId="77777777" w:rsidR="003D313E" w:rsidRDefault="003D313E" w:rsidP="003D313E">
                                    <w:r>
                                      <w:t>4</w:t>
                                    </w:r>
                                  </w:p>
                                  <w:p w14:paraId="693D1A60" w14:textId="77777777" w:rsidR="003D313E" w:rsidRPr="003E64D5" w:rsidRDefault="003D313E" w:rsidP="003D313E">
                                    <w:r>
                                      <w:t>Disagree4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66" name="Text Box 66"/>
                              <wps:cNvSpPr txBox="1"/>
                              <wps:spPr>
                                <a:xfrm>
                                  <a:off x="2628900" y="10391"/>
                                  <a:ext cx="145415" cy="176530"/>
                                </a:xfrm>
                                <a:prstGeom prst="rect">
                                  <a:avLst/>
                                </a:prstGeom>
                                <a:solidFill>
                                  <a:schemeClr val="lt1"/>
                                </a:solidFill>
                                <a:ln w="6350">
                                  <a:noFill/>
                                </a:ln>
                              </wps:spPr>
                              <wps:txbx>
                                <w:txbxContent>
                                  <w:p w14:paraId="26DD7D94" w14:textId="77777777" w:rsidR="003D313E" w:rsidRDefault="003D313E" w:rsidP="003D313E">
                                    <w:r>
                                      <w:t>5</w:t>
                                    </w:r>
                                  </w:p>
                                  <w:p w14:paraId="1A27636B" w14:textId="77777777" w:rsidR="003D313E" w:rsidRPr="003E64D5" w:rsidRDefault="003D313E" w:rsidP="003D313E">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11331340" id="Group 61" o:spid="_x0000_s1064" style="position:absolute;margin-left:25pt;margin-top:.4pt;width:218.45pt;height:16.3pt;z-index:251859968" coordsize="27743,20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">
                      <v:shape id="Text Box 62" o:spid="_x0000_s1065" type="#_x0000_t202" style="position:absolute;width:1244;height:17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" fillcolor="white [3201]" stroked="f" strokeweight=".5pt">
                        <v:textbox inset="0,0,0,0">
                          <w:txbxContent>
                            <w:p w14:paraId="5050A8F6" w14:textId="77777777" w:rsidR="003D313E" w:rsidRPr="003E64D5" w:rsidRDefault="003D313E" w:rsidP="003D313E">
                              <w:r w:rsidRPr="003E64D5">
                                <w:t>1</w:t>
                              </w:r>
                            </w:p>
                            <w:p w14:paraId="416ED755" w14:textId="77777777" w:rsidR="003D313E" w:rsidRPr="003E64D5" w:rsidRDefault="003D313E" w:rsidP="003D313E">
                              <w:r w:rsidRPr="003E64D5">
                                <w:t>disagree</w:t>
                              </w:r>
                            </w:p>
                          </w:txbxContent>
                        </v:textbox>
                      </v:shape>
                      <v:shape id="Text Box 63" o:spid="_x0000_s1066" type="#_x0000_t202" style="position:absolute;left:6338;width:1245;height:20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" fillcolor="white [3201]" stroked="f" strokeweight=".5pt">
                        <v:textbox inset="0,0,0,0">
                          <w:txbxContent>
                            <w:p w14:paraId="5F0EFF47" w14:textId="77777777" w:rsidR="003D313E" w:rsidRDefault="003D313E" w:rsidP="003D313E">
                              <w:r>
                                <w:t>2</w:t>
                              </w:r>
                            </w:p>
                            <w:p w14:paraId="5D6440ED" w14:textId="77777777" w:rsidR="003D313E" w:rsidRPr="003E64D5" w:rsidRDefault="003D313E" w:rsidP="003D313E">
                              <w:r>
                                <w:t>disagree</w:t>
                              </w:r>
                            </w:p>
                          </w:txbxContent>
                        </v:textbox>
                      </v:shape>
                      <v:shape id="Text Box 64" o:spid="_x0000_s1067" type="#_x0000_t202" style="position:absolute;left:12884;top:103;width:1143;height:19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" fillcolor="white [3201]" stroked="f" strokeweight=".5pt">
                        <v:textbox inset="0,0,0,0">
                          <w:txbxContent>
                            <w:p w14:paraId="40F40CF2" w14:textId="77777777" w:rsidR="003D313E" w:rsidRDefault="003D313E" w:rsidP="003D313E">
                              <w:r>
                                <w:t>3</w:t>
                              </w:r>
                            </w:p>
                            <w:p w14:paraId="6DA17627" w14:textId="77777777" w:rsidR="003D313E" w:rsidRPr="003E64D5" w:rsidRDefault="003D313E" w:rsidP="003D313E">
                              <w:r>
                                <w:t>disagree</w:t>
                              </w:r>
                            </w:p>
                          </w:txbxContent>
                        </v:textbox>
                      </v:shape>
                      <v:shape id="Text Box 65" o:spid="_x0000_s1068" type="#_x0000_t202" style="position:absolute;left:19638;top:103;width:1143;height:17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" fillcolor="white [3201]" stroked="f" strokeweight=".5pt">
                        <v:textbox inset="0,0,0,0">
                          <w:txbxContent>
                            <w:p w14:paraId="0F4BC7CF" w14:textId="77777777" w:rsidR="003D313E" w:rsidRDefault="003D313E" w:rsidP="003D313E">
                              <w:r>
                                <w:t>4</w:t>
                              </w:r>
                            </w:p>
                            <w:p w14:paraId="693D1A60" w14:textId="77777777" w:rsidR="003D313E" w:rsidRPr="003E64D5" w:rsidRDefault="003D313E" w:rsidP="003D313E">
                              <w:r>
                                <w:t>Disagree4</w:t>
                              </w:r>
                            </w:p>
                          </w:txbxContent>
                        </v:textbox>
                      </v:shape>
                      <v:shape id="Text Box 66" o:spid="_x0000_s1069" type="#_x0000_t202" style="position:absolute;left:26289;top:103;width:1454;height:17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" fillcolor="white [3201]" stroked="f" strokeweight=".5pt">
                        <v:textbox inset="0,0,0,0">
                          <w:txbxContent>
                            <w:p w14:paraId="26DD7D94" w14:textId="77777777" w:rsidR="003D313E" w:rsidRDefault="003D313E" w:rsidP="003D313E">
                              <w:r>
                                <w:t>5</w:t>
                              </w:r>
                            </w:p>
                            <w:p w14:paraId="1A27636B" w14:textId="77777777" w:rsidR="003D313E" w:rsidRPr="003E64D5" w:rsidRDefault="003D313E" w:rsidP="003D313E">
                              <w:r>
                                <w:t>disagree</w:t>
                              </w:r>
                            </w:p>
                          </w:txbxContent>
                        </v:textbox>
                      </v:shape>
                    </v:group>
                  </w:pict>
                </mc:Fallback>
              </mc:AlternateContent>
            </w:r>
          </w:p>
          <w:p w14:paraId="197EEF92" w14:textId="77777777" w:rsidR="003D313E" w:rsidRDefault="003D313E" w:rsidP="00DC40D6"/>
          <w:p w14:paraId="35B963B2" w14:textId="77777777" w:rsidR="003D313E" w:rsidRDefault="003D313E" w:rsidP="00DC40D6"/>
          <w:tbl>
            <w:tblPr>
              <w:tblStyle w:val="TableGrid"/>
              <w:tblW w:w="5266" w:type="dxa"/>
              <w:tblLook w:val="04A0" w:firstRow="1" w:lastRow="0" w:firstColumn="1" w:lastColumn="0" w:noHBand="0" w:noVBand="1"/>
            </w:tblPr>
            <w:tblGrid>
              <w:gridCol w:w="1053"/>
              <w:gridCol w:w="1053"/>
              <w:gridCol w:w="1053"/>
              <w:gridCol w:w="1053"/>
              <w:gridCol w:w="1054"/>
            </w:tblGrid>
            <w:tr w:rsidR="003D313E" w14:paraId="017B1C43" w14:textId="77777777" w:rsidTr="00DC40D6">
              <w:trPr>
                <w:trHeight w:val="469"/>
              </w:trPr>
              <w:tc>
                <w:tcPr>
                  <w:tcW w:w="1053" w:type="dxa"/>
                </w:tcPr>
                <w:p w14:paraId="24326B39" w14:textId="77777777" w:rsidR="003D313E" w:rsidRDefault="003D313E" w:rsidP="00DC40D6"/>
              </w:tc>
              <w:tc>
                <w:tcPr>
                  <w:tcW w:w="1053" w:type="dxa"/>
                </w:tcPr>
                <w:p w14:paraId="3D482F17" w14:textId="77777777" w:rsidR="003D313E" w:rsidRDefault="003D313E" w:rsidP="00DC40D6"/>
              </w:tc>
              <w:tc>
                <w:tcPr>
                  <w:tcW w:w="1053" w:type="dxa"/>
                </w:tcPr>
                <w:p w14:paraId="154366D7" w14:textId="77777777" w:rsidR="003D313E" w:rsidRDefault="003D313E" w:rsidP="00DC40D6"/>
              </w:tc>
              <w:tc>
                <w:tcPr>
                  <w:tcW w:w="1053" w:type="dxa"/>
                </w:tcPr>
                <w:p w14:paraId="55CD05A5" w14:textId="77777777" w:rsidR="003D313E" w:rsidRDefault="003D313E" w:rsidP="00DC40D6"/>
              </w:tc>
              <w:tc>
                <w:tcPr>
                  <w:tcW w:w="1054" w:type="dxa"/>
                </w:tcPr>
                <w:p w14:paraId="355E65FB" w14:textId="77777777" w:rsidR="003D313E" w:rsidRDefault="003D313E" w:rsidP="00DC40D6"/>
              </w:tc>
            </w:tr>
          </w:tbl>
          <w:p w14:paraId="6AF7F427" w14:textId="77777777" w:rsidR="003D313E" w:rsidRDefault="003D313E" w:rsidP="00DC40D6">
            <w:r>
              <w:rPr>
                <w:noProof/>
              </w:rPr>
              <mc:AlternateContent>
                <mc:Choice Requires="wpg">
                  <w:drawing>
                    <wp:anchor distT="0" distB="0" distL="114300" distR="114300" simplePos="0" relativeHeight="251860992" behindDoc="0" locked="0" layoutInCell="1" allowOverlap="1" wp14:anchorId="26A603FE" wp14:editId="49F3E1CB">
                      <wp:simplePos x="0" y="0"/>
                      <wp:positionH relativeFrom="column">
                        <wp:posOffset>319694</wp:posOffset>
                      </wp:positionH>
                      <wp:positionV relativeFrom="paragraph">
                        <wp:posOffset>-1270</wp:posOffset>
                      </wp:positionV>
                      <wp:extent cx="2774315" cy="207010"/>
                      <wp:effectExtent l="0" t="0" r="0" b="0"/>
                      <wp:wrapNone/>
                      <wp:docPr id="67" name="Group 67"/>
                      <wp:cNvGraphicFramePr/>
                      <a:graphic xmlns:a="http://schemas.openxmlformats.org/drawingml/2006/main">
                        <a:graphicData uri="http://schemas.microsoft.com/office/word/2010/wordprocessingGroup">
                          <wpg:wgp>
                            <wpg:cNvGrpSpPr/>
                            <wpg:grpSpPr>
                              <a:xfrm>
                                <a:off x="0" y="0"/>
                                <a:ext cx="2774315" cy="207010"/>
                                <a:chOff x="0" y="0"/>
                                <a:chExt cx="2774315" cy="207241"/>
                              </a:xfrm>
                            </wpg:grpSpPr>
                            <wps:wsp>
                              <wps:cNvPr id="68" name="Text Box 68"/>
                              <wps:cNvSpPr txBox="1"/>
                              <wps:spPr>
                                <a:xfrm>
                                  <a:off x="0" y="0"/>
                                  <a:ext cx="124460" cy="176530"/>
                                </a:xfrm>
                                <a:prstGeom prst="rect">
                                  <a:avLst/>
                                </a:prstGeom>
                                <a:solidFill>
                                  <a:schemeClr val="lt1"/>
                                </a:solidFill>
                                <a:ln w="6350">
                                  <a:noFill/>
                                </a:ln>
                              </wps:spPr>
                              <wps:txbx>
                                <w:txbxContent>
                                  <w:p w14:paraId="372A98D1" w14:textId="77777777" w:rsidR="003D313E" w:rsidRPr="003E64D5" w:rsidRDefault="003D313E" w:rsidP="003D313E">
                                    <w:r w:rsidRPr="003E64D5">
                                      <w:t>1</w:t>
                                    </w:r>
                                  </w:p>
                                  <w:p w14:paraId="78356303" w14:textId="77777777" w:rsidR="003D313E" w:rsidRPr="003E64D5" w:rsidRDefault="003D313E" w:rsidP="003D313E">
                                    <w:r w:rsidRPr="003E64D5">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69" name="Text Box 69"/>
                              <wps:cNvSpPr txBox="1"/>
                              <wps:spPr>
                                <a:xfrm>
                                  <a:off x="633845" y="0"/>
                                  <a:ext cx="124460" cy="207010"/>
                                </a:xfrm>
                                <a:prstGeom prst="rect">
                                  <a:avLst/>
                                </a:prstGeom>
                                <a:solidFill>
                                  <a:schemeClr val="lt1"/>
                                </a:solidFill>
                                <a:ln w="6350">
                                  <a:noFill/>
                                </a:ln>
                              </wps:spPr>
                              <wps:txbx>
                                <w:txbxContent>
                                  <w:p w14:paraId="16E372DC" w14:textId="77777777" w:rsidR="003D313E" w:rsidRDefault="003D313E" w:rsidP="003D313E">
                                    <w:r>
                                      <w:t>2</w:t>
                                    </w:r>
                                  </w:p>
                                  <w:p w14:paraId="2EBA2C67" w14:textId="77777777" w:rsidR="003D313E" w:rsidRPr="003E64D5" w:rsidRDefault="003D313E" w:rsidP="003D313E">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70" name="Text Box 70"/>
                              <wps:cNvSpPr txBox="1"/>
                              <wps:spPr>
                                <a:xfrm>
                                  <a:off x="1288473" y="10391"/>
                                  <a:ext cx="114300" cy="196850"/>
                                </a:xfrm>
                                <a:prstGeom prst="rect">
                                  <a:avLst/>
                                </a:prstGeom>
                                <a:solidFill>
                                  <a:schemeClr val="lt1"/>
                                </a:solidFill>
                                <a:ln w="6350">
                                  <a:noFill/>
                                </a:ln>
                              </wps:spPr>
                              <wps:txbx>
                                <w:txbxContent>
                                  <w:p w14:paraId="1B46A465" w14:textId="77777777" w:rsidR="003D313E" w:rsidRDefault="003D313E" w:rsidP="003D313E">
                                    <w:r>
                                      <w:t>3</w:t>
                                    </w:r>
                                  </w:p>
                                  <w:p w14:paraId="001D84D9" w14:textId="77777777" w:rsidR="003D313E" w:rsidRPr="003E64D5" w:rsidRDefault="003D313E" w:rsidP="003D313E">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71" name="Text Box 71"/>
                              <wps:cNvSpPr txBox="1"/>
                              <wps:spPr>
                                <a:xfrm>
                                  <a:off x="1963882" y="10391"/>
                                  <a:ext cx="114300" cy="176530"/>
                                </a:xfrm>
                                <a:prstGeom prst="rect">
                                  <a:avLst/>
                                </a:prstGeom>
                                <a:solidFill>
                                  <a:schemeClr val="lt1"/>
                                </a:solidFill>
                                <a:ln w="6350">
                                  <a:noFill/>
                                </a:ln>
                              </wps:spPr>
                              <wps:txbx>
                                <w:txbxContent>
                                  <w:p w14:paraId="0B4EE8B7" w14:textId="77777777" w:rsidR="003D313E" w:rsidRDefault="003D313E" w:rsidP="003D313E">
                                    <w:r>
                                      <w:t>4</w:t>
                                    </w:r>
                                  </w:p>
                                  <w:p w14:paraId="6D427D00" w14:textId="77777777" w:rsidR="003D313E" w:rsidRPr="003E64D5" w:rsidRDefault="003D313E" w:rsidP="003D313E">
                                    <w:r>
                                      <w:t>Disagree4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72" name="Text Box 72"/>
                              <wps:cNvSpPr txBox="1"/>
                              <wps:spPr>
                                <a:xfrm>
                                  <a:off x="2628900" y="10391"/>
                                  <a:ext cx="145415" cy="176530"/>
                                </a:xfrm>
                                <a:prstGeom prst="rect">
                                  <a:avLst/>
                                </a:prstGeom>
                                <a:solidFill>
                                  <a:schemeClr val="lt1"/>
                                </a:solidFill>
                                <a:ln w="6350">
                                  <a:noFill/>
                                </a:ln>
                              </wps:spPr>
                              <wps:txbx>
                                <w:txbxContent>
                                  <w:p w14:paraId="7C047B48" w14:textId="77777777" w:rsidR="003D313E" w:rsidRDefault="003D313E" w:rsidP="003D313E">
                                    <w:r>
                                      <w:t>5</w:t>
                                    </w:r>
                                  </w:p>
                                  <w:p w14:paraId="52FA8652" w14:textId="77777777" w:rsidR="003D313E" w:rsidRPr="003E64D5" w:rsidRDefault="003D313E" w:rsidP="003D313E">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26A603FE" id="Group 67" o:spid="_x0000_s1070" style="position:absolute;margin-left:25.15pt;margin-top:-.1pt;width:218.45pt;height:16.3pt;z-index:251860992" coordsize="27743,20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">
                      <v:shape id="Text Box 68" o:spid="_x0000_s1071" type="#_x0000_t202" style="position:absolute;width:1244;height:17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" fillcolor="white [3201]" stroked="f" strokeweight=".5pt">
                        <v:textbox inset="0,0,0,0">
                          <w:txbxContent>
                            <w:p w14:paraId="372A98D1" w14:textId="77777777" w:rsidR="003D313E" w:rsidRPr="003E64D5" w:rsidRDefault="003D313E" w:rsidP="003D313E">
                              <w:r w:rsidRPr="003E64D5">
                                <w:t>1</w:t>
                              </w:r>
                            </w:p>
                            <w:p w14:paraId="78356303" w14:textId="77777777" w:rsidR="003D313E" w:rsidRPr="003E64D5" w:rsidRDefault="003D313E" w:rsidP="003D313E">
                              <w:r w:rsidRPr="003E64D5">
                                <w:t>disagree</w:t>
                              </w:r>
                            </w:p>
                          </w:txbxContent>
                        </v:textbox>
                      </v:shape>
                      <v:shape id="Text Box 69" o:spid="_x0000_s1072" type="#_x0000_t202" style="position:absolute;left:6338;width:1245;height:20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" fillcolor="white [3201]" stroked="f" strokeweight=".5pt">
                        <v:textbox inset="0,0,0,0">
                          <w:txbxContent>
                            <w:p w14:paraId="16E372DC" w14:textId="77777777" w:rsidR="003D313E" w:rsidRDefault="003D313E" w:rsidP="003D313E">
                              <w:r>
                                <w:t>2</w:t>
                              </w:r>
                            </w:p>
                            <w:p w14:paraId="2EBA2C67" w14:textId="77777777" w:rsidR="003D313E" w:rsidRPr="003E64D5" w:rsidRDefault="003D313E" w:rsidP="003D313E">
                              <w:r>
                                <w:t>disagree</w:t>
                              </w:r>
                            </w:p>
                          </w:txbxContent>
                        </v:textbox>
                      </v:shape>
                      <v:shape id="Text Box 70" o:spid="_x0000_s1073" type="#_x0000_t202" style="position:absolute;left:12884;top:103;width:1143;height:19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" fillcolor="white [3201]" stroked="f" strokeweight=".5pt">
                        <v:textbox inset="0,0,0,0">
                          <w:txbxContent>
                            <w:p w14:paraId="1B46A465" w14:textId="77777777" w:rsidR="003D313E" w:rsidRDefault="003D313E" w:rsidP="003D313E">
                              <w:r>
                                <w:t>3</w:t>
                              </w:r>
                            </w:p>
                            <w:p w14:paraId="001D84D9" w14:textId="77777777" w:rsidR="003D313E" w:rsidRPr="003E64D5" w:rsidRDefault="003D313E" w:rsidP="003D313E">
                              <w:r>
                                <w:t>disagree</w:t>
                              </w:r>
                            </w:p>
                          </w:txbxContent>
                        </v:textbox>
                      </v:shape>
                      <v:shape id="Text Box 71" o:spid="_x0000_s1074" type="#_x0000_t202" style="position:absolute;left:19638;top:103;width:1143;height:17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" fillcolor="white [3201]" stroked="f" strokeweight=".5pt">
                        <v:textbox inset="0,0,0,0">
                          <w:txbxContent>
                            <w:p w14:paraId="0B4EE8B7" w14:textId="77777777" w:rsidR="003D313E" w:rsidRDefault="003D313E" w:rsidP="003D313E">
                              <w:r>
                                <w:t>4</w:t>
                              </w:r>
                            </w:p>
                            <w:p w14:paraId="6D427D00" w14:textId="77777777" w:rsidR="003D313E" w:rsidRPr="003E64D5" w:rsidRDefault="003D313E" w:rsidP="003D313E">
                              <w:r>
                                <w:t>Disagree4</w:t>
                              </w:r>
                            </w:p>
                          </w:txbxContent>
                        </v:textbox>
                      </v:shape>
                      <v:shape id="Text Box 72" o:spid="_x0000_s1075" type="#_x0000_t202" style="position:absolute;left:26289;top:103;width:1454;height:17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" fillcolor="white [3201]" stroked="f" strokeweight=".5pt">
                        <v:textbox inset="0,0,0,0">
                          <w:txbxContent>
                            <w:p w14:paraId="7C047B48" w14:textId="77777777" w:rsidR="003D313E" w:rsidRDefault="003D313E" w:rsidP="003D313E">
                              <w:r>
                                <w:t>5</w:t>
                              </w:r>
                            </w:p>
                            <w:p w14:paraId="52FA8652" w14:textId="77777777" w:rsidR="003D313E" w:rsidRPr="003E64D5" w:rsidRDefault="003D313E" w:rsidP="003D313E">
                              <w:r>
                                <w:t>disagree</w:t>
                              </w:r>
                            </w:p>
                          </w:txbxContent>
                        </v:textbox>
                      </v:shape>
                    </v:group>
                  </w:pict>
                </mc:Fallback>
              </mc:AlternateContent>
            </w:r>
          </w:p>
          <w:p w14:paraId="455E76C0" w14:textId="77777777" w:rsidR="003D313E" w:rsidRDefault="003D313E" w:rsidP="00DC40D6"/>
          <w:tbl>
            <w:tblPr>
              <w:tblStyle w:val="TableGrid"/>
              <w:tblW w:w="5266" w:type="dxa"/>
              <w:tblLook w:val="04A0" w:firstRow="1" w:lastRow="0" w:firstColumn="1" w:lastColumn="0" w:noHBand="0" w:noVBand="1"/>
            </w:tblPr>
            <w:tblGrid>
              <w:gridCol w:w="1053"/>
              <w:gridCol w:w="1053"/>
              <w:gridCol w:w="1053"/>
              <w:gridCol w:w="1053"/>
              <w:gridCol w:w="1054"/>
            </w:tblGrid>
            <w:tr w:rsidR="003D313E" w14:paraId="06E5519C" w14:textId="77777777" w:rsidTr="00DC40D6">
              <w:trPr>
                <w:trHeight w:val="469"/>
              </w:trPr>
              <w:tc>
                <w:tcPr>
                  <w:tcW w:w="1053" w:type="dxa"/>
                </w:tcPr>
                <w:p w14:paraId="53FE8F6C" w14:textId="77777777" w:rsidR="003D313E" w:rsidRDefault="003D313E" w:rsidP="00DC40D6"/>
              </w:tc>
              <w:tc>
                <w:tcPr>
                  <w:tcW w:w="1053" w:type="dxa"/>
                </w:tcPr>
                <w:p w14:paraId="67D0FCBF" w14:textId="77777777" w:rsidR="003D313E" w:rsidRDefault="003D313E" w:rsidP="00DC40D6"/>
              </w:tc>
              <w:tc>
                <w:tcPr>
                  <w:tcW w:w="1053" w:type="dxa"/>
                </w:tcPr>
                <w:p w14:paraId="577D1569" w14:textId="77777777" w:rsidR="003D313E" w:rsidRDefault="003D313E" w:rsidP="00DC40D6"/>
              </w:tc>
              <w:tc>
                <w:tcPr>
                  <w:tcW w:w="1053" w:type="dxa"/>
                </w:tcPr>
                <w:p w14:paraId="74AB37CE" w14:textId="77777777" w:rsidR="003D313E" w:rsidRDefault="003D313E" w:rsidP="00DC40D6"/>
              </w:tc>
              <w:tc>
                <w:tcPr>
                  <w:tcW w:w="1054" w:type="dxa"/>
                </w:tcPr>
                <w:p w14:paraId="6788D1CB" w14:textId="77777777" w:rsidR="003D313E" w:rsidRDefault="003D313E" w:rsidP="00DC40D6"/>
              </w:tc>
            </w:tr>
          </w:tbl>
          <w:p w14:paraId="267880A0" w14:textId="77777777" w:rsidR="003D313E" w:rsidRDefault="003D313E" w:rsidP="00DC40D6">
            <w:r>
              <w:rPr>
                <w:noProof/>
              </w:rPr>
              <mc:AlternateContent>
                <mc:Choice Requires="wpg">
                  <w:drawing>
                    <wp:anchor distT="0" distB="0" distL="114300" distR="114300" simplePos="0" relativeHeight="251862016" behindDoc="0" locked="0" layoutInCell="1" allowOverlap="1" wp14:anchorId="2C29FD44" wp14:editId="61E5EF58">
                      <wp:simplePos x="0" y="0"/>
                      <wp:positionH relativeFrom="column">
                        <wp:posOffset>319694</wp:posOffset>
                      </wp:positionH>
                      <wp:positionV relativeFrom="paragraph">
                        <wp:posOffset>5080</wp:posOffset>
                      </wp:positionV>
                      <wp:extent cx="2774315" cy="207010"/>
                      <wp:effectExtent l="0" t="0" r="0" b="0"/>
                      <wp:wrapNone/>
                      <wp:docPr id="73" name="Group 73"/>
                      <wp:cNvGraphicFramePr/>
                      <a:graphic xmlns:a="http://schemas.openxmlformats.org/drawingml/2006/main">
                        <a:graphicData uri="http://schemas.microsoft.com/office/word/2010/wordprocessingGroup">
                          <wpg:wgp>
                            <wpg:cNvGrpSpPr/>
                            <wpg:grpSpPr>
                              <a:xfrm>
                                <a:off x="0" y="0"/>
                                <a:ext cx="2774315" cy="207010"/>
                                <a:chOff x="0" y="0"/>
                                <a:chExt cx="2774315" cy="207241"/>
                              </a:xfrm>
                            </wpg:grpSpPr>
                            <wps:wsp>
                              <wps:cNvPr id="74" name="Text Box 74"/>
                              <wps:cNvSpPr txBox="1"/>
                              <wps:spPr>
                                <a:xfrm>
                                  <a:off x="0" y="0"/>
                                  <a:ext cx="124460" cy="176530"/>
                                </a:xfrm>
                                <a:prstGeom prst="rect">
                                  <a:avLst/>
                                </a:prstGeom>
                                <a:solidFill>
                                  <a:schemeClr val="lt1"/>
                                </a:solidFill>
                                <a:ln w="6350">
                                  <a:noFill/>
                                </a:ln>
                              </wps:spPr>
                              <wps:txbx>
                                <w:txbxContent>
                                  <w:p w14:paraId="45505131" w14:textId="77777777" w:rsidR="003D313E" w:rsidRPr="003E64D5" w:rsidRDefault="003D313E" w:rsidP="003D313E">
                                    <w:r w:rsidRPr="003E64D5">
                                      <w:t>1</w:t>
                                    </w:r>
                                  </w:p>
                                  <w:p w14:paraId="3547ADA0" w14:textId="77777777" w:rsidR="003D313E" w:rsidRPr="003E64D5" w:rsidRDefault="003D313E" w:rsidP="003D313E">
                                    <w:r w:rsidRPr="003E64D5">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75" name="Text Box 75"/>
                              <wps:cNvSpPr txBox="1"/>
                              <wps:spPr>
                                <a:xfrm>
                                  <a:off x="633845" y="0"/>
                                  <a:ext cx="124460" cy="207010"/>
                                </a:xfrm>
                                <a:prstGeom prst="rect">
                                  <a:avLst/>
                                </a:prstGeom>
                                <a:solidFill>
                                  <a:schemeClr val="lt1"/>
                                </a:solidFill>
                                <a:ln w="6350">
                                  <a:noFill/>
                                </a:ln>
                              </wps:spPr>
                              <wps:txbx>
                                <w:txbxContent>
                                  <w:p w14:paraId="428DE9C6" w14:textId="77777777" w:rsidR="003D313E" w:rsidRDefault="003D313E" w:rsidP="003D313E">
                                    <w:r>
                                      <w:t>2</w:t>
                                    </w:r>
                                  </w:p>
                                  <w:p w14:paraId="594E1D5B" w14:textId="77777777" w:rsidR="003D313E" w:rsidRPr="003E64D5" w:rsidRDefault="003D313E" w:rsidP="003D313E">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76" name="Text Box 76"/>
                              <wps:cNvSpPr txBox="1"/>
                              <wps:spPr>
                                <a:xfrm>
                                  <a:off x="1288473" y="10391"/>
                                  <a:ext cx="114300" cy="196850"/>
                                </a:xfrm>
                                <a:prstGeom prst="rect">
                                  <a:avLst/>
                                </a:prstGeom>
                                <a:solidFill>
                                  <a:schemeClr val="lt1"/>
                                </a:solidFill>
                                <a:ln w="6350">
                                  <a:noFill/>
                                </a:ln>
                              </wps:spPr>
                              <wps:txbx>
                                <w:txbxContent>
                                  <w:p w14:paraId="5086881F" w14:textId="77777777" w:rsidR="003D313E" w:rsidRDefault="003D313E" w:rsidP="003D313E">
                                    <w:r>
                                      <w:t>3</w:t>
                                    </w:r>
                                  </w:p>
                                  <w:p w14:paraId="5420E527" w14:textId="77777777" w:rsidR="003D313E" w:rsidRPr="003E64D5" w:rsidRDefault="003D313E" w:rsidP="003D313E">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77" name="Text Box 77"/>
                              <wps:cNvSpPr txBox="1"/>
                              <wps:spPr>
                                <a:xfrm>
                                  <a:off x="1963882" y="10391"/>
                                  <a:ext cx="114300" cy="176530"/>
                                </a:xfrm>
                                <a:prstGeom prst="rect">
                                  <a:avLst/>
                                </a:prstGeom>
                                <a:solidFill>
                                  <a:schemeClr val="lt1"/>
                                </a:solidFill>
                                <a:ln w="6350">
                                  <a:noFill/>
                                </a:ln>
                              </wps:spPr>
                              <wps:txbx>
                                <w:txbxContent>
                                  <w:p w14:paraId="69877121" w14:textId="77777777" w:rsidR="003D313E" w:rsidRDefault="003D313E" w:rsidP="003D313E">
                                    <w:r>
                                      <w:t>4</w:t>
                                    </w:r>
                                  </w:p>
                                  <w:p w14:paraId="0C0BE9D7" w14:textId="77777777" w:rsidR="003D313E" w:rsidRPr="003E64D5" w:rsidRDefault="003D313E" w:rsidP="003D313E">
                                    <w:r>
                                      <w:t>Disagree4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78" name="Text Box 78"/>
                              <wps:cNvSpPr txBox="1"/>
                              <wps:spPr>
                                <a:xfrm>
                                  <a:off x="2628900" y="10391"/>
                                  <a:ext cx="145415" cy="176530"/>
                                </a:xfrm>
                                <a:prstGeom prst="rect">
                                  <a:avLst/>
                                </a:prstGeom>
                                <a:solidFill>
                                  <a:schemeClr val="lt1"/>
                                </a:solidFill>
                                <a:ln w="6350">
                                  <a:noFill/>
                                </a:ln>
                              </wps:spPr>
                              <wps:txbx>
                                <w:txbxContent>
                                  <w:p w14:paraId="3CD23482" w14:textId="77777777" w:rsidR="003D313E" w:rsidRDefault="003D313E" w:rsidP="003D313E">
                                    <w:r>
                                      <w:t>5</w:t>
                                    </w:r>
                                  </w:p>
                                  <w:p w14:paraId="673535C4" w14:textId="77777777" w:rsidR="003D313E" w:rsidRPr="003E64D5" w:rsidRDefault="003D313E" w:rsidP="003D313E">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2C29FD44" id="Group 73" o:spid="_x0000_s1076" style="position:absolute;margin-left:25.15pt;margin-top:.4pt;width:218.45pt;height:16.3pt;z-index:251862016" coordsize="27743,20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">
                      <v:shape id="Text Box 74" o:spid="_x0000_s1077" type="#_x0000_t202" style="position:absolute;width:1244;height:17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" fillcolor="white [3201]" stroked="f" strokeweight=".5pt">
                        <v:textbox inset="0,0,0,0">
                          <w:txbxContent>
                            <w:p w14:paraId="45505131" w14:textId="77777777" w:rsidR="003D313E" w:rsidRPr="003E64D5" w:rsidRDefault="003D313E" w:rsidP="003D313E">
                              <w:r w:rsidRPr="003E64D5">
                                <w:t>1</w:t>
                              </w:r>
                            </w:p>
                            <w:p w14:paraId="3547ADA0" w14:textId="77777777" w:rsidR="003D313E" w:rsidRPr="003E64D5" w:rsidRDefault="003D313E" w:rsidP="003D313E">
                              <w:r w:rsidRPr="003E64D5">
                                <w:t>disagree</w:t>
                              </w:r>
                            </w:p>
                          </w:txbxContent>
                        </v:textbox>
                      </v:shape>
                      <v:shape id="Text Box 75" o:spid="_x0000_s1078" type="#_x0000_t202" style="position:absolute;left:6338;width:1245;height:20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" fillcolor="white [3201]" stroked="f" strokeweight=".5pt">
                        <v:textbox inset="0,0,0,0">
                          <w:txbxContent>
                            <w:p w14:paraId="428DE9C6" w14:textId="77777777" w:rsidR="003D313E" w:rsidRDefault="003D313E" w:rsidP="003D313E">
                              <w:r>
                                <w:t>2</w:t>
                              </w:r>
                            </w:p>
                            <w:p w14:paraId="594E1D5B" w14:textId="77777777" w:rsidR="003D313E" w:rsidRPr="003E64D5" w:rsidRDefault="003D313E" w:rsidP="003D313E">
                              <w:r>
                                <w:t>disagree</w:t>
                              </w:r>
                            </w:p>
                          </w:txbxContent>
                        </v:textbox>
                      </v:shape>
                      <v:shape id="Text Box 76" o:spid="_x0000_s1079" type="#_x0000_t202" style="position:absolute;left:12884;top:103;width:1143;height:19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" fillcolor="white [3201]" stroked="f" strokeweight=".5pt">
                        <v:textbox inset="0,0,0,0">
                          <w:txbxContent>
                            <w:p w14:paraId="5086881F" w14:textId="77777777" w:rsidR="003D313E" w:rsidRDefault="003D313E" w:rsidP="003D313E">
                              <w:r>
                                <w:t>3</w:t>
                              </w:r>
                            </w:p>
                            <w:p w14:paraId="5420E527" w14:textId="77777777" w:rsidR="003D313E" w:rsidRPr="003E64D5" w:rsidRDefault="003D313E" w:rsidP="003D313E">
                              <w:r>
                                <w:t>disagree</w:t>
                              </w:r>
                            </w:p>
                          </w:txbxContent>
                        </v:textbox>
                      </v:shape>
                      <v:shape id="Text Box 77" o:spid="_x0000_s1080" type="#_x0000_t202" style="position:absolute;left:19638;top:103;width:1143;height:17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" fillcolor="white [3201]" stroked="f" strokeweight=".5pt">
                        <v:textbox inset="0,0,0,0">
                          <w:txbxContent>
                            <w:p w14:paraId="69877121" w14:textId="77777777" w:rsidR="003D313E" w:rsidRDefault="003D313E" w:rsidP="003D313E">
                              <w:r>
                                <w:t>4</w:t>
                              </w:r>
                            </w:p>
                            <w:p w14:paraId="0C0BE9D7" w14:textId="77777777" w:rsidR="003D313E" w:rsidRPr="003E64D5" w:rsidRDefault="003D313E" w:rsidP="003D313E">
                              <w:r>
                                <w:t>Disagree4</w:t>
                              </w:r>
                            </w:p>
                          </w:txbxContent>
                        </v:textbox>
                      </v:shape>
                      <v:shape id="Text Box 78" o:spid="_x0000_s1081" type="#_x0000_t202" style="position:absolute;left:26289;top:103;width:1454;height:17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" fillcolor="white [3201]" stroked="f" strokeweight=".5pt">
                        <v:textbox inset="0,0,0,0">
                          <w:txbxContent>
                            <w:p w14:paraId="3CD23482" w14:textId="77777777" w:rsidR="003D313E" w:rsidRDefault="003D313E" w:rsidP="003D313E">
                              <w:r>
                                <w:t>5</w:t>
                              </w:r>
                            </w:p>
                            <w:p w14:paraId="673535C4" w14:textId="77777777" w:rsidR="003D313E" w:rsidRPr="003E64D5" w:rsidRDefault="003D313E" w:rsidP="003D313E">
                              <w:r>
                                <w:t>disagree</w:t>
                              </w:r>
                            </w:p>
                          </w:txbxContent>
                        </v:textbox>
                      </v:shape>
                    </v:group>
                  </w:pict>
                </mc:Fallback>
              </mc:AlternateContent>
            </w:r>
          </w:p>
          <w:p w14:paraId="77EB4161" w14:textId="77777777" w:rsidR="003D313E" w:rsidRDefault="003D313E" w:rsidP="00DC40D6"/>
          <w:p w14:paraId="17381C7A" w14:textId="77777777" w:rsidR="003D313E" w:rsidRDefault="003D313E" w:rsidP="00DC40D6"/>
          <w:tbl>
            <w:tblPr>
              <w:tblStyle w:val="TableGrid"/>
              <w:tblW w:w="5266" w:type="dxa"/>
              <w:tblLook w:val="04A0" w:firstRow="1" w:lastRow="0" w:firstColumn="1" w:lastColumn="0" w:noHBand="0" w:noVBand="1"/>
            </w:tblPr>
            <w:tblGrid>
              <w:gridCol w:w="1053"/>
              <w:gridCol w:w="1053"/>
              <w:gridCol w:w="1053"/>
              <w:gridCol w:w="1053"/>
              <w:gridCol w:w="1054"/>
            </w:tblGrid>
            <w:tr w:rsidR="003D313E" w14:paraId="33444A8D" w14:textId="77777777" w:rsidTr="00DC40D6">
              <w:trPr>
                <w:trHeight w:val="469"/>
              </w:trPr>
              <w:tc>
                <w:tcPr>
                  <w:tcW w:w="1053" w:type="dxa"/>
                </w:tcPr>
                <w:p w14:paraId="5EA94012" w14:textId="77777777" w:rsidR="003D313E" w:rsidRDefault="003D313E" w:rsidP="00DC40D6"/>
              </w:tc>
              <w:tc>
                <w:tcPr>
                  <w:tcW w:w="1053" w:type="dxa"/>
                </w:tcPr>
                <w:p w14:paraId="1E0BE4E2" w14:textId="77777777" w:rsidR="003D313E" w:rsidRDefault="003D313E" w:rsidP="00DC40D6"/>
              </w:tc>
              <w:tc>
                <w:tcPr>
                  <w:tcW w:w="1053" w:type="dxa"/>
                </w:tcPr>
                <w:p w14:paraId="49586C9F" w14:textId="77777777" w:rsidR="003D313E" w:rsidRDefault="003D313E" w:rsidP="00DC40D6"/>
              </w:tc>
              <w:tc>
                <w:tcPr>
                  <w:tcW w:w="1053" w:type="dxa"/>
                </w:tcPr>
                <w:p w14:paraId="604BE447" w14:textId="77777777" w:rsidR="003D313E" w:rsidRDefault="003D313E" w:rsidP="00DC40D6"/>
              </w:tc>
              <w:tc>
                <w:tcPr>
                  <w:tcW w:w="1054" w:type="dxa"/>
                </w:tcPr>
                <w:p w14:paraId="5A8173CC" w14:textId="77777777" w:rsidR="003D313E" w:rsidRDefault="003D313E" w:rsidP="00DC40D6"/>
              </w:tc>
            </w:tr>
          </w:tbl>
          <w:p w14:paraId="5DECDD36" w14:textId="77777777" w:rsidR="003D313E" w:rsidRDefault="003D313E" w:rsidP="00DC40D6">
            <w:r>
              <w:rPr>
                <w:noProof/>
              </w:rPr>
              <mc:AlternateContent>
                <mc:Choice Requires="wpg">
                  <w:drawing>
                    <wp:anchor distT="0" distB="0" distL="114300" distR="114300" simplePos="0" relativeHeight="251863040" behindDoc="0" locked="0" layoutInCell="1" allowOverlap="1" wp14:anchorId="4D1BF469" wp14:editId="447C3A22">
                      <wp:simplePos x="0" y="0"/>
                      <wp:positionH relativeFrom="column">
                        <wp:posOffset>308206</wp:posOffset>
                      </wp:positionH>
                      <wp:positionV relativeFrom="paragraph">
                        <wp:posOffset>5080</wp:posOffset>
                      </wp:positionV>
                      <wp:extent cx="2774315" cy="207010"/>
                      <wp:effectExtent l="0" t="0" r="0" b="0"/>
                      <wp:wrapNone/>
                      <wp:docPr id="79" name="Group 79"/>
                      <wp:cNvGraphicFramePr/>
                      <a:graphic xmlns:a="http://schemas.openxmlformats.org/drawingml/2006/main">
                        <a:graphicData uri="http://schemas.microsoft.com/office/word/2010/wordprocessingGroup">
                          <wpg:wgp>
                            <wpg:cNvGrpSpPr/>
                            <wpg:grpSpPr>
                              <a:xfrm>
                                <a:off x="0" y="0"/>
                                <a:ext cx="2774315" cy="207010"/>
                                <a:chOff x="0" y="0"/>
                                <a:chExt cx="2774315" cy="207241"/>
                              </a:xfrm>
                            </wpg:grpSpPr>
                            <wps:wsp>
                              <wps:cNvPr id="80" name="Text Box 80"/>
                              <wps:cNvSpPr txBox="1"/>
                              <wps:spPr>
                                <a:xfrm>
                                  <a:off x="0" y="0"/>
                                  <a:ext cx="124460" cy="176530"/>
                                </a:xfrm>
                                <a:prstGeom prst="rect">
                                  <a:avLst/>
                                </a:prstGeom>
                                <a:solidFill>
                                  <a:schemeClr val="lt1"/>
                                </a:solidFill>
                                <a:ln w="6350">
                                  <a:noFill/>
                                </a:ln>
                              </wps:spPr>
                              <wps:txbx>
                                <w:txbxContent>
                                  <w:p w14:paraId="1E54B509" w14:textId="77777777" w:rsidR="003D313E" w:rsidRPr="003E64D5" w:rsidRDefault="003D313E" w:rsidP="003D313E">
                                    <w:r w:rsidRPr="003E64D5">
                                      <w:t>1</w:t>
                                    </w:r>
                                  </w:p>
                                  <w:p w14:paraId="32B1D816" w14:textId="77777777" w:rsidR="003D313E" w:rsidRPr="003E64D5" w:rsidRDefault="003D313E" w:rsidP="003D313E">
                                    <w:r w:rsidRPr="003E64D5">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81" name="Text Box 81"/>
                              <wps:cNvSpPr txBox="1"/>
                              <wps:spPr>
                                <a:xfrm>
                                  <a:off x="633845" y="0"/>
                                  <a:ext cx="124460" cy="207010"/>
                                </a:xfrm>
                                <a:prstGeom prst="rect">
                                  <a:avLst/>
                                </a:prstGeom>
                                <a:solidFill>
                                  <a:schemeClr val="lt1"/>
                                </a:solidFill>
                                <a:ln w="6350">
                                  <a:noFill/>
                                </a:ln>
                              </wps:spPr>
                              <wps:txbx>
                                <w:txbxContent>
                                  <w:p w14:paraId="16CB2FC1" w14:textId="77777777" w:rsidR="003D313E" w:rsidRDefault="003D313E" w:rsidP="003D313E">
                                    <w:r>
                                      <w:t>2</w:t>
                                    </w:r>
                                  </w:p>
                                  <w:p w14:paraId="0BF3B464" w14:textId="77777777" w:rsidR="003D313E" w:rsidRPr="003E64D5" w:rsidRDefault="003D313E" w:rsidP="003D313E">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82" name="Text Box 82"/>
                              <wps:cNvSpPr txBox="1"/>
                              <wps:spPr>
                                <a:xfrm>
                                  <a:off x="1288473" y="10391"/>
                                  <a:ext cx="114300" cy="196850"/>
                                </a:xfrm>
                                <a:prstGeom prst="rect">
                                  <a:avLst/>
                                </a:prstGeom>
                                <a:solidFill>
                                  <a:schemeClr val="lt1"/>
                                </a:solidFill>
                                <a:ln w="6350">
                                  <a:noFill/>
                                </a:ln>
                              </wps:spPr>
                              <wps:txbx>
                                <w:txbxContent>
                                  <w:p w14:paraId="2B482DCF" w14:textId="77777777" w:rsidR="003D313E" w:rsidRDefault="003D313E" w:rsidP="003D313E">
                                    <w:r>
                                      <w:t>3</w:t>
                                    </w:r>
                                  </w:p>
                                  <w:p w14:paraId="0B12356B" w14:textId="77777777" w:rsidR="003D313E" w:rsidRPr="003E64D5" w:rsidRDefault="003D313E" w:rsidP="003D313E">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83" name="Text Box 83"/>
                              <wps:cNvSpPr txBox="1"/>
                              <wps:spPr>
                                <a:xfrm>
                                  <a:off x="1963882" y="10391"/>
                                  <a:ext cx="114300" cy="176530"/>
                                </a:xfrm>
                                <a:prstGeom prst="rect">
                                  <a:avLst/>
                                </a:prstGeom>
                                <a:solidFill>
                                  <a:schemeClr val="lt1"/>
                                </a:solidFill>
                                <a:ln w="6350">
                                  <a:noFill/>
                                </a:ln>
                              </wps:spPr>
                              <wps:txbx>
                                <w:txbxContent>
                                  <w:p w14:paraId="6857748D" w14:textId="77777777" w:rsidR="003D313E" w:rsidRDefault="003D313E" w:rsidP="003D313E">
                                    <w:r>
                                      <w:t>4</w:t>
                                    </w:r>
                                  </w:p>
                                  <w:p w14:paraId="7E1F2CB2" w14:textId="77777777" w:rsidR="003D313E" w:rsidRPr="003E64D5" w:rsidRDefault="003D313E" w:rsidP="003D313E">
                                    <w:r>
                                      <w:t>Disagree4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84" name="Text Box 84"/>
                              <wps:cNvSpPr txBox="1"/>
                              <wps:spPr>
                                <a:xfrm>
                                  <a:off x="2628900" y="10391"/>
                                  <a:ext cx="145415" cy="176530"/>
                                </a:xfrm>
                                <a:prstGeom prst="rect">
                                  <a:avLst/>
                                </a:prstGeom>
                                <a:solidFill>
                                  <a:schemeClr val="lt1"/>
                                </a:solidFill>
                                <a:ln w="6350">
                                  <a:noFill/>
                                </a:ln>
                              </wps:spPr>
                              <wps:txbx>
                                <w:txbxContent>
                                  <w:p w14:paraId="3932088A" w14:textId="77777777" w:rsidR="003D313E" w:rsidRDefault="003D313E" w:rsidP="003D313E">
                                    <w:r>
                                      <w:t>5</w:t>
                                    </w:r>
                                  </w:p>
                                  <w:p w14:paraId="4F7E5BD1" w14:textId="77777777" w:rsidR="003D313E" w:rsidRPr="003E64D5" w:rsidRDefault="003D313E" w:rsidP="003D313E">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4D1BF469" id="Group 79" o:spid="_x0000_s1082" style="position:absolute;margin-left:24.25pt;margin-top:.4pt;width:218.45pt;height:16.3pt;z-index:251863040" coordsize="27743,20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">
                      <v:shape id="Text Box 80" o:spid="_x0000_s1083" type="#_x0000_t202" style="position:absolute;width:1244;height:17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" fillcolor="white [3201]" stroked="f" strokeweight=".5pt">
                        <v:textbox inset="0,0,0,0">
                          <w:txbxContent>
                            <w:p w14:paraId="1E54B509" w14:textId="77777777" w:rsidR="003D313E" w:rsidRPr="003E64D5" w:rsidRDefault="003D313E" w:rsidP="003D313E">
                              <w:r w:rsidRPr="003E64D5">
                                <w:t>1</w:t>
                              </w:r>
                            </w:p>
                            <w:p w14:paraId="32B1D816" w14:textId="77777777" w:rsidR="003D313E" w:rsidRPr="003E64D5" w:rsidRDefault="003D313E" w:rsidP="003D313E">
                              <w:r w:rsidRPr="003E64D5">
                                <w:t>disagree</w:t>
                              </w:r>
                            </w:p>
                          </w:txbxContent>
                        </v:textbox>
                      </v:shape>
                      <v:shape id="Text Box 81" o:spid="_x0000_s1084" type="#_x0000_t202" style="position:absolute;left:6338;width:1245;height:20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" fillcolor="white [3201]" stroked="f" strokeweight=".5pt">
                        <v:textbox inset="0,0,0,0">
                          <w:txbxContent>
                            <w:p w14:paraId="16CB2FC1" w14:textId="77777777" w:rsidR="003D313E" w:rsidRDefault="003D313E" w:rsidP="003D313E">
                              <w:r>
                                <w:t>2</w:t>
                              </w:r>
                            </w:p>
                            <w:p w14:paraId="0BF3B464" w14:textId="77777777" w:rsidR="003D313E" w:rsidRPr="003E64D5" w:rsidRDefault="003D313E" w:rsidP="003D313E">
                              <w:r>
                                <w:t>disagree</w:t>
                              </w:r>
                            </w:p>
                          </w:txbxContent>
                        </v:textbox>
                      </v:shape>
                      <v:shape id="Text Box 82" o:spid="_x0000_s1085" type="#_x0000_t202" style="position:absolute;left:12884;top:103;width:1143;height:19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" fillcolor="white [3201]" stroked="f" strokeweight=".5pt">
                        <v:textbox inset="0,0,0,0">
                          <w:txbxContent>
                            <w:p w14:paraId="2B482DCF" w14:textId="77777777" w:rsidR="003D313E" w:rsidRDefault="003D313E" w:rsidP="003D313E">
                              <w:r>
                                <w:t>3</w:t>
                              </w:r>
                            </w:p>
                            <w:p w14:paraId="0B12356B" w14:textId="77777777" w:rsidR="003D313E" w:rsidRPr="003E64D5" w:rsidRDefault="003D313E" w:rsidP="003D313E">
                              <w:r>
                                <w:t>disagree</w:t>
                              </w:r>
                            </w:p>
                          </w:txbxContent>
                        </v:textbox>
                      </v:shape>
                      <v:shape id="Text Box 83" o:spid="_x0000_s1086" type="#_x0000_t202" style="position:absolute;left:19638;top:103;width:1143;height:17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" fillcolor="white [3201]" stroked="f" strokeweight=".5pt">
                        <v:textbox inset="0,0,0,0">
                          <w:txbxContent>
                            <w:p w14:paraId="6857748D" w14:textId="77777777" w:rsidR="003D313E" w:rsidRDefault="003D313E" w:rsidP="003D313E">
                              <w:r>
                                <w:t>4</w:t>
                              </w:r>
                            </w:p>
                            <w:p w14:paraId="7E1F2CB2" w14:textId="77777777" w:rsidR="003D313E" w:rsidRPr="003E64D5" w:rsidRDefault="003D313E" w:rsidP="003D313E">
                              <w:r>
                                <w:t>Disagree4</w:t>
                              </w:r>
                            </w:p>
                          </w:txbxContent>
                        </v:textbox>
                      </v:shape>
                      <v:shape id="Text Box 84" o:spid="_x0000_s1087" type="#_x0000_t202" style="position:absolute;left:26289;top:103;width:1454;height:17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" fillcolor="white [3201]" stroked="f" strokeweight=".5pt">
                        <v:textbox inset="0,0,0,0">
                          <w:txbxContent>
                            <w:p w14:paraId="3932088A" w14:textId="77777777" w:rsidR="003D313E" w:rsidRDefault="003D313E" w:rsidP="003D313E">
                              <w:r>
                                <w:t>5</w:t>
                              </w:r>
                            </w:p>
                            <w:p w14:paraId="4F7E5BD1" w14:textId="77777777" w:rsidR="003D313E" w:rsidRPr="003E64D5" w:rsidRDefault="003D313E" w:rsidP="003D313E">
                              <w:r>
                                <w:t>disagree</w:t>
                              </w:r>
                            </w:p>
                          </w:txbxContent>
                        </v:textbox>
                      </v:shape>
                    </v:group>
                  </w:pict>
                </mc:Fallback>
              </mc:AlternateContent>
            </w:r>
          </w:p>
          <w:p w14:paraId="62EF4039" w14:textId="77777777" w:rsidR="003D313E" w:rsidRDefault="003D313E" w:rsidP="00DC40D6"/>
        </w:tc>
      </w:tr>
    </w:tbl>
    <w:p w14:paraId="528C42FB" w14:textId="77777777" w:rsidR="000F6F20" w:rsidRDefault="000F6F20" w:rsidP="00216B43">
      <w:pPr>
        <w:rPr>
          <w:ins w:id="89" w:author="Rashid Islam" w:date="2022-02-12T06:36:00Z"/>
          <w:b/>
          <w:bCs/>
        </w:rPr>
      </w:pPr>
    </w:p>
    <w:p w14:paraId="4483EFC4" w14:textId="75314FC7" w:rsidR="00813943" w:rsidRPr="00813943" w:rsidRDefault="00813943" w:rsidP="00813943">
      <w:pPr>
        <w:rPr>
          <w:sz w:val="28"/>
          <w:szCs w:val="28"/>
        </w:rPr>
      </w:pPr>
      <w:r w:rsidRPr="002A6DBC">
        <w:rPr>
          <w:b/>
          <w:bCs/>
          <w:color w:val="C00000"/>
          <w:sz w:val="28"/>
          <w:szCs w:val="28"/>
        </w:rPr>
        <w:t>Question</w:t>
      </w:r>
      <w:r w:rsidR="00DA6588" w:rsidRPr="002A6DBC">
        <w:rPr>
          <w:b/>
          <w:bCs/>
          <w:color w:val="C00000"/>
          <w:sz w:val="28"/>
          <w:szCs w:val="28"/>
        </w:rPr>
        <w:t>s</w:t>
      </w:r>
      <w:r w:rsidRPr="002A6DBC">
        <w:rPr>
          <w:b/>
          <w:bCs/>
          <w:color w:val="C00000"/>
          <w:sz w:val="28"/>
          <w:szCs w:val="28"/>
        </w:rPr>
        <w:t xml:space="preserve"> on NASA TLX:</w:t>
      </w:r>
    </w:p>
    <w:p w14:paraId="6D70C880" w14:textId="11BCE6BC" w:rsidR="003A2AB5" w:rsidRPr="00626C51" w:rsidRDefault="003A2AB5" w:rsidP="00D16AA7">
      <w:pPr>
        <w:jc w:val="center"/>
        <w:rPr>
          <w:b/>
          <w:bCs/>
          <w:color w:val="C00000"/>
        </w:rPr>
      </w:pPr>
    </w:p>
    <w:p w14:paraId="4370DEF4" w14:textId="105B6B3C" w:rsidR="008A0BCA" w:rsidRPr="00626C51" w:rsidRDefault="00626C51" w:rsidP="00216B43">
      <w:pPr>
        <w:rPr>
          <w:b/>
          <w:bCs/>
          <w:color w:val="C00000"/>
        </w:rPr>
      </w:pPr>
      <w:r w:rsidRPr="00626C51">
        <w:rPr>
          <w:noProof/>
          <w:color w:val="C00000"/>
        </w:rPr>
        <mc:AlternateContent>
          <mc:Choice Requires="wps">
            <w:drawing>
              <wp:anchor distT="0" distB="0" distL="114300" distR="114300" simplePos="0" relativeHeight="251889664" behindDoc="0" locked="0" layoutInCell="1" allowOverlap="1" wp14:anchorId="24747344" wp14:editId="53684FEC">
                <wp:simplePos x="0" y="0"/>
                <wp:positionH relativeFrom="column">
                  <wp:posOffset>2854845</wp:posOffset>
                </wp:positionH>
                <wp:positionV relativeFrom="paragraph">
                  <wp:posOffset>115224</wp:posOffset>
                </wp:positionV>
                <wp:extent cx="2794635" cy="301105"/>
                <wp:effectExtent l="0" t="0" r="0" b="3810"/>
                <wp:wrapNone/>
                <wp:docPr id="134" name="Text Box 134"/>
                <wp:cNvGraphicFramePr/>
                <a:graphic xmlns:a="http://schemas.openxmlformats.org/drawingml/2006/main">
                  <a:graphicData uri="http://schemas.microsoft.com/office/word/2010/wordprocessingShape">
                    <wps:wsp>
                      <wps:cNvSpPr txBox="1"/>
                      <wps:spPr>
                        <a:xfrm>
                          <a:off x="0" y="0"/>
                          <a:ext cx="2794635" cy="301105"/>
                        </a:xfrm>
                        <a:prstGeom prst="rect">
                          <a:avLst/>
                        </a:prstGeom>
                        <a:solidFill>
                          <a:schemeClr val="lt1"/>
                        </a:solidFill>
                        <a:ln w="6350">
                          <a:noFill/>
                        </a:ln>
                      </wps:spPr>
                      <wps:txbx>
                        <w:txbxContent>
                          <w:p w14:paraId="6433C367" w14:textId="77777777" w:rsidR="005221A7" w:rsidRPr="00241CBC" w:rsidRDefault="005221A7" w:rsidP="005221A7">
                            <w:pPr>
                              <w:rPr>
                                <w:rFonts w:ascii="Times" w:hAnsi="Times"/>
                              </w:rPr>
                            </w:pPr>
                            <w:r>
                              <w:rPr>
                                <w:rFonts w:ascii="Times" w:hAnsi="Times"/>
                              </w:rPr>
                              <w:t>How mentally demanding was the task?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747344" id="Text Box 134" o:spid="_x0000_s1088" type="#_x0000_t202" style="position:absolute;margin-left:224.8pt;margin-top:9.05pt;width:220.05pt;height:23.7pt;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" fillcolor="white [3201]" stroked="f" strokeweight=".5pt">
                <v:textbox>
                  <w:txbxContent>
                    <w:p w14:paraId="6433C367" w14:textId="77777777" w:rsidR="005221A7" w:rsidRPr="00241CBC" w:rsidRDefault="005221A7" w:rsidP="005221A7">
                      <w:pPr>
                        <w:rPr>
                          <w:rFonts w:ascii="Times" w:hAnsi="Times"/>
                        </w:rPr>
                      </w:pPr>
                      <w:r>
                        <w:rPr>
                          <w:rFonts w:ascii="Times" w:hAnsi="Times"/>
                        </w:rPr>
                        <w:t>How mentally demanding was the task?</w:t>
                      </w:r>
                    </w:p>
                  </w:txbxContent>
                </v:textbox>
              </v:shape>
            </w:pict>
          </mc:Fallback>
        </mc:AlternateContent>
      </w:r>
    </w:p>
    <w:p w14:paraId="14CEC5B9" w14:textId="0A6CF0B8" w:rsidR="005221A7" w:rsidRPr="00626C51" w:rsidRDefault="005221A7" w:rsidP="005221A7">
      <w:pPr>
        <w:rPr>
          <w:color w:val="C00000"/>
        </w:rPr>
      </w:pPr>
      <w:r w:rsidRPr="00626C51">
        <w:rPr>
          <w:noProof/>
          <w:color w:val="C00000"/>
        </w:rPr>
        <mc:AlternateContent>
          <mc:Choice Requires="wps">
            <w:drawing>
              <wp:anchor distT="0" distB="0" distL="114300" distR="114300" simplePos="0" relativeHeight="251866112" behindDoc="0" locked="0" layoutInCell="1" allowOverlap="1" wp14:anchorId="3E2D0E66" wp14:editId="618E4016">
                <wp:simplePos x="0" y="0"/>
                <wp:positionH relativeFrom="column">
                  <wp:posOffset>249555</wp:posOffset>
                </wp:positionH>
                <wp:positionV relativeFrom="paragraph">
                  <wp:posOffset>59921</wp:posOffset>
                </wp:positionV>
                <wp:extent cx="1215736" cy="279862"/>
                <wp:effectExtent l="0" t="0" r="3810" b="0"/>
                <wp:wrapNone/>
                <wp:docPr id="100" name="Text Box 100"/>
                <wp:cNvGraphicFramePr/>
                <a:graphic xmlns:a="http://schemas.openxmlformats.org/drawingml/2006/main">
                  <a:graphicData uri="http://schemas.microsoft.com/office/word/2010/wordprocessingShape">
                    <wps:wsp>
                      <wps:cNvSpPr txBox="1"/>
                      <wps:spPr>
                        <a:xfrm>
                          <a:off x="0" y="0"/>
                          <a:ext cx="1215736" cy="279862"/>
                        </a:xfrm>
                        <a:prstGeom prst="rect">
                          <a:avLst/>
                        </a:prstGeom>
                        <a:solidFill>
                          <a:schemeClr val="lt1"/>
                        </a:solidFill>
                        <a:ln w="6350">
                          <a:noFill/>
                        </a:ln>
                      </wps:spPr>
                      <wps:txbx>
                        <w:txbxContent>
                          <w:p w14:paraId="0D0CB942" w14:textId="77777777" w:rsidR="005221A7" w:rsidRPr="008C53FA" w:rsidRDefault="005221A7" w:rsidP="005221A7">
                            <w:pPr>
                              <w:rPr>
                                <w:rFonts w:ascii="Times" w:hAnsi="Times"/>
                                <w:b/>
                                <w:bCs/>
                              </w:rPr>
                            </w:pPr>
                            <w:r w:rsidRPr="008C53FA">
                              <w:rPr>
                                <w:rFonts w:ascii="Times" w:hAnsi="Times"/>
                                <w:b/>
                                <w:bCs/>
                              </w:rPr>
                              <w:t>Mental Demand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2D0E66" id="Text Box 100" o:spid="_x0000_s1089" type="#_x0000_t202" style="position:absolute;margin-left:19.65pt;margin-top:4.7pt;width:95.75pt;height:22.05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" fillcolor="white [3201]" stroked="f" strokeweight=".5pt">
                <v:textbox>
                  <w:txbxContent>
                    <w:p w14:paraId="0D0CB942" w14:textId="77777777" w:rsidR="005221A7" w:rsidRPr="008C53FA" w:rsidRDefault="005221A7" w:rsidP="005221A7">
                      <w:pPr>
                        <w:rPr>
                          <w:rFonts w:ascii="Times" w:hAnsi="Times"/>
                          <w:b/>
                          <w:bCs/>
                        </w:rPr>
                      </w:pPr>
                      <w:r w:rsidRPr="008C53FA">
                        <w:rPr>
                          <w:rFonts w:ascii="Times" w:hAnsi="Times"/>
                          <w:b/>
                          <w:bCs/>
                        </w:rPr>
                        <w:t>Mental Demand</w:t>
                      </w:r>
                    </w:p>
                  </w:txbxContent>
                </v:textbox>
              </v:shape>
            </w:pict>
          </mc:Fallback>
        </mc:AlternateContent>
      </w:r>
    </w:p>
    <w:p w14:paraId="5B83F943" w14:textId="77777777" w:rsidR="005221A7" w:rsidRPr="00626C51" w:rsidRDefault="005221A7" w:rsidP="005221A7">
      <w:pPr>
        <w:rPr>
          <w:color w:val="C00000"/>
        </w:rPr>
      </w:pPr>
      <w:r w:rsidRPr="00626C51">
        <w:rPr>
          <w:noProof/>
          <w:color w:val="C00000"/>
        </w:rPr>
        <mc:AlternateContent>
          <mc:Choice Requires="wps">
            <w:drawing>
              <wp:anchor distT="0" distB="0" distL="114300" distR="114300" simplePos="0" relativeHeight="251867136" behindDoc="0" locked="0" layoutInCell="1" allowOverlap="1" wp14:anchorId="293D6E73" wp14:editId="51C1C002">
                <wp:simplePos x="0" y="0"/>
                <wp:positionH relativeFrom="column">
                  <wp:posOffset>3216679</wp:posOffset>
                </wp:positionH>
                <wp:positionV relativeFrom="paragraph">
                  <wp:posOffset>92075</wp:posOffset>
                </wp:positionV>
                <wp:extent cx="0" cy="252095"/>
                <wp:effectExtent l="0" t="0" r="12700" b="14605"/>
                <wp:wrapNone/>
                <wp:docPr id="102" name="Straight Connector 102"/>
                <wp:cNvGraphicFramePr/>
                <a:graphic xmlns:a="http://schemas.openxmlformats.org/drawingml/2006/main">
                  <a:graphicData uri="http://schemas.microsoft.com/office/word/2010/wordprocessingShape">
                    <wps:wsp>
                      <wps:cNvCnPr/>
                      <wps:spPr>
                        <a:xfrm>
                          <a:off x="0" y="0"/>
                          <a:ext cx="0" cy="252095"/>
                        </a:xfrm>
                        <a:prstGeom prst="line">
                          <a:avLst/>
                        </a:prstGeom>
                        <a:ln w="15875">
                          <a:solidFill>
                            <a:schemeClr val="tx1"/>
                          </a:solidFill>
                          <a:miter lim="800000"/>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5BCD4182" id="Straight Connector 102" o:spid="_x0000_s1026" style="position:absolute;z-index:2518671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53.3pt,7.25pt" to="253.3pt,2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" strokecolor="black [3213]" strokeweight="1.25pt">
                <v:stroke joinstyle="miter"/>
              </v:line>
            </w:pict>
          </mc:Fallback>
        </mc:AlternateContent>
      </w:r>
      <w:r w:rsidRPr="00626C51">
        <w:rPr>
          <w:noProof/>
          <w:color w:val="C00000"/>
        </w:rPr>
        <mc:AlternateContent>
          <mc:Choice Requires="wps">
            <w:drawing>
              <wp:anchor distT="0" distB="0" distL="114300" distR="114300" simplePos="0" relativeHeight="251868160" behindDoc="0" locked="0" layoutInCell="1" allowOverlap="1" wp14:anchorId="37C4538A" wp14:editId="01C5A815">
                <wp:simplePos x="0" y="0"/>
                <wp:positionH relativeFrom="column">
                  <wp:posOffset>-124691</wp:posOffset>
                </wp:positionH>
                <wp:positionV relativeFrom="paragraph">
                  <wp:posOffset>188018</wp:posOffset>
                </wp:positionV>
                <wp:extent cx="301336" cy="197427"/>
                <wp:effectExtent l="0" t="0" r="3810" b="6350"/>
                <wp:wrapNone/>
                <wp:docPr id="103" name="Text Box 103"/>
                <wp:cNvGraphicFramePr/>
                <a:graphic xmlns:a="http://schemas.openxmlformats.org/drawingml/2006/main">
                  <a:graphicData uri="http://schemas.microsoft.com/office/word/2010/wordprocessingShape">
                    <wps:wsp>
                      <wps:cNvSpPr txBox="1"/>
                      <wps:spPr>
                        <a:xfrm>
                          <a:off x="0" y="0"/>
                          <a:ext cx="301336" cy="197427"/>
                        </a:xfrm>
                        <a:prstGeom prst="rect">
                          <a:avLst/>
                        </a:prstGeom>
                        <a:solidFill>
                          <a:schemeClr val="lt1"/>
                        </a:solidFill>
                        <a:ln w="6350">
                          <a:noFill/>
                        </a:ln>
                      </wps:spPr>
                      <wps:txbx>
                        <w:txbxContent>
                          <w:p w14:paraId="7649BB94" w14:textId="77777777" w:rsidR="005221A7" w:rsidRPr="003E64D5" w:rsidRDefault="005221A7" w:rsidP="005221A7">
                            <w:r w:rsidRPr="003E64D5">
                              <w:t>1</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C4538A" id="Text Box 103" o:spid="_x0000_s1090" type="#_x0000_t202" style="position:absolute;margin-left:-9.8pt;margin-top:14.8pt;width:23.75pt;height:15.55pt;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" fillcolor="white [3201]" stroked="f" strokeweight=".5pt">
                <v:textbox inset="0,0,0,0">
                  <w:txbxContent>
                    <w:p w14:paraId="7649BB94" w14:textId="77777777" w:rsidR="005221A7" w:rsidRPr="003E64D5" w:rsidRDefault="005221A7" w:rsidP="005221A7">
                      <w:r w:rsidRPr="003E64D5">
                        <w:t>1</w:t>
                      </w:r>
                      <w:r>
                        <w:t>.</w:t>
                      </w:r>
                    </w:p>
                  </w:txbxContent>
                </v:textbox>
              </v:shape>
            </w:pict>
          </mc:Fallback>
        </mc:AlternateContent>
      </w:r>
    </w:p>
    <w:tbl>
      <w:tblPr>
        <w:tblStyle w:val="TableGrid"/>
        <w:tblW w:w="0" w:type="auto"/>
        <w:tblInd w:w="567" w:type="dxa"/>
        <w:tblBorders>
          <w:top w:val="none" w:sz="0"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450"/>
        <w:gridCol w:w="450"/>
        <w:gridCol w:w="450"/>
        <w:gridCol w:w="450"/>
        <w:gridCol w:w="451"/>
        <w:gridCol w:w="451"/>
        <w:gridCol w:w="451"/>
        <w:gridCol w:w="451"/>
        <w:gridCol w:w="451"/>
        <w:gridCol w:w="451"/>
        <w:gridCol w:w="451"/>
        <w:gridCol w:w="451"/>
        <w:gridCol w:w="451"/>
        <w:gridCol w:w="451"/>
        <w:gridCol w:w="451"/>
        <w:gridCol w:w="451"/>
        <w:gridCol w:w="451"/>
        <w:gridCol w:w="451"/>
        <w:gridCol w:w="451"/>
        <w:gridCol w:w="451"/>
      </w:tblGrid>
      <w:tr w:rsidR="00626C51" w:rsidRPr="00626C51" w14:paraId="2A2A2540" w14:textId="77777777" w:rsidTr="00DC40D6">
        <w:tc>
          <w:tcPr>
            <w:tcW w:w="450" w:type="dxa"/>
          </w:tcPr>
          <w:p w14:paraId="70FE5BE0" w14:textId="77777777" w:rsidR="005221A7" w:rsidRPr="00626C51" w:rsidRDefault="005221A7" w:rsidP="00DC40D6">
            <w:pPr>
              <w:rPr>
                <w:color w:val="C00000"/>
              </w:rPr>
            </w:pPr>
          </w:p>
        </w:tc>
        <w:tc>
          <w:tcPr>
            <w:tcW w:w="450" w:type="dxa"/>
          </w:tcPr>
          <w:p w14:paraId="691786BA" w14:textId="77777777" w:rsidR="005221A7" w:rsidRPr="00626C51" w:rsidRDefault="005221A7" w:rsidP="00DC40D6">
            <w:pPr>
              <w:rPr>
                <w:color w:val="C00000"/>
              </w:rPr>
            </w:pPr>
          </w:p>
        </w:tc>
        <w:tc>
          <w:tcPr>
            <w:tcW w:w="450" w:type="dxa"/>
          </w:tcPr>
          <w:p w14:paraId="46986C34" w14:textId="77777777" w:rsidR="005221A7" w:rsidRPr="00626C51" w:rsidRDefault="005221A7" w:rsidP="00DC40D6">
            <w:pPr>
              <w:rPr>
                <w:color w:val="C00000"/>
              </w:rPr>
            </w:pPr>
          </w:p>
        </w:tc>
        <w:tc>
          <w:tcPr>
            <w:tcW w:w="450" w:type="dxa"/>
          </w:tcPr>
          <w:p w14:paraId="607BF08A" w14:textId="77777777" w:rsidR="005221A7" w:rsidRPr="00626C51" w:rsidRDefault="005221A7" w:rsidP="00DC40D6">
            <w:pPr>
              <w:rPr>
                <w:color w:val="C00000"/>
              </w:rPr>
            </w:pPr>
          </w:p>
        </w:tc>
        <w:tc>
          <w:tcPr>
            <w:tcW w:w="451" w:type="dxa"/>
          </w:tcPr>
          <w:p w14:paraId="0DC7BC52" w14:textId="77777777" w:rsidR="005221A7" w:rsidRPr="00626C51" w:rsidRDefault="005221A7" w:rsidP="00DC40D6">
            <w:pPr>
              <w:rPr>
                <w:color w:val="C00000"/>
              </w:rPr>
            </w:pPr>
          </w:p>
        </w:tc>
        <w:tc>
          <w:tcPr>
            <w:tcW w:w="451" w:type="dxa"/>
          </w:tcPr>
          <w:p w14:paraId="429055A1" w14:textId="77777777" w:rsidR="005221A7" w:rsidRPr="00626C51" w:rsidRDefault="005221A7" w:rsidP="00DC40D6">
            <w:pPr>
              <w:rPr>
                <w:color w:val="C00000"/>
              </w:rPr>
            </w:pPr>
          </w:p>
        </w:tc>
        <w:tc>
          <w:tcPr>
            <w:tcW w:w="451" w:type="dxa"/>
          </w:tcPr>
          <w:p w14:paraId="3631D20A" w14:textId="77777777" w:rsidR="005221A7" w:rsidRPr="00626C51" w:rsidRDefault="005221A7" w:rsidP="00DC40D6">
            <w:pPr>
              <w:rPr>
                <w:color w:val="C00000"/>
              </w:rPr>
            </w:pPr>
          </w:p>
        </w:tc>
        <w:tc>
          <w:tcPr>
            <w:tcW w:w="451" w:type="dxa"/>
          </w:tcPr>
          <w:p w14:paraId="3053873A" w14:textId="77777777" w:rsidR="005221A7" w:rsidRPr="00626C51" w:rsidRDefault="005221A7" w:rsidP="00DC40D6">
            <w:pPr>
              <w:rPr>
                <w:color w:val="C00000"/>
              </w:rPr>
            </w:pPr>
          </w:p>
        </w:tc>
        <w:tc>
          <w:tcPr>
            <w:tcW w:w="451" w:type="dxa"/>
          </w:tcPr>
          <w:p w14:paraId="0F777B63" w14:textId="77777777" w:rsidR="005221A7" w:rsidRPr="00626C51" w:rsidRDefault="005221A7" w:rsidP="00DC40D6">
            <w:pPr>
              <w:rPr>
                <w:color w:val="C00000"/>
              </w:rPr>
            </w:pPr>
          </w:p>
        </w:tc>
        <w:tc>
          <w:tcPr>
            <w:tcW w:w="451" w:type="dxa"/>
          </w:tcPr>
          <w:p w14:paraId="75C54B18" w14:textId="77777777" w:rsidR="005221A7" w:rsidRPr="00626C51" w:rsidRDefault="005221A7" w:rsidP="00DC40D6">
            <w:pPr>
              <w:rPr>
                <w:color w:val="C00000"/>
              </w:rPr>
            </w:pPr>
          </w:p>
        </w:tc>
        <w:tc>
          <w:tcPr>
            <w:tcW w:w="451" w:type="dxa"/>
          </w:tcPr>
          <w:p w14:paraId="2CDED886" w14:textId="77777777" w:rsidR="005221A7" w:rsidRPr="00626C51" w:rsidRDefault="005221A7" w:rsidP="00DC40D6">
            <w:pPr>
              <w:rPr>
                <w:color w:val="C00000"/>
              </w:rPr>
            </w:pPr>
          </w:p>
        </w:tc>
        <w:tc>
          <w:tcPr>
            <w:tcW w:w="451" w:type="dxa"/>
          </w:tcPr>
          <w:p w14:paraId="7C254971" w14:textId="77777777" w:rsidR="005221A7" w:rsidRPr="00626C51" w:rsidRDefault="005221A7" w:rsidP="00DC40D6">
            <w:pPr>
              <w:rPr>
                <w:color w:val="C00000"/>
              </w:rPr>
            </w:pPr>
          </w:p>
        </w:tc>
        <w:tc>
          <w:tcPr>
            <w:tcW w:w="451" w:type="dxa"/>
          </w:tcPr>
          <w:p w14:paraId="3D7F802B" w14:textId="77777777" w:rsidR="005221A7" w:rsidRPr="00626C51" w:rsidRDefault="005221A7" w:rsidP="00DC40D6">
            <w:pPr>
              <w:rPr>
                <w:color w:val="C00000"/>
              </w:rPr>
            </w:pPr>
          </w:p>
        </w:tc>
        <w:tc>
          <w:tcPr>
            <w:tcW w:w="451" w:type="dxa"/>
          </w:tcPr>
          <w:p w14:paraId="5F64BEDF" w14:textId="77777777" w:rsidR="005221A7" w:rsidRPr="00626C51" w:rsidRDefault="005221A7" w:rsidP="00DC40D6">
            <w:pPr>
              <w:rPr>
                <w:color w:val="C00000"/>
              </w:rPr>
            </w:pPr>
          </w:p>
        </w:tc>
        <w:tc>
          <w:tcPr>
            <w:tcW w:w="451" w:type="dxa"/>
          </w:tcPr>
          <w:p w14:paraId="36FB5544" w14:textId="77777777" w:rsidR="005221A7" w:rsidRPr="00626C51" w:rsidRDefault="005221A7" w:rsidP="00DC40D6">
            <w:pPr>
              <w:rPr>
                <w:color w:val="C00000"/>
              </w:rPr>
            </w:pPr>
          </w:p>
        </w:tc>
        <w:tc>
          <w:tcPr>
            <w:tcW w:w="451" w:type="dxa"/>
          </w:tcPr>
          <w:p w14:paraId="6302ECE4" w14:textId="77777777" w:rsidR="005221A7" w:rsidRPr="00626C51" w:rsidRDefault="005221A7" w:rsidP="00DC40D6">
            <w:pPr>
              <w:rPr>
                <w:color w:val="C00000"/>
              </w:rPr>
            </w:pPr>
          </w:p>
        </w:tc>
        <w:tc>
          <w:tcPr>
            <w:tcW w:w="451" w:type="dxa"/>
          </w:tcPr>
          <w:p w14:paraId="0246C2D8" w14:textId="77777777" w:rsidR="005221A7" w:rsidRPr="00626C51" w:rsidRDefault="005221A7" w:rsidP="00DC40D6">
            <w:pPr>
              <w:rPr>
                <w:color w:val="C00000"/>
              </w:rPr>
            </w:pPr>
          </w:p>
        </w:tc>
        <w:tc>
          <w:tcPr>
            <w:tcW w:w="451" w:type="dxa"/>
          </w:tcPr>
          <w:p w14:paraId="6FAD8E0A" w14:textId="77777777" w:rsidR="005221A7" w:rsidRPr="00626C51" w:rsidRDefault="005221A7" w:rsidP="00DC40D6">
            <w:pPr>
              <w:rPr>
                <w:color w:val="C00000"/>
              </w:rPr>
            </w:pPr>
          </w:p>
        </w:tc>
        <w:tc>
          <w:tcPr>
            <w:tcW w:w="451" w:type="dxa"/>
          </w:tcPr>
          <w:p w14:paraId="702F10F7" w14:textId="77777777" w:rsidR="005221A7" w:rsidRPr="00626C51" w:rsidRDefault="005221A7" w:rsidP="00DC40D6">
            <w:pPr>
              <w:rPr>
                <w:color w:val="C00000"/>
              </w:rPr>
            </w:pPr>
          </w:p>
        </w:tc>
        <w:tc>
          <w:tcPr>
            <w:tcW w:w="451" w:type="dxa"/>
          </w:tcPr>
          <w:p w14:paraId="58AAC3E6" w14:textId="77777777" w:rsidR="005221A7" w:rsidRPr="00626C51" w:rsidRDefault="005221A7" w:rsidP="00DC40D6">
            <w:pPr>
              <w:rPr>
                <w:color w:val="C00000"/>
              </w:rPr>
            </w:pPr>
          </w:p>
        </w:tc>
      </w:tr>
    </w:tbl>
    <w:p w14:paraId="2DE3C1CC" w14:textId="77777777" w:rsidR="005221A7" w:rsidRPr="00626C51" w:rsidRDefault="005221A7" w:rsidP="005221A7">
      <w:pPr>
        <w:rPr>
          <w:color w:val="C00000"/>
        </w:rPr>
      </w:pPr>
      <w:r w:rsidRPr="00626C51">
        <w:rPr>
          <w:noProof/>
          <w:color w:val="C00000"/>
        </w:rPr>
        <mc:AlternateContent>
          <mc:Choice Requires="wpg">
            <w:drawing>
              <wp:anchor distT="0" distB="0" distL="114300" distR="114300" simplePos="0" relativeHeight="251865088" behindDoc="0" locked="0" layoutInCell="1" allowOverlap="1" wp14:anchorId="16CDE408" wp14:editId="73B1B570">
                <wp:simplePos x="0" y="0"/>
                <wp:positionH relativeFrom="column">
                  <wp:posOffset>259773</wp:posOffset>
                </wp:positionH>
                <wp:positionV relativeFrom="paragraph">
                  <wp:posOffset>635</wp:posOffset>
                </wp:positionV>
                <wp:extent cx="5464175" cy="300741"/>
                <wp:effectExtent l="0" t="0" r="0" b="4445"/>
                <wp:wrapNone/>
                <wp:docPr id="101" name="Group 101"/>
                <wp:cNvGraphicFramePr/>
                <a:graphic xmlns:a="http://schemas.openxmlformats.org/drawingml/2006/main">
                  <a:graphicData uri="http://schemas.microsoft.com/office/word/2010/wordprocessingGroup">
                    <wpg:wgp>
                      <wpg:cNvGrpSpPr/>
                      <wpg:grpSpPr>
                        <a:xfrm>
                          <a:off x="0" y="0"/>
                          <a:ext cx="5464175" cy="300741"/>
                          <a:chOff x="332516" y="0"/>
                          <a:chExt cx="5527956" cy="352486"/>
                        </a:xfrm>
                      </wpg:grpSpPr>
                      <wps:wsp>
                        <wps:cNvPr id="98" name="Text Box 98"/>
                        <wps:cNvSpPr txBox="1"/>
                        <wps:spPr>
                          <a:xfrm>
                            <a:off x="332516" y="0"/>
                            <a:ext cx="1049557" cy="352486"/>
                          </a:xfrm>
                          <a:prstGeom prst="rect">
                            <a:avLst/>
                          </a:prstGeom>
                          <a:solidFill>
                            <a:schemeClr val="lt1"/>
                          </a:solidFill>
                          <a:ln w="6350">
                            <a:noFill/>
                          </a:ln>
                        </wps:spPr>
                        <wps:txbx>
                          <w:txbxContent>
                            <w:p w14:paraId="023E5791" w14:textId="77777777" w:rsidR="005221A7" w:rsidRPr="00241CBC" w:rsidRDefault="005221A7" w:rsidP="005221A7">
                              <w:pPr>
                                <w:rPr>
                                  <w:rFonts w:ascii="Times" w:hAnsi="Times"/>
                                </w:rPr>
                              </w:pPr>
                              <w:r>
                                <w:rPr>
                                  <w:rFonts w:ascii="Times" w:hAnsi="Times"/>
                                </w:rPr>
                                <w:t>Very Low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9" name="Text Box 99"/>
                        <wps:cNvSpPr txBox="1"/>
                        <wps:spPr>
                          <a:xfrm>
                            <a:off x="4998027" y="0"/>
                            <a:ext cx="862445" cy="301336"/>
                          </a:xfrm>
                          <a:prstGeom prst="rect">
                            <a:avLst/>
                          </a:prstGeom>
                          <a:solidFill>
                            <a:schemeClr val="lt1"/>
                          </a:solidFill>
                          <a:ln w="6350">
                            <a:noFill/>
                          </a:ln>
                        </wps:spPr>
                        <wps:txbx>
                          <w:txbxContent>
                            <w:p w14:paraId="471877B1" w14:textId="77777777" w:rsidR="005221A7" w:rsidRPr="00241CBC" w:rsidRDefault="005221A7" w:rsidP="005221A7">
                              <w:pPr>
                                <w:rPr>
                                  <w:rFonts w:ascii="Times" w:hAnsi="Times"/>
                                </w:rPr>
                              </w:pPr>
                              <w:r>
                                <w:rPr>
                                  <w:rFonts w:ascii="Times" w:hAnsi="Times"/>
                                </w:rPr>
                                <w:t>Very High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6CDE408" id="Group 101" o:spid="_x0000_s1091" style="position:absolute;margin-left:20.45pt;margin-top:.05pt;width:430.25pt;height:23.7pt;z-index:251865088;mso-width-relative:margin;mso-height-relative:margin" coordorigin="3325" coordsize="55279,35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">
                <v:shape id="Text Box 98" o:spid="_x0000_s1092" type="#_x0000_t202" style="position:absolute;left:3325;width:10495;height:3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" fillcolor="white [3201]" stroked="f" strokeweight=".5pt">
                  <v:textbox>
                    <w:txbxContent>
                      <w:p w14:paraId="023E5791" w14:textId="77777777" w:rsidR="005221A7" w:rsidRPr="00241CBC" w:rsidRDefault="005221A7" w:rsidP="005221A7">
                        <w:pPr>
                          <w:rPr>
                            <w:rFonts w:ascii="Times" w:hAnsi="Times"/>
                          </w:rPr>
                        </w:pPr>
                        <w:r>
                          <w:rPr>
                            <w:rFonts w:ascii="Times" w:hAnsi="Times"/>
                          </w:rPr>
                          <w:t>Very Low</w:t>
                        </w:r>
                      </w:p>
                    </w:txbxContent>
                  </v:textbox>
                </v:shape>
                <v:shape id="Text Box 99" o:spid="_x0000_s1093" type="#_x0000_t202" style="position:absolute;left:49980;width:8624;height:30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" fillcolor="white [3201]" stroked="f" strokeweight=".5pt">
                  <v:textbox>
                    <w:txbxContent>
                      <w:p w14:paraId="471877B1" w14:textId="77777777" w:rsidR="005221A7" w:rsidRPr="00241CBC" w:rsidRDefault="005221A7" w:rsidP="005221A7">
                        <w:pPr>
                          <w:rPr>
                            <w:rFonts w:ascii="Times" w:hAnsi="Times"/>
                          </w:rPr>
                        </w:pPr>
                        <w:r>
                          <w:rPr>
                            <w:rFonts w:ascii="Times" w:hAnsi="Times"/>
                          </w:rPr>
                          <w:t>Very High</w:t>
                        </w:r>
                      </w:p>
                    </w:txbxContent>
                  </v:textbox>
                </v:shape>
              </v:group>
            </w:pict>
          </mc:Fallback>
        </mc:AlternateContent>
      </w:r>
    </w:p>
    <w:p w14:paraId="158E75C5" w14:textId="77777777" w:rsidR="005221A7" w:rsidRPr="00626C51" w:rsidRDefault="005221A7" w:rsidP="005221A7">
      <w:pPr>
        <w:rPr>
          <w:color w:val="C00000"/>
        </w:rPr>
      </w:pPr>
    </w:p>
    <w:p w14:paraId="1548C50F" w14:textId="77777777" w:rsidR="005221A7" w:rsidRPr="00626C51" w:rsidRDefault="005221A7" w:rsidP="005221A7">
      <w:pPr>
        <w:rPr>
          <w:color w:val="C00000"/>
        </w:rPr>
      </w:pPr>
      <w:r w:rsidRPr="00626C51">
        <w:rPr>
          <w:noProof/>
          <w:color w:val="C00000"/>
        </w:rPr>
        <mc:AlternateContent>
          <mc:Choice Requires="wps">
            <w:drawing>
              <wp:anchor distT="0" distB="0" distL="114300" distR="114300" simplePos="0" relativeHeight="251890688" behindDoc="0" locked="0" layoutInCell="1" allowOverlap="1" wp14:anchorId="038A72D1" wp14:editId="71636968">
                <wp:simplePos x="0" y="0"/>
                <wp:positionH relativeFrom="column">
                  <wp:posOffset>2773853</wp:posOffset>
                </wp:positionH>
                <wp:positionV relativeFrom="paragraph">
                  <wp:posOffset>177800</wp:posOffset>
                </wp:positionV>
                <wp:extent cx="3158316" cy="270163"/>
                <wp:effectExtent l="0" t="0" r="4445" b="0"/>
                <wp:wrapNone/>
                <wp:docPr id="135" name="Text Box 135"/>
                <wp:cNvGraphicFramePr/>
                <a:graphic xmlns:a="http://schemas.openxmlformats.org/drawingml/2006/main">
                  <a:graphicData uri="http://schemas.microsoft.com/office/word/2010/wordprocessingShape">
                    <wps:wsp>
                      <wps:cNvSpPr txBox="1"/>
                      <wps:spPr>
                        <a:xfrm>
                          <a:off x="0" y="0"/>
                          <a:ext cx="3158316" cy="270163"/>
                        </a:xfrm>
                        <a:prstGeom prst="rect">
                          <a:avLst/>
                        </a:prstGeom>
                        <a:solidFill>
                          <a:schemeClr val="lt1"/>
                        </a:solidFill>
                        <a:ln w="6350">
                          <a:noFill/>
                        </a:ln>
                      </wps:spPr>
                      <wps:txbx>
                        <w:txbxContent>
                          <w:p w14:paraId="7DC16DF3" w14:textId="77777777" w:rsidR="005221A7" w:rsidRPr="00241CBC" w:rsidRDefault="005221A7" w:rsidP="005221A7">
                            <w:pPr>
                              <w:rPr>
                                <w:rFonts w:ascii="Times" w:hAnsi="Times"/>
                              </w:rPr>
                            </w:pPr>
                            <w:r>
                              <w:rPr>
                                <w:rFonts w:ascii="Times" w:hAnsi="Times"/>
                              </w:rPr>
                              <w:t>How physically demanding was the task?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8A72D1" id="Text Box 135" o:spid="_x0000_s1094" type="#_x0000_t202" style="position:absolute;margin-left:218.4pt;margin-top:14pt;width:248.7pt;height:21.25pt;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" fillcolor="white [3201]" stroked="f" strokeweight=".5pt">
                <v:textbox>
                  <w:txbxContent>
                    <w:p w14:paraId="7DC16DF3" w14:textId="77777777" w:rsidR="005221A7" w:rsidRPr="00241CBC" w:rsidRDefault="005221A7" w:rsidP="005221A7">
                      <w:pPr>
                        <w:rPr>
                          <w:rFonts w:ascii="Times" w:hAnsi="Times"/>
                        </w:rPr>
                      </w:pPr>
                      <w:r>
                        <w:rPr>
                          <w:rFonts w:ascii="Times" w:hAnsi="Times"/>
                        </w:rPr>
                        <w:t>How physically demanding was the task?</w:t>
                      </w:r>
                    </w:p>
                  </w:txbxContent>
                </v:textbox>
              </v:shape>
            </w:pict>
          </mc:Fallback>
        </mc:AlternateContent>
      </w:r>
      <w:r w:rsidRPr="00626C51">
        <w:rPr>
          <w:noProof/>
          <w:color w:val="C00000"/>
        </w:rPr>
        <mc:AlternateContent>
          <mc:Choice Requires="wps">
            <w:drawing>
              <wp:anchor distT="0" distB="0" distL="114300" distR="114300" simplePos="0" relativeHeight="251884544" behindDoc="0" locked="0" layoutInCell="1" allowOverlap="1" wp14:anchorId="0DCF9E70" wp14:editId="70FDF8A4">
                <wp:simplePos x="0" y="0"/>
                <wp:positionH relativeFrom="column">
                  <wp:posOffset>259773</wp:posOffset>
                </wp:positionH>
                <wp:positionV relativeFrom="paragraph">
                  <wp:posOffset>189634</wp:posOffset>
                </wp:positionV>
                <wp:extent cx="1330036" cy="279400"/>
                <wp:effectExtent l="0" t="0" r="3810" b="0"/>
                <wp:wrapNone/>
                <wp:docPr id="129" name="Text Box 129"/>
                <wp:cNvGraphicFramePr/>
                <a:graphic xmlns:a="http://schemas.openxmlformats.org/drawingml/2006/main">
                  <a:graphicData uri="http://schemas.microsoft.com/office/word/2010/wordprocessingShape">
                    <wps:wsp>
                      <wps:cNvSpPr txBox="1"/>
                      <wps:spPr>
                        <a:xfrm>
                          <a:off x="0" y="0"/>
                          <a:ext cx="1330036" cy="279400"/>
                        </a:xfrm>
                        <a:prstGeom prst="rect">
                          <a:avLst/>
                        </a:prstGeom>
                        <a:solidFill>
                          <a:schemeClr val="lt1"/>
                        </a:solidFill>
                        <a:ln w="6350">
                          <a:noFill/>
                        </a:ln>
                      </wps:spPr>
                      <wps:txbx>
                        <w:txbxContent>
                          <w:p w14:paraId="306E08B0" w14:textId="77777777" w:rsidR="005221A7" w:rsidRPr="008C53FA" w:rsidRDefault="005221A7" w:rsidP="005221A7">
                            <w:pPr>
                              <w:rPr>
                                <w:rFonts w:ascii="Times" w:hAnsi="Times"/>
                                <w:b/>
                                <w:bCs/>
                              </w:rPr>
                            </w:pPr>
                            <w:r w:rsidRPr="008C53FA">
                              <w:rPr>
                                <w:rFonts w:ascii="Times" w:hAnsi="Times"/>
                                <w:b/>
                                <w:bCs/>
                              </w:rPr>
                              <w:t>Physical Demand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CF9E70" id="Text Box 129" o:spid="_x0000_s1095" type="#_x0000_t202" style="position:absolute;margin-left:20.45pt;margin-top:14.95pt;width:104.75pt;height:22pt;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" fillcolor="white [3201]" stroked="f" strokeweight=".5pt">
                <v:textbox>
                  <w:txbxContent>
                    <w:p w14:paraId="306E08B0" w14:textId="77777777" w:rsidR="005221A7" w:rsidRPr="008C53FA" w:rsidRDefault="005221A7" w:rsidP="005221A7">
                      <w:pPr>
                        <w:rPr>
                          <w:rFonts w:ascii="Times" w:hAnsi="Times"/>
                          <w:b/>
                          <w:bCs/>
                        </w:rPr>
                      </w:pPr>
                      <w:r w:rsidRPr="008C53FA">
                        <w:rPr>
                          <w:rFonts w:ascii="Times" w:hAnsi="Times"/>
                          <w:b/>
                          <w:bCs/>
                        </w:rPr>
                        <w:t>Physical Demand</w:t>
                      </w:r>
                    </w:p>
                  </w:txbxContent>
                </v:textbox>
              </v:shape>
            </w:pict>
          </mc:Fallback>
        </mc:AlternateContent>
      </w:r>
    </w:p>
    <w:p w14:paraId="23BC96A9" w14:textId="77777777" w:rsidR="005221A7" w:rsidRPr="00626C51" w:rsidRDefault="005221A7" w:rsidP="005221A7">
      <w:pPr>
        <w:rPr>
          <w:color w:val="C00000"/>
        </w:rPr>
      </w:pPr>
    </w:p>
    <w:p w14:paraId="14EC8C71" w14:textId="366D8C85" w:rsidR="005221A7" w:rsidRPr="00626C51" w:rsidRDefault="001A7A9E" w:rsidP="005221A7">
      <w:pPr>
        <w:rPr>
          <w:color w:val="C00000"/>
        </w:rPr>
      </w:pPr>
      <w:r w:rsidRPr="00626C51">
        <w:rPr>
          <w:noProof/>
          <w:color w:val="C00000"/>
        </w:rPr>
        <mc:AlternateContent>
          <mc:Choice Requires="wps">
            <w:drawing>
              <wp:anchor distT="0" distB="0" distL="114300" distR="114300" simplePos="0" relativeHeight="251870208" behindDoc="0" locked="0" layoutInCell="1" allowOverlap="1" wp14:anchorId="21E532FE" wp14:editId="15EAFB55">
                <wp:simplePos x="0" y="0"/>
                <wp:positionH relativeFrom="column">
                  <wp:posOffset>3216679</wp:posOffset>
                </wp:positionH>
                <wp:positionV relativeFrom="paragraph">
                  <wp:posOffset>103505</wp:posOffset>
                </wp:positionV>
                <wp:extent cx="0" cy="252095"/>
                <wp:effectExtent l="0" t="0" r="12700" b="14605"/>
                <wp:wrapNone/>
                <wp:docPr id="105" name="Straight Connector 105"/>
                <wp:cNvGraphicFramePr/>
                <a:graphic xmlns:a="http://schemas.openxmlformats.org/drawingml/2006/main">
                  <a:graphicData uri="http://schemas.microsoft.com/office/word/2010/wordprocessingShape">
                    <wps:wsp>
                      <wps:cNvCnPr/>
                      <wps:spPr>
                        <a:xfrm>
                          <a:off x="0" y="0"/>
                          <a:ext cx="0" cy="252095"/>
                        </a:xfrm>
                        <a:prstGeom prst="line">
                          <a:avLst/>
                        </a:prstGeom>
                        <a:ln w="15875">
                          <a:solidFill>
                            <a:schemeClr val="tx1"/>
                          </a:solidFill>
                          <a:miter lim="800000"/>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73051F3D" id="Straight Connector 105" o:spid="_x0000_s1026" style="position:absolute;z-index:2518702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53.3pt,8.15pt" to="253.3pt,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" strokecolor="black [3213]" strokeweight="1.25pt">
                <v:stroke joinstyle="miter"/>
              </v:line>
            </w:pict>
          </mc:Fallback>
        </mc:AlternateContent>
      </w:r>
      <w:r w:rsidR="005221A7" w:rsidRPr="00626C51">
        <w:rPr>
          <w:noProof/>
          <w:color w:val="C00000"/>
        </w:rPr>
        <mc:AlternateContent>
          <mc:Choice Requires="wps">
            <w:drawing>
              <wp:anchor distT="0" distB="0" distL="114300" distR="114300" simplePos="0" relativeHeight="251871232" behindDoc="0" locked="0" layoutInCell="1" allowOverlap="1" wp14:anchorId="5A389021" wp14:editId="23B4A62E">
                <wp:simplePos x="0" y="0"/>
                <wp:positionH relativeFrom="column">
                  <wp:posOffset>-124691</wp:posOffset>
                </wp:positionH>
                <wp:positionV relativeFrom="paragraph">
                  <wp:posOffset>188018</wp:posOffset>
                </wp:positionV>
                <wp:extent cx="301336" cy="197427"/>
                <wp:effectExtent l="0" t="0" r="3810" b="6350"/>
                <wp:wrapNone/>
                <wp:docPr id="104" name="Text Box 104"/>
                <wp:cNvGraphicFramePr/>
                <a:graphic xmlns:a="http://schemas.openxmlformats.org/drawingml/2006/main">
                  <a:graphicData uri="http://schemas.microsoft.com/office/word/2010/wordprocessingShape">
                    <wps:wsp>
                      <wps:cNvSpPr txBox="1"/>
                      <wps:spPr>
                        <a:xfrm>
                          <a:off x="0" y="0"/>
                          <a:ext cx="301336" cy="197427"/>
                        </a:xfrm>
                        <a:prstGeom prst="rect">
                          <a:avLst/>
                        </a:prstGeom>
                        <a:solidFill>
                          <a:schemeClr val="lt1"/>
                        </a:solidFill>
                        <a:ln w="6350">
                          <a:noFill/>
                        </a:ln>
                      </wps:spPr>
                      <wps:txbx>
                        <w:txbxContent>
                          <w:p w14:paraId="04BC9184" w14:textId="77777777" w:rsidR="005221A7" w:rsidRPr="003E64D5" w:rsidRDefault="005221A7" w:rsidP="005221A7">
                            <w: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389021" id="Text Box 104" o:spid="_x0000_s1096" type="#_x0000_t202" style="position:absolute;margin-left:-9.8pt;margin-top:14.8pt;width:23.75pt;height:15.55pt;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" fillcolor="white [3201]" stroked="f" strokeweight=".5pt">
                <v:textbox inset="0,0,0,0">
                  <w:txbxContent>
                    <w:p w14:paraId="04BC9184" w14:textId="77777777" w:rsidR="005221A7" w:rsidRPr="003E64D5" w:rsidRDefault="005221A7" w:rsidP="005221A7">
                      <w:r>
                        <w:t>2.</w:t>
                      </w:r>
                    </w:p>
                  </w:txbxContent>
                </v:textbox>
              </v:shape>
            </w:pict>
          </mc:Fallback>
        </mc:AlternateContent>
      </w:r>
    </w:p>
    <w:tbl>
      <w:tblPr>
        <w:tblStyle w:val="TableGrid"/>
        <w:tblW w:w="0" w:type="auto"/>
        <w:tblInd w:w="567" w:type="dxa"/>
        <w:tblBorders>
          <w:top w:val="none" w:sz="0"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450"/>
        <w:gridCol w:w="450"/>
        <w:gridCol w:w="450"/>
        <w:gridCol w:w="450"/>
        <w:gridCol w:w="451"/>
        <w:gridCol w:w="451"/>
        <w:gridCol w:w="451"/>
        <w:gridCol w:w="451"/>
        <w:gridCol w:w="451"/>
        <w:gridCol w:w="451"/>
        <w:gridCol w:w="451"/>
        <w:gridCol w:w="451"/>
        <w:gridCol w:w="451"/>
        <w:gridCol w:w="451"/>
        <w:gridCol w:w="451"/>
        <w:gridCol w:w="451"/>
        <w:gridCol w:w="451"/>
        <w:gridCol w:w="451"/>
        <w:gridCol w:w="451"/>
        <w:gridCol w:w="451"/>
      </w:tblGrid>
      <w:tr w:rsidR="00626C51" w:rsidRPr="00626C51" w14:paraId="04267169" w14:textId="77777777" w:rsidTr="00DC40D6">
        <w:tc>
          <w:tcPr>
            <w:tcW w:w="450" w:type="dxa"/>
          </w:tcPr>
          <w:p w14:paraId="51D4839F" w14:textId="77777777" w:rsidR="005221A7" w:rsidRPr="00626C51" w:rsidRDefault="005221A7" w:rsidP="00DC40D6">
            <w:pPr>
              <w:rPr>
                <w:color w:val="C00000"/>
              </w:rPr>
            </w:pPr>
          </w:p>
        </w:tc>
        <w:tc>
          <w:tcPr>
            <w:tcW w:w="450" w:type="dxa"/>
          </w:tcPr>
          <w:p w14:paraId="60CA49EB" w14:textId="77777777" w:rsidR="005221A7" w:rsidRPr="00626C51" w:rsidRDefault="005221A7" w:rsidP="00DC40D6">
            <w:pPr>
              <w:rPr>
                <w:color w:val="C00000"/>
              </w:rPr>
            </w:pPr>
          </w:p>
        </w:tc>
        <w:tc>
          <w:tcPr>
            <w:tcW w:w="450" w:type="dxa"/>
          </w:tcPr>
          <w:p w14:paraId="4B82B06F" w14:textId="77777777" w:rsidR="005221A7" w:rsidRPr="00626C51" w:rsidRDefault="005221A7" w:rsidP="00DC40D6">
            <w:pPr>
              <w:rPr>
                <w:color w:val="C00000"/>
              </w:rPr>
            </w:pPr>
          </w:p>
        </w:tc>
        <w:tc>
          <w:tcPr>
            <w:tcW w:w="450" w:type="dxa"/>
          </w:tcPr>
          <w:p w14:paraId="6FB77A06" w14:textId="77777777" w:rsidR="005221A7" w:rsidRPr="00626C51" w:rsidRDefault="005221A7" w:rsidP="00DC40D6">
            <w:pPr>
              <w:rPr>
                <w:color w:val="C00000"/>
              </w:rPr>
            </w:pPr>
          </w:p>
        </w:tc>
        <w:tc>
          <w:tcPr>
            <w:tcW w:w="451" w:type="dxa"/>
          </w:tcPr>
          <w:p w14:paraId="6CD12101" w14:textId="77777777" w:rsidR="005221A7" w:rsidRPr="00626C51" w:rsidRDefault="005221A7" w:rsidP="00DC40D6">
            <w:pPr>
              <w:rPr>
                <w:color w:val="C00000"/>
              </w:rPr>
            </w:pPr>
          </w:p>
        </w:tc>
        <w:tc>
          <w:tcPr>
            <w:tcW w:w="451" w:type="dxa"/>
          </w:tcPr>
          <w:p w14:paraId="2DEC01B3" w14:textId="77777777" w:rsidR="005221A7" w:rsidRPr="00626C51" w:rsidRDefault="005221A7" w:rsidP="00DC40D6">
            <w:pPr>
              <w:rPr>
                <w:color w:val="C00000"/>
              </w:rPr>
            </w:pPr>
          </w:p>
        </w:tc>
        <w:tc>
          <w:tcPr>
            <w:tcW w:w="451" w:type="dxa"/>
          </w:tcPr>
          <w:p w14:paraId="5209FDE1" w14:textId="77777777" w:rsidR="005221A7" w:rsidRPr="00626C51" w:rsidRDefault="005221A7" w:rsidP="00DC40D6">
            <w:pPr>
              <w:rPr>
                <w:color w:val="C00000"/>
              </w:rPr>
            </w:pPr>
          </w:p>
        </w:tc>
        <w:tc>
          <w:tcPr>
            <w:tcW w:w="451" w:type="dxa"/>
          </w:tcPr>
          <w:p w14:paraId="645D7003" w14:textId="77777777" w:rsidR="005221A7" w:rsidRPr="00626C51" w:rsidRDefault="005221A7" w:rsidP="00DC40D6">
            <w:pPr>
              <w:rPr>
                <w:color w:val="C00000"/>
              </w:rPr>
            </w:pPr>
          </w:p>
        </w:tc>
        <w:tc>
          <w:tcPr>
            <w:tcW w:w="451" w:type="dxa"/>
          </w:tcPr>
          <w:p w14:paraId="6F9F03AB" w14:textId="77777777" w:rsidR="005221A7" w:rsidRPr="00626C51" w:rsidRDefault="005221A7" w:rsidP="00DC40D6">
            <w:pPr>
              <w:rPr>
                <w:color w:val="C00000"/>
              </w:rPr>
            </w:pPr>
          </w:p>
        </w:tc>
        <w:tc>
          <w:tcPr>
            <w:tcW w:w="451" w:type="dxa"/>
          </w:tcPr>
          <w:p w14:paraId="425CBC7E" w14:textId="77777777" w:rsidR="005221A7" w:rsidRPr="00626C51" w:rsidRDefault="005221A7" w:rsidP="00DC40D6">
            <w:pPr>
              <w:rPr>
                <w:color w:val="C00000"/>
              </w:rPr>
            </w:pPr>
          </w:p>
        </w:tc>
        <w:tc>
          <w:tcPr>
            <w:tcW w:w="451" w:type="dxa"/>
          </w:tcPr>
          <w:p w14:paraId="7AB813E6" w14:textId="77777777" w:rsidR="005221A7" w:rsidRPr="00626C51" w:rsidRDefault="005221A7" w:rsidP="00DC40D6">
            <w:pPr>
              <w:rPr>
                <w:color w:val="C00000"/>
              </w:rPr>
            </w:pPr>
          </w:p>
        </w:tc>
        <w:tc>
          <w:tcPr>
            <w:tcW w:w="451" w:type="dxa"/>
          </w:tcPr>
          <w:p w14:paraId="02E04E80" w14:textId="77777777" w:rsidR="005221A7" w:rsidRPr="00626C51" w:rsidRDefault="005221A7" w:rsidP="00DC40D6">
            <w:pPr>
              <w:rPr>
                <w:color w:val="C00000"/>
              </w:rPr>
            </w:pPr>
          </w:p>
        </w:tc>
        <w:tc>
          <w:tcPr>
            <w:tcW w:w="451" w:type="dxa"/>
          </w:tcPr>
          <w:p w14:paraId="7230465C" w14:textId="77777777" w:rsidR="005221A7" w:rsidRPr="00626C51" w:rsidRDefault="005221A7" w:rsidP="00DC40D6">
            <w:pPr>
              <w:rPr>
                <w:color w:val="C00000"/>
              </w:rPr>
            </w:pPr>
          </w:p>
        </w:tc>
        <w:tc>
          <w:tcPr>
            <w:tcW w:w="451" w:type="dxa"/>
          </w:tcPr>
          <w:p w14:paraId="41082AAA" w14:textId="77777777" w:rsidR="005221A7" w:rsidRPr="00626C51" w:rsidRDefault="005221A7" w:rsidP="00DC40D6">
            <w:pPr>
              <w:rPr>
                <w:color w:val="C00000"/>
              </w:rPr>
            </w:pPr>
          </w:p>
        </w:tc>
        <w:tc>
          <w:tcPr>
            <w:tcW w:w="451" w:type="dxa"/>
          </w:tcPr>
          <w:p w14:paraId="7159943F" w14:textId="77777777" w:rsidR="005221A7" w:rsidRPr="00626C51" w:rsidRDefault="005221A7" w:rsidP="00DC40D6">
            <w:pPr>
              <w:rPr>
                <w:color w:val="C00000"/>
              </w:rPr>
            </w:pPr>
          </w:p>
        </w:tc>
        <w:tc>
          <w:tcPr>
            <w:tcW w:w="451" w:type="dxa"/>
          </w:tcPr>
          <w:p w14:paraId="14992296" w14:textId="77777777" w:rsidR="005221A7" w:rsidRPr="00626C51" w:rsidRDefault="005221A7" w:rsidP="00DC40D6">
            <w:pPr>
              <w:rPr>
                <w:color w:val="C00000"/>
              </w:rPr>
            </w:pPr>
          </w:p>
        </w:tc>
        <w:tc>
          <w:tcPr>
            <w:tcW w:w="451" w:type="dxa"/>
          </w:tcPr>
          <w:p w14:paraId="51D084F8" w14:textId="77777777" w:rsidR="005221A7" w:rsidRPr="00626C51" w:rsidRDefault="005221A7" w:rsidP="00DC40D6">
            <w:pPr>
              <w:rPr>
                <w:color w:val="C00000"/>
              </w:rPr>
            </w:pPr>
          </w:p>
        </w:tc>
        <w:tc>
          <w:tcPr>
            <w:tcW w:w="451" w:type="dxa"/>
          </w:tcPr>
          <w:p w14:paraId="478A0BF0" w14:textId="77777777" w:rsidR="005221A7" w:rsidRPr="00626C51" w:rsidRDefault="005221A7" w:rsidP="00DC40D6">
            <w:pPr>
              <w:rPr>
                <w:color w:val="C00000"/>
              </w:rPr>
            </w:pPr>
          </w:p>
        </w:tc>
        <w:tc>
          <w:tcPr>
            <w:tcW w:w="451" w:type="dxa"/>
          </w:tcPr>
          <w:p w14:paraId="15F8DAF8" w14:textId="77777777" w:rsidR="005221A7" w:rsidRPr="00626C51" w:rsidRDefault="005221A7" w:rsidP="00DC40D6">
            <w:pPr>
              <w:rPr>
                <w:color w:val="C00000"/>
              </w:rPr>
            </w:pPr>
          </w:p>
        </w:tc>
        <w:tc>
          <w:tcPr>
            <w:tcW w:w="451" w:type="dxa"/>
          </w:tcPr>
          <w:p w14:paraId="06F51B56" w14:textId="77777777" w:rsidR="005221A7" w:rsidRPr="00626C51" w:rsidRDefault="005221A7" w:rsidP="00DC40D6">
            <w:pPr>
              <w:rPr>
                <w:color w:val="C00000"/>
              </w:rPr>
            </w:pPr>
          </w:p>
        </w:tc>
      </w:tr>
    </w:tbl>
    <w:p w14:paraId="51D98157" w14:textId="77777777" w:rsidR="005221A7" w:rsidRPr="00626C51" w:rsidRDefault="005221A7" w:rsidP="005221A7">
      <w:pPr>
        <w:rPr>
          <w:color w:val="C00000"/>
        </w:rPr>
      </w:pPr>
      <w:r w:rsidRPr="00626C51">
        <w:rPr>
          <w:noProof/>
          <w:color w:val="C00000"/>
        </w:rPr>
        <mc:AlternateContent>
          <mc:Choice Requires="wpg">
            <w:drawing>
              <wp:anchor distT="0" distB="0" distL="114300" distR="114300" simplePos="0" relativeHeight="251869184" behindDoc="0" locked="0" layoutInCell="1" allowOverlap="1" wp14:anchorId="2B78363A" wp14:editId="3DC51B6C">
                <wp:simplePos x="0" y="0"/>
                <wp:positionH relativeFrom="column">
                  <wp:posOffset>259715</wp:posOffset>
                </wp:positionH>
                <wp:positionV relativeFrom="paragraph">
                  <wp:posOffset>7216</wp:posOffset>
                </wp:positionV>
                <wp:extent cx="5464695" cy="351790"/>
                <wp:effectExtent l="0" t="0" r="0" b="3810"/>
                <wp:wrapNone/>
                <wp:docPr id="106" name="Group 106"/>
                <wp:cNvGraphicFramePr/>
                <a:graphic xmlns:a="http://schemas.openxmlformats.org/drawingml/2006/main">
                  <a:graphicData uri="http://schemas.microsoft.com/office/word/2010/wordprocessingGroup">
                    <wpg:wgp>
                      <wpg:cNvGrpSpPr/>
                      <wpg:grpSpPr>
                        <a:xfrm>
                          <a:off x="0" y="0"/>
                          <a:ext cx="5464695" cy="351790"/>
                          <a:chOff x="332516" y="0"/>
                          <a:chExt cx="5527956" cy="352486"/>
                        </a:xfrm>
                      </wpg:grpSpPr>
                      <wps:wsp>
                        <wps:cNvPr id="107" name="Text Box 107"/>
                        <wps:cNvSpPr txBox="1"/>
                        <wps:spPr>
                          <a:xfrm>
                            <a:off x="332516" y="0"/>
                            <a:ext cx="1049557" cy="352486"/>
                          </a:xfrm>
                          <a:prstGeom prst="rect">
                            <a:avLst/>
                          </a:prstGeom>
                          <a:solidFill>
                            <a:schemeClr val="lt1"/>
                          </a:solidFill>
                          <a:ln w="6350">
                            <a:noFill/>
                          </a:ln>
                        </wps:spPr>
                        <wps:txbx>
                          <w:txbxContent>
                            <w:p w14:paraId="63BEA2CB" w14:textId="77777777" w:rsidR="005221A7" w:rsidRPr="00241CBC" w:rsidRDefault="005221A7" w:rsidP="005221A7">
                              <w:pPr>
                                <w:rPr>
                                  <w:rFonts w:ascii="Times" w:hAnsi="Times"/>
                                </w:rPr>
                              </w:pPr>
                              <w:r>
                                <w:rPr>
                                  <w:rFonts w:ascii="Times" w:hAnsi="Times"/>
                                </w:rPr>
                                <w:t>Very Low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8" name="Text Box 108"/>
                        <wps:cNvSpPr txBox="1"/>
                        <wps:spPr>
                          <a:xfrm>
                            <a:off x="4998027" y="0"/>
                            <a:ext cx="862445" cy="301336"/>
                          </a:xfrm>
                          <a:prstGeom prst="rect">
                            <a:avLst/>
                          </a:prstGeom>
                          <a:solidFill>
                            <a:schemeClr val="lt1"/>
                          </a:solidFill>
                          <a:ln w="6350">
                            <a:noFill/>
                          </a:ln>
                        </wps:spPr>
                        <wps:txbx>
                          <w:txbxContent>
                            <w:p w14:paraId="5679BFF6" w14:textId="77777777" w:rsidR="005221A7" w:rsidRPr="00241CBC" w:rsidRDefault="005221A7" w:rsidP="005221A7">
                              <w:pPr>
                                <w:rPr>
                                  <w:rFonts w:ascii="Times" w:hAnsi="Times"/>
                                </w:rPr>
                              </w:pPr>
                              <w:r>
                                <w:rPr>
                                  <w:rFonts w:ascii="Times" w:hAnsi="Times"/>
                                </w:rPr>
                                <w:t>Very High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B78363A" id="Group 106" o:spid="_x0000_s1097" style="position:absolute;margin-left:20.45pt;margin-top:.55pt;width:430.3pt;height:27.7pt;z-index:251869184;mso-width-relative:margin;mso-height-relative:margin" coordorigin="3325" coordsize="55279,35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">
                <v:shape id="Text Box 107" o:spid="_x0000_s1098" type="#_x0000_t202" style="position:absolute;left:3325;width:10495;height:3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" fillcolor="white [3201]" stroked="f" strokeweight=".5pt">
                  <v:textbox>
                    <w:txbxContent>
                      <w:p w14:paraId="63BEA2CB" w14:textId="77777777" w:rsidR="005221A7" w:rsidRPr="00241CBC" w:rsidRDefault="005221A7" w:rsidP="005221A7">
                        <w:pPr>
                          <w:rPr>
                            <w:rFonts w:ascii="Times" w:hAnsi="Times"/>
                          </w:rPr>
                        </w:pPr>
                        <w:r>
                          <w:rPr>
                            <w:rFonts w:ascii="Times" w:hAnsi="Times"/>
                          </w:rPr>
                          <w:t>Very Low</w:t>
                        </w:r>
                      </w:p>
                    </w:txbxContent>
                  </v:textbox>
                </v:shape>
                <v:shape id="Text Box 108" o:spid="_x0000_s1099" type="#_x0000_t202" style="position:absolute;left:49980;width:8624;height:30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" fillcolor="white [3201]" stroked="f" strokeweight=".5pt">
                  <v:textbox>
                    <w:txbxContent>
                      <w:p w14:paraId="5679BFF6" w14:textId="77777777" w:rsidR="005221A7" w:rsidRPr="00241CBC" w:rsidRDefault="005221A7" w:rsidP="005221A7">
                        <w:pPr>
                          <w:rPr>
                            <w:rFonts w:ascii="Times" w:hAnsi="Times"/>
                          </w:rPr>
                        </w:pPr>
                        <w:r>
                          <w:rPr>
                            <w:rFonts w:ascii="Times" w:hAnsi="Times"/>
                          </w:rPr>
                          <w:t>Very High</w:t>
                        </w:r>
                      </w:p>
                    </w:txbxContent>
                  </v:textbox>
                </v:shape>
              </v:group>
            </w:pict>
          </mc:Fallback>
        </mc:AlternateContent>
      </w:r>
    </w:p>
    <w:p w14:paraId="2043C94A" w14:textId="77777777" w:rsidR="005221A7" w:rsidRPr="00626C51" w:rsidRDefault="005221A7" w:rsidP="005221A7">
      <w:pPr>
        <w:rPr>
          <w:color w:val="C00000"/>
        </w:rPr>
      </w:pPr>
      <w:r w:rsidRPr="00626C51">
        <w:rPr>
          <w:color w:val="C00000"/>
        </w:rPr>
        <w:t xml:space="preserve"> </w:t>
      </w:r>
    </w:p>
    <w:p w14:paraId="638DD7D3" w14:textId="77777777" w:rsidR="005221A7" w:rsidRPr="00626C51" w:rsidRDefault="005221A7" w:rsidP="005221A7">
      <w:pPr>
        <w:rPr>
          <w:color w:val="C00000"/>
        </w:rPr>
      </w:pPr>
    </w:p>
    <w:p w14:paraId="539D9F7B" w14:textId="77777777" w:rsidR="005221A7" w:rsidRPr="00626C51" w:rsidRDefault="005221A7" w:rsidP="005221A7">
      <w:pPr>
        <w:rPr>
          <w:color w:val="C00000"/>
        </w:rPr>
      </w:pPr>
      <w:r w:rsidRPr="00626C51">
        <w:rPr>
          <w:noProof/>
          <w:color w:val="C00000"/>
        </w:rPr>
        <mc:AlternateContent>
          <mc:Choice Requires="wps">
            <w:drawing>
              <wp:anchor distT="0" distB="0" distL="114300" distR="114300" simplePos="0" relativeHeight="251891712" behindDoc="0" locked="0" layoutInCell="1" allowOverlap="1" wp14:anchorId="4DB9DB98" wp14:editId="6E2A3C7E">
                <wp:simplePos x="0" y="0"/>
                <wp:positionH relativeFrom="column">
                  <wp:posOffset>2358275</wp:posOffset>
                </wp:positionH>
                <wp:positionV relativeFrom="paragraph">
                  <wp:posOffset>4676</wp:posOffset>
                </wp:positionV>
                <wp:extent cx="3168708" cy="259773"/>
                <wp:effectExtent l="0" t="0" r="6350" b="0"/>
                <wp:wrapNone/>
                <wp:docPr id="136" name="Text Box 136"/>
                <wp:cNvGraphicFramePr/>
                <a:graphic xmlns:a="http://schemas.openxmlformats.org/drawingml/2006/main">
                  <a:graphicData uri="http://schemas.microsoft.com/office/word/2010/wordprocessingShape">
                    <wps:wsp>
                      <wps:cNvSpPr txBox="1"/>
                      <wps:spPr>
                        <a:xfrm>
                          <a:off x="0" y="0"/>
                          <a:ext cx="3168708" cy="259773"/>
                        </a:xfrm>
                        <a:prstGeom prst="rect">
                          <a:avLst/>
                        </a:prstGeom>
                        <a:solidFill>
                          <a:schemeClr val="lt1"/>
                        </a:solidFill>
                        <a:ln w="6350">
                          <a:noFill/>
                        </a:ln>
                      </wps:spPr>
                      <wps:txbx>
                        <w:txbxContent>
                          <w:p w14:paraId="24A3638B" w14:textId="77777777" w:rsidR="005221A7" w:rsidRPr="00241CBC" w:rsidRDefault="005221A7" w:rsidP="005221A7">
                            <w:pPr>
                              <w:rPr>
                                <w:rFonts w:ascii="Times" w:hAnsi="Times"/>
                              </w:rPr>
                            </w:pPr>
                            <w:r>
                              <w:rPr>
                                <w:rFonts w:ascii="Times" w:hAnsi="Times"/>
                              </w:rPr>
                              <w:t>How hurried or rushed was the pace of the task?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B9DB98" id="Text Box 136" o:spid="_x0000_s1100" type="#_x0000_t202" style="position:absolute;margin-left:185.7pt;margin-top:.35pt;width:249.5pt;height:20.45pt;z-index:25189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" fillcolor="white [3201]" stroked="f" strokeweight=".5pt">
                <v:textbox>
                  <w:txbxContent>
                    <w:p w14:paraId="24A3638B" w14:textId="77777777" w:rsidR="005221A7" w:rsidRPr="00241CBC" w:rsidRDefault="005221A7" w:rsidP="005221A7">
                      <w:pPr>
                        <w:rPr>
                          <w:rFonts w:ascii="Times" w:hAnsi="Times"/>
                        </w:rPr>
                      </w:pPr>
                      <w:r>
                        <w:rPr>
                          <w:rFonts w:ascii="Times" w:hAnsi="Times"/>
                        </w:rPr>
                        <w:t>How hurried or rushed was the pace of the task?</w:t>
                      </w:r>
                    </w:p>
                  </w:txbxContent>
                </v:textbox>
              </v:shape>
            </w:pict>
          </mc:Fallback>
        </mc:AlternateContent>
      </w:r>
      <w:r w:rsidRPr="00626C51">
        <w:rPr>
          <w:noProof/>
          <w:color w:val="C00000"/>
        </w:rPr>
        <mc:AlternateContent>
          <mc:Choice Requires="wps">
            <w:drawing>
              <wp:anchor distT="0" distB="0" distL="114300" distR="114300" simplePos="0" relativeHeight="251885568" behindDoc="0" locked="0" layoutInCell="1" allowOverlap="1" wp14:anchorId="655FABA7" wp14:editId="22490581">
                <wp:simplePos x="0" y="0"/>
                <wp:positionH relativeFrom="column">
                  <wp:posOffset>249381</wp:posOffset>
                </wp:positionH>
                <wp:positionV relativeFrom="paragraph">
                  <wp:posOffset>7158</wp:posOffset>
                </wp:positionV>
                <wp:extent cx="1340081" cy="279862"/>
                <wp:effectExtent l="0" t="0" r="6350" b="0"/>
                <wp:wrapNone/>
                <wp:docPr id="130" name="Text Box 130"/>
                <wp:cNvGraphicFramePr/>
                <a:graphic xmlns:a="http://schemas.openxmlformats.org/drawingml/2006/main">
                  <a:graphicData uri="http://schemas.microsoft.com/office/word/2010/wordprocessingShape">
                    <wps:wsp>
                      <wps:cNvSpPr txBox="1"/>
                      <wps:spPr>
                        <a:xfrm>
                          <a:off x="0" y="0"/>
                          <a:ext cx="1340081" cy="279862"/>
                        </a:xfrm>
                        <a:prstGeom prst="rect">
                          <a:avLst/>
                        </a:prstGeom>
                        <a:solidFill>
                          <a:schemeClr val="lt1"/>
                        </a:solidFill>
                        <a:ln w="6350">
                          <a:noFill/>
                        </a:ln>
                      </wps:spPr>
                      <wps:txbx>
                        <w:txbxContent>
                          <w:p w14:paraId="3284BFB9" w14:textId="77777777" w:rsidR="005221A7" w:rsidRPr="008C53FA" w:rsidRDefault="005221A7" w:rsidP="005221A7">
                            <w:pPr>
                              <w:rPr>
                                <w:rFonts w:ascii="Times" w:hAnsi="Times"/>
                                <w:b/>
                                <w:bCs/>
                              </w:rPr>
                            </w:pPr>
                            <w:r w:rsidRPr="008C53FA">
                              <w:rPr>
                                <w:rFonts w:ascii="Times" w:hAnsi="Times"/>
                                <w:b/>
                                <w:bCs/>
                              </w:rPr>
                              <w:t>Temporal Demand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5FABA7" id="Text Box 130" o:spid="_x0000_s1101" type="#_x0000_t202" style="position:absolute;margin-left:19.65pt;margin-top:.55pt;width:105.5pt;height:22.05pt;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" fillcolor="white [3201]" stroked="f" strokeweight=".5pt">
                <v:textbox>
                  <w:txbxContent>
                    <w:p w14:paraId="3284BFB9" w14:textId="77777777" w:rsidR="005221A7" w:rsidRPr="008C53FA" w:rsidRDefault="005221A7" w:rsidP="005221A7">
                      <w:pPr>
                        <w:rPr>
                          <w:rFonts w:ascii="Times" w:hAnsi="Times"/>
                          <w:b/>
                          <w:bCs/>
                        </w:rPr>
                      </w:pPr>
                      <w:r w:rsidRPr="008C53FA">
                        <w:rPr>
                          <w:rFonts w:ascii="Times" w:hAnsi="Times"/>
                          <w:b/>
                          <w:bCs/>
                        </w:rPr>
                        <w:t>Temporal Demand</w:t>
                      </w:r>
                    </w:p>
                  </w:txbxContent>
                </v:textbox>
              </v:shape>
            </w:pict>
          </mc:Fallback>
        </mc:AlternateContent>
      </w:r>
    </w:p>
    <w:p w14:paraId="60FC05C0" w14:textId="77777777" w:rsidR="005221A7" w:rsidRPr="00626C51" w:rsidRDefault="005221A7" w:rsidP="005221A7">
      <w:pPr>
        <w:rPr>
          <w:color w:val="C00000"/>
        </w:rPr>
      </w:pPr>
      <w:r w:rsidRPr="00626C51">
        <w:rPr>
          <w:noProof/>
          <w:color w:val="C00000"/>
        </w:rPr>
        <mc:AlternateContent>
          <mc:Choice Requires="wps">
            <w:drawing>
              <wp:anchor distT="0" distB="0" distL="114300" distR="114300" simplePos="0" relativeHeight="251873280" behindDoc="0" locked="0" layoutInCell="1" allowOverlap="1" wp14:anchorId="6664E58D" wp14:editId="24120099">
                <wp:simplePos x="0" y="0"/>
                <wp:positionH relativeFrom="column">
                  <wp:posOffset>3217141</wp:posOffset>
                </wp:positionH>
                <wp:positionV relativeFrom="paragraph">
                  <wp:posOffset>113665</wp:posOffset>
                </wp:positionV>
                <wp:extent cx="0" cy="252095"/>
                <wp:effectExtent l="0" t="0" r="12700" b="14605"/>
                <wp:wrapNone/>
                <wp:docPr id="110" name="Straight Connector 110"/>
                <wp:cNvGraphicFramePr/>
                <a:graphic xmlns:a="http://schemas.openxmlformats.org/drawingml/2006/main">
                  <a:graphicData uri="http://schemas.microsoft.com/office/word/2010/wordprocessingShape">
                    <wps:wsp>
                      <wps:cNvCnPr/>
                      <wps:spPr>
                        <a:xfrm>
                          <a:off x="0" y="0"/>
                          <a:ext cx="0" cy="252095"/>
                        </a:xfrm>
                        <a:prstGeom prst="line">
                          <a:avLst/>
                        </a:prstGeom>
                        <a:ln w="15875">
                          <a:solidFill>
                            <a:schemeClr val="tx1"/>
                          </a:solidFill>
                          <a:miter lim="800000"/>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6B465E9B" id="Straight Connector 110" o:spid="_x0000_s1026" style="position:absolute;z-index:2518732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53.3pt,8.95pt" to="253.3pt,2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" strokecolor="black [3213]" strokeweight="1.25pt">
                <v:stroke joinstyle="miter"/>
              </v:line>
            </w:pict>
          </mc:Fallback>
        </mc:AlternateContent>
      </w:r>
      <w:r w:rsidRPr="00626C51">
        <w:rPr>
          <w:noProof/>
          <w:color w:val="C00000"/>
        </w:rPr>
        <mc:AlternateContent>
          <mc:Choice Requires="wps">
            <w:drawing>
              <wp:anchor distT="0" distB="0" distL="114300" distR="114300" simplePos="0" relativeHeight="251874304" behindDoc="0" locked="0" layoutInCell="1" allowOverlap="1" wp14:anchorId="4136D95C" wp14:editId="703D8359">
                <wp:simplePos x="0" y="0"/>
                <wp:positionH relativeFrom="column">
                  <wp:posOffset>-124691</wp:posOffset>
                </wp:positionH>
                <wp:positionV relativeFrom="paragraph">
                  <wp:posOffset>188018</wp:posOffset>
                </wp:positionV>
                <wp:extent cx="301336" cy="197427"/>
                <wp:effectExtent l="0" t="0" r="3810" b="6350"/>
                <wp:wrapNone/>
                <wp:docPr id="109" name="Text Box 109"/>
                <wp:cNvGraphicFramePr/>
                <a:graphic xmlns:a="http://schemas.openxmlformats.org/drawingml/2006/main">
                  <a:graphicData uri="http://schemas.microsoft.com/office/word/2010/wordprocessingShape">
                    <wps:wsp>
                      <wps:cNvSpPr txBox="1"/>
                      <wps:spPr>
                        <a:xfrm>
                          <a:off x="0" y="0"/>
                          <a:ext cx="301336" cy="197427"/>
                        </a:xfrm>
                        <a:prstGeom prst="rect">
                          <a:avLst/>
                        </a:prstGeom>
                        <a:solidFill>
                          <a:schemeClr val="lt1"/>
                        </a:solidFill>
                        <a:ln w="6350">
                          <a:noFill/>
                        </a:ln>
                      </wps:spPr>
                      <wps:txbx>
                        <w:txbxContent>
                          <w:p w14:paraId="2AE39BA5" w14:textId="77777777" w:rsidR="005221A7" w:rsidRPr="003E64D5" w:rsidRDefault="005221A7" w:rsidP="005221A7">
                            <w: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36D95C" id="Text Box 109" o:spid="_x0000_s1102" type="#_x0000_t202" style="position:absolute;margin-left:-9.8pt;margin-top:14.8pt;width:23.75pt;height:15.55pt;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" fillcolor="white [3201]" stroked="f" strokeweight=".5pt">
                <v:textbox inset="0,0,0,0">
                  <w:txbxContent>
                    <w:p w14:paraId="2AE39BA5" w14:textId="77777777" w:rsidR="005221A7" w:rsidRPr="003E64D5" w:rsidRDefault="005221A7" w:rsidP="005221A7">
                      <w:r>
                        <w:t>3.</w:t>
                      </w:r>
                    </w:p>
                  </w:txbxContent>
                </v:textbox>
              </v:shape>
            </w:pict>
          </mc:Fallback>
        </mc:AlternateContent>
      </w:r>
    </w:p>
    <w:tbl>
      <w:tblPr>
        <w:tblStyle w:val="TableGrid"/>
        <w:tblW w:w="0" w:type="auto"/>
        <w:tblInd w:w="567" w:type="dxa"/>
        <w:tblBorders>
          <w:top w:val="none" w:sz="0"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450"/>
        <w:gridCol w:w="450"/>
        <w:gridCol w:w="450"/>
        <w:gridCol w:w="450"/>
        <w:gridCol w:w="451"/>
        <w:gridCol w:w="451"/>
        <w:gridCol w:w="451"/>
        <w:gridCol w:w="451"/>
        <w:gridCol w:w="451"/>
        <w:gridCol w:w="451"/>
        <w:gridCol w:w="451"/>
        <w:gridCol w:w="451"/>
        <w:gridCol w:w="451"/>
        <w:gridCol w:w="451"/>
        <w:gridCol w:w="451"/>
        <w:gridCol w:w="451"/>
        <w:gridCol w:w="451"/>
        <w:gridCol w:w="451"/>
        <w:gridCol w:w="451"/>
        <w:gridCol w:w="451"/>
      </w:tblGrid>
      <w:tr w:rsidR="00626C51" w:rsidRPr="00626C51" w14:paraId="11EBC59D" w14:textId="77777777" w:rsidTr="00DC40D6">
        <w:tc>
          <w:tcPr>
            <w:tcW w:w="450" w:type="dxa"/>
          </w:tcPr>
          <w:p w14:paraId="3F758F4F" w14:textId="77777777" w:rsidR="005221A7" w:rsidRPr="00626C51" w:rsidRDefault="005221A7" w:rsidP="00DC40D6">
            <w:pPr>
              <w:rPr>
                <w:color w:val="C00000"/>
              </w:rPr>
            </w:pPr>
          </w:p>
        </w:tc>
        <w:tc>
          <w:tcPr>
            <w:tcW w:w="450" w:type="dxa"/>
          </w:tcPr>
          <w:p w14:paraId="1C07AD82" w14:textId="77777777" w:rsidR="005221A7" w:rsidRPr="00626C51" w:rsidRDefault="005221A7" w:rsidP="00DC40D6">
            <w:pPr>
              <w:rPr>
                <w:color w:val="C00000"/>
              </w:rPr>
            </w:pPr>
          </w:p>
        </w:tc>
        <w:tc>
          <w:tcPr>
            <w:tcW w:w="450" w:type="dxa"/>
          </w:tcPr>
          <w:p w14:paraId="6D98059A" w14:textId="77777777" w:rsidR="005221A7" w:rsidRPr="00626C51" w:rsidRDefault="005221A7" w:rsidP="00DC40D6">
            <w:pPr>
              <w:rPr>
                <w:color w:val="C00000"/>
              </w:rPr>
            </w:pPr>
          </w:p>
        </w:tc>
        <w:tc>
          <w:tcPr>
            <w:tcW w:w="450" w:type="dxa"/>
          </w:tcPr>
          <w:p w14:paraId="7C1BD9AE" w14:textId="77777777" w:rsidR="005221A7" w:rsidRPr="00626C51" w:rsidRDefault="005221A7" w:rsidP="00DC40D6">
            <w:pPr>
              <w:rPr>
                <w:color w:val="C00000"/>
              </w:rPr>
            </w:pPr>
          </w:p>
        </w:tc>
        <w:tc>
          <w:tcPr>
            <w:tcW w:w="451" w:type="dxa"/>
          </w:tcPr>
          <w:p w14:paraId="537AE86A" w14:textId="77777777" w:rsidR="005221A7" w:rsidRPr="00626C51" w:rsidRDefault="005221A7" w:rsidP="00DC40D6">
            <w:pPr>
              <w:rPr>
                <w:color w:val="C00000"/>
              </w:rPr>
            </w:pPr>
          </w:p>
        </w:tc>
        <w:tc>
          <w:tcPr>
            <w:tcW w:w="451" w:type="dxa"/>
          </w:tcPr>
          <w:p w14:paraId="2D32FC42" w14:textId="77777777" w:rsidR="005221A7" w:rsidRPr="00626C51" w:rsidRDefault="005221A7" w:rsidP="00DC40D6">
            <w:pPr>
              <w:rPr>
                <w:color w:val="C00000"/>
              </w:rPr>
            </w:pPr>
          </w:p>
        </w:tc>
        <w:tc>
          <w:tcPr>
            <w:tcW w:w="451" w:type="dxa"/>
          </w:tcPr>
          <w:p w14:paraId="180429F9" w14:textId="77777777" w:rsidR="005221A7" w:rsidRPr="00626C51" w:rsidRDefault="005221A7" w:rsidP="00DC40D6">
            <w:pPr>
              <w:rPr>
                <w:color w:val="C00000"/>
              </w:rPr>
            </w:pPr>
          </w:p>
        </w:tc>
        <w:tc>
          <w:tcPr>
            <w:tcW w:w="451" w:type="dxa"/>
          </w:tcPr>
          <w:p w14:paraId="72CAFF8F" w14:textId="77777777" w:rsidR="005221A7" w:rsidRPr="00626C51" w:rsidRDefault="005221A7" w:rsidP="00DC40D6">
            <w:pPr>
              <w:rPr>
                <w:color w:val="C00000"/>
              </w:rPr>
            </w:pPr>
          </w:p>
        </w:tc>
        <w:tc>
          <w:tcPr>
            <w:tcW w:w="451" w:type="dxa"/>
          </w:tcPr>
          <w:p w14:paraId="70BB0370" w14:textId="77777777" w:rsidR="005221A7" w:rsidRPr="00626C51" w:rsidRDefault="005221A7" w:rsidP="00DC40D6">
            <w:pPr>
              <w:rPr>
                <w:color w:val="C00000"/>
              </w:rPr>
            </w:pPr>
          </w:p>
        </w:tc>
        <w:tc>
          <w:tcPr>
            <w:tcW w:w="451" w:type="dxa"/>
          </w:tcPr>
          <w:p w14:paraId="517FCE81" w14:textId="77777777" w:rsidR="005221A7" w:rsidRPr="00626C51" w:rsidRDefault="005221A7" w:rsidP="00DC40D6">
            <w:pPr>
              <w:rPr>
                <w:color w:val="C00000"/>
              </w:rPr>
            </w:pPr>
          </w:p>
        </w:tc>
        <w:tc>
          <w:tcPr>
            <w:tcW w:w="451" w:type="dxa"/>
          </w:tcPr>
          <w:p w14:paraId="2F221D94" w14:textId="77777777" w:rsidR="005221A7" w:rsidRPr="00626C51" w:rsidRDefault="005221A7" w:rsidP="00DC40D6">
            <w:pPr>
              <w:rPr>
                <w:color w:val="C00000"/>
              </w:rPr>
            </w:pPr>
          </w:p>
        </w:tc>
        <w:tc>
          <w:tcPr>
            <w:tcW w:w="451" w:type="dxa"/>
          </w:tcPr>
          <w:p w14:paraId="4AD59420" w14:textId="77777777" w:rsidR="005221A7" w:rsidRPr="00626C51" w:rsidRDefault="005221A7" w:rsidP="00DC40D6">
            <w:pPr>
              <w:rPr>
                <w:color w:val="C00000"/>
              </w:rPr>
            </w:pPr>
          </w:p>
        </w:tc>
        <w:tc>
          <w:tcPr>
            <w:tcW w:w="451" w:type="dxa"/>
          </w:tcPr>
          <w:p w14:paraId="7EA075E6" w14:textId="77777777" w:rsidR="005221A7" w:rsidRPr="00626C51" w:rsidRDefault="005221A7" w:rsidP="00DC40D6">
            <w:pPr>
              <w:rPr>
                <w:color w:val="C00000"/>
              </w:rPr>
            </w:pPr>
          </w:p>
        </w:tc>
        <w:tc>
          <w:tcPr>
            <w:tcW w:w="451" w:type="dxa"/>
          </w:tcPr>
          <w:p w14:paraId="6CD7F66F" w14:textId="77777777" w:rsidR="005221A7" w:rsidRPr="00626C51" w:rsidRDefault="005221A7" w:rsidP="00DC40D6">
            <w:pPr>
              <w:rPr>
                <w:color w:val="C00000"/>
              </w:rPr>
            </w:pPr>
          </w:p>
        </w:tc>
        <w:tc>
          <w:tcPr>
            <w:tcW w:w="451" w:type="dxa"/>
          </w:tcPr>
          <w:p w14:paraId="3415E029" w14:textId="77777777" w:rsidR="005221A7" w:rsidRPr="00626C51" w:rsidRDefault="005221A7" w:rsidP="00DC40D6">
            <w:pPr>
              <w:rPr>
                <w:color w:val="C00000"/>
              </w:rPr>
            </w:pPr>
          </w:p>
        </w:tc>
        <w:tc>
          <w:tcPr>
            <w:tcW w:w="451" w:type="dxa"/>
          </w:tcPr>
          <w:p w14:paraId="464544A9" w14:textId="77777777" w:rsidR="005221A7" w:rsidRPr="00626C51" w:rsidRDefault="005221A7" w:rsidP="00DC40D6">
            <w:pPr>
              <w:rPr>
                <w:color w:val="C00000"/>
              </w:rPr>
            </w:pPr>
          </w:p>
        </w:tc>
        <w:tc>
          <w:tcPr>
            <w:tcW w:w="451" w:type="dxa"/>
          </w:tcPr>
          <w:p w14:paraId="6A67D0F9" w14:textId="77777777" w:rsidR="005221A7" w:rsidRPr="00626C51" w:rsidRDefault="005221A7" w:rsidP="00DC40D6">
            <w:pPr>
              <w:rPr>
                <w:color w:val="C00000"/>
              </w:rPr>
            </w:pPr>
          </w:p>
        </w:tc>
        <w:tc>
          <w:tcPr>
            <w:tcW w:w="451" w:type="dxa"/>
          </w:tcPr>
          <w:p w14:paraId="2BC8C889" w14:textId="77777777" w:rsidR="005221A7" w:rsidRPr="00626C51" w:rsidRDefault="005221A7" w:rsidP="00DC40D6">
            <w:pPr>
              <w:rPr>
                <w:color w:val="C00000"/>
              </w:rPr>
            </w:pPr>
          </w:p>
        </w:tc>
        <w:tc>
          <w:tcPr>
            <w:tcW w:w="451" w:type="dxa"/>
          </w:tcPr>
          <w:p w14:paraId="50C1EEB5" w14:textId="77777777" w:rsidR="005221A7" w:rsidRPr="00626C51" w:rsidRDefault="005221A7" w:rsidP="00DC40D6">
            <w:pPr>
              <w:rPr>
                <w:color w:val="C00000"/>
              </w:rPr>
            </w:pPr>
          </w:p>
        </w:tc>
        <w:tc>
          <w:tcPr>
            <w:tcW w:w="451" w:type="dxa"/>
          </w:tcPr>
          <w:p w14:paraId="3AEF85C6" w14:textId="77777777" w:rsidR="005221A7" w:rsidRPr="00626C51" w:rsidRDefault="005221A7" w:rsidP="00DC40D6">
            <w:pPr>
              <w:rPr>
                <w:color w:val="C00000"/>
              </w:rPr>
            </w:pPr>
          </w:p>
        </w:tc>
      </w:tr>
    </w:tbl>
    <w:p w14:paraId="1D08D2DB" w14:textId="77777777" w:rsidR="005221A7" w:rsidRPr="00626C51" w:rsidRDefault="005221A7" w:rsidP="005221A7">
      <w:pPr>
        <w:rPr>
          <w:color w:val="C00000"/>
        </w:rPr>
      </w:pPr>
      <w:r w:rsidRPr="00626C51">
        <w:rPr>
          <w:noProof/>
          <w:color w:val="C00000"/>
        </w:rPr>
        <mc:AlternateContent>
          <mc:Choice Requires="wpg">
            <w:drawing>
              <wp:anchor distT="0" distB="0" distL="114300" distR="114300" simplePos="0" relativeHeight="251872256" behindDoc="0" locked="0" layoutInCell="1" allowOverlap="1" wp14:anchorId="02E4E0E0" wp14:editId="3A954207">
                <wp:simplePos x="0" y="0"/>
                <wp:positionH relativeFrom="column">
                  <wp:posOffset>259715</wp:posOffset>
                </wp:positionH>
                <wp:positionV relativeFrom="paragraph">
                  <wp:posOffset>7216</wp:posOffset>
                </wp:positionV>
                <wp:extent cx="5464695" cy="351790"/>
                <wp:effectExtent l="0" t="0" r="0" b="3810"/>
                <wp:wrapNone/>
                <wp:docPr id="111" name="Group 111"/>
                <wp:cNvGraphicFramePr/>
                <a:graphic xmlns:a="http://schemas.openxmlformats.org/drawingml/2006/main">
                  <a:graphicData uri="http://schemas.microsoft.com/office/word/2010/wordprocessingGroup">
                    <wpg:wgp>
                      <wpg:cNvGrpSpPr/>
                      <wpg:grpSpPr>
                        <a:xfrm>
                          <a:off x="0" y="0"/>
                          <a:ext cx="5464695" cy="351790"/>
                          <a:chOff x="332516" y="0"/>
                          <a:chExt cx="5527956" cy="352486"/>
                        </a:xfrm>
                      </wpg:grpSpPr>
                      <wps:wsp>
                        <wps:cNvPr id="112" name="Text Box 112"/>
                        <wps:cNvSpPr txBox="1"/>
                        <wps:spPr>
                          <a:xfrm>
                            <a:off x="332516" y="0"/>
                            <a:ext cx="1049557" cy="352486"/>
                          </a:xfrm>
                          <a:prstGeom prst="rect">
                            <a:avLst/>
                          </a:prstGeom>
                          <a:solidFill>
                            <a:schemeClr val="lt1"/>
                          </a:solidFill>
                          <a:ln w="6350">
                            <a:noFill/>
                          </a:ln>
                        </wps:spPr>
                        <wps:txbx>
                          <w:txbxContent>
                            <w:p w14:paraId="64DB5A71" w14:textId="77777777" w:rsidR="005221A7" w:rsidRPr="00241CBC" w:rsidRDefault="005221A7" w:rsidP="005221A7">
                              <w:pPr>
                                <w:rPr>
                                  <w:rFonts w:ascii="Times" w:hAnsi="Times"/>
                                </w:rPr>
                              </w:pPr>
                              <w:r>
                                <w:rPr>
                                  <w:rFonts w:ascii="Times" w:hAnsi="Times"/>
                                </w:rPr>
                                <w:t>Very Low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3" name="Text Box 113"/>
                        <wps:cNvSpPr txBox="1"/>
                        <wps:spPr>
                          <a:xfrm>
                            <a:off x="4998027" y="0"/>
                            <a:ext cx="862445" cy="301336"/>
                          </a:xfrm>
                          <a:prstGeom prst="rect">
                            <a:avLst/>
                          </a:prstGeom>
                          <a:solidFill>
                            <a:schemeClr val="lt1"/>
                          </a:solidFill>
                          <a:ln w="6350">
                            <a:noFill/>
                          </a:ln>
                        </wps:spPr>
                        <wps:txbx>
                          <w:txbxContent>
                            <w:p w14:paraId="2A6D36B5" w14:textId="77777777" w:rsidR="005221A7" w:rsidRPr="00241CBC" w:rsidRDefault="005221A7" w:rsidP="005221A7">
                              <w:pPr>
                                <w:rPr>
                                  <w:rFonts w:ascii="Times" w:hAnsi="Times"/>
                                </w:rPr>
                              </w:pPr>
                              <w:r>
                                <w:rPr>
                                  <w:rFonts w:ascii="Times" w:hAnsi="Times"/>
                                </w:rPr>
                                <w:t>Very High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2E4E0E0" id="Group 111" o:spid="_x0000_s1103" style="position:absolute;margin-left:20.45pt;margin-top:.55pt;width:430.3pt;height:27.7pt;z-index:251872256;mso-width-relative:margin;mso-height-relative:margin" coordorigin="3325" coordsize="55279,35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">
                <v:shape id="Text Box 112" o:spid="_x0000_s1104" type="#_x0000_t202" style="position:absolute;left:3325;width:10495;height:3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" fillcolor="white [3201]" stroked="f" strokeweight=".5pt">
                  <v:textbox>
                    <w:txbxContent>
                      <w:p w14:paraId="64DB5A71" w14:textId="77777777" w:rsidR="005221A7" w:rsidRPr="00241CBC" w:rsidRDefault="005221A7" w:rsidP="005221A7">
                        <w:pPr>
                          <w:rPr>
                            <w:rFonts w:ascii="Times" w:hAnsi="Times"/>
                          </w:rPr>
                        </w:pPr>
                        <w:r>
                          <w:rPr>
                            <w:rFonts w:ascii="Times" w:hAnsi="Times"/>
                          </w:rPr>
                          <w:t>Very Low</w:t>
                        </w:r>
                      </w:p>
                    </w:txbxContent>
                  </v:textbox>
                </v:shape>
                <v:shape id="Text Box 113" o:spid="_x0000_s1105" type="#_x0000_t202" style="position:absolute;left:49980;width:8624;height:30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" fillcolor="white [3201]" stroked="f" strokeweight=".5pt">
                  <v:textbox>
                    <w:txbxContent>
                      <w:p w14:paraId="2A6D36B5" w14:textId="77777777" w:rsidR="005221A7" w:rsidRPr="00241CBC" w:rsidRDefault="005221A7" w:rsidP="005221A7">
                        <w:pPr>
                          <w:rPr>
                            <w:rFonts w:ascii="Times" w:hAnsi="Times"/>
                          </w:rPr>
                        </w:pPr>
                        <w:r>
                          <w:rPr>
                            <w:rFonts w:ascii="Times" w:hAnsi="Times"/>
                          </w:rPr>
                          <w:t>Very High</w:t>
                        </w:r>
                      </w:p>
                    </w:txbxContent>
                  </v:textbox>
                </v:shape>
              </v:group>
            </w:pict>
          </mc:Fallback>
        </mc:AlternateContent>
      </w:r>
    </w:p>
    <w:p w14:paraId="768DE596" w14:textId="77777777" w:rsidR="005221A7" w:rsidRPr="00626C51" w:rsidRDefault="005221A7" w:rsidP="005221A7">
      <w:pPr>
        <w:rPr>
          <w:color w:val="C00000"/>
        </w:rPr>
      </w:pPr>
      <w:r w:rsidRPr="00626C51">
        <w:rPr>
          <w:color w:val="C00000"/>
        </w:rPr>
        <w:t xml:space="preserve"> </w:t>
      </w:r>
    </w:p>
    <w:p w14:paraId="3CAD9704" w14:textId="77777777" w:rsidR="005221A7" w:rsidRPr="00626C51" w:rsidRDefault="005221A7" w:rsidP="005221A7">
      <w:pPr>
        <w:rPr>
          <w:color w:val="C00000"/>
        </w:rPr>
      </w:pPr>
      <w:r w:rsidRPr="00626C51">
        <w:rPr>
          <w:noProof/>
          <w:color w:val="C00000"/>
        </w:rPr>
        <mc:AlternateContent>
          <mc:Choice Requires="wps">
            <w:drawing>
              <wp:anchor distT="0" distB="0" distL="114300" distR="114300" simplePos="0" relativeHeight="251892736" behindDoc="0" locked="0" layoutInCell="1" allowOverlap="1" wp14:anchorId="38B20AAA" wp14:editId="214FDFCB">
                <wp:simplePos x="0" y="0"/>
                <wp:positionH relativeFrom="column">
                  <wp:posOffset>2483427</wp:posOffset>
                </wp:positionH>
                <wp:positionV relativeFrom="paragraph">
                  <wp:posOffset>41563</wp:posOffset>
                </wp:positionV>
                <wp:extent cx="3168650" cy="435263"/>
                <wp:effectExtent l="0" t="0" r="6350" b="0"/>
                <wp:wrapNone/>
                <wp:docPr id="137" name="Text Box 137"/>
                <wp:cNvGraphicFramePr/>
                <a:graphic xmlns:a="http://schemas.openxmlformats.org/drawingml/2006/main">
                  <a:graphicData uri="http://schemas.microsoft.com/office/word/2010/wordprocessingShape">
                    <wps:wsp>
                      <wps:cNvSpPr txBox="1"/>
                      <wps:spPr>
                        <a:xfrm>
                          <a:off x="0" y="0"/>
                          <a:ext cx="3168650" cy="435263"/>
                        </a:xfrm>
                        <a:prstGeom prst="rect">
                          <a:avLst/>
                        </a:prstGeom>
                        <a:solidFill>
                          <a:schemeClr val="lt1"/>
                        </a:solidFill>
                        <a:ln w="6350">
                          <a:noFill/>
                        </a:ln>
                      </wps:spPr>
                      <wps:txbx>
                        <w:txbxContent>
                          <w:p w14:paraId="1DC4675D" w14:textId="77777777" w:rsidR="005221A7" w:rsidRPr="00241CBC" w:rsidRDefault="005221A7" w:rsidP="005221A7">
                            <w:pPr>
                              <w:rPr>
                                <w:rFonts w:ascii="Times" w:hAnsi="Times"/>
                              </w:rPr>
                            </w:pPr>
                            <w:r>
                              <w:rPr>
                                <w:rFonts w:ascii="Times" w:hAnsi="Times"/>
                              </w:rPr>
                              <w:t>How successful were you in accomplishing what you were asked to 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B20AAA" id="Text Box 137" o:spid="_x0000_s1106" type="#_x0000_t202" style="position:absolute;margin-left:195.55pt;margin-top:3.25pt;width:249.5pt;height:34.25pt;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" fillcolor="white [3201]" stroked="f" strokeweight=".5pt">
                <v:textbox>
                  <w:txbxContent>
                    <w:p w14:paraId="1DC4675D" w14:textId="77777777" w:rsidR="005221A7" w:rsidRPr="00241CBC" w:rsidRDefault="005221A7" w:rsidP="005221A7">
                      <w:pPr>
                        <w:rPr>
                          <w:rFonts w:ascii="Times" w:hAnsi="Times"/>
                        </w:rPr>
                      </w:pPr>
                      <w:r>
                        <w:rPr>
                          <w:rFonts w:ascii="Times" w:hAnsi="Times"/>
                        </w:rPr>
                        <w:t>How successful were you in accomplishing what you were asked to do?</w:t>
                      </w:r>
                    </w:p>
                  </w:txbxContent>
                </v:textbox>
              </v:shape>
            </w:pict>
          </mc:Fallback>
        </mc:AlternateContent>
      </w:r>
    </w:p>
    <w:p w14:paraId="6A87411A" w14:textId="77777777" w:rsidR="005221A7" w:rsidRPr="00626C51" w:rsidRDefault="005221A7" w:rsidP="005221A7">
      <w:pPr>
        <w:rPr>
          <w:color w:val="C00000"/>
        </w:rPr>
      </w:pPr>
      <w:r w:rsidRPr="00626C51">
        <w:rPr>
          <w:noProof/>
          <w:color w:val="C00000"/>
        </w:rPr>
        <mc:AlternateContent>
          <mc:Choice Requires="wps">
            <w:drawing>
              <wp:anchor distT="0" distB="0" distL="114300" distR="114300" simplePos="0" relativeHeight="251886592" behindDoc="0" locked="0" layoutInCell="1" allowOverlap="1" wp14:anchorId="104945E4" wp14:editId="660AF8D1">
                <wp:simplePos x="0" y="0"/>
                <wp:positionH relativeFrom="column">
                  <wp:posOffset>249382</wp:posOffset>
                </wp:positionH>
                <wp:positionV relativeFrom="paragraph">
                  <wp:posOffset>11546</wp:posOffset>
                </wp:positionV>
                <wp:extent cx="1215736" cy="279862"/>
                <wp:effectExtent l="0" t="0" r="3810" b="0"/>
                <wp:wrapNone/>
                <wp:docPr id="131" name="Text Box 131"/>
                <wp:cNvGraphicFramePr/>
                <a:graphic xmlns:a="http://schemas.openxmlformats.org/drawingml/2006/main">
                  <a:graphicData uri="http://schemas.microsoft.com/office/word/2010/wordprocessingShape">
                    <wps:wsp>
                      <wps:cNvSpPr txBox="1"/>
                      <wps:spPr>
                        <a:xfrm>
                          <a:off x="0" y="0"/>
                          <a:ext cx="1215736" cy="279862"/>
                        </a:xfrm>
                        <a:prstGeom prst="rect">
                          <a:avLst/>
                        </a:prstGeom>
                        <a:solidFill>
                          <a:schemeClr val="lt1"/>
                        </a:solidFill>
                        <a:ln w="6350">
                          <a:noFill/>
                        </a:ln>
                      </wps:spPr>
                      <wps:txbx>
                        <w:txbxContent>
                          <w:p w14:paraId="247A40DF" w14:textId="77777777" w:rsidR="005221A7" w:rsidRPr="008C53FA" w:rsidRDefault="005221A7" w:rsidP="005221A7">
                            <w:pPr>
                              <w:rPr>
                                <w:rFonts w:ascii="Times" w:hAnsi="Times"/>
                                <w:b/>
                                <w:bCs/>
                              </w:rPr>
                            </w:pPr>
                            <w:r w:rsidRPr="008C53FA">
                              <w:rPr>
                                <w:rFonts w:ascii="Times" w:hAnsi="Times"/>
                                <w:b/>
                                <w:bCs/>
                              </w:rPr>
                              <w:t>Performance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4945E4" id="Text Box 131" o:spid="_x0000_s1107" type="#_x0000_t202" style="position:absolute;margin-left:19.65pt;margin-top:.9pt;width:95.75pt;height:22.05pt;z-index:25188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" fillcolor="white [3201]" stroked="f" strokeweight=".5pt">
                <v:textbox>
                  <w:txbxContent>
                    <w:p w14:paraId="247A40DF" w14:textId="77777777" w:rsidR="005221A7" w:rsidRPr="008C53FA" w:rsidRDefault="005221A7" w:rsidP="005221A7">
                      <w:pPr>
                        <w:rPr>
                          <w:rFonts w:ascii="Times" w:hAnsi="Times"/>
                          <w:b/>
                          <w:bCs/>
                        </w:rPr>
                      </w:pPr>
                      <w:r w:rsidRPr="008C53FA">
                        <w:rPr>
                          <w:rFonts w:ascii="Times" w:hAnsi="Times"/>
                          <w:b/>
                          <w:bCs/>
                        </w:rPr>
                        <w:t>Performance</w:t>
                      </w:r>
                    </w:p>
                  </w:txbxContent>
                </v:textbox>
              </v:shape>
            </w:pict>
          </mc:Fallback>
        </mc:AlternateContent>
      </w:r>
    </w:p>
    <w:p w14:paraId="61D97BAD" w14:textId="77777777" w:rsidR="005221A7" w:rsidRPr="00626C51" w:rsidRDefault="005221A7" w:rsidP="005221A7">
      <w:pPr>
        <w:rPr>
          <w:color w:val="C00000"/>
        </w:rPr>
      </w:pPr>
      <w:r w:rsidRPr="00626C51">
        <w:rPr>
          <w:noProof/>
          <w:color w:val="C00000"/>
        </w:rPr>
        <mc:AlternateContent>
          <mc:Choice Requires="wps">
            <w:drawing>
              <wp:anchor distT="0" distB="0" distL="114300" distR="114300" simplePos="0" relativeHeight="251876352" behindDoc="0" locked="0" layoutInCell="1" allowOverlap="1" wp14:anchorId="4DF86495" wp14:editId="3B49CC79">
                <wp:simplePos x="0" y="0"/>
                <wp:positionH relativeFrom="column">
                  <wp:posOffset>3216044</wp:posOffset>
                </wp:positionH>
                <wp:positionV relativeFrom="paragraph">
                  <wp:posOffset>113665</wp:posOffset>
                </wp:positionV>
                <wp:extent cx="0" cy="252095"/>
                <wp:effectExtent l="0" t="0" r="12700" b="14605"/>
                <wp:wrapNone/>
                <wp:docPr id="115" name="Straight Connector 115"/>
                <wp:cNvGraphicFramePr/>
                <a:graphic xmlns:a="http://schemas.openxmlformats.org/drawingml/2006/main">
                  <a:graphicData uri="http://schemas.microsoft.com/office/word/2010/wordprocessingShape">
                    <wps:wsp>
                      <wps:cNvCnPr/>
                      <wps:spPr>
                        <a:xfrm>
                          <a:off x="0" y="0"/>
                          <a:ext cx="0" cy="252095"/>
                        </a:xfrm>
                        <a:prstGeom prst="line">
                          <a:avLst/>
                        </a:prstGeom>
                        <a:ln w="15875">
                          <a:solidFill>
                            <a:schemeClr val="tx1"/>
                          </a:solidFill>
                          <a:miter lim="800000"/>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39D49A0E" id="Straight Connector 115" o:spid="_x0000_s1026" style="position:absolute;z-index:2518763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53.25pt,8.95pt" to="253.25pt,2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" strokecolor="black [3213]" strokeweight="1.25pt">
                <v:stroke joinstyle="miter"/>
              </v:line>
            </w:pict>
          </mc:Fallback>
        </mc:AlternateContent>
      </w:r>
      <w:r w:rsidRPr="00626C51">
        <w:rPr>
          <w:noProof/>
          <w:color w:val="C00000"/>
        </w:rPr>
        <mc:AlternateContent>
          <mc:Choice Requires="wps">
            <w:drawing>
              <wp:anchor distT="0" distB="0" distL="114300" distR="114300" simplePos="0" relativeHeight="251877376" behindDoc="0" locked="0" layoutInCell="1" allowOverlap="1" wp14:anchorId="677EA1DF" wp14:editId="0014E73F">
                <wp:simplePos x="0" y="0"/>
                <wp:positionH relativeFrom="column">
                  <wp:posOffset>-124691</wp:posOffset>
                </wp:positionH>
                <wp:positionV relativeFrom="paragraph">
                  <wp:posOffset>188018</wp:posOffset>
                </wp:positionV>
                <wp:extent cx="301336" cy="197427"/>
                <wp:effectExtent l="0" t="0" r="3810" b="6350"/>
                <wp:wrapNone/>
                <wp:docPr id="114" name="Text Box 114"/>
                <wp:cNvGraphicFramePr/>
                <a:graphic xmlns:a="http://schemas.openxmlformats.org/drawingml/2006/main">
                  <a:graphicData uri="http://schemas.microsoft.com/office/word/2010/wordprocessingShape">
                    <wps:wsp>
                      <wps:cNvSpPr txBox="1"/>
                      <wps:spPr>
                        <a:xfrm>
                          <a:off x="0" y="0"/>
                          <a:ext cx="301336" cy="197427"/>
                        </a:xfrm>
                        <a:prstGeom prst="rect">
                          <a:avLst/>
                        </a:prstGeom>
                        <a:solidFill>
                          <a:schemeClr val="lt1"/>
                        </a:solidFill>
                        <a:ln w="6350">
                          <a:noFill/>
                        </a:ln>
                      </wps:spPr>
                      <wps:txbx>
                        <w:txbxContent>
                          <w:p w14:paraId="7987E7F5" w14:textId="77777777" w:rsidR="005221A7" w:rsidRPr="003E64D5" w:rsidRDefault="005221A7" w:rsidP="005221A7">
                            <w:r>
                              <w:t>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7EA1DF" id="Text Box 114" o:spid="_x0000_s1108" type="#_x0000_t202" style="position:absolute;margin-left:-9.8pt;margin-top:14.8pt;width:23.75pt;height:15.55pt;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" fillcolor="white [3201]" stroked="f" strokeweight=".5pt">
                <v:textbox inset="0,0,0,0">
                  <w:txbxContent>
                    <w:p w14:paraId="7987E7F5" w14:textId="77777777" w:rsidR="005221A7" w:rsidRPr="003E64D5" w:rsidRDefault="005221A7" w:rsidP="005221A7">
                      <w:r>
                        <w:t>4.</w:t>
                      </w:r>
                    </w:p>
                  </w:txbxContent>
                </v:textbox>
              </v:shape>
            </w:pict>
          </mc:Fallback>
        </mc:AlternateContent>
      </w:r>
    </w:p>
    <w:tbl>
      <w:tblPr>
        <w:tblStyle w:val="TableGrid"/>
        <w:tblW w:w="0" w:type="auto"/>
        <w:tblInd w:w="567" w:type="dxa"/>
        <w:tblBorders>
          <w:top w:val="none" w:sz="0"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450"/>
        <w:gridCol w:w="450"/>
        <w:gridCol w:w="450"/>
        <w:gridCol w:w="450"/>
        <w:gridCol w:w="451"/>
        <w:gridCol w:w="451"/>
        <w:gridCol w:w="451"/>
        <w:gridCol w:w="451"/>
        <w:gridCol w:w="451"/>
        <w:gridCol w:w="451"/>
        <w:gridCol w:w="451"/>
        <w:gridCol w:w="451"/>
        <w:gridCol w:w="451"/>
        <w:gridCol w:w="451"/>
        <w:gridCol w:w="451"/>
        <w:gridCol w:w="451"/>
        <w:gridCol w:w="451"/>
        <w:gridCol w:w="451"/>
        <w:gridCol w:w="451"/>
        <w:gridCol w:w="451"/>
      </w:tblGrid>
      <w:tr w:rsidR="00626C51" w:rsidRPr="00626C51" w14:paraId="73BA857F" w14:textId="77777777" w:rsidTr="00DC40D6">
        <w:tc>
          <w:tcPr>
            <w:tcW w:w="450" w:type="dxa"/>
          </w:tcPr>
          <w:p w14:paraId="6F6A9800" w14:textId="77777777" w:rsidR="005221A7" w:rsidRPr="00626C51" w:rsidRDefault="005221A7" w:rsidP="00DC40D6">
            <w:pPr>
              <w:rPr>
                <w:color w:val="C00000"/>
              </w:rPr>
            </w:pPr>
          </w:p>
        </w:tc>
        <w:tc>
          <w:tcPr>
            <w:tcW w:w="450" w:type="dxa"/>
          </w:tcPr>
          <w:p w14:paraId="67563760" w14:textId="77777777" w:rsidR="005221A7" w:rsidRPr="00626C51" w:rsidRDefault="005221A7" w:rsidP="00DC40D6">
            <w:pPr>
              <w:rPr>
                <w:color w:val="C00000"/>
              </w:rPr>
            </w:pPr>
          </w:p>
        </w:tc>
        <w:tc>
          <w:tcPr>
            <w:tcW w:w="450" w:type="dxa"/>
          </w:tcPr>
          <w:p w14:paraId="719755FB" w14:textId="77777777" w:rsidR="005221A7" w:rsidRPr="00626C51" w:rsidRDefault="005221A7" w:rsidP="00DC40D6">
            <w:pPr>
              <w:rPr>
                <w:color w:val="C00000"/>
              </w:rPr>
            </w:pPr>
          </w:p>
        </w:tc>
        <w:tc>
          <w:tcPr>
            <w:tcW w:w="450" w:type="dxa"/>
          </w:tcPr>
          <w:p w14:paraId="55CA84E7" w14:textId="77777777" w:rsidR="005221A7" w:rsidRPr="00626C51" w:rsidRDefault="005221A7" w:rsidP="00DC40D6">
            <w:pPr>
              <w:rPr>
                <w:color w:val="C00000"/>
              </w:rPr>
            </w:pPr>
          </w:p>
        </w:tc>
        <w:tc>
          <w:tcPr>
            <w:tcW w:w="451" w:type="dxa"/>
          </w:tcPr>
          <w:p w14:paraId="55598289" w14:textId="77777777" w:rsidR="005221A7" w:rsidRPr="00626C51" w:rsidRDefault="005221A7" w:rsidP="00DC40D6">
            <w:pPr>
              <w:rPr>
                <w:color w:val="C00000"/>
              </w:rPr>
            </w:pPr>
          </w:p>
        </w:tc>
        <w:tc>
          <w:tcPr>
            <w:tcW w:w="451" w:type="dxa"/>
          </w:tcPr>
          <w:p w14:paraId="65F19BD5" w14:textId="77777777" w:rsidR="005221A7" w:rsidRPr="00626C51" w:rsidRDefault="005221A7" w:rsidP="00DC40D6">
            <w:pPr>
              <w:rPr>
                <w:color w:val="C00000"/>
              </w:rPr>
            </w:pPr>
          </w:p>
        </w:tc>
        <w:tc>
          <w:tcPr>
            <w:tcW w:w="451" w:type="dxa"/>
          </w:tcPr>
          <w:p w14:paraId="00F420F6" w14:textId="77777777" w:rsidR="005221A7" w:rsidRPr="00626C51" w:rsidRDefault="005221A7" w:rsidP="00DC40D6">
            <w:pPr>
              <w:rPr>
                <w:color w:val="C00000"/>
              </w:rPr>
            </w:pPr>
          </w:p>
        </w:tc>
        <w:tc>
          <w:tcPr>
            <w:tcW w:w="451" w:type="dxa"/>
          </w:tcPr>
          <w:p w14:paraId="30A12408" w14:textId="77777777" w:rsidR="005221A7" w:rsidRPr="00626C51" w:rsidRDefault="005221A7" w:rsidP="00DC40D6">
            <w:pPr>
              <w:rPr>
                <w:color w:val="C00000"/>
              </w:rPr>
            </w:pPr>
          </w:p>
        </w:tc>
        <w:tc>
          <w:tcPr>
            <w:tcW w:w="451" w:type="dxa"/>
          </w:tcPr>
          <w:p w14:paraId="30F01642" w14:textId="77777777" w:rsidR="005221A7" w:rsidRPr="00626C51" w:rsidRDefault="005221A7" w:rsidP="00DC40D6">
            <w:pPr>
              <w:rPr>
                <w:color w:val="C00000"/>
              </w:rPr>
            </w:pPr>
          </w:p>
        </w:tc>
        <w:tc>
          <w:tcPr>
            <w:tcW w:w="451" w:type="dxa"/>
          </w:tcPr>
          <w:p w14:paraId="0592AEAB" w14:textId="77777777" w:rsidR="005221A7" w:rsidRPr="00626C51" w:rsidRDefault="005221A7" w:rsidP="00DC40D6">
            <w:pPr>
              <w:rPr>
                <w:color w:val="C00000"/>
              </w:rPr>
            </w:pPr>
          </w:p>
        </w:tc>
        <w:tc>
          <w:tcPr>
            <w:tcW w:w="451" w:type="dxa"/>
          </w:tcPr>
          <w:p w14:paraId="6743994B" w14:textId="77777777" w:rsidR="005221A7" w:rsidRPr="00626C51" w:rsidRDefault="005221A7" w:rsidP="00DC40D6">
            <w:pPr>
              <w:rPr>
                <w:color w:val="C00000"/>
              </w:rPr>
            </w:pPr>
          </w:p>
        </w:tc>
        <w:tc>
          <w:tcPr>
            <w:tcW w:w="451" w:type="dxa"/>
          </w:tcPr>
          <w:p w14:paraId="275CB929" w14:textId="77777777" w:rsidR="005221A7" w:rsidRPr="00626C51" w:rsidRDefault="005221A7" w:rsidP="00DC40D6">
            <w:pPr>
              <w:rPr>
                <w:color w:val="C00000"/>
              </w:rPr>
            </w:pPr>
          </w:p>
        </w:tc>
        <w:tc>
          <w:tcPr>
            <w:tcW w:w="451" w:type="dxa"/>
          </w:tcPr>
          <w:p w14:paraId="2B383310" w14:textId="77777777" w:rsidR="005221A7" w:rsidRPr="00626C51" w:rsidRDefault="005221A7" w:rsidP="00DC40D6">
            <w:pPr>
              <w:rPr>
                <w:color w:val="C00000"/>
              </w:rPr>
            </w:pPr>
          </w:p>
        </w:tc>
        <w:tc>
          <w:tcPr>
            <w:tcW w:w="451" w:type="dxa"/>
          </w:tcPr>
          <w:p w14:paraId="260BA622" w14:textId="77777777" w:rsidR="005221A7" w:rsidRPr="00626C51" w:rsidRDefault="005221A7" w:rsidP="00DC40D6">
            <w:pPr>
              <w:rPr>
                <w:color w:val="C00000"/>
              </w:rPr>
            </w:pPr>
          </w:p>
        </w:tc>
        <w:tc>
          <w:tcPr>
            <w:tcW w:w="451" w:type="dxa"/>
          </w:tcPr>
          <w:p w14:paraId="27F13E78" w14:textId="77777777" w:rsidR="005221A7" w:rsidRPr="00626C51" w:rsidRDefault="005221A7" w:rsidP="00DC40D6">
            <w:pPr>
              <w:rPr>
                <w:color w:val="C00000"/>
              </w:rPr>
            </w:pPr>
          </w:p>
        </w:tc>
        <w:tc>
          <w:tcPr>
            <w:tcW w:w="451" w:type="dxa"/>
          </w:tcPr>
          <w:p w14:paraId="6CF64C72" w14:textId="77777777" w:rsidR="005221A7" w:rsidRPr="00626C51" w:rsidRDefault="005221A7" w:rsidP="00DC40D6">
            <w:pPr>
              <w:rPr>
                <w:color w:val="C00000"/>
              </w:rPr>
            </w:pPr>
          </w:p>
        </w:tc>
        <w:tc>
          <w:tcPr>
            <w:tcW w:w="451" w:type="dxa"/>
          </w:tcPr>
          <w:p w14:paraId="3FDF9CDD" w14:textId="77777777" w:rsidR="005221A7" w:rsidRPr="00626C51" w:rsidRDefault="005221A7" w:rsidP="00DC40D6">
            <w:pPr>
              <w:rPr>
                <w:color w:val="C00000"/>
              </w:rPr>
            </w:pPr>
          </w:p>
        </w:tc>
        <w:tc>
          <w:tcPr>
            <w:tcW w:w="451" w:type="dxa"/>
          </w:tcPr>
          <w:p w14:paraId="0091900C" w14:textId="77777777" w:rsidR="005221A7" w:rsidRPr="00626C51" w:rsidRDefault="005221A7" w:rsidP="00DC40D6">
            <w:pPr>
              <w:rPr>
                <w:color w:val="C00000"/>
              </w:rPr>
            </w:pPr>
          </w:p>
        </w:tc>
        <w:tc>
          <w:tcPr>
            <w:tcW w:w="451" w:type="dxa"/>
          </w:tcPr>
          <w:p w14:paraId="6B4FD3F4" w14:textId="77777777" w:rsidR="005221A7" w:rsidRPr="00626C51" w:rsidRDefault="005221A7" w:rsidP="00DC40D6">
            <w:pPr>
              <w:rPr>
                <w:color w:val="C00000"/>
              </w:rPr>
            </w:pPr>
          </w:p>
        </w:tc>
        <w:tc>
          <w:tcPr>
            <w:tcW w:w="451" w:type="dxa"/>
          </w:tcPr>
          <w:p w14:paraId="70832F4D" w14:textId="77777777" w:rsidR="005221A7" w:rsidRPr="00626C51" w:rsidRDefault="005221A7" w:rsidP="00DC40D6">
            <w:pPr>
              <w:rPr>
                <w:color w:val="C00000"/>
              </w:rPr>
            </w:pPr>
          </w:p>
        </w:tc>
      </w:tr>
    </w:tbl>
    <w:p w14:paraId="55A041F6" w14:textId="77777777" w:rsidR="005221A7" w:rsidRPr="00626C51" w:rsidRDefault="005221A7" w:rsidP="005221A7">
      <w:pPr>
        <w:rPr>
          <w:color w:val="C00000"/>
        </w:rPr>
      </w:pPr>
      <w:r w:rsidRPr="00626C51">
        <w:rPr>
          <w:noProof/>
          <w:color w:val="C00000"/>
        </w:rPr>
        <mc:AlternateContent>
          <mc:Choice Requires="wpg">
            <w:drawing>
              <wp:anchor distT="0" distB="0" distL="114300" distR="114300" simplePos="0" relativeHeight="251875328" behindDoc="0" locked="0" layoutInCell="1" allowOverlap="1" wp14:anchorId="3CF7F956" wp14:editId="10251A7C">
                <wp:simplePos x="0" y="0"/>
                <wp:positionH relativeFrom="column">
                  <wp:posOffset>259773</wp:posOffset>
                </wp:positionH>
                <wp:positionV relativeFrom="paragraph">
                  <wp:posOffset>-3406</wp:posOffset>
                </wp:positionV>
                <wp:extent cx="5464695" cy="351790"/>
                <wp:effectExtent l="0" t="0" r="0" b="3810"/>
                <wp:wrapNone/>
                <wp:docPr id="116" name="Group 116"/>
                <wp:cNvGraphicFramePr/>
                <a:graphic xmlns:a="http://schemas.openxmlformats.org/drawingml/2006/main">
                  <a:graphicData uri="http://schemas.microsoft.com/office/word/2010/wordprocessingGroup">
                    <wpg:wgp>
                      <wpg:cNvGrpSpPr/>
                      <wpg:grpSpPr>
                        <a:xfrm>
                          <a:off x="0" y="0"/>
                          <a:ext cx="5464695" cy="351790"/>
                          <a:chOff x="332516" y="0"/>
                          <a:chExt cx="5527956" cy="352486"/>
                        </a:xfrm>
                      </wpg:grpSpPr>
                      <wps:wsp>
                        <wps:cNvPr id="117" name="Text Box 117"/>
                        <wps:cNvSpPr txBox="1"/>
                        <wps:spPr>
                          <a:xfrm>
                            <a:off x="332516" y="0"/>
                            <a:ext cx="1049557" cy="352486"/>
                          </a:xfrm>
                          <a:prstGeom prst="rect">
                            <a:avLst/>
                          </a:prstGeom>
                          <a:solidFill>
                            <a:schemeClr val="lt1"/>
                          </a:solidFill>
                          <a:ln w="6350">
                            <a:noFill/>
                          </a:ln>
                        </wps:spPr>
                        <wps:txbx>
                          <w:txbxContent>
                            <w:p w14:paraId="761DB917" w14:textId="77777777" w:rsidR="005221A7" w:rsidRPr="00241CBC" w:rsidRDefault="005221A7" w:rsidP="005221A7">
                              <w:pPr>
                                <w:rPr>
                                  <w:rFonts w:ascii="Times" w:hAnsi="Times"/>
                                </w:rPr>
                              </w:pPr>
                              <w:r>
                                <w:rPr>
                                  <w:rFonts w:ascii="Times" w:hAnsi="Times"/>
                                </w:rPr>
                                <w:t>Very Low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8" name="Text Box 118"/>
                        <wps:cNvSpPr txBox="1"/>
                        <wps:spPr>
                          <a:xfrm>
                            <a:off x="4998027" y="0"/>
                            <a:ext cx="862445" cy="301336"/>
                          </a:xfrm>
                          <a:prstGeom prst="rect">
                            <a:avLst/>
                          </a:prstGeom>
                          <a:solidFill>
                            <a:schemeClr val="lt1"/>
                          </a:solidFill>
                          <a:ln w="6350">
                            <a:noFill/>
                          </a:ln>
                        </wps:spPr>
                        <wps:txbx>
                          <w:txbxContent>
                            <w:p w14:paraId="1657B1AF" w14:textId="77777777" w:rsidR="005221A7" w:rsidRPr="00241CBC" w:rsidRDefault="005221A7" w:rsidP="005221A7">
                              <w:pPr>
                                <w:rPr>
                                  <w:rFonts w:ascii="Times" w:hAnsi="Times"/>
                                </w:rPr>
                              </w:pPr>
                              <w:r>
                                <w:rPr>
                                  <w:rFonts w:ascii="Times" w:hAnsi="Times"/>
                                </w:rPr>
                                <w:t>Very High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CF7F956" id="Group 116" o:spid="_x0000_s1109" style="position:absolute;margin-left:20.45pt;margin-top:-.25pt;width:430.3pt;height:27.7pt;z-index:251875328;mso-width-relative:margin;mso-height-relative:margin" coordorigin="3325" coordsize="55279,35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">
                <v:shape id="Text Box 117" o:spid="_x0000_s1110" type="#_x0000_t202" style="position:absolute;left:3325;width:10495;height:3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" fillcolor="white [3201]" stroked="f" strokeweight=".5pt">
                  <v:textbox>
                    <w:txbxContent>
                      <w:p w14:paraId="761DB917" w14:textId="77777777" w:rsidR="005221A7" w:rsidRPr="00241CBC" w:rsidRDefault="005221A7" w:rsidP="005221A7">
                        <w:pPr>
                          <w:rPr>
                            <w:rFonts w:ascii="Times" w:hAnsi="Times"/>
                          </w:rPr>
                        </w:pPr>
                        <w:r>
                          <w:rPr>
                            <w:rFonts w:ascii="Times" w:hAnsi="Times"/>
                          </w:rPr>
                          <w:t>Very Low</w:t>
                        </w:r>
                      </w:p>
                    </w:txbxContent>
                  </v:textbox>
                </v:shape>
                <v:shape id="Text Box 118" o:spid="_x0000_s1111" type="#_x0000_t202" style="position:absolute;left:49980;width:8624;height:30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" fillcolor="white [3201]" stroked="f" strokeweight=".5pt">
                  <v:textbox>
                    <w:txbxContent>
                      <w:p w14:paraId="1657B1AF" w14:textId="77777777" w:rsidR="005221A7" w:rsidRPr="00241CBC" w:rsidRDefault="005221A7" w:rsidP="005221A7">
                        <w:pPr>
                          <w:rPr>
                            <w:rFonts w:ascii="Times" w:hAnsi="Times"/>
                          </w:rPr>
                        </w:pPr>
                        <w:r>
                          <w:rPr>
                            <w:rFonts w:ascii="Times" w:hAnsi="Times"/>
                          </w:rPr>
                          <w:t>Very High</w:t>
                        </w:r>
                      </w:p>
                    </w:txbxContent>
                  </v:textbox>
                </v:shape>
              </v:group>
            </w:pict>
          </mc:Fallback>
        </mc:AlternateContent>
      </w:r>
    </w:p>
    <w:p w14:paraId="000F58B5" w14:textId="77777777" w:rsidR="005221A7" w:rsidRPr="00626C51" w:rsidRDefault="005221A7" w:rsidP="005221A7">
      <w:pPr>
        <w:rPr>
          <w:color w:val="C00000"/>
        </w:rPr>
      </w:pPr>
      <w:r w:rsidRPr="00626C51">
        <w:rPr>
          <w:color w:val="C00000"/>
        </w:rPr>
        <w:t xml:space="preserve"> </w:t>
      </w:r>
    </w:p>
    <w:p w14:paraId="67CABF2A" w14:textId="77777777" w:rsidR="005221A7" w:rsidRPr="00626C51" w:rsidRDefault="005221A7" w:rsidP="005221A7">
      <w:pPr>
        <w:rPr>
          <w:color w:val="C00000"/>
        </w:rPr>
      </w:pPr>
      <w:r w:rsidRPr="00626C51">
        <w:rPr>
          <w:noProof/>
          <w:color w:val="C00000"/>
        </w:rPr>
        <mc:AlternateContent>
          <mc:Choice Requires="wps">
            <w:drawing>
              <wp:anchor distT="0" distB="0" distL="114300" distR="114300" simplePos="0" relativeHeight="251893760" behindDoc="0" locked="0" layoutInCell="1" allowOverlap="1" wp14:anchorId="7A75B7AC" wp14:editId="11143D45">
                <wp:simplePos x="0" y="0"/>
                <wp:positionH relativeFrom="column">
                  <wp:posOffset>2514023</wp:posOffset>
                </wp:positionH>
                <wp:positionV relativeFrom="paragraph">
                  <wp:posOffset>30480</wp:posOffset>
                </wp:positionV>
                <wp:extent cx="3168650" cy="435263"/>
                <wp:effectExtent l="0" t="0" r="6350" b="0"/>
                <wp:wrapNone/>
                <wp:docPr id="139" name="Text Box 139"/>
                <wp:cNvGraphicFramePr/>
                <a:graphic xmlns:a="http://schemas.openxmlformats.org/drawingml/2006/main">
                  <a:graphicData uri="http://schemas.microsoft.com/office/word/2010/wordprocessingShape">
                    <wps:wsp>
                      <wps:cNvSpPr txBox="1"/>
                      <wps:spPr>
                        <a:xfrm>
                          <a:off x="0" y="0"/>
                          <a:ext cx="3168650" cy="435263"/>
                        </a:xfrm>
                        <a:prstGeom prst="rect">
                          <a:avLst/>
                        </a:prstGeom>
                        <a:solidFill>
                          <a:schemeClr val="lt1"/>
                        </a:solidFill>
                        <a:ln w="6350">
                          <a:noFill/>
                        </a:ln>
                      </wps:spPr>
                      <wps:txbx>
                        <w:txbxContent>
                          <w:p w14:paraId="16BF9835" w14:textId="77777777" w:rsidR="005221A7" w:rsidRPr="00241CBC" w:rsidRDefault="005221A7" w:rsidP="005221A7">
                            <w:pPr>
                              <w:rPr>
                                <w:rFonts w:ascii="Times" w:hAnsi="Times"/>
                              </w:rPr>
                            </w:pPr>
                            <w:r>
                              <w:rPr>
                                <w:rFonts w:ascii="Times" w:hAnsi="Times"/>
                              </w:rPr>
                              <w:t>How hard did you have to work to accomplish your level of performance?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75B7AC" id="Text Box 139" o:spid="_x0000_s1112" type="#_x0000_t202" style="position:absolute;margin-left:197.95pt;margin-top:2.4pt;width:249.5pt;height:34.25pt;z-index:25189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" fillcolor="white [3201]" stroked="f" strokeweight=".5pt">
                <v:textbox>
                  <w:txbxContent>
                    <w:p w14:paraId="16BF9835" w14:textId="77777777" w:rsidR="005221A7" w:rsidRPr="00241CBC" w:rsidRDefault="005221A7" w:rsidP="005221A7">
                      <w:pPr>
                        <w:rPr>
                          <w:rFonts w:ascii="Times" w:hAnsi="Times"/>
                        </w:rPr>
                      </w:pPr>
                      <w:r>
                        <w:rPr>
                          <w:rFonts w:ascii="Times" w:hAnsi="Times"/>
                        </w:rPr>
                        <w:t>How hard did you have to work to accomplish your level of performance?</w:t>
                      </w:r>
                    </w:p>
                  </w:txbxContent>
                </v:textbox>
              </v:shape>
            </w:pict>
          </mc:Fallback>
        </mc:AlternateContent>
      </w:r>
      <w:r w:rsidRPr="00626C51">
        <w:rPr>
          <w:noProof/>
          <w:color w:val="C00000"/>
        </w:rPr>
        <mc:AlternateContent>
          <mc:Choice Requires="wps">
            <w:drawing>
              <wp:anchor distT="0" distB="0" distL="114300" distR="114300" simplePos="0" relativeHeight="251887616" behindDoc="0" locked="0" layoutInCell="1" allowOverlap="1" wp14:anchorId="507F363D" wp14:editId="3B50A883">
                <wp:simplePos x="0" y="0"/>
                <wp:positionH relativeFrom="column">
                  <wp:posOffset>249382</wp:posOffset>
                </wp:positionH>
                <wp:positionV relativeFrom="paragraph">
                  <wp:posOffset>187210</wp:posOffset>
                </wp:positionV>
                <wp:extent cx="1215736" cy="279862"/>
                <wp:effectExtent l="0" t="0" r="3810" b="0"/>
                <wp:wrapNone/>
                <wp:docPr id="132" name="Text Box 132"/>
                <wp:cNvGraphicFramePr/>
                <a:graphic xmlns:a="http://schemas.openxmlformats.org/drawingml/2006/main">
                  <a:graphicData uri="http://schemas.microsoft.com/office/word/2010/wordprocessingShape">
                    <wps:wsp>
                      <wps:cNvSpPr txBox="1"/>
                      <wps:spPr>
                        <a:xfrm>
                          <a:off x="0" y="0"/>
                          <a:ext cx="1215736" cy="279862"/>
                        </a:xfrm>
                        <a:prstGeom prst="rect">
                          <a:avLst/>
                        </a:prstGeom>
                        <a:solidFill>
                          <a:schemeClr val="lt1"/>
                        </a:solidFill>
                        <a:ln w="6350">
                          <a:noFill/>
                        </a:ln>
                      </wps:spPr>
                      <wps:txbx>
                        <w:txbxContent>
                          <w:p w14:paraId="3C7B2304" w14:textId="77777777" w:rsidR="005221A7" w:rsidRPr="008C53FA" w:rsidRDefault="005221A7" w:rsidP="005221A7">
                            <w:pPr>
                              <w:rPr>
                                <w:rFonts w:ascii="Times" w:hAnsi="Times"/>
                                <w:b/>
                                <w:bCs/>
                              </w:rPr>
                            </w:pPr>
                            <w:r w:rsidRPr="008C53FA">
                              <w:rPr>
                                <w:rFonts w:ascii="Times" w:hAnsi="Times"/>
                                <w:b/>
                                <w:bCs/>
                              </w:rPr>
                              <w:t>Effort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7F363D" id="Text Box 132" o:spid="_x0000_s1113" type="#_x0000_t202" style="position:absolute;margin-left:19.65pt;margin-top:14.75pt;width:95.75pt;height:22.05pt;z-index:25188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" fillcolor="white [3201]" stroked="f" strokeweight=".5pt">
                <v:textbox>
                  <w:txbxContent>
                    <w:p w14:paraId="3C7B2304" w14:textId="77777777" w:rsidR="005221A7" w:rsidRPr="008C53FA" w:rsidRDefault="005221A7" w:rsidP="005221A7">
                      <w:pPr>
                        <w:rPr>
                          <w:rFonts w:ascii="Times" w:hAnsi="Times"/>
                          <w:b/>
                          <w:bCs/>
                        </w:rPr>
                      </w:pPr>
                      <w:r w:rsidRPr="008C53FA">
                        <w:rPr>
                          <w:rFonts w:ascii="Times" w:hAnsi="Times"/>
                          <w:b/>
                          <w:bCs/>
                        </w:rPr>
                        <w:t>Effort</w:t>
                      </w:r>
                    </w:p>
                  </w:txbxContent>
                </v:textbox>
              </v:shape>
            </w:pict>
          </mc:Fallback>
        </mc:AlternateContent>
      </w:r>
    </w:p>
    <w:p w14:paraId="68149CED" w14:textId="77777777" w:rsidR="005221A7" w:rsidRPr="00626C51" w:rsidRDefault="005221A7" w:rsidP="005221A7">
      <w:pPr>
        <w:rPr>
          <w:color w:val="C00000"/>
        </w:rPr>
      </w:pPr>
    </w:p>
    <w:p w14:paraId="79D5226F" w14:textId="77777777" w:rsidR="005221A7" w:rsidRPr="00626C51" w:rsidRDefault="005221A7" w:rsidP="005221A7">
      <w:pPr>
        <w:rPr>
          <w:color w:val="C00000"/>
        </w:rPr>
      </w:pPr>
      <w:r w:rsidRPr="00626C51">
        <w:rPr>
          <w:noProof/>
          <w:color w:val="C00000"/>
        </w:rPr>
        <mc:AlternateContent>
          <mc:Choice Requires="wps">
            <w:drawing>
              <wp:anchor distT="0" distB="0" distL="114300" distR="114300" simplePos="0" relativeHeight="251879424" behindDoc="0" locked="0" layoutInCell="1" allowOverlap="1" wp14:anchorId="205D8814" wp14:editId="43129D78">
                <wp:simplePos x="0" y="0"/>
                <wp:positionH relativeFrom="column">
                  <wp:posOffset>3215409</wp:posOffset>
                </wp:positionH>
                <wp:positionV relativeFrom="paragraph">
                  <wp:posOffset>113665</wp:posOffset>
                </wp:positionV>
                <wp:extent cx="0" cy="252095"/>
                <wp:effectExtent l="0" t="0" r="12700" b="14605"/>
                <wp:wrapNone/>
                <wp:docPr id="120" name="Straight Connector 120"/>
                <wp:cNvGraphicFramePr/>
                <a:graphic xmlns:a="http://schemas.openxmlformats.org/drawingml/2006/main">
                  <a:graphicData uri="http://schemas.microsoft.com/office/word/2010/wordprocessingShape">
                    <wps:wsp>
                      <wps:cNvCnPr/>
                      <wps:spPr>
                        <a:xfrm>
                          <a:off x="0" y="0"/>
                          <a:ext cx="0" cy="252095"/>
                        </a:xfrm>
                        <a:prstGeom prst="line">
                          <a:avLst/>
                        </a:prstGeom>
                        <a:ln w="15875">
                          <a:solidFill>
                            <a:schemeClr val="tx1"/>
                          </a:solidFill>
                          <a:miter lim="800000"/>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279EDB5D" id="Straight Connector 120" o:spid="_x0000_s1026" style="position:absolute;z-index:2518794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53.2pt,8.95pt" to="253.2pt,2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" strokecolor="black [3213]" strokeweight="1.25pt">
                <v:stroke joinstyle="miter"/>
              </v:line>
            </w:pict>
          </mc:Fallback>
        </mc:AlternateContent>
      </w:r>
      <w:r w:rsidRPr="00626C51">
        <w:rPr>
          <w:noProof/>
          <w:color w:val="C00000"/>
        </w:rPr>
        <mc:AlternateContent>
          <mc:Choice Requires="wps">
            <w:drawing>
              <wp:anchor distT="0" distB="0" distL="114300" distR="114300" simplePos="0" relativeHeight="251880448" behindDoc="0" locked="0" layoutInCell="1" allowOverlap="1" wp14:anchorId="33689977" wp14:editId="4ED42952">
                <wp:simplePos x="0" y="0"/>
                <wp:positionH relativeFrom="column">
                  <wp:posOffset>-124691</wp:posOffset>
                </wp:positionH>
                <wp:positionV relativeFrom="paragraph">
                  <wp:posOffset>188018</wp:posOffset>
                </wp:positionV>
                <wp:extent cx="301336" cy="197427"/>
                <wp:effectExtent l="0" t="0" r="3810" b="6350"/>
                <wp:wrapNone/>
                <wp:docPr id="119" name="Text Box 119"/>
                <wp:cNvGraphicFramePr/>
                <a:graphic xmlns:a="http://schemas.openxmlformats.org/drawingml/2006/main">
                  <a:graphicData uri="http://schemas.microsoft.com/office/word/2010/wordprocessingShape">
                    <wps:wsp>
                      <wps:cNvSpPr txBox="1"/>
                      <wps:spPr>
                        <a:xfrm>
                          <a:off x="0" y="0"/>
                          <a:ext cx="301336" cy="197427"/>
                        </a:xfrm>
                        <a:prstGeom prst="rect">
                          <a:avLst/>
                        </a:prstGeom>
                        <a:solidFill>
                          <a:schemeClr val="lt1"/>
                        </a:solidFill>
                        <a:ln w="6350">
                          <a:noFill/>
                        </a:ln>
                      </wps:spPr>
                      <wps:txbx>
                        <w:txbxContent>
                          <w:p w14:paraId="70199659" w14:textId="77777777" w:rsidR="005221A7" w:rsidRPr="003E64D5" w:rsidRDefault="005221A7" w:rsidP="005221A7">
                            <w:r>
                              <w:t>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689977" id="Text Box 119" o:spid="_x0000_s1114" type="#_x0000_t202" style="position:absolute;margin-left:-9.8pt;margin-top:14.8pt;width:23.75pt;height:15.55pt;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" fillcolor="white [3201]" stroked="f" strokeweight=".5pt">
                <v:textbox inset="0,0,0,0">
                  <w:txbxContent>
                    <w:p w14:paraId="70199659" w14:textId="77777777" w:rsidR="005221A7" w:rsidRPr="003E64D5" w:rsidRDefault="005221A7" w:rsidP="005221A7">
                      <w:r>
                        <w:t>5.</w:t>
                      </w:r>
                    </w:p>
                  </w:txbxContent>
                </v:textbox>
              </v:shape>
            </w:pict>
          </mc:Fallback>
        </mc:AlternateContent>
      </w:r>
    </w:p>
    <w:tbl>
      <w:tblPr>
        <w:tblStyle w:val="TableGrid"/>
        <w:tblW w:w="0" w:type="auto"/>
        <w:tblInd w:w="567" w:type="dxa"/>
        <w:tblBorders>
          <w:top w:val="none" w:sz="0"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450"/>
        <w:gridCol w:w="450"/>
        <w:gridCol w:w="450"/>
        <w:gridCol w:w="450"/>
        <w:gridCol w:w="451"/>
        <w:gridCol w:w="451"/>
        <w:gridCol w:w="451"/>
        <w:gridCol w:w="451"/>
        <w:gridCol w:w="451"/>
        <w:gridCol w:w="451"/>
        <w:gridCol w:w="451"/>
        <w:gridCol w:w="451"/>
        <w:gridCol w:w="451"/>
        <w:gridCol w:w="451"/>
        <w:gridCol w:w="451"/>
        <w:gridCol w:w="451"/>
        <w:gridCol w:w="451"/>
        <w:gridCol w:w="451"/>
        <w:gridCol w:w="451"/>
        <w:gridCol w:w="451"/>
      </w:tblGrid>
      <w:tr w:rsidR="00626C51" w:rsidRPr="00626C51" w14:paraId="29D50C46" w14:textId="77777777" w:rsidTr="00DC40D6">
        <w:tc>
          <w:tcPr>
            <w:tcW w:w="450" w:type="dxa"/>
          </w:tcPr>
          <w:p w14:paraId="00970393" w14:textId="77777777" w:rsidR="005221A7" w:rsidRPr="00626C51" w:rsidRDefault="005221A7" w:rsidP="00DC40D6">
            <w:pPr>
              <w:rPr>
                <w:color w:val="C00000"/>
              </w:rPr>
            </w:pPr>
          </w:p>
        </w:tc>
        <w:tc>
          <w:tcPr>
            <w:tcW w:w="450" w:type="dxa"/>
          </w:tcPr>
          <w:p w14:paraId="3C70CCA2" w14:textId="77777777" w:rsidR="005221A7" w:rsidRPr="00626C51" w:rsidRDefault="005221A7" w:rsidP="00DC40D6">
            <w:pPr>
              <w:rPr>
                <w:color w:val="C00000"/>
              </w:rPr>
            </w:pPr>
          </w:p>
        </w:tc>
        <w:tc>
          <w:tcPr>
            <w:tcW w:w="450" w:type="dxa"/>
          </w:tcPr>
          <w:p w14:paraId="4E673F77" w14:textId="77777777" w:rsidR="005221A7" w:rsidRPr="00626C51" w:rsidRDefault="005221A7" w:rsidP="00DC40D6">
            <w:pPr>
              <w:rPr>
                <w:color w:val="C00000"/>
              </w:rPr>
            </w:pPr>
          </w:p>
        </w:tc>
        <w:tc>
          <w:tcPr>
            <w:tcW w:w="450" w:type="dxa"/>
          </w:tcPr>
          <w:p w14:paraId="69FA8AA6" w14:textId="77777777" w:rsidR="005221A7" w:rsidRPr="00626C51" w:rsidRDefault="005221A7" w:rsidP="00DC40D6">
            <w:pPr>
              <w:rPr>
                <w:color w:val="C00000"/>
              </w:rPr>
            </w:pPr>
          </w:p>
        </w:tc>
        <w:tc>
          <w:tcPr>
            <w:tcW w:w="451" w:type="dxa"/>
          </w:tcPr>
          <w:p w14:paraId="4BA5FB04" w14:textId="77777777" w:rsidR="005221A7" w:rsidRPr="00626C51" w:rsidRDefault="005221A7" w:rsidP="00DC40D6">
            <w:pPr>
              <w:rPr>
                <w:color w:val="C00000"/>
              </w:rPr>
            </w:pPr>
          </w:p>
        </w:tc>
        <w:tc>
          <w:tcPr>
            <w:tcW w:w="451" w:type="dxa"/>
          </w:tcPr>
          <w:p w14:paraId="399B93D5" w14:textId="77777777" w:rsidR="005221A7" w:rsidRPr="00626C51" w:rsidRDefault="005221A7" w:rsidP="00DC40D6">
            <w:pPr>
              <w:rPr>
                <w:color w:val="C00000"/>
              </w:rPr>
            </w:pPr>
          </w:p>
        </w:tc>
        <w:tc>
          <w:tcPr>
            <w:tcW w:w="451" w:type="dxa"/>
          </w:tcPr>
          <w:p w14:paraId="208321E1" w14:textId="77777777" w:rsidR="005221A7" w:rsidRPr="00626C51" w:rsidRDefault="005221A7" w:rsidP="00DC40D6">
            <w:pPr>
              <w:rPr>
                <w:color w:val="C00000"/>
              </w:rPr>
            </w:pPr>
          </w:p>
        </w:tc>
        <w:tc>
          <w:tcPr>
            <w:tcW w:w="451" w:type="dxa"/>
          </w:tcPr>
          <w:p w14:paraId="61B783DC" w14:textId="77777777" w:rsidR="005221A7" w:rsidRPr="00626C51" w:rsidRDefault="005221A7" w:rsidP="00DC40D6">
            <w:pPr>
              <w:rPr>
                <w:color w:val="C00000"/>
              </w:rPr>
            </w:pPr>
          </w:p>
        </w:tc>
        <w:tc>
          <w:tcPr>
            <w:tcW w:w="451" w:type="dxa"/>
          </w:tcPr>
          <w:p w14:paraId="584A87EE" w14:textId="77777777" w:rsidR="005221A7" w:rsidRPr="00626C51" w:rsidRDefault="005221A7" w:rsidP="00DC40D6">
            <w:pPr>
              <w:rPr>
                <w:color w:val="C00000"/>
              </w:rPr>
            </w:pPr>
          </w:p>
        </w:tc>
        <w:tc>
          <w:tcPr>
            <w:tcW w:w="451" w:type="dxa"/>
          </w:tcPr>
          <w:p w14:paraId="3E4D9CB6" w14:textId="77777777" w:rsidR="005221A7" w:rsidRPr="00626C51" w:rsidRDefault="005221A7" w:rsidP="00DC40D6">
            <w:pPr>
              <w:rPr>
                <w:color w:val="C00000"/>
              </w:rPr>
            </w:pPr>
          </w:p>
        </w:tc>
        <w:tc>
          <w:tcPr>
            <w:tcW w:w="451" w:type="dxa"/>
          </w:tcPr>
          <w:p w14:paraId="4281D77F" w14:textId="77777777" w:rsidR="005221A7" w:rsidRPr="00626C51" w:rsidRDefault="005221A7" w:rsidP="00DC40D6">
            <w:pPr>
              <w:rPr>
                <w:color w:val="C00000"/>
              </w:rPr>
            </w:pPr>
          </w:p>
        </w:tc>
        <w:tc>
          <w:tcPr>
            <w:tcW w:w="451" w:type="dxa"/>
          </w:tcPr>
          <w:p w14:paraId="0A34F3C3" w14:textId="77777777" w:rsidR="005221A7" w:rsidRPr="00626C51" w:rsidRDefault="005221A7" w:rsidP="00DC40D6">
            <w:pPr>
              <w:rPr>
                <w:color w:val="C00000"/>
              </w:rPr>
            </w:pPr>
          </w:p>
        </w:tc>
        <w:tc>
          <w:tcPr>
            <w:tcW w:w="451" w:type="dxa"/>
          </w:tcPr>
          <w:p w14:paraId="2C784467" w14:textId="77777777" w:rsidR="005221A7" w:rsidRPr="00626C51" w:rsidRDefault="005221A7" w:rsidP="00DC40D6">
            <w:pPr>
              <w:rPr>
                <w:color w:val="C00000"/>
              </w:rPr>
            </w:pPr>
          </w:p>
        </w:tc>
        <w:tc>
          <w:tcPr>
            <w:tcW w:w="451" w:type="dxa"/>
          </w:tcPr>
          <w:p w14:paraId="1CE4DE9D" w14:textId="77777777" w:rsidR="005221A7" w:rsidRPr="00626C51" w:rsidRDefault="005221A7" w:rsidP="00DC40D6">
            <w:pPr>
              <w:rPr>
                <w:color w:val="C00000"/>
              </w:rPr>
            </w:pPr>
          </w:p>
        </w:tc>
        <w:tc>
          <w:tcPr>
            <w:tcW w:w="451" w:type="dxa"/>
          </w:tcPr>
          <w:p w14:paraId="133CF38C" w14:textId="77777777" w:rsidR="005221A7" w:rsidRPr="00626C51" w:rsidRDefault="005221A7" w:rsidP="00DC40D6">
            <w:pPr>
              <w:rPr>
                <w:color w:val="C00000"/>
              </w:rPr>
            </w:pPr>
          </w:p>
        </w:tc>
        <w:tc>
          <w:tcPr>
            <w:tcW w:w="451" w:type="dxa"/>
          </w:tcPr>
          <w:p w14:paraId="2457F26A" w14:textId="77777777" w:rsidR="005221A7" w:rsidRPr="00626C51" w:rsidRDefault="005221A7" w:rsidP="00DC40D6">
            <w:pPr>
              <w:rPr>
                <w:color w:val="C00000"/>
              </w:rPr>
            </w:pPr>
          </w:p>
        </w:tc>
        <w:tc>
          <w:tcPr>
            <w:tcW w:w="451" w:type="dxa"/>
          </w:tcPr>
          <w:p w14:paraId="5CFB9AF5" w14:textId="77777777" w:rsidR="005221A7" w:rsidRPr="00626C51" w:rsidRDefault="005221A7" w:rsidP="00DC40D6">
            <w:pPr>
              <w:rPr>
                <w:color w:val="C00000"/>
              </w:rPr>
            </w:pPr>
          </w:p>
        </w:tc>
        <w:tc>
          <w:tcPr>
            <w:tcW w:w="451" w:type="dxa"/>
          </w:tcPr>
          <w:p w14:paraId="3B7489A9" w14:textId="77777777" w:rsidR="005221A7" w:rsidRPr="00626C51" w:rsidRDefault="005221A7" w:rsidP="00DC40D6">
            <w:pPr>
              <w:rPr>
                <w:color w:val="C00000"/>
              </w:rPr>
            </w:pPr>
          </w:p>
        </w:tc>
        <w:tc>
          <w:tcPr>
            <w:tcW w:w="451" w:type="dxa"/>
          </w:tcPr>
          <w:p w14:paraId="00D1FE60" w14:textId="77777777" w:rsidR="005221A7" w:rsidRPr="00626C51" w:rsidRDefault="005221A7" w:rsidP="00DC40D6">
            <w:pPr>
              <w:rPr>
                <w:color w:val="C00000"/>
              </w:rPr>
            </w:pPr>
          </w:p>
        </w:tc>
        <w:tc>
          <w:tcPr>
            <w:tcW w:w="451" w:type="dxa"/>
          </w:tcPr>
          <w:p w14:paraId="13186485" w14:textId="77777777" w:rsidR="005221A7" w:rsidRPr="00626C51" w:rsidRDefault="005221A7" w:rsidP="00DC40D6">
            <w:pPr>
              <w:rPr>
                <w:color w:val="C00000"/>
              </w:rPr>
            </w:pPr>
          </w:p>
        </w:tc>
      </w:tr>
    </w:tbl>
    <w:p w14:paraId="6D44A31F" w14:textId="77777777" w:rsidR="005221A7" w:rsidRPr="00626C51" w:rsidRDefault="005221A7" w:rsidP="005221A7">
      <w:pPr>
        <w:rPr>
          <w:color w:val="C00000"/>
        </w:rPr>
      </w:pPr>
      <w:r w:rsidRPr="00626C51">
        <w:rPr>
          <w:noProof/>
          <w:color w:val="C00000"/>
        </w:rPr>
        <mc:AlternateContent>
          <mc:Choice Requires="wpg">
            <w:drawing>
              <wp:anchor distT="0" distB="0" distL="114300" distR="114300" simplePos="0" relativeHeight="251878400" behindDoc="0" locked="0" layoutInCell="1" allowOverlap="1" wp14:anchorId="3C420661" wp14:editId="4BFB9E0A">
                <wp:simplePos x="0" y="0"/>
                <wp:positionH relativeFrom="column">
                  <wp:posOffset>259773</wp:posOffset>
                </wp:positionH>
                <wp:positionV relativeFrom="paragraph">
                  <wp:posOffset>-3406</wp:posOffset>
                </wp:positionV>
                <wp:extent cx="5464695" cy="351790"/>
                <wp:effectExtent l="0" t="0" r="0" b="3810"/>
                <wp:wrapNone/>
                <wp:docPr id="121" name="Group 121"/>
                <wp:cNvGraphicFramePr/>
                <a:graphic xmlns:a="http://schemas.openxmlformats.org/drawingml/2006/main">
                  <a:graphicData uri="http://schemas.microsoft.com/office/word/2010/wordprocessingGroup">
                    <wpg:wgp>
                      <wpg:cNvGrpSpPr/>
                      <wpg:grpSpPr>
                        <a:xfrm>
                          <a:off x="0" y="0"/>
                          <a:ext cx="5464695" cy="351790"/>
                          <a:chOff x="332516" y="0"/>
                          <a:chExt cx="5527956" cy="352486"/>
                        </a:xfrm>
                      </wpg:grpSpPr>
                      <wps:wsp>
                        <wps:cNvPr id="122" name="Text Box 122"/>
                        <wps:cNvSpPr txBox="1"/>
                        <wps:spPr>
                          <a:xfrm>
                            <a:off x="332516" y="0"/>
                            <a:ext cx="1049557" cy="352486"/>
                          </a:xfrm>
                          <a:prstGeom prst="rect">
                            <a:avLst/>
                          </a:prstGeom>
                          <a:solidFill>
                            <a:schemeClr val="lt1"/>
                          </a:solidFill>
                          <a:ln w="6350">
                            <a:noFill/>
                          </a:ln>
                        </wps:spPr>
                        <wps:txbx>
                          <w:txbxContent>
                            <w:p w14:paraId="2B6B7EA0" w14:textId="77777777" w:rsidR="005221A7" w:rsidRPr="00241CBC" w:rsidRDefault="005221A7" w:rsidP="005221A7">
                              <w:pPr>
                                <w:rPr>
                                  <w:rFonts w:ascii="Times" w:hAnsi="Times"/>
                                </w:rPr>
                              </w:pPr>
                              <w:r>
                                <w:rPr>
                                  <w:rFonts w:ascii="Times" w:hAnsi="Times"/>
                                </w:rPr>
                                <w:t>Very Low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3" name="Text Box 123"/>
                        <wps:cNvSpPr txBox="1"/>
                        <wps:spPr>
                          <a:xfrm>
                            <a:off x="4998027" y="0"/>
                            <a:ext cx="862445" cy="301336"/>
                          </a:xfrm>
                          <a:prstGeom prst="rect">
                            <a:avLst/>
                          </a:prstGeom>
                          <a:solidFill>
                            <a:schemeClr val="lt1"/>
                          </a:solidFill>
                          <a:ln w="6350">
                            <a:noFill/>
                          </a:ln>
                        </wps:spPr>
                        <wps:txbx>
                          <w:txbxContent>
                            <w:p w14:paraId="626AA042" w14:textId="77777777" w:rsidR="005221A7" w:rsidRPr="00241CBC" w:rsidRDefault="005221A7" w:rsidP="005221A7">
                              <w:pPr>
                                <w:rPr>
                                  <w:rFonts w:ascii="Times" w:hAnsi="Times"/>
                                </w:rPr>
                              </w:pPr>
                              <w:r>
                                <w:rPr>
                                  <w:rFonts w:ascii="Times" w:hAnsi="Times"/>
                                </w:rPr>
                                <w:t>Very High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C420661" id="Group 121" o:spid="_x0000_s1115" style="position:absolute;margin-left:20.45pt;margin-top:-.25pt;width:430.3pt;height:27.7pt;z-index:251878400;mso-width-relative:margin;mso-height-relative:margin" coordorigin="3325" coordsize="55279,35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">
                <v:shape id="Text Box 122" o:spid="_x0000_s1116" type="#_x0000_t202" style="position:absolute;left:3325;width:10495;height:3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" fillcolor="white [3201]" stroked="f" strokeweight=".5pt">
                  <v:textbox>
                    <w:txbxContent>
                      <w:p w14:paraId="2B6B7EA0" w14:textId="77777777" w:rsidR="005221A7" w:rsidRPr="00241CBC" w:rsidRDefault="005221A7" w:rsidP="005221A7">
                        <w:pPr>
                          <w:rPr>
                            <w:rFonts w:ascii="Times" w:hAnsi="Times"/>
                          </w:rPr>
                        </w:pPr>
                        <w:r>
                          <w:rPr>
                            <w:rFonts w:ascii="Times" w:hAnsi="Times"/>
                          </w:rPr>
                          <w:t>Very Low</w:t>
                        </w:r>
                      </w:p>
                    </w:txbxContent>
                  </v:textbox>
                </v:shape>
                <v:shape id="Text Box 123" o:spid="_x0000_s1117" type="#_x0000_t202" style="position:absolute;left:49980;width:8624;height:30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" fillcolor="white [3201]" stroked="f" strokeweight=".5pt">
                  <v:textbox>
                    <w:txbxContent>
                      <w:p w14:paraId="626AA042" w14:textId="77777777" w:rsidR="005221A7" w:rsidRPr="00241CBC" w:rsidRDefault="005221A7" w:rsidP="005221A7">
                        <w:pPr>
                          <w:rPr>
                            <w:rFonts w:ascii="Times" w:hAnsi="Times"/>
                          </w:rPr>
                        </w:pPr>
                        <w:r>
                          <w:rPr>
                            <w:rFonts w:ascii="Times" w:hAnsi="Times"/>
                          </w:rPr>
                          <w:t>Very High</w:t>
                        </w:r>
                      </w:p>
                    </w:txbxContent>
                  </v:textbox>
                </v:shape>
              </v:group>
            </w:pict>
          </mc:Fallback>
        </mc:AlternateContent>
      </w:r>
    </w:p>
    <w:p w14:paraId="7D32BB9B" w14:textId="77777777" w:rsidR="005221A7" w:rsidRPr="00626C51" w:rsidRDefault="005221A7" w:rsidP="005221A7">
      <w:pPr>
        <w:rPr>
          <w:color w:val="C00000"/>
        </w:rPr>
      </w:pPr>
      <w:r w:rsidRPr="00626C51">
        <w:rPr>
          <w:color w:val="C00000"/>
        </w:rPr>
        <w:t xml:space="preserve"> </w:t>
      </w:r>
    </w:p>
    <w:p w14:paraId="1E541BBA" w14:textId="77777777" w:rsidR="005221A7" w:rsidRPr="00626C51" w:rsidRDefault="005221A7" w:rsidP="005221A7">
      <w:pPr>
        <w:rPr>
          <w:color w:val="C00000"/>
        </w:rPr>
      </w:pPr>
      <w:r w:rsidRPr="00626C51">
        <w:rPr>
          <w:noProof/>
          <w:color w:val="C00000"/>
        </w:rPr>
        <mc:AlternateContent>
          <mc:Choice Requires="wps">
            <w:drawing>
              <wp:anchor distT="0" distB="0" distL="114300" distR="114300" simplePos="0" relativeHeight="251894784" behindDoc="0" locked="0" layoutInCell="1" allowOverlap="1" wp14:anchorId="0EEAC791" wp14:editId="5FF6C8A9">
                <wp:simplePos x="0" y="0"/>
                <wp:positionH relativeFrom="column">
                  <wp:posOffset>2483485</wp:posOffset>
                </wp:positionH>
                <wp:positionV relativeFrom="paragraph">
                  <wp:posOffset>52416</wp:posOffset>
                </wp:positionV>
                <wp:extent cx="3168650" cy="435263"/>
                <wp:effectExtent l="0" t="0" r="6350" b="0"/>
                <wp:wrapNone/>
                <wp:docPr id="140" name="Text Box 140"/>
                <wp:cNvGraphicFramePr/>
                <a:graphic xmlns:a="http://schemas.openxmlformats.org/drawingml/2006/main">
                  <a:graphicData uri="http://schemas.microsoft.com/office/word/2010/wordprocessingShape">
                    <wps:wsp>
                      <wps:cNvSpPr txBox="1"/>
                      <wps:spPr>
                        <a:xfrm>
                          <a:off x="0" y="0"/>
                          <a:ext cx="3168650" cy="435263"/>
                        </a:xfrm>
                        <a:prstGeom prst="rect">
                          <a:avLst/>
                        </a:prstGeom>
                        <a:solidFill>
                          <a:schemeClr val="lt1"/>
                        </a:solidFill>
                        <a:ln w="6350">
                          <a:noFill/>
                        </a:ln>
                      </wps:spPr>
                      <wps:txbx>
                        <w:txbxContent>
                          <w:p w14:paraId="31264328" w14:textId="77777777" w:rsidR="005221A7" w:rsidRPr="00241CBC" w:rsidRDefault="005221A7" w:rsidP="005221A7">
                            <w:pPr>
                              <w:rPr>
                                <w:rFonts w:ascii="Times" w:hAnsi="Times"/>
                              </w:rPr>
                            </w:pPr>
                            <w:r>
                              <w:rPr>
                                <w:rFonts w:ascii="Times" w:hAnsi="Times"/>
                              </w:rPr>
                              <w:t>How insecure, discourages, irritated, stressed, and annoyed were you?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EAC791" id="Text Box 140" o:spid="_x0000_s1118" type="#_x0000_t202" style="position:absolute;margin-left:195.55pt;margin-top:4.15pt;width:249.5pt;height:34.25pt;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" fillcolor="white [3201]" stroked="f" strokeweight=".5pt">
                <v:textbox>
                  <w:txbxContent>
                    <w:p w14:paraId="31264328" w14:textId="77777777" w:rsidR="005221A7" w:rsidRPr="00241CBC" w:rsidRDefault="005221A7" w:rsidP="005221A7">
                      <w:pPr>
                        <w:rPr>
                          <w:rFonts w:ascii="Times" w:hAnsi="Times"/>
                        </w:rPr>
                      </w:pPr>
                      <w:r>
                        <w:rPr>
                          <w:rFonts w:ascii="Times" w:hAnsi="Times"/>
                        </w:rPr>
                        <w:t>How insecure, discourages, irritated, stressed, and annoyed were you?</w:t>
                      </w:r>
                    </w:p>
                  </w:txbxContent>
                </v:textbox>
              </v:shape>
            </w:pict>
          </mc:Fallback>
        </mc:AlternateContent>
      </w:r>
    </w:p>
    <w:p w14:paraId="1BB87023" w14:textId="77777777" w:rsidR="005221A7" w:rsidRPr="00626C51" w:rsidRDefault="005221A7" w:rsidP="005221A7">
      <w:pPr>
        <w:rPr>
          <w:color w:val="C00000"/>
        </w:rPr>
      </w:pPr>
      <w:r w:rsidRPr="00626C51">
        <w:rPr>
          <w:noProof/>
          <w:color w:val="C00000"/>
        </w:rPr>
        <mc:AlternateContent>
          <mc:Choice Requires="wps">
            <w:drawing>
              <wp:anchor distT="0" distB="0" distL="114300" distR="114300" simplePos="0" relativeHeight="251888640" behindDoc="0" locked="0" layoutInCell="1" allowOverlap="1" wp14:anchorId="197CE412" wp14:editId="674656DC">
                <wp:simplePos x="0" y="0"/>
                <wp:positionH relativeFrom="column">
                  <wp:posOffset>248632</wp:posOffset>
                </wp:positionH>
                <wp:positionV relativeFrom="paragraph">
                  <wp:posOffset>12584</wp:posOffset>
                </wp:positionV>
                <wp:extent cx="1215736" cy="279862"/>
                <wp:effectExtent l="0" t="0" r="3810" b="0"/>
                <wp:wrapNone/>
                <wp:docPr id="133" name="Text Box 133"/>
                <wp:cNvGraphicFramePr/>
                <a:graphic xmlns:a="http://schemas.openxmlformats.org/drawingml/2006/main">
                  <a:graphicData uri="http://schemas.microsoft.com/office/word/2010/wordprocessingShape">
                    <wps:wsp>
                      <wps:cNvSpPr txBox="1"/>
                      <wps:spPr>
                        <a:xfrm>
                          <a:off x="0" y="0"/>
                          <a:ext cx="1215736" cy="279862"/>
                        </a:xfrm>
                        <a:prstGeom prst="rect">
                          <a:avLst/>
                        </a:prstGeom>
                        <a:solidFill>
                          <a:schemeClr val="lt1"/>
                        </a:solidFill>
                        <a:ln w="6350">
                          <a:noFill/>
                        </a:ln>
                      </wps:spPr>
                      <wps:txbx>
                        <w:txbxContent>
                          <w:p w14:paraId="115CB77D" w14:textId="77777777" w:rsidR="005221A7" w:rsidRPr="008C53FA" w:rsidRDefault="005221A7" w:rsidP="005221A7">
                            <w:pPr>
                              <w:rPr>
                                <w:rFonts w:ascii="Times" w:hAnsi="Times"/>
                                <w:b/>
                                <w:bCs/>
                              </w:rPr>
                            </w:pPr>
                            <w:r w:rsidRPr="008C53FA">
                              <w:rPr>
                                <w:rFonts w:ascii="Times" w:hAnsi="Times"/>
                                <w:b/>
                                <w:bCs/>
                              </w:rPr>
                              <w:t>Frustration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7CE412" id="Text Box 133" o:spid="_x0000_s1119" type="#_x0000_t202" style="position:absolute;margin-left:19.6pt;margin-top:1pt;width:95.75pt;height:22.05pt;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" fillcolor="white [3201]" stroked="f" strokeweight=".5pt">
                <v:textbox>
                  <w:txbxContent>
                    <w:p w14:paraId="115CB77D" w14:textId="77777777" w:rsidR="005221A7" w:rsidRPr="008C53FA" w:rsidRDefault="005221A7" w:rsidP="005221A7">
                      <w:pPr>
                        <w:rPr>
                          <w:rFonts w:ascii="Times" w:hAnsi="Times"/>
                          <w:b/>
                          <w:bCs/>
                        </w:rPr>
                      </w:pPr>
                      <w:r w:rsidRPr="008C53FA">
                        <w:rPr>
                          <w:rFonts w:ascii="Times" w:hAnsi="Times"/>
                          <w:b/>
                          <w:bCs/>
                        </w:rPr>
                        <w:t>Frustration</w:t>
                      </w:r>
                    </w:p>
                  </w:txbxContent>
                </v:textbox>
              </v:shape>
            </w:pict>
          </mc:Fallback>
        </mc:AlternateContent>
      </w:r>
    </w:p>
    <w:p w14:paraId="0DB29FB9" w14:textId="77777777" w:rsidR="005221A7" w:rsidRPr="00626C51" w:rsidRDefault="005221A7" w:rsidP="005221A7">
      <w:pPr>
        <w:rPr>
          <w:color w:val="C00000"/>
        </w:rPr>
      </w:pPr>
      <w:r w:rsidRPr="00626C51">
        <w:rPr>
          <w:noProof/>
          <w:color w:val="C00000"/>
        </w:rPr>
        <mc:AlternateContent>
          <mc:Choice Requires="wps">
            <w:drawing>
              <wp:anchor distT="0" distB="0" distL="114300" distR="114300" simplePos="0" relativeHeight="251882496" behindDoc="0" locked="0" layoutInCell="1" allowOverlap="1" wp14:anchorId="107F2B56" wp14:editId="35E7EBF7">
                <wp:simplePos x="0" y="0"/>
                <wp:positionH relativeFrom="column">
                  <wp:posOffset>3217141</wp:posOffset>
                </wp:positionH>
                <wp:positionV relativeFrom="paragraph">
                  <wp:posOffset>113665</wp:posOffset>
                </wp:positionV>
                <wp:extent cx="0" cy="252095"/>
                <wp:effectExtent l="0" t="0" r="12700" b="14605"/>
                <wp:wrapNone/>
                <wp:docPr id="125" name="Straight Connector 125"/>
                <wp:cNvGraphicFramePr/>
                <a:graphic xmlns:a="http://schemas.openxmlformats.org/drawingml/2006/main">
                  <a:graphicData uri="http://schemas.microsoft.com/office/word/2010/wordprocessingShape">
                    <wps:wsp>
                      <wps:cNvCnPr/>
                      <wps:spPr>
                        <a:xfrm>
                          <a:off x="0" y="0"/>
                          <a:ext cx="0" cy="252095"/>
                        </a:xfrm>
                        <a:prstGeom prst="line">
                          <a:avLst/>
                        </a:prstGeom>
                        <a:ln w="15875">
                          <a:solidFill>
                            <a:schemeClr val="tx1"/>
                          </a:solidFill>
                          <a:miter lim="800000"/>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47BAA93A" id="Straight Connector 125" o:spid="_x0000_s1026" style="position:absolute;z-index:2518824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53.3pt,8.95pt" to="253.3pt,2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" strokecolor="black [3213]" strokeweight="1.25pt">
                <v:stroke joinstyle="miter"/>
              </v:line>
            </w:pict>
          </mc:Fallback>
        </mc:AlternateContent>
      </w:r>
      <w:r w:rsidRPr="00626C51">
        <w:rPr>
          <w:noProof/>
          <w:color w:val="C00000"/>
        </w:rPr>
        <mc:AlternateContent>
          <mc:Choice Requires="wps">
            <w:drawing>
              <wp:anchor distT="0" distB="0" distL="114300" distR="114300" simplePos="0" relativeHeight="251883520" behindDoc="0" locked="0" layoutInCell="1" allowOverlap="1" wp14:anchorId="2EF01BBF" wp14:editId="4C652D1A">
                <wp:simplePos x="0" y="0"/>
                <wp:positionH relativeFrom="column">
                  <wp:posOffset>-124691</wp:posOffset>
                </wp:positionH>
                <wp:positionV relativeFrom="paragraph">
                  <wp:posOffset>188018</wp:posOffset>
                </wp:positionV>
                <wp:extent cx="301336" cy="197427"/>
                <wp:effectExtent l="0" t="0" r="3810" b="6350"/>
                <wp:wrapNone/>
                <wp:docPr id="124" name="Text Box 124"/>
                <wp:cNvGraphicFramePr/>
                <a:graphic xmlns:a="http://schemas.openxmlformats.org/drawingml/2006/main">
                  <a:graphicData uri="http://schemas.microsoft.com/office/word/2010/wordprocessingShape">
                    <wps:wsp>
                      <wps:cNvSpPr txBox="1"/>
                      <wps:spPr>
                        <a:xfrm>
                          <a:off x="0" y="0"/>
                          <a:ext cx="301336" cy="197427"/>
                        </a:xfrm>
                        <a:prstGeom prst="rect">
                          <a:avLst/>
                        </a:prstGeom>
                        <a:solidFill>
                          <a:schemeClr val="lt1"/>
                        </a:solidFill>
                        <a:ln w="6350">
                          <a:noFill/>
                        </a:ln>
                      </wps:spPr>
                      <wps:txbx>
                        <w:txbxContent>
                          <w:p w14:paraId="3D6FDFAA" w14:textId="77777777" w:rsidR="005221A7" w:rsidRPr="003E64D5" w:rsidRDefault="005221A7" w:rsidP="005221A7">
                            <w:r>
                              <w:t>6.</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F01BBF" id="Text Box 124" o:spid="_x0000_s1120" type="#_x0000_t202" style="position:absolute;margin-left:-9.8pt;margin-top:14.8pt;width:23.75pt;height:15.55pt;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" fillcolor="white [3201]" stroked="f" strokeweight=".5pt">
                <v:textbox inset="0,0,0,0">
                  <w:txbxContent>
                    <w:p w14:paraId="3D6FDFAA" w14:textId="77777777" w:rsidR="005221A7" w:rsidRPr="003E64D5" w:rsidRDefault="005221A7" w:rsidP="005221A7">
                      <w:r>
                        <w:t>6.</w:t>
                      </w:r>
                    </w:p>
                  </w:txbxContent>
                </v:textbox>
              </v:shape>
            </w:pict>
          </mc:Fallback>
        </mc:AlternateContent>
      </w:r>
    </w:p>
    <w:tbl>
      <w:tblPr>
        <w:tblStyle w:val="TableGrid"/>
        <w:tblW w:w="0" w:type="auto"/>
        <w:tblInd w:w="567" w:type="dxa"/>
        <w:tblBorders>
          <w:top w:val="none" w:sz="0"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450"/>
        <w:gridCol w:w="450"/>
        <w:gridCol w:w="450"/>
        <w:gridCol w:w="450"/>
        <w:gridCol w:w="451"/>
        <w:gridCol w:w="451"/>
        <w:gridCol w:w="451"/>
        <w:gridCol w:w="451"/>
        <w:gridCol w:w="451"/>
        <w:gridCol w:w="451"/>
        <w:gridCol w:w="451"/>
        <w:gridCol w:w="451"/>
        <w:gridCol w:w="451"/>
        <w:gridCol w:w="451"/>
        <w:gridCol w:w="451"/>
        <w:gridCol w:w="451"/>
        <w:gridCol w:w="451"/>
        <w:gridCol w:w="451"/>
        <w:gridCol w:w="451"/>
        <w:gridCol w:w="451"/>
      </w:tblGrid>
      <w:tr w:rsidR="00626C51" w:rsidRPr="00626C51" w14:paraId="1EA90C5A" w14:textId="77777777" w:rsidTr="00DC40D6">
        <w:tc>
          <w:tcPr>
            <w:tcW w:w="450" w:type="dxa"/>
          </w:tcPr>
          <w:p w14:paraId="18A627BE" w14:textId="77777777" w:rsidR="005221A7" w:rsidRPr="00626C51" w:rsidRDefault="005221A7" w:rsidP="00DC40D6">
            <w:pPr>
              <w:rPr>
                <w:color w:val="C00000"/>
              </w:rPr>
            </w:pPr>
          </w:p>
        </w:tc>
        <w:tc>
          <w:tcPr>
            <w:tcW w:w="450" w:type="dxa"/>
          </w:tcPr>
          <w:p w14:paraId="394F6BF5" w14:textId="77777777" w:rsidR="005221A7" w:rsidRPr="00626C51" w:rsidRDefault="005221A7" w:rsidP="00DC40D6">
            <w:pPr>
              <w:rPr>
                <w:color w:val="C00000"/>
              </w:rPr>
            </w:pPr>
          </w:p>
        </w:tc>
        <w:tc>
          <w:tcPr>
            <w:tcW w:w="450" w:type="dxa"/>
          </w:tcPr>
          <w:p w14:paraId="36ED57DE" w14:textId="77777777" w:rsidR="005221A7" w:rsidRPr="00626C51" w:rsidRDefault="005221A7" w:rsidP="00DC40D6">
            <w:pPr>
              <w:rPr>
                <w:color w:val="C00000"/>
              </w:rPr>
            </w:pPr>
          </w:p>
        </w:tc>
        <w:tc>
          <w:tcPr>
            <w:tcW w:w="450" w:type="dxa"/>
          </w:tcPr>
          <w:p w14:paraId="4A50AC86" w14:textId="77777777" w:rsidR="005221A7" w:rsidRPr="00626C51" w:rsidRDefault="005221A7" w:rsidP="00DC40D6">
            <w:pPr>
              <w:rPr>
                <w:color w:val="C00000"/>
              </w:rPr>
            </w:pPr>
          </w:p>
        </w:tc>
        <w:tc>
          <w:tcPr>
            <w:tcW w:w="451" w:type="dxa"/>
          </w:tcPr>
          <w:p w14:paraId="13F77875" w14:textId="77777777" w:rsidR="005221A7" w:rsidRPr="00626C51" w:rsidRDefault="005221A7" w:rsidP="00DC40D6">
            <w:pPr>
              <w:rPr>
                <w:color w:val="C00000"/>
              </w:rPr>
            </w:pPr>
          </w:p>
        </w:tc>
        <w:tc>
          <w:tcPr>
            <w:tcW w:w="451" w:type="dxa"/>
          </w:tcPr>
          <w:p w14:paraId="17D4E9F0" w14:textId="77777777" w:rsidR="005221A7" w:rsidRPr="00626C51" w:rsidRDefault="005221A7" w:rsidP="00DC40D6">
            <w:pPr>
              <w:rPr>
                <w:color w:val="C00000"/>
              </w:rPr>
            </w:pPr>
          </w:p>
        </w:tc>
        <w:tc>
          <w:tcPr>
            <w:tcW w:w="451" w:type="dxa"/>
          </w:tcPr>
          <w:p w14:paraId="5E1F4FF6" w14:textId="77777777" w:rsidR="005221A7" w:rsidRPr="00626C51" w:rsidRDefault="005221A7" w:rsidP="00DC40D6">
            <w:pPr>
              <w:rPr>
                <w:color w:val="C00000"/>
              </w:rPr>
            </w:pPr>
          </w:p>
        </w:tc>
        <w:tc>
          <w:tcPr>
            <w:tcW w:w="451" w:type="dxa"/>
          </w:tcPr>
          <w:p w14:paraId="724B7DE9" w14:textId="77777777" w:rsidR="005221A7" w:rsidRPr="00626C51" w:rsidRDefault="005221A7" w:rsidP="00DC40D6">
            <w:pPr>
              <w:rPr>
                <w:color w:val="C00000"/>
              </w:rPr>
            </w:pPr>
          </w:p>
        </w:tc>
        <w:tc>
          <w:tcPr>
            <w:tcW w:w="451" w:type="dxa"/>
          </w:tcPr>
          <w:p w14:paraId="552A42E9" w14:textId="77777777" w:rsidR="005221A7" w:rsidRPr="00626C51" w:rsidRDefault="005221A7" w:rsidP="00DC40D6">
            <w:pPr>
              <w:rPr>
                <w:color w:val="C00000"/>
              </w:rPr>
            </w:pPr>
          </w:p>
        </w:tc>
        <w:tc>
          <w:tcPr>
            <w:tcW w:w="451" w:type="dxa"/>
          </w:tcPr>
          <w:p w14:paraId="5155DACE" w14:textId="77777777" w:rsidR="005221A7" w:rsidRPr="00626C51" w:rsidRDefault="005221A7" w:rsidP="00DC40D6">
            <w:pPr>
              <w:rPr>
                <w:color w:val="C00000"/>
              </w:rPr>
            </w:pPr>
          </w:p>
        </w:tc>
        <w:tc>
          <w:tcPr>
            <w:tcW w:w="451" w:type="dxa"/>
          </w:tcPr>
          <w:p w14:paraId="65B7FBD5" w14:textId="77777777" w:rsidR="005221A7" w:rsidRPr="00626C51" w:rsidRDefault="005221A7" w:rsidP="00DC40D6">
            <w:pPr>
              <w:rPr>
                <w:color w:val="C00000"/>
              </w:rPr>
            </w:pPr>
          </w:p>
        </w:tc>
        <w:tc>
          <w:tcPr>
            <w:tcW w:w="451" w:type="dxa"/>
          </w:tcPr>
          <w:p w14:paraId="5E4502E7" w14:textId="77777777" w:rsidR="005221A7" w:rsidRPr="00626C51" w:rsidRDefault="005221A7" w:rsidP="00DC40D6">
            <w:pPr>
              <w:rPr>
                <w:color w:val="C00000"/>
              </w:rPr>
            </w:pPr>
          </w:p>
        </w:tc>
        <w:tc>
          <w:tcPr>
            <w:tcW w:w="451" w:type="dxa"/>
          </w:tcPr>
          <w:p w14:paraId="188D40AC" w14:textId="77777777" w:rsidR="005221A7" w:rsidRPr="00626C51" w:rsidRDefault="005221A7" w:rsidP="00DC40D6">
            <w:pPr>
              <w:rPr>
                <w:color w:val="C00000"/>
              </w:rPr>
            </w:pPr>
          </w:p>
        </w:tc>
        <w:tc>
          <w:tcPr>
            <w:tcW w:w="451" w:type="dxa"/>
          </w:tcPr>
          <w:p w14:paraId="7DF6B769" w14:textId="77777777" w:rsidR="005221A7" w:rsidRPr="00626C51" w:rsidRDefault="005221A7" w:rsidP="00DC40D6">
            <w:pPr>
              <w:rPr>
                <w:color w:val="C00000"/>
              </w:rPr>
            </w:pPr>
          </w:p>
        </w:tc>
        <w:tc>
          <w:tcPr>
            <w:tcW w:w="451" w:type="dxa"/>
          </w:tcPr>
          <w:p w14:paraId="7CE7286F" w14:textId="77777777" w:rsidR="005221A7" w:rsidRPr="00626C51" w:rsidRDefault="005221A7" w:rsidP="00DC40D6">
            <w:pPr>
              <w:rPr>
                <w:color w:val="C00000"/>
              </w:rPr>
            </w:pPr>
          </w:p>
        </w:tc>
        <w:tc>
          <w:tcPr>
            <w:tcW w:w="451" w:type="dxa"/>
          </w:tcPr>
          <w:p w14:paraId="4B071CBD" w14:textId="77777777" w:rsidR="005221A7" w:rsidRPr="00626C51" w:rsidRDefault="005221A7" w:rsidP="00DC40D6">
            <w:pPr>
              <w:rPr>
                <w:color w:val="C00000"/>
              </w:rPr>
            </w:pPr>
          </w:p>
        </w:tc>
        <w:tc>
          <w:tcPr>
            <w:tcW w:w="451" w:type="dxa"/>
          </w:tcPr>
          <w:p w14:paraId="6AE66695" w14:textId="77777777" w:rsidR="005221A7" w:rsidRPr="00626C51" w:rsidRDefault="005221A7" w:rsidP="00DC40D6">
            <w:pPr>
              <w:rPr>
                <w:color w:val="C00000"/>
              </w:rPr>
            </w:pPr>
          </w:p>
        </w:tc>
        <w:tc>
          <w:tcPr>
            <w:tcW w:w="451" w:type="dxa"/>
          </w:tcPr>
          <w:p w14:paraId="23FA5FDC" w14:textId="77777777" w:rsidR="005221A7" w:rsidRPr="00626C51" w:rsidRDefault="005221A7" w:rsidP="00DC40D6">
            <w:pPr>
              <w:rPr>
                <w:color w:val="C00000"/>
              </w:rPr>
            </w:pPr>
          </w:p>
        </w:tc>
        <w:tc>
          <w:tcPr>
            <w:tcW w:w="451" w:type="dxa"/>
          </w:tcPr>
          <w:p w14:paraId="573C4CF8" w14:textId="77777777" w:rsidR="005221A7" w:rsidRPr="00626C51" w:rsidRDefault="005221A7" w:rsidP="00DC40D6">
            <w:pPr>
              <w:rPr>
                <w:color w:val="C00000"/>
              </w:rPr>
            </w:pPr>
          </w:p>
        </w:tc>
        <w:tc>
          <w:tcPr>
            <w:tcW w:w="451" w:type="dxa"/>
          </w:tcPr>
          <w:p w14:paraId="3F619BF6" w14:textId="77777777" w:rsidR="005221A7" w:rsidRPr="00626C51" w:rsidRDefault="005221A7" w:rsidP="00DC40D6">
            <w:pPr>
              <w:rPr>
                <w:color w:val="C00000"/>
              </w:rPr>
            </w:pPr>
          </w:p>
        </w:tc>
      </w:tr>
    </w:tbl>
    <w:p w14:paraId="564BA652" w14:textId="77777777" w:rsidR="005221A7" w:rsidRPr="00626C51" w:rsidRDefault="005221A7" w:rsidP="005221A7">
      <w:pPr>
        <w:rPr>
          <w:color w:val="C00000"/>
        </w:rPr>
      </w:pPr>
      <w:r w:rsidRPr="00626C51">
        <w:rPr>
          <w:noProof/>
          <w:color w:val="C00000"/>
        </w:rPr>
        <mc:AlternateContent>
          <mc:Choice Requires="wpg">
            <w:drawing>
              <wp:anchor distT="0" distB="0" distL="114300" distR="114300" simplePos="0" relativeHeight="251881472" behindDoc="0" locked="0" layoutInCell="1" allowOverlap="1" wp14:anchorId="6080198E" wp14:editId="2D6157FF">
                <wp:simplePos x="0" y="0"/>
                <wp:positionH relativeFrom="column">
                  <wp:posOffset>259715</wp:posOffset>
                </wp:positionH>
                <wp:positionV relativeFrom="paragraph">
                  <wp:posOffset>7216</wp:posOffset>
                </wp:positionV>
                <wp:extent cx="5464695" cy="351790"/>
                <wp:effectExtent l="0" t="0" r="0" b="3810"/>
                <wp:wrapNone/>
                <wp:docPr id="126" name="Group 126"/>
                <wp:cNvGraphicFramePr/>
                <a:graphic xmlns:a="http://schemas.openxmlformats.org/drawingml/2006/main">
                  <a:graphicData uri="http://schemas.microsoft.com/office/word/2010/wordprocessingGroup">
                    <wpg:wgp>
                      <wpg:cNvGrpSpPr/>
                      <wpg:grpSpPr>
                        <a:xfrm>
                          <a:off x="0" y="0"/>
                          <a:ext cx="5464695" cy="351790"/>
                          <a:chOff x="332516" y="0"/>
                          <a:chExt cx="5527956" cy="352486"/>
                        </a:xfrm>
                      </wpg:grpSpPr>
                      <wps:wsp>
                        <wps:cNvPr id="127" name="Text Box 127"/>
                        <wps:cNvSpPr txBox="1"/>
                        <wps:spPr>
                          <a:xfrm>
                            <a:off x="332516" y="0"/>
                            <a:ext cx="1049557" cy="352486"/>
                          </a:xfrm>
                          <a:prstGeom prst="rect">
                            <a:avLst/>
                          </a:prstGeom>
                          <a:solidFill>
                            <a:schemeClr val="lt1"/>
                          </a:solidFill>
                          <a:ln w="6350">
                            <a:noFill/>
                          </a:ln>
                        </wps:spPr>
                        <wps:txbx>
                          <w:txbxContent>
                            <w:p w14:paraId="5C682DEF" w14:textId="77777777" w:rsidR="005221A7" w:rsidRPr="00241CBC" w:rsidRDefault="005221A7" w:rsidP="005221A7">
                              <w:pPr>
                                <w:rPr>
                                  <w:rFonts w:ascii="Times" w:hAnsi="Times"/>
                                </w:rPr>
                              </w:pPr>
                              <w:r>
                                <w:rPr>
                                  <w:rFonts w:ascii="Times" w:hAnsi="Times"/>
                                </w:rPr>
                                <w:t>Very Low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8" name="Text Box 128"/>
                        <wps:cNvSpPr txBox="1"/>
                        <wps:spPr>
                          <a:xfrm>
                            <a:off x="4998027" y="0"/>
                            <a:ext cx="862445" cy="301336"/>
                          </a:xfrm>
                          <a:prstGeom prst="rect">
                            <a:avLst/>
                          </a:prstGeom>
                          <a:solidFill>
                            <a:schemeClr val="lt1"/>
                          </a:solidFill>
                          <a:ln w="6350">
                            <a:noFill/>
                          </a:ln>
                        </wps:spPr>
                        <wps:txbx>
                          <w:txbxContent>
                            <w:p w14:paraId="43F10A6E" w14:textId="77777777" w:rsidR="005221A7" w:rsidRPr="00241CBC" w:rsidRDefault="005221A7" w:rsidP="005221A7">
                              <w:pPr>
                                <w:rPr>
                                  <w:rFonts w:ascii="Times" w:hAnsi="Times"/>
                                </w:rPr>
                              </w:pPr>
                              <w:r>
                                <w:rPr>
                                  <w:rFonts w:ascii="Times" w:hAnsi="Times"/>
                                </w:rPr>
                                <w:t>Very High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080198E" id="Group 126" o:spid="_x0000_s1121" style="position:absolute;margin-left:20.45pt;margin-top:.55pt;width:430.3pt;height:27.7pt;z-index:251881472;mso-width-relative:margin;mso-height-relative:margin" coordorigin="3325" coordsize="55279,35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">
                <v:shape id="Text Box 127" o:spid="_x0000_s1122" type="#_x0000_t202" style="position:absolute;left:3325;width:10495;height:3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" fillcolor="white [3201]" stroked="f" strokeweight=".5pt">
                  <v:textbox>
                    <w:txbxContent>
                      <w:p w14:paraId="5C682DEF" w14:textId="77777777" w:rsidR="005221A7" w:rsidRPr="00241CBC" w:rsidRDefault="005221A7" w:rsidP="005221A7">
                        <w:pPr>
                          <w:rPr>
                            <w:rFonts w:ascii="Times" w:hAnsi="Times"/>
                          </w:rPr>
                        </w:pPr>
                        <w:r>
                          <w:rPr>
                            <w:rFonts w:ascii="Times" w:hAnsi="Times"/>
                          </w:rPr>
                          <w:t>Very Low</w:t>
                        </w:r>
                      </w:p>
                    </w:txbxContent>
                  </v:textbox>
                </v:shape>
                <v:shape id="Text Box 128" o:spid="_x0000_s1123" type="#_x0000_t202" style="position:absolute;left:49980;width:8624;height:30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" fillcolor="white [3201]" stroked="f" strokeweight=".5pt">
                  <v:textbox>
                    <w:txbxContent>
                      <w:p w14:paraId="43F10A6E" w14:textId="77777777" w:rsidR="005221A7" w:rsidRPr="00241CBC" w:rsidRDefault="005221A7" w:rsidP="005221A7">
                        <w:pPr>
                          <w:rPr>
                            <w:rFonts w:ascii="Times" w:hAnsi="Times"/>
                          </w:rPr>
                        </w:pPr>
                        <w:r>
                          <w:rPr>
                            <w:rFonts w:ascii="Times" w:hAnsi="Times"/>
                          </w:rPr>
                          <w:t>Very High</w:t>
                        </w:r>
                      </w:p>
                    </w:txbxContent>
                  </v:textbox>
                </v:shape>
              </v:group>
            </w:pict>
          </mc:Fallback>
        </mc:AlternateContent>
      </w:r>
    </w:p>
    <w:p w14:paraId="2F387886" w14:textId="77777777" w:rsidR="005221A7" w:rsidRPr="00626C51" w:rsidRDefault="005221A7" w:rsidP="005221A7">
      <w:pPr>
        <w:rPr>
          <w:color w:val="C00000"/>
        </w:rPr>
      </w:pPr>
      <w:r w:rsidRPr="00626C51">
        <w:rPr>
          <w:color w:val="C00000"/>
        </w:rPr>
        <w:t xml:space="preserve"> </w:t>
      </w:r>
    </w:p>
    <w:p w14:paraId="060D864B" w14:textId="764CFCAF" w:rsidR="00BB0962" w:rsidRDefault="00BB0962" w:rsidP="00A87284">
      <w:pPr>
        <w:spacing w:before="100" w:beforeAutospacing="1" w:after="100" w:afterAutospacing="1"/>
        <w:rPr>
          <w:color w:val="000000" w:themeColor="text1"/>
          <w:sz w:val="28"/>
          <w:szCs w:val="28"/>
        </w:rPr>
      </w:pPr>
    </w:p>
    <w:p w14:paraId="7C7DADB4" w14:textId="6D28C1CF" w:rsidR="00626C51" w:rsidRDefault="00626C51" w:rsidP="00A87284">
      <w:pPr>
        <w:spacing w:before="100" w:beforeAutospacing="1" w:after="100" w:afterAutospacing="1"/>
        <w:rPr>
          <w:color w:val="000000" w:themeColor="text1"/>
          <w:sz w:val="28"/>
          <w:szCs w:val="28"/>
        </w:rPr>
      </w:pPr>
    </w:p>
    <w:p w14:paraId="4FA00614" w14:textId="77777777" w:rsidR="00626C51" w:rsidRDefault="00626C51" w:rsidP="00A87284">
      <w:pPr>
        <w:spacing w:before="100" w:beforeAutospacing="1" w:after="100" w:afterAutospacing="1"/>
        <w:rPr>
          <w:color w:val="000000" w:themeColor="text1"/>
          <w:sz w:val="28"/>
          <w:szCs w:val="28"/>
        </w:rPr>
      </w:pPr>
    </w:p>
    <w:p w14:paraId="59CB99B9" w14:textId="44EE2AAA" w:rsidR="00D16AA7" w:rsidRPr="00DA6588" w:rsidDel="002E2A57" w:rsidRDefault="00BB0962" w:rsidP="00A87284">
      <w:pPr>
        <w:spacing w:before="100" w:beforeAutospacing="1" w:after="100" w:afterAutospacing="1"/>
        <w:rPr>
          <w:del w:id="90" w:author="Rashid Islam" w:date="2022-02-15T17:19:00Z"/>
          <w:b/>
          <w:bCs/>
          <w:color w:val="C00000"/>
          <w:sz w:val="28"/>
          <w:szCs w:val="28"/>
        </w:rPr>
      </w:pPr>
      <w:del w:id="91" w:author="Rashid Islam" w:date="2022-02-15T17:19:00Z">
        <w:r w:rsidRPr="00DA6588" w:rsidDel="002E2A57">
          <w:rPr>
            <w:b/>
            <w:bCs/>
            <w:color w:val="C00000"/>
            <w:sz w:val="28"/>
            <w:szCs w:val="28"/>
          </w:rPr>
          <w:delText>Additional Example</w:delText>
        </w:r>
        <w:r w:rsidR="00653A13" w:rsidRPr="00DA6588" w:rsidDel="002E2A57">
          <w:rPr>
            <w:b/>
            <w:bCs/>
            <w:color w:val="C00000"/>
            <w:sz w:val="28"/>
            <w:szCs w:val="28"/>
          </w:rPr>
          <w:delText>s</w:delText>
        </w:r>
        <w:r w:rsidRPr="00DA6588" w:rsidDel="002E2A57">
          <w:rPr>
            <w:b/>
            <w:bCs/>
            <w:color w:val="C00000"/>
            <w:sz w:val="28"/>
            <w:szCs w:val="28"/>
          </w:rPr>
          <w:delText>:</w:delText>
        </w:r>
      </w:del>
    </w:p>
    <w:p w14:paraId="0B3F75B2" w14:textId="10ABD9E0" w:rsidR="00B85288" w:rsidDel="002E2A57" w:rsidRDefault="00653A13" w:rsidP="00B85288">
      <w:pPr>
        <w:rPr>
          <w:del w:id="92" w:author="Rashid Islam" w:date="2022-02-15T17:19:00Z"/>
          <w:b/>
          <w:bCs/>
          <w:sz w:val="28"/>
          <w:szCs w:val="28"/>
          <w:u w:val="single"/>
        </w:rPr>
      </w:pPr>
      <w:del w:id="93" w:author="Rashid Islam" w:date="2022-02-15T17:19:00Z">
        <w:r w:rsidRPr="00DA6588" w:rsidDel="002E2A57">
          <w:rPr>
            <w:color w:val="C00000"/>
          </w:rPr>
          <w:delText xml:space="preserve">In the following sections, </w:delText>
        </w:r>
        <w:r w:rsidR="00FE0975" w:rsidDel="002E2A57">
          <w:rPr>
            <w:color w:val="C00000"/>
          </w:rPr>
          <w:delText xml:space="preserve">from our implementations, </w:delText>
        </w:r>
        <w:r w:rsidRPr="00DA6588" w:rsidDel="002E2A57">
          <w:rPr>
            <w:color w:val="C00000"/>
          </w:rPr>
          <w:delText xml:space="preserve">we have shown some additional </w:delText>
        </w:r>
        <w:r w:rsidR="00FE0975" w:rsidDel="002E2A57">
          <w:rPr>
            <w:color w:val="C00000"/>
          </w:rPr>
          <w:delText xml:space="preserve">real-life </w:delText>
        </w:r>
        <w:r w:rsidRPr="00DA6588" w:rsidDel="002E2A57">
          <w:rPr>
            <w:color w:val="C00000"/>
          </w:rPr>
          <w:delText xml:space="preserve">charts where we have </w:delText>
        </w:r>
        <w:r w:rsidR="00825F93" w:rsidDel="002E2A57">
          <w:rPr>
            <w:color w:val="C00000"/>
          </w:rPr>
          <w:delText>introduced</w:delText>
        </w:r>
        <w:r w:rsidR="00825F93" w:rsidRPr="00DA6588" w:rsidDel="002E2A57">
          <w:rPr>
            <w:color w:val="C00000"/>
          </w:rPr>
          <w:delText xml:space="preserve"> </w:delText>
        </w:r>
        <w:r w:rsidRPr="00DA6588" w:rsidDel="002E2A57">
          <w:rPr>
            <w:color w:val="C00000"/>
          </w:rPr>
          <w:delText xml:space="preserve">Chromatic </w:delText>
        </w:r>
        <w:r w:rsidR="00DA6588" w:rsidRPr="00DA6588" w:rsidDel="002E2A57">
          <w:rPr>
            <w:color w:val="C00000"/>
          </w:rPr>
          <w:delText>A</w:delText>
        </w:r>
        <w:r w:rsidRPr="00DA6588" w:rsidDel="002E2A57">
          <w:rPr>
            <w:color w:val="C00000"/>
          </w:rPr>
          <w:delText>berration</w:delText>
        </w:r>
        <w:r w:rsidR="00DA6588" w:rsidRPr="00DA6588" w:rsidDel="002E2A57">
          <w:rPr>
            <w:color w:val="C00000"/>
          </w:rPr>
          <w:delText xml:space="preserve"> (CA).</w:delText>
        </w:r>
        <w:r w:rsidR="00B85288" w:rsidRPr="00E0004B" w:rsidDel="002E2A57">
          <w:rPr>
            <w:noProof/>
            <w:sz w:val="28"/>
            <w:szCs w:val="28"/>
          </w:rPr>
          <w:drawing>
            <wp:inline distT="0" distB="0" distL="0" distR="0" wp14:anchorId="31E73DF6" wp14:editId="0F40D439">
              <wp:extent cx="6291580" cy="5020945"/>
              <wp:effectExtent l="12700" t="12700" r="7620" b="8255"/>
              <wp:docPr id="383" name="Picture 383"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Picture 356" descr="Chart, bubble chart&#10;&#10;Description automatically generated"/>
                      <pic:cNvPicPr/>
                    </pic:nvPicPr>
                    <pic:blipFill>
                      <a:blip r:embed="rId54"/>
                      <a:stretch>
                        <a:fillRect/>
                      </a:stretch>
                    </pic:blipFill>
                    <pic:spPr>
                      <a:xfrm>
                        <a:off x="0" y="0"/>
                        <a:ext cx="6291580" cy="5020945"/>
                      </a:xfrm>
                      <a:prstGeom prst="rect">
                        <a:avLst/>
                      </a:prstGeom>
                      <a:ln w="3175">
                        <a:solidFill>
                          <a:schemeClr val="bg1">
                            <a:lumMod val="85000"/>
                          </a:schemeClr>
                        </a:solidFill>
                      </a:ln>
                    </pic:spPr>
                  </pic:pic>
                </a:graphicData>
              </a:graphic>
            </wp:inline>
          </w:drawing>
        </w:r>
      </w:del>
    </w:p>
    <w:p w14:paraId="1C92E797" w14:textId="2BD219B4" w:rsidR="00B85288" w:rsidDel="002E2A57" w:rsidRDefault="00B85288" w:rsidP="00B85288">
      <w:pPr>
        <w:rPr>
          <w:del w:id="94" w:author="Rashid Islam" w:date="2022-02-15T17:19:00Z"/>
        </w:rPr>
      </w:pPr>
    </w:p>
    <w:p w14:paraId="4ACB3F9F" w14:textId="3630D220" w:rsidR="00B85288" w:rsidDel="002E2A57" w:rsidRDefault="00B85288" w:rsidP="00B85288">
      <w:pPr>
        <w:rPr>
          <w:del w:id="95" w:author="Rashid Islam" w:date="2022-02-15T17:19:00Z"/>
        </w:rPr>
      </w:pPr>
    </w:p>
    <w:p w14:paraId="7254950E" w14:textId="78251335" w:rsidR="00B85288" w:rsidRPr="00EC42B3" w:rsidDel="002E2A57" w:rsidRDefault="00B85288" w:rsidP="00B85288">
      <w:pPr>
        <w:rPr>
          <w:del w:id="96" w:author="Rashid Islam" w:date="2022-02-15T17:19:00Z"/>
          <w:color w:val="C00000"/>
        </w:rPr>
      </w:pPr>
      <w:del w:id="97" w:author="Rashid Islam" w:date="2022-02-15T17:19:00Z">
        <w:r w:rsidRPr="00EC42B3" w:rsidDel="002E2A57">
          <w:rPr>
            <w:color w:val="C00000"/>
          </w:rPr>
          <w:delText>Figure-</w:delText>
        </w:r>
        <w:r w:rsidR="001910CC" w:rsidRPr="00EC42B3" w:rsidDel="002E2A57">
          <w:rPr>
            <w:color w:val="C00000"/>
          </w:rPr>
          <w:delText>9</w:delText>
        </w:r>
        <w:r w:rsidRPr="00EC42B3" w:rsidDel="002E2A57">
          <w:rPr>
            <w:color w:val="C00000"/>
          </w:rPr>
          <w:delText>: CA</w:delText>
        </w:r>
        <w:r w:rsidR="00EC42B3" w:rsidRPr="00EC42B3" w:rsidDel="002E2A57">
          <w:rPr>
            <w:color w:val="C00000"/>
          </w:rPr>
          <w:delText xml:space="preserve"> representation of bubble chart</w:delText>
        </w:r>
        <w:r w:rsidRPr="00EC42B3" w:rsidDel="002E2A57">
          <w:rPr>
            <w:color w:val="C00000"/>
          </w:rPr>
          <w:delText xml:space="preserve"> on World Map (Detail </w:delText>
        </w:r>
        <w:r w:rsidR="00EC42B3" w:rsidRPr="00EC42B3" w:rsidDel="002E2A57">
          <w:rPr>
            <w:color w:val="C00000"/>
          </w:rPr>
          <w:delText xml:space="preserve">is shown in </w:delText>
        </w:r>
        <w:r w:rsidRPr="00EC42B3" w:rsidDel="002E2A57">
          <w:rPr>
            <w:color w:val="C00000"/>
          </w:rPr>
          <w:delText xml:space="preserve">tooltip for </w:delText>
        </w:r>
        <w:r w:rsidR="00EC42B3" w:rsidRPr="00EC42B3" w:rsidDel="002E2A57">
          <w:rPr>
            <w:color w:val="C00000"/>
          </w:rPr>
          <w:delText xml:space="preserve">the selected country </w:delText>
        </w:r>
        <w:r w:rsidRPr="00EC42B3" w:rsidDel="002E2A57">
          <w:rPr>
            <w:color w:val="C00000"/>
          </w:rPr>
          <w:delText>Canada</w:delText>
        </w:r>
        <w:r w:rsidR="00EC42B3" w:rsidRPr="00EC42B3" w:rsidDel="002E2A57">
          <w:rPr>
            <w:color w:val="C00000"/>
          </w:rPr>
          <w:delText>. The size of the bubble represents the number new cases and CA is represented by the amount of model uncertainty</w:delText>
        </w:r>
        <w:r w:rsidRPr="00EC42B3" w:rsidDel="002E2A57">
          <w:rPr>
            <w:color w:val="C00000"/>
          </w:rPr>
          <w:delText xml:space="preserve">) </w:delText>
        </w:r>
      </w:del>
    </w:p>
    <w:p w14:paraId="057C0BCD" w14:textId="415EBFCF" w:rsidR="00B85288" w:rsidRPr="00DA6588" w:rsidDel="002E2A57" w:rsidRDefault="00B85288" w:rsidP="00A87284">
      <w:pPr>
        <w:spacing w:before="100" w:beforeAutospacing="1" w:after="100" w:afterAutospacing="1"/>
        <w:rPr>
          <w:del w:id="98" w:author="Rashid Islam" w:date="2022-02-15T17:19:00Z"/>
          <w:color w:val="C00000"/>
        </w:rPr>
      </w:pPr>
    </w:p>
    <w:p w14:paraId="39DF4CF7" w14:textId="3C1BC80A" w:rsidR="00D7727F" w:rsidDel="002E2A57" w:rsidRDefault="002A6DBC" w:rsidP="00653A13">
      <w:pPr>
        <w:spacing w:before="100" w:beforeAutospacing="1" w:after="100" w:afterAutospacing="1"/>
        <w:rPr>
          <w:del w:id="99" w:author="Rashid Islam" w:date="2022-02-15T17:19:00Z"/>
          <w:rFonts w:ascii="Times" w:hAnsi="Times"/>
          <w:color w:val="000000" w:themeColor="text1"/>
          <w:shd w:val="clear" w:color="auto" w:fill="FCFDFD"/>
        </w:rPr>
      </w:pPr>
      <w:del w:id="100" w:author="Rashid Islam" w:date="2022-02-15T17:19:00Z">
        <w:r w:rsidDel="002E2A57">
          <w:rPr>
            <w:b/>
            <w:bCs/>
            <w:noProof/>
            <w:color w:val="000000" w:themeColor="text1"/>
            <w:sz w:val="28"/>
            <w:szCs w:val="28"/>
          </w:rPr>
          <w:drawing>
            <wp:inline distT="0" distB="0" distL="0" distR="0" wp14:anchorId="3D91D05E" wp14:editId="10854C14">
              <wp:extent cx="6291580" cy="6234430"/>
              <wp:effectExtent l="0" t="0" r="0" b="1270"/>
              <wp:docPr id="382" name="Picture 382"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Picture 382" descr="A picture containing shape&#10;&#10;Description automatically generated"/>
                      <pic:cNvPicPr/>
                    </pic:nvPicPr>
                    <pic:blipFill>
                      <a:blip r:embed="rId55"/>
                      <a:stretch>
                        <a:fillRect/>
                      </a:stretch>
                    </pic:blipFill>
                    <pic:spPr>
                      <a:xfrm>
                        <a:off x="0" y="0"/>
                        <a:ext cx="6291580" cy="6234430"/>
                      </a:xfrm>
                      <a:prstGeom prst="rect">
                        <a:avLst/>
                      </a:prstGeom>
                    </pic:spPr>
                  </pic:pic>
                </a:graphicData>
              </a:graphic>
            </wp:inline>
          </w:drawing>
        </w:r>
      </w:del>
    </w:p>
    <w:p w14:paraId="46987E37" w14:textId="7F1DAFA3" w:rsidR="00D7727F" w:rsidRPr="00F60D0F" w:rsidDel="002E2A57" w:rsidRDefault="00D7727F" w:rsidP="00D7727F">
      <w:pPr>
        <w:jc w:val="both"/>
        <w:rPr>
          <w:del w:id="101" w:author="Rashid Islam" w:date="2022-02-15T17:19:00Z"/>
          <w:rFonts w:ascii="Times" w:hAnsi="Times"/>
          <w:color w:val="C00000"/>
          <w:shd w:val="clear" w:color="auto" w:fill="FCFDFD"/>
        </w:rPr>
      </w:pPr>
      <w:del w:id="102" w:author="Rashid Islam" w:date="2022-02-15T17:19:00Z">
        <w:r w:rsidRPr="00F60D0F" w:rsidDel="002E2A57">
          <w:rPr>
            <w:rFonts w:ascii="Times" w:hAnsi="Times"/>
            <w:color w:val="C00000"/>
            <w:shd w:val="clear" w:color="auto" w:fill="FCFDFD"/>
          </w:rPr>
          <w:delText xml:space="preserve">Figure-10: Stream </w:delText>
        </w:r>
        <w:r w:rsidR="002A6DBC" w:rsidRPr="00F60D0F" w:rsidDel="002E2A57">
          <w:rPr>
            <w:rFonts w:ascii="Times" w:hAnsi="Times"/>
            <w:color w:val="C00000"/>
            <w:shd w:val="clear" w:color="auto" w:fill="FCFDFD"/>
          </w:rPr>
          <w:delText xml:space="preserve">Graph </w:delText>
        </w:r>
        <w:r w:rsidRPr="00F60D0F" w:rsidDel="002E2A57">
          <w:rPr>
            <w:rFonts w:ascii="Times" w:hAnsi="Times"/>
            <w:color w:val="C00000"/>
            <w:shd w:val="clear" w:color="auto" w:fill="FCFDFD"/>
          </w:rPr>
          <w:delText>of all countries</w:delText>
        </w:r>
        <w:r w:rsidR="002A6DBC" w:rsidRPr="00F60D0F" w:rsidDel="002E2A57">
          <w:rPr>
            <w:rFonts w:ascii="Times" w:hAnsi="Times"/>
            <w:color w:val="C00000"/>
            <w:shd w:val="clear" w:color="auto" w:fill="FCFDFD"/>
          </w:rPr>
          <w:delText>.</w:delText>
        </w:r>
      </w:del>
    </w:p>
    <w:p w14:paraId="632EDFB1" w14:textId="3298CA55" w:rsidR="00D7727F" w:rsidRPr="00495CCF" w:rsidDel="002E2A57" w:rsidRDefault="00D7727F" w:rsidP="00D7727F">
      <w:pPr>
        <w:jc w:val="both"/>
        <w:rPr>
          <w:del w:id="103" w:author="Rashid Islam" w:date="2022-02-15T17:19:00Z"/>
        </w:rPr>
      </w:pPr>
      <w:del w:id="104" w:author="Rashid Islam" w:date="2022-02-15T17:19:00Z">
        <w:r w:rsidRPr="00017BDA" w:rsidDel="002E2A57">
          <w:rPr>
            <w:noProof/>
            <w:color w:val="FFFFFF" w:themeColor="background1"/>
          </w:rPr>
          <mc:AlternateContent>
            <mc:Choice Requires="wps">
              <w:drawing>
                <wp:anchor distT="0" distB="0" distL="114300" distR="114300" simplePos="0" relativeHeight="251849728" behindDoc="0" locked="0" layoutInCell="1" allowOverlap="1" wp14:anchorId="18486FBB" wp14:editId="52CD26A4">
                  <wp:simplePos x="0" y="0"/>
                  <wp:positionH relativeFrom="column">
                    <wp:posOffset>2982392</wp:posOffset>
                  </wp:positionH>
                  <wp:positionV relativeFrom="paragraph">
                    <wp:posOffset>1866265</wp:posOffset>
                  </wp:positionV>
                  <wp:extent cx="241160" cy="271306"/>
                  <wp:effectExtent l="12700" t="38100" r="13335" b="33655"/>
                  <wp:wrapNone/>
                  <wp:docPr id="23" name="Right Arrow 23"/>
                  <wp:cNvGraphicFramePr/>
                  <a:graphic xmlns:a="http://schemas.openxmlformats.org/drawingml/2006/main">
                    <a:graphicData uri="http://schemas.microsoft.com/office/word/2010/wordprocessingShape">
                      <wps:wsp>
                        <wps:cNvSpPr/>
                        <wps:spPr>
                          <a:xfrm>
                            <a:off x="0" y="0"/>
                            <a:ext cx="241160" cy="271306"/>
                          </a:xfrm>
                          <a:prstGeom prst="rightArrow">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10293661"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23" o:spid="_x0000_s1026" type="#_x0000_t13" style="position:absolute;margin-left:234.85pt;margin-top:146.95pt;width:19pt;height:21.35pt;z-index:2518497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" adj="10800" filled="f" strokecolor="#005f7f [1604]" strokeweight="2pt"/>
              </w:pict>
            </mc:Fallback>
          </mc:AlternateContent>
        </w:r>
        <w:r w:rsidDel="002E2A57">
          <w:rPr>
            <w:noProof/>
          </w:rPr>
          <w:drawing>
            <wp:inline distT="0" distB="0" distL="0" distR="0" wp14:anchorId="61ED75C5" wp14:editId="47E85DDC">
              <wp:extent cx="2869660" cy="4538345"/>
              <wp:effectExtent l="0" t="0" r="635" b="0"/>
              <wp:docPr id="21" name="Picture 21"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chart&#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907269" cy="4597824"/>
                      </a:xfrm>
                      <a:prstGeom prst="rect">
                        <a:avLst/>
                      </a:prstGeom>
                    </pic:spPr>
                  </pic:pic>
                </a:graphicData>
              </a:graphic>
            </wp:inline>
          </w:drawing>
        </w:r>
        <w:r w:rsidDel="002E2A57">
          <w:delText xml:space="preserve">          </w:delText>
        </w:r>
        <w:r w:rsidDel="002E2A57">
          <w:rPr>
            <w:noProof/>
          </w:rPr>
          <w:drawing>
            <wp:inline distT="0" distB="0" distL="0" distR="0" wp14:anchorId="435E1114" wp14:editId="1A593F5D">
              <wp:extent cx="2947481" cy="4595911"/>
              <wp:effectExtent l="0" t="0" r="0" b="1905"/>
              <wp:docPr id="18" name="Picture 18"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Background pattern&#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952475" cy="4603698"/>
                      </a:xfrm>
                      <a:prstGeom prst="rect">
                        <a:avLst/>
                      </a:prstGeom>
                    </pic:spPr>
                  </pic:pic>
                </a:graphicData>
              </a:graphic>
            </wp:inline>
          </w:drawing>
        </w:r>
      </w:del>
    </w:p>
    <w:p w14:paraId="206308C4" w14:textId="31FC9548" w:rsidR="00D16AA7" w:rsidRPr="00C42F8A" w:rsidDel="002E2A57" w:rsidRDefault="00D7727F" w:rsidP="00C42F8A">
      <w:pPr>
        <w:spacing w:before="100" w:beforeAutospacing="1" w:after="100" w:afterAutospacing="1"/>
        <w:jc w:val="both"/>
        <w:rPr>
          <w:del w:id="105" w:author="Rashid Islam" w:date="2022-02-15T17:19:00Z"/>
          <w:color w:val="C00000"/>
        </w:rPr>
      </w:pPr>
      <w:del w:id="106" w:author="Rashid Islam" w:date="2022-02-15T17:19:00Z">
        <w:r w:rsidRPr="00C42F8A" w:rsidDel="002E2A57">
          <w:rPr>
            <w:color w:val="C00000"/>
          </w:rPr>
          <w:delText xml:space="preserve">Figure-11: Stream graph of single </w:delText>
        </w:r>
        <w:r w:rsidR="009727C6" w:rsidDel="002E2A57">
          <w:rPr>
            <w:color w:val="C00000"/>
          </w:rPr>
          <w:delText xml:space="preserve">selected </w:delText>
        </w:r>
        <w:r w:rsidRPr="00C42F8A" w:rsidDel="002E2A57">
          <w:rPr>
            <w:color w:val="C00000"/>
          </w:rPr>
          <w:delText xml:space="preserve">country(left), </w:delText>
        </w:r>
        <w:r w:rsidR="000C0911" w:rsidRPr="00C42F8A" w:rsidDel="002E2A57">
          <w:rPr>
            <w:color w:val="C00000"/>
          </w:rPr>
          <w:delText>Conversion with CA (right)</w:delText>
        </w:r>
        <w:r w:rsidR="006169F8" w:rsidRPr="00C42F8A" w:rsidDel="002E2A57">
          <w:rPr>
            <w:color w:val="C00000"/>
          </w:rPr>
          <w:delText>. We notice that with CA representation it still maintains the peaks of the stream</w:delText>
        </w:r>
        <w:r w:rsidR="00C42F8A" w:rsidRPr="00C42F8A" w:rsidDel="002E2A57">
          <w:rPr>
            <w:color w:val="C00000"/>
          </w:rPr>
          <w:delText xml:space="preserve"> where every column represents a different amount of uncertainty</w:delText>
        </w:r>
        <w:r w:rsidR="009727C6" w:rsidDel="002E2A57">
          <w:rPr>
            <w:color w:val="C00000"/>
          </w:rPr>
          <w:delText xml:space="preserve"> (0-9</w:delText>
        </w:r>
        <w:r w:rsidR="00C42F8A" w:rsidRPr="00C42F8A" w:rsidDel="002E2A57">
          <w:rPr>
            <w:color w:val="C00000"/>
          </w:rPr>
          <w:delText xml:space="preserve"> </w:delText>
        </w:r>
        <w:r w:rsidR="009727C6" w:rsidDel="002E2A57">
          <w:rPr>
            <w:color w:val="C00000"/>
          </w:rPr>
          <w:delText xml:space="preserve">scales </w:delText>
        </w:r>
        <w:r w:rsidR="00C42F8A" w:rsidRPr="00C42F8A" w:rsidDel="002E2A57">
          <w:rPr>
            <w:color w:val="C00000"/>
          </w:rPr>
          <w:delText>and height of the column represents the number of new cases for a specific day.</w:delText>
        </w:r>
      </w:del>
    </w:p>
    <w:p w14:paraId="07E9F57D" w14:textId="41F7AB98" w:rsidR="000C0911" w:rsidDel="002E2A57" w:rsidRDefault="000C0911" w:rsidP="00A87284">
      <w:pPr>
        <w:spacing w:before="100" w:beforeAutospacing="1" w:after="100" w:afterAutospacing="1"/>
        <w:rPr>
          <w:del w:id="107" w:author="Rashid Islam" w:date="2022-02-15T17:19:00Z"/>
          <w:color w:val="000000" w:themeColor="text1"/>
          <w:sz w:val="28"/>
          <w:szCs w:val="28"/>
        </w:rPr>
      </w:pPr>
    </w:p>
    <w:p w14:paraId="5E7706FE" w14:textId="557EC826" w:rsidR="000C0911" w:rsidDel="002E2A57" w:rsidRDefault="000C0911" w:rsidP="00A87284">
      <w:pPr>
        <w:spacing w:before="100" w:beforeAutospacing="1" w:after="100" w:afterAutospacing="1"/>
        <w:rPr>
          <w:del w:id="108" w:author="Rashid Islam" w:date="2022-02-15T17:19:00Z"/>
          <w:color w:val="000000" w:themeColor="text1"/>
          <w:sz w:val="28"/>
          <w:szCs w:val="28"/>
        </w:rPr>
      </w:pPr>
    </w:p>
    <w:p w14:paraId="02A33DA8" w14:textId="2D185A99" w:rsidR="000C0911" w:rsidDel="002E2A57" w:rsidRDefault="000C0911" w:rsidP="00A87284">
      <w:pPr>
        <w:spacing w:before="100" w:beforeAutospacing="1" w:after="100" w:afterAutospacing="1"/>
        <w:rPr>
          <w:del w:id="109" w:author="Rashid Islam" w:date="2022-02-15T17:19:00Z"/>
          <w:color w:val="000000" w:themeColor="text1"/>
          <w:sz w:val="28"/>
          <w:szCs w:val="28"/>
        </w:rPr>
      </w:pPr>
      <w:del w:id="110" w:author="Rashid Islam" w:date="2022-02-15T17:19:00Z">
        <w:r w:rsidDel="002E2A57">
          <w:rPr>
            <w:rFonts w:ascii="Times" w:hAnsi="Times"/>
            <w:b/>
            <w:bCs/>
            <w:noProof/>
            <w:color w:val="000000" w:themeColor="text1"/>
          </w:rPr>
          <w:drawing>
            <wp:inline distT="0" distB="0" distL="0" distR="0" wp14:anchorId="08C66EB4" wp14:editId="3F91965B">
              <wp:extent cx="5731510" cy="5887720"/>
              <wp:effectExtent l="0" t="0" r="0" b="5080"/>
              <wp:docPr id="381" name="Picture 381"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imeline&#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31510" cy="5887720"/>
                      </a:xfrm>
                      <a:prstGeom prst="rect">
                        <a:avLst/>
                      </a:prstGeom>
                    </pic:spPr>
                  </pic:pic>
                </a:graphicData>
              </a:graphic>
            </wp:inline>
          </w:drawing>
        </w:r>
      </w:del>
    </w:p>
    <w:p w14:paraId="74BC43D6" w14:textId="4ADD0C29" w:rsidR="000C0911" w:rsidRPr="00D30099" w:rsidDel="002E2A57" w:rsidRDefault="000C0911" w:rsidP="00C42F8A">
      <w:pPr>
        <w:spacing w:before="100" w:beforeAutospacing="1" w:after="100" w:afterAutospacing="1"/>
        <w:jc w:val="both"/>
        <w:rPr>
          <w:del w:id="111" w:author="Rashid Islam" w:date="2022-02-15T17:19:00Z"/>
          <w:color w:val="C00000"/>
        </w:rPr>
      </w:pPr>
      <w:del w:id="112" w:author="Rashid Islam" w:date="2022-02-15T17:19:00Z">
        <w:r w:rsidRPr="00D30099" w:rsidDel="002E2A57">
          <w:rPr>
            <w:color w:val="C00000"/>
          </w:rPr>
          <w:delText>Figure-</w:delText>
        </w:r>
        <w:r w:rsidR="001910CC" w:rsidRPr="00D30099" w:rsidDel="002E2A57">
          <w:rPr>
            <w:color w:val="C00000"/>
          </w:rPr>
          <w:delText>12</w:delText>
        </w:r>
        <w:r w:rsidRPr="00D30099" w:rsidDel="002E2A57">
          <w:rPr>
            <w:color w:val="C00000"/>
          </w:rPr>
          <w:delText xml:space="preserve">: Stream graph of Models for single country </w:delText>
        </w:r>
        <w:r w:rsidR="00C42F8A" w:rsidRPr="00D30099" w:rsidDel="002E2A57">
          <w:rPr>
            <w:color w:val="C00000"/>
          </w:rPr>
          <w:delText>with the help of CA representation. Every column represents distinct uncertainty in the scale range of 0-9.</w:delText>
        </w:r>
      </w:del>
    </w:p>
    <w:p w14:paraId="168A39E4" w14:textId="1D2864C7" w:rsidR="00D16AA7" w:rsidDel="002E2A57" w:rsidRDefault="00D16AA7" w:rsidP="00A87284">
      <w:pPr>
        <w:spacing w:before="100" w:beforeAutospacing="1" w:after="100" w:afterAutospacing="1"/>
        <w:rPr>
          <w:del w:id="113" w:author="Rashid Islam" w:date="2022-02-15T17:19:00Z"/>
          <w:color w:val="000000" w:themeColor="text1"/>
          <w:sz w:val="28"/>
          <w:szCs w:val="28"/>
        </w:rPr>
      </w:pPr>
    </w:p>
    <w:p w14:paraId="4D08F59F" w14:textId="31AEDEA4" w:rsidR="000C0911" w:rsidDel="002E2A57" w:rsidRDefault="000C0911" w:rsidP="00A87284">
      <w:pPr>
        <w:spacing w:before="100" w:beforeAutospacing="1" w:after="100" w:afterAutospacing="1"/>
        <w:rPr>
          <w:del w:id="114" w:author="Rashid Islam" w:date="2022-02-15T17:19:00Z"/>
          <w:color w:val="000000" w:themeColor="text1"/>
          <w:sz w:val="28"/>
          <w:szCs w:val="28"/>
        </w:rPr>
      </w:pPr>
    </w:p>
    <w:p w14:paraId="4EE86647" w14:textId="1CA003D6" w:rsidR="000C0911" w:rsidDel="002E2A57" w:rsidRDefault="000C0911" w:rsidP="00A87284">
      <w:pPr>
        <w:spacing w:before="100" w:beforeAutospacing="1" w:after="100" w:afterAutospacing="1"/>
        <w:rPr>
          <w:del w:id="115" w:author="Rashid Islam" w:date="2022-02-15T17:19:00Z"/>
          <w:color w:val="000000" w:themeColor="text1"/>
          <w:sz w:val="28"/>
          <w:szCs w:val="28"/>
        </w:rPr>
      </w:pPr>
    </w:p>
    <w:p w14:paraId="4CC56678" w14:textId="41BFDC71" w:rsidR="000C0911" w:rsidDel="002E2A57" w:rsidRDefault="000C0911" w:rsidP="00A87284">
      <w:pPr>
        <w:spacing w:before="100" w:beforeAutospacing="1" w:after="100" w:afterAutospacing="1"/>
        <w:rPr>
          <w:del w:id="116" w:author="Rashid Islam" w:date="2022-02-15T17:19:00Z"/>
          <w:color w:val="000000" w:themeColor="text1"/>
          <w:sz w:val="28"/>
          <w:szCs w:val="28"/>
        </w:rPr>
      </w:pPr>
    </w:p>
    <w:p w14:paraId="56B75180" w14:textId="7878C1A0" w:rsidR="000C0911" w:rsidDel="002E2A57" w:rsidRDefault="000C0911" w:rsidP="00A87284">
      <w:pPr>
        <w:spacing w:before="100" w:beforeAutospacing="1" w:after="100" w:afterAutospacing="1"/>
        <w:rPr>
          <w:del w:id="117" w:author="Rashid Islam" w:date="2022-02-15T17:19:00Z"/>
          <w:color w:val="000000" w:themeColor="text1"/>
          <w:sz w:val="28"/>
          <w:szCs w:val="28"/>
        </w:rPr>
      </w:pPr>
    </w:p>
    <w:p w14:paraId="15741C14" w14:textId="68D46CA3" w:rsidR="000C0911" w:rsidDel="002E2A57" w:rsidRDefault="000C0911" w:rsidP="00A87284">
      <w:pPr>
        <w:spacing w:before="100" w:beforeAutospacing="1" w:after="100" w:afterAutospacing="1"/>
        <w:rPr>
          <w:del w:id="118" w:author="Rashid Islam" w:date="2022-02-15T17:19:00Z"/>
          <w:color w:val="000000" w:themeColor="text1"/>
          <w:sz w:val="28"/>
          <w:szCs w:val="28"/>
        </w:rPr>
      </w:pPr>
      <w:del w:id="119" w:author="Rashid Islam" w:date="2022-02-15T17:19:00Z">
        <w:r w:rsidDel="002E2A57">
          <w:rPr>
            <w:noProof/>
            <w:color w:val="000000" w:themeColor="text1"/>
          </w:rPr>
          <w:drawing>
            <wp:inline distT="0" distB="0" distL="0" distR="0" wp14:anchorId="24DFD0B1" wp14:editId="3955D52B">
              <wp:extent cx="5551170" cy="5589037"/>
              <wp:effectExtent l="12700" t="12700" r="11430" b="1206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602521" cy="5640739"/>
                      </a:xfrm>
                      <a:prstGeom prst="rect">
                        <a:avLst/>
                      </a:prstGeom>
                      <a:ln w="3175">
                        <a:solidFill>
                          <a:schemeClr val="bg1">
                            <a:lumMod val="75000"/>
                          </a:schemeClr>
                        </a:solidFill>
                      </a:ln>
                    </pic:spPr>
                  </pic:pic>
                </a:graphicData>
              </a:graphic>
            </wp:inline>
          </w:drawing>
        </w:r>
      </w:del>
    </w:p>
    <w:p w14:paraId="5F8DC419" w14:textId="4644ABDD" w:rsidR="000C0911" w:rsidRPr="00D30099" w:rsidDel="002E2A57" w:rsidRDefault="000C0911" w:rsidP="006169F8">
      <w:pPr>
        <w:spacing w:before="100" w:beforeAutospacing="1" w:after="100" w:afterAutospacing="1"/>
        <w:jc w:val="both"/>
        <w:rPr>
          <w:del w:id="120" w:author="Rashid Islam" w:date="2022-02-15T17:19:00Z"/>
          <w:color w:val="C00000"/>
        </w:rPr>
      </w:pPr>
      <w:del w:id="121" w:author="Rashid Islam" w:date="2022-02-15T17:19:00Z">
        <w:r w:rsidRPr="00D30099" w:rsidDel="002E2A57">
          <w:rPr>
            <w:color w:val="C00000"/>
          </w:rPr>
          <w:delText xml:space="preserve">Figure-: Star-Fish layout </w:delText>
        </w:r>
        <w:r w:rsidR="002D6F7A" w:rsidRPr="00D30099" w:rsidDel="002E2A57">
          <w:rPr>
            <w:color w:val="C00000"/>
          </w:rPr>
          <w:delText>(</w:delText>
        </w:r>
        <w:r w:rsidR="00611A8D" w:rsidRPr="00D30099" w:rsidDel="002E2A57">
          <w:rPr>
            <w:color w:val="C00000"/>
          </w:rPr>
          <w:delText xml:space="preserve">In center, we depicted bubble chart of zoom-in view and on clicking country of interest it popped up of a stream graph based on the position of the country, that means the stream graph is rotated by the angle of its position from center point of the bubble graph. It helps user to perceive an abstract idea about how the flow </w:delText>
        </w:r>
        <w:r w:rsidR="006169F8" w:rsidRPr="00D30099" w:rsidDel="002E2A57">
          <w:rPr>
            <w:color w:val="C00000"/>
          </w:rPr>
          <w:delText xml:space="preserve">of number of cases goes and their respective daily </w:delText>
        </w:r>
        <w:r w:rsidR="00611A8D" w:rsidRPr="00D30099" w:rsidDel="002E2A57">
          <w:rPr>
            <w:color w:val="C00000"/>
          </w:rPr>
          <w:delText>uncertaint</w:delText>
        </w:r>
        <w:r w:rsidR="006169F8" w:rsidRPr="00D30099" w:rsidDel="002E2A57">
          <w:rPr>
            <w:color w:val="C00000"/>
          </w:rPr>
          <w:delText>ies</w:delText>
        </w:r>
        <w:r w:rsidR="002D6F7A" w:rsidRPr="00D30099" w:rsidDel="002E2A57">
          <w:rPr>
            <w:color w:val="C00000"/>
          </w:rPr>
          <w:delText>)</w:delText>
        </w:r>
      </w:del>
    </w:p>
    <w:p w14:paraId="3F7D7C89" w14:textId="5C514F0A" w:rsidR="000C0911" w:rsidDel="002E2A57" w:rsidRDefault="005D65AB" w:rsidP="00A87284">
      <w:pPr>
        <w:spacing w:before="100" w:beforeAutospacing="1" w:after="100" w:afterAutospacing="1"/>
        <w:rPr>
          <w:del w:id="122" w:author="Rashid Islam" w:date="2022-02-15T17:19:00Z"/>
          <w:color w:val="000000" w:themeColor="text1"/>
          <w:sz w:val="28"/>
          <w:szCs w:val="28"/>
        </w:rPr>
      </w:pPr>
      <w:del w:id="123" w:author="Rashid Islam" w:date="2022-02-15T17:19:00Z">
        <w:r w:rsidDel="002E2A57">
          <w:rPr>
            <w:noProof/>
            <w:color w:val="000000" w:themeColor="text1"/>
            <w:sz w:val="28"/>
            <w:szCs w:val="28"/>
          </w:rPr>
          <w:drawing>
            <wp:inline distT="0" distB="0" distL="0" distR="0" wp14:anchorId="7B2D6210" wp14:editId="77D203BD">
              <wp:extent cx="6291580" cy="4385945"/>
              <wp:effectExtent l="0" t="0" r="0" b="0"/>
              <wp:docPr id="3" name="Picture 3"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Background pattern&#10;&#10;Description automatically generated"/>
                      <pic:cNvPicPr/>
                    </pic:nvPicPr>
                    <pic:blipFill>
                      <a:blip r:embed="rId60"/>
                      <a:stretch>
                        <a:fillRect/>
                      </a:stretch>
                    </pic:blipFill>
                    <pic:spPr>
                      <a:xfrm>
                        <a:off x="0" y="0"/>
                        <a:ext cx="6291580" cy="4385945"/>
                      </a:xfrm>
                      <a:prstGeom prst="rect">
                        <a:avLst/>
                      </a:prstGeom>
                    </pic:spPr>
                  </pic:pic>
                </a:graphicData>
              </a:graphic>
            </wp:inline>
          </w:drawing>
        </w:r>
      </w:del>
    </w:p>
    <w:p w14:paraId="0971716D" w14:textId="36520CFF" w:rsidR="002D6F7A" w:rsidRPr="005D65AB" w:rsidDel="002E2A57" w:rsidRDefault="002D6F7A" w:rsidP="00A87284">
      <w:pPr>
        <w:spacing w:before="100" w:beforeAutospacing="1" w:after="100" w:afterAutospacing="1"/>
        <w:rPr>
          <w:del w:id="124" w:author="Rashid Islam" w:date="2022-02-15T17:19:00Z"/>
          <w:color w:val="C00000"/>
          <w:sz w:val="28"/>
          <w:szCs w:val="28"/>
        </w:rPr>
      </w:pPr>
    </w:p>
    <w:p w14:paraId="6D5AE43A" w14:textId="709A4898" w:rsidR="000C0911" w:rsidRPr="005D65AB" w:rsidDel="002E2A57" w:rsidRDefault="002D6F7A" w:rsidP="00A87284">
      <w:pPr>
        <w:spacing w:before="100" w:beforeAutospacing="1" w:after="100" w:afterAutospacing="1"/>
        <w:rPr>
          <w:del w:id="125" w:author="Rashid Islam" w:date="2022-02-15T17:19:00Z"/>
          <w:rFonts w:ascii="Times" w:hAnsi="Times"/>
          <w:color w:val="C00000"/>
        </w:rPr>
      </w:pPr>
      <w:del w:id="126" w:author="Rashid Islam" w:date="2022-02-15T17:19:00Z">
        <w:r w:rsidRPr="005D65AB" w:rsidDel="002E2A57">
          <w:rPr>
            <w:color w:val="C00000"/>
            <w:sz w:val="28"/>
            <w:szCs w:val="28"/>
          </w:rPr>
          <w:delText xml:space="preserve">Figure-: </w:delText>
        </w:r>
        <w:r w:rsidRPr="005D65AB" w:rsidDel="002E2A57">
          <w:rPr>
            <w:rFonts w:ascii="Times" w:hAnsi="Times"/>
            <w:color w:val="C00000"/>
          </w:rPr>
          <w:delText xml:space="preserve">Impact chart </w:delText>
        </w:r>
        <w:r w:rsidR="00B021DA" w:rsidRPr="005D65AB" w:rsidDel="002E2A57">
          <w:rPr>
            <w:rFonts w:ascii="Times" w:hAnsi="Times"/>
            <w:color w:val="C00000"/>
          </w:rPr>
          <w:delText xml:space="preserve">(Daily new cases vs Country). </w:delText>
        </w:r>
        <w:r w:rsidR="00653A13" w:rsidRPr="005D65AB" w:rsidDel="002E2A57">
          <w:rPr>
            <w:rFonts w:ascii="Times" w:hAnsi="Times"/>
            <w:color w:val="C00000"/>
          </w:rPr>
          <w:delText>T</w:delText>
        </w:r>
        <w:r w:rsidRPr="005D65AB" w:rsidDel="002E2A57">
          <w:rPr>
            <w:rFonts w:ascii="Times" w:hAnsi="Times"/>
            <w:color w:val="C00000"/>
          </w:rPr>
          <w:delText>extures</w:delText>
        </w:r>
        <w:r w:rsidR="00B021DA" w:rsidRPr="005D65AB" w:rsidDel="002E2A57">
          <w:rPr>
            <w:rFonts w:ascii="Times" w:hAnsi="Times"/>
            <w:color w:val="C00000"/>
          </w:rPr>
          <w:delText xml:space="preserve"> of CA are used to fill every cell of the grid. In every cell there are three circ</w:delText>
        </w:r>
        <w:r w:rsidR="005D65AB" w:rsidRPr="005D65AB" w:rsidDel="002E2A57">
          <w:rPr>
            <w:rFonts w:ascii="Times" w:hAnsi="Times"/>
            <w:color w:val="C00000"/>
          </w:rPr>
          <w:delText>l</w:delText>
        </w:r>
        <w:r w:rsidR="00B021DA" w:rsidRPr="005D65AB" w:rsidDel="002E2A57">
          <w:rPr>
            <w:rFonts w:ascii="Times" w:hAnsi="Times"/>
            <w:color w:val="C00000"/>
          </w:rPr>
          <w:delText>es of R,</w:delText>
        </w:r>
        <w:r w:rsidR="005D65AB" w:rsidRPr="005D65AB" w:rsidDel="002E2A57">
          <w:rPr>
            <w:rFonts w:ascii="Times" w:hAnsi="Times"/>
            <w:color w:val="C00000"/>
          </w:rPr>
          <w:delText xml:space="preserve"> </w:delText>
        </w:r>
        <w:r w:rsidR="00B021DA" w:rsidRPr="005D65AB" w:rsidDel="002E2A57">
          <w:rPr>
            <w:rFonts w:ascii="Times" w:hAnsi="Times"/>
            <w:color w:val="C00000"/>
          </w:rPr>
          <w:delText>G,</w:delText>
        </w:r>
        <w:r w:rsidR="005D65AB" w:rsidRPr="005D65AB" w:rsidDel="002E2A57">
          <w:rPr>
            <w:rFonts w:ascii="Times" w:hAnsi="Times"/>
            <w:color w:val="C00000"/>
          </w:rPr>
          <w:delText xml:space="preserve"> </w:delText>
        </w:r>
        <w:r w:rsidR="00B021DA" w:rsidRPr="005D65AB" w:rsidDel="002E2A57">
          <w:rPr>
            <w:rFonts w:ascii="Times" w:hAnsi="Times"/>
            <w:color w:val="C00000"/>
          </w:rPr>
          <w:delText>B color channel which are internally shifted by the amount of uncertainty.</w:delText>
        </w:r>
        <w:r w:rsidR="005D65AB" w:rsidRPr="005D65AB" w:rsidDel="002E2A57">
          <w:rPr>
            <w:rFonts w:ascii="Times" w:hAnsi="Times"/>
            <w:color w:val="C00000"/>
          </w:rPr>
          <w:delText xml:space="preserve"> So, the more colorful means higher uncertainty.</w:delText>
        </w:r>
      </w:del>
    </w:p>
    <w:p w14:paraId="21C6274B" w14:textId="69DFE228" w:rsidR="00653A13" w:rsidDel="002E2A57" w:rsidRDefault="00653A13" w:rsidP="00A87284">
      <w:pPr>
        <w:spacing w:before="100" w:beforeAutospacing="1" w:after="100" w:afterAutospacing="1"/>
        <w:rPr>
          <w:del w:id="127" w:author="Rashid Islam" w:date="2022-02-15T17:19:00Z"/>
          <w:rFonts w:ascii="Times" w:hAnsi="Times"/>
          <w:color w:val="000000" w:themeColor="text1"/>
        </w:rPr>
      </w:pPr>
    </w:p>
    <w:p w14:paraId="6BABD96A" w14:textId="5FC8D444" w:rsidR="00653A13" w:rsidDel="002E2A57" w:rsidRDefault="00653A13" w:rsidP="00A87284">
      <w:pPr>
        <w:spacing w:before="100" w:beforeAutospacing="1" w:after="100" w:afterAutospacing="1"/>
        <w:rPr>
          <w:del w:id="128" w:author="Rashid Islam" w:date="2022-02-15T17:19:00Z"/>
          <w:rFonts w:ascii="Times" w:hAnsi="Times"/>
          <w:color w:val="000000" w:themeColor="text1"/>
        </w:rPr>
      </w:pPr>
      <w:del w:id="129" w:author="Rashid Islam" w:date="2022-02-15T17:19:00Z">
        <w:r w:rsidDel="002E2A57">
          <w:rPr>
            <w:rFonts w:ascii="Times" w:hAnsi="Times"/>
            <w:noProof/>
            <w:color w:val="000000" w:themeColor="text1"/>
          </w:rPr>
          <w:drawing>
            <wp:inline distT="0" distB="0" distL="0" distR="0" wp14:anchorId="5BB2E62E" wp14:editId="257B6645">
              <wp:extent cx="6303524" cy="5188585"/>
              <wp:effectExtent l="0" t="0" r="0" b="5715"/>
              <wp:docPr id="55" name="Picture 55"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imeline&#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6351987" cy="5228476"/>
                      </a:xfrm>
                      <a:prstGeom prst="rect">
                        <a:avLst/>
                      </a:prstGeom>
                    </pic:spPr>
                  </pic:pic>
                </a:graphicData>
              </a:graphic>
            </wp:inline>
          </w:drawing>
        </w:r>
      </w:del>
    </w:p>
    <w:p w14:paraId="4042F33A" w14:textId="7EFF5BA2" w:rsidR="00653A13" w:rsidRPr="00B021DA" w:rsidDel="002E2A57" w:rsidRDefault="00653A13" w:rsidP="00653A13">
      <w:pPr>
        <w:spacing w:before="100" w:beforeAutospacing="1" w:after="100" w:afterAutospacing="1"/>
        <w:rPr>
          <w:del w:id="130" w:author="Rashid Islam" w:date="2022-02-15T17:19:00Z"/>
          <w:rFonts w:ascii="Times" w:hAnsi="Times"/>
          <w:color w:val="C00000"/>
        </w:rPr>
      </w:pPr>
      <w:del w:id="131" w:author="Rashid Islam" w:date="2022-02-15T17:19:00Z">
        <w:r w:rsidRPr="00B021DA" w:rsidDel="002E2A57">
          <w:rPr>
            <w:rFonts w:ascii="Times" w:hAnsi="Times"/>
            <w:color w:val="C00000"/>
          </w:rPr>
          <w:delText xml:space="preserve">Figure-: Horizontal Chart </w:delText>
        </w:r>
        <w:r w:rsidR="004922C1" w:rsidRPr="00B021DA" w:rsidDel="002E2A57">
          <w:rPr>
            <w:rFonts w:ascii="Times" w:hAnsi="Times"/>
            <w:color w:val="C00000"/>
          </w:rPr>
          <w:delText xml:space="preserve">(On accommodation purpose, we have shown a part of the chart. Drawn with daily count of new cases vs country. </w:delText>
        </w:r>
        <w:r w:rsidRPr="00B021DA" w:rsidDel="002E2A57">
          <w:rPr>
            <w:rFonts w:ascii="Times" w:hAnsi="Times"/>
            <w:color w:val="C00000"/>
          </w:rPr>
          <w:delText>CA Textures</w:delText>
        </w:r>
        <w:r w:rsidR="004922C1" w:rsidRPr="00B021DA" w:rsidDel="002E2A57">
          <w:rPr>
            <w:rFonts w:ascii="Times" w:hAnsi="Times"/>
            <w:color w:val="C00000"/>
          </w:rPr>
          <w:delText xml:space="preserve"> are used to fill the </w:delText>
        </w:r>
        <w:r w:rsidR="00611A8D" w:rsidDel="002E2A57">
          <w:rPr>
            <w:rFonts w:ascii="Times" w:hAnsi="Times"/>
            <w:color w:val="C00000"/>
          </w:rPr>
          <w:delText xml:space="preserve">horizontal </w:delText>
        </w:r>
        <w:r w:rsidR="004922C1" w:rsidRPr="00B021DA" w:rsidDel="002E2A57">
          <w:rPr>
            <w:rFonts w:ascii="Times" w:hAnsi="Times"/>
            <w:color w:val="C00000"/>
          </w:rPr>
          <w:delText>flow</w:delText>
        </w:r>
        <w:r w:rsidR="00B021DA" w:rsidRPr="00B021DA" w:rsidDel="002E2A57">
          <w:rPr>
            <w:rFonts w:ascii="Times" w:hAnsi="Times"/>
            <w:color w:val="C00000"/>
          </w:rPr>
          <w:delText>)</w:delText>
        </w:r>
      </w:del>
    </w:p>
    <w:p w14:paraId="42B96CA2" w14:textId="0766DBE4" w:rsidR="00653A13" w:rsidDel="002E2A57" w:rsidRDefault="00653A13" w:rsidP="00A87284">
      <w:pPr>
        <w:spacing w:before="100" w:beforeAutospacing="1" w:after="100" w:afterAutospacing="1"/>
        <w:rPr>
          <w:del w:id="132" w:author="Rashid Islam" w:date="2022-02-15T17:19:00Z"/>
          <w:rFonts w:ascii="Times" w:hAnsi="Times"/>
          <w:color w:val="000000" w:themeColor="text1"/>
        </w:rPr>
      </w:pPr>
    </w:p>
    <w:p w14:paraId="18476740" w14:textId="100E6477" w:rsidR="00653A13" w:rsidDel="002E2A57" w:rsidRDefault="00653A13" w:rsidP="00A87284">
      <w:pPr>
        <w:spacing w:before="100" w:beforeAutospacing="1" w:after="100" w:afterAutospacing="1"/>
        <w:rPr>
          <w:del w:id="133" w:author="Rashid Islam" w:date="2022-02-15T17:19:00Z"/>
          <w:color w:val="000000" w:themeColor="text1"/>
          <w:sz w:val="28"/>
          <w:szCs w:val="28"/>
        </w:rPr>
      </w:pPr>
    </w:p>
    <w:p w14:paraId="2B894B49" w14:textId="1330EA45" w:rsidR="00DA6588" w:rsidDel="002E2A57" w:rsidRDefault="00DA6588" w:rsidP="00A87284">
      <w:pPr>
        <w:spacing w:before="100" w:beforeAutospacing="1" w:after="100" w:afterAutospacing="1"/>
        <w:rPr>
          <w:del w:id="134" w:author="Rashid Islam" w:date="2022-02-15T17:19:00Z"/>
          <w:color w:val="000000" w:themeColor="text1"/>
          <w:sz w:val="28"/>
          <w:szCs w:val="28"/>
        </w:rPr>
      </w:pPr>
    </w:p>
    <w:p w14:paraId="18F9F598" w14:textId="56982604" w:rsidR="00DA6588" w:rsidDel="002E2A57" w:rsidRDefault="00DA6588" w:rsidP="00A87284">
      <w:pPr>
        <w:spacing w:before="100" w:beforeAutospacing="1" w:after="100" w:afterAutospacing="1"/>
        <w:rPr>
          <w:del w:id="135" w:author="Rashid Islam" w:date="2022-02-15T17:19:00Z"/>
          <w:color w:val="000000" w:themeColor="text1"/>
          <w:sz w:val="28"/>
          <w:szCs w:val="28"/>
        </w:rPr>
      </w:pPr>
    </w:p>
    <w:p w14:paraId="2B97EEB9" w14:textId="77777777" w:rsidR="00DA6588" w:rsidRDefault="00DA6588" w:rsidP="00A87284">
      <w:pPr>
        <w:spacing w:before="100" w:beforeAutospacing="1" w:after="100" w:afterAutospacing="1"/>
        <w:rPr>
          <w:ins w:id="136" w:author="Rashid Islam" w:date="2022-02-12T01:41:00Z"/>
          <w:color w:val="000000" w:themeColor="text1"/>
          <w:sz w:val="28"/>
          <w:szCs w:val="28"/>
        </w:rPr>
        <w:sectPr w:rsidR="00DA6588" w:rsidSect="00D552FC">
          <w:headerReference w:type="default" r:id="rId62"/>
          <w:pgSz w:w="12240" w:h="15840" w:code="1"/>
          <w:pgMar w:top="1152" w:right="1166" w:bottom="1152" w:left="1166" w:header="720" w:footer="720" w:gutter="0"/>
          <w:cols w:space="720"/>
          <w:docGrid w:linePitch="360"/>
        </w:sectPr>
      </w:pPr>
    </w:p>
    <w:p w14:paraId="1E73DD6C" w14:textId="77777777" w:rsidR="00DA6588" w:rsidRDefault="00DA6588" w:rsidP="00A87284">
      <w:pPr>
        <w:spacing w:before="100" w:beforeAutospacing="1" w:after="100" w:afterAutospacing="1"/>
        <w:rPr>
          <w:color w:val="000000" w:themeColor="text1"/>
          <w:sz w:val="28"/>
          <w:szCs w:val="28"/>
        </w:rPr>
      </w:pPr>
    </w:p>
    <w:p w14:paraId="01B90812" w14:textId="024E7279" w:rsidR="009C41E5" w:rsidRPr="00BB0962" w:rsidRDefault="004E3F7F" w:rsidP="00A87284">
      <w:pPr>
        <w:spacing w:before="100" w:beforeAutospacing="1" w:after="100" w:afterAutospacing="1"/>
        <w:rPr>
          <w:b/>
          <w:bCs/>
          <w:color w:val="000000" w:themeColor="text1"/>
          <w:sz w:val="28"/>
          <w:szCs w:val="28"/>
        </w:rPr>
      </w:pPr>
      <w:r w:rsidRPr="00BB0962">
        <w:rPr>
          <w:b/>
          <w:bCs/>
          <w:color w:val="000000" w:themeColor="text1"/>
          <w:sz w:val="28"/>
          <w:szCs w:val="28"/>
        </w:rPr>
        <w:t>References:</w:t>
      </w:r>
    </w:p>
    <w:p w14:paraId="3277525D" w14:textId="110E58ED" w:rsidR="009C41E5" w:rsidRDefault="009C41E5" w:rsidP="004E3F7F">
      <w:pPr>
        <w:jc w:val="both"/>
      </w:pPr>
      <w:bookmarkStart w:id="144" w:name="_Hlk93424282"/>
      <w:r>
        <w:t>[</w:t>
      </w:r>
      <w:proofErr w:type="spellStart"/>
      <w:r>
        <w:t>Correll</w:t>
      </w:r>
      <w:proofErr w:type="spellEnd"/>
      <w:r>
        <w:t xml:space="preserve"> 2018] </w:t>
      </w:r>
      <w:r w:rsidRPr="00615D32">
        <w:t xml:space="preserve">Michael </w:t>
      </w:r>
      <w:proofErr w:type="spellStart"/>
      <w:r w:rsidRPr="00615D32">
        <w:t>Correll</w:t>
      </w:r>
      <w:proofErr w:type="spellEnd"/>
      <w:r w:rsidRPr="00615D32">
        <w:t xml:space="preserve">, Dominik Moritz, and Jeffrey </w:t>
      </w:r>
      <w:proofErr w:type="spellStart"/>
      <w:r w:rsidRPr="00615D32">
        <w:t>Heer</w:t>
      </w:r>
      <w:proofErr w:type="spellEnd"/>
      <w:r w:rsidRPr="00615D32">
        <w:t>. 2018. Value-Suppressing Uncertainty Palettes. Proceedings of the 2018 CHI Conference on Human Factors in Computing Systems. Association for Computing Machinery, New York, NY, USA, Paper 642, 1–11.</w:t>
      </w:r>
    </w:p>
    <w:p w14:paraId="269F79A1" w14:textId="77777777" w:rsidR="009C41E5" w:rsidRDefault="009C41E5" w:rsidP="009C41E5"/>
    <w:p w14:paraId="4F09D6AD" w14:textId="77777777" w:rsidR="009C41E5" w:rsidRDefault="009C41E5" w:rsidP="004E3F7F">
      <w:pPr>
        <w:jc w:val="both"/>
      </w:pPr>
      <w:r>
        <w:t>[</w:t>
      </w:r>
      <w:proofErr w:type="spellStart"/>
      <w:r w:rsidRPr="00543560">
        <w:t>Stéfan</w:t>
      </w:r>
      <w:proofErr w:type="spellEnd"/>
      <w:r w:rsidRPr="00543560">
        <w:t xml:space="preserve"> </w:t>
      </w:r>
      <w:r>
        <w:t xml:space="preserve">2015] </w:t>
      </w:r>
      <w:proofErr w:type="spellStart"/>
      <w:r w:rsidRPr="00543560">
        <w:t>Stéfan</w:t>
      </w:r>
      <w:proofErr w:type="spellEnd"/>
      <w:r w:rsidRPr="00543560">
        <w:t xml:space="preserve"> van der Walt and Nathaniel Smith. 2015. </w:t>
      </w:r>
      <w:proofErr w:type="spellStart"/>
      <w:r w:rsidRPr="00543560">
        <w:t>Mpl</w:t>
      </w:r>
      <w:proofErr w:type="spellEnd"/>
      <w:r>
        <w:t xml:space="preserve"> </w:t>
      </w:r>
      <w:r w:rsidRPr="00543560">
        <w:t>colormaps. https://bids.github.io/colormap/, (2015).</w:t>
      </w:r>
    </w:p>
    <w:p w14:paraId="477D85BC" w14:textId="77777777" w:rsidR="009C41E5" w:rsidRDefault="009C41E5" w:rsidP="009C41E5"/>
    <w:p w14:paraId="358063CD" w14:textId="3B912DF3" w:rsidR="009C41E5" w:rsidRDefault="009C41E5" w:rsidP="004E3F7F">
      <w:pPr>
        <w:jc w:val="both"/>
      </w:pPr>
      <w:r>
        <w:t xml:space="preserve">[Hardy 1945] </w:t>
      </w:r>
      <w:r w:rsidRPr="001B6949">
        <w:t>LeGrand H Hardy, Gertrude Rand, and M Catherine</w:t>
      </w:r>
      <w:r>
        <w:t xml:space="preserve"> </w:t>
      </w:r>
      <w:proofErr w:type="spellStart"/>
      <w:r w:rsidRPr="001B6949">
        <w:t>Rittler</w:t>
      </w:r>
      <w:proofErr w:type="spellEnd"/>
      <w:r w:rsidRPr="001B6949">
        <w:t>. 1945. Tests for the detection and analysis of</w:t>
      </w:r>
      <w:r>
        <w:t xml:space="preserve"> </w:t>
      </w:r>
      <w:r w:rsidRPr="001B6949">
        <w:t>color-blindness. I. The Ishihara test: an evaluation. JOSA</w:t>
      </w:r>
      <w:r>
        <w:t xml:space="preserve"> </w:t>
      </w:r>
      <w:r w:rsidRPr="001B6949">
        <w:t>35, 4 (1945), 268–275.</w:t>
      </w:r>
      <w:bookmarkEnd w:id="144"/>
    </w:p>
    <w:p w14:paraId="4B9C873D" w14:textId="347B2119" w:rsidR="00C05E55" w:rsidRDefault="00C05E55" w:rsidP="009C41E5"/>
    <w:p w14:paraId="09E465AF" w14:textId="0C92F7A7" w:rsidR="00BA59AE" w:rsidRDefault="00C05E55" w:rsidP="004E3F7F">
      <w:pPr>
        <w:jc w:val="both"/>
      </w:pPr>
      <w:r>
        <w:t xml:space="preserve">[Brooke 1986] </w:t>
      </w:r>
      <w:r w:rsidRPr="00C05E55">
        <w:t xml:space="preserve">Brooke, J. (1986). SUS: a "quick and dirty" usability scale. In P. W. Jordan; B. Thomas; B. A. </w:t>
      </w:r>
      <w:proofErr w:type="spellStart"/>
      <w:r w:rsidRPr="00C05E55">
        <w:t>Weerdmeester</w:t>
      </w:r>
      <w:proofErr w:type="spellEnd"/>
      <w:r w:rsidRPr="00C05E55">
        <w:t>; A. L. McClelland (eds.). Usability Evaluation in Industry. London: Taylor and Francis.</w:t>
      </w:r>
    </w:p>
    <w:p w14:paraId="7D337298" w14:textId="39C02283" w:rsidR="00B84851" w:rsidRDefault="00B84851" w:rsidP="009C41E5"/>
    <w:p w14:paraId="1AF8C7A5" w14:textId="03F92853" w:rsidR="00B84851" w:rsidRDefault="00B84851" w:rsidP="004E3F7F">
      <w:pPr>
        <w:jc w:val="both"/>
      </w:pPr>
      <w:r>
        <w:t>[</w:t>
      </w:r>
      <w:r w:rsidRPr="00B84851">
        <w:t>NASA 1986</w:t>
      </w:r>
      <w:r>
        <w:t xml:space="preserve">] </w:t>
      </w:r>
      <w:r w:rsidRPr="00B84851">
        <w:t>NASA (1986). Nasa Task Load Index (TLX) v. 1.0 Manual</w:t>
      </w:r>
      <w:r w:rsidR="00FE4800">
        <w:t>.</w:t>
      </w:r>
    </w:p>
    <w:p w14:paraId="088CB79F" w14:textId="196CFC78" w:rsidR="00FE4800" w:rsidRDefault="00FE4800" w:rsidP="009C41E5"/>
    <w:p w14:paraId="051E59CB" w14:textId="2322A705" w:rsidR="00FE4800" w:rsidRDefault="00FE4800" w:rsidP="004E3F7F">
      <w:pPr>
        <w:jc w:val="both"/>
      </w:pPr>
      <w:r>
        <w:t xml:space="preserve">[Shapiro 1965] </w:t>
      </w:r>
      <w:r w:rsidRPr="00FE4800">
        <w:t xml:space="preserve">Shapiro, S. S.; Wilk, M. B. (1965). "An analysis of variance test for normality (complete samples)". </w:t>
      </w:r>
      <w:proofErr w:type="spellStart"/>
      <w:r w:rsidRPr="00FE4800">
        <w:t>Biometrika</w:t>
      </w:r>
      <w:proofErr w:type="spellEnd"/>
      <w:r w:rsidRPr="00FE4800">
        <w:t>. 52 (3–4): 591–611.</w:t>
      </w:r>
    </w:p>
    <w:p w14:paraId="73168849" w14:textId="2A930971" w:rsidR="002D19F3" w:rsidRDefault="002D19F3">
      <w:pPr>
        <w:rPr>
          <w:ins w:id="145" w:author="Rashid Islam" w:date="2022-02-12T01:43:00Z"/>
        </w:rPr>
        <w:sectPr w:rsidR="002D19F3" w:rsidSect="00D552FC">
          <w:headerReference w:type="default" r:id="rId63"/>
          <w:pgSz w:w="12240" w:h="15840" w:code="1"/>
          <w:pgMar w:top="1152" w:right="1166" w:bottom="1152" w:left="1166" w:header="720" w:footer="720" w:gutter="0"/>
          <w:cols w:space="720"/>
          <w:docGrid w:linePitch="360"/>
        </w:sectPr>
      </w:pPr>
    </w:p>
    <w:p w14:paraId="7B59A082" w14:textId="386F82C7" w:rsidR="00BA59AE" w:rsidRDefault="00BA59AE"/>
    <w:p w14:paraId="3A756899" w14:textId="347A5710" w:rsidR="00BA59AE" w:rsidRDefault="00BA59AE" w:rsidP="00BA59AE">
      <w:pPr>
        <w:pStyle w:val="Heading3"/>
        <w:rPr>
          <w:ins w:id="146" w:author="Rashid Islam" w:date="2022-02-12T07:54:00Z"/>
          <w:color w:val="000000" w:themeColor="text1"/>
          <w:sz w:val="28"/>
          <w:szCs w:val="28"/>
        </w:rPr>
      </w:pPr>
      <w:r w:rsidRPr="003D68AB">
        <w:rPr>
          <w:color w:val="000000" w:themeColor="text1"/>
          <w:sz w:val="28"/>
          <w:szCs w:val="28"/>
        </w:rPr>
        <w:t>Ishihara Color Blindness Test Plate</w:t>
      </w:r>
      <w:r w:rsidR="004E3F7F" w:rsidRPr="003D68AB">
        <w:rPr>
          <w:color w:val="000000" w:themeColor="text1"/>
          <w:sz w:val="28"/>
          <w:szCs w:val="28"/>
        </w:rPr>
        <w:t>s</w:t>
      </w:r>
      <w:r w:rsidR="008C2C8E" w:rsidRPr="003D68AB">
        <w:rPr>
          <w:color w:val="000000" w:themeColor="text1"/>
          <w:sz w:val="28"/>
          <w:szCs w:val="28"/>
        </w:rPr>
        <w:t>:</w:t>
      </w:r>
    </w:p>
    <w:p w14:paraId="546AC320" w14:textId="2198CB1C" w:rsidR="00F64CDB" w:rsidRDefault="00F64CDB" w:rsidP="00F64CDB">
      <w:pPr>
        <w:rPr>
          <w:ins w:id="147" w:author="Rashid Islam" w:date="2022-02-12T07:54:00Z"/>
        </w:rPr>
      </w:pPr>
    </w:p>
    <w:p w14:paraId="7DB4B25B" w14:textId="203170CD" w:rsidR="00F64CDB" w:rsidRDefault="00F64CDB" w:rsidP="00F64CDB">
      <w:pPr>
        <w:rPr>
          <w:ins w:id="148" w:author="Rashid Islam" w:date="2022-02-12T07:56:00Z"/>
        </w:rPr>
      </w:pPr>
      <w:ins w:id="149" w:author="Rashid Islam" w:date="2022-02-12T07:54:00Z">
        <w:r>
          <w:t xml:space="preserve">Should we develop a </w:t>
        </w:r>
      </w:ins>
      <w:proofErr w:type="gramStart"/>
      <w:ins w:id="150" w:author="Rashid Islam" w:date="2022-02-12T07:55:00Z">
        <w:r>
          <w:t>web-</w:t>
        </w:r>
      </w:ins>
      <w:ins w:id="151" w:author="Rashid Islam" w:date="2022-02-12T07:54:00Z">
        <w:r>
          <w:t>page</w:t>
        </w:r>
        <w:proofErr w:type="gramEnd"/>
        <w:r>
          <w:t xml:space="preserve"> </w:t>
        </w:r>
      </w:ins>
      <w:ins w:id="152" w:author="Rashid Islam" w:date="2022-02-12T07:55:00Z">
        <w:r>
          <w:t>for conducting this test?</w:t>
        </w:r>
      </w:ins>
    </w:p>
    <w:p w14:paraId="655602E6" w14:textId="77777777" w:rsidR="00D30099" w:rsidRDefault="00F64CDB" w:rsidP="00F64CDB">
      <w:pPr>
        <w:rPr>
          <w:ins w:id="153" w:author="Rashid Islam" w:date="2022-02-12T07:59:00Z"/>
        </w:rPr>
      </w:pPr>
      <w:ins w:id="154" w:author="Rashid Islam" w:date="2022-02-12T07:56:00Z">
        <w:r>
          <w:t>Can we reduce the number of plates</w:t>
        </w:r>
      </w:ins>
      <w:ins w:id="155" w:author="Rashid Islam" w:date="2022-02-12T07:58:00Z">
        <w:r w:rsidR="00D30099">
          <w:t xml:space="preserve"> by only numerical contents</w:t>
        </w:r>
      </w:ins>
      <w:ins w:id="156" w:author="Rashid Islam" w:date="2022-02-12T07:56:00Z">
        <w:r>
          <w:t xml:space="preserve">? </w:t>
        </w:r>
      </w:ins>
    </w:p>
    <w:p w14:paraId="23C12CF6" w14:textId="0D472AFB" w:rsidR="00F64CDB" w:rsidRPr="00D30099" w:rsidRDefault="00F64CDB" w:rsidP="00D30099">
      <w:ins w:id="157" w:author="Rashid Islam" w:date="2022-02-12T07:56:00Z">
        <w:r>
          <w:t>Some plates do</w:t>
        </w:r>
        <w:r w:rsidR="00D30099">
          <w:t xml:space="preserve"> not make sense</w:t>
        </w:r>
      </w:ins>
      <w:ins w:id="158" w:author="Rashid Islam" w:date="2022-02-12T07:59:00Z">
        <w:r w:rsidR="00D30099">
          <w:t xml:space="preserve"> specially the shapes. For example: Plate 14, 15 and after </w:t>
        </w:r>
      </w:ins>
      <w:ins w:id="159" w:author="Rashid Islam" w:date="2022-02-12T08:00:00Z">
        <w:r w:rsidR="00D30099">
          <w:t>18. How do we justify if participants recognized them correctly?</w:t>
        </w:r>
      </w:ins>
    </w:p>
    <w:p w14:paraId="1447C35B" w14:textId="77777777" w:rsidR="008C2C8E" w:rsidRPr="008C2C8E" w:rsidRDefault="008C2C8E" w:rsidP="008C2C8E"/>
    <w:p w14:paraId="55575C8E" w14:textId="7F84EB7C" w:rsidR="00BA59AE" w:rsidRDefault="00BA59AE" w:rsidP="00BA59AE">
      <w:r>
        <w:rPr>
          <w:noProof/>
        </w:rPr>
        <w:drawing>
          <wp:inline distT="0" distB="0" distL="0" distR="0" wp14:anchorId="761A2083" wp14:editId="12A85F40">
            <wp:extent cx="2674620" cy="2628900"/>
            <wp:effectExtent l="0" t="0" r="0" b="0"/>
            <wp:docPr id="349" name="Picture 349" descr="Ishihara Color Blindness Tes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shihara Color Blindness Test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rsidR="008C2C8E">
        <w:t xml:space="preserve">              </w:t>
      </w:r>
      <w:r>
        <w:rPr>
          <w:noProof/>
        </w:rPr>
        <w:drawing>
          <wp:inline distT="0" distB="0" distL="0" distR="0" wp14:anchorId="635E265E" wp14:editId="29907430">
            <wp:extent cx="2674620" cy="2628900"/>
            <wp:effectExtent l="0" t="0" r="0" b="0"/>
            <wp:docPr id="348" name="Picture 348" descr="Ishihara Color Blindness Test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shihara Color Blindness Test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4AB4CF6D" w14:textId="68A20CB4" w:rsidR="008C2C8E" w:rsidRDefault="00BA59AE" w:rsidP="008C2C8E">
      <w:pPr>
        <w:pStyle w:val="Heading3"/>
        <w:ind w:left="720" w:firstLine="720"/>
      </w:pPr>
      <w:r>
        <w:t>Plate</w:t>
      </w:r>
      <w:r w:rsidR="008C2C8E">
        <w:t>-1</w:t>
      </w:r>
      <w:r w:rsidR="008C2C8E" w:rsidRPr="008C2C8E">
        <w:t xml:space="preserve"> </w:t>
      </w:r>
      <w:r w:rsidR="008C2C8E">
        <w:tab/>
      </w:r>
      <w:r w:rsidR="008C2C8E">
        <w:tab/>
      </w:r>
      <w:r w:rsidR="008C2C8E">
        <w:tab/>
      </w:r>
      <w:r w:rsidR="008C2C8E">
        <w:tab/>
      </w:r>
      <w:r w:rsidR="008C2C8E">
        <w:tab/>
      </w:r>
      <w:r w:rsidR="008C2C8E">
        <w:tab/>
        <w:t xml:space="preserve">   Plate-2</w:t>
      </w:r>
    </w:p>
    <w:p w14:paraId="13869F1C" w14:textId="44299A38" w:rsidR="00BA59AE" w:rsidRDefault="00BA59AE" w:rsidP="00BA59AE">
      <w:pPr>
        <w:pStyle w:val="Heading3"/>
      </w:pPr>
    </w:p>
    <w:p w14:paraId="0B0E367B" w14:textId="1762C9FD" w:rsidR="001910CC" w:rsidRDefault="001910CC" w:rsidP="001910CC"/>
    <w:p w14:paraId="43EBAB61" w14:textId="77777777" w:rsidR="001910CC" w:rsidRPr="001910CC" w:rsidRDefault="001910CC" w:rsidP="001910CC"/>
    <w:p w14:paraId="0D7C1696" w14:textId="21567508" w:rsidR="00BA59AE" w:rsidRDefault="00BA59AE" w:rsidP="008C2C8E">
      <w:r>
        <w:rPr>
          <w:noProof/>
        </w:rPr>
        <w:drawing>
          <wp:inline distT="0" distB="0" distL="0" distR="0" wp14:anchorId="2DF2D55E" wp14:editId="4059556B">
            <wp:extent cx="2674620" cy="2628900"/>
            <wp:effectExtent l="0" t="0" r="0" b="0"/>
            <wp:docPr id="347" name="Picture 347" descr="Ishihara Color Blindness Tes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shihara Color Blindness Test 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rsidR="008C2C8E">
        <w:tab/>
      </w:r>
      <w:r w:rsidR="008C2C8E">
        <w:tab/>
      </w:r>
      <w:r>
        <w:rPr>
          <w:noProof/>
        </w:rPr>
        <w:drawing>
          <wp:inline distT="0" distB="0" distL="0" distR="0" wp14:anchorId="57F03C3B" wp14:editId="02408931">
            <wp:extent cx="2674620" cy="2628900"/>
            <wp:effectExtent l="0" t="0" r="0" b="0"/>
            <wp:docPr id="346" name="Picture 346" descr="Ishihara Color Blindness Tes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shihara Color Blindness Test 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6270F6DB" w14:textId="6F3D99D2" w:rsidR="008C2C8E" w:rsidRDefault="008C2C8E" w:rsidP="008C2C8E">
      <w:pPr>
        <w:pStyle w:val="Heading3"/>
      </w:pPr>
      <w:r>
        <w:t xml:space="preserve">                     Plate-3</w:t>
      </w:r>
      <w:r w:rsidRPr="008C2C8E">
        <w:t xml:space="preserve"> </w:t>
      </w:r>
      <w:r>
        <w:tab/>
      </w:r>
      <w:r>
        <w:tab/>
      </w:r>
      <w:r>
        <w:tab/>
      </w:r>
      <w:r>
        <w:tab/>
      </w:r>
      <w:r>
        <w:tab/>
      </w:r>
      <w:r>
        <w:tab/>
        <w:t>Plate-4</w:t>
      </w:r>
    </w:p>
    <w:p w14:paraId="5E139712" w14:textId="77777777" w:rsidR="008C2C8E" w:rsidRDefault="008C2C8E" w:rsidP="008C2C8E"/>
    <w:p w14:paraId="26FAADC6" w14:textId="61515116" w:rsidR="00124E45" w:rsidRDefault="00BA59AE" w:rsidP="00124E45">
      <w:r>
        <w:rPr>
          <w:noProof/>
        </w:rPr>
        <w:lastRenderedPageBreak/>
        <w:drawing>
          <wp:inline distT="0" distB="0" distL="0" distR="0" wp14:anchorId="36438F68" wp14:editId="1D20079D">
            <wp:extent cx="2674620" cy="2628900"/>
            <wp:effectExtent l="0" t="0" r="0" b="0"/>
            <wp:docPr id="345" name="Picture 345" descr="Ishihara Color Blindness Test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shihara Color Blindness Test 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rsidR="00124E45">
        <w:tab/>
      </w:r>
      <w:r w:rsidR="00124E45">
        <w:tab/>
      </w:r>
      <w:r>
        <w:rPr>
          <w:noProof/>
        </w:rPr>
        <w:drawing>
          <wp:inline distT="0" distB="0" distL="0" distR="0" wp14:anchorId="58E158CE" wp14:editId="20CFA0B2">
            <wp:extent cx="2674620" cy="2628900"/>
            <wp:effectExtent l="0" t="0" r="0" b="0"/>
            <wp:docPr id="344" name="Picture 344" descr="Ishihara Color Blindness Test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shihara Color Blindness Test 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6AF171D1" w14:textId="28E133CE" w:rsidR="00124E45" w:rsidRDefault="00124E45" w:rsidP="00124E45">
      <w:pPr>
        <w:pStyle w:val="Heading3"/>
        <w:ind w:left="720" w:firstLine="720"/>
      </w:pPr>
      <w:r>
        <w:t>Plate-5</w:t>
      </w:r>
      <w:r w:rsidRPr="008C2C8E">
        <w:t xml:space="preserve"> </w:t>
      </w:r>
      <w:r>
        <w:tab/>
      </w:r>
      <w:r>
        <w:tab/>
      </w:r>
      <w:r>
        <w:tab/>
      </w:r>
      <w:r>
        <w:tab/>
      </w:r>
      <w:r>
        <w:tab/>
      </w:r>
      <w:r>
        <w:tab/>
        <w:t xml:space="preserve">   Plate-6</w:t>
      </w:r>
    </w:p>
    <w:p w14:paraId="2EA77FE5" w14:textId="2E418F9B" w:rsidR="00124E45" w:rsidRDefault="00124E45" w:rsidP="00124E45"/>
    <w:p w14:paraId="242EEF8C" w14:textId="37A89737" w:rsidR="001910CC" w:rsidRDefault="001910CC" w:rsidP="00124E45"/>
    <w:p w14:paraId="59BDEC26" w14:textId="46A00F47" w:rsidR="001910CC" w:rsidRDefault="001910CC" w:rsidP="00124E45"/>
    <w:p w14:paraId="0576E612" w14:textId="77777777" w:rsidR="001910CC" w:rsidRPr="00124E45" w:rsidRDefault="001910CC" w:rsidP="00124E45"/>
    <w:p w14:paraId="566E07CB" w14:textId="5F64F268" w:rsidR="00BA59AE" w:rsidRDefault="00BA59AE" w:rsidP="00BA59AE">
      <w:r>
        <w:rPr>
          <w:noProof/>
        </w:rPr>
        <w:drawing>
          <wp:inline distT="0" distB="0" distL="0" distR="0" wp14:anchorId="5818B060" wp14:editId="2D474D3E">
            <wp:extent cx="2674620" cy="2628900"/>
            <wp:effectExtent l="0" t="0" r="0" b="0"/>
            <wp:docPr id="343" name="Picture 343" descr="Ishihara Color Blindness Test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shihara Color Blindness Test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rsidR="00124E45">
        <w:tab/>
      </w:r>
      <w:r w:rsidR="00124E45">
        <w:tab/>
      </w:r>
      <w:r>
        <w:rPr>
          <w:noProof/>
        </w:rPr>
        <w:drawing>
          <wp:inline distT="0" distB="0" distL="0" distR="0" wp14:anchorId="46332F09" wp14:editId="061E23C6">
            <wp:extent cx="2674620" cy="2628900"/>
            <wp:effectExtent l="0" t="0" r="0" b="0"/>
            <wp:docPr id="342" name="Picture 342" descr="Ishihara Color Blindness Test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shihara Color Blindness Test 8"/>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31CF6C2F" w14:textId="71A5223C" w:rsidR="00124E45" w:rsidRDefault="00124E45" w:rsidP="00124E45">
      <w:pPr>
        <w:pStyle w:val="Heading3"/>
        <w:ind w:left="720" w:firstLine="720"/>
      </w:pPr>
      <w:r>
        <w:t>Plate-7</w:t>
      </w:r>
      <w:r>
        <w:tab/>
      </w:r>
      <w:r>
        <w:tab/>
      </w:r>
      <w:r>
        <w:tab/>
      </w:r>
      <w:r>
        <w:tab/>
      </w:r>
      <w:r>
        <w:tab/>
      </w:r>
      <w:r>
        <w:tab/>
        <w:t xml:space="preserve">   Plate-8</w:t>
      </w:r>
    </w:p>
    <w:p w14:paraId="4803BE21" w14:textId="77777777" w:rsidR="00124E45" w:rsidRDefault="00124E45" w:rsidP="00BA59AE"/>
    <w:p w14:paraId="7B1A9A11" w14:textId="1D830F9F" w:rsidR="00BA59AE" w:rsidRDefault="00BA59AE" w:rsidP="00BA59AE">
      <w:r>
        <w:rPr>
          <w:noProof/>
        </w:rPr>
        <w:lastRenderedPageBreak/>
        <w:drawing>
          <wp:inline distT="0" distB="0" distL="0" distR="0" wp14:anchorId="34A05625" wp14:editId="6F22FB26">
            <wp:extent cx="2674620" cy="2628900"/>
            <wp:effectExtent l="0" t="0" r="0" b="0"/>
            <wp:docPr id="341" name="Picture 341" descr="Ishihara Color Blindness Test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shihara Color Blindness Test 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rsidR="003D68AB">
        <w:tab/>
      </w:r>
      <w:r w:rsidR="003D68AB">
        <w:tab/>
      </w:r>
      <w:r>
        <w:rPr>
          <w:noProof/>
        </w:rPr>
        <w:drawing>
          <wp:inline distT="0" distB="0" distL="0" distR="0" wp14:anchorId="0615962C" wp14:editId="20BC1206">
            <wp:extent cx="2674620" cy="2628900"/>
            <wp:effectExtent l="0" t="0" r="0" b="0"/>
            <wp:docPr id="340" name="Picture 340" descr="Ishihara Color Blindness Test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shihara Color Blindness Test 1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2EAEFA11" w14:textId="68556596" w:rsidR="003D68AB" w:rsidRDefault="003D68AB" w:rsidP="003D68AB">
      <w:pPr>
        <w:pStyle w:val="Heading3"/>
        <w:ind w:left="720" w:firstLine="720"/>
      </w:pPr>
      <w:r>
        <w:t>Plate-9</w:t>
      </w:r>
      <w:r>
        <w:tab/>
      </w:r>
      <w:r>
        <w:tab/>
      </w:r>
      <w:r>
        <w:tab/>
      </w:r>
      <w:r>
        <w:tab/>
      </w:r>
      <w:r>
        <w:tab/>
      </w:r>
      <w:r>
        <w:tab/>
        <w:t xml:space="preserve">   Plate-10</w:t>
      </w:r>
    </w:p>
    <w:p w14:paraId="17B8BB0E" w14:textId="606A60EF" w:rsidR="003D68AB" w:rsidRDefault="003D68AB" w:rsidP="00BA59AE"/>
    <w:p w14:paraId="6C159CF2" w14:textId="77777777" w:rsidR="003D68AB" w:rsidRDefault="003D68AB" w:rsidP="00BA59AE"/>
    <w:p w14:paraId="7ED00BF0" w14:textId="77777777" w:rsidR="003D68AB" w:rsidRDefault="003D68AB" w:rsidP="00BA59AE">
      <w:pPr>
        <w:pStyle w:val="Heading3"/>
      </w:pPr>
    </w:p>
    <w:p w14:paraId="5AFE214B" w14:textId="17744D2E" w:rsidR="00BA59AE" w:rsidRDefault="00BA59AE" w:rsidP="00BA59AE">
      <w:r>
        <w:rPr>
          <w:noProof/>
        </w:rPr>
        <w:drawing>
          <wp:inline distT="0" distB="0" distL="0" distR="0" wp14:anchorId="052EC977" wp14:editId="5B0C576F">
            <wp:extent cx="2674620" cy="2628900"/>
            <wp:effectExtent l="0" t="0" r="0" b="0"/>
            <wp:docPr id="339" name="Picture 339" descr="Ishihara Color Blindness Test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shihara Color Blindness Test 1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rsidR="003D68AB">
        <w:tab/>
      </w:r>
      <w:r w:rsidR="003D68AB">
        <w:tab/>
      </w:r>
      <w:r>
        <w:rPr>
          <w:noProof/>
        </w:rPr>
        <w:drawing>
          <wp:inline distT="0" distB="0" distL="0" distR="0" wp14:anchorId="6EF38589" wp14:editId="2955E7D6">
            <wp:extent cx="2674620" cy="2628900"/>
            <wp:effectExtent l="0" t="0" r="0" b="0"/>
            <wp:docPr id="338" name="Picture 338" descr="Ishihara Color Blindness Test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shihara Color Blindness Test 1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46DD1170" w14:textId="4A9889C4" w:rsidR="003D68AB" w:rsidRDefault="003D68AB" w:rsidP="003D68AB">
      <w:pPr>
        <w:pStyle w:val="Heading3"/>
        <w:ind w:left="720" w:firstLine="720"/>
      </w:pPr>
      <w:r>
        <w:t>Plate-11</w:t>
      </w:r>
      <w:r>
        <w:tab/>
      </w:r>
      <w:r>
        <w:tab/>
      </w:r>
      <w:r>
        <w:tab/>
      </w:r>
      <w:r>
        <w:tab/>
      </w:r>
      <w:r>
        <w:tab/>
      </w:r>
      <w:r>
        <w:tab/>
        <w:t xml:space="preserve">   Plate-12</w:t>
      </w:r>
    </w:p>
    <w:p w14:paraId="67EC9EB8" w14:textId="77777777" w:rsidR="003D68AB" w:rsidRDefault="003D68AB" w:rsidP="00BA59AE"/>
    <w:p w14:paraId="49E1FE34" w14:textId="32F59D53" w:rsidR="00BA59AE" w:rsidRDefault="00BA59AE" w:rsidP="00BA59AE">
      <w:r>
        <w:rPr>
          <w:noProof/>
        </w:rPr>
        <w:lastRenderedPageBreak/>
        <w:drawing>
          <wp:inline distT="0" distB="0" distL="0" distR="0" wp14:anchorId="0F56D887" wp14:editId="3D8CB330">
            <wp:extent cx="2674620" cy="2628900"/>
            <wp:effectExtent l="0" t="0" r="0" b="0"/>
            <wp:docPr id="337" name="Picture 337" descr="Ishihara Color Blindness Test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shihara Color Blindness Test 1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rsidR="003D68AB">
        <w:tab/>
      </w:r>
      <w:r w:rsidR="003D68AB">
        <w:tab/>
      </w:r>
      <w:r>
        <w:rPr>
          <w:noProof/>
        </w:rPr>
        <w:drawing>
          <wp:inline distT="0" distB="0" distL="0" distR="0" wp14:anchorId="11BD5AFC" wp14:editId="0C27BB42">
            <wp:extent cx="2674620" cy="2628900"/>
            <wp:effectExtent l="0" t="0" r="0" b="0"/>
            <wp:docPr id="296" name="Picture 296" descr="Ishihara Color Blindness Test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shihara Color Blindness Test 1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68F1CF9A" w14:textId="374CC136" w:rsidR="003D68AB" w:rsidRDefault="003D68AB" w:rsidP="003D68AB">
      <w:pPr>
        <w:pStyle w:val="Heading3"/>
        <w:ind w:left="720" w:firstLine="720"/>
      </w:pPr>
      <w:r>
        <w:t>Plate-13</w:t>
      </w:r>
      <w:r>
        <w:tab/>
      </w:r>
      <w:r>
        <w:tab/>
      </w:r>
      <w:r>
        <w:tab/>
      </w:r>
      <w:r>
        <w:tab/>
      </w:r>
      <w:r>
        <w:tab/>
      </w:r>
      <w:r>
        <w:tab/>
        <w:t xml:space="preserve">   Plate-14</w:t>
      </w:r>
    </w:p>
    <w:p w14:paraId="174687DA" w14:textId="77777777" w:rsidR="003D68AB" w:rsidRDefault="003D68AB" w:rsidP="00BA59AE"/>
    <w:p w14:paraId="143A46E3" w14:textId="273FF7AD" w:rsidR="003D68AB" w:rsidRDefault="003D68AB" w:rsidP="00BA59AE"/>
    <w:p w14:paraId="5C0D6BBB" w14:textId="77777777" w:rsidR="003D68AB" w:rsidRDefault="003D68AB" w:rsidP="00BA59AE"/>
    <w:p w14:paraId="68B98E64" w14:textId="77777777" w:rsidR="003D68AB" w:rsidRDefault="003D68AB" w:rsidP="00BA59AE"/>
    <w:p w14:paraId="0E2A68C7" w14:textId="4EB69947" w:rsidR="00BA59AE" w:rsidRDefault="00BA59AE" w:rsidP="00BA59AE">
      <w:r>
        <w:rPr>
          <w:noProof/>
        </w:rPr>
        <w:drawing>
          <wp:inline distT="0" distB="0" distL="0" distR="0" wp14:anchorId="285821E8" wp14:editId="715B1FFA">
            <wp:extent cx="2674620" cy="2628900"/>
            <wp:effectExtent l="0" t="0" r="0" b="0"/>
            <wp:docPr id="289" name="Picture 289" descr="Ishihara Color Blindness Tes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shihara Color Blindness Test 1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rsidR="003D68AB">
        <w:tab/>
      </w:r>
      <w:r w:rsidR="003D68AB">
        <w:tab/>
      </w:r>
      <w:r>
        <w:rPr>
          <w:noProof/>
        </w:rPr>
        <w:drawing>
          <wp:inline distT="0" distB="0" distL="0" distR="0" wp14:anchorId="58198923" wp14:editId="1A65079F">
            <wp:extent cx="2674620" cy="2628900"/>
            <wp:effectExtent l="0" t="0" r="0" b="0"/>
            <wp:docPr id="285" name="Picture 285" descr="Ishihara Color Blindness Test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shihara Color Blindness Test 1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5EBE99F5" w14:textId="7A1BE609" w:rsidR="003D68AB" w:rsidRDefault="003D68AB" w:rsidP="003D68AB">
      <w:pPr>
        <w:pStyle w:val="Heading3"/>
        <w:ind w:left="720" w:firstLine="720"/>
      </w:pPr>
      <w:r>
        <w:t>Plate-15</w:t>
      </w:r>
      <w:r>
        <w:tab/>
      </w:r>
      <w:r>
        <w:tab/>
      </w:r>
      <w:r>
        <w:tab/>
      </w:r>
      <w:r>
        <w:tab/>
      </w:r>
      <w:r>
        <w:tab/>
      </w:r>
      <w:r>
        <w:tab/>
        <w:t xml:space="preserve">   Plate-16</w:t>
      </w:r>
    </w:p>
    <w:p w14:paraId="300628CE" w14:textId="77777777" w:rsidR="003D68AB" w:rsidRDefault="003D68AB" w:rsidP="00BA59AE"/>
    <w:p w14:paraId="65322394" w14:textId="07879D39" w:rsidR="00BA59AE" w:rsidRDefault="00BA59AE" w:rsidP="00BA59AE">
      <w:r>
        <w:rPr>
          <w:noProof/>
        </w:rPr>
        <w:lastRenderedPageBreak/>
        <w:drawing>
          <wp:inline distT="0" distB="0" distL="0" distR="0" wp14:anchorId="66AEE4F8" wp14:editId="38639D89">
            <wp:extent cx="2674620" cy="2628900"/>
            <wp:effectExtent l="0" t="0" r="0" b="0"/>
            <wp:docPr id="278" name="Picture 278" descr="Ishihara Color Blindness Test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shihara Color Blindness Test 1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rsidR="003D68AB">
        <w:tab/>
      </w:r>
      <w:r w:rsidR="003D68AB">
        <w:tab/>
      </w:r>
      <w:r>
        <w:rPr>
          <w:noProof/>
        </w:rPr>
        <w:drawing>
          <wp:inline distT="0" distB="0" distL="0" distR="0" wp14:anchorId="5E92F574" wp14:editId="7FDE9985">
            <wp:extent cx="2674620" cy="2628900"/>
            <wp:effectExtent l="0" t="0" r="0" b="0"/>
            <wp:docPr id="277" name="Picture 277" descr="Ishihara Color Blindness Test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shihara Color Blindness Test 1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62FB9078" w14:textId="309E0BA4" w:rsidR="003D68AB" w:rsidRDefault="003D68AB" w:rsidP="003D68AB">
      <w:pPr>
        <w:pStyle w:val="Heading3"/>
        <w:ind w:left="720" w:firstLine="720"/>
      </w:pPr>
      <w:r>
        <w:t>Plate-17</w:t>
      </w:r>
      <w:r>
        <w:tab/>
      </w:r>
      <w:r>
        <w:tab/>
      </w:r>
      <w:r>
        <w:tab/>
      </w:r>
      <w:r>
        <w:tab/>
      </w:r>
      <w:r>
        <w:tab/>
      </w:r>
      <w:r>
        <w:tab/>
        <w:t xml:space="preserve">   Plate-18</w:t>
      </w:r>
    </w:p>
    <w:p w14:paraId="5E072D9B" w14:textId="5C1FA743" w:rsidR="003D68AB" w:rsidRDefault="003D68AB" w:rsidP="00BA59AE"/>
    <w:p w14:paraId="4560AE59" w14:textId="49E9B4B2" w:rsidR="003D68AB" w:rsidRDefault="003D68AB" w:rsidP="00BA59AE"/>
    <w:p w14:paraId="25C5E602" w14:textId="72D7B593" w:rsidR="003D68AB" w:rsidRDefault="003D68AB" w:rsidP="00BA59AE"/>
    <w:p w14:paraId="585DB19A" w14:textId="77777777" w:rsidR="003D68AB" w:rsidRDefault="003D68AB" w:rsidP="00BA59AE"/>
    <w:p w14:paraId="4F8BDEAC" w14:textId="07DA8ED9" w:rsidR="00BA59AE" w:rsidRDefault="00BA59AE" w:rsidP="00BA59AE">
      <w:pPr>
        <w:pStyle w:val="Heading3"/>
      </w:pPr>
    </w:p>
    <w:p w14:paraId="72282369" w14:textId="5D9542E3" w:rsidR="00BA59AE" w:rsidRDefault="00BA59AE" w:rsidP="00BA59AE">
      <w:r>
        <w:rPr>
          <w:noProof/>
        </w:rPr>
        <w:drawing>
          <wp:inline distT="0" distB="0" distL="0" distR="0" wp14:anchorId="46DF4A8B" wp14:editId="6A3EC684">
            <wp:extent cx="2674620" cy="2628900"/>
            <wp:effectExtent l="0" t="0" r="0" b="0"/>
            <wp:docPr id="275" name="Picture 275" descr="Ishihara Color Blindness Test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shihara Color Blindness Test 1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rsidR="003D68AB">
        <w:tab/>
      </w:r>
      <w:r w:rsidR="003D68AB">
        <w:tab/>
      </w:r>
      <w:r>
        <w:rPr>
          <w:noProof/>
        </w:rPr>
        <w:drawing>
          <wp:inline distT="0" distB="0" distL="0" distR="0" wp14:anchorId="7F3B8372" wp14:editId="265656E2">
            <wp:extent cx="2674620" cy="2628900"/>
            <wp:effectExtent l="0" t="0" r="0" b="0"/>
            <wp:docPr id="274" name="Picture 274" descr="Ishihara Color Blindness Test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shihara Color Blindness Test 20"/>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7E1B8B2B" w14:textId="1B1FDAFC" w:rsidR="003D68AB" w:rsidRDefault="003D68AB" w:rsidP="003D68AB">
      <w:pPr>
        <w:pStyle w:val="Heading3"/>
        <w:ind w:left="720" w:firstLine="720"/>
      </w:pPr>
      <w:r>
        <w:t>Plate-19</w:t>
      </w:r>
      <w:r>
        <w:tab/>
      </w:r>
      <w:r>
        <w:tab/>
      </w:r>
      <w:r>
        <w:tab/>
      </w:r>
      <w:r>
        <w:tab/>
      </w:r>
      <w:r>
        <w:tab/>
      </w:r>
      <w:r>
        <w:tab/>
        <w:t xml:space="preserve">   Plate-20</w:t>
      </w:r>
    </w:p>
    <w:p w14:paraId="606CD463" w14:textId="77777777" w:rsidR="003D68AB" w:rsidRDefault="003D68AB" w:rsidP="00BA59AE"/>
    <w:p w14:paraId="0D342A1A" w14:textId="45CA200F" w:rsidR="00BA59AE" w:rsidRDefault="00BA59AE" w:rsidP="00BA59AE">
      <w:r>
        <w:rPr>
          <w:noProof/>
        </w:rPr>
        <w:lastRenderedPageBreak/>
        <w:drawing>
          <wp:inline distT="0" distB="0" distL="0" distR="0" wp14:anchorId="292E9B29" wp14:editId="677CA7FE">
            <wp:extent cx="2674620" cy="2628900"/>
            <wp:effectExtent l="0" t="0" r="0" b="0"/>
            <wp:docPr id="270" name="Picture 270" descr="Ishihara Color Blindness Test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shihara Color Blindness Test 2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rsidR="003D68AB">
        <w:tab/>
      </w:r>
      <w:r w:rsidR="003D68AB">
        <w:tab/>
      </w:r>
      <w:r>
        <w:rPr>
          <w:noProof/>
        </w:rPr>
        <w:drawing>
          <wp:inline distT="0" distB="0" distL="0" distR="0" wp14:anchorId="7C03395A" wp14:editId="6EF738F7">
            <wp:extent cx="2674620" cy="2628900"/>
            <wp:effectExtent l="0" t="0" r="0" b="0"/>
            <wp:docPr id="264" name="Picture 264" descr="Ishihara Color Blindness Test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shihara Color Blindness Test 2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225B4EDA" w14:textId="2FEB5447" w:rsidR="003D68AB" w:rsidRDefault="003D68AB" w:rsidP="003D68AB">
      <w:pPr>
        <w:pStyle w:val="Heading3"/>
        <w:ind w:left="720" w:firstLine="720"/>
      </w:pPr>
      <w:r>
        <w:t>Plate-21</w:t>
      </w:r>
      <w:r>
        <w:tab/>
      </w:r>
      <w:r>
        <w:tab/>
      </w:r>
      <w:r>
        <w:tab/>
      </w:r>
      <w:r>
        <w:tab/>
      </w:r>
      <w:r>
        <w:tab/>
      </w:r>
      <w:r>
        <w:tab/>
        <w:t xml:space="preserve">   Plate-22</w:t>
      </w:r>
    </w:p>
    <w:p w14:paraId="33011A78" w14:textId="457505EA" w:rsidR="003D68AB" w:rsidRDefault="003D68AB" w:rsidP="00BA59AE"/>
    <w:p w14:paraId="3570BD92" w14:textId="5C800F23" w:rsidR="003D68AB" w:rsidRDefault="003D68AB" w:rsidP="00BA59AE"/>
    <w:p w14:paraId="37D194D9" w14:textId="77777777" w:rsidR="003D68AB" w:rsidRDefault="003D68AB" w:rsidP="00BA59AE"/>
    <w:p w14:paraId="06825D07" w14:textId="77777777" w:rsidR="003D68AB" w:rsidRDefault="003D68AB" w:rsidP="00BA59AE"/>
    <w:p w14:paraId="2932E4B3" w14:textId="7F3C542E" w:rsidR="00BA59AE" w:rsidRDefault="00BA59AE" w:rsidP="00BA59AE">
      <w:r>
        <w:rPr>
          <w:noProof/>
        </w:rPr>
        <w:drawing>
          <wp:inline distT="0" distB="0" distL="0" distR="0" wp14:anchorId="22BC1A26" wp14:editId="48F3C129">
            <wp:extent cx="2674620" cy="2628900"/>
            <wp:effectExtent l="0" t="0" r="0" b="0"/>
            <wp:docPr id="243" name="Picture 243" descr="Ishihara Color Blindness Test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Ishihara Color Blindness Test 2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rsidR="003D68AB">
        <w:tab/>
      </w:r>
      <w:r w:rsidR="003D68AB">
        <w:tab/>
      </w:r>
      <w:r>
        <w:rPr>
          <w:noProof/>
        </w:rPr>
        <w:drawing>
          <wp:inline distT="0" distB="0" distL="0" distR="0" wp14:anchorId="2543DF60" wp14:editId="0CC86C52">
            <wp:extent cx="2674620" cy="2628900"/>
            <wp:effectExtent l="0" t="0" r="0" b="0"/>
            <wp:docPr id="51" name="Picture 51" descr="Ishihara Color Blindness Test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shihara Color Blindness Test 2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3E0B6AA7" w14:textId="790E785B" w:rsidR="003D68AB" w:rsidRDefault="003D68AB" w:rsidP="003D68AB">
      <w:pPr>
        <w:pStyle w:val="Heading3"/>
        <w:ind w:left="720" w:firstLine="720"/>
      </w:pPr>
      <w:r>
        <w:t>Plate-23</w:t>
      </w:r>
      <w:r>
        <w:tab/>
      </w:r>
      <w:r>
        <w:tab/>
      </w:r>
      <w:r>
        <w:tab/>
      </w:r>
      <w:r>
        <w:tab/>
      </w:r>
      <w:r>
        <w:tab/>
      </w:r>
      <w:r>
        <w:tab/>
        <w:t xml:space="preserve">   Plate-24</w:t>
      </w:r>
    </w:p>
    <w:p w14:paraId="28F8E755" w14:textId="77777777" w:rsidR="00BA59AE" w:rsidRPr="00CC3D58" w:rsidRDefault="00BA59AE" w:rsidP="009C41E5"/>
    <w:p w14:paraId="74482FD9" w14:textId="64B5B4C5" w:rsidR="009C41E5" w:rsidRDefault="009C41E5" w:rsidP="00A87284">
      <w:pPr>
        <w:spacing w:before="100" w:beforeAutospacing="1" w:after="100" w:afterAutospacing="1"/>
      </w:pPr>
    </w:p>
    <w:p w14:paraId="61C164F4" w14:textId="77777777" w:rsidR="009C41E5" w:rsidRPr="00A87284" w:rsidRDefault="009C41E5" w:rsidP="00A87284">
      <w:pPr>
        <w:spacing w:before="100" w:beforeAutospacing="1" w:after="100" w:afterAutospacing="1"/>
      </w:pPr>
    </w:p>
    <w:sectPr w:rsidR="009C41E5" w:rsidRPr="00A87284" w:rsidSect="00D552FC">
      <w:headerReference w:type="default" r:id="rId88"/>
      <w:pgSz w:w="12240" w:h="15840" w:code="1"/>
      <w:pgMar w:top="1152" w:right="1166" w:bottom="1152" w:left="1166"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0F0D5D6" w14:textId="77777777" w:rsidR="0052752C" w:rsidRDefault="0052752C" w:rsidP="00086E72">
      <w:r>
        <w:separator/>
      </w:r>
    </w:p>
  </w:endnote>
  <w:endnote w:type="continuationSeparator" w:id="0">
    <w:p w14:paraId="13F20F67" w14:textId="77777777" w:rsidR="0052752C" w:rsidRDefault="0052752C" w:rsidP="00086E7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MS PGothic">
    <w:panose1 w:val="020B0600070205080204"/>
    <w:charset w:val="80"/>
    <w:family w:val="swiss"/>
    <w:pitch w:val="variable"/>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AppleSystemUIFont">
    <w:altName w:val="Calibri"/>
    <w:panose1 w:val="020B0604020202020204"/>
    <w:charset w:val="00"/>
    <w:family w:val="auto"/>
    <w:notTrueType/>
    <w:pitch w:val="default"/>
    <w:sig w:usb0="00000003" w:usb1="00000000" w:usb2="00000000" w:usb3="00000000" w:csb0="00000001" w:csb1="00000000"/>
  </w:font>
  <w:font w:name="Times">
    <w:altName w:val="﷽﷽﷽﷽﷽﷽﷽㾀"/>
    <w:panose1 w:val="00000500000000020000"/>
    <w:charset w:val="00"/>
    <w:family w:val="auto"/>
    <w:pitch w:val="variable"/>
    <w:sig w:usb0="E00002FF" w:usb1="5000205A"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ADFCEA" w14:textId="77777777" w:rsidR="006E1A39" w:rsidRDefault="006E1A39" w:rsidP="00B00790">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FCC939E" w14:textId="77777777" w:rsidR="006E1A39" w:rsidRDefault="006E1A39" w:rsidP="00D73B3B">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5863B4" w14:textId="429C1C4A" w:rsidR="006E1A39" w:rsidRPr="008C1597" w:rsidRDefault="00C37618" w:rsidP="00D73B3B">
    <w:pPr>
      <w:pStyle w:val="Footer"/>
      <w:ind w:right="360"/>
      <w:rPr>
        <w:sz w:val="20"/>
        <w:szCs w:val="20"/>
      </w:rPr>
    </w:pPr>
    <w:r w:rsidRPr="008C1597">
      <w:rPr>
        <w:sz w:val="20"/>
        <w:szCs w:val="20"/>
      </w:rPr>
      <w:t xml:space="preserve">Ethics </w:t>
    </w:r>
    <w:r w:rsidR="008C1597">
      <w:rPr>
        <w:sz w:val="20"/>
        <w:szCs w:val="20"/>
      </w:rPr>
      <w:t>s</w:t>
    </w:r>
    <w:r w:rsidRPr="008C1597">
      <w:rPr>
        <w:sz w:val="20"/>
        <w:szCs w:val="20"/>
      </w:rPr>
      <w:t>ubmission (</w:t>
    </w:r>
    <w:r w:rsidR="008C1597">
      <w:rPr>
        <w:sz w:val="20"/>
        <w:szCs w:val="20"/>
      </w:rPr>
      <w:t>p</w:t>
    </w:r>
    <w:r w:rsidRPr="008C1597">
      <w:rPr>
        <w:sz w:val="20"/>
        <w:szCs w:val="20"/>
      </w:rPr>
      <w:t>rospective)</w:t>
    </w:r>
    <w:r w:rsidRPr="008C1597">
      <w:rPr>
        <w:sz w:val="20"/>
        <w:szCs w:val="20"/>
      </w:rPr>
      <w:ptab w:relativeTo="margin" w:alignment="center" w:leader="none"/>
    </w:r>
    <w:r w:rsidRPr="008C1597">
      <w:rPr>
        <w:sz w:val="20"/>
        <w:szCs w:val="20"/>
      </w:rPr>
      <w:fldChar w:fldCharType="begin"/>
    </w:r>
    <w:r w:rsidRPr="008C1597">
      <w:rPr>
        <w:sz w:val="20"/>
        <w:szCs w:val="20"/>
      </w:rPr>
      <w:instrText xml:space="preserve"> PAGE  \* Arabic  \* MERGEFORMAT </w:instrText>
    </w:r>
    <w:r w:rsidRPr="008C1597">
      <w:rPr>
        <w:sz w:val="20"/>
        <w:szCs w:val="20"/>
      </w:rPr>
      <w:fldChar w:fldCharType="separate"/>
    </w:r>
    <w:r w:rsidRPr="008C1597">
      <w:rPr>
        <w:noProof/>
        <w:sz w:val="20"/>
        <w:szCs w:val="20"/>
      </w:rPr>
      <w:t>1</w:t>
    </w:r>
    <w:r w:rsidRPr="008C1597">
      <w:rPr>
        <w:sz w:val="20"/>
        <w:szCs w:val="20"/>
      </w:rPr>
      <w:fldChar w:fldCharType="end"/>
    </w:r>
    <w:r w:rsidRPr="008C1597">
      <w:rPr>
        <w:sz w:val="20"/>
        <w:szCs w:val="20"/>
      </w:rPr>
      <w:ptab w:relativeTo="margin" w:alignment="right" w:leader="none"/>
    </w:r>
    <w:r w:rsidR="008952AB">
      <w:rPr>
        <w:sz w:val="20"/>
        <w:szCs w:val="20"/>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8CEC063" w14:textId="77777777" w:rsidR="0052752C" w:rsidRDefault="0052752C" w:rsidP="00086E72">
      <w:r>
        <w:separator/>
      </w:r>
    </w:p>
  </w:footnote>
  <w:footnote w:type="continuationSeparator" w:id="0">
    <w:p w14:paraId="31905DBF" w14:textId="77777777" w:rsidR="0052752C" w:rsidRDefault="0052752C" w:rsidP="00086E7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B7E9D5" w14:textId="5A9F0CC4" w:rsidR="00044AB6" w:rsidRDefault="00A341BE">
    <w:pPr>
      <w:pStyle w:val="Header"/>
    </w:pPr>
    <w:r>
      <w:t>Appendix A – Consent Form</w:t>
    </w:r>
  </w:p>
  <w:p w14:paraId="4318FA8B" w14:textId="00555559" w:rsidR="008E5A7A" w:rsidRDefault="008E5A7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2342B8" w14:textId="59BE5C1D" w:rsidR="00044AB6" w:rsidRDefault="00044AB6">
    <w:pPr>
      <w:pStyle w:val="Header"/>
    </w:pPr>
    <w:r>
      <w:t>Appendix B – Sample Email</w:t>
    </w:r>
  </w:p>
  <w:p w14:paraId="78C35D63" w14:textId="77777777" w:rsidR="00044AB6" w:rsidRDefault="00044AB6">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87ACC6" w14:textId="39C9D935" w:rsidR="009B36ED" w:rsidRPr="00536516" w:rsidRDefault="009B36ED">
    <w:pPr>
      <w:pStyle w:val="Header"/>
      <w:rPr>
        <w:rFonts w:ascii="Times" w:hAnsi="Times"/>
        <w:sz w:val="24"/>
        <w:lang w:val="fr-FR"/>
        <w:rPrChange w:id="137" w:author="Stephen Brooks" w:date="2022-02-15T16:15:00Z">
          <w:rPr>
            <w:rFonts w:ascii="Times" w:hAnsi="Times"/>
            <w:sz w:val="24"/>
          </w:rPr>
        </w:rPrChange>
      </w:rPr>
    </w:pPr>
    <w:r w:rsidRPr="00536516">
      <w:rPr>
        <w:rFonts w:ascii="Times" w:hAnsi="Times"/>
        <w:sz w:val="24"/>
        <w:lang w:val="fr-FR"/>
        <w:rPrChange w:id="138" w:author="Stephen Brooks" w:date="2022-02-15T16:15:00Z">
          <w:rPr>
            <w:rFonts w:ascii="Times" w:hAnsi="Times"/>
            <w:sz w:val="24"/>
          </w:rPr>
        </w:rPrChange>
      </w:rPr>
      <w:t xml:space="preserve">Appendix </w:t>
    </w:r>
    <w:r w:rsidR="00F93008" w:rsidRPr="00536516">
      <w:rPr>
        <w:rFonts w:ascii="Times" w:hAnsi="Times"/>
        <w:sz w:val="24"/>
        <w:lang w:val="fr-FR"/>
        <w:rPrChange w:id="139" w:author="Stephen Brooks" w:date="2022-02-15T16:15:00Z">
          <w:rPr>
            <w:rFonts w:ascii="Times" w:hAnsi="Times"/>
            <w:sz w:val="24"/>
          </w:rPr>
        </w:rPrChange>
      </w:rPr>
      <w:t>C</w:t>
    </w:r>
    <w:r w:rsidRPr="00536516">
      <w:rPr>
        <w:rFonts w:ascii="Times" w:hAnsi="Times"/>
        <w:sz w:val="24"/>
        <w:lang w:val="fr-FR"/>
        <w:rPrChange w:id="140" w:author="Stephen Brooks" w:date="2022-02-15T16:15:00Z">
          <w:rPr>
            <w:rFonts w:ascii="Times" w:hAnsi="Times"/>
            <w:sz w:val="24"/>
          </w:rPr>
        </w:rPrChange>
      </w:rPr>
      <w:t xml:space="preserve"> – </w:t>
    </w:r>
    <w:r w:rsidR="00BD4CBF" w:rsidRPr="00536516">
      <w:rPr>
        <w:rFonts w:ascii="Times" w:hAnsi="Times"/>
        <w:sz w:val="24"/>
        <w:lang w:val="fr-FR"/>
        <w:rPrChange w:id="141" w:author="Stephen Brooks" w:date="2022-02-15T16:15:00Z">
          <w:rPr>
            <w:rFonts w:ascii="Times" w:hAnsi="Times"/>
            <w:sz w:val="24"/>
          </w:rPr>
        </w:rPrChange>
      </w:rPr>
      <w:t xml:space="preserve">Examples and </w:t>
    </w:r>
    <w:r w:rsidRPr="00536516">
      <w:rPr>
        <w:rFonts w:ascii="Times" w:hAnsi="Times"/>
        <w:sz w:val="24"/>
        <w:lang w:val="fr-FR"/>
        <w:rPrChange w:id="142" w:author="Stephen Brooks" w:date="2022-02-15T16:15:00Z">
          <w:rPr>
            <w:rFonts w:ascii="Times" w:hAnsi="Times"/>
            <w:sz w:val="24"/>
          </w:rPr>
        </w:rPrChange>
      </w:rPr>
      <w:t>Questionnaire Module</w:t>
    </w:r>
  </w:p>
  <w:p w14:paraId="1DFBEA3E" w14:textId="77777777" w:rsidR="009B36ED" w:rsidRPr="00536516" w:rsidRDefault="009B36ED">
    <w:pPr>
      <w:pStyle w:val="Header"/>
      <w:rPr>
        <w:lang w:val="fr-FR"/>
        <w:rPrChange w:id="143" w:author="Stephen Brooks" w:date="2022-02-15T16:15:00Z">
          <w:rPr/>
        </w:rPrChange>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0746DA" w14:textId="21EC0F36" w:rsidR="002D19F3" w:rsidRPr="00D17B4B" w:rsidRDefault="002D19F3">
    <w:pPr>
      <w:pStyle w:val="Header"/>
      <w:rPr>
        <w:rFonts w:ascii="Times" w:hAnsi="Times"/>
        <w:sz w:val="24"/>
      </w:rPr>
    </w:pPr>
    <w:r w:rsidRPr="00646930">
      <w:rPr>
        <w:rFonts w:ascii="Times" w:hAnsi="Times"/>
        <w:sz w:val="24"/>
      </w:rPr>
      <w:t xml:space="preserve">Appendix </w:t>
    </w:r>
    <w:r>
      <w:rPr>
        <w:rFonts w:ascii="Times" w:hAnsi="Times"/>
        <w:sz w:val="24"/>
      </w:rPr>
      <w:t>D</w:t>
    </w:r>
    <w:r w:rsidRPr="00646930">
      <w:rPr>
        <w:rFonts w:ascii="Times" w:hAnsi="Times"/>
        <w:sz w:val="24"/>
      </w:rPr>
      <w:t xml:space="preserve"> – </w:t>
    </w:r>
    <w:r>
      <w:rPr>
        <w:rFonts w:ascii="Times" w:hAnsi="Times"/>
        <w:sz w:val="24"/>
      </w:rPr>
      <w:t>References</w:t>
    </w:r>
  </w:p>
  <w:p w14:paraId="7435E0AD" w14:textId="77777777" w:rsidR="002D19F3" w:rsidRDefault="002D19F3">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FFEC3D" w14:textId="3EBF2AF7" w:rsidR="002D19F3" w:rsidRPr="002D19F3" w:rsidRDefault="002D19F3">
    <w:pPr>
      <w:pStyle w:val="Header"/>
      <w:rPr>
        <w:rFonts w:ascii="Times" w:hAnsi="Times"/>
        <w:sz w:val="24"/>
      </w:rPr>
    </w:pPr>
    <w:r w:rsidRPr="002D19F3">
      <w:rPr>
        <w:rFonts w:ascii="Times" w:hAnsi="Times"/>
        <w:sz w:val="24"/>
      </w:rPr>
      <w:t>Appendix E – The Ishihara Color Test for Color Blindness</w:t>
    </w:r>
  </w:p>
  <w:p w14:paraId="5C16AD1C" w14:textId="77777777" w:rsidR="002D19F3" w:rsidRDefault="002D19F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930131"/>
    <w:multiLevelType w:val="hybridMultilevel"/>
    <w:tmpl w:val="806AC4DE"/>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2F35F49"/>
    <w:multiLevelType w:val="hybridMultilevel"/>
    <w:tmpl w:val="806AC4DE"/>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41C2170"/>
    <w:multiLevelType w:val="hybridMultilevel"/>
    <w:tmpl w:val="014AB970"/>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663095C"/>
    <w:multiLevelType w:val="hybridMultilevel"/>
    <w:tmpl w:val="0BE80ABA"/>
    <w:lvl w:ilvl="0" w:tplc="C9C2B826">
      <w:start w:val="4"/>
      <w:numFmt w:val="bullet"/>
      <w:lvlText w:val="-"/>
      <w:lvlJc w:val="left"/>
      <w:pPr>
        <w:ind w:left="480" w:hanging="360"/>
      </w:pPr>
      <w:rPr>
        <w:rFonts w:ascii="Times New Roman" w:eastAsia="Times New Roman" w:hAnsi="Times New Roman" w:cs="Times New Roman" w:hint="default"/>
      </w:rPr>
    </w:lvl>
    <w:lvl w:ilvl="1" w:tplc="08090003" w:tentative="1">
      <w:start w:val="1"/>
      <w:numFmt w:val="bullet"/>
      <w:lvlText w:val="o"/>
      <w:lvlJc w:val="left"/>
      <w:pPr>
        <w:ind w:left="1200" w:hanging="360"/>
      </w:pPr>
      <w:rPr>
        <w:rFonts w:ascii="Courier New" w:hAnsi="Courier New" w:cs="Courier New" w:hint="default"/>
      </w:rPr>
    </w:lvl>
    <w:lvl w:ilvl="2" w:tplc="08090005" w:tentative="1">
      <w:start w:val="1"/>
      <w:numFmt w:val="bullet"/>
      <w:lvlText w:val=""/>
      <w:lvlJc w:val="left"/>
      <w:pPr>
        <w:ind w:left="1920" w:hanging="360"/>
      </w:pPr>
      <w:rPr>
        <w:rFonts w:ascii="Wingdings" w:hAnsi="Wingdings" w:hint="default"/>
      </w:rPr>
    </w:lvl>
    <w:lvl w:ilvl="3" w:tplc="08090001" w:tentative="1">
      <w:start w:val="1"/>
      <w:numFmt w:val="bullet"/>
      <w:lvlText w:val=""/>
      <w:lvlJc w:val="left"/>
      <w:pPr>
        <w:ind w:left="2640" w:hanging="360"/>
      </w:pPr>
      <w:rPr>
        <w:rFonts w:ascii="Symbol" w:hAnsi="Symbol" w:hint="default"/>
      </w:rPr>
    </w:lvl>
    <w:lvl w:ilvl="4" w:tplc="08090003" w:tentative="1">
      <w:start w:val="1"/>
      <w:numFmt w:val="bullet"/>
      <w:lvlText w:val="o"/>
      <w:lvlJc w:val="left"/>
      <w:pPr>
        <w:ind w:left="3360" w:hanging="360"/>
      </w:pPr>
      <w:rPr>
        <w:rFonts w:ascii="Courier New" w:hAnsi="Courier New" w:cs="Courier New" w:hint="default"/>
      </w:rPr>
    </w:lvl>
    <w:lvl w:ilvl="5" w:tplc="08090005" w:tentative="1">
      <w:start w:val="1"/>
      <w:numFmt w:val="bullet"/>
      <w:lvlText w:val=""/>
      <w:lvlJc w:val="left"/>
      <w:pPr>
        <w:ind w:left="4080" w:hanging="360"/>
      </w:pPr>
      <w:rPr>
        <w:rFonts w:ascii="Wingdings" w:hAnsi="Wingdings" w:hint="default"/>
      </w:rPr>
    </w:lvl>
    <w:lvl w:ilvl="6" w:tplc="08090001" w:tentative="1">
      <w:start w:val="1"/>
      <w:numFmt w:val="bullet"/>
      <w:lvlText w:val=""/>
      <w:lvlJc w:val="left"/>
      <w:pPr>
        <w:ind w:left="4800" w:hanging="360"/>
      </w:pPr>
      <w:rPr>
        <w:rFonts w:ascii="Symbol" w:hAnsi="Symbol" w:hint="default"/>
      </w:rPr>
    </w:lvl>
    <w:lvl w:ilvl="7" w:tplc="08090003" w:tentative="1">
      <w:start w:val="1"/>
      <w:numFmt w:val="bullet"/>
      <w:lvlText w:val="o"/>
      <w:lvlJc w:val="left"/>
      <w:pPr>
        <w:ind w:left="5520" w:hanging="360"/>
      </w:pPr>
      <w:rPr>
        <w:rFonts w:ascii="Courier New" w:hAnsi="Courier New" w:cs="Courier New" w:hint="default"/>
      </w:rPr>
    </w:lvl>
    <w:lvl w:ilvl="8" w:tplc="08090005" w:tentative="1">
      <w:start w:val="1"/>
      <w:numFmt w:val="bullet"/>
      <w:lvlText w:val=""/>
      <w:lvlJc w:val="left"/>
      <w:pPr>
        <w:ind w:left="6240" w:hanging="360"/>
      </w:pPr>
      <w:rPr>
        <w:rFonts w:ascii="Wingdings" w:hAnsi="Wingdings" w:hint="default"/>
      </w:rPr>
    </w:lvl>
  </w:abstractNum>
  <w:abstractNum w:abstractNumId="4" w15:restartNumberingAfterBreak="0">
    <w:nsid w:val="1B1E0C09"/>
    <w:multiLevelType w:val="multilevel"/>
    <w:tmpl w:val="B42201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EF7164B"/>
    <w:multiLevelType w:val="hybridMultilevel"/>
    <w:tmpl w:val="014AB970"/>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6BB1FA7"/>
    <w:multiLevelType w:val="hybridMultilevel"/>
    <w:tmpl w:val="235267A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EE71F29"/>
    <w:multiLevelType w:val="hybridMultilevel"/>
    <w:tmpl w:val="28CA53F4"/>
    <w:lvl w:ilvl="0" w:tplc="4CD867F0">
      <w:start w:val="1"/>
      <w:numFmt w:val="lowerLetter"/>
      <w:lvlText w:val="%1."/>
      <w:lvlJc w:val="left"/>
      <w:pPr>
        <w:ind w:left="720" w:hanging="360"/>
      </w:pPr>
      <w:rPr>
        <w:rFonts w:hint="default"/>
        <w:b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30672F4B"/>
    <w:multiLevelType w:val="multilevel"/>
    <w:tmpl w:val="2C041C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3A4B20A6"/>
    <w:multiLevelType w:val="hybridMultilevel"/>
    <w:tmpl w:val="806AC4DE"/>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3DE94EDC"/>
    <w:multiLevelType w:val="hybridMultilevel"/>
    <w:tmpl w:val="806AC4DE"/>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43584880"/>
    <w:multiLevelType w:val="multilevel"/>
    <w:tmpl w:val="311A31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456D1975"/>
    <w:multiLevelType w:val="hybridMultilevel"/>
    <w:tmpl w:val="28CA53F4"/>
    <w:lvl w:ilvl="0" w:tplc="4CD867F0">
      <w:start w:val="1"/>
      <w:numFmt w:val="lowerLetter"/>
      <w:lvlText w:val="%1."/>
      <w:lvlJc w:val="left"/>
      <w:pPr>
        <w:ind w:left="720" w:hanging="360"/>
      </w:pPr>
      <w:rPr>
        <w:rFonts w:hint="default"/>
        <w:b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49F8661D"/>
    <w:multiLevelType w:val="hybridMultilevel"/>
    <w:tmpl w:val="806AC4DE"/>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4EDF15CC"/>
    <w:multiLevelType w:val="hybridMultilevel"/>
    <w:tmpl w:val="806AC4DE"/>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50D71549"/>
    <w:multiLevelType w:val="hybridMultilevel"/>
    <w:tmpl w:val="28CA53F4"/>
    <w:lvl w:ilvl="0" w:tplc="4CD867F0">
      <w:start w:val="1"/>
      <w:numFmt w:val="lowerLetter"/>
      <w:lvlText w:val="%1."/>
      <w:lvlJc w:val="left"/>
      <w:pPr>
        <w:ind w:left="720" w:hanging="360"/>
      </w:pPr>
      <w:rPr>
        <w:rFonts w:hint="default"/>
        <w:b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528A3C8F"/>
    <w:multiLevelType w:val="hybridMultilevel"/>
    <w:tmpl w:val="806AC4DE"/>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552B1837"/>
    <w:multiLevelType w:val="hybridMultilevel"/>
    <w:tmpl w:val="806AC4DE"/>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678B0E42"/>
    <w:multiLevelType w:val="hybridMultilevel"/>
    <w:tmpl w:val="806AC4DE"/>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6B6C51D9"/>
    <w:multiLevelType w:val="hybridMultilevel"/>
    <w:tmpl w:val="2B4C85C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0" w15:restartNumberingAfterBreak="0">
    <w:nsid w:val="6C007BA2"/>
    <w:multiLevelType w:val="hybridMultilevel"/>
    <w:tmpl w:val="806AC4DE"/>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70345563"/>
    <w:multiLevelType w:val="hybridMultilevel"/>
    <w:tmpl w:val="1FFC730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2" w15:restartNumberingAfterBreak="0">
    <w:nsid w:val="790B6E2C"/>
    <w:multiLevelType w:val="hybridMultilevel"/>
    <w:tmpl w:val="28CA53F4"/>
    <w:lvl w:ilvl="0" w:tplc="4CD867F0">
      <w:start w:val="1"/>
      <w:numFmt w:val="lowerLetter"/>
      <w:lvlText w:val="%1."/>
      <w:lvlJc w:val="left"/>
      <w:pPr>
        <w:ind w:left="720" w:hanging="360"/>
      </w:pPr>
      <w:rPr>
        <w:rFonts w:hint="default"/>
        <w:b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7BC761CE"/>
    <w:multiLevelType w:val="multilevel"/>
    <w:tmpl w:val="48929DE8"/>
    <w:lvl w:ilvl="0">
      <w:start w:val="2"/>
      <w:numFmt w:val="decimal"/>
      <w:lvlText w:val="%1"/>
      <w:lvlJc w:val="left"/>
      <w:pPr>
        <w:ind w:left="480" w:hanging="480"/>
      </w:pPr>
      <w:rPr>
        <w:rFonts w:hint="default"/>
      </w:rPr>
    </w:lvl>
    <w:lvl w:ilvl="1">
      <w:start w:val="9"/>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7D9B66B5"/>
    <w:multiLevelType w:val="hybridMultilevel"/>
    <w:tmpl w:val="ED1A9836"/>
    <w:lvl w:ilvl="0" w:tplc="0A129FC6">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5" w15:restartNumberingAfterBreak="0">
    <w:nsid w:val="7DF5025C"/>
    <w:multiLevelType w:val="hybridMultilevel"/>
    <w:tmpl w:val="28CA53F4"/>
    <w:lvl w:ilvl="0" w:tplc="4CD867F0">
      <w:start w:val="1"/>
      <w:numFmt w:val="lowerLetter"/>
      <w:lvlText w:val="%1."/>
      <w:lvlJc w:val="left"/>
      <w:pPr>
        <w:ind w:left="720" w:hanging="360"/>
      </w:pPr>
      <w:rPr>
        <w:rFonts w:hint="default"/>
        <w:b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7E096954"/>
    <w:multiLevelType w:val="hybridMultilevel"/>
    <w:tmpl w:val="806AC4DE"/>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7EF8376D"/>
    <w:multiLevelType w:val="hybridMultilevel"/>
    <w:tmpl w:val="28CA53F4"/>
    <w:lvl w:ilvl="0" w:tplc="4CD867F0">
      <w:start w:val="1"/>
      <w:numFmt w:val="lowerLetter"/>
      <w:lvlText w:val="%1."/>
      <w:lvlJc w:val="left"/>
      <w:pPr>
        <w:ind w:left="720" w:hanging="360"/>
      </w:pPr>
      <w:rPr>
        <w:rFonts w:hint="default"/>
        <w:b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9"/>
  </w:num>
  <w:num w:numId="2">
    <w:abstractNumId w:val="23"/>
  </w:num>
  <w:num w:numId="3">
    <w:abstractNumId w:val="8"/>
  </w:num>
  <w:num w:numId="4">
    <w:abstractNumId w:val="11"/>
  </w:num>
  <w:num w:numId="5">
    <w:abstractNumId w:val="4"/>
  </w:num>
  <w:num w:numId="6">
    <w:abstractNumId w:val="2"/>
  </w:num>
  <w:num w:numId="7">
    <w:abstractNumId w:val="1"/>
  </w:num>
  <w:num w:numId="8">
    <w:abstractNumId w:val="20"/>
  </w:num>
  <w:num w:numId="9">
    <w:abstractNumId w:val="14"/>
  </w:num>
  <w:num w:numId="10">
    <w:abstractNumId w:val="17"/>
  </w:num>
  <w:num w:numId="11">
    <w:abstractNumId w:val="9"/>
  </w:num>
  <w:num w:numId="12">
    <w:abstractNumId w:val="16"/>
  </w:num>
  <w:num w:numId="13">
    <w:abstractNumId w:val="13"/>
  </w:num>
  <w:num w:numId="14">
    <w:abstractNumId w:val="5"/>
  </w:num>
  <w:num w:numId="15">
    <w:abstractNumId w:val="25"/>
  </w:num>
  <w:num w:numId="16">
    <w:abstractNumId w:val="18"/>
  </w:num>
  <w:num w:numId="17">
    <w:abstractNumId w:val="10"/>
  </w:num>
  <w:num w:numId="18">
    <w:abstractNumId w:val="0"/>
  </w:num>
  <w:num w:numId="19">
    <w:abstractNumId w:val="26"/>
  </w:num>
  <w:num w:numId="20">
    <w:abstractNumId w:val="27"/>
  </w:num>
  <w:num w:numId="21">
    <w:abstractNumId w:val="7"/>
  </w:num>
  <w:num w:numId="22">
    <w:abstractNumId w:val="22"/>
  </w:num>
  <w:num w:numId="23">
    <w:abstractNumId w:val="12"/>
  </w:num>
  <w:num w:numId="24">
    <w:abstractNumId w:val="15"/>
  </w:num>
  <w:num w:numId="25">
    <w:abstractNumId w:val="6"/>
  </w:num>
  <w:num w:numId="26">
    <w:abstractNumId w:val="24"/>
  </w:num>
  <w:num w:numId="27">
    <w:abstractNumId w:val="21"/>
  </w:num>
  <w:num w:numId="28">
    <w:abstractNumId w:val="3"/>
  </w:num>
  <w:numIdMacAtCleanup w:val="13"/>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Rashid Islam">
    <w15:presenceInfo w15:providerId="None" w15:userId="Rashid Islam"/>
  </w15:person>
  <w15:person w15:author="Stephen Brooks">
    <w15:presenceInfo w15:providerId="AD" w15:userId="S::st229195@dal.ca::74f245e1-58df-4546-9dfe-3732930f63d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2"/>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trackRevisions/>
  <w:defaultTabStop w:val="720"/>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119D0"/>
    <w:rsid w:val="0000494D"/>
    <w:rsid w:val="000051B4"/>
    <w:rsid w:val="00005D90"/>
    <w:rsid w:val="0000721D"/>
    <w:rsid w:val="0001007D"/>
    <w:rsid w:val="00012EAD"/>
    <w:rsid w:val="0001546F"/>
    <w:rsid w:val="00023BB4"/>
    <w:rsid w:val="00031C41"/>
    <w:rsid w:val="00032362"/>
    <w:rsid w:val="00033076"/>
    <w:rsid w:val="00033A27"/>
    <w:rsid w:val="00033BDD"/>
    <w:rsid w:val="000347D5"/>
    <w:rsid w:val="00035D5A"/>
    <w:rsid w:val="00036589"/>
    <w:rsid w:val="00036E06"/>
    <w:rsid w:val="0003728B"/>
    <w:rsid w:val="00044AB6"/>
    <w:rsid w:val="00046004"/>
    <w:rsid w:val="00047C2E"/>
    <w:rsid w:val="00047DD5"/>
    <w:rsid w:val="00050A53"/>
    <w:rsid w:val="00054003"/>
    <w:rsid w:val="000562E9"/>
    <w:rsid w:val="00063BF2"/>
    <w:rsid w:val="000653A8"/>
    <w:rsid w:val="00066051"/>
    <w:rsid w:val="00066279"/>
    <w:rsid w:val="000717DC"/>
    <w:rsid w:val="00071F13"/>
    <w:rsid w:val="0007566F"/>
    <w:rsid w:val="0007625C"/>
    <w:rsid w:val="00085A49"/>
    <w:rsid w:val="00086E72"/>
    <w:rsid w:val="00087443"/>
    <w:rsid w:val="000911AC"/>
    <w:rsid w:val="00096B22"/>
    <w:rsid w:val="000A3226"/>
    <w:rsid w:val="000A427E"/>
    <w:rsid w:val="000A7E10"/>
    <w:rsid w:val="000B1788"/>
    <w:rsid w:val="000B5DEF"/>
    <w:rsid w:val="000C0911"/>
    <w:rsid w:val="000C34E5"/>
    <w:rsid w:val="000C4DD5"/>
    <w:rsid w:val="000C6469"/>
    <w:rsid w:val="000D1889"/>
    <w:rsid w:val="000D5C39"/>
    <w:rsid w:val="000D6B87"/>
    <w:rsid w:val="000E1C69"/>
    <w:rsid w:val="000E32EC"/>
    <w:rsid w:val="000E4DA9"/>
    <w:rsid w:val="000E5C34"/>
    <w:rsid w:val="000F385A"/>
    <w:rsid w:val="000F6F20"/>
    <w:rsid w:val="000F72E3"/>
    <w:rsid w:val="001017CE"/>
    <w:rsid w:val="001068B8"/>
    <w:rsid w:val="00107DCC"/>
    <w:rsid w:val="0011047A"/>
    <w:rsid w:val="001104B3"/>
    <w:rsid w:val="001135BF"/>
    <w:rsid w:val="001210FF"/>
    <w:rsid w:val="00122A6F"/>
    <w:rsid w:val="0012464B"/>
    <w:rsid w:val="00124E45"/>
    <w:rsid w:val="00124E8E"/>
    <w:rsid w:val="00130BF4"/>
    <w:rsid w:val="00130CA3"/>
    <w:rsid w:val="001313B7"/>
    <w:rsid w:val="001325D5"/>
    <w:rsid w:val="00135CF3"/>
    <w:rsid w:val="0014138D"/>
    <w:rsid w:val="00147535"/>
    <w:rsid w:val="00150DF9"/>
    <w:rsid w:val="00152015"/>
    <w:rsid w:val="001525F9"/>
    <w:rsid w:val="00152D1A"/>
    <w:rsid w:val="00154708"/>
    <w:rsid w:val="00160A37"/>
    <w:rsid w:val="00160EE4"/>
    <w:rsid w:val="00161E59"/>
    <w:rsid w:val="00170BA0"/>
    <w:rsid w:val="001744F5"/>
    <w:rsid w:val="001746BA"/>
    <w:rsid w:val="00175249"/>
    <w:rsid w:val="00182605"/>
    <w:rsid w:val="00183304"/>
    <w:rsid w:val="001873C8"/>
    <w:rsid w:val="001910CC"/>
    <w:rsid w:val="001926E8"/>
    <w:rsid w:val="00195635"/>
    <w:rsid w:val="001A1603"/>
    <w:rsid w:val="001A1BA5"/>
    <w:rsid w:val="001A4E66"/>
    <w:rsid w:val="001A5B8E"/>
    <w:rsid w:val="001A7433"/>
    <w:rsid w:val="001A7A9E"/>
    <w:rsid w:val="001A7C3E"/>
    <w:rsid w:val="001B0445"/>
    <w:rsid w:val="001B2DB7"/>
    <w:rsid w:val="001B3C72"/>
    <w:rsid w:val="001B6529"/>
    <w:rsid w:val="001B6B4F"/>
    <w:rsid w:val="001C23FA"/>
    <w:rsid w:val="001C5021"/>
    <w:rsid w:val="001C7966"/>
    <w:rsid w:val="001D0470"/>
    <w:rsid w:val="001D1B45"/>
    <w:rsid w:val="001D2046"/>
    <w:rsid w:val="001D32DA"/>
    <w:rsid w:val="001D7018"/>
    <w:rsid w:val="001D7877"/>
    <w:rsid w:val="001E2CD1"/>
    <w:rsid w:val="001E7C89"/>
    <w:rsid w:val="001F1CE3"/>
    <w:rsid w:val="001F2A72"/>
    <w:rsid w:val="001F5C1B"/>
    <w:rsid w:val="00200828"/>
    <w:rsid w:val="00201B5E"/>
    <w:rsid w:val="00202ED0"/>
    <w:rsid w:val="00205BA1"/>
    <w:rsid w:val="00206E68"/>
    <w:rsid w:val="00213170"/>
    <w:rsid w:val="00214F5A"/>
    <w:rsid w:val="00216B43"/>
    <w:rsid w:val="00217FF4"/>
    <w:rsid w:val="0022527D"/>
    <w:rsid w:val="00231454"/>
    <w:rsid w:val="002334CF"/>
    <w:rsid w:val="0024025A"/>
    <w:rsid w:val="00241518"/>
    <w:rsid w:val="002502C0"/>
    <w:rsid w:val="00250FD1"/>
    <w:rsid w:val="00251361"/>
    <w:rsid w:val="00251503"/>
    <w:rsid w:val="00251C5B"/>
    <w:rsid w:val="002526BE"/>
    <w:rsid w:val="00253FFC"/>
    <w:rsid w:val="002566D4"/>
    <w:rsid w:val="002619A7"/>
    <w:rsid w:val="00262635"/>
    <w:rsid w:val="00263773"/>
    <w:rsid w:val="00265C7F"/>
    <w:rsid w:val="00266441"/>
    <w:rsid w:val="002669E6"/>
    <w:rsid w:val="00266E98"/>
    <w:rsid w:val="002712D0"/>
    <w:rsid w:val="002713FD"/>
    <w:rsid w:val="00271EF0"/>
    <w:rsid w:val="00272C39"/>
    <w:rsid w:val="00274D5F"/>
    <w:rsid w:val="00281867"/>
    <w:rsid w:val="00286DCD"/>
    <w:rsid w:val="00290217"/>
    <w:rsid w:val="00292EF3"/>
    <w:rsid w:val="00294171"/>
    <w:rsid w:val="00294462"/>
    <w:rsid w:val="00294BD2"/>
    <w:rsid w:val="002A0065"/>
    <w:rsid w:val="002A0356"/>
    <w:rsid w:val="002A6DBC"/>
    <w:rsid w:val="002B0D0B"/>
    <w:rsid w:val="002B1FF5"/>
    <w:rsid w:val="002B22F6"/>
    <w:rsid w:val="002B3AEF"/>
    <w:rsid w:val="002B6C88"/>
    <w:rsid w:val="002B7B04"/>
    <w:rsid w:val="002C269A"/>
    <w:rsid w:val="002C3FC7"/>
    <w:rsid w:val="002C4496"/>
    <w:rsid w:val="002C4C84"/>
    <w:rsid w:val="002D19F3"/>
    <w:rsid w:val="002D23E9"/>
    <w:rsid w:val="002D3144"/>
    <w:rsid w:val="002D4C6A"/>
    <w:rsid w:val="002D6F7A"/>
    <w:rsid w:val="002E2A57"/>
    <w:rsid w:val="002E3918"/>
    <w:rsid w:val="002E6F60"/>
    <w:rsid w:val="002F192D"/>
    <w:rsid w:val="002F44B8"/>
    <w:rsid w:val="002F5D02"/>
    <w:rsid w:val="002F7F31"/>
    <w:rsid w:val="0030345F"/>
    <w:rsid w:val="00310208"/>
    <w:rsid w:val="0031585A"/>
    <w:rsid w:val="00315886"/>
    <w:rsid w:val="00315921"/>
    <w:rsid w:val="00315EC4"/>
    <w:rsid w:val="00316943"/>
    <w:rsid w:val="00320FE7"/>
    <w:rsid w:val="00321536"/>
    <w:rsid w:val="00323831"/>
    <w:rsid w:val="00323AA8"/>
    <w:rsid w:val="00326D58"/>
    <w:rsid w:val="00327654"/>
    <w:rsid w:val="003344E5"/>
    <w:rsid w:val="003375F4"/>
    <w:rsid w:val="00342AF7"/>
    <w:rsid w:val="003431B4"/>
    <w:rsid w:val="00343D47"/>
    <w:rsid w:val="003468CF"/>
    <w:rsid w:val="003470EA"/>
    <w:rsid w:val="003524D6"/>
    <w:rsid w:val="00352A9D"/>
    <w:rsid w:val="00356FB0"/>
    <w:rsid w:val="003570CC"/>
    <w:rsid w:val="00361F8D"/>
    <w:rsid w:val="003638D8"/>
    <w:rsid w:val="00366116"/>
    <w:rsid w:val="00370B54"/>
    <w:rsid w:val="00373DEE"/>
    <w:rsid w:val="00375626"/>
    <w:rsid w:val="00375AAB"/>
    <w:rsid w:val="003762AC"/>
    <w:rsid w:val="003771DD"/>
    <w:rsid w:val="0039387D"/>
    <w:rsid w:val="00393A7E"/>
    <w:rsid w:val="003956EB"/>
    <w:rsid w:val="00397D4E"/>
    <w:rsid w:val="003A0866"/>
    <w:rsid w:val="003A2AB5"/>
    <w:rsid w:val="003A2EA7"/>
    <w:rsid w:val="003A3973"/>
    <w:rsid w:val="003A5517"/>
    <w:rsid w:val="003A7FE3"/>
    <w:rsid w:val="003B16DC"/>
    <w:rsid w:val="003B20B3"/>
    <w:rsid w:val="003B4C58"/>
    <w:rsid w:val="003B6B35"/>
    <w:rsid w:val="003B75F4"/>
    <w:rsid w:val="003C3402"/>
    <w:rsid w:val="003C4868"/>
    <w:rsid w:val="003C4E83"/>
    <w:rsid w:val="003C5319"/>
    <w:rsid w:val="003C6CBF"/>
    <w:rsid w:val="003D313E"/>
    <w:rsid w:val="003D3A85"/>
    <w:rsid w:val="003D68AB"/>
    <w:rsid w:val="003D741B"/>
    <w:rsid w:val="003D7B4B"/>
    <w:rsid w:val="003E0BD1"/>
    <w:rsid w:val="003E1ABA"/>
    <w:rsid w:val="003E2ECF"/>
    <w:rsid w:val="003E3AD5"/>
    <w:rsid w:val="003E57B2"/>
    <w:rsid w:val="003F0785"/>
    <w:rsid w:val="003F078A"/>
    <w:rsid w:val="003F588A"/>
    <w:rsid w:val="003F5959"/>
    <w:rsid w:val="00401D32"/>
    <w:rsid w:val="00402190"/>
    <w:rsid w:val="00403FA6"/>
    <w:rsid w:val="00404B7F"/>
    <w:rsid w:val="00404C97"/>
    <w:rsid w:val="004052DF"/>
    <w:rsid w:val="00405DF6"/>
    <w:rsid w:val="0041418D"/>
    <w:rsid w:val="00414213"/>
    <w:rsid w:val="00415A6D"/>
    <w:rsid w:val="004161FF"/>
    <w:rsid w:val="00417346"/>
    <w:rsid w:val="00423426"/>
    <w:rsid w:val="004241D6"/>
    <w:rsid w:val="00425E38"/>
    <w:rsid w:val="00430530"/>
    <w:rsid w:val="004321E9"/>
    <w:rsid w:val="00434232"/>
    <w:rsid w:val="004361EF"/>
    <w:rsid w:val="00437465"/>
    <w:rsid w:val="0043799E"/>
    <w:rsid w:val="00440D58"/>
    <w:rsid w:val="004414F2"/>
    <w:rsid w:val="00442B1B"/>
    <w:rsid w:val="00443799"/>
    <w:rsid w:val="00447B0E"/>
    <w:rsid w:val="00450C58"/>
    <w:rsid w:val="00451AC3"/>
    <w:rsid w:val="00452F52"/>
    <w:rsid w:val="004560A3"/>
    <w:rsid w:val="00457A50"/>
    <w:rsid w:val="00461FBB"/>
    <w:rsid w:val="0046347A"/>
    <w:rsid w:val="00463DD8"/>
    <w:rsid w:val="00464A95"/>
    <w:rsid w:val="004651F2"/>
    <w:rsid w:val="00465784"/>
    <w:rsid w:val="0047120C"/>
    <w:rsid w:val="00471C76"/>
    <w:rsid w:val="0047231A"/>
    <w:rsid w:val="00474DD2"/>
    <w:rsid w:val="00481670"/>
    <w:rsid w:val="004821B0"/>
    <w:rsid w:val="00482776"/>
    <w:rsid w:val="00485479"/>
    <w:rsid w:val="00486D6D"/>
    <w:rsid w:val="00486F24"/>
    <w:rsid w:val="00490A83"/>
    <w:rsid w:val="004922C1"/>
    <w:rsid w:val="00493200"/>
    <w:rsid w:val="004A1CAA"/>
    <w:rsid w:val="004A3976"/>
    <w:rsid w:val="004A6276"/>
    <w:rsid w:val="004A707C"/>
    <w:rsid w:val="004B077B"/>
    <w:rsid w:val="004B1431"/>
    <w:rsid w:val="004B25EA"/>
    <w:rsid w:val="004B39EA"/>
    <w:rsid w:val="004B4B35"/>
    <w:rsid w:val="004C1200"/>
    <w:rsid w:val="004C409F"/>
    <w:rsid w:val="004D1C99"/>
    <w:rsid w:val="004D5162"/>
    <w:rsid w:val="004D7780"/>
    <w:rsid w:val="004E0F85"/>
    <w:rsid w:val="004E3C45"/>
    <w:rsid w:val="004E3F7F"/>
    <w:rsid w:val="004E6740"/>
    <w:rsid w:val="004F058C"/>
    <w:rsid w:val="004F460E"/>
    <w:rsid w:val="004F7780"/>
    <w:rsid w:val="00502449"/>
    <w:rsid w:val="0050264E"/>
    <w:rsid w:val="0050452E"/>
    <w:rsid w:val="00504A8E"/>
    <w:rsid w:val="00504DFE"/>
    <w:rsid w:val="005055FA"/>
    <w:rsid w:val="005064E6"/>
    <w:rsid w:val="00515540"/>
    <w:rsid w:val="005169C5"/>
    <w:rsid w:val="005176BC"/>
    <w:rsid w:val="005212ED"/>
    <w:rsid w:val="005221A7"/>
    <w:rsid w:val="00522D64"/>
    <w:rsid w:val="00527146"/>
    <w:rsid w:val="0052752C"/>
    <w:rsid w:val="005319D9"/>
    <w:rsid w:val="005354E8"/>
    <w:rsid w:val="00536516"/>
    <w:rsid w:val="00537E28"/>
    <w:rsid w:val="005402B4"/>
    <w:rsid w:val="00540CAA"/>
    <w:rsid w:val="00542031"/>
    <w:rsid w:val="00542C74"/>
    <w:rsid w:val="00543983"/>
    <w:rsid w:val="005525C9"/>
    <w:rsid w:val="005534AB"/>
    <w:rsid w:val="005537A1"/>
    <w:rsid w:val="005541A4"/>
    <w:rsid w:val="005558E1"/>
    <w:rsid w:val="00555CB0"/>
    <w:rsid w:val="00557623"/>
    <w:rsid w:val="00563ADF"/>
    <w:rsid w:val="00565E94"/>
    <w:rsid w:val="00566526"/>
    <w:rsid w:val="00566E7F"/>
    <w:rsid w:val="00567B3C"/>
    <w:rsid w:val="0057299F"/>
    <w:rsid w:val="00572C07"/>
    <w:rsid w:val="00573192"/>
    <w:rsid w:val="00574D45"/>
    <w:rsid w:val="005752B8"/>
    <w:rsid w:val="005753A9"/>
    <w:rsid w:val="00576101"/>
    <w:rsid w:val="005803AC"/>
    <w:rsid w:val="00583DE0"/>
    <w:rsid w:val="0058791C"/>
    <w:rsid w:val="00592584"/>
    <w:rsid w:val="00592591"/>
    <w:rsid w:val="00593238"/>
    <w:rsid w:val="0059440B"/>
    <w:rsid w:val="00596298"/>
    <w:rsid w:val="005A0AD8"/>
    <w:rsid w:val="005A1D62"/>
    <w:rsid w:val="005A4BD3"/>
    <w:rsid w:val="005A6384"/>
    <w:rsid w:val="005A7145"/>
    <w:rsid w:val="005B04C4"/>
    <w:rsid w:val="005B3C69"/>
    <w:rsid w:val="005B4879"/>
    <w:rsid w:val="005B6D1A"/>
    <w:rsid w:val="005C1EA3"/>
    <w:rsid w:val="005C254E"/>
    <w:rsid w:val="005C492A"/>
    <w:rsid w:val="005C7303"/>
    <w:rsid w:val="005D04B0"/>
    <w:rsid w:val="005D0517"/>
    <w:rsid w:val="005D0ECB"/>
    <w:rsid w:val="005D0F0F"/>
    <w:rsid w:val="005D17CA"/>
    <w:rsid w:val="005D1BA0"/>
    <w:rsid w:val="005D388C"/>
    <w:rsid w:val="005D4CFF"/>
    <w:rsid w:val="005D4E2A"/>
    <w:rsid w:val="005D65AB"/>
    <w:rsid w:val="005E1080"/>
    <w:rsid w:val="005E22CE"/>
    <w:rsid w:val="005E4117"/>
    <w:rsid w:val="005E5A88"/>
    <w:rsid w:val="005F0E72"/>
    <w:rsid w:val="005F401B"/>
    <w:rsid w:val="006003D1"/>
    <w:rsid w:val="0060278E"/>
    <w:rsid w:val="0060409F"/>
    <w:rsid w:val="00604CF3"/>
    <w:rsid w:val="00611A8D"/>
    <w:rsid w:val="00613642"/>
    <w:rsid w:val="00613F49"/>
    <w:rsid w:val="00615A4A"/>
    <w:rsid w:val="006169F8"/>
    <w:rsid w:val="00620A3E"/>
    <w:rsid w:val="00626927"/>
    <w:rsid w:val="00626C51"/>
    <w:rsid w:val="0062772A"/>
    <w:rsid w:val="00630DC2"/>
    <w:rsid w:val="00631F1E"/>
    <w:rsid w:val="0063609C"/>
    <w:rsid w:val="006360CD"/>
    <w:rsid w:val="006371D2"/>
    <w:rsid w:val="006446B5"/>
    <w:rsid w:val="00644882"/>
    <w:rsid w:val="00646930"/>
    <w:rsid w:val="00646FB8"/>
    <w:rsid w:val="0065253C"/>
    <w:rsid w:val="00653A13"/>
    <w:rsid w:val="006567DC"/>
    <w:rsid w:val="00656895"/>
    <w:rsid w:val="00661633"/>
    <w:rsid w:val="00662D67"/>
    <w:rsid w:val="00663BAA"/>
    <w:rsid w:val="00663C15"/>
    <w:rsid w:val="00663F53"/>
    <w:rsid w:val="00664D32"/>
    <w:rsid w:val="00665FD4"/>
    <w:rsid w:val="006661C1"/>
    <w:rsid w:val="00670028"/>
    <w:rsid w:val="00671A3C"/>
    <w:rsid w:val="00672C96"/>
    <w:rsid w:val="006763F8"/>
    <w:rsid w:val="00680E75"/>
    <w:rsid w:val="006875EF"/>
    <w:rsid w:val="00691E04"/>
    <w:rsid w:val="00696F1A"/>
    <w:rsid w:val="006A07A3"/>
    <w:rsid w:val="006A34CC"/>
    <w:rsid w:val="006B2359"/>
    <w:rsid w:val="006C14B5"/>
    <w:rsid w:val="006C3A01"/>
    <w:rsid w:val="006C45CA"/>
    <w:rsid w:val="006C6AF1"/>
    <w:rsid w:val="006C6D9A"/>
    <w:rsid w:val="006C7AA2"/>
    <w:rsid w:val="006D4615"/>
    <w:rsid w:val="006D5B18"/>
    <w:rsid w:val="006D68CD"/>
    <w:rsid w:val="006E0D91"/>
    <w:rsid w:val="006E1A39"/>
    <w:rsid w:val="006E32AA"/>
    <w:rsid w:val="006F3F9C"/>
    <w:rsid w:val="00703C14"/>
    <w:rsid w:val="0070463D"/>
    <w:rsid w:val="00704949"/>
    <w:rsid w:val="0070741E"/>
    <w:rsid w:val="00707753"/>
    <w:rsid w:val="00710789"/>
    <w:rsid w:val="00711E0D"/>
    <w:rsid w:val="007127F6"/>
    <w:rsid w:val="007138A2"/>
    <w:rsid w:val="007145DA"/>
    <w:rsid w:val="007237D3"/>
    <w:rsid w:val="007248C5"/>
    <w:rsid w:val="00731678"/>
    <w:rsid w:val="007333F0"/>
    <w:rsid w:val="00740791"/>
    <w:rsid w:val="00743BC2"/>
    <w:rsid w:val="0074601B"/>
    <w:rsid w:val="007468EF"/>
    <w:rsid w:val="00752632"/>
    <w:rsid w:val="0076089E"/>
    <w:rsid w:val="00762F67"/>
    <w:rsid w:val="00763097"/>
    <w:rsid w:val="00763CEB"/>
    <w:rsid w:val="00764FA2"/>
    <w:rsid w:val="0076568D"/>
    <w:rsid w:val="007658CB"/>
    <w:rsid w:val="00766F49"/>
    <w:rsid w:val="0077117C"/>
    <w:rsid w:val="00771B72"/>
    <w:rsid w:val="00782A12"/>
    <w:rsid w:val="00782AAD"/>
    <w:rsid w:val="00784E48"/>
    <w:rsid w:val="0079043C"/>
    <w:rsid w:val="00794D01"/>
    <w:rsid w:val="007A0A43"/>
    <w:rsid w:val="007A1A67"/>
    <w:rsid w:val="007A2EF6"/>
    <w:rsid w:val="007B115F"/>
    <w:rsid w:val="007B1168"/>
    <w:rsid w:val="007B13F3"/>
    <w:rsid w:val="007B4F83"/>
    <w:rsid w:val="007B5DA5"/>
    <w:rsid w:val="007B693F"/>
    <w:rsid w:val="007C3A0C"/>
    <w:rsid w:val="007C3EEB"/>
    <w:rsid w:val="007C44B1"/>
    <w:rsid w:val="007C6284"/>
    <w:rsid w:val="007C688B"/>
    <w:rsid w:val="007D30BB"/>
    <w:rsid w:val="007E00DE"/>
    <w:rsid w:val="007E0DAC"/>
    <w:rsid w:val="007E1425"/>
    <w:rsid w:val="007E3FA0"/>
    <w:rsid w:val="007E7116"/>
    <w:rsid w:val="007F6740"/>
    <w:rsid w:val="00800575"/>
    <w:rsid w:val="0080061D"/>
    <w:rsid w:val="00803B72"/>
    <w:rsid w:val="00803D5F"/>
    <w:rsid w:val="00805110"/>
    <w:rsid w:val="00805FE4"/>
    <w:rsid w:val="00807C07"/>
    <w:rsid w:val="00810C12"/>
    <w:rsid w:val="00811D9F"/>
    <w:rsid w:val="0081258F"/>
    <w:rsid w:val="008134C3"/>
    <w:rsid w:val="00813943"/>
    <w:rsid w:val="00813B52"/>
    <w:rsid w:val="00814383"/>
    <w:rsid w:val="00814DEB"/>
    <w:rsid w:val="00815A34"/>
    <w:rsid w:val="00817231"/>
    <w:rsid w:val="00820167"/>
    <w:rsid w:val="00821E3A"/>
    <w:rsid w:val="008231BA"/>
    <w:rsid w:val="00825F93"/>
    <w:rsid w:val="00826992"/>
    <w:rsid w:val="00831A7C"/>
    <w:rsid w:val="00832BFE"/>
    <w:rsid w:val="00841C43"/>
    <w:rsid w:val="00843CA4"/>
    <w:rsid w:val="008474CD"/>
    <w:rsid w:val="008517BD"/>
    <w:rsid w:val="008531F2"/>
    <w:rsid w:val="00857453"/>
    <w:rsid w:val="0086056B"/>
    <w:rsid w:val="00861CB6"/>
    <w:rsid w:val="00863F0D"/>
    <w:rsid w:val="00865B24"/>
    <w:rsid w:val="0086632A"/>
    <w:rsid w:val="0087050A"/>
    <w:rsid w:val="00870CFD"/>
    <w:rsid w:val="0087727D"/>
    <w:rsid w:val="00877FEC"/>
    <w:rsid w:val="0088386A"/>
    <w:rsid w:val="00883919"/>
    <w:rsid w:val="00884B87"/>
    <w:rsid w:val="00892753"/>
    <w:rsid w:val="0089494B"/>
    <w:rsid w:val="008952AB"/>
    <w:rsid w:val="008A003D"/>
    <w:rsid w:val="008A0BCA"/>
    <w:rsid w:val="008A4E37"/>
    <w:rsid w:val="008B194B"/>
    <w:rsid w:val="008B4140"/>
    <w:rsid w:val="008B4596"/>
    <w:rsid w:val="008C1597"/>
    <w:rsid w:val="008C2C8E"/>
    <w:rsid w:val="008C39AB"/>
    <w:rsid w:val="008C6A2A"/>
    <w:rsid w:val="008E2163"/>
    <w:rsid w:val="008E2D22"/>
    <w:rsid w:val="008E393C"/>
    <w:rsid w:val="008E5445"/>
    <w:rsid w:val="008E58A5"/>
    <w:rsid w:val="008E5A7A"/>
    <w:rsid w:val="008F1412"/>
    <w:rsid w:val="009013FB"/>
    <w:rsid w:val="009024B8"/>
    <w:rsid w:val="00904D3B"/>
    <w:rsid w:val="00906CE6"/>
    <w:rsid w:val="00907A17"/>
    <w:rsid w:val="009113E0"/>
    <w:rsid w:val="009119D0"/>
    <w:rsid w:val="00912A28"/>
    <w:rsid w:val="00914586"/>
    <w:rsid w:val="009168CE"/>
    <w:rsid w:val="009175A1"/>
    <w:rsid w:val="00924388"/>
    <w:rsid w:val="00931373"/>
    <w:rsid w:val="00931FE2"/>
    <w:rsid w:val="009403B0"/>
    <w:rsid w:val="00940D07"/>
    <w:rsid w:val="00944FE3"/>
    <w:rsid w:val="0094564A"/>
    <w:rsid w:val="00946E27"/>
    <w:rsid w:val="0095046C"/>
    <w:rsid w:val="0095226E"/>
    <w:rsid w:val="009562C8"/>
    <w:rsid w:val="009573DE"/>
    <w:rsid w:val="00967D36"/>
    <w:rsid w:val="009727C6"/>
    <w:rsid w:val="00972917"/>
    <w:rsid w:val="009937FD"/>
    <w:rsid w:val="00993F2B"/>
    <w:rsid w:val="00995177"/>
    <w:rsid w:val="00996325"/>
    <w:rsid w:val="009A6413"/>
    <w:rsid w:val="009B36ED"/>
    <w:rsid w:val="009B52A3"/>
    <w:rsid w:val="009C3487"/>
    <w:rsid w:val="009C41E5"/>
    <w:rsid w:val="009C59FC"/>
    <w:rsid w:val="009C5B3F"/>
    <w:rsid w:val="009C7FE1"/>
    <w:rsid w:val="009D036D"/>
    <w:rsid w:val="009D2FAE"/>
    <w:rsid w:val="009D3702"/>
    <w:rsid w:val="009D46FE"/>
    <w:rsid w:val="009D6F07"/>
    <w:rsid w:val="009E6265"/>
    <w:rsid w:val="009E62AA"/>
    <w:rsid w:val="009F0306"/>
    <w:rsid w:val="009F40C8"/>
    <w:rsid w:val="009F706A"/>
    <w:rsid w:val="00A012FC"/>
    <w:rsid w:val="00A01DE9"/>
    <w:rsid w:val="00A04D3F"/>
    <w:rsid w:val="00A059AB"/>
    <w:rsid w:val="00A06E78"/>
    <w:rsid w:val="00A15D20"/>
    <w:rsid w:val="00A17ED0"/>
    <w:rsid w:val="00A20092"/>
    <w:rsid w:val="00A2223B"/>
    <w:rsid w:val="00A24FED"/>
    <w:rsid w:val="00A25AEA"/>
    <w:rsid w:val="00A30191"/>
    <w:rsid w:val="00A30B1C"/>
    <w:rsid w:val="00A31ED7"/>
    <w:rsid w:val="00A33358"/>
    <w:rsid w:val="00A33AEF"/>
    <w:rsid w:val="00A34042"/>
    <w:rsid w:val="00A341BE"/>
    <w:rsid w:val="00A35AED"/>
    <w:rsid w:val="00A41671"/>
    <w:rsid w:val="00A420D1"/>
    <w:rsid w:val="00A44DA5"/>
    <w:rsid w:val="00A46B4F"/>
    <w:rsid w:val="00A50A88"/>
    <w:rsid w:val="00A51B0B"/>
    <w:rsid w:val="00A538BA"/>
    <w:rsid w:val="00A55D30"/>
    <w:rsid w:val="00A56F97"/>
    <w:rsid w:val="00A65705"/>
    <w:rsid w:val="00A66ED4"/>
    <w:rsid w:val="00A671C6"/>
    <w:rsid w:val="00A70644"/>
    <w:rsid w:val="00A75852"/>
    <w:rsid w:val="00A75C4D"/>
    <w:rsid w:val="00A81B10"/>
    <w:rsid w:val="00A821CB"/>
    <w:rsid w:val="00A82FCD"/>
    <w:rsid w:val="00A83296"/>
    <w:rsid w:val="00A833D7"/>
    <w:rsid w:val="00A84C79"/>
    <w:rsid w:val="00A85B44"/>
    <w:rsid w:val="00A87040"/>
    <w:rsid w:val="00A87284"/>
    <w:rsid w:val="00A906C1"/>
    <w:rsid w:val="00A91AA2"/>
    <w:rsid w:val="00A94911"/>
    <w:rsid w:val="00A94ED5"/>
    <w:rsid w:val="00A95426"/>
    <w:rsid w:val="00A96DAD"/>
    <w:rsid w:val="00AA1767"/>
    <w:rsid w:val="00AA4977"/>
    <w:rsid w:val="00AA56C0"/>
    <w:rsid w:val="00AA7041"/>
    <w:rsid w:val="00AB08FE"/>
    <w:rsid w:val="00AB3234"/>
    <w:rsid w:val="00AB6E13"/>
    <w:rsid w:val="00AB7319"/>
    <w:rsid w:val="00AC1C6E"/>
    <w:rsid w:val="00AC7284"/>
    <w:rsid w:val="00AC7334"/>
    <w:rsid w:val="00AD0551"/>
    <w:rsid w:val="00AD34AA"/>
    <w:rsid w:val="00AE1B49"/>
    <w:rsid w:val="00AE2D39"/>
    <w:rsid w:val="00AE65A8"/>
    <w:rsid w:val="00AF14D3"/>
    <w:rsid w:val="00AF1FA0"/>
    <w:rsid w:val="00AF3C3D"/>
    <w:rsid w:val="00AF4058"/>
    <w:rsid w:val="00AF6B23"/>
    <w:rsid w:val="00AF73B3"/>
    <w:rsid w:val="00B00790"/>
    <w:rsid w:val="00B021DA"/>
    <w:rsid w:val="00B054E3"/>
    <w:rsid w:val="00B05AF6"/>
    <w:rsid w:val="00B14BC8"/>
    <w:rsid w:val="00B155F7"/>
    <w:rsid w:val="00B20AEB"/>
    <w:rsid w:val="00B309E1"/>
    <w:rsid w:val="00B315D9"/>
    <w:rsid w:val="00B32C51"/>
    <w:rsid w:val="00B32E89"/>
    <w:rsid w:val="00B32F07"/>
    <w:rsid w:val="00B37FA2"/>
    <w:rsid w:val="00B42158"/>
    <w:rsid w:val="00B44B6B"/>
    <w:rsid w:val="00B46189"/>
    <w:rsid w:val="00B463AE"/>
    <w:rsid w:val="00B46B50"/>
    <w:rsid w:val="00B471B8"/>
    <w:rsid w:val="00B47223"/>
    <w:rsid w:val="00B5210C"/>
    <w:rsid w:val="00B537E7"/>
    <w:rsid w:val="00B549AE"/>
    <w:rsid w:val="00B55E03"/>
    <w:rsid w:val="00B57BD2"/>
    <w:rsid w:val="00B6153D"/>
    <w:rsid w:val="00B6553B"/>
    <w:rsid w:val="00B708BC"/>
    <w:rsid w:val="00B72E49"/>
    <w:rsid w:val="00B743FF"/>
    <w:rsid w:val="00B8036C"/>
    <w:rsid w:val="00B813AF"/>
    <w:rsid w:val="00B81F8A"/>
    <w:rsid w:val="00B84851"/>
    <w:rsid w:val="00B85288"/>
    <w:rsid w:val="00B85AA3"/>
    <w:rsid w:val="00B8692B"/>
    <w:rsid w:val="00B910A3"/>
    <w:rsid w:val="00B91364"/>
    <w:rsid w:val="00B91BD2"/>
    <w:rsid w:val="00B92297"/>
    <w:rsid w:val="00BA081D"/>
    <w:rsid w:val="00BA1A26"/>
    <w:rsid w:val="00BA373C"/>
    <w:rsid w:val="00BA58C4"/>
    <w:rsid w:val="00BA59AE"/>
    <w:rsid w:val="00BB0962"/>
    <w:rsid w:val="00BB0A24"/>
    <w:rsid w:val="00BB45AF"/>
    <w:rsid w:val="00BB7EE7"/>
    <w:rsid w:val="00BC0B00"/>
    <w:rsid w:val="00BC167B"/>
    <w:rsid w:val="00BC4001"/>
    <w:rsid w:val="00BC6CE0"/>
    <w:rsid w:val="00BC6E89"/>
    <w:rsid w:val="00BD3F1A"/>
    <w:rsid w:val="00BD4CBF"/>
    <w:rsid w:val="00BD75FF"/>
    <w:rsid w:val="00BE0CE2"/>
    <w:rsid w:val="00BE1DB5"/>
    <w:rsid w:val="00BE4DB4"/>
    <w:rsid w:val="00BE5673"/>
    <w:rsid w:val="00BE67CB"/>
    <w:rsid w:val="00BE6CFE"/>
    <w:rsid w:val="00BF04D3"/>
    <w:rsid w:val="00BF2C18"/>
    <w:rsid w:val="00BF6A0B"/>
    <w:rsid w:val="00BF6A15"/>
    <w:rsid w:val="00C0012B"/>
    <w:rsid w:val="00C050C5"/>
    <w:rsid w:val="00C05E55"/>
    <w:rsid w:val="00C07C7E"/>
    <w:rsid w:val="00C13197"/>
    <w:rsid w:val="00C13E85"/>
    <w:rsid w:val="00C146D3"/>
    <w:rsid w:val="00C2303D"/>
    <w:rsid w:val="00C248DB"/>
    <w:rsid w:val="00C2491E"/>
    <w:rsid w:val="00C258DC"/>
    <w:rsid w:val="00C26A78"/>
    <w:rsid w:val="00C31F69"/>
    <w:rsid w:val="00C3230F"/>
    <w:rsid w:val="00C36DB0"/>
    <w:rsid w:val="00C37618"/>
    <w:rsid w:val="00C403EB"/>
    <w:rsid w:val="00C42F8A"/>
    <w:rsid w:val="00C44E34"/>
    <w:rsid w:val="00C465D2"/>
    <w:rsid w:val="00C46E47"/>
    <w:rsid w:val="00C47C43"/>
    <w:rsid w:val="00C54833"/>
    <w:rsid w:val="00C55701"/>
    <w:rsid w:val="00C56FA7"/>
    <w:rsid w:val="00C5740B"/>
    <w:rsid w:val="00C603A4"/>
    <w:rsid w:val="00C6118F"/>
    <w:rsid w:val="00C65A08"/>
    <w:rsid w:val="00C67727"/>
    <w:rsid w:val="00C67D24"/>
    <w:rsid w:val="00C74929"/>
    <w:rsid w:val="00C762C1"/>
    <w:rsid w:val="00C77565"/>
    <w:rsid w:val="00C81498"/>
    <w:rsid w:val="00C83AC7"/>
    <w:rsid w:val="00C8460F"/>
    <w:rsid w:val="00C853C4"/>
    <w:rsid w:val="00C87501"/>
    <w:rsid w:val="00C87FA6"/>
    <w:rsid w:val="00C93B16"/>
    <w:rsid w:val="00C96D57"/>
    <w:rsid w:val="00CA0DE4"/>
    <w:rsid w:val="00CA5B12"/>
    <w:rsid w:val="00CA73B6"/>
    <w:rsid w:val="00CB02A6"/>
    <w:rsid w:val="00CB4696"/>
    <w:rsid w:val="00CB529A"/>
    <w:rsid w:val="00CB59F8"/>
    <w:rsid w:val="00CB6C5D"/>
    <w:rsid w:val="00CC33CF"/>
    <w:rsid w:val="00CC435E"/>
    <w:rsid w:val="00CD16AA"/>
    <w:rsid w:val="00CD2691"/>
    <w:rsid w:val="00CD3472"/>
    <w:rsid w:val="00CD456D"/>
    <w:rsid w:val="00CD638F"/>
    <w:rsid w:val="00CD655D"/>
    <w:rsid w:val="00CE4F62"/>
    <w:rsid w:val="00CF70BC"/>
    <w:rsid w:val="00D01B8B"/>
    <w:rsid w:val="00D01C69"/>
    <w:rsid w:val="00D02825"/>
    <w:rsid w:val="00D029F4"/>
    <w:rsid w:val="00D02DE7"/>
    <w:rsid w:val="00D0314F"/>
    <w:rsid w:val="00D03B5D"/>
    <w:rsid w:val="00D046FE"/>
    <w:rsid w:val="00D058B9"/>
    <w:rsid w:val="00D13A9C"/>
    <w:rsid w:val="00D14552"/>
    <w:rsid w:val="00D16AA7"/>
    <w:rsid w:val="00D17677"/>
    <w:rsid w:val="00D17B4B"/>
    <w:rsid w:val="00D25BAB"/>
    <w:rsid w:val="00D30099"/>
    <w:rsid w:val="00D3344F"/>
    <w:rsid w:val="00D46C7D"/>
    <w:rsid w:val="00D51029"/>
    <w:rsid w:val="00D51167"/>
    <w:rsid w:val="00D525D8"/>
    <w:rsid w:val="00D52B2A"/>
    <w:rsid w:val="00D53AAB"/>
    <w:rsid w:val="00D552FC"/>
    <w:rsid w:val="00D56491"/>
    <w:rsid w:val="00D5684E"/>
    <w:rsid w:val="00D603B6"/>
    <w:rsid w:val="00D654E6"/>
    <w:rsid w:val="00D730D3"/>
    <w:rsid w:val="00D73AE8"/>
    <w:rsid w:val="00D73B3B"/>
    <w:rsid w:val="00D76B4F"/>
    <w:rsid w:val="00D7727F"/>
    <w:rsid w:val="00D855FD"/>
    <w:rsid w:val="00D903AB"/>
    <w:rsid w:val="00D93A8D"/>
    <w:rsid w:val="00D93BFB"/>
    <w:rsid w:val="00D96001"/>
    <w:rsid w:val="00DA1D2A"/>
    <w:rsid w:val="00DA47F4"/>
    <w:rsid w:val="00DA4E1C"/>
    <w:rsid w:val="00DA6588"/>
    <w:rsid w:val="00DA78A4"/>
    <w:rsid w:val="00DB4625"/>
    <w:rsid w:val="00DB4631"/>
    <w:rsid w:val="00DB4DC8"/>
    <w:rsid w:val="00DB76D9"/>
    <w:rsid w:val="00DC0B83"/>
    <w:rsid w:val="00DC2FF3"/>
    <w:rsid w:val="00DC79BD"/>
    <w:rsid w:val="00DC7B09"/>
    <w:rsid w:val="00DD0B7D"/>
    <w:rsid w:val="00DD3671"/>
    <w:rsid w:val="00DE0B95"/>
    <w:rsid w:val="00DE0E48"/>
    <w:rsid w:val="00DE1648"/>
    <w:rsid w:val="00DE3957"/>
    <w:rsid w:val="00DE5026"/>
    <w:rsid w:val="00DF0E70"/>
    <w:rsid w:val="00DF493D"/>
    <w:rsid w:val="00DF4F2F"/>
    <w:rsid w:val="00DF5FD6"/>
    <w:rsid w:val="00DF71F5"/>
    <w:rsid w:val="00E0004A"/>
    <w:rsid w:val="00E0004B"/>
    <w:rsid w:val="00E00544"/>
    <w:rsid w:val="00E00B10"/>
    <w:rsid w:val="00E07623"/>
    <w:rsid w:val="00E07C31"/>
    <w:rsid w:val="00E07F60"/>
    <w:rsid w:val="00E114AE"/>
    <w:rsid w:val="00E11B59"/>
    <w:rsid w:val="00E17FE0"/>
    <w:rsid w:val="00E223FC"/>
    <w:rsid w:val="00E23A16"/>
    <w:rsid w:val="00E243F8"/>
    <w:rsid w:val="00E2546A"/>
    <w:rsid w:val="00E2726F"/>
    <w:rsid w:val="00E34B6C"/>
    <w:rsid w:val="00E35860"/>
    <w:rsid w:val="00E40411"/>
    <w:rsid w:val="00E424FD"/>
    <w:rsid w:val="00E4487F"/>
    <w:rsid w:val="00E469F9"/>
    <w:rsid w:val="00E47F48"/>
    <w:rsid w:val="00E56AEB"/>
    <w:rsid w:val="00E56D78"/>
    <w:rsid w:val="00E60C44"/>
    <w:rsid w:val="00E63065"/>
    <w:rsid w:val="00E759D1"/>
    <w:rsid w:val="00E76AE7"/>
    <w:rsid w:val="00E81698"/>
    <w:rsid w:val="00E81A97"/>
    <w:rsid w:val="00E841F6"/>
    <w:rsid w:val="00E857A6"/>
    <w:rsid w:val="00E923D4"/>
    <w:rsid w:val="00E93717"/>
    <w:rsid w:val="00E94854"/>
    <w:rsid w:val="00E97C96"/>
    <w:rsid w:val="00EA16C9"/>
    <w:rsid w:val="00EA23E5"/>
    <w:rsid w:val="00EA2CA9"/>
    <w:rsid w:val="00EA4F87"/>
    <w:rsid w:val="00EB076B"/>
    <w:rsid w:val="00EB32DD"/>
    <w:rsid w:val="00EB5CCE"/>
    <w:rsid w:val="00EC0FDF"/>
    <w:rsid w:val="00EC1B33"/>
    <w:rsid w:val="00EC2F7A"/>
    <w:rsid w:val="00EC42B3"/>
    <w:rsid w:val="00ED1A8D"/>
    <w:rsid w:val="00ED382F"/>
    <w:rsid w:val="00ED61AC"/>
    <w:rsid w:val="00ED6AE9"/>
    <w:rsid w:val="00ED7B18"/>
    <w:rsid w:val="00EE0C12"/>
    <w:rsid w:val="00EE40B4"/>
    <w:rsid w:val="00EE4C1A"/>
    <w:rsid w:val="00EE53AD"/>
    <w:rsid w:val="00EF257A"/>
    <w:rsid w:val="00EF3CE8"/>
    <w:rsid w:val="00EF5607"/>
    <w:rsid w:val="00EF60A4"/>
    <w:rsid w:val="00EF79CE"/>
    <w:rsid w:val="00F01F92"/>
    <w:rsid w:val="00F073AD"/>
    <w:rsid w:val="00F07D59"/>
    <w:rsid w:val="00F11736"/>
    <w:rsid w:val="00F1679F"/>
    <w:rsid w:val="00F34F62"/>
    <w:rsid w:val="00F35683"/>
    <w:rsid w:val="00F36E31"/>
    <w:rsid w:val="00F418D7"/>
    <w:rsid w:val="00F42046"/>
    <w:rsid w:val="00F4338E"/>
    <w:rsid w:val="00F4459E"/>
    <w:rsid w:val="00F44A78"/>
    <w:rsid w:val="00F44BE3"/>
    <w:rsid w:val="00F46AAF"/>
    <w:rsid w:val="00F479CF"/>
    <w:rsid w:val="00F52D6C"/>
    <w:rsid w:val="00F60D0F"/>
    <w:rsid w:val="00F61518"/>
    <w:rsid w:val="00F64CDB"/>
    <w:rsid w:val="00F66B13"/>
    <w:rsid w:val="00F66F95"/>
    <w:rsid w:val="00F7034E"/>
    <w:rsid w:val="00F704CA"/>
    <w:rsid w:val="00F76467"/>
    <w:rsid w:val="00F80AA2"/>
    <w:rsid w:val="00F83282"/>
    <w:rsid w:val="00F86779"/>
    <w:rsid w:val="00F873DB"/>
    <w:rsid w:val="00F876BD"/>
    <w:rsid w:val="00F929EC"/>
    <w:rsid w:val="00F93008"/>
    <w:rsid w:val="00FA2C8B"/>
    <w:rsid w:val="00FA420C"/>
    <w:rsid w:val="00FA6022"/>
    <w:rsid w:val="00FA6356"/>
    <w:rsid w:val="00FA7142"/>
    <w:rsid w:val="00FB0B8B"/>
    <w:rsid w:val="00FB1B39"/>
    <w:rsid w:val="00FB274F"/>
    <w:rsid w:val="00FB30BA"/>
    <w:rsid w:val="00FC3EAB"/>
    <w:rsid w:val="00FC61A1"/>
    <w:rsid w:val="00FD05D0"/>
    <w:rsid w:val="00FD3EFF"/>
    <w:rsid w:val="00FD3F0C"/>
    <w:rsid w:val="00FD48EA"/>
    <w:rsid w:val="00FD4CAB"/>
    <w:rsid w:val="00FE00CD"/>
    <w:rsid w:val="00FE0975"/>
    <w:rsid w:val="00FE16D7"/>
    <w:rsid w:val="00FE17E7"/>
    <w:rsid w:val="00FE4800"/>
    <w:rsid w:val="00FE69CA"/>
    <w:rsid w:val="00FF1406"/>
    <w:rsid w:val="00FF4A72"/>
    <w:rsid w:val="00FF6D6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136646AE"/>
  <w15:docId w15:val="{3ABE7DC5-0E68-4A94-BF11-D471CFD42E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54708"/>
    <w:rPr>
      <w:sz w:val="24"/>
      <w:szCs w:val="24"/>
      <w:lang w:eastAsia="en-GB"/>
    </w:rPr>
  </w:style>
  <w:style w:type="paragraph" w:styleId="Heading1">
    <w:name w:val="heading 1"/>
    <w:basedOn w:val="Normal"/>
    <w:next w:val="Normal"/>
    <w:link w:val="Heading1Char"/>
    <w:qFormat/>
    <w:rsid w:val="00B8692B"/>
    <w:pPr>
      <w:keepNext/>
      <w:keepLines/>
      <w:spacing w:before="240" w:after="100" w:line="276" w:lineRule="auto"/>
      <w:outlineLvl w:val="0"/>
    </w:pPr>
    <w:rPr>
      <w:rFonts w:asciiTheme="majorHAnsi" w:eastAsiaTheme="majorEastAsia" w:hAnsiTheme="majorHAnsi" w:cstheme="majorBidi"/>
      <w:color w:val="827D7B" w:themeColor="text2"/>
      <w:sz w:val="40"/>
      <w:szCs w:val="32"/>
      <w:lang w:val="en-CA" w:eastAsia="en-CA"/>
    </w:rPr>
  </w:style>
  <w:style w:type="paragraph" w:styleId="Heading2">
    <w:name w:val="heading 2"/>
    <w:basedOn w:val="Normal"/>
    <w:next w:val="Normal"/>
    <w:link w:val="Heading2Char"/>
    <w:autoRedefine/>
    <w:uiPriority w:val="9"/>
    <w:unhideWhenUsed/>
    <w:qFormat/>
    <w:rsid w:val="002D19F3"/>
    <w:pPr>
      <w:keepNext/>
      <w:keepLines/>
      <w:spacing w:before="40" w:line="276" w:lineRule="auto"/>
      <w:outlineLvl w:val="1"/>
    </w:pPr>
    <w:rPr>
      <w:rFonts w:asciiTheme="majorHAnsi" w:eastAsiaTheme="majorEastAsia" w:hAnsiTheme="majorHAnsi" w:cstheme="majorBidi"/>
      <w:b/>
      <w:color w:val="000000" w:themeColor="text1"/>
      <w:szCs w:val="26"/>
      <w:lang w:eastAsia="en-US"/>
    </w:rPr>
  </w:style>
  <w:style w:type="paragraph" w:styleId="Heading3">
    <w:name w:val="heading 3"/>
    <w:basedOn w:val="Normal"/>
    <w:next w:val="Normal"/>
    <w:link w:val="Heading3Char"/>
    <w:uiPriority w:val="9"/>
    <w:unhideWhenUsed/>
    <w:qFormat/>
    <w:rsid w:val="00BA59AE"/>
    <w:pPr>
      <w:keepNext/>
      <w:keepLines/>
      <w:spacing w:before="40"/>
      <w:outlineLvl w:val="2"/>
    </w:pPr>
    <w:rPr>
      <w:rFonts w:asciiTheme="majorHAnsi" w:eastAsiaTheme="majorEastAsia" w:hAnsiTheme="majorHAnsi" w:cstheme="majorBidi"/>
      <w:color w:val="005F7F"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rsid w:val="00D73B3B"/>
    <w:pPr>
      <w:tabs>
        <w:tab w:val="center" w:pos="4320"/>
        <w:tab w:val="right" w:pos="8640"/>
      </w:tabs>
      <w:spacing w:after="100" w:line="276" w:lineRule="auto"/>
    </w:pPr>
    <w:rPr>
      <w:rFonts w:asciiTheme="minorHAnsi" w:hAnsiTheme="minorHAnsi"/>
      <w:sz w:val="22"/>
      <w:lang w:eastAsia="en-US"/>
    </w:rPr>
  </w:style>
  <w:style w:type="character" w:styleId="PageNumber">
    <w:name w:val="page number"/>
    <w:basedOn w:val="DefaultParagraphFont"/>
    <w:rsid w:val="00D73B3B"/>
  </w:style>
  <w:style w:type="paragraph" w:styleId="BalloonText">
    <w:name w:val="Balloon Text"/>
    <w:basedOn w:val="Normal"/>
    <w:semiHidden/>
    <w:rsid w:val="000C6469"/>
    <w:pPr>
      <w:spacing w:after="100" w:line="276" w:lineRule="auto"/>
    </w:pPr>
    <w:rPr>
      <w:rFonts w:ascii="Tahoma" w:hAnsi="Tahoma" w:cs="Tahoma"/>
      <w:sz w:val="16"/>
      <w:szCs w:val="16"/>
      <w:lang w:eastAsia="en-US"/>
    </w:rPr>
  </w:style>
  <w:style w:type="table" w:styleId="TableGrid">
    <w:name w:val="Table Grid"/>
    <w:basedOn w:val="TableNormal"/>
    <w:uiPriority w:val="39"/>
    <w:rsid w:val="00447B0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ocumentMap">
    <w:name w:val="Document Map"/>
    <w:basedOn w:val="Normal"/>
    <w:link w:val="DocumentMapChar"/>
    <w:uiPriority w:val="99"/>
    <w:semiHidden/>
    <w:unhideWhenUsed/>
    <w:rsid w:val="00266E98"/>
    <w:pPr>
      <w:spacing w:after="100" w:line="276" w:lineRule="auto"/>
    </w:pPr>
    <w:rPr>
      <w:rFonts w:ascii="Tahoma" w:hAnsi="Tahoma"/>
      <w:sz w:val="16"/>
      <w:szCs w:val="16"/>
      <w:lang w:eastAsia="en-US"/>
    </w:rPr>
  </w:style>
  <w:style w:type="character" w:customStyle="1" w:styleId="DocumentMapChar">
    <w:name w:val="Document Map Char"/>
    <w:link w:val="DocumentMap"/>
    <w:uiPriority w:val="99"/>
    <w:semiHidden/>
    <w:rsid w:val="00266E98"/>
    <w:rPr>
      <w:rFonts w:ascii="Tahoma" w:hAnsi="Tahoma" w:cs="Tahoma"/>
      <w:sz w:val="16"/>
      <w:szCs w:val="16"/>
      <w:lang w:val="en-US" w:eastAsia="en-US"/>
    </w:rPr>
  </w:style>
  <w:style w:type="paragraph" w:styleId="Header">
    <w:name w:val="header"/>
    <w:basedOn w:val="Normal"/>
    <w:link w:val="HeaderChar"/>
    <w:uiPriority w:val="99"/>
    <w:unhideWhenUsed/>
    <w:rsid w:val="00A906C1"/>
    <w:pPr>
      <w:tabs>
        <w:tab w:val="center" w:pos="4680"/>
        <w:tab w:val="right" w:pos="9360"/>
      </w:tabs>
      <w:spacing w:after="100" w:line="276" w:lineRule="auto"/>
    </w:pPr>
    <w:rPr>
      <w:rFonts w:asciiTheme="minorHAnsi" w:hAnsiTheme="minorHAnsi"/>
      <w:sz w:val="22"/>
      <w:lang w:eastAsia="en-US"/>
    </w:rPr>
  </w:style>
  <w:style w:type="character" w:customStyle="1" w:styleId="HeaderChar">
    <w:name w:val="Header Char"/>
    <w:link w:val="Header"/>
    <w:uiPriority w:val="99"/>
    <w:rsid w:val="00A906C1"/>
    <w:rPr>
      <w:sz w:val="24"/>
      <w:szCs w:val="24"/>
      <w:lang w:val="en-US" w:eastAsia="en-US"/>
    </w:rPr>
  </w:style>
  <w:style w:type="paragraph" w:customStyle="1" w:styleId="Default">
    <w:name w:val="Default"/>
    <w:rsid w:val="00B37FA2"/>
    <w:pPr>
      <w:autoSpaceDE w:val="0"/>
      <w:autoSpaceDN w:val="0"/>
      <w:adjustRightInd w:val="0"/>
    </w:pPr>
    <w:rPr>
      <w:rFonts w:ascii="Arial" w:hAnsi="Arial" w:cs="Arial"/>
      <w:color w:val="000000"/>
      <w:sz w:val="24"/>
      <w:szCs w:val="24"/>
      <w:lang w:val="en-CA" w:eastAsia="en-CA"/>
    </w:rPr>
  </w:style>
  <w:style w:type="character" w:styleId="Hyperlink">
    <w:name w:val="Hyperlink"/>
    <w:uiPriority w:val="99"/>
    <w:unhideWhenUsed/>
    <w:rsid w:val="00BF2C18"/>
    <w:rPr>
      <w:color w:val="0000FF"/>
      <w:u w:val="single"/>
    </w:rPr>
  </w:style>
  <w:style w:type="paragraph" w:customStyle="1" w:styleId="Level1">
    <w:name w:val="Level 1"/>
    <w:rsid w:val="00170BA0"/>
    <w:pPr>
      <w:widowControl w:val="0"/>
      <w:autoSpaceDE w:val="0"/>
      <w:autoSpaceDN w:val="0"/>
      <w:adjustRightInd w:val="0"/>
      <w:ind w:left="720"/>
      <w:jc w:val="both"/>
    </w:pPr>
    <w:rPr>
      <w:sz w:val="24"/>
      <w:szCs w:val="24"/>
    </w:rPr>
  </w:style>
  <w:style w:type="character" w:styleId="CommentReference">
    <w:name w:val="annotation reference"/>
    <w:uiPriority w:val="99"/>
    <w:semiHidden/>
    <w:unhideWhenUsed/>
    <w:rsid w:val="003E57B2"/>
    <w:rPr>
      <w:sz w:val="16"/>
      <w:szCs w:val="16"/>
    </w:rPr>
  </w:style>
  <w:style w:type="paragraph" w:styleId="CommentText">
    <w:name w:val="annotation text"/>
    <w:basedOn w:val="Normal"/>
    <w:link w:val="CommentTextChar"/>
    <w:uiPriority w:val="99"/>
    <w:semiHidden/>
    <w:unhideWhenUsed/>
    <w:rsid w:val="003E57B2"/>
    <w:pPr>
      <w:spacing w:after="100" w:line="276" w:lineRule="auto"/>
    </w:pPr>
    <w:rPr>
      <w:rFonts w:asciiTheme="minorHAnsi" w:hAnsiTheme="minorHAnsi"/>
      <w:sz w:val="20"/>
      <w:szCs w:val="20"/>
      <w:lang w:eastAsia="en-US"/>
    </w:rPr>
  </w:style>
  <w:style w:type="character" w:customStyle="1" w:styleId="CommentTextChar">
    <w:name w:val="Comment Text Char"/>
    <w:link w:val="CommentText"/>
    <w:uiPriority w:val="99"/>
    <w:semiHidden/>
    <w:rsid w:val="003E57B2"/>
    <w:rPr>
      <w:lang w:val="en-US" w:eastAsia="en-US"/>
    </w:rPr>
  </w:style>
  <w:style w:type="paragraph" w:styleId="CommentSubject">
    <w:name w:val="annotation subject"/>
    <w:basedOn w:val="CommentText"/>
    <w:next w:val="CommentText"/>
    <w:link w:val="CommentSubjectChar"/>
    <w:uiPriority w:val="99"/>
    <w:semiHidden/>
    <w:unhideWhenUsed/>
    <w:rsid w:val="003E57B2"/>
    <w:rPr>
      <w:b/>
      <w:bCs/>
    </w:rPr>
  </w:style>
  <w:style w:type="character" w:customStyle="1" w:styleId="CommentSubjectChar">
    <w:name w:val="Comment Subject Char"/>
    <w:link w:val="CommentSubject"/>
    <w:uiPriority w:val="99"/>
    <w:semiHidden/>
    <w:rsid w:val="003E57B2"/>
    <w:rPr>
      <w:b/>
      <w:bCs/>
      <w:lang w:val="en-US" w:eastAsia="en-US"/>
    </w:rPr>
  </w:style>
  <w:style w:type="paragraph" w:styleId="NormalWeb">
    <w:name w:val="Normal (Web)"/>
    <w:basedOn w:val="Normal"/>
    <w:uiPriority w:val="99"/>
    <w:unhideWhenUsed/>
    <w:rsid w:val="00972917"/>
    <w:pPr>
      <w:spacing w:before="100" w:beforeAutospacing="1" w:after="100" w:afterAutospacing="1" w:line="276" w:lineRule="auto"/>
    </w:pPr>
    <w:rPr>
      <w:rFonts w:asciiTheme="minorHAnsi" w:eastAsia="Calibri" w:hAnsiTheme="minorHAnsi"/>
      <w:sz w:val="22"/>
      <w:lang w:val="en-CA" w:eastAsia="en-CA"/>
    </w:rPr>
  </w:style>
  <w:style w:type="character" w:customStyle="1" w:styleId="Heading1Char">
    <w:name w:val="Heading 1 Char"/>
    <w:basedOn w:val="DefaultParagraphFont"/>
    <w:link w:val="Heading1"/>
    <w:rsid w:val="00B8692B"/>
    <w:rPr>
      <w:rFonts w:asciiTheme="majorHAnsi" w:eastAsiaTheme="majorEastAsia" w:hAnsiTheme="majorHAnsi" w:cstheme="majorBidi"/>
      <w:color w:val="827D7B" w:themeColor="text2"/>
      <w:sz w:val="40"/>
      <w:szCs w:val="32"/>
      <w:lang w:val="en-CA" w:eastAsia="en-CA"/>
    </w:rPr>
  </w:style>
  <w:style w:type="character" w:customStyle="1" w:styleId="Heading2Char">
    <w:name w:val="Heading 2 Char"/>
    <w:basedOn w:val="DefaultParagraphFont"/>
    <w:link w:val="Heading2"/>
    <w:uiPriority w:val="9"/>
    <w:rsid w:val="002D19F3"/>
    <w:rPr>
      <w:rFonts w:asciiTheme="majorHAnsi" w:eastAsiaTheme="majorEastAsia" w:hAnsiTheme="majorHAnsi" w:cstheme="majorBidi"/>
      <w:b/>
      <w:color w:val="000000" w:themeColor="text1"/>
      <w:sz w:val="24"/>
      <w:szCs w:val="26"/>
    </w:rPr>
  </w:style>
  <w:style w:type="character" w:styleId="PlaceholderText">
    <w:name w:val="Placeholder Text"/>
    <w:basedOn w:val="DefaultParagraphFont"/>
    <w:uiPriority w:val="99"/>
    <w:semiHidden/>
    <w:rsid w:val="00216B43"/>
    <w:rPr>
      <w:color w:val="808080"/>
    </w:rPr>
  </w:style>
  <w:style w:type="character" w:styleId="FollowedHyperlink">
    <w:name w:val="FollowedHyperlink"/>
    <w:basedOn w:val="DefaultParagraphFont"/>
    <w:uiPriority w:val="99"/>
    <w:semiHidden/>
    <w:unhideWhenUsed/>
    <w:rsid w:val="00904D3B"/>
    <w:rPr>
      <w:color w:val="707372" w:themeColor="followedHyperlink"/>
      <w:u w:val="single"/>
    </w:rPr>
  </w:style>
  <w:style w:type="character" w:customStyle="1" w:styleId="FooterChar">
    <w:name w:val="Footer Char"/>
    <w:basedOn w:val="DefaultParagraphFont"/>
    <w:link w:val="Footer"/>
    <w:uiPriority w:val="99"/>
    <w:rsid w:val="00F86779"/>
    <w:rPr>
      <w:rFonts w:asciiTheme="minorHAnsi" w:hAnsiTheme="minorHAnsi"/>
      <w:sz w:val="22"/>
      <w:szCs w:val="24"/>
    </w:rPr>
  </w:style>
  <w:style w:type="character" w:styleId="UnresolvedMention">
    <w:name w:val="Unresolved Mention"/>
    <w:basedOn w:val="DefaultParagraphFont"/>
    <w:uiPriority w:val="99"/>
    <w:semiHidden/>
    <w:unhideWhenUsed/>
    <w:rsid w:val="00D525D8"/>
    <w:rPr>
      <w:color w:val="605E5C"/>
      <w:shd w:val="clear" w:color="auto" w:fill="E1DFDD"/>
    </w:rPr>
  </w:style>
  <w:style w:type="paragraph" w:styleId="ListParagraph">
    <w:name w:val="List Paragraph"/>
    <w:basedOn w:val="Normal"/>
    <w:uiPriority w:val="34"/>
    <w:qFormat/>
    <w:rsid w:val="00BE1DB5"/>
    <w:pPr>
      <w:spacing w:after="100" w:line="276" w:lineRule="auto"/>
      <w:ind w:left="720"/>
      <w:contextualSpacing/>
    </w:pPr>
    <w:rPr>
      <w:rFonts w:asciiTheme="minorHAnsi" w:hAnsiTheme="minorHAnsi"/>
      <w:sz w:val="22"/>
      <w:lang w:eastAsia="en-US"/>
    </w:rPr>
  </w:style>
  <w:style w:type="character" w:styleId="Strong">
    <w:name w:val="Strong"/>
    <w:basedOn w:val="DefaultParagraphFont"/>
    <w:uiPriority w:val="22"/>
    <w:qFormat/>
    <w:rsid w:val="00BD75FF"/>
    <w:rPr>
      <w:b/>
      <w:bCs/>
    </w:rPr>
  </w:style>
  <w:style w:type="character" w:customStyle="1" w:styleId="Heading3Char">
    <w:name w:val="Heading 3 Char"/>
    <w:basedOn w:val="DefaultParagraphFont"/>
    <w:link w:val="Heading3"/>
    <w:uiPriority w:val="9"/>
    <w:rsid w:val="00BA59AE"/>
    <w:rPr>
      <w:rFonts w:asciiTheme="majorHAnsi" w:eastAsiaTheme="majorEastAsia" w:hAnsiTheme="majorHAnsi" w:cstheme="majorBidi"/>
      <w:color w:val="005F7F" w:themeColor="accent1" w:themeShade="7F"/>
      <w:sz w:val="24"/>
      <w:szCs w:val="24"/>
      <w:lang w:eastAsia="en-GB"/>
    </w:rPr>
  </w:style>
  <w:style w:type="paragraph" w:styleId="Revision">
    <w:name w:val="Revision"/>
    <w:hidden/>
    <w:uiPriority w:val="99"/>
    <w:semiHidden/>
    <w:rsid w:val="00012EAD"/>
    <w:rPr>
      <w:sz w:val="24"/>
      <w:szCs w:val="24"/>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5190693">
      <w:bodyDiv w:val="1"/>
      <w:marLeft w:val="0"/>
      <w:marRight w:val="0"/>
      <w:marTop w:val="0"/>
      <w:marBottom w:val="0"/>
      <w:divBdr>
        <w:top w:val="none" w:sz="0" w:space="0" w:color="auto"/>
        <w:left w:val="none" w:sz="0" w:space="0" w:color="auto"/>
        <w:bottom w:val="none" w:sz="0" w:space="0" w:color="auto"/>
        <w:right w:val="none" w:sz="0" w:space="0" w:color="auto"/>
      </w:divBdr>
      <w:divsChild>
        <w:div w:id="1385711434">
          <w:marLeft w:val="0"/>
          <w:marRight w:val="0"/>
          <w:marTop w:val="0"/>
          <w:marBottom w:val="0"/>
          <w:divBdr>
            <w:top w:val="none" w:sz="0" w:space="0" w:color="auto"/>
            <w:left w:val="none" w:sz="0" w:space="0" w:color="auto"/>
            <w:bottom w:val="none" w:sz="0" w:space="0" w:color="auto"/>
            <w:right w:val="none" w:sz="0" w:space="0" w:color="auto"/>
          </w:divBdr>
          <w:divsChild>
            <w:div w:id="1558275064">
              <w:marLeft w:val="0"/>
              <w:marRight w:val="0"/>
              <w:marTop w:val="0"/>
              <w:marBottom w:val="0"/>
              <w:divBdr>
                <w:top w:val="none" w:sz="0" w:space="0" w:color="auto"/>
                <w:left w:val="none" w:sz="0" w:space="0" w:color="auto"/>
                <w:bottom w:val="none" w:sz="0" w:space="0" w:color="auto"/>
                <w:right w:val="none" w:sz="0" w:space="0" w:color="auto"/>
              </w:divBdr>
              <w:divsChild>
                <w:div w:id="927274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197680">
      <w:bodyDiv w:val="1"/>
      <w:marLeft w:val="0"/>
      <w:marRight w:val="0"/>
      <w:marTop w:val="0"/>
      <w:marBottom w:val="0"/>
      <w:divBdr>
        <w:top w:val="none" w:sz="0" w:space="0" w:color="auto"/>
        <w:left w:val="none" w:sz="0" w:space="0" w:color="auto"/>
        <w:bottom w:val="none" w:sz="0" w:space="0" w:color="auto"/>
        <w:right w:val="none" w:sz="0" w:space="0" w:color="auto"/>
      </w:divBdr>
    </w:div>
    <w:div w:id="188691428">
      <w:bodyDiv w:val="1"/>
      <w:marLeft w:val="0"/>
      <w:marRight w:val="0"/>
      <w:marTop w:val="0"/>
      <w:marBottom w:val="0"/>
      <w:divBdr>
        <w:top w:val="none" w:sz="0" w:space="0" w:color="auto"/>
        <w:left w:val="none" w:sz="0" w:space="0" w:color="auto"/>
        <w:bottom w:val="none" w:sz="0" w:space="0" w:color="auto"/>
        <w:right w:val="none" w:sz="0" w:space="0" w:color="auto"/>
      </w:divBdr>
      <w:divsChild>
        <w:div w:id="1588927110">
          <w:marLeft w:val="0"/>
          <w:marRight w:val="0"/>
          <w:marTop w:val="0"/>
          <w:marBottom w:val="0"/>
          <w:divBdr>
            <w:top w:val="none" w:sz="0" w:space="0" w:color="auto"/>
            <w:left w:val="none" w:sz="0" w:space="0" w:color="auto"/>
            <w:bottom w:val="none" w:sz="0" w:space="0" w:color="auto"/>
            <w:right w:val="none" w:sz="0" w:space="0" w:color="auto"/>
          </w:divBdr>
          <w:divsChild>
            <w:div w:id="1182161879">
              <w:marLeft w:val="0"/>
              <w:marRight w:val="0"/>
              <w:marTop w:val="0"/>
              <w:marBottom w:val="0"/>
              <w:divBdr>
                <w:top w:val="none" w:sz="0" w:space="0" w:color="auto"/>
                <w:left w:val="none" w:sz="0" w:space="0" w:color="auto"/>
                <w:bottom w:val="none" w:sz="0" w:space="0" w:color="auto"/>
                <w:right w:val="none" w:sz="0" w:space="0" w:color="auto"/>
              </w:divBdr>
              <w:divsChild>
                <w:div w:id="1249583472">
                  <w:marLeft w:val="0"/>
                  <w:marRight w:val="0"/>
                  <w:marTop w:val="0"/>
                  <w:marBottom w:val="0"/>
                  <w:divBdr>
                    <w:top w:val="none" w:sz="0" w:space="0" w:color="auto"/>
                    <w:left w:val="none" w:sz="0" w:space="0" w:color="auto"/>
                    <w:bottom w:val="none" w:sz="0" w:space="0" w:color="auto"/>
                    <w:right w:val="none" w:sz="0" w:space="0" w:color="auto"/>
                  </w:divBdr>
                </w:div>
              </w:divsChild>
            </w:div>
            <w:div w:id="1267888149">
              <w:marLeft w:val="0"/>
              <w:marRight w:val="0"/>
              <w:marTop w:val="0"/>
              <w:marBottom w:val="0"/>
              <w:divBdr>
                <w:top w:val="none" w:sz="0" w:space="0" w:color="auto"/>
                <w:left w:val="none" w:sz="0" w:space="0" w:color="auto"/>
                <w:bottom w:val="none" w:sz="0" w:space="0" w:color="auto"/>
                <w:right w:val="none" w:sz="0" w:space="0" w:color="auto"/>
              </w:divBdr>
              <w:divsChild>
                <w:div w:id="1657802458">
                  <w:marLeft w:val="0"/>
                  <w:marRight w:val="0"/>
                  <w:marTop w:val="0"/>
                  <w:marBottom w:val="0"/>
                  <w:divBdr>
                    <w:top w:val="none" w:sz="0" w:space="0" w:color="auto"/>
                    <w:left w:val="none" w:sz="0" w:space="0" w:color="auto"/>
                    <w:bottom w:val="none" w:sz="0" w:space="0" w:color="auto"/>
                    <w:right w:val="none" w:sz="0" w:space="0" w:color="auto"/>
                  </w:divBdr>
                </w:div>
              </w:divsChild>
            </w:div>
            <w:div w:id="1079134780">
              <w:marLeft w:val="0"/>
              <w:marRight w:val="0"/>
              <w:marTop w:val="0"/>
              <w:marBottom w:val="0"/>
              <w:divBdr>
                <w:top w:val="none" w:sz="0" w:space="0" w:color="auto"/>
                <w:left w:val="none" w:sz="0" w:space="0" w:color="auto"/>
                <w:bottom w:val="none" w:sz="0" w:space="0" w:color="auto"/>
                <w:right w:val="none" w:sz="0" w:space="0" w:color="auto"/>
              </w:divBdr>
              <w:divsChild>
                <w:div w:id="2052998244">
                  <w:marLeft w:val="0"/>
                  <w:marRight w:val="0"/>
                  <w:marTop w:val="0"/>
                  <w:marBottom w:val="0"/>
                  <w:divBdr>
                    <w:top w:val="none" w:sz="0" w:space="0" w:color="auto"/>
                    <w:left w:val="none" w:sz="0" w:space="0" w:color="auto"/>
                    <w:bottom w:val="none" w:sz="0" w:space="0" w:color="auto"/>
                    <w:right w:val="none" w:sz="0" w:space="0" w:color="auto"/>
                  </w:divBdr>
                </w:div>
              </w:divsChild>
            </w:div>
            <w:div w:id="728654620">
              <w:marLeft w:val="0"/>
              <w:marRight w:val="0"/>
              <w:marTop w:val="0"/>
              <w:marBottom w:val="0"/>
              <w:divBdr>
                <w:top w:val="none" w:sz="0" w:space="0" w:color="auto"/>
                <w:left w:val="none" w:sz="0" w:space="0" w:color="auto"/>
                <w:bottom w:val="none" w:sz="0" w:space="0" w:color="auto"/>
                <w:right w:val="none" w:sz="0" w:space="0" w:color="auto"/>
              </w:divBdr>
              <w:divsChild>
                <w:div w:id="1882860685">
                  <w:marLeft w:val="0"/>
                  <w:marRight w:val="0"/>
                  <w:marTop w:val="0"/>
                  <w:marBottom w:val="0"/>
                  <w:divBdr>
                    <w:top w:val="none" w:sz="0" w:space="0" w:color="auto"/>
                    <w:left w:val="none" w:sz="0" w:space="0" w:color="auto"/>
                    <w:bottom w:val="none" w:sz="0" w:space="0" w:color="auto"/>
                    <w:right w:val="none" w:sz="0" w:space="0" w:color="auto"/>
                  </w:divBdr>
                </w:div>
              </w:divsChild>
            </w:div>
            <w:div w:id="1996567648">
              <w:marLeft w:val="0"/>
              <w:marRight w:val="0"/>
              <w:marTop w:val="0"/>
              <w:marBottom w:val="0"/>
              <w:divBdr>
                <w:top w:val="none" w:sz="0" w:space="0" w:color="auto"/>
                <w:left w:val="none" w:sz="0" w:space="0" w:color="auto"/>
                <w:bottom w:val="none" w:sz="0" w:space="0" w:color="auto"/>
                <w:right w:val="none" w:sz="0" w:space="0" w:color="auto"/>
              </w:divBdr>
              <w:divsChild>
                <w:div w:id="1566991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7997345">
      <w:bodyDiv w:val="1"/>
      <w:marLeft w:val="0"/>
      <w:marRight w:val="0"/>
      <w:marTop w:val="0"/>
      <w:marBottom w:val="0"/>
      <w:divBdr>
        <w:top w:val="none" w:sz="0" w:space="0" w:color="auto"/>
        <w:left w:val="none" w:sz="0" w:space="0" w:color="auto"/>
        <w:bottom w:val="none" w:sz="0" w:space="0" w:color="auto"/>
        <w:right w:val="none" w:sz="0" w:space="0" w:color="auto"/>
      </w:divBdr>
      <w:divsChild>
        <w:div w:id="1089036749">
          <w:marLeft w:val="0"/>
          <w:marRight w:val="0"/>
          <w:marTop w:val="0"/>
          <w:marBottom w:val="0"/>
          <w:divBdr>
            <w:top w:val="none" w:sz="0" w:space="0" w:color="auto"/>
            <w:left w:val="none" w:sz="0" w:space="0" w:color="auto"/>
            <w:bottom w:val="none" w:sz="0" w:space="0" w:color="auto"/>
            <w:right w:val="none" w:sz="0" w:space="0" w:color="auto"/>
          </w:divBdr>
          <w:divsChild>
            <w:div w:id="1984117512">
              <w:marLeft w:val="0"/>
              <w:marRight w:val="0"/>
              <w:marTop w:val="0"/>
              <w:marBottom w:val="0"/>
              <w:divBdr>
                <w:top w:val="none" w:sz="0" w:space="0" w:color="auto"/>
                <w:left w:val="none" w:sz="0" w:space="0" w:color="auto"/>
                <w:bottom w:val="none" w:sz="0" w:space="0" w:color="auto"/>
                <w:right w:val="none" w:sz="0" w:space="0" w:color="auto"/>
              </w:divBdr>
              <w:divsChild>
                <w:div w:id="108941921">
                  <w:marLeft w:val="0"/>
                  <w:marRight w:val="0"/>
                  <w:marTop w:val="0"/>
                  <w:marBottom w:val="0"/>
                  <w:divBdr>
                    <w:top w:val="none" w:sz="0" w:space="0" w:color="auto"/>
                    <w:left w:val="none" w:sz="0" w:space="0" w:color="auto"/>
                    <w:bottom w:val="none" w:sz="0" w:space="0" w:color="auto"/>
                    <w:right w:val="none" w:sz="0" w:space="0" w:color="auto"/>
                  </w:divBdr>
                  <w:divsChild>
                    <w:div w:id="222835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7187906">
      <w:bodyDiv w:val="1"/>
      <w:marLeft w:val="0"/>
      <w:marRight w:val="0"/>
      <w:marTop w:val="0"/>
      <w:marBottom w:val="0"/>
      <w:divBdr>
        <w:top w:val="none" w:sz="0" w:space="0" w:color="auto"/>
        <w:left w:val="none" w:sz="0" w:space="0" w:color="auto"/>
        <w:bottom w:val="none" w:sz="0" w:space="0" w:color="auto"/>
        <w:right w:val="none" w:sz="0" w:space="0" w:color="auto"/>
      </w:divBdr>
      <w:divsChild>
        <w:div w:id="1732145828">
          <w:marLeft w:val="0"/>
          <w:marRight w:val="0"/>
          <w:marTop w:val="0"/>
          <w:marBottom w:val="0"/>
          <w:divBdr>
            <w:top w:val="none" w:sz="0" w:space="0" w:color="auto"/>
            <w:left w:val="none" w:sz="0" w:space="0" w:color="auto"/>
            <w:bottom w:val="none" w:sz="0" w:space="0" w:color="auto"/>
            <w:right w:val="none" w:sz="0" w:space="0" w:color="auto"/>
          </w:divBdr>
          <w:divsChild>
            <w:div w:id="759836951">
              <w:marLeft w:val="0"/>
              <w:marRight w:val="0"/>
              <w:marTop w:val="0"/>
              <w:marBottom w:val="0"/>
              <w:divBdr>
                <w:top w:val="none" w:sz="0" w:space="0" w:color="auto"/>
                <w:left w:val="none" w:sz="0" w:space="0" w:color="auto"/>
                <w:bottom w:val="none" w:sz="0" w:space="0" w:color="auto"/>
                <w:right w:val="none" w:sz="0" w:space="0" w:color="auto"/>
              </w:divBdr>
              <w:divsChild>
                <w:div w:id="126750035">
                  <w:marLeft w:val="0"/>
                  <w:marRight w:val="0"/>
                  <w:marTop w:val="0"/>
                  <w:marBottom w:val="0"/>
                  <w:divBdr>
                    <w:top w:val="none" w:sz="0" w:space="0" w:color="auto"/>
                    <w:left w:val="none" w:sz="0" w:space="0" w:color="auto"/>
                    <w:bottom w:val="none" w:sz="0" w:space="0" w:color="auto"/>
                    <w:right w:val="none" w:sz="0" w:space="0" w:color="auto"/>
                  </w:divBdr>
                  <w:divsChild>
                    <w:div w:id="1950695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7288314">
      <w:bodyDiv w:val="1"/>
      <w:marLeft w:val="0"/>
      <w:marRight w:val="0"/>
      <w:marTop w:val="0"/>
      <w:marBottom w:val="0"/>
      <w:divBdr>
        <w:top w:val="none" w:sz="0" w:space="0" w:color="auto"/>
        <w:left w:val="none" w:sz="0" w:space="0" w:color="auto"/>
        <w:bottom w:val="none" w:sz="0" w:space="0" w:color="auto"/>
        <w:right w:val="none" w:sz="0" w:space="0" w:color="auto"/>
      </w:divBdr>
      <w:divsChild>
        <w:div w:id="789477218">
          <w:marLeft w:val="0"/>
          <w:marRight w:val="0"/>
          <w:marTop w:val="0"/>
          <w:marBottom w:val="0"/>
          <w:divBdr>
            <w:top w:val="none" w:sz="0" w:space="0" w:color="auto"/>
            <w:left w:val="none" w:sz="0" w:space="0" w:color="auto"/>
            <w:bottom w:val="none" w:sz="0" w:space="0" w:color="auto"/>
            <w:right w:val="none" w:sz="0" w:space="0" w:color="auto"/>
          </w:divBdr>
          <w:divsChild>
            <w:div w:id="316344225">
              <w:marLeft w:val="0"/>
              <w:marRight w:val="0"/>
              <w:marTop w:val="0"/>
              <w:marBottom w:val="0"/>
              <w:divBdr>
                <w:top w:val="none" w:sz="0" w:space="0" w:color="auto"/>
                <w:left w:val="none" w:sz="0" w:space="0" w:color="auto"/>
                <w:bottom w:val="none" w:sz="0" w:space="0" w:color="auto"/>
                <w:right w:val="none" w:sz="0" w:space="0" w:color="auto"/>
              </w:divBdr>
              <w:divsChild>
                <w:div w:id="898638093">
                  <w:marLeft w:val="0"/>
                  <w:marRight w:val="0"/>
                  <w:marTop w:val="0"/>
                  <w:marBottom w:val="0"/>
                  <w:divBdr>
                    <w:top w:val="none" w:sz="0" w:space="0" w:color="auto"/>
                    <w:left w:val="none" w:sz="0" w:space="0" w:color="auto"/>
                    <w:bottom w:val="none" w:sz="0" w:space="0" w:color="auto"/>
                    <w:right w:val="none" w:sz="0" w:space="0" w:color="auto"/>
                  </w:divBdr>
                  <w:divsChild>
                    <w:div w:id="2085912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8795033">
      <w:bodyDiv w:val="1"/>
      <w:marLeft w:val="0"/>
      <w:marRight w:val="0"/>
      <w:marTop w:val="0"/>
      <w:marBottom w:val="0"/>
      <w:divBdr>
        <w:top w:val="none" w:sz="0" w:space="0" w:color="auto"/>
        <w:left w:val="none" w:sz="0" w:space="0" w:color="auto"/>
        <w:bottom w:val="none" w:sz="0" w:space="0" w:color="auto"/>
        <w:right w:val="none" w:sz="0" w:space="0" w:color="auto"/>
      </w:divBdr>
    </w:div>
    <w:div w:id="591666768">
      <w:bodyDiv w:val="1"/>
      <w:marLeft w:val="0"/>
      <w:marRight w:val="0"/>
      <w:marTop w:val="0"/>
      <w:marBottom w:val="0"/>
      <w:divBdr>
        <w:top w:val="none" w:sz="0" w:space="0" w:color="auto"/>
        <w:left w:val="none" w:sz="0" w:space="0" w:color="auto"/>
        <w:bottom w:val="none" w:sz="0" w:space="0" w:color="auto"/>
        <w:right w:val="none" w:sz="0" w:space="0" w:color="auto"/>
      </w:divBdr>
    </w:div>
    <w:div w:id="614217087">
      <w:bodyDiv w:val="1"/>
      <w:marLeft w:val="0"/>
      <w:marRight w:val="0"/>
      <w:marTop w:val="0"/>
      <w:marBottom w:val="0"/>
      <w:divBdr>
        <w:top w:val="none" w:sz="0" w:space="0" w:color="auto"/>
        <w:left w:val="none" w:sz="0" w:space="0" w:color="auto"/>
        <w:bottom w:val="none" w:sz="0" w:space="0" w:color="auto"/>
        <w:right w:val="none" w:sz="0" w:space="0" w:color="auto"/>
      </w:divBdr>
      <w:divsChild>
        <w:div w:id="1574126137">
          <w:marLeft w:val="0"/>
          <w:marRight w:val="0"/>
          <w:marTop w:val="0"/>
          <w:marBottom w:val="0"/>
          <w:divBdr>
            <w:top w:val="none" w:sz="0" w:space="0" w:color="auto"/>
            <w:left w:val="none" w:sz="0" w:space="0" w:color="auto"/>
            <w:bottom w:val="none" w:sz="0" w:space="0" w:color="auto"/>
            <w:right w:val="none" w:sz="0" w:space="0" w:color="auto"/>
          </w:divBdr>
          <w:divsChild>
            <w:div w:id="1478037027">
              <w:marLeft w:val="0"/>
              <w:marRight w:val="0"/>
              <w:marTop w:val="0"/>
              <w:marBottom w:val="0"/>
              <w:divBdr>
                <w:top w:val="none" w:sz="0" w:space="0" w:color="auto"/>
                <w:left w:val="none" w:sz="0" w:space="0" w:color="auto"/>
                <w:bottom w:val="none" w:sz="0" w:space="0" w:color="auto"/>
                <w:right w:val="none" w:sz="0" w:space="0" w:color="auto"/>
              </w:divBdr>
              <w:divsChild>
                <w:div w:id="661739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0813347">
      <w:bodyDiv w:val="1"/>
      <w:marLeft w:val="0"/>
      <w:marRight w:val="0"/>
      <w:marTop w:val="0"/>
      <w:marBottom w:val="0"/>
      <w:divBdr>
        <w:top w:val="none" w:sz="0" w:space="0" w:color="auto"/>
        <w:left w:val="none" w:sz="0" w:space="0" w:color="auto"/>
        <w:bottom w:val="none" w:sz="0" w:space="0" w:color="auto"/>
        <w:right w:val="none" w:sz="0" w:space="0" w:color="auto"/>
      </w:divBdr>
    </w:div>
    <w:div w:id="744031689">
      <w:bodyDiv w:val="1"/>
      <w:marLeft w:val="0"/>
      <w:marRight w:val="0"/>
      <w:marTop w:val="0"/>
      <w:marBottom w:val="0"/>
      <w:divBdr>
        <w:top w:val="none" w:sz="0" w:space="0" w:color="auto"/>
        <w:left w:val="none" w:sz="0" w:space="0" w:color="auto"/>
        <w:bottom w:val="none" w:sz="0" w:space="0" w:color="auto"/>
        <w:right w:val="none" w:sz="0" w:space="0" w:color="auto"/>
      </w:divBdr>
      <w:divsChild>
        <w:div w:id="1215266475">
          <w:marLeft w:val="0"/>
          <w:marRight w:val="0"/>
          <w:marTop w:val="0"/>
          <w:marBottom w:val="0"/>
          <w:divBdr>
            <w:top w:val="none" w:sz="0" w:space="0" w:color="auto"/>
            <w:left w:val="none" w:sz="0" w:space="0" w:color="auto"/>
            <w:bottom w:val="none" w:sz="0" w:space="0" w:color="auto"/>
            <w:right w:val="none" w:sz="0" w:space="0" w:color="auto"/>
          </w:divBdr>
          <w:divsChild>
            <w:div w:id="689918833">
              <w:marLeft w:val="0"/>
              <w:marRight w:val="0"/>
              <w:marTop w:val="0"/>
              <w:marBottom w:val="0"/>
              <w:divBdr>
                <w:top w:val="none" w:sz="0" w:space="0" w:color="auto"/>
                <w:left w:val="none" w:sz="0" w:space="0" w:color="auto"/>
                <w:bottom w:val="none" w:sz="0" w:space="0" w:color="auto"/>
                <w:right w:val="none" w:sz="0" w:space="0" w:color="auto"/>
              </w:divBdr>
              <w:divsChild>
                <w:div w:id="1499223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437316">
          <w:marLeft w:val="0"/>
          <w:marRight w:val="0"/>
          <w:marTop w:val="0"/>
          <w:marBottom w:val="0"/>
          <w:divBdr>
            <w:top w:val="none" w:sz="0" w:space="0" w:color="auto"/>
            <w:left w:val="none" w:sz="0" w:space="0" w:color="auto"/>
            <w:bottom w:val="none" w:sz="0" w:space="0" w:color="auto"/>
            <w:right w:val="none" w:sz="0" w:space="0" w:color="auto"/>
          </w:divBdr>
          <w:divsChild>
            <w:div w:id="1730028592">
              <w:marLeft w:val="0"/>
              <w:marRight w:val="0"/>
              <w:marTop w:val="0"/>
              <w:marBottom w:val="0"/>
              <w:divBdr>
                <w:top w:val="none" w:sz="0" w:space="0" w:color="auto"/>
                <w:left w:val="none" w:sz="0" w:space="0" w:color="auto"/>
                <w:bottom w:val="none" w:sz="0" w:space="0" w:color="auto"/>
                <w:right w:val="none" w:sz="0" w:space="0" w:color="auto"/>
              </w:divBdr>
              <w:divsChild>
                <w:div w:id="408891675">
                  <w:marLeft w:val="0"/>
                  <w:marRight w:val="0"/>
                  <w:marTop w:val="0"/>
                  <w:marBottom w:val="0"/>
                  <w:divBdr>
                    <w:top w:val="none" w:sz="0" w:space="0" w:color="auto"/>
                    <w:left w:val="none" w:sz="0" w:space="0" w:color="auto"/>
                    <w:bottom w:val="none" w:sz="0" w:space="0" w:color="auto"/>
                    <w:right w:val="none" w:sz="0" w:space="0" w:color="auto"/>
                  </w:divBdr>
                </w:div>
              </w:divsChild>
            </w:div>
            <w:div w:id="7757209">
              <w:marLeft w:val="0"/>
              <w:marRight w:val="0"/>
              <w:marTop w:val="0"/>
              <w:marBottom w:val="0"/>
              <w:divBdr>
                <w:top w:val="none" w:sz="0" w:space="0" w:color="auto"/>
                <w:left w:val="none" w:sz="0" w:space="0" w:color="auto"/>
                <w:bottom w:val="none" w:sz="0" w:space="0" w:color="auto"/>
                <w:right w:val="none" w:sz="0" w:space="0" w:color="auto"/>
              </w:divBdr>
              <w:divsChild>
                <w:div w:id="1476675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0822719">
      <w:bodyDiv w:val="1"/>
      <w:marLeft w:val="0"/>
      <w:marRight w:val="0"/>
      <w:marTop w:val="0"/>
      <w:marBottom w:val="0"/>
      <w:divBdr>
        <w:top w:val="none" w:sz="0" w:space="0" w:color="auto"/>
        <w:left w:val="none" w:sz="0" w:space="0" w:color="auto"/>
        <w:bottom w:val="none" w:sz="0" w:space="0" w:color="auto"/>
        <w:right w:val="none" w:sz="0" w:space="0" w:color="auto"/>
      </w:divBdr>
      <w:divsChild>
        <w:div w:id="1775125216">
          <w:marLeft w:val="0"/>
          <w:marRight w:val="0"/>
          <w:marTop w:val="0"/>
          <w:marBottom w:val="0"/>
          <w:divBdr>
            <w:top w:val="none" w:sz="0" w:space="0" w:color="auto"/>
            <w:left w:val="none" w:sz="0" w:space="0" w:color="auto"/>
            <w:bottom w:val="none" w:sz="0" w:space="0" w:color="auto"/>
            <w:right w:val="none" w:sz="0" w:space="0" w:color="auto"/>
          </w:divBdr>
          <w:divsChild>
            <w:div w:id="821194913">
              <w:marLeft w:val="0"/>
              <w:marRight w:val="0"/>
              <w:marTop w:val="0"/>
              <w:marBottom w:val="0"/>
              <w:divBdr>
                <w:top w:val="none" w:sz="0" w:space="0" w:color="auto"/>
                <w:left w:val="none" w:sz="0" w:space="0" w:color="auto"/>
                <w:bottom w:val="none" w:sz="0" w:space="0" w:color="auto"/>
                <w:right w:val="none" w:sz="0" w:space="0" w:color="auto"/>
              </w:divBdr>
              <w:divsChild>
                <w:div w:id="1263993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4002756">
      <w:bodyDiv w:val="1"/>
      <w:marLeft w:val="0"/>
      <w:marRight w:val="0"/>
      <w:marTop w:val="0"/>
      <w:marBottom w:val="0"/>
      <w:divBdr>
        <w:top w:val="none" w:sz="0" w:space="0" w:color="auto"/>
        <w:left w:val="none" w:sz="0" w:space="0" w:color="auto"/>
        <w:bottom w:val="none" w:sz="0" w:space="0" w:color="auto"/>
        <w:right w:val="none" w:sz="0" w:space="0" w:color="auto"/>
      </w:divBdr>
    </w:div>
    <w:div w:id="922028355">
      <w:bodyDiv w:val="1"/>
      <w:marLeft w:val="0"/>
      <w:marRight w:val="0"/>
      <w:marTop w:val="0"/>
      <w:marBottom w:val="0"/>
      <w:divBdr>
        <w:top w:val="none" w:sz="0" w:space="0" w:color="auto"/>
        <w:left w:val="none" w:sz="0" w:space="0" w:color="auto"/>
        <w:bottom w:val="none" w:sz="0" w:space="0" w:color="auto"/>
        <w:right w:val="none" w:sz="0" w:space="0" w:color="auto"/>
      </w:divBdr>
      <w:divsChild>
        <w:div w:id="1872298102">
          <w:marLeft w:val="0"/>
          <w:marRight w:val="0"/>
          <w:marTop w:val="0"/>
          <w:marBottom w:val="0"/>
          <w:divBdr>
            <w:top w:val="none" w:sz="0" w:space="0" w:color="auto"/>
            <w:left w:val="none" w:sz="0" w:space="0" w:color="auto"/>
            <w:bottom w:val="none" w:sz="0" w:space="0" w:color="auto"/>
            <w:right w:val="none" w:sz="0" w:space="0" w:color="auto"/>
          </w:divBdr>
          <w:divsChild>
            <w:div w:id="748766923">
              <w:marLeft w:val="0"/>
              <w:marRight w:val="0"/>
              <w:marTop w:val="0"/>
              <w:marBottom w:val="0"/>
              <w:divBdr>
                <w:top w:val="none" w:sz="0" w:space="0" w:color="auto"/>
                <w:left w:val="none" w:sz="0" w:space="0" w:color="auto"/>
                <w:bottom w:val="none" w:sz="0" w:space="0" w:color="auto"/>
                <w:right w:val="none" w:sz="0" w:space="0" w:color="auto"/>
              </w:divBdr>
              <w:divsChild>
                <w:div w:id="1021467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3021427">
      <w:bodyDiv w:val="1"/>
      <w:marLeft w:val="0"/>
      <w:marRight w:val="0"/>
      <w:marTop w:val="0"/>
      <w:marBottom w:val="0"/>
      <w:divBdr>
        <w:top w:val="none" w:sz="0" w:space="0" w:color="auto"/>
        <w:left w:val="none" w:sz="0" w:space="0" w:color="auto"/>
        <w:bottom w:val="none" w:sz="0" w:space="0" w:color="auto"/>
        <w:right w:val="none" w:sz="0" w:space="0" w:color="auto"/>
      </w:divBdr>
    </w:div>
    <w:div w:id="985091354">
      <w:bodyDiv w:val="1"/>
      <w:marLeft w:val="0"/>
      <w:marRight w:val="0"/>
      <w:marTop w:val="0"/>
      <w:marBottom w:val="0"/>
      <w:divBdr>
        <w:top w:val="none" w:sz="0" w:space="0" w:color="auto"/>
        <w:left w:val="none" w:sz="0" w:space="0" w:color="auto"/>
        <w:bottom w:val="none" w:sz="0" w:space="0" w:color="auto"/>
        <w:right w:val="none" w:sz="0" w:space="0" w:color="auto"/>
      </w:divBdr>
      <w:divsChild>
        <w:div w:id="1195389141">
          <w:marLeft w:val="0"/>
          <w:marRight w:val="0"/>
          <w:marTop w:val="0"/>
          <w:marBottom w:val="0"/>
          <w:divBdr>
            <w:top w:val="none" w:sz="0" w:space="0" w:color="auto"/>
            <w:left w:val="none" w:sz="0" w:space="0" w:color="auto"/>
            <w:bottom w:val="none" w:sz="0" w:space="0" w:color="auto"/>
            <w:right w:val="none" w:sz="0" w:space="0" w:color="auto"/>
          </w:divBdr>
          <w:divsChild>
            <w:div w:id="1959219094">
              <w:marLeft w:val="0"/>
              <w:marRight w:val="0"/>
              <w:marTop w:val="0"/>
              <w:marBottom w:val="0"/>
              <w:divBdr>
                <w:top w:val="none" w:sz="0" w:space="0" w:color="auto"/>
                <w:left w:val="none" w:sz="0" w:space="0" w:color="auto"/>
                <w:bottom w:val="none" w:sz="0" w:space="0" w:color="auto"/>
                <w:right w:val="none" w:sz="0" w:space="0" w:color="auto"/>
              </w:divBdr>
              <w:divsChild>
                <w:div w:id="392655162">
                  <w:marLeft w:val="0"/>
                  <w:marRight w:val="0"/>
                  <w:marTop w:val="0"/>
                  <w:marBottom w:val="0"/>
                  <w:divBdr>
                    <w:top w:val="none" w:sz="0" w:space="0" w:color="auto"/>
                    <w:left w:val="none" w:sz="0" w:space="0" w:color="auto"/>
                    <w:bottom w:val="none" w:sz="0" w:space="0" w:color="auto"/>
                    <w:right w:val="none" w:sz="0" w:space="0" w:color="auto"/>
                  </w:divBdr>
                </w:div>
              </w:divsChild>
            </w:div>
            <w:div w:id="538779982">
              <w:marLeft w:val="0"/>
              <w:marRight w:val="0"/>
              <w:marTop w:val="0"/>
              <w:marBottom w:val="0"/>
              <w:divBdr>
                <w:top w:val="none" w:sz="0" w:space="0" w:color="auto"/>
                <w:left w:val="none" w:sz="0" w:space="0" w:color="auto"/>
                <w:bottom w:val="none" w:sz="0" w:space="0" w:color="auto"/>
                <w:right w:val="none" w:sz="0" w:space="0" w:color="auto"/>
              </w:divBdr>
              <w:divsChild>
                <w:div w:id="342248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711339">
          <w:marLeft w:val="0"/>
          <w:marRight w:val="0"/>
          <w:marTop w:val="0"/>
          <w:marBottom w:val="0"/>
          <w:divBdr>
            <w:top w:val="none" w:sz="0" w:space="0" w:color="auto"/>
            <w:left w:val="none" w:sz="0" w:space="0" w:color="auto"/>
            <w:bottom w:val="none" w:sz="0" w:space="0" w:color="auto"/>
            <w:right w:val="none" w:sz="0" w:space="0" w:color="auto"/>
          </w:divBdr>
          <w:divsChild>
            <w:div w:id="1929269986">
              <w:marLeft w:val="0"/>
              <w:marRight w:val="0"/>
              <w:marTop w:val="0"/>
              <w:marBottom w:val="0"/>
              <w:divBdr>
                <w:top w:val="none" w:sz="0" w:space="0" w:color="auto"/>
                <w:left w:val="none" w:sz="0" w:space="0" w:color="auto"/>
                <w:bottom w:val="none" w:sz="0" w:space="0" w:color="auto"/>
                <w:right w:val="none" w:sz="0" w:space="0" w:color="auto"/>
              </w:divBdr>
              <w:divsChild>
                <w:div w:id="2024893297">
                  <w:marLeft w:val="0"/>
                  <w:marRight w:val="0"/>
                  <w:marTop w:val="0"/>
                  <w:marBottom w:val="0"/>
                  <w:divBdr>
                    <w:top w:val="none" w:sz="0" w:space="0" w:color="auto"/>
                    <w:left w:val="none" w:sz="0" w:space="0" w:color="auto"/>
                    <w:bottom w:val="none" w:sz="0" w:space="0" w:color="auto"/>
                    <w:right w:val="none" w:sz="0" w:space="0" w:color="auto"/>
                  </w:divBdr>
                </w:div>
              </w:divsChild>
            </w:div>
            <w:div w:id="1487933565">
              <w:marLeft w:val="0"/>
              <w:marRight w:val="0"/>
              <w:marTop w:val="0"/>
              <w:marBottom w:val="0"/>
              <w:divBdr>
                <w:top w:val="none" w:sz="0" w:space="0" w:color="auto"/>
                <w:left w:val="none" w:sz="0" w:space="0" w:color="auto"/>
                <w:bottom w:val="none" w:sz="0" w:space="0" w:color="auto"/>
                <w:right w:val="none" w:sz="0" w:space="0" w:color="auto"/>
              </w:divBdr>
              <w:divsChild>
                <w:div w:id="1527789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7703907">
      <w:bodyDiv w:val="1"/>
      <w:marLeft w:val="0"/>
      <w:marRight w:val="0"/>
      <w:marTop w:val="0"/>
      <w:marBottom w:val="0"/>
      <w:divBdr>
        <w:top w:val="none" w:sz="0" w:space="0" w:color="auto"/>
        <w:left w:val="none" w:sz="0" w:space="0" w:color="auto"/>
        <w:bottom w:val="none" w:sz="0" w:space="0" w:color="auto"/>
        <w:right w:val="none" w:sz="0" w:space="0" w:color="auto"/>
      </w:divBdr>
      <w:divsChild>
        <w:div w:id="2129736439">
          <w:marLeft w:val="0"/>
          <w:marRight w:val="0"/>
          <w:marTop w:val="0"/>
          <w:marBottom w:val="0"/>
          <w:divBdr>
            <w:top w:val="none" w:sz="0" w:space="0" w:color="auto"/>
            <w:left w:val="none" w:sz="0" w:space="0" w:color="auto"/>
            <w:bottom w:val="none" w:sz="0" w:space="0" w:color="auto"/>
            <w:right w:val="none" w:sz="0" w:space="0" w:color="auto"/>
          </w:divBdr>
          <w:divsChild>
            <w:div w:id="1708603412">
              <w:marLeft w:val="0"/>
              <w:marRight w:val="0"/>
              <w:marTop w:val="0"/>
              <w:marBottom w:val="0"/>
              <w:divBdr>
                <w:top w:val="none" w:sz="0" w:space="0" w:color="auto"/>
                <w:left w:val="none" w:sz="0" w:space="0" w:color="auto"/>
                <w:bottom w:val="none" w:sz="0" w:space="0" w:color="auto"/>
                <w:right w:val="none" w:sz="0" w:space="0" w:color="auto"/>
              </w:divBdr>
              <w:divsChild>
                <w:div w:id="1480263189">
                  <w:marLeft w:val="0"/>
                  <w:marRight w:val="0"/>
                  <w:marTop w:val="0"/>
                  <w:marBottom w:val="0"/>
                  <w:divBdr>
                    <w:top w:val="none" w:sz="0" w:space="0" w:color="auto"/>
                    <w:left w:val="none" w:sz="0" w:space="0" w:color="auto"/>
                    <w:bottom w:val="none" w:sz="0" w:space="0" w:color="auto"/>
                    <w:right w:val="none" w:sz="0" w:space="0" w:color="auto"/>
                  </w:divBdr>
                  <w:divsChild>
                    <w:div w:id="1879468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8476685">
      <w:bodyDiv w:val="1"/>
      <w:marLeft w:val="0"/>
      <w:marRight w:val="0"/>
      <w:marTop w:val="0"/>
      <w:marBottom w:val="0"/>
      <w:divBdr>
        <w:top w:val="none" w:sz="0" w:space="0" w:color="auto"/>
        <w:left w:val="none" w:sz="0" w:space="0" w:color="auto"/>
        <w:bottom w:val="none" w:sz="0" w:space="0" w:color="auto"/>
        <w:right w:val="none" w:sz="0" w:space="0" w:color="auto"/>
      </w:divBdr>
      <w:divsChild>
        <w:div w:id="2011986544">
          <w:marLeft w:val="0"/>
          <w:marRight w:val="0"/>
          <w:marTop w:val="0"/>
          <w:marBottom w:val="0"/>
          <w:divBdr>
            <w:top w:val="none" w:sz="0" w:space="0" w:color="auto"/>
            <w:left w:val="none" w:sz="0" w:space="0" w:color="auto"/>
            <w:bottom w:val="none" w:sz="0" w:space="0" w:color="auto"/>
            <w:right w:val="none" w:sz="0" w:space="0" w:color="auto"/>
          </w:divBdr>
          <w:divsChild>
            <w:div w:id="880361870">
              <w:marLeft w:val="0"/>
              <w:marRight w:val="0"/>
              <w:marTop w:val="0"/>
              <w:marBottom w:val="0"/>
              <w:divBdr>
                <w:top w:val="none" w:sz="0" w:space="0" w:color="auto"/>
                <w:left w:val="none" w:sz="0" w:space="0" w:color="auto"/>
                <w:bottom w:val="none" w:sz="0" w:space="0" w:color="auto"/>
                <w:right w:val="none" w:sz="0" w:space="0" w:color="auto"/>
              </w:divBdr>
              <w:divsChild>
                <w:div w:id="1150947007">
                  <w:marLeft w:val="0"/>
                  <w:marRight w:val="0"/>
                  <w:marTop w:val="0"/>
                  <w:marBottom w:val="0"/>
                  <w:divBdr>
                    <w:top w:val="none" w:sz="0" w:space="0" w:color="auto"/>
                    <w:left w:val="none" w:sz="0" w:space="0" w:color="auto"/>
                    <w:bottom w:val="none" w:sz="0" w:space="0" w:color="auto"/>
                    <w:right w:val="none" w:sz="0" w:space="0" w:color="auto"/>
                  </w:divBdr>
                  <w:divsChild>
                    <w:div w:id="1229926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6051544">
      <w:bodyDiv w:val="1"/>
      <w:marLeft w:val="0"/>
      <w:marRight w:val="0"/>
      <w:marTop w:val="0"/>
      <w:marBottom w:val="0"/>
      <w:divBdr>
        <w:top w:val="none" w:sz="0" w:space="0" w:color="auto"/>
        <w:left w:val="none" w:sz="0" w:space="0" w:color="auto"/>
        <w:bottom w:val="none" w:sz="0" w:space="0" w:color="auto"/>
        <w:right w:val="none" w:sz="0" w:space="0" w:color="auto"/>
      </w:divBdr>
      <w:divsChild>
        <w:div w:id="1431970930">
          <w:marLeft w:val="0"/>
          <w:marRight w:val="0"/>
          <w:marTop w:val="0"/>
          <w:marBottom w:val="0"/>
          <w:divBdr>
            <w:top w:val="none" w:sz="0" w:space="0" w:color="auto"/>
            <w:left w:val="none" w:sz="0" w:space="0" w:color="auto"/>
            <w:bottom w:val="none" w:sz="0" w:space="0" w:color="auto"/>
            <w:right w:val="none" w:sz="0" w:space="0" w:color="auto"/>
          </w:divBdr>
          <w:divsChild>
            <w:div w:id="921717274">
              <w:marLeft w:val="0"/>
              <w:marRight w:val="0"/>
              <w:marTop w:val="0"/>
              <w:marBottom w:val="0"/>
              <w:divBdr>
                <w:top w:val="none" w:sz="0" w:space="0" w:color="auto"/>
                <w:left w:val="none" w:sz="0" w:space="0" w:color="auto"/>
                <w:bottom w:val="none" w:sz="0" w:space="0" w:color="auto"/>
                <w:right w:val="none" w:sz="0" w:space="0" w:color="auto"/>
              </w:divBdr>
              <w:divsChild>
                <w:div w:id="1788814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9587188">
      <w:bodyDiv w:val="1"/>
      <w:marLeft w:val="0"/>
      <w:marRight w:val="0"/>
      <w:marTop w:val="0"/>
      <w:marBottom w:val="0"/>
      <w:divBdr>
        <w:top w:val="none" w:sz="0" w:space="0" w:color="auto"/>
        <w:left w:val="none" w:sz="0" w:space="0" w:color="auto"/>
        <w:bottom w:val="none" w:sz="0" w:space="0" w:color="auto"/>
        <w:right w:val="none" w:sz="0" w:space="0" w:color="auto"/>
      </w:divBdr>
    </w:div>
    <w:div w:id="1261332816">
      <w:bodyDiv w:val="1"/>
      <w:marLeft w:val="0"/>
      <w:marRight w:val="0"/>
      <w:marTop w:val="0"/>
      <w:marBottom w:val="0"/>
      <w:divBdr>
        <w:top w:val="none" w:sz="0" w:space="0" w:color="auto"/>
        <w:left w:val="none" w:sz="0" w:space="0" w:color="auto"/>
        <w:bottom w:val="none" w:sz="0" w:space="0" w:color="auto"/>
        <w:right w:val="none" w:sz="0" w:space="0" w:color="auto"/>
      </w:divBdr>
      <w:divsChild>
        <w:div w:id="1937977002">
          <w:marLeft w:val="0"/>
          <w:marRight w:val="0"/>
          <w:marTop w:val="0"/>
          <w:marBottom w:val="0"/>
          <w:divBdr>
            <w:top w:val="none" w:sz="0" w:space="0" w:color="auto"/>
            <w:left w:val="none" w:sz="0" w:space="0" w:color="auto"/>
            <w:bottom w:val="none" w:sz="0" w:space="0" w:color="auto"/>
            <w:right w:val="none" w:sz="0" w:space="0" w:color="auto"/>
          </w:divBdr>
          <w:divsChild>
            <w:div w:id="1612586029">
              <w:marLeft w:val="0"/>
              <w:marRight w:val="0"/>
              <w:marTop w:val="0"/>
              <w:marBottom w:val="0"/>
              <w:divBdr>
                <w:top w:val="none" w:sz="0" w:space="0" w:color="auto"/>
                <w:left w:val="none" w:sz="0" w:space="0" w:color="auto"/>
                <w:bottom w:val="none" w:sz="0" w:space="0" w:color="auto"/>
                <w:right w:val="none" w:sz="0" w:space="0" w:color="auto"/>
              </w:divBdr>
              <w:divsChild>
                <w:div w:id="329989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0339002">
      <w:bodyDiv w:val="1"/>
      <w:marLeft w:val="0"/>
      <w:marRight w:val="0"/>
      <w:marTop w:val="0"/>
      <w:marBottom w:val="0"/>
      <w:divBdr>
        <w:top w:val="none" w:sz="0" w:space="0" w:color="auto"/>
        <w:left w:val="none" w:sz="0" w:space="0" w:color="auto"/>
        <w:bottom w:val="none" w:sz="0" w:space="0" w:color="auto"/>
        <w:right w:val="none" w:sz="0" w:space="0" w:color="auto"/>
      </w:divBdr>
      <w:divsChild>
        <w:div w:id="2043703947">
          <w:marLeft w:val="0"/>
          <w:marRight w:val="0"/>
          <w:marTop w:val="0"/>
          <w:marBottom w:val="0"/>
          <w:divBdr>
            <w:top w:val="none" w:sz="0" w:space="0" w:color="auto"/>
            <w:left w:val="none" w:sz="0" w:space="0" w:color="auto"/>
            <w:bottom w:val="none" w:sz="0" w:space="0" w:color="auto"/>
            <w:right w:val="none" w:sz="0" w:space="0" w:color="auto"/>
          </w:divBdr>
          <w:divsChild>
            <w:div w:id="866483307">
              <w:marLeft w:val="0"/>
              <w:marRight w:val="0"/>
              <w:marTop w:val="0"/>
              <w:marBottom w:val="0"/>
              <w:divBdr>
                <w:top w:val="none" w:sz="0" w:space="0" w:color="auto"/>
                <w:left w:val="none" w:sz="0" w:space="0" w:color="auto"/>
                <w:bottom w:val="none" w:sz="0" w:space="0" w:color="auto"/>
                <w:right w:val="none" w:sz="0" w:space="0" w:color="auto"/>
              </w:divBdr>
              <w:divsChild>
                <w:div w:id="361367954">
                  <w:marLeft w:val="0"/>
                  <w:marRight w:val="0"/>
                  <w:marTop w:val="0"/>
                  <w:marBottom w:val="0"/>
                  <w:divBdr>
                    <w:top w:val="none" w:sz="0" w:space="0" w:color="auto"/>
                    <w:left w:val="none" w:sz="0" w:space="0" w:color="auto"/>
                    <w:bottom w:val="none" w:sz="0" w:space="0" w:color="auto"/>
                    <w:right w:val="none" w:sz="0" w:space="0" w:color="auto"/>
                  </w:divBdr>
                </w:div>
              </w:divsChild>
            </w:div>
            <w:div w:id="700399106">
              <w:marLeft w:val="0"/>
              <w:marRight w:val="0"/>
              <w:marTop w:val="0"/>
              <w:marBottom w:val="0"/>
              <w:divBdr>
                <w:top w:val="none" w:sz="0" w:space="0" w:color="auto"/>
                <w:left w:val="none" w:sz="0" w:space="0" w:color="auto"/>
                <w:bottom w:val="none" w:sz="0" w:space="0" w:color="auto"/>
                <w:right w:val="none" w:sz="0" w:space="0" w:color="auto"/>
              </w:divBdr>
              <w:divsChild>
                <w:div w:id="323514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4295023">
          <w:marLeft w:val="0"/>
          <w:marRight w:val="0"/>
          <w:marTop w:val="0"/>
          <w:marBottom w:val="0"/>
          <w:divBdr>
            <w:top w:val="none" w:sz="0" w:space="0" w:color="auto"/>
            <w:left w:val="none" w:sz="0" w:space="0" w:color="auto"/>
            <w:bottom w:val="none" w:sz="0" w:space="0" w:color="auto"/>
            <w:right w:val="none" w:sz="0" w:space="0" w:color="auto"/>
          </w:divBdr>
          <w:divsChild>
            <w:div w:id="1974213107">
              <w:marLeft w:val="0"/>
              <w:marRight w:val="0"/>
              <w:marTop w:val="0"/>
              <w:marBottom w:val="0"/>
              <w:divBdr>
                <w:top w:val="none" w:sz="0" w:space="0" w:color="auto"/>
                <w:left w:val="none" w:sz="0" w:space="0" w:color="auto"/>
                <w:bottom w:val="none" w:sz="0" w:space="0" w:color="auto"/>
                <w:right w:val="none" w:sz="0" w:space="0" w:color="auto"/>
              </w:divBdr>
              <w:divsChild>
                <w:div w:id="1486167859">
                  <w:marLeft w:val="0"/>
                  <w:marRight w:val="0"/>
                  <w:marTop w:val="0"/>
                  <w:marBottom w:val="0"/>
                  <w:divBdr>
                    <w:top w:val="none" w:sz="0" w:space="0" w:color="auto"/>
                    <w:left w:val="none" w:sz="0" w:space="0" w:color="auto"/>
                    <w:bottom w:val="none" w:sz="0" w:space="0" w:color="auto"/>
                    <w:right w:val="none" w:sz="0" w:space="0" w:color="auto"/>
                  </w:divBdr>
                </w:div>
              </w:divsChild>
            </w:div>
            <w:div w:id="1450513457">
              <w:marLeft w:val="0"/>
              <w:marRight w:val="0"/>
              <w:marTop w:val="0"/>
              <w:marBottom w:val="0"/>
              <w:divBdr>
                <w:top w:val="none" w:sz="0" w:space="0" w:color="auto"/>
                <w:left w:val="none" w:sz="0" w:space="0" w:color="auto"/>
                <w:bottom w:val="none" w:sz="0" w:space="0" w:color="auto"/>
                <w:right w:val="none" w:sz="0" w:space="0" w:color="auto"/>
              </w:divBdr>
              <w:divsChild>
                <w:div w:id="559635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6788365">
      <w:bodyDiv w:val="1"/>
      <w:marLeft w:val="0"/>
      <w:marRight w:val="0"/>
      <w:marTop w:val="0"/>
      <w:marBottom w:val="0"/>
      <w:divBdr>
        <w:top w:val="none" w:sz="0" w:space="0" w:color="auto"/>
        <w:left w:val="none" w:sz="0" w:space="0" w:color="auto"/>
        <w:bottom w:val="none" w:sz="0" w:space="0" w:color="auto"/>
        <w:right w:val="none" w:sz="0" w:space="0" w:color="auto"/>
      </w:divBdr>
      <w:divsChild>
        <w:div w:id="1802309999">
          <w:marLeft w:val="0"/>
          <w:marRight w:val="0"/>
          <w:marTop w:val="0"/>
          <w:marBottom w:val="0"/>
          <w:divBdr>
            <w:top w:val="none" w:sz="0" w:space="0" w:color="auto"/>
            <w:left w:val="none" w:sz="0" w:space="0" w:color="auto"/>
            <w:bottom w:val="none" w:sz="0" w:space="0" w:color="auto"/>
            <w:right w:val="none" w:sz="0" w:space="0" w:color="auto"/>
          </w:divBdr>
          <w:divsChild>
            <w:div w:id="684936881">
              <w:marLeft w:val="0"/>
              <w:marRight w:val="0"/>
              <w:marTop w:val="0"/>
              <w:marBottom w:val="0"/>
              <w:divBdr>
                <w:top w:val="none" w:sz="0" w:space="0" w:color="auto"/>
                <w:left w:val="none" w:sz="0" w:space="0" w:color="auto"/>
                <w:bottom w:val="none" w:sz="0" w:space="0" w:color="auto"/>
                <w:right w:val="none" w:sz="0" w:space="0" w:color="auto"/>
              </w:divBdr>
              <w:divsChild>
                <w:div w:id="628438918">
                  <w:marLeft w:val="0"/>
                  <w:marRight w:val="0"/>
                  <w:marTop w:val="0"/>
                  <w:marBottom w:val="0"/>
                  <w:divBdr>
                    <w:top w:val="none" w:sz="0" w:space="0" w:color="auto"/>
                    <w:left w:val="none" w:sz="0" w:space="0" w:color="auto"/>
                    <w:bottom w:val="none" w:sz="0" w:space="0" w:color="auto"/>
                    <w:right w:val="none" w:sz="0" w:space="0" w:color="auto"/>
                  </w:divBdr>
                  <w:divsChild>
                    <w:div w:id="1751654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9020170">
      <w:bodyDiv w:val="1"/>
      <w:marLeft w:val="0"/>
      <w:marRight w:val="0"/>
      <w:marTop w:val="0"/>
      <w:marBottom w:val="0"/>
      <w:divBdr>
        <w:top w:val="none" w:sz="0" w:space="0" w:color="auto"/>
        <w:left w:val="none" w:sz="0" w:space="0" w:color="auto"/>
        <w:bottom w:val="none" w:sz="0" w:space="0" w:color="auto"/>
        <w:right w:val="none" w:sz="0" w:space="0" w:color="auto"/>
      </w:divBdr>
      <w:divsChild>
        <w:div w:id="737896771">
          <w:marLeft w:val="0"/>
          <w:marRight w:val="0"/>
          <w:marTop w:val="0"/>
          <w:marBottom w:val="0"/>
          <w:divBdr>
            <w:top w:val="none" w:sz="0" w:space="0" w:color="auto"/>
            <w:left w:val="none" w:sz="0" w:space="0" w:color="auto"/>
            <w:bottom w:val="none" w:sz="0" w:space="0" w:color="auto"/>
            <w:right w:val="none" w:sz="0" w:space="0" w:color="auto"/>
          </w:divBdr>
          <w:divsChild>
            <w:div w:id="898328060">
              <w:marLeft w:val="0"/>
              <w:marRight w:val="0"/>
              <w:marTop w:val="0"/>
              <w:marBottom w:val="0"/>
              <w:divBdr>
                <w:top w:val="none" w:sz="0" w:space="0" w:color="auto"/>
                <w:left w:val="none" w:sz="0" w:space="0" w:color="auto"/>
                <w:bottom w:val="none" w:sz="0" w:space="0" w:color="auto"/>
                <w:right w:val="none" w:sz="0" w:space="0" w:color="auto"/>
              </w:divBdr>
              <w:divsChild>
                <w:div w:id="764691052">
                  <w:marLeft w:val="0"/>
                  <w:marRight w:val="0"/>
                  <w:marTop w:val="0"/>
                  <w:marBottom w:val="0"/>
                  <w:divBdr>
                    <w:top w:val="none" w:sz="0" w:space="0" w:color="auto"/>
                    <w:left w:val="none" w:sz="0" w:space="0" w:color="auto"/>
                    <w:bottom w:val="none" w:sz="0" w:space="0" w:color="auto"/>
                    <w:right w:val="none" w:sz="0" w:space="0" w:color="auto"/>
                  </w:divBdr>
                  <w:divsChild>
                    <w:div w:id="880822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0234797">
      <w:bodyDiv w:val="1"/>
      <w:marLeft w:val="0"/>
      <w:marRight w:val="0"/>
      <w:marTop w:val="0"/>
      <w:marBottom w:val="0"/>
      <w:divBdr>
        <w:top w:val="none" w:sz="0" w:space="0" w:color="auto"/>
        <w:left w:val="none" w:sz="0" w:space="0" w:color="auto"/>
        <w:bottom w:val="none" w:sz="0" w:space="0" w:color="auto"/>
        <w:right w:val="none" w:sz="0" w:space="0" w:color="auto"/>
      </w:divBdr>
      <w:divsChild>
        <w:div w:id="808549487">
          <w:marLeft w:val="0"/>
          <w:marRight w:val="0"/>
          <w:marTop w:val="0"/>
          <w:marBottom w:val="0"/>
          <w:divBdr>
            <w:top w:val="none" w:sz="0" w:space="0" w:color="auto"/>
            <w:left w:val="none" w:sz="0" w:space="0" w:color="auto"/>
            <w:bottom w:val="none" w:sz="0" w:space="0" w:color="auto"/>
            <w:right w:val="none" w:sz="0" w:space="0" w:color="auto"/>
          </w:divBdr>
          <w:divsChild>
            <w:div w:id="1822428866">
              <w:marLeft w:val="0"/>
              <w:marRight w:val="0"/>
              <w:marTop w:val="0"/>
              <w:marBottom w:val="0"/>
              <w:divBdr>
                <w:top w:val="none" w:sz="0" w:space="0" w:color="auto"/>
                <w:left w:val="none" w:sz="0" w:space="0" w:color="auto"/>
                <w:bottom w:val="none" w:sz="0" w:space="0" w:color="auto"/>
                <w:right w:val="none" w:sz="0" w:space="0" w:color="auto"/>
              </w:divBdr>
              <w:divsChild>
                <w:div w:id="1481338103">
                  <w:marLeft w:val="0"/>
                  <w:marRight w:val="0"/>
                  <w:marTop w:val="0"/>
                  <w:marBottom w:val="0"/>
                  <w:divBdr>
                    <w:top w:val="none" w:sz="0" w:space="0" w:color="auto"/>
                    <w:left w:val="none" w:sz="0" w:space="0" w:color="auto"/>
                    <w:bottom w:val="none" w:sz="0" w:space="0" w:color="auto"/>
                    <w:right w:val="none" w:sz="0" w:space="0" w:color="auto"/>
                  </w:divBdr>
                  <w:divsChild>
                    <w:div w:id="1446118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7751217">
      <w:bodyDiv w:val="1"/>
      <w:marLeft w:val="0"/>
      <w:marRight w:val="0"/>
      <w:marTop w:val="0"/>
      <w:marBottom w:val="0"/>
      <w:divBdr>
        <w:top w:val="none" w:sz="0" w:space="0" w:color="auto"/>
        <w:left w:val="none" w:sz="0" w:space="0" w:color="auto"/>
        <w:bottom w:val="none" w:sz="0" w:space="0" w:color="auto"/>
        <w:right w:val="none" w:sz="0" w:space="0" w:color="auto"/>
      </w:divBdr>
    </w:div>
    <w:div w:id="1367682041">
      <w:bodyDiv w:val="1"/>
      <w:marLeft w:val="0"/>
      <w:marRight w:val="0"/>
      <w:marTop w:val="0"/>
      <w:marBottom w:val="0"/>
      <w:divBdr>
        <w:top w:val="none" w:sz="0" w:space="0" w:color="auto"/>
        <w:left w:val="none" w:sz="0" w:space="0" w:color="auto"/>
        <w:bottom w:val="none" w:sz="0" w:space="0" w:color="auto"/>
        <w:right w:val="none" w:sz="0" w:space="0" w:color="auto"/>
      </w:divBdr>
      <w:divsChild>
        <w:div w:id="1812089129">
          <w:marLeft w:val="0"/>
          <w:marRight w:val="0"/>
          <w:marTop w:val="0"/>
          <w:marBottom w:val="0"/>
          <w:divBdr>
            <w:top w:val="none" w:sz="0" w:space="0" w:color="auto"/>
            <w:left w:val="none" w:sz="0" w:space="0" w:color="auto"/>
            <w:bottom w:val="none" w:sz="0" w:space="0" w:color="auto"/>
            <w:right w:val="none" w:sz="0" w:space="0" w:color="auto"/>
          </w:divBdr>
          <w:divsChild>
            <w:div w:id="1428578053">
              <w:marLeft w:val="0"/>
              <w:marRight w:val="0"/>
              <w:marTop w:val="0"/>
              <w:marBottom w:val="0"/>
              <w:divBdr>
                <w:top w:val="none" w:sz="0" w:space="0" w:color="auto"/>
                <w:left w:val="none" w:sz="0" w:space="0" w:color="auto"/>
                <w:bottom w:val="none" w:sz="0" w:space="0" w:color="auto"/>
                <w:right w:val="none" w:sz="0" w:space="0" w:color="auto"/>
              </w:divBdr>
              <w:divsChild>
                <w:div w:id="50423707">
                  <w:marLeft w:val="0"/>
                  <w:marRight w:val="0"/>
                  <w:marTop w:val="0"/>
                  <w:marBottom w:val="0"/>
                  <w:divBdr>
                    <w:top w:val="none" w:sz="0" w:space="0" w:color="auto"/>
                    <w:left w:val="none" w:sz="0" w:space="0" w:color="auto"/>
                    <w:bottom w:val="none" w:sz="0" w:space="0" w:color="auto"/>
                    <w:right w:val="none" w:sz="0" w:space="0" w:color="auto"/>
                  </w:divBdr>
                  <w:divsChild>
                    <w:div w:id="572786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5565370">
      <w:bodyDiv w:val="1"/>
      <w:marLeft w:val="0"/>
      <w:marRight w:val="0"/>
      <w:marTop w:val="0"/>
      <w:marBottom w:val="0"/>
      <w:divBdr>
        <w:top w:val="none" w:sz="0" w:space="0" w:color="auto"/>
        <w:left w:val="none" w:sz="0" w:space="0" w:color="auto"/>
        <w:bottom w:val="none" w:sz="0" w:space="0" w:color="auto"/>
        <w:right w:val="none" w:sz="0" w:space="0" w:color="auto"/>
      </w:divBdr>
      <w:divsChild>
        <w:div w:id="961038400">
          <w:marLeft w:val="0"/>
          <w:marRight w:val="0"/>
          <w:marTop w:val="0"/>
          <w:marBottom w:val="0"/>
          <w:divBdr>
            <w:top w:val="none" w:sz="0" w:space="0" w:color="auto"/>
            <w:left w:val="none" w:sz="0" w:space="0" w:color="auto"/>
            <w:bottom w:val="none" w:sz="0" w:space="0" w:color="auto"/>
            <w:right w:val="none" w:sz="0" w:space="0" w:color="auto"/>
          </w:divBdr>
          <w:divsChild>
            <w:div w:id="349332291">
              <w:marLeft w:val="0"/>
              <w:marRight w:val="0"/>
              <w:marTop w:val="0"/>
              <w:marBottom w:val="0"/>
              <w:divBdr>
                <w:top w:val="none" w:sz="0" w:space="0" w:color="auto"/>
                <w:left w:val="none" w:sz="0" w:space="0" w:color="auto"/>
                <w:bottom w:val="none" w:sz="0" w:space="0" w:color="auto"/>
                <w:right w:val="none" w:sz="0" w:space="0" w:color="auto"/>
              </w:divBdr>
              <w:divsChild>
                <w:div w:id="1897472560">
                  <w:marLeft w:val="0"/>
                  <w:marRight w:val="0"/>
                  <w:marTop w:val="0"/>
                  <w:marBottom w:val="0"/>
                  <w:divBdr>
                    <w:top w:val="none" w:sz="0" w:space="0" w:color="auto"/>
                    <w:left w:val="none" w:sz="0" w:space="0" w:color="auto"/>
                    <w:bottom w:val="none" w:sz="0" w:space="0" w:color="auto"/>
                    <w:right w:val="none" w:sz="0" w:space="0" w:color="auto"/>
                  </w:divBdr>
                  <w:divsChild>
                    <w:div w:id="648097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9766337">
      <w:bodyDiv w:val="1"/>
      <w:marLeft w:val="0"/>
      <w:marRight w:val="0"/>
      <w:marTop w:val="0"/>
      <w:marBottom w:val="0"/>
      <w:divBdr>
        <w:top w:val="none" w:sz="0" w:space="0" w:color="auto"/>
        <w:left w:val="none" w:sz="0" w:space="0" w:color="auto"/>
        <w:bottom w:val="none" w:sz="0" w:space="0" w:color="auto"/>
        <w:right w:val="none" w:sz="0" w:space="0" w:color="auto"/>
      </w:divBdr>
      <w:divsChild>
        <w:div w:id="850222536">
          <w:marLeft w:val="0"/>
          <w:marRight w:val="0"/>
          <w:marTop w:val="0"/>
          <w:marBottom w:val="0"/>
          <w:divBdr>
            <w:top w:val="none" w:sz="0" w:space="0" w:color="auto"/>
            <w:left w:val="none" w:sz="0" w:space="0" w:color="auto"/>
            <w:bottom w:val="none" w:sz="0" w:space="0" w:color="auto"/>
            <w:right w:val="none" w:sz="0" w:space="0" w:color="auto"/>
          </w:divBdr>
          <w:divsChild>
            <w:div w:id="1441534061">
              <w:marLeft w:val="0"/>
              <w:marRight w:val="0"/>
              <w:marTop w:val="0"/>
              <w:marBottom w:val="0"/>
              <w:divBdr>
                <w:top w:val="none" w:sz="0" w:space="0" w:color="auto"/>
                <w:left w:val="none" w:sz="0" w:space="0" w:color="auto"/>
                <w:bottom w:val="none" w:sz="0" w:space="0" w:color="auto"/>
                <w:right w:val="none" w:sz="0" w:space="0" w:color="auto"/>
              </w:divBdr>
              <w:divsChild>
                <w:div w:id="1765031028">
                  <w:marLeft w:val="0"/>
                  <w:marRight w:val="0"/>
                  <w:marTop w:val="0"/>
                  <w:marBottom w:val="0"/>
                  <w:divBdr>
                    <w:top w:val="none" w:sz="0" w:space="0" w:color="auto"/>
                    <w:left w:val="none" w:sz="0" w:space="0" w:color="auto"/>
                    <w:bottom w:val="none" w:sz="0" w:space="0" w:color="auto"/>
                    <w:right w:val="none" w:sz="0" w:space="0" w:color="auto"/>
                  </w:divBdr>
                  <w:divsChild>
                    <w:div w:id="1560825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3404970">
      <w:bodyDiv w:val="1"/>
      <w:marLeft w:val="0"/>
      <w:marRight w:val="0"/>
      <w:marTop w:val="0"/>
      <w:marBottom w:val="0"/>
      <w:divBdr>
        <w:top w:val="none" w:sz="0" w:space="0" w:color="auto"/>
        <w:left w:val="none" w:sz="0" w:space="0" w:color="auto"/>
        <w:bottom w:val="none" w:sz="0" w:space="0" w:color="auto"/>
        <w:right w:val="none" w:sz="0" w:space="0" w:color="auto"/>
      </w:divBdr>
      <w:divsChild>
        <w:div w:id="1310596053">
          <w:marLeft w:val="0"/>
          <w:marRight w:val="0"/>
          <w:marTop w:val="0"/>
          <w:marBottom w:val="0"/>
          <w:divBdr>
            <w:top w:val="none" w:sz="0" w:space="0" w:color="auto"/>
            <w:left w:val="none" w:sz="0" w:space="0" w:color="auto"/>
            <w:bottom w:val="none" w:sz="0" w:space="0" w:color="auto"/>
            <w:right w:val="none" w:sz="0" w:space="0" w:color="auto"/>
          </w:divBdr>
          <w:divsChild>
            <w:div w:id="1774473243">
              <w:marLeft w:val="0"/>
              <w:marRight w:val="0"/>
              <w:marTop w:val="0"/>
              <w:marBottom w:val="0"/>
              <w:divBdr>
                <w:top w:val="none" w:sz="0" w:space="0" w:color="auto"/>
                <w:left w:val="none" w:sz="0" w:space="0" w:color="auto"/>
                <w:bottom w:val="none" w:sz="0" w:space="0" w:color="auto"/>
                <w:right w:val="none" w:sz="0" w:space="0" w:color="auto"/>
              </w:divBdr>
              <w:divsChild>
                <w:div w:id="1372143900">
                  <w:marLeft w:val="0"/>
                  <w:marRight w:val="0"/>
                  <w:marTop w:val="0"/>
                  <w:marBottom w:val="0"/>
                  <w:divBdr>
                    <w:top w:val="none" w:sz="0" w:space="0" w:color="auto"/>
                    <w:left w:val="none" w:sz="0" w:space="0" w:color="auto"/>
                    <w:bottom w:val="none" w:sz="0" w:space="0" w:color="auto"/>
                    <w:right w:val="none" w:sz="0" w:space="0" w:color="auto"/>
                  </w:divBdr>
                  <w:divsChild>
                    <w:div w:id="592863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1435996">
      <w:bodyDiv w:val="1"/>
      <w:marLeft w:val="0"/>
      <w:marRight w:val="0"/>
      <w:marTop w:val="0"/>
      <w:marBottom w:val="0"/>
      <w:divBdr>
        <w:top w:val="none" w:sz="0" w:space="0" w:color="auto"/>
        <w:left w:val="none" w:sz="0" w:space="0" w:color="auto"/>
        <w:bottom w:val="none" w:sz="0" w:space="0" w:color="auto"/>
        <w:right w:val="none" w:sz="0" w:space="0" w:color="auto"/>
      </w:divBdr>
      <w:divsChild>
        <w:div w:id="1111702091">
          <w:marLeft w:val="0"/>
          <w:marRight w:val="0"/>
          <w:marTop w:val="0"/>
          <w:marBottom w:val="0"/>
          <w:divBdr>
            <w:top w:val="none" w:sz="0" w:space="0" w:color="auto"/>
            <w:left w:val="none" w:sz="0" w:space="0" w:color="auto"/>
            <w:bottom w:val="none" w:sz="0" w:space="0" w:color="auto"/>
            <w:right w:val="none" w:sz="0" w:space="0" w:color="auto"/>
          </w:divBdr>
          <w:divsChild>
            <w:div w:id="1563637579">
              <w:marLeft w:val="0"/>
              <w:marRight w:val="0"/>
              <w:marTop w:val="0"/>
              <w:marBottom w:val="0"/>
              <w:divBdr>
                <w:top w:val="none" w:sz="0" w:space="0" w:color="auto"/>
                <w:left w:val="none" w:sz="0" w:space="0" w:color="auto"/>
                <w:bottom w:val="none" w:sz="0" w:space="0" w:color="auto"/>
                <w:right w:val="none" w:sz="0" w:space="0" w:color="auto"/>
              </w:divBdr>
              <w:divsChild>
                <w:div w:id="1553275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4510564">
      <w:bodyDiv w:val="1"/>
      <w:marLeft w:val="0"/>
      <w:marRight w:val="0"/>
      <w:marTop w:val="0"/>
      <w:marBottom w:val="0"/>
      <w:divBdr>
        <w:top w:val="none" w:sz="0" w:space="0" w:color="auto"/>
        <w:left w:val="none" w:sz="0" w:space="0" w:color="auto"/>
        <w:bottom w:val="none" w:sz="0" w:space="0" w:color="auto"/>
        <w:right w:val="none" w:sz="0" w:space="0" w:color="auto"/>
      </w:divBdr>
      <w:divsChild>
        <w:div w:id="193927522">
          <w:marLeft w:val="0"/>
          <w:marRight w:val="0"/>
          <w:marTop w:val="0"/>
          <w:marBottom w:val="0"/>
          <w:divBdr>
            <w:top w:val="none" w:sz="0" w:space="0" w:color="auto"/>
            <w:left w:val="none" w:sz="0" w:space="0" w:color="auto"/>
            <w:bottom w:val="none" w:sz="0" w:space="0" w:color="auto"/>
            <w:right w:val="none" w:sz="0" w:space="0" w:color="auto"/>
          </w:divBdr>
          <w:divsChild>
            <w:div w:id="2106336749">
              <w:marLeft w:val="0"/>
              <w:marRight w:val="0"/>
              <w:marTop w:val="0"/>
              <w:marBottom w:val="0"/>
              <w:divBdr>
                <w:top w:val="none" w:sz="0" w:space="0" w:color="auto"/>
                <w:left w:val="none" w:sz="0" w:space="0" w:color="auto"/>
                <w:bottom w:val="none" w:sz="0" w:space="0" w:color="auto"/>
                <w:right w:val="none" w:sz="0" w:space="0" w:color="auto"/>
              </w:divBdr>
              <w:divsChild>
                <w:div w:id="530193747">
                  <w:marLeft w:val="0"/>
                  <w:marRight w:val="0"/>
                  <w:marTop w:val="0"/>
                  <w:marBottom w:val="0"/>
                  <w:divBdr>
                    <w:top w:val="none" w:sz="0" w:space="0" w:color="auto"/>
                    <w:left w:val="none" w:sz="0" w:space="0" w:color="auto"/>
                    <w:bottom w:val="none" w:sz="0" w:space="0" w:color="auto"/>
                    <w:right w:val="none" w:sz="0" w:space="0" w:color="auto"/>
                  </w:divBdr>
                  <w:divsChild>
                    <w:div w:id="1987467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1867802">
      <w:bodyDiv w:val="1"/>
      <w:marLeft w:val="0"/>
      <w:marRight w:val="0"/>
      <w:marTop w:val="0"/>
      <w:marBottom w:val="0"/>
      <w:divBdr>
        <w:top w:val="none" w:sz="0" w:space="0" w:color="auto"/>
        <w:left w:val="none" w:sz="0" w:space="0" w:color="auto"/>
        <w:bottom w:val="none" w:sz="0" w:space="0" w:color="auto"/>
        <w:right w:val="none" w:sz="0" w:space="0" w:color="auto"/>
      </w:divBdr>
      <w:divsChild>
        <w:div w:id="1070663236">
          <w:marLeft w:val="0"/>
          <w:marRight w:val="0"/>
          <w:marTop w:val="0"/>
          <w:marBottom w:val="0"/>
          <w:divBdr>
            <w:top w:val="none" w:sz="0" w:space="0" w:color="auto"/>
            <w:left w:val="none" w:sz="0" w:space="0" w:color="auto"/>
            <w:bottom w:val="none" w:sz="0" w:space="0" w:color="auto"/>
            <w:right w:val="none" w:sz="0" w:space="0" w:color="auto"/>
          </w:divBdr>
          <w:divsChild>
            <w:div w:id="1825509482">
              <w:marLeft w:val="0"/>
              <w:marRight w:val="0"/>
              <w:marTop w:val="0"/>
              <w:marBottom w:val="0"/>
              <w:divBdr>
                <w:top w:val="none" w:sz="0" w:space="0" w:color="auto"/>
                <w:left w:val="none" w:sz="0" w:space="0" w:color="auto"/>
                <w:bottom w:val="none" w:sz="0" w:space="0" w:color="auto"/>
                <w:right w:val="none" w:sz="0" w:space="0" w:color="auto"/>
              </w:divBdr>
              <w:divsChild>
                <w:div w:id="1373262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1334543">
      <w:bodyDiv w:val="1"/>
      <w:marLeft w:val="0"/>
      <w:marRight w:val="0"/>
      <w:marTop w:val="0"/>
      <w:marBottom w:val="0"/>
      <w:divBdr>
        <w:top w:val="none" w:sz="0" w:space="0" w:color="auto"/>
        <w:left w:val="none" w:sz="0" w:space="0" w:color="auto"/>
        <w:bottom w:val="none" w:sz="0" w:space="0" w:color="auto"/>
        <w:right w:val="none" w:sz="0" w:space="0" w:color="auto"/>
      </w:divBdr>
    </w:div>
    <w:div w:id="1693651760">
      <w:bodyDiv w:val="1"/>
      <w:marLeft w:val="0"/>
      <w:marRight w:val="0"/>
      <w:marTop w:val="0"/>
      <w:marBottom w:val="0"/>
      <w:divBdr>
        <w:top w:val="none" w:sz="0" w:space="0" w:color="auto"/>
        <w:left w:val="none" w:sz="0" w:space="0" w:color="auto"/>
        <w:bottom w:val="none" w:sz="0" w:space="0" w:color="auto"/>
        <w:right w:val="none" w:sz="0" w:space="0" w:color="auto"/>
      </w:divBdr>
      <w:divsChild>
        <w:div w:id="1948348453">
          <w:marLeft w:val="0"/>
          <w:marRight w:val="0"/>
          <w:marTop w:val="0"/>
          <w:marBottom w:val="0"/>
          <w:divBdr>
            <w:top w:val="none" w:sz="0" w:space="0" w:color="auto"/>
            <w:left w:val="none" w:sz="0" w:space="0" w:color="auto"/>
            <w:bottom w:val="none" w:sz="0" w:space="0" w:color="auto"/>
            <w:right w:val="none" w:sz="0" w:space="0" w:color="auto"/>
          </w:divBdr>
          <w:divsChild>
            <w:div w:id="873233256">
              <w:marLeft w:val="0"/>
              <w:marRight w:val="0"/>
              <w:marTop w:val="0"/>
              <w:marBottom w:val="0"/>
              <w:divBdr>
                <w:top w:val="none" w:sz="0" w:space="0" w:color="auto"/>
                <w:left w:val="none" w:sz="0" w:space="0" w:color="auto"/>
                <w:bottom w:val="none" w:sz="0" w:space="0" w:color="auto"/>
                <w:right w:val="none" w:sz="0" w:space="0" w:color="auto"/>
              </w:divBdr>
              <w:divsChild>
                <w:div w:id="59712122">
                  <w:marLeft w:val="0"/>
                  <w:marRight w:val="0"/>
                  <w:marTop w:val="0"/>
                  <w:marBottom w:val="0"/>
                  <w:divBdr>
                    <w:top w:val="none" w:sz="0" w:space="0" w:color="auto"/>
                    <w:left w:val="none" w:sz="0" w:space="0" w:color="auto"/>
                    <w:bottom w:val="none" w:sz="0" w:space="0" w:color="auto"/>
                    <w:right w:val="none" w:sz="0" w:space="0" w:color="auto"/>
                  </w:divBdr>
                  <w:divsChild>
                    <w:div w:id="280066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1130128">
      <w:bodyDiv w:val="1"/>
      <w:marLeft w:val="0"/>
      <w:marRight w:val="0"/>
      <w:marTop w:val="0"/>
      <w:marBottom w:val="0"/>
      <w:divBdr>
        <w:top w:val="none" w:sz="0" w:space="0" w:color="auto"/>
        <w:left w:val="none" w:sz="0" w:space="0" w:color="auto"/>
        <w:bottom w:val="none" w:sz="0" w:space="0" w:color="auto"/>
        <w:right w:val="none" w:sz="0" w:space="0" w:color="auto"/>
      </w:divBdr>
      <w:divsChild>
        <w:div w:id="1421564887">
          <w:marLeft w:val="0"/>
          <w:marRight w:val="0"/>
          <w:marTop w:val="0"/>
          <w:marBottom w:val="0"/>
          <w:divBdr>
            <w:top w:val="none" w:sz="0" w:space="0" w:color="auto"/>
            <w:left w:val="none" w:sz="0" w:space="0" w:color="auto"/>
            <w:bottom w:val="none" w:sz="0" w:space="0" w:color="auto"/>
            <w:right w:val="none" w:sz="0" w:space="0" w:color="auto"/>
          </w:divBdr>
          <w:divsChild>
            <w:div w:id="72047358">
              <w:marLeft w:val="0"/>
              <w:marRight w:val="0"/>
              <w:marTop w:val="0"/>
              <w:marBottom w:val="0"/>
              <w:divBdr>
                <w:top w:val="none" w:sz="0" w:space="0" w:color="auto"/>
                <w:left w:val="none" w:sz="0" w:space="0" w:color="auto"/>
                <w:bottom w:val="none" w:sz="0" w:space="0" w:color="auto"/>
                <w:right w:val="none" w:sz="0" w:space="0" w:color="auto"/>
              </w:divBdr>
              <w:divsChild>
                <w:div w:id="594944499">
                  <w:marLeft w:val="0"/>
                  <w:marRight w:val="0"/>
                  <w:marTop w:val="0"/>
                  <w:marBottom w:val="0"/>
                  <w:divBdr>
                    <w:top w:val="none" w:sz="0" w:space="0" w:color="auto"/>
                    <w:left w:val="none" w:sz="0" w:space="0" w:color="auto"/>
                    <w:bottom w:val="none" w:sz="0" w:space="0" w:color="auto"/>
                    <w:right w:val="none" w:sz="0" w:space="0" w:color="auto"/>
                  </w:divBdr>
                  <w:divsChild>
                    <w:div w:id="1899247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4812702">
      <w:bodyDiv w:val="1"/>
      <w:marLeft w:val="0"/>
      <w:marRight w:val="0"/>
      <w:marTop w:val="0"/>
      <w:marBottom w:val="0"/>
      <w:divBdr>
        <w:top w:val="none" w:sz="0" w:space="0" w:color="auto"/>
        <w:left w:val="none" w:sz="0" w:space="0" w:color="auto"/>
        <w:bottom w:val="none" w:sz="0" w:space="0" w:color="auto"/>
        <w:right w:val="none" w:sz="0" w:space="0" w:color="auto"/>
      </w:divBdr>
      <w:divsChild>
        <w:div w:id="1378116938">
          <w:marLeft w:val="0"/>
          <w:marRight w:val="0"/>
          <w:marTop w:val="0"/>
          <w:marBottom w:val="0"/>
          <w:divBdr>
            <w:top w:val="none" w:sz="0" w:space="0" w:color="auto"/>
            <w:left w:val="none" w:sz="0" w:space="0" w:color="auto"/>
            <w:bottom w:val="none" w:sz="0" w:space="0" w:color="auto"/>
            <w:right w:val="none" w:sz="0" w:space="0" w:color="auto"/>
          </w:divBdr>
          <w:divsChild>
            <w:div w:id="89859717">
              <w:marLeft w:val="0"/>
              <w:marRight w:val="0"/>
              <w:marTop w:val="0"/>
              <w:marBottom w:val="0"/>
              <w:divBdr>
                <w:top w:val="none" w:sz="0" w:space="0" w:color="auto"/>
                <w:left w:val="none" w:sz="0" w:space="0" w:color="auto"/>
                <w:bottom w:val="none" w:sz="0" w:space="0" w:color="auto"/>
                <w:right w:val="none" w:sz="0" w:space="0" w:color="auto"/>
              </w:divBdr>
              <w:divsChild>
                <w:div w:id="545724361">
                  <w:marLeft w:val="0"/>
                  <w:marRight w:val="0"/>
                  <w:marTop w:val="0"/>
                  <w:marBottom w:val="0"/>
                  <w:divBdr>
                    <w:top w:val="none" w:sz="0" w:space="0" w:color="auto"/>
                    <w:left w:val="none" w:sz="0" w:space="0" w:color="auto"/>
                    <w:bottom w:val="none" w:sz="0" w:space="0" w:color="auto"/>
                    <w:right w:val="none" w:sz="0" w:space="0" w:color="auto"/>
                  </w:divBdr>
                  <w:divsChild>
                    <w:div w:id="1023507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0393538">
      <w:bodyDiv w:val="1"/>
      <w:marLeft w:val="0"/>
      <w:marRight w:val="0"/>
      <w:marTop w:val="0"/>
      <w:marBottom w:val="0"/>
      <w:divBdr>
        <w:top w:val="none" w:sz="0" w:space="0" w:color="auto"/>
        <w:left w:val="none" w:sz="0" w:space="0" w:color="auto"/>
        <w:bottom w:val="none" w:sz="0" w:space="0" w:color="auto"/>
        <w:right w:val="none" w:sz="0" w:space="0" w:color="auto"/>
      </w:divBdr>
      <w:divsChild>
        <w:div w:id="1155537047">
          <w:marLeft w:val="0"/>
          <w:marRight w:val="0"/>
          <w:marTop w:val="0"/>
          <w:marBottom w:val="0"/>
          <w:divBdr>
            <w:top w:val="none" w:sz="0" w:space="0" w:color="auto"/>
            <w:left w:val="none" w:sz="0" w:space="0" w:color="auto"/>
            <w:bottom w:val="none" w:sz="0" w:space="0" w:color="auto"/>
            <w:right w:val="none" w:sz="0" w:space="0" w:color="auto"/>
          </w:divBdr>
          <w:divsChild>
            <w:div w:id="1762721907">
              <w:marLeft w:val="0"/>
              <w:marRight w:val="0"/>
              <w:marTop w:val="0"/>
              <w:marBottom w:val="0"/>
              <w:divBdr>
                <w:top w:val="none" w:sz="0" w:space="0" w:color="auto"/>
                <w:left w:val="none" w:sz="0" w:space="0" w:color="auto"/>
                <w:bottom w:val="none" w:sz="0" w:space="0" w:color="auto"/>
                <w:right w:val="none" w:sz="0" w:space="0" w:color="auto"/>
              </w:divBdr>
              <w:divsChild>
                <w:div w:id="483014202">
                  <w:marLeft w:val="0"/>
                  <w:marRight w:val="0"/>
                  <w:marTop w:val="0"/>
                  <w:marBottom w:val="0"/>
                  <w:divBdr>
                    <w:top w:val="none" w:sz="0" w:space="0" w:color="auto"/>
                    <w:left w:val="none" w:sz="0" w:space="0" w:color="auto"/>
                    <w:bottom w:val="none" w:sz="0" w:space="0" w:color="auto"/>
                    <w:right w:val="none" w:sz="0" w:space="0" w:color="auto"/>
                  </w:divBdr>
                  <w:divsChild>
                    <w:div w:id="1816528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3025549">
      <w:bodyDiv w:val="1"/>
      <w:marLeft w:val="0"/>
      <w:marRight w:val="0"/>
      <w:marTop w:val="0"/>
      <w:marBottom w:val="0"/>
      <w:divBdr>
        <w:top w:val="none" w:sz="0" w:space="0" w:color="auto"/>
        <w:left w:val="none" w:sz="0" w:space="0" w:color="auto"/>
        <w:bottom w:val="none" w:sz="0" w:space="0" w:color="auto"/>
        <w:right w:val="none" w:sz="0" w:space="0" w:color="auto"/>
      </w:divBdr>
      <w:divsChild>
        <w:div w:id="1137260711">
          <w:marLeft w:val="0"/>
          <w:marRight w:val="0"/>
          <w:marTop w:val="0"/>
          <w:marBottom w:val="0"/>
          <w:divBdr>
            <w:top w:val="none" w:sz="0" w:space="0" w:color="auto"/>
            <w:left w:val="none" w:sz="0" w:space="0" w:color="auto"/>
            <w:bottom w:val="none" w:sz="0" w:space="0" w:color="auto"/>
            <w:right w:val="none" w:sz="0" w:space="0" w:color="auto"/>
          </w:divBdr>
          <w:divsChild>
            <w:div w:id="1145001468">
              <w:marLeft w:val="0"/>
              <w:marRight w:val="0"/>
              <w:marTop w:val="0"/>
              <w:marBottom w:val="0"/>
              <w:divBdr>
                <w:top w:val="none" w:sz="0" w:space="0" w:color="auto"/>
                <w:left w:val="none" w:sz="0" w:space="0" w:color="auto"/>
                <w:bottom w:val="none" w:sz="0" w:space="0" w:color="auto"/>
                <w:right w:val="none" w:sz="0" w:space="0" w:color="auto"/>
              </w:divBdr>
              <w:divsChild>
                <w:div w:id="1934238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7860643">
      <w:bodyDiv w:val="1"/>
      <w:marLeft w:val="0"/>
      <w:marRight w:val="0"/>
      <w:marTop w:val="0"/>
      <w:marBottom w:val="0"/>
      <w:divBdr>
        <w:top w:val="none" w:sz="0" w:space="0" w:color="auto"/>
        <w:left w:val="none" w:sz="0" w:space="0" w:color="auto"/>
        <w:bottom w:val="none" w:sz="0" w:space="0" w:color="auto"/>
        <w:right w:val="none" w:sz="0" w:space="0" w:color="auto"/>
      </w:divBdr>
    </w:div>
    <w:div w:id="2091192042">
      <w:bodyDiv w:val="1"/>
      <w:marLeft w:val="0"/>
      <w:marRight w:val="0"/>
      <w:marTop w:val="0"/>
      <w:marBottom w:val="0"/>
      <w:divBdr>
        <w:top w:val="none" w:sz="0" w:space="0" w:color="auto"/>
        <w:left w:val="none" w:sz="0" w:space="0" w:color="auto"/>
        <w:bottom w:val="none" w:sz="0" w:space="0" w:color="auto"/>
        <w:right w:val="none" w:sz="0" w:space="0" w:color="auto"/>
      </w:divBdr>
      <w:divsChild>
        <w:div w:id="295642992">
          <w:marLeft w:val="0"/>
          <w:marRight w:val="0"/>
          <w:marTop w:val="0"/>
          <w:marBottom w:val="0"/>
          <w:divBdr>
            <w:top w:val="none" w:sz="0" w:space="0" w:color="auto"/>
            <w:left w:val="none" w:sz="0" w:space="0" w:color="auto"/>
            <w:bottom w:val="none" w:sz="0" w:space="0" w:color="auto"/>
            <w:right w:val="none" w:sz="0" w:space="0" w:color="auto"/>
          </w:divBdr>
        </w:div>
        <w:div w:id="378553183">
          <w:marLeft w:val="0"/>
          <w:marRight w:val="0"/>
          <w:marTop w:val="0"/>
          <w:marBottom w:val="0"/>
          <w:divBdr>
            <w:top w:val="none" w:sz="0" w:space="0" w:color="auto"/>
            <w:left w:val="none" w:sz="0" w:space="0" w:color="auto"/>
            <w:bottom w:val="none" w:sz="0" w:space="0" w:color="auto"/>
            <w:right w:val="none" w:sz="0" w:space="0" w:color="auto"/>
          </w:divBdr>
        </w:div>
        <w:div w:id="1073357511">
          <w:marLeft w:val="0"/>
          <w:marRight w:val="0"/>
          <w:marTop w:val="0"/>
          <w:marBottom w:val="0"/>
          <w:divBdr>
            <w:top w:val="none" w:sz="0" w:space="0" w:color="auto"/>
            <w:left w:val="none" w:sz="0" w:space="0" w:color="auto"/>
            <w:bottom w:val="none" w:sz="0" w:space="0" w:color="auto"/>
            <w:right w:val="none" w:sz="0" w:space="0" w:color="auto"/>
          </w:divBdr>
        </w:div>
        <w:div w:id="1074863521">
          <w:marLeft w:val="0"/>
          <w:marRight w:val="0"/>
          <w:marTop w:val="0"/>
          <w:marBottom w:val="0"/>
          <w:divBdr>
            <w:top w:val="none" w:sz="0" w:space="0" w:color="auto"/>
            <w:left w:val="none" w:sz="0" w:space="0" w:color="auto"/>
            <w:bottom w:val="none" w:sz="0" w:space="0" w:color="auto"/>
            <w:right w:val="none" w:sz="0" w:space="0" w:color="auto"/>
          </w:divBdr>
        </w:div>
        <w:div w:id="1275021543">
          <w:marLeft w:val="0"/>
          <w:marRight w:val="0"/>
          <w:marTop w:val="0"/>
          <w:marBottom w:val="0"/>
          <w:divBdr>
            <w:top w:val="none" w:sz="0" w:space="0" w:color="auto"/>
            <w:left w:val="none" w:sz="0" w:space="0" w:color="auto"/>
            <w:bottom w:val="none" w:sz="0" w:space="0" w:color="auto"/>
            <w:right w:val="none" w:sz="0" w:space="0" w:color="auto"/>
          </w:divBdr>
        </w:div>
        <w:div w:id="1889797218">
          <w:marLeft w:val="0"/>
          <w:marRight w:val="0"/>
          <w:marTop w:val="0"/>
          <w:marBottom w:val="0"/>
          <w:divBdr>
            <w:top w:val="none" w:sz="0" w:space="0" w:color="auto"/>
            <w:left w:val="none" w:sz="0" w:space="0" w:color="auto"/>
            <w:bottom w:val="none" w:sz="0" w:space="0" w:color="auto"/>
            <w:right w:val="none" w:sz="0" w:space="0" w:color="auto"/>
          </w:divBdr>
        </w:div>
        <w:div w:id="549848864">
          <w:marLeft w:val="0"/>
          <w:marRight w:val="0"/>
          <w:marTop w:val="0"/>
          <w:marBottom w:val="0"/>
          <w:divBdr>
            <w:top w:val="none" w:sz="0" w:space="0" w:color="auto"/>
            <w:left w:val="none" w:sz="0" w:space="0" w:color="auto"/>
            <w:bottom w:val="none" w:sz="0" w:space="0" w:color="auto"/>
            <w:right w:val="none" w:sz="0" w:space="0" w:color="auto"/>
          </w:divBdr>
        </w:div>
        <w:div w:id="1781559155">
          <w:marLeft w:val="0"/>
          <w:marRight w:val="0"/>
          <w:marTop w:val="0"/>
          <w:marBottom w:val="0"/>
          <w:divBdr>
            <w:top w:val="none" w:sz="0" w:space="0" w:color="auto"/>
            <w:left w:val="none" w:sz="0" w:space="0" w:color="auto"/>
            <w:bottom w:val="none" w:sz="0" w:space="0" w:color="auto"/>
            <w:right w:val="none" w:sz="0" w:space="0" w:color="auto"/>
          </w:divBdr>
        </w:div>
        <w:div w:id="774374185">
          <w:marLeft w:val="0"/>
          <w:marRight w:val="0"/>
          <w:marTop w:val="0"/>
          <w:marBottom w:val="0"/>
          <w:divBdr>
            <w:top w:val="none" w:sz="0" w:space="0" w:color="auto"/>
            <w:left w:val="none" w:sz="0" w:space="0" w:color="auto"/>
            <w:bottom w:val="none" w:sz="0" w:space="0" w:color="auto"/>
            <w:right w:val="none" w:sz="0" w:space="0" w:color="auto"/>
          </w:divBdr>
        </w:div>
        <w:div w:id="1387725287">
          <w:marLeft w:val="0"/>
          <w:marRight w:val="0"/>
          <w:marTop w:val="0"/>
          <w:marBottom w:val="0"/>
          <w:divBdr>
            <w:top w:val="none" w:sz="0" w:space="0" w:color="auto"/>
            <w:left w:val="none" w:sz="0" w:space="0" w:color="auto"/>
            <w:bottom w:val="none" w:sz="0" w:space="0" w:color="auto"/>
            <w:right w:val="none" w:sz="0" w:space="0" w:color="auto"/>
          </w:divBdr>
        </w:div>
        <w:div w:id="249236755">
          <w:marLeft w:val="0"/>
          <w:marRight w:val="0"/>
          <w:marTop w:val="0"/>
          <w:marBottom w:val="0"/>
          <w:divBdr>
            <w:top w:val="none" w:sz="0" w:space="0" w:color="auto"/>
            <w:left w:val="none" w:sz="0" w:space="0" w:color="auto"/>
            <w:bottom w:val="none" w:sz="0" w:space="0" w:color="auto"/>
            <w:right w:val="none" w:sz="0" w:space="0" w:color="auto"/>
          </w:divBdr>
        </w:div>
        <w:div w:id="547954509">
          <w:marLeft w:val="0"/>
          <w:marRight w:val="0"/>
          <w:marTop w:val="0"/>
          <w:marBottom w:val="0"/>
          <w:divBdr>
            <w:top w:val="none" w:sz="0" w:space="0" w:color="auto"/>
            <w:left w:val="none" w:sz="0" w:space="0" w:color="auto"/>
            <w:bottom w:val="none" w:sz="0" w:space="0" w:color="auto"/>
            <w:right w:val="none" w:sz="0" w:space="0" w:color="auto"/>
          </w:divBdr>
        </w:div>
        <w:div w:id="1382748423">
          <w:marLeft w:val="0"/>
          <w:marRight w:val="0"/>
          <w:marTop w:val="0"/>
          <w:marBottom w:val="0"/>
          <w:divBdr>
            <w:top w:val="none" w:sz="0" w:space="0" w:color="auto"/>
            <w:left w:val="none" w:sz="0" w:space="0" w:color="auto"/>
            <w:bottom w:val="none" w:sz="0" w:space="0" w:color="auto"/>
            <w:right w:val="none" w:sz="0" w:space="0" w:color="auto"/>
          </w:divBdr>
        </w:div>
        <w:div w:id="864833514">
          <w:marLeft w:val="0"/>
          <w:marRight w:val="0"/>
          <w:marTop w:val="0"/>
          <w:marBottom w:val="0"/>
          <w:divBdr>
            <w:top w:val="none" w:sz="0" w:space="0" w:color="auto"/>
            <w:left w:val="none" w:sz="0" w:space="0" w:color="auto"/>
            <w:bottom w:val="none" w:sz="0" w:space="0" w:color="auto"/>
            <w:right w:val="none" w:sz="0" w:space="0" w:color="auto"/>
          </w:divBdr>
        </w:div>
        <w:div w:id="1989555721">
          <w:marLeft w:val="0"/>
          <w:marRight w:val="0"/>
          <w:marTop w:val="0"/>
          <w:marBottom w:val="0"/>
          <w:divBdr>
            <w:top w:val="none" w:sz="0" w:space="0" w:color="auto"/>
            <w:left w:val="none" w:sz="0" w:space="0" w:color="auto"/>
            <w:bottom w:val="none" w:sz="0" w:space="0" w:color="auto"/>
            <w:right w:val="none" w:sz="0" w:space="0" w:color="auto"/>
          </w:divBdr>
        </w:div>
        <w:div w:id="356587992">
          <w:marLeft w:val="0"/>
          <w:marRight w:val="0"/>
          <w:marTop w:val="0"/>
          <w:marBottom w:val="0"/>
          <w:divBdr>
            <w:top w:val="none" w:sz="0" w:space="0" w:color="auto"/>
            <w:left w:val="none" w:sz="0" w:space="0" w:color="auto"/>
            <w:bottom w:val="none" w:sz="0" w:space="0" w:color="auto"/>
            <w:right w:val="none" w:sz="0" w:space="0" w:color="auto"/>
          </w:divBdr>
        </w:div>
        <w:div w:id="45765150">
          <w:marLeft w:val="0"/>
          <w:marRight w:val="0"/>
          <w:marTop w:val="0"/>
          <w:marBottom w:val="0"/>
          <w:divBdr>
            <w:top w:val="none" w:sz="0" w:space="0" w:color="auto"/>
            <w:left w:val="none" w:sz="0" w:space="0" w:color="auto"/>
            <w:bottom w:val="none" w:sz="0" w:space="0" w:color="auto"/>
            <w:right w:val="none" w:sz="0" w:space="0" w:color="auto"/>
          </w:divBdr>
        </w:div>
        <w:div w:id="2040817554">
          <w:marLeft w:val="0"/>
          <w:marRight w:val="0"/>
          <w:marTop w:val="0"/>
          <w:marBottom w:val="0"/>
          <w:divBdr>
            <w:top w:val="none" w:sz="0" w:space="0" w:color="auto"/>
            <w:left w:val="none" w:sz="0" w:space="0" w:color="auto"/>
            <w:bottom w:val="none" w:sz="0" w:space="0" w:color="auto"/>
            <w:right w:val="none" w:sz="0" w:space="0" w:color="auto"/>
          </w:divBdr>
        </w:div>
        <w:div w:id="2015255692">
          <w:marLeft w:val="0"/>
          <w:marRight w:val="0"/>
          <w:marTop w:val="0"/>
          <w:marBottom w:val="0"/>
          <w:divBdr>
            <w:top w:val="none" w:sz="0" w:space="0" w:color="auto"/>
            <w:left w:val="none" w:sz="0" w:space="0" w:color="auto"/>
            <w:bottom w:val="none" w:sz="0" w:space="0" w:color="auto"/>
            <w:right w:val="none" w:sz="0" w:space="0" w:color="auto"/>
          </w:divBdr>
        </w:div>
        <w:div w:id="85343365">
          <w:marLeft w:val="0"/>
          <w:marRight w:val="0"/>
          <w:marTop w:val="0"/>
          <w:marBottom w:val="0"/>
          <w:divBdr>
            <w:top w:val="none" w:sz="0" w:space="0" w:color="auto"/>
            <w:left w:val="none" w:sz="0" w:space="0" w:color="auto"/>
            <w:bottom w:val="none" w:sz="0" w:space="0" w:color="auto"/>
            <w:right w:val="none" w:sz="0" w:space="0" w:color="auto"/>
          </w:divBdr>
        </w:div>
        <w:div w:id="1224489121">
          <w:marLeft w:val="0"/>
          <w:marRight w:val="0"/>
          <w:marTop w:val="0"/>
          <w:marBottom w:val="0"/>
          <w:divBdr>
            <w:top w:val="none" w:sz="0" w:space="0" w:color="auto"/>
            <w:left w:val="none" w:sz="0" w:space="0" w:color="auto"/>
            <w:bottom w:val="none" w:sz="0" w:space="0" w:color="auto"/>
            <w:right w:val="none" w:sz="0" w:space="0" w:color="auto"/>
          </w:divBdr>
        </w:div>
        <w:div w:id="338778567">
          <w:marLeft w:val="0"/>
          <w:marRight w:val="0"/>
          <w:marTop w:val="0"/>
          <w:marBottom w:val="0"/>
          <w:divBdr>
            <w:top w:val="none" w:sz="0" w:space="0" w:color="auto"/>
            <w:left w:val="none" w:sz="0" w:space="0" w:color="auto"/>
            <w:bottom w:val="none" w:sz="0" w:space="0" w:color="auto"/>
            <w:right w:val="none" w:sz="0" w:space="0" w:color="auto"/>
          </w:divBdr>
        </w:div>
        <w:div w:id="984512565">
          <w:marLeft w:val="0"/>
          <w:marRight w:val="0"/>
          <w:marTop w:val="0"/>
          <w:marBottom w:val="0"/>
          <w:divBdr>
            <w:top w:val="none" w:sz="0" w:space="0" w:color="auto"/>
            <w:left w:val="none" w:sz="0" w:space="0" w:color="auto"/>
            <w:bottom w:val="none" w:sz="0" w:space="0" w:color="auto"/>
            <w:right w:val="none" w:sz="0" w:space="0" w:color="auto"/>
          </w:divBdr>
        </w:div>
        <w:div w:id="769084649">
          <w:marLeft w:val="0"/>
          <w:marRight w:val="0"/>
          <w:marTop w:val="0"/>
          <w:marBottom w:val="0"/>
          <w:divBdr>
            <w:top w:val="none" w:sz="0" w:space="0" w:color="auto"/>
            <w:left w:val="none" w:sz="0" w:space="0" w:color="auto"/>
            <w:bottom w:val="none" w:sz="0" w:space="0" w:color="auto"/>
            <w:right w:val="none" w:sz="0" w:space="0" w:color="auto"/>
          </w:divBdr>
        </w:div>
        <w:div w:id="993216437">
          <w:marLeft w:val="0"/>
          <w:marRight w:val="0"/>
          <w:marTop w:val="0"/>
          <w:marBottom w:val="0"/>
          <w:divBdr>
            <w:top w:val="none" w:sz="0" w:space="0" w:color="auto"/>
            <w:left w:val="none" w:sz="0" w:space="0" w:color="auto"/>
            <w:bottom w:val="none" w:sz="0" w:space="0" w:color="auto"/>
            <w:right w:val="none" w:sz="0" w:space="0" w:color="auto"/>
          </w:divBdr>
          <w:divsChild>
            <w:div w:id="877358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280913">
      <w:bodyDiv w:val="1"/>
      <w:marLeft w:val="0"/>
      <w:marRight w:val="0"/>
      <w:marTop w:val="0"/>
      <w:marBottom w:val="0"/>
      <w:divBdr>
        <w:top w:val="none" w:sz="0" w:space="0" w:color="auto"/>
        <w:left w:val="none" w:sz="0" w:space="0" w:color="auto"/>
        <w:bottom w:val="none" w:sz="0" w:space="0" w:color="auto"/>
        <w:right w:val="none" w:sz="0" w:space="0" w:color="auto"/>
      </w:divBdr>
      <w:divsChild>
        <w:div w:id="2004384730">
          <w:marLeft w:val="0"/>
          <w:marRight w:val="0"/>
          <w:marTop w:val="0"/>
          <w:marBottom w:val="0"/>
          <w:divBdr>
            <w:top w:val="none" w:sz="0" w:space="0" w:color="auto"/>
            <w:left w:val="none" w:sz="0" w:space="0" w:color="auto"/>
            <w:bottom w:val="none" w:sz="0" w:space="0" w:color="auto"/>
            <w:right w:val="none" w:sz="0" w:space="0" w:color="auto"/>
          </w:divBdr>
          <w:divsChild>
            <w:div w:id="815073897">
              <w:marLeft w:val="0"/>
              <w:marRight w:val="0"/>
              <w:marTop w:val="0"/>
              <w:marBottom w:val="0"/>
              <w:divBdr>
                <w:top w:val="none" w:sz="0" w:space="0" w:color="auto"/>
                <w:left w:val="none" w:sz="0" w:space="0" w:color="auto"/>
                <w:bottom w:val="none" w:sz="0" w:space="0" w:color="auto"/>
                <w:right w:val="none" w:sz="0" w:space="0" w:color="auto"/>
              </w:divBdr>
              <w:divsChild>
                <w:div w:id="545729">
                  <w:marLeft w:val="0"/>
                  <w:marRight w:val="0"/>
                  <w:marTop w:val="0"/>
                  <w:marBottom w:val="0"/>
                  <w:divBdr>
                    <w:top w:val="none" w:sz="0" w:space="0" w:color="auto"/>
                    <w:left w:val="none" w:sz="0" w:space="0" w:color="auto"/>
                    <w:bottom w:val="none" w:sz="0" w:space="0" w:color="auto"/>
                    <w:right w:val="none" w:sz="0" w:space="0" w:color="auto"/>
                  </w:divBdr>
                  <w:divsChild>
                    <w:div w:id="1126389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97876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cbu.ca/indigenous-affairs/mikmaw-ethics-watch/" TargetMode="External"/><Relationship Id="rId21" Type="http://schemas.openxmlformats.org/officeDocument/2006/relationships/hyperlink" Target="https://cdn.dal.ca/content/dam/dalhousie/pdf/research-services/REB/Dal%20REB%20Application%20Instructions%20-%20Prospective%20Research%20%20v2021-02.pdf" TargetMode="External"/><Relationship Id="rId42" Type="http://schemas.openxmlformats.org/officeDocument/2006/relationships/image" Target="media/image3.png"/><Relationship Id="rId47" Type="http://schemas.openxmlformats.org/officeDocument/2006/relationships/image" Target="media/image8.png"/><Relationship Id="rId63" Type="http://schemas.openxmlformats.org/officeDocument/2006/relationships/header" Target="header4.xml"/><Relationship Id="rId68" Type="http://schemas.openxmlformats.org/officeDocument/2006/relationships/image" Target="media/image27.gif"/><Relationship Id="rId84" Type="http://schemas.openxmlformats.org/officeDocument/2006/relationships/image" Target="media/image43.gif"/><Relationship Id="rId89" Type="http://schemas.openxmlformats.org/officeDocument/2006/relationships/fontTable" Target="fontTable.xml"/><Relationship Id="rId16" Type="http://schemas.openxmlformats.org/officeDocument/2006/relationships/hyperlink" Target="http://www.pre.ethics.gc.ca/eng/tcps2-eptc2_2018_chapter3-chapitre3.html" TargetMode="External"/><Relationship Id="rId11" Type="http://schemas.openxmlformats.org/officeDocument/2006/relationships/hyperlink" Target="http://tcps2core.ca/welcome" TargetMode="External"/><Relationship Id="rId32" Type="http://schemas.openxmlformats.org/officeDocument/2006/relationships/hyperlink" Target="https://www.dal.ca/dept/research-services/responsible-conduct-/research-ethics-/resources-.html" TargetMode="External"/><Relationship Id="rId37" Type="http://schemas.openxmlformats.org/officeDocument/2006/relationships/header" Target="header1.xml"/><Relationship Id="rId53" Type="http://schemas.openxmlformats.org/officeDocument/2006/relationships/image" Target="media/image14.png"/><Relationship Id="rId58" Type="http://schemas.openxmlformats.org/officeDocument/2006/relationships/image" Target="media/image19.png"/><Relationship Id="rId74" Type="http://schemas.openxmlformats.org/officeDocument/2006/relationships/image" Target="media/image33.gif"/><Relationship Id="rId79" Type="http://schemas.openxmlformats.org/officeDocument/2006/relationships/image" Target="media/image38.gif"/><Relationship Id="rId5" Type="http://schemas.openxmlformats.org/officeDocument/2006/relationships/footnotes" Target="footnotes.xml"/><Relationship Id="rId90" Type="http://schemas.microsoft.com/office/2011/relationships/people" Target="people.xml"/><Relationship Id="rId14" Type="http://schemas.openxmlformats.org/officeDocument/2006/relationships/hyperlink" Target="http://tcps2core.ca/welcome" TargetMode="External"/><Relationship Id="rId22" Type="http://schemas.openxmlformats.org/officeDocument/2006/relationships/hyperlink" Target="http://www.dal.ca/dept/university_secretariat/policies/governance/protection-of-personal-information-policy-.html" TargetMode="External"/><Relationship Id="rId27" Type="http://schemas.openxmlformats.org/officeDocument/2006/relationships/hyperlink" Target="https://ethics.gc.ca/eng/tcps2-eptc2_2018_chapter9-chapitre9.html" TargetMode="External"/><Relationship Id="rId30" Type="http://schemas.openxmlformats.org/officeDocument/2006/relationships/hyperlink" Target="http://novascotia.ca/dhw/phia/" TargetMode="External"/><Relationship Id="rId35" Type="http://schemas.openxmlformats.org/officeDocument/2006/relationships/footer" Target="footer2.xml"/><Relationship Id="rId43" Type="http://schemas.openxmlformats.org/officeDocument/2006/relationships/image" Target="media/image4.png"/><Relationship Id="rId48" Type="http://schemas.openxmlformats.org/officeDocument/2006/relationships/image" Target="media/image9.png"/><Relationship Id="rId56" Type="http://schemas.openxmlformats.org/officeDocument/2006/relationships/image" Target="media/image17.png"/><Relationship Id="rId64" Type="http://schemas.openxmlformats.org/officeDocument/2006/relationships/image" Target="media/image23.gif"/><Relationship Id="rId69" Type="http://schemas.openxmlformats.org/officeDocument/2006/relationships/image" Target="media/image28.gif"/><Relationship Id="rId77" Type="http://schemas.openxmlformats.org/officeDocument/2006/relationships/image" Target="media/image36.gif"/><Relationship Id="rId8" Type="http://schemas.openxmlformats.org/officeDocument/2006/relationships/hyperlink" Target="https://cdn.dal.ca/content/dam/dalhousie/pdf/research-services/REB/Dal%20REB%20Application%20Instructions%20-%20Prospective%20Research%20%20v2021-02.pdf" TargetMode="External"/><Relationship Id="rId51" Type="http://schemas.openxmlformats.org/officeDocument/2006/relationships/image" Target="media/image12.png"/><Relationship Id="rId72" Type="http://schemas.openxmlformats.org/officeDocument/2006/relationships/image" Target="media/image31.gif"/><Relationship Id="rId80" Type="http://schemas.openxmlformats.org/officeDocument/2006/relationships/image" Target="media/image39.gif"/><Relationship Id="rId85" Type="http://schemas.openxmlformats.org/officeDocument/2006/relationships/image" Target="media/image44.gif"/><Relationship Id="rId3" Type="http://schemas.openxmlformats.org/officeDocument/2006/relationships/settings" Target="settings.xml"/><Relationship Id="rId12" Type="http://schemas.openxmlformats.org/officeDocument/2006/relationships/hyperlink" Target="http://www.pre.ethics.gc.ca/eng/policy-politique_tcps2-eptc2_2018.html" TargetMode="External"/><Relationship Id="rId17" Type="http://schemas.openxmlformats.org/officeDocument/2006/relationships/hyperlink" Target="http://www.pre.ethics.gc.ca/eng/tcps2-eptc2_2018_chapter5-chapitre5.html" TargetMode="External"/><Relationship Id="rId25" Type="http://schemas.openxmlformats.org/officeDocument/2006/relationships/hyperlink" Target="http://www.pre.ethics.gc.ca/eng/tcps2-eptc2_2018_chapter9-chapitre9.html" TargetMode="External"/><Relationship Id="rId33" Type="http://schemas.openxmlformats.org/officeDocument/2006/relationships/hyperlink" Target="https://cdn.dal.ca/content/dam/dalhousie/pdf/research-services/REB/Dal%20REB%20Application%20Instructions%20-%20Prospective%20Research%20%20v2021-02.pdf" TargetMode="External"/><Relationship Id="rId38" Type="http://schemas.openxmlformats.org/officeDocument/2006/relationships/hyperlink" Target="mailto:md313724@dal.ca" TargetMode="External"/><Relationship Id="rId46" Type="http://schemas.openxmlformats.org/officeDocument/2006/relationships/image" Target="media/image7.png"/><Relationship Id="rId59" Type="http://schemas.openxmlformats.org/officeDocument/2006/relationships/image" Target="media/image20.png"/><Relationship Id="rId67" Type="http://schemas.openxmlformats.org/officeDocument/2006/relationships/image" Target="media/image26.gif"/><Relationship Id="rId20" Type="http://schemas.openxmlformats.org/officeDocument/2006/relationships/hyperlink" Target="https://nslegislature.ca/sites/default/files/legc/statutes/adult%20protection.pdf" TargetMode="External"/><Relationship Id="rId41" Type="http://schemas.openxmlformats.org/officeDocument/2006/relationships/image" Target="media/image2.png"/><Relationship Id="rId54" Type="http://schemas.openxmlformats.org/officeDocument/2006/relationships/image" Target="media/image15.png"/><Relationship Id="rId62" Type="http://schemas.openxmlformats.org/officeDocument/2006/relationships/header" Target="header3.xml"/><Relationship Id="rId70" Type="http://schemas.openxmlformats.org/officeDocument/2006/relationships/image" Target="media/image29.gif"/><Relationship Id="rId75" Type="http://schemas.openxmlformats.org/officeDocument/2006/relationships/image" Target="media/image34.gif"/><Relationship Id="rId83" Type="http://schemas.openxmlformats.org/officeDocument/2006/relationships/image" Target="media/image42.gif"/><Relationship Id="rId88" Type="http://schemas.openxmlformats.org/officeDocument/2006/relationships/header" Target="header5.xml"/><Relationship Id="rId9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cdn.dal.ca/content/dam/dalhousie/pdf/research-services/REB/Dal%20REB%20Application%20Instructions%20-%20Prospective%20Research%20%20v2021-02.pdf" TargetMode="External"/><Relationship Id="rId23" Type="http://schemas.openxmlformats.org/officeDocument/2006/relationships/hyperlink" Target="http://www.pre.ethics.gc.ca/eng/tcps2-eptc2_2018_chapter3-chapitre3.html" TargetMode="External"/><Relationship Id="rId28" Type="http://schemas.openxmlformats.org/officeDocument/2006/relationships/hyperlink" Target="http://www.pre.ethics.gc.ca/eng/tcps2-eptc2_2018_chapter11-chapitre11.html" TargetMode="External"/><Relationship Id="rId36" Type="http://schemas.openxmlformats.org/officeDocument/2006/relationships/hyperlink" Target="mailto:sbrooks@cs.dal.ca" TargetMode="External"/><Relationship Id="rId49" Type="http://schemas.openxmlformats.org/officeDocument/2006/relationships/image" Target="media/image10.png"/><Relationship Id="rId57" Type="http://schemas.openxmlformats.org/officeDocument/2006/relationships/image" Target="media/image18.png"/><Relationship Id="rId10" Type="http://schemas.openxmlformats.org/officeDocument/2006/relationships/hyperlink" Target="http://www.dal.ca/dept/university_secretariat/policies/human-rights---equity/ethical-conduct-of-research-involving-humans-policy.html" TargetMode="External"/><Relationship Id="rId31" Type="http://schemas.openxmlformats.org/officeDocument/2006/relationships/hyperlink" Target="https://cdn.dal.ca/content/dam/dalhousie/pdf/research-services/REB/Dal%20REB%20Application%20Instructions%20-%20Prospective%20Research%20%20v2021-02.pdf" TargetMode="External"/><Relationship Id="rId44" Type="http://schemas.openxmlformats.org/officeDocument/2006/relationships/image" Target="media/image5.png"/><Relationship Id="rId52" Type="http://schemas.openxmlformats.org/officeDocument/2006/relationships/image" Target="media/image13.png"/><Relationship Id="rId60" Type="http://schemas.openxmlformats.org/officeDocument/2006/relationships/image" Target="media/image21.png"/><Relationship Id="rId65" Type="http://schemas.openxmlformats.org/officeDocument/2006/relationships/image" Target="media/image24.gif"/><Relationship Id="rId73" Type="http://schemas.openxmlformats.org/officeDocument/2006/relationships/image" Target="media/image32.gif"/><Relationship Id="rId78" Type="http://schemas.openxmlformats.org/officeDocument/2006/relationships/image" Target="media/image37.gif"/><Relationship Id="rId81" Type="http://schemas.openxmlformats.org/officeDocument/2006/relationships/image" Target="media/image40.gif"/><Relationship Id="rId86" Type="http://schemas.openxmlformats.org/officeDocument/2006/relationships/image" Target="media/image45.gif"/><Relationship Id="rId4" Type="http://schemas.openxmlformats.org/officeDocument/2006/relationships/webSettings" Target="webSettings.xml"/><Relationship Id="rId9" Type="http://schemas.openxmlformats.org/officeDocument/2006/relationships/hyperlink" Target="http://www.pre.ethics.gc.ca/eng/policy-politique_tcps2-eptc2_2018.html" TargetMode="External"/><Relationship Id="rId13" Type="http://schemas.openxmlformats.org/officeDocument/2006/relationships/hyperlink" Target="http://www.dal.ca/dept/university_secretariat/policies/human-rights---equity/ethical-conduct-of-research-involving-humans-policy.html" TargetMode="External"/><Relationship Id="rId18" Type="http://schemas.openxmlformats.org/officeDocument/2006/relationships/hyperlink" Target="https://cdn.dal.ca/content/dam/dalhousie/pdf/research-services/REB/Protecting%20Electronically%20Stored%20Personally%20Identifiable%20Research%20Data.pdf" TargetMode="External"/><Relationship Id="rId39" Type="http://schemas.openxmlformats.org/officeDocument/2006/relationships/header" Target="header2.xml"/><Relationship Id="rId34" Type="http://schemas.openxmlformats.org/officeDocument/2006/relationships/footer" Target="footer1.xml"/><Relationship Id="rId50" Type="http://schemas.openxmlformats.org/officeDocument/2006/relationships/image" Target="media/image11.png"/><Relationship Id="rId55" Type="http://schemas.openxmlformats.org/officeDocument/2006/relationships/image" Target="media/image16.png"/><Relationship Id="rId76" Type="http://schemas.openxmlformats.org/officeDocument/2006/relationships/image" Target="media/image35.gif"/><Relationship Id="rId7" Type="http://schemas.openxmlformats.org/officeDocument/2006/relationships/image" Target="media/image1.emf"/><Relationship Id="rId71" Type="http://schemas.openxmlformats.org/officeDocument/2006/relationships/image" Target="media/image30.gif"/><Relationship Id="rId2" Type="http://schemas.openxmlformats.org/officeDocument/2006/relationships/styles" Target="styles.xml"/><Relationship Id="rId29" Type="http://schemas.openxmlformats.org/officeDocument/2006/relationships/hyperlink" Target="http://www.pre.ethics.gc.ca/eng/tcps2-eptc2_2018_chapter11-chapitre11.html" TargetMode="External"/><Relationship Id="rId24" Type="http://schemas.openxmlformats.org/officeDocument/2006/relationships/hyperlink" Target="http://www.pre.ethics.gc.ca/eng/tcps2-eptc2_2018_chapter9-chapitre9.html" TargetMode="External"/><Relationship Id="rId40" Type="http://schemas.openxmlformats.org/officeDocument/2006/relationships/hyperlink" Target="mailto:sbrooks@cs.dal.ca" TargetMode="External"/><Relationship Id="rId45" Type="http://schemas.openxmlformats.org/officeDocument/2006/relationships/image" Target="media/image6.png"/><Relationship Id="rId66" Type="http://schemas.openxmlformats.org/officeDocument/2006/relationships/image" Target="media/image25.gif"/><Relationship Id="rId87" Type="http://schemas.openxmlformats.org/officeDocument/2006/relationships/image" Target="media/image46.gif"/><Relationship Id="rId61" Type="http://schemas.openxmlformats.org/officeDocument/2006/relationships/image" Target="media/image22.png"/><Relationship Id="rId82" Type="http://schemas.openxmlformats.org/officeDocument/2006/relationships/image" Target="media/image41.gif"/><Relationship Id="rId19" Type="http://schemas.openxmlformats.org/officeDocument/2006/relationships/hyperlink" Target="https://novascotia.ca/coms/families/changestoCFSA/Duty-to-Report.pdf" TargetMode="External"/></Relationships>
</file>

<file path=word/theme/theme1.xml><?xml version="1.0" encoding="utf-8"?>
<a:theme xmlns:a="http://schemas.openxmlformats.org/drawingml/2006/main" name="Dalhousie">
  <a:themeElements>
    <a:clrScheme name="Dalhousie">
      <a:dk1>
        <a:sysClr val="windowText" lastClr="000000"/>
      </a:dk1>
      <a:lt1>
        <a:sysClr val="window" lastClr="FFFFFF"/>
      </a:lt1>
      <a:dk2>
        <a:srgbClr val="827D7B"/>
      </a:dk2>
      <a:lt2>
        <a:srgbClr val="D5B017"/>
      </a:lt2>
      <a:accent1>
        <a:srgbClr val="00BFFF"/>
      </a:accent1>
      <a:accent2>
        <a:srgbClr val="3CB371"/>
      </a:accent2>
      <a:accent3>
        <a:srgbClr val="FE5442"/>
      </a:accent3>
      <a:accent4>
        <a:srgbClr val="8B008B"/>
      </a:accent4>
      <a:accent5>
        <a:srgbClr val="FBE122"/>
      </a:accent5>
      <a:accent6>
        <a:srgbClr val="4472C4"/>
      </a:accent6>
      <a:hlink>
        <a:srgbClr val="F2AC00"/>
      </a:hlink>
      <a:folHlink>
        <a:srgbClr val="707372"/>
      </a:folHlink>
    </a:clrScheme>
    <a:fontScheme name="Arial">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Dalhousie" id="{0C12CD0A-2CEF-438B-97C9-D23F23EAA3B6}" vid="{B49E1723-E5DA-4879-9FDE-32B4AD4DF43B}"/>
    </a:ext>
  </a:extLst>
</a:theme>
</file>

<file path=docProps/app.xml><?xml version="1.0" encoding="utf-8"?>
<Properties xmlns="http://schemas.openxmlformats.org/officeDocument/2006/extended-properties" xmlns:vt="http://schemas.openxmlformats.org/officeDocument/2006/docPropsVTypes">
  <Template>Normal.dotm</Template>
  <TotalTime>12</TotalTime>
  <Pages>38</Pages>
  <Words>8567</Words>
  <Characters>48836</Characters>
  <Application>Microsoft Office Word</Application>
  <DocSecurity>0</DocSecurity>
  <Lines>406</Lines>
  <Paragraphs>114</Paragraphs>
  <ScaleCrop>false</ScaleCrop>
  <HeadingPairs>
    <vt:vector size="2" baseType="variant">
      <vt:variant>
        <vt:lpstr>Title</vt:lpstr>
      </vt:variant>
      <vt:variant>
        <vt:i4>1</vt:i4>
      </vt:variant>
    </vt:vector>
  </HeadingPairs>
  <TitlesOfParts>
    <vt:vector size="1" baseType="lpstr">
      <vt:lpstr>INSTRUCTIONS FOR COMPLETING AN APPLICATION FOR SUBMISSION TO</vt:lpstr>
    </vt:vector>
  </TitlesOfParts>
  <Company>Dalhousie University</Company>
  <LinksUpToDate>false</LinksUpToDate>
  <CharactersWithSpaces>57289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INSTRUCTIONS FOR COMPLETING AN APPLICATION FOR SUBMISSION TO</dc:title>
  <dc:subject/>
  <dc:creator>Pat Lindley</dc:creator>
  <cp:keywords/>
  <cp:lastModifiedBy>Rashid Islam</cp:lastModifiedBy>
  <cp:revision>4</cp:revision>
  <cp:lastPrinted>2021-10-04T05:31:00Z</cp:lastPrinted>
  <dcterms:created xsi:type="dcterms:W3CDTF">2022-02-15T20:21:00Z</dcterms:created>
  <dcterms:modified xsi:type="dcterms:W3CDTF">2022-02-15T21:19:00Z</dcterms:modified>
</cp:coreProperties>
</file>
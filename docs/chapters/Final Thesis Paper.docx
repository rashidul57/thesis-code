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9FBD28" w14:textId="77777777" w:rsidR="00EC024D" w:rsidRPr="002E48C9" w:rsidRDefault="00EC024D" w:rsidP="00EC024D">
      <w:pPr>
        <w:jc w:val="center"/>
        <w:rPr>
          <w:ins w:id="0" w:author="Rashid Islam" w:date="2022-03-24T12:26:00Z"/>
        </w:rPr>
      </w:pPr>
      <w:ins w:id="1" w:author="Rashid Islam" w:date="2022-03-24T12:26:00Z">
        <w:r w:rsidRPr="00B93B73">
          <w:rPr>
            <w:rFonts w:ascii="Times" w:hAnsi="Times" w:cs="Calibri"/>
            <w:b/>
            <w:bCs/>
            <w:caps/>
            <w:color w:val="000000" w:themeColor="text1"/>
            <w:sz w:val="28"/>
            <w:szCs w:val="28"/>
            <w:shd w:val="clear" w:color="auto" w:fill="FFFFFF"/>
          </w:rPr>
          <w:t>Visualizing Uncertainty with Chromatic Aberration</w:t>
        </w:r>
      </w:ins>
    </w:p>
    <w:p w14:paraId="1F285E3B" w14:textId="77777777" w:rsidR="00EC024D" w:rsidRDefault="00EC024D" w:rsidP="00EC024D">
      <w:pPr>
        <w:pStyle w:val="NormalWeb"/>
        <w:jc w:val="center"/>
        <w:rPr>
          <w:ins w:id="2" w:author="Rashid Islam" w:date="2022-03-24T12:26:00Z"/>
          <w:rFonts w:ascii="Times" w:hAnsi="Times"/>
          <w:color w:val="000000" w:themeColor="text1"/>
          <w:sz w:val="22"/>
          <w:szCs w:val="22"/>
        </w:rPr>
      </w:pPr>
    </w:p>
    <w:p w14:paraId="6AB3C7D6" w14:textId="77777777" w:rsidR="00EC024D" w:rsidRDefault="00EC024D" w:rsidP="00EC024D">
      <w:pPr>
        <w:pStyle w:val="NormalWeb"/>
        <w:jc w:val="center"/>
        <w:rPr>
          <w:ins w:id="3" w:author="Rashid Islam" w:date="2022-03-24T12:26:00Z"/>
          <w:rFonts w:ascii="Times" w:hAnsi="Times"/>
          <w:color w:val="000000" w:themeColor="text1"/>
          <w:sz w:val="22"/>
          <w:szCs w:val="22"/>
        </w:rPr>
      </w:pPr>
      <w:ins w:id="4" w:author="Rashid Islam" w:date="2022-03-24T12:26:00Z">
        <w:r>
          <w:rPr>
            <w:rFonts w:ascii="Times" w:hAnsi="Times"/>
            <w:color w:val="000000" w:themeColor="text1"/>
            <w:sz w:val="22"/>
            <w:szCs w:val="22"/>
          </w:rPr>
          <w:t>By</w:t>
        </w:r>
      </w:ins>
    </w:p>
    <w:p w14:paraId="0E0644BF" w14:textId="77777777" w:rsidR="00EC024D" w:rsidRDefault="00EC024D" w:rsidP="00EC024D">
      <w:pPr>
        <w:pStyle w:val="NormalWeb"/>
        <w:jc w:val="center"/>
        <w:rPr>
          <w:ins w:id="5" w:author="Rashid Islam" w:date="2022-03-24T12:26:00Z"/>
          <w:rFonts w:ascii="Times" w:hAnsi="Times"/>
          <w:color w:val="000000" w:themeColor="text1"/>
          <w:sz w:val="22"/>
          <w:szCs w:val="22"/>
        </w:rPr>
      </w:pPr>
    </w:p>
    <w:p w14:paraId="21880B5C" w14:textId="77777777" w:rsidR="00EC024D" w:rsidRPr="002E48C9" w:rsidRDefault="00EC024D" w:rsidP="00EC024D">
      <w:pPr>
        <w:pStyle w:val="NormalWeb"/>
        <w:jc w:val="center"/>
        <w:rPr>
          <w:ins w:id="6" w:author="Rashid Islam" w:date="2022-03-24T12:26:00Z"/>
          <w:rFonts w:ascii="Times" w:hAnsi="Times"/>
          <w:color w:val="000000" w:themeColor="text1"/>
          <w:sz w:val="22"/>
          <w:szCs w:val="22"/>
        </w:rPr>
        <w:sectPr w:rsidR="00EC024D" w:rsidRPr="002E48C9" w:rsidSect="005A27D4">
          <w:headerReference w:type="default" r:id="rId8"/>
          <w:type w:val="continuous"/>
          <w:pgSz w:w="11906" w:h="16838"/>
          <w:pgMar w:top="1440" w:right="1440" w:bottom="1440" w:left="1440" w:header="708" w:footer="708" w:gutter="0"/>
          <w:cols w:space="708"/>
          <w:docGrid w:linePitch="360"/>
        </w:sectPr>
      </w:pPr>
    </w:p>
    <w:p w14:paraId="7B289632" w14:textId="77777777" w:rsidR="00EC024D" w:rsidRPr="003A032E" w:rsidRDefault="00EC024D" w:rsidP="00EC024D">
      <w:pPr>
        <w:pStyle w:val="NormalWeb"/>
        <w:jc w:val="center"/>
        <w:rPr>
          <w:ins w:id="7" w:author="Rashid Islam" w:date="2022-03-24T12:26:00Z"/>
          <w:rFonts w:ascii="Times" w:hAnsi="Times"/>
          <w:color w:val="000000" w:themeColor="text1"/>
          <w:lang w:val="fr-FR"/>
        </w:rPr>
      </w:pPr>
      <w:ins w:id="8" w:author="Rashid Islam" w:date="2022-03-24T12:26:00Z">
        <w:r w:rsidRPr="003A032E">
          <w:rPr>
            <w:rFonts w:ascii="Times" w:hAnsi="Times"/>
            <w:color w:val="000000" w:themeColor="text1"/>
            <w:lang w:val="fr-FR"/>
          </w:rPr>
          <w:t>Md Rashidul Islam</w:t>
        </w:r>
        <w:r w:rsidRPr="003A032E">
          <w:rPr>
            <w:rFonts w:ascii="Times" w:hAnsi="Times"/>
            <w:color w:val="000000" w:themeColor="text1"/>
            <w:lang w:val="fr-FR"/>
          </w:rPr>
          <w:br/>
          <w:t>md313724@dal.ca</w:t>
        </w:r>
      </w:ins>
    </w:p>
    <w:p w14:paraId="5F16EAD5" w14:textId="77777777" w:rsidR="00EC024D" w:rsidRPr="003A032E" w:rsidRDefault="00EC024D" w:rsidP="00EC024D">
      <w:pPr>
        <w:autoSpaceDE w:val="0"/>
        <w:autoSpaceDN w:val="0"/>
        <w:adjustRightInd w:val="0"/>
        <w:ind w:left="2880" w:firstLine="720"/>
        <w:rPr>
          <w:ins w:id="9" w:author="Rashid Islam" w:date="2022-03-24T12:26:00Z"/>
          <w:rFonts w:eastAsiaTheme="minorHAnsi"/>
          <w:sz w:val="29"/>
          <w:szCs w:val="29"/>
          <w:lang w:val="fr-FR" w:eastAsia="en-US"/>
        </w:rPr>
      </w:pPr>
    </w:p>
    <w:p w14:paraId="0D3BD229" w14:textId="77777777" w:rsidR="00EC024D" w:rsidRPr="003A032E" w:rsidRDefault="00EC024D" w:rsidP="00EC024D">
      <w:pPr>
        <w:autoSpaceDE w:val="0"/>
        <w:autoSpaceDN w:val="0"/>
        <w:adjustRightInd w:val="0"/>
        <w:ind w:left="2880" w:firstLine="720"/>
        <w:rPr>
          <w:ins w:id="10" w:author="Rashid Islam" w:date="2022-03-24T12:26:00Z"/>
          <w:rFonts w:eastAsiaTheme="minorHAnsi"/>
          <w:sz w:val="29"/>
          <w:szCs w:val="29"/>
          <w:lang w:val="fr-FR" w:eastAsia="en-US"/>
        </w:rPr>
      </w:pPr>
    </w:p>
    <w:p w14:paraId="4AFA2E22" w14:textId="77777777" w:rsidR="00EC024D" w:rsidRPr="003A032E" w:rsidRDefault="00EC024D" w:rsidP="00EC024D">
      <w:pPr>
        <w:autoSpaceDE w:val="0"/>
        <w:autoSpaceDN w:val="0"/>
        <w:adjustRightInd w:val="0"/>
        <w:ind w:left="2880" w:firstLine="720"/>
        <w:rPr>
          <w:ins w:id="11" w:author="Rashid Islam" w:date="2022-03-24T12:26:00Z"/>
          <w:rFonts w:eastAsiaTheme="minorHAnsi"/>
          <w:sz w:val="29"/>
          <w:szCs w:val="29"/>
          <w:lang w:val="fr-FR" w:eastAsia="en-US"/>
        </w:rPr>
      </w:pPr>
    </w:p>
    <w:p w14:paraId="7AC8B3E0" w14:textId="77777777" w:rsidR="00EC024D" w:rsidRDefault="00EC024D" w:rsidP="00EC024D">
      <w:pPr>
        <w:autoSpaceDE w:val="0"/>
        <w:autoSpaceDN w:val="0"/>
        <w:adjustRightInd w:val="0"/>
        <w:jc w:val="center"/>
        <w:rPr>
          <w:ins w:id="12" w:author="Rashid Islam" w:date="2022-03-24T12:26:00Z"/>
          <w:rFonts w:eastAsiaTheme="minorHAnsi"/>
          <w:lang w:val="en-GB" w:eastAsia="en-US"/>
        </w:rPr>
      </w:pPr>
      <w:ins w:id="13" w:author="Rashid Islam" w:date="2022-03-24T12:26:00Z">
        <w:r w:rsidRPr="00B93B73">
          <w:rPr>
            <w:rFonts w:eastAsiaTheme="minorHAnsi"/>
            <w:lang w:val="en-GB" w:eastAsia="en-US"/>
          </w:rPr>
          <w:t>Supervised by</w:t>
        </w:r>
      </w:ins>
    </w:p>
    <w:p w14:paraId="00A99D4D" w14:textId="77777777" w:rsidR="00EC024D" w:rsidRDefault="00EC024D" w:rsidP="00EC024D">
      <w:pPr>
        <w:autoSpaceDE w:val="0"/>
        <w:autoSpaceDN w:val="0"/>
        <w:adjustRightInd w:val="0"/>
        <w:jc w:val="center"/>
        <w:rPr>
          <w:ins w:id="14" w:author="Rashid Islam" w:date="2022-03-24T12:26:00Z"/>
          <w:rFonts w:eastAsiaTheme="minorHAnsi"/>
          <w:lang w:val="en-GB" w:eastAsia="en-US"/>
        </w:rPr>
      </w:pPr>
    </w:p>
    <w:p w14:paraId="06044F72" w14:textId="77777777" w:rsidR="00EC024D" w:rsidRPr="00B93B73" w:rsidRDefault="00EC024D" w:rsidP="00EC024D">
      <w:pPr>
        <w:autoSpaceDE w:val="0"/>
        <w:autoSpaceDN w:val="0"/>
        <w:adjustRightInd w:val="0"/>
        <w:jc w:val="center"/>
        <w:rPr>
          <w:ins w:id="15" w:author="Rashid Islam" w:date="2022-03-24T12:26:00Z"/>
          <w:rFonts w:eastAsiaTheme="minorHAnsi"/>
          <w:lang w:val="en-GB" w:eastAsia="en-US"/>
        </w:rPr>
      </w:pPr>
      <w:ins w:id="16" w:author="Rashid Islam" w:date="2022-03-24T12:26:00Z">
        <w:r w:rsidRPr="00B93B73">
          <w:rPr>
            <w:rFonts w:eastAsiaTheme="minorHAnsi"/>
            <w:lang w:val="en-GB" w:eastAsia="en-US"/>
          </w:rPr>
          <w:t>Dr. Stephen Brooks</w:t>
        </w:r>
      </w:ins>
    </w:p>
    <w:p w14:paraId="6E686BEE" w14:textId="77777777" w:rsidR="00EC024D" w:rsidRPr="00B93B73" w:rsidRDefault="00EC024D" w:rsidP="00EC024D">
      <w:pPr>
        <w:autoSpaceDE w:val="0"/>
        <w:autoSpaceDN w:val="0"/>
        <w:adjustRightInd w:val="0"/>
        <w:jc w:val="center"/>
        <w:rPr>
          <w:ins w:id="17" w:author="Rashid Islam" w:date="2022-03-24T12:26:00Z"/>
          <w:rFonts w:eastAsiaTheme="minorHAnsi"/>
          <w:lang w:val="en-GB" w:eastAsia="en-US"/>
        </w:rPr>
      </w:pPr>
      <w:ins w:id="18" w:author="Rashid Islam" w:date="2022-03-24T12:26:00Z">
        <w:r w:rsidRPr="00B93B73">
          <w:rPr>
            <w:rFonts w:eastAsiaTheme="minorHAnsi"/>
            <w:lang w:val="en-GB" w:eastAsia="en-US"/>
          </w:rPr>
          <w:t>Professor</w:t>
        </w:r>
      </w:ins>
    </w:p>
    <w:p w14:paraId="3701728B" w14:textId="77777777" w:rsidR="00EC024D" w:rsidRPr="00B93B73" w:rsidRDefault="00EC024D" w:rsidP="00EC024D">
      <w:pPr>
        <w:pStyle w:val="Default"/>
        <w:jc w:val="center"/>
        <w:rPr>
          <w:ins w:id="19" w:author="Rashid Islam" w:date="2022-03-24T12:26:00Z"/>
        </w:rPr>
      </w:pPr>
      <w:ins w:id="20" w:author="Rashid Islam" w:date="2022-03-24T12:26:00Z">
        <w:r w:rsidRPr="00B93B73">
          <w:rPr>
            <w:color w:val="000000" w:themeColor="text1"/>
          </w:rPr>
          <w:t>Faculty of Computer Science, Dalhousie University</w:t>
        </w:r>
      </w:ins>
    </w:p>
    <w:p w14:paraId="4D941A6F" w14:textId="77777777" w:rsidR="00EC024D" w:rsidRPr="00B93B73" w:rsidRDefault="00EC024D" w:rsidP="00EC024D">
      <w:pPr>
        <w:autoSpaceDE w:val="0"/>
        <w:autoSpaceDN w:val="0"/>
        <w:adjustRightInd w:val="0"/>
        <w:ind w:left="4320"/>
        <w:jc w:val="center"/>
        <w:rPr>
          <w:ins w:id="21" w:author="Rashid Islam" w:date="2022-03-24T12:26:00Z"/>
          <w:rFonts w:eastAsiaTheme="minorHAnsi"/>
          <w:sz w:val="29"/>
          <w:szCs w:val="29"/>
          <w:lang w:val="en-GB" w:eastAsia="en-US"/>
        </w:rPr>
      </w:pPr>
    </w:p>
    <w:p w14:paraId="45C6E94B" w14:textId="77777777" w:rsidR="00EC024D" w:rsidRDefault="00EC024D" w:rsidP="00EC024D">
      <w:pPr>
        <w:pStyle w:val="NormalWeb"/>
        <w:jc w:val="center"/>
        <w:rPr>
          <w:ins w:id="22" w:author="Rashid Islam" w:date="2022-03-24T12:26:00Z"/>
          <w:rFonts w:ascii="Times" w:hAnsi="Times"/>
          <w:color w:val="000000" w:themeColor="text1"/>
        </w:rPr>
      </w:pPr>
    </w:p>
    <w:p w14:paraId="7AF0BB55" w14:textId="77777777" w:rsidR="00EC024D" w:rsidRDefault="00EC024D" w:rsidP="00EC024D">
      <w:pPr>
        <w:pStyle w:val="Default"/>
        <w:rPr>
          <w:ins w:id="23" w:author="Rashid Islam" w:date="2022-03-24T12:26:00Z"/>
        </w:rPr>
      </w:pPr>
    </w:p>
    <w:p w14:paraId="004FAAF6" w14:textId="77777777" w:rsidR="00EC024D" w:rsidRPr="00A21577" w:rsidRDefault="00EC024D" w:rsidP="00EC024D">
      <w:pPr>
        <w:pStyle w:val="Default"/>
        <w:jc w:val="center"/>
        <w:rPr>
          <w:ins w:id="24" w:author="Rashid Islam" w:date="2022-03-24T12:26:00Z"/>
        </w:rPr>
      </w:pPr>
      <w:ins w:id="25" w:author="Rashid Islam" w:date="2022-03-24T12:26:00Z">
        <w:r w:rsidRPr="00A21577">
          <w:t>Submitted in partial fulfilment of the requirements</w:t>
        </w:r>
      </w:ins>
    </w:p>
    <w:p w14:paraId="0B5E553F" w14:textId="77777777" w:rsidR="00EC024D" w:rsidRPr="00A21577" w:rsidRDefault="00EC024D" w:rsidP="00EC024D">
      <w:pPr>
        <w:pStyle w:val="Default"/>
        <w:jc w:val="center"/>
        <w:rPr>
          <w:ins w:id="26" w:author="Rashid Islam" w:date="2022-03-24T12:26:00Z"/>
        </w:rPr>
      </w:pPr>
      <w:ins w:id="27" w:author="Rashid Islam" w:date="2022-03-24T12:26:00Z">
        <w:r w:rsidRPr="00A21577">
          <w:t>for the degree of Master of Computer Science</w:t>
        </w:r>
      </w:ins>
    </w:p>
    <w:p w14:paraId="3CF8F601" w14:textId="77777777" w:rsidR="00EC024D" w:rsidRPr="00A21577" w:rsidRDefault="00EC024D" w:rsidP="00EC024D">
      <w:pPr>
        <w:pStyle w:val="Default"/>
        <w:jc w:val="center"/>
        <w:rPr>
          <w:ins w:id="28" w:author="Rashid Islam" w:date="2022-03-24T12:26:00Z"/>
        </w:rPr>
      </w:pPr>
    </w:p>
    <w:p w14:paraId="36025B59" w14:textId="77777777" w:rsidR="00EC024D" w:rsidRPr="00A21577" w:rsidRDefault="00EC024D" w:rsidP="00EC024D">
      <w:pPr>
        <w:pStyle w:val="Default"/>
        <w:jc w:val="center"/>
        <w:rPr>
          <w:ins w:id="29" w:author="Rashid Islam" w:date="2022-03-24T12:26:00Z"/>
        </w:rPr>
      </w:pPr>
    </w:p>
    <w:p w14:paraId="13772B78" w14:textId="77777777" w:rsidR="00EC024D" w:rsidRPr="00A21577" w:rsidRDefault="00EC024D" w:rsidP="00EC024D">
      <w:pPr>
        <w:pStyle w:val="Default"/>
        <w:jc w:val="center"/>
        <w:rPr>
          <w:ins w:id="30" w:author="Rashid Islam" w:date="2022-03-24T12:26:00Z"/>
        </w:rPr>
      </w:pPr>
      <w:ins w:id="31" w:author="Rashid Islam" w:date="2022-03-24T12:26:00Z">
        <w:r w:rsidRPr="00A21577">
          <w:t>at</w:t>
        </w:r>
      </w:ins>
    </w:p>
    <w:p w14:paraId="5DCB4EAB" w14:textId="77777777" w:rsidR="00EC024D" w:rsidRPr="00A21577" w:rsidRDefault="00EC024D" w:rsidP="00EC024D">
      <w:pPr>
        <w:pStyle w:val="Default"/>
        <w:jc w:val="center"/>
        <w:rPr>
          <w:ins w:id="32" w:author="Rashid Islam" w:date="2022-03-24T12:26:00Z"/>
        </w:rPr>
      </w:pPr>
    </w:p>
    <w:p w14:paraId="5B95D92D" w14:textId="77777777" w:rsidR="00EC024D" w:rsidRPr="00A21577" w:rsidRDefault="00EC024D" w:rsidP="00EC024D">
      <w:pPr>
        <w:pStyle w:val="Default"/>
        <w:jc w:val="center"/>
        <w:rPr>
          <w:ins w:id="33" w:author="Rashid Islam" w:date="2022-03-24T12:26:00Z"/>
        </w:rPr>
      </w:pPr>
    </w:p>
    <w:p w14:paraId="1EB97222" w14:textId="77777777" w:rsidR="00EC024D" w:rsidRPr="00A21577" w:rsidRDefault="00EC024D" w:rsidP="00EC024D">
      <w:pPr>
        <w:pStyle w:val="Default"/>
        <w:jc w:val="center"/>
        <w:rPr>
          <w:ins w:id="34" w:author="Rashid Islam" w:date="2022-03-24T12:26:00Z"/>
        </w:rPr>
      </w:pPr>
      <w:ins w:id="35" w:author="Rashid Islam" w:date="2022-03-24T12:26:00Z">
        <w:r w:rsidRPr="00A21577">
          <w:t>Dalhousie University</w:t>
        </w:r>
      </w:ins>
    </w:p>
    <w:p w14:paraId="4B5C5393" w14:textId="77777777" w:rsidR="00EC024D" w:rsidRPr="00A21577" w:rsidRDefault="00EC024D" w:rsidP="00EC024D">
      <w:pPr>
        <w:pStyle w:val="Default"/>
        <w:jc w:val="center"/>
        <w:rPr>
          <w:ins w:id="36" w:author="Rashid Islam" w:date="2022-03-24T12:26:00Z"/>
        </w:rPr>
      </w:pPr>
      <w:ins w:id="37" w:author="Rashid Islam" w:date="2022-03-24T12:26:00Z">
        <w:r w:rsidRPr="00A21577">
          <w:rPr>
            <w:color w:val="000000" w:themeColor="text1"/>
          </w:rPr>
          <w:t>Faculty of Computer Science, Dalhousie University</w:t>
        </w:r>
      </w:ins>
    </w:p>
    <w:p w14:paraId="2FFF0459" w14:textId="77777777" w:rsidR="00EC024D" w:rsidRDefault="00EC024D" w:rsidP="00EC024D">
      <w:pPr>
        <w:pStyle w:val="Default"/>
        <w:jc w:val="center"/>
        <w:rPr>
          <w:ins w:id="38" w:author="Rashid Islam" w:date="2022-03-24T12:26:00Z"/>
        </w:rPr>
      </w:pPr>
      <w:ins w:id="39" w:author="Rashid Islam" w:date="2022-03-24T12:26:00Z">
        <w:r w:rsidRPr="00D1612D">
          <w:t>Halifax, Nova Scotia</w:t>
        </w:r>
        <w:r w:rsidRPr="00D1612D">
          <w:br/>
        </w:r>
        <w:r w:rsidRPr="002E48C9">
          <w:br/>
        </w:r>
        <w:r w:rsidRPr="002E48C9">
          <w:br/>
        </w:r>
      </w:ins>
    </w:p>
    <w:p w14:paraId="65568AEB" w14:textId="77777777" w:rsidR="00EC024D" w:rsidRDefault="00EC024D" w:rsidP="00EC024D">
      <w:pPr>
        <w:pStyle w:val="Default"/>
        <w:jc w:val="center"/>
        <w:rPr>
          <w:ins w:id="40" w:author="Rashid Islam" w:date="2022-03-24T12:26:00Z"/>
        </w:rPr>
      </w:pPr>
    </w:p>
    <w:p w14:paraId="441C493D" w14:textId="77777777" w:rsidR="00EC024D" w:rsidRDefault="00EC024D" w:rsidP="00EC024D">
      <w:pPr>
        <w:pStyle w:val="Default"/>
        <w:jc w:val="center"/>
        <w:rPr>
          <w:ins w:id="41" w:author="Rashid Islam" w:date="2022-03-24T12:26:00Z"/>
        </w:rPr>
      </w:pPr>
    </w:p>
    <w:p w14:paraId="0C328A45" w14:textId="77777777" w:rsidR="00EC024D" w:rsidRPr="002E48C9" w:rsidRDefault="00EC024D" w:rsidP="00EC024D">
      <w:pPr>
        <w:autoSpaceDE w:val="0"/>
        <w:autoSpaceDN w:val="0"/>
        <w:adjustRightInd w:val="0"/>
        <w:ind w:left="4320"/>
        <w:rPr>
          <w:ins w:id="42" w:author="Rashid Islam" w:date="2022-03-24T12:26:00Z"/>
        </w:rPr>
      </w:pPr>
    </w:p>
    <w:p w14:paraId="09EF3C21" w14:textId="77777777" w:rsidR="00EC024D" w:rsidRDefault="00EC024D" w:rsidP="00EC024D">
      <w:pPr>
        <w:autoSpaceDE w:val="0"/>
        <w:autoSpaceDN w:val="0"/>
        <w:adjustRightInd w:val="0"/>
        <w:ind w:left="4320"/>
        <w:rPr>
          <w:ins w:id="43" w:author="Rashid Islam" w:date="2022-03-24T12:26:00Z"/>
          <w:rFonts w:ascii="Times" w:hAnsi="Times"/>
          <w:color w:val="000000" w:themeColor="text1"/>
          <w:sz w:val="28"/>
          <w:szCs w:val="28"/>
        </w:rPr>
      </w:pPr>
    </w:p>
    <w:p w14:paraId="39E28745" w14:textId="77777777" w:rsidR="00EC024D" w:rsidRDefault="00EC024D" w:rsidP="00EC024D">
      <w:pPr>
        <w:pStyle w:val="Default"/>
        <w:rPr>
          <w:ins w:id="44" w:author="Rashid Islam" w:date="2022-03-24T12:26:00Z"/>
        </w:rPr>
      </w:pPr>
    </w:p>
    <w:p w14:paraId="426C2E45" w14:textId="77777777" w:rsidR="00EC024D" w:rsidRPr="00B93B73" w:rsidRDefault="00EC024D" w:rsidP="00EC024D">
      <w:pPr>
        <w:pStyle w:val="NormalWeb"/>
        <w:jc w:val="center"/>
        <w:rPr>
          <w:ins w:id="45" w:author="Rashid Islam" w:date="2022-03-24T12:26:00Z"/>
          <w:rFonts w:ascii="Times" w:hAnsi="Times"/>
          <w:color w:val="000000" w:themeColor="text1"/>
        </w:rPr>
      </w:pPr>
      <w:ins w:id="46" w:author="Rashid Islam" w:date="2022-03-24T12:26:00Z">
        <w:r w:rsidRPr="00B93B73">
          <w:t xml:space="preserve"> © </w:t>
        </w:r>
        <w:r w:rsidRPr="00B93B73">
          <w:rPr>
            <w:rFonts w:eastAsiaTheme="minorHAnsi"/>
            <w:lang w:val="en-GB" w:eastAsia="en-US"/>
          </w:rPr>
          <w:t>Dalhousie University 2020. All rights reserved.</w:t>
        </w:r>
      </w:ins>
    </w:p>
    <w:p w14:paraId="09D26D72" w14:textId="290D8EF1" w:rsidR="00AB2AE9" w:rsidRPr="002E48C9" w:rsidDel="00EC024D" w:rsidRDefault="00AB2AE9" w:rsidP="00AB2AE9">
      <w:pPr>
        <w:jc w:val="center"/>
        <w:rPr>
          <w:del w:id="47" w:author="Rashid Islam" w:date="2022-03-24T12:26:00Z"/>
        </w:rPr>
      </w:pPr>
      <w:del w:id="48" w:author="Rashid Islam" w:date="2022-03-24T12:26:00Z">
        <w:r w:rsidRPr="00B93B73" w:rsidDel="00EC024D">
          <w:rPr>
            <w:rFonts w:ascii="Times" w:hAnsi="Times" w:cs="Calibri"/>
            <w:b/>
            <w:bCs/>
            <w:caps/>
            <w:color w:val="000000" w:themeColor="text1"/>
            <w:sz w:val="28"/>
            <w:szCs w:val="28"/>
            <w:shd w:val="clear" w:color="auto" w:fill="FFFFFF"/>
          </w:rPr>
          <w:delText>Visualizing Uncertainty with Chromatic Aberration</w:delText>
        </w:r>
      </w:del>
    </w:p>
    <w:p w14:paraId="68BD7239" w14:textId="0831812E" w:rsidR="00AB2AE9" w:rsidDel="00EC024D" w:rsidRDefault="00AB2AE9" w:rsidP="00AB2AE9">
      <w:pPr>
        <w:pStyle w:val="NormalWeb"/>
        <w:jc w:val="center"/>
        <w:rPr>
          <w:del w:id="49" w:author="Rashid Islam" w:date="2022-03-24T12:26:00Z"/>
          <w:rFonts w:ascii="Times" w:hAnsi="Times"/>
          <w:color w:val="000000" w:themeColor="text1"/>
          <w:sz w:val="22"/>
          <w:szCs w:val="22"/>
        </w:rPr>
      </w:pPr>
    </w:p>
    <w:p w14:paraId="46D3DD4F" w14:textId="14E5F837" w:rsidR="00AB2AE9" w:rsidDel="00EC024D" w:rsidRDefault="00AB2AE9" w:rsidP="00AB2AE9">
      <w:pPr>
        <w:pStyle w:val="NormalWeb"/>
        <w:jc w:val="center"/>
        <w:rPr>
          <w:del w:id="50" w:author="Rashid Islam" w:date="2022-03-24T12:26:00Z"/>
          <w:rFonts w:ascii="Times" w:hAnsi="Times"/>
          <w:color w:val="000000" w:themeColor="text1"/>
          <w:sz w:val="22"/>
          <w:szCs w:val="22"/>
        </w:rPr>
      </w:pPr>
      <w:del w:id="51" w:author="Rashid Islam" w:date="2022-03-24T12:26:00Z">
        <w:r w:rsidDel="00EC024D">
          <w:rPr>
            <w:rFonts w:ascii="Times" w:hAnsi="Times"/>
            <w:color w:val="000000" w:themeColor="text1"/>
            <w:sz w:val="22"/>
            <w:szCs w:val="22"/>
          </w:rPr>
          <w:delText>By</w:delText>
        </w:r>
      </w:del>
    </w:p>
    <w:p w14:paraId="48DDE90E" w14:textId="55700DA7" w:rsidR="00AB2AE9" w:rsidDel="00EC024D" w:rsidRDefault="00AB2AE9" w:rsidP="00AB2AE9">
      <w:pPr>
        <w:pStyle w:val="NormalWeb"/>
        <w:jc w:val="center"/>
        <w:rPr>
          <w:del w:id="52" w:author="Rashid Islam" w:date="2022-03-24T12:26:00Z"/>
          <w:rFonts w:ascii="Times" w:hAnsi="Times"/>
          <w:color w:val="000000" w:themeColor="text1"/>
          <w:sz w:val="22"/>
          <w:szCs w:val="22"/>
        </w:rPr>
      </w:pPr>
    </w:p>
    <w:p w14:paraId="04429143" w14:textId="46C897EF" w:rsidR="00AB2AE9" w:rsidRPr="002E48C9" w:rsidDel="00EC024D" w:rsidRDefault="00AB2AE9" w:rsidP="00AB2AE9">
      <w:pPr>
        <w:pStyle w:val="NormalWeb"/>
        <w:jc w:val="center"/>
        <w:rPr>
          <w:del w:id="53" w:author="Rashid Islam" w:date="2022-03-24T12:26:00Z"/>
          <w:rFonts w:ascii="Times" w:hAnsi="Times"/>
          <w:color w:val="000000" w:themeColor="text1"/>
          <w:sz w:val="22"/>
          <w:szCs w:val="22"/>
        </w:rPr>
        <w:sectPr w:rsidR="00AB2AE9" w:rsidRPr="002E48C9" w:rsidDel="00EC024D" w:rsidSect="005A27D4">
          <w:headerReference w:type="default" r:id="rId9"/>
          <w:type w:val="continuous"/>
          <w:pgSz w:w="11906" w:h="16838"/>
          <w:pgMar w:top="1440" w:right="1440" w:bottom="1440" w:left="1440" w:header="708" w:footer="708" w:gutter="0"/>
          <w:cols w:space="708"/>
          <w:docGrid w:linePitch="360"/>
        </w:sectPr>
      </w:pPr>
    </w:p>
    <w:p w14:paraId="08CB5C48" w14:textId="35EB4515" w:rsidR="00AB2AE9" w:rsidDel="00EC024D" w:rsidRDefault="00AB2AE9" w:rsidP="00AB2AE9">
      <w:pPr>
        <w:pStyle w:val="NormalWeb"/>
        <w:jc w:val="center"/>
        <w:rPr>
          <w:del w:id="54" w:author="Rashid Islam" w:date="2022-03-24T12:26:00Z"/>
          <w:rFonts w:ascii="Times" w:hAnsi="Times"/>
          <w:color w:val="000000" w:themeColor="text1"/>
        </w:rPr>
      </w:pPr>
      <w:del w:id="55" w:author="Rashid Islam" w:date="2022-03-24T12:26:00Z">
        <w:r w:rsidRPr="002E48C9" w:rsidDel="00EC024D">
          <w:rPr>
            <w:rFonts w:ascii="Times" w:hAnsi="Times"/>
            <w:color w:val="000000" w:themeColor="text1"/>
          </w:rPr>
          <w:delText>Md Rashidul Islam</w:delText>
        </w:r>
        <w:r w:rsidDel="00EC024D">
          <w:rPr>
            <w:rFonts w:ascii="Times" w:hAnsi="Times"/>
            <w:color w:val="000000" w:themeColor="text1"/>
          </w:rPr>
          <w:br/>
        </w:r>
        <w:r w:rsidRPr="002E48C9" w:rsidDel="00EC024D">
          <w:rPr>
            <w:rFonts w:ascii="Times" w:hAnsi="Times"/>
            <w:color w:val="000000" w:themeColor="text1"/>
          </w:rPr>
          <w:delText>md313724@dal.ca</w:delText>
        </w:r>
      </w:del>
    </w:p>
    <w:p w14:paraId="7C9FFEAF" w14:textId="1DC60D53" w:rsidR="00AB2AE9" w:rsidDel="00EC024D" w:rsidRDefault="00AB2AE9" w:rsidP="00AB2AE9">
      <w:pPr>
        <w:autoSpaceDE w:val="0"/>
        <w:autoSpaceDN w:val="0"/>
        <w:adjustRightInd w:val="0"/>
        <w:ind w:left="2880" w:firstLine="720"/>
        <w:rPr>
          <w:del w:id="56" w:author="Rashid Islam" w:date="2022-03-24T12:26:00Z"/>
          <w:rFonts w:eastAsiaTheme="minorHAnsi"/>
          <w:sz w:val="29"/>
          <w:szCs w:val="29"/>
          <w:lang w:val="en-GB" w:eastAsia="en-US"/>
        </w:rPr>
      </w:pPr>
    </w:p>
    <w:p w14:paraId="20FA792F" w14:textId="51F9E2B2" w:rsidR="00AB2AE9" w:rsidDel="00EC024D" w:rsidRDefault="00AB2AE9" w:rsidP="00AB2AE9">
      <w:pPr>
        <w:autoSpaceDE w:val="0"/>
        <w:autoSpaceDN w:val="0"/>
        <w:adjustRightInd w:val="0"/>
        <w:ind w:left="2880" w:firstLine="720"/>
        <w:rPr>
          <w:del w:id="57" w:author="Rashid Islam" w:date="2022-03-24T12:26:00Z"/>
          <w:rFonts w:eastAsiaTheme="minorHAnsi"/>
          <w:sz w:val="29"/>
          <w:szCs w:val="29"/>
          <w:lang w:val="en-GB" w:eastAsia="en-US"/>
        </w:rPr>
      </w:pPr>
    </w:p>
    <w:p w14:paraId="4407D26C" w14:textId="7A7AB3AE" w:rsidR="00AB2AE9" w:rsidDel="00EC024D" w:rsidRDefault="00AB2AE9" w:rsidP="00AB2AE9">
      <w:pPr>
        <w:autoSpaceDE w:val="0"/>
        <w:autoSpaceDN w:val="0"/>
        <w:adjustRightInd w:val="0"/>
        <w:ind w:left="2880" w:firstLine="720"/>
        <w:rPr>
          <w:del w:id="58" w:author="Rashid Islam" w:date="2022-03-24T12:26:00Z"/>
          <w:rFonts w:eastAsiaTheme="minorHAnsi"/>
          <w:sz w:val="29"/>
          <w:szCs w:val="29"/>
          <w:lang w:val="en-GB" w:eastAsia="en-US"/>
        </w:rPr>
      </w:pPr>
    </w:p>
    <w:p w14:paraId="7B20449C" w14:textId="1444B352" w:rsidR="00AB2AE9" w:rsidDel="00EC024D" w:rsidRDefault="00AB2AE9" w:rsidP="00AB2AE9">
      <w:pPr>
        <w:autoSpaceDE w:val="0"/>
        <w:autoSpaceDN w:val="0"/>
        <w:adjustRightInd w:val="0"/>
        <w:jc w:val="center"/>
        <w:rPr>
          <w:del w:id="59" w:author="Rashid Islam" w:date="2022-03-24T12:26:00Z"/>
          <w:rFonts w:eastAsiaTheme="minorHAnsi"/>
          <w:lang w:val="en-GB" w:eastAsia="en-US"/>
        </w:rPr>
      </w:pPr>
      <w:del w:id="60" w:author="Rashid Islam" w:date="2022-03-24T12:26:00Z">
        <w:r w:rsidRPr="00B93B73" w:rsidDel="00EC024D">
          <w:rPr>
            <w:rFonts w:eastAsiaTheme="minorHAnsi"/>
            <w:lang w:val="en-GB" w:eastAsia="en-US"/>
          </w:rPr>
          <w:delText>Supervised by</w:delText>
        </w:r>
      </w:del>
    </w:p>
    <w:p w14:paraId="1FF50A89" w14:textId="2AA019C5" w:rsidR="00AB2AE9" w:rsidDel="00EC024D" w:rsidRDefault="00AB2AE9" w:rsidP="00AB2AE9">
      <w:pPr>
        <w:autoSpaceDE w:val="0"/>
        <w:autoSpaceDN w:val="0"/>
        <w:adjustRightInd w:val="0"/>
        <w:jc w:val="center"/>
        <w:rPr>
          <w:del w:id="61" w:author="Rashid Islam" w:date="2022-03-24T12:26:00Z"/>
          <w:rFonts w:eastAsiaTheme="minorHAnsi"/>
          <w:lang w:val="en-GB" w:eastAsia="en-US"/>
        </w:rPr>
      </w:pPr>
    </w:p>
    <w:p w14:paraId="16A1F8F9" w14:textId="144AD0E3" w:rsidR="00AB2AE9" w:rsidRPr="00B93B73" w:rsidDel="00EC024D" w:rsidRDefault="00AB2AE9" w:rsidP="00AB2AE9">
      <w:pPr>
        <w:autoSpaceDE w:val="0"/>
        <w:autoSpaceDN w:val="0"/>
        <w:adjustRightInd w:val="0"/>
        <w:jc w:val="center"/>
        <w:rPr>
          <w:del w:id="62" w:author="Rashid Islam" w:date="2022-03-24T12:26:00Z"/>
          <w:rFonts w:eastAsiaTheme="minorHAnsi"/>
          <w:lang w:val="en-GB" w:eastAsia="en-US"/>
        </w:rPr>
      </w:pPr>
      <w:del w:id="63" w:author="Rashid Islam" w:date="2022-03-24T12:26:00Z">
        <w:r w:rsidRPr="00B93B73" w:rsidDel="00EC024D">
          <w:rPr>
            <w:rFonts w:eastAsiaTheme="minorHAnsi"/>
            <w:lang w:val="en-GB" w:eastAsia="en-US"/>
          </w:rPr>
          <w:delText>Dr. Stephen Brooks</w:delText>
        </w:r>
      </w:del>
    </w:p>
    <w:p w14:paraId="5ED91BB5" w14:textId="4780991D" w:rsidR="00AB2AE9" w:rsidRPr="00B93B73" w:rsidDel="00EC024D" w:rsidRDefault="00AB2AE9" w:rsidP="00AB2AE9">
      <w:pPr>
        <w:autoSpaceDE w:val="0"/>
        <w:autoSpaceDN w:val="0"/>
        <w:adjustRightInd w:val="0"/>
        <w:jc w:val="center"/>
        <w:rPr>
          <w:del w:id="64" w:author="Rashid Islam" w:date="2022-03-24T12:26:00Z"/>
          <w:rFonts w:eastAsiaTheme="minorHAnsi"/>
          <w:lang w:val="en-GB" w:eastAsia="en-US"/>
        </w:rPr>
      </w:pPr>
      <w:del w:id="65" w:author="Rashid Islam" w:date="2022-03-24T12:26:00Z">
        <w:r w:rsidRPr="00B93B73" w:rsidDel="00EC024D">
          <w:rPr>
            <w:rFonts w:eastAsiaTheme="minorHAnsi"/>
            <w:lang w:val="en-GB" w:eastAsia="en-US"/>
          </w:rPr>
          <w:delText>Professor</w:delText>
        </w:r>
      </w:del>
    </w:p>
    <w:p w14:paraId="4A08D1E2" w14:textId="3C821F37" w:rsidR="00AB2AE9" w:rsidRPr="00B93B73" w:rsidDel="00EC024D" w:rsidRDefault="00AB2AE9" w:rsidP="00AB2AE9">
      <w:pPr>
        <w:pStyle w:val="Default"/>
        <w:jc w:val="center"/>
        <w:rPr>
          <w:del w:id="66" w:author="Rashid Islam" w:date="2022-03-24T12:26:00Z"/>
        </w:rPr>
      </w:pPr>
      <w:del w:id="67" w:author="Rashid Islam" w:date="2022-03-24T12:26:00Z">
        <w:r w:rsidRPr="00B93B73" w:rsidDel="00EC024D">
          <w:rPr>
            <w:color w:val="000000" w:themeColor="text1"/>
          </w:rPr>
          <w:delText>Faculty of Computer Science, Dalhousie University</w:delText>
        </w:r>
      </w:del>
    </w:p>
    <w:p w14:paraId="4F68B0DB" w14:textId="66F45FEA" w:rsidR="00AB2AE9" w:rsidRPr="00B93B73" w:rsidDel="00EC024D" w:rsidRDefault="00AB2AE9" w:rsidP="00AB2AE9">
      <w:pPr>
        <w:autoSpaceDE w:val="0"/>
        <w:autoSpaceDN w:val="0"/>
        <w:adjustRightInd w:val="0"/>
        <w:ind w:left="4320"/>
        <w:jc w:val="center"/>
        <w:rPr>
          <w:del w:id="68" w:author="Rashid Islam" w:date="2022-03-24T12:26:00Z"/>
          <w:rFonts w:eastAsiaTheme="minorHAnsi"/>
          <w:sz w:val="29"/>
          <w:szCs w:val="29"/>
          <w:lang w:val="en-GB" w:eastAsia="en-US"/>
        </w:rPr>
      </w:pPr>
    </w:p>
    <w:p w14:paraId="7E558EA8" w14:textId="4810732B" w:rsidR="00AB2AE9" w:rsidDel="00EC024D" w:rsidRDefault="00AB2AE9" w:rsidP="00AB2AE9">
      <w:pPr>
        <w:pStyle w:val="NormalWeb"/>
        <w:jc w:val="center"/>
        <w:rPr>
          <w:del w:id="69" w:author="Rashid Islam" w:date="2022-03-24T12:26:00Z"/>
          <w:rFonts w:ascii="Times" w:hAnsi="Times"/>
          <w:color w:val="000000" w:themeColor="text1"/>
        </w:rPr>
      </w:pPr>
    </w:p>
    <w:p w14:paraId="334EBFB7" w14:textId="3A1F0653" w:rsidR="00AB2AE9" w:rsidDel="00EC024D" w:rsidRDefault="00AB2AE9" w:rsidP="00AB2AE9">
      <w:pPr>
        <w:pStyle w:val="Default"/>
        <w:rPr>
          <w:del w:id="70" w:author="Rashid Islam" w:date="2022-03-24T12:26:00Z"/>
        </w:rPr>
      </w:pPr>
    </w:p>
    <w:p w14:paraId="6F1D8C8B" w14:textId="682C070E" w:rsidR="00AB2AE9" w:rsidRPr="00A21577" w:rsidDel="00EC024D" w:rsidRDefault="00AB2AE9" w:rsidP="00AB2AE9">
      <w:pPr>
        <w:pStyle w:val="Default"/>
        <w:jc w:val="center"/>
        <w:rPr>
          <w:del w:id="71" w:author="Rashid Islam" w:date="2022-03-24T12:26:00Z"/>
        </w:rPr>
      </w:pPr>
      <w:del w:id="72" w:author="Rashid Islam" w:date="2022-03-24T12:26:00Z">
        <w:r w:rsidRPr="00A21577" w:rsidDel="00EC024D">
          <w:delText>Submitted in partial fulfilment of the requirements</w:delText>
        </w:r>
      </w:del>
    </w:p>
    <w:p w14:paraId="5BA5B21F" w14:textId="2F2C5D68" w:rsidR="00AB2AE9" w:rsidRPr="00A21577" w:rsidDel="00EC024D" w:rsidRDefault="00AB2AE9" w:rsidP="00AB2AE9">
      <w:pPr>
        <w:pStyle w:val="Default"/>
        <w:jc w:val="center"/>
        <w:rPr>
          <w:del w:id="73" w:author="Rashid Islam" w:date="2022-03-24T12:26:00Z"/>
        </w:rPr>
      </w:pPr>
      <w:del w:id="74" w:author="Rashid Islam" w:date="2022-03-24T12:26:00Z">
        <w:r w:rsidRPr="00A21577" w:rsidDel="00EC024D">
          <w:delText>for the degree of Master of Computer Science</w:delText>
        </w:r>
      </w:del>
    </w:p>
    <w:p w14:paraId="7EAF3263" w14:textId="54081CBF" w:rsidR="00AB2AE9" w:rsidRPr="00A21577" w:rsidDel="00EC024D" w:rsidRDefault="00AB2AE9" w:rsidP="00AB2AE9">
      <w:pPr>
        <w:pStyle w:val="Default"/>
        <w:jc w:val="center"/>
        <w:rPr>
          <w:del w:id="75" w:author="Rashid Islam" w:date="2022-03-24T12:26:00Z"/>
        </w:rPr>
      </w:pPr>
    </w:p>
    <w:p w14:paraId="222D0C15" w14:textId="5643AD8B" w:rsidR="00AB2AE9" w:rsidRPr="00A21577" w:rsidDel="00EC024D" w:rsidRDefault="00AB2AE9" w:rsidP="00AB2AE9">
      <w:pPr>
        <w:pStyle w:val="Default"/>
        <w:jc w:val="center"/>
        <w:rPr>
          <w:del w:id="76" w:author="Rashid Islam" w:date="2022-03-24T12:26:00Z"/>
        </w:rPr>
      </w:pPr>
    </w:p>
    <w:p w14:paraId="35354EE2" w14:textId="3ABB0347" w:rsidR="00AB2AE9" w:rsidRPr="00A21577" w:rsidDel="00EC024D" w:rsidRDefault="00AB2AE9" w:rsidP="00AB2AE9">
      <w:pPr>
        <w:pStyle w:val="Default"/>
        <w:jc w:val="center"/>
        <w:rPr>
          <w:del w:id="77" w:author="Rashid Islam" w:date="2022-03-24T12:26:00Z"/>
        </w:rPr>
      </w:pPr>
      <w:del w:id="78" w:author="Rashid Islam" w:date="2022-03-24T12:26:00Z">
        <w:r w:rsidRPr="00A21577" w:rsidDel="00EC024D">
          <w:delText>at</w:delText>
        </w:r>
      </w:del>
    </w:p>
    <w:p w14:paraId="591FF1FE" w14:textId="33798C3E" w:rsidR="00AB2AE9" w:rsidRPr="00A21577" w:rsidDel="00EC024D" w:rsidRDefault="00AB2AE9" w:rsidP="00AB2AE9">
      <w:pPr>
        <w:pStyle w:val="Default"/>
        <w:jc w:val="center"/>
        <w:rPr>
          <w:del w:id="79" w:author="Rashid Islam" w:date="2022-03-24T12:26:00Z"/>
        </w:rPr>
      </w:pPr>
    </w:p>
    <w:p w14:paraId="39937876" w14:textId="5905EB02" w:rsidR="00AB2AE9" w:rsidRPr="00A21577" w:rsidDel="00EC024D" w:rsidRDefault="00AB2AE9" w:rsidP="00AB2AE9">
      <w:pPr>
        <w:pStyle w:val="Default"/>
        <w:jc w:val="center"/>
        <w:rPr>
          <w:del w:id="80" w:author="Rashid Islam" w:date="2022-03-24T12:26:00Z"/>
        </w:rPr>
      </w:pPr>
    </w:p>
    <w:p w14:paraId="698122E0" w14:textId="7BCE9C0D" w:rsidR="00AB2AE9" w:rsidRPr="00A21577" w:rsidDel="00EC024D" w:rsidRDefault="00AB2AE9" w:rsidP="00AB2AE9">
      <w:pPr>
        <w:pStyle w:val="Default"/>
        <w:jc w:val="center"/>
        <w:rPr>
          <w:del w:id="81" w:author="Rashid Islam" w:date="2022-03-24T12:26:00Z"/>
        </w:rPr>
      </w:pPr>
      <w:del w:id="82" w:author="Rashid Islam" w:date="2022-03-24T12:26:00Z">
        <w:r w:rsidRPr="00A21577" w:rsidDel="00EC024D">
          <w:delText>Dalhousie University</w:delText>
        </w:r>
      </w:del>
    </w:p>
    <w:p w14:paraId="1A23EDAE" w14:textId="49704189" w:rsidR="00AB2AE9" w:rsidRPr="00A21577" w:rsidDel="00EC024D" w:rsidRDefault="00AB2AE9" w:rsidP="00AB2AE9">
      <w:pPr>
        <w:pStyle w:val="Default"/>
        <w:jc w:val="center"/>
        <w:rPr>
          <w:del w:id="83" w:author="Rashid Islam" w:date="2022-03-24T12:26:00Z"/>
        </w:rPr>
      </w:pPr>
      <w:del w:id="84" w:author="Rashid Islam" w:date="2022-03-24T12:26:00Z">
        <w:r w:rsidRPr="00A21577" w:rsidDel="00EC024D">
          <w:rPr>
            <w:color w:val="000000" w:themeColor="text1"/>
          </w:rPr>
          <w:delText>Faculty of Computer Science, Dalhousie University</w:delText>
        </w:r>
      </w:del>
    </w:p>
    <w:p w14:paraId="6F61DAD0" w14:textId="07E3B53B" w:rsidR="00AB2AE9" w:rsidDel="00EC024D" w:rsidRDefault="00AB2AE9" w:rsidP="00AB2AE9">
      <w:pPr>
        <w:pStyle w:val="Default"/>
        <w:jc w:val="center"/>
        <w:rPr>
          <w:del w:id="85" w:author="Rashid Islam" w:date="2022-03-24T12:26:00Z"/>
        </w:rPr>
      </w:pPr>
      <w:del w:id="86" w:author="Rashid Islam" w:date="2022-03-24T12:26:00Z">
        <w:r w:rsidRPr="00D1612D" w:rsidDel="00EC024D">
          <w:delText>Halifax, Nova Scotia</w:delText>
        </w:r>
        <w:r w:rsidRPr="00D1612D" w:rsidDel="00EC024D">
          <w:br/>
        </w:r>
        <w:r w:rsidRPr="002E48C9" w:rsidDel="00EC024D">
          <w:br/>
        </w:r>
        <w:r w:rsidRPr="002E48C9" w:rsidDel="00EC024D">
          <w:br/>
        </w:r>
      </w:del>
    </w:p>
    <w:p w14:paraId="18145D05" w14:textId="45AC59D9" w:rsidR="00AB2AE9" w:rsidDel="00EC024D" w:rsidRDefault="00AB2AE9" w:rsidP="00AB2AE9">
      <w:pPr>
        <w:pStyle w:val="Default"/>
        <w:jc w:val="center"/>
        <w:rPr>
          <w:del w:id="87" w:author="Rashid Islam" w:date="2022-03-24T12:26:00Z"/>
        </w:rPr>
      </w:pPr>
    </w:p>
    <w:p w14:paraId="60413B3E" w14:textId="7FFFA342" w:rsidR="00AB2AE9" w:rsidDel="00EC024D" w:rsidRDefault="00AB2AE9" w:rsidP="00AB2AE9">
      <w:pPr>
        <w:pStyle w:val="Default"/>
        <w:jc w:val="center"/>
        <w:rPr>
          <w:del w:id="88" w:author="Rashid Islam" w:date="2022-03-24T12:26:00Z"/>
        </w:rPr>
      </w:pPr>
    </w:p>
    <w:p w14:paraId="418A9CBB" w14:textId="0D271B7B" w:rsidR="00AB2AE9" w:rsidRPr="002E48C9" w:rsidDel="00EC024D" w:rsidRDefault="00AB2AE9" w:rsidP="00AB2AE9">
      <w:pPr>
        <w:autoSpaceDE w:val="0"/>
        <w:autoSpaceDN w:val="0"/>
        <w:adjustRightInd w:val="0"/>
        <w:ind w:left="4320"/>
        <w:rPr>
          <w:del w:id="89" w:author="Rashid Islam" w:date="2022-03-24T12:26:00Z"/>
        </w:rPr>
      </w:pPr>
    </w:p>
    <w:p w14:paraId="7DAB784A" w14:textId="305604F1" w:rsidR="00AB2AE9" w:rsidDel="00EC024D" w:rsidRDefault="00AB2AE9" w:rsidP="00AB2AE9">
      <w:pPr>
        <w:autoSpaceDE w:val="0"/>
        <w:autoSpaceDN w:val="0"/>
        <w:adjustRightInd w:val="0"/>
        <w:ind w:left="4320"/>
        <w:rPr>
          <w:del w:id="90" w:author="Rashid Islam" w:date="2022-03-24T12:26:00Z"/>
          <w:rFonts w:ascii="Times" w:hAnsi="Times"/>
          <w:color w:val="000000" w:themeColor="text1"/>
          <w:sz w:val="28"/>
          <w:szCs w:val="28"/>
        </w:rPr>
      </w:pPr>
    </w:p>
    <w:p w14:paraId="36329E3A" w14:textId="6F08616C" w:rsidR="00AB2AE9" w:rsidDel="00EC024D" w:rsidRDefault="00AB2AE9" w:rsidP="00AB2AE9">
      <w:pPr>
        <w:pStyle w:val="Default"/>
        <w:rPr>
          <w:del w:id="91" w:author="Rashid Islam" w:date="2022-03-24T12:26:00Z"/>
        </w:rPr>
      </w:pPr>
    </w:p>
    <w:p w14:paraId="4EECEDE9" w14:textId="1206A976" w:rsidR="00AB2AE9" w:rsidRPr="00B93B73" w:rsidDel="00EC024D" w:rsidRDefault="00AB2AE9" w:rsidP="00AB2AE9">
      <w:pPr>
        <w:pStyle w:val="NormalWeb"/>
        <w:jc w:val="center"/>
        <w:rPr>
          <w:del w:id="92" w:author="Rashid Islam" w:date="2022-03-24T12:26:00Z"/>
          <w:rFonts w:ascii="Times" w:hAnsi="Times"/>
          <w:color w:val="000000" w:themeColor="text1"/>
        </w:rPr>
      </w:pPr>
      <w:del w:id="93" w:author="Rashid Islam" w:date="2022-03-24T12:26:00Z">
        <w:r w:rsidRPr="00B93B73" w:rsidDel="00EC024D">
          <w:delText xml:space="preserve"> © </w:delText>
        </w:r>
        <w:r w:rsidRPr="00B93B73" w:rsidDel="00EC024D">
          <w:rPr>
            <w:rFonts w:eastAsiaTheme="minorHAnsi"/>
            <w:lang w:val="en-GB" w:eastAsia="en-US"/>
          </w:rPr>
          <w:delText>Dalhousie University 2020. All rights reserved.</w:delText>
        </w:r>
      </w:del>
    </w:p>
    <w:p w14:paraId="72506FA9" w14:textId="0EDE7A61" w:rsidR="00AB2AE9" w:rsidRDefault="00AB2AE9" w:rsidP="00AF3976">
      <w:pPr>
        <w:autoSpaceDE w:val="0"/>
        <w:autoSpaceDN w:val="0"/>
        <w:adjustRightInd w:val="0"/>
        <w:spacing w:line="480" w:lineRule="auto"/>
        <w:rPr>
          <w:rFonts w:eastAsiaTheme="minorHAnsi"/>
          <w:b/>
          <w:bCs/>
          <w:sz w:val="29"/>
          <w:szCs w:val="29"/>
          <w:lang w:val="en-GB" w:eastAsia="en-US"/>
        </w:rPr>
      </w:pPr>
    </w:p>
    <w:p w14:paraId="0809868D" w14:textId="77777777" w:rsidR="00AB2AE9" w:rsidRDefault="00AB2AE9">
      <w:pPr>
        <w:rPr>
          <w:rFonts w:eastAsiaTheme="minorHAnsi"/>
          <w:b/>
          <w:bCs/>
          <w:sz w:val="29"/>
          <w:szCs w:val="29"/>
          <w:lang w:val="en-GB" w:eastAsia="en-US"/>
        </w:rPr>
      </w:pPr>
      <w:r>
        <w:rPr>
          <w:rFonts w:eastAsiaTheme="minorHAnsi"/>
          <w:b/>
          <w:bCs/>
          <w:sz w:val="29"/>
          <w:szCs w:val="29"/>
          <w:lang w:val="en-GB" w:eastAsia="en-US"/>
        </w:rPr>
        <w:br w:type="page"/>
      </w:r>
    </w:p>
    <w:p w14:paraId="70C17483" w14:textId="77777777" w:rsidR="00305F9E" w:rsidRPr="00AF3976" w:rsidRDefault="00305F9E" w:rsidP="00305F9E">
      <w:pPr>
        <w:autoSpaceDE w:val="0"/>
        <w:autoSpaceDN w:val="0"/>
        <w:adjustRightInd w:val="0"/>
        <w:spacing w:line="480" w:lineRule="auto"/>
        <w:rPr>
          <w:rFonts w:eastAsiaTheme="minorHAnsi"/>
          <w:b/>
          <w:bCs/>
          <w:sz w:val="29"/>
          <w:szCs w:val="29"/>
          <w:lang w:val="en-GB" w:eastAsia="en-US"/>
        </w:rPr>
      </w:pPr>
      <w:r w:rsidRPr="00AF3976">
        <w:rPr>
          <w:rFonts w:eastAsiaTheme="minorHAnsi"/>
          <w:b/>
          <w:bCs/>
          <w:sz w:val="29"/>
          <w:szCs w:val="29"/>
          <w:lang w:val="en-GB" w:eastAsia="en-US"/>
        </w:rPr>
        <w:lastRenderedPageBreak/>
        <w:t>Table of Contents</w:t>
      </w:r>
    </w:p>
    <w:p w14:paraId="489FA652" w14:textId="77777777" w:rsidR="00305F9E" w:rsidRDefault="00305F9E" w:rsidP="00305F9E">
      <w:pPr>
        <w:autoSpaceDE w:val="0"/>
        <w:autoSpaceDN w:val="0"/>
        <w:adjustRightInd w:val="0"/>
        <w:spacing w:line="480" w:lineRule="auto"/>
        <w:rPr>
          <w:rFonts w:eastAsiaTheme="minorHAnsi"/>
          <w:lang w:val="en-GB" w:eastAsia="en-US"/>
        </w:rPr>
      </w:pPr>
      <w:r>
        <w:rPr>
          <w:rFonts w:eastAsiaTheme="minorHAnsi"/>
          <w:lang w:val="en-GB" w:eastAsia="en-US"/>
        </w:rPr>
        <w:t xml:space="preserve">List of Tables </w:t>
      </w:r>
      <w:r w:rsidRPr="0098148F">
        <w:rPr>
          <w:rFonts w:eastAsiaTheme="minorHAnsi"/>
          <w:color w:val="000000"/>
          <w:sz w:val="23"/>
          <w:szCs w:val="23"/>
          <w:lang w:val="en-GB" w:eastAsia="en-US"/>
        </w:rPr>
        <w:t>…………………………………………………………</w:t>
      </w:r>
      <w:r>
        <w:rPr>
          <w:rFonts w:eastAsiaTheme="minorHAnsi"/>
          <w:color w:val="000000"/>
          <w:sz w:val="23"/>
          <w:szCs w:val="23"/>
          <w:lang w:val="en-GB" w:eastAsia="en-US"/>
        </w:rPr>
        <w:t>………………………..</w:t>
      </w:r>
      <w:r>
        <w:rPr>
          <w:rFonts w:eastAsiaTheme="minorHAnsi"/>
          <w:color w:val="000000"/>
          <w:sz w:val="23"/>
          <w:szCs w:val="23"/>
          <w:lang w:val="en-GB" w:eastAsia="en-US"/>
        </w:rPr>
        <w:tab/>
        <w:t xml:space="preserve">  vii</w:t>
      </w:r>
    </w:p>
    <w:p w14:paraId="2FBC84D0" w14:textId="77777777" w:rsidR="00305F9E" w:rsidRDefault="00305F9E" w:rsidP="00305F9E">
      <w:pPr>
        <w:autoSpaceDE w:val="0"/>
        <w:autoSpaceDN w:val="0"/>
        <w:adjustRightInd w:val="0"/>
        <w:spacing w:line="480" w:lineRule="auto"/>
        <w:rPr>
          <w:rFonts w:eastAsiaTheme="minorHAnsi"/>
          <w:lang w:val="en-GB" w:eastAsia="en-US"/>
        </w:rPr>
      </w:pPr>
      <w:r>
        <w:rPr>
          <w:rFonts w:eastAsiaTheme="minorHAnsi"/>
          <w:lang w:val="en-GB" w:eastAsia="en-US"/>
        </w:rPr>
        <w:t xml:space="preserve">List of Figures </w:t>
      </w:r>
      <w:r w:rsidRPr="0098148F">
        <w:rPr>
          <w:rFonts w:eastAsiaTheme="minorHAnsi"/>
          <w:color w:val="000000"/>
          <w:sz w:val="23"/>
          <w:szCs w:val="23"/>
          <w:lang w:val="en-GB" w:eastAsia="en-US"/>
        </w:rPr>
        <w:t>…………………………………………………………</w:t>
      </w:r>
      <w:r>
        <w:rPr>
          <w:rFonts w:eastAsiaTheme="minorHAnsi"/>
          <w:color w:val="000000"/>
          <w:sz w:val="23"/>
          <w:szCs w:val="23"/>
          <w:lang w:val="en-GB" w:eastAsia="en-US"/>
        </w:rPr>
        <w:t>………………………. viii</w:t>
      </w:r>
    </w:p>
    <w:p w14:paraId="6E3FDE0D" w14:textId="77777777" w:rsidR="00305F9E" w:rsidRDefault="00305F9E" w:rsidP="00305F9E">
      <w:pPr>
        <w:autoSpaceDE w:val="0"/>
        <w:autoSpaceDN w:val="0"/>
        <w:adjustRightInd w:val="0"/>
        <w:spacing w:line="480" w:lineRule="auto"/>
        <w:rPr>
          <w:rFonts w:eastAsiaTheme="minorHAnsi"/>
          <w:lang w:val="en-GB" w:eastAsia="en-US"/>
        </w:rPr>
      </w:pPr>
      <w:r>
        <w:rPr>
          <w:rFonts w:eastAsiaTheme="minorHAnsi"/>
          <w:lang w:val="en-GB" w:eastAsia="en-US"/>
        </w:rPr>
        <w:t xml:space="preserve">List of Algorithms </w:t>
      </w:r>
      <w:r w:rsidRPr="0098148F">
        <w:rPr>
          <w:rFonts w:eastAsiaTheme="minorHAnsi"/>
          <w:color w:val="000000"/>
          <w:sz w:val="23"/>
          <w:szCs w:val="23"/>
          <w:lang w:val="en-GB" w:eastAsia="en-US"/>
        </w:rPr>
        <w:t>…………………………………………………………</w:t>
      </w:r>
      <w:r>
        <w:rPr>
          <w:rFonts w:eastAsiaTheme="minorHAnsi"/>
          <w:color w:val="000000"/>
          <w:sz w:val="23"/>
          <w:szCs w:val="23"/>
          <w:lang w:val="en-GB" w:eastAsia="en-US"/>
        </w:rPr>
        <w:t>…………………..    x</w:t>
      </w:r>
    </w:p>
    <w:p w14:paraId="2336854C" w14:textId="77777777" w:rsidR="00305F9E" w:rsidRDefault="00305F9E" w:rsidP="00305F9E">
      <w:pPr>
        <w:autoSpaceDE w:val="0"/>
        <w:autoSpaceDN w:val="0"/>
        <w:adjustRightInd w:val="0"/>
        <w:spacing w:line="480" w:lineRule="auto"/>
        <w:rPr>
          <w:rFonts w:eastAsiaTheme="minorHAnsi"/>
          <w:color w:val="000000"/>
          <w:sz w:val="23"/>
          <w:szCs w:val="23"/>
          <w:lang w:val="en-GB" w:eastAsia="en-US"/>
        </w:rPr>
      </w:pPr>
      <w:r>
        <w:rPr>
          <w:rFonts w:eastAsiaTheme="minorHAnsi"/>
          <w:lang w:val="en-GB" w:eastAsia="en-US"/>
        </w:rPr>
        <w:t xml:space="preserve">Abstract </w:t>
      </w:r>
      <w:r w:rsidRPr="0098148F">
        <w:rPr>
          <w:rFonts w:eastAsiaTheme="minorHAnsi"/>
          <w:color w:val="000000"/>
          <w:sz w:val="23"/>
          <w:szCs w:val="23"/>
          <w:lang w:val="en-GB" w:eastAsia="en-US"/>
        </w:rPr>
        <w:t>…………………………………………………………</w:t>
      </w:r>
      <w:r>
        <w:rPr>
          <w:rFonts w:eastAsiaTheme="minorHAnsi"/>
          <w:color w:val="000000"/>
          <w:sz w:val="23"/>
          <w:szCs w:val="23"/>
          <w:lang w:val="en-GB" w:eastAsia="en-US"/>
        </w:rPr>
        <w:t>……………………………...   xi</w:t>
      </w:r>
    </w:p>
    <w:p w14:paraId="7DA46FB9" w14:textId="77777777" w:rsidR="00305F9E" w:rsidRDefault="00305F9E" w:rsidP="00305F9E">
      <w:pPr>
        <w:autoSpaceDE w:val="0"/>
        <w:autoSpaceDN w:val="0"/>
        <w:adjustRightInd w:val="0"/>
        <w:spacing w:line="480" w:lineRule="auto"/>
        <w:rPr>
          <w:rFonts w:eastAsiaTheme="minorHAnsi"/>
          <w:lang w:val="en-GB" w:eastAsia="en-US"/>
        </w:rPr>
      </w:pPr>
      <w:r>
        <w:rPr>
          <w:color w:val="000000" w:themeColor="text1"/>
        </w:rPr>
        <w:t>List of abbreviations</w:t>
      </w:r>
      <w:r>
        <w:rPr>
          <w:rFonts w:ascii="Times" w:hAnsi="Times"/>
          <w:color w:val="000000" w:themeColor="text1"/>
          <w:sz w:val="22"/>
          <w:szCs w:val="22"/>
          <w:shd w:val="clear" w:color="auto" w:fill="FFFFFF"/>
          <w:lang w:val="en-US"/>
        </w:rPr>
        <w:t xml:space="preserve"> </w:t>
      </w:r>
      <w:r w:rsidRPr="0098148F">
        <w:rPr>
          <w:rFonts w:eastAsiaTheme="minorHAnsi"/>
          <w:color w:val="000000"/>
          <w:sz w:val="23"/>
          <w:szCs w:val="23"/>
          <w:lang w:val="en-GB" w:eastAsia="en-US"/>
        </w:rPr>
        <w:t>…………………………………………</w:t>
      </w:r>
      <w:r>
        <w:rPr>
          <w:rFonts w:eastAsiaTheme="minorHAnsi"/>
          <w:color w:val="000000"/>
          <w:sz w:val="23"/>
          <w:szCs w:val="23"/>
          <w:lang w:val="en-GB" w:eastAsia="en-US"/>
        </w:rPr>
        <w:t>………………………………...   xi</w:t>
      </w:r>
    </w:p>
    <w:p w14:paraId="285F1879" w14:textId="77777777" w:rsidR="00305F9E" w:rsidRDefault="00305F9E" w:rsidP="00305F9E">
      <w:pPr>
        <w:autoSpaceDE w:val="0"/>
        <w:autoSpaceDN w:val="0"/>
        <w:adjustRightInd w:val="0"/>
        <w:spacing w:line="480" w:lineRule="auto"/>
        <w:rPr>
          <w:rFonts w:eastAsiaTheme="minorHAnsi"/>
          <w:color w:val="000000"/>
          <w:sz w:val="23"/>
          <w:szCs w:val="23"/>
          <w:lang w:val="en-GB" w:eastAsia="en-US"/>
        </w:rPr>
      </w:pPr>
      <w:r>
        <w:rPr>
          <w:rFonts w:eastAsiaTheme="minorHAnsi"/>
          <w:lang w:val="en-GB" w:eastAsia="en-US"/>
        </w:rPr>
        <w:t xml:space="preserve">Acknowledgements </w:t>
      </w:r>
      <w:r w:rsidRPr="0098148F">
        <w:rPr>
          <w:rFonts w:eastAsiaTheme="minorHAnsi"/>
          <w:color w:val="000000"/>
          <w:sz w:val="23"/>
          <w:szCs w:val="23"/>
          <w:lang w:val="en-GB" w:eastAsia="en-US"/>
        </w:rPr>
        <w:t>…………………………………………………………</w:t>
      </w:r>
      <w:r>
        <w:rPr>
          <w:rFonts w:eastAsiaTheme="minorHAnsi"/>
          <w:color w:val="000000"/>
          <w:sz w:val="23"/>
          <w:szCs w:val="23"/>
          <w:lang w:val="en-GB" w:eastAsia="en-US"/>
        </w:rPr>
        <w:t>………………...   xii</w:t>
      </w:r>
    </w:p>
    <w:p w14:paraId="633AB4FE" w14:textId="77777777" w:rsidR="00305F9E" w:rsidRPr="008B13E5" w:rsidRDefault="00305F9E" w:rsidP="00305F9E">
      <w:pPr>
        <w:rPr>
          <w:rFonts w:ascii="Times" w:hAnsi="Times"/>
          <w:color w:val="000000" w:themeColor="text1"/>
          <w:sz w:val="22"/>
          <w:szCs w:val="22"/>
          <w:shd w:val="clear" w:color="auto" w:fill="FFFFFF"/>
          <w:lang w:val="en-US"/>
        </w:rPr>
      </w:pPr>
      <w:r w:rsidDel="008B13E5">
        <w:rPr>
          <w:rFonts w:ascii="Times" w:hAnsi="Times"/>
          <w:color w:val="000000" w:themeColor="text1"/>
          <w:sz w:val="22"/>
          <w:szCs w:val="22"/>
          <w:shd w:val="clear" w:color="auto" w:fill="FFFFFF"/>
          <w:lang w:val="en-US"/>
        </w:rPr>
        <w:t xml:space="preserve"> </w:t>
      </w:r>
      <w:r>
        <w:rPr>
          <w:rFonts w:eastAsiaTheme="minorHAnsi"/>
          <w:color w:val="000000"/>
          <w:sz w:val="23"/>
          <w:szCs w:val="23"/>
          <w:lang w:val="en-GB" w:eastAsia="en-US"/>
        </w:rPr>
        <w:br/>
      </w:r>
    </w:p>
    <w:p w14:paraId="5E3E68B6" w14:textId="77777777" w:rsidR="00305F9E" w:rsidRDefault="00305F9E" w:rsidP="00305F9E">
      <w:pPr>
        <w:autoSpaceDE w:val="0"/>
        <w:autoSpaceDN w:val="0"/>
        <w:adjustRightInd w:val="0"/>
        <w:spacing w:line="480" w:lineRule="auto"/>
        <w:rPr>
          <w:rFonts w:eastAsiaTheme="minorHAnsi"/>
          <w:lang w:val="en-GB" w:eastAsia="en-US"/>
        </w:rPr>
      </w:pPr>
      <w:r w:rsidRPr="00A21577">
        <w:rPr>
          <w:rFonts w:eastAsiaTheme="minorHAnsi"/>
          <w:b/>
          <w:bCs/>
          <w:lang w:val="en-GB" w:eastAsia="en-US"/>
        </w:rPr>
        <w:t xml:space="preserve">Chapter 1 </w:t>
      </w:r>
      <w:r>
        <w:rPr>
          <w:rFonts w:eastAsiaTheme="minorHAnsi"/>
          <w:b/>
          <w:bCs/>
          <w:lang w:val="en-GB" w:eastAsia="en-US"/>
        </w:rPr>
        <w:tab/>
      </w:r>
      <w:r w:rsidRPr="00A21577">
        <w:rPr>
          <w:rFonts w:eastAsiaTheme="minorHAnsi"/>
          <w:b/>
          <w:bCs/>
          <w:lang w:val="en-GB" w:eastAsia="en-US"/>
        </w:rPr>
        <w:t>Introduction</w:t>
      </w:r>
      <w:r>
        <w:rPr>
          <w:rFonts w:eastAsiaTheme="minorHAnsi"/>
          <w:lang w:val="en-GB" w:eastAsia="en-US"/>
        </w:rPr>
        <w:t xml:space="preserve"> </w:t>
      </w:r>
      <w:r w:rsidRPr="0098148F">
        <w:rPr>
          <w:rFonts w:eastAsiaTheme="minorHAnsi"/>
          <w:color w:val="000000"/>
          <w:sz w:val="23"/>
          <w:szCs w:val="23"/>
          <w:lang w:val="en-GB" w:eastAsia="en-US"/>
        </w:rPr>
        <w:t>…………………………………………………………</w:t>
      </w:r>
      <w:r>
        <w:rPr>
          <w:rFonts w:eastAsiaTheme="minorHAnsi"/>
          <w:color w:val="000000"/>
          <w:sz w:val="23"/>
          <w:szCs w:val="23"/>
          <w:lang w:val="en-GB" w:eastAsia="en-US"/>
        </w:rPr>
        <w:t>………...   1</w:t>
      </w:r>
    </w:p>
    <w:p w14:paraId="1B43F24D" w14:textId="77777777" w:rsidR="00305F9E" w:rsidRPr="0098148F" w:rsidRDefault="00305F9E" w:rsidP="00305F9E">
      <w:pPr>
        <w:autoSpaceDE w:val="0"/>
        <w:autoSpaceDN w:val="0"/>
        <w:adjustRightInd w:val="0"/>
        <w:spacing w:line="360" w:lineRule="auto"/>
        <w:ind w:left="720"/>
        <w:rPr>
          <w:rFonts w:eastAsiaTheme="minorHAnsi"/>
          <w:color w:val="000000"/>
          <w:sz w:val="23"/>
          <w:szCs w:val="23"/>
          <w:lang w:val="en-GB" w:eastAsia="en-US"/>
        </w:rPr>
      </w:pPr>
      <w:r w:rsidRPr="0098148F">
        <w:rPr>
          <w:rFonts w:eastAsiaTheme="minorHAnsi"/>
          <w:color w:val="000000"/>
          <w:sz w:val="23"/>
          <w:szCs w:val="23"/>
          <w:lang w:val="en-GB" w:eastAsia="en-US"/>
        </w:rPr>
        <w:t xml:space="preserve">1.1 </w:t>
      </w:r>
      <w:r>
        <w:rPr>
          <w:rFonts w:eastAsiaTheme="minorHAnsi"/>
          <w:color w:val="000000"/>
          <w:sz w:val="23"/>
          <w:szCs w:val="23"/>
          <w:lang w:val="en-GB" w:eastAsia="en-US"/>
        </w:rPr>
        <w:t xml:space="preserve">Background and Motivation </w:t>
      </w:r>
      <w:r w:rsidRPr="0098148F">
        <w:rPr>
          <w:rFonts w:eastAsiaTheme="minorHAnsi"/>
          <w:color w:val="000000"/>
          <w:sz w:val="23"/>
          <w:szCs w:val="23"/>
          <w:lang w:val="en-GB" w:eastAsia="en-US"/>
        </w:rPr>
        <w:t>………………………………………………………</w:t>
      </w:r>
      <w:r>
        <w:rPr>
          <w:rFonts w:eastAsiaTheme="minorHAnsi"/>
          <w:color w:val="000000"/>
          <w:sz w:val="23"/>
          <w:szCs w:val="23"/>
          <w:lang w:val="en-GB" w:eastAsia="en-US"/>
        </w:rPr>
        <w:t>....  1</w:t>
      </w:r>
    </w:p>
    <w:p w14:paraId="18B321D5" w14:textId="77777777" w:rsidR="00305F9E" w:rsidRPr="0098148F" w:rsidRDefault="00305F9E" w:rsidP="00305F9E">
      <w:pPr>
        <w:autoSpaceDE w:val="0"/>
        <w:autoSpaceDN w:val="0"/>
        <w:adjustRightInd w:val="0"/>
        <w:spacing w:line="360" w:lineRule="auto"/>
        <w:ind w:left="720"/>
        <w:rPr>
          <w:rFonts w:eastAsiaTheme="minorHAnsi"/>
          <w:color w:val="000000"/>
          <w:sz w:val="23"/>
          <w:szCs w:val="23"/>
          <w:lang w:val="en-GB" w:eastAsia="en-US"/>
        </w:rPr>
      </w:pPr>
      <w:r w:rsidRPr="0098148F">
        <w:rPr>
          <w:rFonts w:eastAsiaTheme="minorHAnsi"/>
          <w:color w:val="000000"/>
          <w:sz w:val="23"/>
          <w:szCs w:val="23"/>
          <w:lang w:val="en-GB" w:eastAsia="en-US"/>
        </w:rPr>
        <w:t>1.</w:t>
      </w:r>
      <w:r>
        <w:rPr>
          <w:rFonts w:eastAsiaTheme="minorHAnsi"/>
          <w:color w:val="000000"/>
          <w:sz w:val="23"/>
          <w:szCs w:val="23"/>
          <w:lang w:val="en-GB" w:eastAsia="en-US"/>
        </w:rPr>
        <w:t xml:space="preserve">2 </w:t>
      </w:r>
      <w:r w:rsidRPr="0098148F">
        <w:rPr>
          <w:rFonts w:eastAsiaTheme="minorHAnsi"/>
          <w:color w:val="000000"/>
          <w:sz w:val="23"/>
          <w:szCs w:val="23"/>
          <w:lang w:val="en-GB" w:eastAsia="en-US"/>
        </w:rPr>
        <w:t>Background</w:t>
      </w:r>
      <w:r>
        <w:rPr>
          <w:rFonts w:eastAsiaTheme="minorHAnsi"/>
          <w:color w:val="000000"/>
          <w:sz w:val="23"/>
          <w:szCs w:val="23"/>
          <w:lang w:val="en-GB" w:eastAsia="en-US"/>
        </w:rPr>
        <w:t xml:space="preserve"> Concepts</w:t>
      </w:r>
      <w:r w:rsidRPr="0098148F">
        <w:rPr>
          <w:rFonts w:eastAsiaTheme="minorHAnsi"/>
          <w:color w:val="000000"/>
          <w:sz w:val="23"/>
          <w:szCs w:val="23"/>
          <w:lang w:val="en-GB" w:eastAsia="en-US"/>
        </w:rPr>
        <w:t xml:space="preserve"> </w:t>
      </w:r>
      <w:r>
        <w:rPr>
          <w:rFonts w:eastAsiaTheme="minorHAnsi"/>
          <w:color w:val="000000"/>
          <w:sz w:val="23"/>
          <w:szCs w:val="23"/>
          <w:lang w:val="en-GB" w:eastAsia="en-US"/>
        </w:rPr>
        <w:t>……………………..</w:t>
      </w:r>
      <w:r w:rsidRPr="0098148F">
        <w:rPr>
          <w:rFonts w:eastAsiaTheme="minorHAnsi"/>
          <w:color w:val="000000"/>
          <w:sz w:val="23"/>
          <w:szCs w:val="23"/>
          <w:lang w:val="en-GB" w:eastAsia="en-US"/>
        </w:rPr>
        <w:t>…………………………………………</w:t>
      </w:r>
      <w:r>
        <w:rPr>
          <w:rFonts w:eastAsiaTheme="minorHAnsi"/>
          <w:color w:val="000000"/>
          <w:sz w:val="23"/>
          <w:szCs w:val="23"/>
          <w:lang w:val="en-GB" w:eastAsia="en-US"/>
        </w:rPr>
        <w:t xml:space="preserve">  2</w:t>
      </w:r>
    </w:p>
    <w:p w14:paraId="2B25A226" w14:textId="77777777" w:rsidR="00305F9E" w:rsidRPr="0098148F" w:rsidRDefault="00305F9E" w:rsidP="00305F9E">
      <w:pPr>
        <w:autoSpaceDE w:val="0"/>
        <w:autoSpaceDN w:val="0"/>
        <w:adjustRightInd w:val="0"/>
        <w:spacing w:line="360" w:lineRule="auto"/>
        <w:ind w:left="1440"/>
        <w:rPr>
          <w:rFonts w:eastAsiaTheme="minorHAnsi"/>
          <w:color w:val="000000"/>
          <w:sz w:val="23"/>
          <w:szCs w:val="23"/>
          <w:lang w:val="en-GB" w:eastAsia="en-US"/>
        </w:rPr>
      </w:pPr>
      <w:r w:rsidRPr="0098148F">
        <w:rPr>
          <w:rFonts w:eastAsiaTheme="minorHAnsi"/>
          <w:color w:val="000000"/>
          <w:sz w:val="23"/>
          <w:szCs w:val="23"/>
          <w:lang w:val="en-GB" w:eastAsia="en-US"/>
        </w:rPr>
        <w:t>1.2</w:t>
      </w:r>
      <w:r>
        <w:rPr>
          <w:rFonts w:eastAsiaTheme="minorHAnsi"/>
          <w:color w:val="000000"/>
          <w:sz w:val="23"/>
          <w:szCs w:val="23"/>
          <w:lang w:val="en-GB" w:eastAsia="en-US"/>
        </w:rPr>
        <w:t>.1</w:t>
      </w:r>
      <w:r w:rsidRPr="0098148F">
        <w:rPr>
          <w:rFonts w:eastAsiaTheme="minorHAnsi"/>
          <w:color w:val="000000"/>
          <w:sz w:val="23"/>
          <w:szCs w:val="23"/>
          <w:lang w:val="en-GB" w:eastAsia="en-US"/>
        </w:rPr>
        <w:t xml:space="preserve"> </w:t>
      </w:r>
      <w:r>
        <w:rPr>
          <w:rFonts w:eastAsiaTheme="minorHAnsi"/>
          <w:color w:val="000000"/>
          <w:sz w:val="23"/>
          <w:szCs w:val="23"/>
          <w:lang w:val="en-GB" w:eastAsia="en-US"/>
        </w:rPr>
        <w:t>Machine Learning (Predictive Models)</w:t>
      </w:r>
      <w:r w:rsidRPr="0098148F">
        <w:rPr>
          <w:rFonts w:eastAsiaTheme="minorHAnsi"/>
          <w:color w:val="000000"/>
          <w:sz w:val="23"/>
          <w:szCs w:val="23"/>
          <w:lang w:val="en-GB" w:eastAsia="en-US"/>
        </w:rPr>
        <w:t xml:space="preserve"> </w:t>
      </w:r>
      <w:r>
        <w:rPr>
          <w:rFonts w:eastAsiaTheme="minorHAnsi"/>
          <w:color w:val="000000"/>
          <w:sz w:val="23"/>
          <w:szCs w:val="23"/>
          <w:lang w:val="en-GB" w:eastAsia="en-US"/>
        </w:rPr>
        <w:t>…………</w:t>
      </w:r>
      <w:r w:rsidRPr="0098148F">
        <w:rPr>
          <w:rFonts w:eastAsiaTheme="minorHAnsi"/>
          <w:color w:val="000000"/>
          <w:sz w:val="23"/>
          <w:szCs w:val="23"/>
          <w:lang w:val="en-GB" w:eastAsia="en-US"/>
        </w:rPr>
        <w:t>………………………</w:t>
      </w:r>
      <w:r>
        <w:rPr>
          <w:rFonts w:eastAsiaTheme="minorHAnsi"/>
          <w:color w:val="000000"/>
          <w:sz w:val="23"/>
          <w:szCs w:val="23"/>
          <w:lang w:val="en-GB" w:eastAsia="en-US"/>
        </w:rPr>
        <w:t>...  2</w:t>
      </w:r>
    </w:p>
    <w:p w14:paraId="5DCA675E" w14:textId="77777777" w:rsidR="00305F9E" w:rsidRDefault="00305F9E" w:rsidP="00305F9E">
      <w:pPr>
        <w:autoSpaceDE w:val="0"/>
        <w:autoSpaceDN w:val="0"/>
        <w:adjustRightInd w:val="0"/>
        <w:spacing w:line="360" w:lineRule="auto"/>
        <w:ind w:left="1440"/>
        <w:rPr>
          <w:rFonts w:eastAsiaTheme="minorHAnsi"/>
          <w:lang w:val="en-GB" w:eastAsia="en-US"/>
        </w:rPr>
      </w:pPr>
      <w:r w:rsidRPr="0098148F">
        <w:rPr>
          <w:rFonts w:eastAsiaTheme="minorHAnsi"/>
          <w:color w:val="000000"/>
          <w:sz w:val="23"/>
          <w:szCs w:val="23"/>
          <w:lang w:val="en-GB" w:eastAsia="en-US"/>
        </w:rPr>
        <w:t>1.</w:t>
      </w:r>
      <w:r>
        <w:rPr>
          <w:rFonts w:eastAsiaTheme="minorHAnsi"/>
          <w:color w:val="000000"/>
          <w:sz w:val="23"/>
          <w:szCs w:val="23"/>
          <w:lang w:val="en-GB" w:eastAsia="en-US"/>
        </w:rPr>
        <w:t>2.2</w:t>
      </w:r>
      <w:r w:rsidRPr="0098148F">
        <w:rPr>
          <w:rFonts w:eastAsiaTheme="minorHAnsi"/>
          <w:color w:val="000000"/>
          <w:sz w:val="23"/>
          <w:szCs w:val="23"/>
          <w:lang w:val="en-GB" w:eastAsia="en-US"/>
        </w:rPr>
        <w:t xml:space="preserve"> </w:t>
      </w:r>
      <w:r>
        <w:rPr>
          <w:rFonts w:eastAsiaTheme="minorHAnsi"/>
          <w:color w:val="000000"/>
          <w:sz w:val="23"/>
          <w:szCs w:val="23"/>
          <w:lang w:val="en-GB" w:eastAsia="en-US"/>
        </w:rPr>
        <w:t>D3.js …………………………………………………………….................  3</w:t>
      </w:r>
    </w:p>
    <w:p w14:paraId="38EC59A4" w14:textId="77777777" w:rsidR="00305F9E" w:rsidRDefault="00305F9E" w:rsidP="00305F9E">
      <w:pPr>
        <w:autoSpaceDE w:val="0"/>
        <w:autoSpaceDN w:val="0"/>
        <w:adjustRightInd w:val="0"/>
        <w:spacing w:line="360" w:lineRule="auto"/>
        <w:ind w:left="720" w:firstLine="720"/>
        <w:rPr>
          <w:rFonts w:eastAsiaTheme="minorHAnsi"/>
          <w:color w:val="000000"/>
          <w:sz w:val="23"/>
          <w:szCs w:val="23"/>
          <w:lang w:val="en-GB" w:eastAsia="en-US"/>
        </w:rPr>
      </w:pPr>
      <w:r w:rsidRPr="0098148F">
        <w:rPr>
          <w:rFonts w:eastAsiaTheme="minorHAnsi"/>
          <w:color w:val="000000"/>
          <w:sz w:val="23"/>
          <w:szCs w:val="23"/>
          <w:lang w:val="en-GB" w:eastAsia="en-US"/>
        </w:rPr>
        <w:t>1.</w:t>
      </w:r>
      <w:r>
        <w:rPr>
          <w:rFonts w:eastAsiaTheme="minorHAnsi"/>
          <w:color w:val="000000"/>
          <w:sz w:val="23"/>
          <w:szCs w:val="23"/>
          <w:lang w:val="en-GB" w:eastAsia="en-US"/>
        </w:rPr>
        <w:t>2.3</w:t>
      </w:r>
      <w:r w:rsidRPr="0098148F">
        <w:rPr>
          <w:rFonts w:eastAsiaTheme="minorHAnsi"/>
          <w:color w:val="000000"/>
          <w:sz w:val="23"/>
          <w:szCs w:val="23"/>
          <w:lang w:val="en-GB" w:eastAsia="en-US"/>
        </w:rPr>
        <w:t xml:space="preserve"> </w:t>
      </w:r>
      <w:r>
        <w:rPr>
          <w:rFonts w:eastAsiaTheme="minorHAnsi"/>
          <w:color w:val="000000"/>
          <w:sz w:val="23"/>
          <w:szCs w:val="23"/>
          <w:lang w:val="en-GB" w:eastAsia="en-US"/>
        </w:rPr>
        <w:t>Uncertainty …………………………………………………...</w:t>
      </w:r>
      <w:r w:rsidRPr="0098148F">
        <w:rPr>
          <w:rFonts w:eastAsiaTheme="minorHAnsi"/>
          <w:color w:val="000000"/>
          <w:sz w:val="23"/>
          <w:szCs w:val="23"/>
          <w:lang w:val="en-GB" w:eastAsia="en-US"/>
        </w:rPr>
        <w:t>…………</w:t>
      </w:r>
      <w:r>
        <w:rPr>
          <w:rFonts w:eastAsiaTheme="minorHAnsi"/>
          <w:color w:val="000000"/>
          <w:sz w:val="23"/>
          <w:szCs w:val="23"/>
          <w:lang w:val="en-GB" w:eastAsia="en-US"/>
        </w:rPr>
        <w:t>… 3</w:t>
      </w:r>
    </w:p>
    <w:p w14:paraId="5E37AFE9" w14:textId="77777777" w:rsidR="00305F9E" w:rsidRDefault="00305F9E" w:rsidP="00305F9E">
      <w:pPr>
        <w:autoSpaceDE w:val="0"/>
        <w:autoSpaceDN w:val="0"/>
        <w:adjustRightInd w:val="0"/>
        <w:spacing w:line="360" w:lineRule="auto"/>
        <w:ind w:left="720" w:firstLine="720"/>
        <w:rPr>
          <w:rFonts w:eastAsiaTheme="minorHAnsi"/>
          <w:color w:val="000000"/>
          <w:sz w:val="23"/>
          <w:szCs w:val="23"/>
          <w:lang w:val="en-GB" w:eastAsia="en-US"/>
        </w:rPr>
      </w:pPr>
      <w:r>
        <w:rPr>
          <w:rFonts w:eastAsiaTheme="minorHAnsi"/>
          <w:color w:val="000000"/>
          <w:sz w:val="23"/>
          <w:szCs w:val="23"/>
          <w:lang w:val="en-GB" w:eastAsia="en-US"/>
        </w:rPr>
        <w:t>1.2.4 Streamgraph ……………………………………………………………….. 4</w:t>
      </w:r>
    </w:p>
    <w:p w14:paraId="1964547D" w14:textId="77777777" w:rsidR="00305F9E" w:rsidRDefault="00305F9E" w:rsidP="00305F9E">
      <w:pPr>
        <w:autoSpaceDE w:val="0"/>
        <w:autoSpaceDN w:val="0"/>
        <w:adjustRightInd w:val="0"/>
        <w:spacing w:line="360" w:lineRule="auto"/>
        <w:ind w:left="720" w:firstLine="720"/>
        <w:rPr>
          <w:rFonts w:eastAsiaTheme="minorHAnsi"/>
          <w:color w:val="000000"/>
          <w:sz w:val="23"/>
          <w:szCs w:val="23"/>
          <w:lang w:val="en-GB" w:eastAsia="en-US"/>
        </w:rPr>
      </w:pPr>
      <w:r>
        <w:rPr>
          <w:rFonts w:eastAsiaTheme="minorHAnsi"/>
          <w:color w:val="000000"/>
          <w:sz w:val="23"/>
          <w:szCs w:val="23"/>
          <w:lang w:val="en-GB" w:eastAsia="en-US"/>
        </w:rPr>
        <w:t>1.2.5 Texture …………………………………………………………………….. 5</w:t>
      </w:r>
    </w:p>
    <w:p w14:paraId="390A06E4" w14:textId="77777777" w:rsidR="00305F9E" w:rsidRDefault="00305F9E" w:rsidP="00305F9E">
      <w:pPr>
        <w:autoSpaceDE w:val="0"/>
        <w:autoSpaceDN w:val="0"/>
        <w:adjustRightInd w:val="0"/>
        <w:spacing w:line="360" w:lineRule="auto"/>
        <w:ind w:left="720" w:firstLine="720"/>
        <w:rPr>
          <w:rFonts w:eastAsiaTheme="minorHAnsi"/>
          <w:color w:val="000000"/>
          <w:sz w:val="23"/>
          <w:szCs w:val="23"/>
          <w:lang w:val="en-GB" w:eastAsia="en-US"/>
        </w:rPr>
      </w:pPr>
      <w:r>
        <w:rPr>
          <w:rFonts w:eastAsiaTheme="minorHAnsi"/>
          <w:color w:val="000000"/>
          <w:sz w:val="23"/>
          <w:szCs w:val="23"/>
          <w:lang w:val="en-GB" w:eastAsia="en-US"/>
        </w:rPr>
        <w:t>1.2.6 Chromatic Aberration …………………………….……………………….. 5</w:t>
      </w:r>
    </w:p>
    <w:p w14:paraId="50B73D9B" w14:textId="0DE6F8A7" w:rsidR="00305F9E" w:rsidRDefault="00305F9E" w:rsidP="00305F9E">
      <w:pPr>
        <w:autoSpaceDE w:val="0"/>
        <w:autoSpaceDN w:val="0"/>
        <w:adjustRightInd w:val="0"/>
        <w:spacing w:line="360" w:lineRule="auto"/>
        <w:ind w:firstLine="720"/>
        <w:rPr>
          <w:rFonts w:eastAsiaTheme="minorHAnsi"/>
          <w:color w:val="000000"/>
          <w:sz w:val="23"/>
          <w:szCs w:val="23"/>
          <w:lang w:val="en-GB" w:eastAsia="en-US"/>
        </w:rPr>
      </w:pPr>
      <w:r>
        <w:rPr>
          <w:rFonts w:eastAsiaTheme="minorHAnsi"/>
          <w:color w:val="000000"/>
          <w:sz w:val="23"/>
          <w:szCs w:val="23"/>
          <w:lang w:val="en-GB" w:eastAsia="en-US"/>
        </w:rPr>
        <w:t xml:space="preserve">1.3 Problem Statement </w:t>
      </w:r>
      <w:ins w:id="94" w:author="Rashid Islam" w:date="2022-03-22T19:15:00Z">
        <w:r w:rsidR="00A5159B">
          <w:rPr>
            <w:rFonts w:eastAsiaTheme="minorHAnsi"/>
            <w:color w:val="000000"/>
            <w:sz w:val="23"/>
            <w:szCs w:val="23"/>
            <w:lang w:val="en-GB" w:eastAsia="en-US"/>
          </w:rPr>
          <w:t>&amp; Contribution</w:t>
        </w:r>
      </w:ins>
      <w:del w:id="95" w:author="Rashid Islam" w:date="2022-03-22T19:15:00Z">
        <w:r w:rsidDel="00A5159B">
          <w:rPr>
            <w:rFonts w:eastAsiaTheme="minorHAnsi"/>
            <w:color w:val="000000"/>
            <w:sz w:val="23"/>
            <w:szCs w:val="23"/>
            <w:lang w:val="en-GB" w:eastAsia="en-US"/>
          </w:rPr>
          <w:delText>………</w:delText>
        </w:r>
      </w:del>
      <w:r>
        <w:rPr>
          <w:rFonts w:eastAsiaTheme="minorHAnsi"/>
          <w:color w:val="000000"/>
          <w:sz w:val="23"/>
          <w:szCs w:val="23"/>
          <w:lang w:val="en-GB" w:eastAsia="en-US"/>
        </w:rPr>
        <w:t>……………………………………………</w:t>
      </w:r>
      <w:ins w:id="96" w:author="Rashid Islam" w:date="2022-03-22T19:15:00Z">
        <w:r w:rsidR="00A5159B">
          <w:rPr>
            <w:rFonts w:eastAsiaTheme="minorHAnsi"/>
            <w:color w:val="000000"/>
            <w:sz w:val="23"/>
            <w:szCs w:val="23"/>
            <w:lang w:val="en-GB" w:eastAsia="en-US"/>
          </w:rPr>
          <w:t>……</w:t>
        </w:r>
      </w:ins>
      <w:del w:id="97" w:author="Rashid Islam" w:date="2022-03-22T19:15:00Z">
        <w:r w:rsidDel="00A5159B">
          <w:rPr>
            <w:rFonts w:eastAsiaTheme="minorHAnsi"/>
            <w:color w:val="000000"/>
            <w:sz w:val="23"/>
            <w:szCs w:val="23"/>
            <w:lang w:val="en-GB" w:eastAsia="en-US"/>
          </w:rPr>
          <w:delText>…………….</w:delText>
        </w:r>
      </w:del>
      <w:r>
        <w:rPr>
          <w:rFonts w:eastAsiaTheme="minorHAnsi"/>
          <w:color w:val="000000"/>
          <w:sz w:val="23"/>
          <w:szCs w:val="23"/>
          <w:lang w:val="en-GB" w:eastAsia="en-US"/>
        </w:rPr>
        <w:t xml:space="preserve">   7</w:t>
      </w:r>
    </w:p>
    <w:p w14:paraId="20C348EA" w14:textId="77777777" w:rsidR="00305F9E" w:rsidRDefault="00305F9E" w:rsidP="00305F9E">
      <w:pPr>
        <w:autoSpaceDE w:val="0"/>
        <w:autoSpaceDN w:val="0"/>
        <w:adjustRightInd w:val="0"/>
        <w:spacing w:line="360" w:lineRule="auto"/>
        <w:ind w:firstLine="720"/>
        <w:rPr>
          <w:rFonts w:eastAsiaTheme="minorHAnsi"/>
          <w:color w:val="000000"/>
          <w:sz w:val="23"/>
          <w:szCs w:val="23"/>
          <w:lang w:val="en-GB" w:eastAsia="en-US"/>
        </w:rPr>
      </w:pPr>
      <w:r>
        <w:rPr>
          <w:rFonts w:eastAsiaTheme="minorHAnsi"/>
          <w:color w:val="000000"/>
          <w:sz w:val="23"/>
          <w:szCs w:val="23"/>
          <w:lang w:val="en-GB" w:eastAsia="en-US"/>
        </w:rPr>
        <w:t>1.4 Approach …………………………………………………………………………….  8</w:t>
      </w:r>
    </w:p>
    <w:p w14:paraId="7ED0F82B" w14:textId="77777777" w:rsidR="00305F9E" w:rsidRDefault="00305F9E" w:rsidP="00305F9E">
      <w:pPr>
        <w:autoSpaceDE w:val="0"/>
        <w:autoSpaceDN w:val="0"/>
        <w:adjustRightInd w:val="0"/>
        <w:spacing w:line="360" w:lineRule="auto"/>
        <w:ind w:firstLine="720"/>
        <w:rPr>
          <w:rFonts w:eastAsiaTheme="minorHAnsi"/>
          <w:color w:val="000000"/>
          <w:sz w:val="23"/>
          <w:szCs w:val="23"/>
          <w:lang w:val="en-GB" w:eastAsia="en-US"/>
        </w:rPr>
      </w:pPr>
      <w:r>
        <w:rPr>
          <w:rFonts w:eastAsiaTheme="minorHAnsi"/>
          <w:color w:val="000000"/>
          <w:sz w:val="23"/>
          <w:szCs w:val="23"/>
          <w:lang w:val="en-GB" w:eastAsia="en-US"/>
        </w:rPr>
        <w:t>1.5 Thesis Outline ……………………………………………………………………….. 9</w:t>
      </w:r>
    </w:p>
    <w:p w14:paraId="31CD8E8C" w14:textId="77777777" w:rsidR="00305F9E" w:rsidRDefault="00305F9E" w:rsidP="00305F9E">
      <w:pPr>
        <w:autoSpaceDE w:val="0"/>
        <w:autoSpaceDN w:val="0"/>
        <w:adjustRightInd w:val="0"/>
        <w:spacing w:line="360" w:lineRule="auto"/>
        <w:ind w:firstLine="720"/>
        <w:rPr>
          <w:rFonts w:eastAsiaTheme="minorHAnsi"/>
          <w:lang w:val="en-GB" w:eastAsia="en-US"/>
        </w:rPr>
      </w:pPr>
    </w:p>
    <w:p w14:paraId="35E24D54" w14:textId="77777777" w:rsidR="00305F9E" w:rsidRDefault="00305F9E" w:rsidP="00305F9E">
      <w:pPr>
        <w:autoSpaceDE w:val="0"/>
        <w:autoSpaceDN w:val="0"/>
        <w:adjustRightInd w:val="0"/>
        <w:spacing w:line="480" w:lineRule="auto"/>
        <w:jc w:val="both"/>
        <w:rPr>
          <w:rFonts w:eastAsiaTheme="minorHAnsi"/>
          <w:lang w:val="en-GB" w:eastAsia="en-US"/>
        </w:rPr>
      </w:pPr>
      <w:r w:rsidRPr="00A21577">
        <w:rPr>
          <w:rFonts w:eastAsiaTheme="minorHAnsi"/>
          <w:b/>
          <w:bCs/>
          <w:lang w:val="en-GB" w:eastAsia="en-US"/>
        </w:rPr>
        <w:t xml:space="preserve">Chapter 2 </w:t>
      </w:r>
      <w:r>
        <w:rPr>
          <w:rFonts w:eastAsiaTheme="minorHAnsi"/>
          <w:b/>
          <w:bCs/>
          <w:lang w:val="en-GB" w:eastAsia="en-US"/>
        </w:rPr>
        <w:tab/>
      </w:r>
      <w:r w:rsidRPr="00A21577">
        <w:rPr>
          <w:rFonts w:eastAsiaTheme="minorHAnsi"/>
          <w:b/>
          <w:bCs/>
          <w:lang w:val="en-GB" w:eastAsia="en-US"/>
        </w:rPr>
        <w:t>Literature Review</w:t>
      </w:r>
      <w:r>
        <w:rPr>
          <w:rFonts w:eastAsiaTheme="minorHAnsi"/>
          <w:lang w:val="en-GB" w:eastAsia="en-US"/>
        </w:rPr>
        <w:t xml:space="preserve"> </w:t>
      </w:r>
      <w:r>
        <w:rPr>
          <w:rFonts w:eastAsiaTheme="minorHAnsi"/>
          <w:color w:val="000000"/>
          <w:sz w:val="23"/>
          <w:szCs w:val="23"/>
          <w:lang w:val="en-GB" w:eastAsia="en-US"/>
        </w:rPr>
        <w:t>……………………………………………………………  10</w:t>
      </w:r>
    </w:p>
    <w:p w14:paraId="45BD5965" w14:textId="77777777" w:rsidR="00305F9E" w:rsidRDefault="00305F9E" w:rsidP="00305F9E">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2</w:t>
      </w:r>
      <w:r w:rsidRPr="0098148F">
        <w:rPr>
          <w:rFonts w:eastAsiaTheme="minorHAnsi"/>
          <w:color w:val="000000"/>
          <w:sz w:val="23"/>
          <w:szCs w:val="23"/>
          <w:lang w:val="en-GB" w:eastAsia="en-US"/>
        </w:rPr>
        <w:t xml:space="preserve">.1 </w:t>
      </w:r>
      <w:r>
        <w:rPr>
          <w:rFonts w:eastAsiaTheme="minorHAnsi"/>
          <w:color w:val="000000"/>
          <w:sz w:val="23"/>
          <w:szCs w:val="23"/>
          <w:lang w:val="en-GB" w:eastAsia="en-US"/>
        </w:rPr>
        <w:t>Introduction ………………</w:t>
      </w:r>
      <w:r w:rsidRPr="0098148F">
        <w:rPr>
          <w:rFonts w:eastAsiaTheme="minorHAnsi"/>
          <w:color w:val="000000"/>
          <w:sz w:val="23"/>
          <w:szCs w:val="23"/>
          <w:lang w:val="en-GB" w:eastAsia="en-US"/>
        </w:rPr>
        <w:t>…………………………………………………………</w:t>
      </w:r>
      <w:r>
        <w:rPr>
          <w:rFonts w:eastAsiaTheme="minorHAnsi"/>
          <w:color w:val="000000"/>
          <w:sz w:val="23"/>
          <w:szCs w:val="23"/>
          <w:lang w:val="en-GB" w:eastAsia="en-US"/>
        </w:rPr>
        <w:t xml:space="preserve"> 10</w:t>
      </w:r>
    </w:p>
    <w:p w14:paraId="0C1B5548" w14:textId="77777777" w:rsidR="00305F9E" w:rsidRDefault="00305F9E" w:rsidP="00305F9E">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2.2 Prior works related to prediction in Machine Learning Models …………………… 10</w:t>
      </w:r>
    </w:p>
    <w:p w14:paraId="0FA3599D" w14:textId="77777777" w:rsidR="00305F9E" w:rsidRDefault="00305F9E" w:rsidP="00305F9E">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2.3 Uncertainty related prior works ……………………………………………………. 11</w:t>
      </w:r>
    </w:p>
    <w:p w14:paraId="08B1A731" w14:textId="77777777" w:rsidR="00305F9E" w:rsidRDefault="00305F9E" w:rsidP="00305F9E">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2.4 Chromatic Aberration related prior works …………………………………………. 19</w:t>
      </w:r>
    </w:p>
    <w:p w14:paraId="2267BD66" w14:textId="60E16FB9" w:rsidR="00305F9E" w:rsidRDefault="00305F9E" w:rsidP="00305F9E">
      <w:pPr>
        <w:autoSpaceDE w:val="0"/>
        <w:autoSpaceDN w:val="0"/>
        <w:adjustRightInd w:val="0"/>
        <w:spacing w:line="360" w:lineRule="auto"/>
        <w:ind w:left="720"/>
        <w:rPr>
          <w:ins w:id="98" w:author="Rashid Islam" w:date="2022-03-22T19:20:00Z"/>
          <w:rFonts w:eastAsiaTheme="minorHAnsi"/>
          <w:color w:val="000000"/>
          <w:sz w:val="23"/>
          <w:szCs w:val="23"/>
          <w:lang w:val="en-GB" w:eastAsia="en-US"/>
        </w:rPr>
      </w:pPr>
      <w:r>
        <w:rPr>
          <w:rFonts w:eastAsiaTheme="minorHAnsi"/>
          <w:color w:val="000000"/>
          <w:sz w:val="23"/>
          <w:szCs w:val="23"/>
          <w:lang w:val="en-GB" w:eastAsia="en-US"/>
        </w:rPr>
        <w:t>2.5 Texture related prior works ………………………………………………………… 21</w:t>
      </w:r>
    </w:p>
    <w:p w14:paraId="4387FDE0" w14:textId="60555585" w:rsidR="000652C0" w:rsidRPr="000652C0" w:rsidRDefault="000652C0" w:rsidP="00305F9E">
      <w:pPr>
        <w:autoSpaceDE w:val="0"/>
        <w:autoSpaceDN w:val="0"/>
        <w:adjustRightInd w:val="0"/>
        <w:spacing w:line="360" w:lineRule="auto"/>
        <w:ind w:left="720"/>
        <w:rPr>
          <w:rFonts w:eastAsiaTheme="minorHAnsi"/>
          <w:color w:val="FF0000"/>
          <w:sz w:val="23"/>
          <w:szCs w:val="23"/>
          <w:lang w:val="en-GB" w:eastAsia="en-US"/>
          <w:rPrChange w:id="99" w:author="Rashid Islam" w:date="2022-03-22T19:21:00Z">
            <w:rPr>
              <w:rFonts w:eastAsiaTheme="minorHAnsi"/>
              <w:color w:val="000000"/>
              <w:sz w:val="23"/>
              <w:szCs w:val="23"/>
              <w:lang w:val="en-GB" w:eastAsia="en-US"/>
            </w:rPr>
          </w:rPrChange>
        </w:rPr>
      </w:pPr>
      <w:ins w:id="100" w:author="Rashid Islam" w:date="2022-03-22T19:20:00Z">
        <w:r w:rsidRPr="000652C0">
          <w:rPr>
            <w:rFonts w:eastAsiaTheme="minorHAnsi"/>
            <w:color w:val="FF0000"/>
            <w:sz w:val="23"/>
            <w:szCs w:val="23"/>
            <w:lang w:val="en-GB" w:eastAsia="en-US"/>
            <w:rPrChange w:id="101" w:author="Rashid Islam" w:date="2022-03-22T19:21:00Z">
              <w:rPr>
                <w:rFonts w:eastAsiaTheme="minorHAnsi"/>
                <w:color w:val="000000"/>
                <w:sz w:val="23"/>
                <w:szCs w:val="23"/>
                <w:lang w:val="en-GB" w:eastAsia="en-US"/>
              </w:rPr>
            </w:rPrChange>
          </w:rPr>
          <w:t>2.6 Evaluation of Visualization Systems ………………………………………………. 22</w:t>
        </w:r>
      </w:ins>
    </w:p>
    <w:p w14:paraId="00D9A72F" w14:textId="57E040EA" w:rsidR="00305F9E" w:rsidRDefault="00305F9E" w:rsidP="00305F9E">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2.</w:t>
      </w:r>
      <w:del w:id="102" w:author="Rashid Islam" w:date="2022-03-22T19:21:00Z">
        <w:r w:rsidDel="000652C0">
          <w:rPr>
            <w:rFonts w:eastAsiaTheme="minorHAnsi"/>
            <w:color w:val="000000"/>
            <w:sz w:val="23"/>
            <w:szCs w:val="23"/>
            <w:lang w:val="en-GB" w:eastAsia="en-US"/>
          </w:rPr>
          <w:delText xml:space="preserve">6 </w:delText>
        </w:r>
      </w:del>
      <w:ins w:id="103" w:author="Rashid Islam" w:date="2022-03-22T19:21:00Z">
        <w:r w:rsidR="000652C0">
          <w:rPr>
            <w:rFonts w:eastAsiaTheme="minorHAnsi"/>
            <w:color w:val="000000"/>
            <w:sz w:val="23"/>
            <w:szCs w:val="23"/>
            <w:lang w:val="en-GB" w:eastAsia="en-US"/>
          </w:rPr>
          <w:t xml:space="preserve">7 </w:t>
        </w:r>
      </w:ins>
      <w:r>
        <w:rPr>
          <w:rFonts w:eastAsiaTheme="minorHAnsi"/>
          <w:color w:val="000000"/>
          <w:sz w:val="23"/>
          <w:szCs w:val="23"/>
          <w:lang w:val="en-GB" w:eastAsia="en-US"/>
        </w:rPr>
        <w:t>Limitations of related works ……………………………………………………….. 23</w:t>
      </w:r>
    </w:p>
    <w:p w14:paraId="38EF613C" w14:textId="77777777" w:rsidR="00305F9E" w:rsidRDefault="00305F9E" w:rsidP="00305F9E">
      <w:pPr>
        <w:autoSpaceDE w:val="0"/>
        <w:autoSpaceDN w:val="0"/>
        <w:adjustRightInd w:val="0"/>
        <w:spacing w:line="360" w:lineRule="auto"/>
        <w:rPr>
          <w:rFonts w:eastAsiaTheme="minorHAnsi"/>
          <w:color w:val="000000"/>
          <w:sz w:val="23"/>
          <w:szCs w:val="23"/>
          <w:lang w:val="en-GB" w:eastAsia="en-US"/>
        </w:rPr>
      </w:pPr>
    </w:p>
    <w:p w14:paraId="52720640" w14:textId="77777777" w:rsidR="00305F9E" w:rsidRDefault="00305F9E" w:rsidP="00305F9E">
      <w:pPr>
        <w:autoSpaceDE w:val="0"/>
        <w:autoSpaceDN w:val="0"/>
        <w:adjustRightInd w:val="0"/>
        <w:spacing w:line="360" w:lineRule="auto"/>
        <w:rPr>
          <w:rFonts w:eastAsiaTheme="minorHAnsi"/>
          <w:color w:val="000000"/>
          <w:sz w:val="23"/>
          <w:szCs w:val="23"/>
          <w:lang w:val="en-GB" w:eastAsia="en-US"/>
        </w:rPr>
      </w:pPr>
    </w:p>
    <w:p w14:paraId="7B66A72E" w14:textId="77777777" w:rsidR="00305F9E" w:rsidRDefault="00305F9E" w:rsidP="00305F9E">
      <w:pPr>
        <w:autoSpaceDE w:val="0"/>
        <w:autoSpaceDN w:val="0"/>
        <w:adjustRightInd w:val="0"/>
        <w:spacing w:line="360" w:lineRule="auto"/>
        <w:rPr>
          <w:rFonts w:eastAsiaTheme="minorHAnsi"/>
          <w:color w:val="000000"/>
          <w:sz w:val="23"/>
          <w:szCs w:val="23"/>
          <w:lang w:val="en-GB" w:eastAsia="en-US"/>
        </w:rPr>
      </w:pPr>
    </w:p>
    <w:p w14:paraId="2C287910" w14:textId="77777777" w:rsidR="00305F9E" w:rsidRDefault="00305F9E" w:rsidP="00305F9E">
      <w:pPr>
        <w:autoSpaceDE w:val="0"/>
        <w:autoSpaceDN w:val="0"/>
        <w:adjustRightInd w:val="0"/>
        <w:spacing w:line="480" w:lineRule="auto"/>
        <w:jc w:val="both"/>
        <w:rPr>
          <w:rFonts w:eastAsiaTheme="minorHAnsi"/>
          <w:lang w:val="en-GB" w:eastAsia="en-US"/>
        </w:rPr>
      </w:pPr>
      <w:r w:rsidRPr="00BC6E3F">
        <w:rPr>
          <w:rFonts w:eastAsiaTheme="minorHAnsi"/>
          <w:b/>
          <w:bCs/>
          <w:lang w:val="en-GB" w:eastAsia="en-US"/>
        </w:rPr>
        <w:t xml:space="preserve">Chapter </w:t>
      </w:r>
      <w:r>
        <w:rPr>
          <w:rFonts w:eastAsiaTheme="minorHAnsi"/>
          <w:b/>
          <w:bCs/>
          <w:lang w:val="en-GB" w:eastAsia="en-US"/>
        </w:rPr>
        <w:t>3</w:t>
      </w:r>
      <w:r w:rsidRPr="00BC6E3F">
        <w:rPr>
          <w:rFonts w:eastAsiaTheme="minorHAnsi"/>
          <w:b/>
          <w:bCs/>
          <w:lang w:val="en-GB" w:eastAsia="en-US"/>
        </w:rPr>
        <w:t xml:space="preserve"> </w:t>
      </w:r>
      <w:r>
        <w:rPr>
          <w:rFonts w:eastAsiaTheme="minorHAnsi"/>
          <w:b/>
          <w:bCs/>
          <w:lang w:val="en-GB" w:eastAsia="en-US"/>
        </w:rPr>
        <w:tab/>
        <w:t>Data Collection, Processing, and Introduction of Models</w:t>
      </w:r>
      <w:r>
        <w:rPr>
          <w:rFonts w:eastAsiaTheme="minorHAnsi"/>
          <w:lang w:val="en-GB" w:eastAsia="en-US"/>
        </w:rPr>
        <w:t xml:space="preserve"> </w:t>
      </w:r>
      <w:r>
        <w:rPr>
          <w:rFonts w:eastAsiaTheme="minorHAnsi"/>
          <w:color w:val="000000"/>
          <w:sz w:val="23"/>
          <w:szCs w:val="23"/>
          <w:lang w:val="en-GB" w:eastAsia="en-US"/>
        </w:rPr>
        <w:t xml:space="preserve">………………  25 </w:t>
      </w:r>
    </w:p>
    <w:p w14:paraId="27B91D47" w14:textId="77777777" w:rsidR="00305F9E" w:rsidRDefault="00305F9E" w:rsidP="00305F9E">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3</w:t>
      </w:r>
      <w:r w:rsidRPr="0098148F">
        <w:rPr>
          <w:rFonts w:eastAsiaTheme="minorHAnsi"/>
          <w:color w:val="000000"/>
          <w:sz w:val="23"/>
          <w:szCs w:val="23"/>
          <w:lang w:val="en-GB" w:eastAsia="en-US"/>
        </w:rPr>
        <w:t xml:space="preserve">.1 </w:t>
      </w:r>
      <w:r>
        <w:rPr>
          <w:rFonts w:eastAsiaTheme="minorHAnsi"/>
          <w:color w:val="000000"/>
          <w:sz w:val="23"/>
          <w:szCs w:val="23"/>
          <w:lang w:val="en-GB" w:eastAsia="en-US"/>
        </w:rPr>
        <w:t>Introduction ………………</w:t>
      </w:r>
      <w:r w:rsidRPr="0098148F">
        <w:rPr>
          <w:rFonts w:eastAsiaTheme="minorHAnsi"/>
          <w:color w:val="000000"/>
          <w:sz w:val="23"/>
          <w:szCs w:val="23"/>
          <w:lang w:val="en-GB" w:eastAsia="en-US"/>
        </w:rPr>
        <w:t>………………………………………………………</w:t>
      </w:r>
      <w:r>
        <w:rPr>
          <w:rFonts w:eastAsiaTheme="minorHAnsi"/>
          <w:color w:val="000000"/>
          <w:sz w:val="23"/>
          <w:szCs w:val="23"/>
          <w:lang w:val="en-GB" w:eastAsia="en-US"/>
        </w:rPr>
        <w:t>..   25</w:t>
      </w:r>
    </w:p>
    <w:p w14:paraId="03A4E4B2" w14:textId="77777777" w:rsidR="00305F9E" w:rsidRDefault="00305F9E" w:rsidP="00305F9E">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3</w:t>
      </w:r>
      <w:r w:rsidRPr="0098148F">
        <w:rPr>
          <w:rFonts w:eastAsiaTheme="minorHAnsi"/>
          <w:color w:val="000000"/>
          <w:sz w:val="23"/>
          <w:szCs w:val="23"/>
          <w:lang w:val="en-GB" w:eastAsia="en-US"/>
        </w:rPr>
        <w:t>.</w:t>
      </w:r>
      <w:r>
        <w:rPr>
          <w:rFonts w:eastAsiaTheme="minorHAnsi"/>
          <w:color w:val="000000"/>
          <w:sz w:val="23"/>
          <w:szCs w:val="23"/>
          <w:lang w:val="en-GB" w:eastAsia="en-US"/>
        </w:rPr>
        <w:t>2</w:t>
      </w:r>
      <w:r w:rsidRPr="0098148F">
        <w:rPr>
          <w:rFonts w:eastAsiaTheme="minorHAnsi"/>
          <w:color w:val="000000"/>
          <w:sz w:val="23"/>
          <w:szCs w:val="23"/>
          <w:lang w:val="en-GB" w:eastAsia="en-US"/>
        </w:rPr>
        <w:t xml:space="preserve"> </w:t>
      </w:r>
      <w:r>
        <w:rPr>
          <w:rFonts w:eastAsiaTheme="minorHAnsi"/>
          <w:color w:val="000000"/>
          <w:sz w:val="23"/>
          <w:szCs w:val="23"/>
          <w:lang w:val="en-GB" w:eastAsia="en-US"/>
        </w:rPr>
        <w:t>Data ………………………</w:t>
      </w:r>
      <w:r w:rsidRPr="0098148F">
        <w:rPr>
          <w:rFonts w:eastAsiaTheme="minorHAnsi"/>
          <w:color w:val="000000"/>
          <w:sz w:val="23"/>
          <w:szCs w:val="23"/>
          <w:lang w:val="en-GB" w:eastAsia="en-US"/>
        </w:rPr>
        <w:t>………………………………………………………</w:t>
      </w:r>
      <w:r>
        <w:rPr>
          <w:rFonts w:eastAsiaTheme="minorHAnsi"/>
          <w:color w:val="000000"/>
          <w:sz w:val="23"/>
          <w:szCs w:val="23"/>
          <w:lang w:val="en-GB" w:eastAsia="en-US"/>
        </w:rPr>
        <w:t>..   25</w:t>
      </w:r>
    </w:p>
    <w:p w14:paraId="67E6211B" w14:textId="77777777" w:rsidR="00305F9E" w:rsidRDefault="00305F9E" w:rsidP="00305F9E">
      <w:pPr>
        <w:autoSpaceDE w:val="0"/>
        <w:autoSpaceDN w:val="0"/>
        <w:adjustRightInd w:val="0"/>
        <w:spacing w:line="360" w:lineRule="auto"/>
        <w:ind w:left="1440"/>
        <w:rPr>
          <w:rFonts w:eastAsiaTheme="minorHAnsi"/>
          <w:color w:val="000000"/>
          <w:sz w:val="23"/>
          <w:szCs w:val="23"/>
          <w:lang w:val="en-GB" w:eastAsia="en-US"/>
        </w:rPr>
      </w:pPr>
      <w:r>
        <w:rPr>
          <w:rFonts w:eastAsiaTheme="minorHAnsi"/>
          <w:color w:val="000000"/>
          <w:sz w:val="23"/>
          <w:szCs w:val="23"/>
          <w:lang w:val="en-GB" w:eastAsia="en-US"/>
        </w:rPr>
        <w:t>3.2.1 Data Collection ………………………………………………………….   25</w:t>
      </w:r>
    </w:p>
    <w:p w14:paraId="0290FB9A" w14:textId="77777777" w:rsidR="00305F9E" w:rsidRDefault="00305F9E" w:rsidP="00305F9E">
      <w:pPr>
        <w:autoSpaceDE w:val="0"/>
        <w:autoSpaceDN w:val="0"/>
        <w:adjustRightInd w:val="0"/>
        <w:ind w:left="1440"/>
        <w:rPr>
          <w:rFonts w:eastAsiaTheme="minorHAnsi"/>
          <w:color w:val="000000"/>
          <w:sz w:val="23"/>
          <w:szCs w:val="23"/>
          <w:lang w:val="en-GB" w:eastAsia="en-US"/>
        </w:rPr>
      </w:pPr>
      <w:r>
        <w:rPr>
          <w:rFonts w:eastAsiaTheme="minorHAnsi"/>
          <w:color w:val="000000"/>
          <w:sz w:val="23"/>
          <w:szCs w:val="23"/>
          <w:lang w:val="en-GB" w:eastAsia="en-US"/>
        </w:rPr>
        <w:t>3.2.2 Sample Data …………………………………………………………….    27</w:t>
      </w:r>
      <w:r>
        <w:rPr>
          <w:rFonts w:eastAsiaTheme="minorHAnsi"/>
          <w:color w:val="000000"/>
          <w:sz w:val="23"/>
          <w:szCs w:val="23"/>
          <w:lang w:val="en-GB" w:eastAsia="en-US"/>
        </w:rPr>
        <w:br/>
      </w:r>
    </w:p>
    <w:p w14:paraId="0F1100EA" w14:textId="77777777" w:rsidR="00305F9E" w:rsidRDefault="00305F9E" w:rsidP="00305F9E">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3.3 Machine Learning Algorithms ……………………………………………………    27</w:t>
      </w:r>
    </w:p>
    <w:p w14:paraId="1A5CCCCE" w14:textId="77777777" w:rsidR="00305F9E" w:rsidRDefault="00305F9E" w:rsidP="00305F9E">
      <w:pPr>
        <w:autoSpaceDE w:val="0"/>
        <w:autoSpaceDN w:val="0"/>
        <w:adjustRightInd w:val="0"/>
        <w:spacing w:line="360" w:lineRule="auto"/>
        <w:ind w:left="1440"/>
        <w:rPr>
          <w:rFonts w:eastAsiaTheme="minorHAnsi"/>
          <w:color w:val="000000"/>
          <w:sz w:val="23"/>
          <w:szCs w:val="23"/>
          <w:lang w:val="en-GB" w:eastAsia="en-US"/>
        </w:rPr>
      </w:pPr>
      <w:r>
        <w:rPr>
          <w:rFonts w:eastAsiaTheme="minorHAnsi"/>
          <w:color w:val="000000"/>
          <w:sz w:val="23"/>
          <w:szCs w:val="23"/>
          <w:lang w:val="en-GB" w:eastAsia="en-US"/>
        </w:rPr>
        <w:t>3.3.1 Predictive/Forecasting Models ………………………………………….   28</w:t>
      </w:r>
    </w:p>
    <w:p w14:paraId="7529C35D" w14:textId="77777777" w:rsidR="00305F9E" w:rsidRDefault="00305F9E" w:rsidP="00305F9E">
      <w:pPr>
        <w:autoSpaceDE w:val="0"/>
        <w:autoSpaceDN w:val="0"/>
        <w:adjustRightInd w:val="0"/>
        <w:spacing w:line="360" w:lineRule="auto"/>
        <w:ind w:left="1440"/>
        <w:rPr>
          <w:rFonts w:eastAsiaTheme="minorHAnsi"/>
          <w:color w:val="000000"/>
          <w:sz w:val="23"/>
          <w:szCs w:val="23"/>
          <w:lang w:val="en-GB" w:eastAsia="en-US"/>
        </w:rPr>
      </w:pPr>
      <w:r>
        <w:rPr>
          <w:rFonts w:eastAsiaTheme="minorHAnsi"/>
          <w:color w:val="000000"/>
          <w:sz w:val="23"/>
          <w:szCs w:val="23"/>
          <w:lang w:val="en-GB" w:eastAsia="en-US"/>
        </w:rPr>
        <w:t>3.3.2 Time Series Analysis vs Forecasting ……………………………………   28</w:t>
      </w:r>
    </w:p>
    <w:p w14:paraId="5E38C064" w14:textId="77777777" w:rsidR="00305F9E" w:rsidRDefault="00305F9E" w:rsidP="00305F9E">
      <w:pPr>
        <w:autoSpaceDE w:val="0"/>
        <w:autoSpaceDN w:val="0"/>
        <w:adjustRightInd w:val="0"/>
        <w:spacing w:line="360" w:lineRule="auto"/>
        <w:ind w:left="1440"/>
        <w:rPr>
          <w:rFonts w:eastAsiaTheme="minorHAnsi"/>
          <w:color w:val="000000"/>
          <w:sz w:val="23"/>
          <w:szCs w:val="23"/>
          <w:lang w:val="en-GB" w:eastAsia="en-US"/>
        </w:rPr>
      </w:pPr>
      <w:r>
        <w:rPr>
          <w:rFonts w:eastAsiaTheme="minorHAnsi"/>
          <w:color w:val="000000"/>
          <w:sz w:val="23"/>
          <w:szCs w:val="23"/>
          <w:lang w:val="en-GB" w:eastAsia="en-US"/>
        </w:rPr>
        <w:t>3.3.3 Concerns of Forecasting …………………………………………………  29</w:t>
      </w:r>
    </w:p>
    <w:p w14:paraId="4239B50A" w14:textId="77777777" w:rsidR="00305F9E" w:rsidRDefault="00305F9E" w:rsidP="00305F9E">
      <w:pPr>
        <w:autoSpaceDE w:val="0"/>
        <w:autoSpaceDN w:val="0"/>
        <w:adjustRightInd w:val="0"/>
        <w:ind w:left="1440"/>
        <w:rPr>
          <w:rFonts w:eastAsiaTheme="minorHAnsi"/>
          <w:color w:val="000000"/>
          <w:sz w:val="23"/>
          <w:szCs w:val="23"/>
          <w:lang w:val="en-GB" w:eastAsia="en-US"/>
        </w:rPr>
      </w:pPr>
      <w:r>
        <w:rPr>
          <w:rFonts w:eastAsiaTheme="minorHAnsi"/>
          <w:color w:val="000000"/>
          <w:sz w:val="23"/>
          <w:szCs w:val="23"/>
          <w:lang w:val="en-GB" w:eastAsia="en-US"/>
        </w:rPr>
        <w:t>3.3.4 Example of Forecasting ………………………………………………….  30</w:t>
      </w:r>
      <w:r>
        <w:rPr>
          <w:rFonts w:eastAsiaTheme="minorHAnsi"/>
          <w:color w:val="000000"/>
          <w:sz w:val="23"/>
          <w:szCs w:val="23"/>
          <w:lang w:val="en-GB" w:eastAsia="en-US"/>
        </w:rPr>
        <w:br/>
      </w:r>
    </w:p>
    <w:p w14:paraId="3AE30C03" w14:textId="77777777" w:rsidR="00305F9E" w:rsidRDefault="00305F9E" w:rsidP="00305F9E">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3.4 MLP ………………………………………………………………………………..  30</w:t>
      </w:r>
    </w:p>
    <w:p w14:paraId="33509E97" w14:textId="77777777" w:rsidR="00305F9E" w:rsidRDefault="00305F9E" w:rsidP="00305F9E">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3.5 CNN ………………………………………………………………………………..  34</w:t>
      </w:r>
    </w:p>
    <w:p w14:paraId="36E0D5FB" w14:textId="77777777" w:rsidR="00305F9E" w:rsidRDefault="00305F9E" w:rsidP="00305F9E">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3.6 LSTM ………………………………………………………………………………  36</w:t>
      </w:r>
    </w:p>
    <w:p w14:paraId="6A7DD0D4" w14:textId="77777777" w:rsidR="00305F9E" w:rsidRDefault="00305F9E" w:rsidP="00305F9E">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3.7 ARIMA …………………………………………………………………………….  37</w:t>
      </w:r>
    </w:p>
    <w:p w14:paraId="77C13C44" w14:textId="77777777" w:rsidR="00305F9E" w:rsidRDefault="00305F9E" w:rsidP="00305F9E">
      <w:pPr>
        <w:autoSpaceDE w:val="0"/>
        <w:autoSpaceDN w:val="0"/>
        <w:adjustRightInd w:val="0"/>
        <w:ind w:left="720" w:firstLine="720"/>
        <w:rPr>
          <w:rFonts w:eastAsiaTheme="minorHAnsi"/>
          <w:color w:val="000000"/>
          <w:sz w:val="23"/>
          <w:szCs w:val="23"/>
          <w:lang w:val="en-GB" w:eastAsia="en-US"/>
        </w:rPr>
      </w:pPr>
      <w:r>
        <w:rPr>
          <w:rFonts w:eastAsiaTheme="minorHAnsi"/>
          <w:color w:val="000000"/>
          <w:sz w:val="23"/>
          <w:szCs w:val="23"/>
          <w:lang w:val="en-GB" w:eastAsia="en-US"/>
        </w:rPr>
        <w:t>3.7.1 Auto ARIMA …………………………………………………………….  38</w:t>
      </w:r>
      <w:r>
        <w:rPr>
          <w:rFonts w:eastAsiaTheme="minorHAnsi"/>
          <w:color w:val="000000"/>
          <w:sz w:val="23"/>
          <w:szCs w:val="23"/>
          <w:lang w:val="en-GB" w:eastAsia="en-US"/>
        </w:rPr>
        <w:br/>
      </w:r>
    </w:p>
    <w:p w14:paraId="4B31E215" w14:textId="77777777" w:rsidR="00305F9E" w:rsidRDefault="00305F9E" w:rsidP="00305F9E">
      <w:pPr>
        <w:autoSpaceDE w:val="0"/>
        <w:autoSpaceDN w:val="0"/>
        <w:adjustRightInd w:val="0"/>
        <w:spacing w:line="360" w:lineRule="auto"/>
        <w:rPr>
          <w:rFonts w:eastAsiaTheme="minorHAnsi"/>
          <w:color w:val="000000"/>
          <w:sz w:val="23"/>
          <w:szCs w:val="23"/>
          <w:lang w:val="en-GB" w:eastAsia="en-US"/>
        </w:rPr>
      </w:pPr>
      <w:r>
        <w:rPr>
          <w:rFonts w:eastAsiaTheme="minorHAnsi"/>
          <w:color w:val="000000"/>
          <w:sz w:val="23"/>
          <w:szCs w:val="23"/>
          <w:lang w:val="en-GB" w:eastAsia="en-US"/>
        </w:rPr>
        <w:t xml:space="preserve">             3.8 Uncertainty Data Generation ………………………………………………………  39</w:t>
      </w:r>
    </w:p>
    <w:p w14:paraId="53BB1053" w14:textId="77777777" w:rsidR="00305F9E" w:rsidRDefault="00305F9E" w:rsidP="00305F9E">
      <w:pPr>
        <w:autoSpaceDE w:val="0"/>
        <w:autoSpaceDN w:val="0"/>
        <w:adjustRightInd w:val="0"/>
        <w:spacing w:line="360" w:lineRule="auto"/>
        <w:rPr>
          <w:rFonts w:eastAsiaTheme="minorHAnsi"/>
          <w:color w:val="000000"/>
          <w:sz w:val="23"/>
          <w:szCs w:val="23"/>
          <w:lang w:val="en-GB" w:eastAsia="en-US"/>
        </w:rPr>
      </w:pPr>
      <w:r>
        <w:rPr>
          <w:rFonts w:eastAsiaTheme="minorHAnsi"/>
          <w:color w:val="000000"/>
          <w:sz w:val="23"/>
          <w:szCs w:val="23"/>
          <w:lang w:val="en-GB" w:eastAsia="en-US"/>
        </w:rPr>
        <w:t xml:space="preserve">             </w:t>
      </w:r>
      <w:r>
        <w:rPr>
          <w:rFonts w:eastAsiaTheme="minorHAnsi"/>
          <w:color w:val="000000"/>
          <w:sz w:val="23"/>
          <w:szCs w:val="23"/>
          <w:lang w:val="en-GB" w:eastAsia="en-US"/>
        </w:rPr>
        <w:tab/>
        <w:t>3.8.1 Uncertainty Data Scaling ………………………………………………...  40</w:t>
      </w:r>
    </w:p>
    <w:p w14:paraId="4A6E320B" w14:textId="77777777" w:rsidR="00305F9E" w:rsidRDefault="00305F9E" w:rsidP="00305F9E">
      <w:pPr>
        <w:autoSpaceDE w:val="0"/>
        <w:autoSpaceDN w:val="0"/>
        <w:adjustRightInd w:val="0"/>
        <w:spacing w:line="360" w:lineRule="auto"/>
        <w:rPr>
          <w:rFonts w:eastAsiaTheme="minorHAnsi"/>
          <w:color w:val="000000"/>
          <w:sz w:val="23"/>
          <w:szCs w:val="23"/>
          <w:lang w:val="en-GB" w:eastAsia="en-US"/>
        </w:rPr>
      </w:pPr>
      <w:r>
        <w:rPr>
          <w:rFonts w:eastAsiaTheme="minorHAnsi"/>
          <w:color w:val="000000"/>
          <w:sz w:val="23"/>
          <w:szCs w:val="23"/>
          <w:lang w:val="en-GB" w:eastAsia="en-US"/>
        </w:rPr>
        <w:tab/>
      </w:r>
      <w:r>
        <w:rPr>
          <w:rFonts w:eastAsiaTheme="minorHAnsi"/>
          <w:color w:val="000000"/>
          <w:sz w:val="23"/>
          <w:szCs w:val="23"/>
          <w:lang w:val="en-GB" w:eastAsia="en-US"/>
        </w:rPr>
        <w:tab/>
        <w:t>3.8.2 Snapshot of uncertainty data …………………………………………….   41</w:t>
      </w:r>
    </w:p>
    <w:p w14:paraId="0082AD70" w14:textId="77777777" w:rsidR="00305F9E" w:rsidRDefault="00305F9E" w:rsidP="00305F9E">
      <w:pPr>
        <w:autoSpaceDE w:val="0"/>
        <w:autoSpaceDN w:val="0"/>
        <w:adjustRightInd w:val="0"/>
        <w:spacing w:line="360" w:lineRule="auto"/>
        <w:rPr>
          <w:rFonts w:eastAsiaTheme="minorHAnsi"/>
          <w:color w:val="000000"/>
          <w:sz w:val="23"/>
          <w:szCs w:val="23"/>
          <w:lang w:val="en-GB" w:eastAsia="en-US"/>
        </w:rPr>
      </w:pPr>
      <w:r>
        <w:rPr>
          <w:rFonts w:eastAsiaTheme="minorHAnsi"/>
          <w:color w:val="000000"/>
          <w:sz w:val="23"/>
          <w:szCs w:val="23"/>
          <w:lang w:val="en-GB" w:eastAsia="en-US"/>
        </w:rPr>
        <w:tab/>
      </w:r>
      <w:r>
        <w:rPr>
          <w:rFonts w:eastAsiaTheme="minorHAnsi"/>
          <w:color w:val="000000"/>
          <w:sz w:val="23"/>
          <w:szCs w:val="23"/>
          <w:lang w:val="en-GB" w:eastAsia="en-US"/>
        </w:rPr>
        <w:tab/>
        <w:t>3.8.3 Top 10 uncertainty countries using MLP model ………………………… 41</w:t>
      </w:r>
    </w:p>
    <w:p w14:paraId="30444235" w14:textId="77777777" w:rsidR="00305F9E" w:rsidRDefault="00305F9E" w:rsidP="00305F9E">
      <w:pPr>
        <w:autoSpaceDE w:val="0"/>
        <w:autoSpaceDN w:val="0"/>
        <w:adjustRightInd w:val="0"/>
        <w:spacing w:line="360" w:lineRule="auto"/>
        <w:rPr>
          <w:rFonts w:eastAsiaTheme="minorHAnsi"/>
          <w:color w:val="000000"/>
          <w:sz w:val="23"/>
          <w:szCs w:val="23"/>
          <w:lang w:val="en-GB" w:eastAsia="en-US"/>
        </w:rPr>
      </w:pPr>
      <w:r>
        <w:rPr>
          <w:rFonts w:eastAsiaTheme="minorHAnsi"/>
          <w:color w:val="000000"/>
          <w:sz w:val="23"/>
          <w:szCs w:val="23"/>
          <w:lang w:val="en-GB" w:eastAsia="en-US"/>
        </w:rPr>
        <w:tab/>
      </w:r>
      <w:r>
        <w:rPr>
          <w:rFonts w:eastAsiaTheme="minorHAnsi"/>
          <w:color w:val="000000"/>
          <w:sz w:val="23"/>
          <w:szCs w:val="23"/>
          <w:lang w:val="en-GB" w:eastAsia="en-US"/>
        </w:rPr>
        <w:tab/>
        <w:t>3.8.4 Lowest 10 uncertainty countries using MLP model ……………………..  41</w:t>
      </w:r>
    </w:p>
    <w:p w14:paraId="45ACBEA6" w14:textId="77777777" w:rsidR="00305F9E" w:rsidRDefault="00305F9E" w:rsidP="00305F9E">
      <w:pPr>
        <w:autoSpaceDE w:val="0"/>
        <w:autoSpaceDN w:val="0"/>
        <w:adjustRightInd w:val="0"/>
        <w:spacing w:line="360" w:lineRule="auto"/>
        <w:rPr>
          <w:rFonts w:eastAsiaTheme="minorHAnsi"/>
          <w:color w:val="000000"/>
          <w:sz w:val="23"/>
          <w:szCs w:val="23"/>
          <w:lang w:val="en-GB" w:eastAsia="en-US"/>
        </w:rPr>
      </w:pPr>
      <w:r>
        <w:rPr>
          <w:rFonts w:eastAsiaTheme="minorHAnsi"/>
          <w:color w:val="000000"/>
          <w:sz w:val="23"/>
          <w:szCs w:val="23"/>
          <w:lang w:val="en-GB" w:eastAsia="en-US"/>
        </w:rPr>
        <w:tab/>
      </w:r>
      <w:r>
        <w:rPr>
          <w:rFonts w:eastAsiaTheme="minorHAnsi"/>
          <w:color w:val="000000"/>
          <w:sz w:val="23"/>
          <w:szCs w:val="23"/>
          <w:lang w:val="en-GB" w:eastAsia="en-US"/>
        </w:rPr>
        <w:tab/>
        <w:t>3.8.5 Uncertainty Comparison among Models ………………………………… 42</w:t>
      </w:r>
    </w:p>
    <w:p w14:paraId="0F1AD204" w14:textId="77777777" w:rsidR="00305F9E" w:rsidRDefault="00305F9E" w:rsidP="00305F9E">
      <w:pPr>
        <w:autoSpaceDE w:val="0"/>
        <w:autoSpaceDN w:val="0"/>
        <w:adjustRightInd w:val="0"/>
        <w:spacing w:line="360" w:lineRule="auto"/>
        <w:rPr>
          <w:rFonts w:eastAsiaTheme="minorHAnsi"/>
          <w:color w:val="000000"/>
          <w:sz w:val="23"/>
          <w:szCs w:val="23"/>
          <w:lang w:val="en-GB" w:eastAsia="en-US"/>
        </w:rPr>
      </w:pPr>
      <w:r>
        <w:rPr>
          <w:rFonts w:eastAsiaTheme="minorHAnsi"/>
          <w:color w:val="000000"/>
          <w:sz w:val="23"/>
          <w:szCs w:val="23"/>
          <w:lang w:val="en-GB" w:eastAsia="en-US"/>
        </w:rPr>
        <w:tab/>
      </w:r>
      <w:r>
        <w:rPr>
          <w:rFonts w:eastAsiaTheme="minorHAnsi"/>
          <w:color w:val="000000"/>
          <w:sz w:val="23"/>
          <w:szCs w:val="23"/>
          <w:lang w:val="en-GB" w:eastAsia="en-US"/>
        </w:rPr>
        <w:tab/>
      </w:r>
    </w:p>
    <w:p w14:paraId="12F7AE3C" w14:textId="77777777" w:rsidR="00305F9E" w:rsidRDefault="00305F9E" w:rsidP="00305F9E">
      <w:pPr>
        <w:autoSpaceDE w:val="0"/>
        <w:autoSpaceDN w:val="0"/>
        <w:adjustRightInd w:val="0"/>
        <w:spacing w:line="480" w:lineRule="auto"/>
        <w:jc w:val="both"/>
        <w:rPr>
          <w:rFonts w:eastAsiaTheme="minorHAnsi"/>
          <w:lang w:val="en-GB" w:eastAsia="en-US"/>
        </w:rPr>
      </w:pPr>
      <w:r w:rsidRPr="00BC6E3F">
        <w:rPr>
          <w:rFonts w:eastAsiaTheme="minorHAnsi"/>
          <w:b/>
          <w:bCs/>
          <w:lang w:val="en-GB" w:eastAsia="en-US"/>
        </w:rPr>
        <w:t xml:space="preserve">Chapter </w:t>
      </w:r>
      <w:r>
        <w:rPr>
          <w:rFonts w:eastAsiaTheme="minorHAnsi"/>
          <w:b/>
          <w:bCs/>
          <w:lang w:val="en-GB" w:eastAsia="en-US"/>
        </w:rPr>
        <w:t>4</w:t>
      </w:r>
      <w:r w:rsidRPr="00BC6E3F">
        <w:rPr>
          <w:rFonts w:eastAsiaTheme="minorHAnsi"/>
          <w:b/>
          <w:bCs/>
          <w:lang w:val="en-GB" w:eastAsia="en-US"/>
        </w:rPr>
        <w:t xml:space="preserve"> </w:t>
      </w:r>
      <w:r>
        <w:rPr>
          <w:rFonts w:eastAsiaTheme="minorHAnsi"/>
          <w:b/>
          <w:bCs/>
          <w:lang w:val="en-GB" w:eastAsia="en-US"/>
        </w:rPr>
        <w:tab/>
        <w:t xml:space="preserve">Visualization Method </w:t>
      </w:r>
      <w:r w:rsidRPr="00A21577">
        <w:rPr>
          <w:rFonts w:eastAsiaTheme="minorHAnsi"/>
          <w:lang w:val="en-GB" w:eastAsia="en-US"/>
        </w:rPr>
        <w:t>……………..</w:t>
      </w:r>
      <w:r>
        <w:rPr>
          <w:rFonts w:eastAsiaTheme="minorHAnsi"/>
          <w:lang w:val="en-GB" w:eastAsia="en-US"/>
        </w:rPr>
        <w:t>………………………</w:t>
      </w:r>
      <w:r>
        <w:rPr>
          <w:rFonts w:eastAsiaTheme="minorHAnsi"/>
          <w:color w:val="000000"/>
          <w:sz w:val="23"/>
          <w:szCs w:val="23"/>
          <w:lang w:val="en-GB" w:eastAsia="en-US"/>
        </w:rPr>
        <w:t>……………….  43</w:t>
      </w:r>
    </w:p>
    <w:p w14:paraId="42E3F1EA" w14:textId="77777777" w:rsidR="00305F9E" w:rsidRDefault="00305F9E" w:rsidP="00305F9E">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4</w:t>
      </w:r>
      <w:r w:rsidRPr="0098148F">
        <w:rPr>
          <w:rFonts w:eastAsiaTheme="minorHAnsi"/>
          <w:color w:val="000000"/>
          <w:sz w:val="23"/>
          <w:szCs w:val="23"/>
          <w:lang w:val="en-GB" w:eastAsia="en-US"/>
        </w:rPr>
        <w:t xml:space="preserve">.1 </w:t>
      </w:r>
      <w:r>
        <w:rPr>
          <w:rFonts w:eastAsiaTheme="minorHAnsi"/>
          <w:color w:val="000000"/>
          <w:sz w:val="23"/>
          <w:szCs w:val="23"/>
          <w:lang w:val="en-GB" w:eastAsia="en-US"/>
        </w:rPr>
        <w:t>Introduction ………………</w:t>
      </w:r>
      <w:r w:rsidRPr="0098148F">
        <w:rPr>
          <w:rFonts w:eastAsiaTheme="minorHAnsi"/>
          <w:color w:val="000000"/>
          <w:sz w:val="23"/>
          <w:szCs w:val="23"/>
          <w:lang w:val="en-GB" w:eastAsia="en-US"/>
        </w:rPr>
        <w:t>………………………………………………………</w:t>
      </w:r>
      <w:r>
        <w:rPr>
          <w:rFonts w:eastAsiaTheme="minorHAnsi"/>
          <w:color w:val="000000"/>
          <w:sz w:val="23"/>
          <w:szCs w:val="23"/>
          <w:lang w:val="en-GB" w:eastAsia="en-US"/>
        </w:rPr>
        <w:t>.   43</w:t>
      </w:r>
    </w:p>
    <w:p w14:paraId="3DC467BD" w14:textId="77777777" w:rsidR="00305F9E" w:rsidRDefault="00305F9E" w:rsidP="00305F9E">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4.2 Background Architecture …………………………………………………………   43</w:t>
      </w:r>
    </w:p>
    <w:p w14:paraId="32CC8D4F" w14:textId="77777777" w:rsidR="00305F9E" w:rsidRDefault="00305F9E" w:rsidP="00305F9E">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4.3 Examples of CA in Shapes ……………………………………………………….   44</w:t>
      </w:r>
    </w:p>
    <w:p w14:paraId="6C55ECC2" w14:textId="77777777" w:rsidR="00305F9E" w:rsidRDefault="00305F9E" w:rsidP="00305F9E">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4.4 Texture Pattern Generation ……………………………………………………….   45</w:t>
      </w:r>
    </w:p>
    <w:p w14:paraId="3768BF3F" w14:textId="77777777" w:rsidR="00305F9E" w:rsidRDefault="00305F9E" w:rsidP="00305F9E">
      <w:pPr>
        <w:autoSpaceDE w:val="0"/>
        <w:autoSpaceDN w:val="0"/>
        <w:adjustRightInd w:val="0"/>
        <w:spacing w:line="360" w:lineRule="auto"/>
        <w:ind w:left="720" w:firstLine="720"/>
        <w:rPr>
          <w:rFonts w:eastAsiaTheme="minorHAnsi"/>
          <w:color w:val="000000"/>
          <w:sz w:val="23"/>
          <w:szCs w:val="23"/>
          <w:lang w:val="en-GB" w:eastAsia="en-US"/>
        </w:rPr>
      </w:pPr>
      <w:r>
        <w:rPr>
          <w:rFonts w:eastAsiaTheme="minorHAnsi"/>
          <w:color w:val="000000"/>
          <w:sz w:val="23"/>
          <w:szCs w:val="23"/>
          <w:lang w:val="en-GB" w:eastAsia="en-US"/>
        </w:rPr>
        <w:t>4.4.1 Slicing Plot ……………………………………………………………..   47</w:t>
      </w:r>
    </w:p>
    <w:p w14:paraId="487D9599" w14:textId="77777777" w:rsidR="00305F9E" w:rsidRDefault="00305F9E" w:rsidP="00305F9E">
      <w:pPr>
        <w:autoSpaceDE w:val="0"/>
        <w:autoSpaceDN w:val="0"/>
        <w:adjustRightInd w:val="0"/>
        <w:spacing w:line="360" w:lineRule="auto"/>
        <w:ind w:left="720" w:firstLine="720"/>
        <w:rPr>
          <w:rFonts w:eastAsiaTheme="minorHAnsi"/>
          <w:color w:val="000000"/>
          <w:sz w:val="23"/>
          <w:szCs w:val="23"/>
          <w:lang w:val="en-GB" w:eastAsia="en-US"/>
        </w:rPr>
      </w:pPr>
      <w:r>
        <w:rPr>
          <w:rFonts w:eastAsiaTheme="minorHAnsi"/>
          <w:color w:val="000000"/>
          <w:sz w:val="23"/>
          <w:szCs w:val="23"/>
          <w:lang w:val="en-GB" w:eastAsia="en-US"/>
        </w:rPr>
        <w:t>4.4.2 Pattern Generation ………………………………………………………  48</w:t>
      </w:r>
    </w:p>
    <w:p w14:paraId="14E0F3E3" w14:textId="77777777" w:rsidR="00305F9E" w:rsidRDefault="00305F9E" w:rsidP="00305F9E">
      <w:pPr>
        <w:autoSpaceDE w:val="0"/>
        <w:autoSpaceDN w:val="0"/>
        <w:adjustRightInd w:val="0"/>
        <w:spacing w:line="360" w:lineRule="auto"/>
        <w:ind w:left="720" w:firstLine="720"/>
        <w:rPr>
          <w:rFonts w:eastAsiaTheme="minorHAnsi"/>
          <w:color w:val="000000"/>
          <w:sz w:val="23"/>
          <w:szCs w:val="23"/>
          <w:lang w:val="en-GB" w:eastAsia="en-US"/>
        </w:rPr>
      </w:pPr>
      <w:r>
        <w:rPr>
          <w:rFonts w:eastAsiaTheme="minorHAnsi"/>
          <w:color w:val="000000"/>
          <w:sz w:val="23"/>
          <w:szCs w:val="23"/>
          <w:lang w:val="en-GB" w:eastAsia="en-US"/>
        </w:rPr>
        <w:t>4.4.3 Texture Generation ……………………………………………………..   50</w:t>
      </w:r>
    </w:p>
    <w:p w14:paraId="14F9151F" w14:textId="77777777" w:rsidR="00305F9E" w:rsidRDefault="00305F9E" w:rsidP="00305F9E">
      <w:pPr>
        <w:autoSpaceDE w:val="0"/>
        <w:autoSpaceDN w:val="0"/>
        <w:adjustRightInd w:val="0"/>
        <w:spacing w:line="360" w:lineRule="auto"/>
        <w:rPr>
          <w:rFonts w:eastAsiaTheme="minorHAnsi"/>
          <w:color w:val="000000"/>
          <w:sz w:val="23"/>
          <w:szCs w:val="23"/>
          <w:lang w:val="en-GB" w:eastAsia="en-US"/>
        </w:rPr>
      </w:pPr>
    </w:p>
    <w:p w14:paraId="32AC0EF1" w14:textId="77777777" w:rsidR="00305F9E" w:rsidRDefault="00305F9E" w:rsidP="00305F9E">
      <w:pPr>
        <w:autoSpaceDE w:val="0"/>
        <w:autoSpaceDN w:val="0"/>
        <w:adjustRightInd w:val="0"/>
        <w:spacing w:line="480" w:lineRule="auto"/>
        <w:jc w:val="both"/>
        <w:rPr>
          <w:rFonts w:eastAsiaTheme="minorHAnsi"/>
          <w:lang w:val="en-GB" w:eastAsia="en-US"/>
        </w:rPr>
      </w:pPr>
      <w:r w:rsidRPr="00BC6E3F">
        <w:rPr>
          <w:rFonts w:eastAsiaTheme="minorHAnsi"/>
          <w:b/>
          <w:bCs/>
          <w:lang w:val="en-GB" w:eastAsia="en-US"/>
        </w:rPr>
        <w:t xml:space="preserve">Chapter </w:t>
      </w:r>
      <w:r>
        <w:rPr>
          <w:rFonts w:eastAsiaTheme="minorHAnsi"/>
          <w:b/>
          <w:bCs/>
          <w:lang w:val="en-GB" w:eastAsia="en-US"/>
        </w:rPr>
        <w:t>5</w:t>
      </w:r>
      <w:r w:rsidRPr="00BC6E3F">
        <w:rPr>
          <w:rFonts w:eastAsiaTheme="minorHAnsi"/>
          <w:b/>
          <w:bCs/>
          <w:lang w:val="en-GB" w:eastAsia="en-US"/>
        </w:rPr>
        <w:t xml:space="preserve"> </w:t>
      </w:r>
      <w:r>
        <w:rPr>
          <w:rFonts w:eastAsiaTheme="minorHAnsi"/>
          <w:b/>
          <w:bCs/>
          <w:lang w:val="en-GB" w:eastAsia="en-US"/>
        </w:rPr>
        <w:tab/>
        <w:t xml:space="preserve">Application of Chromatic Aberration </w:t>
      </w:r>
      <w:r w:rsidRPr="00347782">
        <w:rPr>
          <w:rFonts w:eastAsiaTheme="minorHAnsi"/>
          <w:lang w:val="en-GB" w:eastAsia="en-US"/>
        </w:rPr>
        <w:t>……………..</w:t>
      </w:r>
      <w:r>
        <w:rPr>
          <w:rFonts w:eastAsiaTheme="minorHAnsi"/>
          <w:lang w:val="en-GB" w:eastAsia="en-US"/>
        </w:rPr>
        <w:t>…………………</w:t>
      </w:r>
      <w:r>
        <w:rPr>
          <w:rFonts w:eastAsiaTheme="minorHAnsi"/>
          <w:color w:val="000000"/>
          <w:sz w:val="23"/>
          <w:szCs w:val="23"/>
          <w:lang w:val="en-GB" w:eastAsia="en-US"/>
        </w:rPr>
        <w:t>…  51</w:t>
      </w:r>
    </w:p>
    <w:p w14:paraId="0DC614BC" w14:textId="77777777" w:rsidR="00305F9E" w:rsidRDefault="00305F9E" w:rsidP="00305F9E">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lastRenderedPageBreak/>
        <w:t>5</w:t>
      </w:r>
      <w:r w:rsidRPr="0098148F">
        <w:rPr>
          <w:rFonts w:eastAsiaTheme="minorHAnsi"/>
          <w:color w:val="000000"/>
          <w:sz w:val="23"/>
          <w:szCs w:val="23"/>
          <w:lang w:val="en-GB" w:eastAsia="en-US"/>
        </w:rPr>
        <w:t xml:space="preserve">.1 </w:t>
      </w:r>
      <w:r>
        <w:rPr>
          <w:rFonts w:eastAsiaTheme="minorHAnsi"/>
          <w:color w:val="000000"/>
          <w:sz w:val="23"/>
          <w:szCs w:val="23"/>
          <w:lang w:val="en-GB" w:eastAsia="en-US"/>
        </w:rPr>
        <w:t>Introduction ………………</w:t>
      </w:r>
      <w:r w:rsidRPr="0098148F">
        <w:rPr>
          <w:rFonts w:eastAsiaTheme="minorHAnsi"/>
          <w:color w:val="000000"/>
          <w:sz w:val="23"/>
          <w:szCs w:val="23"/>
          <w:lang w:val="en-GB" w:eastAsia="en-US"/>
        </w:rPr>
        <w:t>………………………………………………………</w:t>
      </w:r>
      <w:r>
        <w:rPr>
          <w:rFonts w:eastAsiaTheme="minorHAnsi"/>
          <w:color w:val="000000"/>
          <w:sz w:val="23"/>
          <w:szCs w:val="23"/>
          <w:lang w:val="en-GB" w:eastAsia="en-US"/>
        </w:rPr>
        <w:t>.  51</w:t>
      </w:r>
    </w:p>
    <w:p w14:paraId="03163A54" w14:textId="77777777" w:rsidR="00305F9E" w:rsidRDefault="00305F9E" w:rsidP="00305F9E">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5.2 Web Interface …………………………………………………………………….    51</w:t>
      </w:r>
    </w:p>
    <w:p w14:paraId="06C86DAE" w14:textId="77777777" w:rsidR="00305F9E" w:rsidRDefault="00305F9E" w:rsidP="00305F9E">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5.3 Filtering …………………………………………………………………………..    53</w:t>
      </w:r>
    </w:p>
    <w:p w14:paraId="5224526D" w14:textId="77777777" w:rsidR="00305F9E" w:rsidRDefault="00305F9E" w:rsidP="00305F9E">
      <w:pPr>
        <w:autoSpaceDE w:val="0"/>
        <w:autoSpaceDN w:val="0"/>
        <w:adjustRightInd w:val="0"/>
        <w:spacing w:line="360" w:lineRule="auto"/>
        <w:ind w:left="720" w:firstLine="720"/>
        <w:rPr>
          <w:rFonts w:eastAsiaTheme="minorHAnsi"/>
          <w:color w:val="000000"/>
          <w:sz w:val="23"/>
          <w:szCs w:val="23"/>
          <w:lang w:val="en-GB" w:eastAsia="en-US"/>
        </w:rPr>
      </w:pPr>
      <w:r>
        <w:rPr>
          <w:rFonts w:eastAsiaTheme="minorHAnsi"/>
          <w:color w:val="000000"/>
          <w:sz w:val="23"/>
          <w:szCs w:val="23"/>
          <w:lang w:val="en-GB" w:eastAsia="en-US"/>
        </w:rPr>
        <w:t>5.3.1 Bubble Selection Mode ………………………………………………..    53</w:t>
      </w:r>
    </w:p>
    <w:p w14:paraId="567B027E" w14:textId="77777777" w:rsidR="00305F9E" w:rsidRDefault="00305F9E" w:rsidP="00305F9E">
      <w:pPr>
        <w:autoSpaceDE w:val="0"/>
        <w:autoSpaceDN w:val="0"/>
        <w:adjustRightInd w:val="0"/>
        <w:spacing w:line="480" w:lineRule="auto"/>
        <w:ind w:left="720" w:firstLine="720"/>
        <w:rPr>
          <w:rFonts w:eastAsiaTheme="minorHAnsi"/>
          <w:color w:val="000000"/>
          <w:sz w:val="23"/>
          <w:szCs w:val="23"/>
          <w:lang w:val="en-GB" w:eastAsia="en-US"/>
        </w:rPr>
      </w:pPr>
      <w:r>
        <w:rPr>
          <w:rFonts w:eastAsiaTheme="minorHAnsi"/>
          <w:color w:val="000000"/>
          <w:sz w:val="23"/>
          <w:szCs w:val="23"/>
          <w:lang w:val="en-GB" w:eastAsia="en-US"/>
        </w:rPr>
        <w:t>5.3.2 Bubble Removal Mode ………………………………………………..     54</w:t>
      </w:r>
    </w:p>
    <w:p w14:paraId="481B83B3" w14:textId="77777777" w:rsidR="00305F9E" w:rsidRDefault="00305F9E" w:rsidP="00305F9E">
      <w:pPr>
        <w:autoSpaceDE w:val="0"/>
        <w:autoSpaceDN w:val="0"/>
        <w:adjustRightInd w:val="0"/>
        <w:spacing w:line="360" w:lineRule="auto"/>
        <w:rPr>
          <w:rFonts w:eastAsiaTheme="minorHAnsi"/>
          <w:color w:val="000000"/>
          <w:sz w:val="23"/>
          <w:szCs w:val="23"/>
          <w:lang w:val="en-GB" w:eastAsia="en-US"/>
        </w:rPr>
      </w:pPr>
      <w:r>
        <w:rPr>
          <w:rFonts w:eastAsiaTheme="minorHAnsi"/>
          <w:color w:val="000000"/>
          <w:sz w:val="23"/>
          <w:szCs w:val="23"/>
          <w:lang w:val="en-GB" w:eastAsia="en-US"/>
        </w:rPr>
        <w:tab/>
        <w:t>5.4 Legend …………………………………………………………………………….   54</w:t>
      </w:r>
    </w:p>
    <w:p w14:paraId="62984164" w14:textId="77777777" w:rsidR="00305F9E" w:rsidRDefault="00305F9E" w:rsidP="00305F9E">
      <w:pPr>
        <w:autoSpaceDE w:val="0"/>
        <w:autoSpaceDN w:val="0"/>
        <w:adjustRightInd w:val="0"/>
        <w:spacing w:line="360" w:lineRule="auto"/>
        <w:rPr>
          <w:rFonts w:eastAsiaTheme="minorHAnsi"/>
          <w:color w:val="000000"/>
          <w:sz w:val="23"/>
          <w:szCs w:val="23"/>
          <w:lang w:val="en-GB" w:eastAsia="en-US"/>
        </w:rPr>
      </w:pPr>
      <w:r>
        <w:rPr>
          <w:rFonts w:eastAsiaTheme="minorHAnsi"/>
          <w:color w:val="000000"/>
          <w:sz w:val="23"/>
          <w:szCs w:val="23"/>
          <w:lang w:val="en-GB" w:eastAsia="en-US"/>
        </w:rPr>
        <w:tab/>
        <w:t>5.5 Reshuffling Streamgraph ………………………………………………………….   54</w:t>
      </w:r>
    </w:p>
    <w:p w14:paraId="06119198" w14:textId="77777777" w:rsidR="00305F9E" w:rsidRDefault="00305F9E" w:rsidP="00305F9E">
      <w:pPr>
        <w:autoSpaceDE w:val="0"/>
        <w:autoSpaceDN w:val="0"/>
        <w:adjustRightInd w:val="0"/>
        <w:spacing w:line="360" w:lineRule="auto"/>
        <w:rPr>
          <w:rFonts w:eastAsiaTheme="minorHAnsi"/>
          <w:color w:val="000000"/>
          <w:sz w:val="23"/>
          <w:szCs w:val="23"/>
          <w:lang w:val="en-GB" w:eastAsia="en-US"/>
        </w:rPr>
      </w:pPr>
      <w:r>
        <w:rPr>
          <w:rFonts w:eastAsiaTheme="minorHAnsi"/>
          <w:color w:val="000000"/>
          <w:sz w:val="23"/>
          <w:szCs w:val="23"/>
          <w:lang w:val="en-GB" w:eastAsia="en-US"/>
        </w:rPr>
        <w:tab/>
        <w:t>5.6 Drill-down All Model Predictions ………………………………………………..    56</w:t>
      </w:r>
    </w:p>
    <w:p w14:paraId="6B0B15C9" w14:textId="77777777" w:rsidR="00305F9E" w:rsidRDefault="00305F9E" w:rsidP="00305F9E">
      <w:pPr>
        <w:autoSpaceDE w:val="0"/>
        <w:autoSpaceDN w:val="0"/>
        <w:adjustRightInd w:val="0"/>
        <w:spacing w:line="360" w:lineRule="auto"/>
        <w:rPr>
          <w:rFonts w:eastAsiaTheme="minorHAnsi"/>
          <w:color w:val="000000"/>
          <w:sz w:val="23"/>
          <w:szCs w:val="23"/>
          <w:lang w:val="en-GB" w:eastAsia="en-US"/>
        </w:rPr>
      </w:pPr>
      <w:r>
        <w:rPr>
          <w:rFonts w:eastAsiaTheme="minorHAnsi"/>
          <w:color w:val="000000"/>
          <w:sz w:val="23"/>
          <w:szCs w:val="23"/>
          <w:lang w:val="en-GB" w:eastAsia="en-US"/>
        </w:rPr>
        <w:tab/>
        <w:t>5.7 Star Fish Inspired Design ………………………………………………………….  57</w:t>
      </w:r>
    </w:p>
    <w:p w14:paraId="234FA83F" w14:textId="77777777" w:rsidR="00305F9E" w:rsidRDefault="00305F9E" w:rsidP="00305F9E">
      <w:pPr>
        <w:autoSpaceDE w:val="0"/>
        <w:autoSpaceDN w:val="0"/>
        <w:adjustRightInd w:val="0"/>
        <w:spacing w:line="360" w:lineRule="auto"/>
        <w:rPr>
          <w:rFonts w:eastAsiaTheme="minorHAnsi"/>
          <w:color w:val="000000"/>
          <w:sz w:val="23"/>
          <w:szCs w:val="23"/>
          <w:lang w:val="en-GB" w:eastAsia="en-US"/>
        </w:rPr>
      </w:pPr>
      <w:r>
        <w:rPr>
          <w:rFonts w:eastAsiaTheme="minorHAnsi"/>
          <w:color w:val="000000"/>
          <w:sz w:val="23"/>
          <w:szCs w:val="23"/>
          <w:lang w:val="en-GB" w:eastAsia="en-US"/>
        </w:rPr>
        <w:tab/>
        <w:t>5.8 Parallel Coordinate Chart ………………………………………………………….  59</w:t>
      </w:r>
    </w:p>
    <w:p w14:paraId="41F645D7" w14:textId="77777777" w:rsidR="00305F9E" w:rsidRDefault="00305F9E" w:rsidP="00305F9E">
      <w:pPr>
        <w:autoSpaceDE w:val="0"/>
        <w:autoSpaceDN w:val="0"/>
        <w:adjustRightInd w:val="0"/>
        <w:spacing w:line="360" w:lineRule="auto"/>
        <w:rPr>
          <w:rFonts w:eastAsiaTheme="minorHAnsi"/>
          <w:color w:val="000000"/>
          <w:sz w:val="23"/>
          <w:szCs w:val="23"/>
          <w:lang w:val="en-GB" w:eastAsia="en-US"/>
        </w:rPr>
      </w:pPr>
      <w:r>
        <w:rPr>
          <w:rFonts w:eastAsiaTheme="minorHAnsi"/>
          <w:color w:val="000000"/>
          <w:sz w:val="23"/>
          <w:szCs w:val="23"/>
          <w:lang w:val="en-GB" w:eastAsia="en-US"/>
        </w:rPr>
        <w:tab/>
        <w:t>5.9 Bubble Grid Chart …………………………………………………………………  60</w:t>
      </w:r>
    </w:p>
    <w:p w14:paraId="1FE2117D" w14:textId="77777777" w:rsidR="00305F9E" w:rsidRDefault="00305F9E" w:rsidP="00305F9E">
      <w:pPr>
        <w:autoSpaceDE w:val="0"/>
        <w:autoSpaceDN w:val="0"/>
        <w:adjustRightInd w:val="0"/>
        <w:spacing w:line="360" w:lineRule="auto"/>
        <w:rPr>
          <w:rFonts w:eastAsiaTheme="minorHAnsi"/>
          <w:color w:val="000000"/>
          <w:sz w:val="23"/>
          <w:szCs w:val="23"/>
          <w:lang w:val="en-GB" w:eastAsia="en-US"/>
        </w:rPr>
      </w:pPr>
      <w:r>
        <w:rPr>
          <w:rFonts w:eastAsiaTheme="minorHAnsi"/>
          <w:color w:val="000000"/>
          <w:sz w:val="23"/>
          <w:szCs w:val="23"/>
          <w:lang w:val="en-GB" w:eastAsia="en-US"/>
        </w:rPr>
        <w:tab/>
        <w:t>5.10 Horizontal Chart ………………………………………………………………….  61</w:t>
      </w:r>
    </w:p>
    <w:p w14:paraId="3EC5ADB8" w14:textId="77777777" w:rsidR="00305F9E" w:rsidRDefault="00305F9E" w:rsidP="00305F9E">
      <w:pPr>
        <w:autoSpaceDE w:val="0"/>
        <w:autoSpaceDN w:val="0"/>
        <w:adjustRightInd w:val="0"/>
        <w:spacing w:line="360" w:lineRule="auto"/>
        <w:rPr>
          <w:rFonts w:eastAsiaTheme="minorHAnsi"/>
          <w:color w:val="000000"/>
          <w:sz w:val="23"/>
          <w:szCs w:val="23"/>
          <w:lang w:val="en-GB" w:eastAsia="en-US"/>
        </w:rPr>
      </w:pPr>
      <w:r>
        <w:rPr>
          <w:rFonts w:eastAsiaTheme="minorHAnsi"/>
          <w:color w:val="000000"/>
          <w:sz w:val="23"/>
          <w:szCs w:val="23"/>
          <w:lang w:val="en-GB" w:eastAsia="en-US"/>
        </w:rPr>
        <w:tab/>
        <w:t>5.11 Square Grid Chart ………………………………………………………………..   63</w:t>
      </w:r>
    </w:p>
    <w:p w14:paraId="40A6465B" w14:textId="77777777" w:rsidR="00305F9E" w:rsidRDefault="00305F9E" w:rsidP="00305F9E">
      <w:pPr>
        <w:autoSpaceDE w:val="0"/>
        <w:autoSpaceDN w:val="0"/>
        <w:adjustRightInd w:val="0"/>
        <w:spacing w:line="360" w:lineRule="auto"/>
        <w:rPr>
          <w:rFonts w:eastAsiaTheme="minorHAnsi"/>
          <w:color w:val="000000"/>
          <w:sz w:val="23"/>
          <w:szCs w:val="23"/>
          <w:lang w:val="en-GB" w:eastAsia="en-US"/>
        </w:rPr>
      </w:pPr>
      <w:r>
        <w:rPr>
          <w:rFonts w:eastAsiaTheme="minorHAnsi"/>
          <w:color w:val="000000"/>
          <w:sz w:val="23"/>
          <w:szCs w:val="23"/>
          <w:lang w:val="en-GB" w:eastAsia="en-US"/>
        </w:rPr>
        <w:tab/>
        <w:t>5.12 World Map ……………………………………………………………………….  64</w:t>
      </w:r>
    </w:p>
    <w:p w14:paraId="45E5FB15" w14:textId="77777777" w:rsidR="00305F9E" w:rsidRDefault="00305F9E" w:rsidP="00305F9E">
      <w:pPr>
        <w:autoSpaceDE w:val="0"/>
        <w:autoSpaceDN w:val="0"/>
        <w:adjustRightInd w:val="0"/>
        <w:spacing w:line="360" w:lineRule="auto"/>
        <w:rPr>
          <w:rFonts w:eastAsiaTheme="minorHAnsi"/>
          <w:color w:val="000000"/>
          <w:sz w:val="23"/>
          <w:szCs w:val="23"/>
          <w:lang w:val="en-GB" w:eastAsia="en-US"/>
        </w:rPr>
      </w:pPr>
    </w:p>
    <w:p w14:paraId="22DE2F4B" w14:textId="77777777" w:rsidR="00305F9E" w:rsidRDefault="00305F9E" w:rsidP="00305F9E">
      <w:pPr>
        <w:autoSpaceDE w:val="0"/>
        <w:autoSpaceDN w:val="0"/>
        <w:adjustRightInd w:val="0"/>
        <w:spacing w:line="480" w:lineRule="auto"/>
        <w:jc w:val="both"/>
        <w:rPr>
          <w:rFonts w:eastAsiaTheme="minorHAnsi"/>
          <w:lang w:val="en-GB" w:eastAsia="en-US"/>
        </w:rPr>
      </w:pPr>
      <w:r w:rsidRPr="00BC6E3F">
        <w:rPr>
          <w:rFonts w:eastAsiaTheme="minorHAnsi"/>
          <w:b/>
          <w:bCs/>
          <w:lang w:val="en-GB" w:eastAsia="en-US"/>
        </w:rPr>
        <w:t xml:space="preserve">Chapter </w:t>
      </w:r>
      <w:r>
        <w:rPr>
          <w:rFonts w:eastAsiaTheme="minorHAnsi"/>
          <w:b/>
          <w:bCs/>
          <w:lang w:val="en-GB" w:eastAsia="en-US"/>
        </w:rPr>
        <w:t>6</w:t>
      </w:r>
      <w:r w:rsidRPr="00BC6E3F">
        <w:rPr>
          <w:rFonts w:eastAsiaTheme="minorHAnsi"/>
          <w:b/>
          <w:bCs/>
          <w:lang w:val="en-GB" w:eastAsia="en-US"/>
        </w:rPr>
        <w:t xml:space="preserve"> </w:t>
      </w:r>
      <w:r>
        <w:rPr>
          <w:rFonts w:eastAsiaTheme="minorHAnsi"/>
          <w:b/>
          <w:bCs/>
          <w:lang w:val="en-GB" w:eastAsia="en-US"/>
        </w:rPr>
        <w:tab/>
        <w:t xml:space="preserve">Evaluation: Numerical Analysis </w:t>
      </w:r>
      <w:r w:rsidRPr="00A21577">
        <w:rPr>
          <w:rFonts w:eastAsiaTheme="minorHAnsi"/>
          <w:lang w:val="en-GB" w:eastAsia="en-US"/>
        </w:rPr>
        <w:t>…….</w:t>
      </w:r>
      <w:r>
        <w:rPr>
          <w:rFonts w:eastAsiaTheme="minorHAnsi"/>
          <w:lang w:val="en-GB" w:eastAsia="en-US"/>
        </w:rPr>
        <w:t>………………………</w:t>
      </w:r>
      <w:r>
        <w:rPr>
          <w:rFonts w:eastAsiaTheme="minorHAnsi"/>
          <w:color w:val="000000"/>
          <w:sz w:val="23"/>
          <w:szCs w:val="23"/>
          <w:lang w:val="en-GB" w:eastAsia="en-US"/>
        </w:rPr>
        <w:t>…………….</w:t>
      </w:r>
    </w:p>
    <w:p w14:paraId="40C921D8" w14:textId="77777777" w:rsidR="00305F9E" w:rsidRDefault="00305F9E" w:rsidP="00305F9E">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6</w:t>
      </w:r>
      <w:r w:rsidRPr="0098148F">
        <w:rPr>
          <w:rFonts w:eastAsiaTheme="minorHAnsi"/>
          <w:color w:val="000000"/>
          <w:sz w:val="23"/>
          <w:szCs w:val="23"/>
          <w:lang w:val="en-GB" w:eastAsia="en-US"/>
        </w:rPr>
        <w:t xml:space="preserve">.1 </w:t>
      </w:r>
      <w:r>
        <w:rPr>
          <w:rFonts w:eastAsiaTheme="minorHAnsi"/>
          <w:color w:val="000000"/>
          <w:sz w:val="23"/>
          <w:szCs w:val="23"/>
          <w:lang w:val="en-GB" w:eastAsia="en-US"/>
        </w:rPr>
        <w:t>Introduction ………………</w:t>
      </w:r>
      <w:r w:rsidRPr="0098148F">
        <w:rPr>
          <w:rFonts w:eastAsiaTheme="minorHAnsi"/>
          <w:color w:val="000000"/>
          <w:sz w:val="23"/>
          <w:szCs w:val="23"/>
          <w:lang w:val="en-GB" w:eastAsia="en-US"/>
        </w:rPr>
        <w:t>…………………………………………………………</w:t>
      </w:r>
      <w:r>
        <w:rPr>
          <w:rFonts w:eastAsiaTheme="minorHAnsi"/>
          <w:color w:val="000000"/>
          <w:sz w:val="23"/>
          <w:szCs w:val="23"/>
          <w:lang w:val="en-GB" w:eastAsia="en-US"/>
        </w:rPr>
        <w:t>.</w:t>
      </w:r>
      <w:r w:rsidRPr="0098148F">
        <w:rPr>
          <w:rFonts w:eastAsiaTheme="minorHAnsi"/>
          <w:color w:val="000000"/>
          <w:sz w:val="23"/>
          <w:szCs w:val="23"/>
          <w:lang w:val="en-GB" w:eastAsia="en-US"/>
        </w:rPr>
        <w:t xml:space="preserve"> </w:t>
      </w:r>
    </w:p>
    <w:p w14:paraId="7F242DE3" w14:textId="77777777" w:rsidR="00305F9E" w:rsidRDefault="00305F9E" w:rsidP="00305F9E">
      <w:pPr>
        <w:autoSpaceDE w:val="0"/>
        <w:autoSpaceDN w:val="0"/>
        <w:adjustRightInd w:val="0"/>
        <w:spacing w:line="360" w:lineRule="auto"/>
        <w:rPr>
          <w:rFonts w:eastAsiaTheme="minorHAnsi"/>
          <w:color w:val="000000"/>
          <w:sz w:val="23"/>
          <w:szCs w:val="23"/>
          <w:lang w:val="en-GB" w:eastAsia="en-US"/>
        </w:rPr>
      </w:pPr>
    </w:p>
    <w:p w14:paraId="2A01562D" w14:textId="77777777" w:rsidR="00305F9E" w:rsidRDefault="00305F9E" w:rsidP="00305F9E">
      <w:pPr>
        <w:autoSpaceDE w:val="0"/>
        <w:autoSpaceDN w:val="0"/>
        <w:adjustRightInd w:val="0"/>
        <w:spacing w:line="480" w:lineRule="auto"/>
        <w:jc w:val="both"/>
        <w:rPr>
          <w:rFonts w:eastAsiaTheme="minorHAnsi"/>
          <w:lang w:val="en-GB" w:eastAsia="en-US"/>
        </w:rPr>
      </w:pPr>
      <w:r w:rsidRPr="00BC6E3F">
        <w:rPr>
          <w:rFonts w:eastAsiaTheme="minorHAnsi"/>
          <w:b/>
          <w:bCs/>
          <w:lang w:val="en-GB" w:eastAsia="en-US"/>
        </w:rPr>
        <w:t xml:space="preserve">Chapter </w:t>
      </w:r>
      <w:r>
        <w:rPr>
          <w:rFonts w:eastAsiaTheme="minorHAnsi"/>
          <w:b/>
          <w:bCs/>
          <w:lang w:val="en-GB" w:eastAsia="en-US"/>
        </w:rPr>
        <w:t>7</w:t>
      </w:r>
      <w:r w:rsidRPr="00BC6E3F">
        <w:rPr>
          <w:rFonts w:eastAsiaTheme="minorHAnsi"/>
          <w:b/>
          <w:bCs/>
          <w:lang w:val="en-GB" w:eastAsia="en-US"/>
        </w:rPr>
        <w:t xml:space="preserve"> </w:t>
      </w:r>
      <w:r>
        <w:rPr>
          <w:rFonts w:eastAsiaTheme="minorHAnsi"/>
          <w:b/>
          <w:bCs/>
          <w:lang w:val="en-GB" w:eastAsia="en-US"/>
        </w:rPr>
        <w:tab/>
        <w:t>Results and Discussion</w:t>
      </w:r>
      <w:r w:rsidRPr="00A21577">
        <w:rPr>
          <w:rFonts w:eastAsiaTheme="minorHAnsi"/>
          <w:lang w:val="en-GB" w:eastAsia="en-US"/>
        </w:rPr>
        <w:t>……………</w:t>
      </w:r>
      <w:r>
        <w:rPr>
          <w:rFonts w:eastAsiaTheme="minorHAnsi"/>
          <w:lang w:val="en-GB" w:eastAsia="en-US"/>
        </w:rPr>
        <w:t>…………….………………………</w:t>
      </w:r>
      <w:r>
        <w:rPr>
          <w:rFonts w:eastAsiaTheme="minorHAnsi"/>
          <w:color w:val="000000"/>
          <w:sz w:val="23"/>
          <w:szCs w:val="23"/>
          <w:lang w:val="en-GB" w:eastAsia="en-US"/>
        </w:rPr>
        <w:t>…..</w:t>
      </w:r>
    </w:p>
    <w:p w14:paraId="1053C7CE" w14:textId="77777777" w:rsidR="00305F9E" w:rsidRDefault="00305F9E" w:rsidP="00305F9E">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7</w:t>
      </w:r>
      <w:r w:rsidRPr="0098148F">
        <w:rPr>
          <w:rFonts w:eastAsiaTheme="minorHAnsi"/>
          <w:color w:val="000000"/>
          <w:sz w:val="23"/>
          <w:szCs w:val="23"/>
          <w:lang w:val="en-GB" w:eastAsia="en-US"/>
        </w:rPr>
        <w:t xml:space="preserve">.1 </w:t>
      </w:r>
      <w:r>
        <w:rPr>
          <w:rFonts w:eastAsiaTheme="minorHAnsi"/>
          <w:color w:val="000000"/>
          <w:sz w:val="23"/>
          <w:szCs w:val="23"/>
          <w:lang w:val="en-GB" w:eastAsia="en-US"/>
        </w:rPr>
        <w:t>Introduction ………………</w:t>
      </w:r>
      <w:r w:rsidRPr="0098148F">
        <w:rPr>
          <w:rFonts w:eastAsiaTheme="minorHAnsi"/>
          <w:color w:val="000000"/>
          <w:sz w:val="23"/>
          <w:szCs w:val="23"/>
          <w:lang w:val="en-GB" w:eastAsia="en-US"/>
        </w:rPr>
        <w:t>…………………………………………………………</w:t>
      </w:r>
    </w:p>
    <w:p w14:paraId="7924D9F0" w14:textId="77777777" w:rsidR="00305F9E" w:rsidRDefault="00305F9E" w:rsidP="00305F9E">
      <w:pPr>
        <w:autoSpaceDE w:val="0"/>
        <w:autoSpaceDN w:val="0"/>
        <w:adjustRightInd w:val="0"/>
        <w:spacing w:line="360" w:lineRule="auto"/>
        <w:rPr>
          <w:rFonts w:eastAsiaTheme="minorHAnsi"/>
          <w:color w:val="000000"/>
          <w:sz w:val="23"/>
          <w:szCs w:val="23"/>
          <w:lang w:val="en-GB" w:eastAsia="en-US"/>
        </w:rPr>
      </w:pPr>
    </w:p>
    <w:p w14:paraId="15C9BD8F" w14:textId="77777777" w:rsidR="00305F9E" w:rsidRDefault="00305F9E" w:rsidP="00305F9E">
      <w:pPr>
        <w:autoSpaceDE w:val="0"/>
        <w:autoSpaceDN w:val="0"/>
        <w:adjustRightInd w:val="0"/>
        <w:spacing w:line="480" w:lineRule="auto"/>
        <w:jc w:val="both"/>
        <w:rPr>
          <w:rFonts w:eastAsiaTheme="minorHAnsi"/>
          <w:lang w:val="en-GB" w:eastAsia="en-US"/>
        </w:rPr>
      </w:pPr>
      <w:r w:rsidRPr="00BC6E3F">
        <w:rPr>
          <w:rFonts w:eastAsiaTheme="minorHAnsi"/>
          <w:b/>
          <w:bCs/>
          <w:lang w:val="en-GB" w:eastAsia="en-US"/>
        </w:rPr>
        <w:t xml:space="preserve">Chapter </w:t>
      </w:r>
      <w:r>
        <w:rPr>
          <w:rFonts w:eastAsiaTheme="minorHAnsi"/>
          <w:b/>
          <w:bCs/>
          <w:lang w:val="en-GB" w:eastAsia="en-US"/>
        </w:rPr>
        <w:t>8</w:t>
      </w:r>
      <w:r w:rsidRPr="00BC6E3F">
        <w:rPr>
          <w:rFonts w:eastAsiaTheme="minorHAnsi"/>
          <w:b/>
          <w:bCs/>
          <w:lang w:val="en-GB" w:eastAsia="en-US"/>
        </w:rPr>
        <w:t xml:space="preserve"> </w:t>
      </w:r>
      <w:r>
        <w:rPr>
          <w:rFonts w:eastAsiaTheme="minorHAnsi"/>
          <w:b/>
          <w:bCs/>
          <w:lang w:val="en-GB" w:eastAsia="en-US"/>
        </w:rPr>
        <w:tab/>
        <w:t xml:space="preserve">Conclusion and Future Work </w:t>
      </w:r>
      <w:r w:rsidRPr="00BC6E3F">
        <w:rPr>
          <w:rFonts w:eastAsiaTheme="minorHAnsi"/>
          <w:lang w:val="en-GB" w:eastAsia="en-US"/>
        </w:rPr>
        <w:t>……………</w:t>
      </w:r>
      <w:r>
        <w:rPr>
          <w:rFonts w:eastAsiaTheme="minorHAnsi"/>
          <w:lang w:val="en-GB" w:eastAsia="en-US"/>
        </w:rPr>
        <w:t>…………….…………………..</w:t>
      </w:r>
    </w:p>
    <w:p w14:paraId="7779C3AE" w14:textId="77777777" w:rsidR="00305F9E" w:rsidRDefault="00305F9E" w:rsidP="00305F9E">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8.</w:t>
      </w:r>
      <w:r w:rsidRPr="0098148F">
        <w:rPr>
          <w:rFonts w:eastAsiaTheme="minorHAnsi"/>
          <w:color w:val="000000"/>
          <w:sz w:val="23"/>
          <w:szCs w:val="23"/>
          <w:lang w:val="en-GB" w:eastAsia="en-US"/>
        </w:rPr>
        <w:t xml:space="preserve">1 </w:t>
      </w:r>
      <w:r>
        <w:rPr>
          <w:rFonts w:eastAsiaTheme="minorHAnsi"/>
          <w:color w:val="000000"/>
          <w:sz w:val="23"/>
          <w:szCs w:val="23"/>
          <w:lang w:val="en-GB" w:eastAsia="en-US"/>
        </w:rPr>
        <w:t>Introduction ………………</w:t>
      </w:r>
      <w:r w:rsidRPr="0098148F">
        <w:rPr>
          <w:rFonts w:eastAsiaTheme="minorHAnsi"/>
          <w:color w:val="000000"/>
          <w:sz w:val="23"/>
          <w:szCs w:val="23"/>
          <w:lang w:val="en-GB" w:eastAsia="en-US"/>
        </w:rPr>
        <w:t>…………………………………………………………</w:t>
      </w:r>
      <w:r>
        <w:rPr>
          <w:rFonts w:eastAsiaTheme="minorHAnsi"/>
          <w:color w:val="000000"/>
          <w:sz w:val="23"/>
          <w:szCs w:val="23"/>
          <w:lang w:val="en-GB" w:eastAsia="en-US"/>
        </w:rPr>
        <w:t>.</w:t>
      </w:r>
    </w:p>
    <w:p w14:paraId="1554D4E9" w14:textId="77777777" w:rsidR="00305F9E" w:rsidRDefault="00305F9E" w:rsidP="00305F9E">
      <w:pPr>
        <w:autoSpaceDE w:val="0"/>
        <w:autoSpaceDN w:val="0"/>
        <w:adjustRightInd w:val="0"/>
        <w:spacing w:line="480" w:lineRule="auto"/>
        <w:jc w:val="both"/>
        <w:rPr>
          <w:rFonts w:eastAsiaTheme="minorHAnsi"/>
          <w:b/>
          <w:bCs/>
          <w:lang w:val="en-GB" w:eastAsia="en-US"/>
        </w:rPr>
      </w:pPr>
    </w:p>
    <w:p w14:paraId="7278BB4B" w14:textId="77777777" w:rsidR="00305F9E" w:rsidRDefault="00305F9E" w:rsidP="00305F9E">
      <w:pPr>
        <w:autoSpaceDE w:val="0"/>
        <w:autoSpaceDN w:val="0"/>
        <w:adjustRightInd w:val="0"/>
        <w:spacing w:line="480" w:lineRule="auto"/>
        <w:jc w:val="both"/>
        <w:rPr>
          <w:rFonts w:eastAsiaTheme="minorHAnsi"/>
          <w:lang w:val="en-GB" w:eastAsia="en-US"/>
        </w:rPr>
      </w:pPr>
      <w:r>
        <w:rPr>
          <w:rFonts w:eastAsiaTheme="minorHAnsi"/>
          <w:b/>
          <w:bCs/>
          <w:lang w:val="en-GB" w:eastAsia="en-US"/>
        </w:rPr>
        <w:t xml:space="preserve">References </w:t>
      </w:r>
      <w:r w:rsidRPr="00BC6E3F">
        <w:rPr>
          <w:rFonts w:eastAsiaTheme="minorHAnsi"/>
          <w:lang w:val="en-GB" w:eastAsia="en-US"/>
        </w:rPr>
        <w:t>……………</w:t>
      </w:r>
      <w:r>
        <w:rPr>
          <w:rFonts w:eastAsiaTheme="minorHAnsi"/>
          <w:lang w:val="en-GB" w:eastAsia="en-US"/>
        </w:rPr>
        <w:t>…………….……………………………………………………</w:t>
      </w:r>
      <w:r w:rsidRPr="00687776">
        <w:rPr>
          <w:rFonts w:eastAsiaTheme="minorHAnsi"/>
          <w:lang w:val="en-GB" w:eastAsia="en-US"/>
        </w:rPr>
        <w:t>…..</w:t>
      </w:r>
    </w:p>
    <w:p w14:paraId="1CB6257C" w14:textId="77777777" w:rsidR="00305F9E" w:rsidRDefault="00305F9E" w:rsidP="00305F9E">
      <w:pPr>
        <w:autoSpaceDE w:val="0"/>
        <w:autoSpaceDN w:val="0"/>
        <w:adjustRightInd w:val="0"/>
        <w:spacing w:line="360" w:lineRule="auto"/>
        <w:rPr>
          <w:rFonts w:eastAsiaTheme="minorHAnsi"/>
          <w:color w:val="000000"/>
          <w:sz w:val="23"/>
          <w:szCs w:val="23"/>
          <w:lang w:val="en-GB" w:eastAsia="en-US"/>
        </w:rPr>
      </w:pPr>
    </w:p>
    <w:p w14:paraId="12C8B5A1" w14:textId="77777777" w:rsidR="00305F9E" w:rsidRDefault="00305F9E" w:rsidP="00305F9E">
      <w:pPr>
        <w:autoSpaceDE w:val="0"/>
        <w:autoSpaceDN w:val="0"/>
        <w:adjustRightInd w:val="0"/>
        <w:spacing w:line="480" w:lineRule="auto"/>
        <w:rPr>
          <w:rFonts w:eastAsiaTheme="minorHAnsi"/>
          <w:color w:val="000000"/>
          <w:sz w:val="23"/>
          <w:szCs w:val="23"/>
          <w:lang w:val="en-GB" w:eastAsia="en-US"/>
        </w:rPr>
      </w:pPr>
      <w:r w:rsidRPr="00784992">
        <w:rPr>
          <w:rFonts w:eastAsiaTheme="minorHAnsi"/>
          <w:b/>
          <w:bCs/>
          <w:lang w:val="en-GB" w:eastAsia="en-US"/>
        </w:rPr>
        <w:t>Bibliography</w:t>
      </w:r>
      <w:r>
        <w:rPr>
          <w:rFonts w:eastAsiaTheme="minorHAnsi"/>
          <w:lang w:val="en-GB" w:eastAsia="en-US"/>
        </w:rPr>
        <w:t xml:space="preserve"> </w:t>
      </w:r>
      <w:r>
        <w:rPr>
          <w:rFonts w:eastAsiaTheme="minorHAnsi"/>
          <w:color w:val="000000"/>
          <w:sz w:val="23"/>
          <w:szCs w:val="23"/>
          <w:lang w:val="en-GB" w:eastAsia="en-US"/>
        </w:rPr>
        <w:t>………………</w:t>
      </w:r>
      <w:r w:rsidRPr="0098148F">
        <w:rPr>
          <w:rFonts w:eastAsiaTheme="minorHAnsi"/>
          <w:color w:val="000000"/>
          <w:sz w:val="23"/>
          <w:szCs w:val="23"/>
          <w:lang w:val="en-GB" w:eastAsia="en-US"/>
        </w:rPr>
        <w:t>…………………………………………………………</w:t>
      </w:r>
      <w:r>
        <w:rPr>
          <w:rFonts w:eastAsiaTheme="minorHAnsi"/>
          <w:color w:val="000000"/>
          <w:sz w:val="23"/>
          <w:szCs w:val="23"/>
          <w:lang w:val="en-GB" w:eastAsia="en-US"/>
        </w:rPr>
        <w:t>…………</w:t>
      </w:r>
      <w:r>
        <w:rPr>
          <w:rFonts w:eastAsiaTheme="minorHAnsi"/>
          <w:color w:val="000000"/>
          <w:sz w:val="23"/>
          <w:szCs w:val="23"/>
          <w:lang w:val="en-GB" w:eastAsia="en-US"/>
        </w:rPr>
        <w:br/>
      </w:r>
      <w:r>
        <w:rPr>
          <w:rFonts w:eastAsiaTheme="minorHAnsi"/>
          <w:lang w:val="en-GB" w:eastAsia="en-US"/>
        </w:rPr>
        <w:t xml:space="preserve">Appendix A </w:t>
      </w:r>
      <w:r>
        <w:rPr>
          <w:rFonts w:eastAsiaTheme="minorHAnsi"/>
          <w:lang w:val="en-GB" w:eastAsia="en-US"/>
        </w:rPr>
        <w:tab/>
        <w:t xml:space="preserve">REB Application Form </w:t>
      </w:r>
      <w:r>
        <w:rPr>
          <w:rFonts w:eastAsiaTheme="minorHAnsi"/>
          <w:color w:val="000000"/>
          <w:sz w:val="23"/>
          <w:szCs w:val="23"/>
          <w:lang w:val="en-GB" w:eastAsia="en-US"/>
        </w:rPr>
        <w:t>…………</w:t>
      </w:r>
      <w:r w:rsidRPr="0098148F">
        <w:rPr>
          <w:rFonts w:eastAsiaTheme="minorHAnsi"/>
          <w:color w:val="000000"/>
          <w:sz w:val="23"/>
          <w:szCs w:val="23"/>
          <w:lang w:val="en-GB" w:eastAsia="en-US"/>
        </w:rPr>
        <w:t>……………………………………………</w:t>
      </w:r>
      <w:r>
        <w:rPr>
          <w:rFonts w:eastAsiaTheme="minorHAnsi"/>
          <w:color w:val="000000"/>
          <w:sz w:val="23"/>
          <w:szCs w:val="23"/>
          <w:lang w:val="en-GB" w:eastAsia="en-US"/>
        </w:rPr>
        <w:t>….</w:t>
      </w:r>
    </w:p>
    <w:p w14:paraId="38ECA214" w14:textId="77777777" w:rsidR="00305F9E" w:rsidRDefault="00305F9E" w:rsidP="00305F9E">
      <w:pPr>
        <w:autoSpaceDE w:val="0"/>
        <w:autoSpaceDN w:val="0"/>
        <w:adjustRightInd w:val="0"/>
        <w:spacing w:line="480" w:lineRule="auto"/>
        <w:rPr>
          <w:rFonts w:eastAsiaTheme="minorHAnsi"/>
          <w:lang w:val="en-GB" w:eastAsia="en-US"/>
        </w:rPr>
      </w:pPr>
      <w:r>
        <w:rPr>
          <w:rFonts w:eastAsiaTheme="minorHAnsi"/>
          <w:lang w:val="en-GB" w:eastAsia="en-US"/>
        </w:rPr>
        <w:t xml:space="preserve">Appendix B </w:t>
      </w:r>
      <w:r>
        <w:rPr>
          <w:rFonts w:eastAsiaTheme="minorHAnsi"/>
          <w:lang w:val="en-GB" w:eastAsia="en-US"/>
        </w:rPr>
        <w:tab/>
        <w:t>Letter of REB Approval ………………</w:t>
      </w:r>
      <w:r>
        <w:rPr>
          <w:rFonts w:eastAsiaTheme="minorHAnsi"/>
          <w:color w:val="000000"/>
          <w:sz w:val="23"/>
          <w:szCs w:val="23"/>
          <w:lang w:val="en-GB" w:eastAsia="en-US"/>
        </w:rPr>
        <w:t>………</w:t>
      </w:r>
      <w:r w:rsidRPr="0098148F">
        <w:rPr>
          <w:rFonts w:eastAsiaTheme="minorHAnsi"/>
          <w:color w:val="000000"/>
          <w:sz w:val="23"/>
          <w:szCs w:val="23"/>
          <w:lang w:val="en-GB" w:eastAsia="en-US"/>
        </w:rPr>
        <w:t>………………………………</w:t>
      </w:r>
      <w:r>
        <w:rPr>
          <w:rFonts w:eastAsiaTheme="minorHAnsi"/>
          <w:color w:val="000000"/>
          <w:sz w:val="23"/>
          <w:szCs w:val="23"/>
          <w:lang w:val="en-GB" w:eastAsia="en-US"/>
        </w:rPr>
        <w:t>…</w:t>
      </w:r>
    </w:p>
    <w:p w14:paraId="6912A2C5" w14:textId="77777777" w:rsidR="00305F9E" w:rsidRDefault="00305F9E" w:rsidP="00305F9E">
      <w:pPr>
        <w:autoSpaceDE w:val="0"/>
        <w:autoSpaceDN w:val="0"/>
        <w:adjustRightInd w:val="0"/>
        <w:spacing w:line="480" w:lineRule="auto"/>
        <w:rPr>
          <w:rFonts w:eastAsiaTheme="minorHAnsi"/>
          <w:color w:val="000000"/>
          <w:sz w:val="23"/>
          <w:szCs w:val="23"/>
          <w:lang w:val="en-GB" w:eastAsia="en-US"/>
        </w:rPr>
      </w:pPr>
      <w:r>
        <w:rPr>
          <w:rFonts w:eastAsiaTheme="minorHAnsi"/>
          <w:lang w:val="en-GB" w:eastAsia="en-US"/>
        </w:rPr>
        <w:t xml:space="preserve">Appendix C </w:t>
      </w:r>
      <w:r>
        <w:rPr>
          <w:rFonts w:eastAsiaTheme="minorHAnsi"/>
          <w:lang w:val="en-GB" w:eastAsia="en-US"/>
        </w:rPr>
        <w:tab/>
        <w:t xml:space="preserve">Consent Form </w:t>
      </w:r>
      <w:r>
        <w:rPr>
          <w:rFonts w:eastAsiaTheme="minorHAnsi"/>
          <w:color w:val="000000"/>
          <w:sz w:val="23"/>
          <w:szCs w:val="23"/>
          <w:lang w:val="en-GB" w:eastAsia="en-US"/>
        </w:rPr>
        <w:t>………………</w:t>
      </w:r>
      <w:r w:rsidRPr="0098148F">
        <w:rPr>
          <w:rFonts w:eastAsiaTheme="minorHAnsi"/>
          <w:color w:val="000000"/>
          <w:sz w:val="23"/>
          <w:szCs w:val="23"/>
          <w:lang w:val="en-GB" w:eastAsia="en-US"/>
        </w:rPr>
        <w:t>………………………………</w:t>
      </w:r>
      <w:r>
        <w:rPr>
          <w:rFonts w:eastAsiaTheme="minorHAnsi"/>
          <w:color w:val="000000"/>
          <w:sz w:val="23"/>
          <w:szCs w:val="23"/>
          <w:lang w:val="en-GB" w:eastAsia="en-US"/>
        </w:rPr>
        <w:t>…………</w:t>
      </w:r>
      <w:r w:rsidRPr="0098148F">
        <w:rPr>
          <w:rFonts w:eastAsiaTheme="minorHAnsi"/>
          <w:color w:val="000000"/>
          <w:sz w:val="23"/>
          <w:szCs w:val="23"/>
          <w:lang w:val="en-GB" w:eastAsia="en-US"/>
        </w:rPr>
        <w:t>………</w:t>
      </w:r>
      <w:r>
        <w:rPr>
          <w:rFonts w:eastAsiaTheme="minorHAnsi"/>
          <w:color w:val="000000"/>
          <w:sz w:val="23"/>
          <w:szCs w:val="23"/>
          <w:lang w:val="en-GB" w:eastAsia="en-US"/>
        </w:rPr>
        <w:t>…..</w:t>
      </w:r>
    </w:p>
    <w:p w14:paraId="0AFB40AD" w14:textId="77777777" w:rsidR="00305F9E" w:rsidRDefault="00305F9E" w:rsidP="00305F9E">
      <w:pPr>
        <w:autoSpaceDE w:val="0"/>
        <w:autoSpaceDN w:val="0"/>
        <w:adjustRightInd w:val="0"/>
        <w:spacing w:line="480" w:lineRule="auto"/>
        <w:rPr>
          <w:rFonts w:eastAsiaTheme="minorHAnsi"/>
          <w:color w:val="000000"/>
          <w:sz w:val="23"/>
          <w:szCs w:val="23"/>
          <w:lang w:val="en-GB" w:eastAsia="en-US"/>
        </w:rPr>
      </w:pPr>
      <w:r>
        <w:rPr>
          <w:rFonts w:eastAsiaTheme="minorHAnsi"/>
          <w:lang w:val="en-GB" w:eastAsia="en-US"/>
        </w:rPr>
        <w:t xml:space="preserve">Appendix D </w:t>
      </w:r>
      <w:r>
        <w:rPr>
          <w:rFonts w:eastAsiaTheme="minorHAnsi"/>
          <w:lang w:val="en-GB" w:eastAsia="en-US"/>
        </w:rPr>
        <w:tab/>
        <w:t xml:space="preserve">Examples and Questionnaire </w:t>
      </w:r>
      <w:r>
        <w:rPr>
          <w:rFonts w:eastAsiaTheme="minorHAnsi"/>
          <w:color w:val="000000"/>
          <w:sz w:val="23"/>
          <w:szCs w:val="23"/>
          <w:lang w:val="en-GB" w:eastAsia="en-US"/>
        </w:rPr>
        <w:t>………………</w:t>
      </w:r>
      <w:r w:rsidRPr="0098148F">
        <w:rPr>
          <w:rFonts w:eastAsiaTheme="minorHAnsi"/>
          <w:color w:val="000000"/>
          <w:sz w:val="23"/>
          <w:szCs w:val="23"/>
          <w:lang w:val="en-GB" w:eastAsia="en-US"/>
        </w:rPr>
        <w:t>………………………………</w:t>
      </w:r>
      <w:r>
        <w:rPr>
          <w:rFonts w:eastAsiaTheme="minorHAnsi"/>
          <w:color w:val="000000"/>
          <w:sz w:val="23"/>
          <w:szCs w:val="23"/>
          <w:lang w:val="en-GB" w:eastAsia="en-US"/>
        </w:rPr>
        <w:t>…….</w:t>
      </w:r>
    </w:p>
    <w:p w14:paraId="63ECEFE8" w14:textId="77777777" w:rsidR="00305F9E" w:rsidRDefault="00305F9E" w:rsidP="00305F9E">
      <w:pPr>
        <w:autoSpaceDE w:val="0"/>
        <w:autoSpaceDN w:val="0"/>
        <w:adjustRightInd w:val="0"/>
        <w:spacing w:line="480" w:lineRule="auto"/>
        <w:rPr>
          <w:rFonts w:eastAsiaTheme="minorHAnsi"/>
          <w:color w:val="000000"/>
          <w:sz w:val="23"/>
          <w:szCs w:val="23"/>
          <w:lang w:val="en-GB" w:eastAsia="en-US"/>
        </w:rPr>
      </w:pPr>
      <w:r>
        <w:rPr>
          <w:rFonts w:eastAsiaTheme="minorHAnsi"/>
          <w:color w:val="000000"/>
          <w:sz w:val="23"/>
          <w:szCs w:val="23"/>
          <w:lang w:val="en-GB" w:eastAsia="en-US"/>
        </w:rPr>
        <w:lastRenderedPageBreak/>
        <w:tab/>
        <w:t>D.1</w:t>
      </w:r>
      <w:r>
        <w:rPr>
          <w:rFonts w:eastAsiaTheme="minorHAnsi"/>
          <w:color w:val="000000"/>
          <w:sz w:val="23"/>
          <w:szCs w:val="23"/>
          <w:lang w:val="en-GB" w:eastAsia="en-US"/>
        </w:rPr>
        <w:tab/>
        <w:t>Questionnaire Setup and Arrangement ……………………………………………</w:t>
      </w:r>
    </w:p>
    <w:p w14:paraId="13BC86ED" w14:textId="77777777" w:rsidR="00305F9E" w:rsidRDefault="00305F9E" w:rsidP="00305F9E">
      <w:pPr>
        <w:autoSpaceDE w:val="0"/>
        <w:autoSpaceDN w:val="0"/>
        <w:adjustRightInd w:val="0"/>
        <w:spacing w:line="480" w:lineRule="auto"/>
        <w:rPr>
          <w:rFonts w:eastAsiaTheme="minorHAnsi"/>
          <w:color w:val="000000"/>
          <w:sz w:val="23"/>
          <w:szCs w:val="23"/>
          <w:lang w:val="en-GB" w:eastAsia="en-US"/>
        </w:rPr>
      </w:pPr>
      <w:r>
        <w:rPr>
          <w:rFonts w:eastAsiaTheme="minorHAnsi"/>
          <w:color w:val="000000"/>
          <w:sz w:val="23"/>
          <w:szCs w:val="23"/>
          <w:lang w:val="en-GB" w:eastAsia="en-US"/>
        </w:rPr>
        <w:tab/>
        <w:t xml:space="preserve">D.2 </w:t>
      </w:r>
      <w:r>
        <w:rPr>
          <w:rFonts w:eastAsiaTheme="minorHAnsi"/>
          <w:color w:val="000000"/>
          <w:sz w:val="23"/>
          <w:szCs w:val="23"/>
          <w:lang w:val="en-GB" w:eastAsia="en-US"/>
        </w:rPr>
        <w:tab/>
        <w:t>Example of CA + Bubble …………………………………………………………</w:t>
      </w:r>
    </w:p>
    <w:p w14:paraId="4290FE4D" w14:textId="77777777" w:rsidR="00305F9E" w:rsidRDefault="00305F9E" w:rsidP="00305F9E">
      <w:pPr>
        <w:autoSpaceDE w:val="0"/>
        <w:autoSpaceDN w:val="0"/>
        <w:adjustRightInd w:val="0"/>
        <w:spacing w:line="480" w:lineRule="auto"/>
        <w:rPr>
          <w:rFonts w:eastAsiaTheme="minorHAnsi"/>
          <w:color w:val="000000"/>
          <w:sz w:val="23"/>
          <w:szCs w:val="23"/>
          <w:lang w:val="en-GB" w:eastAsia="en-US"/>
        </w:rPr>
      </w:pPr>
      <w:r>
        <w:rPr>
          <w:rFonts w:eastAsiaTheme="minorHAnsi"/>
          <w:color w:val="000000"/>
          <w:sz w:val="23"/>
          <w:szCs w:val="23"/>
          <w:lang w:val="en-GB" w:eastAsia="en-US"/>
        </w:rPr>
        <w:tab/>
        <w:t>D.3</w:t>
      </w:r>
      <w:r>
        <w:rPr>
          <w:rFonts w:eastAsiaTheme="minorHAnsi"/>
          <w:color w:val="000000"/>
          <w:sz w:val="23"/>
          <w:szCs w:val="23"/>
          <w:lang w:val="en-GB" w:eastAsia="en-US"/>
        </w:rPr>
        <w:tab/>
        <w:t>Questionnaire on CA + Bubble ……………………………………………………</w:t>
      </w:r>
    </w:p>
    <w:p w14:paraId="4F789F65" w14:textId="77777777" w:rsidR="00305F9E" w:rsidRDefault="00305F9E" w:rsidP="00305F9E">
      <w:pPr>
        <w:autoSpaceDE w:val="0"/>
        <w:autoSpaceDN w:val="0"/>
        <w:adjustRightInd w:val="0"/>
        <w:spacing w:line="480" w:lineRule="auto"/>
        <w:rPr>
          <w:rFonts w:eastAsiaTheme="minorHAnsi"/>
          <w:color w:val="000000"/>
          <w:sz w:val="23"/>
          <w:szCs w:val="23"/>
          <w:lang w:val="en-GB" w:eastAsia="en-US"/>
        </w:rPr>
      </w:pPr>
      <w:r>
        <w:rPr>
          <w:rFonts w:eastAsiaTheme="minorHAnsi"/>
          <w:color w:val="000000"/>
          <w:sz w:val="23"/>
          <w:szCs w:val="23"/>
          <w:lang w:val="en-GB" w:eastAsia="en-US"/>
        </w:rPr>
        <w:tab/>
        <w:t>D.4</w:t>
      </w:r>
      <w:r>
        <w:rPr>
          <w:rFonts w:eastAsiaTheme="minorHAnsi"/>
          <w:color w:val="000000"/>
          <w:sz w:val="23"/>
          <w:szCs w:val="23"/>
          <w:lang w:val="en-GB" w:eastAsia="en-US"/>
        </w:rPr>
        <w:tab/>
        <w:t>Example of VSUP + Bubble ………………………………………………………</w:t>
      </w:r>
    </w:p>
    <w:p w14:paraId="6187D435" w14:textId="77777777" w:rsidR="00305F9E" w:rsidRDefault="00305F9E" w:rsidP="00305F9E">
      <w:pPr>
        <w:autoSpaceDE w:val="0"/>
        <w:autoSpaceDN w:val="0"/>
        <w:adjustRightInd w:val="0"/>
        <w:spacing w:line="480" w:lineRule="auto"/>
        <w:rPr>
          <w:rFonts w:eastAsiaTheme="minorHAnsi"/>
          <w:color w:val="000000"/>
          <w:sz w:val="23"/>
          <w:szCs w:val="23"/>
          <w:lang w:val="en-GB" w:eastAsia="en-US"/>
        </w:rPr>
      </w:pPr>
      <w:r>
        <w:rPr>
          <w:rFonts w:eastAsiaTheme="minorHAnsi"/>
          <w:color w:val="000000"/>
          <w:sz w:val="23"/>
          <w:szCs w:val="23"/>
          <w:lang w:val="en-GB" w:eastAsia="en-US"/>
        </w:rPr>
        <w:tab/>
        <w:t>D.5</w:t>
      </w:r>
      <w:r>
        <w:rPr>
          <w:rFonts w:eastAsiaTheme="minorHAnsi"/>
          <w:color w:val="000000"/>
          <w:sz w:val="23"/>
          <w:szCs w:val="23"/>
          <w:lang w:val="en-GB" w:eastAsia="en-US"/>
        </w:rPr>
        <w:tab/>
        <w:t>Questionnaire on VSUP + Bubble …………………………………………………</w:t>
      </w:r>
    </w:p>
    <w:p w14:paraId="32E4F263" w14:textId="77777777" w:rsidR="00305F9E" w:rsidRDefault="00305F9E" w:rsidP="00305F9E">
      <w:pPr>
        <w:autoSpaceDE w:val="0"/>
        <w:autoSpaceDN w:val="0"/>
        <w:adjustRightInd w:val="0"/>
        <w:spacing w:line="480" w:lineRule="auto"/>
        <w:rPr>
          <w:rFonts w:eastAsiaTheme="minorHAnsi"/>
          <w:color w:val="000000"/>
          <w:sz w:val="23"/>
          <w:szCs w:val="23"/>
          <w:lang w:val="en-GB" w:eastAsia="en-US"/>
        </w:rPr>
      </w:pPr>
      <w:r>
        <w:rPr>
          <w:rFonts w:eastAsiaTheme="minorHAnsi"/>
          <w:color w:val="000000"/>
          <w:sz w:val="23"/>
          <w:szCs w:val="23"/>
          <w:lang w:val="en-GB" w:eastAsia="en-US"/>
        </w:rPr>
        <w:tab/>
        <w:t>D.6</w:t>
      </w:r>
      <w:r>
        <w:rPr>
          <w:rFonts w:eastAsiaTheme="minorHAnsi"/>
          <w:color w:val="000000"/>
          <w:sz w:val="23"/>
          <w:szCs w:val="23"/>
          <w:lang w:val="en-GB" w:eastAsia="en-US"/>
        </w:rPr>
        <w:tab/>
        <w:t>Example of CA + Grid …………………………………………………………….</w:t>
      </w:r>
      <w:r>
        <w:rPr>
          <w:rFonts w:eastAsiaTheme="minorHAnsi"/>
          <w:color w:val="000000"/>
          <w:sz w:val="23"/>
          <w:szCs w:val="23"/>
          <w:lang w:val="en-GB" w:eastAsia="en-US"/>
        </w:rPr>
        <w:tab/>
        <w:t>D.7</w:t>
      </w:r>
      <w:r>
        <w:rPr>
          <w:rFonts w:eastAsiaTheme="minorHAnsi"/>
          <w:color w:val="000000"/>
          <w:sz w:val="23"/>
          <w:szCs w:val="23"/>
          <w:lang w:val="en-GB" w:eastAsia="en-US"/>
        </w:rPr>
        <w:tab/>
        <w:t>Questionnaire on CA + Grid ………………………………………………………</w:t>
      </w:r>
    </w:p>
    <w:p w14:paraId="1433807B" w14:textId="77777777" w:rsidR="00305F9E" w:rsidRDefault="00305F9E" w:rsidP="00305F9E">
      <w:pPr>
        <w:autoSpaceDE w:val="0"/>
        <w:autoSpaceDN w:val="0"/>
        <w:adjustRightInd w:val="0"/>
        <w:spacing w:line="480" w:lineRule="auto"/>
        <w:rPr>
          <w:rFonts w:eastAsiaTheme="minorHAnsi"/>
          <w:color w:val="000000"/>
          <w:sz w:val="23"/>
          <w:szCs w:val="23"/>
          <w:lang w:val="en-GB" w:eastAsia="en-US"/>
        </w:rPr>
      </w:pPr>
      <w:r>
        <w:rPr>
          <w:rFonts w:eastAsiaTheme="minorHAnsi"/>
          <w:color w:val="000000"/>
          <w:sz w:val="23"/>
          <w:szCs w:val="23"/>
          <w:lang w:val="en-GB" w:eastAsia="en-US"/>
        </w:rPr>
        <w:tab/>
        <w:t>D.8</w:t>
      </w:r>
      <w:r>
        <w:rPr>
          <w:rFonts w:eastAsiaTheme="minorHAnsi"/>
          <w:color w:val="000000"/>
          <w:sz w:val="23"/>
          <w:szCs w:val="23"/>
          <w:lang w:val="en-GB" w:eastAsia="en-US"/>
        </w:rPr>
        <w:tab/>
        <w:t>Example of VSUP + Grid …………………………………………………………</w:t>
      </w:r>
    </w:p>
    <w:p w14:paraId="16D4B139" w14:textId="77777777" w:rsidR="00305F9E" w:rsidRDefault="00305F9E" w:rsidP="00305F9E">
      <w:pPr>
        <w:autoSpaceDE w:val="0"/>
        <w:autoSpaceDN w:val="0"/>
        <w:adjustRightInd w:val="0"/>
        <w:spacing w:line="480" w:lineRule="auto"/>
        <w:rPr>
          <w:rFonts w:eastAsiaTheme="minorHAnsi"/>
          <w:color w:val="000000"/>
          <w:sz w:val="23"/>
          <w:szCs w:val="23"/>
          <w:lang w:val="en-GB" w:eastAsia="en-US"/>
        </w:rPr>
      </w:pPr>
      <w:r>
        <w:rPr>
          <w:rFonts w:eastAsiaTheme="minorHAnsi"/>
          <w:color w:val="000000"/>
          <w:sz w:val="23"/>
          <w:szCs w:val="23"/>
          <w:lang w:val="en-GB" w:eastAsia="en-US"/>
        </w:rPr>
        <w:tab/>
        <w:t>D.9</w:t>
      </w:r>
      <w:r>
        <w:rPr>
          <w:rFonts w:eastAsiaTheme="minorHAnsi"/>
          <w:color w:val="000000"/>
          <w:sz w:val="23"/>
          <w:szCs w:val="23"/>
          <w:lang w:val="en-GB" w:eastAsia="en-US"/>
        </w:rPr>
        <w:tab/>
        <w:t>Questionnaire on VSUP + Grid ……………………………………………………</w:t>
      </w:r>
    </w:p>
    <w:p w14:paraId="789F9692" w14:textId="77777777" w:rsidR="00305F9E" w:rsidRDefault="00305F9E" w:rsidP="00305F9E">
      <w:pPr>
        <w:autoSpaceDE w:val="0"/>
        <w:autoSpaceDN w:val="0"/>
        <w:adjustRightInd w:val="0"/>
        <w:spacing w:line="480" w:lineRule="auto"/>
        <w:rPr>
          <w:color w:val="000000" w:themeColor="text1"/>
        </w:rPr>
      </w:pPr>
      <w:r>
        <w:rPr>
          <w:rFonts w:eastAsiaTheme="minorHAnsi"/>
          <w:color w:val="000000"/>
          <w:sz w:val="23"/>
          <w:szCs w:val="23"/>
          <w:lang w:val="en-GB" w:eastAsia="en-US"/>
        </w:rPr>
        <w:tab/>
        <w:t xml:space="preserve">D.10 </w:t>
      </w:r>
      <w:r>
        <w:rPr>
          <w:rFonts w:eastAsiaTheme="minorHAnsi"/>
          <w:color w:val="000000"/>
          <w:sz w:val="23"/>
          <w:szCs w:val="23"/>
          <w:lang w:val="en-GB" w:eastAsia="en-US"/>
        </w:rPr>
        <w:tab/>
      </w:r>
      <w:r w:rsidRPr="00A21577">
        <w:rPr>
          <w:color w:val="000000" w:themeColor="text1"/>
        </w:rPr>
        <w:t>Questions on System Usability Scale (SUS)</w:t>
      </w:r>
      <w:r>
        <w:rPr>
          <w:color w:val="000000" w:themeColor="text1"/>
        </w:rPr>
        <w:t xml:space="preserve"> …………………………………..</w:t>
      </w:r>
    </w:p>
    <w:p w14:paraId="1D604817" w14:textId="77777777" w:rsidR="00305F9E" w:rsidRDefault="00305F9E" w:rsidP="00305F9E">
      <w:pPr>
        <w:autoSpaceDE w:val="0"/>
        <w:autoSpaceDN w:val="0"/>
        <w:adjustRightInd w:val="0"/>
        <w:spacing w:line="480" w:lineRule="auto"/>
        <w:rPr>
          <w:color w:val="000000" w:themeColor="text1"/>
        </w:rPr>
      </w:pPr>
      <w:r>
        <w:rPr>
          <w:color w:val="000000" w:themeColor="text1"/>
        </w:rPr>
        <w:tab/>
        <w:t>D.11</w:t>
      </w:r>
      <w:r>
        <w:rPr>
          <w:color w:val="000000" w:themeColor="text1"/>
        </w:rPr>
        <w:tab/>
        <w:t>Questions on NASA TLX ……………………………………………………..</w:t>
      </w:r>
    </w:p>
    <w:p w14:paraId="11BA674F" w14:textId="77777777" w:rsidR="00305F9E" w:rsidRDefault="00305F9E" w:rsidP="00305F9E">
      <w:pPr>
        <w:autoSpaceDE w:val="0"/>
        <w:autoSpaceDN w:val="0"/>
        <w:adjustRightInd w:val="0"/>
        <w:spacing w:line="480" w:lineRule="auto"/>
        <w:rPr>
          <w:color w:val="000000" w:themeColor="text1"/>
        </w:rPr>
      </w:pPr>
    </w:p>
    <w:p w14:paraId="371A0A15" w14:textId="77777777" w:rsidR="00305F9E" w:rsidRDefault="00305F9E" w:rsidP="00305F9E">
      <w:pPr>
        <w:autoSpaceDE w:val="0"/>
        <w:autoSpaceDN w:val="0"/>
        <w:adjustRightInd w:val="0"/>
        <w:spacing w:line="480" w:lineRule="auto"/>
        <w:rPr>
          <w:rFonts w:eastAsiaTheme="minorHAnsi"/>
          <w:color w:val="000000"/>
          <w:sz w:val="23"/>
          <w:szCs w:val="23"/>
          <w:lang w:val="en-GB" w:eastAsia="en-US"/>
        </w:rPr>
      </w:pPr>
      <w:r>
        <w:rPr>
          <w:rFonts w:eastAsiaTheme="minorHAnsi"/>
          <w:lang w:val="en-GB" w:eastAsia="en-US"/>
        </w:rPr>
        <w:t xml:space="preserve">Appendix E </w:t>
      </w:r>
      <w:r>
        <w:rPr>
          <w:rFonts w:eastAsiaTheme="minorHAnsi"/>
          <w:lang w:val="en-GB" w:eastAsia="en-US"/>
        </w:rPr>
        <w:tab/>
        <w:t xml:space="preserve">Ishihara Color Blindness Test Plates </w:t>
      </w:r>
      <w:r>
        <w:rPr>
          <w:rFonts w:eastAsiaTheme="minorHAnsi"/>
          <w:color w:val="000000"/>
          <w:sz w:val="23"/>
          <w:szCs w:val="23"/>
          <w:lang w:val="en-GB" w:eastAsia="en-US"/>
        </w:rPr>
        <w:t>………………</w:t>
      </w:r>
      <w:r w:rsidRPr="0098148F">
        <w:rPr>
          <w:rFonts w:eastAsiaTheme="minorHAnsi"/>
          <w:color w:val="000000"/>
          <w:sz w:val="23"/>
          <w:szCs w:val="23"/>
          <w:lang w:val="en-GB" w:eastAsia="en-US"/>
        </w:rPr>
        <w:t>…………………………</w:t>
      </w:r>
      <w:r>
        <w:rPr>
          <w:rFonts w:eastAsiaTheme="minorHAnsi"/>
          <w:color w:val="000000"/>
          <w:sz w:val="23"/>
          <w:szCs w:val="23"/>
          <w:lang w:val="en-GB" w:eastAsia="en-US"/>
        </w:rPr>
        <w:t>…</w:t>
      </w:r>
    </w:p>
    <w:p w14:paraId="7D018CEF" w14:textId="77777777" w:rsidR="00305F9E" w:rsidRDefault="00305F9E" w:rsidP="00305F9E">
      <w:pPr>
        <w:autoSpaceDE w:val="0"/>
        <w:autoSpaceDN w:val="0"/>
        <w:adjustRightInd w:val="0"/>
        <w:spacing w:line="480" w:lineRule="auto"/>
        <w:rPr>
          <w:rFonts w:eastAsiaTheme="minorHAnsi"/>
          <w:color w:val="000000"/>
          <w:sz w:val="23"/>
          <w:szCs w:val="23"/>
          <w:lang w:val="en-GB" w:eastAsia="en-US"/>
        </w:rPr>
      </w:pPr>
    </w:p>
    <w:p w14:paraId="3F88ADB4" w14:textId="77777777" w:rsidR="00305F9E" w:rsidRDefault="00305F9E" w:rsidP="00305F9E">
      <w:pPr>
        <w:autoSpaceDE w:val="0"/>
        <w:autoSpaceDN w:val="0"/>
        <w:adjustRightInd w:val="0"/>
        <w:spacing w:line="480" w:lineRule="auto"/>
        <w:rPr>
          <w:rFonts w:eastAsiaTheme="minorHAnsi"/>
          <w:color w:val="000000"/>
          <w:sz w:val="23"/>
          <w:szCs w:val="23"/>
          <w:lang w:val="en-GB" w:eastAsia="en-US"/>
        </w:rPr>
      </w:pPr>
      <w:r>
        <w:rPr>
          <w:rFonts w:eastAsiaTheme="minorHAnsi"/>
          <w:color w:val="000000"/>
          <w:sz w:val="23"/>
          <w:szCs w:val="23"/>
          <w:lang w:val="en-GB" w:eastAsia="en-US"/>
        </w:rPr>
        <w:tab/>
      </w:r>
    </w:p>
    <w:p w14:paraId="797C960C" w14:textId="77777777" w:rsidR="00305F9E" w:rsidRDefault="00305F9E" w:rsidP="00305F9E">
      <w:pPr>
        <w:autoSpaceDE w:val="0"/>
        <w:autoSpaceDN w:val="0"/>
        <w:adjustRightInd w:val="0"/>
        <w:spacing w:line="480" w:lineRule="auto"/>
        <w:rPr>
          <w:rFonts w:eastAsiaTheme="minorHAnsi"/>
          <w:color w:val="000000"/>
          <w:sz w:val="23"/>
          <w:szCs w:val="23"/>
          <w:lang w:val="en-GB" w:eastAsia="en-US"/>
        </w:rPr>
      </w:pPr>
    </w:p>
    <w:p w14:paraId="3B954B63" w14:textId="77777777" w:rsidR="00305F9E" w:rsidRDefault="00305F9E" w:rsidP="00305F9E">
      <w:pPr>
        <w:rPr>
          <w:rFonts w:eastAsiaTheme="minorHAnsi"/>
          <w:color w:val="000000"/>
          <w:sz w:val="23"/>
          <w:szCs w:val="23"/>
          <w:lang w:val="en-GB" w:eastAsia="en-US"/>
        </w:rPr>
      </w:pPr>
      <w:r>
        <w:rPr>
          <w:rFonts w:eastAsiaTheme="minorHAnsi"/>
          <w:color w:val="000000"/>
          <w:sz w:val="23"/>
          <w:szCs w:val="23"/>
          <w:lang w:val="en-GB" w:eastAsia="en-US"/>
        </w:rPr>
        <w:br w:type="page"/>
      </w:r>
    </w:p>
    <w:p w14:paraId="6979E6B6" w14:textId="77777777" w:rsidR="00305F9E" w:rsidRDefault="00305F9E" w:rsidP="00305F9E">
      <w:pPr>
        <w:autoSpaceDE w:val="0"/>
        <w:autoSpaceDN w:val="0"/>
        <w:adjustRightInd w:val="0"/>
        <w:spacing w:line="480" w:lineRule="auto"/>
        <w:rPr>
          <w:rFonts w:eastAsiaTheme="minorHAnsi"/>
          <w:b/>
          <w:bCs/>
          <w:color w:val="000000"/>
          <w:sz w:val="23"/>
          <w:szCs w:val="23"/>
          <w:lang w:val="en-GB" w:eastAsia="en-US"/>
        </w:rPr>
      </w:pPr>
      <w:r w:rsidRPr="00A21577">
        <w:rPr>
          <w:rFonts w:eastAsiaTheme="minorHAnsi"/>
          <w:b/>
          <w:bCs/>
          <w:color w:val="000000"/>
          <w:sz w:val="23"/>
          <w:szCs w:val="23"/>
          <w:lang w:val="en-GB" w:eastAsia="en-US"/>
        </w:rPr>
        <w:lastRenderedPageBreak/>
        <w:t>List of Tables</w:t>
      </w:r>
    </w:p>
    <w:p w14:paraId="0494B47B" w14:textId="77777777" w:rsidR="00305F9E" w:rsidRDefault="00305F9E" w:rsidP="00305F9E">
      <w:pPr>
        <w:autoSpaceDE w:val="0"/>
        <w:autoSpaceDN w:val="0"/>
        <w:adjustRightInd w:val="0"/>
        <w:spacing w:line="480" w:lineRule="auto"/>
        <w:ind w:firstLine="720"/>
        <w:rPr>
          <w:rFonts w:eastAsiaTheme="minorHAnsi"/>
          <w:lang w:val="en-GB" w:eastAsia="en-US"/>
        </w:rPr>
      </w:pPr>
      <w:r>
        <w:rPr>
          <w:rFonts w:eastAsiaTheme="minorHAnsi"/>
          <w:lang w:val="en-GB" w:eastAsia="en-US"/>
        </w:rPr>
        <w:t xml:space="preserve">Table 3.1 </w:t>
      </w:r>
      <w:r>
        <w:rPr>
          <w:rFonts w:eastAsiaTheme="minorHAnsi"/>
          <w:lang w:val="en-GB" w:eastAsia="en-US"/>
        </w:rPr>
        <w:tab/>
      </w:r>
      <w:r w:rsidRPr="002E48C9">
        <w:rPr>
          <w:rFonts w:ascii="Times" w:eastAsiaTheme="minorHAnsi" w:hAnsi="Times" w:cstheme="minorBidi"/>
          <w:color w:val="000000" w:themeColor="text1"/>
          <w:lang w:val="en-US" w:eastAsia="en-US"/>
        </w:rPr>
        <w:t>COVID Data property list</w:t>
      </w:r>
      <w:r>
        <w:rPr>
          <w:rFonts w:eastAsiaTheme="minorHAnsi"/>
          <w:lang w:val="en-GB" w:eastAsia="en-US"/>
        </w:rPr>
        <w:t xml:space="preserve"> ……………………………………………</w:t>
      </w:r>
    </w:p>
    <w:p w14:paraId="57DC766C" w14:textId="77777777" w:rsidR="00305F9E" w:rsidRDefault="00305F9E" w:rsidP="00305F9E">
      <w:pPr>
        <w:autoSpaceDE w:val="0"/>
        <w:autoSpaceDN w:val="0"/>
        <w:adjustRightInd w:val="0"/>
        <w:spacing w:line="480" w:lineRule="auto"/>
        <w:ind w:firstLine="720"/>
        <w:rPr>
          <w:rFonts w:ascii="Times" w:hAnsi="Times"/>
          <w:noProof/>
          <w:color w:val="000000" w:themeColor="text1"/>
          <w:lang w:val="en-US"/>
        </w:rPr>
      </w:pPr>
      <w:r>
        <w:rPr>
          <w:rFonts w:eastAsiaTheme="minorHAnsi"/>
          <w:lang w:val="en-GB" w:eastAsia="en-US"/>
        </w:rPr>
        <w:t>Table 3.2</w:t>
      </w:r>
      <w:r>
        <w:rPr>
          <w:rFonts w:eastAsiaTheme="minorHAnsi"/>
          <w:lang w:val="en-GB" w:eastAsia="en-US"/>
        </w:rPr>
        <w:tab/>
      </w:r>
      <w:r>
        <w:rPr>
          <w:rFonts w:ascii="Times" w:hAnsi="Times"/>
          <w:noProof/>
          <w:color w:val="000000" w:themeColor="text1"/>
          <w:lang w:val="en-US"/>
        </w:rPr>
        <w:t>S</w:t>
      </w:r>
      <w:r w:rsidRPr="002E48C9">
        <w:rPr>
          <w:rFonts w:ascii="Times" w:hAnsi="Times"/>
          <w:noProof/>
          <w:color w:val="000000" w:themeColor="text1"/>
          <w:lang w:val="en-US"/>
        </w:rPr>
        <w:t>creenshot of sample data</w:t>
      </w:r>
      <w:r>
        <w:rPr>
          <w:rFonts w:ascii="Times" w:hAnsi="Times"/>
          <w:noProof/>
          <w:color w:val="000000" w:themeColor="text1"/>
          <w:lang w:val="en-US"/>
        </w:rPr>
        <w:t xml:space="preserve"> ……………………………………………</w:t>
      </w:r>
    </w:p>
    <w:p w14:paraId="3FB7FFBA" w14:textId="77777777" w:rsidR="00305F9E" w:rsidRDefault="00305F9E" w:rsidP="00305F9E">
      <w:pPr>
        <w:autoSpaceDE w:val="0"/>
        <w:autoSpaceDN w:val="0"/>
        <w:adjustRightInd w:val="0"/>
        <w:spacing w:line="480" w:lineRule="auto"/>
        <w:ind w:firstLine="720"/>
        <w:rPr>
          <w:rFonts w:ascii="Times" w:hAnsi="Times"/>
          <w:color w:val="000000" w:themeColor="text1"/>
          <w:lang w:val="en-US"/>
        </w:rPr>
      </w:pPr>
      <w:r w:rsidRPr="00A21577">
        <w:rPr>
          <w:rFonts w:eastAsiaTheme="minorHAnsi"/>
          <w:color w:val="000000"/>
          <w:sz w:val="23"/>
          <w:szCs w:val="23"/>
          <w:lang w:val="en-GB" w:eastAsia="en-US"/>
        </w:rPr>
        <w:t>Table</w:t>
      </w:r>
      <w:r>
        <w:rPr>
          <w:rFonts w:eastAsiaTheme="minorHAnsi"/>
          <w:color w:val="000000"/>
          <w:sz w:val="23"/>
          <w:szCs w:val="23"/>
          <w:lang w:val="en-GB" w:eastAsia="en-US"/>
        </w:rPr>
        <w:t xml:space="preserve"> </w:t>
      </w:r>
      <w:r w:rsidRPr="00A21577">
        <w:rPr>
          <w:rFonts w:eastAsiaTheme="minorHAnsi"/>
          <w:color w:val="000000"/>
          <w:sz w:val="23"/>
          <w:szCs w:val="23"/>
          <w:lang w:val="en-GB" w:eastAsia="en-US"/>
        </w:rPr>
        <w:t>3.3</w:t>
      </w:r>
      <w:r>
        <w:rPr>
          <w:rFonts w:eastAsiaTheme="minorHAnsi"/>
          <w:b/>
          <w:bCs/>
          <w:color w:val="000000"/>
          <w:sz w:val="23"/>
          <w:szCs w:val="23"/>
          <w:lang w:val="en-GB" w:eastAsia="en-US"/>
        </w:rPr>
        <w:tab/>
      </w:r>
      <w:r w:rsidRPr="002E48C9">
        <w:rPr>
          <w:rFonts w:ascii="Times" w:hAnsi="Times"/>
          <w:color w:val="000000" w:themeColor="text1"/>
          <w:lang w:val="en-US"/>
        </w:rPr>
        <w:t xml:space="preserve">Top uncertainty countries </w:t>
      </w:r>
      <w:r>
        <w:rPr>
          <w:rFonts w:ascii="Times" w:hAnsi="Times"/>
          <w:color w:val="000000" w:themeColor="text1"/>
          <w:lang w:val="en-US"/>
        </w:rPr>
        <w:t>………………….…………………………</w:t>
      </w:r>
    </w:p>
    <w:p w14:paraId="10DA4B07" w14:textId="77777777" w:rsidR="00305F9E" w:rsidRDefault="00305F9E" w:rsidP="00305F9E">
      <w:pPr>
        <w:autoSpaceDE w:val="0"/>
        <w:autoSpaceDN w:val="0"/>
        <w:adjustRightInd w:val="0"/>
        <w:spacing w:line="480" w:lineRule="auto"/>
        <w:ind w:firstLine="720"/>
        <w:rPr>
          <w:rFonts w:ascii="Times" w:hAnsi="Times"/>
          <w:color w:val="000000" w:themeColor="text1"/>
          <w:lang w:val="en-US"/>
        </w:rPr>
      </w:pPr>
      <w:r>
        <w:rPr>
          <w:rFonts w:ascii="Times" w:hAnsi="Times"/>
          <w:color w:val="000000" w:themeColor="text1"/>
          <w:lang w:val="en-US"/>
        </w:rPr>
        <w:t>Table 3.4</w:t>
      </w:r>
      <w:r>
        <w:rPr>
          <w:rFonts w:ascii="Times" w:hAnsi="Times"/>
          <w:color w:val="000000" w:themeColor="text1"/>
          <w:lang w:val="en-US"/>
        </w:rPr>
        <w:tab/>
        <w:t>Lowest Uncertainty countries ………………………………………..</w:t>
      </w:r>
    </w:p>
    <w:p w14:paraId="217D17D2" w14:textId="77777777" w:rsidR="00305F9E" w:rsidRPr="00A21577" w:rsidRDefault="00305F9E" w:rsidP="00305F9E">
      <w:pPr>
        <w:autoSpaceDE w:val="0"/>
        <w:autoSpaceDN w:val="0"/>
        <w:adjustRightInd w:val="0"/>
        <w:spacing w:line="480" w:lineRule="auto"/>
        <w:ind w:firstLine="720"/>
        <w:rPr>
          <w:rFonts w:eastAsiaTheme="minorHAnsi"/>
          <w:b/>
          <w:bCs/>
          <w:color w:val="000000"/>
          <w:sz w:val="23"/>
          <w:szCs w:val="23"/>
          <w:lang w:val="en-GB" w:eastAsia="en-US"/>
        </w:rPr>
      </w:pPr>
      <w:r>
        <w:rPr>
          <w:rFonts w:ascii="Times" w:hAnsi="Times"/>
          <w:color w:val="000000" w:themeColor="text1"/>
          <w:lang w:val="en-US"/>
        </w:rPr>
        <w:t>Table 3.5</w:t>
      </w:r>
      <w:r>
        <w:rPr>
          <w:rFonts w:ascii="Times" w:hAnsi="Times"/>
          <w:color w:val="000000" w:themeColor="text1"/>
          <w:lang w:val="en-US"/>
        </w:rPr>
        <w:tab/>
        <w:t>Uncertainty Comparisons of Models ………………………………...</w:t>
      </w:r>
    </w:p>
    <w:p w14:paraId="5707A9AE" w14:textId="77777777" w:rsidR="00305F9E" w:rsidRDefault="00305F9E" w:rsidP="00305F9E">
      <w:pPr>
        <w:autoSpaceDE w:val="0"/>
        <w:autoSpaceDN w:val="0"/>
        <w:adjustRightInd w:val="0"/>
        <w:spacing w:line="480" w:lineRule="auto"/>
        <w:rPr>
          <w:rFonts w:eastAsiaTheme="minorHAnsi"/>
          <w:lang w:val="en-GB" w:eastAsia="en-US"/>
        </w:rPr>
      </w:pPr>
      <w:r>
        <w:rPr>
          <w:rFonts w:eastAsiaTheme="minorHAnsi"/>
          <w:lang w:val="en-GB" w:eastAsia="en-US"/>
        </w:rPr>
        <w:t xml:space="preserve">    </w:t>
      </w:r>
    </w:p>
    <w:p w14:paraId="5C05629C" w14:textId="77777777" w:rsidR="00305F9E" w:rsidRDefault="00305F9E" w:rsidP="00305F9E">
      <w:pPr>
        <w:rPr>
          <w:rFonts w:eastAsiaTheme="minorHAnsi"/>
          <w:lang w:val="en-GB" w:eastAsia="en-US"/>
        </w:rPr>
      </w:pPr>
      <w:r>
        <w:rPr>
          <w:rFonts w:eastAsiaTheme="minorHAnsi"/>
          <w:lang w:val="en-GB" w:eastAsia="en-US"/>
        </w:rPr>
        <w:br w:type="page"/>
      </w:r>
    </w:p>
    <w:p w14:paraId="55A4D1D0" w14:textId="77777777" w:rsidR="00305F9E" w:rsidRDefault="00305F9E" w:rsidP="00305F9E">
      <w:pPr>
        <w:autoSpaceDE w:val="0"/>
        <w:autoSpaceDN w:val="0"/>
        <w:adjustRightInd w:val="0"/>
        <w:spacing w:line="480" w:lineRule="auto"/>
        <w:rPr>
          <w:rFonts w:eastAsiaTheme="minorHAnsi"/>
          <w:b/>
          <w:bCs/>
          <w:lang w:val="en-GB" w:eastAsia="en-US"/>
        </w:rPr>
      </w:pPr>
      <w:r w:rsidRPr="00A21577">
        <w:rPr>
          <w:rFonts w:eastAsiaTheme="minorHAnsi"/>
          <w:b/>
          <w:bCs/>
          <w:lang w:val="en-GB" w:eastAsia="en-US"/>
        </w:rPr>
        <w:lastRenderedPageBreak/>
        <w:t>List of Figures</w:t>
      </w:r>
    </w:p>
    <w:p w14:paraId="2F11FBEB" w14:textId="77777777" w:rsidR="00305F9E" w:rsidRDefault="00305F9E" w:rsidP="00305F9E">
      <w:pPr>
        <w:autoSpaceDE w:val="0"/>
        <w:autoSpaceDN w:val="0"/>
        <w:adjustRightInd w:val="0"/>
        <w:spacing w:line="480" w:lineRule="auto"/>
        <w:rPr>
          <w:rFonts w:eastAsiaTheme="minorHAnsi"/>
          <w:lang w:val="en-GB" w:eastAsia="en-US"/>
        </w:rPr>
      </w:pPr>
      <w:r w:rsidRPr="00A21577">
        <w:rPr>
          <w:rFonts w:eastAsiaTheme="minorHAnsi"/>
          <w:lang w:val="en-GB" w:eastAsia="en-US"/>
        </w:rPr>
        <w:tab/>
        <w:t>Figure 1.1</w:t>
      </w:r>
      <w:r w:rsidRPr="00A21577">
        <w:rPr>
          <w:rFonts w:eastAsiaTheme="minorHAnsi"/>
          <w:lang w:val="en-GB" w:eastAsia="en-US"/>
        </w:rPr>
        <w:tab/>
      </w:r>
      <w:r>
        <w:rPr>
          <w:rFonts w:eastAsiaTheme="minorHAnsi"/>
          <w:lang w:val="en-GB" w:eastAsia="en-US"/>
        </w:rPr>
        <w:t>Streamgraph Prototype ……………………………………………….</w:t>
      </w:r>
    </w:p>
    <w:p w14:paraId="5FFA3AAA" w14:textId="77777777" w:rsidR="00305F9E" w:rsidRDefault="00305F9E" w:rsidP="00305F9E">
      <w:pPr>
        <w:autoSpaceDE w:val="0"/>
        <w:autoSpaceDN w:val="0"/>
        <w:adjustRightInd w:val="0"/>
        <w:spacing w:line="480" w:lineRule="auto"/>
        <w:rPr>
          <w:rFonts w:eastAsiaTheme="minorHAnsi"/>
          <w:lang w:val="en-GB" w:eastAsia="en-US"/>
        </w:rPr>
      </w:pPr>
      <w:r>
        <w:rPr>
          <w:rFonts w:eastAsiaTheme="minorHAnsi"/>
          <w:lang w:val="en-GB" w:eastAsia="en-US"/>
        </w:rPr>
        <w:tab/>
        <w:t>Figure 1.2</w:t>
      </w:r>
      <w:r>
        <w:rPr>
          <w:rFonts w:eastAsiaTheme="minorHAnsi"/>
          <w:lang w:val="en-GB" w:eastAsia="en-US"/>
        </w:rPr>
        <w:tab/>
        <w:t>Example of Chromatic Aberration ……………………………………</w:t>
      </w:r>
    </w:p>
    <w:p w14:paraId="1DA972DD" w14:textId="77777777" w:rsidR="00305F9E" w:rsidRDefault="00305F9E" w:rsidP="00305F9E">
      <w:pPr>
        <w:autoSpaceDE w:val="0"/>
        <w:autoSpaceDN w:val="0"/>
        <w:adjustRightInd w:val="0"/>
        <w:spacing w:line="480" w:lineRule="auto"/>
        <w:rPr>
          <w:rFonts w:eastAsiaTheme="minorHAnsi"/>
          <w:lang w:val="en-GB" w:eastAsia="en-US"/>
        </w:rPr>
      </w:pPr>
      <w:r>
        <w:rPr>
          <w:rFonts w:eastAsiaTheme="minorHAnsi"/>
          <w:lang w:val="en-GB" w:eastAsia="en-US"/>
        </w:rPr>
        <w:tab/>
        <w:t>Figure 3.1</w:t>
      </w:r>
      <w:r>
        <w:rPr>
          <w:rFonts w:eastAsiaTheme="minorHAnsi"/>
          <w:lang w:val="en-GB" w:eastAsia="en-US"/>
        </w:rPr>
        <w:tab/>
        <w:t>Predictive modelling workflow to generate uncertainty ……………...</w:t>
      </w:r>
    </w:p>
    <w:p w14:paraId="08A8395E" w14:textId="77777777" w:rsidR="00305F9E" w:rsidRDefault="00305F9E" w:rsidP="00305F9E">
      <w:pPr>
        <w:autoSpaceDE w:val="0"/>
        <w:autoSpaceDN w:val="0"/>
        <w:adjustRightInd w:val="0"/>
        <w:spacing w:line="480" w:lineRule="auto"/>
        <w:rPr>
          <w:rFonts w:ascii="Times" w:hAnsi="Times"/>
          <w:color w:val="000000" w:themeColor="text1"/>
          <w:lang w:val="en-US"/>
        </w:rPr>
      </w:pPr>
      <w:r>
        <w:rPr>
          <w:rFonts w:eastAsiaTheme="minorHAnsi"/>
          <w:lang w:val="en-GB" w:eastAsia="en-US"/>
        </w:rPr>
        <w:tab/>
        <w:t>Figure 3.2</w:t>
      </w:r>
      <w:r>
        <w:rPr>
          <w:rFonts w:eastAsiaTheme="minorHAnsi"/>
          <w:lang w:val="en-GB" w:eastAsia="en-US"/>
        </w:rPr>
        <w:tab/>
      </w:r>
      <w:r>
        <w:rPr>
          <w:rFonts w:ascii="Times" w:hAnsi="Times"/>
          <w:color w:val="000000" w:themeColor="text1"/>
          <w:lang w:val="en-US"/>
        </w:rPr>
        <w:t>Example of daily covid forecasting for 200 days …………………….</w:t>
      </w:r>
    </w:p>
    <w:p w14:paraId="38AD7DA7" w14:textId="77777777" w:rsidR="00305F9E" w:rsidRDefault="00305F9E" w:rsidP="00305F9E">
      <w:pPr>
        <w:autoSpaceDE w:val="0"/>
        <w:autoSpaceDN w:val="0"/>
        <w:adjustRightInd w:val="0"/>
        <w:spacing w:line="480" w:lineRule="auto"/>
        <w:rPr>
          <w:rFonts w:ascii="Times" w:hAnsi="Times"/>
          <w:color w:val="000000" w:themeColor="text1"/>
          <w:lang w:val="en-US"/>
        </w:rPr>
      </w:pPr>
      <w:r>
        <w:rPr>
          <w:rFonts w:ascii="Times" w:hAnsi="Times"/>
          <w:color w:val="000000" w:themeColor="text1"/>
          <w:lang w:val="en-US"/>
        </w:rPr>
        <w:tab/>
        <w:t xml:space="preserve">Figure 3.3 </w:t>
      </w:r>
      <w:r>
        <w:rPr>
          <w:rFonts w:ascii="Times" w:hAnsi="Times"/>
          <w:color w:val="000000" w:themeColor="text1"/>
          <w:lang w:val="en-US"/>
        </w:rPr>
        <w:tab/>
      </w:r>
      <w:r w:rsidRPr="002E48C9">
        <w:rPr>
          <w:rFonts w:ascii="Times" w:hAnsi="Times"/>
          <w:color w:val="000000" w:themeColor="text1"/>
          <w:lang w:val="en-US"/>
        </w:rPr>
        <w:t>Basic Architecture of MLP network</w:t>
      </w:r>
      <w:r>
        <w:rPr>
          <w:rFonts w:ascii="Times" w:hAnsi="Times"/>
          <w:color w:val="000000" w:themeColor="text1"/>
          <w:lang w:val="en-US"/>
        </w:rPr>
        <w:t xml:space="preserve"> ………………………………….</w:t>
      </w:r>
    </w:p>
    <w:p w14:paraId="72BA337A" w14:textId="77777777" w:rsidR="00305F9E" w:rsidRDefault="00305F9E" w:rsidP="00305F9E">
      <w:pPr>
        <w:autoSpaceDE w:val="0"/>
        <w:autoSpaceDN w:val="0"/>
        <w:adjustRightInd w:val="0"/>
        <w:spacing w:line="480" w:lineRule="auto"/>
        <w:rPr>
          <w:rFonts w:ascii="Times" w:hAnsi="Times"/>
          <w:color w:val="000000" w:themeColor="text1"/>
          <w:lang w:val="en-US"/>
        </w:rPr>
      </w:pPr>
      <w:r>
        <w:rPr>
          <w:rFonts w:ascii="Times" w:hAnsi="Times"/>
          <w:color w:val="000000" w:themeColor="text1"/>
          <w:lang w:val="en-US"/>
        </w:rPr>
        <w:tab/>
        <w:t>Figure 3.4</w:t>
      </w:r>
      <w:r>
        <w:rPr>
          <w:rFonts w:ascii="Times" w:hAnsi="Times"/>
          <w:color w:val="000000" w:themeColor="text1"/>
          <w:lang w:val="en-US"/>
        </w:rPr>
        <w:tab/>
      </w:r>
      <w:r w:rsidRPr="002E48C9">
        <w:rPr>
          <w:rFonts w:ascii="Times" w:hAnsi="Times"/>
          <w:color w:val="000000" w:themeColor="text1"/>
          <w:lang w:val="en-US"/>
        </w:rPr>
        <w:t>Basic Architecture of CNN network</w:t>
      </w:r>
      <w:r>
        <w:rPr>
          <w:rFonts w:ascii="Times" w:hAnsi="Times"/>
          <w:color w:val="000000" w:themeColor="text1"/>
          <w:lang w:val="en-US"/>
        </w:rPr>
        <w:t xml:space="preserve"> ………………………………….</w:t>
      </w:r>
    </w:p>
    <w:p w14:paraId="6C55B7EB" w14:textId="77777777" w:rsidR="00305F9E" w:rsidRDefault="00305F9E" w:rsidP="00305F9E">
      <w:pPr>
        <w:autoSpaceDE w:val="0"/>
        <w:autoSpaceDN w:val="0"/>
        <w:adjustRightInd w:val="0"/>
        <w:spacing w:line="480" w:lineRule="auto"/>
        <w:rPr>
          <w:rFonts w:ascii="Times" w:hAnsi="Times"/>
          <w:color w:val="000000" w:themeColor="text1"/>
          <w:lang w:val="en-US"/>
        </w:rPr>
      </w:pPr>
      <w:r>
        <w:rPr>
          <w:rFonts w:ascii="Times" w:hAnsi="Times"/>
          <w:color w:val="000000" w:themeColor="text1"/>
          <w:lang w:val="en-US"/>
        </w:rPr>
        <w:tab/>
        <w:t xml:space="preserve">Figure 3.5 </w:t>
      </w:r>
      <w:r>
        <w:rPr>
          <w:rFonts w:ascii="Times" w:hAnsi="Times"/>
          <w:color w:val="000000" w:themeColor="text1"/>
          <w:lang w:val="en-US"/>
        </w:rPr>
        <w:tab/>
      </w:r>
      <w:r w:rsidRPr="002E48C9">
        <w:rPr>
          <w:rFonts w:ascii="Times" w:hAnsi="Times"/>
          <w:color w:val="000000" w:themeColor="text1"/>
          <w:lang w:val="en-US"/>
        </w:rPr>
        <w:t>Basic Architecture of LSTM network</w:t>
      </w:r>
      <w:r>
        <w:rPr>
          <w:rFonts w:ascii="Times" w:hAnsi="Times"/>
          <w:color w:val="000000" w:themeColor="text1"/>
          <w:lang w:val="en-US"/>
        </w:rPr>
        <w:t xml:space="preserve"> …………………………………</w:t>
      </w:r>
    </w:p>
    <w:p w14:paraId="2F7DA217" w14:textId="77777777" w:rsidR="00305F9E" w:rsidRDefault="00305F9E" w:rsidP="00305F9E">
      <w:pPr>
        <w:autoSpaceDE w:val="0"/>
        <w:autoSpaceDN w:val="0"/>
        <w:adjustRightInd w:val="0"/>
        <w:spacing w:line="480" w:lineRule="auto"/>
        <w:rPr>
          <w:rFonts w:ascii="Times" w:hAnsi="Times"/>
          <w:noProof/>
          <w:color w:val="000000" w:themeColor="text1"/>
          <w:lang w:val="en-US"/>
        </w:rPr>
      </w:pPr>
      <w:r>
        <w:rPr>
          <w:rFonts w:ascii="Times" w:hAnsi="Times"/>
          <w:color w:val="000000" w:themeColor="text1"/>
          <w:lang w:val="en-US"/>
        </w:rPr>
        <w:tab/>
        <w:t>Figure 4.1</w:t>
      </w:r>
      <w:r>
        <w:rPr>
          <w:rFonts w:ascii="Times" w:hAnsi="Times"/>
          <w:color w:val="000000" w:themeColor="text1"/>
          <w:lang w:val="en-US"/>
        </w:rPr>
        <w:tab/>
      </w:r>
      <w:r>
        <w:rPr>
          <w:rFonts w:ascii="Times" w:hAnsi="Times"/>
          <w:noProof/>
          <w:color w:val="000000" w:themeColor="text1"/>
          <w:lang w:val="en-US"/>
        </w:rPr>
        <w:t xml:space="preserve">Underlying </w:t>
      </w:r>
      <w:r w:rsidRPr="002E48C9">
        <w:rPr>
          <w:rFonts w:ascii="Times" w:hAnsi="Times"/>
          <w:noProof/>
          <w:color w:val="000000" w:themeColor="text1"/>
          <w:lang w:val="en-US"/>
        </w:rPr>
        <w:t>Geomet</w:t>
      </w:r>
      <w:r>
        <w:rPr>
          <w:rFonts w:ascii="Times" w:hAnsi="Times"/>
          <w:noProof/>
          <w:color w:val="000000" w:themeColor="text1"/>
          <w:lang w:val="en-US"/>
        </w:rPr>
        <w:t>ry of Chromatic Aberration ………………………</w:t>
      </w:r>
    </w:p>
    <w:p w14:paraId="01C01F9B" w14:textId="77777777" w:rsidR="00305F9E" w:rsidRDefault="00305F9E" w:rsidP="00305F9E">
      <w:pPr>
        <w:autoSpaceDE w:val="0"/>
        <w:autoSpaceDN w:val="0"/>
        <w:adjustRightInd w:val="0"/>
        <w:spacing w:line="480" w:lineRule="auto"/>
        <w:rPr>
          <w:rFonts w:ascii="Times" w:hAnsi="Times"/>
          <w:noProof/>
          <w:color w:val="000000" w:themeColor="text1"/>
          <w:lang w:val="en-US"/>
        </w:rPr>
      </w:pPr>
      <w:r>
        <w:rPr>
          <w:rFonts w:ascii="Times" w:hAnsi="Times"/>
          <w:noProof/>
          <w:color w:val="000000" w:themeColor="text1"/>
          <w:lang w:val="en-US"/>
        </w:rPr>
        <w:tab/>
        <w:t>Figure 4.2</w:t>
      </w:r>
      <w:r>
        <w:rPr>
          <w:rFonts w:ascii="Times" w:hAnsi="Times"/>
          <w:noProof/>
          <w:color w:val="000000" w:themeColor="text1"/>
          <w:lang w:val="en-US"/>
        </w:rPr>
        <w:tab/>
        <w:t>Example</w:t>
      </w:r>
      <w:r w:rsidRPr="002E48C9">
        <w:rPr>
          <w:rFonts w:ascii="Times" w:hAnsi="Times"/>
          <w:noProof/>
          <w:color w:val="000000" w:themeColor="text1"/>
          <w:lang w:val="en-US"/>
        </w:rPr>
        <w:t xml:space="preserve"> </w:t>
      </w:r>
      <w:r>
        <w:rPr>
          <w:rFonts w:ascii="Times" w:hAnsi="Times"/>
          <w:noProof/>
          <w:color w:val="000000" w:themeColor="text1"/>
          <w:lang w:val="en-US"/>
        </w:rPr>
        <w:t>CA on Bubbles and Rectangles ……………………………..</w:t>
      </w:r>
    </w:p>
    <w:p w14:paraId="42892937" w14:textId="77777777" w:rsidR="00305F9E" w:rsidRDefault="00305F9E" w:rsidP="00305F9E">
      <w:pPr>
        <w:spacing w:line="360" w:lineRule="auto"/>
        <w:rPr>
          <w:rFonts w:ascii="Times" w:hAnsi="Times"/>
          <w:color w:val="000000" w:themeColor="text1"/>
          <w:lang w:val="en-US"/>
        </w:rPr>
      </w:pPr>
      <w:r>
        <w:rPr>
          <w:rFonts w:ascii="Times" w:hAnsi="Times"/>
          <w:color w:val="000000" w:themeColor="text1"/>
          <w:lang w:val="en-US"/>
        </w:rPr>
        <w:tab/>
        <w:t>Figure 4.3</w:t>
      </w:r>
      <w:r>
        <w:rPr>
          <w:rFonts w:ascii="Times" w:hAnsi="Times"/>
          <w:color w:val="000000" w:themeColor="text1"/>
          <w:lang w:val="en-US"/>
        </w:rPr>
        <w:tab/>
      </w:r>
      <w:r w:rsidRPr="00AC4779">
        <w:rPr>
          <w:rFonts w:ascii="Times" w:hAnsi="Times"/>
          <w:color w:val="000000" w:themeColor="text1"/>
          <w:lang w:val="en-US"/>
        </w:rPr>
        <w:t>Streamgraph Color Filled (left), Texture Filled (right)</w:t>
      </w:r>
      <w:r>
        <w:rPr>
          <w:rFonts w:ascii="Times" w:hAnsi="Times"/>
          <w:color w:val="000000" w:themeColor="text1"/>
          <w:lang w:val="en-US"/>
        </w:rPr>
        <w:t xml:space="preserve"> ……………….</w:t>
      </w:r>
    </w:p>
    <w:p w14:paraId="22FF0DC2" w14:textId="77777777" w:rsidR="00305F9E" w:rsidRDefault="00305F9E" w:rsidP="00305F9E">
      <w:pPr>
        <w:spacing w:line="360" w:lineRule="auto"/>
        <w:rPr>
          <w:rFonts w:ascii="Times" w:hAnsi="Times"/>
          <w:color w:val="000000" w:themeColor="text1"/>
          <w:lang w:val="en-US"/>
        </w:rPr>
      </w:pPr>
      <w:r>
        <w:rPr>
          <w:rFonts w:ascii="Times" w:hAnsi="Times"/>
          <w:color w:val="000000" w:themeColor="text1"/>
          <w:lang w:val="en-US"/>
        </w:rPr>
        <w:tab/>
        <w:t>Figure 4.4</w:t>
      </w:r>
      <w:r>
        <w:rPr>
          <w:rFonts w:ascii="Times" w:hAnsi="Times"/>
          <w:color w:val="000000" w:themeColor="text1"/>
          <w:lang w:val="en-US"/>
        </w:rPr>
        <w:tab/>
      </w:r>
      <w:r w:rsidRPr="00AC4779">
        <w:rPr>
          <w:rFonts w:ascii="Times" w:hAnsi="Times"/>
          <w:color w:val="000000" w:themeColor="text1"/>
          <w:lang w:val="en-US"/>
        </w:rPr>
        <w:t xml:space="preserve">Sliced Streamgraph </w:t>
      </w:r>
      <w:r>
        <w:rPr>
          <w:rFonts w:ascii="Times" w:hAnsi="Times"/>
          <w:color w:val="000000" w:themeColor="text1"/>
          <w:lang w:val="en-US"/>
        </w:rPr>
        <w:t>……………………………………………………</w:t>
      </w:r>
    </w:p>
    <w:p w14:paraId="2DBF8FBD" w14:textId="77777777" w:rsidR="00305F9E" w:rsidRDefault="00305F9E" w:rsidP="00305F9E">
      <w:pPr>
        <w:spacing w:line="360" w:lineRule="auto"/>
        <w:rPr>
          <w:rFonts w:ascii="Times" w:hAnsi="Times"/>
          <w:color w:val="000000" w:themeColor="text1"/>
          <w:lang w:val="en-US"/>
        </w:rPr>
      </w:pPr>
      <w:r>
        <w:rPr>
          <w:rFonts w:ascii="Times" w:hAnsi="Times"/>
          <w:color w:val="000000" w:themeColor="text1"/>
          <w:lang w:val="en-US"/>
        </w:rPr>
        <w:tab/>
        <w:t xml:space="preserve">Figure 5.1 </w:t>
      </w:r>
      <w:r>
        <w:rPr>
          <w:rFonts w:ascii="Times" w:hAnsi="Times"/>
          <w:color w:val="000000" w:themeColor="text1"/>
          <w:lang w:val="en-US"/>
        </w:rPr>
        <w:tab/>
      </w:r>
      <w:r w:rsidRPr="002E48C9">
        <w:rPr>
          <w:rFonts w:ascii="Times" w:hAnsi="Times"/>
          <w:color w:val="000000" w:themeColor="text1"/>
          <w:lang w:val="en-US"/>
        </w:rPr>
        <w:t>Initial Web Interface</w:t>
      </w:r>
      <w:r>
        <w:rPr>
          <w:rFonts w:ascii="Times" w:hAnsi="Times"/>
          <w:color w:val="000000" w:themeColor="text1"/>
          <w:lang w:val="en-US"/>
        </w:rPr>
        <w:t xml:space="preserve"> …………………………………………………..</w:t>
      </w:r>
    </w:p>
    <w:p w14:paraId="28FA0B58" w14:textId="77777777" w:rsidR="00305F9E" w:rsidRDefault="00305F9E" w:rsidP="00305F9E">
      <w:pPr>
        <w:spacing w:line="360" w:lineRule="auto"/>
        <w:rPr>
          <w:rFonts w:ascii="Times" w:hAnsi="Times"/>
          <w:color w:val="000000" w:themeColor="text1"/>
          <w:lang w:val="en-US"/>
        </w:rPr>
      </w:pPr>
      <w:r>
        <w:rPr>
          <w:rFonts w:ascii="Times" w:hAnsi="Times"/>
          <w:color w:val="000000" w:themeColor="text1"/>
          <w:lang w:val="en-US"/>
        </w:rPr>
        <w:tab/>
        <w:t xml:space="preserve">Figure 5.2 </w:t>
      </w:r>
      <w:r>
        <w:rPr>
          <w:rFonts w:ascii="Times" w:hAnsi="Times"/>
          <w:color w:val="000000" w:themeColor="text1"/>
          <w:lang w:val="en-US"/>
        </w:rPr>
        <w:tab/>
        <w:t>Filter by</w:t>
      </w:r>
      <w:r w:rsidRPr="002E48C9">
        <w:rPr>
          <w:rFonts w:ascii="Times" w:hAnsi="Times"/>
          <w:color w:val="000000" w:themeColor="text1"/>
          <w:lang w:val="en-US"/>
        </w:rPr>
        <w:t xml:space="preserve"> selected countries of interest</w:t>
      </w:r>
      <w:r>
        <w:rPr>
          <w:rFonts w:ascii="Times" w:hAnsi="Times"/>
          <w:color w:val="000000" w:themeColor="text1"/>
          <w:lang w:val="en-US"/>
        </w:rPr>
        <w:t xml:space="preserve"> …………………………………</w:t>
      </w:r>
    </w:p>
    <w:p w14:paraId="1B9205F7" w14:textId="77777777" w:rsidR="00305F9E" w:rsidRDefault="00305F9E" w:rsidP="00305F9E">
      <w:pPr>
        <w:spacing w:line="360" w:lineRule="auto"/>
        <w:rPr>
          <w:rFonts w:ascii="Times" w:hAnsi="Times"/>
          <w:color w:val="000000" w:themeColor="text1"/>
          <w:lang w:val="en-US"/>
        </w:rPr>
      </w:pPr>
      <w:r>
        <w:rPr>
          <w:rFonts w:ascii="Times" w:hAnsi="Times"/>
          <w:color w:val="000000" w:themeColor="text1"/>
          <w:lang w:val="en-US"/>
        </w:rPr>
        <w:tab/>
        <w:t xml:space="preserve">Figure 5.3 </w:t>
      </w:r>
      <w:r>
        <w:rPr>
          <w:rFonts w:ascii="Times" w:hAnsi="Times"/>
          <w:color w:val="000000" w:themeColor="text1"/>
          <w:lang w:val="en-US"/>
        </w:rPr>
        <w:tab/>
      </w:r>
      <w:r w:rsidRPr="002E48C9">
        <w:rPr>
          <w:rFonts w:ascii="Times" w:hAnsi="Times"/>
          <w:color w:val="000000" w:themeColor="text1"/>
          <w:lang w:val="en-US"/>
        </w:rPr>
        <w:t>Removal of countries of interest</w:t>
      </w:r>
      <w:r>
        <w:rPr>
          <w:rFonts w:ascii="Times" w:hAnsi="Times"/>
          <w:color w:val="000000" w:themeColor="text1"/>
          <w:lang w:val="en-US"/>
        </w:rPr>
        <w:t xml:space="preserve"> ……………………………………….</w:t>
      </w:r>
    </w:p>
    <w:p w14:paraId="4BFB83C9" w14:textId="77777777" w:rsidR="00305F9E" w:rsidRDefault="00305F9E" w:rsidP="00305F9E">
      <w:pPr>
        <w:spacing w:line="360" w:lineRule="auto"/>
        <w:rPr>
          <w:rFonts w:ascii="Times" w:hAnsi="Times"/>
          <w:color w:val="000000" w:themeColor="text1"/>
          <w:lang w:val="en-US"/>
        </w:rPr>
      </w:pPr>
      <w:r>
        <w:rPr>
          <w:rFonts w:ascii="Times" w:hAnsi="Times"/>
          <w:color w:val="000000" w:themeColor="text1"/>
          <w:lang w:val="en-US"/>
        </w:rPr>
        <w:tab/>
        <w:t>Figure 5.4</w:t>
      </w:r>
      <w:r>
        <w:rPr>
          <w:rFonts w:ascii="Times" w:hAnsi="Times"/>
          <w:color w:val="000000" w:themeColor="text1"/>
          <w:lang w:val="en-US"/>
        </w:rPr>
        <w:tab/>
      </w:r>
      <w:r w:rsidRPr="002E48C9">
        <w:rPr>
          <w:rFonts w:ascii="Times" w:hAnsi="Times"/>
          <w:color w:val="000000" w:themeColor="text1"/>
          <w:lang w:val="en-US"/>
        </w:rPr>
        <w:t xml:space="preserve">Reshuffling </w:t>
      </w:r>
      <w:r>
        <w:rPr>
          <w:rFonts w:ascii="Times" w:hAnsi="Times"/>
          <w:color w:val="000000" w:themeColor="text1"/>
          <w:lang w:val="en-US"/>
        </w:rPr>
        <w:t>M</w:t>
      </w:r>
      <w:r w:rsidRPr="002E48C9">
        <w:rPr>
          <w:rFonts w:ascii="Times" w:hAnsi="Times"/>
          <w:color w:val="000000" w:themeColor="text1"/>
          <w:lang w:val="en-US"/>
        </w:rPr>
        <w:t xml:space="preserve">ain </w:t>
      </w:r>
      <w:r>
        <w:rPr>
          <w:rFonts w:ascii="Times" w:hAnsi="Times"/>
          <w:color w:val="000000" w:themeColor="text1"/>
          <w:lang w:val="en-US"/>
        </w:rPr>
        <w:t>S</w:t>
      </w:r>
      <w:r w:rsidRPr="002E48C9">
        <w:rPr>
          <w:rFonts w:ascii="Times" w:hAnsi="Times"/>
          <w:color w:val="000000" w:themeColor="text1"/>
          <w:lang w:val="en-US"/>
        </w:rPr>
        <w:t>treamgraph</w:t>
      </w:r>
      <w:r>
        <w:rPr>
          <w:rFonts w:ascii="Times" w:hAnsi="Times"/>
          <w:color w:val="000000" w:themeColor="text1"/>
          <w:lang w:val="en-US"/>
        </w:rPr>
        <w:t xml:space="preserve"> ………………………………………..</w:t>
      </w:r>
    </w:p>
    <w:p w14:paraId="0AFB928F" w14:textId="77777777" w:rsidR="00305F9E" w:rsidRDefault="00305F9E" w:rsidP="00305F9E">
      <w:pPr>
        <w:spacing w:line="360" w:lineRule="auto"/>
        <w:rPr>
          <w:rFonts w:ascii="Times" w:hAnsi="Times"/>
          <w:color w:val="000000" w:themeColor="text1"/>
          <w:lang w:val="en-US"/>
        </w:rPr>
      </w:pPr>
      <w:r>
        <w:rPr>
          <w:rFonts w:ascii="Times" w:hAnsi="Times"/>
          <w:color w:val="000000" w:themeColor="text1"/>
          <w:lang w:val="en-US"/>
        </w:rPr>
        <w:tab/>
        <w:t xml:space="preserve">Figure 5.5 </w:t>
      </w:r>
      <w:r>
        <w:rPr>
          <w:rFonts w:ascii="Times" w:hAnsi="Times"/>
          <w:color w:val="000000" w:themeColor="text1"/>
          <w:lang w:val="en-US"/>
        </w:rPr>
        <w:tab/>
        <w:t>Streamgraphs for all models for Brazil ………………………………..</w:t>
      </w:r>
    </w:p>
    <w:p w14:paraId="703237EF" w14:textId="77777777" w:rsidR="00305F9E" w:rsidRDefault="00305F9E" w:rsidP="00305F9E">
      <w:pPr>
        <w:spacing w:line="360" w:lineRule="auto"/>
        <w:rPr>
          <w:rFonts w:ascii="Times" w:hAnsi="Times"/>
          <w:color w:val="000000" w:themeColor="text1"/>
          <w:lang w:val="en-US"/>
        </w:rPr>
      </w:pPr>
      <w:r>
        <w:rPr>
          <w:rFonts w:ascii="Times" w:hAnsi="Times"/>
          <w:color w:val="000000" w:themeColor="text1"/>
          <w:lang w:val="en-US"/>
        </w:rPr>
        <w:tab/>
        <w:t>Figure 5.6</w:t>
      </w:r>
      <w:r>
        <w:rPr>
          <w:rFonts w:ascii="Times" w:hAnsi="Times"/>
          <w:color w:val="000000" w:themeColor="text1"/>
          <w:lang w:val="en-US"/>
        </w:rPr>
        <w:tab/>
        <w:t>Uncertainty presentation on stream by texture …………………………</w:t>
      </w:r>
    </w:p>
    <w:p w14:paraId="5198D0AC" w14:textId="77777777" w:rsidR="00305F9E" w:rsidRDefault="00305F9E" w:rsidP="00305F9E">
      <w:pPr>
        <w:spacing w:line="360" w:lineRule="auto"/>
        <w:rPr>
          <w:rFonts w:ascii="Times" w:hAnsi="Times"/>
          <w:color w:val="000000" w:themeColor="text1"/>
          <w:lang w:val="en-US"/>
        </w:rPr>
      </w:pPr>
      <w:r>
        <w:rPr>
          <w:rFonts w:ascii="Times" w:hAnsi="Times"/>
          <w:color w:val="000000" w:themeColor="text1"/>
          <w:lang w:val="en-US"/>
        </w:rPr>
        <w:tab/>
        <w:t>Figure 5.7</w:t>
      </w:r>
      <w:r>
        <w:rPr>
          <w:rFonts w:ascii="Times" w:hAnsi="Times"/>
          <w:color w:val="000000" w:themeColor="text1"/>
          <w:lang w:val="en-US"/>
        </w:rPr>
        <w:tab/>
        <w:t>M</w:t>
      </w:r>
      <w:r w:rsidRPr="002E48C9">
        <w:rPr>
          <w:rFonts w:ascii="Times" w:hAnsi="Times"/>
          <w:color w:val="000000" w:themeColor="text1"/>
          <w:lang w:val="en-US"/>
        </w:rPr>
        <w:t>ulti</w:t>
      </w:r>
      <w:r>
        <w:rPr>
          <w:rFonts w:ascii="Times" w:hAnsi="Times"/>
          <w:color w:val="000000" w:themeColor="text1"/>
          <w:lang w:val="en-US"/>
        </w:rPr>
        <w:t xml:space="preserve"> C</w:t>
      </w:r>
      <w:r w:rsidRPr="002E48C9">
        <w:rPr>
          <w:rFonts w:ascii="Times" w:hAnsi="Times"/>
          <w:color w:val="000000" w:themeColor="text1"/>
          <w:lang w:val="en-US"/>
        </w:rPr>
        <w:t>ountry</w:t>
      </w:r>
      <w:r>
        <w:rPr>
          <w:rFonts w:ascii="Times" w:hAnsi="Times"/>
          <w:color w:val="000000" w:themeColor="text1"/>
          <w:lang w:val="en-US"/>
        </w:rPr>
        <w:t xml:space="preserve"> Stream Graphs filled by color ………………………….</w:t>
      </w:r>
    </w:p>
    <w:p w14:paraId="6E8A3245" w14:textId="77777777" w:rsidR="00305F9E" w:rsidRDefault="00305F9E" w:rsidP="00305F9E">
      <w:pPr>
        <w:spacing w:line="360" w:lineRule="auto"/>
        <w:rPr>
          <w:rFonts w:ascii="Times" w:hAnsi="Times"/>
          <w:color w:val="000000" w:themeColor="text1"/>
          <w:lang w:val="en-US"/>
        </w:rPr>
      </w:pPr>
      <w:r>
        <w:rPr>
          <w:rFonts w:ascii="Times" w:hAnsi="Times"/>
          <w:color w:val="000000" w:themeColor="text1"/>
          <w:lang w:val="en-US"/>
        </w:rPr>
        <w:tab/>
        <w:t>Figure 5.8</w:t>
      </w:r>
      <w:r>
        <w:rPr>
          <w:rFonts w:ascii="Times" w:hAnsi="Times"/>
          <w:color w:val="000000" w:themeColor="text1"/>
          <w:lang w:val="en-US"/>
        </w:rPr>
        <w:tab/>
        <w:t>M</w:t>
      </w:r>
      <w:r w:rsidRPr="002E48C9">
        <w:rPr>
          <w:rFonts w:ascii="Times" w:hAnsi="Times"/>
          <w:color w:val="000000" w:themeColor="text1"/>
          <w:lang w:val="en-US"/>
        </w:rPr>
        <w:t>ulti</w:t>
      </w:r>
      <w:r>
        <w:rPr>
          <w:rFonts w:ascii="Times" w:hAnsi="Times"/>
          <w:color w:val="000000" w:themeColor="text1"/>
          <w:lang w:val="en-US"/>
        </w:rPr>
        <w:t xml:space="preserve"> C</w:t>
      </w:r>
      <w:r w:rsidRPr="002E48C9">
        <w:rPr>
          <w:rFonts w:ascii="Times" w:hAnsi="Times"/>
          <w:color w:val="000000" w:themeColor="text1"/>
          <w:lang w:val="en-US"/>
        </w:rPr>
        <w:t>ountry</w:t>
      </w:r>
      <w:r>
        <w:rPr>
          <w:rFonts w:ascii="Times" w:hAnsi="Times"/>
          <w:color w:val="000000" w:themeColor="text1"/>
          <w:lang w:val="en-US"/>
        </w:rPr>
        <w:t xml:space="preserve"> Stream Graphs filled by Texture of CA ………………..</w:t>
      </w:r>
    </w:p>
    <w:p w14:paraId="46B76E76" w14:textId="77777777" w:rsidR="00305F9E" w:rsidRDefault="00305F9E" w:rsidP="00305F9E">
      <w:pPr>
        <w:spacing w:line="360" w:lineRule="auto"/>
        <w:rPr>
          <w:rFonts w:ascii="Times" w:hAnsi="Times"/>
          <w:color w:val="000000" w:themeColor="text1"/>
          <w:lang w:val="en-US"/>
        </w:rPr>
      </w:pPr>
      <w:r>
        <w:rPr>
          <w:rFonts w:ascii="Times" w:hAnsi="Times"/>
          <w:color w:val="000000" w:themeColor="text1"/>
          <w:lang w:val="en-US"/>
        </w:rPr>
        <w:tab/>
        <w:t>Figure 5.9</w:t>
      </w:r>
      <w:r>
        <w:rPr>
          <w:rFonts w:ascii="Times" w:hAnsi="Times"/>
          <w:color w:val="000000" w:themeColor="text1"/>
          <w:lang w:val="en-US"/>
        </w:rPr>
        <w:tab/>
      </w:r>
      <w:r w:rsidRPr="002E48C9">
        <w:rPr>
          <w:rFonts w:ascii="Times" w:hAnsi="Times"/>
          <w:color w:val="000000" w:themeColor="text1"/>
          <w:lang w:val="en-US"/>
        </w:rPr>
        <w:t>Parallel coordinates chart</w:t>
      </w:r>
      <w:r>
        <w:rPr>
          <w:rFonts w:ascii="Times" w:hAnsi="Times"/>
          <w:color w:val="000000" w:themeColor="text1"/>
          <w:lang w:val="en-US"/>
        </w:rPr>
        <w:t xml:space="preserve"> ………………………………………………</w:t>
      </w:r>
    </w:p>
    <w:p w14:paraId="06158634" w14:textId="77777777" w:rsidR="00305F9E" w:rsidRDefault="00305F9E" w:rsidP="00305F9E">
      <w:pPr>
        <w:spacing w:line="360" w:lineRule="auto"/>
        <w:rPr>
          <w:rFonts w:ascii="Times" w:hAnsi="Times"/>
          <w:color w:val="000000" w:themeColor="text1"/>
          <w:lang w:val="en-US"/>
        </w:rPr>
      </w:pPr>
      <w:r>
        <w:rPr>
          <w:rFonts w:ascii="Times" w:hAnsi="Times"/>
          <w:color w:val="000000" w:themeColor="text1"/>
          <w:lang w:val="en-US"/>
        </w:rPr>
        <w:tab/>
        <w:t>Figure 5.10</w:t>
      </w:r>
      <w:r>
        <w:rPr>
          <w:rFonts w:ascii="Times" w:hAnsi="Times"/>
          <w:color w:val="000000" w:themeColor="text1"/>
          <w:lang w:val="en-US"/>
        </w:rPr>
        <w:tab/>
        <w:t>Bubble Grid</w:t>
      </w:r>
      <w:r w:rsidRPr="002E48C9">
        <w:rPr>
          <w:rFonts w:ascii="Times" w:hAnsi="Times"/>
          <w:color w:val="000000" w:themeColor="text1"/>
          <w:lang w:val="en-US"/>
        </w:rPr>
        <w:t xml:space="preserve"> chart</w:t>
      </w:r>
      <w:r>
        <w:rPr>
          <w:rFonts w:ascii="Times" w:hAnsi="Times"/>
          <w:color w:val="000000" w:themeColor="text1"/>
          <w:lang w:val="en-US"/>
        </w:rPr>
        <w:t xml:space="preserve"> with CA textures ……………………………………</w:t>
      </w:r>
    </w:p>
    <w:p w14:paraId="02CA2A7F" w14:textId="77777777" w:rsidR="00305F9E" w:rsidRDefault="00305F9E" w:rsidP="00305F9E">
      <w:pPr>
        <w:spacing w:line="360" w:lineRule="auto"/>
        <w:rPr>
          <w:rFonts w:ascii="Times" w:hAnsi="Times"/>
          <w:color w:val="000000" w:themeColor="text1"/>
          <w:lang w:val="en-US"/>
        </w:rPr>
      </w:pPr>
      <w:r>
        <w:rPr>
          <w:rFonts w:ascii="Times" w:hAnsi="Times"/>
          <w:color w:val="000000" w:themeColor="text1"/>
          <w:lang w:val="en-US"/>
        </w:rPr>
        <w:tab/>
        <w:t>Figure 5.11</w:t>
      </w:r>
      <w:r>
        <w:rPr>
          <w:rFonts w:ascii="Times" w:hAnsi="Times"/>
          <w:color w:val="000000" w:themeColor="text1"/>
          <w:lang w:val="en-US"/>
        </w:rPr>
        <w:tab/>
      </w:r>
      <w:r w:rsidRPr="002E48C9">
        <w:rPr>
          <w:rFonts w:ascii="Times" w:hAnsi="Times"/>
          <w:color w:val="000000" w:themeColor="text1"/>
          <w:lang w:val="en-US"/>
        </w:rPr>
        <w:t>Horizontal chart</w:t>
      </w:r>
      <w:r>
        <w:rPr>
          <w:rFonts w:ascii="Times" w:hAnsi="Times"/>
          <w:color w:val="000000" w:themeColor="text1"/>
          <w:lang w:val="en-US"/>
        </w:rPr>
        <w:t xml:space="preserve"> (Color filled) ………………………………………….</w:t>
      </w:r>
    </w:p>
    <w:p w14:paraId="20CD070E" w14:textId="77777777" w:rsidR="00305F9E" w:rsidRDefault="00305F9E" w:rsidP="00305F9E">
      <w:pPr>
        <w:spacing w:line="360" w:lineRule="auto"/>
        <w:rPr>
          <w:rFonts w:ascii="Times" w:hAnsi="Times"/>
          <w:color w:val="000000" w:themeColor="text1"/>
          <w:lang w:val="en-US"/>
        </w:rPr>
      </w:pPr>
      <w:r>
        <w:rPr>
          <w:rFonts w:ascii="Times" w:hAnsi="Times"/>
          <w:color w:val="000000" w:themeColor="text1"/>
          <w:lang w:val="en-US"/>
        </w:rPr>
        <w:tab/>
        <w:t>Figure 5.12</w:t>
      </w:r>
      <w:r>
        <w:rPr>
          <w:rFonts w:ascii="Times" w:hAnsi="Times"/>
          <w:color w:val="000000" w:themeColor="text1"/>
          <w:lang w:val="en-US"/>
        </w:rPr>
        <w:tab/>
      </w:r>
      <w:r w:rsidRPr="002E48C9">
        <w:rPr>
          <w:rFonts w:ascii="Times" w:hAnsi="Times"/>
          <w:color w:val="000000" w:themeColor="text1"/>
          <w:lang w:val="en-US"/>
        </w:rPr>
        <w:t>Horizontal chart</w:t>
      </w:r>
      <w:r>
        <w:rPr>
          <w:rFonts w:ascii="Times" w:hAnsi="Times"/>
          <w:color w:val="000000" w:themeColor="text1"/>
          <w:lang w:val="en-US"/>
        </w:rPr>
        <w:t xml:space="preserve"> (Texture filled) ……………………………………… </w:t>
      </w:r>
    </w:p>
    <w:p w14:paraId="74947169" w14:textId="77777777" w:rsidR="00305F9E" w:rsidRDefault="00305F9E" w:rsidP="00305F9E">
      <w:pPr>
        <w:spacing w:line="360" w:lineRule="auto"/>
        <w:rPr>
          <w:rFonts w:ascii="Times" w:hAnsi="Times"/>
          <w:color w:val="000000" w:themeColor="text1"/>
          <w:lang w:val="en-US"/>
        </w:rPr>
      </w:pPr>
      <w:r>
        <w:rPr>
          <w:rFonts w:ascii="Times" w:hAnsi="Times"/>
          <w:color w:val="000000" w:themeColor="text1"/>
          <w:lang w:val="en-US"/>
        </w:rPr>
        <w:tab/>
        <w:t>Figure 5.13</w:t>
      </w:r>
      <w:r>
        <w:rPr>
          <w:rFonts w:ascii="Times" w:hAnsi="Times"/>
          <w:color w:val="000000" w:themeColor="text1"/>
          <w:lang w:val="en-US"/>
        </w:rPr>
        <w:tab/>
      </w:r>
      <w:r w:rsidRPr="002E48C9">
        <w:rPr>
          <w:rFonts w:ascii="Times" w:hAnsi="Times"/>
          <w:color w:val="000000" w:themeColor="text1"/>
          <w:lang w:val="en-US"/>
        </w:rPr>
        <w:t xml:space="preserve">Charts of Daily </w:t>
      </w:r>
      <w:r>
        <w:rPr>
          <w:rFonts w:ascii="Times" w:hAnsi="Times"/>
          <w:color w:val="000000" w:themeColor="text1"/>
          <w:lang w:val="en-US"/>
        </w:rPr>
        <w:t>C</w:t>
      </w:r>
      <w:r w:rsidRPr="002E48C9">
        <w:rPr>
          <w:rFonts w:ascii="Times" w:hAnsi="Times"/>
          <w:color w:val="000000" w:themeColor="text1"/>
          <w:lang w:val="en-US"/>
        </w:rPr>
        <w:t>ounts</w:t>
      </w:r>
      <w:r>
        <w:rPr>
          <w:rFonts w:ascii="Times" w:hAnsi="Times"/>
          <w:color w:val="000000" w:themeColor="text1"/>
          <w:lang w:val="en-US"/>
        </w:rPr>
        <w:t xml:space="preserve"> for different countries …………………………</w:t>
      </w:r>
    </w:p>
    <w:p w14:paraId="7DCFCB5E" w14:textId="77777777" w:rsidR="00305F9E" w:rsidRDefault="00305F9E" w:rsidP="00305F9E">
      <w:pPr>
        <w:spacing w:line="360" w:lineRule="auto"/>
        <w:rPr>
          <w:rFonts w:ascii="Times" w:hAnsi="Times"/>
          <w:color w:val="000000" w:themeColor="text1"/>
          <w:lang w:val="en-US"/>
        </w:rPr>
      </w:pPr>
      <w:r>
        <w:rPr>
          <w:rFonts w:ascii="Times" w:hAnsi="Times"/>
          <w:color w:val="000000" w:themeColor="text1"/>
          <w:lang w:val="en-US"/>
        </w:rPr>
        <w:tab/>
        <w:t>Figure 5.14</w:t>
      </w:r>
      <w:r>
        <w:rPr>
          <w:rFonts w:ascii="Times" w:hAnsi="Times"/>
          <w:color w:val="000000" w:themeColor="text1"/>
          <w:lang w:val="en-US"/>
        </w:rPr>
        <w:tab/>
        <w:t>Uncertainty in World view …………………………………………….</w:t>
      </w:r>
    </w:p>
    <w:p w14:paraId="27B9C9AA" w14:textId="77777777" w:rsidR="00305F9E" w:rsidRDefault="00305F9E" w:rsidP="00305F9E">
      <w:pPr>
        <w:spacing w:line="360" w:lineRule="auto"/>
        <w:rPr>
          <w:rFonts w:ascii="Times" w:hAnsi="Times"/>
          <w:color w:val="000000" w:themeColor="text1"/>
          <w:lang w:val="en-US"/>
        </w:rPr>
      </w:pPr>
      <w:r>
        <w:rPr>
          <w:rFonts w:ascii="Times" w:hAnsi="Times"/>
          <w:color w:val="000000" w:themeColor="text1"/>
          <w:lang w:val="en-US"/>
        </w:rPr>
        <w:tab/>
        <w:t>Figure 5.15</w:t>
      </w:r>
      <w:r>
        <w:rPr>
          <w:rFonts w:ascii="Times" w:hAnsi="Times"/>
          <w:color w:val="000000" w:themeColor="text1"/>
          <w:lang w:val="en-US"/>
        </w:rPr>
        <w:tab/>
        <w:t>Zoomed World Map centering Nigeria ………………………………..</w:t>
      </w:r>
    </w:p>
    <w:p w14:paraId="1D7A439F" w14:textId="77777777" w:rsidR="00305F9E" w:rsidRDefault="00305F9E" w:rsidP="00305F9E">
      <w:pPr>
        <w:spacing w:line="360" w:lineRule="auto"/>
        <w:rPr>
          <w:rFonts w:ascii="Times" w:hAnsi="Times"/>
          <w:color w:val="000000" w:themeColor="text1"/>
          <w:lang w:val="en-US"/>
        </w:rPr>
      </w:pPr>
      <w:r>
        <w:rPr>
          <w:rFonts w:ascii="Times" w:hAnsi="Times"/>
          <w:color w:val="000000" w:themeColor="text1"/>
          <w:lang w:val="en-US"/>
        </w:rPr>
        <w:tab/>
        <w:t>Figure D.1</w:t>
      </w:r>
      <w:r>
        <w:rPr>
          <w:rFonts w:ascii="Times" w:hAnsi="Times"/>
          <w:color w:val="000000" w:themeColor="text1"/>
          <w:lang w:val="en-US"/>
        </w:rPr>
        <w:tab/>
        <w:t>Balanced Latin Squares ………………………………………………..</w:t>
      </w:r>
    </w:p>
    <w:p w14:paraId="7680DB76" w14:textId="77777777" w:rsidR="00305F9E" w:rsidRDefault="00305F9E" w:rsidP="00305F9E">
      <w:pPr>
        <w:spacing w:line="360" w:lineRule="auto"/>
      </w:pPr>
      <w:r>
        <w:rPr>
          <w:rFonts w:ascii="Times" w:hAnsi="Times"/>
          <w:color w:val="000000" w:themeColor="text1"/>
          <w:lang w:val="en-US"/>
        </w:rPr>
        <w:tab/>
        <w:t>Figure D.2</w:t>
      </w:r>
      <w:r>
        <w:rPr>
          <w:rFonts w:ascii="Times" w:hAnsi="Times"/>
          <w:color w:val="000000" w:themeColor="text1"/>
          <w:lang w:val="en-US"/>
        </w:rPr>
        <w:tab/>
      </w:r>
      <w:r>
        <w:t xml:space="preserve">Questionnaire </w:t>
      </w:r>
      <w:r w:rsidRPr="00FD5AB3">
        <w:t>Email Screen</w:t>
      </w:r>
      <w:r>
        <w:t xml:space="preserve"> ……………………………………………</w:t>
      </w:r>
    </w:p>
    <w:p w14:paraId="4870409E" w14:textId="77777777" w:rsidR="00305F9E" w:rsidRDefault="00305F9E" w:rsidP="00305F9E">
      <w:pPr>
        <w:spacing w:line="360" w:lineRule="auto"/>
      </w:pPr>
      <w:r>
        <w:tab/>
        <w:t>Figure D.3</w:t>
      </w:r>
      <w:r>
        <w:tab/>
      </w:r>
      <w:r w:rsidRPr="00FD5AB3">
        <w:t>Layout of Questionnaire View</w:t>
      </w:r>
      <w:r>
        <w:t xml:space="preserve"> …………………………………………</w:t>
      </w:r>
    </w:p>
    <w:p w14:paraId="156BC5E4" w14:textId="77777777" w:rsidR="00305F9E" w:rsidRDefault="00305F9E" w:rsidP="00305F9E">
      <w:pPr>
        <w:spacing w:line="360" w:lineRule="auto"/>
      </w:pPr>
      <w:r>
        <w:lastRenderedPageBreak/>
        <w:tab/>
        <w:t>Figure D.4</w:t>
      </w:r>
      <w:r>
        <w:tab/>
        <w:t>Module</w:t>
      </w:r>
      <w:r w:rsidRPr="00FD5AB3">
        <w:t xml:space="preserve"> Starter View</w:t>
      </w:r>
      <w:r>
        <w:t>………………………………………………….</w:t>
      </w:r>
    </w:p>
    <w:p w14:paraId="62938328" w14:textId="77777777" w:rsidR="00305F9E" w:rsidRDefault="00305F9E" w:rsidP="00305F9E">
      <w:pPr>
        <w:spacing w:line="360" w:lineRule="auto"/>
      </w:pPr>
      <w:r>
        <w:tab/>
        <w:t>Figure D.5</w:t>
      </w:r>
      <w:r>
        <w:tab/>
        <w:t>Sample Question ……………………………………………………..</w:t>
      </w:r>
    </w:p>
    <w:p w14:paraId="501B92BC" w14:textId="77777777" w:rsidR="00305F9E" w:rsidRDefault="00305F9E" w:rsidP="00305F9E">
      <w:pPr>
        <w:spacing w:line="360" w:lineRule="auto"/>
        <w:rPr>
          <w:color w:val="000000" w:themeColor="text1"/>
        </w:rPr>
      </w:pPr>
      <w:r>
        <w:tab/>
        <w:t>Figure D.6</w:t>
      </w:r>
      <w:r>
        <w:tab/>
      </w:r>
      <w:r w:rsidRPr="00200B75">
        <w:rPr>
          <w:color w:val="000000" w:themeColor="text1"/>
        </w:rPr>
        <w:t xml:space="preserve">Question-Answer Identification </w:t>
      </w:r>
      <w:r>
        <w:rPr>
          <w:color w:val="000000" w:themeColor="text1"/>
        </w:rPr>
        <w:t>on  CA + Bubble …………………..</w:t>
      </w:r>
    </w:p>
    <w:p w14:paraId="4CD92424" w14:textId="77777777" w:rsidR="00305F9E" w:rsidRDefault="00305F9E" w:rsidP="00305F9E">
      <w:pPr>
        <w:spacing w:line="360" w:lineRule="auto"/>
      </w:pPr>
      <w:r>
        <w:rPr>
          <w:rFonts w:ascii="Times" w:hAnsi="Times"/>
          <w:color w:val="000000" w:themeColor="text1"/>
          <w:lang w:val="en-US"/>
        </w:rPr>
        <w:tab/>
        <w:t xml:space="preserve">Figure D.7 </w:t>
      </w:r>
      <w:r>
        <w:rPr>
          <w:rFonts w:ascii="Times" w:hAnsi="Times"/>
          <w:color w:val="000000" w:themeColor="text1"/>
          <w:lang w:val="en-US"/>
        </w:rPr>
        <w:tab/>
      </w:r>
      <w:r>
        <w:t>CA + Bubble Questionnaire UI ……………………………………..</w:t>
      </w:r>
    </w:p>
    <w:p w14:paraId="414C5DDB" w14:textId="77777777" w:rsidR="00305F9E" w:rsidRDefault="00305F9E" w:rsidP="00305F9E">
      <w:pPr>
        <w:spacing w:line="360" w:lineRule="auto"/>
        <w:rPr>
          <w:color w:val="000000" w:themeColor="text1"/>
        </w:rPr>
      </w:pPr>
      <w:r>
        <w:tab/>
        <w:t>Figure D.8</w:t>
      </w:r>
      <w:r>
        <w:tab/>
      </w:r>
      <w:r w:rsidRPr="001C5A22">
        <w:rPr>
          <w:color w:val="000000" w:themeColor="text1"/>
        </w:rPr>
        <w:t>Questions o</w:t>
      </w:r>
      <w:r>
        <w:rPr>
          <w:color w:val="000000" w:themeColor="text1"/>
        </w:rPr>
        <w:t>n CA + Bubble ………………………………………….</w:t>
      </w:r>
    </w:p>
    <w:p w14:paraId="29B9802A" w14:textId="77777777" w:rsidR="00305F9E" w:rsidRDefault="00305F9E" w:rsidP="00305F9E">
      <w:pPr>
        <w:spacing w:line="360" w:lineRule="auto"/>
        <w:rPr>
          <w:color w:val="000000" w:themeColor="text1"/>
        </w:rPr>
      </w:pPr>
      <w:r>
        <w:rPr>
          <w:color w:val="000000" w:themeColor="text1"/>
        </w:rPr>
        <w:tab/>
        <w:t xml:space="preserve">Figure D.9 </w:t>
      </w:r>
      <w:r>
        <w:rPr>
          <w:color w:val="000000" w:themeColor="text1"/>
        </w:rPr>
        <w:tab/>
      </w:r>
      <w:r w:rsidRPr="00D9452A">
        <w:rPr>
          <w:color w:val="000000" w:themeColor="text1"/>
        </w:rPr>
        <w:t xml:space="preserve">Question-Answer Identification </w:t>
      </w:r>
      <w:r>
        <w:rPr>
          <w:color w:val="000000" w:themeColor="text1"/>
        </w:rPr>
        <w:t>on VSUP + Bubble ……………….</w:t>
      </w:r>
    </w:p>
    <w:p w14:paraId="4C768A6C" w14:textId="77777777" w:rsidR="00305F9E" w:rsidRDefault="00305F9E" w:rsidP="00305F9E">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spacing w:line="360" w:lineRule="auto"/>
        <w:rPr>
          <w:color w:val="000000" w:themeColor="text1"/>
        </w:rPr>
      </w:pPr>
      <w:r>
        <w:rPr>
          <w:color w:val="000000" w:themeColor="text1"/>
        </w:rPr>
        <w:tab/>
        <w:t>Figure D.10</w:t>
      </w:r>
      <w:r>
        <w:rPr>
          <w:color w:val="000000" w:themeColor="text1"/>
        </w:rPr>
        <w:tab/>
      </w:r>
      <w:r w:rsidRPr="0070208B">
        <w:t xml:space="preserve">VSUP + Bubble </w:t>
      </w:r>
      <w:r>
        <w:rPr>
          <w:color w:val="000000" w:themeColor="text1"/>
        </w:rPr>
        <w:t>Questionnaire UI …………………………………..</w:t>
      </w:r>
      <w:r>
        <w:rPr>
          <w:color w:val="000000" w:themeColor="text1"/>
        </w:rPr>
        <w:tab/>
      </w:r>
    </w:p>
    <w:p w14:paraId="7AA92FCA" w14:textId="77777777" w:rsidR="00305F9E" w:rsidRDefault="00305F9E" w:rsidP="00305F9E">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spacing w:line="360" w:lineRule="auto"/>
        <w:rPr>
          <w:rFonts w:ascii="Times" w:hAnsi="Times"/>
        </w:rPr>
      </w:pPr>
      <w:r>
        <w:rPr>
          <w:color w:val="000000" w:themeColor="text1"/>
        </w:rPr>
        <w:tab/>
        <w:t>Figure D.11</w:t>
      </w:r>
      <w:r>
        <w:rPr>
          <w:color w:val="000000" w:themeColor="text1"/>
        </w:rPr>
        <w:tab/>
      </w:r>
      <w:r>
        <w:rPr>
          <w:rFonts w:ascii="Times" w:hAnsi="Times"/>
        </w:rPr>
        <w:t>Questions on VSUP + Bubble ……………………………………….</w:t>
      </w:r>
    </w:p>
    <w:p w14:paraId="479B616D" w14:textId="77777777" w:rsidR="00305F9E" w:rsidRDefault="00305F9E" w:rsidP="00305F9E">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spacing w:line="360" w:lineRule="auto"/>
        <w:rPr>
          <w:color w:val="000000" w:themeColor="text1"/>
        </w:rPr>
      </w:pPr>
      <w:r>
        <w:rPr>
          <w:color w:val="000000" w:themeColor="text1"/>
        </w:rPr>
        <w:tab/>
        <w:t xml:space="preserve">Figure D.12 </w:t>
      </w:r>
      <w:r>
        <w:rPr>
          <w:color w:val="000000" w:themeColor="text1"/>
        </w:rPr>
        <w:tab/>
      </w:r>
      <w:r w:rsidRPr="00D9452A">
        <w:rPr>
          <w:color w:val="000000" w:themeColor="text1"/>
        </w:rPr>
        <w:t>Question-Answer Identification</w:t>
      </w:r>
      <w:r>
        <w:rPr>
          <w:color w:val="000000" w:themeColor="text1"/>
        </w:rPr>
        <w:t xml:space="preserve"> on CA + Grid ………………………</w:t>
      </w:r>
    </w:p>
    <w:p w14:paraId="2EF574FB" w14:textId="77777777" w:rsidR="00305F9E" w:rsidRDefault="00305F9E" w:rsidP="00305F9E">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spacing w:line="360" w:lineRule="auto"/>
      </w:pPr>
      <w:r>
        <w:rPr>
          <w:color w:val="000000" w:themeColor="text1"/>
        </w:rPr>
        <w:tab/>
        <w:t>Figure D.13</w:t>
      </w:r>
      <w:r>
        <w:rPr>
          <w:color w:val="000000" w:themeColor="text1"/>
        </w:rPr>
        <w:tab/>
      </w:r>
      <w:r>
        <w:t>CA + Grid Questionnaire UI …………………………………………</w:t>
      </w:r>
    </w:p>
    <w:p w14:paraId="1995879E" w14:textId="77777777" w:rsidR="00305F9E" w:rsidRDefault="00305F9E" w:rsidP="00305F9E">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spacing w:line="360" w:lineRule="auto"/>
        <w:rPr>
          <w:color w:val="000000" w:themeColor="text1"/>
        </w:rPr>
      </w:pPr>
      <w:r>
        <w:tab/>
        <w:t>Figure D.14</w:t>
      </w:r>
      <w:r>
        <w:tab/>
      </w:r>
      <w:r w:rsidRPr="003675BA">
        <w:rPr>
          <w:color w:val="000000" w:themeColor="text1"/>
        </w:rPr>
        <w:t>Questions on CA + Grid</w:t>
      </w:r>
      <w:r>
        <w:rPr>
          <w:color w:val="000000" w:themeColor="text1"/>
        </w:rPr>
        <w:t xml:space="preserve"> ……………………………………………..</w:t>
      </w:r>
    </w:p>
    <w:p w14:paraId="1880885A" w14:textId="77777777" w:rsidR="00305F9E" w:rsidRDefault="00305F9E" w:rsidP="00305F9E">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spacing w:line="360" w:lineRule="auto"/>
        <w:rPr>
          <w:color w:val="000000" w:themeColor="text1"/>
        </w:rPr>
      </w:pPr>
      <w:r>
        <w:rPr>
          <w:color w:val="000000" w:themeColor="text1"/>
        </w:rPr>
        <w:tab/>
        <w:t>Figure D.15</w:t>
      </w:r>
      <w:r>
        <w:rPr>
          <w:color w:val="000000" w:themeColor="text1"/>
        </w:rPr>
        <w:tab/>
      </w:r>
      <w:r w:rsidRPr="00D9452A">
        <w:rPr>
          <w:color w:val="000000" w:themeColor="text1"/>
        </w:rPr>
        <w:t>Question-Answer Identification</w:t>
      </w:r>
      <w:r>
        <w:rPr>
          <w:color w:val="000000" w:themeColor="text1"/>
        </w:rPr>
        <w:t xml:space="preserve"> on VSUP + Grid …………………..</w:t>
      </w:r>
    </w:p>
    <w:p w14:paraId="15FB90E8" w14:textId="77777777" w:rsidR="00305F9E" w:rsidRDefault="00305F9E" w:rsidP="00305F9E">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spacing w:line="360" w:lineRule="auto"/>
      </w:pPr>
      <w:r>
        <w:rPr>
          <w:color w:val="000000" w:themeColor="text1"/>
        </w:rPr>
        <w:tab/>
        <w:t xml:space="preserve">Figure D.16 </w:t>
      </w:r>
      <w:r>
        <w:rPr>
          <w:color w:val="000000" w:themeColor="text1"/>
        </w:rPr>
        <w:tab/>
      </w:r>
      <w:r>
        <w:t>VSUP + Grid Questionnaire UI ……………………………………..</w:t>
      </w:r>
    </w:p>
    <w:p w14:paraId="6EF2CE33" w14:textId="77777777" w:rsidR="00305F9E" w:rsidRDefault="00305F9E" w:rsidP="00305F9E">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spacing w:line="360" w:lineRule="auto"/>
        <w:rPr>
          <w:color w:val="000000" w:themeColor="text1"/>
        </w:rPr>
      </w:pPr>
      <w:r>
        <w:rPr>
          <w:color w:val="000000" w:themeColor="text1"/>
        </w:rPr>
        <w:tab/>
        <w:t>Figure D.17</w:t>
      </w:r>
      <w:r>
        <w:rPr>
          <w:color w:val="000000" w:themeColor="text1"/>
        </w:rPr>
        <w:tab/>
      </w:r>
      <w:r w:rsidRPr="00A21577">
        <w:rPr>
          <w:color w:val="000000" w:themeColor="text1"/>
        </w:rPr>
        <w:t>Questions on VSUP + Grid ………………………………</w:t>
      </w:r>
      <w:r>
        <w:rPr>
          <w:color w:val="000000" w:themeColor="text1"/>
        </w:rPr>
        <w:t>………….</w:t>
      </w:r>
    </w:p>
    <w:p w14:paraId="73DD6406" w14:textId="77777777" w:rsidR="00305F9E" w:rsidRDefault="00305F9E" w:rsidP="00305F9E">
      <w:pPr>
        <w:spacing w:line="360" w:lineRule="auto"/>
      </w:pPr>
      <w:r>
        <w:rPr>
          <w:color w:val="000000" w:themeColor="text1"/>
        </w:rPr>
        <w:tab/>
      </w:r>
    </w:p>
    <w:p w14:paraId="0F5330CB" w14:textId="77777777" w:rsidR="00305F9E" w:rsidRDefault="00305F9E" w:rsidP="00305F9E">
      <w:pPr>
        <w:spacing w:line="360" w:lineRule="auto"/>
        <w:rPr>
          <w:rFonts w:ascii="Times" w:hAnsi="Times"/>
          <w:color w:val="000000" w:themeColor="text1"/>
          <w:lang w:val="en-US"/>
        </w:rPr>
      </w:pPr>
      <w:r>
        <w:tab/>
      </w:r>
    </w:p>
    <w:p w14:paraId="0583A3E8" w14:textId="77777777" w:rsidR="00305F9E" w:rsidRDefault="00305F9E" w:rsidP="00305F9E">
      <w:pPr>
        <w:spacing w:line="360" w:lineRule="auto"/>
        <w:rPr>
          <w:rFonts w:ascii="Times" w:hAnsi="Times"/>
          <w:color w:val="000000" w:themeColor="text1"/>
          <w:lang w:val="en-US"/>
        </w:rPr>
      </w:pPr>
    </w:p>
    <w:p w14:paraId="2633ABB0" w14:textId="77777777" w:rsidR="00305F9E" w:rsidRDefault="00305F9E" w:rsidP="00305F9E">
      <w:pPr>
        <w:spacing w:line="360" w:lineRule="auto"/>
        <w:rPr>
          <w:rFonts w:ascii="Times" w:hAnsi="Times"/>
          <w:color w:val="000000" w:themeColor="text1"/>
          <w:lang w:val="en-US"/>
        </w:rPr>
      </w:pPr>
    </w:p>
    <w:p w14:paraId="274E3F74" w14:textId="77777777" w:rsidR="00305F9E" w:rsidRDefault="00305F9E" w:rsidP="00305F9E">
      <w:pPr>
        <w:spacing w:line="360" w:lineRule="auto"/>
        <w:rPr>
          <w:rFonts w:ascii="Times" w:hAnsi="Times"/>
          <w:color w:val="000000" w:themeColor="text1"/>
          <w:lang w:val="en-US"/>
        </w:rPr>
      </w:pPr>
    </w:p>
    <w:p w14:paraId="7FE507AC" w14:textId="77777777" w:rsidR="00305F9E" w:rsidRDefault="00305F9E" w:rsidP="00305F9E">
      <w:pPr>
        <w:spacing w:line="360" w:lineRule="auto"/>
        <w:rPr>
          <w:rFonts w:ascii="Times" w:hAnsi="Times"/>
          <w:color w:val="000000" w:themeColor="text1"/>
          <w:lang w:val="en-US"/>
        </w:rPr>
      </w:pPr>
    </w:p>
    <w:p w14:paraId="10645D14" w14:textId="77777777" w:rsidR="00305F9E" w:rsidRDefault="00305F9E" w:rsidP="00305F9E">
      <w:pPr>
        <w:spacing w:line="360" w:lineRule="auto"/>
        <w:rPr>
          <w:rFonts w:ascii="Times" w:hAnsi="Times"/>
          <w:color w:val="000000" w:themeColor="text1"/>
          <w:lang w:val="en-US"/>
        </w:rPr>
      </w:pPr>
    </w:p>
    <w:p w14:paraId="75538B06" w14:textId="77777777" w:rsidR="00305F9E" w:rsidRDefault="00305F9E" w:rsidP="00305F9E">
      <w:pPr>
        <w:spacing w:line="360" w:lineRule="auto"/>
        <w:rPr>
          <w:rFonts w:ascii="Times" w:hAnsi="Times"/>
          <w:color w:val="000000" w:themeColor="text1"/>
          <w:lang w:val="en-US"/>
        </w:rPr>
      </w:pPr>
    </w:p>
    <w:p w14:paraId="21095F51" w14:textId="77777777" w:rsidR="00305F9E" w:rsidRDefault="00305F9E" w:rsidP="00305F9E">
      <w:pPr>
        <w:spacing w:line="360" w:lineRule="auto"/>
        <w:rPr>
          <w:rFonts w:ascii="Times" w:hAnsi="Times"/>
          <w:color w:val="000000" w:themeColor="text1"/>
          <w:lang w:val="en-US"/>
        </w:rPr>
      </w:pPr>
    </w:p>
    <w:p w14:paraId="7F9A5CE5" w14:textId="77777777" w:rsidR="00305F9E" w:rsidRDefault="00305F9E" w:rsidP="00305F9E">
      <w:pPr>
        <w:spacing w:line="360" w:lineRule="auto"/>
        <w:rPr>
          <w:rFonts w:ascii="Times" w:hAnsi="Times"/>
          <w:color w:val="000000" w:themeColor="text1"/>
          <w:lang w:val="en-US"/>
        </w:rPr>
      </w:pPr>
    </w:p>
    <w:p w14:paraId="5FEABF6A" w14:textId="77777777" w:rsidR="00305F9E" w:rsidRDefault="00305F9E" w:rsidP="00305F9E">
      <w:pPr>
        <w:spacing w:line="360" w:lineRule="auto"/>
        <w:rPr>
          <w:rFonts w:ascii="Times" w:hAnsi="Times"/>
          <w:color w:val="000000" w:themeColor="text1"/>
          <w:lang w:val="en-US"/>
        </w:rPr>
      </w:pPr>
    </w:p>
    <w:p w14:paraId="4BBE3A05" w14:textId="77777777" w:rsidR="00305F9E" w:rsidRDefault="00305F9E" w:rsidP="00305F9E">
      <w:pPr>
        <w:spacing w:line="360" w:lineRule="auto"/>
        <w:rPr>
          <w:rFonts w:ascii="Times" w:hAnsi="Times"/>
          <w:color w:val="000000" w:themeColor="text1"/>
          <w:lang w:val="en-US"/>
        </w:rPr>
      </w:pPr>
    </w:p>
    <w:p w14:paraId="5BC4BCF6" w14:textId="77777777" w:rsidR="00305F9E" w:rsidRDefault="00305F9E" w:rsidP="00305F9E">
      <w:pPr>
        <w:spacing w:line="360" w:lineRule="auto"/>
        <w:rPr>
          <w:rFonts w:ascii="Times" w:hAnsi="Times"/>
          <w:color w:val="000000" w:themeColor="text1"/>
          <w:lang w:val="en-US"/>
        </w:rPr>
      </w:pPr>
    </w:p>
    <w:p w14:paraId="25921FD5" w14:textId="77777777" w:rsidR="00305F9E" w:rsidRDefault="00305F9E" w:rsidP="00305F9E">
      <w:pPr>
        <w:spacing w:line="360" w:lineRule="auto"/>
        <w:rPr>
          <w:rFonts w:ascii="Times" w:hAnsi="Times"/>
          <w:color w:val="000000" w:themeColor="text1"/>
          <w:lang w:val="en-US"/>
        </w:rPr>
      </w:pPr>
    </w:p>
    <w:p w14:paraId="71DBE885" w14:textId="77777777" w:rsidR="00305F9E" w:rsidRDefault="00305F9E" w:rsidP="00305F9E">
      <w:pPr>
        <w:spacing w:line="360" w:lineRule="auto"/>
        <w:rPr>
          <w:rFonts w:ascii="Times" w:hAnsi="Times"/>
          <w:color w:val="000000" w:themeColor="text1"/>
          <w:lang w:val="en-US"/>
        </w:rPr>
      </w:pPr>
    </w:p>
    <w:p w14:paraId="1C7434B9" w14:textId="77777777" w:rsidR="00305F9E" w:rsidRDefault="00305F9E" w:rsidP="00305F9E">
      <w:pPr>
        <w:spacing w:line="360" w:lineRule="auto"/>
        <w:rPr>
          <w:rFonts w:ascii="Times" w:hAnsi="Times"/>
          <w:color w:val="000000" w:themeColor="text1"/>
          <w:lang w:val="en-US"/>
        </w:rPr>
      </w:pPr>
    </w:p>
    <w:p w14:paraId="3117612B" w14:textId="77777777" w:rsidR="00305F9E" w:rsidRDefault="00305F9E" w:rsidP="00305F9E">
      <w:pPr>
        <w:spacing w:line="360" w:lineRule="auto"/>
        <w:rPr>
          <w:rFonts w:ascii="Times" w:hAnsi="Times"/>
          <w:color w:val="000000" w:themeColor="text1"/>
          <w:lang w:val="en-US"/>
        </w:rPr>
      </w:pPr>
    </w:p>
    <w:p w14:paraId="68F77ECB" w14:textId="77777777" w:rsidR="00305F9E" w:rsidRDefault="00305F9E" w:rsidP="00305F9E">
      <w:pPr>
        <w:spacing w:line="360" w:lineRule="auto"/>
        <w:rPr>
          <w:rFonts w:ascii="Times" w:hAnsi="Times"/>
          <w:color w:val="000000" w:themeColor="text1"/>
          <w:lang w:val="en-US"/>
        </w:rPr>
      </w:pPr>
    </w:p>
    <w:p w14:paraId="79C81938" w14:textId="77777777" w:rsidR="00305F9E" w:rsidRDefault="00305F9E" w:rsidP="00305F9E">
      <w:pPr>
        <w:spacing w:line="360" w:lineRule="auto"/>
        <w:rPr>
          <w:rFonts w:ascii="Times" w:hAnsi="Times"/>
          <w:color w:val="000000" w:themeColor="text1"/>
          <w:lang w:val="en-US"/>
        </w:rPr>
      </w:pPr>
    </w:p>
    <w:p w14:paraId="0C7C73A1" w14:textId="77777777" w:rsidR="00305F9E" w:rsidRPr="004343E7" w:rsidRDefault="00305F9E" w:rsidP="00305F9E">
      <w:pPr>
        <w:rPr>
          <w:rFonts w:ascii="Times" w:hAnsi="Times"/>
          <w:b/>
          <w:bCs/>
          <w:color w:val="000000" w:themeColor="text1"/>
          <w:lang w:val="en-US"/>
        </w:rPr>
      </w:pPr>
      <w:r w:rsidRPr="004343E7">
        <w:rPr>
          <w:rFonts w:ascii="Times" w:hAnsi="Times"/>
          <w:b/>
          <w:bCs/>
          <w:color w:val="000000" w:themeColor="text1"/>
          <w:lang w:val="en-US"/>
        </w:rPr>
        <w:lastRenderedPageBreak/>
        <w:t>List of Algorithms</w:t>
      </w:r>
    </w:p>
    <w:p w14:paraId="1D6CABC0" w14:textId="77777777" w:rsidR="00305F9E" w:rsidRPr="00AC4779" w:rsidRDefault="00305F9E" w:rsidP="00305F9E">
      <w:pPr>
        <w:rPr>
          <w:rFonts w:ascii="Times" w:hAnsi="Times"/>
          <w:color w:val="000000" w:themeColor="text1"/>
          <w:lang w:val="en-US"/>
        </w:rPr>
      </w:pPr>
      <w:r>
        <w:rPr>
          <w:rFonts w:ascii="Times" w:hAnsi="Times"/>
          <w:color w:val="000000" w:themeColor="text1"/>
          <w:lang w:val="en-US"/>
        </w:rPr>
        <w:tab/>
      </w:r>
    </w:p>
    <w:p w14:paraId="6D05AA6E" w14:textId="77777777" w:rsidR="00305F9E" w:rsidRDefault="00305F9E" w:rsidP="00305F9E">
      <w:pPr>
        <w:autoSpaceDE w:val="0"/>
        <w:autoSpaceDN w:val="0"/>
        <w:adjustRightInd w:val="0"/>
        <w:spacing w:line="360" w:lineRule="auto"/>
        <w:rPr>
          <w:rFonts w:ascii="Times" w:hAnsi="Times"/>
          <w:color w:val="000000" w:themeColor="text1"/>
          <w:lang w:val="en-US"/>
        </w:rPr>
      </w:pPr>
      <w:r>
        <w:rPr>
          <w:rFonts w:ascii="Times" w:hAnsi="Times"/>
          <w:color w:val="000000" w:themeColor="text1"/>
          <w:lang w:val="en-US"/>
        </w:rPr>
        <w:tab/>
        <w:t>Algorithm 3.1</w:t>
      </w:r>
      <w:r>
        <w:rPr>
          <w:rFonts w:ascii="Times" w:hAnsi="Times"/>
          <w:color w:val="000000" w:themeColor="text1"/>
          <w:lang w:val="en-US"/>
        </w:rPr>
        <w:tab/>
        <w:t xml:space="preserve">    </w:t>
      </w:r>
      <w:r w:rsidRPr="005764AB">
        <w:rPr>
          <w:rFonts w:ascii="Times" w:hAnsi="Times"/>
          <w:color w:val="000000" w:themeColor="text1"/>
          <w:lang w:val="en-US"/>
        </w:rPr>
        <w:t>MLP Model</w:t>
      </w:r>
      <w:r>
        <w:rPr>
          <w:rFonts w:ascii="Times" w:hAnsi="Times"/>
          <w:color w:val="000000" w:themeColor="text1"/>
          <w:lang w:val="en-US"/>
        </w:rPr>
        <w:t xml:space="preserve"> …………………………………………………………</w:t>
      </w:r>
    </w:p>
    <w:p w14:paraId="0D683B52" w14:textId="77777777" w:rsidR="00305F9E" w:rsidRDefault="00305F9E" w:rsidP="00305F9E">
      <w:pPr>
        <w:autoSpaceDE w:val="0"/>
        <w:autoSpaceDN w:val="0"/>
        <w:adjustRightInd w:val="0"/>
        <w:spacing w:line="360" w:lineRule="auto"/>
        <w:rPr>
          <w:color w:val="000000" w:themeColor="text1"/>
          <w:lang w:val="en-US"/>
        </w:rPr>
      </w:pPr>
      <w:r>
        <w:rPr>
          <w:rFonts w:ascii="Times" w:hAnsi="Times"/>
          <w:color w:val="000000" w:themeColor="text1"/>
          <w:lang w:val="en-US"/>
        </w:rPr>
        <w:tab/>
        <w:t>Algorithm 3.2</w:t>
      </w:r>
      <w:r>
        <w:rPr>
          <w:rFonts w:ascii="Times" w:hAnsi="Times"/>
          <w:color w:val="000000" w:themeColor="text1"/>
          <w:lang w:val="en-US"/>
        </w:rPr>
        <w:tab/>
        <w:t xml:space="preserve">    </w:t>
      </w:r>
      <w:r w:rsidRPr="00D24931">
        <w:rPr>
          <w:color w:val="000000" w:themeColor="text1"/>
          <w:lang w:val="en-US"/>
        </w:rPr>
        <w:t>CNN Model</w:t>
      </w:r>
      <w:r>
        <w:rPr>
          <w:color w:val="000000" w:themeColor="text1"/>
          <w:lang w:val="en-US"/>
        </w:rPr>
        <w:t xml:space="preserve"> …………………………………………………………</w:t>
      </w:r>
    </w:p>
    <w:p w14:paraId="72B867EB" w14:textId="77777777" w:rsidR="00305F9E" w:rsidRDefault="00305F9E" w:rsidP="00305F9E">
      <w:pPr>
        <w:spacing w:line="360" w:lineRule="auto"/>
        <w:rPr>
          <w:rFonts w:ascii="Times" w:hAnsi="Times"/>
          <w:color w:val="000000" w:themeColor="text1"/>
          <w:lang w:val="en-US"/>
        </w:rPr>
      </w:pPr>
      <w:r>
        <w:rPr>
          <w:color w:val="000000" w:themeColor="text1"/>
          <w:lang w:val="en-US"/>
        </w:rPr>
        <w:tab/>
        <w:t xml:space="preserve">Algorithm 3.3     </w:t>
      </w:r>
      <w:r>
        <w:rPr>
          <w:rFonts w:ascii="Times" w:hAnsi="Times"/>
          <w:color w:val="000000" w:themeColor="text1"/>
          <w:sz w:val="23"/>
          <w:szCs w:val="23"/>
          <w:shd w:val="clear" w:color="auto" w:fill="FFFFFF"/>
          <w:lang w:val="en-US"/>
        </w:rPr>
        <w:t>LSTM</w:t>
      </w:r>
      <w:r w:rsidRPr="002E48C9">
        <w:rPr>
          <w:rFonts w:ascii="Times" w:hAnsi="Times"/>
          <w:color w:val="000000" w:themeColor="text1"/>
          <w:sz w:val="23"/>
          <w:szCs w:val="23"/>
          <w:shd w:val="clear" w:color="auto" w:fill="FFFFFF"/>
          <w:lang w:val="en-US"/>
        </w:rPr>
        <w:t xml:space="preserve"> </w:t>
      </w:r>
      <w:r>
        <w:rPr>
          <w:rFonts w:ascii="Times" w:hAnsi="Times"/>
          <w:color w:val="000000" w:themeColor="text1"/>
          <w:lang w:val="en-US"/>
        </w:rPr>
        <w:t>Model ………………………………………………………..</w:t>
      </w:r>
    </w:p>
    <w:p w14:paraId="277785E1" w14:textId="77777777" w:rsidR="00305F9E" w:rsidRDefault="00305F9E" w:rsidP="00305F9E">
      <w:pPr>
        <w:spacing w:line="360" w:lineRule="auto"/>
        <w:rPr>
          <w:rFonts w:ascii="Times" w:hAnsi="Times"/>
          <w:color w:val="000000" w:themeColor="text1"/>
        </w:rPr>
      </w:pPr>
      <w:r>
        <w:rPr>
          <w:rFonts w:ascii="Times" w:hAnsi="Times"/>
          <w:color w:val="000000" w:themeColor="text1"/>
          <w:lang w:val="en-US"/>
        </w:rPr>
        <w:tab/>
        <w:t>Algorithm 3.4</w:t>
      </w:r>
      <w:r>
        <w:rPr>
          <w:rFonts w:ascii="Times" w:hAnsi="Times"/>
          <w:color w:val="000000" w:themeColor="text1"/>
          <w:lang w:val="en-US"/>
        </w:rPr>
        <w:tab/>
        <w:t xml:space="preserve">   </w:t>
      </w:r>
      <w:r>
        <w:rPr>
          <w:rFonts w:ascii="Times" w:hAnsi="Times"/>
          <w:color w:val="000000" w:themeColor="text1"/>
        </w:rPr>
        <w:t>ARIMA Model ………………………………………………………</w:t>
      </w:r>
    </w:p>
    <w:p w14:paraId="2F57C49B" w14:textId="77777777" w:rsidR="00305F9E" w:rsidRPr="004343E7" w:rsidRDefault="00305F9E" w:rsidP="00305F9E">
      <w:pPr>
        <w:spacing w:line="360" w:lineRule="auto"/>
        <w:rPr>
          <w:rFonts w:ascii="Times" w:hAnsi="Times"/>
          <w:color w:val="000000" w:themeColor="text1"/>
          <w:lang w:val="en-US"/>
        </w:rPr>
      </w:pPr>
      <w:r>
        <w:rPr>
          <w:rFonts w:ascii="Times" w:hAnsi="Times"/>
          <w:color w:val="000000" w:themeColor="text1"/>
          <w:lang w:val="en-US"/>
        </w:rPr>
        <w:tab/>
        <w:t>Algorithm 3.5</w:t>
      </w:r>
      <w:r>
        <w:rPr>
          <w:rFonts w:ascii="Times" w:hAnsi="Times"/>
          <w:color w:val="000000" w:themeColor="text1"/>
          <w:lang w:val="en-US"/>
        </w:rPr>
        <w:tab/>
        <w:t xml:space="preserve">   C</w:t>
      </w:r>
      <w:r w:rsidRPr="002E48C9">
        <w:rPr>
          <w:rFonts w:ascii="Times" w:hAnsi="Times"/>
          <w:color w:val="000000" w:themeColor="text1"/>
          <w:lang w:val="en-US"/>
        </w:rPr>
        <w:t>alculate uncertainty</w:t>
      </w:r>
      <w:r>
        <w:rPr>
          <w:rFonts w:ascii="Times" w:hAnsi="Times"/>
          <w:color w:val="000000" w:themeColor="text1"/>
          <w:lang w:val="en-US"/>
        </w:rPr>
        <w:t xml:space="preserve"> ………………………………………………..</w:t>
      </w:r>
    </w:p>
    <w:p w14:paraId="551E4D2B" w14:textId="77777777" w:rsidR="00305F9E" w:rsidRDefault="00305F9E" w:rsidP="00305F9E">
      <w:pPr>
        <w:autoSpaceDE w:val="0"/>
        <w:autoSpaceDN w:val="0"/>
        <w:adjustRightInd w:val="0"/>
        <w:spacing w:line="360" w:lineRule="auto"/>
        <w:rPr>
          <w:rFonts w:ascii="Times" w:hAnsi="Times"/>
          <w:color w:val="000000" w:themeColor="text1"/>
          <w:lang w:val="en-US"/>
        </w:rPr>
      </w:pPr>
      <w:r>
        <w:rPr>
          <w:lang w:val="en-US"/>
        </w:rPr>
        <w:tab/>
        <w:t>Algorithm 3.6</w:t>
      </w:r>
      <w:r>
        <w:rPr>
          <w:lang w:val="en-US"/>
        </w:rPr>
        <w:tab/>
        <w:t xml:space="preserve">   </w:t>
      </w:r>
      <w:r>
        <w:rPr>
          <w:rFonts w:ascii="Times" w:hAnsi="Times"/>
          <w:color w:val="000000" w:themeColor="text1"/>
          <w:lang w:val="en-US"/>
        </w:rPr>
        <w:t>D</w:t>
      </w:r>
      <w:r w:rsidRPr="002E48C9">
        <w:rPr>
          <w:rFonts w:ascii="Times" w:hAnsi="Times"/>
          <w:color w:val="000000" w:themeColor="text1"/>
          <w:lang w:val="en-US"/>
        </w:rPr>
        <w:t>ata scaling</w:t>
      </w:r>
      <w:r>
        <w:rPr>
          <w:rFonts w:ascii="Times" w:hAnsi="Times"/>
          <w:color w:val="000000" w:themeColor="text1"/>
          <w:lang w:val="en-US"/>
        </w:rPr>
        <w:t xml:space="preserve"> ………………………………………………………….</w:t>
      </w:r>
    </w:p>
    <w:p w14:paraId="068342D1" w14:textId="77777777" w:rsidR="00305F9E" w:rsidRDefault="00305F9E" w:rsidP="00305F9E">
      <w:pPr>
        <w:autoSpaceDE w:val="0"/>
        <w:autoSpaceDN w:val="0"/>
        <w:adjustRightInd w:val="0"/>
        <w:spacing w:line="360" w:lineRule="auto"/>
        <w:rPr>
          <w:rFonts w:ascii="Times" w:hAnsi="Times"/>
          <w:color w:val="000000" w:themeColor="text1"/>
        </w:rPr>
      </w:pPr>
      <w:r>
        <w:rPr>
          <w:rFonts w:ascii="Times" w:hAnsi="Times"/>
          <w:color w:val="000000" w:themeColor="text1"/>
          <w:lang w:val="en-US"/>
        </w:rPr>
        <w:tab/>
        <w:t>Algorithm 4.1</w:t>
      </w:r>
      <w:r>
        <w:rPr>
          <w:rFonts w:ascii="Times" w:hAnsi="Times"/>
          <w:color w:val="000000" w:themeColor="text1"/>
          <w:lang w:val="en-US"/>
        </w:rPr>
        <w:tab/>
        <w:t xml:space="preserve">   </w:t>
      </w:r>
      <w:r>
        <w:rPr>
          <w:rFonts w:ascii="Times" w:hAnsi="Times"/>
          <w:color w:val="000000" w:themeColor="text1"/>
        </w:rPr>
        <w:t>CA Construction Formula ……………………………………………</w:t>
      </w:r>
    </w:p>
    <w:p w14:paraId="74A6F762" w14:textId="77777777" w:rsidR="00305F9E" w:rsidRDefault="00305F9E" w:rsidP="00305F9E">
      <w:pPr>
        <w:autoSpaceDE w:val="0"/>
        <w:autoSpaceDN w:val="0"/>
        <w:adjustRightInd w:val="0"/>
        <w:spacing w:line="360" w:lineRule="auto"/>
        <w:rPr>
          <w:rFonts w:ascii="Times" w:hAnsi="Times"/>
          <w:color w:val="000000" w:themeColor="text1"/>
        </w:rPr>
      </w:pPr>
      <w:r>
        <w:rPr>
          <w:rFonts w:ascii="Times" w:hAnsi="Times"/>
          <w:color w:val="000000" w:themeColor="text1"/>
        </w:rPr>
        <w:tab/>
        <w:t>Algorithm 4.2</w:t>
      </w:r>
      <w:r>
        <w:rPr>
          <w:rFonts w:ascii="Times" w:hAnsi="Times"/>
          <w:color w:val="000000" w:themeColor="text1"/>
        </w:rPr>
        <w:tab/>
        <w:t xml:space="preserve">   </w:t>
      </w:r>
      <w:r w:rsidRPr="002632F7">
        <w:rPr>
          <w:rFonts w:ascii="Times" w:hAnsi="Times"/>
          <w:color w:val="000000" w:themeColor="text1"/>
        </w:rPr>
        <w:t xml:space="preserve">Pattern </w:t>
      </w:r>
      <w:r>
        <w:rPr>
          <w:rFonts w:ascii="Times" w:hAnsi="Times"/>
          <w:color w:val="000000" w:themeColor="text1"/>
        </w:rPr>
        <w:t>Generation ……………………………………………………</w:t>
      </w:r>
    </w:p>
    <w:p w14:paraId="446D51EE" w14:textId="77777777" w:rsidR="00305F9E" w:rsidRDefault="00305F9E" w:rsidP="00305F9E">
      <w:pPr>
        <w:spacing w:line="360" w:lineRule="auto"/>
        <w:jc w:val="both"/>
        <w:rPr>
          <w:rFonts w:ascii="Times" w:hAnsi="Times"/>
          <w:color w:val="000000" w:themeColor="text1"/>
          <w:sz w:val="23"/>
          <w:szCs w:val="23"/>
          <w:shd w:val="clear" w:color="auto" w:fill="FFFFFF"/>
          <w:lang w:val="en-US"/>
        </w:rPr>
      </w:pPr>
      <w:r>
        <w:rPr>
          <w:rFonts w:ascii="Times" w:hAnsi="Times"/>
          <w:color w:val="000000" w:themeColor="text1"/>
        </w:rPr>
        <w:tab/>
        <w:t>Algorithm 4.3</w:t>
      </w:r>
      <w:r>
        <w:rPr>
          <w:rFonts w:ascii="Times" w:hAnsi="Times"/>
          <w:color w:val="000000" w:themeColor="text1"/>
        </w:rPr>
        <w:tab/>
        <w:t xml:space="preserve">   Texture Generation </w:t>
      </w:r>
      <w:r>
        <w:rPr>
          <w:rFonts w:ascii="Times" w:hAnsi="Times"/>
          <w:color w:val="000000" w:themeColor="text1"/>
          <w:sz w:val="23"/>
          <w:szCs w:val="23"/>
          <w:shd w:val="clear" w:color="auto" w:fill="FFFFFF"/>
          <w:lang w:val="en-US"/>
        </w:rPr>
        <w:t>…………………………………………………….</w:t>
      </w:r>
    </w:p>
    <w:p w14:paraId="127FC246" w14:textId="4A4CB612" w:rsidR="001B7CBE" w:rsidRDefault="001B7CBE" w:rsidP="00BB7AB3">
      <w:pPr>
        <w:spacing w:line="360" w:lineRule="auto"/>
        <w:jc w:val="both"/>
        <w:rPr>
          <w:rFonts w:ascii="Times" w:hAnsi="Times"/>
          <w:color w:val="000000" w:themeColor="text1"/>
          <w:sz w:val="23"/>
          <w:szCs w:val="23"/>
          <w:shd w:val="clear" w:color="auto" w:fill="FFFFFF"/>
          <w:lang w:val="en-US"/>
        </w:rPr>
      </w:pPr>
    </w:p>
    <w:p w14:paraId="7BF1A4AE" w14:textId="13386CF4" w:rsidR="001B7CBE" w:rsidRDefault="001B7CBE" w:rsidP="00BB7AB3">
      <w:pPr>
        <w:spacing w:line="360" w:lineRule="auto"/>
        <w:jc w:val="both"/>
        <w:rPr>
          <w:rFonts w:ascii="Times" w:hAnsi="Times"/>
          <w:color w:val="000000" w:themeColor="text1"/>
          <w:sz w:val="23"/>
          <w:szCs w:val="23"/>
          <w:shd w:val="clear" w:color="auto" w:fill="FFFFFF"/>
          <w:lang w:val="en-US"/>
        </w:rPr>
      </w:pPr>
    </w:p>
    <w:p w14:paraId="76B891F2" w14:textId="1DB17BE4" w:rsidR="001B7CBE" w:rsidRDefault="001B7CBE" w:rsidP="00BB7AB3">
      <w:pPr>
        <w:spacing w:line="360" w:lineRule="auto"/>
        <w:jc w:val="both"/>
        <w:rPr>
          <w:rFonts w:ascii="Times" w:hAnsi="Times"/>
          <w:color w:val="000000" w:themeColor="text1"/>
          <w:sz w:val="23"/>
          <w:szCs w:val="23"/>
          <w:shd w:val="clear" w:color="auto" w:fill="FFFFFF"/>
          <w:lang w:val="en-US"/>
        </w:rPr>
      </w:pPr>
    </w:p>
    <w:p w14:paraId="3CEAA79B" w14:textId="77777777" w:rsidR="001B7CBE" w:rsidRDefault="001B7CBE">
      <w:pPr>
        <w:rPr>
          <w:rFonts w:ascii="Times" w:hAnsi="Times"/>
          <w:color w:val="000000" w:themeColor="text1"/>
          <w:sz w:val="23"/>
          <w:szCs w:val="23"/>
          <w:shd w:val="clear" w:color="auto" w:fill="FFFFFF"/>
          <w:lang w:val="en-US"/>
        </w:rPr>
      </w:pPr>
      <w:r>
        <w:rPr>
          <w:rFonts w:ascii="Times" w:hAnsi="Times"/>
          <w:color w:val="000000" w:themeColor="text1"/>
          <w:sz w:val="23"/>
          <w:szCs w:val="23"/>
          <w:shd w:val="clear" w:color="auto" w:fill="FFFFFF"/>
          <w:lang w:val="en-US"/>
        </w:rPr>
        <w:br w:type="page"/>
      </w:r>
    </w:p>
    <w:p w14:paraId="499295A9" w14:textId="77777777" w:rsidR="001B7CBE" w:rsidRDefault="001B7CBE" w:rsidP="001B7CBE">
      <w:pPr>
        <w:pStyle w:val="NormalWeb"/>
        <w:spacing w:line="360" w:lineRule="auto"/>
        <w:jc w:val="both"/>
        <w:rPr>
          <w:rFonts w:ascii="Times" w:hAnsi="Times"/>
          <w:color w:val="000000" w:themeColor="text1"/>
          <w:lang w:val="en-US"/>
        </w:rPr>
      </w:pPr>
      <w:r w:rsidRPr="00295341">
        <w:rPr>
          <w:rFonts w:ascii="Times" w:hAnsi="Times"/>
          <w:b/>
          <w:bCs/>
          <w:color w:val="000000" w:themeColor="text1"/>
          <w:lang w:val="en-US"/>
        </w:rPr>
        <w:lastRenderedPageBreak/>
        <w:t>Abstract:</w:t>
      </w:r>
      <w:r w:rsidRPr="002E48C9">
        <w:rPr>
          <w:rFonts w:ascii="Times" w:hAnsi="Times"/>
          <w:color w:val="000000" w:themeColor="text1"/>
          <w:sz w:val="22"/>
          <w:szCs w:val="22"/>
          <w:lang w:val="en-US"/>
        </w:rPr>
        <w:br/>
      </w:r>
      <w:r w:rsidRPr="002E48C9">
        <w:rPr>
          <w:rFonts w:ascii="Times" w:hAnsi="Times"/>
          <w:color w:val="000000" w:themeColor="text1"/>
          <w:lang w:val="en-US"/>
        </w:rPr>
        <w:t xml:space="preserve">In recent years an increasing array of research are being conducted by researchers in the field of </w:t>
      </w:r>
      <w:r>
        <w:rPr>
          <w:rFonts w:ascii="Times" w:hAnsi="Times"/>
          <w:color w:val="000000" w:themeColor="text1"/>
          <w:lang w:val="en-US"/>
        </w:rPr>
        <w:t>uncertainty visualization that attempt to determine the impact of representations on users’ perception and evaluate its effectiveness in decision making</w:t>
      </w:r>
      <w:r w:rsidRPr="002E48C9">
        <w:rPr>
          <w:rFonts w:ascii="Times" w:hAnsi="Times"/>
          <w:color w:val="000000" w:themeColor="text1"/>
          <w:lang w:val="en-US"/>
        </w:rPr>
        <w:t>.</w:t>
      </w:r>
      <w:r>
        <w:rPr>
          <w:rFonts w:ascii="Times" w:hAnsi="Times"/>
          <w:color w:val="000000" w:themeColor="text1"/>
          <w:lang w:val="en-US"/>
        </w:rPr>
        <w:t xml:space="preserve"> Uncertainties are often an integral part of data and by nature model predictions also contain significant amounts of uncertain information.</w:t>
      </w:r>
      <w:r w:rsidRPr="002E48C9">
        <w:rPr>
          <w:rFonts w:ascii="Times" w:hAnsi="Times"/>
          <w:color w:val="000000" w:themeColor="text1"/>
          <w:lang w:val="en-US"/>
        </w:rPr>
        <w:t xml:space="preserve"> </w:t>
      </w:r>
      <w:r>
        <w:rPr>
          <w:rFonts w:ascii="Times" w:hAnsi="Times"/>
          <w:color w:val="000000" w:themeColor="text1"/>
          <w:lang w:val="en-US"/>
        </w:rPr>
        <w:t xml:space="preserve">A prominent example of uncertainty, </w:t>
      </w:r>
      <w:r w:rsidRPr="002E48C9">
        <w:rPr>
          <w:rFonts w:ascii="Times" w:hAnsi="Times"/>
          <w:color w:val="000000" w:themeColor="text1"/>
        </w:rPr>
        <w:t>COVID-19 is a respiratory infectious disease caused by novel coronavirus</w:t>
      </w:r>
      <w:r>
        <w:rPr>
          <w:rFonts w:ascii="Times" w:hAnsi="Times"/>
          <w:color w:val="000000" w:themeColor="text1"/>
        </w:rPr>
        <w:t>.</w:t>
      </w:r>
      <w:r w:rsidRPr="002E48C9">
        <w:rPr>
          <w:rFonts w:ascii="Times" w:hAnsi="Times"/>
          <w:color w:val="000000" w:themeColor="text1"/>
          <w:lang w:val="en-US"/>
        </w:rPr>
        <w:t xml:space="preserve"> </w:t>
      </w:r>
      <w:r>
        <w:rPr>
          <w:rFonts w:ascii="Times" w:hAnsi="Times"/>
          <w:color w:val="000000" w:themeColor="text1"/>
          <w:lang w:val="en-US"/>
        </w:rPr>
        <w:t>D</w:t>
      </w:r>
      <w:r w:rsidRPr="002E48C9">
        <w:rPr>
          <w:rFonts w:ascii="Times" w:hAnsi="Times"/>
          <w:color w:val="000000" w:themeColor="text1"/>
          <w:lang w:val="en-US"/>
        </w:rPr>
        <w:t xml:space="preserve">ue to its </w:t>
      </w:r>
      <w:r w:rsidRPr="002E48C9">
        <w:rPr>
          <w:rFonts w:ascii="Times" w:hAnsi="Times"/>
          <w:color w:val="000000" w:themeColor="text1"/>
        </w:rPr>
        <w:t>unprecedented challenges</w:t>
      </w:r>
      <w:r w:rsidRPr="002E48C9">
        <w:rPr>
          <w:rFonts w:ascii="Times" w:hAnsi="Times"/>
          <w:color w:val="000000" w:themeColor="text1"/>
          <w:lang w:val="en-US"/>
        </w:rPr>
        <w:t xml:space="preserve"> over time</w:t>
      </w:r>
      <w:r w:rsidRPr="002E48C9">
        <w:rPr>
          <w:rFonts w:ascii="Times" w:hAnsi="Times"/>
          <w:color w:val="000000" w:themeColor="text1"/>
        </w:rPr>
        <w:t xml:space="preserve"> and </w:t>
      </w:r>
      <w:r>
        <w:rPr>
          <w:rFonts w:ascii="Times" w:hAnsi="Times"/>
          <w:color w:val="000000" w:themeColor="text1"/>
          <w:lang w:val="en-US"/>
        </w:rPr>
        <w:t>frequent changes of strains,</w:t>
      </w:r>
      <w:r w:rsidRPr="002E48C9">
        <w:rPr>
          <w:rFonts w:ascii="Times" w:hAnsi="Times"/>
          <w:color w:val="000000" w:themeColor="text1"/>
          <w:lang w:val="en-US"/>
        </w:rPr>
        <w:t xml:space="preserve"> scientists and researchers are investigating the </w:t>
      </w:r>
      <w:r>
        <w:rPr>
          <w:rFonts w:ascii="Times" w:hAnsi="Times"/>
          <w:color w:val="000000" w:themeColor="text1"/>
          <w:lang w:val="en-US"/>
        </w:rPr>
        <w:t xml:space="preserve">available </w:t>
      </w:r>
      <w:r w:rsidRPr="002E48C9">
        <w:rPr>
          <w:rFonts w:ascii="Times" w:hAnsi="Times"/>
          <w:color w:val="000000" w:themeColor="text1"/>
          <w:lang w:val="en-US"/>
        </w:rPr>
        <w:t>data to discover the patterns in different demographic areas</w:t>
      </w:r>
      <w:r>
        <w:rPr>
          <w:rFonts w:ascii="Times" w:hAnsi="Times"/>
          <w:color w:val="000000" w:themeColor="text1"/>
          <w:lang w:val="en-US"/>
        </w:rPr>
        <w:t xml:space="preserve"> and examine the effect of vaccinations against different variants</w:t>
      </w:r>
      <w:r w:rsidRPr="002E48C9">
        <w:rPr>
          <w:rFonts w:ascii="Times" w:hAnsi="Times"/>
          <w:color w:val="000000" w:themeColor="text1"/>
          <w:lang w:val="en-US"/>
        </w:rPr>
        <w:t>.</w:t>
      </w:r>
      <w:r w:rsidRPr="002E48C9">
        <w:rPr>
          <w:rFonts w:ascii="Times" w:hAnsi="Times"/>
          <w:color w:val="000000" w:themeColor="text1"/>
        </w:rPr>
        <w:t xml:space="preserve"> </w:t>
      </w:r>
      <w:r>
        <w:rPr>
          <w:rFonts w:ascii="Times" w:hAnsi="Times"/>
          <w:color w:val="000000" w:themeColor="text1"/>
        </w:rPr>
        <w:t>In</w:t>
      </w:r>
      <w:r w:rsidRPr="002E48C9">
        <w:rPr>
          <w:rFonts w:ascii="Times" w:hAnsi="Times"/>
          <w:color w:val="000000" w:themeColor="text1"/>
        </w:rPr>
        <w:t xml:space="preserve"> </w:t>
      </w:r>
      <w:r w:rsidRPr="002E48C9">
        <w:rPr>
          <w:rFonts w:ascii="Times" w:hAnsi="Times"/>
          <w:color w:val="000000" w:themeColor="text1"/>
          <w:lang w:val="en-US"/>
        </w:rPr>
        <w:t>this</w:t>
      </w:r>
      <w:r w:rsidRPr="002E48C9">
        <w:rPr>
          <w:rFonts w:ascii="Times" w:hAnsi="Times"/>
          <w:color w:val="000000" w:themeColor="text1"/>
        </w:rPr>
        <w:t xml:space="preserve"> </w:t>
      </w:r>
      <w:r w:rsidRPr="002E48C9">
        <w:rPr>
          <w:rFonts w:ascii="Times" w:hAnsi="Times"/>
          <w:color w:val="000000" w:themeColor="text1"/>
          <w:lang w:val="en-US"/>
        </w:rPr>
        <w:t>study,</w:t>
      </w:r>
      <w:r w:rsidRPr="002E48C9">
        <w:rPr>
          <w:rFonts w:ascii="Times" w:hAnsi="Times"/>
          <w:color w:val="000000" w:themeColor="text1"/>
        </w:rPr>
        <w:t xml:space="preserve"> we </w:t>
      </w:r>
      <w:r>
        <w:rPr>
          <w:rFonts w:ascii="Times" w:hAnsi="Times"/>
          <w:color w:val="000000" w:themeColor="text1"/>
          <w:lang w:val="en-US"/>
        </w:rPr>
        <w:t>explore</w:t>
      </w:r>
      <w:r w:rsidRPr="002E48C9">
        <w:rPr>
          <w:rFonts w:ascii="Times" w:hAnsi="Times"/>
          <w:color w:val="000000" w:themeColor="text1"/>
          <w:lang w:val="en-US"/>
        </w:rPr>
        <w:t xml:space="preserve"> a novel idea for a visualization to present predictive model uncertainties</w:t>
      </w:r>
      <w:r>
        <w:rPr>
          <w:rFonts w:ascii="Times" w:hAnsi="Times"/>
          <w:color w:val="000000" w:themeColor="text1"/>
          <w:lang w:val="en-US"/>
        </w:rPr>
        <w:t xml:space="preserve"> using Chromatic Aberration (CA)</w:t>
      </w:r>
      <w:r w:rsidRPr="002E48C9">
        <w:rPr>
          <w:rFonts w:ascii="Times" w:hAnsi="Times"/>
          <w:color w:val="000000" w:themeColor="text1"/>
          <w:lang w:val="en-US"/>
        </w:rPr>
        <w:t>.</w:t>
      </w:r>
      <w:r w:rsidRPr="002E48C9">
        <w:rPr>
          <w:rFonts w:ascii="Times" w:hAnsi="Times"/>
          <w:color w:val="000000" w:themeColor="text1"/>
        </w:rPr>
        <w:t xml:space="preserve"> </w:t>
      </w:r>
      <w:r w:rsidRPr="002E48C9">
        <w:rPr>
          <w:rFonts w:ascii="Times" w:hAnsi="Times"/>
          <w:color w:val="000000" w:themeColor="text1"/>
          <w:lang w:val="en-US"/>
        </w:rPr>
        <w:t xml:space="preserve">We </w:t>
      </w:r>
      <w:r>
        <w:rPr>
          <w:rFonts w:ascii="Times" w:hAnsi="Times"/>
          <w:color w:val="000000" w:themeColor="text1"/>
          <w:lang w:val="en-US"/>
        </w:rPr>
        <w:t xml:space="preserve">first </w:t>
      </w:r>
      <w:r w:rsidRPr="002E48C9">
        <w:rPr>
          <w:rFonts w:ascii="Times" w:hAnsi="Times"/>
          <w:color w:val="000000" w:themeColor="text1"/>
          <w:lang w:val="en-US"/>
        </w:rPr>
        <w:t>utilized existing machine learning models to obtain predict</w:t>
      </w:r>
      <w:r>
        <w:rPr>
          <w:rFonts w:ascii="Times" w:hAnsi="Times"/>
          <w:color w:val="000000" w:themeColor="text1"/>
          <w:lang w:val="en-US"/>
        </w:rPr>
        <w:t>ive</w:t>
      </w:r>
      <w:r w:rsidRPr="002E48C9">
        <w:rPr>
          <w:rFonts w:ascii="Times" w:hAnsi="Times"/>
          <w:color w:val="000000" w:themeColor="text1"/>
          <w:lang w:val="en-US"/>
        </w:rPr>
        <w:t xml:space="preserve"> results</w:t>
      </w:r>
      <w:r>
        <w:rPr>
          <w:rFonts w:ascii="Times" w:hAnsi="Times"/>
          <w:color w:val="000000" w:themeColor="text1"/>
          <w:lang w:val="en-US"/>
        </w:rPr>
        <w:t xml:space="preserve"> using Covid-19 pandemic data</w:t>
      </w:r>
      <w:r w:rsidRPr="002E48C9">
        <w:rPr>
          <w:rFonts w:ascii="Times" w:hAnsi="Times"/>
          <w:color w:val="000000" w:themeColor="text1"/>
          <w:lang w:val="en-US"/>
        </w:rPr>
        <w:t xml:space="preserve"> and </w:t>
      </w:r>
      <w:r>
        <w:rPr>
          <w:rFonts w:ascii="Times" w:hAnsi="Times"/>
          <w:color w:val="000000" w:themeColor="text1"/>
          <w:lang w:val="en-US"/>
        </w:rPr>
        <w:t>calculated</w:t>
      </w:r>
      <w:r w:rsidRPr="002E48C9">
        <w:rPr>
          <w:rFonts w:ascii="Times" w:hAnsi="Times"/>
          <w:color w:val="000000" w:themeColor="text1"/>
          <w:lang w:val="en-US"/>
        </w:rPr>
        <w:t xml:space="preserve"> the </w:t>
      </w:r>
      <w:r>
        <w:rPr>
          <w:rFonts w:ascii="Times" w:hAnsi="Times"/>
          <w:color w:val="000000" w:themeColor="text1"/>
          <w:lang w:val="en-US"/>
        </w:rPr>
        <w:t>corresponding</w:t>
      </w:r>
      <w:r w:rsidRPr="002E48C9">
        <w:rPr>
          <w:rFonts w:ascii="Times" w:hAnsi="Times"/>
          <w:color w:val="000000" w:themeColor="text1"/>
          <w:lang w:val="en-US"/>
        </w:rPr>
        <w:t xml:space="preserve"> </w:t>
      </w:r>
      <w:r>
        <w:rPr>
          <w:rFonts w:ascii="Times" w:hAnsi="Times"/>
          <w:color w:val="000000" w:themeColor="text1"/>
          <w:lang w:val="en-US"/>
        </w:rPr>
        <w:t xml:space="preserve">model </w:t>
      </w:r>
      <w:r w:rsidRPr="002E48C9">
        <w:rPr>
          <w:rFonts w:ascii="Times" w:hAnsi="Times"/>
          <w:color w:val="000000" w:themeColor="text1"/>
          <w:lang w:val="en-US"/>
        </w:rPr>
        <w:t xml:space="preserve">uncertainties for the most impacted countries with respect to number of new-cases, new-deaths, </w:t>
      </w:r>
      <w:r w:rsidRPr="002E48C9">
        <w:rPr>
          <w:rFonts w:ascii="Times" w:hAnsi="Times"/>
          <w:color w:val="000000" w:themeColor="text1"/>
        </w:rPr>
        <w:t>and new-vaccination</w:t>
      </w:r>
      <w:r w:rsidRPr="002E48C9">
        <w:rPr>
          <w:rFonts w:ascii="Times" w:hAnsi="Times"/>
          <w:color w:val="000000" w:themeColor="text1"/>
          <w:lang w:val="en-US"/>
        </w:rPr>
        <w:t xml:space="preserve"> for</w:t>
      </w:r>
      <w:r w:rsidRPr="002E48C9">
        <w:rPr>
          <w:rFonts w:ascii="Times" w:hAnsi="Times"/>
          <w:color w:val="000000" w:themeColor="text1"/>
        </w:rPr>
        <w:t xml:space="preserve"> different countries.</w:t>
      </w:r>
      <w:r w:rsidRPr="002E48C9">
        <w:rPr>
          <w:rFonts w:ascii="Times" w:hAnsi="Times"/>
          <w:color w:val="000000" w:themeColor="text1"/>
          <w:lang w:val="en-US"/>
        </w:rPr>
        <w:t xml:space="preserve"> </w:t>
      </w:r>
      <w:r>
        <w:rPr>
          <w:rFonts w:ascii="Times" w:hAnsi="Times"/>
          <w:color w:val="000000" w:themeColor="text1"/>
          <w:lang w:val="en-US"/>
        </w:rPr>
        <w:t>We then</w:t>
      </w:r>
      <w:r w:rsidRPr="002E48C9">
        <w:rPr>
          <w:rFonts w:ascii="Times" w:hAnsi="Times"/>
          <w:color w:val="000000" w:themeColor="text1"/>
          <w:lang w:val="en-US"/>
        </w:rPr>
        <w:t xml:space="preserve"> visualize</w:t>
      </w:r>
      <w:r>
        <w:rPr>
          <w:rFonts w:ascii="Times" w:hAnsi="Times"/>
          <w:color w:val="000000" w:themeColor="text1"/>
          <w:lang w:val="en-US"/>
        </w:rPr>
        <w:t>d</w:t>
      </w:r>
      <w:r w:rsidRPr="002E48C9">
        <w:rPr>
          <w:rFonts w:ascii="Times" w:hAnsi="Times"/>
          <w:color w:val="000000" w:themeColor="text1"/>
          <w:lang w:val="en-US"/>
        </w:rPr>
        <w:t xml:space="preserve"> the </w:t>
      </w:r>
      <w:r>
        <w:rPr>
          <w:rFonts w:ascii="Times" w:hAnsi="Times"/>
          <w:color w:val="000000" w:themeColor="text1"/>
          <w:lang w:val="en-US"/>
        </w:rPr>
        <w:t xml:space="preserve">data itself and its associated </w:t>
      </w:r>
      <w:r w:rsidRPr="002E48C9">
        <w:rPr>
          <w:rFonts w:ascii="Times" w:hAnsi="Times"/>
          <w:color w:val="000000" w:themeColor="text1"/>
          <w:lang w:val="en-US"/>
        </w:rPr>
        <w:t xml:space="preserve">uncertainties </w:t>
      </w:r>
      <w:r>
        <w:rPr>
          <w:rFonts w:ascii="Times" w:hAnsi="Times"/>
          <w:color w:val="000000" w:themeColor="text1"/>
          <w:lang w:val="en-US"/>
        </w:rPr>
        <w:t>with</w:t>
      </w:r>
      <w:r w:rsidRPr="002E48C9">
        <w:rPr>
          <w:rFonts w:ascii="Times" w:hAnsi="Times"/>
          <w:color w:val="000000" w:themeColor="text1"/>
          <w:lang w:val="en-US"/>
        </w:rPr>
        <w:t xml:space="preserve"> </w:t>
      </w:r>
      <w:r>
        <w:rPr>
          <w:rFonts w:ascii="Times" w:hAnsi="Times"/>
          <w:color w:val="000000" w:themeColor="text1"/>
          <w:lang w:val="en-US"/>
        </w:rPr>
        <w:t xml:space="preserve">an artificially spatially separated channels of red, green, and blue color components. This </w:t>
      </w:r>
      <w:r w:rsidRPr="002E48C9">
        <w:rPr>
          <w:rFonts w:ascii="Times" w:hAnsi="Times"/>
          <w:color w:val="000000" w:themeColor="text1"/>
          <w:lang w:val="en-US"/>
        </w:rPr>
        <w:t xml:space="preserve">chromatic aberration </w:t>
      </w:r>
      <w:r>
        <w:rPr>
          <w:rFonts w:ascii="Times" w:hAnsi="Times"/>
          <w:color w:val="000000" w:themeColor="text1"/>
          <w:lang w:val="en-US"/>
        </w:rPr>
        <w:t>representation has been evaluated in a comparative user study</w:t>
      </w:r>
      <w:r w:rsidRPr="006F706A">
        <w:rPr>
          <w:rFonts w:ascii="Times" w:hAnsi="Times"/>
          <w:color w:val="160ED9"/>
          <w:lang w:val="en-US"/>
        </w:rPr>
        <w:t>.  &lt;then we leave space for a couple sentences that will briefly describe the results of the user study when known&gt;</w:t>
      </w:r>
    </w:p>
    <w:p w14:paraId="178446A2" w14:textId="77777777" w:rsidR="001B7CBE" w:rsidRPr="002E48C9" w:rsidRDefault="001B7CBE" w:rsidP="001B7CBE">
      <w:pPr>
        <w:jc w:val="both"/>
        <w:rPr>
          <w:rFonts w:ascii="Times" w:hAnsi="Times"/>
          <w:color w:val="000000" w:themeColor="text1"/>
          <w:sz w:val="22"/>
          <w:szCs w:val="22"/>
          <w:shd w:val="clear" w:color="auto" w:fill="FFFFFF"/>
          <w:lang w:val="en-US"/>
        </w:rPr>
      </w:pPr>
    </w:p>
    <w:p w14:paraId="4896628F" w14:textId="77777777" w:rsidR="001B7CBE" w:rsidRPr="002E48C9" w:rsidRDefault="001B7CBE" w:rsidP="001B7CBE">
      <w:pPr>
        <w:jc w:val="both"/>
        <w:rPr>
          <w:rFonts w:ascii="Times" w:hAnsi="Times"/>
          <w:color w:val="000000" w:themeColor="text1"/>
          <w:sz w:val="22"/>
          <w:szCs w:val="22"/>
          <w:shd w:val="clear" w:color="auto" w:fill="FFFFFF"/>
          <w:lang w:val="en-US"/>
        </w:rPr>
      </w:pPr>
    </w:p>
    <w:p w14:paraId="4C4FDA25" w14:textId="77777777" w:rsidR="001B7CBE" w:rsidRPr="002E48C9" w:rsidRDefault="001B7CBE" w:rsidP="001B7CBE">
      <w:pPr>
        <w:jc w:val="both"/>
        <w:rPr>
          <w:rFonts w:ascii="Times" w:hAnsi="Times"/>
          <w:color w:val="000000" w:themeColor="text1"/>
          <w:sz w:val="22"/>
          <w:szCs w:val="22"/>
          <w:shd w:val="clear" w:color="auto" w:fill="FFFFFF"/>
          <w:lang w:val="en-US"/>
        </w:rPr>
      </w:pPr>
    </w:p>
    <w:p w14:paraId="2E70A13F" w14:textId="77777777" w:rsidR="001B7CBE" w:rsidRPr="002E48C9" w:rsidRDefault="001B7CBE" w:rsidP="001B7CBE">
      <w:pPr>
        <w:jc w:val="both"/>
        <w:rPr>
          <w:rFonts w:ascii="Times" w:hAnsi="Times"/>
          <w:color w:val="000000" w:themeColor="text1"/>
          <w:sz w:val="22"/>
          <w:szCs w:val="22"/>
          <w:shd w:val="clear" w:color="auto" w:fill="FFFFFF"/>
          <w:lang w:val="en-US"/>
        </w:rPr>
      </w:pPr>
    </w:p>
    <w:p w14:paraId="31E6C5A1" w14:textId="77777777" w:rsidR="001B7CBE" w:rsidRDefault="001B7CBE" w:rsidP="001B7CBE">
      <w:pPr>
        <w:jc w:val="both"/>
        <w:rPr>
          <w:rFonts w:ascii="Times" w:hAnsi="Times"/>
          <w:color w:val="000000" w:themeColor="text1"/>
          <w:sz w:val="22"/>
          <w:szCs w:val="22"/>
          <w:shd w:val="clear" w:color="auto" w:fill="FFFFFF"/>
          <w:lang w:val="en-US"/>
        </w:rPr>
      </w:pPr>
    </w:p>
    <w:p w14:paraId="3F390FAC" w14:textId="77777777" w:rsidR="002A5C48" w:rsidRDefault="002A5C48" w:rsidP="001B7CBE">
      <w:pPr>
        <w:pStyle w:val="Default"/>
        <w:spacing w:line="360" w:lineRule="auto"/>
        <w:rPr>
          <w:rFonts w:ascii="Times" w:hAnsi="Times"/>
          <w:color w:val="000000" w:themeColor="text1"/>
          <w:sz w:val="22"/>
          <w:szCs w:val="22"/>
          <w:shd w:val="clear" w:color="auto" w:fill="FFFFFF"/>
          <w:lang w:val="en-US"/>
        </w:rPr>
      </w:pPr>
    </w:p>
    <w:p w14:paraId="07C0F4F0" w14:textId="77777777" w:rsidR="002A5C48" w:rsidRDefault="002A5C48" w:rsidP="001B7CBE">
      <w:pPr>
        <w:pStyle w:val="Default"/>
        <w:spacing w:line="360" w:lineRule="auto"/>
        <w:rPr>
          <w:rFonts w:ascii="Times" w:hAnsi="Times"/>
          <w:color w:val="000000" w:themeColor="text1"/>
          <w:sz w:val="22"/>
          <w:szCs w:val="22"/>
          <w:shd w:val="clear" w:color="auto" w:fill="FFFFFF"/>
          <w:lang w:val="en-US"/>
        </w:rPr>
      </w:pPr>
    </w:p>
    <w:p w14:paraId="4A99EE1A" w14:textId="77777777" w:rsidR="002A5C48" w:rsidRDefault="002A5C48" w:rsidP="001B7CBE">
      <w:pPr>
        <w:pStyle w:val="Default"/>
        <w:spacing w:line="360" w:lineRule="auto"/>
        <w:rPr>
          <w:rFonts w:ascii="Times" w:hAnsi="Times"/>
          <w:color w:val="000000" w:themeColor="text1"/>
          <w:sz w:val="22"/>
          <w:szCs w:val="22"/>
          <w:shd w:val="clear" w:color="auto" w:fill="FFFFFF"/>
          <w:lang w:val="en-US"/>
        </w:rPr>
      </w:pPr>
    </w:p>
    <w:p w14:paraId="3DEA80CC" w14:textId="77777777" w:rsidR="002A5C48" w:rsidRDefault="002A5C48" w:rsidP="001B7CBE">
      <w:pPr>
        <w:pStyle w:val="Default"/>
        <w:spacing w:line="360" w:lineRule="auto"/>
        <w:rPr>
          <w:rFonts w:ascii="Times" w:hAnsi="Times"/>
          <w:color w:val="000000" w:themeColor="text1"/>
          <w:sz w:val="22"/>
          <w:szCs w:val="22"/>
          <w:shd w:val="clear" w:color="auto" w:fill="FFFFFF"/>
          <w:lang w:val="en-US"/>
        </w:rPr>
      </w:pPr>
    </w:p>
    <w:p w14:paraId="25F3E36E" w14:textId="77777777" w:rsidR="002A5C48" w:rsidRDefault="002A5C48" w:rsidP="001B7CBE">
      <w:pPr>
        <w:pStyle w:val="Default"/>
        <w:spacing w:line="360" w:lineRule="auto"/>
        <w:rPr>
          <w:rFonts w:ascii="Times" w:hAnsi="Times"/>
          <w:color w:val="000000" w:themeColor="text1"/>
          <w:sz w:val="22"/>
          <w:szCs w:val="22"/>
          <w:shd w:val="clear" w:color="auto" w:fill="FFFFFF"/>
          <w:lang w:val="en-US"/>
        </w:rPr>
      </w:pPr>
    </w:p>
    <w:p w14:paraId="05499FE2" w14:textId="77777777" w:rsidR="002A5C48" w:rsidRDefault="002A5C48" w:rsidP="001B7CBE">
      <w:pPr>
        <w:pStyle w:val="Default"/>
        <w:spacing w:line="360" w:lineRule="auto"/>
        <w:rPr>
          <w:rFonts w:ascii="Times" w:hAnsi="Times"/>
          <w:color w:val="000000" w:themeColor="text1"/>
          <w:sz w:val="22"/>
          <w:szCs w:val="22"/>
          <w:shd w:val="clear" w:color="auto" w:fill="FFFFFF"/>
          <w:lang w:val="en-US"/>
        </w:rPr>
      </w:pPr>
    </w:p>
    <w:p w14:paraId="1F0079A3" w14:textId="77777777" w:rsidR="002A5C48" w:rsidRDefault="002A5C48" w:rsidP="001B7CBE">
      <w:pPr>
        <w:pStyle w:val="Default"/>
        <w:spacing w:line="360" w:lineRule="auto"/>
        <w:rPr>
          <w:rFonts w:ascii="Times" w:hAnsi="Times"/>
          <w:color w:val="000000" w:themeColor="text1"/>
          <w:sz w:val="22"/>
          <w:szCs w:val="22"/>
          <w:shd w:val="clear" w:color="auto" w:fill="FFFFFF"/>
          <w:lang w:val="en-US"/>
        </w:rPr>
      </w:pPr>
    </w:p>
    <w:p w14:paraId="76A70477" w14:textId="77777777" w:rsidR="002A5C48" w:rsidRDefault="002A5C48" w:rsidP="001B7CBE">
      <w:pPr>
        <w:pStyle w:val="Default"/>
        <w:spacing w:line="360" w:lineRule="auto"/>
        <w:rPr>
          <w:rFonts w:ascii="Times" w:hAnsi="Times"/>
          <w:color w:val="000000" w:themeColor="text1"/>
          <w:sz w:val="22"/>
          <w:szCs w:val="22"/>
          <w:shd w:val="clear" w:color="auto" w:fill="FFFFFF"/>
          <w:lang w:val="en-US"/>
        </w:rPr>
      </w:pPr>
    </w:p>
    <w:p w14:paraId="786D2274" w14:textId="77777777" w:rsidR="002A5C48" w:rsidRDefault="002A5C48" w:rsidP="001B7CBE">
      <w:pPr>
        <w:pStyle w:val="Default"/>
        <w:spacing w:line="360" w:lineRule="auto"/>
        <w:rPr>
          <w:rFonts w:ascii="Times" w:hAnsi="Times"/>
          <w:color w:val="000000" w:themeColor="text1"/>
          <w:sz w:val="22"/>
          <w:szCs w:val="22"/>
          <w:shd w:val="clear" w:color="auto" w:fill="FFFFFF"/>
          <w:lang w:val="en-US"/>
        </w:rPr>
      </w:pPr>
    </w:p>
    <w:p w14:paraId="649E63B2" w14:textId="77777777" w:rsidR="002A5C48" w:rsidRDefault="002A5C48" w:rsidP="001B7CBE">
      <w:pPr>
        <w:pStyle w:val="Default"/>
        <w:spacing w:line="360" w:lineRule="auto"/>
        <w:rPr>
          <w:rFonts w:ascii="Times" w:hAnsi="Times"/>
          <w:color w:val="000000" w:themeColor="text1"/>
          <w:sz w:val="22"/>
          <w:szCs w:val="22"/>
          <w:shd w:val="clear" w:color="auto" w:fill="FFFFFF"/>
          <w:lang w:val="en-US"/>
        </w:rPr>
      </w:pPr>
    </w:p>
    <w:p w14:paraId="26958436" w14:textId="77777777" w:rsidR="002A5C48" w:rsidRDefault="002A5C48" w:rsidP="001B7CBE">
      <w:pPr>
        <w:pStyle w:val="Default"/>
        <w:spacing w:line="360" w:lineRule="auto"/>
        <w:rPr>
          <w:rFonts w:ascii="Times" w:hAnsi="Times"/>
          <w:color w:val="000000" w:themeColor="text1"/>
          <w:sz w:val="22"/>
          <w:szCs w:val="22"/>
          <w:shd w:val="clear" w:color="auto" w:fill="FFFFFF"/>
          <w:lang w:val="en-US"/>
        </w:rPr>
      </w:pPr>
    </w:p>
    <w:p w14:paraId="2974C078" w14:textId="77777777" w:rsidR="002A5C48" w:rsidRDefault="002A5C48" w:rsidP="001B7CBE">
      <w:pPr>
        <w:pStyle w:val="Default"/>
        <w:spacing w:line="360" w:lineRule="auto"/>
        <w:rPr>
          <w:rFonts w:ascii="Times" w:hAnsi="Times"/>
          <w:color w:val="000000" w:themeColor="text1"/>
          <w:sz w:val="22"/>
          <w:szCs w:val="22"/>
          <w:shd w:val="clear" w:color="auto" w:fill="FFFFFF"/>
          <w:lang w:val="en-US"/>
        </w:rPr>
      </w:pPr>
    </w:p>
    <w:p w14:paraId="05234E7A" w14:textId="77777777" w:rsidR="002A5C48" w:rsidRDefault="002A5C48" w:rsidP="001B7CBE">
      <w:pPr>
        <w:pStyle w:val="Default"/>
        <w:spacing w:line="360" w:lineRule="auto"/>
        <w:rPr>
          <w:rFonts w:ascii="Times" w:hAnsi="Times"/>
          <w:color w:val="000000" w:themeColor="text1"/>
          <w:sz w:val="22"/>
          <w:szCs w:val="22"/>
          <w:shd w:val="clear" w:color="auto" w:fill="FFFFFF"/>
          <w:lang w:val="en-US"/>
        </w:rPr>
      </w:pPr>
    </w:p>
    <w:p w14:paraId="721F75C1" w14:textId="77777777" w:rsidR="002A5C48" w:rsidRPr="008B13E5" w:rsidRDefault="002A5C48" w:rsidP="002A5C48">
      <w:pPr>
        <w:rPr>
          <w:b/>
          <w:bCs/>
          <w:sz w:val="28"/>
          <w:szCs w:val="28"/>
        </w:rPr>
      </w:pPr>
      <w:r w:rsidRPr="008B13E5">
        <w:rPr>
          <w:b/>
          <w:bCs/>
          <w:sz w:val="28"/>
          <w:szCs w:val="28"/>
        </w:rPr>
        <w:lastRenderedPageBreak/>
        <w:t>List of Abbreviations</w:t>
      </w:r>
    </w:p>
    <w:p w14:paraId="12B5EE67" w14:textId="77777777" w:rsidR="002A5C48" w:rsidRPr="002E48C9" w:rsidRDefault="002A5C48" w:rsidP="002A5C48">
      <w:pPr>
        <w:rPr>
          <w:color w:val="000000" w:themeColor="text1"/>
        </w:rPr>
      </w:pPr>
    </w:p>
    <w:p w14:paraId="6887A627" w14:textId="77777777" w:rsidR="002A5C48" w:rsidRPr="002E48C9" w:rsidRDefault="002A5C48" w:rsidP="002A5C48">
      <w:pPr>
        <w:rPr>
          <w:rFonts w:ascii="Times" w:hAnsi="Times"/>
          <w:color w:val="000000" w:themeColor="text1"/>
          <w:lang w:val="en-US"/>
        </w:rPr>
      </w:pPr>
    </w:p>
    <w:p w14:paraId="36FE23F9" w14:textId="77777777" w:rsidR="002A5C48" w:rsidRPr="0020173D" w:rsidRDefault="002A5C48" w:rsidP="002A5C48">
      <w:pPr>
        <w:jc w:val="both"/>
        <w:rPr>
          <w:rFonts w:ascii="Times" w:hAnsi="Times"/>
          <w:color w:val="000000" w:themeColor="text1"/>
          <w:sz w:val="22"/>
          <w:szCs w:val="22"/>
          <w:shd w:val="clear" w:color="auto" w:fill="FFFFFF"/>
          <w:lang w:val="en-US"/>
        </w:rPr>
      </w:pPr>
      <w:r>
        <w:rPr>
          <w:rFonts w:ascii="Times" w:hAnsi="Times"/>
          <w:color w:val="000000" w:themeColor="text1"/>
          <w:lang w:val="en-US"/>
        </w:rPr>
        <w:t>AI</w:t>
      </w:r>
      <w:r>
        <w:rPr>
          <w:rFonts w:ascii="Times" w:hAnsi="Times"/>
          <w:color w:val="000000" w:themeColor="text1"/>
          <w:lang w:val="en-US"/>
        </w:rPr>
        <w:tab/>
        <w:t>-</w:t>
      </w:r>
      <w:r>
        <w:rPr>
          <w:rFonts w:ascii="Times" w:hAnsi="Times"/>
          <w:color w:val="000000" w:themeColor="text1"/>
          <w:lang w:val="en-US"/>
        </w:rPr>
        <w:tab/>
        <w:t>Artificial Intelligence</w:t>
      </w:r>
    </w:p>
    <w:p w14:paraId="4EB6E052" w14:textId="77777777" w:rsidR="002A5C48" w:rsidRPr="002E48C9" w:rsidRDefault="002A5C48" w:rsidP="002A5C48">
      <w:pPr>
        <w:rPr>
          <w:rFonts w:ascii="Times" w:hAnsi="Times"/>
          <w:color w:val="000000" w:themeColor="text1"/>
          <w:lang w:val="en-US"/>
        </w:rPr>
      </w:pPr>
      <w:r w:rsidRPr="002E48C9">
        <w:rPr>
          <w:rFonts w:ascii="Times" w:hAnsi="Times"/>
          <w:color w:val="000000" w:themeColor="text1"/>
          <w:lang w:val="en-US"/>
        </w:rPr>
        <w:t>API</w:t>
      </w:r>
      <w:r w:rsidRPr="002E48C9">
        <w:rPr>
          <w:rFonts w:ascii="Times" w:hAnsi="Times"/>
          <w:color w:val="000000" w:themeColor="text1"/>
          <w:lang w:val="en-US"/>
        </w:rPr>
        <w:tab/>
        <w:t>-</w:t>
      </w:r>
      <w:r w:rsidRPr="002E48C9">
        <w:rPr>
          <w:rFonts w:ascii="Times" w:hAnsi="Times"/>
          <w:color w:val="000000" w:themeColor="text1"/>
          <w:lang w:val="en-US"/>
        </w:rPr>
        <w:tab/>
        <w:t>Application Programming Interface</w:t>
      </w:r>
    </w:p>
    <w:p w14:paraId="58C893F6" w14:textId="77777777" w:rsidR="002A5C48" w:rsidRDefault="002A5C48" w:rsidP="002A5C48">
      <w:pPr>
        <w:rPr>
          <w:rFonts w:ascii="Times" w:hAnsi="Times"/>
          <w:color w:val="000000" w:themeColor="text1"/>
          <w:lang w:val="en-US"/>
        </w:rPr>
      </w:pPr>
      <w:r w:rsidRPr="002E48C9">
        <w:rPr>
          <w:rFonts w:ascii="Times" w:hAnsi="Times"/>
          <w:color w:val="000000" w:themeColor="text1"/>
          <w:lang w:val="en-US"/>
        </w:rPr>
        <w:t xml:space="preserve">D3 </w:t>
      </w:r>
      <w:r w:rsidRPr="002E48C9">
        <w:rPr>
          <w:rFonts w:ascii="Times" w:hAnsi="Times"/>
          <w:color w:val="000000" w:themeColor="text1"/>
          <w:lang w:val="en-US"/>
        </w:rPr>
        <w:tab/>
        <w:t>-</w:t>
      </w:r>
      <w:r w:rsidRPr="002E48C9">
        <w:rPr>
          <w:rFonts w:ascii="Times" w:hAnsi="Times"/>
          <w:color w:val="000000" w:themeColor="text1"/>
          <w:lang w:val="en-US"/>
        </w:rPr>
        <w:tab/>
        <w:t>Data Driven Documents</w:t>
      </w:r>
    </w:p>
    <w:p w14:paraId="21E12CF8" w14:textId="77777777" w:rsidR="002A5C48" w:rsidRPr="0020173D" w:rsidRDefault="002A5C48" w:rsidP="002A5C48">
      <w:pPr>
        <w:jc w:val="both"/>
        <w:rPr>
          <w:rFonts w:ascii="Times" w:hAnsi="Times"/>
          <w:color w:val="000000" w:themeColor="text1"/>
          <w:sz w:val="22"/>
          <w:szCs w:val="22"/>
          <w:shd w:val="clear" w:color="auto" w:fill="FFFFFF"/>
          <w:lang w:val="en-US"/>
        </w:rPr>
      </w:pPr>
      <w:r>
        <w:rPr>
          <w:rFonts w:ascii="Times" w:hAnsi="Times"/>
          <w:color w:val="000000" w:themeColor="text1"/>
          <w:sz w:val="22"/>
          <w:szCs w:val="22"/>
          <w:shd w:val="clear" w:color="auto" w:fill="FFFFFF"/>
          <w:lang w:val="en-US"/>
        </w:rPr>
        <w:t>HCI</w:t>
      </w:r>
      <w:r>
        <w:rPr>
          <w:rFonts w:ascii="Times" w:hAnsi="Times"/>
          <w:color w:val="000000" w:themeColor="text1"/>
          <w:sz w:val="22"/>
          <w:szCs w:val="22"/>
          <w:shd w:val="clear" w:color="auto" w:fill="FFFFFF"/>
          <w:lang w:val="en-US"/>
        </w:rPr>
        <w:tab/>
        <w:t xml:space="preserve">- </w:t>
      </w:r>
      <w:r>
        <w:rPr>
          <w:rFonts w:ascii="Times" w:hAnsi="Times"/>
          <w:color w:val="000000" w:themeColor="text1"/>
          <w:sz w:val="22"/>
          <w:szCs w:val="22"/>
          <w:shd w:val="clear" w:color="auto" w:fill="FFFFFF"/>
          <w:lang w:val="en-US"/>
        </w:rPr>
        <w:tab/>
        <w:t>Human Computer Interaction</w:t>
      </w:r>
    </w:p>
    <w:p w14:paraId="5686EF73" w14:textId="77777777" w:rsidR="002A5C48" w:rsidRDefault="002A5C48" w:rsidP="002A5C48">
      <w:pPr>
        <w:rPr>
          <w:rFonts w:ascii="Times" w:hAnsi="Times"/>
          <w:color w:val="000000" w:themeColor="text1"/>
          <w:lang w:val="en-US"/>
        </w:rPr>
      </w:pPr>
      <w:r w:rsidRPr="002E48C9">
        <w:rPr>
          <w:rFonts w:ascii="Times" w:hAnsi="Times"/>
          <w:color w:val="000000" w:themeColor="text1"/>
          <w:lang w:val="en-US"/>
        </w:rPr>
        <w:t>JSON</w:t>
      </w:r>
      <w:r w:rsidRPr="002E48C9">
        <w:rPr>
          <w:rFonts w:ascii="Times" w:hAnsi="Times"/>
          <w:color w:val="000000" w:themeColor="text1"/>
          <w:lang w:val="en-US"/>
        </w:rPr>
        <w:tab/>
        <w:t>-</w:t>
      </w:r>
      <w:r w:rsidRPr="002E48C9">
        <w:rPr>
          <w:rFonts w:ascii="Times" w:hAnsi="Times"/>
          <w:color w:val="000000" w:themeColor="text1"/>
          <w:lang w:val="en-US"/>
        </w:rPr>
        <w:tab/>
        <w:t>JavaScript Object Notation</w:t>
      </w:r>
    </w:p>
    <w:p w14:paraId="119CE1F3" w14:textId="77777777" w:rsidR="002A5C48" w:rsidRDefault="002A5C48" w:rsidP="002A5C48">
      <w:pPr>
        <w:rPr>
          <w:rFonts w:ascii="Times" w:hAnsi="Times" w:cs="Arial"/>
          <w:color w:val="000000" w:themeColor="text1"/>
          <w:shd w:val="clear" w:color="auto" w:fill="FFFFFF"/>
          <w:lang w:val="en-US"/>
        </w:rPr>
      </w:pPr>
      <w:r w:rsidRPr="002E48C9">
        <w:rPr>
          <w:rFonts w:ascii="Times" w:hAnsi="Times" w:cs="Arial"/>
          <w:color w:val="000000" w:themeColor="text1"/>
          <w:shd w:val="clear" w:color="auto" w:fill="FFFFFF"/>
        </w:rPr>
        <w:t>ANN</w:t>
      </w:r>
      <w:r w:rsidRPr="002E48C9">
        <w:rPr>
          <w:rFonts w:ascii="Times" w:hAnsi="Times" w:cs="Arial"/>
          <w:color w:val="000000" w:themeColor="text1"/>
          <w:shd w:val="clear" w:color="auto" w:fill="FFFFFF"/>
        </w:rPr>
        <w:tab/>
      </w:r>
      <w:r w:rsidRPr="002E48C9">
        <w:rPr>
          <w:rFonts w:ascii="Times" w:hAnsi="Times" w:cs="Arial"/>
          <w:color w:val="000000" w:themeColor="text1"/>
          <w:shd w:val="clear" w:color="auto" w:fill="FFFFFF"/>
          <w:lang w:val="en-US"/>
        </w:rPr>
        <w:t xml:space="preserve">- </w:t>
      </w:r>
      <w:r w:rsidRPr="002E48C9">
        <w:rPr>
          <w:rFonts w:ascii="Times" w:hAnsi="Times" w:cs="Arial"/>
          <w:color w:val="000000" w:themeColor="text1"/>
          <w:shd w:val="clear" w:color="auto" w:fill="FFFFFF"/>
          <w:lang w:val="en-US"/>
        </w:rPr>
        <w:tab/>
        <w:t>Artificial Neural Network</w:t>
      </w:r>
    </w:p>
    <w:p w14:paraId="4A94F294" w14:textId="77777777" w:rsidR="002A5C48" w:rsidRPr="0020173D" w:rsidRDefault="002A5C48" w:rsidP="002A5C48">
      <w:pPr>
        <w:rPr>
          <w:rFonts w:ascii="Times" w:hAnsi="Times"/>
          <w:color w:val="000000" w:themeColor="text1"/>
          <w:lang w:val="en-US"/>
        </w:rPr>
      </w:pPr>
      <w:r w:rsidRPr="002E48C9">
        <w:rPr>
          <w:rFonts w:ascii="Times" w:hAnsi="Times"/>
          <w:color w:val="000000" w:themeColor="text1"/>
          <w:lang w:val="en-US"/>
        </w:rPr>
        <w:t xml:space="preserve">CNN </w:t>
      </w:r>
      <w:r w:rsidRPr="002E48C9">
        <w:rPr>
          <w:rFonts w:ascii="Times" w:hAnsi="Times"/>
          <w:color w:val="000000" w:themeColor="text1"/>
          <w:lang w:val="en-US"/>
        </w:rPr>
        <w:tab/>
        <w:t xml:space="preserve">- </w:t>
      </w:r>
      <w:r w:rsidRPr="002E48C9">
        <w:rPr>
          <w:rFonts w:ascii="Times" w:hAnsi="Times"/>
          <w:color w:val="000000" w:themeColor="text1"/>
          <w:lang w:val="en-US"/>
        </w:rPr>
        <w:tab/>
        <w:t>Convolutional Neural Network</w:t>
      </w:r>
    </w:p>
    <w:p w14:paraId="4F2B06A9" w14:textId="77777777" w:rsidR="002A5C48" w:rsidRPr="002E48C9" w:rsidRDefault="002A5C48" w:rsidP="002A5C48">
      <w:pPr>
        <w:rPr>
          <w:rFonts w:ascii="Times" w:hAnsi="Times"/>
          <w:color w:val="000000" w:themeColor="text1"/>
        </w:rPr>
      </w:pPr>
      <w:r w:rsidRPr="002E48C9">
        <w:rPr>
          <w:rFonts w:ascii="Times" w:hAnsi="Times"/>
          <w:color w:val="000000" w:themeColor="text1"/>
          <w:shd w:val="clear" w:color="auto" w:fill="FFFFFF"/>
          <w:lang w:val="en-US"/>
        </w:rPr>
        <w:t>RNN</w:t>
      </w:r>
      <w:r w:rsidRPr="002E48C9">
        <w:rPr>
          <w:rFonts w:ascii="Times" w:hAnsi="Times"/>
          <w:color w:val="000000" w:themeColor="text1"/>
          <w:shd w:val="clear" w:color="auto" w:fill="FFFFFF"/>
          <w:lang w:val="en-US"/>
        </w:rPr>
        <w:tab/>
        <w:t>-</w:t>
      </w:r>
      <w:r w:rsidRPr="002E48C9">
        <w:rPr>
          <w:rFonts w:ascii="Times" w:hAnsi="Times"/>
          <w:color w:val="000000" w:themeColor="text1"/>
          <w:shd w:val="clear" w:color="auto" w:fill="FFFFFF"/>
          <w:lang w:val="en-US"/>
        </w:rPr>
        <w:tab/>
      </w:r>
      <w:r w:rsidRPr="002E48C9">
        <w:rPr>
          <w:rFonts w:ascii="Times" w:hAnsi="Times"/>
          <w:color w:val="000000" w:themeColor="text1"/>
          <w:shd w:val="clear" w:color="auto" w:fill="FFFFFF"/>
        </w:rPr>
        <w:t>Recurrent neural networks</w:t>
      </w:r>
    </w:p>
    <w:p w14:paraId="40AB54A4" w14:textId="77777777" w:rsidR="002A5C48" w:rsidRPr="002E48C9" w:rsidRDefault="002A5C48" w:rsidP="002A5C48">
      <w:pPr>
        <w:rPr>
          <w:rFonts w:ascii="Times" w:hAnsi="Times"/>
          <w:color w:val="000000" w:themeColor="text1"/>
          <w:lang w:val="en-US"/>
        </w:rPr>
      </w:pPr>
      <w:r w:rsidRPr="002E48C9">
        <w:rPr>
          <w:rFonts w:ascii="Times" w:hAnsi="Times"/>
          <w:color w:val="000000" w:themeColor="text1"/>
          <w:lang w:val="en-US"/>
        </w:rPr>
        <w:t>MLP</w:t>
      </w:r>
      <w:r w:rsidRPr="002E48C9">
        <w:rPr>
          <w:rFonts w:ascii="Times" w:hAnsi="Times"/>
          <w:color w:val="000000" w:themeColor="text1"/>
          <w:lang w:val="en-US"/>
        </w:rPr>
        <w:tab/>
        <w:t>-</w:t>
      </w:r>
      <w:r w:rsidRPr="002E48C9">
        <w:rPr>
          <w:rFonts w:ascii="Times" w:hAnsi="Times"/>
          <w:color w:val="000000" w:themeColor="text1"/>
          <w:lang w:val="en-US"/>
        </w:rPr>
        <w:tab/>
        <w:t>Multilayer Perceptron</w:t>
      </w:r>
    </w:p>
    <w:p w14:paraId="07DAE9DA" w14:textId="77777777" w:rsidR="002A5C48" w:rsidRPr="002E48C9" w:rsidRDefault="002A5C48" w:rsidP="002A5C48">
      <w:pPr>
        <w:rPr>
          <w:rFonts w:ascii="Times" w:hAnsi="Times"/>
          <w:color w:val="000000" w:themeColor="text1"/>
          <w:lang w:val="en-US"/>
        </w:rPr>
      </w:pPr>
      <w:r w:rsidRPr="002E48C9">
        <w:rPr>
          <w:rFonts w:ascii="Times" w:hAnsi="Times"/>
          <w:color w:val="000000" w:themeColor="text1"/>
          <w:lang w:val="en-US"/>
        </w:rPr>
        <w:t>LSTM</w:t>
      </w:r>
      <w:r w:rsidRPr="002E48C9">
        <w:rPr>
          <w:rFonts w:ascii="Times" w:hAnsi="Times"/>
          <w:color w:val="000000" w:themeColor="text1"/>
          <w:lang w:val="en-US"/>
        </w:rPr>
        <w:tab/>
        <w:t>-</w:t>
      </w:r>
      <w:r w:rsidRPr="002E48C9">
        <w:rPr>
          <w:rFonts w:ascii="Times" w:hAnsi="Times"/>
          <w:color w:val="000000" w:themeColor="text1"/>
          <w:lang w:val="en-US"/>
        </w:rPr>
        <w:tab/>
        <w:t>Long Short-Term Memory</w:t>
      </w:r>
    </w:p>
    <w:p w14:paraId="744A149A" w14:textId="77777777" w:rsidR="002A5C48" w:rsidRPr="002E48C9" w:rsidRDefault="002A5C48" w:rsidP="002A5C48">
      <w:pPr>
        <w:rPr>
          <w:rFonts w:ascii="Times" w:hAnsi="Times"/>
          <w:color w:val="000000" w:themeColor="text1"/>
        </w:rPr>
      </w:pPr>
      <w:r w:rsidRPr="002E48C9">
        <w:rPr>
          <w:rFonts w:ascii="Times" w:hAnsi="Times"/>
          <w:color w:val="000000" w:themeColor="text1"/>
          <w:lang w:val="en-US"/>
        </w:rPr>
        <w:t>MAE</w:t>
      </w:r>
      <w:r w:rsidRPr="002E48C9">
        <w:rPr>
          <w:rFonts w:ascii="Times" w:hAnsi="Times"/>
          <w:color w:val="000000" w:themeColor="text1"/>
          <w:lang w:val="en-US"/>
        </w:rPr>
        <w:tab/>
        <w:t>-</w:t>
      </w:r>
      <w:r w:rsidRPr="002E48C9">
        <w:rPr>
          <w:rFonts w:ascii="Times" w:hAnsi="Times"/>
          <w:color w:val="000000" w:themeColor="text1"/>
          <w:lang w:val="en-US"/>
        </w:rPr>
        <w:tab/>
      </w:r>
      <w:r w:rsidRPr="002E48C9">
        <w:rPr>
          <w:rFonts w:ascii="Times" w:hAnsi="Times" w:cs="Arial"/>
          <w:color w:val="000000" w:themeColor="text1"/>
          <w:shd w:val="clear" w:color="auto" w:fill="FFFFFF"/>
        </w:rPr>
        <w:t>Mean Absolute Error</w:t>
      </w:r>
    </w:p>
    <w:p w14:paraId="590551ED" w14:textId="77777777" w:rsidR="002A5C48" w:rsidRPr="002E48C9" w:rsidRDefault="002A5C48" w:rsidP="002A5C48">
      <w:pPr>
        <w:rPr>
          <w:rFonts w:ascii="Times" w:hAnsi="Times"/>
          <w:color w:val="000000" w:themeColor="text1"/>
          <w:lang w:val="en-US"/>
        </w:rPr>
      </w:pPr>
      <w:r w:rsidRPr="002E48C9">
        <w:rPr>
          <w:rFonts w:ascii="Times" w:hAnsi="Times"/>
          <w:color w:val="000000" w:themeColor="text1"/>
          <w:lang w:val="en-US"/>
        </w:rPr>
        <w:t>RMSE -</w:t>
      </w:r>
      <w:r w:rsidRPr="002E48C9">
        <w:rPr>
          <w:rFonts w:ascii="Times" w:hAnsi="Times"/>
          <w:color w:val="000000" w:themeColor="text1"/>
          <w:lang w:val="en-US"/>
        </w:rPr>
        <w:tab/>
        <w:t>Root Mean Square Error</w:t>
      </w:r>
    </w:p>
    <w:p w14:paraId="3C24E636" w14:textId="77777777" w:rsidR="002A5C48" w:rsidRPr="002E48C9" w:rsidRDefault="002A5C48" w:rsidP="002A5C48">
      <w:pPr>
        <w:jc w:val="both"/>
        <w:rPr>
          <w:rFonts w:ascii="Times" w:hAnsi="Times"/>
          <w:color w:val="000000" w:themeColor="text1"/>
          <w:sz w:val="22"/>
          <w:szCs w:val="22"/>
          <w:shd w:val="clear" w:color="auto" w:fill="FFFFFF"/>
          <w:lang w:val="en-US"/>
        </w:rPr>
      </w:pPr>
      <w:r w:rsidRPr="002E48C9">
        <w:rPr>
          <w:rFonts w:ascii="Times" w:hAnsi="Times"/>
          <w:color w:val="000000" w:themeColor="text1"/>
          <w:sz w:val="22"/>
          <w:szCs w:val="22"/>
          <w:shd w:val="clear" w:color="auto" w:fill="FFFFFF"/>
          <w:lang w:val="en-US"/>
        </w:rPr>
        <w:t>WHO</w:t>
      </w:r>
      <w:r w:rsidRPr="002E48C9">
        <w:rPr>
          <w:rFonts w:ascii="Times" w:hAnsi="Times"/>
          <w:color w:val="000000" w:themeColor="text1"/>
          <w:sz w:val="22"/>
          <w:szCs w:val="22"/>
          <w:shd w:val="clear" w:color="auto" w:fill="FFFFFF"/>
          <w:lang w:val="en-US"/>
        </w:rPr>
        <w:tab/>
        <w:t xml:space="preserve">- </w:t>
      </w:r>
      <w:r w:rsidRPr="002E48C9">
        <w:rPr>
          <w:rFonts w:ascii="Times" w:hAnsi="Times"/>
          <w:color w:val="000000" w:themeColor="text1"/>
          <w:sz w:val="22"/>
          <w:szCs w:val="22"/>
          <w:shd w:val="clear" w:color="auto" w:fill="FFFFFF"/>
          <w:lang w:val="en-US"/>
        </w:rPr>
        <w:tab/>
        <w:t>World Health Organization</w:t>
      </w:r>
    </w:p>
    <w:p w14:paraId="6EA07BC8" w14:textId="77777777" w:rsidR="002A5C48" w:rsidRDefault="002A5C48" w:rsidP="002A5C48">
      <w:pPr>
        <w:jc w:val="both"/>
        <w:rPr>
          <w:rFonts w:ascii="Times" w:hAnsi="Times"/>
          <w:color w:val="000000" w:themeColor="text1"/>
          <w:lang w:val="en-US"/>
        </w:rPr>
      </w:pPr>
      <w:r>
        <w:rPr>
          <w:rFonts w:ascii="Times" w:hAnsi="Times"/>
          <w:color w:val="000000" w:themeColor="text1"/>
          <w:lang w:val="en-US"/>
        </w:rPr>
        <w:t xml:space="preserve">REB </w:t>
      </w:r>
      <w:r>
        <w:rPr>
          <w:rFonts w:ascii="Times" w:hAnsi="Times"/>
          <w:color w:val="000000" w:themeColor="text1"/>
          <w:lang w:val="en-US"/>
        </w:rPr>
        <w:tab/>
        <w:t>-</w:t>
      </w:r>
      <w:r>
        <w:rPr>
          <w:rFonts w:ascii="Times" w:hAnsi="Times"/>
          <w:color w:val="000000" w:themeColor="text1"/>
          <w:lang w:val="en-US"/>
        </w:rPr>
        <w:tab/>
        <w:t>Research Ethics Board</w:t>
      </w:r>
    </w:p>
    <w:p w14:paraId="5ADD06B1" w14:textId="77777777" w:rsidR="002A5C48" w:rsidRDefault="002A5C48" w:rsidP="001B7CBE">
      <w:pPr>
        <w:pStyle w:val="Default"/>
        <w:spacing w:line="360" w:lineRule="auto"/>
        <w:rPr>
          <w:rFonts w:ascii="Times" w:hAnsi="Times"/>
          <w:color w:val="000000" w:themeColor="text1"/>
          <w:sz w:val="22"/>
          <w:szCs w:val="22"/>
          <w:shd w:val="clear" w:color="auto" w:fill="FFFFFF"/>
          <w:lang w:val="en-US"/>
        </w:rPr>
      </w:pPr>
    </w:p>
    <w:p w14:paraId="49AD427A" w14:textId="77777777" w:rsidR="002A5C48" w:rsidRDefault="002A5C48" w:rsidP="001B7CBE">
      <w:pPr>
        <w:pStyle w:val="Default"/>
        <w:spacing w:line="360" w:lineRule="auto"/>
        <w:rPr>
          <w:rFonts w:ascii="Times" w:hAnsi="Times"/>
          <w:color w:val="000000" w:themeColor="text1"/>
          <w:sz w:val="22"/>
          <w:szCs w:val="22"/>
          <w:shd w:val="clear" w:color="auto" w:fill="FFFFFF"/>
          <w:lang w:val="en-US"/>
        </w:rPr>
      </w:pPr>
    </w:p>
    <w:p w14:paraId="7D387FDC" w14:textId="0793BC58" w:rsidR="001B7CBE" w:rsidRDefault="001B7CBE" w:rsidP="001B7CBE">
      <w:pPr>
        <w:pStyle w:val="Default"/>
        <w:spacing w:line="360" w:lineRule="auto"/>
        <w:rPr>
          <w:sz w:val="28"/>
          <w:szCs w:val="28"/>
        </w:rPr>
      </w:pPr>
      <w:r>
        <w:rPr>
          <w:rFonts w:ascii="Times" w:hAnsi="Times"/>
          <w:color w:val="000000" w:themeColor="text1"/>
          <w:sz w:val="22"/>
          <w:szCs w:val="22"/>
          <w:shd w:val="clear" w:color="auto" w:fill="FFFFFF"/>
          <w:lang w:val="en-US"/>
        </w:rPr>
        <w:br w:type="page"/>
      </w:r>
      <w:r>
        <w:rPr>
          <w:b/>
          <w:bCs/>
          <w:sz w:val="28"/>
          <w:szCs w:val="28"/>
        </w:rPr>
        <w:lastRenderedPageBreak/>
        <w:t xml:space="preserve">Acknowledgements </w:t>
      </w:r>
    </w:p>
    <w:p w14:paraId="7B8E1AF9" w14:textId="77777777" w:rsidR="001B7CBE" w:rsidRDefault="001B7CBE" w:rsidP="001B7CBE">
      <w:pPr>
        <w:pStyle w:val="Default"/>
        <w:spacing w:line="360" w:lineRule="auto"/>
        <w:jc w:val="both"/>
        <w:rPr>
          <w:sz w:val="23"/>
          <w:szCs w:val="23"/>
        </w:rPr>
      </w:pPr>
      <w:r>
        <w:rPr>
          <w:sz w:val="23"/>
          <w:szCs w:val="23"/>
        </w:rPr>
        <w:t xml:space="preserve">I would like to express my heartiest gratitude to my supervisor Dr. Stephen Brooks due to his cordial supervision from the very beginning of the journey. His unparallel thoughts and unlimited patience of listening with highly sophisticated approaches of sharing ideas and clarifying problems or providing suitable directions greatly helped me to reach stage of my thesis component. I revere from my heart for his endless support and guidance and wish for his long and healthy life. </w:t>
      </w:r>
    </w:p>
    <w:p w14:paraId="15ADACA2" w14:textId="77777777" w:rsidR="001B7CBE" w:rsidRDefault="001B7CBE" w:rsidP="001B7CBE">
      <w:pPr>
        <w:pStyle w:val="Default"/>
        <w:spacing w:line="360" w:lineRule="auto"/>
        <w:jc w:val="both"/>
        <w:rPr>
          <w:sz w:val="23"/>
          <w:szCs w:val="23"/>
        </w:rPr>
      </w:pPr>
    </w:p>
    <w:p w14:paraId="42C4852A" w14:textId="77777777" w:rsidR="001B7CBE" w:rsidRDefault="001B7CBE" w:rsidP="001B7CBE">
      <w:pPr>
        <w:autoSpaceDE w:val="0"/>
        <w:autoSpaceDN w:val="0"/>
        <w:adjustRightInd w:val="0"/>
        <w:spacing w:line="360" w:lineRule="auto"/>
        <w:jc w:val="both"/>
        <w:rPr>
          <w:sz w:val="23"/>
          <w:szCs w:val="23"/>
        </w:rPr>
      </w:pPr>
      <w:r>
        <w:rPr>
          <w:sz w:val="23"/>
          <w:szCs w:val="23"/>
        </w:rPr>
        <w:t>Secondly, I would like to thank my most beloved parents, for their eternal, natural and demand free love and care throughout my life. In addition to that, I can’t forget to contribution of my siblings, friends, and all teachers from my very childhood.</w:t>
      </w:r>
    </w:p>
    <w:p w14:paraId="08356C96" w14:textId="77777777" w:rsidR="001B7CBE" w:rsidRDefault="001B7CBE" w:rsidP="001B7CBE">
      <w:pPr>
        <w:autoSpaceDE w:val="0"/>
        <w:autoSpaceDN w:val="0"/>
        <w:adjustRightInd w:val="0"/>
        <w:spacing w:line="360" w:lineRule="auto"/>
        <w:jc w:val="both"/>
        <w:rPr>
          <w:sz w:val="23"/>
          <w:szCs w:val="23"/>
        </w:rPr>
      </w:pPr>
    </w:p>
    <w:p w14:paraId="04935F2F" w14:textId="77777777" w:rsidR="001B7CBE" w:rsidRPr="002E48C9" w:rsidRDefault="001B7CBE" w:rsidP="001B7CBE">
      <w:pPr>
        <w:autoSpaceDE w:val="0"/>
        <w:autoSpaceDN w:val="0"/>
        <w:adjustRightInd w:val="0"/>
        <w:spacing w:line="360" w:lineRule="auto"/>
        <w:jc w:val="both"/>
        <w:rPr>
          <w:lang w:val="en-US"/>
        </w:rPr>
      </w:pPr>
      <w:r>
        <w:rPr>
          <w:sz w:val="23"/>
          <w:szCs w:val="23"/>
        </w:rPr>
        <w:t>Finally, I would like to appreciate to the user-study participants who helped me to conduct the survey by dedicating their invaluable time and effort.</w:t>
      </w:r>
    </w:p>
    <w:p w14:paraId="275C5EE7" w14:textId="14DA2513" w:rsidR="00B41CE1" w:rsidRDefault="00B41CE1" w:rsidP="00BB7AB3">
      <w:pPr>
        <w:spacing w:line="360" w:lineRule="auto"/>
        <w:jc w:val="both"/>
        <w:rPr>
          <w:rFonts w:ascii="Times" w:hAnsi="Times"/>
          <w:color w:val="000000" w:themeColor="text1"/>
          <w:sz w:val="23"/>
          <w:szCs w:val="23"/>
          <w:shd w:val="clear" w:color="auto" w:fill="FFFFFF"/>
          <w:lang w:val="en-US"/>
        </w:rPr>
      </w:pPr>
    </w:p>
    <w:p w14:paraId="653EC70D" w14:textId="77777777" w:rsidR="00BA06AE" w:rsidRDefault="00BA06AE" w:rsidP="00BB7AB3">
      <w:pPr>
        <w:spacing w:line="360" w:lineRule="auto"/>
        <w:jc w:val="both"/>
        <w:rPr>
          <w:rFonts w:ascii="Times" w:hAnsi="Times"/>
          <w:color w:val="000000" w:themeColor="text1"/>
          <w:sz w:val="23"/>
          <w:szCs w:val="23"/>
          <w:shd w:val="clear" w:color="auto" w:fill="FFFFFF"/>
          <w:lang w:val="en-US"/>
        </w:rPr>
      </w:pPr>
    </w:p>
    <w:p w14:paraId="5BC7D8B5" w14:textId="77777777" w:rsidR="00BA06AE" w:rsidRDefault="00BA06AE">
      <w:pPr>
        <w:rPr>
          <w:rFonts w:ascii="Times" w:hAnsi="Times"/>
          <w:color w:val="000000" w:themeColor="text1"/>
          <w:sz w:val="23"/>
          <w:szCs w:val="23"/>
          <w:shd w:val="clear" w:color="auto" w:fill="FFFFFF"/>
          <w:lang w:val="en-US"/>
        </w:rPr>
        <w:sectPr w:rsidR="00BA06AE" w:rsidSect="00167A8D">
          <w:footerReference w:type="even" r:id="rId10"/>
          <w:footerReference w:type="default" r:id="rId11"/>
          <w:type w:val="continuous"/>
          <w:pgSz w:w="11906" w:h="16838"/>
          <w:pgMar w:top="1440" w:right="1440" w:bottom="1440" w:left="1440" w:header="0" w:footer="340" w:gutter="0"/>
          <w:pgNumType w:fmt="lowerRoman" w:start="1"/>
          <w:cols w:space="708"/>
          <w:docGrid w:linePitch="360"/>
        </w:sectPr>
      </w:pPr>
    </w:p>
    <w:p w14:paraId="306DDDA9" w14:textId="77777777" w:rsidR="0045432F" w:rsidRPr="00295341" w:rsidRDefault="0045432F" w:rsidP="0045432F">
      <w:pPr>
        <w:spacing w:line="360" w:lineRule="auto"/>
        <w:rPr>
          <w:rFonts w:ascii="Times" w:hAnsi="Times"/>
          <w:b/>
          <w:bCs/>
          <w:color w:val="000000" w:themeColor="text1"/>
          <w:sz w:val="28"/>
          <w:szCs w:val="28"/>
          <w:lang w:val="en-US"/>
        </w:rPr>
      </w:pPr>
      <w:r w:rsidRPr="00295341">
        <w:rPr>
          <w:rFonts w:ascii="Times" w:hAnsi="Times"/>
          <w:b/>
          <w:bCs/>
          <w:color w:val="000000" w:themeColor="text1"/>
          <w:sz w:val="28"/>
          <w:szCs w:val="28"/>
          <w:lang w:val="en-US"/>
        </w:rPr>
        <w:lastRenderedPageBreak/>
        <w:t>Chapter 1</w:t>
      </w:r>
    </w:p>
    <w:p w14:paraId="01DD5F4F" w14:textId="77777777" w:rsidR="0045432F" w:rsidRDefault="0045432F" w:rsidP="0045432F">
      <w:pPr>
        <w:spacing w:line="360" w:lineRule="auto"/>
        <w:rPr>
          <w:rFonts w:ascii="Times" w:hAnsi="Times"/>
          <w:b/>
          <w:bCs/>
          <w:color w:val="000000" w:themeColor="text1"/>
          <w:lang w:val="en-US"/>
        </w:rPr>
      </w:pPr>
    </w:p>
    <w:p w14:paraId="249E150B" w14:textId="77777777" w:rsidR="0045432F" w:rsidRPr="002E48C9" w:rsidRDefault="0045432F" w:rsidP="0045432F">
      <w:pPr>
        <w:spacing w:line="360" w:lineRule="auto"/>
        <w:rPr>
          <w:rFonts w:ascii="Times" w:hAnsi="Times"/>
          <w:color w:val="000000" w:themeColor="text1"/>
          <w:sz w:val="22"/>
          <w:szCs w:val="22"/>
          <w:shd w:val="clear" w:color="auto" w:fill="FFFFFF"/>
          <w:lang w:val="en-US"/>
        </w:rPr>
      </w:pPr>
      <w:r w:rsidRPr="002E48C9">
        <w:rPr>
          <w:rFonts w:ascii="Times" w:hAnsi="Times"/>
          <w:b/>
          <w:bCs/>
          <w:color w:val="000000" w:themeColor="text1"/>
          <w:lang w:val="en-US"/>
        </w:rPr>
        <w:t>1</w:t>
      </w:r>
      <w:r w:rsidRPr="002E48C9">
        <w:rPr>
          <w:rFonts w:ascii="Times" w:hAnsi="Times"/>
          <w:b/>
          <w:bCs/>
          <w:color w:val="000000" w:themeColor="text1"/>
          <w:lang w:val="en-US"/>
        </w:rPr>
        <w:tab/>
        <w:t>Introduction</w:t>
      </w:r>
      <w:r w:rsidRPr="002E48C9">
        <w:rPr>
          <w:rFonts w:ascii="Times" w:hAnsi="Times"/>
          <w:b/>
          <w:bCs/>
          <w:color w:val="000000" w:themeColor="text1"/>
          <w:lang w:val="en-US"/>
        </w:rPr>
        <w:tab/>
      </w:r>
    </w:p>
    <w:p w14:paraId="5F9A1B71" w14:textId="77777777" w:rsidR="0045432F" w:rsidRPr="002E48C9" w:rsidRDefault="0045432F" w:rsidP="0045432F">
      <w:pPr>
        <w:spacing w:line="360" w:lineRule="auto"/>
        <w:jc w:val="both"/>
        <w:rPr>
          <w:rFonts w:ascii="Times" w:hAnsi="Times"/>
          <w:color w:val="000000" w:themeColor="text1"/>
          <w:lang w:val="en-US"/>
        </w:rPr>
      </w:pPr>
      <w:r>
        <w:rPr>
          <w:rFonts w:ascii="Times" w:hAnsi="Times"/>
          <w:color w:val="000000" w:themeColor="text1"/>
          <w:lang w:val="en-US"/>
        </w:rPr>
        <w:t xml:space="preserve">Uncertainty visualization is an ongoing area of research but a topic that many people avoid due to the additional complexity that it introduces. There are various studies conducted for uncertainty representations, for example: textual representation such as captions or tooltips </w:t>
      </w:r>
      <w:r w:rsidRPr="00C35DF4">
        <w:rPr>
          <w:rFonts w:ascii="Times" w:hAnsi="Times"/>
          <w:color w:val="000000" w:themeColor="text1"/>
          <w:lang w:val="en-US"/>
        </w:rPr>
        <w:t>[51]</w:t>
      </w:r>
      <w:r>
        <w:rPr>
          <w:rFonts w:ascii="Times" w:hAnsi="Times"/>
          <w:color w:val="000000" w:themeColor="text1"/>
          <w:lang w:val="en-US"/>
        </w:rPr>
        <w:t xml:space="preserve">, graphical representations such as glyphs [21, 54], custom color palettes such as VSUP [35], </w:t>
      </w:r>
      <w:r w:rsidRPr="002650E8">
        <w:rPr>
          <w:rFonts w:ascii="Times" w:hAnsi="Times"/>
          <w:color w:val="000000" w:themeColor="text1"/>
        </w:rPr>
        <w:t>bivariate choropleth maps</w:t>
      </w:r>
      <w:r>
        <w:rPr>
          <w:rFonts w:ascii="Times" w:hAnsi="Times"/>
          <w:color w:val="000000" w:themeColor="text1"/>
        </w:rPr>
        <w:t xml:space="preserve"> [43]</w:t>
      </w:r>
      <w:r>
        <w:rPr>
          <w:rFonts w:ascii="Times" w:hAnsi="Times"/>
          <w:color w:val="000000" w:themeColor="text1"/>
          <w:lang w:val="en-US"/>
        </w:rPr>
        <w:t>, texture patterns [29] and so on. But as far we know, no uncertainty representation has used Chromatic Aberration. We introduce machine learning model uncertainties as chromatic aberration in visual interfaces. To accomplish the purpose, we have categorized t</w:t>
      </w:r>
      <w:r w:rsidRPr="002E48C9">
        <w:rPr>
          <w:rFonts w:ascii="Times" w:hAnsi="Times"/>
          <w:color w:val="000000" w:themeColor="text1"/>
          <w:lang w:val="en-US"/>
        </w:rPr>
        <w:t>he scope of the research</w:t>
      </w:r>
      <w:r>
        <w:rPr>
          <w:rFonts w:ascii="Times" w:hAnsi="Times"/>
          <w:color w:val="000000" w:themeColor="text1"/>
          <w:lang w:val="en-US"/>
        </w:rPr>
        <w:t xml:space="preserve"> with</w:t>
      </w:r>
      <w:r w:rsidRPr="002E48C9">
        <w:rPr>
          <w:rFonts w:ascii="Times" w:hAnsi="Times"/>
          <w:color w:val="000000" w:themeColor="text1"/>
          <w:lang w:val="en-US"/>
        </w:rPr>
        <w:t xml:space="preserve"> </w:t>
      </w:r>
      <w:r>
        <w:rPr>
          <w:rFonts w:ascii="Times" w:hAnsi="Times"/>
          <w:color w:val="000000" w:themeColor="text1"/>
          <w:lang w:val="en-US"/>
        </w:rPr>
        <w:t xml:space="preserve">several core components: firstly, collect relevant data from some reputable sources. Secondly, generate uncertainty information from predictions based on the data (accomplished by feeding collected data into </w:t>
      </w:r>
      <w:r w:rsidRPr="002E48C9">
        <w:rPr>
          <w:rFonts w:ascii="Times" w:hAnsi="Times"/>
          <w:color w:val="000000" w:themeColor="text1"/>
          <w:lang w:val="en-US"/>
        </w:rPr>
        <w:t>machine learning model</w:t>
      </w:r>
      <w:r>
        <w:rPr>
          <w:rFonts w:ascii="Times" w:hAnsi="Times"/>
          <w:color w:val="000000" w:themeColor="text1"/>
          <w:lang w:val="en-US"/>
        </w:rPr>
        <w:t>s and calculated from the resultant forecasts [6]). Thirdly, visualize the uncertainty and data using chromatic aberration, as well as competing existing methods.  Fourthly, conduct a controlled human-computer interaction experiment to evaluate the effectiveness of the new visual representation. Fifthly, explain experimental results with numerical analysis and draw conclusions.</w:t>
      </w:r>
    </w:p>
    <w:p w14:paraId="361BA3BB" w14:textId="77777777" w:rsidR="0045432F" w:rsidRPr="002E48C9" w:rsidRDefault="0045432F" w:rsidP="0045432F">
      <w:pPr>
        <w:spacing w:line="360" w:lineRule="auto"/>
        <w:jc w:val="both"/>
        <w:rPr>
          <w:rFonts w:ascii="Times" w:hAnsi="Times"/>
          <w:color w:val="000000" w:themeColor="text1"/>
          <w:lang w:val="en-US"/>
        </w:rPr>
      </w:pPr>
    </w:p>
    <w:p w14:paraId="5D650311"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b/>
          <w:bCs/>
          <w:color w:val="000000" w:themeColor="text1"/>
          <w:lang w:val="en-US"/>
        </w:rPr>
        <w:t>1.1</w:t>
      </w:r>
      <w:r w:rsidRPr="002E48C9">
        <w:rPr>
          <w:rFonts w:ascii="Times" w:hAnsi="Times"/>
          <w:b/>
          <w:bCs/>
          <w:color w:val="000000" w:themeColor="text1"/>
          <w:lang w:val="en-US"/>
        </w:rPr>
        <w:tab/>
        <w:t>Background and Motivation</w:t>
      </w:r>
      <w:r w:rsidRPr="002E48C9">
        <w:rPr>
          <w:rFonts w:ascii="Times" w:hAnsi="Times"/>
          <w:b/>
          <w:bCs/>
          <w:color w:val="000000" w:themeColor="text1"/>
          <w:lang w:val="en-US"/>
        </w:rPr>
        <w:tab/>
      </w:r>
      <w:r w:rsidRPr="002E48C9">
        <w:rPr>
          <w:rFonts w:ascii="Times" w:hAnsi="Times"/>
          <w:color w:val="000000" w:themeColor="text1"/>
          <w:lang w:val="en-US"/>
        </w:rPr>
        <w:br/>
      </w:r>
      <w:r w:rsidRPr="002E48C9">
        <w:rPr>
          <w:rFonts w:ascii="Times" w:hAnsi="Times"/>
          <w:color w:val="000000" w:themeColor="text1"/>
          <w:shd w:val="clear" w:color="auto" w:fill="FFFFFF"/>
        </w:rPr>
        <w:t xml:space="preserve">The outbreak of coronavirus COVID-19 first emerged </w:t>
      </w:r>
      <w:r w:rsidRPr="002E48C9">
        <w:rPr>
          <w:rFonts w:ascii="Times" w:hAnsi="Times"/>
          <w:color w:val="000000" w:themeColor="text1"/>
          <w:shd w:val="clear" w:color="auto" w:fill="FFFFFF"/>
          <w:lang w:val="en-US"/>
        </w:rPr>
        <w:t xml:space="preserve">in </w:t>
      </w:r>
      <w:r w:rsidRPr="002E48C9">
        <w:rPr>
          <w:rFonts w:ascii="Times" w:hAnsi="Times"/>
          <w:color w:val="000000" w:themeColor="text1"/>
          <w:shd w:val="clear" w:color="auto" w:fill="FFFFFF"/>
        </w:rPr>
        <w:t xml:space="preserve">China </w:t>
      </w:r>
      <w:r w:rsidRPr="002E48C9">
        <w:rPr>
          <w:rFonts w:ascii="Times" w:hAnsi="Times"/>
          <w:color w:val="000000" w:themeColor="text1"/>
          <w:shd w:val="clear" w:color="auto" w:fill="FFFFFF"/>
          <w:lang w:val="en-US"/>
        </w:rPr>
        <w:t xml:space="preserve">in December 2019 and the expansion has </w:t>
      </w:r>
      <w:r>
        <w:rPr>
          <w:rFonts w:ascii="Times" w:hAnsi="Times"/>
          <w:color w:val="000000" w:themeColor="text1"/>
          <w:shd w:val="clear" w:color="auto" w:fill="FFFFFF"/>
          <w:lang w:val="en-US"/>
        </w:rPr>
        <w:t>propagated</w:t>
      </w:r>
      <w:r w:rsidRPr="002E48C9">
        <w:rPr>
          <w:rFonts w:ascii="Times" w:hAnsi="Times"/>
          <w:color w:val="000000" w:themeColor="text1"/>
          <w:shd w:val="clear" w:color="auto" w:fill="FFFFFF"/>
          <w:lang w:val="en-US"/>
        </w:rPr>
        <w:t xml:space="preserve"> all over the world</w:t>
      </w:r>
      <w:r>
        <w:rPr>
          <w:rFonts w:ascii="Times" w:hAnsi="Times"/>
          <w:color w:val="000000" w:themeColor="text1"/>
          <w:shd w:val="clear" w:color="auto" w:fill="FFFFFF"/>
          <w:lang w:val="en-US"/>
        </w:rPr>
        <w:t xml:space="preserve">, being </w:t>
      </w:r>
      <w:r w:rsidRPr="002E48C9">
        <w:rPr>
          <w:rFonts w:ascii="Times" w:hAnsi="Times"/>
          <w:color w:val="000000" w:themeColor="text1"/>
          <w:shd w:val="clear" w:color="auto" w:fill="FFFFFF"/>
        </w:rPr>
        <w:t xml:space="preserve">declared as an international public health </w:t>
      </w:r>
      <w:r w:rsidRPr="002E48C9">
        <w:rPr>
          <w:rFonts w:ascii="Times" w:hAnsi="Times"/>
          <w:color w:val="000000" w:themeColor="text1"/>
          <w:shd w:val="clear" w:color="auto" w:fill="FFFFFF"/>
          <w:lang w:val="en-US"/>
        </w:rPr>
        <w:t>crisis</w:t>
      </w:r>
      <w:r w:rsidRPr="002E48C9">
        <w:rPr>
          <w:rFonts w:ascii="Times" w:hAnsi="Times"/>
          <w:color w:val="000000" w:themeColor="text1"/>
          <w:shd w:val="clear" w:color="auto" w:fill="FFFFFF"/>
        </w:rPr>
        <w:t xml:space="preserve"> by</w:t>
      </w:r>
      <w:r w:rsidRPr="00F02E32">
        <w:rPr>
          <w:rFonts w:ascii="Times" w:hAnsi="Times"/>
          <w:color w:val="000000" w:themeColor="text1"/>
          <w:shd w:val="clear" w:color="auto" w:fill="FFFFFF"/>
        </w:rPr>
        <w:t xml:space="preserve"> </w:t>
      </w:r>
      <w:r>
        <w:rPr>
          <w:rFonts w:ascii="Times" w:hAnsi="Times"/>
          <w:color w:val="000000" w:themeColor="text1"/>
          <w:shd w:val="clear" w:color="auto" w:fill="FFFFFF"/>
        </w:rPr>
        <w:t>WHO</w:t>
      </w:r>
      <w:r w:rsidRPr="002E48C9">
        <w:rPr>
          <w:rFonts w:ascii="Times" w:hAnsi="Times"/>
          <w:color w:val="000000" w:themeColor="text1"/>
          <w:shd w:val="clear" w:color="auto" w:fill="FFFFFF"/>
          <w:lang w:val="en-US"/>
        </w:rPr>
        <w:t xml:space="preserve">. Since then, the world </w:t>
      </w:r>
      <w:r>
        <w:rPr>
          <w:rFonts w:ascii="Times" w:hAnsi="Times"/>
          <w:color w:val="000000" w:themeColor="text1"/>
          <w:shd w:val="clear" w:color="auto" w:fill="FFFFFF"/>
          <w:lang w:val="en-US"/>
        </w:rPr>
        <w:t xml:space="preserve">has been very </w:t>
      </w:r>
      <w:r w:rsidRPr="002E48C9">
        <w:rPr>
          <w:rFonts w:ascii="Times" w:hAnsi="Times"/>
          <w:color w:val="000000" w:themeColor="text1"/>
          <w:shd w:val="clear" w:color="auto" w:fill="FFFFFF"/>
          <w:lang w:val="en-US"/>
        </w:rPr>
        <w:t xml:space="preserve">affected in almost all respects. Various preventive health measures </w:t>
      </w:r>
      <w:r>
        <w:rPr>
          <w:rFonts w:ascii="Times" w:hAnsi="Times"/>
          <w:color w:val="000000" w:themeColor="text1"/>
          <w:shd w:val="clear" w:color="auto" w:fill="FFFFFF"/>
          <w:lang w:val="en-US"/>
        </w:rPr>
        <w:t>were and are</w:t>
      </w:r>
      <w:r w:rsidRPr="002E48C9">
        <w:rPr>
          <w:rFonts w:ascii="Times" w:hAnsi="Times"/>
          <w:color w:val="000000" w:themeColor="text1"/>
          <w:shd w:val="clear" w:color="auto" w:fill="FFFFFF"/>
          <w:lang w:val="en-US"/>
        </w:rPr>
        <w:t xml:space="preserve"> imposed, and different short-term restrictions are applied to the habitants in different countries at different times. But the mortality rate </w:t>
      </w:r>
      <w:r>
        <w:rPr>
          <w:rFonts w:ascii="Times" w:hAnsi="Times"/>
          <w:color w:val="000000" w:themeColor="text1"/>
          <w:shd w:val="clear" w:color="auto" w:fill="FFFFFF"/>
          <w:lang w:val="en-US"/>
        </w:rPr>
        <w:t>was not mitigated</w:t>
      </w:r>
      <w:r w:rsidRPr="002E48C9">
        <w:rPr>
          <w:rFonts w:ascii="Times" w:hAnsi="Times"/>
          <w:color w:val="000000" w:themeColor="text1"/>
          <w:shd w:val="clear" w:color="auto" w:fill="FFFFFF"/>
          <w:lang w:val="en-US"/>
        </w:rPr>
        <w:t xml:space="preserve"> significantly until immunization</w:t>
      </w:r>
      <w:r>
        <w:rPr>
          <w:rFonts w:ascii="Times" w:hAnsi="Times"/>
          <w:color w:val="000000" w:themeColor="text1"/>
          <w:shd w:val="clear" w:color="auto" w:fill="FFFFFF"/>
          <w:lang w:val="en-US"/>
        </w:rPr>
        <w:t>s</w:t>
      </w:r>
      <w:r w:rsidRPr="002E48C9">
        <w:rPr>
          <w:rFonts w:ascii="Times" w:hAnsi="Times"/>
          <w:color w:val="000000" w:themeColor="text1"/>
          <w:shd w:val="clear" w:color="auto" w:fill="FFFFFF"/>
          <w:lang w:val="en-US"/>
        </w:rPr>
        <w:t xml:space="preserve"> started and</w:t>
      </w:r>
      <w:r>
        <w:rPr>
          <w:rFonts w:ascii="Times" w:hAnsi="Times"/>
          <w:color w:val="000000" w:themeColor="text1"/>
          <w:shd w:val="clear" w:color="auto" w:fill="FFFFFF"/>
          <w:lang w:val="en-US"/>
        </w:rPr>
        <w:t>, tragically,</w:t>
      </w:r>
      <w:r w:rsidRPr="002E48C9">
        <w:rPr>
          <w:rFonts w:ascii="Times" w:hAnsi="Times"/>
          <w:color w:val="000000" w:themeColor="text1"/>
          <w:shd w:val="clear" w:color="auto" w:fill="FFFFFF"/>
          <w:lang w:val="en-US"/>
        </w:rPr>
        <w:t xml:space="preserve"> over </w:t>
      </w:r>
      <w:r w:rsidRPr="00C35DF4">
        <w:rPr>
          <w:rFonts w:ascii="Times" w:hAnsi="Times"/>
          <w:color w:val="000000" w:themeColor="text1"/>
          <w:shd w:val="clear" w:color="auto" w:fill="FFFFFF"/>
          <w:lang w:val="en-US"/>
        </w:rPr>
        <w:t xml:space="preserve">318 </w:t>
      </w:r>
      <w:r w:rsidRPr="002E48C9">
        <w:rPr>
          <w:rFonts w:ascii="Times" w:hAnsi="Times"/>
          <w:color w:val="000000" w:themeColor="text1"/>
          <w:shd w:val="clear" w:color="auto" w:fill="FFFFFF"/>
          <w:lang w:val="en-US"/>
        </w:rPr>
        <w:t>million people have</w:t>
      </w:r>
      <w:r>
        <w:rPr>
          <w:rFonts w:ascii="Times" w:hAnsi="Times"/>
          <w:color w:val="000000" w:themeColor="text1"/>
          <w:shd w:val="clear" w:color="auto" w:fill="FFFFFF"/>
          <w:lang w:val="en-US"/>
        </w:rPr>
        <w:t xml:space="preserve"> been</w:t>
      </w:r>
      <w:r w:rsidRPr="002E48C9">
        <w:rPr>
          <w:rFonts w:ascii="Times" w:hAnsi="Times"/>
          <w:color w:val="000000" w:themeColor="text1"/>
          <w:shd w:val="clear" w:color="auto" w:fill="FFFFFF"/>
          <w:lang w:val="en-US"/>
        </w:rPr>
        <w:t xml:space="preserve"> infected and </w:t>
      </w:r>
      <w:r w:rsidRPr="00C35DF4">
        <w:rPr>
          <w:rFonts w:ascii="Times" w:hAnsi="Times"/>
          <w:color w:val="000000" w:themeColor="text1"/>
          <w:shd w:val="clear" w:color="auto" w:fill="FFFFFF"/>
          <w:lang w:val="en-US"/>
        </w:rPr>
        <w:t xml:space="preserve">5.5 </w:t>
      </w:r>
      <w:r w:rsidRPr="002E48C9">
        <w:rPr>
          <w:rFonts w:ascii="Times" w:hAnsi="Times"/>
          <w:color w:val="000000" w:themeColor="text1"/>
          <w:shd w:val="clear" w:color="auto" w:fill="FFFFFF"/>
          <w:lang w:val="en-US"/>
        </w:rPr>
        <w:t xml:space="preserve">million have died the world over. </w:t>
      </w:r>
      <w:r w:rsidRPr="002E48C9">
        <w:rPr>
          <w:rFonts w:ascii="Times" w:hAnsi="Times"/>
          <w:color w:val="000000" w:themeColor="text1"/>
          <w:lang w:val="en-US"/>
        </w:rPr>
        <w:t xml:space="preserve">The infection and death rate </w:t>
      </w:r>
      <w:r>
        <w:rPr>
          <w:rFonts w:ascii="Times" w:hAnsi="Times"/>
          <w:color w:val="000000" w:themeColor="text1"/>
          <w:lang w:val="en-US"/>
        </w:rPr>
        <w:t>have</w:t>
      </w:r>
      <w:r w:rsidRPr="002E48C9">
        <w:rPr>
          <w:rFonts w:ascii="Times" w:hAnsi="Times"/>
          <w:color w:val="000000" w:themeColor="text1"/>
          <w:lang w:val="en-US"/>
        </w:rPr>
        <w:t xml:space="preserve"> oscillat</w:t>
      </w:r>
      <w:r>
        <w:rPr>
          <w:rFonts w:ascii="Times" w:hAnsi="Times"/>
          <w:color w:val="000000" w:themeColor="text1"/>
          <w:lang w:val="en-US"/>
        </w:rPr>
        <w:t>ed</w:t>
      </w:r>
      <w:r w:rsidRPr="002E48C9">
        <w:rPr>
          <w:rFonts w:ascii="Times" w:hAnsi="Times"/>
          <w:color w:val="000000" w:themeColor="text1"/>
          <w:lang w:val="en-US"/>
        </w:rPr>
        <w:t xml:space="preserve"> in different countries due to </w:t>
      </w:r>
      <w:r>
        <w:rPr>
          <w:rFonts w:ascii="Times" w:hAnsi="Times"/>
          <w:color w:val="000000" w:themeColor="text1"/>
          <w:lang w:val="en-US"/>
        </w:rPr>
        <w:t>a variety of</w:t>
      </w:r>
      <w:r w:rsidRPr="002E48C9">
        <w:rPr>
          <w:rFonts w:ascii="Times" w:hAnsi="Times"/>
          <w:color w:val="000000" w:themeColor="text1"/>
          <w:lang w:val="en-US"/>
        </w:rPr>
        <w:t xml:space="preserve"> reasons. Moreover, the strain of the virus is changing frequently in different geographical </w:t>
      </w:r>
      <w:r>
        <w:rPr>
          <w:rFonts w:ascii="Times" w:hAnsi="Times"/>
          <w:color w:val="000000" w:themeColor="text1"/>
          <w:lang w:val="en-US"/>
        </w:rPr>
        <w:t>locations</w:t>
      </w:r>
      <w:r w:rsidRPr="002E48C9">
        <w:rPr>
          <w:rFonts w:ascii="Times" w:hAnsi="Times"/>
          <w:color w:val="000000" w:themeColor="text1"/>
          <w:lang w:val="en-US"/>
        </w:rPr>
        <w:t xml:space="preserve"> with more power and variations and a few of the variants like the British variant, the </w:t>
      </w:r>
      <w:r>
        <w:rPr>
          <w:rFonts w:ascii="Times" w:hAnsi="Times"/>
          <w:color w:val="000000" w:themeColor="text1"/>
          <w:lang w:val="en-US"/>
        </w:rPr>
        <w:t>Delta</w:t>
      </w:r>
      <w:r w:rsidRPr="002E48C9">
        <w:rPr>
          <w:rFonts w:ascii="Times" w:hAnsi="Times"/>
          <w:color w:val="000000" w:themeColor="text1"/>
          <w:lang w:val="en-US"/>
        </w:rPr>
        <w:t xml:space="preserve"> variant</w:t>
      </w:r>
      <w:r>
        <w:rPr>
          <w:rFonts w:ascii="Times" w:hAnsi="Times"/>
          <w:color w:val="000000" w:themeColor="text1"/>
          <w:lang w:val="en-US"/>
        </w:rPr>
        <w:t xml:space="preserve">, </w:t>
      </w:r>
      <w:r w:rsidRPr="002E48C9">
        <w:rPr>
          <w:rFonts w:ascii="Times" w:hAnsi="Times"/>
          <w:color w:val="000000" w:themeColor="text1"/>
          <w:lang w:val="en-US"/>
        </w:rPr>
        <w:t>the Indian variant</w:t>
      </w:r>
      <w:r>
        <w:rPr>
          <w:rFonts w:ascii="Times" w:hAnsi="Times"/>
          <w:color w:val="000000" w:themeColor="text1"/>
          <w:lang w:val="en-US"/>
        </w:rPr>
        <w:t xml:space="preserve"> and most recently the Omicron</w:t>
      </w:r>
      <w:r w:rsidRPr="002E48C9">
        <w:rPr>
          <w:rFonts w:ascii="Times" w:hAnsi="Times"/>
          <w:color w:val="000000" w:themeColor="text1"/>
          <w:lang w:val="en-US"/>
        </w:rPr>
        <w:t xml:space="preserve"> became the prime concern for the world community. Though a great deal of research is being conducted and </w:t>
      </w:r>
      <w:r>
        <w:rPr>
          <w:rFonts w:ascii="Times" w:hAnsi="Times"/>
          <w:color w:val="000000" w:themeColor="text1"/>
          <w:lang w:val="en-US"/>
        </w:rPr>
        <w:t>wide range of</w:t>
      </w:r>
      <w:r w:rsidRPr="002E48C9">
        <w:rPr>
          <w:rFonts w:ascii="Times" w:hAnsi="Times"/>
          <w:color w:val="000000" w:themeColor="text1"/>
          <w:lang w:val="en-US"/>
        </w:rPr>
        <w:t xml:space="preserve"> immunization </w:t>
      </w:r>
      <w:r>
        <w:rPr>
          <w:rFonts w:ascii="Times" w:hAnsi="Times"/>
          <w:color w:val="000000" w:themeColor="text1"/>
          <w:lang w:val="en-US"/>
        </w:rPr>
        <w:t xml:space="preserve">processes have impacted the </w:t>
      </w:r>
      <w:r>
        <w:rPr>
          <w:rFonts w:ascii="Times" w:hAnsi="Times"/>
          <w:color w:val="000000" w:themeColor="text1"/>
          <w:lang w:val="en-US"/>
        </w:rPr>
        <w:lastRenderedPageBreak/>
        <w:t xml:space="preserve">severity of the pandemic, </w:t>
      </w:r>
      <w:r w:rsidRPr="002E48C9">
        <w:rPr>
          <w:rFonts w:ascii="Times" w:hAnsi="Times"/>
          <w:color w:val="000000" w:themeColor="text1"/>
          <w:lang w:val="en-US"/>
        </w:rPr>
        <w:t>still</w:t>
      </w:r>
      <w:r>
        <w:rPr>
          <w:rFonts w:ascii="Times" w:hAnsi="Times"/>
          <w:color w:val="000000" w:themeColor="text1"/>
          <w:lang w:val="en-US"/>
        </w:rPr>
        <w:t xml:space="preserve"> at the time of writing this thesis, </w:t>
      </w:r>
      <w:r w:rsidRPr="002E48C9">
        <w:rPr>
          <w:rFonts w:ascii="Times" w:hAnsi="Times"/>
          <w:color w:val="000000" w:themeColor="text1"/>
          <w:lang w:val="en-US"/>
        </w:rPr>
        <w:t xml:space="preserve">nobody knows when the world will </w:t>
      </w:r>
      <w:r>
        <w:rPr>
          <w:rFonts w:ascii="Times" w:hAnsi="Times"/>
          <w:color w:val="000000" w:themeColor="text1"/>
          <w:lang w:val="en-US"/>
        </w:rPr>
        <w:t>be</w:t>
      </w:r>
      <w:r w:rsidRPr="002E48C9">
        <w:rPr>
          <w:rFonts w:ascii="Times" w:hAnsi="Times"/>
          <w:color w:val="000000" w:themeColor="text1"/>
          <w:lang w:val="en-US"/>
        </w:rPr>
        <w:t xml:space="preserve"> rid of this </w:t>
      </w:r>
      <w:r>
        <w:rPr>
          <w:rFonts w:ascii="Times" w:hAnsi="Times"/>
          <w:color w:val="000000" w:themeColor="text1"/>
          <w:lang w:val="en-US"/>
        </w:rPr>
        <w:t>severe</w:t>
      </w:r>
      <w:r w:rsidRPr="002E48C9">
        <w:rPr>
          <w:rFonts w:ascii="Times" w:hAnsi="Times"/>
          <w:color w:val="000000" w:themeColor="text1"/>
          <w:lang w:val="en-US"/>
        </w:rPr>
        <w:t xml:space="preserve"> pandemic and return to normal life again. </w:t>
      </w:r>
    </w:p>
    <w:p w14:paraId="07337D9E" w14:textId="77777777" w:rsidR="0045432F" w:rsidRPr="002E48C9" w:rsidRDefault="0045432F" w:rsidP="0045432F">
      <w:pPr>
        <w:spacing w:line="360" w:lineRule="auto"/>
        <w:jc w:val="both"/>
        <w:rPr>
          <w:rFonts w:ascii="Times" w:hAnsi="Times"/>
          <w:color w:val="000000" w:themeColor="text1"/>
          <w:lang w:val="en-US"/>
        </w:rPr>
      </w:pPr>
    </w:p>
    <w:p w14:paraId="5D66D317" w14:textId="77777777" w:rsidR="0045432F" w:rsidRPr="002E48C9" w:rsidRDefault="0045432F" w:rsidP="0045432F">
      <w:pPr>
        <w:spacing w:line="360" w:lineRule="auto"/>
        <w:jc w:val="both"/>
        <w:rPr>
          <w:rFonts w:ascii="Times" w:hAnsi="Times"/>
          <w:color w:val="000000" w:themeColor="text1"/>
          <w:shd w:val="clear" w:color="auto" w:fill="FFFFFF"/>
          <w:lang w:val="en-US"/>
        </w:rPr>
      </w:pPr>
      <w:r>
        <w:rPr>
          <w:rFonts w:ascii="Times" w:hAnsi="Times"/>
          <w:color w:val="000000" w:themeColor="text1"/>
          <w:shd w:val="clear" w:color="auto" w:fill="FFFFFF"/>
          <w:lang w:val="en-US"/>
        </w:rPr>
        <w:t>Recently</w:t>
      </w:r>
      <w:r w:rsidRPr="002E48C9">
        <w:rPr>
          <w:rFonts w:ascii="Times" w:hAnsi="Times"/>
          <w:color w:val="000000" w:themeColor="text1"/>
          <w:shd w:val="clear" w:color="auto" w:fill="FFFFFF"/>
        </w:rPr>
        <w:t xml:space="preserve">, </w:t>
      </w:r>
      <w:r w:rsidRPr="002E48C9">
        <w:rPr>
          <w:rFonts w:ascii="Times" w:hAnsi="Times"/>
          <w:color w:val="000000" w:themeColor="text1"/>
          <w:shd w:val="clear" w:color="auto" w:fill="FFFFFF"/>
          <w:lang w:val="en-US"/>
        </w:rPr>
        <w:t>many</w:t>
      </w:r>
      <w:r w:rsidRPr="002E48C9">
        <w:rPr>
          <w:rFonts w:ascii="Times" w:hAnsi="Times"/>
          <w:color w:val="000000" w:themeColor="text1"/>
          <w:shd w:val="clear" w:color="auto" w:fill="FFFFFF"/>
        </w:rPr>
        <w:t xml:space="preserve"> studies have been conducted to </w:t>
      </w:r>
      <w:r w:rsidRPr="002E48C9">
        <w:rPr>
          <w:rFonts w:ascii="Times" w:hAnsi="Times"/>
          <w:color w:val="000000" w:themeColor="text1"/>
          <w:shd w:val="clear" w:color="auto" w:fill="FFFFFF"/>
          <w:lang w:val="en-US"/>
        </w:rPr>
        <w:t>forecast</w:t>
      </w:r>
      <w:r w:rsidRPr="002E48C9">
        <w:rPr>
          <w:rFonts w:ascii="Times" w:hAnsi="Times"/>
          <w:color w:val="000000" w:themeColor="text1"/>
          <w:shd w:val="clear" w:color="auto" w:fill="FFFFFF"/>
        </w:rPr>
        <w:t xml:space="preserve"> the </w:t>
      </w:r>
      <w:r w:rsidRPr="002E48C9">
        <w:rPr>
          <w:rFonts w:ascii="Times" w:hAnsi="Times"/>
          <w:color w:val="000000" w:themeColor="text1"/>
          <w:shd w:val="clear" w:color="auto" w:fill="FFFFFF"/>
          <w:lang w:val="en-US"/>
        </w:rPr>
        <w:t xml:space="preserve">trend of the </w:t>
      </w:r>
      <w:r w:rsidRPr="002E48C9">
        <w:rPr>
          <w:rFonts w:ascii="Times" w:hAnsi="Times"/>
          <w:color w:val="000000" w:themeColor="text1"/>
          <w:shd w:val="clear" w:color="auto" w:fill="FFFFFF"/>
        </w:rPr>
        <w:t>spread of the COVID-19 pandemic using various statistical models</w:t>
      </w:r>
      <w:r w:rsidRPr="002E48C9">
        <w:rPr>
          <w:rFonts w:ascii="Times" w:hAnsi="Times"/>
          <w:color w:val="000000" w:themeColor="text1"/>
          <w:shd w:val="clear" w:color="auto" w:fill="FFFFFF"/>
          <w:lang w:val="en-US"/>
        </w:rPr>
        <w:t xml:space="preserve"> as well as machine learning models</w:t>
      </w:r>
      <w:r w:rsidRPr="002E48C9">
        <w:rPr>
          <w:rFonts w:ascii="Times" w:hAnsi="Times"/>
          <w:color w:val="000000" w:themeColor="text1"/>
          <w:shd w:val="clear" w:color="auto" w:fill="FFFFFF"/>
        </w:rPr>
        <w:t>. The autoregressive integrated moving average (ARIMA)</w:t>
      </w:r>
      <w:r w:rsidRPr="002E48C9">
        <w:rPr>
          <w:rFonts w:ascii="Times" w:hAnsi="Times"/>
          <w:color w:val="000000" w:themeColor="text1"/>
          <w:lang w:val="en-US"/>
        </w:rPr>
        <w:t xml:space="preserve"> </w:t>
      </w:r>
      <w:r w:rsidRPr="002E48C9">
        <w:rPr>
          <w:rFonts w:ascii="Times" w:hAnsi="Times"/>
          <w:color w:val="000000" w:themeColor="text1"/>
          <w:shd w:val="clear" w:color="auto" w:fill="FFFFFF"/>
        </w:rPr>
        <w:t xml:space="preserve">model has been </w:t>
      </w:r>
      <w:r w:rsidRPr="002E48C9">
        <w:rPr>
          <w:rFonts w:ascii="Times" w:hAnsi="Times"/>
          <w:color w:val="000000" w:themeColor="text1"/>
          <w:shd w:val="clear" w:color="auto" w:fill="FFFFFF"/>
          <w:lang w:val="en-US"/>
        </w:rPr>
        <w:t>widely</w:t>
      </w:r>
      <w:r w:rsidRPr="002E48C9">
        <w:rPr>
          <w:rFonts w:ascii="Times" w:hAnsi="Times"/>
          <w:color w:val="000000" w:themeColor="text1"/>
          <w:shd w:val="clear" w:color="auto" w:fill="FFFFFF"/>
        </w:rPr>
        <w:t xml:space="preserve"> used in </w:t>
      </w:r>
      <w:r w:rsidRPr="002E48C9">
        <w:rPr>
          <w:rFonts w:ascii="Times" w:hAnsi="Times"/>
          <w:color w:val="000000" w:themeColor="text1"/>
          <w:shd w:val="clear" w:color="auto" w:fill="FFFFFF"/>
          <w:lang w:val="en-US"/>
        </w:rPr>
        <w:t>previous studies</w:t>
      </w:r>
      <w:r w:rsidRPr="002E48C9">
        <w:rPr>
          <w:rFonts w:ascii="Times" w:hAnsi="Times"/>
          <w:color w:val="000000" w:themeColor="text1"/>
          <w:shd w:val="clear" w:color="auto" w:fill="FFFFFF"/>
        </w:rPr>
        <w:t xml:space="preserve"> to analyze and predict the spread of the dise</w:t>
      </w:r>
      <w:r w:rsidRPr="003A11E1">
        <w:rPr>
          <w:rFonts w:ascii="Times" w:eastAsiaTheme="minorHAnsi" w:hAnsi="Times" w:cs="AppleSystemUIFont"/>
          <w:lang w:val="en-GB" w:eastAsia="en-US"/>
        </w:rPr>
        <w:t xml:space="preserve">ases such </w:t>
      </w:r>
      <w:r w:rsidRPr="007E7E99">
        <w:rPr>
          <w:rFonts w:ascii="Times" w:eastAsiaTheme="minorHAnsi" w:hAnsi="Times" w:cs="AppleSystemUIFont"/>
          <w:lang w:val="en-GB" w:eastAsia="en-US"/>
        </w:rPr>
        <w:t>influenza [1], Cholera</w:t>
      </w:r>
      <w:r>
        <w:rPr>
          <w:rFonts w:ascii="Times" w:eastAsiaTheme="minorHAnsi" w:hAnsi="Times" w:cs="AppleSystemUIFont"/>
          <w:lang w:val="en-GB" w:eastAsia="en-US"/>
        </w:rPr>
        <w:t xml:space="preserve"> </w:t>
      </w:r>
      <w:r w:rsidRPr="007E7E99">
        <w:rPr>
          <w:rFonts w:ascii="Times" w:eastAsiaTheme="minorHAnsi" w:hAnsi="Times" w:cs="AppleSystemUIFont"/>
          <w:lang w:val="en-GB" w:eastAsia="en-US"/>
        </w:rPr>
        <w:t>[5],</w:t>
      </w:r>
      <w:r w:rsidRPr="003A11E1">
        <w:rPr>
          <w:rFonts w:ascii="Times" w:eastAsiaTheme="minorHAnsi" w:hAnsi="Times" w:cs="AppleSystemUIFont"/>
          <w:lang w:val="en-GB" w:eastAsia="en-US"/>
        </w:rPr>
        <w:t xml:space="preserve"> along with many other popular machine learning algorithms [2, 3, 9].  </w:t>
      </w:r>
      <w:r>
        <w:rPr>
          <w:rFonts w:ascii="Times" w:eastAsiaTheme="minorHAnsi" w:hAnsi="Times" w:cs="AppleSystemUIFont"/>
          <w:lang w:val="en-GB" w:eastAsia="en-US"/>
        </w:rPr>
        <w:t xml:space="preserve"> </w:t>
      </w:r>
      <w:r w:rsidRPr="002E48C9">
        <w:rPr>
          <w:rFonts w:ascii="Times" w:hAnsi="Times"/>
          <w:color w:val="000000" w:themeColor="text1"/>
          <w:shd w:val="clear" w:color="auto" w:fill="FFFFFF"/>
          <w:lang w:val="en-US"/>
        </w:rPr>
        <w:t>The pandemic started very abruptly and so during the first year, it was difficult to develop efficient system</w:t>
      </w:r>
      <w:r>
        <w:rPr>
          <w:rFonts w:ascii="Times" w:hAnsi="Times"/>
          <w:color w:val="000000" w:themeColor="text1"/>
          <w:shd w:val="clear" w:color="auto" w:fill="FFFFFF"/>
          <w:lang w:val="en-US"/>
        </w:rPr>
        <w:t>s</w:t>
      </w:r>
      <w:r w:rsidRPr="002E48C9">
        <w:rPr>
          <w:rFonts w:ascii="Times" w:hAnsi="Times"/>
          <w:color w:val="000000" w:themeColor="text1"/>
          <w:shd w:val="clear" w:color="auto" w:fill="FFFFFF"/>
          <w:lang w:val="en-US"/>
        </w:rPr>
        <w:t xml:space="preserve"> to forecast </w:t>
      </w:r>
      <w:r>
        <w:rPr>
          <w:rFonts w:ascii="Times" w:hAnsi="Times"/>
          <w:color w:val="000000" w:themeColor="text1"/>
          <w:shd w:val="clear" w:color="auto" w:fill="FFFFFF"/>
          <w:lang w:val="en-US"/>
        </w:rPr>
        <w:t>trends</w:t>
      </w:r>
      <w:r w:rsidRPr="002E48C9">
        <w:rPr>
          <w:rFonts w:ascii="Times" w:hAnsi="Times"/>
          <w:color w:val="000000" w:themeColor="text1"/>
          <w:shd w:val="clear" w:color="auto" w:fill="FFFFFF"/>
          <w:lang w:val="en-US"/>
        </w:rPr>
        <w:t xml:space="preserve"> </w:t>
      </w:r>
      <w:r>
        <w:rPr>
          <w:rFonts w:ascii="Times" w:hAnsi="Times"/>
          <w:color w:val="000000" w:themeColor="text1"/>
          <w:shd w:val="clear" w:color="auto" w:fill="FFFFFF"/>
          <w:lang w:val="en-US"/>
        </w:rPr>
        <w:t>due to the lack of required data</w:t>
      </w:r>
      <w:r w:rsidRPr="002E48C9">
        <w:rPr>
          <w:rFonts w:ascii="Times" w:hAnsi="Times"/>
          <w:color w:val="000000" w:themeColor="text1"/>
          <w:shd w:val="clear" w:color="auto" w:fill="FFFFFF"/>
          <w:lang w:val="en-US"/>
        </w:rPr>
        <w:t xml:space="preserve">. But after more than one year, we have data to explore, analyze and forecast with the help of modern machine learning algorithms. </w:t>
      </w:r>
      <w:r w:rsidRPr="002E48C9">
        <w:rPr>
          <w:rFonts w:ascii="Times" w:hAnsi="Times"/>
          <w:color w:val="000000" w:themeColor="text1"/>
          <w:shd w:val="clear" w:color="auto" w:fill="FFFFFF"/>
        </w:rPr>
        <w:t xml:space="preserve">The ability to identify the </w:t>
      </w:r>
      <w:r w:rsidRPr="002E48C9">
        <w:rPr>
          <w:rFonts w:ascii="Times" w:hAnsi="Times"/>
          <w:color w:val="000000" w:themeColor="text1"/>
          <w:shd w:val="clear" w:color="auto" w:fill="FFFFFF"/>
          <w:lang w:val="en-US"/>
        </w:rPr>
        <w:t>expansion</w:t>
      </w:r>
      <w:r w:rsidRPr="002E48C9">
        <w:rPr>
          <w:rFonts w:ascii="Times" w:hAnsi="Times"/>
          <w:color w:val="000000" w:themeColor="text1"/>
          <w:shd w:val="clear" w:color="auto" w:fill="FFFFFF"/>
        </w:rPr>
        <w:t xml:space="preserve"> rate at which the </w:t>
      </w:r>
      <w:r w:rsidRPr="002E48C9">
        <w:rPr>
          <w:rFonts w:ascii="Times" w:hAnsi="Times"/>
          <w:color w:val="000000" w:themeColor="text1"/>
          <w:shd w:val="clear" w:color="auto" w:fill="FFFFFF"/>
          <w:lang w:val="en-US"/>
        </w:rPr>
        <w:t>disease</w:t>
      </w:r>
      <w:r w:rsidRPr="002E48C9">
        <w:rPr>
          <w:rFonts w:ascii="Times" w:hAnsi="Times"/>
          <w:color w:val="000000" w:themeColor="text1"/>
          <w:shd w:val="clear" w:color="auto" w:fill="FFFFFF"/>
        </w:rPr>
        <w:t xml:space="preserve"> is spreading is very important to </w:t>
      </w:r>
      <w:r w:rsidRPr="002E48C9">
        <w:rPr>
          <w:rFonts w:ascii="Times" w:hAnsi="Times"/>
          <w:color w:val="000000" w:themeColor="text1"/>
          <w:shd w:val="clear" w:color="auto" w:fill="FFFFFF"/>
          <w:lang w:val="en-US"/>
        </w:rPr>
        <w:t>confront</w:t>
      </w:r>
      <w:r w:rsidRPr="002E48C9">
        <w:rPr>
          <w:rFonts w:ascii="Times" w:hAnsi="Times"/>
          <w:color w:val="000000" w:themeColor="text1"/>
          <w:shd w:val="clear" w:color="auto" w:fill="FFFFFF"/>
        </w:rPr>
        <w:t xml:space="preserve"> it and help governments’ regarding </w:t>
      </w:r>
      <w:r w:rsidRPr="002E48C9">
        <w:rPr>
          <w:rFonts w:ascii="Times" w:hAnsi="Times"/>
          <w:color w:val="000000" w:themeColor="text1"/>
          <w:shd w:val="clear" w:color="auto" w:fill="FFFFFF"/>
          <w:lang w:val="en-US"/>
        </w:rPr>
        <w:t xml:space="preserve">contingent </w:t>
      </w:r>
      <w:r w:rsidRPr="002E48C9">
        <w:rPr>
          <w:rFonts w:ascii="Times" w:hAnsi="Times"/>
          <w:color w:val="000000" w:themeColor="text1"/>
          <w:shd w:val="clear" w:color="auto" w:fill="FFFFFF"/>
        </w:rPr>
        <w:t xml:space="preserve">policymaking to properly address the consequences of the </w:t>
      </w:r>
      <w:r w:rsidRPr="002E48C9">
        <w:rPr>
          <w:rFonts w:ascii="Times" w:hAnsi="Times"/>
          <w:color w:val="000000" w:themeColor="text1"/>
          <w:shd w:val="clear" w:color="auto" w:fill="FFFFFF"/>
          <w:lang w:val="en-US"/>
        </w:rPr>
        <w:t xml:space="preserve">pandemic and encourage people to </w:t>
      </w:r>
      <w:r>
        <w:rPr>
          <w:rFonts w:ascii="Times" w:hAnsi="Times"/>
          <w:color w:val="000000" w:themeColor="text1"/>
          <w:shd w:val="clear" w:color="auto" w:fill="FFFFFF"/>
          <w:lang w:val="en-US"/>
        </w:rPr>
        <w:t xml:space="preserve">be cautious and </w:t>
      </w:r>
      <w:r w:rsidRPr="002E48C9">
        <w:rPr>
          <w:rFonts w:ascii="Times" w:hAnsi="Times"/>
          <w:color w:val="000000" w:themeColor="text1"/>
          <w:shd w:val="clear" w:color="auto" w:fill="FFFFFF"/>
          <w:lang w:val="en-US"/>
        </w:rPr>
        <w:t xml:space="preserve">follow the rules and health guidelines to achieve the maximum benefit by saving valued lives. </w:t>
      </w:r>
      <w:r>
        <w:rPr>
          <w:rFonts w:ascii="Times" w:hAnsi="Times"/>
          <w:color w:val="000000" w:themeColor="text1"/>
          <w:shd w:val="clear" w:color="auto" w:fill="FFFFFF"/>
          <w:lang w:val="en-US"/>
        </w:rPr>
        <w:t xml:space="preserve">That’s why </w:t>
      </w:r>
      <w:r>
        <w:rPr>
          <w:rFonts w:ascii="Times" w:hAnsi="Times"/>
          <w:color w:val="000000" w:themeColor="text1"/>
          <w:shd w:val="clear" w:color="auto" w:fill="FFFFFF"/>
        </w:rPr>
        <w:t>one of the objective’s</w:t>
      </w:r>
      <w:r w:rsidRPr="002E48C9">
        <w:rPr>
          <w:rFonts w:ascii="Times" w:hAnsi="Times"/>
          <w:color w:val="000000" w:themeColor="text1"/>
          <w:shd w:val="clear" w:color="auto" w:fill="FFFFFF"/>
        </w:rPr>
        <w:t xml:space="preserve"> behind the current research is </w:t>
      </w:r>
      <w:r>
        <w:rPr>
          <w:rFonts w:ascii="Times" w:hAnsi="Times"/>
          <w:color w:val="000000" w:themeColor="text1"/>
          <w:shd w:val="clear" w:color="auto" w:fill="FFFFFF"/>
        </w:rPr>
        <w:t xml:space="preserve">develop new tools for uncertainty visualization. </w:t>
      </w:r>
      <w:r w:rsidRPr="002E48C9">
        <w:rPr>
          <w:rFonts w:ascii="Times" w:hAnsi="Times"/>
          <w:color w:val="000000" w:themeColor="text1"/>
          <w:shd w:val="clear" w:color="auto" w:fill="FFFFFF"/>
          <w:lang w:val="en-US"/>
        </w:rPr>
        <w:t xml:space="preserve"> </w:t>
      </w:r>
      <w:r>
        <w:rPr>
          <w:rFonts w:ascii="Times" w:hAnsi="Times"/>
          <w:color w:val="000000" w:themeColor="text1"/>
          <w:shd w:val="clear" w:color="auto" w:fill="FFFFFF"/>
          <w:lang w:val="en-US"/>
        </w:rPr>
        <w:t>We use</w:t>
      </w:r>
      <w:r w:rsidRPr="002E48C9">
        <w:rPr>
          <w:rFonts w:ascii="Times" w:hAnsi="Times"/>
          <w:color w:val="000000" w:themeColor="text1"/>
          <w:shd w:val="clear" w:color="auto" w:fill="FFFFFF"/>
          <w:lang w:val="en-US"/>
        </w:rPr>
        <w:t xml:space="preserve"> property driven predicted results</w:t>
      </w:r>
      <w:r w:rsidRPr="002E48C9">
        <w:rPr>
          <w:rFonts w:ascii="Times" w:hAnsi="Times"/>
          <w:color w:val="000000" w:themeColor="text1"/>
          <w:shd w:val="clear" w:color="auto" w:fill="FFFFFF"/>
        </w:rPr>
        <w:t xml:space="preserve"> of COVID-19</w:t>
      </w:r>
      <w:r w:rsidRPr="002E48C9">
        <w:rPr>
          <w:rFonts w:ascii="Times" w:hAnsi="Times"/>
          <w:color w:val="000000" w:themeColor="text1"/>
          <w:shd w:val="clear" w:color="auto" w:fill="FFFFFF"/>
          <w:lang w:val="en-US"/>
        </w:rPr>
        <w:t xml:space="preserve"> </w:t>
      </w:r>
      <w:r>
        <w:rPr>
          <w:rFonts w:ascii="Times" w:hAnsi="Times"/>
          <w:color w:val="000000" w:themeColor="text1"/>
          <w:shd w:val="clear" w:color="auto" w:fill="FFFFFF"/>
          <w:lang w:val="en-US"/>
        </w:rPr>
        <w:t xml:space="preserve">as a test case for exploring </w:t>
      </w:r>
      <w:r w:rsidRPr="002E48C9">
        <w:rPr>
          <w:rFonts w:ascii="Times" w:hAnsi="Times"/>
          <w:color w:val="000000" w:themeColor="text1"/>
          <w:shd w:val="clear" w:color="auto" w:fill="FFFFFF"/>
          <w:lang w:val="en-US"/>
        </w:rPr>
        <w:t>chromatic aberration</w:t>
      </w:r>
      <w:r>
        <w:rPr>
          <w:rFonts w:ascii="Times" w:hAnsi="Times"/>
          <w:color w:val="000000" w:themeColor="text1"/>
          <w:shd w:val="clear" w:color="auto" w:fill="FFFFFF"/>
          <w:lang w:val="en-US"/>
        </w:rPr>
        <w:t xml:space="preserve"> as a visual representation of uncertainty.  If we can develop more effective representations of uncertainty, then it might</w:t>
      </w:r>
      <w:r w:rsidRPr="002E48C9">
        <w:rPr>
          <w:rFonts w:ascii="Times" w:hAnsi="Times"/>
          <w:color w:val="000000" w:themeColor="text1"/>
          <w:shd w:val="clear" w:color="auto" w:fill="FFFFFF"/>
        </w:rPr>
        <w:t xml:space="preserve"> </w:t>
      </w:r>
      <w:r>
        <w:rPr>
          <w:rFonts w:ascii="Times" w:hAnsi="Times"/>
          <w:color w:val="000000" w:themeColor="text1"/>
          <w:shd w:val="clear" w:color="auto" w:fill="FFFFFF"/>
        </w:rPr>
        <w:t xml:space="preserve">help </w:t>
      </w:r>
      <w:r w:rsidRPr="002E48C9">
        <w:rPr>
          <w:rFonts w:ascii="Times" w:hAnsi="Times"/>
          <w:color w:val="000000" w:themeColor="text1"/>
          <w:shd w:val="clear" w:color="auto" w:fill="FFFFFF"/>
          <w:lang w:val="en-US"/>
        </w:rPr>
        <w:t>community administrators</w:t>
      </w:r>
      <w:r w:rsidRPr="002E48C9">
        <w:rPr>
          <w:rFonts w:ascii="Times" w:hAnsi="Times"/>
          <w:color w:val="000000" w:themeColor="text1"/>
          <w:shd w:val="clear" w:color="auto" w:fill="FFFFFF"/>
        </w:rPr>
        <w:t xml:space="preserve"> </w:t>
      </w:r>
      <w:r>
        <w:rPr>
          <w:rFonts w:ascii="Times" w:hAnsi="Times"/>
          <w:color w:val="000000" w:themeColor="text1"/>
          <w:shd w:val="clear" w:color="auto" w:fill="FFFFFF"/>
        </w:rPr>
        <w:t xml:space="preserve">with planning or at least improve the means of communication with the general public.  </w:t>
      </w:r>
      <w:r>
        <w:rPr>
          <w:rFonts w:ascii="Times" w:hAnsi="Times"/>
          <w:color w:val="000000" w:themeColor="text1"/>
          <w:shd w:val="clear" w:color="auto" w:fill="FFFFFF"/>
          <w:lang w:val="en-US"/>
        </w:rPr>
        <w:t xml:space="preserve">And more generally, the development of better uncertainty visualizations could be of use in many other areas as well.  </w:t>
      </w:r>
    </w:p>
    <w:p w14:paraId="4CBCF824" w14:textId="77777777" w:rsidR="0045432F" w:rsidRPr="002E48C9" w:rsidRDefault="0045432F" w:rsidP="0045432F">
      <w:pPr>
        <w:spacing w:line="360" w:lineRule="auto"/>
        <w:jc w:val="both"/>
        <w:rPr>
          <w:rFonts w:ascii="Times" w:hAnsi="Times"/>
          <w:color w:val="000000" w:themeColor="text1"/>
          <w:shd w:val="clear" w:color="auto" w:fill="FFFFFF"/>
          <w:lang w:val="en-US"/>
        </w:rPr>
      </w:pPr>
    </w:p>
    <w:p w14:paraId="08884E4E" w14:textId="77777777" w:rsidR="0045432F" w:rsidRDefault="0045432F" w:rsidP="0045432F">
      <w:pPr>
        <w:spacing w:line="360" w:lineRule="auto"/>
        <w:jc w:val="both"/>
        <w:rPr>
          <w:rFonts w:ascii="Times" w:hAnsi="Times"/>
          <w:color w:val="000000" w:themeColor="text1"/>
          <w:lang w:val="en-US"/>
        </w:rPr>
      </w:pPr>
      <w:r w:rsidRPr="002E48C9">
        <w:rPr>
          <w:rFonts w:ascii="Times" w:hAnsi="Times"/>
          <w:b/>
          <w:bCs/>
          <w:color w:val="000000" w:themeColor="text1"/>
          <w:shd w:val="clear" w:color="auto" w:fill="FFFFFF"/>
          <w:lang w:val="en-US"/>
        </w:rPr>
        <w:t>1.2</w:t>
      </w:r>
      <w:r w:rsidRPr="002E48C9">
        <w:rPr>
          <w:rFonts w:ascii="Times" w:hAnsi="Times"/>
          <w:b/>
          <w:bCs/>
          <w:color w:val="000000" w:themeColor="text1"/>
          <w:shd w:val="clear" w:color="auto" w:fill="FFFFFF"/>
          <w:lang w:val="en-US"/>
        </w:rPr>
        <w:tab/>
      </w:r>
      <w:r>
        <w:rPr>
          <w:rFonts w:ascii="Times" w:hAnsi="Times"/>
          <w:b/>
          <w:bCs/>
          <w:color w:val="000000" w:themeColor="text1"/>
          <w:shd w:val="clear" w:color="auto" w:fill="FFFFFF"/>
          <w:lang w:val="en-US"/>
        </w:rPr>
        <w:t>Background</w:t>
      </w:r>
      <w:r w:rsidRPr="002E48C9">
        <w:rPr>
          <w:rFonts w:ascii="Times" w:hAnsi="Times"/>
          <w:color w:val="000000" w:themeColor="text1"/>
          <w:shd w:val="clear" w:color="auto" w:fill="FFFFFF"/>
          <w:lang w:val="en-US"/>
        </w:rPr>
        <w:t xml:space="preserve"> </w:t>
      </w:r>
      <w:r w:rsidRPr="002E48C9">
        <w:rPr>
          <w:rFonts w:ascii="Times" w:hAnsi="Times"/>
          <w:b/>
          <w:bCs/>
          <w:color w:val="000000" w:themeColor="text1"/>
          <w:lang w:val="en-US"/>
        </w:rPr>
        <w:t>Concepts</w:t>
      </w:r>
      <w:r w:rsidRPr="002E48C9">
        <w:rPr>
          <w:rFonts w:ascii="Times" w:hAnsi="Times"/>
          <w:b/>
          <w:bCs/>
          <w:color w:val="000000" w:themeColor="text1"/>
          <w:lang w:val="en-US"/>
        </w:rPr>
        <w:tab/>
      </w:r>
      <w:r w:rsidRPr="002E48C9">
        <w:rPr>
          <w:rFonts w:ascii="Times" w:hAnsi="Times"/>
          <w:b/>
          <w:bCs/>
          <w:color w:val="000000" w:themeColor="text1"/>
          <w:lang w:val="en-US"/>
        </w:rPr>
        <w:br/>
      </w:r>
      <w:r>
        <w:rPr>
          <w:rFonts w:ascii="Times" w:hAnsi="Times"/>
          <w:color w:val="000000" w:themeColor="text1"/>
          <w:lang w:val="en-US"/>
        </w:rPr>
        <w:t>We will now introduce related</w:t>
      </w:r>
      <w:r w:rsidRPr="002E48C9">
        <w:rPr>
          <w:rFonts w:ascii="Times" w:hAnsi="Times"/>
          <w:color w:val="000000" w:themeColor="text1"/>
          <w:lang w:val="en-US"/>
        </w:rPr>
        <w:t xml:space="preserve"> terms used in the </w:t>
      </w:r>
      <w:r>
        <w:rPr>
          <w:rFonts w:ascii="Times" w:hAnsi="Times"/>
          <w:color w:val="000000" w:themeColor="text1"/>
          <w:lang w:val="en-US"/>
        </w:rPr>
        <w:t>dissertation so that the reader can better understand the work</w:t>
      </w:r>
      <w:r w:rsidRPr="002E48C9">
        <w:rPr>
          <w:rFonts w:ascii="Times" w:hAnsi="Times"/>
          <w:color w:val="000000" w:themeColor="text1"/>
          <w:lang w:val="en-US"/>
        </w:rPr>
        <w:t xml:space="preserve">. </w:t>
      </w:r>
      <w:r>
        <w:rPr>
          <w:rFonts w:ascii="Times" w:hAnsi="Times"/>
          <w:color w:val="000000" w:themeColor="text1"/>
          <w:lang w:val="en-US"/>
        </w:rPr>
        <w:t xml:space="preserve"> </w:t>
      </w:r>
    </w:p>
    <w:p w14:paraId="7030B5EA" w14:textId="77777777" w:rsidR="0045432F" w:rsidRDefault="0045432F" w:rsidP="0045432F">
      <w:pPr>
        <w:spacing w:line="360" w:lineRule="auto"/>
        <w:jc w:val="both"/>
        <w:rPr>
          <w:rFonts w:ascii="Times" w:hAnsi="Times"/>
          <w:color w:val="000000" w:themeColor="text1"/>
          <w:lang w:val="en-US"/>
        </w:rPr>
      </w:pPr>
    </w:p>
    <w:p w14:paraId="17BFB8F6" w14:textId="77777777" w:rsidR="0045432F" w:rsidRPr="003D6EF6" w:rsidRDefault="0045432F" w:rsidP="0045432F">
      <w:pPr>
        <w:spacing w:line="360" w:lineRule="auto"/>
        <w:jc w:val="both"/>
        <w:rPr>
          <w:rFonts w:ascii="Times" w:hAnsi="Times" w:cs="Open Sans"/>
          <w:b/>
          <w:bCs/>
          <w:color w:val="000000" w:themeColor="text1"/>
        </w:rPr>
      </w:pPr>
      <w:r w:rsidRPr="003D6EF6">
        <w:rPr>
          <w:rFonts w:ascii="Times" w:hAnsi="Times" w:cs="Open Sans"/>
          <w:b/>
          <w:bCs/>
          <w:color w:val="000000" w:themeColor="text1"/>
        </w:rPr>
        <w:t>1.2.</w:t>
      </w:r>
      <w:r>
        <w:rPr>
          <w:rFonts w:ascii="Times" w:hAnsi="Times" w:cs="Open Sans"/>
          <w:b/>
          <w:bCs/>
          <w:color w:val="000000" w:themeColor="text1"/>
        </w:rPr>
        <w:t>1</w:t>
      </w:r>
      <w:r w:rsidRPr="003D6EF6">
        <w:rPr>
          <w:rFonts w:ascii="Times" w:hAnsi="Times" w:cs="Open Sans"/>
          <w:b/>
          <w:bCs/>
          <w:color w:val="000000" w:themeColor="text1"/>
        </w:rPr>
        <w:tab/>
        <w:t>Machine Learning (</w:t>
      </w:r>
      <w:r>
        <w:rPr>
          <w:rFonts w:ascii="Times" w:hAnsi="Times" w:cs="Open Sans"/>
          <w:b/>
          <w:bCs/>
          <w:color w:val="000000" w:themeColor="text1"/>
        </w:rPr>
        <w:t>P</w:t>
      </w:r>
      <w:r w:rsidRPr="003D6EF6">
        <w:rPr>
          <w:rFonts w:ascii="Times" w:hAnsi="Times" w:cs="Open Sans"/>
          <w:b/>
          <w:bCs/>
          <w:color w:val="000000" w:themeColor="text1"/>
        </w:rPr>
        <w:t>redictive models)</w:t>
      </w:r>
    </w:p>
    <w:p w14:paraId="31277F06" w14:textId="77777777" w:rsidR="0045432F" w:rsidRPr="008137E0" w:rsidRDefault="0045432F" w:rsidP="0045432F">
      <w:pPr>
        <w:spacing w:line="360" w:lineRule="auto"/>
        <w:jc w:val="both"/>
        <w:rPr>
          <w:rFonts w:ascii="Times" w:hAnsi="Times" w:cs="Arial"/>
          <w:color w:val="000000" w:themeColor="text1"/>
          <w:shd w:val="clear" w:color="auto" w:fill="FFFFFF"/>
          <w:lang w:val="en-US"/>
        </w:rPr>
      </w:pPr>
      <w:r w:rsidRPr="00404E2B">
        <w:rPr>
          <w:rFonts w:ascii="Times" w:hAnsi="Times" w:cs="Arial"/>
          <w:color w:val="000000" w:themeColor="text1"/>
          <w:shd w:val="clear" w:color="auto" w:fill="FFFFFF"/>
        </w:rPr>
        <w:t xml:space="preserve">Machine learning is </w:t>
      </w:r>
      <w:r w:rsidRPr="00404E2B">
        <w:rPr>
          <w:rFonts w:ascii="Times" w:hAnsi="Times" w:cs="Arial"/>
          <w:color w:val="000000" w:themeColor="text1"/>
          <w:shd w:val="clear" w:color="auto" w:fill="FFFFFF"/>
          <w:lang w:val="en-US"/>
        </w:rPr>
        <w:t xml:space="preserve">an approach of </w:t>
      </w:r>
      <w:r w:rsidRPr="00404E2B">
        <w:rPr>
          <w:rFonts w:ascii="Times" w:hAnsi="Times" w:cs="Arial"/>
          <w:color w:val="000000" w:themeColor="text1"/>
          <w:shd w:val="clear" w:color="auto" w:fill="FFFFFF"/>
        </w:rPr>
        <w:t>artificial intelligence (AI) to</w:t>
      </w:r>
      <w:r w:rsidRPr="00404E2B">
        <w:rPr>
          <w:rFonts w:ascii="Times" w:hAnsi="Times" w:cs="Arial"/>
          <w:color w:val="000000" w:themeColor="text1"/>
          <w:shd w:val="clear" w:color="auto" w:fill="FFFFFF"/>
          <w:lang w:val="en-US"/>
        </w:rPr>
        <w:t xml:space="preserve"> provide </w:t>
      </w:r>
      <w:r w:rsidRPr="00404E2B">
        <w:rPr>
          <w:rFonts w:ascii="Times" w:hAnsi="Times" w:cs="Arial"/>
          <w:color w:val="000000" w:themeColor="text1"/>
          <w:shd w:val="clear" w:color="auto" w:fill="FFFFFF"/>
        </w:rPr>
        <w:t>automatic</w:t>
      </w:r>
      <w:r w:rsidRPr="00404E2B">
        <w:rPr>
          <w:rFonts w:ascii="Times" w:hAnsi="Times" w:cs="Arial"/>
          <w:color w:val="000000" w:themeColor="text1"/>
          <w:shd w:val="clear" w:color="auto" w:fill="FFFFFF"/>
          <w:lang w:val="en-US"/>
        </w:rPr>
        <w:t xml:space="preserve"> learning</w:t>
      </w:r>
      <w:r w:rsidRPr="00404E2B">
        <w:rPr>
          <w:rFonts w:ascii="Times" w:hAnsi="Times" w:cs="Arial"/>
          <w:color w:val="000000" w:themeColor="text1"/>
          <w:shd w:val="clear" w:color="auto" w:fill="FFFFFF"/>
        </w:rPr>
        <w:t xml:space="preserve"> through the uses of data.</w:t>
      </w:r>
      <w:r w:rsidRPr="00404E2B">
        <w:rPr>
          <w:rFonts w:ascii="Times" w:hAnsi="Times" w:cs="Arial"/>
          <w:color w:val="000000" w:themeColor="text1"/>
          <w:shd w:val="clear" w:color="auto" w:fill="FFFFFF"/>
          <w:lang w:val="en-US"/>
        </w:rPr>
        <w:t xml:space="preserve">  What separates this from other solutions is it does not need explicit programming to perform the task since the algorithms are designed to themselves learn from data.</w:t>
      </w:r>
      <w:r w:rsidRPr="008137E0">
        <w:rPr>
          <w:rFonts w:ascii="Times" w:hAnsi="Times" w:cs="Arial"/>
          <w:color w:val="000000" w:themeColor="text1"/>
          <w:shd w:val="clear" w:color="auto" w:fill="FFFFFF"/>
          <w:lang w:val="en-US"/>
        </w:rPr>
        <w:t xml:space="preserve"> There are three types of machine learning algorithms i. </w:t>
      </w:r>
      <w:r w:rsidRPr="008137E0">
        <w:rPr>
          <w:rFonts w:ascii="Times" w:hAnsi="Times" w:cs="Arial"/>
          <w:b/>
          <w:bCs/>
          <w:color w:val="000000" w:themeColor="text1"/>
          <w:shd w:val="clear" w:color="auto" w:fill="FFFFFF"/>
          <w:lang w:val="en-US"/>
        </w:rPr>
        <w:t>Supervised Learning</w:t>
      </w:r>
      <w:r w:rsidRPr="008137E0">
        <w:rPr>
          <w:rFonts w:ascii="Times" w:hAnsi="Times" w:cs="Arial"/>
          <w:color w:val="000000" w:themeColor="text1"/>
          <w:shd w:val="clear" w:color="auto" w:fill="FFFFFF"/>
          <w:lang w:val="en-US"/>
        </w:rPr>
        <w:t xml:space="preserve"> (</w:t>
      </w:r>
      <w:r w:rsidRPr="008137E0">
        <w:rPr>
          <w:rFonts w:ascii="Times" w:hAnsi="Times"/>
          <w:color w:val="000000" w:themeColor="text1"/>
          <w:shd w:val="clear" w:color="auto" w:fill="FFFFFF"/>
        </w:rPr>
        <w:t xml:space="preserve">In this type, the machine learning algorithm is trained on labeled data. Even though the data needs to </w:t>
      </w:r>
      <w:r w:rsidRPr="008137E0">
        <w:rPr>
          <w:rFonts w:ascii="Times" w:hAnsi="Times"/>
          <w:color w:val="000000" w:themeColor="text1"/>
          <w:shd w:val="clear" w:color="auto" w:fill="FFFFFF"/>
        </w:rPr>
        <w:lastRenderedPageBreak/>
        <w:t>be labeled accurately for this method to work, supervised learning is extremely powerful when used in the right circumstances</w:t>
      </w:r>
      <w:r w:rsidRPr="008137E0">
        <w:rPr>
          <w:rFonts w:ascii="Times" w:hAnsi="Times"/>
          <w:color w:val="000000" w:themeColor="text1"/>
        </w:rPr>
        <w:t>)</w:t>
      </w:r>
      <w:r w:rsidRPr="008137E0">
        <w:rPr>
          <w:rFonts w:ascii="Times" w:hAnsi="Times" w:cs="Arial"/>
          <w:color w:val="000000" w:themeColor="text1"/>
          <w:shd w:val="clear" w:color="auto" w:fill="FFFFFF"/>
          <w:lang w:val="en-US"/>
        </w:rPr>
        <w:t xml:space="preserve"> ii. </w:t>
      </w:r>
      <w:r w:rsidRPr="008137E0">
        <w:rPr>
          <w:rFonts w:ascii="Times" w:hAnsi="Times" w:cs="Arial"/>
          <w:b/>
          <w:bCs/>
          <w:color w:val="000000" w:themeColor="text1"/>
          <w:shd w:val="clear" w:color="auto" w:fill="FFFFFF"/>
          <w:lang w:val="en-US"/>
        </w:rPr>
        <w:t>Unsupervised Learning</w:t>
      </w:r>
      <w:r w:rsidRPr="008137E0">
        <w:rPr>
          <w:rFonts w:ascii="Times" w:hAnsi="Times" w:cs="Arial"/>
          <w:color w:val="000000" w:themeColor="text1"/>
          <w:shd w:val="clear" w:color="auto" w:fill="FFFFFF"/>
          <w:lang w:val="en-US"/>
        </w:rPr>
        <w:t xml:space="preserve"> (</w:t>
      </w:r>
      <w:r w:rsidRPr="008137E0">
        <w:rPr>
          <w:rFonts w:ascii="Times" w:hAnsi="Times" w:cs="Arial"/>
          <w:color w:val="000000" w:themeColor="text1"/>
          <w:shd w:val="clear" w:color="auto" w:fill="FFFFFF"/>
        </w:rPr>
        <w:t>This is a type of algorithm that learns patterns from untagged data.</w:t>
      </w:r>
      <w:r w:rsidRPr="008137E0">
        <w:rPr>
          <w:rFonts w:ascii="Times" w:hAnsi="Times"/>
          <w:color w:val="000000" w:themeColor="text1"/>
        </w:rPr>
        <w:t xml:space="preserve"> </w:t>
      </w:r>
      <w:r w:rsidRPr="008137E0">
        <w:rPr>
          <w:rFonts w:ascii="Times" w:hAnsi="Times"/>
          <w:color w:val="000000" w:themeColor="text1"/>
          <w:shd w:val="clear" w:color="auto" w:fill="FFFFFF"/>
        </w:rPr>
        <w:t>This type of learning does not have labels to work off, resulting in the creation of hidden structures. Relationships between data points are perceived by the algorithm in an abstract manner, with no input required from human beings.</w:t>
      </w:r>
      <w:r w:rsidRPr="008137E0">
        <w:rPr>
          <w:rFonts w:ascii="Times" w:hAnsi="Times"/>
          <w:color w:val="000000" w:themeColor="text1"/>
        </w:rPr>
        <w:t>)</w:t>
      </w:r>
      <w:r w:rsidRPr="008137E0">
        <w:rPr>
          <w:rFonts w:ascii="Times" w:hAnsi="Times" w:cs="Arial"/>
          <w:color w:val="000000" w:themeColor="text1"/>
          <w:shd w:val="clear" w:color="auto" w:fill="FFFFFF"/>
          <w:lang w:val="en-US"/>
        </w:rPr>
        <w:t xml:space="preserve"> iii. </w:t>
      </w:r>
      <w:r w:rsidRPr="008137E0">
        <w:rPr>
          <w:rFonts w:ascii="Times" w:hAnsi="Times" w:cs="Arial"/>
          <w:b/>
          <w:bCs/>
          <w:color w:val="000000" w:themeColor="text1"/>
          <w:shd w:val="clear" w:color="auto" w:fill="FFFFFF"/>
          <w:lang w:val="en-US"/>
        </w:rPr>
        <w:t>Reinforcement Learning</w:t>
      </w:r>
      <w:r w:rsidRPr="008137E0">
        <w:rPr>
          <w:rFonts w:ascii="Times" w:hAnsi="Times" w:cs="Arial"/>
          <w:color w:val="000000" w:themeColor="text1"/>
          <w:shd w:val="clear" w:color="auto" w:fill="FFFFFF"/>
          <w:lang w:val="en-US"/>
        </w:rPr>
        <w:t xml:space="preserve"> (</w:t>
      </w:r>
      <w:r w:rsidRPr="008137E0">
        <w:rPr>
          <w:rFonts w:ascii="Times" w:hAnsi="Times"/>
          <w:color w:val="000000" w:themeColor="text1"/>
        </w:rPr>
        <w:t>This learning</w:t>
      </w:r>
      <w:r w:rsidRPr="008137E0">
        <w:rPr>
          <w:rFonts w:ascii="Times" w:hAnsi="Times"/>
          <w:color w:val="000000" w:themeColor="text1"/>
          <w:shd w:val="clear" w:color="auto" w:fill="FFFFFF"/>
        </w:rPr>
        <w:t> directly takes inspiration from how human beings learn from data in their lives. It features an algorithm that improves upon itself and learns from new situations using a trial-and-error method).</w:t>
      </w:r>
      <w:r w:rsidRPr="008137E0">
        <w:rPr>
          <w:rFonts w:ascii="Times" w:hAnsi="Times" w:cs="Arial"/>
          <w:color w:val="000000" w:themeColor="text1"/>
          <w:shd w:val="clear" w:color="auto" w:fill="FFFFFF"/>
          <w:lang w:val="en-US"/>
        </w:rPr>
        <w:t xml:space="preserve"> </w:t>
      </w:r>
    </w:p>
    <w:p w14:paraId="5340D1DC" w14:textId="77777777" w:rsidR="0045432F" w:rsidRPr="008137E0" w:rsidRDefault="0045432F" w:rsidP="0045432F">
      <w:pPr>
        <w:spacing w:line="360" w:lineRule="auto"/>
        <w:jc w:val="both"/>
        <w:rPr>
          <w:rFonts w:ascii="Times" w:hAnsi="Times" w:cs="Arial"/>
          <w:color w:val="000000" w:themeColor="text1"/>
          <w:shd w:val="clear" w:color="auto" w:fill="FFFFFF"/>
          <w:lang w:val="en-US"/>
        </w:rPr>
      </w:pPr>
    </w:p>
    <w:p w14:paraId="78BFC61A" w14:textId="276F7F03" w:rsidR="0045432F" w:rsidRPr="008137E0" w:rsidRDefault="0045432F" w:rsidP="0045432F">
      <w:pPr>
        <w:spacing w:line="360" w:lineRule="auto"/>
        <w:jc w:val="both"/>
        <w:rPr>
          <w:rFonts w:ascii="Times" w:hAnsi="Times"/>
          <w:color w:val="000000" w:themeColor="text1"/>
        </w:rPr>
      </w:pPr>
      <w:r w:rsidRPr="008137E0">
        <w:rPr>
          <w:rFonts w:ascii="Times" w:hAnsi="Times"/>
          <w:color w:val="000000" w:themeColor="text1"/>
        </w:rPr>
        <w:t>We have chosen three supervised learning algorithms (MLP, CNN and LSTM)</w:t>
      </w:r>
      <w:ins w:id="104" w:author="Rashid Islam" w:date="2022-03-22T19:18:00Z">
        <w:r w:rsidR="00A5159B">
          <w:rPr>
            <w:rFonts w:ascii="Times" w:hAnsi="Times"/>
            <w:color w:val="000000" w:themeColor="text1"/>
          </w:rPr>
          <w:t xml:space="preserve"> and one (ARIMA) statistical algorithm</w:t>
        </w:r>
      </w:ins>
      <w:r w:rsidRPr="008137E0">
        <w:rPr>
          <w:rFonts w:ascii="Times" w:hAnsi="Times"/>
          <w:color w:val="000000" w:themeColor="text1"/>
        </w:rPr>
        <w:t>. Along with supervised learning we have also chosen another statistical model (ARIMA). We discuss further detail about these algorithms in Chapter 3.</w:t>
      </w:r>
    </w:p>
    <w:p w14:paraId="701FC3D6" w14:textId="77777777" w:rsidR="0045432F" w:rsidRDefault="0045432F" w:rsidP="0045432F">
      <w:pPr>
        <w:spacing w:line="360" w:lineRule="auto"/>
        <w:jc w:val="both"/>
        <w:rPr>
          <w:rFonts w:ascii="Times" w:hAnsi="Times" w:cs="Arial"/>
          <w:color w:val="000000" w:themeColor="text1"/>
          <w:shd w:val="clear" w:color="auto" w:fill="FFFFFF"/>
          <w:lang w:val="en-US"/>
        </w:rPr>
      </w:pPr>
    </w:p>
    <w:p w14:paraId="0DA8D445" w14:textId="77777777" w:rsidR="0045432F" w:rsidRPr="00D80678" w:rsidRDefault="0045432F" w:rsidP="0045432F">
      <w:pPr>
        <w:spacing w:line="360" w:lineRule="auto"/>
        <w:jc w:val="both"/>
      </w:pPr>
    </w:p>
    <w:p w14:paraId="20E4015B" w14:textId="77777777" w:rsidR="0045432F" w:rsidRPr="002E48C9" w:rsidRDefault="0045432F" w:rsidP="0045432F">
      <w:pPr>
        <w:spacing w:line="360" w:lineRule="auto"/>
        <w:jc w:val="both"/>
        <w:rPr>
          <w:rFonts w:ascii="Times" w:hAnsi="Times"/>
          <w:b/>
          <w:bCs/>
          <w:color w:val="000000" w:themeColor="text1"/>
          <w:shd w:val="clear" w:color="auto" w:fill="FFFFFF"/>
          <w:lang w:val="en-US"/>
        </w:rPr>
      </w:pPr>
      <w:r>
        <w:rPr>
          <w:rFonts w:ascii="Times" w:hAnsi="Times"/>
          <w:b/>
          <w:bCs/>
          <w:color w:val="000000" w:themeColor="text1"/>
          <w:shd w:val="clear" w:color="auto" w:fill="FFFFFF"/>
          <w:lang w:val="en-US"/>
        </w:rPr>
        <w:t>1.2.2</w:t>
      </w:r>
      <w:r>
        <w:rPr>
          <w:rFonts w:ascii="Times" w:hAnsi="Times"/>
          <w:b/>
          <w:bCs/>
          <w:color w:val="000000" w:themeColor="text1"/>
          <w:shd w:val="clear" w:color="auto" w:fill="FFFFFF"/>
          <w:lang w:val="en-US"/>
        </w:rPr>
        <w:tab/>
        <w:t>D3.js</w:t>
      </w:r>
    </w:p>
    <w:p w14:paraId="6614D2ED" w14:textId="77777777" w:rsidR="0045432F" w:rsidRPr="008C0AA4" w:rsidRDefault="0045432F" w:rsidP="0045432F">
      <w:pPr>
        <w:spacing w:line="360" w:lineRule="auto"/>
        <w:jc w:val="both"/>
        <w:rPr>
          <w:rFonts w:ascii="Times" w:eastAsiaTheme="minorHAnsi" w:hAnsi="Times"/>
          <w:lang w:val="en-GB" w:eastAsia="en-US"/>
        </w:rPr>
      </w:pPr>
      <w:r w:rsidRPr="008C0AA4">
        <w:rPr>
          <w:rFonts w:ascii="Times" w:eastAsiaTheme="minorHAnsi" w:hAnsi="Times"/>
          <w:lang w:val="en-GB" w:eastAsia="en-US"/>
        </w:rPr>
        <w:t>D3 is a JavaScript library for manipulating web documents based on data.</w:t>
      </w:r>
      <w:r w:rsidRPr="008C0AA4">
        <w:rPr>
          <w:rFonts w:ascii="Times" w:hAnsi="Times" w:cs="Arial"/>
          <w:color w:val="202124"/>
          <w:shd w:val="clear" w:color="auto" w:fill="FFFFFF"/>
        </w:rPr>
        <w:t xml:space="preserve"> It creates visualizations by binding the data and graphical elements to the Document Object Model and eventually</w:t>
      </w:r>
      <w:r w:rsidRPr="008C0AA4">
        <w:rPr>
          <w:rFonts w:ascii="Times" w:eastAsiaTheme="minorHAnsi" w:hAnsi="Times"/>
          <w:lang w:val="en-GB" w:eastAsia="en-US"/>
        </w:rPr>
        <w:t xml:space="preserve"> produce dynamic and interactive data visualization</w:t>
      </w:r>
      <w:r>
        <w:rPr>
          <w:rFonts w:ascii="Times" w:eastAsiaTheme="minorHAnsi" w:hAnsi="Times"/>
          <w:lang w:val="en-GB" w:eastAsia="en-US"/>
        </w:rPr>
        <w:t>s</w:t>
      </w:r>
      <w:r w:rsidRPr="008C0AA4">
        <w:rPr>
          <w:rFonts w:ascii="Times" w:eastAsiaTheme="minorHAnsi" w:hAnsi="Times"/>
          <w:lang w:val="en-GB" w:eastAsia="en-US"/>
        </w:rPr>
        <w:t xml:space="preserve"> in web browsers with the help of standard web technologies like HTML, CSS, SVG.</w:t>
      </w:r>
      <w:r>
        <w:rPr>
          <w:rFonts w:ascii="Times" w:eastAsiaTheme="minorHAnsi" w:hAnsi="Times"/>
          <w:lang w:val="en-GB" w:eastAsia="en-US"/>
        </w:rPr>
        <w:t xml:space="preserve"> The visualizations developed in this thesis were all created using the D3 visualization library. </w:t>
      </w:r>
    </w:p>
    <w:p w14:paraId="47ECCA41" w14:textId="77777777" w:rsidR="0045432F" w:rsidRDefault="0045432F" w:rsidP="0045432F">
      <w:pPr>
        <w:autoSpaceDE w:val="0"/>
        <w:autoSpaceDN w:val="0"/>
        <w:adjustRightInd w:val="0"/>
        <w:spacing w:line="360" w:lineRule="auto"/>
        <w:jc w:val="both"/>
        <w:rPr>
          <w:rFonts w:ascii="Times" w:hAnsi="Times"/>
          <w:b/>
          <w:bCs/>
          <w:color w:val="000000" w:themeColor="text1"/>
          <w:lang w:val="en-US"/>
        </w:rPr>
      </w:pPr>
    </w:p>
    <w:p w14:paraId="6217F8A0" w14:textId="77777777" w:rsidR="0045432F" w:rsidRDefault="0045432F" w:rsidP="0045432F">
      <w:pPr>
        <w:autoSpaceDE w:val="0"/>
        <w:autoSpaceDN w:val="0"/>
        <w:adjustRightInd w:val="0"/>
        <w:spacing w:line="360" w:lineRule="auto"/>
        <w:jc w:val="both"/>
        <w:rPr>
          <w:rFonts w:ascii="Times" w:hAnsi="Times"/>
          <w:color w:val="000000" w:themeColor="text1"/>
          <w:lang w:val="en-US"/>
        </w:rPr>
      </w:pPr>
      <w:r w:rsidRPr="002E48C9">
        <w:rPr>
          <w:rFonts w:ascii="Times" w:hAnsi="Times"/>
          <w:b/>
          <w:bCs/>
          <w:color w:val="000000" w:themeColor="text1"/>
          <w:lang w:val="en-US"/>
        </w:rPr>
        <w:t>1.2.</w:t>
      </w:r>
      <w:r>
        <w:rPr>
          <w:rFonts w:ascii="Times" w:hAnsi="Times"/>
          <w:b/>
          <w:bCs/>
          <w:color w:val="000000" w:themeColor="text1"/>
          <w:lang w:val="en-US"/>
        </w:rPr>
        <w:t>3</w:t>
      </w:r>
      <w:r w:rsidRPr="002E48C9">
        <w:rPr>
          <w:rFonts w:ascii="Times" w:hAnsi="Times"/>
          <w:b/>
          <w:bCs/>
          <w:color w:val="000000" w:themeColor="text1"/>
          <w:lang w:val="en-US"/>
        </w:rPr>
        <w:tab/>
        <w:t>Uncertainty</w:t>
      </w:r>
      <w:r w:rsidRPr="002E48C9">
        <w:rPr>
          <w:rFonts w:ascii="Times" w:hAnsi="Times"/>
          <w:color w:val="000000" w:themeColor="text1"/>
          <w:lang w:val="en-US"/>
        </w:rPr>
        <w:t xml:space="preserve"> </w:t>
      </w:r>
    </w:p>
    <w:p w14:paraId="4CAA0A3C" w14:textId="77777777" w:rsidR="0045432F" w:rsidRPr="00495130" w:rsidRDefault="0045432F" w:rsidP="0045432F">
      <w:pPr>
        <w:pStyle w:val="NormalWeb"/>
        <w:spacing w:line="360" w:lineRule="auto"/>
        <w:jc w:val="both"/>
      </w:pPr>
      <w:r w:rsidRPr="004B4CDA">
        <w:rPr>
          <w:rFonts w:ascii="Times" w:hAnsi="Times" w:cs="Arial"/>
          <w:color w:val="000000" w:themeColor="text1"/>
          <w:shd w:val="clear" w:color="auto" w:fill="FFFFFF"/>
        </w:rPr>
        <w:t xml:space="preserve">Uncertainty is an essential part of life and </w:t>
      </w:r>
      <w:r w:rsidRPr="004B4CDA">
        <w:rPr>
          <w:rFonts w:ascii="Times" w:hAnsi="Times" w:cs="Arial"/>
          <w:color w:val="000000" w:themeColor="text1"/>
        </w:rPr>
        <w:t>is defined by lack of sureness or certainty in data</w:t>
      </w:r>
      <w:r w:rsidRPr="004B4CDA">
        <w:rPr>
          <w:rFonts w:ascii="Times" w:hAnsi="Times" w:cs="Arial"/>
          <w:color w:val="000000" w:themeColor="text1"/>
          <w:shd w:val="clear" w:color="auto" w:fill="FFFFFF"/>
        </w:rPr>
        <w:t xml:space="preserve">. The lack of certainty is a state of limited knowledge where it is impossible to exactly describe the existing state or a future outcome. </w:t>
      </w:r>
      <w:r>
        <w:rPr>
          <w:rFonts w:ascii="Times" w:hAnsi="Times" w:cs="Arial"/>
          <w:color w:val="000000" w:themeColor="text1"/>
          <w:shd w:val="clear" w:color="auto" w:fill="FFFFFF"/>
        </w:rPr>
        <w:t xml:space="preserve">In practice, </w:t>
      </w:r>
      <w:r>
        <w:rPr>
          <w:rFonts w:ascii="Times" w:hAnsi="Times"/>
          <w:color w:val="000000" w:themeColor="text1"/>
        </w:rPr>
        <w:t>u</w:t>
      </w:r>
      <w:r w:rsidRPr="004B4CDA">
        <w:rPr>
          <w:rFonts w:ascii="Times" w:hAnsi="Times"/>
          <w:color w:val="000000" w:themeColor="text1"/>
        </w:rPr>
        <w:t xml:space="preserve">ncertainty is a complex concept and there are many kinds of uncertainty that decision makers must face. It covers a broad range of concepts like inconsistency, doubtfulness, reliability, inaccuracy, or error (unknown or not quantified error). Hence, it is difficult to give a generally accepted definition of uncertainty [45]. Uncertainty describes a comparison that can most clearly be understood visually, such as the difference between surfaces generated using different techniques, or a range of values that a surface might fall in. A simple approach to the visualization of this type of information is a side-by-side comparison of data sets [48]. Different types of uncertainty result in differing interpretations and misinterpretations and so </w:t>
      </w:r>
      <w:r w:rsidRPr="004B4CDA">
        <w:rPr>
          <w:rFonts w:ascii="Times" w:hAnsi="Times" w:cs="Arial"/>
          <w:color w:val="000000" w:themeColor="text1"/>
          <w:shd w:val="clear" w:color="auto" w:fill="FFFFFF"/>
        </w:rPr>
        <w:t xml:space="preserve">different people </w:t>
      </w:r>
      <w:r>
        <w:rPr>
          <w:rFonts w:ascii="Times" w:hAnsi="Times" w:cs="Arial"/>
          <w:color w:val="000000" w:themeColor="text1"/>
          <w:shd w:val="clear" w:color="auto" w:fill="FFFFFF"/>
        </w:rPr>
        <w:t>perceive and explain</w:t>
      </w:r>
      <w:r w:rsidRPr="004B4CDA">
        <w:rPr>
          <w:rFonts w:ascii="Times" w:hAnsi="Times" w:cs="Arial"/>
          <w:color w:val="000000" w:themeColor="text1"/>
          <w:shd w:val="clear" w:color="auto" w:fill="FFFFFF"/>
        </w:rPr>
        <w:t xml:space="preserve"> it </w:t>
      </w:r>
      <w:r w:rsidRPr="004B4CDA">
        <w:rPr>
          <w:rFonts w:ascii="Times" w:hAnsi="Times" w:cs="Arial"/>
          <w:color w:val="000000" w:themeColor="text1"/>
          <w:shd w:val="clear" w:color="auto" w:fill="FFFFFF"/>
        </w:rPr>
        <w:lastRenderedPageBreak/>
        <w:t xml:space="preserve">differently, for example: </w:t>
      </w:r>
      <w:r>
        <w:rPr>
          <w:rFonts w:ascii="Times" w:hAnsi="Times"/>
          <w:color w:val="000000" w:themeColor="text1"/>
        </w:rPr>
        <w:t>p</w:t>
      </w:r>
      <w:r w:rsidRPr="004B4CDA">
        <w:rPr>
          <w:rFonts w:ascii="Times" w:hAnsi="Times"/>
          <w:color w:val="000000" w:themeColor="text1"/>
        </w:rPr>
        <w:t xml:space="preserve">articipants </w:t>
      </w:r>
      <w:r>
        <w:rPr>
          <w:rFonts w:ascii="Times" w:hAnsi="Times"/>
          <w:color w:val="000000" w:themeColor="text1"/>
        </w:rPr>
        <w:t xml:space="preserve">in a survey </w:t>
      </w:r>
      <w:r w:rsidRPr="004B4CDA">
        <w:rPr>
          <w:rFonts w:ascii="Times" w:hAnsi="Times"/>
          <w:color w:val="000000" w:themeColor="text1"/>
        </w:rPr>
        <w:t xml:space="preserve">used phrases like ‘imperfect knowledge,’ ‘inadequate information’ and ‘lack of absolute knowledge’ to describe uncertainty. Some participants saw uncertainty as a time when the probability of something is not 1.0. When more than one event could happen, this was uncertainty. One participant articulated this as a ‘partial belief’ in something </w:t>
      </w:r>
      <w:r w:rsidRPr="004B4CDA">
        <w:rPr>
          <w:rFonts w:ascii="Times" w:hAnsi="Times" w:cs="Arial"/>
          <w:color w:val="000000" w:themeColor="text1"/>
          <w:shd w:val="clear" w:color="auto" w:fill="FFFFFF"/>
        </w:rPr>
        <w:t xml:space="preserve">[53]. </w:t>
      </w:r>
    </w:p>
    <w:p w14:paraId="32578028" w14:textId="77777777" w:rsidR="0045432F" w:rsidRPr="004B4CDA" w:rsidRDefault="0045432F" w:rsidP="0045432F">
      <w:pPr>
        <w:pStyle w:val="NormalWeb"/>
        <w:spacing w:line="360" w:lineRule="auto"/>
        <w:jc w:val="both"/>
      </w:pPr>
      <w:r w:rsidRPr="0039370B">
        <w:rPr>
          <w:rFonts w:ascii="Times" w:hAnsi="Times" w:cs="Arial"/>
          <w:color w:val="202122"/>
          <w:shd w:val="clear" w:color="auto" w:fill="FFFFFF"/>
        </w:rPr>
        <w:t xml:space="preserve">Data uncertainty is the degree to which it is inaccurate, imprecise, or unreliable. It can come from source (e.g.: data provider), data lineage (e.g.: from calculation), noise (e.g.: inaccurate post in social media), abnormalities (e.g.: two sources give different values) </w:t>
      </w:r>
      <w:r>
        <w:rPr>
          <w:rFonts w:ascii="Times" w:hAnsi="Times" w:cs="Arial"/>
          <w:color w:val="202122"/>
          <w:shd w:val="clear" w:color="auto" w:fill="FFFFFF"/>
        </w:rPr>
        <w:t>to name a few</w:t>
      </w:r>
      <w:r w:rsidRPr="0039370B">
        <w:rPr>
          <w:rFonts w:ascii="Times" w:hAnsi="Times" w:cs="Arial"/>
          <w:color w:val="202122"/>
          <w:shd w:val="clear" w:color="auto" w:fill="FFFFFF"/>
        </w:rPr>
        <w:t>. We are considering only the uncertainties calculated from machine learning model predictions.</w:t>
      </w:r>
    </w:p>
    <w:p w14:paraId="61DC48A2" w14:textId="77777777" w:rsidR="0045432F" w:rsidRPr="004B71ED" w:rsidRDefault="0045432F" w:rsidP="0045432F">
      <w:pPr>
        <w:spacing w:line="360" w:lineRule="auto"/>
        <w:jc w:val="both"/>
        <w:rPr>
          <w:rFonts w:ascii="Times" w:hAnsi="Times" w:cs="Open Sans"/>
          <w:color w:val="160ED9"/>
          <w:shd w:val="clear" w:color="auto" w:fill="FFFFFF"/>
        </w:rPr>
      </w:pPr>
      <w:r w:rsidRPr="006F2543">
        <w:rPr>
          <w:rFonts w:ascii="Times" w:hAnsi="Times" w:cs="Arial"/>
          <w:b/>
          <w:bCs/>
          <w:color w:val="000000" w:themeColor="text1"/>
          <w:shd w:val="clear" w:color="auto" w:fill="FFFFFF"/>
          <w:lang w:val="en-US"/>
        </w:rPr>
        <w:t>1.2.</w:t>
      </w:r>
      <w:r>
        <w:rPr>
          <w:rFonts w:ascii="Times" w:hAnsi="Times" w:cs="Arial"/>
          <w:b/>
          <w:bCs/>
          <w:color w:val="000000" w:themeColor="text1"/>
          <w:shd w:val="clear" w:color="auto" w:fill="FFFFFF"/>
          <w:lang w:val="en-US"/>
        </w:rPr>
        <w:t>4</w:t>
      </w:r>
      <w:r w:rsidRPr="006F2543">
        <w:rPr>
          <w:rFonts w:ascii="Times" w:hAnsi="Times" w:cs="Arial"/>
          <w:b/>
          <w:bCs/>
          <w:color w:val="000000" w:themeColor="text1"/>
          <w:shd w:val="clear" w:color="auto" w:fill="FFFFFF"/>
          <w:lang w:val="en-US"/>
        </w:rPr>
        <w:t xml:space="preserve"> </w:t>
      </w:r>
      <w:r w:rsidRPr="006F2543">
        <w:rPr>
          <w:rFonts w:ascii="Times" w:hAnsi="Times" w:cs="Arial"/>
          <w:b/>
          <w:bCs/>
          <w:color w:val="000000" w:themeColor="text1"/>
          <w:shd w:val="clear" w:color="auto" w:fill="FFFFFF"/>
          <w:lang w:val="en-US"/>
        </w:rPr>
        <w:tab/>
        <w:t>Streamgraph</w:t>
      </w:r>
      <w:r w:rsidRPr="006F2543">
        <w:rPr>
          <w:rFonts w:ascii="Times" w:hAnsi="Times" w:cs="Arial"/>
          <w:b/>
          <w:bCs/>
          <w:color w:val="000000" w:themeColor="text1"/>
          <w:shd w:val="clear" w:color="auto" w:fill="FFFFFF"/>
          <w:lang w:val="en-US"/>
        </w:rPr>
        <w:br/>
      </w:r>
      <w:r w:rsidRPr="00927F8B">
        <w:rPr>
          <w:rFonts w:ascii="Times" w:hAnsi="Times" w:cs="Arial"/>
          <w:color w:val="000000" w:themeColor="text1"/>
        </w:rPr>
        <w:t xml:space="preserve">Stream graphs are an approach to visualization which are ideal for displaying high-volume datasets, to discover shapes, trends, and patterns over time across a wide range of numerical groups side by side. For example, seasonal peaks in the stream shape can suggest a periodic pattern. </w:t>
      </w:r>
      <w:r w:rsidRPr="00927F8B">
        <w:rPr>
          <w:rFonts w:ascii="Times" w:hAnsi="Times" w:cs="Open Sans"/>
          <w:color w:val="000000" w:themeColor="text1"/>
          <w:shd w:val="clear" w:color="auto" w:fill="FFFFFF"/>
        </w:rPr>
        <w:t xml:space="preserve">They work even better when there is an interactive component involved that enables the following of each separate “flow” or allow filtering the view in some way. </w:t>
      </w:r>
      <w:r w:rsidRPr="00927F8B">
        <w:rPr>
          <w:rFonts w:ascii="Times" w:hAnsi="Times" w:cs="Open Sans"/>
          <w:color w:val="160ED9"/>
          <w:shd w:val="clear" w:color="auto" w:fill="FFFFFF"/>
        </w:rPr>
        <w:t>The following example shows streamgraph prototype of number of movies for the period of time using</w:t>
      </w:r>
      <w:r w:rsidRPr="00927F8B">
        <w:rPr>
          <w:rFonts w:ascii="Times" w:hAnsi="Times"/>
        </w:rPr>
        <w:t xml:space="preserve"> </w:t>
      </w:r>
      <w:r w:rsidRPr="004B71ED">
        <w:rPr>
          <w:rFonts w:ascii="Times" w:hAnsi="Times"/>
          <w:color w:val="160ED9"/>
        </w:rPr>
        <w:t>Shiny web framework.</w:t>
      </w:r>
    </w:p>
    <w:p w14:paraId="5ADB6157" w14:textId="77777777" w:rsidR="0045432F" w:rsidRPr="00851C1C" w:rsidRDefault="0045432F" w:rsidP="0045432F">
      <w:pPr>
        <w:spacing w:line="360" w:lineRule="auto"/>
        <w:jc w:val="both"/>
        <w:rPr>
          <w:rFonts w:ascii="Times" w:hAnsi="Times" w:cs="Open Sans"/>
          <w:color w:val="160ED9"/>
          <w:shd w:val="clear" w:color="auto" w:fill="FFFFFF"/>
        </w:rPr>
      </w:pPr>
      <w:r>
        <w:rPr>
          <w:rFonts w:ascii="Times" w:hAnsi="Times" w:cs="Open Sans"/>
          <w:noProof/>
          <w:color w:val="160ED9"/>
          <w:shd w:val="clear" w:color="auto" w:fill="FFFFFF"/>
        </w:rPr>
        <w:drawing>
          <wp:inline distT="0" distB="0" distL="0" distR="0" wp14:anchorId="06F3FC51" wp14:editId="5923563D">
            <wp:extent cx="5712178" cy="3755390"/>
            <wp:effectExtent l="0" t="0" r="3175" b="3810"/>
            <wp:docPr id="5" name="Picture 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line chart&#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729535" cy="3766801"/>
                    </a:xfrm>
                    <a:prstGeom prst="rect">
                      <a:avLst/>
                    </a:prstGeom>
                  </pic:spPr>
                </pic:pic>
              </a:graphicData>
            </a:graphic>
          </wp:inline>
        </w:drawing>
      </w:r>
    </w:p>
    <w:p w14:paraId="2D32356D" w14:textId="77777777" w:rsidR="0045432F" w:rsidRPr="008137E0" w:rsidRDefault="0045432F" w:rsidP="0045432F">
      <w:pPr>
        <w:spacing w:line="360" w:lineRule="auto"/>
        <w:jc w:val="both"/>
        <w:rPr>
          <w:rFonts w:ascii="Times" w:hAnsi="Times" w:cs="Open Sans"/>
          <w:color w:val="000000" w:themeColor="text1"/>
          <w:shd w:val="clear" w:color="auto" w:fill="FFFFFF"/>
        </w:rPr>
      </w:pPr>
      <w:r w:rsidRPr="008137E0">
        <w:rPr>
          <w:rFonts w:ascii="Times" w:hAnsi="Times" w:cs="Open Sans"/>
          <w:color w:val="000000" w:themeColor="text1"/>
          <w:shd w:val="clear" w:color="auto" w:fill="FFFFFF"/>
        </w:rPr>
        <w:lastRenderedPageBreak/>
        <w:t>Figure-1</w:t>
      </w:r>
      <w:r>
        <w:rPr>
          <w:rFonts w:ascii="Times" w:hAnsi="Times" w:cs="Open Sans"/>
          <w:color w:val="000000" w:themeColor="text1"/>
          <w:shd w:val="clear" w:color="auto" w:fill="FFFFFF"/>
        </w:rPr>
        <w:t>.1</w:t>
      </w:r>
      <w:r w:rsidRPr="008137E0">
        <w:rPr>
          <w:rFonts w:ascii="Times" w:hAnsi="Times" w:cs="Open Sans"/>
          <w:color w:val="000000" w:themeColor="text1"/>
          <w:shd w:val="clear" w:color="auto" w:fill="FFFFFF"/>
        </w:rPr>
        <w:t>: Streamgraph prototype [58]</w:t>
      </w:r>
    </w:p>
    <w:p w14:paraId="7A3862DF" w14:textId="77777777" w:rsidR="0045432F" w:rsidRPr="008137E0" w:rsidRDefault="0045432F" w:rsidP="0045432F">
      <w:pPr>
        <w:jc w:val="both"/>
        <w:rPr>
          <w:rFonts w:ascii="Times" w:hAnsi="Times"/>
          <w:color w:val="000000" w:themeColor="text1"/>
        </w:rPr>
      </w:pPr>
    </w:p>
    <w:p w14:paraId="603601C4" w14:textId="77777777" w:rsidR="0045432F" w:rsidRPr="008137E0" w:rsidRDefault="0045432F" w:rsidP="0045432F">
      <w:pPr>
        <w:pStyle w:val="NormalWeb"/>
        <w:shd w:val="clear" w:color="auto" w:fill="FFFFFF"/>
        <w:spacing w:before="0" w:beforeAutospacing="0" w:after="150" w:afterAutospacing="0" w:line="360" w:lineRule="auto"/>
        <w:jc w:val="both"/>
        <w:rPr>
          <w:rFonts w:ascii="Times" w:hAnsi="Times"/>
          <w:color w:val="000000" w:themeColor="text1"/>
        </w:rPr>
      </w:pPr>
      <w:r w:rsidRPr="008137E0">
        <w:rPr>
          <w:rFonts w:ascii="Times" w:hAnsi="Times"/>
          <w:color w:val="000000" w:themeColor="text1"/>
        </w:rPr>
        <w:t xml:space="preserve">In the above Figure-1, we see the represents side by side comparison of number of movies among seven countries for the duration of 1900 to 2000. So, it’s </w:t>
      </w:r>
      <w:r w:rsidRPr="008137E0">
        <w:rPr>
          <w:rFonts w:ascii="Times" w:hAnsi="Times"/>
          <w:color w:val="000000" w:themeColor="text1"/>
          <w:shd w:val="clear" w:color="auto" w:fill="FFFFFF"/>
        </w:rPr>
        <w:t xml:space="preserve">simplifying the task of representing individual gesture through time by providing a continuous ‘flow’ from one temporal point to the next. So, the resultant </w:t>
      </w:r>
      <w:r w:rsidRPr="008137E0">
        <w:rPr>
          <w:rFonts w:ascii="Times" w:hAnsi="Times"/>
          <w:color w:val="000000" w:themeColor="text1"/>
        </w:rPr>
        <w:t>shape, coloring, labelling, ordering and smoothness represent fantastically impressive and eye-catching achievements.</w:t>
      </w:r>
    </w:p>
    <w:p w14:paraId="12EEA6AE" w14:textId="77777777" w:rsidR="0045432F" w:rsidRPr="00B05A98" w:rsidRDefault="0045432F" w:rsidP="0045432F"/>
    <w:p w14:paraId="687D18F5" w14:textId="77777777" w:rsidR="0045432F" w:rsidRPr="002D4B67" w:rsidRDefault="0045432F" w:rsidP="0045432F"/>
    <w:p w14:paraId="22334E3D" w14:textId="77777777" w:rsidR="0045432F" w:rsidRDefault="0045432F" w:rsidP="0045432F">
      <w:pPr>
        <w:jc w:val="both"/>
        <w:rPr>
          <w:rFonts w:ascii="Times" w:hAnsi="Times"/>
        </w:rPr>
      </w:pPr>
    </w:p>
    <w:p w14:paraId="254D4ED5" w14:textId="77777777" w:rsidR="0045432F" w:rsidRDefault="0045432F" w:rsidP="0045432F">
      <w:pPr>
        <w:jc w:val="both"/>
        <w:rPr>
          <w:rFonts w:ascii="Times" w:hAnsi="Times"/>
        </w:rPr>
      </w:pPr>
    </w:p>
    <w:p w14:paraId="21D5FE99" w14:textId="77777777" w:rsidR="0045432F" w:rsidRPr="00E11E3B" w:rsidRDefault="0045432F" w:rsidP="0045432F">
      <w:pPr>
        <w:jc w:val="both"/>
        <w:rPr>
          <w:rFonts w:ascii="Times" w:hAnsi="Times"/>
        </w:rPr>
      </w:pPr>
    </w:p>
    <w:p w14:paraId="2994F66B" w14:textId="77777777" w:rsidR="0045432F" w:rsidRDefault="0045432F" w:rsidP="0045432F">
      <w:pPr>
        <w:autoSpaceDE w:val="0"/>
        <w:autoSpaceDN w:val="0"/>
        <w:adjustRightInd w:val="0"/>
        <w:spacing w:line="360" w:lineRule="auto"/>
        <w:jc w:val="both"/>
        <w:rPr>
          <w:rFonts w:ascii="Times" w:hAnsi="Times"/>
          <w:color w:val="000000" w:themeColor="text1"/>
        </w:rPr>
      </w:pPr>
      <w:r w:rsidRPr="002E48C9">
        <w:rPr>
          <w:rFonts w:ascii="Times" w:hAnsi="Times"/>
          <w:b/>
          <w:bCs/>
          <w:color w:val="000000" w:themeColor="text1"/>
          <w:lang w:val="en-US"/>
        </w:rPr>
        <w:t>1.2.</w:t>
      </w:r>
      <w:r>
        <w:rPr>
          <w:rFonts w:ascii="Times" w:hAnsi="Times"/>
          <w:b/>
          <w:bCs/>
          <w:color w:val="000000" w:themeColor="text1"/>
          <w:lang w:val="en-US"/>
        </w:rPr>
        <w:t>5</w:t>
      </w:r>
      <w:r w:rsidRPr="002E48C9">
        <w:rPr>
          <w:rFonts w:ascii="Times" w:hAnsi="Times"/>
          <w:b/>
          <w:bCs/>
          <w:color w:val="000000" w:themeColor="text1"/>
          <w:lang w:val="en-US"/>
        </w:rPr>
        <w:tab/>
        <w:t>Texture</w:t>
      </w:r>
      <w:r>
        <w:rPr>
          <w:rFonts w:ascii="Times" w:hAnsi="Times"/>
          <w:b/>
          <w:bCs/>
          <w:color w:val="000000" w:themeColor="text1"/>
          <w:lang w:val="en-US"/>
        </w:rPr>
        <w:br/>
      </w:r>
      <w:r w:rsidRPr="00AE1BB4">
        <w:rPr>
          <w:rFonts w:ascii="Times" w:hAnsi="Times" w:cs="Arial"/>
          <w:color w:val="000000" w:themeColor="text1"/>
          <w:shd w:val="clear" w:color="auto" w:fill="FFFFFF"/>
        </w:rPr>
        <w:t>Texture is the perceived surface quality of a work of art.</w:t>
      </w:r>
      <w:r w:rsidRPr="00AE1BB4">
        <w:rPr>
          <w:rFonts w:ascii="Times" w:hAnsi="Times"/>
          <w:color w:val="000000" w:themeColor="text1"/>
        </w:rPr>
        <w:t xml:space="preserve"> It can be used in the analysis of images or charts in several ways: in the segmentation of scenes into distinct objects and regions, in the classification or recognition of surface materials, and in the computation of surface shape</w:t>
      </w:r>
      <w:r>
        <w:rPr>
          <w:rFonts w:ascii="Times" w:hAnsi="Times"/>
          <w:color w:val="000000" w:themeColor="text1"/>
        </w:rPr>
        <w:t xml:space="preserve"> [25]</w:t>
      </w:r>
      <w:r w:rsidRPr="00AE1BB4">
        <w:rPr>
          <w:rFonts w:ascii="Times" w:hAnsi="Times"/>
          <w:color w:val="000000" w:themeColor="text1"/>
        </w:rPr>
        <w:t xml:space="preserve">. </w:t>
      </w:r>
      <w:r>
        <w:rPr>
          <w:rFonts w:ascii="Times" w:hAnsi="Times"/>
          <w:color w:val="000000" w:themeColor="text1"/>
        </w:rPr>
        <w:t>It</w:t>
      </w:r>
      <w:r w:rsidRPr="0094676A">
        <w:rPr>
          <w:rFonts w:ascii="Times" w:hAnsi="Times"/>
          <w:color w:val="000000" w:themeColor="text1"/>
        </w:rPr>
        <w:t xml:space="preserve"> has been studied extensively in the field of </w:t>
      </w:r>
      <w:r w:rsidRPr="00141DD8">
        <w:rPr>
          <w:rFonts w:ascii="Times" w:hAnsi="Times" w:cs="Arial"/>
          <w:color w:val="000000" w:themeColor="text1"/>
          <w:shd w:val="clear" w:color="auto" w:fill="FFFFFF"/>
        </w:rPr>
        <w:t>computer</w:t>
      </w:r>
      <w:r w:rsidRPr="0094676A">
        <w:rPr>
          <w:rFonts w:ascii="Times" w:hAnsi="Times"/>
          <w:color w:val="000000" w:themeColor="text1"/>
        </w:rPr>
        <w:t xml:space="preserve"> vision, computer graphics, and modeling the low-level human visual system in cognitive psychology. Researchers have used different methods to study the perceptual features inherent in a texture pattern [2</w:t>
      </w:r>
      <w:r>
        <w:rPr>
          <w:rFonts w:ascii="Times" w:hAnsi="Times"/>
          <w:color w:val="000000" w:themeColor="text1"/>
        </w:rPr>
        <w:t>2, 56</w:t>
      </w:r>
      <w:r w:rsidRPr="0094676A">
        <w:rPr>
          <w:rFonts w:ascii="Times" w:hAnsi="Times"/>
          <w:color w:val="000000" w:themeColor="text1"/>
        </w:rPr>
        <w:t xml:space="preserve">]. </w:t>
      </w:r>
    </w:p>
    <w:p w14:paraId="52BE419C" w14:textId="77777777" w:rsidR="0045432F" w:rsidRPr="00AE1BB4" w:rsidRDefault="0045432F" w:rsidP="0045432F">
      <w:pPr>
        <w:autoSpaceDE w:val="0"/>
        <w:autoSpaceDN w:val="0"/>
        <w:adjustRightInd w:val="0"/>
        <w:spacing w:line="360" w:lineRule="auto"/>
        <w:jc w:val="both"/>
        <w:rPr>
          <w:color w:val="000000" w:themeColor="text1"/>
        </w:rPr>
      </w:pPr>
    </w:p>
    <w:p w14:paraId="67E7D63C" w14:textId="77777777" w:rsidR="0045432F" w:rsidRPr="00AE1BB4" w:rsidRDefault="0045432F" w:rsidP="0045432F">
      <w:pPr>
        <w:shd w:val="clear" w:color="auto" w:fill="FFFFFF"/>
        <w:spacing w:line="0" w:lineRule="auto"/>
        <w:rPr>
          <w:rFonts w:ascii="ff2" w:hAnsi="ff2"/>
          <w:color w:val="000000" w:themeColor="text1"/>
          <w:sz w:val="60"/>
          <w:szCs w:val="60"/>
        </w:rPr>
      </w:pPr>
      <w:r w:rsidRPr="00AE1BB4">
        <w:rPr>
          <w:rFonts w:ascii="ff2" w:hAnsi="ff2"/>
          <w:color w:val="000000" w:themeColor="text1"/>
          <w:sz w:val="60"/>
          <w:szCs w:val="60"/>
        </w:rPr>
        <w:t>it is advantageous to</w:t>
      </w:r>
    </w:p>
    <w:p w14:paraId="4412B076" w14:textId="77777777" w:rsidR="0045432F" w:rsidRPr="00AE1BB4" w:rsidRDefault="0045432F" w:rsidP="0045432F">
      <w:pPr>
        <w:shd w:val="clear" w:color="auto" w:fill="FFFFFF"/>
        <w:spacing w:line="0" w:lineRule="auto"/>
        <w:rPr>
          <w:rFonts w:ascii="ff2" w:hAnsi="ff2"/>
          <w:color w:val="000000" w:themeColor="text1"/>
          <w:sz w:val="60"/>
          <w:szCs w:val="60"/>
        </w:rPr>
      </w:pPr>
      <w:r w:rsidRPr="00AE1BB4">
        <w:rPr>
          <w:rFonts w:ascii="ff2" w:hAnsi="ff2"/>
          <w:color w:val="000000" w:themeColor="text1"/>
          <w:sz w:val="60"/>
          <w:szCs w:val="60"/>
        </w:rPr>
        <w:t>consider interdisciplinary integration of these research ef-</w:t>
      </w:r>
    </w:p>
    <w:p w14:paraId="1C087197" w14:textId="77777777" w:rsidR="0045432F" w:rsidRPr="00AE1BB4" w:rsidRDefault="0045432F" w:rsidP="0045432F">
      <w:pPr>
        <w:shd w:val="clear" w:color="auto" w:fill="FFFFFF"/>
        <w:spacing w:line="0" w:lineRule="auto"/>
        <w:rPr>
          <w:rFonts w:ascii="ff2" w:hAnsi="ff2"/>
          <w:color w:val="000000" w:themeColor="text1"/>
          <w:sz w:val="60"/>
          <w:szCs w:val="60"/>
        </w:rPr>
      </w:pPr>
      <w:r w:rsidRPr="00AE1BB4">
        <w:rPr>
          <w:rFonts w:ascii="ff2" w:hAnsi="ff2"/>
          <w:color w:val="000000" w:themeColor="text1"/>
          <w:sz w:val="60"/>
          <w:szCs w:val="60"/>
        </w:rPr>
        <w:t xml:space="preserve">forts and apply it in new areas, e.g., data visualization. </w:t>
      </w:r>
    </w:p>
    <w:p w14:paraId="0AFA75B7" w14:textId="77777777" w:rsidR="0045432F" w:rsidRPr="008137E0" w:rsidRDefault="0045432F" w:rsidP="0045432F">
      <w:pPr>
        <w:spacing w:line="360" w:lineRule="auto"/>
        <w:jc w:val="both"/>
        <w:rPr>
          <w:rFonts w:ascii="Times" w:hAnsi="Times"/>
          <w:color w:val="000000" w:themeColor="text1"/>
        </w:rPr>
      </w:pPr>
      <w:r w:rsidRPr="008137E0">
        <w:rPr>
          <w:rFonts w:ascii="Times" w:hAnsi="Times"/>
          <w:color w:val="000000" w:themeColor="text1"/>
        </w:rPr>
        <w:t xml:space="preserve">In the visualization field, people have studied methods for using texture patterns to display information. Although different group of people concentrate on different tasks, it is advantageous to consider interdisciplinary integration of these research efforts and apply it in new areas, e.g., data visualization [57].  Textures can be generated in different ways but since our research work is implemented in web, we have used the JavaScript and CSS driven textures called SVG patterns. </w:t>
      </w:r>
      <w:r w:rsidRPr="008137E0">
        <w:rPr>
          <w:rFonts w:ascii="Times" w:hAnsi="Times" w:cs="Segoe UI"/>
          <w:color w:val="000000" w:themeColor="text1"/>
          <w:shd w:val="clear" w:color="auto" w:fill="FFFFFF"/>
        </w:rPr>
        <w:t>The SVG &lt;</w:t>
      </w:r>
      <w:r w:rsidRPr="008137E0">
        <w:rPr>
          <w:rStyle w:val="HTMLCode"/>
          <w:rFonts w:ascii="Times" w:hAnsi="Times" w:cs="Consolas"/>
          <w:color w:val="000000" w:themeColor="text1"/>
          <w:sz w:val="24"/>
          <w:szCs w:val="24"/>
          <w:shd w:val="clear" w:color="auto" w:fill="FFFFFF"/>
        </w:rPr>
        <w:t>pattern&gt;</w:t>
      </w:r>
      <w:r w:rsidRPr="008137E0">
        <w:rPr>
          <w:rFonts w:ascii="Times" w:hAnsi="Times" w:cs="Segoe UI"/>
          <w:color w:val="000000" w:themeColor="text1"/>
          <w:shd w:val="clear" w:color="auto" w:fill="FFFFFF"/>
        </w:rPr>
        <w:t> element allows us to define patterns inside of our SVG markup and use those patterns as a </w:t>
      </w:r>
      <w:r w:rsidRPr="008137E0">
        <w:rPr>
          <w:rStyle w:val="HTMLCode"/>
          <w:rFonts w:ascii="Times" w:hAnsi="Times" w:cs="Consolas"/>
          <w:color w:val="000000" w:themeColor="text1"/>
          <w:sz w:val="24"/>
          <w:szCs w:val="24"/>
          <w:shd w:val="clear" w:color="auto" w:fill="FFFFFF"/>
        </w:rPr>
        <w:t>fill</w:t>
      </w:r>
      <w:r w:rsidRPr="008137E0">
        <w:rPr>
          <w:rFonts w:ascii="Times" w:hAnsi="Times" w:cs="Segoe UI"/>
          <w:color w:val="000000" w:themeColor="text1"/>
          <w:shd w:val="clear" w:color="auto" w:fill="FFFFFF"/>
        </w:rPr>
        <w:t>. Each pattern has specific shape and we have mostly used circle and rectangle pattern to represent our texture. We will further discuss the generation procedure and algorithm in chapter 3.</w:t>
      </w:r>
    </w:p>
    <w:p w14:paraId="4582A860" w14:textId="77777777" w:rsidR="0045432F" w:rsidRDefault="0045432F" w:rsidP="0045432F">
      <w:pPr>
        <w:autoSpaceDE w:val="0"/>
        <w:autoSpaceDN w:val="0"/>
        <w:adjustRightInd w:val="0"/>
        <w:spacing w:line="360" w:lineRule="auto"/>
        <w:jc w:val="both"/>
        <w:rPr>
          <w:rFonts w:ascii="Times" w:hAnsi="Times"/>
          <w:b/>
          <w:bCs/>
          <w:color w:val="000000" w:themeColor="text1"/>
          <w:lang w:val="en-US"/>
        </w:rPr>
      </w:pPr>
    </w:p>
    <w:p w14:paraId="40823BDF" w14:textId="77777777" w:rsidR="0045432F" w:rsidRPr="002E48C9" w:rsidRDefault="0045432F" w:rsidP="0045432F">
      <w:pPr>
        <w:autoSpaceDE w:val="0"/>
        <w:autoSpaceDN w:val="0"/>
        <w:adjustRightInd w:val="0"/>
        <w:spacing w:line="360" w:lineRule="auto"/>
        <w:jc w:val="both"/>
        <w:rPr>
          <w:rFonts w:ascii="Times" w:hAnsi="Times"/>
          <w:b/>
          <w:bCs/>
          <w:color w:val="000000" w:themeColor="text1"/>
          <w:lang w:val="en-US"/>
        </w:rPr>
      </w:pPr>
    </w:p>
    <w:p w14:paraId="5F3FC169" w14:textId="77777777" w:rsidR="0045432F" w:rsidRPr="006C3FFB" w:rsidRDefault="0045432F" w:rsidP="0045432F">
      <w:pPr>
        <w:spacing w:line="360" w:lineRule="auto"/>
        <w:jc w:val="both"/>
      </w:pPr>
      <w:r w:rsidRPr="002E48C9">
        <w:rPr>
          <w:rFonts w:ascii="Times" w:hAnsi="Times"/>
          <w:b/>
          <w:bCs/>
          <w:color w:val="000000" w:themeColor="text1"/>
          <w:shd w:val="clear" w:color="auto" w:fill="FFFFFF"/>
          <w:lang w:val="en-US"/>
        </w:rPr>
        <w:t>1.2.</w:t>
      </w:r>
      <w:r>
        <w:rPr>
          <w:rFonts w:ascii="Times" w:hAnsi="Times"/>
          <w:b/>
          <w:bCs/>
          <w:color w:val="000000" w:themeColor="text1"/>
          <w:shd w:val="clear" w:color="auto" w:fill="FFFFFF"/>
          <w:lang w:val="en-US"/>
        </w:rPr>
        <w:t>6</w:t>
      </w:r>
      <w:r w:rsidRPr="002E48C9">
        <w:rPr>
          <w:rFonts w:ascii="Times" w:hAnsi="Times"/>
          <w:b/>
          <w:bCs/>
          <w:color w:val="000000" w:themeColor="text1"/>
          <w:shd w:val="clear" w:color="auto" w:fill="FFFFFF"/>
          <w:lang w:val="en-US"/>
        </w:rPr>
        <w:tab/>
        <w:t>Chromatic Aberration</w:t>
      </w:r>
      <w:r>
        <w:rPr>
          <w:rFonts w:ascii="Times" w:hAnsi="Times"/>
          <w:b/>
          <w:bCs/>
          <w:color w:val="000000" w:themeColor="text1"/>
          <w:shd w:val="clear" w:color="auto" w:fill="FFFFFF"/>
          <w:lang w:val="en-US"/>
        </w:rPr>
        <w:tab/>
      </w:r>
      <w:r>
        <w:rPr>
          <w:rFonts w:ascii="Times" w:hAnsi="Times"/>
          <w:b/>
          <w:bCs/>
          <w:color w:val="000000" w:themeColor="text1"/>
          <w:shd w:val="clear" w:color="auto" w:fill="FFFFFF"/>
          <w:lang w:val="en-US"/>
        </w:rPr>
        <w:br/>
      </w:r>
      <w:r w:rsidRPr="006C3FFB">
        <w:rPr>
          <w:rFonts w:cs="Arial"/>
          <w:color w:val="000000" w:themeColor="text1"/>
          <w:shd w:val="clear" w:color="auto" w:fill="FFFFFF"/>
        </w:rPr>
        <w:t xml:space="preserve">Chromatic aberration is a color distortion or alteration </w:t>
      </w:r>
      <w:r w:rsidRPr="006C3FFB">
        <w:rPr>
          <w:color w:val="1A1414"/>
          <w:shd w:val="clear" w:color="auto" w:fill="FFFFFF"/>
        </w:rPr>
        <w:t xml:space="preserve">that is sometimes noticed on high contrast edges of </w:t>
      </w:r>
      <w:r w:rsidRPr="006C3FFB">
        <w:rPr>
          <w:rFonts w:cs="Arial"/>
          <w:color w:val="202124"/>
          <w:shd w:val="clear" w:color="auto" w:fill="FFFFFF"/>
        </w:rPr>
        <w:t>objects</w:t>
      </w:r>
      <w:r w:rsidRPr="006C3FFB">
        <w:rPr>
          <w:color w:val="1A1414"/>
          <w:shd w:val="clear" w:color="auto" w:fill="FFFFFF"/>
        </w:rPr>
        <w:t xml:space="preserve"> in photographs. </w:t>
      </w:r>
      <w:r w:rsidRPr="006C3FFB">
        <w:t xml:space="preserve">Since different colors of light refract to the different angles upon traveling through materials with refractive indices [9] (Figure 1), the resulting </w:t>
      </w:r>
      <w:r w:rsidRPr="006C3FFB">
        <w:lastRenderedPageBreak/>
        <w:t xml:space="preserve">images may appear to be distorted [10]. </w:t>
      </w:r>
      <w:r w:rsidRPr="006C3FFB">
        <w:rPr>
          <w:color w:val="1A1414"/>
          <w:shd w:val="clear" w:color="auto" w:fill="FFFFFF"/>
        </w:rPr>
        <w:t>It happens when the light of certain wavelengths becomes bent</w:t>
      </w:r>
      <w:r w:rsidRPr="006C3FFB">
        <w:t xml:space="preserve">. </w:t>
      </w:r>
      <w:r w:rsidRPr="006C3FFB">
        <w:rPr>
          <w:color w:val="1A1414"/>
          <w:shd w:val="clear" w:color="auto" w:fill="FFFFFF"/>
        </w:rPr>
        <w:t>It usually appears in the form of purple, red, blue, cyan, green fringes. It can be seen alongside deep contrast edges and traditionally it means finding colors where they should not be or found in an unexpected form of color.</w:t>
      </w:r>
    </w:p>
    <w:p w14:paraId="2BEBCC76" w14:textId="77777777" w:rsidR="0045432F" w:rsidRPr="00827CFD" w:rsidRDefault="0045432F" w:rsidP="0045432F"/>
    <w:p w14:paraId="100F9340" w14:textId="77777777" w:rsidR="0045432F" w:rsidRPr="002E48C9" w:rsidRDefault="0045432F" w:rsidP="0045432F">
      <w:pPr>
        <w:rPr>
          <w:color w:val="000000" w:themeColor="text1"/>
          <w:lang w:val="en-US"/>
        </w:rPr>
      </w:pPr>
    </w:p>
    <w:p w14:paraId="4090C38F" w14:textId="77777777" w:rsidR="0045432F" w:rsidRPr="00967D23" w:rsidRDefault="0045432F" w:rsidP="0045432F">
      <w:pPr>
        <w:spacing w:line="360" w:lineRule="auto"/>
        <w:rPr>
          <w:rFonts w:ascii="Times" w:hAnsi="Times"/>
          <w:b/>
          <w:bCs/>
          <w:color w:val="FF0000"/>
          <w:lang w:val="en-US"/>
        </w:rPr>
      </w:pPr>
      <w:r w:rsidRPr="00240623">
        <w:rPr>
          <w:rFonts w:ascii="Times" w:hAnsi="Times"/>
          <w:b/>
          <w:bCs/>
          <w:noProof/>
          <w:color w:val="000000" w:themeColor="text1"/>
          <w:lang w:val="en-US"/>
        </w:rPr>
        <w:drawing>
          <wp:inline distT="0" distB="0" distL="0" distR="0" wp14:anchorId="3BB03F72" wp14:editId="737ED7B8">
            <wp:extent cx="2692400" cy="1794329"/>
            <wp:effectExtent l="0" t="0" r="0" b="0"/>
            <wp:docPr id="13" name="Picture 1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2696341" cy="1796956"/>
                    </a:xfrm>
                    <a:prstGeom prst="rect">
                      <a:avLst/>
                    </a:prstGeom>
                  </pic:spPr>
                </pic:pic>
              </a:graphicData>
            </a:graphic>
          </wp:inline>
        </w:drawing>
      </w:r>
      <w:r w:rsidRPr="00240623">
        <w:rPr>
          <w:rFonts w:ascii="Times" w:hAnsi="Times"/>
          <w:b/>
          <w:bCs/>
          <w:color w:val="000000" w:themeColor="text1"/>
          <w:lang w:val="en-US"/>
        </w:rPr>
        <w:t xml:space="preserve">        </w:t>
      </w:r>
      <w:r w:rsidRPr="00240623">
        <w:rPr>
          <w:rFonts w:ascii="Times" w:hAnsi="Times"/>
          <w:b/>
          <w:bCs/>
          <w:noProof/>
          <w:color w:val="000000" w:themeColor="text1"/>
          <w:lang w:val="en-US"/>
        </w:rPr>
        <w:drawing>
          <wp:inline distT="0" distB="0" distL="0" distR="0" wp14:anchorId="6426AFD8" wp14:editId="3B34D101">
            <wp:extent cx="2692947" cy="1788746"/>
            <wp:effectExtent l="0" t="0" r="0" b="2540"/>
            <wp:docPr id="14" name="Picture 14" descr="A picture containing plant,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plant, tree&#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2696659" cy="1791212"/>
                    </a:xfrm>
                    <a:prstGeom prst="rect">
                      <a:avLst/>
                    </a:prstGeom>
                  </pic:spPr>
                </pic:pic>
              </a:graphicData>
            </a:graphic>
          </wp:inline>
        </w:drawing>
      </w:r>
      <w:r w:rsidRPr="00240623">
        <w:rPr>
          <w:rFonts w:ascii="Times" w:hAnsi="Times"/>
          <w:b/>
          <w:bCs/>
          <w:color w:val="000000" w:themeColor="text1"/>
          <w:lang w:val="en-US"/>
        </w:rPr>
        <w:t xml:space="preserve">    </w:t>
      </w:r>
      <w:r w:rsidRPr="00C12633">
        <w:rPr>
          <w:rFonts w:ascii="Times" w:hAnsi="Times"/>
          <w:b/>
          <w:bCs/>
          <w:color w:val="000000" w:themeColor="text1"/>
          <w:u w:val="single"/>
          <w:lang w:val="en-US"/>
        </w:rPr>
        <w:t xml:space="preserve">     </w:t>
      </w:r>
      <w:r w:rsidRPr="00C12633">
        <w:rPr>
          <w:rFonts w:ascii="Times" w:hAnsi="Times"/>
          <w:b/>
          <w:bCs/>
          <w:color w:val="000000" w:themeColor="text1"/>
          <w:u w:val="single"/>
          <w:lang w:val="en-US"/>
        </w:rPr>
        <w:br/>
      </w:r>
      <w:r w:rsidRPr="00194BE1">
        <w:rPr>
          <w:rFonts w:ascii="Times" w:hAnsi="Times"/>
          <w:color w:val="000000" w:themeColor="text1"/>
          <w:lang w:val="en-US"/>
        </w:rPr>
        <w:t xml:space="preserve">Figure </w:t>
      </w:r>
      <w:r>
        <w:rPr>
          <w:rFonts w:ascii="Times" w:hAnsi="Times"/>
          <w:color w:val="000000" w:themeColor="text1"/>
          <w:lang w:val="en-US"/>
        </w:rPr>
        <w:t>1.</w:t>
      </w:r>
      <w:r w:rsidRPr="00194BE1">
        <w:rPr>
          <w:rFonts w:ascii="Times" w:hAnsi="Times"/>
          <w:color w:val="000000" w:themeColor="text1"/>
          <w:lang w:val="en-US"/>
        </w:rPr>
        <w:t>2: Examples: Left - [10]</w:t>
      </w:r>
      <w:r w:rsidRPr="00194BE1">
        <w:rPr>
          <w:rFonts w:ascii="Times" w:hAnsi="Times"/>
          <w:color w:val="000000" w:themeColor="text1"/>
          <w:sz w:val="20"/>
          <w:szCs w:val="20"/>
          <w:lang w:val="en-US"/>
        </w:rPr>
        <w:t>, Right</w:t>
      </w:r>
      <w:r>
        <w:rPr>
          <w:rFonts w:ascii="Times" w:hAnsi="Times"/>
          <w:b/>
          <w:bCs/>
          <w:color w:val="000000" w:themeColor="text1"/>
          <w:sz w:val="20"/>
          <w:szCs w:val="20"/>
          <w:lang w:val="en-US"/>
        </w:rPr>
        <w:t xml:space="preserve"> - </w:t>
      </w:r>
      <w:hyperlink r:id="rId15" w:history="1">
        <w:r>
          <w:rPr>
            <w:rStyle w:val="Hyperlink"/>
            <w:rFonts w:ascii="Times" w:hAnsi="Times"/>
            <w:b/>
            <w:bCs/>
            <w:sz w:val="20"/>
            <w:szCs w:val="20"/>
            <w:lang w:val="en-US"/>
          </w:rPr>
          <w:t>expertphotography.com</w:t>
        </w:r>
      </w:hyperlink>
    </w:p>
    <w:p w14:paraId="0CAB1F77" w14:textId="77777777" w:rsidR="0045432F" w:rsidRDefault="0045432F" w:rsidP="0045432F">
      <w:pPr>
        <w:spacing w:line="360" w:lineRule="auto"/>
        <w:jc w:val="both"/>
        <w:rPr>
          <w:rFonts w:ascii="Times" w:hAnsi="Times"/>
          <w:b/>
          <w:bCs/>
          <w:color w:val="000000" w:themeColor="text1"/>
          <w:shd w:val="clear" w:color="auto" w:fill="FFFFFF"/>
          <w:lang w:val="en-US"/>
        </w:rPr>
      </w:pPr>
    </w:p>
    <w:p w14:paraId="1BE2DBE5" w14:textId="77777777" w:rsidR="0045432F" w:rsidRDefault="0045432F" w:rsidP="0045432F">
      <w:pPr>
        <w:spacing w:line="360" w:lineRule="auto"/>
        <w:jc w:val="both"/>
        <w:rPr>
          <w:rFonts w:ascii="Times" w:hAnsi="Times" w:cs="Open Sans"/>
          <w:color w:val="000000" w:themeColor="text1"/>
        </w:rPr>
      </w:pPr>
      <w:r w:rsidRPr="00E54B87">
        <w:rPr>
          <w:rFonts w:ascii="Times" w:hAnsi="Times"/>
          <w:color w:val="000000" w:themeColor="text1"/>
          <w:shd w:val="clear" w:color="auto" w:fill="FFFFFF"/>
          <w:lang w:val="en-US"/>
        </w:rPr>
        <w:t xml:space="preserve">In </w:t>
      </w:r>
      <w:r>
        <w:rPr>
          <w:rFonts w:ascii="Times" w:hAnsi="Times"/>
          <w:color w:val="000000" w:themeColor="text1"/>
          <w:shd w:val="clear" w:color="auto" w:fill="FFFFFF"/>
          <w:lang w:val="en-US"/>
        </w:rPr>
        <w:t xml:space="preserve">figure </w:t>
      </w:r>
      <w:r w:rsidRPr="00967D23">
        <w:rPr>
          <w:rFonts w:ascii="Times" w:hAnsi="Times"/>
          <w:color w:val="000000" w:themeColor="text1"/>
          <w:shd w:val="clear" w:color="auto" w:fill="FFFFFF"/>
          <w:lang w:val="en-US"/>
        </w:rPr>
        <w:t>2,</w:t>
      </w:r>
      <w:r w:rsidRPr="00E54B87">
        <w:rPr>
          <w:rFonts w:ascii="Times" w:hAnsi="Times"/>
          <w:color w:val="000000" w:themeColor="text1"/>
          <w:shd w:val="clear" w:color="auto" w:fill="FFFFFF"/>
          <w:lang w:val="en-US"/>
        </w:rPr>
        <w:t xml:space="preserve"> we see two forms of CA where the left one shows how chromatic aberration occurs in optics </w:t>
      </w:r>
      <w:r w:rsidRPr="00E54B87">
        <w:rPr>
          <w:rFonts w:ascii="Times" w:hAnsi="Times" w:cs="Open Sans"/>
          <w:color w:val="000000" w:themeColor="text1"/>
        </w:rPr>
        <w:t xml:space="preserve">as an effect when a lens is not able to properly refract all the wavelengths of colour in the same point. On the other hand, the circle bounded area on right picture shows how the quality of the picture </w:t>
      </w:r>
      <w:r>
        <w:rPr>
          <w:rFonts w:ascii="Times" w:hAnsi="Times" w:cs="Open Sans"/>
          <w:color w:val="000000" w:themeColor="text1"/>
        </w:rPr>
        <w:t>subtly</w:t>
      </w:r>
      <w:r w:rsidRPr="00E54B87">
        <w:rPr>
          <w:rFonts w:ascii="Times" w:hAnsi="Times" w:cs="Open Sans"/>
          <w:color w:val="000000" w:themeColor="text1"/>
        </w:rPr>
        <w:t xml:space="preserve"> distorted.</w:t>
      </w:r>
    </w:p>
    <w:p w14:paraId="691A947D" w14:textId="77777777" w:rsidR="0045432F" w:rsidRDefault="0045432F" w:rsidP="0045432F">
      <w:pPr>
        <w:spacing w:line="360" w:lineRule="auto"/>
        <w:jc w:val="both"/>
        <w:rPr>
          <w:rFonts w:ascii="Times" w:hAnsi="Times" w:cs="Open Sans"/>
          <w:color w:val="000000" w:themeColor="text1"/>
        </w:rPr>
      </w:pPr>
    </w:p>
    <w:p w14:paraId="3BBF775F" w14:textId="77777777" w:rsidR="0045432F" w:rsidRPr="008137E0" w:rsidRDefault="0045432F" w:rsidP="0045432F">
      <w:pPr>
        <w:pStyle w:val="NormalWeb"/>
        <w:spacing w:line="360" w:lineRule="auto"/>
        <w:jc w:val="both"/>
        <w:rPr>
          <w:rFonts w:ascii="Times" w:hAnsi="Times"/>
          <w:color w:val="000000" w:themeColor="text1"/>
        </w:rPr>
      </w:pPr>
      <w:r w:rsidRPr="008137E0">
        <w:rPr>
          <w:rFonts w:ascii="Times" w:hAnsi="Times"/>
          <w:color w:val="000000" w:themeColor="text1"/>
        </w:rPr>
        <w:t>CA is a phenomenon that can cause image distortions when viewed through lenses. Since light of various colors refract at various angles on traveling through materials with refractive indices (Figure 2-left), the resulting images may appear to be distorted. Since more and more people undergo impaired vision due myopia or astigmatism, the usage of corrective lenses increases, making more people vulnerable to this type of visual distortion. Rationally many displays use three colors (RGB) of light, because it provides a convenient conversion process between human color vision and the color space and hence it creates a very special phenomenon where the misperception comes from aberration of three distinct lights [10]. Conforming to the aberration formation concept, we have chosen three color (RGB) channels to form a blended shapes (circle, rectangle, etc.) where they are internally laterally shifted from each other by the amount of uncertainty.</w:t>
      </w:r>
    </w:p>
    <w:p w14:paraId="3B5349EF" w14:textId="77777777" w:rsidR="0045432F" w:rsidRDefault="0045432F" w:rsidP="0045432F">
      <w:pPr>
        <w:spacing w:line="360" w:lineRule="auto"/>
        <w:jc w:val="both"/>
        <w:rPr>
          <w:rFonts w:ascii="Times" w:hAnsi="Times" w:cs="Open Sans"/>
          <w:color w:val="000000" w:themeColor="text1"/>
        </w:rPr>
      </w:pPr>
    </w:p>
    <w:p w14:paraId="0548282D" w14:textId="77777777" w:rsidR="0045432F" w:rsidRPr="00B1190A" w:rsidRDefault="0045432F" w:rsidP="0045432F">
      <w:pPr>
        <w:spacing w:line="360" w:lineRule="auto"/>
        <w:jc w:val="both"/>
        <w:rPr>
          <w:rFonts w:ascii="Times" w:hAnsi="Times" w:cs="Open Sans"/>
          <w:color w:val="000000" w:themeColor="text1"/>
        </w:rPr>
      </w:pPr>
      <w:r>
        <w:rPr>
          <w:rFonts w:ascii="Times" w:hAnsi="Times" w:cs="Open Sans"/>
          <w:color w:val="000000" w:themeColor="text1"/>
        </w:rPr>
        <w:lastRenderedPageBreak/>
        <w:t>CA is a problem of an image quality so most of the research about CA are conducted to fix the problem and improve image quality thereby. On the other hand, uncertainty is the problem of data quality and relevant research are conducted mostly regarding reducing it to improve data certainty.  And some of the research are conducted to visualize uncertainty with traditional approaches such glyphs, opacity, and so on. Since our goal is neither to improve image quality nor data quality, we borrowed the term CA for our research to represent uncertainty as a novel approach in the field of visualization.</w:t>
      </w:r>
    </w:p>
    <w:p w14:paraId="3C39EB5D" w14:textId="77777777" w:rsidR="0045432F" w:rsidRPr="002E48C9" w:rsidRDefault="0045432F" w:rsidP="0045432F">
      <w:pPr>
        <w:spacing w:line="360" w:lineRule="auto"/>
        <w:jc w:val="both"/>
        <w:rPr>
          <w:rFonts w:ascii="Times" w:hAnsi="Times"/>
          <w:color w:val="000000" w:themeColor="text1"/>
          <w:shd w:val="clear" w:color="auto" w:fill="FFFFFF"/>
          <w:lang w:val="en-US"/>
        </w:rPr>
      </w:pPr>
    </w:p>
    <w:p w14:paraId="15071E49" w14:textId="77777777" w:rsidR="0045432F" w:rsidRDefault="0045432F" w:rsidP="0045432F">
      <w:pPr>
        <w:spacing w:line="360" w:lineRule="auto"/>
        <w:jc w:val="both"/>
      </w:pPr>
      <w:r w:rsidRPr="002E48C9">
        <w:rPr>
          <w:rFonts w:ascii="Times" w:hAnsi="Times"/>
          <w:b/>
          <w:bCs/>
          <w:color w:val="000000" w:themeColor="text1"/>
          <w:shd w:val="clear" w:color="auto" w:fill="FFFFFF"/>
          <w:lang w:val="en-US"/>
        </w:rPr>
        <w:t>1.3.</w:t>
      </w:r>
      <w:r w:rsidRPr="002E48C9">
        <w:rPr>
          <w:rFonts w:ascii="Times" w:hAnsi="Times"/>
          <w:b/>
          <w:bCs/>
          <w:color w:val="000000" w:themeColor="text1"/>
          <w:shd w:val="clear" w:color="auto" w:fill="FFFFFF"/>
          <w:lang w:val="en-US"/>
        </w:rPr>
        <w:tab/>
        <w:t>Problem statement</w:t>
      </w:r>
      <w:r w:rsidRPr="002E48C9">
        <w:rPr>
          <w:rFonts w:ascii="Times" w:hAnsi="Times"/>
          <w:b/>
          <w:bCs/>
          <w:color w:val="000000" w:themeColor="text1"/>
          <w:shd w:val="clear" w:color="auto" w:fill="FFFFFF"/>
          <w:lang w:val="en-US"/>
        </w:rPr>
        <w:tab/>
      </w:r>
      <w:r w:rsidRPr="002E48C9">
        <w:rPr>
          <w:rFonts w:ascii="Times" w:hAnsi="Times"/>
          <w:color w:val="000000" w:themeColor="text1"/>
          <w:shd w:val="clear" w:color="auto" w:fill="FFFFFF"/>
          <w:lang w:val="en-US"/>
        </w:rPr>
        <w:br/>
        <w:t xml:space="preserve">The primary objective of </w:t>
      </w:r>
      <w:r>
        <w:rPr>
          <w:rFonts w:ascii="Times" w:hAnsi="Times"/>
          <w:color w:val="000000" w:themeColor="text1"/>
          <w:shd w:val="clear" w:color="auto" w:fill="FFFFFF"/>
          <w:lang w:val="en-US"/>
        </w:rPr>
        <w:t>this</w:t>
      </w:r>
      <w:r w:rsidRPr="002E48C9">
        <w:rPr>
          <w:rFonts w:ascii="Times" w:hAnsi="Times"/>
          <w:color w:val="000000" w:themeColor="text1"/>
          <w:shd w:val="clear" w:color="auto" w:fill="FFFFFF"/>
          <w:lang w:val="en-US"/>
        </w:rPr>
        <w:t xml:space="preserve"> research is to present </w:t>
      </w:r>
      <w:r>
        <w:rPr>
          <w:rFonts w:ascii="Times" w:hAnsi="Times"/>
          <w:color w:val="000000" w:themeColor="text1"/>
          <w:shd w:val="clear" w:color="auto" w:fill="FFFFFF"/>
          <w:lang w:val="en-US"/>
        </w:rPr>
        <w:t xml:space="preserve">and evaluate </w:t>
      </w:r>
      <w:r w:rsidRPr="002E48C9">
        <w:rPr>
          <w:rFonts w:ascii="Times" w:hAnsi="Times"/>
          <w:color w:val="000000" w:themeColor="text1"/>
          <w:shd w:val="clear" w:color="auto" w:fill="FFFFFF"/>
          <w:lang w:val="en-US"/>
        </w:rPr>
        <w:t xml:space="preserve">a novel concept of employing </w:t>
      </w:r>
      <w:r>
        <w:rPr>
          <w:rFonts w:ascii="Times" w:hAnsi="Times"/>
          <w:color w:val="000000" w:themeColor="text1"/>
          <w:shd w:val="clear" w:color="auto" w:fill="FFFFFF"/>
          <w:lang w:val="en-US"/>
        </w:rPr>
        <w:t>CA</w:t>
      </w:r>
      <w:r w:rsidRPr="002E48C9">
        <w:rPr>
          <w:rFonts w:ascii="Times" w:hAnsi="Times"/>
          <w:color w:val="000000" w:themeColor="text1"/>
          <w:shd w:val="clear" w:color="auto" w:fill="FFFFFF"/>
          <w:lang w:val="en-US"/>
        </w:rPr>
        <w:t xml:space="preserve"> to </w:t>
      </w:r>
      <w:r>
        <w:rPr>
          <w:rFonts w:ascii="Times" w:hAnsi="Times"/>
          <w:color w:val="000000" w:themeColor="text1"/>
          <w:shd w:val="clear" w:color="auto" w:fill="FFFFFF"/>
          <w:lang w:val="en-US"/>
        </w:rPr>
        <w:t xml:space="preserve">represent uncertainties. For our test case we use uncertainty values generated from predictive </w:t>
      </w:r>
      <w:r w:rsidRPr="002E48C9">
        <w:rPr>
          <w:rFonts w:ascii="Times" w:hAnsi="Times"/>
          <w:color w:val="000000" w:themeColor="text1"/>
          <w:shd w:val="clear" w:color="auto" w:fill="FFFFFF"/>
          <w:lang w:val="en-US"/>
        </w:rPr>
        <w:t xml:space="preserve">machine learning </w:t>
      </w:r>
      <w:r>
        <w:rPr>
          <w:rFonts w:ascii="Times" w:hAnsi="Times"/>
          <w:color w:val="000000" w:themeColor="text1"/>
          <w:shd w:val="clear" w:color="auto" w:fill="FFFFFF"/>
          <w:lang w:val="en-US"/>
        </w:rPr>
        <w:t xml:space="preserve">algorithms </w:t>
      </w:r>
      <w:r w:rsidRPr="002E48C9">
        <w:rPr>
          <w:rFonts w:ascii="Times" w:hAnsi="Times"/>
          <w:color w:val="000000" w:themeColor="text1"/>
          <w:shd w:val="clear" w:color="auto" w:fill="FFFFFF"/>
          <w:lang w:val="en-US"/>
        </w:rPr>
        <w:t xml:space="preserve">by amassing </w:t>
      </w:r>
      <w:r>
        <w:rPr>
          <w:rFonts w:ascii="Times" w:hAnsi="Times"/>
          <w:color w:val="000000" w:themeColor="text1"/>
          <w:shd w:val="clear" w:color="auto" w:fill="FFFFFF"/>
          <w:lang w:val="en-US"/>
        </w:rPr>
        <w:t xml:space="preserve">and feeding </w:t>
      </w:r>
      <w:r w:rsidRPr="002E48C9">
        <w:rPr>
          <w:rFonts w:ascii="Times" w:hAnsi="Times"/>
          <w:color w:val="000000" w:themeColor="text1"/>
          <w:shd w:val="clear" w:color="auto" w:fill="FFFFFF"/>
          <w:lang w:val="en-US"/>
        </w:rPr>
        <w:t>the COVID-19 data</w:t>
      </w:r>
      <w:r>
        <w:rPr>
          <w:rFonts w:ascii="Times" w:hAnsi="Times"/>
          <w:color w:val="000000" w:themeColor="text1"/>
          <w:shd w:val="clear" w:color="auto" w:fill="FFFFFF"/>
          <w:lang w:val="en-US"/>
        </w:rPr>
        <w:t xml:space="preserve"> into the models</w:t>
      </w:r>
      <w:r w:rsidRPr="002E48C9">
        <w:rPr>
          <w:rFonts w:ascii="Times" w:hAnsi="Times"/>
          <w:color w:val="000000" w:themeColor="text1"/>
          <w:shd w:val="clear" w:color="auto" w:fill="FFFFFF"/>
          <w:lang w:val="en-US"/>
        </w:rPr>
        <w:t xml:space="preserve">. </w:t>
      </w:r>
      <w:r>
        <w:t>We hypothesized that our proposed system would potentially offer a more effective means of visualizing this type of information.</w:t>
      </w:r>
    </w:p>
    <w:p w14:paraId="4D21A5A5" w14:textId="77777777" w:rsidR="0045432F" w:rsidRDefault="0045432F" w:rsidP="0045432F">
      <w:pPr>
        <w:spacing w:line="360" w:lineRule="auto"/>
        <w:jc w:val="both"/>
      </w:pPr>
    </w:p>
    <w:p w14:paraId="1EDC7D97" w14:textId="77777777" w:rsidR="0045432F" w:rsidRDefault="0045432F" w:rsidP="0045432F">
      <w:pPr>
        <w:spacing w:line="360" w:lineRule="auto"/>
        <w:jc w:val="both"/>
      </w:pPr>
      <w:r>
        <w:t>To implement the system, we needed to consider the following aspects:</w:t>
      </w:r>
    </w:p>
    <w:p w14:paraId="0BCACABF" w14:textId="77777777" w:rsidR="0045432F" w:rsidRDefault="0045432F" w:rsidP="009D20AF">
      <w:pPr>
        <w:pStyle w:val="ListParagraph"/>
        <w:numPr>
          <w:ilvl w:val="0"/>
          <w:numId w:val="11"/>
        </w:numPr>
        <w:spacing w:line="360" w:lineRule="auto"/>
        <w:jc w:val="both"/>
      </w:pPr>
      <w:r>
        <w:t>How to generate the realistic uncertainty data?</w:t>
      </w:r>
    </w:p>
    <w:p w14:paraId="7DD0C066" w14:textId="77777777" w:rsidR="0045432F" w:rsidRDefault="0045432F" w:rsidP="009D20AF">
      <w:pPr>
        <w:pStyle w:val="ListParagraph"/>
        <w:numPr>
          <w:ilvl w:val="0"/>
          <w:numId w:val="11"/>
        </w:numPr>
        <w:spacing w:line="360" w:lineRule="auto"/>
        <w:jc w:val="both"/>
      </w:pPr>
      <w:r>
        <w:t>Which platform or framework to be chosen to implement the visualization?</w:t>
      </w:r>
    </w:p>
    <w:p w14:paraId="4C72000A" w14:textId="77777777" w:rsidR="0045432F" w:rsidRDefault="0045432F" w:rsidP="009D20AF">
      <w:pPr>
        <w:pStyle w:val="ListParagraph"/>
        <w:numPr>
          <w:ilvl w:val="0"/>
          <w:numId w:val="11"/>
        </w:numPr>
        <w:spacing w:line="360" w:lineRule="auto"/>
        <w:jc w:val="both"/>
      </w:pPr>
      <w:r>
        <w:t>What is the design process of representing uncertainty with CA?</w:t>
      </w:r>
    </w:p>
    <w:p w14:paraId="4C786A8E" w14:textId="77777777" w:rsidR="0045432F" w:rsidRDefault="0045432F" w:rsidP="009D20AF">
      <w:pPr>
        <w:pStyle w:val="ListParagraph"/>
        <w:numPr>
          <w:ilvl w:val="0"/>
          <w:numId w:val="11"/>
        </w:numPr>
        <w:spacing w:line="360" w:lineRule="auto"/>
        <w:jc w:val="both"/>
      </w:pPr>
      <w:r>
        <w:t>How to evaluate CA representation?</w:t>
      </w:r>
    </w:p>
    <w:p w14:paraId="429CAB25" w14:textId="77777777" w:rsidR="0045432F" w:rsidRDefault="0045432F" w:rsidP="009D20AF">
      <w:pPr>
        <w:pStyle w:val="ListParagraph"/>
        <w:numPr>
          <w:ilvl w:val="0"/>
          <w:numId w:val="11"/>
        </w:numPr>
        <w:spacing w:line="360" w:lineRule="auto"/>
        <w:jc w:val="both"/>
      </w:pPr>
      <w:r>
        <w:t>What is applicability of this representation?</w:t>
      </w:r>
    </w:p>
    <w:p w14:paraId="0F5E70F4" w14:textId="157A51D5" w:rsidR="0045432F" w:rsidRPr="002E48C9" w:rsidRDefault="0045432F" w:rsidP="0045432F">
      <w:pPr>
        <w:spacing w:line="360" w:lineRule="auto"/>
        <w:jc w:val="both"/>
        <w:rPr>
          <w:rFonts w:ascii="Times" w:hAnsi="Times"/>
          <w:color w:val="000000" w:themeColor="text1"/>
          <w:shd w:val="clear" w:color="auto" w:fill="FFFFFF"/>
          <w:lang w:val="en-US"/>
        </w:rPr>
      </w:pPr>
      <w:r>
        <w:rPr>
          <w:rFonts w:ascii="Times" w:hAnsi="Times"/>
          <w:color w:val="000000" w:themeColor="text1"/>
          <w:shd w:val="clear" w:color="auto" w:fill="FFFFFF"/>
          <w:lang w:val="en-US"/>
        </w:rPr>
        <w:br/>
        <w:t xml:space="preserve">Considering the above aspects, we have chosen to use recent WHO authorized COVID data to feed into </w:t>
      </w:r>
      <w:del w:id="105" w:author="Rashid Islam" w:date="2022-03-22T19:16:00Z">
        <w:r w:rsidDel="00A5159B">
          <w:rPr>
            <w:rFonts w:ascii="Times" w:hAnsi="Times"/>
            <w:color w:val="000000" w:themeColor="text1"/>
            <w:shd w:val="clear" w:color="auto" w:fill="FFFFFF"/>
            <w:lang w:val="en-US"/>
          </w:rPr>
          <w:delText xml:space="preserve">three </w:delText>
        </w:r>
      </w:del>
      <w:ins w:id="106" w:author="Rashid Islam" w:date="2022-03-22T19:16:00Z">
        <w:r w:rsidR="00A5159B">
          <w:rPr>
            <w:rFonts w:ascii="Times" w:hAnsi="Times"/>
            <w:color w:val="000000" w:themeColor="text1"/>
            <w:shd w:val="clear" w:color="auto" w:fill="FFFFFF"/>
            <w:lang w:val="en-US"/>
          </w:rPr>
          <w:t xml:space="preserve">four </w:t>
        </w:r>
      </w:ins>
      <w:r>
        <w:rPr>
          <w:rFonts w:ascii="Times" w:hAnsi="Times"/>
          <w:color w:val="000000" w:themeColor="text1"/>
          <w:shd w:val="clear" w:color="auto" w:fill="FFFFFF"/>
          <w:lang w:val="en-US"/>
        </w:rPr>
        <w:t>machine learning predictive models and one statistical model to obtain forecasted results for a certain period [3, 6]. Then calculated uncertainties from the predicted results and those are depicted as CA in D3 based visualizations as well as existing alternative options such blur, noise, and palette-based uncertainty visualizations [35]. We conduct a comparative user study and conduct numerical analysis to assess the effectiveness of our novel design of uncertainty representation with CA. The survey is conducted online given potential issues with in-person contact during the pandemic.</w:t>
      </w:r>
    </w:p>
    <w:p w14:paraId="351FF132" w14:textId="77777777" w:rsidR="0045432F" w:rsidRDefault="0045432F" w:rsidP="0045432F">
      <w:pPr>
        <w:spacing w:line="360" w:lineRule="auto"/>
        <w:jc w:val="both"/>
        <w:rPr>
          <w:rFonts w:ascii="Times" w:hAnsi="Times"/>
          <w:color w:val="000000" w:themeColor="text1"/>
          <w:shd w:val="clear" w:color="auto" w:fill="FFFFFF"/>
          <w:lang w:val="en-US"/>
        </w:rPr>
      </w:pPr>
    </w:p>
    <w:p w14:paraId="2574D99E" w14:textId="77777777" w:rsidR="0045432F" w:rsidRDefault="0045432F" w:rsidP="0045432F">
      <w:pPr>
        <w:spacing w:line="360" w:lineRule="auto"/>
        <w:jc w:val="both"/>
        <w:rPr>
          <w:rFonts w:ascii="Times" w:hAnsi="Times"/>
          <w:color w:val="000000" w:themeColor="text1"/>
          <w:shd w:val="clear" w:color="auto" w:fill="FFFFFF"/>
          <w:lang w:val="en-US"/>
        </w:rPr>
      </w:pPr>
    </w:p>
    <w:p w14:paraId="0ECD3CB2" w14:textId="77777777" w:rsidR="0045432F" w:rsidRPr="002E48C9" w:rsidRDefault="0045432F" w:rsidP="0045432F">
      <w:pPr>
        <w:spacing w:line="360" w:lineRule="auto"/>
        <w:jc w:val="both"/>
        <w:rPr>
          <w:rFonts w:ascii="Times" w:hAnsi="Times"/>
          <w:color w:val="000000" w:themeColor="text1"/>
          <w:shd w:val="clear" w:color="auto" w:fill="FFFFFF"/>
          <w:lang w:val="en-US"/>
        </w:rPr>
      </w:pPr>
    </w:p>
    <w:p w14:paraId="729E3847" w14:textId="77777777" w:rsidR="0045432F" w:rsidRPr="002E48C9" w:rsidRDefault="0045432F" w:rsidP="0045432F">
      <w:pPr>
        <w:spacing w:line="360" w:lineRule="auto"/>
        <w:jc w:val="both"/>
        <w:rPr>
          <w:rFonts w:ascii="Times" w:hAnsi="Times"/>
          <w:b/>
          <w:bCs/>
          <w:color w:val="000000" w:themeColor="text1"/>
          <w:shd w:val="clear" w:color="auto" w:fill="FFFFFF"/>
          <w:lang w:val="en-US"/>
        </w:rPr>
      </w:pPr>
      <w:r w:rsidRPr="002E48C9">
        <w:rPr>
          <w:rFonts w:ascii="Times" w:hAnsi="Times"/>
          <w:b/>
          <w:bCs/>
          <w:color w:val="000000" w:themeColor="text1"/>
          <w:shd w:val="clear" w:color="auto" w:fill="FFFFFF"/>
          <w:lang w:val="en-US"/>
        </w:rPr>
        <w:lastRenderedPageBreak/>
        <w:t>1.4.</w:t>
      </w:r>
      <w:r w:rsidRPr="002E48C9">
        <w:rPr>
          <w:rFonts w:ascii="Times" w:hAnsi="Times"/>
          <w:b/>
          <w:bCs/>
          <w:color w:val="000000" w:themeColor="text1"/>
          <w:shd w:val="clear" w:color="auto" w:fill="FFFFFF"/>
          <w:lang w:val="en-US"/>
        </w:rPr>
        <w:tab/>
        <w:t>Approach</w:t>
      </w:r>
    </w:p>
    <w:p w14:paraId="3AE1DDCD"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color w:val="000000" w:themeColor="text1"/>
          <w:shd w:val="clear" w:color="auto" w:fill="FFFFFF"/>
          <w:lang w:val="en-US"/>
        </w:rPr>
        <w:t xml:space="preserve">At the first step we sought a suitable dataset in terms of completeness </w:t>
      </w:r>
      <w:r>
        <w:rPr>
          <w:rFonts w:ascii="Times" w:hAnsi="Times"/>
          <w:color w:val="000000" w:themeColor="text1"/>
          <w:shd w:val="clear" w:color="auto" w:fill="FFFFFF"/>
          <w:lang w:val="en-US"/>
        </w:rPr>
        <w:t>and accuracy</w:t>
      </w:r>
      <w:r w:rsidRPr="002E48C9">
        <w:rPr>
          <w:rFonts w:ascii="Times" w:hAnsi="Times"/>
          <w:color w:val="000000" w:themeColor="text1"/>
          <w:shd w:val="clear" w:color="auto" w:fill="FFFFFF"/>
          <w:lang w:val="en-US"/>
        </w:rPr>
        <w:t xml:space="preserve">. By analyzing numerous data repositories, we </w:t>
      </w:r>
      <w:r>
        <w:rPr>
          <w:rFonts w:ascii="Times" w:hAnsi="Times"/>
          <w:color w:val="000000" w:themeColor="text1"/>
          <w:shd w:val="clear" w:color="auto" w:fill="FFFFFF"/>
          <w:lang w:val="en-US"/>
        </w:rPr>
        <w:t xml:space="preserve">determined </w:t>
      </w:r>
      <w:r w:rsidRPr="002E48C9">
        <w:rPr>
          <w:rFonts w:ascii="Times" w:hAnsi="Times"/>
          <w:color w:val="000000" w:themeColor="text1"/>
          <w:shd w:val="clear" w:color="auto" w:fill="FFFFFF"/>
          <w:lang w:val="en-US"/>
        </w:rPr>
        <w:t xml:space="preserve">that </w:t>
      </w:r>
      <w:r>
        <w:rPr>
          <w:rFonts w:ascii="Times" w:hAnsi="Times"/>
          <w:color w:val="000000" w:themeColor="text1"/>
          <w:shd w:val="clear" w:color="auto" w:fill="FFFFFF"/>
          <w:lang w:val="en-US"/>
        </w:rPr>
        <w:t xml:space="preserve">the WHO approved </w:t>
      </w:r>
      <w:r w:rsidRPr="002E48C9">
        <w:rPr>
          <w:rFonts w:ascii="Times" w:hAnsi="Times"/>
          <w:color w:val="000000" w:themeColor="text1"/>
        </w:rPr>
        <w:t>OWID</w:t>
      </w:r>
      <w:r w:rsidRPr="002E48C9">
        <w:rPr>
          <w:rFonts w:ascii="Times" w:hAnsi="Times"/>
          <w:color w:val="000000" w:themeColor="text1"/>
          <w:lang w:val="en-US"/>
        </w:rPr>
        <w:t xml:space="preserve"> </w:t>
      </w:r>
      <w:r>
        <w:rPr>
          <w:rFonts w:ascii="Times" w:hAnsi="Times"/>
          <w:color w:val="000000" w:themeColor="text1"/>
          <w:lang w:val="en-US"/>
        </w:rPr>
        <w:t xml:space="preserve">dataset </w:t>
      </w:r>
      <w:r w:rsidRPr="002E48C9">
        <w:rPr>
          <w:rFonts w:ascii="Times" w:hAnsi="Times"/>
          <w:color w:val="000000" w:themeColor="text1"/>
          <w:lang w:val="en-US"/>
        </w:rPr>
        <w:t>is the most comprehensive one among all others.</w:t>
      </w:r>
    </w:p>
    <w:p w14:paraId="0606CB6E" w14:textId="77777777" w:rsidR="0045432F" w:rsidRPr="002E48C9" w:rsidRDefault="0045432F" w:rsidP="0045432F">
      <w:pPr>
        <w:spacing w:line="360" w:lineRule="auto"/>
        <w:jc w:val="both"/>
        <w:rPr>
          <w:rFonts w:ascii="Times" w:hAnsi="Times"/>
          <w:color w:val="000000" w:themeColor="text1"/>
          <w:lang w:val="en-US"/>
        </w:rPr>
      </w:pPr>
    </w:p>
    <w:p w14:paraId="4DB6F927"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color w:val="000000" w:themeColor="text1"/>
          <w:lang w:val="en-US"/>
        </w:rPr>
        <w:t xml:space="preserve">Secondly, we had to </w:t>
      </w:r>
      <w:r>
        <w:rPr>
          <w:rFonts w:ascii="Times" w:hAnsi="Times"/>
          <w:color w:val="000000" w:themeColor="text1"/>
          <w:lang w:val="en-US"/>
        </w:rPr>
        <w:t>study an extensive set of existing work</w:t>
      </w:r>
      <w:r w:rsidRPr="002E48C9">
        <w:rPr>
          <w:rFonts w:ascii="Times" w:hAnsi="Times"/>
          <w:color w:val="000000" w:themeColor="text1"/>
          <w:lang w:val="en-US"/>
        </w:rPr>
        <w:t xml:space="preserve"> about forecasting from temporal data using machine learning models and chose </w:t>
      </w:r>
      <w:r>
        <w:rPr>
          <w:rFonts w:ascii="Times" w:hAnsi="Times"/>
          <w:color w:val="000000" w:themeColor="text1"/>
          <w:lang w:val="en-US"/>
        </w:rPr>
        <w:t>four</w:t>
      </w:r>
      <w:r w:rsidRPr="002E48C9">
        <w:rPr>
          <w:rFonts w:ascii="Times" w:hAnsi="Times"/>
          <w:color w:val="000000" w:themeColor="text1"/>
          <w:lang w:val="en-US"/>
        </w:rPr>
        <w:t xml:space="preserve"> popular modeling algorithms for our research. Since, finding and comparing the effectives of algorithms’ is out of our scope of work</w:t>
      </w:r>
      <w:r>
        <w:rPr>
          <w:rFonts w:ascii="Times" w:hAnsi="Times"/>
          <w:color w:val="000000" w:themeColor="text1"/>
          <w:lang w:val="en-US"/>
        </w:rPr>
        <w:t>, w</w:t>
      </w:r>
      <w:r w:rsidRPr="002E48C9">
        <w:rPr>
          <w:rFonts w:ascii="Times" w:hAnsi="Times"/>
          <w:color w:val="000000" w:themeColor="text1"/>
          <w:lang w:val="en-US"/>
        </w:rPr>
        <w:t xml:space="preserve">e randomly chose a reasonable set of the models because we needed to generate the uncertainty data for the countries by using the </w:t>
      </w:r>
      <w:r>
        <w:rPr>
          <w:rFonts w:ascii="Times" w:hAnsi="Times"/>
          <w:color w:val="000000" w:themeColor="text1"/>
          <w:lang w:val="en-US"/>
        </w:rPr>
        <w:t xml:space="preserve">predictive </w:t>
      </w:r>
      <w:r w:rsidRPr="002E48C9">
        <w:rPr>
          <w:rFonts w:ascii="Times" w:hAnsi="Times"/>
          <w:color w:val="000000" w:themeColor="text1"/>
          <w:lang w:val="en-US"/>
        </w:rPr>
        <w:t>model</w:t>
      </w:r>
      <w:r>
        <w:rPr>
          <w:rFonts w:ascii="Times" w:hAnsi="Times"/>
          <w:color w:val="000000" w:themeColor="text1"/>
          <w:lang w:val="en-US"/>
        </w:rPr>
        <w:t>s and ignoring all inherent uncertainties itself</w:t>
      </w:r>
      <w:r w:rsidRPr="002E48C9">
        <w:rPr>
          <w:rFonts w:ascii="Times" w:hAnsi="Times"/>
          <w:color w:val="000000" w:themeColor="text1"/>
          <w:lang w:val="en-US"/>
        </w:rPr>
        <w:t>.</w:t>
      </w:r>
    </w:p>
    <w:p w14:paraId="7F811DDD" w14:textId="77777777" w:rsidR="0045432F" w:rsidRPr="002E48C9" w:rsidRDefault="0045432F" w:rsidP="0045432F">
      <w:pPr>
        <w:spacing w:line="360" w:lineRule="auto"/>
        <w:jc w:val="both"/>
        <w:rPr>
          <w:rFonts w:ascii="Times" w:hAnsi="Times"/>
          <w:color w:val="000000" w:themeColor="text1"/>
          <w:lang w:val="en-US"/>
        </w:rPr>
      </w:pPr>
    </w:p>
    <w:p w14:paraId="1763992E"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color w:val="000000" w:themeColor="text1"/>
          <w:lang w:val="en-US"/>
        </w:rPr>
        <w:t>Thirdly, having the data generation component in python, we needed to write APIs to connect and pull the data when drawing the charts. Since the model training and data generation for all countries are long running processes, we precompiled</w:t>
      </w:r>
      <w:r>
        <w:rPr>
          <w:rFonts w:ascii="Times" w:hAnsi="Times"/>
          <w:color w:val="000000" w:themeColor="text1"/>
          <w:lang w:val="en-US"/>
        </w:rPr>
        <w:t xml:space="preserve"> the models to generate</w:t>
      </w:r>
      <w:r w:rsidRPr="002E48C9">
        <w:rPr>
          <w:rFonts w:ascii="Times" w:hAnsi="Times"/>
          <w:color w:val="000000" w:themeColor="text1"/>
          <w:lang w:val="en-US"/>
        </w:rPr>
        <w:t xml:space="preserve"> the data </w:t>
      </w:r>
      <w:r>
        <w:rPr>
          <w:rFonts w:ascii="Times" w:hAnsi="Times"/>
          <w:color w:val="000000" w:themeColor="text1"/>
          <w:lang w:val="en-US"/>
        </w:rPr>
        <w:t xml:space="preserve">and stored the data </w:t>
      </w:r>
      <w:r w:rsidRPr="002E48C9">
        <w:rPr>
          <w:rFonts w:ascii="Times" w:hAnsi="Times"/>
          <w:color w:val="000000" w:themeColor="text1"/>
          <w:lang w:val="en-US"/>
        </w:rPr>
        <w:t>into json file</w:t>
      </w:r>
      <w:r>
        <w:rPr>
          <w:rFonts w:ascii="Times" w:hAnsi="Times"/>
          <w:color w:val="000000" w:themeColor="text1"/>
          <w:lang w:val="en-US"/>
        </w:rPr>
        <w:t>s</w:t>
      </w:r>
      <w:r w:rsidRPr="002E48C9">
        <w:rPr>
          <w:rFonts w:ascii="Times" w:hAnsi="Times"/>
          <w:color w:val="000000" w:themeColor="text1"/>
          <w:lang w:val="en-US"/>
        </w:rPr>
        <w:t xml:space="preserve"> </w:t>
      </w:r>
      <w:r>
        <w:rPr>
          <w:rFonts w:ascii="Times" w:hAnsi="Times"/>
          <w:color w:val="000000" w:themeColor="text1"/>
          <w:lang w:val="en-US"/>
        </w:rPr>
        <w:t xml:space="preserve">so </w:t>
      </w:r>
      <w:r w:rsidRPr="002E48C9">
        <w:rPr>
          <w:rFonts w:ascii="Times" w:hAnsi="Times"/>
          <w:color w:val="000000" w:themeColor="text1"/>
          <w:lang w:val="en-US"/>
        </w:rPr>
        <w:t>that</w:t>
      </w:r>
      <w:r>
        <w:rPr>
          <w:rFonts w:ascii="Times" w:hAnsi="Times"/>
          <w:color w:val="000000" w:themeColor="text1"/>
          <w:lang w:val="en-US"/>
        </w:rPr>
        <w:t xml:space="preserve"> they</w:t>
      </w:r>
      <w:r w:rsidRPr="002E48C9">
        <w:rPr>
          <w:rFonts w:ascii="Times" w:hAnsi="Times"/>
          <w:color w:val="000000" w:themeColor="text1"/>
          <w:lang w:val="en-US"/>
        </w:rPr>
        <w:t xml:space="preserve"> can be </w:t>
      </w:r>
      <w:r>
        <w:rPr>
          <w:rFonts w:ascii="Times" w:hAnsi="Times"/>
          <w:color w:val="000000" w:themeColor="text1"/>
          <w:lang w:val="en-US"/>
        </w:rPr>
        <w:t>input readily</w:t>
      </w:r>
      <w:r w:rsidRPr="002E48C9">
        <w:rPr>
          <w:rFonts w:ascii="Times" w:hAnsi="Times"/>
          <w:color w:val="000000" w:themeColor="text1"/>
          <w:lang w:val="en-US"/>
        </w:rPr>
        <w:t xml:space="preserve"> and sent back to the client on demand.</w:t>
      </w:r>
    </w:p>
    <w:p w14:paraId="62F830C8" w14:textId="77777777" w:rsidR="0045432F" w:rsidRPr="002E48C9" w:rsidRDefault="0045432F" w:rsidP="0045432F">
      <w:pPr>
        <w:spacing w:line="360" w:lineRule="auto"/>
        <w:jc w:val="both"/>
        <w:rPr>
          <w:rFonts w:ascii="Times" w:hAnsi="Times"/>
          <w:color w:val="000000" w:themeColor="text1"/>
          <w:lang w:val="en-US"/>
        </w:rPr>
      </w:pPr>
    </w:p>
    <w:p w14:paraId="667455E6" w14:textId="77777777" w:rsidR="0045432F" w:rsidRDefault="0045432F" w:rsidP="0045432F">
      <w:pPr>
        <w:spacing w:line="360" w:lineRule="auto"/>
        <w:jc w:val="both"/>
        <w:rPr>
          <w:rFonts w:ascii="Times" w:hAnsi="Times"/>
          <w:color w:val="000000" w:themeColor="text1"/>
          <w:lang w:val="en-US"/>
        </w:rPr>
      </w:pPr>
      <w:r>
        <w:rPr>
          <w:rFonts w:ascii="Times" w:hAnsi="Times"/>
          <w:color w:val="000000" w:themeColor="text1"/>
          <w:lang w:val="en-US"/>
        </w:rPr>
        <w:t>Fourthly</w:t>
      </w:r>
      <w:r w:rsidRPr="002E48C9">
        <w:rPr>
          <w:rFonts w:ascii="Times" w:hAnsi="Times"/>
          <w:color w:val="000000" w:themeColor="text1"/>
          <w:lang w:val="en-US"/>
        </w:rPr>
        <w:t>, we have chosen D3.js as our front-end library for drawing the charts because it is an efficient platform for visualization prototyping</w:t>
      </w:r>
      <w:r>
        <w:rPr>
          <w:rFonts w:ascii="Times" w:hAnsi="Times"/>
          <w:color w:val="000000" w:themeColor="text1"/>
          <w:lang w:val="en-US"/>
        </w:rPr>
        <w:t xml:space="preserve"> and widely used</w:t>
      </w:r>
      <w:r w:rsidRPr="002E48C9">
        <w:rPr>
          <w:rFonts w:ascii="Times" w:hAnsi="Times"/>
          <w:color w:val="000000" w:themeColor="text1"/>
          <w:lang w:val="en-US"/>
        </w:rPr>
        <w:t xml:space="preserve">. Since developing the basic drawing algorithms is not our goal, we </w:t>
      </w:r>
      <w:r>
        <w:rPr>
          <w:rFonts w:ascii="Times" w:hAnsi="Times"/>
          <w:color w:val="000000" w:themeColor="text1"/>
          <w:lang w:val="en-US"/>
        </w:rPr>
        <w:t>relied on</w:t>
      </w:r>
      <w:r w:rsidRPr="002E48C9">
        <w:rPr>
          <w:rFonts w:ascii="Times" w:hAnsi="Times"/>
          <w:color w:val="000000" w:themeColor="text1"/>
          <w:lang w:val="en-US"/>
        </w:rPr>
        <w:t xml:space="preserve"> </w:t>
      </w:r>
      <w:r>
        <w:rPr>
          <w:rFonts w:ascii="Times" w:hAnsi="Times"/>
          <w:color w:val="000000" w:themeColor="text1"/>
          <w:lang w:val="en-US"/>
        </w:rPr>
        <w:t>the existing</w:t>
      </w:r>
      <w:r w:rsidRPr="002E48C9">
        <w:rPr>
          <w:rFonts w:ascii="Times" w:hAnsi="Times"/>
          <w:color w:val="000000" w:themeColor="text1"/>
          <w:lang w:val="en-US"/>
        </w:rPr>
        <w:t xml:space="preserve"> library features but the </w:t>
      </w:r>
      <w:r>
        <w:rPr>
          <w:rFonts w:ascii="Times" w:hAnsi="Times"/>
          <w:color w:val="000000" w:themeColor="text1"/>
          <w:lang w:val="en-US"/>
        </w:rPr>
        <w:t>aggregate</w:t>
      </w:r>
      <w:r w:rsidRPr="002E48C9">
        <w:rPr>
          <w:rFonts w:ascii="Times" w:hAnsi="Times"/>
          <w:color w:val="000000" w:themeColor="text1"/>
          <w:lang w:val="en-US"/>
        </w:rPr>
        <w:t xml:space="preserve"> data collection, preparation, manipulation, correction and drawing algorithms </w:t>
      </w:r>
      <w:r>
        <w:rPr>
          <w:rFonts w:ascii="Times" w:hAnsi="Times"/>
          <w:color w:val="000000" w:themeColor="text1"/>
          <w:lang w:val="en-US"/>
        </w:rPr>
        <w:t>were</w:t>
      </w:r>
      <w:r w:rsidRPr="002E48C9">
        <w:rPr>
          <w:rFonts w:ascii="Times" w:hAnsi="Times"/>
          <w:color w:val="000000" w:themeColor="text1"/>
          <w:lang w:val="en-US"/>
        </w:rPr>
        <w:t xml:space="preserve"> developed </w:t>
      </w:r>
      <w:r>
        <w:rPr>
          <w:rFonts w:ascii="Times" w:hAnsi="Times"/>
          <w:color w:val="000000" w:themeColor="text1"/>
          <w:lang w:val="en-US"/>
        </w:rPr>
        <w:t>specifically for this thesis</w:t>
      </w:r>
      <w:r w:rsidRPr="002E48C9">
        <w:rPr>
          <w:rFonts w:ascii="Times" w:hAnsi="Times"/>
          <w:color w:val="000000" w:themeColor="text1"/>
          <w:lang w:val="en-US"/>
        </w:rPr>
        <w:t xml:space="preserve">. </w:t>
      </w:r>
    </w:p>
    <w:p w14:paraId="18105251" w14:textId="77777777" w:rsidR="0045432F" w:rsidRDefault="0045432F" w:rsidP="0045432F">
      <w:pPr>
        <w:spacing w:line="360" w:lineRule="auto"/>
        <w:jc w:val="both"/>
        <w:rPr>
          <w:rFonts w:ascii="Times" w:hAnsi="Times"/>
          <w:color w:val="000000" w:themeColor="text1"/>
          <w:lang w:val="en-US"/>
        </w:rPr>
      </w:pPr>
    </w:p>
    <w:p w14:paraId="4532A745" w14:textId="77777777" w:rsidR="0045432F" w:rsidRDefault="0045432F" w:rsidP="0045432F">
      <w:pPr>
        <w:spacing w:line="360" w:lineRule="auto"/>
        <w:jc w:val="both"/>
        <w:rPr>
          <w:rFonts w:ascii="Times" w:hAnsi="Times"/>
          <w:color w:val="000000" w:themeColor="text1"/>
          <w:lang w:val="en-US"/>
        </w:rPr>
      </w:pPr>
      <w:r>
        <w:rPr>
          <w:rFonts w:ascii="Times" w:hAnsi="Times"/>
          <w:color w:val="000000" w:themeColor="text1"/>
          <w:lang w:val="en-US"/>
        </w:rPr>
        <w:t>Fifthly, we conducted an experiment to evaluate the approach approved by the Research Ethics Board (REB) of Dalhousie University and with the participation of the members of the community.</w:t>
      </w:r>
    </w:p>
    <w:p w14:paraId="4347E499" w14:textId="77777777" w:rsidR="0045432F" w:rsidRDefault="0045432F" w:rsidP="0045432F">
      <w:pPr>
        <w:spacing w:line="360" w:lineRule="auto"/>
        <w:jc w:val="both"/>
        <w:rPr>
          <w:rFonts w:ascii="Times" w:hAnsi="Times"/>
          <w:color w:val="000000" w:themeColor="text1"/>
          <w:lang w:val="en-US"/>
        </w:rPr>
      </w:pPr>
    </w:p>
    <w:p w14:paraId="381995F4"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color w:val="000000" w:themeColor="text1"/>
          <w:lang w:val="en-US"/>
        </w:rPr>
        <w:t>Finally</w:t>
      </w:r>
      <w:r>
        <w:rPr>
          <w:rFonts w:ascii="Times" w:hAnsi="Times"/>
          <w:color w:val="000000" w:themeColor="text1"/>
          <w:lang w:val="en-US"/>
        </w:rPr>
        <w:t>, in we conduct a numerical analysis and offer a discussion on the survey responses and compare alternative perspectives of reference studies to consolidate and explore the research outcomes.</w:t>
      </w:r>
    </w:p>
    <w:p w14:paraId="489A7959" w14:textId="77777777" w:rsidR="0045432F" w:rsidRPr="002E48C9" w:rsidRDefault="0045432F" w:rsidP="0045432F">
      <w:pPr>
        <w:spacing w:line="360" w:lineRule="auto"/>
        <w:jc w:val="both"/>
        <w:rPr>
          <w:rFonts w:ascii="Times" w:hAnsi="Times"/>
          <w:color w:val="000000" w:themeColor="text1"/>
          <w:sz w:val="22"/>
          <w:szCs w:val="22"/>
          <w:lang w:val="en-US"/>
        </w:rPr>
      </w:pPr>
    </w:p>
    <w:p w14:paraId="692E1EA6" w14:textId="77777777" w:rsidR="0045432F" w:rsidRDefault="0045432F" w:rsidP="0045432F">
      <w:pPr>
        <w:spacing w:line="360" w:lineRule="auto"/>
        <w:jc w:val="both"/>
        <w:rPr>
          <w:rFonts w:ascii="Times" w:hAnsi="Times"/>
          <w:color w:val="000000" w:themeColor="text1"/>
          <w:sz w:val="22"/>
          <w:szCs w:val="22"/>
          <w:shd w:val="clear" w:color="auto" w:fill="FFFFFF"/>
        </w:rPr>
      </w:pPr>
    </w:p>
    <w:p w14:paraId="295AC5E9" w14:textId="77777777" w:rsidR="0045432F" w:rsidRPr="002E48C9" w:rsidRDefault="0045432F" w:rsidP="0045432F">
      <w:pPr>
        <w:spacing w:line="360" w:lineRule="auto"/>
        <w:jc w:val="both"/>
        <w:rPr>
          <w:rFonts w:ascii="Times" w:hAnsi="Times"/>
          <w:color w:val="000000" w:themeColor="text1"/>
          <w:sz w:val="22"/>
          <w:szCs w:val="22"/>
          <w:shd w:val="clear" w:color="auto" w:fill="FFFFFF"/>
        </w:rPr>
      </w:pPr>
    </w:p>
    <w:p w14:paraId="1A673BF0" w14:textId="77777777" w:rsidR="0045432F" w:rsidRPr="002E48C9" w:rsidRDefault="0045432F" w:rsidP="0045432F">
      <w:pPr>
        <w:spacing w:line="360" w:lineRule="auto"/>
        <w:jc w:val="both"/>
        <w:rPr>
          <w:rFonts w:ascii="Times" w:hAnsi="Times"/>
          <w:b/>
          <w:bCs/>
          <w:color w:val="000000" w:themeColor="text1"/>
          <w:shd w:val="clear" w:color="auto" w:fill="FFFFFF"/>
          <w:lang w:val="en-US"/>
        </w:rPr>
      </w:pPr>
      <w:r w:rsidRPr="002E48C9">
        <w:rPr>
          <w:rFonts w:ascii="Times" w:hAnsi="Times"/>
          <w:b/>
          <w:bCs/>
          <w:color w:val="000000" w:themeColor="text1"/>
          <w:shd w:val="clear" w:color="auto" w:fill="FFFFFF"/>
          <w:lang w:val="en-US"/>
        </w:rPr>
        <w:lastRenderedPageBreak/>
        <w:t xml:space="preserve">1.5. </w:t>
      </w:r>
      <w:r w:rsidRPr="002E48C9">
        <w:rPr>
          <w:rFonts w:ascii="Times" w:hAnsi="Times"/>
          <w:b/>
          <w:bCs/>
          <w:color w:val="000000" w:themeColor="text1"/>
          <w:shd w:val="clear" w:color="auto" w:fill="FFFFFF"/>
          <w:lang w:val="en-US"/>
        </w:rPr>
        <w:tab/>
        <w:t xml:space="preserve">Thesis </w:t>
      </w:r>
      <w:r>
        <w:rPr>
          <w:rFonts w:ascii="Times" w:hAnsi="Times"/>
          <w:b/>
          <w:bCs/>
          <w:color w:val="000000" w:themeColor="text1"/>
          <w:shd w:val="clear" w:color="auto" w:fill="FFFFFF"/>
          <w:lang w:val="en-US"/>
        </w:rPr>
        <w:t>O</w:t>
      </w:r>
      <w:r w:rsidRPr="002E48C9">
        <w:rPr>
          <w:rFonts w:ascii="Times" w:hAnsi="Times"/>
          <w:b/>
          <w:bCs/>
          <w:color w:val="000000" w:themeColor="text1"/>
          <w:shd w:val="clear" w:color="auto" w:fill="FFFFFF"/>
          <w:lang w:val="en-US"/>
        </w:rPr>
        <w:t>utline</w:t>
      </w:r>
    </w:p>
    <w:p w14:paraId="057313D3" w14:textId="77777777" w:rsidR="0045432F" w:rsidRPr="002E48C9" w:rsidRDefault="0045432F" w:rsidP="0045432F">
      <w:pPr>
        <w:autoSpaceDE w:val="0"/>
        <w:autoSpaceDN w:val="0"/>
        <w:adjustRightInd w:val="0"/>
        <w:spacing w:line="360" w:lineRule="auto"/>
        <w:jc w:val="both"/>
        <w:rPr>
          <w:lang w:val="en-US"/>
        </w:rPr>
      </w:pPr>
      <w:r w:rsidRPr="00533423">
        <w:rPr>
          <w:rFonts w:ascii="Times" w:hAnsi="Times"/>
          <w:color w:val="000000" w:themeColor="text1"/>
        </w:rPr>
        <w:t>The remainder of this thesis is organized as follows.</w:t>
      </w:r>
      <w:r w:rsidRPr="00533423">
        <w:rPr>
          <w:rFonts w:ascii="Times" w:eastAsiaTheme="minorHAnsi" w:hAnsi="Times"/>
          <w:color w:val="000000" w:themeColor="text1"/>
          <w:lang w:val="en-GB" w:eastAsia="en-US"/>
        </w:rPr>
        <w:t xml:space="preserve"> In </w:t>
      </w:r>
      <w:r w:rsidRPr="00533423">
        <w:rPr>
          <w:rFonts w:ascii="Times" w:eastAsiaTheme="minorHAnsi" w:hAnsi="Times"/>
          <w:b/>
          <w:bCs/>
          <w:color w:val="000000" w:themeColor="text1"/>
          <w:lang w:val="en-GB" w:eastAsia="en-US"/>
        </w:rPr>
        <w:t>chapter 2</w:t>
      </w:r>
      <w:r w:rsidRPr="00533423">
        <w:rPr>
          <w:rFonts w:ascii="Times" w:eastAsiaTheme="minorHAnsi" w:hAnsi="Times"/>
          <w:color w:val="000000" w:themeColor="text1"/>
          <w:lang w:val="en-GB" w:eastAsia="en-US"/>
        </w:rPr>
        <w:t>, we review the</w:t>
      </w:r>
      <w:r>
        <w:rPr>
          <w:rFonts w:ascii="Times" w:eastAsiaTheme="minorHAnsi" w:hAnsi="Times"/>
          <w:color w:val="000000" w:themeColor="text1"/>
          <w:lang w:val="en-GB" w:eastAsia="en-US"/>
        </w:rPr>
        <w:t xml:space="preserve"> </w:t>
      </w:r>
      <w:r w:rsidRPr="00533423">
        <w:rPr>
          <w:rFonts w:ascii="Times" w:eastAsiaTheme="minorHAnsi" w:hAnsi="Times"/>
          <w:color w:val="000000" w:themeColor="text1"/>
          <w:lang w:val="en-GB" w:eastAsia="en-US"/>
        </w:rPr>
        <w:t xml:space="preserve">relevant literature on </w:t>
      </w:r>
      <w:r>
        <w:rPr>
          <w:rFonts w:ascii="Times" w:hAnsi="Times"/>
          <w:color w:val="000000" w:themeColor="text1"/>
          <w:lang w:val="en-US"/>
        </w:rPr>
        <w:t>P</w:t>
      </w:r>
      <w:r w:rsidRPr="00533423">
        <w:rPr>
          <w:rFonts w:ascii="Times" w:hAnsi="Times"/>
          <w:color w:val="000000" w:themeColor="text1"/>
          <w:lang w:val="en-US"/>
        </w:rPr>
        <w:t xml:space="preserve">redictive Machine Learning Models, </w:t>
      </w:r>
      <w:r>
        <w:rPr>
          <w:rFonts w:ascii="Times" w:hAnsi="Times"/>
          <w:color w:val="000000" w:themeColor="text1"/>
          <w:lang w:val="en-US"/>
        </w:rPr>
        <w:t>T</w:t>
      </w:r>
      <w:r w:rsidRPr="00533423">
        <w:rPr>
          <w:rFonts w:ascii="Times" w:hAnsi="Times"/>
          <w:color w:val="000000" w:themeColor="text1"/>
          <w:lang w:val="en-US"/>
        </w:rPr>
        <w:t xml:space="preserve">exture, </w:t>
      </w:r>
      <w:r>
        <w:rPr>
          <w:rFonts w:ascii="Times" w:hAnsi="Times"/>
          <w:color w:val="000000" w:themeColor="text1"/>
          <w:lang w:val="en-US"/>
        </w:rPr>
        <w:t>U</w:t>
      </w:r>
      <w:r w:rsidRPr="00533423">
        <w:rPr>
          <w:rFonts w:ascii="Times" w:hAnsi="Times"/>
          <w:color w:val="000000" w:themeColor="text1"/>
          <w:lang w:val="en-US"/>
        </w:rPr>
        <w:t>ncertainty</w:t>
      </w:r>
      <w:r>
        <w:rPr>
          <w:rFonts w:ascii="Times" w:hAnsi="Times"/>
          <w:color w:val="000000" w:themeColor="text1"/>
          <w:lang w:val="en-US"/>
        </w:rPr>
        <w:t>,</w:t>
      </w:r>
      <w:r w:rsidRPr="00533423">
        <w:rPr>
          <w:rFonts w:ascii="Times" w:hAnsi="Times"/>
          <w:color w:val="000000" w:themeColor="text1"/>
          <w:lang w:val="en-US"/>
        </w:rPr>
        <w:t xml:space="preserve"> and CA.</w:t>
      </w:r>
      <w:r>
        <w:rPr>
          <w:rFonts w:ascii="Times" w:hAnsi="Times"/>
          <w:color w:val="000000" w:themeColor="text1"/>
          <w:lang w:val="en-US"/>
        </w:rPr>
        <w:t xml:space="preserve"> The literature review is subdivided into several sub-sections based on the contents. </w:t>
      </w:r>
      <w:r w:rsidRPr="0058388E">
        <w:rPr>
          <w:rFonts w:ascii="Times" w:hAnsi="Times"/>
          <w:b/>
          <w:bCs/>
          <w:color w:val="000000" w:themeColor="text1"/>
          <w:lang w:val="en-US"/>
        </w:rPr>
        <w:t>Chap</w:t>
      </w:r>
      <w:r>
        <w:rPr>
          <w:rFonts w:ascii="Times" w:hAnsi="Times"/>
          <w:b/>
          <w:bCs/>
          <w:color w:val="000000" w:themeColor="text1"/>
          <w:lang w:val="en-US"/>
        </w:rPr>
        <w:t>t</w:t>
      </w:r>
      <w:r w:rsidRPr="0058388E">
        <w:rPr>
          <w:rFonts w:ascii="Times" w:hAnsi="Times"/>
          <w:b/>
          <w:bCs/>
          <w:color w:val="000000" w:themeColor="text1"/>
          <w:lang w:val="en-US"/>
        </w:rPr>
        <w:t>er 3</w:t>
      </w:r>
      <w:r>
        <w:rPr>
          <w:rFonts w:ascii="Times" w:hAnsi="Times"/>
          <w:b/>
          <w:bCs/>
          <w:color w:val="000000" w:themeColor="text1"/>
          <w:lang w:val="en-US"/>
        </w:rPr>
        <w:t xml:space="preserve"> </w:t>
      </w:r>
      <w:r w:rsidRPr="00EA0350">
        <w:rPr>
          <w:rFonts w:ascii="Times" w:hAnsi="Times"/>
          <w:color w:val="000000" w:themeColor="text1"/>
          <w:lang w:val="en-US"/>
        </w:rPr>
        <w:t xml:space="preserve">presents </w:t>
      </w:r>
      <w:r>
        <w:rPr>
          <w:rFonts w:ascii="Times" w:hAnsi="Times"/>
          <w:color w:val="000000" w:themeColor="text1"/>
          <w:lang w:val="en-US"/>
        </w:rPr>
        <w:t xml:space="preserve">data processing, introducing predictive machine learning algorithms and necessary arrangement to setup models, brief description of time series forecasting, snapshots of uncertainty data. </w:t>
      </w:r>
      <w:r w:rsidRPr="00E218FB">
        <w:rPr>
          <w:rFonts w:ascii="Times" w:hAnsi="Times"/>
          <w:b/>
          <w:bCs/>
          <w:color w:val="000000" w:themeColor="text1"/>
          <w:lang w:val="en-US"/>
        </w:rPr>
        <w:t>Chapter 4</w:t>
      </w:r>
      <w:r>
        <w:rPr>
          <w:rFonts w:ascii="Times" w:hAnsi="Times"/>
          <w:color w:val="000000" w:themeColor="text1"/>
          <w:lang w:val="en-US"/>
        </w:rPr>
        <w:t xml:space="preserve"> focuses on user study and numerical analysis for the sake of evaluation. </w:t>
      </w:r>
      <w:r w:rsidRPr="00E218FB">
        <w:rPr>
          <w:rFonts w:ascii="Times" w:hAnsi="Times"/>
          <w:b/>
          <w:bCs/>
          <w:color w:val="000000" w:themeColor="text1"/>
          <w:lang w:val="en-US"/>
        </w:rPr>
        <w:t>Chapter 5</w:t>
      </w:r>
      <w:r>
        <w:rPr>
          <w:rFonts w:ascii="Times" w:hAnsi="Times"/>
          <w:color w:val="000000" w:themeColor="text1"/>
          <w:lang w:val="en-US"/>
        </w:rPr>
        <w:t xml:space="preserve"> shows the example of uses of CA in different charts.  </w:t>
      </w:r>
      <w:r>
        <w:t xml:space="preserve">Finally, in </w:t>
      </w:r>
      <w:r w:rsidRPr="00A47AB9">
        <w:rPr>
          <w:b/>
          <w:bCs/>
        </w:rPr>
        <w:t>Chapter 6</w:t>
      </w:r>
      <w:r>
        <w:t xml:space="preserve">, we discussed and summarized the thesis content, mentioned limitations, and suggest potential directions of </w:t>
      </w:r>
      <w:r w:rsidRPr="00130021">
        <w:t>future work</w:t>
      </w:r>
      <w:r>
        <w:t xml:space="preserve"> and associated improvement.</w:t>
      </w:r>
    </w:p>
    <w:p w14:paraId="2ACC2A85" w14:textId="77777777" w:rsidR="0045432F" w:rsidRPr="002E48C9" w:rsidRDefault="0045432F" w:rsidP="0045432F">
      <w:pPr>
        <w:spacing w:line="360" w:lineRule="auto"/>
        <w:jc w:val="both"/>
        <w:rPr>
          <w:rFonts w:ascii="Times" w:hAnsi="Times"/>
          <w:color w:val="000000" w:themeColor="text1"/>
          <w:sz w:val="22"/>
          <w:szCs w:val="22"/>
        </w:rPr>
      </w:pPr>
    </w:p>
    <w:p w14:paraId="7587F1E0" w14:textId="77777777" w:rsidR="0045432F" w:rsidRDefault="0045432F" w:rsidP="0045432F">
      <w:pPr>
        <w:spacing w:line="360" w:lineRule="auto"/>
        <w:jc w:val="both"/>
        <w:rPr>
          <w:rFonts w:ascii="Times" w:hAnsi="Times"/>
          <w:color w:val="000000" w:themeColor="text1"/>
          <w:sz w:val="22"/>
          <w:szCs w:val="22"/>
        </w:rPr>
      </w:pPr>
    </w:p>
    <w:p w14:paraId="7B571C1A" w14:textId="77777777" w:rsidR="0045432F" w:rsidRDefault="0045432F" w:rsidP="0045432F">
      <w:pPr>
        <w:spacing w:line="360" w:lineRule="auto"/>
        <w:jc w:val="both"/>
        <w:rPr>
          <w:rFonts w:ascii="Times" w:hAnsi="Times"/>
          <w:color w:val="000000" w:themeColor="text1"/>
          <w:sz w:val="22"/>
          <w:szCs w:val="22"/>
        </w:rPr>
      </w:pPr>
    </w:p>
    <w:p w14:paraId="57DE09DB" w14:textId="77777777" w:rsidR="0045432F" w:rsidRDefault="0045432F" w:rsidP="0045432F">
      <w:pPr>
        <w:spacing w:line="360" w:lineRule="auto"/>
        <w:jc w:val="both"/>
        <w:rPr>
          <w:rFonts w:ascii="Times" w:hAnsi="Times"/>
          <w:color w:val="000000" w:themeColor="text1"/>
          <w:sz w:val="22"/>
          <w:szCs w:val="22"/>
        </w:rPr>
      </w:pPr>
    </w:p>
    <w:p w14:paraId="7C2CEC7F" w14:textId="77777777" w:rsidR="0045432F" w:rsidRDefault="0045432F" w:rsidP="0045432F">
      <w:pPr>
        <w:spacing w:line="360" w:lineRule="auto"/>
        <w:jc w:val="both"/>
        <w:rPr>
          <w:rFonts w:ascii="Times" w:hAnsi="Times"/>
          <w:color w:val="000000" w:themeColor="text1"/>
          <w:sz w:val="22"/>
          <w:szCs w:val="22"/>
        </w:rPr>
      </w:pPr>
    </w:p>
    <w:p w14:paraId="6279D173" w14:textId="77777777" w:rsidR="0045432F" w:rsidRDefault="0045432F" w:rsidP="0045432F">
      <w:pPr>
        <w:spacing w:line="360" w:lineRule="auto"/>
        <w:jc w:val="both"/>
        <w:rPr>
          <w:rFonts w:ascii="Times" w:hAnsi="Times"/>
          <w:color w:val="000000" w:themeColor="text1"/>
          <w:sz w:val="22"/>
          <w:szCs w:val="22"/>
        </w:rPr>
      </w:pPr>
    </w:p>
    <w:p w14:paraId="766518CB" w14:textId="77777777" w:rsidR="0045432F" w:rsidRDefault="0045432F" w:rsidP="0045432F">
      <w:pPr>
        <w:spacing w:line="360" w:lineRule="auto"/>
        <w:jc w:val="both"/>
        <w:rPr>
          <w:rFonts w:ascii="Times" w:hAnsi="Times"/>
          <w:color w:val="000000" w:themeColor="text1"/>
          <w:sz w:val="22"/>
          <w:szCs w:val="22"/>
        </w:rPr>
      </w:pPr>
    </w:p>
    <w:p w14:paraId="1F7512CB" w14:textId="77777777" w:rsidR="0045432F" w:rsidRDefault="0045432F" w:rsidP="0045432F">
      <w:pPr>
        <w:spacing w:line="360" w:lineRule="auto"/>
        <w:jc w:val="both"/>
        <w:rPr>
          <w:rFonts w:ascii="Times" w:hAnsi="Times"/>
          <w:color w:val="000000" w:themeColor="text1"/>
          <w:sz w:val="22"/>
          <w:szCs w:val="22"/>
        </w:rPr>
      </w:pPr>
    </w:p>
    <w:p w14:paraId="695EB0B6" w14:textId="77777777" w:rsidR="0045432F" w:rsidRDefault="0045432F" w:rsidP="0045432F">
      <w:pPr>
        <w:spacing w:line="360" w:lineRule="auto"/>
        <w:jc w:val="both"/>
        <w:rPr>
          <w:rFonts w:ascii="Times" w:hAnsi="Times"/>
          <w:color w:val="000000" w:themeColor="text1"/>
          <w:sz w:val="22"/>
          <w:szCs w:val="22"/>
        </w:rPr>
      </w:pPr>
    </w:p>
    <w:p w14:paraId="70AE3472" w14:textId="77777777" w:rsidR="0045432F" w:rsidRDefault="0045432F" w:rsidP="0045432F">
      <w:pPr>
        <w:spacing w:line="360" w:lineRule="auto"/>
        <w:jc w:val="both"/>
        <w:rPr>
          <w:rFonts w:ascii="Times" w:hAnsi="Times"/>
          <w:color w:val="000000" w:themeColor="text1"/>
          <w:sz w:val="22"/>
          <w:szCs w:val="22"/>
        </w:rPr>
      </w:pPr>
    </w:p>
    <w:p w14:paraId="661EDCB1" w14:textId="77777777" w:rsidR="0045432F" w:rsidRDefault="0045432F" w:rsidP="0045432F">
      <w:pPr>
        <w:spacing w:line="360" w:lineRule="auto"/>
        <w:jc w:val="both"/>
        <w:rPr>
          <w:rFonts w:ascii="Times" w:hAnsi="Times"/>
          <w:color w:val="000000" w:themeColor="text1"/>
          <w:sz w:val="22"/>
          <w:szCs w:val="22"/>
        </w:rPr>
      </w:pPr>
    </w:p>
    <w:p w14:paraId="49056611" w14:textId="77777777" w:rsidR="0045432F" w:rsidRDefault="0045432F" w:rsidP="0045432F">
      <w:pPr>
        <w:spacing w:line="360" w:lineRule="auto"/>
        <w:jc w:val="both"/>
        <w:rPr>
          <w:rFonts w:ascii="Times" w:hAnsi="Times"/>
          <w:color w:val="000000" w:themeColor="text1"/>
          <w:sz w:val="22"/>
          <w:szCs w:val="22"/>
        </w:rPr>
      </w:pPr>
    </w:p>
    <w:p w14:paraId="6F296600" w14:textId="77777777" w:rsidR="0045432F" w:rsidRDefault="0045432F" w:rsidP="0045432F">
      <w:pPr>
        <w:spacing w:line="360" w:lineRule="auto"/>
        <w:jc w:val="both"/>
        <w:rPr>
          <w:rFonts w:ascii="Times" w:hAnsi="Times"/>
          <w:color w:val="000000" w:themeColor="text1"/>
          <w:sz w:val="22"/>
          <w:szCs w:val="22"/>
        </w:rPr>
      </w:pPr>
    </w:p>
    <w:p w14:paraId="223B0750" w14:textId="77777777" w:rsidR="0045432F" w:rsidRDefault="0045432F" w:rsidP="0045432F">
      <w:pPr>
        <w:spacing w:line="360" w:lineRule="auto"/>
        <w:jc w:val="both"/>
        <w:rPr>
          <w:rFonts w:ascii="Times" w:hAnsi="Times"/>
          <w:color w:val="000000" w:themeColor="text1"/>
          <w:sz w:val="22"/>
          <w:szCs w:val="22"/>
        </w:rPr>
      </w:pPr>
    </w:p>
    <w:p w14:paraId="4D943E89" w14:textId="77777777" w:rsidR="0045432F" w:rsidRDefault="0045432F" w:rsidP="0045432F">
      <w:pPr>
        <w:spacing w:line="360" w:lineRule="auto"/>
        <w:jc w:val="both"/>
        <w:rPr>
          <w:rFonts w:ascii="Times" w:hAnsi="Times"/>
          <w:color w:val="000000" w:themeColor="text1"/>
          <w:sz w:val="22"/>
          <w:szCs w:val="22"/>
        </w:rPr>
      </w:pPr>
    </w:p>
    <w:p w14:paraId="4B2FE9A2" w14:textId="77777777" w:rsidR="0045432F" w:rsidRDefault="0045432F" w:rsidP="0045432F">
      <w:pPr>
        <w:spacing w:line="360" w:lineRule="auto"/>
        <w:jc w:val="both"/>
        <w:rPr>
          <w:rFonts w:ascii="Times" w:hAnsi="Times"/>
          <w:color w:val="000000" w:themeColor="text1"/>
          <w:sz w:val="22"/>
          <w:szCs w:val="22"/>
        </w:rPr>
      </w:pPr>
    </w:p>
    <w:p w14:paraId="0822B9DB" w14:textId="77777777" w:rsidR="0045432F" w:rsidRDefault="0045432F" w:rsidP="0045432F">
      <w:pPr>
        <w:spacing w:line="360" w:lineRule="auto"/>
        <w:jc w:val="both"/>
        <w:rPr>
          <w:rFonts w:ascii="Times" w:hAnsi="Times"/>
          <w:color w:val="000000" w:themeColor="text1"/>
          <w:sz w:val="22"/>
          <w:szCs w:val="22"/>
        </w:rPr>
      </w:pPr>
    </w:p>
    <w:p w14:paraId="3740BD68" w14:textId="77777777" w:rsidR="0045432F" w:rsidRDefault="0045432F" w:rsidP="0045432F">
      <w:pPr>
        <w:spacing w:line="360" w:lineRule="auto"/>
        <w:jc w:val="both"/>
        <w:rPr>
          <w:rFonts w:ascii="Times" w:hAnsi="Times"/>
          <w:color w:val="000000" w:themeColor="text1"/>
          <w:sz w:val="22"/>
          <w:szCs w:val="22"/>
        </w:rPr>
      </w:pPr>
    </w:p>
    <w:p w14:paraId="49AF171F" w14:textId="77777777" w:rsidR="0045432F" w:rsidRDefault="0045432F" w:rsidP="0045432F">
      <w:pPr>
        <w:spacing w:line="360" w:lineRule="auto"/>
        <w:jc w:val="both"/>
        <w:rPr>
          <w:rFonts w:ascii="Times" w:hAnsi="Times"/>
          <w:color w:val="000000" w:themeColor="text1"/>
          <w:sz w:val="22"/>
          <w:szCs w:val="22"/>
        </w:rPr>
      </w:pPr>
    </w:p>
    <w:p w14:paraId="5D16E005" w14:textId="77777777" w:rsidR="0045432F" w:rsidRDefault="0045432F" w:rsidP="0045432F">
      <w:pPr>
        <w:spacing w:line="360" w:lineRule="auto"/>
        <w:jc w:val="both"/>
        <w:rPr>
          <w:rFonts w:ascii="Times" w:hAnsi="Times"/>
          <w:color w:val="000000" w:themeColor="text1"/>
          <w:sz w:val="22"/>
          <w:szCs w:val="22"/>
        </w:rPr>
      </w:pPr>
    </w:p>
    <w:p w14:paraId="519CFEE6" w14:textId="77777777" w:rsidR="0045432F" w:rsidRDefault="0045432F" w:rsidP="0045432F">
      <w:pPr>
        <w:spacing w:line="360" w:lineRule="auto"/>
        <w:jc w:val="both"/>
        <w:rPr>
          <w:rFonts w:ascii="Times" w:hAnsi="Times"/>
          <w:color w:val="000000" w:themeColor="text1"/>
          <w:sz w:val="22"/>
          <w:szCs w:val="22"/>
        </w:rPr>
      </w:pPr>
    </w:p>
    <w:p w14:paraId="0EEBAAA7" w14:textId="77777777" w:rsidR="0045432F" w:rsidRDefault="0045432F" w:rsidP="0045432F">
      <w:pPr>
        <w:spacing w:line="360" w:lineRule="auto"/>
        <w:jc w:val="both"/>
        <w:rPr>
          <w:rFonts w:ascii="Times" w:hAnsi="Times"/>
          <w:color w:val="000000" w:themeColor="text1"/>
          <w:sz w:val="22"/>
          <w:szCs w:val="22"/>
        </w:rPr>
      </w:pPr>
    </w:p>
    <w:p w14:paraId="01FE8E21" w14:textId="77777777" w:rsidR="0045432F" w:rsidRDefault="0045432F" w:rsidP="0045432F">
      <w:pPr>
        <w:spacing w:line="360" w:lineRule="auto"/>
        <w:jc w:val="both"/>
        <w:rPr>
          <w:rFonts w:ascii="Times" w:hAnsi="Times"/>
          <w:color w:val="000000" w:themeColor="text1"/>
          <w:sz w:val="22"/>
          <w:szCs w:val="22"/>
        </w:rPr>
      </w:pPr>
    </w:p>
    <w:p w14:paraId="1D9F4A14" w14:textId="77777777" w:rsidR="0045432F" w:rsidRDefault="0045432F" w:rsidP="0045432F">
      <w:pPr>
        <w:spacing w:line="360" w:lineRule="auto"/>
        <w:jc w:val="both"/>
        <w:rPr>
          <w:rFonts w:ascii="Times" w:hAnsi="Times"/>
          <w:color w:val="000000" w:themeColor="text1"/>
          <w:sz w:val="22"/>
          <w:szCs w:val="22"/>
        </w:rPr>
      </w:pPr>
    </w:p>
    <w:p w14:paraId="02E99CB1" w14:textId="77777777" w:rsidR="0045432F" w:rsidRDefault="0045432F" w:rsidP="0045432F">
      <w:pPr>
        <w:spacing w:line="360" w:lineRule="auto"/>
        <w:jc w:val="both"/>
        <w:rPr>
          <w:rFonts w:ascii="Times" w:hAnsi="Times"/>
          <w:color w:val="000000" w:themeColor="text1"/>
          <w:sz w:val="22"/>
          <w:szCs w:val="22"/>
        </w:rPr>
      </w:pPr>
    </w:p>
    <w:p w14:paraId="572CD7FD" w14:textId="77777777" w:rsidR="0045432F" w:rsidRDefault="0045432F" w:rsidP="0045432F">
      <w:pPr>
        <w:spacing w:line="360" w:lineRule="auto"/>
        <w:jc w:val="both"/>
        <w:rPr>
          <w:rFonts w:ascii="Times" w:hAnsi="Times"/>
          <w:color w:val="000000" w:themeColor="text1"/>
          <w:sz w:val="22"/>
          <w:szCs w:val="22"/>
        </w:rPr>
      </w:pPr>
    </w:p>
    <w:p w14:paraId="792F0379" w14:textId="77777777" w:rsidR="0045432F" w:rsidRPr="00295341" w:rsidRDefault="0045432F" w:rsidP="0045432F">
      <w:pPr>
        <w:spacing w:line="360" w:lineRule="auto"/>
        <w:jc w:val="both"/>
        <w:rPr>
          <w:rFonts w:ascii="Times" w:hAnsi="Times"/>
          <w:b/>
          <w:bCs/>
          <w:color w:val="000000" w:themeColor="text1"/>
          <w:sz w:val="32"/>
          <w:szCs w:val="32"/>
        </w:rPr>
      </w:pPr>
      <w:r w:rsidRPr="00295341">
        <w:rPr>
          <w:rFonts w:ascii="Times" w:hAnsi="Times"/>
          <w:b/>
          <w:bCs/>
          <w:color w:val="000000" w:themeColor="text1"/>
          <w:sz w:val="32"/>
          <w:szCs w:val="32"/>
        </w:rPr>
        <w:lastRenderedPageBreak/>
        <w:t>Chapter 2</w:t>
      </w:r>
    </w:p>
    <w:p w14:paraId="1BA527C7" w14:textId="77777777" w:rsidR="0045432F" w:rsidRPr="002E48C9" w:rsidRDefault="0045432F" w:rsidP="0045432F">
      <w:pPr>
        <w:spacing w:line="360" w:lineRule="auto"/>
        <w:jc w:val="both"/>
        <w:rPr>
          <w:rFonts w:ascii="Times" w:hAnsi="Times"/>
          <w:color w:val="000000" w:themeColor="text1"/>
          <w:sz w:val="22"/>
          <w:szCs w:val="22"/>
        </w:rPr>
      </w:pPr>
    </w:p>
    <w:p w14:paraId="29F3C9A6" w14:textId="77777777" w:rsidR="0045432F" w:rsidRDefault="0045432F" w:rsidP="0045432F">
      <w:pPr>
        <w:spacing w:line="360" w:lineRule="auto"/>
        <w:jc w:val="both"/>
        <w:rPr>
          <w:rFonts w:ascii="Times" w:hAnsi="Times"/>
          <w:b/>
          <w:bCs/>
          <w:color w:val="000000" w:themeColor="text1"/>
          <w:sz w:val="28"/>
          <w:szCs w:val="28"/>
          <w:lang w:val="en-US"/>
        </w:rPr>
      </w:pPr>
      <w:r w:rsidRPr="00C579BF">
        <w:rPr>
          <w:rFonts w:ascii="Times" w:hAnsi="Times"/>
          <w:b/>
          <w:bCs/>
          <w:color w:val="000000" w:themeColor="text1"/>
          <w:sz w:val="28"/>
          <w:szCs w:val="28"/>
          <w:lang w:val="en-US"/>
        </w:rPr>
        <w:t>Literature Review</w:t>
      </w:r>
    </w:p>
    <w:p w14:paraId="088B9C4E" w14:textId="77777777" w:rsidR="0045432F" w:rsidRDefault="0045432F" w:rsidP="0045432F">
      <w:pPr>
        <w:spacing w:line="360" w:lineRule="auto"/>
        <w:jc w:val="both"/>
        <w:rPr>
          <w:rFonts w:ascii="Times" w:hAnsi="Times"/>
          <w:b/>
          <w:bCs/>
          <w:color w:val="000000" w:themeColor="text1"/>
          <w:sz w:val="28"/>
          <w:szCs w:val="28"/>
          <w:lang w:val="en-US"/>
        </w:rPr>
      </w:pPr>
    </w:p>
    <w:p w14:paraId="6EF81C3F" w14:textId="77777777" w:rsidR="0045432F" w:rsidRPr="00DA7839" w:rsidRDefault="0045432F" w:rsidP="0045432F">
      <w:pPr>
        <w:spacing w:line="360" w:lineRule="auto"/>
        <w:jc w:val="both"/>
        <w:rPr>
          <w:rFonts w:ascii="Times" w:hAnsi="Times"/>
          <w:color w:val="000000" w:themeColor="text1"/>
          <w:lang w:val="en-US"/>
        </w:rPr>
      </w:pPr>
      <w:r w:rsidRPr="00850FA8">
        <w:rPr>
          <w:rFonts w:ascii="Times" w:hAnsi="Times"/>
          <w:b/>
          <w:bCs/>
          <w:color w:val="000000" w:themeColor="text1"/>
          <w:lang w:val="en-US"/>
        </w:rPr>
        <w:t xml:space="preserve">2.1 </w:t>
      </w:r>
      <w:r w:rsidRPr="00850FA8">
        <w:rPr>
          <w:rFonts w:ascii="Times" w:hAnsi="Times"/>
          <w:b/>
          <w:bCs/>
          <w:color w:val="000000" w:themeColor="text1"/>
          <w:lang w:val="en-US"/>
        </w:rPr>
        <w:tab/>
        <w:t>Introduction</w:t>
      </w:r>
      <w:r w:rsidRPr="00850FA8">
        <w:rPr>
          <w:rFonts w:ascii="Times" w:hAnsi="Times"/>
          <w:b/>
          <w:bCs/>
          <w:color w:val="000000" w:themeColor="text1"/>
          <w:lang w:val="en-US"/>
        </w:rPr>
        <w:tab/>
      </w:r>
      <w:r w:rsidRPr="002650E8">
        <w:rPr>
          <w:rFonts w:ascii="Times" w:hAnsi="Times"/>
          <w:color w:val="000000" w:themeColor="text1"/>
          <w:lang w:val="en-US"/>
        </w:rPr>
        <w:br/>
      </w:r>
      <w:r w:rsidRPr="00DA7839">
        <w:rPr>
          <w:rFonts w:ascii="Times" w:hAnsi="Times"/>
          <w:color w:val="000000" w:themeColor="text1"/>
          <w:lang w:val="en-US"/>
        </w:rPr>
        <w:t xml:space="preserve">This study involves three major components i. Generate time series forecasted data from COVID-19 data using four machine learning predictive models ii. Calculate corresponding uncertainties for different countries and visualize uncertainties in terms of Chromatic Aberration (CA) in a graphical presentation surface iii. Conduct user studies to evaluate user perceptions and applicability with commonly used visualizations.  In this section, we are going to include some related studies of each component separately conforming to the aspects of the research. </w:t>
      </w:r>
    </w:p>
    <w:p w14:paraId="3F609AC4" w14:textId="77777777" w:rsidR="0045432F" w:rsidRPr="002650E8" w:rsidRDefault="0045432F" w:rsidP="0045432F">
      <w:pPr>
        <w:spacing w:line="360" w:lineRule="auto"/>
        <w:rPr>
          <w:rFonts w:ascii="Times" w:hAnsi="Times"/>
          <w:color w:val="000000" w:themeColor="text1"/>
          <w:lang w:val="en-US"/>
        </w:rPr>
      </w:pPr>
    </w:p>
    <w:p w14:paraId="781E3109" w14:textId="77777777" w:rsidR="0045432F" w:rsidRPr="002650E8" w:rsidRDefault="0045432F" w:rsidP="0045432F">
      <w:pPr>
        <w:spacing w:line="360" w:lineRule="auto"/>
        <w:rPr>
          <w:rFonts w:ascii="Times" w:hAnsi="Times"/>
          <w:b/>
          <w:bCs/>
          <w:color w:val="000000" w:themeColor="text1"/>
          <w:lang w:val="en-US"/>
        </w:rPr>
      </w:pPr>
      <w:r w:rsidRPr="002650E8">
        <w:rPr>
          <w:rFonts w:ascii="Times" w:hAnsi="Times"/>
          <w:b/>
          <w:bCs/>
          <w:color w:val="000000" w:themeColor="text1"/>
          <w:lang w:val="en-US"/>
        </w:rPr>
        <w:t>2.</w:t>
      </w:r>
      <w:r>
        <w:rPr>
          <w:rFonts w:ascii="Times" w:hAnsi="Times"/>
          <w:b/>
          <w:bCs/>
          <w:color w:val="000000" w:themeColor="text1"/>
          <w:lang w:val="en-US"/>
        </w:rPr>
        <w:t>2</w:t>
      </w:r>
      <w:r w:rsidRPr="002650E8">
        <w:rPr>
          <w:rFonts w:ascii="Times" w:hAnsi="Times"/>
          <w:b/>
          <w:bCs/>
          <w:color w:val="000000" w:themeColor="text1"/>
          <w:lang w:val="en-US"/>
        </w:rPr>
        <w:tab/>
      </w:r>
      <w:r>
        <w:rPr>
          <w:rFonts w:ascii="Times" w:hAnsi="Times"/>
          <w:b/>
          <w:bCs/>
          <w:color w:val="000000" w:themeColor="text1"/>
          <w:lang w:val="en-US"/>
        </w:rPr>
        <w:t>Prior w</w:t>
      </w:r>
      <w:r w:rsidRPr="002650E8">
        <w:rPr>
          <w:rFonts w:ascii="Times" w:hAnsi="Times"/>
          <w:b/>
          <w:bCs/>
          <w:color w:val="000000" w:themeColor="text1"/>
          <w:lang w:val="en-US"/>
        </w:rPr>
        <w:t>orks related to prediction in Machine Learning Models</w:t>
      </w:r>
    </w:p>
    <w:p w14:paraId="394C0C53" w14:textId="77777777" w:rsidR="0045432F" w:rsidRPr="002650E8" w:rsidRDefault="0045432F" w:rsidP="0045432F">
      <w:pPr>
        <w:spacing w:line="360" w:lineRule="auto"/>
        <w:jc w:val="both"/>
        <w:rPr>
          <w:rFonts w:ascii="Times" w:hAnsi="Times"/>
          <w:color w:val="000000" w:themeColor="text1"/>
        </w:rPr>
      </w:pPr>
      <w:r w:rsidRPr="002650E8">
        <w:rPr>
          <w:rFonts w:ascii="Times" w:hAnsi="Times"/>
          <w:color w:val="000000" w:themeColor="text1"/>
          <w:lang w:val="en-US"/>
        </w:rPr>
        <w:t xml:space="preserve">On the machine learning forecasting side, </w:t>
      </w:r>
      <w:r w:rsidRPr="002650E8">
        <w:rPr>
          <w:rFonts w:ascii="Times" w:eastAsiaTheme="minorHAnsi" w:hAnsi="Times" w:cs="AppleSystemUIFont"/>
          <w:color w:val="000000" w:themeColor="text1"/>
          <w:lang w:val="en-GB" w:eastAsia="en-US"/>
        </w:rPr>
        <w:t xml:space="preserve">Song et. al. [1] compiled monthly data of influenza incidences from all provinces in mainland China from January 2004 to December 2011, comprehensively evaluated and classified these data, and then randomly selected 4 provinces with higher, median and lower incidences, using time series analysis to construct an ARIMA model. The same model but different analysis and forecasting approaches was conducted on the coronavirus disease by other researchers [2]. Recent </w:t>
      </w:r>
      <w:r w:rsidRPr="002650E8">
        <w:rPr>
          <w:rFonts w:ascii="Times" w:hAnsi="Times"/>
          <w:color w:val="000000" w:themeColor="text1"/>
          <w:lang w:val="en-US"/>
        </w:rPr>
        <w:t>studies of [3, 4]</w:t>
      </w:r>
      <w:r w:rsidRPr="002650E8">
        <w:rPr>
          <w:rFonts w:ascii="Times" w:hAnsi="Times"/>
          <w:color w:val="000000" w:themeColor="text1"/>
        </w:rPr>
        <w:t xml:space="preserve"> use Facebook’s Prophet Forecasting Model and ARIMA Forecasting Model to compare their performance and accuracy on </w:t>
      </w:r>
      <w:r w:rsidRPr="002650E8">
        <w:rPr>
          <w:rFonts w:ascii="Times" w:hAnsi="Times"/>
          <w:color w:val="000000" w:themeColor="text1"/>
          <w:lang w:val="en-US"/>
        </w:rPr>
        <w:t xml:space="preserve">the </w:t>
      </w:r>
      <w:r w:rsidRPr="002650E8">
        <w:rPr>
          <w:rFonts w:ascii="Times" w:hAnsi="Times"/>
          <w:color w:val="000000" w:themeColor="text1"/>
        </w:rPr>
        <w:t>dataset containing the confirmed cases, deaths, and recovered numbers, obtained from the Kaggle website. The forecast models are then compared to the last 2 weeks of the actual data to measure their performance against each other. The result shows that Prophet generally outperforms ARIMA</w:t>
      </w:r>
      <w:r w:rsidRPr="002650E8">
        <w:rPr>
          <w:rFonts w:ascii="Times" w:hAnsi="Times"/>
          <w:color w:val="000000" w:themeColor="text1"/>
          <w:lang w:val="en-US"/>
        </w:rPr>
        <w:t xml:space="preserve">. </w:t>
      </w:r>
      <w:r w:rsidRPr="002650E8">
        <w:rPr>
          <w:rFonts w:ascii="Times" w:hAnsi="Times"/>
          <w:color w:val="000000" w:themeColor="text1"/>
          <w:shd w:val="clear" w:color="auto" w:fill="FFFFFF"/>
          <w:lang w:val="en-US"/>
        </w:rPr>
        <w:t>S</w:t>
      </w:r>
      <w:r w:rsidRPr="002650E8">
        <w:rPr>
          <w:rFonts w:ascii="Times" w:hAnsi="Times"/>
          <w:color w:val="000000" w:themeColor="text1"/>
          <w:shd w:val="clear" w:color="auto" w:fill="FFFFFF"/>
        </w:rPr>
        <w:t xml:space="preserve">everal neural network predictive models </w:t>
      </w:r>
      <w:r w:rsidRPr="002650E8">
        <w:rPr>
          <w:rFonts w:ascii="Times" w:hAnsi="Times"/>
          <w:color w:val="000000" w:themeColor="text1"/>
          <w:shd w:val="clear" w:color="auto" w:fill="FFFFFF"/>
          <w:lang w:val="en-US"/>
        </w:rPr>
        <w:t>are used to</w:t>
      </w:r>
      <w:r w:rsidRPr="002650E8">
        <w:rPr>
          <w:rFonts w:ascii="Times" w:hAnsi="Times"/>
          <w:color w:val="000000" w:themeColor="text1"/>
          <w:shd w:val="clear" w:color="auto" w:fill="FFFFFF"/>
        </w:rPr>
        <w:t xml:space="preserve"> evaluate their performance against more common machine learning models</w:t>
      </w:r>
      <w:r w:rsidRPr="002650E8">
        <w:rPr>
          <w:rFonts w:ascii="Times" w:hAnsi="Times"/>
          <w:color w:val="000000" w:themeColor="text1"/>
          <w:shd w:val="clear" w:color="auto" w:fill="FFFFFF"/>
          <w:lang w:val="en-US"/>
        </w:rPr>
        <w:t xml:space="preserve"> in a </w:t>
      </w:r>
      <w:r w:rsidRPr="002650E8">
        <w:rPr>
          <w:rFonts w:ascii="Times" w:hAnsi="Times"/>
          <w:color w:val="000000" w:themeColor="text1"/>
          <w:shd w:val="clear" w:color="auto" w:fill="FFFFFF"/>
        </w:rPr>
        <w:t xml:space="preserve">Dengue </w:t>
      </w:r>
      <w:r w:rsidRPr="002650E8">
        <w:rPr>
          <w:rFonts w:ascii="Times" w:hAnsi="Times"/>
          <w:color w:val="000000" w:themeColor="text1"/>
          <w:shd w:val="clear" w:color="auto" w:fill="FFFFFF"/>
          <w:lang w:val="en-US"/>
        </w:rPr>
        <w:t>f</w:t>
      </w:r>
      <w:r w:rsidRPr="002650E8">
        <w:rPr>
          <w:rFonts w:ascii="Times" w:hAnsi="Times"/>
          <w:color w:val="000000" w:themeColor="text1"/>
          <w:shd w:val="clear" w:color="auto" w:fill="FFFFFF"/>
        </w:rPr>
        <w:t>orecasting project</w:t>
      </w:r>
      <w:r w:rsidRPr="002650E8">
        <w:rPr>
          <w:rFonts w:ascii="Times" w:hAnsi="Times"/>
          <w:color w:val="000000" w:themeColor="text1"/>
          <w:shd w:val="clear" w:color="auto" w:fill="FFFFFF"/>
          <w:lang w:val="en-US"/>
        </w:rPr>
        <w:t xml:space="preserve"> [7]. </w:t>
      </w:r>
      <w:r w:rsidRPr="002650E8">
        <w:rPr>
          <w:rFonts w:ascii="Times" w:hAnsi="Times"/>
          <w:color w:val="000000" w:themeColor="text1"/>
        </w:rPr>
        <w:t xml:space="preserve">Srivenkatesh </w:t>
      </w:r>
      <w:r w:rsidRPr="002650E8">
        <w:rPr>
          <w:rFonts w:ascii="Times" w:hAnsi="Times"/>
          <w:color w:val="000000" w:themeColor="text1"/>
          <w:lang w:val="en-US"/>
        </w:rPr>
        <w:t xml:space="preserve">applied </w:t>
      </w:r>
      <w:r w:rsidRPr="002650E8">
        <w:rPr>
          <w:rFonts w:ascii="Times" w:hAnsi="Times"/>
          <w:color w:val="000000" w:themeColor="text1"/>
        </w:rPr>
        <w:t>Naïve Bayes, logistic regression, support vector machines, Random Forest, K Nearest Neighbour for the examination of liver malady. The classification</w:t>
      </w:r>
      <w:r w:rsidRPr="002650E8">
        <w:rPr>
          <w:rFonts w:ascii="Times" w:hAnsi="Times"/>
          <w:color w:val="000000" w:themeColor="text1"/>
          <w:lang w:val="en-US"/>
        </w:rPr>
        <w:t>s</w:t>
      </w:r>
      <w:r w:rsidRPr="002650E8">
        <w:rPr>
          <w:rFonts w:ascii="Times" w:hAnsi="Times"/>
          <w:color w:val="000000" w:themeColor="text1"/>
        </w:rPr>
        <w:t xml:space="preserve"> are assessed with 5 distinctive execution measurements, i.e., precision, kappa, Mean absolute error (MAE), Root mean square error (RMSE), and F measures. The objective of this query work is to foresee liver infection</w:t>
      </w:r>
      <w:r w:rsidRPr="002650E8">
        <w:rPr>
          <w:rFonts w:ascii="Times" w:hAnsi="Times"/>
          <w:color w:val="000000" w:themeColor="text1"/>
          <w:lang w:val="en-US"/>
        </w:rPr>
        <w:t>s</w:t>
      </w:r>
      <w:r w:rsidRPr="002650E8">
        <w:rPr>
          <w:rFonts w:ascii="Times" w:hAnsi="Times"/>
          <w:color w:val="000000" w:themeColor="text1"/>
        </w:rPr>
        <w:t xml:space="preserve"> with different machine learning</w:t>
      </w:r>
      <w:r w:rsidRPr="002650E8">
        <w:rPr>
          <w:rFonts w:ascii="Times" w:hAnsi="Times"/>
          <w:color w:val="000000" w:themeColor="text1"/>
          <w:lang w:val="en-US"/>
        </w:rPr>
        <w:t xml:space="preserve"> approaches</w:t>
      </w:r>
      <w:r w:rsidRPr="002650E8">
        <w:rPr>
          <w:rFonts w:ascii="Times" w:hAnsi="Times"/>
          <w:color w:val="000000" w:themeColor="text1"/>
        </w:rPr>
        <w:t xml:space="preserve"> and pick most efficient algorithm</w:t>
      </w:r>
      <w:r w:rsidRPr="002650E8">
        <w:rPr>
          <w:rFonts w:ascii="Times" w:hAnsi="Times"/>
          <w:color w:val="000000" w:themeColor="text1"/>
          <w:lang w:val="en-US"/>
        </w:rPr>
        <w:t xml:space="preserve"> [9]. Results</w:t>
      </w:r>
      <w:r w:rsidRPr="002650E8">
        <w:rPr>
          <w:rFonts w:ascii="Times" w:hAnsi="Times"/>
          <w:color w:val="000000" w:themeColor="text1"/>
        </w:rPr>
        <w:t xml:space="preserve"> </w:t>
      </w:r>
      <w:r w:rsidRPr="002650E8">
        <w:rPr>
          <w:rFonts w:ascii="Times" w:hAnsi="Times"/>
          <w:color w:val="000000" w:themeColor="text1"/>
          <w:lang w:val="en-US"/>
        </w:rPr>
        <w:t xml:space="preserve">of the examination </w:t>
      </w:r>
      <w:r w:rsidRPr="002650E8">
        <w:rPr>
          <w:rFonts w:ascii="Times" w:hAnsi="Times"/>
          <w:color w:val="000000" w:themeColor="text1"/>
        </w:rPr>
        <w:t xml:space="preserve">demonstrated that Logistic </w:t>
      </w:r>
      <w:r w:rsidRPr="002650E8">
        <w:rPr>
          <w:rFonts w:ascii="Times" w:hAnsi="Times"/>
          <w:color w:val="000000" w:themeColor="text1"/>
        </w:rPr>
        <w:lastRenderedPageBreak/>
        <w:t>Regression classifier demonstrated</w:t>
      </w:r>
      <w:r w:rsidRPr="002650E8">
        <w:rPr>
          <w:rFonts w:ascii="Times" w:hAnsi="Times"/>
          <w:color w:val="000000" w:themeColor="text1"/>
          <w:lang w:val="en-US"/>
        </w:rPr>
        <w:t xml:space="preserve"> the</w:t>
      </w:r>
      <w:r w:rsidRPr="002650E8">
        <w:rPr>
          <w:rFonts w:ascii="Times" w:hAnsi="Times"/>
          <w:color w:val="000000" w:themeColor="text1"/>
        </w:rPr>
        <w:t xml:space="preserve"> best outcomes regarding precision </w:t>
      </w:r>
      <w:r w:rsidRPr="002650E8">
        <w:rPr>
          <w:rFonts w:ascii="Times" w:hAnsi="Times"/>
          <w:color w:val="000000" w:themeColor="text1"/>
          <w:lang w:val="en-US"/>
        </w:rPr>
        <w:t>with the</w:t>
      </w:r>
      <w:r w:rsidRPr="002650E8">
        <w:rPr>
          <w:rFonts w:ascii="Times" w:hAnsi="Times"/>
          <w:color w:val="000000" w:themeColor="text1"/>
        </w:rPr>
        <w:t xml:space="preserve"> least execution time</w:t>
      </w:r>
      <w:r w:rsidRPr="002650E8">
        <w:rPr>
          <w:rFonts w:ascii="Times" w:hAnsi="Times"/>
          <w:color w:val="000000" w:themeColor="text1"/>
          <w:lang w:val="en-US"/>
        </w:rPr>
        <w:t>s</w:t>
      </w:r>
      <w:r w:rsidRPr="002650E8">
        <w:rPr>
          <w:rFonts w:ascii="Times" w:hAnsi="Times"/>
          <w:color w:val="000000" w:themeColor="text1"/>
        </w:rPr>
        <w:t>.</w:t>
      </w:r>
    </w:p>
    <w:p w14:paraId="35818EEA" w14:textId="77777777" w:rsidR="0045432F" w:rsidRPr="002650E8" w:rsidRDefault="0045432F" w:rsidP="0045432F">
      <w:pPr>
        <w:spacing w:line="360" w:lineRule="auto"/>
        <w:jc w:val="both"/>
        <w:rPr>
          <w:rFonts w:ascii="Times" w:hAnsi="Times"/>
          <w:color w:val="000000" w:themeColor="text1"/>
        </w:rPr>
      </w:pPr>
    </w:p>
    <w:p w14:paraId="46547AC7" w14:textId="77777777" w:rsidR="0045432F" w:rsidRPr="002650E8" w:rsidRDefault="0045432F" w:rsidP="0045432F">
      <w:pPr>
        <w:pStyle w:val="NormalWeb"/>
        <w:spacing w:line="360" w:lineRule="auto"/>
        <w:jc w:val="both"/>
        <w:rPr>
          <w:rFonts w:ascii="Times" w:hAnsi="Times"/>
          <w:b/>
          <w:bCs/>
          <w:color w:val="000000" w:themeColor="text1"/>
          <w:lang w:val="en-US"/>
        </w:rPr>
      </w:pPr>
      <w:r w:rsidRPr="002650E8">
        <w:rPr>
          <w:rFonts w:ascii="Times" w:hAnsi="Times"/>
          <w:b/>
          <w:bCs/>
          <w:color w:val="000000" w:themeColor="text1"/>
          <w:lang w:val="en-US"/>
        </w:rPr>
        <w:t>2.</w:t>
      </w:r>
      <w:r>
        <w:rPr>
          <w:rFonts w:ascii="Times" w:hAnsi="Times"/>
          <w:b/>
          <w:bCs/>
          <w:color w:val="000000" w:themeColor="text1"/>
          <w:lang w:val="en-US"/>
        </w:rPr>
        <w:t>3</w:t>
      </w:r>
      <w:r w:rsidRPr="002650E8">
        <w:rPr>
          <w:rFonts w:ascii="Times" w:hAnsi="Times"/>
          <w:b/>
          <w:bCs/>
          <w:color w:val="000000" w:themeColor="text1"/>
          <w:lang w:val="en-US"/>
        </w:rPr>
        <w:tab/>
        <w:t xml:space="preserve">Uncertainty related prior works </w:t>
      </w:r>
    </w:p>
    <w:p w14:paraId="31F700FB" w14:textId="77777777" w:rsidR="0045432F" w:rsidRPr="002650E8" w:rsidRDefault="0045432F" w:rsidP="0045432F">
      <w:pPr>
        <w:pStyle w:val="NormalWeb"/>
        <w:spacing w:line="360" w:lineRule="auto"/>
        <w:jc w:val="both"/>
        <w:rPr>
          <w:rFonts w:ascii="Times" w:hAnsi="Times"/>
          <w:color w:val="000000" w:themeColor="text1"/>
          <w:lang w:val="en-US"/>
        </w:rPr>
      </w:pPr>
      <w:r w:rsidRPr="002650E8">
        <w:rPr>
          <w:rStyle w:val="blue-tooltip"/>
          <w:rFonts w:ascii="Times" w:hAnsi="Times" w:cs="Arial"/>
          <w:color w:val="000000" w:themeColor="text1"/>
          <w:shd w:val="clear" w:color="auto" w:fill="FFFFFF"/>
        </w:rPr>
        <w:t>Botchen</w:t>
      </w:r>
      <w:r w:rsidRPr="002650E8">
        <w:rPr>
          <w:rFonts w:ascii="Times" w:hAnsi="Times"/>
          <w:color w:val="000000" w:themeColor="text1"/>
          <w:lang w:val="en-US"/>
        </w:rPr>
        <w:t xml:space="preserve"> et al. [29] </w:t>
      </w:r>
      <w:r w:rsidRPr="002650E8">
        <w:rPr>
          <w:rFonts w:ascii="Times" w:hAnsi="Times"/>
          <w:color w:val="000000" w:themeColor="text1"/>
        </w:rPr>
        <w:t>focus</w:t>
      </w:r>
      <w:r w:rsidRPr="002650E8">
        <w:rPr>
          <w:rFonts w:ascii="Times" w:hAnsi="Times"/>
          <w:color w:val="000000" w:themeColor="text1"/>
          <w:lang w:val="en-US"/>
        </w:rPr>
        <w:t>es</w:t>
      </w:r>
      <w:r w:rsidRPr="002650E8">
        <w:rPr>
          <w:rFonts w:ascii="Times" w:hAnsi="Times"/>
          <w:color w:val="000000" w:themeColor="text1"/>
        </w:rPr>
        <w:t xml:space="preserve"> on uncertainty that occurs during data acquisition</w:t>
      </w:r>
      <w:r w:rsidRPr="002650E8">
        <w:rPr>
          <w:rFonts w:ascii="Times" w:hAnsi="Times"/>
          <w:color w:val="000000" w:themeColor="text1"/>
          <w:lang w:val="en-US"/>
        </w:rPr>
        <w:t xml:space="preserve"> and </w:t>
      </w:r>
      <w:r w:rsidRPr="002650E8">
        <w:rPr>
          <w:rFonts w:ascii="Times" w:hAnsi="Times"/>
          <w:color w:val="000000" w:themeColor="text1"/>
        </w:rPr>
        <w:t>demonstrate</w:t>
      </w:r>
      <w:r w:rsidRPr="002650E8">
        <w:rPr>
          <w:rFonts w:ascii="Times" w:hAnsi="Times"/>
          <w:color w:val="000000" w:themeColor="text1"/>
          <w:lang w:val="en-US"/>
        </w:rPr>
        <w:t>s</w:t>
      </w:r>
      <w:r w:rsidRPr="002650E8">
        <w:rPr>
          <w:rFonts w:ascii="Times" w:hAnsi="Times"/>
          <w:color w:val="000000" w:themeColor="text1"/>
        </w:rPr>
        <w:t xml:space="preserve"> the usefulness of </w:t>
      </w:r>
      <w:r w:rsidRPr="002650E8">
        <w:rPr>
          <w:rFonts w:ascii="Times" w:hAnsi="Times"/>
          <w:color w:val="000000" w:themeColor="text1"/>
          <w:lang w:val="en-US"/>
        </w:rPr>
        <w:t>the</w:t>
      </w:r>
      <w:r w:rsidRPr="002650E8">
        <w:rPr>
          <w:rFonts w:ascii="Times" w:hAnsi="Times"/>
          <w:color w:val="000000" w:themeColor="text1"/>
        </w:rPr>
        <w:t xml:space="preserve"> methods for the example of real-world fluid flow data measured with the particle image velocimetry (PIV) technique</w:t>
      </w:r>
      <w:r w:rsidRPr="002650E8">
        <w:rPr>
          <w:rFonts w:ascii="Times" w:hAnsi="Times"/>
          <w:color w:val="000000" w:themeColor="text1"/>
          <w:lang w:val="en-US"/>
        </w:rPr>
        <w:t xml:space="preserve">. They </w:t>
      </w:r>
      <w:r w:rsidRPr="002650E8">
        <w:rPr>
          <w:rFonts w:ascii="Times" w:hAnsi="Times"/>
          <w:color w:val="000000" w:themeColor="text1"/>
        </w:rPr>
        <w:t xml:space="preserve">present two novel texture-based techniques to visualize uncertainty in time-dependent 2D flow fields </w:t>
      </w:r>
      <w:r w:rsidRPr="002650E8">
        <w:rPr>
          <w:rFonts w:ascii="Times" w:hAnsi="Times"/>
          <w:color w:val="000000" w:themeColor="text1"/>
          <w:lang w:val="en-US"/>
        </w:rPr>
        <w:t xml:space="preserve">where in the first method, </w:t>
      </w:r>
      <w:r w:rsidRPr="002650E8">
        <w:rPr>
          <w:rFonts w:ascii="Times" w:hAnsi="Times"/>
          <w:color w:val="000000" w:themeColor="text1"/>
        </w:rPr>
        <w:t>texture advection</w:t>
      </w:r>
      <w:r w:rsidRPr="002650E8">
        <w:rPr>
          <w:rFonts w:ascii="Times" w:hAnsi="Times"/>
          <w:color w:val="000000" w:themeColor="text1"/>
          <w:lang w:val="en-US"/>
        </w:rPr>
        <w:t xml:space="preserve"> is</w:t>
      </w:r>
      <w:r w:rsidRPr="002650E8">
        <w:rPr>
          <w:rFonts w:ascii="Times" w:hAnsi="Times"/>
          <w:color w:val="000000" w:themeColor="text1"/>
        </w:rPr>
        <w:t xml:space="preserve"> </w:t>
      </w:r>
      <w:r w:rsidRPr="002650E8">
        <w:rPr>
          <w:rFonts w:ascii="Times" w:hAnsi="Times"/>
          <w:color w:val="000000" w:themeColor="text1"/>
          <w:lang w:val="en-US"/>
        </w:rPr>
        <w:t xml:space="preserve">employed </w:t>
      </w:r>
      <w:r w:rsidRPr="002650E8">
        <w:rPr>
          <w:rFonts w:ascii="Times" w:hAnsi="Times"/>
          <w:color w:val="000000" w:themeColor="text1"/>
        </w:rPr>
        <w:t>to show flow direction by streaklines and convey uncertainty by blurring these streakline</w:t>
      </w:r>
      <w:r w:rsidRPr="002650E8">
        <w:rPr>
          <w:rFonts w:ascii="Times" w:hAnsi="Times"/>
          <w:color w:val="000000" w:themeColor="text1"/>
          <w:lang w:val="en-US"/>
        </w:rPr>
        <w:t xml:space="preserve">s and in a second method </w:t>
      </w:r>
      <w:r w:rsidRPr="002650E8">
        <w:rPr>
          <w:rFonts w:ascii="Times" w:hAnsi="Times"/>
          <w:color w:val="000000" w:themeColor="text1"/>
        </w:rPr>
        <w:t>isotropic diffusion implemented by Gaussian filtering</w:t>
      </w:r>
      <w:r w:rsidRPr="002650E8">
        <w:rPr>
          <w:rFonts w:ascii="Times" w:hAnsi="Times"/>
          <w:color w:val="000000" w:themeColor="text1"/>
          <w:lang w:val="en-US"/>
        </w:rPr>
        <w:t xml:space="preserve"> to </w:t>
      </w:r>
      <w:r w:rsidRPr="002650E8">
        <w:rPr>
          <w:rFonts w:ascii="Times" w:hAnsi="Times"/>
          <w:color w:val="000000" w:themeColor="text1"/>
        </w:rPr>
        <w:t>continuous change of the density of flow representation</w:t>
      </w:r>
      <w:r w:rsidRPr="002650E8">
        <w:rPr>
          <w:rFonts w:ascii="Times" w:hAnsi="Times"/>
          <w:color w:val="000000" w:themeColor="text1"/>
          <w:lang w:val="en-US"/>
        </w:rPr>
        <w:t>.</w:t>
      </w:r>
    </w:p>
    <w:p w14:paraId="6BED6B1B" w14:textId="77777777" w:rsidR="0045432F" w:rsidRPr="002650E8" w:rsidRDefault="0045432F" w:rsidP="0045432F">
      <w:pPr>
        <w:spacing w:line="360" w:lineRule="auto"/>
        <w:jc w:val="both"/>
        <w:rPr>
          <w:rFonts w:ascii="Times" w:hAnsi="Times"/>
          <w:color w:val="000000" w:themeColor="text1"/>
        </w:rPr>
      </w:pPr>
      <w:r w:rsidRPr="002650E8">
        <w:rPr>
          <w:rFonts w:ascii="Times" w:hAnsi="Times"/>
          <w:color w:val="000000" w:themeColor="text1"/>
        </w:rPr>
        <w:t xml:space="preserve">Error in data is inherent so it cannot be ignored in visualization. Improper or eliminated presentations in visualizations can mislead decision making for data analysts. The goal of uncertainty visualization is to minimize the errors in judgment and represent the information as accurately as possible. This survey Kamal et al. [30] discusses state-of-the-art approaches such as Quantiﬁcation approach to uncertainty visualization, along with the concept of uncertainty and its sources. </w:t>
      </w:r>
    </w:p>
    <w:p w14:paraId="0E32E76B" w14:textId="77777777" w:rsidR="0045432F" w:rsidRPr="002650E8" w:rsidRDefault="0045432F" w:rsidP="0045432F">
      <w:pPr>
        <w:jc w:val="both"/>
        <w:rPr>
          <w:rFonts w:ascii="Times" w:hAnsi="Times"/>
          <w:color w:val="000000" w:themeColor="text1"/>
        </w:rPr>
      </w:pPr>
    </w:p>
    <w:p w14:paraId="51E4AA0B" w14:textId="77777777" w:rsidR="0045432F" w:rsidRPr="002650E8" w:rsidRDefault="0045432F" w:rsidP="0045432F">
      <w:pPr>
        <w:pStyle w:val="NormalWeb"/>
        <w:spacing w:line="360" w:lineRule="auto"/>
        <w:jc w:val="both"/>
        <w:rPr>
          <w:rFonts w:ascii="Times" w:hAnsi="Times"/>
          <w:color w:val="000000" w:themeColor="text1"/>
          <w:lang w:val="en-US"/>
        </w:rPr>
      </w:pPr>
      <w:r w:rsidRPr="002650E8">
        <w:rPr>
          <w:rFonts w:ascii="Times" w:hAnsi="Times"/>
          <w:color w:val="000000" w:themeColor="text1"/>
        </w:rPr>
        <w:t>Bonneau et al</w:t>
      </w:r>
      <w:r w:rsidRPr="002650E8">
        <w:rPr>
          <w:rFonts w:ascii="Times" w:hAnsi="Times"/>
          <w:color w:val="000000" w:themeColor="text1"/>
          <w:lang w:val="en-US"/>
        </w:rPr>
        <w:t>. [16]</w:t>
      </w:r>
      <w:r w:rsidRPr="002650E8">
        <w:rPr>
          <w:rFonts w:ascii="Times" w:hAnsi="Times"/>
          <w:color w:val="000000" w:themeColor="text1"/>
        </w:rPr>
        <w:t xml:space="preserve"> </w:t>
      </w:r>
      <w:r w:rsidRPr="002650E8">
        <w:rPr>
          <w:rFonts w:ascii="Times" w:hAnsi="Times"/>
          <w:color w:val="000000" w:themeColor="text1"/>
          <w:lang w:val="en-US"/>
        </w:rPr>
        <w:t xml:space="preserve">explores </w:t>
      </w:r>
      <w:r w:rsidRPr="002650E8">
        <w:rPr>
          <w:rFonts w:ascii="Times" w:hAnsi="Times"/>
          <w:color w:val="000000" w:themeColor="text1"/>
        </w:rPr>
        <w:t xml:space="preserve">uncertainty </w:t>
      </w:r>
      <w:r w:rsidRPr="002650E8">
        <w:rPr>
          <w:rFonts w:ascii="Times" w:hAnsi="Times"/>
          <w:color w:val="000000" w:themeColor="text1"/>
          <w:lang w:val="en-US"/>
        </w:rPr>
        <w:t>in t</w:t>
      </w:r>
      <w:r w:rsidRPr="002650E8">
        <w:rPr>
          <w:rFonts w:ascii="Times" w:hAnsi="Times"/>
          <w:color w:val="000000" w:themeColor="text1"/>
        </w:rPr>
        <w:t>he visualization</w:t>
      </w:r>
      <w:r w:rsidRPr="002650E8">
        <w:rPr>
          <w:rFonts w:ascii="Times" w:hAnsi="Times"/>
          <w:color w:val="000000" w:themeColor="text1"/>
          <w:lang w:val="en-US"/>
        </w:rPr>
        <w:t xml:space="preserve"> domain by comparing </w:t>
      </w:r>
      <w:r w:rsidRPr="002650E8">
        <w:rPr>
          <w:rFonts w:ascii="Times" w:hAnsi="Times"/>
          <w:color w:val="000000" w:themeColor="text1"/>
        </w:rPr>
        <w:t xml:space="preserve">different results, such as a weather forecast generated with different parameters </w:t>
      </w:r>
      <w:r w:rsidRPr="002650E8">
        <w:rPr>
          <w:rFonts w:ascii="Times" w:hAnsi="Times"/>
          <w:color w:val="000000" w:themeColor="text1"/>
          <w:lang w:val="en-US"/>
        </w:rPr>
        <w:t xml:space="preserve">and to </w:t>
      </w:r>
      <w:r w:rsidRPr="002650E8">
        <w:rPr>
          <w:rFonts w:ascii="Times" w:hAnsi="Times"/>
          <w:color w:val="000000" w:themeColor="text1"/>
        </w:rPr>
        <w:t xml:space="preserve">detect similarities or differences in the results a comparative visualization technique </w:t>
      </w:r>
      <w:r w:rsidRPr="002650E8">
        <w:rPr>
          <w:rFonts w:ascii="Times" w:hAnsi="Times"/>
          <w:color w:val="000000" w:themeColor="text1"/>
          <w:lang w:val="en-US"/>
        </w:rPr>
        <w:t xml:space="preserve">is </w:t>
      </w:r>
      <w:r w:rsidRPr="002650E8">
        <w:rPr>
          <w:rFonts w:ascii="Times" w:hAnsi="Times"/>
          <w:color w:val="000000" w:themeColor="text1"/>
        </w:rPr>
        <w:t xml:space="preserve">employed. To compare certain regions in more detail, e.g., borders, </w:t>
      </w:r>
      <w:r w:rsidRPr="002650E8">
        <w:rPr>
          <w:rFonts w:ascii="Times" w:hAnsi="Times"/>
          <w:color w:val="000000" w:themeColor="text1"/>
          <w:lang w:val="en-US"/>
        </w:rPr>
        <w:t xml:space="preserve">they suggested </w:t>
      </w:r>
      <w:r w:rsidRPr="002650E8">
        <w:rPr>
          <w:rFonts w:ascii="Times" w:hAnsi="Times"/>
          <w:color w:val="000000" w:themeColor="text1"/>
        </w:rPr>
        <w:t>to consider larger comparison areas than individual pixels</w:t>
      </w:r>
      <w:r w:rsidRPr="002650E8">
        <w:rPr>
          <w:rFonts w:ascii="Times" w:hAnsi="Times"/>
          <w:color w:val="000000" w:themeColor="text1"/>
          <w:lang w:val="en-US"/>
        </w:rPr>
        <w:t xml:space="preserve"> and it is </w:t>
      </w:r>
      <w:r w:rsidRPr="002650E8">
        <w:rPr>
          <w:rFonts w:ascii="Times" w:hAnsi="Times"/>
          <w:color w:val="000000" w:themeColor="text1"/>
        </w:rPr>
        <w:t>crucial that data sets which should be compared are visualized next to each other to get a direct comparison for a certain area</w:t>
      </w:r>
      <w:r w:rsidRPr="002650E8">
        <w:rPr>
          <w:rFonts w:ascii="Times" w:hAnsi="Times"/>
          <w:color w:val="000000" w:themeColor="text1"/>
          <w:lang w:val="en-US"/>
        </w:rPr>
        <w:t>.</w:t>
      </w:r>
    </w:p>
    <w:p w14:paraId="4C5C4E59" w14:textId="77777777" w:rsidR="0045432F" w:rsidRPr="002650E8" w:rsidRDefault="0045432F" w:rsidP="0045432F">
      <w:pPr>
        <w:autoSpaceDE w:val="0"/>
        <w:autoSpaceDN w:val="0"/>
        <w:adjustRightInd w:val="0"/>
        <w:spacing w:line="360" w:lineRule="auto"/>
        <w:jc w:val="both"/>
        <w:rPr>
          <w:rFonts w:ascii="Times" w:eastAsiaTheme="minorHAnsi" w:hAnsi="Times"/>
          <w:color w:val="000000" w:themeColor="text1"/>
          <w:lang w:val="en-GB" w:eastAsia="en-US"/>
        </w:rPr>
      </w:pPr>
      <w:r w:rsidRPr="002650E8">
        <w:rPr>
          <w:rFonts w:ascii="Times" w:hAnsi="Times"/>
          <w:color w:val="000000" w:themeColor="text1"/>
          <w:lang w:val="en-US"/>
        </w:rPr>
        <w:t xml:space="preserve">Objective uncertainty of a visual system is evaluated by </w:t>
      </w:r>
      <w:r w:rsidRPr="002650E8">
        <w:rPr>
          <w:rFonts w:ascii="Times" w:eastAsiaTheme="minorHAnsi" w:hAnsi="Times"/>
          <w:color w:val="000000" w:themeColor="text1"/>
          <w:lang w:val="en-GB" w:eastAsia="en-US"/>
        </w:rPr>
        <w:t xml:space="preserve">Barthelme et al. [17] where they discuss the natural perceptual systems involvement with systematic uncertainty because sensory information is imperfect and insufficient to uniquely designate the environment. In their experiment, observers were presented with pairs of images of oriented objects embedded in high levels of noise and had to report the orientation of the image of their choice. In their experiment, they compare objective uncertainty (computed using the Bayesian framework) </w:t>
      </w:r>
      <w:r w:rsidRPr="002650E8">
        <w:rPr>
          <w:rFonts w:ascii="Times" w:eastAsiaTheme="minorHAnsi" w:hAnsi="Times"/>
          <w:color w:val="000000" w:themeColor="text1"/>
          <w:lang w:val="en-GB" w:eastAsia="en-US"/>
        </w:rPr>
        <w:lastRenderedPageBreak/>
        <w:t xml:space="preserve">with subjective uncertainty (the confidence observers report about their visual perception). To this end, they used a visual task with well-defined statistical properties, discrimination under noise. They report a surprising degree of agreement between objective and subjective uncertainty and discuss possible computational models that could explain this ability of the visual system. Even though the two images contained the same extent of noise, one particular noise structure made an image orientation more obvious than the other. Eventually, observers reliably chose the more obvious of the two images, thereby providing evidence of a capacity to accurately evaluate objective uncertainty.  </w:t>
      </w:r>
    </w:p>
    <w:p w14:paraId="0C368AD2" w14:textId="77777777" w:rsidR="0045432F" w:rsidRPr="002650E8" w:rsidRDefault="0045432F" w:rsidP="0045432F">
      <w:pPr>
        <w:autoSpaceDE w:val="0"/>
        <w:autoSpaceDN w:val="0"/>
        <w:adjustRightInd w:val="0"/>
        <w:spacing w:line="360" w:lineRule="auto"/>
        <w:jc w:val="both"/>
        <w:rPr>
          <w:rFonts w:ascii="Times" w:eastAsiaTheme="minorHAnsi" w:hAnsi="Times"/>
          <w:color w:val="000000" w:themeColor="text1"/>
          <w:lang w:val="en-GB" w:eastAsia="en-US"/>
        </w:rPr>
      </w:pPr>
    </w:p>
    <w:p w14:paraId="23784FA4" w14:textId="77777777" w:rsidR="0045432F" w:rsidRPr="002650E8" w:rsidRDefault="0045432F" w:rsidP="0045432F">
      <w:pPr>
        <w:pStyle w:val="NormalWeb"/>
        <w:spacing w:line="360" w:lineRule="auto"/>
        <w:jc w:val="both"/>
        <w:rPr>
          <w:rFonts w:ascii="Times" w:hAnsi="Times"/>
          <w:color w:val="000000" w:themeColor="text1"/>
        </w:rPr>
      </w:pPr>
      <w:r w:rsidRPr="002650E8">
        <w:rPr>
          <w:rFonts w:ascii="Times" w:hAnsi="Times"/>
          <w:color w:val="000000" w:themeColor="text1"/>
          <w:lang w:val="en-US"/>
        </w:rPr>
        <w:t xml:space="preserve">A </w:t>
      </w:r>
      <w:r w:rsidRPr="002650E8">
        <w:rPr>
          <w:rFonts w:ascii="Times" w:hAnsi="Times"/>
          <w:color w:val="000000" w:themeColor="text1"/>
        </w:rPr>
        <w:t xml:space="preserve">statement on the position of uncertainty visualization today </w:t>
      </w:r>
      <w:r w:rsidRPr="002650E8">
        <w:rPr>
          <w:rFonts w:ascii="Times" w:hAnsi="Times"/>
          <w:color w:val="000000" w:themeColor="text1"/>
          <w:lang w:val="en-US"/>
        </w:rPr>
        <w:t xml:space="preserve">is explained in </w:t>
      </w:r>
      <w:r w:rsidRPr="002650E8">
        <w:rPr>
          <w:rFonts w:ascii="Times" w:eastAsiaTheme="minorHAnsi" w:hAnsi="Times"/>
          <w:color w:val="000000" w:themeColor="text1"/>
          <w:lang w:val="en-GB" w:eastAsia="en-US"/>
        </w:rPr>
        <w:t>Griethe et al.</w:t>
      </w:r>
      <w:r w:rsidRPr="002650E8">
        <w:rPr>
          <w:rFonts w:ascii="Times" w:hAnsi="Times" w:cs="Arial"/>
          <w:color w:val="000000" w:themeColor="text1"/>
          <w:lang w:val="en-GB"/>
        </w:rPr>
        <w:t xml:space="preserve"> </w:t>
      </w:r>
      <w:r w:rsidRPr="002650E8">
        <w:rPr>
          <w:rFonts w:ascii="Times" w:hAnsi="Times"/>
          <w:color w:val="000000" w:themeColor="text1"/>
          <w:lang w:val="en-US"/>
        </w:rPr>
        <w:t xml:space="preserve">[18] that </w:t>
      </w:r>
      <w:r w:rsidRPr="002650E8">
        <w:rPr>
          <w:rFonts w:ascii="Times" w:hAnsi="Times"/>
          <w:color w:val="000000" w:themeColor="text1"/>
        </w:rPr>
        <w:t>defines the basic concept of uncertainty and discusses sources and necessary measures. Visualization is a</w:t>
      </w:r>
      <w:r w:rsidRPr="002650E8">
        <w:rPr>
          <w:rFonts w:ascii="Times" w:hAnsi="Times"/>
          <w:color w:val="000000" w:themeColor="text1"/>
          <w:lang w:val="en-US"/>
        </w:rPr>
        <w:t>n</w:t>
      </w:r>
      <w:r w:rsidRPr="002650E8">
        <w:rPr>
          <w:rFonts w:ascii="Times" w:hAnsi="Times"/>
          <w:color w:val="000000" w:themeColor="text1"/>
        </w:rPr>
        <w:t xml:space="preserve"> </w:t>
      </w:r>
      <w:r w:rsidRPr="002650E8">
        <w:rPr>
          <w:rFonts w:ascii="Times" w:hAnsi="Times"/>
          <w:color w:val="000000" w:themeColor="text1"/>
          <w:lang w:val="en-US"/>
        </w:rPr>
        <w:t xml:space="preserve">indispensable </w:t>
      </w:r>
      <w:r w:rsidRPr="002650E8">
        <w:rPr>
          <w:rFonts w:ascii="Times" w:hAnsi="Times"/>
          <w:color w:val="000000" w:themeColor="text1"/>
        </w:rPr>
        <w:t>approach to the exploration and communication of large data sets</w:t>
      </w:r>
      <w:r w:rsidRPr="002650E8">
        <w:rPr>
          <w:rFonts w:ascii="Times" w:hAnsi="Times"/>
          <w:color w:val="000000" w:themeColor="text1"/>
          <w:lang w:val="en-US"/>
        </w:rPr>
        <w:t xml:space="preserve"> of</w:t>
      </w:r>
      <w:r w:rsidRPr="002650E8">
        <w:rPr>
          <w:rFonts w:ascii="Times" w:hAnsi="Times"/>
          <w:color w:val="000000" w:themeColor="text1"/>
        </w:rPr>
        <w:t xml:space="preserve"> different domains </w:t>
      </w:r>
      <w:r w:rsidRPr="002650E8">
        <w:rPr>
          <w:rFonts w:ascii="Times" w:hAnsi="Times"/>
          <w:color w:val="000000" w:themeColor="text1"/>
          <w:lang w:val="en-US"/>
        </w:rPr>
        <w:t>where</w:t>
      </w:r>
      <w:r w:rsidRPr="002650E8">
        <w:rPr>
          <w:rFonts w:ascii="Times" w:hAnsi="Times"/>
          <w:color w:val="000000" w:themeColor="text1"/>
        </w:rPr>
        <w:t xml:space="preserve"> data sets may contain an unavoidable amount of uncertainty that needs to be included in the visualization process to enable the correct cognition of hidden facts and figures</w:t>
      </w:r>
      <w:r w:rsidRPr="002650E8">
        <w:rPr>
          <w:rFonts w:ascii="Times" w:hAnsi="Times"/>
          <w:color w:val="000000" w:themeColor="text1"/>
          <w:lang w:val="en-US"/>
        </w:rPr>
        <w:t>.</w:t>
      </w:r>
      <w:r w:rsidRPr="002650E8">
        <w:rPr>
          <w:rFonts w:ascii="Times" w:hAnsi="Times"/>
          <w:color w:val="000000" w:themeColor="text1"/>
        </w:rPr>
        <w:t xml:space="preserve"> </w:t>
      </w:r>
      <w:r w:rsidRPr="002650E8">
        <w:rPr>
          <w:rFonts w:ascii="Times" w:hAnsi="Times"/>
          <w:color w:val="000000" w:themeColor="text1"/>
          <w:lang w:val="en-US"/>
        </w:rPr>
        <w:t>In addition, it explains how</w:t>
      </w:r>
      <w:r w:rsidRPr="002650E8">
        <w:rPr>
          <w:rFonts w:ascii="Times" w:hAnsi="Times"/>
          <w:color w:val="000000" w:themeColor="text1"/>
        </w:rPr>
        <w:t xml:space="preserve"> existing approaches </w:t>
      </w:r>
      <w:r w:rsidRPr="002650E8">
        <w:rPr>
          <w:rFonts w:ascii="Times" w:hAnsi="Times"/>
          <w:color w:val="000000" w:themeColor="text1"/>
          <w:lang w:val="en-US"/>
        </w:rPr>
        <w:t xml:space="preserve">could be </w:t>
      </w:r>
      <w:r w:rsidRPr="002650E8">
        <w:rPr>
          <w:rFonts w:ascii="Times" w:hAnsi="Times"/>
          <w:color w:val="000000" w:themeColor="text1"/>
        </w:rPr>
        <w:t>systematically present</w:t>
      </w:r>
      <w:r w:rsidRPr="002650E8">
        <w:rPr>
          <w:rFonts w:ascii="Times" w:hAnsi="Times"/>
          <w:color w:val="000000" w:themeColor="text1"/>
          <w:lang w:val="en-US"/>
        </w:rPr>
        <w:t>ed to</w:t>
      </w:r>
      <w:r w:rsidRPr="002650E8">
        <w:rPr>
          <w:rFonts w:ascii="Times" w:hAnsi="Times"/>
          <w:color w:val="000000" w:themeColor="text1"/>
        </w:rPr>
        <w:t xml:space="preserve"> the acquisition and display of uncertainty can be transferred to new fields, e.g., the visualization of uncertainty in structures. </w:t>
      </w:r>
    </w:p>
    <w:p w14:paraId="599406A4" w14:textId="77777777" w:rsidR="0045432F" w:rsidRPr="002650E8" w:rsidRDefault="0045432F" w:rsidP="0045432F">
      <w:pPr>
        <w:autoSpaceDE w:val="0"/>
        <w:autoSpaceDN w:val="0"/>
        <w:adjustRightInd w:val="0"/>
        <w:spacing w:line="360" w:lineRule="auto"/>
        <w:jc w:val="both"/>
        <w:rPr>
          <w:rFonts w:ascii="Times" w:eastAsiaTheme="minorHAnsi" w:hAnsi="Times"/>
          <w:color w:val="000000" w:themeColor="text1"/>
          <w:lang w:val="en-GB" w:eastAsia="en-US"/>
        </w:rPr>
      </w:pPr>
      <w:r w:rsidRPr="002650E8">
        <w:rPr>
          <w:rFonts w:ascii="Times" w:eastAsiaTheme="minorHAnsi" w:hAnsi="Times"/>
          <w:color w:val="000000" w:themeColor="text1"/>
          <w:lang w:val="en-GB" w:eastAsia="en-US"/>
        </w:rPr>
        <w:t>Uncertainty visualization is a research area that integrates visualization with the study of uncertainty. Among many uncertainties representation of participant-based empirical techniques, there is little evidence in Deitrick et al. [19] to suggest that uncertainty visualization influences in results or decisions. Through a human-subjects experiment, this research evaluates uncertainty visualization methods and indicates that it may affect decisions, but the degree of influence is affected by how the uncertainty is expressed.</w:t>
      </w:r>
    </w:p>
    <w:p w14:paraId="1ECFA709" w14:textId="77777777" w:rsidR="0045432F" w:rsidRPr="002650E8" w:rsidRDefault="0045432F" w:rsidP="0045432F">
      <w:pPr>
        <w:autoSpaceDE w:val="0"/>
        <w:autoSpaceDN w:val="0"/>
        <w:adjustRightInd w:val="0"/>
        <w:spacing w:line="360" w:lineRule="auto"/>
        <w:jc w:val="both"/>
        <w:rPr>
          <w:rFonts w:ascii="Times" w:hAnsi="Times"/>
          <w:color w:val="000000" w:themeColor="text1"/>
          <w:lang w:val="en-US"/>
        </w:rPr>
      </w:pPr>
    </w:p>
    <w:p w14:paraId="1F47B580" w14:textId="77777777" w:rsidR="0045432F" w:rsidRPr="002650E8" w:rsidRDefault="0045432F" w:rsidP="0045432F">
      <w:pPr>
        <w:autoSpaceDE w:val="0"/>
        <w:autoSpaceDN w:val="0"/>
        <w:adjustRightInd w:val="0"/>
        <w:spacing w:line="360" w:lineRule="auto"/>
        <w:jc w:val="both"/>
        <w:rPr>
          <w:rFonts w:ascii="Times" w:eastAsiaTheme="minorHAnsi" w:hAnsi="Times"/>
          <w:color w:val="000000" w:themeColor="text1"/>
          <w:lang w:val="en-GB" w:eastAsia="en-US"/>
        </w:rPr>
      </w:pPr>
      <w:r w:rsidRPr="002650E8">
        <w:rPr>
          <w:rFonts w:ascii="Times" w:hAnsi="Times"/>
          <w:color w:val="000000" w:themeColor="text1"/>
          <w:lang w:val="en-US"/>
        </w:rPr>
        <w:t>S</w:t>
      </w:r>
      <w:r w:rsidRPr="002650E8">
        <w:rPr>
          <w:rFonts w:ascii="Times" w:hAnsi="Times"/>
          <w:color w:val="000000" w:themeColor="text1"/>
        </w:rPr>
        <w:t>tate-of-the-art</w:t>
      </w:r>
      <w:r w:rsidRPr="002650E8">
        <w:rPr>
          <w:rFonts w:ascii="Times" w:hAnsi="Times"/>
          <w:color w:val="000000" w:themeColor="text1"/>
          <w:lang w:val="en-US"/>
        </w:rPr>
        <w:t xml:space="preserve"> visualization techniques have been successfully engaged in diagnostic medical imaging and Direct Volume Rendering (DVR) sectors and attained maturity in regular clinical works. However, still </w:t>
      </w:r>
      <w:r w:rsidRPr="002650E8">
        <w:rPr>
          <w:rFonts w:ascii="Times" w:eastAsiaTheme="minorHAnsi" w:hAnsi="Times"/>
          <w:color w:val="000000" w:themeColor="text1"/>
          <w:lang w:val="en-GB" w:eastAsia="en-US"/>
        </w:rPr>
        <w:t>a major problem is the lack of information on the uncertainty of the tissue classification, which is addressed in the paper Lundstrom et al. [20] by proposing animation methods to convey uncertainty in the rendering. The rendering is animated by sampling the probability domain over time that allows direct user interaction with the classification and it outperforms traditional rendering in terms of assessment accuracy.</w:t>
      </w:r>
    </w:p>
    <w:p w14:paraId="1D0AAFF1" w14:textId="77777777" w:rsidR="0045432F" w:rsidRPr="002650E8" w:rsidRDefault="0045432F" w:rsidP="0045432F">
      <w:pPr>
        <w:pStyle w:val="NormalWeb"/>
        <w:spacing w:line="360" w:lineRule="auto"/>
        <w:jc w:val="both"/>
        <w:rPr>
          <w:rFonts w:ascii="Times" w:eastAsiaTheme="minorHAnsi" w:hAnsi="Times"/>
          <w:color w:val="000000" w:themeColor="text1"/>
          <w:lang w:val="en-GB" w:eastAsia="en-US"/>
        </w:rPr>
      </w:pPr>
      <w:r w:rsidRPr="002650E8">
        <w:rPr>
          <w:rFonts w:ascii="Times" w:eastAsiaTheme="minorHAnsi" w:hAnsi="Times"/>
          <w:color w:val="000000" w:themeColor="text1"/>
          <w:lang w:val="en-GB" w:eastAsia="en-US"/>
        </w:rPr>
        <w:lastRenderedPageBreak/>
        <w:t>Most of the visualization research has ignored the presentation of uncertainty from data because of the inherent difficulty in defining, characterizing and controlling the uncertainty in the visualization process. The paper Pang et al. [21] introduced a wide variety of new uncertainty visualization methods like adding glyphs, adding geometry, modifying attributes, modifying geometry, animation and applied to many applications. The results of the research show that there are a wide variety of possible means to map uncertainty into a scene. The methods presented in the paper represent significant steps toward achieving the goals of uncertainty visualization.</w:t>
      </w:r>
    </w:p>
    <w:p w14:paraId="3E0C6C1F" w14:textId="77777777" w:rsidR="0045432F" w:rsidRPr="00DA7839" w:rsidRDefault="0045432F" w:rsidP="0045432F">
      <w:pPr>
        <w:pStyle w:val="NormalWeb"/>
        <w:spacing w:line="360" w:lineRule="auto"/>
        <w:jc w:val="both"/>
        <w:rPr>
          <w:rFonts w:ascii="Times" w:hAnsi="Times"/>
          <w:color w:val="000000" w:themeColor="text1"/>
        </w:rPr>
      </w:pPr>
      <w:r w:rsidRPr="00DA7839">
        <w:rPr>
          <w:rFonts w:ascii="Times" w:hAnsi="Times"/>
          <w:color w:val="000000" w:themeColor="text1"/>
        </w:rPr>
        <w:t>A common goal in the communication of uncertainty is uncertainty-aware decision making</w:t>
      </w:r>
      <w:r w:rsidRPr="00DA7839">
        <w:rPr>
          <w:rFonts w:ascii="Times" w:hAnsi="Times"/>
          <w:i/>
          <w:iCs/>
          <w:color w:val="000000" w:themeColor="text1"/>
        </w:rPr>
        <w:t xml:space="preserve"> </w:t>
      </w:r>
      <w:r w:rsidRPr="00DA7839">
        <w:rPr>
          <w:rFonts w:ascii="Times" w:hAnsi="Times"/>
          <w:color w:val="000000" w:themeColor="text1"/>
        </w:rPr>
        <w:t>where the audience should be aware of the risks and rewards of certain decisions, modulate their confidence in their conclusions, and perhaps restrain from deciding when there is high uncertainty perceived. Correl et al. [35] introduced with the idea of allocating smaller ranges of a visual channel to data when uncertainty is high and larger ranges when uncertainty is low. This allocation of visual variables promotes patterns of decision-making that make efficient use of uncertainty information, discouraging comparison of values in unreliable regions of the data, and promoting comparison in regions of high certainty. In traditional bivariate maps, outputs for each combination of value and uncertainty might be represented as a 2D square whereas they approached it as arcs mapping values to smaller and smaller sets of outputs for higher uncertainty. But the main limitation of that research is they have used single color to represent both value and uncertainty in a single cell encoding system and suppresses the values for decision making when uncertainties are high. It also requires imperfect data value quantization.</w:t>
      </w:r>
    </w:p>
    <w:p w14:paraId="7D9CA43F" w14:textId="77777777" w:rsidR="0045432F" w:rsidRPr="00DA7839" w:rsidRDefault="0045432F" w:rsidP="0045432F">
      <w:pPr>
        <w:spacing w:line="360" w:lineRule="auto"/>
        <w:jc w:val="both"/>
        <w:rPr>
          <w:rFonts w:ascii="Times" w:hAnsi="Times"/>
          <w:color w:val="000000" w:themeColor="text1"/>
        </w:rPr>
      </w:pPr>
      <w:r w:rsidRPr="00DA7839">
        <w:rPr>
          <w:rFonts w:ascii="Times" w:hAnsi="Times"/>
          <w:color w:val="000000" w:themeColor="text1"/>
        </w:rPr>
        <w:t>Being a complex topic, most of the authors try to eliminate the existence of uncertainty from their visualization outcome, so the researcher Hullman conducted a survey and interviewed over 103 visualization authors in [36]. They identified that perceptions, practices, challenges, and attitudes are associated with uncertainty visualization and the majority of them agreed that or at least were sympathetic about the importance of uncertainty communication.</w:t>
      </w:r>
    </w:p>
    <w:p w14:paraId="7D55ED8F" w14:textId="77777777" w:rsidR="0045432F" w:rsidRPr="00DA7839" w:rsidRDefault="0045432F" w:rsidP="0045432F">
      <w:pPr>
        <w:spacing w:line="360" w:lineRule="auto"/>
        <w:rPr>
          <w:rFonts w:ascii="Times" w:hAnsi="Times"/>
          <w:color w:val="000000" w:themeColor="text1"/>
        </w:rPr>
      </w:pPr>
    </w:p>
    <w:p w14:paraId="64877DB5" w14:textId="77777777" w:rsidR="0045432F" w:rsidRPr="00DA7839" w:rsidRDefault="0045432F" w:rsidP="0045432F">
      <w:pPr>
        <w:pStyle w:val="NormalWeb"/>
        <w:spacing w:line="360" w:lineRule="auto"/>
        <w:jc w:val="both"/>
        <w:rPr>
          <w:rFonts w:ascii="Times" w:hAnsi="Times"/>
          <w:color w:val="000000" w:themeColor="text1"/>
        </w:rPr>
      </w:pPr>
      <w:r w:rsidRPr="00DA7839">
        <w:rPr>
          <w:rFonts w:ascii="Times" w:hAnsi="Times"/>
          <w:color w:val="000000" w:themeColor="text1"/>
        </w:rPr>
        <w:t xml:space="preserve">Data analysts also face unique challenges in interpreting the results on applying machine learning and statistical methods to timestamped event sequences to tackle various problems. Through a controlled study, the researcher Guo et. al [37] found that users experience more </w:t>
      </w:r>
      <w:r w:rsidRPr="00DA7839">
        <w:rPr>
          <w:rFonts w:ascii="Times" w:hAnsi="Times"/>
          <w:color w:val="000000" w:themeColor="text1"/>
        </w:rPr>
        <w:lastRenderedPageBreak/>
        <w:t xml:space="preserve">confidence in making decisions when alternative predictions are displayed alongside uncertainty information, and they consider the alternatives more when deciding between two options with similar top predictions. There are several limitations of this research, for example: they have used darkness to address uncertainty but that is not suitable to determine exact uncertainty values and make accurate decisions. Also, it requires the participants to be domain experts and it also requires data with alternatives. </w:t>
      </w:r>
    </w:p>
    <w:p w14:paraId="3CEE8536" w14:textId="77777777" w:rsidR="0045432F" w:rsidRPr="00DA7839" w:rsidRDefault="0045432F" w:rsidP="0045432F">
      <w:pPr>
        <w:pStyle w:val="NormalWeb"/>
        <w:spacing w:line="360" w:lineRule="auto"/>
        <w:jc w:val="both"/>
        <w:rPr>
          <w:rFonts w:ascii="Times" w:hAnsi="Times"/>
          <w:color w:val="000000" w:themeColor="text1"/>
        </w:rPr>
      </w:pPr>
      <w:r w:rsidRPr="00DA7839">
        <w:rPr>
          <w:rFonts w:ascii="Times" w:hAnsi="Times"/>
          <w:color w:val="000000" w:themeColor="text1"/>
        </w:rPr>
        <w:t xml:space="preserve">Since uncertainty is a multi-faceted concept, there are various kinds of uncertainties, and the visualization of such uncertainties are applied in many contexts with different objectives, so there may not be optimal uncertainty visualization technique. The study of Korporaal et al. [38] investigates how data uncertainty visualized in maps might influence the process and outcomes of spatial decision-making, especially when made under time pressure in risky situations. The limitation of the research is that they have not considered the effect of stress along with time constraints. In addition, they have used only one type of texture(dotted) in their visualization experiment. So, the result cannot be generalized with non-texture, non-color based or gradients. </w:t>
      </w:r>
    </w:p>
    <w:p w14:paraId="25793725" w14:textId="77777777" w:rsidR="0045432F" w:rsidRPr="00DA7839" w:rsidRDefault="0045432F" w:rsidP="0045432F">
      <w:pPr>
        <w:pStyle w:val="NormalWeb"/>
        <w:spacing w:line="360" w:lineRule="auto"/>
        <w:jc w:val="both"/>
        <w:rPr>
          <w:rFonts w:ascii="Times" w:hAnsi="Times"/>
          <w:color w:val="000000" w:themeColor="text1"/>
        </w:rPr>
      </w:pPr>
      <w:r w:rsidRPr="00DA7839">
        <w:rPr>
          <w:rFonts w:ascii="Times" w:hAnsi="Times"/>
          <w:color w:val="000000" w:themeColor="text1"/>
        </w:rPr>
        <w:t>Earthquake models can produce aftershock forecasts but research on uncertainty visualization is often missing from earthquake science.  So, Schneider et al [39] conducted research where three different uncertainty visualizations were produced: (1) forecast and uncertainty maps adjacent to one another; (2) the forecast map depicted in a color scheme, with the uncertainty shown by the transparency of the color; and (3) two maps that showed the lower and upper bounds of the forecast distribution at each location. Limitations of the paper includes: they needed to fix either the forecasted aftershock rate or its uncertainty and in the comparative judgment task, geographical features, such as roads and landmarks were omitted from the maps to avoid potential confounding effects on judgments which lowers the ecological validity of the study.</w:t>
      </w:r>
    </w:p>
    <w:p w14:paraId="364547B4" w14:textId="77777777" w:rsidR="0045432F" w:rsidRPr="00DA7839" w:rsidRDefault="0045432F" w:rsidP="0045432F">
      <w:pPr>
        <w:pStyle w:val="NormalWeb"/>
        <w:spacing w:line="360" w:lineRule="auto"/>
        <w:jc w:val="both"/>
        <w:rPr>
          <w:rFonts w:ascii="Times" w:hAnsi="Times"/>
          <w:color w:val="000000" w:themeColor="text1"/>
        </w:rPr>
      </w:pPr>
      <w:r w:rsidRPr="00DA7839">
        <w:rPr>
          <w:rFonts w:ascii="Times" w:hAnsi="Times"/>
          <w:color w:val="000000" w:themeColor="text1"/>
        </w:rPr>
        <w:t xml:space="preserve">The authors Brodlie et al. [40] have reviewed the state of the art in uncertainty visualization, looking at both the visualization of uncertainty (which considers how to depict uncertainty specified with the data) and the uncertainty of visualization (which considers how much inaccuracy occurs in data processing through the pipeline of Haber and McNabb uncertainty reference model). They note that the visualization research community has enthusiastically taken up the challenge of uncertainty and most of the popular visualization techniques have been extended in some way to handle uncertain data. </w:t>
      </w:r>
    </w:p>
    <w:p w14:paraId="1ADCA640" w14:textId="77777777" w:rsidR="0045432F" w:rsidRPr="00DA7839" w:rsidRDefault="0045432F" w:rsidP="0045432F">
      <w:pPr>
        <w:spacing w:before="100" w:beforeAutospacing="1" w:after="100" w:afterAutospacing="1" w:line="360" w:lineRule="auto"/>
        <w:jc w:val="both"/>
        <w:rPr>
          <w:rFonts w:ascii="Times" w:hAnsi="Times"/>
          <w:color w:val="000000" w:themeColor="text1"/>
        </w:rPr>
      </w:pPr>
      <w:r w:rsidRPr="00DA7839">
        <w:rPr>
          <w:rFonts w:ascii="Times" w:hAnsi="Times"/>
          <w:color w:val="000000" w:themeColor="text1"/>
        </w:rPr>
        <w:lastRenderedPageBreak/>
        <w:t xml:space="preserve">When making an inference or comparison with uncertainty, noise, or incomplete data, measurement error and confidence intervals can be as important for judgment as the actual mean values of different groups. The paper [41] investigates drawbacks with the standard encoding and considers a set of alternatives and conducted a series of crowd-sourced experiments that confirms the encoding of mean and error significantly changes and by which viewers make decisions about uncertainty. They use gradient plots with transparency to encode uncertainty and violin plots with width as better alternatives. One area not well-covered by their experimental tasks was decision making and did not collect a great deal of qualitative data such as viewer preferences for different chart types which could be an important consideration for how data are perceived and used, especially for issues of trust and uncertainty. </w:t>
      </w:r>
    </w:p>
    <w:p w14:paraId="1DE2A145" w14:textId="77777777" w:rsidR="0045432F" w:rsidRPr="00DA7839" w:rsidRDefault="0045432F" w:rsidP="0045432F">
      <w:pPr>
        <w:pStyle w:val="NormalWeb"/>
        <w:spacing w:line="360" w:lineRule="auto"/>
        <w:jc w:val="both"/>
        <w:rPr>
          <w:rFonts w:ascii="Times" w:hAnsi="Times"/>
          <w:color w:val="000000" w:themeColor="text1"/>
        </w:rPr>
      </w:pPr>
      <w:r w:rsidRPr="00DA7839">
        <w:rPr>
          <w:rFonts w:ascii="Times" w:hAnsi="Times"/>
          <w:color w:val="000000" w:themeColor="text1"/>
        </w:rPr>
        <w:t>In daily life, people regularly make decisions based on uncertain data navigating through gadgets or looking at the weather forecast online. The authors Greis et al. [42] published a web-based game on Facebook and compared four representations that communicate different amounts of uncertainty information to the user and compared. The results show that abundance of uncertainty information leads to taking unnecessary risks. Absence of uncertainty information reduces the risk taking and leads to more won turns, but with the lowest money gain. Representations with aggregated detailed uncertainty provide a good trade-off between being understandable by the players and encouraging medium risks with high gains. The paper doesn’t visualize the uncertainties but uses aggregated detailed uncertainty to the representations to offer a good compromise between understandability, encouraging educated risks and achieving credible winning criteria with high gains.</w:t>
      </w:r>
    </w:p>
    <w:p w14:paraId="1A519A80" w14:textId="77777777" w:rsidR="0045432F" w:rsidRPr="00DA7839" w:rsidRDefault="0045432F" w:rsidP="0045432F">
      <w:pPr>
        <w:pStyle w:val="NormalWeb"/>
        <w:spacing w:line="360" w:lineRule="auto"/>
        <w:jc w:val="both"/>
        <w:rPr>
          <w:rFonts w:ascii="Times" w:hAnsi="Times"/>
          <w:color w:val="000000" w:themeColor="text1"/>
        </w:rPr>
      </w:pPr>
    </w:p>
    <w:p w14:paraId="47A0F073" w14:textId="77777777" w:rsidR="0045432F" w:rsidRPr="00DA7839" w:rsidRDefault="0045432F" w:rsidP="0045432F">
      <w:pPr>
        <w:spacing w:before="100" w:beforeAutospacing="1" w:after="100" w:afterAutospacing="1" w:line="360" w:lineRule="auto"/>
        <w:jc w:val="both"/>
        <w:rPr>
          <w:rFonts w:ascii="Times" w:hAnsi="Times"/>
          <w:color w:val="000000" w:themeColor="text1"/>
        </w:rPr>
      </w:pPr>
      <w:r w:rsidRPr="00DA7839">
        <w:rPr>
          <w:rFonts w:ascii="Times" w:hAnsi="Times"/>
          <w:color w:val="000000" w:themeColor="text1"/>
        </w:rPr>
        <w:t>In statistics, people usually quantify uncertainty to help determine the accuracy of estimates, yet this crucial piece of information is rarely included on maps visualizing real data estimates.</w:t>
      </w:r>
      <w:r w:rsidRPr="00DA7839">
        <w:rPr>
          <w:rFonts w:ascii="Times" w:hAnsi="Times"/>
          <w:b/>
          <w:bCs/>
          <w:color w:val="000000" w:themeColor="text1"/>
        </w:rPr>
        <w:t xml:space="preserve"> </w:t>
      </w:r>
      <w:r w:rsidRPr="00DA7839">
        <w:rPr>
          <w:rFonts w:ascii="Times" w:hAnsi="Times"/>
          <w:color w:val="000000" w:themeColor="text1"/>
        </w:rPr>
        <w:t xml:space="preserve">Lucchesi et al. [43] develop and present three approaches to include uncertainty on maps: (1) the bivariate choropleth map repurposed to visualize uncertainty; (2) the pixelation of counties to include values within an estimate’s margin of error; and (3) the rotation of a glyph, located at a county’s centroid, to represent an estimate’s uncertainty. They have not conducted user studies to determine whether these three methods effectively communicate uncertainty by drawing conclusions and answering questions in visualization. And, although users can see </w:t>
      </w:r>
      <w:r w:rsidRPr="00DA7839">
        <w:rPr>
          <w:rFonts w:ascii="Times" w:hAnsi="Times"/>
          <w:color w:val="000000" w:themeColor="text1"/>
        </w:rPr>
        <w:lastRenderedPageBreak/>
        <w:t xml:space="preserve">which counties have high uncertainties, they cannot determine the exact quantities of the margins of error by looking at the pixelated map. </w:t>
      </w:r>
    </w:p>
    <w:p w14:paraId="04353E5A" w14:textId="77777777" w:rsidR="0045432F" w:rsidRPr="00DA7839" w:rsidRDefault="0045432F" w:rsidP="0045432F">
      <w:pPr>
        <w:pStyle w:val="NormalWeb"/>
        <w:spacing w:line="360" w:lineRule="auto"/>
        <w:jc w:val="both"/>
        <w:rPr>
          <w:rFonts w:ascii="Times" w:hAnsi="Times"/>
          <w:color w:val="000000" w:themeColor="text1"/>
        </w:rPr>
      </w:pPr>
      <w:r w:rsidRPr="00DA7839">
        <w:rPr>
          <w:rFonts w:ascii="Times" w:hAnsi="Times"/>
          <w:color w:val="000000" w:themeColor="text1"/>
        </w:rPr>
        <w:t xml:space="preserve">Uncertainty is a fact of information; many types of information contain uncertainty, usually of heterogeneous categories. While there have been many calls for research about uncertainty visualization, the understanding of when and why one uncertainty visualization strategy should be used over others remains incomplete. To address the gap MacEachren el al. [44] presents two linked conceptual perspectives focused on uncertainty visualization. First, a typology of uncertainty is used to delineate kinds of uncertainty matched with space, time, and attribute components of data. Second, concepts from visual semiotics are applied to representing different categories of uncertainty. They address representation </w:t>
      </w:r>
      <w:r w:rsidRPr="00DA7839">
        <w:rPr>
          <w:rFonts w:ascii="Times" w:hAnsi="Times" w:cs="Arial"/>
          <w:color w:val="000000" w:themeColor="text1"/>
        </w:rPr>
        <w:t>intuitiveness and relative performance</w:t>
      </w:r>
      <w:r w:rsidRPr="00DA7839">
        <w:rPr>
          <w:rFonts w:ascii="Times" w:hAnsi="Times"/>
          <w:color w:val="000000" w:themeColor="text1"/>
        </w:rPr>
        <w:t>, considering visual variables and iconic representations of uncertainty. The study does not cover finding the best symbolization method by integrating both data and data uncertainty representation into the same sign-vehicles. Also, they have not tested symbol size impact.</w:t>
      </w:r>
    </w:p>
    <w:p w14:paraId="09A5BC9E" w14:textId="77777777" w:rsidR="0045432F" w:rsidRPr="00DA7839" w:rsidRDefault="0045432F" w:rsidP="0045432F">
      <w:pPr>
        <w:pStyle w:val="NormalWeb"/>
        <w:spacing w:line="360" w:lineRule="auto"/>
        <w:jc w:val="both"/>
        <w:rPr>
          <w:rFonts w:ascii="Times" w:hAnsi="Times"/>
          <w:color w:val="000000" w:themeColor="text1"/>
        </w:rPr>
      </w:pPr>
      <w:r w:rsidRPr="00DA7839">
        <w:rPr>
          <w:rFonts w:ascii="Times" w:hAnsi="Times"/>
          <w:color w:val="000000" w:themeColor="text1"/>
        </w:rPr>
        <w:t xml:space="preserve">Many information fusion applications process and present huge quantities of data to enable an operator to make effective decisions. Reveiro [45] provides a general overview on uncertainty representations techniques and explains why the recognition of uncertainty plays an important role in decision making. In addition, it suggests the techniques developed in information visualization can be applied in information fusion and outlines how information fusion research might proceed further. The major contributions of this paper are (1) to highlight the importance of uncertainty visualization in decision-making, (2) to briefly review relevant modern uncertainty visualization techniques, (3) to propose general theories and results of user experiments for their theoretical analysis, (4) to suggest that techniques developed in information visualization can be applied in information fusion and (5) to outline how information fusion research might proceed further. The limitation of the paper is they only theoretically evaluate the weakness and strengths of the uncertainty visualizations representations. </w:t>
      </w:r>
    </w:p>
    <w:p w14:paraId="3641BC89" w14:textId="77777777" w:rsidR="0045432F" w:rsidRPr="00DA7839" w:rsidRDefault="0045432F" w:rsidP="0045432F">
      <w:pPr>
        <w:spacing w:line="360" w:lineRule="auto"/>
        <w:jc w:val="both"/>
        <w:rPr>
          <w:rFonts w:ascii="Times" w:hAnsi="Times"/>
          <w:color w:val="000000" w:themeColor="text1"/>
        </w:rPr>
      </w:pPr>
      <w:r w:rsidRPr="00DA7839">
        <w:rPr>
          <w:rFonts w:ascii="Times" w:hAnsi="Times"/>
          <w:color w:val="000000" w:themeColor="text1"/>
        </w:rPr>
        <w:t xml:space="preserve">Visual representations of information are challenged to incorporate a thought of confidence or certainty because the factors that influence the uncertainty of information vary with the type of information. Visualization researchers have no abstract model or framework for describing and constructing visualizations of uncertainty as it relates to intelligence analysis. The paper [46] </w:t>
      </w:r>
      <w:r w:rsidRPr="00DA7839">
        <w:rPr>
          <w:rFonts w:ascii="Times" w:hAnsi="Times"/>
          <w:color w:val="000000" w:themeColor="text1"/>
        </w:rPr>
        <w:lastRenderedPageBreak/>
        <w:t>of Judi Thomson presents a typology describing the aspects of uncertainty related to intelligence analysis, drawing on existing frameworks for uncertainty representation. They do not conduct any uncertainty visualization work but organizes the uncertainties into a logical framework or typology and then explores frameworks for uncertainty that have been developed for representation within the geosciences and scientific visualization community.</w:t>
      </w:r>
    </w:p>
    <w:p w14:paraId="12EAA405" w14:textId="77777777" w:rsidR="0045432F" w:rsidRPr="00DA7839" w:rsidRDefault="0045432F" w:rsidP="0045432F">
      <w:pPr>
        <w:spacing w:line="360" w:lineRule="auto"/>
        <w:rPr>
          <w:rFonts w:ascii="Times" w:hAnsi="Times"/>
          <w:color w:val="000000" w:themeColor="text1"/>
        </w:rPr>
      </w:pPr>
    </w:p>
    <w:p w14:paraId="4EA31BE6" w14:textId="77777777" w:rsidR="0045432F" w:rsidRPr="00DA7839" w:rsidRDefault="0045432F" w:rsidP="0045432F">
      <w:pPr>
        <w:pStyle w:val="NormalWeb"/>
        <w:spacing w:line="360" w:lineRule="auto"/>
        <w:jc w:val="both"/>
        <w:rPr>
          <w:rFonts w:ascii="Times" w:hAnsi="Times"/>
          <w:color w:val="000000" w:themeColor="text1"/>
        </w:rPr>
      </w:pPr>
      <w:r w:rsidRPr="00DA7839">
        <w:rPr>
          <w:rFonts w:ascii="Times" w:hAnsi="Times"/>
          <w:color w:val="000000" w:themeColor="text1"/>
        </w:rPr>
        <w:t xml:space="preserve">Instead of professional data scientists, the authors Boukhelifa et al. [47] engage domain experts with varying skill levels to find pertinent patterns and build a new uncertainty-aware sensemaking model. They describe their various coping strategies to understand, minimise, exploit, or even ignore the uncertainty influenced by accepted domain practices, but appears to depend on the types and sources of uncertainty. Participants of the study have different technical skill levels which may have had an impact on their behaviour and coping strategies. Moreover, the recruitment scheme was in potential bias due to snowball and social network effects. </w:t>
      </w:r>
    </w:p>
    <w:p w14:paraId="6272165A" w14:textId="77777777" w:rsidR="0045432F" w:rsidRPr="00DA7839" w:rsidRDefault="0045432F" w:rsidP="0045432F">
      <w:pPr>
        <w:spacing w:before="100" w:beforeAutospacing="1" w:after="100" w:afterAutospacing="1" w:line="360" w:lineRule="auto"/>
        <w:jc w:val="both"/>
        <w:rPr>
          <w:rFonts w:ascii="Times" w:hAnsi="Times"/>
          <w:color w:val="000000" w:themeColor="text1"/>
        </w:rPr>
      </w:pPr>
      <w:r w:rsidRPr="00DA7839">
        <w:rPr>
          <w:rFonts w:ascii="Times" w:hAnsi="Times"/>
          <w:color w:val="000000" w:themeColor="text1"/>
        </w:rPr>
        <w:t>Evaluating the impact of an uncertainty visualization is complex due to the challenge of defining correct behavior with uncertainty information and difficulties of interpreting uncertainty by people. Hullman et al. [48] present a taxonomy of methods for evaluating uncertainty visualizations and describe the results of a qualitative analysis applying their own framework to 86 publications which represent the state of uncertainty visualization evaluation. The taxonomy differentiates six levels of decisions that comprise an uncertainty visualization evaluation: the behavioral targets of the study, expected effects from an uncertainty visualization, evaluation goals, measures, elicitation techniques, and analysis approaches. They characterize overall trends in evaluation paths</w:t>
      </w:r>
      <w:r w:rsidRPr="00DA7839">
        <w:rPr>
          <w:rFonts w:ascii="Times" w:hAnsi="Times"/>
          <w:i/>
          <w:iCs/>
          <w:color w:val="000000" w:themeColor="text1"/>
        </w:rPr>
        <w:t xml:space="preserve"> </w:t>
      </w:r>
      <w:r w:rsidRPr="00DA7839">
        <w:rPr>
          <w:rFonts w:ascii="Times" w:hAnsi="Times"/>
          <w:color w:val="000000" w:themeColor="text1"/>
        </w:rPr>
        <w:t xml:space="preserve">of uncertainty visualization which indicate distinctions between methods for measuring accuracy and decision, as well as different methods for eliciting and assessing subjective confidence. They recommend specific steps that researchers should take when designing uncertainty visualization evaluations to strive for valid and transparent findings. </w:t>
      </w:r>
    </w:p>
    <w:p w14:paraId="4DD065B1" w14:textId="77777777" w:rsidR="0045432F" w:rsidRPr="00DA7839" w:rsidRDefault="0045432F" w:rsidP="0045432F">
      <w:pPr>
        <w:pStyle w:val="NormalWeb"/>
        <w:spacing w:line="360" w:lineRule="auto"/>
        <w:jc w:val="both"/>
        <w:rPr>
          <w:rFonts w:ascii="Times" w:hAnsi="Times"/>
          <w:color w:val="000000" w:themeColor="text1"/>
        </w:rPr>
      </w:pPr>
      <w:r w:rsidRPr="00DA7839">
        <w:rPr>
          <w:rFonts w:ascii="Times" w:hAnsi="Times"/>
          <w:color w:val="000000" w:themeColor="text1"/>
        </w:rPr>
        <w:t xml:space="preserve">Understanding how effectively to display uncertain information has become increasingly important because uncertain information can be shown in many formats ranging from simple text to graphical representations. The paper [49] describes two studies in which degraded or blended icons were used to convey uncertainty regarding the identity of a radar contact as </w:t>
      </w:r>
      <w:r w:rsidRPr="00DA7839">
        <w:rPr>
          <w:rFonts w:ascii="Times" w:hAnsi="Times"/>
          <w:color w:val="000000" w:themeColor="text1"/>
        </w:rPr>
        <w:lastRenderedPageBreak/>
        <w:t xml:space="preserve">hostile or friendly. A classification study first showed that participants could sort, order and rank icons from five sets intended to represent different levels of uncertainty. Contacts and probabilistic estimates of their identities were depicted on a simulated radar screen in one of three ways: with degraded icons and probabilities, with non-degraded icons and probabilities and with degraded icons only. Results showed that participants using displays with only degraded icons performed better, that means the presence of numeric probabilities did not provide a statistically significant advantage in this task. Future research can be conducted to determine the suitability of the display techniques across different and more realistic task situations such as defence applications. The limitation of the paper is uses of icons in combination with numerical probabilities causes decision-makers hesitating and they expect for more assistive information. </w:t>
      </w:r>
    </w:p>
    <w:p w14:paraId="4EDA1FD3" w14:textId="77777777" w:rsidR="0045432F" w:rsidRPr="00DA7839" w:rsidRDefault="0045432F" w:rsidP="0045432F">
      <w:pPr>
        <w:pStyle w:val="NormalWeb"/>
        <w:spacing w:line="360" w:lineRule="auto"/>
        <w:jc w:val="both"/>
        <w:rPr>
          <w:rFonts w:ascii="Times" w:hAnsi="Times"/>
          <w:color w:val="000000" w:themeColor="text1"/>
        </w:rPr>
      </w:pPr>
      <w:r w:rsidRPr="00DA7839">
        <w:rPr>
          <w:rFonts w:ascii="Times" w:hAnsi="Times"/>
          <w:color w:val="000000" w:themeColor="text1"/>
        </w:rPr>
        <w:t xml:space="preserve">Since many visual depictions of probability distributions, such as error bars are difficult for users to accurately interpret, the authors Hullman et al. present a study [50] of alternative representation, Hypothetical Outcome Plots (HOPs). In contrast to the many static representations of distributions, HOPs require relatively little background knowledge to interpret. Results showed that with HOPs, users made more accurate judgments than error bars and violin plots. Authors suspect that viewers of HOPs could make even more accurate probability hypothesis if provided with interactive graphical annotations. The limitations of the paper include: i. they have not tested all abstract, static and special purpose representations of concrete outcomes, ii. They did not raise subjects to explain their conclusions about data and uncertainty and even they know relatively little about the subject pool. </w:t>
      </w:r>
    </w:p>
    <w:p w14:paraId="2103CA68" w14:textId="77777777" w:rsidR="0045432F" w:rsidRPr="00DA7839" w:rsidRDefault="0045432F" w:rsidP="0045432F">
      <w:pPr>
        <w:pStyle w:val="NormalWeb"/>
        <w:spacing w:line="360" w:lineRule="auto"/>
        <w:jc w:val="both"/>
        <w:rPr>
          <w:rFonts w:ascii="Times" w:hAnsi="Times"/>
          <w:color w:val="000000" w:themeColor="text1"/>
        </w:rPr>
      </w:pPr>
      <w:r w:rsidRPr="00DA7839">
        <w:rPr>
          <w:rFonts w:ascii="Times" w:hAnsi="Times"/>
          <w:color w:val="000000" w:themeColor="text1"/>
        </w:rPr>
        <w:t xml:space="preserve">Authors Kay et al. [51] present a novel mobile interface design and visualization of uncertainty for transit predictions on mobile phones based on discrete outcomes. To develop it, they identified domain specific design requirements for visualizing uncertainty in transit prediction through 1) a literature review, 2) a survey of users of a popular real-time transit application, and 3) an iterative design process. In a controlled experiment they found that quantile dotplots reduce the variance of probabilistic estimates by ~1.15 times compared to density plots and facilitate more confident estimation by end-users in the context of real-time transit prediction scenarios. Fernandes et al. [52] noticed that when using uncertainty displays, decision quality may ameliorate over time. In real world, bus riders decide to leave for a bus using a real-time transit prediction application and everyone’s utility function remains personal and changes according to each situation dynamically. But participants of their studies use the same utility </w:t>
      </w:r>
      <w:r w:rsidRPr="00DA7839">
        <w:rPr>
          <w:rFonts w:ascii="Times" w:hAnsi="Times"/>
          <w:color w:val="000000" w:themeColor="text1"/>
        </w:rPr>
        <w:lastRenderedPageBreak/>
        <w:t>functions for all which may make people feel complicit in bad decisions leading to missing bus. Respondents gave mixed opinion about the usefulness of the uncertainty information provided by the app and so future work is necessary to see how widespread such reactions may be in real-world deployments. They both suggested that the presented designs should be evaluated in longitudinal field studies to assess actual acceptability and use.</w:t>
      </w:r>
    </w:p>
    <w:p w14:paraId="2978A8B6" w14:textId="77777777" w:rsidR="0045432F" w:rsidRPr="00DA7839" w:rsidRDefault="0045432F" w:rsidP="0045432F">
      <w:pPr>
        <w:spacing w:before="100" w:beforeAutospacing="1" w:after="100" w:afterAutospacing="1" w:line="360" w:lineRule="auto"/>
        <w:jc w:val="both"/>
        <w:rPr>
          <w:rFonts w:ascii="Times" w:hAnsi="Times"/>
          <w:color w:val="000000" w:themeColor="text1"/>
        </w:rPr>
      </w:pPr>
      <w:r w:rsidRPr="00DA7839">
        <w:rPr>
          <w:rFonts w:ascii="Times" w:hAnsi="Times"/>
          <w:color w:val="000000" w:themeColor="text1"/>
        </w:rPr>
        <w:t xml:space="preserve">By developing ways to include uncertainty in traditional information visualizations, we can provide more accurate depictions of critical data sets so that people can make more informed and accurate decisions. Skeels [53] reviewed existing work from several domains on uncertainty and created a classification of uncertainty based on the literature. They empirically evaluated and improved upon their classification by conducting interviews with participants from several domains. Their classification better describes the broad range of uncertainty across domains and provides a structure for more readily understandable uncertainty visualization. One of the most promising aspects of their classification is the concept of ‘layers’ of uncertainty that add complexity to data and is not simple to conceptualize or convey with current techniques. This creates an opportunity for visualization. </w:t>
      </w:r>
    </w:p>
    <w:p w14:paraId="14ED190C" w14:textId="77777777" w:rsidR="0045432F" w:rsidRDefault="0045432F" w:rsidP="0045432F">
      <w:pPr>
        <w:pStyle w:val="NormalWeb"/>
        <w:shd w:val="clear" w:color="auto" w:fill="FFFFFF"/>
        <w:spacing w:line="360" w:lineRule="auto"/>
        <w:jc w:val="both"/>
        <w:rPr>
          <w:rFonts w:ascii="Times" w:hAnsi="Times"/>
          <w:color w:val="000000" w:themeColor="text1"/>
        </w:rPr>
      </w:pPr>
      <w:r w:rsidRPr="00DA7839">
        <w:rPr>
          <w:rFonts w:ascii="Times" w:hAnsi="Times"/>
          <w:color w:val="000000" w:themeColor="text1"/>
        </w:rPr>
        <w:t xml:space="preserve">Inherent uncertainties from environmental data (e.g., Meteorological stations and doppler radars, etc.) is often omitted from visualization.  The authors Whittenbrink et al. [54] showed scientific data collected from different sources, derived uncertainty information, and presented some ideas on designing uncertainty vector glyphs. They have developed a new vector glyph to visualize uncertainty in winds and ocean currents. Their approach is to include uncertainty in direction and magnitude, as well as the mean direction and length, in vector glyph plots. They defined visualization overloading and verity visualization, illustrating how their new glyphs represent the latter. They use both quantitative and qualitative methods to compare their glyphs showing they are superior to traditional ones in terms of uses because of their ease of understanding and information presentation. </w:t>
      </w:r>
    </w:p>
    <w:p w14:paraId="66E6AD69" w14:textId="77777777" w:rsidR="0045432F" w:rsidRPr="008137E0" w:rsidRDefault="0045432F" w:rsidP="0045432F">
      <w:pPr>
        <w:pStyle w:val="NormalWeb"/>
        <w:shd w:val="clear" w:color="auto" w:fill="FFFFFF"/>
        <w:spacing w:line="360" w:lineRule="auto"/>
        <w:jc w:val="both"/>
        <w:rPr>
          <w:rFonts w:ascii="Times" w:hAnsi="Times"/>
          <w:color w:val="000000" w:themeColor="text1"/>
        </w:rPr>
      </w:pPr>
    </w:p>
    <w:p w14:paraId="3A977CFF" w14:textId="77777777" w:rsidR="0045432F" w:rsidRPr="008137E0" w:rsidRDefault="0045432F" w:rsidP="0045432F">
      <w:pPr>
        <w:pStyle w:val="NormalWeb"/>
        <w:spacing w:line="360" w:lineRule="auto"/>
        <w:jc w:val="both"/>
        <w:rPr>
          <w:rFonts w:ascii="Times" w:hAnsi="Times"/>
          <w:b/>
          <w:bCs/>
          <w:color w:val="000000" w:themeColor="text1"/>
          <w:lang w:val="en-US"/>
        </w:rPr>
      </w:pPr>
      <w:r w:rsidRPr="008137E0">
        <w:rPr>
          <w:rFonts w:ascii="Times" w:hAnsi="Times"/>
          <w:b/>
          <w:bCs/>
          <w:color w:val="000000" w:themeColor="text1"/>
          <w:lang w:val="en-US"/>
        </w:rPr>
        <w:t>2.</w:t>
      </w:r>
      <w:r>
        <w:rPr>
          <w:rFonts w:ascii="Times" w:hAnsi="Times"/>
          <w:b/>
          <w:bCs/>
          <w:color w:val="000000" w:themeColor="text1"/>
          <w:lang w:val="en-US"/>
        </w:rPr>
        <w:t>4</w:t>
      </w:r>
      <w:r w:rsidRPr="008137E0">
        <w:rPr>
          <w:rFonts w:ascii="Times" w:hAnsi="Times"/>
          <w:b/>
          <w:bCs/>
          <w:color w:val="000000" w:themeColor="text1"/>
          <w:lang w:val="en-US"/>
        </w:rPr>
        <w:tab/>
        <w:t>Chromatic Aberration related prior works</w:t>
      </w:r>
    </w:p>
    <w:p w14:paraId="60A31308" w14:textId="77777777" w:rsidR="0045432F" w:rsidRPr="008137E0" w:rsidRDefault="0045432F" w:rsidP="0045432F">
      <w:pPr>
        <w:pStyle w:val="NormalWeb"/>
        <w:spacing w:line="360" w:lineRule="auto"/>
        <w:jc w:val="both"/>
        <w:rPr>
          <w:rFonts w:ascii="Times" w:hAnsi="Times"/>
          <w:color w:val="000000" w:themeColor="text1"/>
        </w:rPr>
      </w:pPr>
      <w:r w:rsidRPr="008137E0">
        <w:rPr>
          <w:rFonts w:ascii="Times" w:hAnsi="Times"/>
          <w:color w:val="000000" w:themeColor="text1"/>
          <w:lang w:val="en-US"/>
        </w:rPr>
        <w:t xml:space="preserve">Again, from a vision perspective, </w:t>
      </w:r>
      <w:r w:rsidRPr="008137E0">
        <w:rPr>
          <w:rFonts w:ascii="Times" w:hAnsi="Times"/>
          <w:color w:val="000000" w:themeColor="text1"/>
        </w:rPr>
        <w:t>chromatic aberration leads to various forms of color imperfections in the image</w:t>
      </w:r>
      <w:r w:rsidRPr="008137E0">
        <w:rPr>
          <w:rFonts w:ascii="Times" w:hAnsi="Times"/>
          <w:color w:val="000000" w:themeColor="text1"/>
          <w:lang w:val="en-US"/>
        </w:rPr>
        <w:t>.</w:t>
      </w:r>
      <w:r w:rsidRPr="008137E0">
        <w:rPr>
          <w:rFonts w:ascii="Times" w:hAnsi="Times"/>
          <w:color w:val="000000" w:themeColor="text1"/>
        </w:rPr>
        <w:t xml:space="preserve"> When tampering with an image, these aberrations are often disturbed and fail to be consistent across the image.</w:t>
      </w:r>
      <w:r w:rsidRPr="008137E0">
        <w:rPr>
          <w:rFonts w:ascii="Times" w:hAnsi="Times" w:cs="Calibri"/>
          <w:color w:val="000000" w:themeColor="text1"/>
        </w:rPr>
        <w:t xml:space="preserve"> Koh</w:t>
      </w:r>
      <w:r w:rsidRPr="008137E0">
        <w:rPr>
          <w:rFonts w:ascii="Times" w:hAnsi="Times"/>
          <w:color w:val="000000" w:themeColor="text1"/>
        </w:rPr>
        <w:t xml:space="preserve"> </w:t>
      </w:r>
      <w:r w:rsidRPr="008137E0">
        <w:rPr>
          <w:rFonts w:ascii="Times" w:hAnsi="Times"/>
          <w:color w:val="000000" w:themeColor="text1"/>
          <w:lang w:val="en-US"/>
        </w:rPr>
        <w:t xml:space="preserve">et. al. [10] </w:t>
      </w:r>
      <w:r w:rsidRPr="008137E0">
        <w:rPr>
          <w:rFonts w:ascii="Times" w:hAnsi="Times"/>
          <w:color w:val="000000" w:themeColor="text1"/>
        </w:rPr>
        <w:t>present</w:t>
      </w:r>
      <w:r w:rsidRPr="008137E0">
        <w:rPr>
          <w:rFonts w:ascii="Times" w:hAnsi="Times"/>
          <w:color w:val="000000" w:themeColor="text1"/>
          <w:lang w:val="en-US"/>
        </w:rPr>
        <w:t>ed</w:t>
      </w:r>
      <w:r w:rsidRPr="008137E0">
        <w:rPr>
          <w:rFonts w:ascii="Times" w:hAnsi="Times"/>
          <w:color w:val="000000" w:themeColor="text1"/>
        </w:rPr>
        <w:t xml:space="preserve"> a user study to </w:t>
      </w:r>
      <w:r w:rsidRPr="008137E0">
        <w:rPr>
          <w:rFonts w:ascii="Times" w:hAnsi="Times"/>
          <w:color w:val="000000" w:themeColor="text1"/>
        </w:rPr>
        <w:lastRenderedPageBreak/>
        <w:t xml:space="preserve">observe the effect on users’ judgment </w:t>
      </w:r>
      <w:r w:rsidRPr="008137E0">
        <w:rPr>
          <w:rFonts w:ascii="Times" w:hAnsi="Times"/>
          <w:color w:val="000000" w:themeColor="text1"/>
          <w:lang w:val="en-US"/>
        </w:rPr>
        <w:t xml:space="preserve">with </w:t>
      </w:r>
      <w:r w:rsidRPr="008137E0">
        <w:rPr>
          <w:rFonts w:ascii="Times" w:hAnsi="Times" w:cs="Arial"/>
          <w:color w:val="000000" w:themeColor="text1"/>
        </w:rPr>
        <w:t>Lateral Chromatic Aberration (LCA) for Chart Reading in Information Visualization on Display Devices</w:t>
      </w:r>
      <w:r w:rsidRPr="008137E0">
        <w:rPr>
          <w:rFonts w:ascii="Times" w:hAnsi="Times" w:cs="Arial"/>
          <w:color w:val="000000" w:themeColor="text1"/>
          <w:lang w:val="en-US"/>
        </w:rPr>
        <w:t xml:space="preserve"> and </w:t>
      </w:r>
      <w:r w:rsidRPr="008137E0">
        <w:rPr>
          <w:rFonts w:ascii="Times" w:hAnsi="Times"/>
          <w:color w:val="000000" w:themeColor="text1"/>
        </w:rPr>
        <w:t>suggest</w:t>
      </w:r>
      <w:r w:rsidRPr="008137E0">
        <w:rPr>
          <w:rFonts w:ascii="Times" w:hAnsi="Times"/>
          <w:color w:val="000000" w:themeColor="text1"/>
          <w:lang w:val="en-US"/>
        </w:rPr>
        <w:t>ed</w:t>
      </w:r>
      <w:r w:rsidRPr="008137E0">
        <w:rPr>
          <w:rFonts w:ascii="Times" w:hAnsi="Times"/>
          <w:color w:val="000000" w:themeColor="text1"/>
        </w:rPr>
        <w:t xml:space="preserve"> guidelines for information visualization designers to avoid such issues</w:t>
      </w:r>
      <w:r w:rsidRPr="008137E0">
        <w:rPr>
          <w:rFonts w:ascii="Times" w:hAnsi="Times"/>
          <w:color w:val="000000" w:themeColor="text1"/>
          <w:lang w:val="en-US"/>
        </w:rPr>
        <w:t xml:space="preserve">. </w:t>
      </w:r>
      <w:r w:rsidRPr="008137E0">
        <w:rPr>
          <w:rFonts w:ascii="Times" w:hAnsi="Times"/>
          <w:color w:val="000000" w:themeColor="text1"/>
        </w:rPr>
        <w:t>LCA occurs when the lens does not focus all lights with different wavelengths to the same convergent point. Although the effect can be observed from natural scenes, they focus on LCA on modern display devices, and they present a series of controlled user experiments to show how people can misjudge information due to LCA. Although humans can compensate for the error especially with monochromatic aberration, the ability to correct errors caused by polychromatic aberration is still limited. There is an open task to investigate different degrees of aberration. A quantitative prediction on the amount of aberration depending on the wavelength and the power of eyeglasses will let us estimate the threshold on which viewers start to misinterpret the chart.</w:t>
      </w:r>
    </w:p>
    <w:p w14:paraId="6B1E1649" w14:textId="77777777" w:rsidR="0045432F" w:rsidRPr="008137E0" w:rsidRDefault="0045432F" w:rsidP="0045432F">
      <w:pPr>
        <w:pStyle w:val="NormalWeb"/>
        <w:spacing w:line="360" w:lineRule="auto"/>
        <w:jc w:val="both"/>
        <w:rPr>
          <w:rFonts w:ascii="Times" w:hAnsi="Times"/>
          <w:color w:val="000000" w:themeColor="text1"/>
        </w:rPr>
      </w:pPr>
      <w:r w:rsidRPr="008137E0">
        <w:rPr>
          <w:rFonts w:ascii="Times" w:hAnsi="Times"/>
          <w:color w:val="000000" w:themeColor="text1"/>
        </w:rPr>
        <w:t xml:space="preserve">Colour is widely used in information visualisation to deliver different types of information such as extreme values, patterns and attribute values. Colour coding is known to be a particularly effective way to represent extreme values for human viewers due to the nature of pre-attentive vision. Therefore, Hyun Seung Yoo </w:t>
      </w:r>
      <w:r w:rsidRPr="008137E0">
        <w:rPr>
          <w:rFonts w:ascii="Times" w:hAnsi="Times"/>
          <w:color w:val="000000" w:themeColor="text1"/>
          <w:lang w:val="en-US"/>
        </w:rPr>
        <w:t xml:space="preserve">et. al. [11] </w:t>
      </w:r>
      <w:r w:rsidRPr="008137E0">
        <w:rPr>
          <w:rFonts w:ascii="Times" w:hAnsi="Times"/>
          <w:color w:val="000000" w:themeColor="text1"/>
        </w:rPr>
        <w:t xml:space="preserve">study undertaken in order to identify appropriate interventions and propose design guidelines for information visualisation, especially in applications where size judgement is critical. The colour size illusion was replicated on an LCD monitor, revealing that yellow images appeared the smallest among a series of red, yellow, green and blue images on a white background. </w:t>
      </w:r>
    </w:p>
    <w:p w14:paraId="7C49DC70" w14:textId="77777777" w:rsidR="0045432F" w:rsidRPr="008137E0" w:rsidRDefault="0045432F" w:rsidP="0045432F">
      <w:pPr>
        <w:pStyle w:val="NormalWeb"/>
        <w:spacing w:line="360" w:lineRule="auto"/>
        <w:jc w:val="both"/>
        <w:rPr>
          <w:rFonts w:ascii="Times" w:hAnsi="Times"/>
          <w:color w:val="000000" w:themeColor="text1"/>
        </w:rPr>
      </w:pPr>
      <w:r w:rsidRPr="008137E0">
        <w:rPr>
          <w:rFonts w:ascii="Times" w:hAnsi="Times"/>
          <w:color w:val="000000" w:themeColor="text1"/>
        </w:rPr>
        <w:t>Lens flare is an effect caused by light passing through a photographic lens in any other way than the one intended by design. In the paper [14] Matthias Hullin et al.  present a novel method to interactively compute physically plausible flare renderings for photographic lenses where underlying model covers many components that are important for realism, such as imperfections, chromatic and geometric lens aberrations, and anti-reflective lens coatings. A common problem arises when triangles become smaller than one pixel is rasterization aliasing it can lead to very high intensity, but potentially error-prone rasterization.</w:t>
      </w:r>
    </w:p>
    <w:p w14:paraId="389AA083" w14:textId="77777777" w:rsidR="0045432F" w:rsidRPr="008137E0" w:rsidRDefault="0045432F" w:rsidP="0045432F">
      <w:pPr>
        <w:pStyle w:val="NormalWeb"/>
        <w:spacing w:line="360" w:lineRule="auto"/>
        <w:jc w:val="both"/>
        <w:rPr>
          <w:rFonts w:ascii="Times" w:hAnsi="Times"/>
          <w:color w:val="000000" w:themeColor="text1"/>
        </w:rPr>
      </w:pPr>
      <w:r w:rsidRPr="008137E0">
        <w:rPr>
          <w:rFonts w:ascii="Times" w:hAnsi="Times"/>
          <w:color w:val="000000" w:themeColor="text1"/>
        </w:rPr>
        <w:t xml:space="preserve">Real cameras have an aperture through which light falls on an image plane containing receptors to register an image. For a sharp image, a small aperture is preferable, but then less light would hit these sensors and diffraction becomes an issue. </w:t>
      </w:r>
      <w:r w:rsidRPr="008137E0">
        <w:rPr>
          <w:rFonts w:ascii="Times" w:hAnsi="Times"/>
          <w:color w:val="000000" w:themeColor="text1"/>
          <w:shd w:val="clear" w:color="auto" w:fill="FFFFFF"/>
        </w:rPr>
        <w:t xml:space="preserve">Sungkil </w:t>
      </w:r>
      <w:r w:rsidRPr="008137E0">
        <w:rPr>
          <w:rFonts w:ascii="Times" w:hAnsi="Times" w:cs="Calibri"/>
          <w:color w:val="000000" w:themeColor="text1"/>
        </w:rPr>
        <w:t>Lee</w:t>
      </w:r>
      <w:r w:rsidRPr="008137E0">
        <w:rPr>
          <w:rFonts w:ascii="Times" w:hAnsi="Times" w:cs="Calibri"/>
          <w:color w:val="000000" w:themeColor="text1"/>
          <w:lang w:val="en-US"/>
        </w:rPr>
        <w:t xml:space="preserve"> et al. [15]</w:t>
      </w:r>
      <w:r w:rsidRPr="008137E0">
        <w:rPr>
          <w:rFonts w:ascii="Times" w:hAnsi="Times"/>
          <w:color w:val="000000" w:themeColor="text1"/>
          <w:shd w:val="clear" w:color="auto" w:fill="FFFFFF"/>
          <w:lang w:val="en-US"/>
        </w:rPr>
        <w:t xml:space="preserve"> nicely present </w:t>
      </w:r>
      <w:r w:rsidRPr="008137E0">
        <w:rPr>
          <w:rFonts w:ascii="Times" w:hAnsi="Times"/>
          <w:color w:val="000000" w:themeColor="text1"/>
        </w:rPr>
        <w:t>a novel rendering system for defocus blur and lens effects</w:t>
      </w:r>
      <w:r w:rsidRPr="008137E0">
        <w:rPr>
          <w:rFonts w:ascii="Times" w:hAnsi="Times"/>
          <w:color w:val="000000" w:themeColor="text1"/>
          <w:shd w:val="clear" w:color="auto" w:fill="FFFFFF"/>
          <w:lang w:val="en-US"/>
        </w:rPr>
        <w:t xml:space="preserve">. </w:t>
      </w:r>
      <w:r w:rsidRPr="008137E0">
        <w:rPr>
          <w:rFonts w:ascii="Times" w:hAnsi="Times"/>
          <w:color w:val="000000" w:themeColor="text1"/>
        </w:rPr>
        <w:t xml:space="preserve">The efficient solution achieved by approximating the image-capturing process by considering not only aperture but also aspects </w:t>
      </w:r>
      <w:r w:rsidRPr="008137E0">
        <w:rPr>
          <w:rFonts w:ascii="Times" w:hAnsi="Times"/>
          <w:color w:val="000000" w:themeColor="text1"/>
        </w:rPr>
        <w:lastRenderedPageBreak/>
        <w:t xml:space="preserve">of the lens interaction itself. They approximate optical aberrations, which is a unique feature for real-time approaches, and sometimes considered as crucial for realism. </w:t>
      </w:r>
      <w:r w:rsidRPr="008137E0">
        <w:rPr>
          <w:rFonts w:ascii="Times" w:hAnsi="Times"/>
          <w:color w:val="000000" w:themeColor="text1"/>
          <w:shd w:val="clear" w:color="auto" w:fill="FFFFFF"/>
          <w:lang w:val="en-US"/>
        </w:rPr>
        <w:t xml:space="preserve">More </w:t>
      </w:r>
      <w:r w:rsidRPr="008137E0">
        <w:rPr>
          <w:rFonts w:ascii="Times" w:hAnsi="Times"/>
          <w:color w:val="000000" w:themeColor="text1"/>
        </w:rPr>
        <w:t>precisely, the major contributions of the paper are: i an efficient algorithm for DOF and lens blur effects ii. An interactive and intuitive focus control system iii. A generalized method for expressive DOF rendering. They think combining their approach with single-pass depth peeling can be an interesting avenue for future work and mentioned single-pass decomposition of their depth peeling is slower, but their cache-efficient ray tracing mechanism helps to achieve better quality with a strong speedup.</w:t>
      </w:r>
    </w:p>
    <w:p w14:paraId="1F0C83C1" w14:textId="77777777" w:rsidR="0045432F" w:rsidRPr="008137E0" w:rsidRDefault="0045432F" w:rsidP="0045432F">
      <w:pPr>
        <w:pStyle w:val="NormalWeb"/>
        <w:spacing w:line="360" w:lineRule="auto"/>
        <w:jc w:val="both"/>
        <w:rPr>
          <w:rFonts w:ascii="Times" w:hAnsi="Times"/>
          <w:color w:val="000000" w:themeColor="text1"/>
        </w:rPr>
      </w:pPr>
      <w:r w:rsidRPr="008137E0">
        <w:rPr>
          <w:rFonts w:ascii="Times" w:hAnsi="Times"/>
          <w:color w:val="000000" w:themeColor="text1"/>
          <w:shd w:val="clear" w:color="auto" w:fill="FFFFFF"/>
          <w:lang w:val="en-US"/>
        </w:rPr>
        <w:t xml:space="preserve">One of the interesting research projects conducted by Micah K. </w:t>
      </w:r>
      <w:r w:rsidRPr="008137E0">
        <w:rPr>
          <w:rFonts w:ascii="Times" w:hAnsi="Times" w:cs="Calibri"/>
          <w:color w:val="000000" w:themeColor="text1"/>
        </w:rPr>
        <w:t>Johnson et al. [13]</w:t>
      </w:r>
      <w:r w:rsidRPr="008137E0">
        <w:rPr>
          <w:rFonts w:ascii="Times" w:hAnsi="Times" w:cs="Calibri"/>
          <w:color w:val="000000" w:themeColor="text1"/>
          <w:lang w:val="en-US"/>
        </w:rPr>
        <w:t xml:space="preserve"> shows that</w:t>
      </w:r>
      <w:r w:rsidRPr="008137E0">
        <w:rPr>
          <w:rFonts w:ascii="Times" w:hAnsi="Times"/>
          <w:color w:val="000000" w:themeColor="text1"/>
          <w:shd w:val="clear" w:color="auto" w:fill="FFFFFF"/>
          <w:lang w:val="en-US"/>
        </w:rPr>
        <w:t xml:space="preserve"> </w:t>
      </w:r>
      <w:r w:rsidRPr="008137E0">
        <w:rPr>
          <w:rFonts w:ascii="Times" w:hAnsi="Times"/>
          <w:color w:val="000000" w:themeColor="text1"/>
        </w:rPr>
        <w:t xml:space="preserve">inconsistencies in lateral chromatic aberration can be used to detect tampering in visually plausible forgeries. They describe a computational technique for automatically estimating lateral chromatic aberration and show the efficacy of the approach for detecting digital tampering in synthetic and real images. They considered only lateral chromatic aberration for their study where the lateral aberration can be modeled as an expansion/contraction of the color channels with respect to one another. When tampering with an image, these aberrations are often disturbed and fail to be consistent throughout the image. </w:t>
      </w:r>
    </w:p>
    <w:p w14:paraId="3E274580" w14:textId="77777777" w:rsidR="0045432F" w:rsidRPr="002650E8" w:rsidRDefault="0045432F" w:rsidP="0045432F">
      <w:pPr>
        <w:pStyle w:val="NormalWeb"/>
        <w:spacing w:line="360" w:lineRule="auto"/>
        <w:jc w:val="both"/>
        <w:rPr>
          <w:rFonts w:ascii="Times" w:hAnsi="Times"/>
          <w:color w:val="000000" w:themeColor="text1"/>
        </w:rPr>
      </w:pPr>
    </w:p>
    <w:p w14:paraId="03A216CC" w14:textId="77777777" w:rsidR="0045432F" w:rsidRPr="002650E8" w:rsidRDefault="0045432F" w:rsidP="0045432F">
      <w:pPr>
        <w:pStyle w:val="NormalWeb"/>
        <w:spacing w:line="360" w:lineRule="auto"/>
        <w:jc w:val="both"/>
        <w:rPr>
          <w:rFonts w:ascii="Times" w:hAnsi="Times"/>
          <w:b/>
          <w:bCs/>
          <w:color w:val="000000" w:themeColor="text1"/>
          <w:lang w:val="en-US"/>
        </w:rPr>
      </w:pPr>
      <w:r w:rsidRPr="002650E8">
        <w:rPr>
          <w:rFonts w:ascii="Times" w:hAnsi="Times"/>
          <w:b/>
          <w:bCs/>
          <w:color w:val="000000" w:themeColor="text1"/>
          <w:lang w:val="en-US"/>
        </w:rPr>
        <w:t>2.</w:t>
      </w:r>
      <w:r>
        <w:rPr>
          <w:rFonts w:ascii="Times" w:hAnsi="Times"/>
          <w:b/>
          <w:bCs/>
          <w:color w:val="000000" w:themeColor="text1"/>
          <w:lang w:val="en-US"/>
        </w:rPr>
        <w:t>5</w:t>
      </w:r>
      <w:r w:rsidRPr="002650E8">
        <w:rPr>
          <w:rFonts w:ascii="Times" w:hAnsi="Times"/>
          <w:b/>
          <w:bCs/>
          <w:color w:val="000000" w:themeColor="text1"/>
          <w:lang w:val="en-US"/>
        </w:rPr>
        <w:tab/>
        <w:t>Texture related prior works</w:t>
      </w:r>
    </w:p>
    <w:p w14:paraId="7C5134AC" w14:textId="77777777" w:rsidR="0045432F" w:rsidRPr="002650E8" w:rsidRDefault="0045432F" w:rsidP="0045432F">
      <w:pPr>
        <w:pStyle w:val="NormalWeb"/>
        <w:spacing w:line="360" w:lineRule="auto"/>
        <w:jc w:val="both"/>
        <w:rPr>
          <w:rFonts w:ascii="Times" w:hAnsi="Times"/>
          <w:color w:val="000000" w:themeColor="text1"/>
          <w:lang w:val="en-US"/>
        </w:rPr>
      </w:pPr>
      <w:r w:rsidRPr="002650E8">
        <w:rPr>
          <w:rFonts w:ascii="Times" w:hAnsi="Times"/>
          <w:color w:val="000000" w:themeColor="text1"/>
          <w:lang w:val="en-US"/>
        </w:rPr>
        <w:t xml:space="preserve">Particle Tracing and Line Integral Convolution (LIC) in </w:t>
      </w:r>
      <w:r w:rsidRPr="002650E8">
        <w:rPr>
          <w:rFonts w:ascii="Times" w:hAnsi="Times"/>
          <w:color w:val="000000" w:themeColor="text1"/>
        </w:rPr>
        <w:t xml:space="preserve">Netzel </w:t>
      </w:r>
      <w:r w:rsidRPr="002650E8">
        <w:rPr>
          <w:rFonts w:ascii="Times" w:hAnsi="Times"/>
          <w:color w:val="000000" w:themeColor="text1"/>
          <w:lang w:val="en-US"/>
        </w:rPr>
        <w:t xml:space="preserve">et al. [22] are parallelly and independently used on every pixel of the texture to reduce the computational cost. On top of that a Gaussian low-pass filter with sparse input noise is used for phase shifting along the streamlines.  But there is no indication of how high pass filter and/or variable input noise impacts on the result and performance in terms computation and rendering. Streamline computations were replaced by texture advection that works well for both steady and unsteady flow and provides extremely quick results. But the disadvantage of this setup is coupling exponential filter that cannot handle trends properly.  </w:t>
      </w:r>
    </w:p>
    <w:p w14:paraId="525E9CE6" w14:textId="77777777" w:rsidR="0045432F" w:rsidRPr="002650E8" w:rsidRDefault="0045432F" w:rsidP="0045432F">
      <w:pPr>
        <w:pStyle w:val="NormalWeb"/>
        <w:spacing w:line="360" w:lineRule="auto"/>
        <w:jc w:val="both"/>
        <w:rPr>
          <w:rFonts w:ascii="Times" w:hAnsi="Times"/>
          <w:color w:val="000000" w:themeColor="text1"/>
        </w:rPr>
      </w:pPr>
      <w:r w:rsidRPr="002650E8">
        <w:rPr>
          <w:rFonts w:ascii="Times" w:hAnsi="Times"/>
          <w:color w:val="000000" w:themeColor="text1"/>
          <w:lang w:val="en-US"/>
        </w:rPr>
        <w:t>E</w:t>
      </w:r>
      <w:r w:rsidRPr="002650E8">
        <w:rPr>
          <w:rFonts w:ascii="Times" w:hAnsi="Times"/>
          <w:color w:val="000000" w:themeColor="text1"/>
        </w:rPr>
        <w:t>xisting techniques are not capable of accurately aligning</w:t>
      </w:r>
      <w:r w:rsidRPr="002650E8">
        <w:rPr>
          <w:rFonts w:ascii="Times" w:hAnsi="Times"/>
          <w:color w:val="000000" w:themeColor="text1"/>
          <w:lang w:val="en-US"/>
        </w:rPr>
        <w:t xml:space="preserve"> and tracking</w:t>
      </w:r>
      <w:r w:rsidRPr="002650E8">
        <w:rPr>
          <w:rFonts w:ascii="Times" w:hAnsi="Times"/>
          <w:color w:val="000000" w:themeColor="text1"/>
        </w:rPr>
        <w:t xml:space="preserve"> dynamic time-varying data</w:t>
      </w:r>
      <w:r w:rsidRPr="002650E8">
        <w:rPr>
          <w:rFonts w:ascii="Times" w:hAnsi="Times"/>
          <w:color w:val="000000" w:themeColor="text1"/>
          <w:lang w:val="en-US"/>
        </w:rPr>
        <w:t xml:space="preserve"> because of the segmentation problem, </w:t>
      </w:r>
      <w:r w:rsidRPr="002650E8">
        <w:rPr>
          <w:rFonts w:ascii="Times" w:hAnsi="Times"/>
          <w:color w:val="000000" w:themeColor="text1"/>
        </w:rPr>
        <w:t xml:space="preserve">key feature </w:t>
      </w:r>
      <w:r w:rsidRPr="002650E8">
        <w:rPr>
          <w:rFonts w:ascii="Times" w:hAnsi="Times"/>
          <w:color w:val="000000" w:themeColor="text1"/>
          <w:lang w:val="en-US"/>
        </w:rPr>
        <w:t xml:space="preserve">identification or absence of </w:t>
      </w:r>
      <w:r w:rsidRPr="002650E8">
        <w:rPr>
          <w:rFonts w:ascii="Times" w:hAnsi="Times"/>
          <w:color w:val="000000" w:themeColor="text1"/>
        </w:rPr>
        <w:t>overlap</w:t>
      </w:r>
      <w:r w:rsidRPr="002650E8">
        <w:rPr>
          <w:rFonts w:ascii="Times" w:hAnsi="Times"/>
          <w:color w:val="000000" w:themeColor="text1"/>
          <w:lang w:val="en-US"/>
        </w:rPr>
        <w:t xml:space="preserve"> in</w:t>
      </w:r>
      <w:r w:rsidRPr="002650E8">
        <w:rPr>
          <w:rFonts w:ascii="Times" w:hAnsi="Times"/>
          <w:color w:val="000000" w:themeColor="text1"/>
        </w:rPr>
        <w:t xml:space="preserve"> consecutive timeste</w:t>
      </w:r>
      <w:r w:rsidRPr="002650E8">
        <w:rPr>
          <w:rFonts w:ascii="Times" w:hAnsi="Times"/>
          <w:color w:val="000000" w:themeColor="text1"/>
          <w:lang w:val="en-US"/>
        </w:rPr>
        <w:t>p</w:t>
      </w:r>
      <w:r w:rsidRPr="002650E8">
        <w:rPr>
          <w:rFonts w:ascii="Times" w:hAnsi="Times"/>
          <w:color w:val="000000" w:themeColor="text1"/>
        </w:rPr>
        <w:t xml:space="preserve">. </w:t>
      </w:r>
      <w:r w:rsidRPr="002650E8">
        <w:rPr>
          <w:rFonts w:ascii="Times" w:hAnsi="Times"/>
          <w:color w:val="000000" w:themeColor="text1"/>
          <w:lang w:val="en-US"/>
        </w:rPr>
        <w:t xml:space="preserve"> So,</w:t>
      </w:r>
      <w:r w:rsidRPr="002650E8">
        <w:rPr>
          <w:rFonts w:ascii="Times" w:hAnsi="Times"/>
          <w:color w:val="000000" w:themeColor="text1"/>
        </w:rPr>
        <w:t xml:space="preserve"> Caban</w:t>
      </w:r>
      <w:r w:rsidRPr="002650E8">
        <w:rPr>
          <w:rFonts w:ascii="Times" w:hAnsi="Times"/>
          <w:color w:val="000000" w:themeColor="text1"/>
          <w:lang w:val="en-US"/>
        </w:rPr>
        <w:t xml:space="preserve"> et al. [23] i</w:t>
      </w:r>
      <w:r w:rsidRPr="002650E8">
        <w:rPr>
          <w:rFonts w:ascii="Times" w:hAnsi="Times"/>
          <w:color w:val="000000" w:themeColor="text1"/>
        </w:rPr>
        <w:t>ntroduce</w:t>
      </w:r>
      <w:r w:rsidRPr="002650E8">
        <w:rPr>
          <w:rFonts w:ascii="Times" w:hAnsi="Times"/>
          <w:color w:val="000000" w:themeColor="text1"/>
          <w:lang w:val="en-US"/>
        </w:rPr>
        <w:t>s</w:t>
      </w:r>
      <w:r w:rsidRPr="002650E8">
        <w:rPr>
          <w:rFonts w:ascii="Times" w:hAnsi="Times"/>
          <w:color w:val="000000" w:themeColor="text1"/>
        </w:rPr>
        <w:t xml:space="preserve"> a texture-based feature tracking technique capable of tracking multiple features over time by analyzing local textural properties </w:t>
      </w:r>
      <w:r w:rsidRPr="002650E8">
        <w:rPr>
          <w:rFonts w:ascii="Times" w:hAnsi="Times"/>
          <w:color w:val="000000" w:themeColor="text1"/>
        </w:rPr>
        <w:lastRenderedPageBreak/>
        <w:t xml:space="preserve">and finding correspondent properties </w:t>
      </w:r>
      <w:r w:rsidRPr="002650E8">
        <w:rPr>
          <w:rFonts w:ascii="Times" w:hAnsi="Times"/>
          <w:color w:val="000000" w:themeColor="text1"/>
          <w:lang w:val="en-US"/>
        </w:rPr>
        <w:t xml:space="preserve">from </w:t>
      </w:r>
      <w:r w:rsidRPr="002650E8">
        <w:rPr>
          <w:rFonts w:ascii="Times" w:hAnsi="Times"/>
          <w:color w:val="000000" w:themeColor="text1"/>
        </w:rPr>
        <w:t xml:space="preserve">synthetic and real-world time varying volumetric data. </w:t>
      </w:r>
      <w:r w:rsidRPr="002650E8">
        <w:rPr>
          <w:rFonts w:ascii="Times" w:hAnsi="Times"/>
          <w:color w:val="000000" w:themeColor="text1"/>
          <w:lang w:val="en-US"/>
        </w:rPr>
        <w:t>The main</w:t>
      </w:r>
      <w:r w:rsidRPr="002650E8">
        <w:rPr>
          <w:rFonts w:ascii="Times" w:hAnsi="Times"/>
          <w:color w:val="000000" w:themeColor="text1"/>
        </w:rPr>
        <w:t xml:space="preserve"> limitation </w:t>
      </w:r>
      <w:r w:rsidRPr="002650E8">
        <w:rPr>
          <w:rFonts w:ascii="Times" w:hAnsi="Times"/>
          <w:color w:val="000000" w:themeColor="text1"/>
          <w:lang w:val="en-US"/>
        </w:rPr>
        <w:t>specified in the paper</w:t>
      </w:r>
      <w:r w:rsidRPr="002650E8">
        <w:rPr>
          <w:rFonts w:ascii="Times" w:hAnsi="Times"/>
          <w:color w:val="000000" w:themeColor="text1"/>
        </w:rPr>
        <w:t xml:space="preserve"> is the </w:t>
      </w:r>
      <w:r w:rsidRPr="002650E8">
        <w:rPr>
          <w:rFonts w:ascii="Times" w:hAnsi="Times"/>
          <w:color w:val="000000" w:themeColor="text1"/>
          <w:lang w:val="en-US"/>
        </w:rPr>
        <w:t xml:space="preserve">cumulative error issue that is caused from the </w:t>
      </w:r>
      <w:r w:rsidRPr="002650E8">
        <w:rPr>
          <w:rFonts w:ascii="Times" w:hAnsi="Times"/>
          <w:color w:val="000000" w:themeColor="text1"/>
        </w:rPr>
        <w:t xml:space="preserve">“drifting problem” which exists when small errors are introduced to </w:t>
      </w:r>
      <w:r w:rsidRPr="002650E8">
        <w:rPr>
          <w:rFonts w:ascii="Times" w:hAnsi="Times"/>
          <w:color w:val="000000" w:themeColor="text1"/>
          <w:lang w:val="en-US"/>
        </w:rPr>
        <w:t>the</w:t>
      </w:r>
      <w:r w:rsidRPr="002650E8">
        <w:rPr>
          <w:rFonts w:ascii="Times" w:hAnsi="Times"/>
          <w:color w:val="000000" w:themeColor="text1"/>
        </w:rPr>
        <w:t xml:space="preserve"> texture-based multi-dimensional feature vector over time.</w:t>
      </w:r>
    </w:p>
    <w:p w14:paraId="12B60B7C" w14:textId="77777777" w:rsidR="0045432F" w:rsidRPr="002650E8" w:rsidRDefault="0045432F" w:rsidP="0045432F">
      <w:pPr>
        <w:pStyle w:val="NormalWeb"/>
        <w:spacing w:line="360" w:lineRule="auto"/>
        <w:jc w:val="both"/>
        <w:rPr>
          <w:rFonts w:ascii="Times" w:hAnsi="Times"/>
          <w:color w:val="000000" w:themeColor="text1"/>
          <w:lang w:val="en-US"/>
        </w:rPr>
      </w:pPr>
      <w:r w:rsidRPr="002650E8">
        <w:rPr>
          <w:rFonts w:ascii="Times" w:hAnsi="Times"/>
          <w:color w:val="000000" w:themeColor="text1"/>
          <w:lang w:val="en-US"/>
        </w:rPr>
        <w:t xml:space="preserve">The authors </w:t>
      </w:r>
      <w:r w:rsidRPr="002650E8">
        <w:rPr>
          <w:rStyle w:val="blue-tooltip"/>
          <w:rFonts w:ascii="Times" w:hAnsi="Times" w:cs="Arial"/>
          <w:color w:val="000000" w:themeColor="text1"/>
          <w:shd w:val="clear" w:color="auto" w:fill="FFFFFF"/>
        </w:rPr>
        <w:t>Bachthaler</w:t>
      </w:r>
      <w:r w:rsidRPr="002650E8">
        <w:rPr>
          <w:rFonts w:ascii="Times" w:hAnsi="Times"/>
          <w:color w:val="000000" w:themeColor="text1"/>
          <w:lang w:val="en-US"/>
        </w:rPr>
        <w:t xml:space="preserve"> et al. [24] have introduced a new technique of </w:t>
      </w:r>
      <w:r w:rsidRPr="002650E8">
        <w:rPr>
          <w:rFonts w:ascii="Times" w:hAnsi="Times"/>
          <w:color w:val="000000" w:themeColor="text1"/>
        </w:rPr>
        <w:t>utili</w:t>
      </w:r>
      <w:r w:rsidRPr="002650E8">
        <w:rPr>
          <w:rFonts w:ascii="Times" w:hAnsi="Times"/>
          <w:color w:val="000000" w:themeColor="text1"/>
          <w:lang w:val="en-US"/>
        </w:rPr>
        <w:t>sing</w:t>
      </w:r>
      <w:r w:rsidRPr="002650E8">
        <w:rPr>
          <w:rFonts w:ascii="Times" w:hAnsi="Times"/>
          <w:color w:val="000000" w:themeColor="text1"/>
        </w:rPr>
        <w:t xml:space="preserve"> the overlay of two different LIC</w:t>
      </w:r>
      <w:r w:rsidRPr="002650E8">
        <w:rPr>
          <w:rFonts w:ascii="Times" w:hAnsi="Times"/>
          <w:color w:val="000000" w:themeColor="text1"/>
          <w:lang w:val="en-US"/>
        </w:rPr>
        <w:t xml:space="preserve"> (</w:t>
      </w:r>
      <w:r w:rsidRPr="002650E8">
        <w:rPr>
          <w:rFonts w:ascii="Times" w:hAnsi="Times"/>
          <w:color w:val="000000" w:themeColor="text1"/>
        </w:rPr>
        <w:t>line integral convolution</w:t>
      </w:r>
      <w:r w:rsidRPr="002650E8">
        <w:rPr>
          <w:rFonts w:ascii="Times" w:hAnsi="Times"/>
          <w:color w:val="000000" w:themeColor="text1"/>
          <w:lang w:val="en-US"/>
        </w:rPr>
        <w:t>)</w:t>
      </w:r>
      <w:r w:rsidRPr="002650E8">
        <w:rPr>
          <w:rFonts w:ascii="Times" w:hAnsi="Times"/>
          <w:color w:val="000000" w:themeColor="text1"/>
        </w:rPr>
        <w:t xml:space="preserve"> textures to combine the visualization of the tangential and orthogonal vector fields. </w:t>
      </w:r>
      <w:r w:rsidRPr="002650E8">
        <w:rPr>
          <w:rFonts w:ascii="Times" w:hAnsi="Times"/>
          <w:color w:val="000000" w:themeColor="text1"/>
          <w:lang w:val="en-US"/>
        </w:rPr>
        <w:t xml:space="preserve">They have </w:t>
      </w:r>
      <w:r w:rsidRPr="002650E8">
        <w:rPr>
          <w:rFonts w:ascii="Times" w:hAnsi="Times"/>
          <w:color w:val="000000" w:themeColor="text1"/>
        </w:rPr>
        <w:t>ap</w:t>
      </w:r>
      <w:r w:rsidRPr="002650E8">
        <w:rPr>
          <w:rFonts w:ascii="Times" w:hAnsi="Times"/>
          <w:color w:val="000000" w:themeColor="text1"/>
          <w:lang w:val="en-US"/>
        </w:rPr>
        <w:t>plied</w:t>
      </w:r>
      <w:r w:rsidRPr="002650E8">
        <w:rPr>
          <w:rFonts w:ascii="Times" w:hAnsi="Times"/>
          <w:color w:val="000000" w:themeColor="text1"/>
        </w:rPr>
        <w:t xml:space="preserve"> a weaving of high-frequency spatial textures of different colors</w:t>
      </w:r>
      <w:r w:rsidRPr="002650E8">
        <w:rPr>
          <w:rFonts w:ascii="Times" w:hAnsi="Times"/>
          <w:color w:val="000000" w:themeColor="text1"/>
          <w:lang w:val="en-US"/>
        </w:rPr>
        <w:t xml:space="preserve"> and avoided </w:t>
      </w:r>
      <w:r w:rsidRPr="002650E8">
        <w:rPr>
          <w:rFonts w:ascii="Times" w:hAnsi="Times"/>
          <w:color w:val="000000" w:themeColor="text1"/>
        </w:rPr>
        <w:t>avoid a direct color blending for compositing</w:t>
      </w:r>
      <w:r w:rsidRPr="002650E8">
        <w:rPr>
          <w:rFonts w:ascii="Times" w:hAnsi="Times"/>
          <w:color w:val="000000" w:themeColor="text1"/>
          <w:lang w:val="en-US"/>
        </w:rPr>
        <w:t>.</w:t>
      </w:r>
      <w:r w:rsidRPr="002650E8">
        <w:rPr>
          <w:rFonts w:ascii="Times" w:hAnsi="Times"/>
          <w:color w:val="000000" w:themeColor="text1"/>
        </w:rPr>
        <w:t xml:space="preserve"> Different filter kernels and filter methods are compared and discussed in terms of visualization quality and speed</w:t>
      </w:r>
      <w:r w:rsidRPr="002650E8">
        <w:rPr>
          <w:rFonts w:ascii="Times" w:hAnsi="Times"/>
          <w:color w:val="000000" w:themeColor="text1"/>
          <w:lang w:val="en-US"/>
        </w:rPr>
        <w:t xml:space="preserve"> to</w:t>
      </w:r>
      <w:r w:rsidRPr="002650E8">
        <w:rPr>
          <w:rFonts w:ascii="Times" w:hAnsi="Times"/>
          <w:color w:val="000000" w:themeColor="text1"/>
        </w:rPr>
        <w:t xml:space="preserve"> obtain a consistent and temporally coherent</w:t>
      </w:r>
      <w:r w:rsidRPr="002650E8">
        <w:rPr>
          <w:rFonts w:ascii="Times" w:hAnsi="Times"/>
          <w:color w:val="000000" w:themeColor="text1"/>
          <w:lang w:val="en-US"/>
        </w:rPr>
        <w:t xml:space="preserve"> animation</w:t>
      </w:r>
      <w:r w:rsidRPr="002650E8">
        <w:rPr>
          <w:rFonts w:ascii="Times" w:hAnsi="Times"/>
          <w:color w:val="000000" w:themeColor="text1"/>
        </w:rPr>
        <w:t xml:space="preserve">. </w:t>
      </w:r>
      <w:r w:rsidRPr="002650E8">
        <w:rPr>
          <w:rFonts w:ascii="Times" w:hAnsi="Times"/>
          <w:color w:val="000000" w:themeColor="text1"/>
          <w:lang w:val="en-US"/>
        </w:rPr>
        <w:t xml:space="preserve"> A p</w:t>
      </w:r>
      <w:r w:rsidRPr="002650E8">
        <w:rPr>
          <w:rFonts w:ascii="Times" w:hAnsi="Times"/>
          <w:color w:val="000000" w:themeColor="text1"/>
        </w:rPr>
        <w:t>erception stud</w:t>
      </w:r>
      <w:r w:rsidRPr="002650E8">
        <w:rPr>
          <w:rFonts w:ascii="Times" w:hAnsi="Times"/>
          <w:color w:val="000000" w:themeColor="text1"/>
          <w:lang w:val="en-US"/>
        </w:rPr>
        <w:t>y</w:t>
      </w:r>
      <w:r w:rsidRPr="002650E8">
        <w:rPr>
          <w:rFonts w:ascii="Times" w:hAnsi="Times"/>
          <w:color w:val="000000" w:themeColor="text1"/>
        </w:rPr>
        <w:t xml:space="preserve"> </w:t>
      </w:r>
      <w:r w:rsidRPr="002650E8">
        <w:rPr>
          <w:rFonts w:ascii="Times" w:hAnsi="Times"/>
          <w:color w:val="000000" w:themeColor="text1"/>
          <w:lang w:val="en-US"/>
        </w:rPr>
        <w:t>was carried out to</w:t>
      </w:r>
      <w:r w:rsidRPr="002650E8">
        <w:rPr>
          <w:rFonts w:ascii="Times" w:hAnsi="Times"/>
          <w:color w:val="000000" w:themeColor="text1"/>
        </w:rPr>
        <w:t xml:space="preserve"> measure the discrimination and perceived speed of moving patterns under realistic settings. </w:t>
      </w:r>
      <w:r w:rsidRPr="002650E8">
        <w:rPr>
          <w:rFonts w:ascii="Times" w:hAnsi="Times"/>
          <w:color w:val="000000" w:themeColor="text1"/>
          <w:lang w:val="en-US"/>
        </w:rPr>
        <w:t>Also, there is an open question to study the implication of global motion perception and the effectiveness of conveying flow structures since they have focused on low-level local motion perception only. The approach of the study is restricted to 2D manifolds and cannot be extended to higher dimensions.</w:t>
      </w:r>
    </w:p>
    <w:p w14:paraId="6CE3450C" w14:textId="77777777" w:rsidR="0045432F" w:rsidRPr="002650E8" w:rsidRDefault="0045432F" w:rsidP="0045432F">
      <w:pPr>
        <w:pStyle w:val="NormalWeb"/>
        <w:spacing w:line="360" w:lineRule="auto"/>
        <w:jc w:val="both"/>
        <w:rPr>
          <w:rFonts w:ascii="Times" w:hAnsi="Times"/>
          <w:color w:val="000000" w:themeColor="text1"/>
        </w:rPr>
      </w:pPr>
      <w:r w:rsidRPr="002650E8">
        <w:rPr>
          <w:rFonts w:ascii="Times" w:hAnsi="Times"/>
          <w:color w:val="000000" w:themeColor="text1"/>
          <w:lang w:val="en-US"/>
        </w:rPr>
        <w:t xml:space="preserve">To avoid color blurring and </w:t>
      </w:r>
      <w:r w:rsidRPr="002650E8">
        <w:rPr>
          <w:rFonts w:ascii="Times" w:hAnsi="Times"/>
          <w:color w:val="000000" w:themeColor="text1"/>
        </w:rPr>
        <w:t xml:space="preserve">inconsistencies </w:t>
      </w:r>
      <w:r w:rsidRPr="002650E8">
        <w:rPr>
          <w:rFonts w:ascii="Times" w:hAnsi="Times"/>
          <w:color w:val="000000" w:themeColor="text1"/>
          <w:lang w:val="en-US"/>
        </w:rPr>
        <w:t>in popular L</w:t>
      </w:r>
      <w:r w:rsidRPr="002650E8">
        <w:rPr>
          <w:rFonts w:ascii="Times" w:hAnsi="Times"/>
          <w:color w:val="000000" w:themeColor="text1"/>
        </w:rPr>
        <w:t xml:space="preserve">ine </w:t>
      </w:r>
      <w:r w:rsidRPr="002650E8">
        <w:rPr>
          <w:rFonts w:ascii="Times" w:hAnsi="Times"/>
          <w:color w:val="000000" w:themeColor="text1"/>
          <w:lang w:val="en-US"/>
        </w:rPr>
        <w:t>I</w:t>
      </w:r>
      <w:r w:rsidRPr="002650E8">
        <w:rPr>
          <w:rFonts w:ascii="Times" w:hAnsi="Times"/>
          <w:color w:val="000000" w:themeColor="text1"/>
        </w:rPr>
        <w:t xml:space="preserve">ntegral </w:t>
      </w:r>
      <w:r w:rsidRPr="002650E8">
        <w:rPr>
          <w:rFonts w:ascii="Times" w:hAnsi="Times"/>
          <w:color w:val="000000" w:themeColor="text1"/>
          <w:lang w:val="en-US"/>
        </w:rPr>
        <w:t>C</w:t>
      </w:r>
      <w:r w:rsidRPr="002650E8">
        <w:rPr>
          <w:rFonts w:ascii="Times" w:hAnsi="Times"/>
          <w:color w:val="000000" w:themeColor="text1"/>
        </w:rPr>
        <w:t>onvolution (LIC)</w:t>
      </w:r>
      <w:r w:rsidRPr="002650E8">
        <w:rPr>
          <w:rFonts w:ascii="Times" w:hAnsi="Times"/>
          <w:color w:val="000000" w:themeColor="text1"/>
          <w:lang w:val="en-US"/>
        </w:rPr>
        <w:t xml:space="preserve"> scheme and mitigate the expensive computation or memory cost, eliminating surface parameterization, </w:t>
      </w:r>
      <w:r w:rsidRPr="002650E8">
        <w:rPr>
          <w:rStyle w:val="blue-tooltip"/>
          <w:rFonts w:ascii="Times" w:hAnsi="Times" w:cs="Arial"/>
          <w:color w:val="000000" w:themeColor="text1"/>
          <w:shd w:val="clear" w:color="auto" w:fill="FFFFFF"/>
        </w:rPr>
        <w:t>Huang</w:t>
      </w:r>
      <w:r w:rsidRPr="002650E8">
        <w:rPr>
          <w:rFonts w:ascii="Times" w:hAnsi="Times"/>
          <w:color w:val="000000" w:themeColor="text1"/>
          <w:lang w:val="en-US"/>
        </w:rPr>
        <w:t xml:space="preserve"> et al. [25] have introduced a novel image-space surface flow visualization approach that preserves the coherence during user interactions. They have employed a precomputed sequence of triangle textures on coordinates of each vertex to ensure noise textures under different viewpoints remain coherent. </w:t>
      </w:r>
      <w:r w:rsidRPr="002650E8">
        <w:rPr>
          <w:rFonts w:ascii="Times" w:hAnsi="Times"/>
          <w:color w:val="000000" w:themeColor="text1"/>
        </w:rPr>
        <w:t xml:space="preserve">Although </w:t>
      </w:r>
      <w:r w:rsidRPr="002650E8">
        <w:rPr>
          <w:rFonts w:ascii="Times" w:hAnsi="Times"/>
          <w:color w:val="000000" w:themeColor="text1"/>
          <w:lang w:val="en-US"/>
        </w:rPr>
        <w:t>the</w:t>
      </w:r>
      <w:r w:rsidRPr="002650E8">
        <w:rPr>
          <w:rFonts w:ascii="Times" w:hAnsi="Times"/>
          <w:color w:val="000000" w:themeColor="text1"/>
        </w:rPr>
        <w:t xml:space="preserve"> approach works fine for most models, popping artifacts can be still visible for some complicated models</w:t>
      </w:r>
      <w:r w:rsidRPr="002650E8">
        <w:rPr>
          <w:rFonts w:ascii="Times" w:hAnsi="Times"/>
          <w:color w:val="000000" w:themeColor="text1"/>
          <w:lang w:val="en-US"/>
        </w:rPr>
        <w:t>.</w:t>
      </w:r>
      <w:r w:rsidRPr="002650E8">
        <w:rPr>
          <w:rFonts w:ascii="Times" w:hAnsi="Times"/>
          <w:color w:val="000000" w:themeColor="text1"/>
        </w:rPr>
        <w:t xml:space="preserve"> </w:t>
      </w:r>
      <w:r w:rsidRPr="002650E8">
        <w:rPr>
          <w:rFonts w:ascii="Times" w:hAnsi="Times"/>
          <w:color w:val="000000" w:themeColor="text1"/>
          <w:lang w:val="en-US"/>
        </w:rPr>
        <w:t xml:space="preserve">For example: </w:t>
      </w:r>
      <w:r w:rsidRPr="002650E8">
        <w:rPr>
          <w:rFonts w:ascii="Times" w:hAnsi="Times"/>
          <w:color w:val="000000" w:themeColor="text1"/>
        </w:rPr>
        <w:t>when the viewpoint is very far away from or very close to the surface.</w:t>
      </w:r>
    </w:p>
    <w:p w14:paraId="65DCD59E" w14:textId="77777777" w:rsidR="0045432F" w:rsidRPr="002650E8" w:rsidRDefault="0045432F" w:rsidP="0045432F">
      <w:pPr>
        <w:pStyle w:val="NormalWeb"/>
        <w:spacing w:line="360" w:lineRule="auto"/>
        <w:jc w:val="both"/>
        <w:rPr>
          <w:rFonts w:ascii="Times" w:hAnsi="Times"/>
          <w:color w:val="000000" w:themeColor="text1"/>
          <w:lang w:val="en-US"/>
        </w:rPr>
      </w:pPr>
      <w:r w:rsidRPr="002650E8">
        <w:rPr>
          <w:rFonts w:ascii="Times" w:hAnsi="Times"/>
          <w:color w:val="000000" w:themeColor="text1"/>
        </w:rPr>
        <w:t xml:space="preserve">Kratz </w:t>
      </w:r>
      <w:r w:rsidRPr="002650E8">
        <w:rPr>
          <w:rFonts w:ascii="Times" w:hAnsi="Times"/>
          <w:color w:val="000000" w:themeColor="text1"/>
          <w:lang w:val="en-US"/>
        </w:rPr>
        <w:t xml:space="preserve">et al. [26] </w:t>
      </w:r>
      <w:r w:rsidRPr="002650E8">
        <w:rPr>
          <w:rFonts w:ascii="Times" w:hAnsi="Times"/>
          <w:color w:val="000000" w:themeColor="text1"/>
        </w:rPr>
        <w:t xml:space="preserve">have presented a method for the generation of anisotropic sample distributions in the planar </w:t>
      </w:r>
      <w:r w:rsidRPr="002650E8">
        <w:rPr>
          <w:rFonts w:ascii="Times" w:hAnsi="Times"/>
          <w:color w:val="000000" w:themeColor="text1"/>
          <w:lang w:val="en-US"/>
        </w:rPr>
        <w:t xml:space="preserve">and </w:t>
      </w:r>
      <w:r w:rsidRPr="002650E8">
        <w:rPr>
          <w:rFonts w:ascii="Times" w:hAnsi="Times"/>
          <w:color w:val="000000" w:themeColor="text1"/>
        </w:rPr>
        <w:t>the two-manifold domain</w:t>
      </w:r>
      <w:r w:rsidRPr="002650E8">
        <w:rPr>
          <w:rFonts w:ascii="Times" w:hAnsi="Times"/>
          <w:color w:val="000000" w:themeColor="text1"/>
          <w:lang w:val="en-US"/>
        </w:rPr>
        <w:t xml:space="preserve">s. They also </w:t>
      </w:r>
      <w:r w:rsidRPr="002650E8">
        <w:rPr>
          <w:rFonts w:ascii="Times" w:hAnsi="Times"/>
          <w:color w:val="000000" w:themeColor="text1"/>
        </w:rPr>
        <w:t xml:space="preserve">presented interactive rendering of anisotropic Voronoi cells. </w:t>
      </w:r>
      <w:r w:rsidRPr="002650E8">
        <w:rPr>
          <w:rFonts w:ascii="Times" w:hAnsi="Times"/>
          <w:color w:val="000000" w:themeColor="text1"/>
          <w:lang w:val="en-US"/>
        </w:rPr>
        <w:t xml:space="preserve">They have used a special sampling approach to </w:t>
      </w:r>
      <w:r w:rsidRPr="002650E8">
        <w:rPr>
          <w:rFonts w:ascii="Times" w:hAnsi="Times"/>
          <w:color w:val="000000" w:themeColor="text1"/>
        </w:rPr>
        <w:t>generate sample distributions that cover the underlying domain densely while significant holes and cluttered areas are avoided</w:t>
      </w:r>
      <w:r w:rsidRPr="002650E8">
        <w:rPr>
          <w:rFonts w:ascii="Times" w:hAnsi="Times"/>
          <w:color w:val="000000" w:themeColor="text1"/>
          <w:lang w:val="en-US"/>
        </w:rPr>
        <w:t>. They u</w:t>
      </w:r>
      <w:r w:rsidRPr="002650E8">
        <w:rPr>
          <w:rFonts w:ascii="Times" w:hAnsi="Times"/>
          <w:color w:val="000000" w:themeColor="text1"/>
        </w:rPr>
        <w:t xml:space="preserve">se quadratic textures as GPU data structures, which results in some redundant storage </w:t>
      </w:r>
      <w:r w:rsidRPr="002650E8">
        <w:rPr>
          <w:rFonts w:ascii="Times" w:hAnsi="Times"/>
          <w:color w:val="000000" w:themeColor="text1"/>
          <w:lang w:val="en-US"/>
        </w:rPr>
        <w:t>that</w:t>
      </w:r>
      <w:r w:rsidRPr="002650E8">
        <w:rPr>
          <w:rFonts w:ascii="Times" w:hAnsi="Times"/>
          <w:color w:val="000000" w:themeColor="text1"/>
        </w:rPr>
        <w:t xml:space="preserve"> </w:t>
      </w:r>
      <w:r w:rsidRPr="002650E8">
        <w:rPr>
          <w:rFonts w:ascii="Times" w:hAnsi="Times"/>
          <w:color w:val="000000" w:themeColor="text1"/>
          <w:lang w:val="en-US"/>
        </w:rPr>
        <w:t>consumes</w:t>
      </w:r>
      <w:r w:rsidRPr="002650E8">
        <w:rPr>
          <w:rFonts w:ascii="Times" w:hAnsi="Times"/>
          <w:color w:val="000000" w:themeColor="text1"/>
        </w:rPr>
        <w:t xml:space="preserve"> higher memory than </w:t>
      </w:r>
      <w:r w:rsidRPr="002650E8">
        <w:rPr>
          <w:rFonts w:ascii="Times" w:hAnsi="Times"/>
          <w:color w:val="000000" w:themeColor="text1"/>
          <w:lang w:val="en-US"/>
        </w:rPr>
        <w:t xml:space="preserve">it should be required. </w:t>
      </w:r>
      <w:r w:rsidRPr="002650E8">
        <w:rPr>
          <w:rFonts w:ascii="Times" w:hAnsi="Times"/>
          <w:color w:val="000000" w:themeColor="text1"/>
        </w:rPr>
        <w:t>The most time-consuming step during initial sampling and relaxation in the two-manifold domain is the back-</w:t>
      </w:r>
      <w:r w:rsidRPr="002650E8">
        <w:rPr>
          <w:rFonts w:ascii="Times" w:hAnsi="Times"/>
          <w:color w:val="000000" w:themeColor="text1"/>
        </w:rPr>
        <w:lastRenderedPageBreak/>
        <w:t xml:space="preserve">projection. </w:t>
      </w:r>
      <w:r w:rsidRPr="002650E8">
        <w:rPr>
          <w:rFonts w:ascii="Times" w:hAnsi="Times"/>
          <w:color w:val="000000" w:themeColor="text1"/>
          <w:lang w:val="en-US"/>
        </w:rPr>
        <w:t>Influence of a</w:t>
      </w:r>
      <w:r w:rsidRPr="002650E8">
        <w:rPr>
          <w:rFonts w:ascii="Times" w:hAnsi="Times"/>
          <w:color w:val="000000" w:themeColor="text1"/>
        </w:rPr>
        <w:t xml:space="preserve">dding noise to the cell boundaries </w:t>
      </w:r>
      <w:r w:rsidRPr="002650E8">
        <w:rPr>
          <w:rFonts w:ascii="Times" w:hAnsi="Times"/>
          <w:color w:val="000000" w:themeColor="text1"/>
          <w:lang w:val="en-US"/>
        </w:rPr>
        <w:t>are not tested in their experiment but have plan to do in future.</w:t>
      </w:r>
    </w:p>
    <w:p w14:paraId="63FBFCC4" w14:textId="77777777" w:rsidR="0045432F" w:rsidRPr="002650E8" w:rsidRDefault="0045432F" w:rsidP="0045432F">
      <w:pPr>
        <w:pStyle w:val="NormalWeb"/>
        <w:spacing w:line="360" w:lineRule="auto"/>
        <w:jc w:val="both"/>
        <w:rPr>
          <w:rFonts w:ascii="Times" w:hAnsi="Times"/>
          <w:color w:val="000000" w:themeColor="text1"/>
          <w:lang w:val="en-US"/>
        </w:rPr>
      </w:pPr>
      <w:r w:rsidRPr="002650E8">
        <w:rPr>
          <w:rFonts w:ascii="Times" w:hAnsi="Times"/>
          <w:color w:val="000000" w:themeColor="text1"/>
          <w:lang w:val="en-US"/>
        </w:rPr>
        <w:t>To</w:t>
      </w:r>
      <w:r w:rsidRPr="002650E8">
        <w:rPr>
          <w:rFonts w:ascii="Times" w:hAnsi="Times"/>
          <w:color w:val="000000" w:themeColor="text1"/>
        </w:rPr>
        <w:t xml:space="preserve"> improv</w:t>
      </w:r>
      <w:r w:rsidRPr="002650E8">
        <w:rPr>
          <w:rFonts w:ascii="Times" w:hAnsi="Times"/>
          <w:color w:val="000000" w:themeColor="text1"/>
          <w:lang w:val="en-US"/>
        </w:rPr>
        <w:t>e</w:t>
      </w:r>
      <w:r w:rsidRPr="002650E8">
        <w:rPr>
          <w:rFonts w:ascii="Times" w:hAnsi="Times"/>
          <w:color w:val="000000" w:themeColor="text1"/>
        </w:rPr>
        <w:t xml:space="preserve"> the use of color in </w:t>
      </w:r>
      <w:r w:rsidRPr="002650E8">
        <w:rPr>
          <w:rFonts w:ascii="Times" w:hAnsi="Times"/>
          <w:color w:val="000000" w:themeColor="text1"/>
          <w:lang w:val="en-US"/>
        </w:rPr>
        <w:t>combination</w:t>
      </w:r>
      <w:r w:rsidRPr="002650E8">
        <w:rPr>
          <w:rFonts w:ascii="Times" w:hAnsi="Times"/>
          <w:color w:val="000000" w:themeColor="text1"/>
        </w:rPr>
        <w:t xml:space="preserve"> with motion</w:t>
      </w:r>
      <w:r w:rsidRPr="002650E8">
        <w:rPr>
          <w:rFonts w:ascii="Times" w:hAnsi="Times"/>
          <w:color w:val="000000" w:themeColor="text1"/>
          <w:lang w:val="en-US"/>
        </w:rPr>
        <w:t xml:space="preserve"> where the author</w:t>
      </w:r>
      <w:r w:rsidRPr="002650E8">
        <w:rPr>
          <w:rFonts w:ascii="Times" w:hAnsi="Times" w:cs="Arial"/>
          <w:color w:val="000000" w:themeColor="text1"/>
          <w:shd w:val="clear" w:color="auto" w:fill="FFFFFF"/>
        </w:rPr>
        <w:t xml:space="preserve"> Weiskopf</w:t>
      </w:r>
      <w:r w:rsidRPr="002650E8">
        <w:rPr>
          <w:rFonts w:ascii="Times" w:hAnsi="Times" w:cs="Arial"/>
          <w:color w:val="000000" w:themeColor="text1"/>
          <w:shd w:val="clear" w:color="auto" w:fill="FFFFFF"/>
          <w:lang w:val="en-US"/>
        </w:rPr>
        <w:t xml:space="preserve"> [27]</w:t>
      </w:r>
      <w:r w:rsidRPr="002650E8">
        <w:rPr>
          <w:rFonts w:ascii="Times" w:hAnsi="Times"/>
          <w:color w:val="000000" w:themeColor="text1"/>
        </w:rPr>
        <w:t xml:space="preserve"> ha</w:t>
      </w:r>
      <w:r w:rsidRPr="002650E8">
        <w:rPr>
          <w:rFonts w:ascii="Times" w:hAnsi="Times"/>
          <w:color w:val="000000" w:themeColor="text1"/>
          <w:lang w:val="en-US"/>
        </w:rPr>
        <w:t>s</w:t>
      </w:r>
      <w:r w:rsidRPr="002650E8">
        <w:rPr>
          <w:rFonts w:ascii="Times" w:hAnsi="Times"/>
          <w:color w:val="000000" w:themeColor="text1"/>
        </w:rPr>
        <w:t xml:space="preserve"> distinguish</w:t>
      </w:r>
      <w:r w:rsidRPr="002650E8">
        <w:rPr>
          <w:rFonts w:ascii="Times" w:hAnsi="Times"/>
          <w:color w:val="000000" w:themeColor="text1"/>
          <w:lang w:val="en-US"/>
        </w:rPr>
        <w:t>ed</w:t>
      </w:r>
      <w:r w:rsidRPr="002650E8">
        <w:rPr>
          <w:rFonts w:ascii="Times" w:hAnsi="Times"/>
          <w:color w:val="000000" w:themeColor="text1"/>
        </w:rPr>
        <w:t xml:space="preserve"> between the detection of patterns in</w:t>
      </w:r>
      <w:r w:rsidRPr="002650E8">
        <w:rPr>
          <w:rFonts w:ascii="Times" w:hAnsi="Times"/>
          <w:color w:val="000000" w:themeColor="text1"/>
          <w:lang w:val="en-US"/>
        </w:rPr>
        <w:t xml:space="preserve"> motion (</w:t>
      </w:r>
      <w:r w:rsidRPr="002650E8">
        <w:rPr>
          <w:rFonts w:ascii="Times" w:hAnsi="Times"/>
          <w:color w:val="000000" w:themeColor="text1"/>
        </w:rPr>
        <w:t xml:space="preserve">seeing </w:t>
      </w:r>
      <w:r w:rsidRPr="002650E8">
        <w:rPr>
          <w:rFonts w:ascii="Times" w:hAnsi="Times"/>
          <w:color w:val="000000" w:themeColor="text1"/>
          <w:lang w:val="en-US"/>
        </w:rPr>
        <w:t>the</w:t>
      </w:r>
      <w:r w:rsidRPr="002650E8">
        <w:rPr>
          <w:rFonts w:ascii="Times" w:hAnsi="Times"/>
          <w:color w:val="000000" w:themeColor="text1"/>
        </w:rPr>
        <w:t xml:space="preserve"> existence</w:t>
      </w:r>
      <w:r w:rsidRPr="002650E8">
        <w:rPr>
          <w:rFonts w:ascii="Times" w:hAnsi="Times"/>
          <w:color w:val="000000" w:themeColor="text1"/>
          <w:lang w:val="en-US"/>
        </w:rPr>
        <w:t>)</w:t>
      </w:r>
      <w:r w:rsidRPr="002650E8">
        <w:rPr>
          <w:rFonts w:ascii="Times" w:hAnsi="Times"/>
          <w:color w:val="000000" w:themeColor="text1"/>
        </w:rPr>
        <w:t xml:space="preserve"> and the actual perception of motio</w:t>
      </w:r>
      <w:r w:rsidRPr="002650E8">
        <w:rPr>
          <w:rFonts w:ascii="Times" w:hAnsi="Times"/>
          <w:color w:val="000000" w:themeColor="text1"/>
          <w:lang w:val="en-US"/>
        </w:rPr>
        <w:t>n (</w:t>
      </w:r>
      <w:r w:rsidRPr="002650E8">
        <w:rPr>
          <w:rFonts w:ascii="Times" w:hAnsi="Times"/>
          <w:color w:val="000000" w:themeColor="text1"/>
        </w:rPr>
        <w:t>recognizing speed and direction</w:t>
      </w:r>
      <w:r w:rsidRPr="002650E8">
        <w:rPr>
          <w:rFonts w:ascii="Times" w:hAnsi="Times"/>
          <w:color w:val="000000" w:themeColor="text1"/>
          <w:lang w:val="en-US"/>
        </w:rPr>
        <w:t>).</w:t>
      </w:r>
      <w:r w:rsidRPr="002650E8">
        <w:rPr>
          <w:rFonts w:ascii="Times" w:hAnsi="Times"/>
          <w:color w:val="000000" w:themeColor="text1"/>
        </w:rPr>
        <w:t xml:space="preserve"> </w:t>
      </w:r>
      <w:r w:rsidRPr="002650E8">
        <w:rPr>
          <w:rFonts w:ascii="Times" w:hAnsi="Times"/>
          <w:color w:val="000000" w:themeColor="text1"/>
          <w:lang w:val="en-US"/>
        </w:rPr>
        <w:t>I</w:t>
      </w:r>
      <w:r w:rsidRPr="002650E8">
        <w:rPr>
          <w:rFonts w:ascii="Times" w:hAnsi="Times"/>
          <w:color w:val="000000" w:themeColor="text1"/>
        </w:rPr>
        <w:t xml:space="preserve">t </w:t>
      </w:r>
      <w:r w:rsidRPr="002650E8">
        <w:rPr>
          <w:rFonts w:ascii="Times" w:hAnsi="Times"/>
          <w:color w:val="000000" w:themeColor="text1"/>
          <w:lang w:val="en-US"/>
        </w:rPr>
        <w:t>discussed</w:t>
      </w:r>
      <w:r w:rsidRPr="002650E8">
        <w:rPr>
          <w:rFonts w:ascii="Times" w:hAnsi="Times"/>
          <w:color w:val="000000" w:themeColor="text1"/>
        </w:rPr>
        <w:t xml:space="preserve"> </w:t>
      </w:r>
      <w:r w:rsidRPr="002650E8">
        <w:rPr>
          <w:rFonts w:ascii="Times" w:hAnsi="Times"/>
          <w:color w:val="000000" w:themeColor="text1"/>
          <w:lang w:val="en-US"/>
        </w:rPr>
        <w:t xml:space="preserve">on how </w:t>
      </w:r>
      <w:r w:rsidRPr="002650E8">
        <w:rPr>
          <w:rFonts w:ascii="Times" w:hAnsi="Times"/>
          <w:color w:val="000000" w:themeColor="text1"/>
        </w:rPr>
        <w:t xml:space="preserve">calibration is needed to represent data by the perceived speeds of colored patterns </w:t>
      </w:r>
      <w:r w:rsidRPr="002650E8">
        <w:rPr>
          <w:rFonts w:ascii="Times" w:hAnsi="Times"/>
          <w:color w:val="000000" w:themeColor="text1"/>
          <w:lang w:val="en-US"/>
        </w:rPr>
        <w:t xml:space="preserve">and </w:t>
      </w:r>
      <w:r w:rsidRPr="002650E8">
        <w:rPr>
          <w:rFonts w:ascii="Times" w:hAnsi="Times"/>
          <w:color w:val="000000" w:themeColor="text1"/>
        </w:rPr>
        <w:t>demonstrate</w:t>
      </w:r>
      <w:r w:rsidRPr="002650E8">
        <w:rPr>
          <w:rFonts w:ascii="Times" w:hAnsi="Times"/>
          <w:color w:val="000000" w:themeColor="text1"/>
          <w:lang w:val="en-US"/>
        </w:rPr>
        <w:t>d</w:t>
      </w:r>
      <w:r w:rsidRPr="002650E8">
        <w:rPr>
          <w:rFonts w:ascii="Times" w:hAnsi="Times"/>
          <w:color w:val="000000" w:themeColor="text1"/>
        </w:rPr>
        <w:t xml:space="preserve"> how the guidelines</w:t>
      </w:r>
      <w:r w:rsidRPr="002650E8">
        <w:rPr>
          <w:rFonts w:ascii="Times" w:hAnsi="Times"/>
          <w:color w:val="000000" w:themeColor="text1"/>
          <w:lang w:val="en-US"/>
        </w:rPr>
        <w:t xml:space="preserve"> of </w:t>
      </w:r>
      <w:r w:rsidRPr="002650E8">
        <w:rPr>
          <w:rFonts w:ascii="Times" w:hAnsi="Times"/>
          <w:color w:val="000000" w:themeColor="text1"/>
        </w:rPr>
        <w:t>design of animated graphics</w:t>
      </w:r>
      <w:r w:rsidRPr="002650E8">
        <w:rPr>
          <w:rFonts w:ascii="Times" w:hAnsi="Times"/>
          <w:color w:val="000000" w:themeColor="text1"/>
          <w:lang w:val="en-US"/>
        </w:rPr>
        <w:t xml:space="preserve"> </w:t>
      </w:r>
      <w:r w:rsidRPr="002650E8">
        <w:rPr>
          <w:rFonts w:ascii="Times" w:hAnsi="Times"/>
          <w:color w:val="000000" w:themeColor="text1"/>
        </w:rPr>
        <w:t>and the calibration approach can be used</w:t>
      </w:r>
      <w:r w:rsidRPr="002650E8">
        <w:rPr>
          <w:rFonts w:ascii="Times" w:hAnsi="Times"/>
          <w:color w:val="000000" w:themeColor="text1"/>
          <w:lang w:val="en-US"/>
        </w:rPr>
        <w:t xml:space="preserve">. Although they defined and explained the guidelines, they were not able to make a </w:t>
      </w:r>
      <w:r w:rsidRPr="002650E8">
        <w:rPr>
          <w:rFonts w:ascii="Times" w:hAnsi="Times"/>
          <w:color w:val="000000" w:themeColor="text1"/>
        </w:rPr>
        <w:t>well-established computational model</w:t>
      </w:r>
      <w:r w:rsidRPr="002650E8">
        <w:rPr>
          <w:rFonts w:ascii="Times" w:hAnsi="Times"/>
          <w:color w:val="000000" w:themeColor="text1"/>
          <w:lang w:val="en-US"/>
        </w:rPr>
        <w:t>.</w:t>
      </w:r>
      <w:r w:rsidRPr="002650E8">
        <w:rPr>
          <w:rFonts w:ascii="Times" w:hAnsi="Times"/>
          <w:color w:val="000000" w:themeColor="text1"/>
        </w:rPr>
        <w:t xml:space="preserve"> </w:t>
      </w:r>
      <w:r w:rsidRPr="002650E8">
        <w:rPr>
          <w:rFonts w:ascii="Times" w:hAnsi="Times"/>
          <w:color w:val="000000" w:themeColor="text1"/>
          <w:lang w:val="en-US"/>
        </w:rPr>
        <w:t xml:space="preserve">Finally, they have mentioned several of possible future works, firstly - </w:t>
      </w:r>
      <w:r w:rsidRPr="002650E8">
        <w:rPr>
          <w:rFonts w:ascii="Times" w:hAnsi="Times"/>
          <w:color w:val="000000" w:themeColor="text1"/>
        </w:rPr>
        <w:t>user studies could be conducted to test the proposed guidelines for various application scenarios</w:t>
      </w:r>
      <w:r w:rsidRPr="002650E8">
        <w:rPr>
          <w:rFonts w:ascii="Times" w:hAnsi="Times"/>
          <w:color w:val="000000" w:themeColor="text1"/>
          <w:lang w:val="en-US"/>
        </w:rPr>
        <w:t xml:space="preserve">, secondly - </w:t>
      </w:r>
      <w:r w:rsidRPr="002650E8">
        <w:rPr>
          <w:rFonts w:ascii="Times" w:hAnsi="Times"/>
          <w:color w:val="000000" w:themeColor="text1"/>
        </w:rPr>
        <w:t>evaluate the calibration process in more detail by statistically significant user tests</w:t>
      </w:r>
      <w:r w:rsidRPr="002650E8">
        <w:rPr>
          <w:rFonts w:ascii="Times" w:hAnsi="Times"/>
          <w:color w:val="000000" w:themeColor="text1"/>
          <w:lang w:val="en-US"/>
        </w:rPr>
        <w:t xml:space="preserve">, thirdly - </w:t>
      </w:r>
      <w:r w:rsidRPr="002650E8">
        <w:rPr>
          <w:rFonts w:ascii="Times" w:hAnsi="Times"/>
          <w:color w:val="000000" w:themeColor="text1"/>
        </w:rPr>
        <w:t>address specific combinations of chromatic motion and further perceptual features like texture</w:t>
      </w:r>
      <w:r w:rsidRPr="002650E8">
        <w:rPr>
          <w:rFonts w:ascii="Times" w:hAnsi="Times"/>
          <w:color w:val="000000" w:themeColor="text1"/>
          <w:lang w:val="en-US"/>
        </w:rPr>
        <w:t>.</w:t>
      </w:r>
    </w:p>
    <w:p w14:paraId="551CDA65" w14:textId="77777777" w:rsidR="0045432F" w:rsidRDefault="0045432F" w:rsidP="0045432F">
      <w:pPr>
        <w:pStyle w:val="NormalWeb"/>
        <w:spacing w:line="360" w:lineRule="auto"/>
        <w:jc w:val="both"/>
        <w:rPr>
          <w:rFonts w:ascii="Times" w:hAnsi="Times"/>
          <w:color w:val="000000" w:themeColor="text1"/>
          <w:lang w:val="en-US"/>
        </w:rPr>
      </w:pPr>
      <w:r w:rsidRPr="002650E8">
        <w:rPr>
          <w:rStyle w:val="blue-tooltip"/>
          <w:rFonts w:ascii="Times" w:hAnsi="Times" w:cs="Arial"/>
          <w:color w:val="000000" w:themeColor="text1"/>
          <w:shd w:val="clear" w:color="auto" w:fill="FFFFFF"/>
        </w:rPr>
        <w:t>Healey</w:t>
      </w:r>
      <w:r w:rsidRPr="002650E8">
        <w:rPr>
          <w:rFonts w:ascii="Times" w:hAnsi="Times"/>
          <w:color w:val="000000" w:themeColor="text1"/>
        </w:rPr>
        <w:t xml:space="preserve"> </w:t>
      </w:r>
      <w:r w:rsidRPr="002650E8">
        <w:rPr>
          <w:rFonts w:ascii="Times" w:hAnsi="Times"/>
          <w:color w:val="000000" w:themeColor="text1"/>
          <w:lang w:val="en-US"/>
        </w:rPr>
        <w:t xml:space="preserve">et al. [28] </w:t>
      </w:r>
      <w:r w:rsidRPr="002650E8">
        <w:rPr>
          <w:rFonts w:ascii="Times" w:hAnsi="Times"/>
          <w:color w:val="000000" w:themeColor="text1"/>
        </w:rPr>
        <w:t xml:space="preserve">presents a new method for using texture to visualize multidimensional data elements arranged on an underlying three-dimensional height field. </w:t>
      </w:r>
      <w:r w:rsidRPr="002650E8">
        <w:rPr>
          <w:rFonts w:ascii="Times" w:hAnsi="Times"/>
          <w:color w:val="000000" w:themeColor="text1"/>
          <w:lang w:val="en-US"/>
        </w:rPr>
        <w:t>P</w:t>
      </w:r>
      <w:r w:rsidRPr="002650E8">
        <w:rPr>
          <w:rFonts w:ascii="Times" w:hAnsi="Times"/>
          <w:color w:val="000000" w:themeColor="text1"/>
        </w:rPr>
        <w:t xml:space="preserve">erceptual texture elements are built by controlling three separate texture dimensions: height, density, and regularity. </w:t>
      </w:r>
      <w:r w:rsidRPr="002650E8">
        <w:rPr>
          <w:rFonts w:ascii="Times" w:hAnsi="Times"/>
          <w:color w:val="000000" w:themeColor="text1"/>
          <w:lang w:val="en-US"/>
        </w:rPr>
        <w:t xml:space="preserve">They </w:t>
      </w:r>
      <w:r w:rsidRPr="002650E8">
        <w:rPr>
          <w:rFonts w:ascii="Times" w:hAnsi="Times"/>
          <w:color w:val="000000" w:themeColor="text1"/>
        </w:rPr>
        <w:t>conducted a set of controlled experiments to measure the effectiveness of these dimensions, and to identify any visual interference that may occur when all three are displayed simultaneously at the same spatial location</w:t>
      </w:r>
      <w:r w:rsidRPr="002650E8">
        <w:rPr>
          <w:rFonts w:ascii="Times" w:hAnsi="Times"/>
          <w:color w:val="000000" w:themeColor="text1"/>
          <w:lang w:val="en-US"/>
        </w:rPr>
        <w:t>. A</w:t>
      </w:r>
      <w:r w:rsidRPr="002650E8">
        <w:rPr>
          <w:rFonts w:ascii="Times" w:hAnsi="Times"/>
          <w:color w:val="000000" w:themeColor="text1"/>
        </w:rPr>
        <w:t>d-hoc mapping often introduce</w:t>
      </w:r>
      <w:r w:rsidRPr="002650E8">
        <w:rPr>
          <w:rFonts w:ascii="Times" w:hAnsi="Times"/>
          <w:color w:val="000000" w:themeColor="text1"/>
          <w:lang w:val="en-US"/>
        </w:rPr>
        <w:t>s</w:t>
      </w:r>
      <w:r w:rsidRPr="002650E8">
        <w:rPr>
          <w:rFonts w:ascii="Times" w:hAnsi="Times"/>
          <w:color w:val="000000" w:themeColor="text1"/>
        </w:rPr>
        <w:t xml:space="preserve"> visual artifacts that actively interfere with a user’s ability to perform their visual analysis tasks.</w:t>
      </w:r>
      <w:r w:rsidRPr="002650E8">
        <w:rPr>
          <w:rFonts w:ascii="Times" w:hAnsi="Times"/>
          <w:color w:val="000000" w:themeColor="text1"/>
          <w:lang w:val="en-US"/>
        </w:rPr>
        <w:t xml:space="preserve"> Additionally, it is found that</w:t>
      </w:r>
      <w:r w:rsidRPr="002650E8">
        <w:rPr>
          <w:rFonts w:ascii="Times" w:hAnsi="Times"/>
          <w:color w:val="000000" w:themeColor="text1"/>
        </w:rPr>
        <w:t xml:space="preserve"> taller, shorter, denser, and sparser pexels can be easily identified, but that certain background texture patterns must be avoided to ensure accurate performance</w:t>
      </w:r>
      <w:r w:rsidRPr="002650E8">
        <w:rPr>
          <w:rFonts w:ascii="Times" w:hAnsi="Times"/>
          <w:color w:val="000000" w:themeColor="text1"/>
          <w:lang w:val="en-US"/>
        </w:rPr>
        <w:t>.</w:t>
      </w:r>
    </w:p>
    <w:p w14:paraId="4EF343CF" w14:textId="77777777" w:rsidR="0045432F" w:rsidRPr="002E48C9" w:rsidRDefault="0045432F" w:rsidP="0045432F">
      <w:pPr>
        <w:pStyle w:val="NormalWeb"/>
        <w:spacing w:line="360" w:lineRule="auto"/>
        <w:jc w:val="both"/>
        <w:rPr>
          <w:rFonts w:ascii="Times" w:hAnsi="Times"/>
          <w:color w:val="000000" w:themeColor="text1"/>
        </w:rPr>
      </w:pPr>
    </w:p>
    <w:p w14:paraId="657D4459" w14:textId="77777777" w:rsidR="0045432F" w:rsidRPr="002E48C9" w:rsidRDefault="0045432F" w:rsidP="0045432F">
      <w:pPr>
        <w:spacing w:line="360" w:lineRule="auto"/>
        <w:jc w:val="both"/>
        <w:rPr>
          <w:rFonts w:ascii="Times" w:hAnsi="Times"/>
          <w:b/>
          <w:bCs/>
          <w:color w:val="000000" w:themeColor="text1"/>
          <w:lang w:val="en-US"/>
        </w:rPr>
      </w:pPr>
      <w:r w:rsidRPr="002E48C9">
        <w:rPr>
          <w:rFonts w:ascii="Times" w:hAnsi="Times"/>
          <w:b/>
          <w:bCs/>
          <w:color w:val="000000" w:themeColor="text1"/>
          <w:lang w:val="en-US"/>
        </w:rPr>
        <w:t>2.</w:t>
      </w:r>
      <w:r>
        <w:rPr>
          <w:rFonts w:ascii="Times" w:hAnsi="Times"/>
          <w:b/>
          <w:bCs/>
          <w:color w:val="000000" w:themeColor="text1"/>
          <w:lang w:val="en-US"/>
        </w:rPr>
        <w:t>6</w:t>
      </w:r>
      <w:r w:rsidRPr="002E48C9">
        <w:rPr>
          <w:rFonts w:ascii="Times" w:hAnsi="Times"/>
          <w:b/>
          <w:bCs/>
          <w:color w:val="000000" w:themeColor="text1"/>
          <w:lang w:val="en-US"/>
        </w:rPr>
        <w:tab/>
        <w:t>Limitations of related works</w:t>
      </w:r>
    </w:p>
    <w:p w14:paraId="11B3F69B"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color w:val="000000" w:themeColor="text1"/>
          <w:lang w:val="en-US"/>
        </w:rPr>
        <w:t xml:space="preserve">As stated in the related works section, a plethora of studies have been conducted in these domains, for example: predicting modeling and augmentation of algorithms, time series analyses and comparisons on different diseases and/or on other temporal data, real time predictions from models, measuring chromatic aberration from image distortion, effect of color and light on display devices, uncertainty visualization and decision making, texture analyses and assessments, perceptual textures to represent multi-dimensional dataset,  and etc. In our knowledge predictive uncertainty has not been represented with chromatic aberration. </w:t>
      </w:r>
      <w:r w:rsidRPr="002E48C9">
        <w:rPr>
          <w:rFonts w:ascii="Times" w:hAnsi="Times"/>
          <w:color w:val="000000" w:themeColor="text1"/>
          <w:lang w:val="en-US"/>
        </w:rPr>
        <w:lastRenderedPageBreak/>
        <w:t>Furthermore, our approach of three dynamic variables visualization in two-dimensional space with texture is also a novel idea.</w:t>
      </w:r>
    </w:p>
    <w:p w14:paraId="40085DD8" w14:textId="77777777" w:rsidR="0045432F" w:rsidRPr="002E48C9" w:rsidRDefault="0045432F" w:rsidP="0045432F">
      <w:pPr>
        <w:spacing w:line="360" w:lineRule="auto"/>
        <w:jc w:val="both"/>
        <w:rPr>
          <w:b/>
          <w:bCs/>
          <w:color w:val="000000" w:themeColor="text1"/>
          <w:sz w:val="28"/>
          <w:szCs w:val="28"/>
        </w:rPr>
      </w:pPr>
    </w:p>
    <w:p w14:paraId="1C04F087" w14:textId="77777777" w:rsidR="0045432F" w:rsidRPr="002E48C9" w:rsidRDefault="0045432F" w:rsidP="0045432F">
      <w:pPr>
        <w:spacing w:line="360" w:lineRule="auto"/>
        <w:jc w:val="both"/>
        <w:rPr>
          <w:b/>
          <w:bCs/>
          <w:color w:val="000000" w:themeColor="text1"/>
          <w:sz w:val="28"/>
          <w:szCs w:val="28"/>
        </w:rPr>
      </w:pPr>
    </w:p>
    <w:p w14:paraId="048C2258" w14:textId="77777777" w:rsidR="0045432F" w:rsidRPr="002E48C9" w:rsidRDefault="0045432F" w:rsidP="0045432F">
      <w:pPr>
        <w:spacing w:line="360" w:lineRule="auto"/>
        <w:rPr>
          <w:b/>
          <w:bCs/>
          <w:color w:val="000000" w:themeColor="text1"/>
          <w:sz w:val="28"/>
          <w:szCs w:val="28"/>
        </w:rPr>
      </w:pPr>
      <w:r w:rsidRPr="002E48C9">
        <w:rPr>
          <w:b/>
          <w:bCs/>
          <w:color w:val="000000" w:themeColor="text1"/>
          <w:sz w:val="28"/>
          <w:szCs w:val="28"/>
        </w:rPr>
        <w:br w:type="page"/>
      </w:r>
    </w:p>
    <w:p w14:paraId="0F0E3F65" w14:textId="77777777" w:rsidR="0045432F" w:rsidRDefault="0045432F" w:rsidP="0045432F">
      <w:pPr>
        <w:spacing w:line="360" w:lineRule="auto"/>
        <w:jc w:val="both"/>
        <w:rPr>
          <w:b/>
          <w:bCs/>
          <w:color w:val="000000" w:themeColor="text1"/>
          <w:sz w:val="32"/>
          <w:szCs w:val="32"/>
        </w:rPr>
      </w:pPr>
      <w:r w:rsidRPr="00164D7A">
        <w:rPr>
          <w:b/>
          <w:bCs/>
          <w:color w:val="000000" w:themeColor="text1"/>
          <w:sz w:val="32"/>
          <w:szCs w:val="32"/>
        </w:rPr>
        <w:lastRenderedPageBreak/>
        <w:t>Chapter 3</w:t>
      </w:r>
    </w:p>
    <w:p w14:paraId="30A2CCBA" w14:textId="77777777" w:rsidR="0045432F" w:rsidRDefault="0045432F" w:rsidP="0045432F">
      <w:pPr>
        <w:spacing w:line="360" w:lineRule="auto"/>
        <w:jc w:val="both"/>
        <w:rPr>
          <w:b/>
          <w:bCs/>
          <w:color w:val="000000" w:themeColor="text1"/>
          <w:sz w:val="32"/>
          <w:szCs w:val="32"/>
        </w:rPr>
      </w:pPr>
    </w:p>
    <w:p w14:paraId="7094B689" w14:textId="11727F50" w:rsidR="0045432F" w:rsidRPr="00A81291" w:rsidRDefault="0045432F" w:rsidP="0045432F">
      <w:pPr>
        <w:spacing w:line="360" w:lineRule="auto"/>
        <w:jc w:val="both"/>
        <w:rPr>
          <w:b/>
          <w:bCs/>
          <w:color w:val="000000" w:themeColor="text1"/>
          <w:sz w:val="28"/>
          <w:szCs w:val="28"/>
        </w:rPr>
      </w:pPr>
      <w:r w:rsidRPr="00A81291">
        <w:rPr>
          <w:b/>
          <w:bCs/>
          <w:color w:val="000000" w:themeColor="text1"/>
          <w:sz w:val="28"/>
          <w:szCs w:val="28"/>
        </w:rPr>
        <w:t>Data</w:t>
      </w:r>
      <w:r>
        <w:rPr>
          <w:b/>
          <w:bCs/>
          <w:color w:val="000000" w:themeColor="text1"/>
          <w:sz w:val="28"/>
          <w:szCs w:val="28"/>
        </w:rPr>
        <w:t xml:space="preserve"> Collection, </w:t>
      </w:r>
      <w:r w:rsidR="00610134">
        <w:rPr>
          <w:b/>
          <w:bCs/>
          <w:color w:val="000000" w:themeColor="text1"/>
          <w:sz w:val="28"/>
          <w:szCs w:val="28"/>
        </w:rPr>
        <w:t>Processing,</w:t>
      </w:r>
      <w:r>
        <w:rPr>
          <w:b/>
          <w:bCs/>
          <w:color w:val="000000" w:themeColor="text1"/>
          <w:sz w:val="28"/>
          <w:szCs w:val="28"/>
        </w:rPr>
        <w:t xml:space="preserve"> and Introduction of Models</w:t>
      </w:r>
    </w:p>
    <w:p w14:paraId="142BA41A" w14:textId="77777777" w:rsidR="0045432F" w:rsidRDefault="0045432F" w:rsidP="0045432F">
      <w:pPr>
        <w:spacing w:line="360" w:lineRule="auto"/>
        <w:jc w:val="both"/>
        <w:rPr>
          <w:b/>
          <w:bCs/>
          <w:color w:val="000000" w:themeColor="text1"/>
        </w:rPr>
      </w:pPr>
    </w:p>
    <w:p w14:paraId="69433682" w14:textId="77777777" w:rsidR="0045432F" w:rsidRDefault="0045432F" w:rsidP="0045432F">
      <w:pPr>
        <w:spacing w:line="360" w:lineRule="auto"/>
        <w:jc w:val="both"/>
        <w:rPr>
          <w:b/>
          <w:bCs/>
          <w:color w:val="000000" w:themeColor="text1"/>
        </w:rPr>
      </w:pPr>
      <w:r>
        <w:rPr>
          <w:b/>
          <w:bCs/>
          <w:color w:val="000000" w:themeColor="text1"/>
        </w:rPr>
        <w:t>3.1</w:t>
      </w:r>
      <w:r>
        <w:rPr>
          <w:b/>
          <w:bCs/>
          <w:color w:val="000000" w:themeColor="text1"/>
        </w:rPr>
        <w:tab/>
      </w:r>
      <w:r w:rsidRPr="0088049D">
        <w:rPr>
          <w:b/>
          <w:bCs/>
          <w:color w:val="000000" w:themeColor="text1"/>
        </w:rPr>
        <w:t>Introduction</w:t>
      </w:r>
    </w:p>
    <w:p w14:paraId="528F1ADA" w14:textId="77777777" w:rsidR="0045432F" w:rsidRPr="0088049D" w:rsidRDefault="0045432F" w:rsidP="0045432F">
      <w:pPr>
        <w:spacing w:line="360" w:lineRule="auto"/>
        <w:jc w:val="both"/>
        <w:rPr>
          <w:color w:val="000000" w:themeColor="text1"/>
        </w:rPr>
      </w:pPr>
      <w:r w:rsidRPr="0088049D">
        <w:rPr>
          <w:color w:val="000000" w:themeColor="text1"/>
        </w:rPr>
        <w:t>In this chapter</w:t>
      </w:r>
      <w:r>
        <w:rPr>
          <w:color w:val="000000" w:themeColor="text1"/>
        </w:rPr>
        <w:t>,</w:t>
      </w:r>
      <w:r w:rsidRPr="0088049D">
        <w:rPr>
          <w:color w:val="000000" w:themeColor="text1"/>
        </w:rPr>
        <w:t xml:space="preserve"> we </w:t>
      </w:r>
      <w:r>
        <w:rPr>
          <w:color w:val="000000" w:themeColor="text1"/>
        </w:rPr>
        <w:t>discuss the data collection, listing of data properties and snapshot of the collected dataset, data manipulation and pre-processing, model selection and will also provide a brief description of corresponding models, algorithms of model building and training and, generate uncertainty from predicted data, discuss aspects</w:t>
      </w:r>
      <w:r w:rsidRPr="00613849">
        <w:rPr>
          <w:color w:val="000000" w:themeColor="text1"/>
        </w:rPr>
        <w:t xml:space="preserve"> </w:t>
      </w:r>
      <w:r>
        <w:rPr>
          <w:color w:val="000000" w:themeColor="text1"/>
        </w:rPr>
        <w:t>of CA, mechanism of slicing streamgraphs and show examples of uses of CA in real world charts.</w:t>
      </w:r>
    </w:p>
    <w:p w14:paraId="5706002D" w14:textId="77777777" w:rsidR="0045432F" w:rsidRPr="0088049D" w:rsidRDefault="0045432F" w:rsidP="0045432F">
      <w:pPr>
        <w:spacing w:line="360" w:lineRule="auto"/>
        <w:jc w:val="both"/>
        <w:rPr>
          <w:b/>
          <w:bCs/>
          <w:color w:val="000000" w:themeColor="text1"/>
        </w:rPr>
      </w:pPr>
    </w:p>
    <w:p w14:paraId="1C41962B" w14:textId="77777777" w:rsidR="0045432F" w:rsidRPr="002E48C9" w:rsidRDefault="0045432F" w:rsidP="0045432F">
      <w:pPr>
        <w:spacing w:line="360" w:lineRule="auto"/>
        <w:rPr>
          <w:b/>
          <w:bCs/>
          <w:color w:val="000000" w:themeColor="text1"/>
          <w:lang w:val="en-US"/>
        </w:rPr>
      </w:pPr>
      <w:r w:rsidRPr="002E48C9">
        <w:rPr>
          <w:b/>
          <w:bCs/>
          <w:color w:val="000000" w:themeColor="text1"/>
        </w:rPr>
        <w:t>3</w:t>
      </w:r>
      <w:r>
        <w:rPr>
          <w:b/>
          <w:bCs/>
          <w:color w:val="000000" w:themeColor="text1"/>
        </w:rPr>
        <w:t>.2</w:t>
      </w:r>
      <w:r w:rsidRPr="002E48C9">
        <w:rPr>
          <w:b/>
          <w:bCs/>
          <w:color w:val="000000" w:themeColor="text1"/>
        </w:rPr>
        <w:tab/>
      </w:r>
      <w:r w:rsidRPr="002E48C9">
        <w:rPr>
          <w:b/>
          <w:bCs/>
          <w:color w:val="000000" w:themeColor="text1"/>
          <w:lang w:val="en-US"/>
        </w:rPr>
        <w:t>Data</w:t>
      </w:r>
    </w:p>
    <w:p w14:paraId="1B2A9E9B" w14:textId="77777777" w:rsidR="0045432F" w:rsidRPr="00866664" w:rsidRDefault="0045432F" w:rsidP="0045432F">
      <w:pPr>
        <w:spacing w:line="360" w:lineRule="auto"/>
        <w:jc w:val="both"/>
        <w:rPr>
          <w:rFonts w:ascii="Times" w:hAnsi="Times"/>
        </w:rPr>
      </w:pPr>
      <w:r>
        <w:rPr>
          <w:rFonts w:ascii="Times" w:hAnsi="Times"/>
          <w:color w:val="000000" w:themeColor="text1"/>
          <w:lang w:val="en-US"/>
        </w:rPr>
        <w:t>Good quality</w:t>
      </w:r>
      <w:r w:rsidRPr="00866664">
        <w:rPr>
          <w:rFonts w:ascii="Times" w:hAnsi="Times"/>
          <w:color w:val="000000" w:themeColor="text1"/>
          <w:lang w:val="en-US"/>
        </w:rPr>
        <w:t xml:space="preserve"> data is </w:t>
      </w:r>
      <w:r>
        <w:rPr>
          <w:rFonts w:ascii="Times" w:hAnsi="Times"/>
          <w:color w:val="000000" w:themeColor="text1"/>
          <w:lang w:val="en-US"/>
        </w:rPr>
        <w:t>an</w:t>
      </w:r>
      <w:r w:rsidRPr="00866664">
        <w:rPr>
          <w:rFonts w:ascii="Times" w:hAnsi="Times"/>
          <w:color w:val="000000" w:themeColor="text1"/>
          <w:lang w:val="en-US"/>
        </w:rPr>
        <w:t xml:space="preserve"> important part in data visualization research. Without having an authentic dataset research cannot be </w:t>
      </w:r>
      <w:r>
        <w:rPr>
          <w:rFonts w:ascii="Times" w:hAnsi="Times"/>
          <w:color w:val="000000" w:themeColor="text1"/>
          <w:lang w:val="en-US"/>
        </w:rPr>
        <w:t>conducted</w:t>
      </w:r>
      <w:r w:rsidRPr="00866664">
        <w:rPr>
          <w:rFonts w:ascii="Times" w:hAnsi="Times"/>
          <w:color w:val="000000" w:themeColor="text1"/>
          <w:lang w:val="en-US"/>
        </w:rPr>
        <w:t xml:space="preserve"> properly and </w:t>
      </w:r>
      <w:r w:rsidRPr="00866664">
        <w:rPr>
          <w:rFonts w:ascii="Times" w:hAnsi="Times"/>
          <w:color w:val="000000"/>
        </w:rPr>
        <w:t>without following a smart data preparation strategy such as clean</w:t>
      </w:r>
      <w:r>
        <w:rPr>
          <w:rFonts w:ascii="Times" w:hAnsi="Times"/>
          <w:color w:val="000000"/>
        </w:rPr>
        <w:t>ing</w:t>
      </w:r>
      <w:r w:rsidRPr="00866664">
        <w:rPr>
          <w:rFonts w:ascii="Times" w:hAnsi="Times"/>
          <w:color w:val="000000"/>
        </w:rPr>
        <w:t>, validat</w:t>
      </w:r>
      <w:r>
        <w:rPr>
          <w:rFonts w:ascii="Times" w:hAnsi="Times"/>
          <w:color w:val="000000"/>
        </w:rPr>
        <w:t>ing</w:t>
      </w:r>
      <w:r w:rsidRPr="00866664">
        <w:rPr>
          <w:rFonts w:ascii="Times" w:hAnsi="Times"/>
          <w:color w:val="000000"/>
        </w:rPr>
        <w:t>, and consolidat</w:t>
      </w:r>
      <w:r>
        <w:rPr>
          <w:rFonts w:ascii="Times" w:hAnsi="Times"/>
          <w:color w:val="000000"/>
        </w:rPr>
        <w:t>ing</w:t>
      </w:r>
      <w:r w:rsidRPr="00866664">
        <w:rPr>
          <w:rFonts w:ascii="Times" w:hAnsi="Times"/>
          <w:color w:val="000000"/>
        </w:rPr>
        <w:t xml:space="preserve"> raw data, research cannot succeed in the long run.</w:t>
      </w:r>
    </w:p>
    <w:p w14:paraId="4D134F83" w14:textId="77777777" w:rsidR="0045432F" w:rsidRPr="002E48C9" w:rsidRDefault="0045432F" w:rsidP="0045432F">
      <w:pPr>
        <w:spacing w:line="360" w:lineRule="auto"/>
        <w:rPr>
          <w:rFonts w:ascii="Times" w:hAnsi="Times"/>
          <w:color w:val="000000" w:themeColor="text1"/>
          <w:lang w:val="en-US"/>
        </w:rPr>
      </w:pPr>
    </w:p>
    <w:p w14:paraId="78DE3F0F" w14:textId="77777777" w:rsidR="0045432F" w:rsidRPr="00DC6021" w:rsidRDefault="0045432F" w:rsidP="0045432F">
      <w:pPr>
        <w:spacing w:line="360" w:lineRule="auto"/>
        <w:jc w:val="both"/>
        <w:rPr>
          <w:rFonts w:ascii="Times" w:hAnsi="Times"/>
        </w:rPr>
      </w:pPr>
      <w:r w:rsidRPr="002E48C9">
        <w:rPr>
          <w:rFonts w:ascii="Times" w:hAnsi="Times"/>
          <w:b/>
          <w:bCs/>
          <w:color w:val="000000" w:themeColor="text1"/>
          <w:lang w:val="en-US"/>
        </w:rPr>
        <w:t>3.</w:t>
      </w:r>
      <w:r>
        <w:rPr>
          <w:rFonts w:ascii="Times" w:hAnsi="Times"/>
          <w:b/>
          <w:bCs/>
          <w:color w:val="000000" w:themeColor="text1"/>
          <w:lang w:val="en-US"/>
        </w:rPr>
        <w:t>2.1</w:t>
      </w:r>
      <w:r w:rsidRPr="002E48C9">
        <w:rPr>
          <w:rFonts w:ascii="Times" w:hAnsi="Times"/>
          <w:b/>
          <w:bCs/>
          <w:color w:val="000000" w:themeColor="text1"/>
          <w:lang w:val="en-US"/>
        </w:rPr>
        <w:tab/>
        <w:t>Data Collection</w:t>
      </w:r>
      <w:r>
        <w:rPr>
          <w:rFonts w:ascii="Times" w:hAnsi="Times"/>
          <w:b/>
          <w:bCs/>
          <w:color w:val="000000" w:themeColor="text1"/>
          <w:lang w:val="en-US"/>
        </w:rPr>
        <w:tab/>
      </w:r>
      <w:r w:rsidRPr="002E48C9">
        <w:rPr>
          <w:rFonts w:ascii="Times" w:hAnsi="Times"/>
          <w:b/>
          <w:bCs/>
          <w:color w:val="000000" w:themeColor="text1"/>
          <w:lang w:val="en-US"/>
        </w:rPr>
        <w:t xml:space="preserve"> </w:t>
      </w:r>
      <w:r>
        <w:rPr>
          <w:rFonts w:ascii="Times" w:hAnsi="Times"/>
          <w:b/>
          <w:bCs/>
          <w:color w:val="000000" w:themeColor="text1"/>
          <w:lang w:val="en-US"/>
        </w:rPr>
        <w:br/>
      </w:r>
      <w:r w:rsidRPr="00DC6021">
        <w:rPr>
          <w:rFonts w:ascii="Times" w:hAnsi="Times" w:cs="Arial"/>
          <w:color w:val="202124"/>
          <w:shd w:val="clear" w:color="auto" w:fill="FFFFFF"/>
        </w:rPr>
        <w:t>Data collection is the process of gathering</w:t>
      </w:r>
      <w:r>
        <w:rPr>
          <w:rFonts w:ascii="Times" w:hAnsi="Times" w:cs="Arial"/>
          <w:color w:val="202124"/>
          <w:shd w:val="clear" w:color="auto" w:fill="FFFFFF"/>
        </w:rPr>
        <w:t xml:space="preserve">, </w:t>
      </w:r>
      <w:r w:rsidRPr="00DC6021">
        <w:rPr>
          <w:rFonts w:ascii="Times" w:hAnsi="Times" w:cs="Arial"/>
          <w:color w:val="202124"/>
          <w:shd w:val="clear" w:color="auto" w:fill="FFFFFF"/>
        </w:rPr>
        <w:t>measuring</w:t>
      </w:r>
      <w:r>
        <w:rPr>
          <w:rFonts w:ascii="Times" w:hAnsi="Times" w:cs="Arial"/>
          <w:color w:val="202124"/>
          <w:shd w:val="clear" w:color="auto" w:fill="FFFFFF"/>
        </w:rPr>
        <w:t>, and analyzing accurate</w:t>
      </w:r>
      <w:r w:rsidRPr="00DC6021">
        <w:rPr>
          <w:rFonts w:ascii="Times" w:hAnsi="Times" w:cs="Arial"/>
          <w:color w:val="202124"/>
          <w:shd w:val="clear" w:color="auto" w:fill="FFFFFF"/>
        </w:rPr>
        <w:t xml:space="preserve"> information on variables of interest, in an established systematic </w:t>
      </w:r>
      <w:r>
        <w:rPr>
          <w:rFonts w:ascii="Times" w:hAnsi="Times" w:cs="Arial"/>
          <w:color w:val="202124"/>
          <w:shd w:val="clear" w:color="auto" w:fill="FFFFFF"/>
        </w:rPr>
        <w:t>manner</w:t>
      </w:r>
      <w:r w:rsidRPr="00DC6021">
        <w:rPr>
          <w:rFonts w:ascii="Times" w:hAnsi="Times" w:cs="Arial"/>
          <w:color w:val="202124"/>
          <w:shd w:val="clear" w:color="auto" w:fill="FFFFFF"/>
        </w:rPr>
        <w:t xml:space="preserve"> that enables </w:t>
      </w:r>
      <w:r>
        <w:rPr>
          <w:rFonts w:ascii="Times" w:hAnsi="Times" w:cs="Arial"/>
          <w:color w:val="202124"/>
          <w:shd w:val="clear" w:color="auto" w:fill="FFFFFF"/>
        </w:rPr>
        <w:t>one to conduct research</w:t>
      </w:r>
      <w:r w:rsidRPr="00DC6021">
        <w:rPr>
          <w:rFonts w:ascii="Times" w:hAnsi="Times"/>
        </w:rPr>
        <w:t xml:space="preserve">. </w:t>
      </w:r>
      <w:r w:rsidRPr="00DC6021">
        <w:rPr>
          <w:rFonts w:ascii="Times" w:hAnsi="Times"/>
          <w:color w:val="000000" w:themeColor="text1"/>
          <w:lang w:val="en-US"/>
        </w:rPr>
        <w:t xml:space="preserve">Due to the global impact of pandemic, different individuals, organizations, or governments are storing data in their own way. After </w:t>
      </w:r>
      <w:r>
        <w:rPr>
          <w:rFonts w:ascii="Times" w:hAnsi="Times"/>
          <w:color w:val="000000" w:themeColor="text1"/>
          <w:lang w:val="en-US"/>
        </w:rPr>
        <w:t>examining</w:t>
      </w:r>
      <w:r w:rsidRPr="00DC6021">
        <w:rPr>
          <w:rFonts w:ascii="Times" w:hAnsi="Times"/>
          <w:color w:val="000000" w:themeColor="text1"/>
          <w:lang w:val="en-US"/>
        </w:rPr>
        <w:t xml:space="preserve"> different repositories, we found that the complete data is bundled in ourworldindata.org </w:t>
      </w:r>
      <w:r>
        <w:rPr>
          <w:rFonts w:ascii="Times" w:hAnsi="Times"/>
          <w:color w:val="000000" w:themeColor="text1"/>
          <w:lang w:val="en-US"/>
        </w:rPr>
        <w:t>in the</w:t>
      </w:r>
      <w:r w:rsidRPr="00DC6021">
        <w:rPr>
          <w:rFonts w:ascii="Times" w:hAnsi="Times"/>
          <w:color w:val="000000" w:themeColor="text1"/>
          <w:lang w:val="en-US"/>
        </w:rPr>
        <w:t xml:space="preserve"> csv format. The following table shows the list of fields/properties of each record where many of them are not relevant to our research. For example: date, location, new_cases, total_cases are some of the useful attributes bolded in the following </w:t>
      </w:r>
      <w:r>
        <w:rPr>
          <w:rFonts w:ascii="Times" w:hAnsi="Times"/>
          <w:color w:val="000000" w:themeColor="text1"/>
          <w:lang w:val="en-US"/>
        </w:rPr>
        <w:t>T</w:t>
      </w:r>
      <w:r w:rsidRPr="00DC6021">
        <w:rPr>
          <w:rFonts w:ascii="Times" w:hAnsi="Times"/>
          <w:color w:val="000000" w:themeColor="text1"/>
          <w:lang w:val="en-US"/>
        </w:rPr>
        <w:t>able</w:t>
      </w:r>
      <w:r>
        <w:rPr>
          <w:rFonts w:ascii="Times" w:hAnsi="Times"/>
          <w:color w:val="000000" w:themeColor="text1"/>
          <w:lang w:val="en-US"/>
        </w:rPr>
        <w:t xml:space="preserve"> 3.1</w:t>
      </w:r>
      <w:r w:rsidRPr="00DC6021">
        <w:rPr>
          <w:rFonts w:ascii="Times" w:hAnsi="Times"/>
          <w:color w:val="000000" w:themeColor="text1"/>
          <w:lang w:val="en-US"/>
        </w:rPr>
        <w:t>.</w:t>
      </w:r>
    </w:p>
    <w:p w14:paraId="012626ED" w14:textId="77777777" w:rsidR="0045432F" w:rsidRDefault="0045432F" w:rsidP="0045432F">
      <w:pPr>
        <w:spacing w:line="360" w:lineRule="auto"/>
        <w:rPr>
          <w:rFonts w:ascii="Times" w:hAnsi="Times"/>
          <w:color w:val="000000" w:themeColor="text1"/>
          <w:lang w:val="en-US"/>
        </w:rPr>
      </w:pPr>
    </w:p>
    <w:p w14:paraId="2FB00AF8" w14:textId="77777777" w:rsidR="0045432F" w:rsidRDefault="0045432F" w:rsidP="0045432F">
      <w:pPr>
        <w:spacing w:line="360" w:lineRule="auto"/>
        <w:rPr>
          <w:rFonts w:ascii="Times" w:hAnsi="Times"/>
          <w:color w:val="000000" w:themeColor="text1"/>
          <w:lang w:val="en-US"/>
        </w:rPr>
      </w:pPr>
    </w:p>
    <w:p w14:paraId="0FA1A0C4" w14:textId="77777777" w:rsidR="0045432F" w:rsidRDefault="0045432F" w:rsidP="0045432F">
      <w:pPr>
        <w:spacing w:line="360" w:lineRule="auto"/>
        <w:rPr>
          <w:rFonts w:ascii="Times" w:hAnsi="Times"/>
          <w:color w:val="000000" w:themeColor="text1"/>
          <w:lang w:val="en-US"/>
        </w:rPr>
      </w:pPr>
    </w:p>
    <w:p w14:paraId="46A147EC" w14:textId="77777777" w:rsidR="0045432F" w:rsidRDefault="0045432F" w:rsidP="0045432F">
      <w:pPr>
        <w:spacing w:line="360" w:lineRule="auto"/>
        <w:rPr>
          <w:rFonts w:ascii="Times" w:hAnsi="Times"/>
          <w:color w:val="000000" w:themeColor="text1"/>
          <w:lang w:val="en-US"/>
        </w:rPr>
      </w:pPr>
    </w:p>
    <w:p w14:paraId="3450FA38" w14:textId="77777777" w:rsidR="0045432F" w:rsidRDefault="0045432F" w:rsidP="0045432F">
      <w:pPr>
        <w:spacing w:line="360" w:lineRule="auto"/>
        <w:rPr>
          <w:rFonts w:ascii="Times" w:hAnsi="Times"/>
          <w:color w:val="000000" w:themeColor="text1"/>
          <w:lang w:val="en-US"/>
        </w:rPr>
      </w:pPr>
    </w:p>
    <w:p w14:paraId="219C1175" w14:textId="77777777" w:rsidR="0045432F" w:rsidRDefault="0045432F" w:rsidP="0045432F">
      <w:pPr>
        <w:spacing w:line="360" w:lineRule="auto"/>
        <w:rPr>
          <w:rFonts w:ascii="Times" w:hAnsi="Times"/>
          <w:color w:val="000000" w:themeColor="text1"/>
          <w:lang w:val="en-US"/>
        </w:rPr>
      </w:pPr>
    </w:p>
    <w:p w14:paraId="7B568A8B" w14:textId="77777777" w:rsidR="0045432F" w:rsidRPr="002E48C9" w:rsidRDefault="0045432F" w:rsidP="0045432F">
      <w:pPr>
        <w:spacing w:line="360" w:lineRule="auto"/>
        <w:rPr>
          <w:rFonts w:ascii="Times" w:hAnsi="Times"/>
          <w:color w:val="000000" w:themeColor="text1"/>
          <w:lang w:val="en-US"/>
        </w:rPr>
      </w:pPr>
    </w:p>
    <w:tbl>
      <w:tblPr>
        <w:tblStyle w:val="TableGrid"/>
        <w:tblW w:w="0" w:type="auto"/>
        <w:tblLayout w:type="fixed"/>
        <w:tblLook w:val="04A0" w:firstRow="1" w:lastRow="0" w:firstColumn="1" w:lastColumn="0" w:noHBand="0" w:noVBand="1"/>
      </w:tblPr>
      <w:tblGrid>
        <w:gridCol w:w="3397"/>
        <w:gridCol w:w="2694"/>
        <w:gridCol w:w="2835"/>
      </w:tblGrid>
      <w:tr w:rsidR="0045432F" w:rsidRPr="002E48C9" w14:paraId="3102B9B5" w14:textId="77777777" w:rsidTr="00BC6E3F">
        <w:tc>
          <w:tcPr>
            <w:tcW w:w="3397" w:type="dxa"/>
          </w:tcPr>
          <w:p w14:paraId="420DFCEB" w14:textId="77777777" w:rsidR="0045432F" w:rsidRPr="002E48C9" w:rsidRDefault="0045432F" w:rsidP="00BC6E3F">
            <w:pPr>
              <w:spacing w:line="360" w:lineRule="auto"/>
              <w:rPr>
                <w:rFonts w:ascii="Times" w:hAnsi="Times"/>
                <w:b/>
                <w:bCs/>
                <w:color w:val="000000" w:themeColor="text1"/>
              </w:rPr>
            </w:pPr>
            <w:r w:rsidRPr="002E48C9">
              <w:rPr>
                <w:rFonts w:ascii="Times" w:hAnsi="Times"/>
                <w:b/>
                <w:bCs/>
                <w:color w:val="000000" w:themeColor="text1"/>
              </w:rPr>
              <w:lastRenderedPageBreak/>
              <w:t>iso_code</w:t>
            </w:r>
          </w:p>
        </w:tc>
        <w:tc>
          <w:tcPr>
            <w:tcW w:w="2694" w:type="dxa"/>
          </w:tcPr>
          <w:p w14:paraId="2DAC981E" w14:textId="77777777" w:rsidR="0045432F" w:rsidRPr="002E48C9" w:rsidRDefault="0045432F" w:rsidP="00BC6E3F">
            <w:pPr>
              <w:spacing w:line="360" w:lineRule="auto"/>
              <w:rPr>
                <w:rFonts w:ascii="Times" w:hAnsi="Times"/>
                <w:color w:val="000000" w:themeColor="text1"/>
              </w:rPr>
            </w:pPr>
            <w:r w:rsidRPr="002E48C9">
              <w:rPr>
                <w:rFonts w:ascii="Times" w:hAnsi="Times"/>
                <w:color w:val="000000" w:themeColor="text1"/>
              </w:rPr>
              <w:t>continent</w:t>
            </w:r>
          </w:p>
        </w:tc>
        <w:tc>
          <w:tcPr>
            <w:tcW w:w="2835" w:type="dxa"/>
          </w:tcPr>
          <w:p w14:paraId="51547B15" w14:textId="77777777" w:rsidR="0045432F" w:rsidRPr="002E48C9" w:rsidRDefault="0045432F" w:rsidP="00BC6E3F">
            <w:pPr>
              <w:spacing w:line="360" w:lineRule="auto"/>
              <w:rPr>
                <w:rFonts w:ascii="Times" w:hAnsi="Times"/>
                <w:b/>
                <w:bCs/>
                <w:color w:val="000000" w:themeColor="text1"/>
              </w:rPr>
            </w:pPr>
            <w:r w:rsidRPr="002E48C9">
              <w:rPr>
                <w:rFonts w:ascii="Times" w:hAnsi="Times"/>
                <w:b/>
                <w:bCs/>
                <w:color w:val="000000" w:themeColor="text1"/>
              </w:rPr>
              <w:t>location</w:t>
            </w:r>
          </w:p>
        </w:tc>
      </w:tr>
      <w:tr w:rsidR="0045432F" w:rsidRPr="002E48C9" w14:paraId="64F5382A" w14:textId="77777777" w:rsidTr="00BC6E3F">
        <w:tc>
          <w:tcPr>
            <w:tcW w:w="3397" w:type="dxa"/>
          </w:tcPr>
          <w:p w14:paraId="509B2FDE" w14:textId="77777777" w:rsidR="0045432F" w:rsidRPr="002E48C9" w:rsidRDefault="0045432F" w:rsidP="00BC6E3F">
            <w:pPr>
              <w:spacing w:line="360" w:lineRule="auto"/>
              <w:rPr>
                <w:rFonts w:ascii="Times" w:hAnsi="Times"/>
                <w:b/>
                <w:bCs/>
                <w:color w:val="000000" w:themeColor="text1"/>
              </w:rPr>
            </w:pPr>
            <w:r w:rsidRPr="002E48C9">
              <w:rPr>
                <w:rFonts w:ascii="Times" w:hAnsi="Times"/>
                <w:b/>
                <w:bCs/>
                <w:color w:val="000000" w:themeColor="text1"/>
              </w:rPr>
              <w:t>date</w:t>
            </w:r>
          </w:p>
        </w:tc>
        <w:tc>
          <w:tcPr>
            <w:tcW w:w="2694" w:type="dxa"/>
          </w:tcPr>
          <w:p w14:paraId="6C882CB1" w14:textId="77777777" w:rsidR="0045432F" w:rsidRPr="002E48C9" w:rsidRDefault="0045432F" w:rsidP="00BC6E3F">
            <w:pPr>
              <w:spacing w:line="360" w:lineRule="auto"/>
              <w:rPr>
                <w:rFonts w:ascii="Times" w:hAnsi="Times"/>
                <w:b/>
                <w:bCs/>
                <w:color w:val="000000" w:themeColor="text1"/>
              </w:rPr>
            </w:pPr>
            <w:r w:rsidRPr="002E48C9">
              <w:rPr>
                <w:rFonts w:ascii="Times" w:hAnsi="Times"/>
                <w:b/>
                <w:bCs/>
                <w:color w:val="000000" w:themeColor="text1"/>
              </w:rPr>
              <w:t>total_cases</w:t>
            </w:r>
          </w:p>
        </w:tc>
        <w:tc>
          <w:tcPr>
            <w:tcW w:w="2835" w:type="dxa"/>
          </w:tcPr>
          <w:p w14:paraId="3F27625C" w14:textId="77777777" w:rsidR="0045432F" w:rsidRPr="002E48C9" w:rsidRDefault="0045432F" w:rsidP="00BC6E3F">
            <w:pPr>
              <w:spacing w:line="360" w:lineRule="auto"/>
              <w:rPr>
                <w:rFonts w:ascii="Times" w:hAnsi="Times"/>
                <w:b/>
                <w:bCs/>
                <w:color w:val="000000" w:themeColor="text1"/>
              </w:rPr>
            </w:pPr>
            <w:r w:rsidRPr="002E48C9">
              <w:rPr>
                <w:rFonts w:ascii="Times" w:hAnsi="Times"/>
                <w:b/>
                <w:bCs/>
                <w:color w:val="000000" w:themeColor="text1"/>
              </w:rPr>
              <w:t>new_cases</w:t>
            </w:r>
          </w:p>
        </w:tc>
      </w:tr>
      <w:tr w:rsidR="0045432F" w:rsidRPr="002E48C9" w14:paraId="0758124F" w14:textId="77777777" w:rsidTr="00BC6E3F">
        <w:tc>
          <w:tcPr>
            <w:tcW w:w="3397" w:type="dxa"/>
          </w:tcPr>
          <w:p w14:paraId="2E788DCF" w14:textId="77777777" w:rsidR="0045432F" w:rsidRPr="002E48C9" w:rsidRDefault="0045432F" w:rsidP="00BC6E3F">
            <w:pPr>
              <w:spacing w:line="360" w:lineRule="auto"/>
              <w:rPr>
                <w:rFonts w:ascii="Times" w:hAnsi="Times"/>
                <w:color w:val="000000" w:themeColor="text1"/>
              </w:rPr>
            </w:pPr>
            <w:r w:rsidRPr="002E48C9">
              <w:rPr>
                <w:rFonts w:ascii="Times" w:hAnsi="Times"/>
                <w:color w:val="000000" w:themeColor="text1"/>
              </w:rPr>
              <w:t>new_cases_smoothed</w:t>
            </w:r>
          </w:p>
        </w:tc>
        <w:tc>
          <w:tcPr>
            <w:tcW w:w="2694" w:type="dxa"/>
          </w:tcPr>
          <w:p w14:paraId="61E4FCEA" w14:textId="77777777" w:rsidR="0045432F" w:rsidRPr="002E48C9" w:rsidRDefault="0045432F" w:rsidP="00BC6E3F">
            <w:pPr>
              <w:spacing w:line="360" w:lineRule="auto"/>
              <w:rPr>
                <w:rFonts w:ascii="Times" w:hAnsi="Times"/>
                <w:b/>
                <w:bCs/>
                <w:color w:val="000000" w:themeColor="text1"/>
              </w:rPr>
            </w:pPr>
            <w:r w:rsidRPr="002E48C9">
              <w:rPr>
                <w:rFonts w:ascii="Times" w:hAnsi="Times"/>
                <w:b/>
                <w:bCs/>
                <w:color w:val="000000" w:themeColor="text1"/>
              </w:rPr>
              <w:t>total_deaths</w:t>
            </w:r>
          </w:p>
        </w:tc>
        <w:tc>
          <w:tcPr>
            <w:tcW w:w="2835" w:type="dxa"/>
          </w:tcPr>
          <w:p w14:paraId="28C7781F" w14:textId="77777777" w:rsidR="0045432F" w:rsidRPr="002E48C9" w:rsidRDefault="0045432F" w:rsidP="00BC6E3F">
            <w:pPr>
              <w:spacing w:line="360" w:lineRule="auto"/>
              <w:rPr>
                <w:rFonts w:ascii="Times" w:hAnsi="Times"/>
                <w:b/>
                <w:bCs/>
                <w:color w:val="000000" w:themeColor="text1"/>
              </w:rPr>
            </w:pPr>
            <w:r w:rsidRPr="002E48C9">
              <w:rPr>
                <w:rFonts w:ascii="Times" w:hAnsi="Times"/>
                <w:b/>
                <w:bCs/>
                <w:color w:val="000000" w:themeColor="text1"/>
              </w:rPr>
              <w:t>new_deaths</w:t>
            </w:r>
          </w:p>
        </w:tc>
      </w:tr>
      <w:tr w:rsidR="0045432F" w:rsidRPr="002E48C9" w14:paraId="4894C94F" w14:textId="77777777" w:rsidTr="00BC6E3F">
        <w:tc>
          <w:tcPr>
            <w:tcW w:w="3397" w:type="dxa"/>
          </w:tcPr>
          <w:p w14:paraId="58C31A65" w14:textId="77777777" w:rsidR="0045432F" w:rsidRPr="002E48C9" w:rsidRDefault="0045432F" w:rsidP="00BC6E3F">
            <w:pPr>
              <w:spacing w:line="360" w:lineRule="auto"/>
              <w:rPr>
                <w:rFonts w:ascii="Times" w:hAnsi="Times"/>
                <w:color w:val="000000" w:themeColor="text1"/>
              </w:rPr>
            </w:pPr>
            <w:r w:rsidRPr="002E48C9">
              <w:rPr>
                <w:rFonts w:ascii="Times" w:hAnsi="Times"/>
                <w:color w:val="000000" w:themeColor="text1"/>
              </w:rPr>
              <w:t>new_deaths_smoothe</w:t>
            </w:r>
            <w:r w:rsidRPr="002E48C9">
              <w:rPr>
                <w:rFonts w:ascii="Times" w:hAnsi="Times"/>
                <w:color w:val="000000" w:themeColor="text1"/>
                <w:lang w:val="en-US"/>
              </w:rPr>
              <w:t>d</w:t>
            </w:r>
          </w:p>
        </w:tc>
        <w:tc>
          <w:tcPr>
            <w:tcW w:w="2694" w:type="dxa"/>
          </w:tcPr>
          <w:p w14:paraId="4FD86949" w14:textId="77777777" w:rsidR="0045432F" w:rsidRPr="002E48C9" w:rsidRDefault="0045432F" w:rsidP="00BC6E3F">
            <w:pPr>
              <w:spacing w:line="360" w:lineRule="auto"/>
              <w:rPr>
                <w:rFonts w:ascii="Times" w:hAnsi="Times"/>
                <w:color w:val="000000" w:themeColor="text1"/>
              </w:rPr>
            </w:pPr>
            <w:r w:rsidRPr="002E48C9">
              <w:rPr>
                <w:rFonts w:ascii="Times" w:hAnsi="Times"/>
                <w:color w:val="000000" w:themeColor="text1"/>
              </w:rPr>
              <w:t>total_cases_per_million</w:t>
            </w:r>
          </w:p>
        </w:tc>
        <w:tc>
          <w:tcPr>
            <w:tcW w:w="2835" w:type="dxa"/>
          </w:tcPr>
          <w:p w14:paraId="3C4BF222" w14:textId="77777777" w:rsidR="0045432F" w:rsidRPr="002E48C9" w:rsidRDefault="0045432F" w:rsidP="00BC6E3F">
            <w:pPr>
              <w:spacing w:line="360" w:lineRule="auto"/>
              <w:rPr>
                <w:rFonts w:ascii="Times" w:hAnsi="Times"/>
                <w:color w:val="000000" w:themeColor="text1"/>
              </w:rPr>
            </w:pPr>
            <w:r w:rsidRPr="002E48C9">
              <w:rPr>
                <w:rFonts w:ascii="Times" w:hAnsi="Times"/>
                <w:color w:val="000000" w:themeColor="text1"/>
              </w:rPr>
              <w:t>new_cases_per_million</w:t>
            </w:r>
          </w:p>
        </w:tc>
      </w:tr>
      <w:tr w:rsidR="0045432F" w:rsidRPr="002E48C9" w14:paraId="76BFC8B6" w14:textId="77777777" w:rsidTr="00BC6E3F">
        <w:tc>
          <w:tcPr>
            <w:tcW w:w="3397" w:type="dxa"/>
          </w:tcPr>
          <w:p w14:paraId="0EFBB611" w14:textId="77777777" w:rsidR="0045432F" w:rsidRPr="002E48C9" w:rsidRDefault="0045432F" w:rsidP="00BC6E3F">
            <w:pPr>
              <w:spacing w:line="360" w:lineRule="auto"/>
              <w:rPr>
                <w:rFonts w:ascii="Times" w:hAnsi="Times"/>
                <w:color w:val="000000" w:themeColor="text1"/>
              </w:rPr>
            </w:pPr>
            <w:r w:rsidRPr="002E48C9">
              <w:rPr>
                <w:rFonts w:ascii="Times" w:hAnsi="Times"/>
                <w:color w:val="000000" w:themeColor="text1"/>
              </w:rPr>
              <w:t>new_cases_smoothed_per_million</w:t>
            </w:r>
          </w:p>
        </w:tc>
        <w:tc>
          <w:tcPr>
            <w:tcW w:w="2694" w:type="dxa"/>
          </w:tcPr>
          <w:p w14:paraId="69845FE6"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rPr>
              <w:t>population_density</w:t>
            </w:r>
          </w:p>
        </w:tc>
        <w:tc>
          <w:tcPr>
            <w:tcW w:w="2835" w:type="dxa"/>
          </w:tcPr>
          <w:p w14:paraId="165FDD77" w14:textId="77777777" w:rsidR="0045432F" w:rsidRPr="002E48C9" w:rsidRDefault="0045432F" w:rsidP="00BC6E3F">
            <w:pPr>
              <w:spacing w:line="360" w:lineRule="auto"/>
              <w:rPr>
                <w:rFonts w:ascii="Times" w:hAnsi="Times"/>
                <w:color w:val="000000" w:themeColor="text1"/>
              </w:rPr>
            </w:pPr>
            <w:r w:rsidRPr="002E48C9">
              <w:rPr>
                <w:rFonts w:ascii="Times" w:hAnsi="Times"/>
                <w:color w:val="000000" w:themeColor="text1"/>
              </w:rPr>
              <w:t>new_deaths_per_million</w:t>
            </w:r>
          </w:p>
        </w:tc>
      </w:tr>
      <w:tr w:rsidR="0045432F" w:rsidRPr="002E48C9" w14:paraId="0A96361F" w14:textId="77777777" w:rsidTr="00BC6E3F">
        <w:tc>
          <w:tcPr>
            <w:tcW w:w="3397" w:type="dxa"/>
          </w:tcPr>
          <w:p w14:paraId="3683EDF2" w14:textId="77777777" w:rsidR="0045432F" w:rsidRPr="002E48C9" w:rsidRDefault="0045432F" w:rsidP="00BC6E3F">
            <w:pPr>
              <w:spacing w:line="360" w:lineRule="auto"/>
              <w:rPr>
                <w:rFonts w:ascii="Times" w:hAnsi="Times"/>
                <w:color w:val="000000" w:themeColor="text1"/>
              </w:rPr>
            </w:pPr>
            <w:r w:rsidRPr="002E48C9">
              <w:rPr>
                <w:rFonts w:ascii="Times" w:hAnsi="Times"/>
                <w:color w:val="000000" w:themeColor="text1"/>
              </w:rPr>
              <w:t>new_deaths_smoothed_per_million</w:t>
            </w:r>
          </w:p>
        </w:tc>
        <w:tc>
          <w:tcPr>
            <w:tcW w:w="2694" w:type="dxa"/>
          </w:tcPr>
          <w:p w14:paraId="7E4C3241" w14:textId="77777777" w:rsidR="0045432F" w:rsidRPr="002E48C9" w:rsidRDefault="0045432F" w:rsidP="00BC6E3F">
            <w:pPr>
              <w:spacing w:line="360" w:lineRule="auto"/>
              <w:rPr>
                <w:rFonts w:ascii="Times" w:hAnsi="Times"/>
                <w:color w:val="000000" w:themeColor="text1"/>
              </w:rPr>
            </w:pPr>
            <w:r w:rsidRPr="002E48C9">
              <w:rPr>
                <w:rFonts w:ascii="Times" w:hAnsi="Times"/>
                <w:color w:val="000000" w:themeColor="text1"/>
              </w:rPr>
              <w:t>stringency_index</w:t>
            </w:r>
          </w:p>
        </w:tc>
        <w:tc>
          <w:tcPr>
            <w:tcW w:w="2835" w:type="dxa"/>
          </w:tcPr>
          <w:p w14:paraId="4C30E38B" w14:textId="77777777" w:rsidR="0045432F" w:rsidRPr="00516276" w:rsidRDefault="0045432F" w:rsidP="00BC6E3F">
            <w:pPr>
              <w:spacing w:line="360" w:lineRule="auto"/>
              <w:rPr>
                <w:rFonts w:ascii="Times" w:hAnsi="Times"/>
                <w:color w:val="000000" w:themeColor="text1"/>
              </w:rPr>
            </w:pPr>
            <w:r w:rsidRPr="00516276">
              <w:rPr>
                <w:rFonts w:ascii="Times" w:hAnsi="Times"/>
                <w:color w:val="000000" w:themeColor="text1"/>
              </w:rPr>
              <w:t>population</w:t>
            </w:r>
          </w:p>
        </w:tc>
      </w:tr>
      <w:tr w:rsidR="0045432F" w:rsidRPr="002E48C9" w14:paraId="606AD690" w14:textId="77777777" w:rsidTr="00BC6E3F">
        <w:tc>
          <w:tcPr>
            <w:tcW w:w="3397" w:type="dxa"/>
          </w:tcPr>
          <w:p w14:paraId="3FA708F2" w14:textId="77777777" w:rsidR="0045432F" w:rsidRPr="002E48C9" w:rsidRDefault="0045432F" w:rsidP="00BC6E3F">
            <w:pPr>
              <w:spacing w:line="360" w:lineRule="auto"/>
              <w:rPr>
                <w:rFonts w:ascii="Times" w:hAnsi="Times"/>
                <w:color w:val="000000" w:themeColor="text1"/>
              </w:rPr>
            </w:pPr>
            <w:r w:rsidRPr="002E48C9">
              <w:rPr>
                <w:rFonts w:ascii="Times" w:hAnsi="Times"/>
                <w:color w:val="000000" w:themeColor="text1"/>
              </w:rPr>
              <w:t>new_cases_smoothed_per_million</w:t>
            </w:r>
          </w:p>
        </w:tc>
        <w:tc>
          <w:tcPr>
            <w:tcW w:w="2694" w:type="dxa"/>
          </w:tcPr>
          <w:p w14:paraId="060F02E9" w14:textId="77777777" w:rsidR="0045432F" w:rsidRPr="002E48C9" w:rsidRDefault="0045432F" w:rsidP="00BC6E3F">
            <w:pPr>
              <w:spacing w:line="360" w:lineRule="auto"/>
              <w:rPr>
                <w:rFonts w:ascii="Times" w:hAnsi="Times"/>
                <w:color w:val="000000" w:themeColor="text1"/>
              </w:rPr>
            </w:pPr>
            <w:r w:rsidRPr="002E48C9">
              <w:rPr>
                <w:rFonts w:ascii="Times" w:hAnsi="Times"/>
                <w:color w:val="000000" w:themeColor="text1"/>
              </w:rPr>
              <w:t>median_age</w:t>
            </w:r>
          </w:p>
        </w:tc>
        <w:tc>
          <w:tcPr>
            <w:tcW w:w="2835" w:type="dxa"/>
          </w:tcPr>
          <w:p w14:paraId="08EF53B4" w14:textId="77777777" w:rsidR="0045432F" w:rsidRPr="002E48C9" w:rsidRDefault="0045432F" w:rsidP="00BC6E3F">
            <w:pPr>
              <w:spacing w:line="360" w:lineRule="auto"/>
              <w:rPr>
                <w:rFonts w:ascii="Times" w:hAnsi="Times"/>
                <w:color w:val="000000" w:themeColor="text1"/>
              </w:rPr>
            </w:pPr>
            <w:r w:rsidRPr="002E48C9">
              <w:rPr>
                <w:rFonts w:ascii="Times" w:hAnsi="Times"/>
                <w:color w:val="000000" w:themeColor="text1"/>
              </w:rPr>
              <w:t>aged_65_older</w:t>
            </w:r>
          </w:p>
        </w:tc>
      </w:tr>
      <w:tr w:rsidR="0045432F" w:rsidRPr="002E48C9" w14:paraId="7C2AC217" w14:textId="77777777" w:rsidTr="00BC6E3F">
        <w:tc>
          <w:tcPr>
            <w:tcW w:w="3397" w:type="dxa"/>
          </w:tcPr>
          <w:p w14:paraId="7DB638A9" w14:textId="77777777" w:rsidR="0045432F" w:rsidRPr="002E48C9" w:rsidRDefault="0045432F" w:rsidP="00BC6E3F">
            <w:pPr>
              <w:spacing w:line="360" w:lineRule="auto"/>
              <w:rPr>
                <w:rFonts w:ascii="Times" w:hAnsi="Times"/>
                <w:color w:val="000000" w:themeColor="text1"/>
              </w:rPr>
            </w:pPr>
            <w:r w:rsidRPr="002E48C9">
              <w:rPr>
                <w:rFonts w:ascii="Times" w:hAnsi="Times"/>
                <w:color w:val="000000" w:themeColor="text1"/>
              </w:rPr>
              <w:t>aged_70_older</w:t>
            </w:r>
          </w:p>
        </w:tc>
        <w:tc>
          <w:tcPr>
            <w:tcW w:w="2694" w:type="dxa"/>
          </w:tcPr>
          <w:p w14:paraId="52A8B03E" w14:textId="77777777" w:rsidR="0045432F" w:rsidRPr="002E48C9" w:rsidRDefault="0045432F" w:rsidP="00BC6E3F">
            <w:pPr>
              <w:spacing w:line="360" w:lineRule="auto"/>
              <w:rPr>
                <w:rFonts w:ascii="Times" w:hAnsi="Times"/>
                <w:color w:val="000000" w:themeColor="text1"/>
              </w:rPr>
            </w:pPr>
            <w:r w:rsidRPr="002E48C9">
              <w:rPr>
                <w:rFonts w:ascii="Times" w:hAnsi="Times"/>
                <w:color w:val="000000" w:themeColor="text1"/>
              </w:rPr>
              <w:t>gdp_per_capita</w:t>
            </w:r>
          </w:p>
        </w:tc>
        <w:tc>
          <w:tcPr>
            <w:tcW w:w="2835" w:type="dxa"/>
          </w:tcPr>
          <w:p w14:paraId="2C7E1650" w14:textId="77777777" w:rsidR="0045432F" w:rsidRPr="002E48C9" w:rsidRDefault="0045432F" w:rsidP="00BC6E3F">
            <w:pPr>
              <w:spacing w:line="360" w:lineRule="auto"/>
              <w:rPr>
                <w:rFonts w:ascii="Times" w:hAnsi="Times"/>
                <w:color w:val="000000" w:themeColor="text1"/>
              </w:rPr>
            </w:pPr>
            <w:r w:rsidRPr="002E48C9">
              <w:rPr>
                <w:rFonts w:ascii="Times" w:hAnsi="Times"/>
                <w:color w:val="000000" w:themeColor="text1"/>
              </w:rPr>
              <w:t>extreme_poverty</w:t>
            </w:r>
          </w:p>
        </w:tc>
      </w:tr>
      <w:tr w:rsidR="0045432F" w:rsidRPr="002E48C9" w14:paraId="61E8508F" w14:textId="77777777" w:rsidTr="00BC6E3F">
        <w:tc>
          <w:tcPr>
            <w:tcW w:w="3397" w:type="dxa"/>
          </w:tcPr>
          <w:p w14:paraId="0F64F40E" w14:textId="77777777" w:rsidR="0045432F" w:rsidRPr="002E48C9" w:rsidRDefault="0045432F" w:rsidP="00BC6E3F">
            <w:pPr>
              <w:spacing w:line="360" w:lineRule="auto"/>
              <w:rPr>
                <w:rFonts w:ascii="Times" w:hAnsi="Times"/>
                <w:color w:val="000000" w:themeColor="text1"/>
              </w:rPr>
            </w:pPr>
            <w:r w:rsidRPr="002E48C9">
              <w:rPr>
                <w:rFonts w:ascii="Times" w:hAnsi="Times"/>
                <w:color w:val="000000" w:themeColor="text1"/>
              </w:rPr>
              <w:t>cardiovasc_death_rate</w:t>
            </w:r>
          </w:p>
        </w:tc>
        <w:tc>
          <w:tcPr>
            <w:tcW w:w="2694" w:type="dxa"/>
          </w:tcPr>
          <w:p w14:paraId="2EF36EC4" w14:textId="77777777" w:rsidR="0045432F" w:rsidRPr="002E48C9" w:rsidRDefault="0045432F" w:rsidP="00BC6E3F">
            <w:pPr>
              <w:spacing w:line="360" w:lineRule="auto"/>
              <w:rPr>
                <w:rFonts w:ascii="Times" w:hAnsi="Times"/>
                <w:color w:val="000000" w:themeColor="text1"/>
              </w:rPr>
            </w:pPr>
            <w:r w:rsidRPr="002E48C9">
              <w:rPr>
                <w:rFonts w:ascii="Times" w:hAnsi="Times"/>
                <w:color w:val="000000" w:themeColor="text1"/>
              </w:rPr>
              <w:t>diabetes_prevalence</w:t>
            </w:r>
          </w:p>
        </w:tc>
        <w:tc>
          <w:tcPr>
            <w:tcW w:w="2835" w:type="dxa"/>
          </w:tcPr>
          <w:p w14:paraId="4BED1916" w14:textId="77777777" w:rsidR="0045432F" w:rsidRPr="002E48C9" w:rsidRDefault="0045432F" w:rsidP="00BC6E3F">
            <w:pPr>
              <w:spacing w:line="360" w:lineRule="auto"/>
              <w:rPr>
                <w:rFonts w:ascii="Times" w:hAnsi="Times"/>
                <w:color w:val="000000" w:themeColor="text1"/>
              </w:rPr>
            </w:pPr>
            <w:r w:rsidRPr="002E48C9">
              <w:rPr>
                <w:rFonts w:ascii="Times" w:hAnsi="Times"/>
                <w:color w:val="000000" w:themeColor="text1"/>
              </w:rPr>
              <w:t>female_smokers</w:t>
            </w:r>
          </w:p>
        </w:tc>
      </w:tr>
      <w:tr w:rsidR="0045432F" w:rsidRPr="002E48C9" w14:paraId="3DEC029A" w14:textId="77777777" w:rsidTr="00BC6E3F">
        <w:tc>
          <w:tcPr>
            <w:tcW w:w="3397" w:type="dxa"/>
          </w:tcPr>
          <w:p w14:paraId="2867698C" w14:textId="77777777" w:rsidR="0045432F" w:rsidRPr="002E48C9" w:rsidRDefault="0045432F" w:rsidP="00BC6E3F">
            <w:pPr>
              <w:spacing w:line="360" w:lineRule="auto"/>
              <w:rPr>
                <w:rFonts w:ascii="Times" w:hAnsi="Times"/>
                <w:color w:val="000000" w:themeColor="text1"/>
              </w:rPr>
            </w:pPr>
            <w:r w:rsidRPr="002E48C9">
              <w:rPr>
                <w:rFonts w:ascii="Times" w:hAnsi="Times"/>
                <w:color w:val="000000" w:themeColor="text1"/>
              </w:rPr>
              <w:t>male_smokers</w:t>
            </w:r>
          </w:p>
        </w:tc>
        <w:tc>
          <w:tcPr>
            <w:tcW w:w="2694" w:type="dxa"/>
          </w:tcPr>
          <w:p w14:paraId="2248F368" w14:textId="77777777" w:rsidR="0045432F" w:rsidRPr="002E48C9" w:rsidRDefault="0045432F" w:rsidP="00BC6E3F">
            <w:pPr>
              <w:spacing w:line="360" w:lineRule="auto"/>
              <w:rPr>
                <w:rFonts w:ascii="Times" w:hAnsi="Times"/>
                <w:color w:val="000000" w:themeColor="text1"/>
              </w:rPr>
            </w:pPr>
            <w:r w:rsidRPr="002E48C9">
              <w:rPr>
                <w:rFonts w:ascii="Times" w:hAnsi="Times"/>
                <w:color w:val="000000" w:themeColor="text1"/>
              </w:rPr>
              <w:t>handwashing_facilities</w:t>
            </w:r>
          </w:p>
        </w:tc>
        <w:tc>
          <w:tcPr>
            <w:tcW w:w="2835" w:type="dxa"/>
          </w:tcPr>
          <w:p w14:paraId="63AEA490" w14:textId="77777777" w:rsidR="0045432F" w:rsidRPr="002E48C9" w:rsidRDefault="0045432F" w:rsidP="00BC6E3F">
            <w:pPr>
              <w:spacing w:line="360" w:lineRule="auto"/>
              <w:rPr>
                <w:rFonts w:ascii="Times" w:hAnsi="Times"/>
                <w:color w:val="000000" w:themeColor="text1"/>
              </w:rPr>
            </w:pPr>
            <w:r w:rsidRPr="002E48C9">
              <w:rPr>
                <w:rFonts w:ascii="Times" w:hAnsi="Times"/>
                <w:color w:val="000000" w:themeColor="text1"/>
              </w:rPr>
              <w:t>hospital_beds_per_thousand</w:t>
            </w:r>
          </w:p>
        </w:tc>
      </w:tr>
      <w:tr w:rsidR="0045432F" w:rsidRPr="002E48C9" w14:paraId="4B04CDC0" w14:textId="77777777" w:rsidTr="00BC6E3F">
        <w:tc>
          <w:tcPr>
            <w:tcW w:w="3397" w:type="dxa"/>
          </w:tcPr>
          <w:p w14:paraId="222CA311" w14:textId="77777777" w:rsidR="0045432F" w:rsidRPr="002E48C9" w:rsidRDefault="0045432F" w:rsidP="00BC6E3F">
            <w:pPr>
              <w:spacing w:line="360" w:lineRule="auto"/>
              <w:rPr>
                <w:rFonts w:ascii="Times" w:hAnsi="Times"/>
                <w:color w:val="000000" w:themeColor="text1"/>
              </w:rPr>
            </w:pPr>
            <w:r w:rsidRPr="002E48C9">
              <w:rPr>
                <w:rFonts w:ascii="Times" w:hAnsi="Times"/>
                <w:color w:val="000000" w:themeColor="text1"/>
              </w:rPr>
              <w:t>life_expectancy</w:t>
            </w:r>
          </w:p>
        </w:tc>
        <w:tc>
          <w:tcPr>
            <w:tcW w:w="2694" w:type="dxa"/>
          </w:tcPr>
          <w:p w14:paraId="257883D7" w14:textId="77777777" w:rsidR="0045432F" w:rsidRPr="002E48C9" w:rsidRDefault="0045432F" w:rsidP="00BC6E3F">
            <w:pPr>
              <w:spacing w:line="360" w:lineRule="auto"/>
              <w:rPr>
                <w:rFonts w:ascii="Times" w:hAnsi="Times"/>
                <w:color w:val="000000" w:themeColor="text1"/>
              </w:rPr>
            </w:pPr>
            <w:r w:rsidRPr="002E48C9">
              <w:rPr>
                <w:rFonts w:ascii="Times" w:hAnsi="Times"/>
                <w:color w:val="000000" w:themeColor="text1"/>
              </w:rPr>
              <w:t>human_development_index</w:t>
            </w:r>
          </w:p>
        </w:tc>
        <w:tc>
          <w:tcPr>
            <w:tcW w:w="2835" w:type="dxa"/>
          </w:tcPr>
          <w:p w14:paraId="1B669F95" w14:textId="77777777" w:rsidR="0045432F" w:rsidRPr="002E48C9" w:rsidRDefault="0045432F" w:rsidP="00BC6E3F">
            <w:pPr>
              <w:spacing w:line="360" w:lineRule="auto"/>
              <w:rPr>
                <w:rFonts w:ascii="Times" w:hAnsi="Times"/>
                <w:color w:val="000000" w:themeColor="text1"/>
              </w:rPr>
            </w:pPr>
          </w:p>
        </w:tc>
      </w:tr>
    </w:tbl>
    <w:p w14:paraId="1256288D" w14:textId="77777777" w:rsidR="0045432F" w:rsidRPr="002E48C9" w:rsidRDefault="0045432F" w:rsidP="0045432F">
      <w:pPr>
        <w:spacing w:line="360" w:lineRule="auto"/>
        <w:jc w:val="both"/>
        <w:rPr>
          <w:rFonts w:ascii="Times" w:eastAsiaTheme="minorHAnsi" w:hAnsi="Times" w:cstheme="minorBidi"/>
          <w:color w:val="000000" w:themeColor="text1"/>
          <w:lang w:val="en-US" w:eastAsia="en-US"/>
        </w:rPr>
      </w:pPr>
      <w:r w:rsidRPr="002E48C9">
        <w:rPr>
          <w:rFonts w:ascii="Times" w:eastAsiaTheme="minorHAnsi" w:hAnsi="Times" w:cstheme="minorBidi"/>
          <w:color w:val="000000" w:themeColor="text1"/>
          <w:lang w:val="en-US" w:eastAsia="en-US"/>
        </w:rPr>
        <w:br/>
        <w:t>Table</w:t>
      </w:r>
      <w:r>
        <w:rPr>
          <w:rFonts w:ascii="Times" w:eastAsiaTheme="minorHAnsi" w:hAnsi="Times" w:cstheme="minorBidi"/>
          <w:color w:val="000000" w:themeColor="text1"/>
          <w:lang w:val="en-US" w:eastAsia="en-US"/>
        </w:rPr>
        <w:t xml:space="preserve"> 3.</w:t>
      </w:r>
      <w:r w:rsidRPr="002E48C9">
        <w:rPr>
          <w:rFonts w:ascii="Times" w:eastAsiaTheme="minorHAnsi" w:hAnsi="Times" w:cstheme="minorBidi"/>
          <w:color w:val="000000" w:themeColor="text1"/>
          <w:lang w:val="en-US" w:eastAsia="en-US"/>
        </w:rPr>
        <w:t>1: COVID Data property list</w:t>
      </w:r>
      <w:r w:rsidRPr="002E48C9">
        <w:rPr>
          <w:rFonts w:ascii="Times" w:eastAsiaTheme="minorHAnsi" w:hAnsi="Times" w:cstheme="minorBidi"/>
          <w:color w:val="000000" w:themeColor="text1"/>
          <w:lang w:val="en-US" w:eastAsia="en-US"/>
        </w:rPr>
        <w:tab/>
      </w:r>
      <w:r w:rsidRPr="002E48C9">
        <w:rPr>
          <w:rFonts w:ascii="Times" w:eastAsiaTheme="minorHAnsi" w:hAnsi="Times" w:cstheme="minorBidi"/>
          <w:color w:val="000000" w:themeColor="text1"/>
          <w:lang w:val="en-US" w:eastAsia="en-US"/>
        </w:rPr>
        <w:br/>
      </w:r>
    </w:p>
    <w:p w14:paraId="0E5E6EFC" w14:textId="77777777" w:rsidR="0045432F" w:rsidRDefault="0045432F" w:rsidP="0045432F">
      <w:pPr>
        <w:spacing w:line="360" w:lineRule="auto"/>
        <w:jc w:val="both"/>
        <w:rPr>
          <w:rFonts w:ascii="Times" w:eastAsiaTheme="minorHAnsi" w:hAnsi="Times" w:cstheme="minorBidi"/>
          <w:color w:val="000000" w:themeColor="text1"/>
          <w:lang w:val="en-US" w:eastAsia="en-US"/>
        </w:rPr>
      </w:pPr>
    </w:p>
    <w:p w14:paraId="57D47124" w14:textId="77777777" w:rsidR="0045432F" w:rsidRDefault="0045432F" w:rsidP="0045432F">
      <w:pPr>
        <w:spacing w:line="360" w:lineRule="auto"/>
        <w:jc w:val="both"/>
        <w:rPr>
          <w:rFonts w:ascii="Times" w:eastAsiaTheme="minorHAnsi" w:hAnsi="Times" w:cstheme="minorBidi"/>
          <w:color w:val="000000" w:themeColor="text1"/>
          <w:lang w:val="en-US" w:eastAsia="en-US"/>
        </w:rPr>
      </w:pPr>
    </w:p>
    <w:p w14:paraId="0C0569BE" w14:textId="77777777" w:rsidR="0045432F" w:rsidRDefault="0045432F" w:rsidP="0045432F">
      <w:pPr>
        <w:spacing w:line="360" w:lineRule="auto"/>
        <w:jc w:val="both"/>
        <w:rPr>
          <w:rFonts w:ascii="Times" w:eastAsiaTheme="minorHAnsi" w:hAnsi="Times" w:cstheme="minorBidi"/>
          <w:color w:val="000000" w:themeColor="text1"/>
          <w:lang w:val="en-US" w:eastAsia="en-US"/>
        </w:rPr>
      </w:pPr>
    </w:p>
    <w:p w14:paraId="46B65492" w14:textId="77777777" w:rsidR="0045432F" w:rsidRDefault="0045432F" w:rsidP="0045432F">
      <w:pPr>
        <w:spacing w:line="360" w:lineRule="auto"/>
        <w:jc w:val="both"/>
        <w:rPr>
          <w:rFonts w:ascii="Times" w:eastAsiaTheme="minorHAnsi" w:hAnsi="Times" w:cstheme="minorBidi"/>
          <w:color w:val="000000" w:themeColor="text1"/>
          <w:lang w:val="en-US" w:eastAsia="en-US"/>
        </w:rPr>
      </w:pPr>
    </w:p>
    <w:p w14:paraId="5BD747DE" w14:textId="77777777" w:rsidR="0045432F" w:rsidRDefault="0045432F" w:rsidP="0045432F">
      <w:pPr>
        <w:spacing w:line="360" w:lineRule="auto"/>
        <w:jc w:val="both"/>
        <w:rPr>
          <w:rFonts w:ascii="Times" w:eastAsiaTheme="minorHAnsi" w:hAnsi="Times" w:cstheme="minorBidi"/>
          <w:color w:val="000000" w:themeColor="text1"/>
          <w:lang w:val="en-US" w:eastAsia="en-US"/>
        </w:rPr>
      </w:pPr>
    </w:p>
    <w:p w14:paraId="6CECFFE3" w14:textId="77777777" w:rsidR="0045432F" w:rsidRDefault="0045432F" w:rsidP="0045432F">
      <w:pPr>
        <w:spacing w:line="360" w:lineRule="auto"/>
        <w:jc w:val="both"/>
        <w:rPr>
          <w:rFonts w:ascii="Times" w:eastAsiaTheme="minorHAnsi" w:hAnsi="Times" w:cstheme="minorBidi"/>
          <w:color w:val="000000" w:themeColor="text1"/>
          <w:lang w:val="en-US" w:eastAsia="en-US"/>
        </w:rPr>
      </w:pPr>
    </w:p>
    <w:p w14:paraId="5B21AB6A" w14:textId="77777777" w:rsidR="0045432F" w:rsidRDefault="0045432F" w:rsidP="0045432F">
      <w:pPr>
        <w:spacing w:line="360" w:lineRule="auto"/>
        <w:jc w:val="both"/>
        <w:rPr>
          <w:rFonts w:ascii="Times" w:eastAsiaTheme="minorHAnsi" w:hAnsi="Times" w:cstheme="minorBidi"/>
          <w:color w:val="000000" w:themeColor="text1"/>
          <w:lang w:val="en-US" w:eastAsia="en-US"/>
        </w:rPr>
      </w:pPr>
    </w:p>
    <w:p w14:paraId="35B9D667" w14:textId="77777777" w:rsidR="0045432F" w:rsidRDefault="0045432F" w:rsidP="0045432F">
      <w:pPr>
        <w:spacing w:line="360" w:lineRule="auto"/>
        <w:jc w:val="both"/>
        <w:rPr>
          <w:rFonts w:ascii="Times" w:eastAsiaTheme="minorHAnsi" w:hAnsi="Times" w:cstheme="minorBidi"/>
          <w:color w:val="000000" w:themeColor="text1"/>
          <w:lang w:val="en-US" w:eastAsia="en-US"/>
        </w:rPr>
      </w:pPr>
    </w:p>
    <w:p w14:paraId="3562FF8A" w14:textId="77777777" w:rsidR="0045432F" w:rsidRDefault="0045432F" w:rsidP="0045432F">
      <w:pPr>
        <w:spacing w:line="360" w:lineRule="auto"/>
        <w:jc w:val="both"/>
        <w:rPr>
          <w:rFonts w:ascii="Times" w:eastAsiaTheme="minorHAnsi" w:hAnsi="Times" w:cstheme="minorBidi"/>
          <w:color w:val="000000" w:themeColor="text1"/>
          <w:lang w:val="en-US" w:eastAsia="en-US"/>
        </w:rPr>
      </w:pPr>
    </w:p>
    <w:p w14:paraId="31F22DF8" w14:textId="77777777" w:rsidR="0045432F" w:rsidRDefault="0045432F" w:rsidP="0045432F">
      <w:pPr>
        <w:spacing w:line="360" w:lineRule="auto"/>
        <w:jc w:val="both"/>
        <w:rPr>
          <w:rFonts w:ascii="Times" w:eastAsiaTheme="minorHAnsi" w:hAnsi="Times" w:cstheme="minorBidi"/>
          <w:color w:val="000000" w:themeColor="text1"/>
          <w:lang w:val="en-US" w:eastAsia="en-US"/>
        </w:rPr>
      </w:pPr>
    </w:p>
    <w:p w14:paraId="32DA5EF5" w14:textId="77777777" w:rsidR="0045432F" w:rsidRDefault="0045432F" w:rsidP="0045432F">
      <w:pPr>
        <w:spacing w:line="360" w:lineRule="auto"/>
        <w:jc w:val="both"/>
        <w:rPr>
          <w:rFonts w:ascii="Times" w:eastAsiaTheme="minorHAnsi" w:hAnsi="Times" w:cstheme="minorBidi"/>
          <w:color w:val="000000" w:themeColor="text1"/>
          <w:lang w:val="en-US" w:eastAsia="en-US"/>
        </w:rPr>
      </w:pPr>
    </w:p>
    <w:p w14:paraId="7E79AB00" w14:textId="77777777" w:rsidR="0045432F" w:rsidRDefault="0045432F" w:rsidP="0045432F">
      <w:pPr>
        <w:spacing w:line="360" w:lineRule="auto"/>
        <w:jc w:val="both"/>
        <w:rPr>
          <w:rFonts w:ascii="Times" w:eastAsiaTheme="minorHAnsi" w:hAnsi="Times" w:cstheme="minorBidi"/>
          <w:color w:val="000000" w:themeColor="text1"/>
          <w:lang w:val="en-US" w:eastAsia="en-US"/>
        </w:rPr>
      </w:pPr>
    </w:p>
    <w:p w14:paraId="1CA22294" w14:textId="77777777" w:rsidR="0045432F" w:rsidRDefault="0045432F" w:rsidP="0045432F">
      <w:pPr>
        <w:spacing w:line="360" w:lineRule="auto"/>
        <w:jc w:val="both"/>
        <w:rPr>
          <w:rFonts w:ascii="Times" w:eastAsiaTheme="minorHAnsi" w:hAnsi="Times" w:cstheme="minorBidi"/>
          <w:color w:val="000000" w:themeColor="text1"/>
          <w:lang w:val="en-US" w:eastAsia="en-US"/>
        </w:rPr>
      </w:pPr>
    </w:p>
    <w:p w14:paraId="131539BF" w14:textId="77777777" w:rsidR="0045432F" w:rsidRPr="002E48C9" w:rsidRDefault="0045432F" w:rsidP="0045432F">
      <w:pPr>
        <w:spacing w:line="360" w:lineRule="auto"/>
        <w:jc w:val="both"/>
        <w:rPr>
          <w:rFonts w:ascii="Times" w:eastAsiaTheme="minorHAnsi" w:hAnsi="Times" w:cstheme="minorBidi"/>
          <w:color w:val="000000" w:themeColor="text1"/>
          <w:lang w:val="en-US" w:eastAsia="en-US"/>
        </w:rPr>
      </w:pPr>
    </w:p>
    <w:p w14:paraId="30550DC8" w14:textId="77777777" w:rsidR="0045432F" w:rsidRPr="002E48C9" w:rsidRDefault="0045432F" w:rsidP="0045432F">
      <w:pPr>
        <w:spacing w:line="360" w:lineRule="auto"/>
        <w:jc w:val="both"/>
        <w:rPr>
          <w:rFonts w:ascii="Times" w:eastAsiaTheme="minorHAnsi" w:hAnsi="Times" w:cstheme="minorBidi"/>
          <w:b/>
          <w:bCs/>
          <w:color w:val="000000" w:themeColor="text1"/>
          <w:lang w:val="en-US" w:eastAsia="en-US"/>
        </w:rPr>
      </w:pPr>
      <w:r w:rsidRPr="002E48C9">
        <w:rPr>
          <w:rFonts w:ascii="Times" w:eastAsiaTheme="minorHAnsi" w:hAnsi="Times" w:cstheme="minorBidi"/>
          <w:b/>
          <w:bCs/>
          <w:color w:val="000000" w:themeColor="text1"/>
          <w:lang w:val="en-US" w:eastAsia="en-US"/>
        </w:rPr>
        <w:lastRenderedPageBreak/>
        <w:t>3.</w:t>
      </w:r>
      <w:r>
        <w:rPr>
          <w:rFonts w:ascii="Times" w:eastAsiaTheme="minorHAnsi" w:hAnsi="Times" w:cstheme="minorBidi"/>
          <w:b/>
          <w:bCs/>
          <w:color w:val="000000" w:themeColor="text1"/>
          <w:lang w:val="en-US" w:eastAsia="en-US"/>
        </w:rPr>
        <w:t>2</w:t>
      </w:r>
      <w:r w:rsidRPr="002E48C9">
        <w:rPr>
          <w:rFonts w:ascii="Times" w:eastAsiaTheme="minorHAnsi" w:hAnsi="Times" w:cstheme="minorBidi"/>
          <w:b/>
          <w:bCs/>
          <w:color w:val="000000" w:themeColor="text1"/>
          <w:lang w:val="en-US" w:eastAsia="en-US"/>
        </w:rPr>
        <w:t>.2</w:t>
      </w:r>
      <w:r w:rsidRPr="002E48C9">
        <w:rPr>
          <w:rFonts w:ascii="Times" w:eastAsiaTheme="minorHAnsi" w:hAnsi="Times" w:cstheme="minorBidi"/>
          <w:b/>
          <w:bCs/>
          <w:color w:val="000000" w:themeColor="text1"/>
          <w:lang w:val="en-US" w:eastAsia="en-US"/>
        </w:rPr>
        <w:tab/>
        <w:t>Sample Data</w:t>
      </w:r>
    </w:p>
    <w:p w14:paraId="49FE90BD" w14:textId="77777777" w:rsidR="0045432F" w:rsidRPr="002E48C9" w:rsidRDefault="0045432F" w:rsidP="0045432F">
      <w:pPr>
        <w:spacing w:line="360" w:lineRule="auto"/>
        <w:rPr>
          <w:rFonts w:ascii="Times" w:hAnsi="Times"/>
          <w:b/>
          <w:bCs/>
          <w:noProof/>
          <w:color w:val="000000" w:themeColor="text1"/>
          <w:lang w:val="en-US"/>
        </w:rPr>
      </w:pPr>
      <w:r w:rsidRPr="002E48C9">
        <w:rPr>
          <w:rFonts w:ascii="Times" w:hAnsi="Times"/>
          <w:b/>
          <w:bCs/>
          <w:noProof/>
          <w:color w:val="000000" w:themeColor="text1"/>
          <w:lang w:val="en-US"/>
        </w:rPr>
        <w:drawing>
          <wp:inline distT="0" distB="0" distL="0" distR="0" wp14:anchorId="7442DD8A" wp14:editId="4439F097">
            <wp:extent cx="5731510" cy="4273550"/>
            <wp:effectExtent l="0" t="0" r="0" b="6350"/>
            <wp:docPr id="50" name="Picture 50" descr="A picture containing text, applian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picture containing text, appliance&#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4273550"/>
                    </a:xfrm>
                    <a:prstGeom prst="rect">
                      <a:avLst/>
                    </a:prstGeom>
                  </pic:spPr>
                </pic:pic>
              </a:graphicData>
            </a:graphic>
          </wp:inline>
        </w:drawing>
      </w:r>
    </w:p>
    <w:p w14:paraId="46038FC1" w14:textId="77777777" w:rsidR="0045432F" w:rsidRPr="002E48C9" w:rsidRDefault="0045432F" w:rsidP="0045432F">
      <w:pPr>
        <w:spacing w:line="360" w:lineRule="auto"/>
        <w:rPr>
          <w:rFonts w:ascii="Times" w:hAnsi="Times"/>
          <w:noProof/>
          <w:color w:val="000000" w:themeColor="text1"/>
          <w:lang w:val="en-US"/>
        </w:rPr>
      </w:pPr>
      <w:r w:rsidRPr="002E48C9">
        <w:rPr>
          <w:rFonts w:ascii="Times" w:hAnsi="Times"/>
          <w:noProof/>
          <w:color w:val="000000" w:themeColor="text1"/>
          <w:lang w:val="en-US"/>
        </w:rPr>
        <w:t>Table</w:t>
      </w:r>
      <w:r>
        <w:rPr>
          <w:rFonts w:ascii="Times" w:hAnsi="Times"/>
          <w:noProof/>
          <w:color w:val="000000" w:themeColor="text1"/>
          <w:lang w:val="en-US"/>
        </w:rPr>
        <w:t xml:space="preserve"> 3.</w:t>
      </w:r>
      <w:r w:rsidRPr="002E48C9">
        <w:rPr>
          <w:rFonts w:ascii="Times" w:hAnsi="Times"/>
          <w:noProof/>
          <w:color w:val="000000" w:themeColor="text1"/>
          <w:lang w:val="en-US"/>
        </w:rPr>
        <w:t xml:space="preserve">2: </w:t>
      </w:r>
      <w:r>
        <w:rPr>
          <w:rFonts w:ascii="Times" w:hAnsi="Times"/>
          <w:noProof/>
          <w:color w:val="000000" w:themeColor="text1"/>
          <w:lang w:val="en-US"/>
        </w:rPr>
        <w:t>S</w:t>
      </w:r>
      <w:r w:rsidRPr="002E48C9">
        <w:rPr>
          <w:rFonts w:ascii="Times" w:hAnsi="Times"/>
          <w:noProof/>
          <w:color w:val="000000" w:themeColor="text1"/>
          <w:lang w:val="en-US"/>
        </w:rPr>
        <w:t>creenshot of sample data</w:t>
      </w:r>
    </w:p>
    <w:p w14:paraId="11AECAF0" w14:textId="77777777" w:rsidR="0045432F" w:rsidRPr="002E48C9" w:rsidRDefault="0045432F" w:rsidP="0045432F">
      <w:pPr>
        <w:spacing w:line="360" w:lineRule="auto"/>
        <w:rPr>
          <w:rFonts w:ascii="Times" w:hAnsi="Times"/>
          <w:noProof/>
          <w:color w:val="000000" w:themeColor="text1"/>
          <w:lang w:val="en-US"/>
        </w:rPr>
      </w:pPr>
    </w:p>
    <w:p w14:paraId="79AC1B45" w14:textId="77777777" w:rsidR="0045432F" w:rsidRPr="002E48C9" w:rsidRDefault="0045432F" w:rsidP="0045432F">
      <w:pPr>
        <w:spacing w:line="360" w:lineRule="auto"/>
        <w:jc w:val="both"/>
        <w:rPr>
          <w:rFonts w:ascii="Times" w:hAnsi="Times"/>
          <w:noProof/>
          <w:color w:val="000000" w:themeColor="text1"/>
          <w:lang w:val="en-US"/>
        </w:rPr>
      </w:pPr>
      <w:r w:rsidRPr="002E48C9">
        <w:rPr>
          <w:rFonts w:ascii="Times" w:hAnsi="Times"/>
          <w:noProof/>
          <w:color w:val="000000" w:themeColor="text1"/>
          <w:lang w:val="en-US"/>
        </w:rPr>
        <w:t>In the above Table</w:t>
      </w:r>
      <w:r>
        <w:rPr>
          <w:rFonts w:ascii="Times" w:hAnsi="Times"/>
          <w:noProof/>
          <w:color w:val="000000" w:themeColor="text1"/>
          <w:lang w:val="en-US"/>
        </w:rPr>
        <w:t xml:space="preserve"> 3.</w:t>
      </w:r>
      <w:r w:rsidRPr="002E48C9">
        <w:rPr>
          <w:rFonts w:ascii="Times" w:hAnsi="Times"/>
          <w:noProof/>
          <w:color w:val="000000" w:themeColor="text1"/>
          <w:lang w:val="en-US"/>
        </w:rPr>
        <w:t xml:space="preserve">2, </w:t>
      </w:r>
      <w:r>
        <w:rPr>
          <w:rFonts w:ascii="Times" w:hAnsi="Times"/>
          <w:noProof/>
          <w:color w:val="000000" w:themeColor="text1"/>
          <w:lang w:val="en-US"/>
        </w:rPr>
        <w:t xml:space="preserve"> it</w:t>
      </w:r>
      <w:r w:rsidRPr="002E48C9">
        <w:rPr>
          <w:rFonts w:ascii="Times" w:hAnsi="Times"/>
          <w:noProof/>
          <w:color w:val="000000" w:themeColor="text1"/>
          <w:lang w:val="en-US"/>
        </w:rPr>
        <w:t xml:space="preserve"> show</w:t>
      </w:r>
      <w:r>
        <w:rPr>
          <w:rFonts w:ascii="Times" w:hAnsi="Times"/>
          <w:noProof/>
          <w:color w:val="000000" w:themeColor="text1"/>
          <w:lang w:val="en-US"/>
        </w:rPr>
        <w:t>s</w:t>
      </w:r>
      <w:r w:rsidRPr="002E48C9">
        <w:rPr>
          <w:rFonts w:ascii="Times" w:hAnsi="Times"/>
          <w:noProof/>
          <w:color w:val="000000" w:themeColor="text1"/>
          <w:lang w:val="en-US"/>
        </w:rPr>
        <w:t xml:space="preserve"> only a snapshot of </w:t>
      </w:r>
      <w:r>
        <w:rPr>
          <w:rFonts w:ascii="Times" w:hAnsi="Times"/>
          <w:noProof/>
          <w:color w:val="000000" w:themeColor="text1"/>
          <w:lang w:val="en-US"/>
        </w:rPr>
        <w:t xml:space="preserve">the </w:t>
      </w:r>
      <w:r w:rsidRPr="002E48C9">
        <w:rPr>
          <w:rFonts w:ascii="Times" w:hAnsi="Times"/>
          <w:noProof/>
          <w:color w:val="000000" w:themeColor="text1"/>
          <w:lang w:val="en-US"/>
        </w:rPr>
        <w:t xml:space="preserve">whole dataset where there are hundreds of thousands of records for Covid data for more than 237 countries and territories. Though there are numerous fields in the data, we only needed </w:t>
      </w:r>
      <w:r>
        <w:rPr>
          <w:rFonts w:ascii="Times" w:hAnsi="Times"/>
          <w:noProof/>
          <w:color w:val="000000" w:themeColor="text1"/>
          <w:lang w:val="en-US"/>
        </w:rPr>
        <w:t xml:space="preserve">a </w:t>
      </w:r>
      <w:r w:rsidRPr="002E48C9">
        <w:rPr>
          <w:rFonts w:ascii="Times" w:hAnsi="Times"/>
          <w:noProof/>
          <w:color w:val="000000" w:themeColor="text1"/>
          <w:lang w:val="en-US"/>
        </w:rPr>
        <w:t xml:space="preserve">few of them as listed in previous section. The dataset is collected as a excel file which includes daily occurances and/or counts of all properties. The total_* fields like total_cases, total_deaths, etc are cumulative and so every day that is updated with </w:t>
      </w:r>
      <w:r>
        <w:rPr>
          <w:rFonts w:ascii="Times" w:hAnsi="Times"/>
          <w:noProof/>
          <w:color w:val="000000" w:themeColor="text1"/>
          <w:lang w:val="en-US"/>
        </w:rPr>
        <w:t xml:space="preserve">the </w:t>
      </w:r>
      <w:r w:rsidRPr="002E48C9">
        <w:rPr>
          <w:rFonts w:ascii="Times" w:hAnsi="Times"/>
          <w:noProof/>
          <w:color w:val="000000" w:themeColor="text1"/>
          <w:lang w:val="en-US"/>
        </w:rPr>
        <w:t xml:space="preserve">previous day’s counts. Data is ordered by date and name of the country correspondingly. If there is no value in a cell for certain date </w:t>
      </w:r>
      <w:r>
        <w:rPr>
          <w:rFonts w:ascii="Times" w:hAnsi="Times"/>
          <w:noProof/>
          <w:color w:val="000000" w:themeColor="text1"/>
          <w:lang w:val="en-US"/>
        </w:rPr>
        <w:t>for a</w:t>
      </w:r>
      <w:r w:rsidRPr="002E48C9">
        <w:rPr>
          <w:rFonts w:ascii="Times" w:hAnsi="Times"/>
          <w:noProof/>
          <w:color w:val="000000" w:themeColor="text1"/>
          <w:lang w:val="en-US"/>
        </w:rPr>
        <w:t xml:space="preserve"> country</w:t>
      </w:r>
      <w:r>
        <w:rPr>
          <w:rFonts w:ascii="Times" w:hAnsi="Times"/>
          <w:noProof/>
          <w:color w:val="000000" w:themeColor="text1"/>
          <w:lang w:val="en-US"/>
        </w:rPr>
        <w:t xml:space="preserve">, </w:t>
      </w:r>
      <w:r w:rsidRPr="002E48C9">
        <w:rPr>
          <w:rFonts w:ascii="Times" w:hAnsi="Times"/>
          <w:noProof/>
          <w:color w:val="000000" w:themeColor="text1"/>
          <w:lang w:val="en-US"/>
        </w:rPr>
        <w:t>that cell is empty, so that is needed to</w:t>
      </w:r>
      <w:r>
        <w:rPr>
          <w:rFonts w:ascii="Times" w:hAnsi="Times"/>
          <w:noProof/>
          <w:color w:val="000000" w:themeColor="text1"/>
          <w:lang w:val="en-US"/>
        </w:rPr>
        <w:t xml:space="preserve"> be</w:t>
      </w:r>
      <w:r w:rsidRPr="002E48C9">
        <w:rPr>
          <w:rFonts w:ascii="Times" w:hAnsi="Times"/>
          <w:noProof/>
          <w:color w:val="000000" w:themeColor="text1"/>
          <w:lang w:val="en-US"/>
        </w:rPr>
        <w:t xml:space="preserve"> handle</w:t>
      </w:r>
      <w:r>
        <w:rPr>
          <w:rFonts w:ascii="Times" w:hAnsi="Times"/>
          <w:noProof/>
          <w:color w:val="000000" w:themeColor="text1"/>
          <w:lang w:val="en-US"/>
        </w:rPr>
        <w:t>d</w:t>
      </w:r>
      <w:r w:rsidRPr="002E48C9">
        <w:rPr>
          <w:rFonts w:ascii="Times" w:hAnsi="Times"/>
          <w:noProof/>
          <w:color w:val="000000" w:themeColor="text1"/>
          <w:lang w:val="en-US"/>
        </w:rPr>
        <w:t xml:space="preserve"> during data processing.</w:t>
      </w:r>
    </w:p>
    <w:p w14:paraId="5A9F2E36" w14:textId="77777777" w:rsidR="0045432F" w:rsidRPr="002E48C9" w:rsidRDefault="0045432F" w:rsidP="0045432F">
      <w:pPr>
        <w:spacing w:line="360" w:lineRule="auto"/>
        <w:rPr>
          <w:rFonts w:ascii="Times" w:hAnsi="Times"/>
          <w:noProof/>
          <w:color w:val="000000" w:themeColor="text1"/>
          <w:lang w:val="en-US"/>
        </w:rPr>
      </w:pPr>
    </w:p>
    <w:p w14:paraId="27BCA91B" w14:textId="77777777" w:rsidR="0045432F" w:rsidRPr="002E48C9" w:rsidRDefault="0045432F" w:rsidP="0045432F">
      <w:pPr>
        <w:spacing w:line="360" w:lineRule="auto"/>
        <w:rPr>
          <w:b/>
          <w:bCs/>
          <w:color w:val="000000" w:themeColor="text1"/>
          <w:sz w:val="28"/>
          <w:szCs w:val="28"/>
        </w:rPr>
      </w:pPr>
      <w:r w:rsidRPr="002E48C9">
        <w:rPr>
          <w:b/>
          <w:bCs/>
          <w:color w:val="000000" w:themeColor="text1"/>
          <w:sz w:val="28"/>
          <w:szCs w:val="28"/>
          <w:lang w:val="en-US"/>
        </w:rPr>
        <w:t>3.</w:t>
      </w:r>
      <w:r>
        <w:rPr>
          <w:b/>
          <w:bCs/>
          <w:color w:val="000000" w:themeColor="text1"/>
          <w:sz w:val="28"/>
          <w:szCs w:val="28"/>
          <w:lang w:val="en-US"/>
        </w:rPr>
        <w:t>3</w:t>
      </w:r>
      <w:r w:rsidRPr="002E48C9">
        <w:rPr>
          <w:b/>
          <w:bCs/>
          <w:color w:val="000000" w:themeColor="text1"/>
          <w:sz w:val="28"/>
          <w:szCs w:val="28"/>
          <w:lang w:val="en-US"/>
        </w:rPr>
        <w:tab/>
      </w:r>
      <w:r w:rsidRPr="002E48C9">
        <w:rPr>
          <w:rFonts w:ascii="Times" w:hAnsi="Times"/>
          <w:b/>
          <w:bCs/>
          <w:color w:val="000000" w:themeColor="text1"/>
          <w:lang w:val="en-US"/>
        </w:rPr>
        <w:t>Machine Learning</w:t>
      </w:r>
      <w:r>
        <w:rPr>
          <w:rFonts w:ascii="Times" w:hAnsi="Times"/>
          <w:b/>
          <w:bCs/>
          <w:color w:val="000000" w:themeColor="text1"/>
          <w:lang w:val="en-US"/>
        </w:rPr>
        <w:t xml:space="preserve"> Algorithms </w:t>
      </w:r>
    </w:p>
    <w:p w14:paraId="0BB04256" w14:textId="77777777" w:rsidR="0045432F" w:rsidRDefault="0045432F" w:rsidP="0045432F">
      <w:pPr>
        <w:spacing w:line="360" w:lineRule="auto"/>
        <w:jc w:val="both"/>
        <w:rPr>
          <w:rFonts w:ascii="Times" w:hAnsi="Times"/>
          <w:color w:val="000000" w:themeColor="text1"/>
          <w:lang w:val="en-US"/>
        </w:rPr>
      </w:pPr>
      <w:r>
        <w:rPr>
          <w:rFonts w:ascii="Times" w:hAnsi="Times"/>
          <w:color w:val="000000" w:themeColor="text1"/>
          <w:lang w:val="en-US"/>
        </w:rPr>
        <w:t>Alt</w:t>
      </w:r>
      <w:r w:rsidRPr="002E48C9">
        <w:rPr>
          <w:rFonts w:ascii="Times" w:hAnsi="Times"/>
          <w:color w:val="000000" w:themeColor="text1"/>
          <w:lang w:val="en-US"/>
        </w:rPr>
        <w:t xml:space="preserve">hough we have </w:t>
      </w:r>
      <w:r>
        <w:rPr>
          <w:rFonts w:ascii="Times" w:hAnsi="Times"/>
          <w:color w:val="000000" w:themeColor="text1"/>
          <w:lang w:val="en-US"/>
        </w:rPr>
        <w:t xml:space="preserve">focused on innovative algorithms </w:t>
      </w:r>
      <w:r w:rsidRPr="002E48C9">
        <w:rPr>
          <w:rFonts w:ascii="Times" w:hAnsi="Times"/>
          <w:color w:val="000000" w:themeColor="text1"/>
          <w:lang w:val="en-US"/>
        </w:rPr>
        <w:t xml:space="preserve">in machine learning domain, it is necessary to briefly introduce the salient </w:t>
      </w:r>
      <w:r>
        <w:rPr>
          <w:rFonts w:ascii="Times" w:hAnsi="Times"/>
          <w:color w:val="000000" w:themeColor="text1"/>
          <w:lang w:val="en-US"/>
        </w:rPr>
        <w:t>algorithms</w:t>
      </w:r>
      <w:r w:rsidRPr="002E48C9">
        <w:rPr>
          <w:rFonts w:ascii="Times" w:hAnsi="Times"/>
          <w:color w:val="000000" w:themeColor="text1"/>
          <w:lang w:val="en-US"/>
        </w:rPr>
        <w:t xml:space="preserve"> that </w:t>
      </w:r>
      <w:r>
        <w:rPr>
          <w:rFonts w:ascii="Times" w:hAnsi="Times"/>
          <w:color w:val="000000" w:themeColor="text1"/>
          <w:lang w:val="en-US"/>
        </w:rPr>
        <w:t>have</w:t>
      </w:r>
      <w:r w:rsidRPr="002E48C9">
        <w:rPr>
          <w:rFonts w:ascii="Times" w:hAnsi="Times"/>
          <w:color w:val="000000" w:themeColor="text1"/>
          <w:lang w:val="en-US"/>
        </w:rPr>
        <w:t xml:space="preserve"> </w:t>
      </w:r>
      <w:r>
        <w:rPr>
          <w:rFonts w:ascii="Times" w:hAnsi="Times"/>
          <w:color w:val="000000" w:themeColor="text1"/>
          <w:lang w:val="en-US"/>
        </w:rPr>
        <w:t xml:space="preserve">been </w:t>
      </w:r>
      <w:r w:rsidRPr="002E48C9">
        <w:rPr>
          <w:rFonts w:ascii="Times" w:hAnsi="Times"/>
          <w:color w:val="000000" w:themeColor="text1"/>
          <w:lang w:val="en-US"/>
        </w:rPr>
        <w:t xml:space="preserve">used in our research to process the available data and generate the </w:t>
      </w:r>
      <w:r>
        <w:rPr>
          <w:rFonts w:ascii="Times" w:hAnsi="Times"/>
          <w:color w:val="000000" w:themeColor="text1"/>
          <w:lang w:val="en-US"/>
        </w:rPr>
        <w:t>uncertainties of predictions since uncertainty representation is our prime concern.</w:t>
      </w:r>
    </w:p>
    <w:p w14:paraId="03ED8256" w14:textId="77777777" w:rsidR="0045432F" w:rsidRPr="004B3A13" w:rsidRDefault="0045432F" w:rsidP="0045432F">
      <w:pPr>
        <w:spacing w:line="360" w:lineRule="auto"/>
        <w:jc w:val="both"/>
        <w:rPr>
          <w:rFonts w:ascii="Times" w:hAnsi="Times"/>
          <w:color w:val="000000" w:themeColor="text1"/>
          <w:lang w:val="en-US"/>
        </w:rPr>
      </w:pPr>
      <w:r w:rsidRPr="002E48C9">
        <w:rPr>
          <w:rFonts w:ascii="Times" w:hAnsi="Times"/>
          <w:b/>
          <w:bCs/>
          <w:color w:val="000000" w:themeColor="text1"/>
          <w:lang w:val="en-US"/>
        </w:rPr>
        <w:lastRenderedPageBreak/>
        <w:t>3.</w:t>
      </w:r>
      <w:r>
        <w:rPr>
          <w:rFonts w:ascii="Times" w:hAnsi="Times"/>
          <w:b/>
          <w:bCs/>
          <w:color w:val="000000" w:themeColor="text1"/>
          <w:lang w:val="en-US"/>
        </w:rPr>
        <w:t>3</w:t>
      </w:r>
      <w:r w:rsidRPr="002E48C9">
        <w:rPr>
          <w:rFonts w:ascii="Times" w:hAnsi="Times"/>
          <w:b/>
          <w:bCs/>
          <w:color w:val="000000" w:themeColor="text1"/>
          <w:lang w:val="en-US"/>
        </w:rPr>
        <w:t>.</w:t>
      </w:r>
      <w:r>
        <w:rPr>
          <w:rFonts w:ascii="Times" w:hAnsi="Times"/>
          <w:b/>
          <w:bCs/>
          <w:color w:val="000000" w:themeColor="text1"/>
          <w:lang w:val="en-US"/>
        </w:rPr>
        <w:t>1</w:t>
      </w:r>
      <w:r w:rsidRPr="002E48C9">
        <w:rPr>
          <w:rFonts w:ascii="Times" w:hAnsi="Times"/>
          <w:b/>
          <w:bCs/>
          <w:color w:val="000000" w:themeColor="text1"/>
          <w:lang w:val="en-US"/>
        </w:rPr>
        <w:tab/>
        <w:t>Predictive/Forecasting Models</w:t>
      </w:r>
      <w:r w:rsidRPr="002E48C9">
        <w:rPr>
          <w:rFonts w:ascii="Times" w:hAnsi="Times"/>
          <w:b/>
          <w:bCs/>
          <w:color w:val="000000" w:themeColor="text1"/>
          <w:lang w:val="en-US"/>
        </w:rPr>
        <w:tab/>
      </w:r>
      <w:r w:rsidRPr="002E48C9">
        <w:rPr>
          <w:rFonts w:ascii="Times" w:hAnsi="Times"/>
          <w:b/>
          <w:bCs/>
          <w:color w:val="000000" w:themeColor="text1"/>
          <w:lang w:val="en-US"/>
        </w:rPr>
        <w:br/>
      </w:r>
      <w:r w:rsidRPr="002E48C9">
        <w:rPr>
          <w:rFonts w:ascii="Times" w:hAnsi="Times" w:cs="Arial"/>
          <w:color w:val="000000" w:themeColor="text1"/>
          <w:shd w:val="clear" w:color="auto" w:fill="FFFFFF"/>
          <w:lang w:val="en-US"/>
        </w:rPr>
        <w:t xml:space="preserve">A </w:t>
      </w:r>
      <w:r w:rsidRPr="002E48C9">
        <w:rPr>
          <w:rFonts w:ascii="Times" w:hAnsi="Times" w:cs="Arial"/>
          <w:color w:val="000000" w:themeColor="text1"/>
          <w:shd w:val="clear" w:color="auto" w:fill="FFFFFF"/>
        </w:rPr>
        <w:t>time series</w:t>
      </w:r>
      <w:r w:rsidRPr="002E48C9">
        <w:rPr>
          <w:rFonts w:ascii="Times" w:hAnsi="Times" w:cs="Arial"/>
          <w:color w:val="000000" w:themeColor="text1"/>
          <w:shd w:val="clear" w:color="auto" w:fill="FFFFFF"/>
          <w:lang w:val="en-US"/>
        </w:rPr>
        <w:t xml:space="preserve"> forecasting</w:t>
      </w:r>
      <w:r w:rsidRPr="002E48C9">
        <w:rPr>
          <w:rFonts w:ascii="Times" w:hAnsi="Times" w:cs="Arial"/>
          <w:color w:val="000000" w:themeColor="text1"/>
          <w:shd w:val="clear" w:color="auto" w:fill="FFFFFF"/>
        </w:rPr>
        <w:t xml:space="preserve"> model comprises a sequence of data points captured, using time as the input parameter. It uses the </w:t>
      </w:r>
      <w:r w:rsidRPr="002E48C9">
        <w:rPr>
          <w:rFonts w:ascii="Times" w:hAnsi="Times" w:cs="Arial"/>
          <w:color w:val="000000" w:themeColor="text1"/>
          <w:shd w:val="clear" w:color="auto" w:fill="FFFFFF"/>
          <w:lang w:val="en-US"/>
        </w:rPr>
        <w:t xml:space="preserve">historical </w:t>
      </w:r>
      <w:r w:rsidRPr="002E48C9">
        <w:rPr>
          <w:rFonts w:ascii="Times" w:hAnsi="Times" w:cs="Arial"/>
          <w:color w:val="000000" w:themeColor="text1"/>
          <w:shd w:val="clear" w:color="auto" w:fill="FFFFFF"/>
        </w:rPr>
        <w:t>data to develop a numerical metric and predicts</w:t>
      </w:r>
      <w:r w:rsidRPr="002E48C9">
        <w:rPr>
          <w:rFonts w:ascii="Times" w:hAnsi="Times" w:cs="Arial"/>
          <w:color w:val="000000" w:themeColor="text1"/>
          <w:shd w:val="clear" w:color="auto" w:fill="FFFFFF"/>
          <w:lang w:val="en-US"/>
        </w:rPr>
        <w:t xml:space="preserve"> values</w:t>
      </w:r>
      <w:r w:rsidRPr="002E48C9">
        <w:rPr>
          <w:rFonts w:ascii="Times" w:hAnsi="Times" w:cs="Arial"/>
          <w:color w:val="000000" w:themeColor="text1"/>
          <w:shd w:val="clear" w:color="auto" w:fill="FFFFFF"/>
        </w:rPr>
        <w:t xml:space="preserve"> </w:t>
      </w:r>
      <w:r w:rsidRPr="002E48C9">
        <w:rPr>
          <w:rFonts w:ascii="Times" w:hAnsi="Times" w:cs="Arial"/>
          <w:color w:val="000000" w:themeColor="text1"/>
          <w:shd w:val="clear" w:color="auto" w:fill="FFFFFF"/>
          <w:lang w:val="en-US"/>
        </w:rPr>
        <w:t xml:space="preserve">for </w:t>
      </w:r>
      <w:r w:rsidRPr="002E48C9">
        <w:rPr>
          <w:rFonts w:ascii="Times" w:hAnsi="Times" w:cs="Arial"/>
          <w:color w:val="000000" w:themeColor="text1"/>
          <w:shd w:val="clear" w:color="auto" w:fill="FFFFFF"/>
        </w:rPr>
        <w:t>the next</w:t>
      </w:r>
      <w:r w:rsidRPr="002E48C9">
        <w:rPr>
          <w:rFonts w:ascii="Times" w:hAnsi="Times" w:cs="Arial"/>
          <w:color w:val="000000" w:themeColor="text1"/>
          <w:shd w:val="clear" w:color="auto" w:fill="FFFFFF"/>
          <w:lang w:val="en-US"/>
        </w:rPr>
        <w:t xml:space="preserve"> duration, for instance,</w:t>
      </w:r>
      <w:r w:rsidRPr="002E48C9">
        <w:rPr>
          <w:rFonts w:ascii="Times" w:hAnsi="Times" w:cs="Arial"/>
          <w:color w:val="000000" w:themeColor="text1"/>
          <w:shd w:val="clear" w:color="auto" w:fill="FFFFFF"/>
        </w:rPr>
        <w:t xml:space="preserve"> data</w:t>
      </w:r>
      <w:r w:rsidRPr="002E48C9">
        <w:rPr>
          <w:rFonts w:ascii="Times" w:hAnsi="Times" w:cs="Arial"/>
          <w:color w:val="000000" w:themeColor="text1"/>
          <w:shd w:val="clear" w:color="auto" w:fill="FFFFFF"/>
          <w:lang w:val="en-US"/>
        </w:rPr>
        <w:t xml:space="preserve"> for the next few</w:t>
      </w:r>
      <w:r w:rsidRPr="002E48C9">
        <w:rPr>
          <w:rFonts w:ascii="Times" w:hAnsi="Times" w:cs="Arial"/>
          <w:color w:val="000000" w:themeColor="text1"/>
          <w:shd w:val="clear" w:color="auto" w:fill="FFFFFF"/>
        </w:rPr>
        <w:t xml:space="preserve"> weeks</w:t>
      </w:r>
      <w:r>
        <w:rPr>
          <w:rFonts w:ascii="Times" w:hAnsi="Times" w:cs="Arial"/>
          <w:color w:val="000000" w:themeColor="text1"/>
          <w:shd w:val="clear" w:color="auto" w:fill="FFFFFF"/>
        </w:rPr>
        <w:t>,</w:t>
      </w:r>
      <w:r w:rsidRPr="002E48C9">
        <w:rPr>
          <w:rFonts w:ascii="Times" w:hAnsi="Times" w:cs="Arial"/>
          <w:color w:val="000000" w:themeColor="text1"/>
          <w:shd w:val="clear" w:color="auto" w:fill="FFFFFF"/>
        </w:rPr>
        <w:t xml:space="preserve"> using that metric. </w:t>
      </w:r>
    </w:p>
    <w:p w14:paraId="49ADCD59" w14:textId="77777777" w:rsidR="0045432F" w:rsidRPr="002E48C9" w:rsidRDefault="0045432F" w:rsidP="0045432F">
      <w:pPr>
        <w:spacing w:line="360" w:lineRule="auto"/>
        <w:rPr>
          <w:rFonts w:ascii="Times" w:hAnsi="Times"/>
          <w:b/>
          <w:bCs/>
          <w:color w:val="000000" w:themeColor="text1"/>
          <w:lang w:val="en-US"/>
        </w:rPr>
      </w:pPr>
      <w:r>
        <w:rPr>
          <w:rFonts w:ascii="Times" w:hAnsi="Times"/>
          <w:b/>
          <w:bCs/>
          <w:noProof/>
          <w:color w:val="000000" w:themeColor="text1"/>
          <w:lang w:val="en-US"/>
        </w:rPr>
        <mc:AlternateContent>
          <mc:Choice Requires="wpg">
            <w:drawing>
              <wp:anchor distT="0" distB="0" distL="114300" distR="114300" simplePos="0" relativeHeight="251659264" behindDoc="0" locked="0" layoutInCell="1" allowOverlap="1" wp14:anchorId="7DCFBBA0" wp14:editId="255DE31C">
                <wp:simplePos x="0" y="0"/>
                <wp:positionH relativeFrom="column">
                  <wp:posOffset>438539</wp:posOffset>
                </wp:positionH>
                <wp:positionV relativeFrom="paragraph">
                  <wp:posOffset>11469</wp:posOffset>
                </wp:positionV>
                <wp:extent cx="5260975" cy="3648270"/>
                <wp:effectExtent l="0" t="0" r="9525" b="9525"/>
                <wp:wrapNone/>
                <wp:docPr id="36" name="Group 36"/>
                <wp:cNvGraphicFramePr/>
                <a:graphic xmlns:a="http://schemas.openxmlformats.org/drawingml/2006/main">
                  <a:graphicData uri="http://schemas.microsoft.com/office/word/2010/wordprocessingGroup">
                    <wpg:wgp>
                      <wpg:cNvGrpSpPr/>
                      <wpg:grpSpPr>
                        <a:xfrm>
                          <a:off x="0" y="0"/>
                          <a:ext cx="5260975" cy="3648270"/>
                          <a:chOff x="0" y="0"/>
                          <a:chExt cx="5261581" cy="3113235"/>
                        </a:xfrm>
                      </wpg:grpSpPr>
                      <wpg:grpSp>
                        <wpg:cNvPr id="35" name="Group 35"/>
                        <wpg:cNvGrpSpPr/>
                        <wpg:grpSpPr>
                          <a:xfrm>
                            <a:off x="0" y="0"/>
                            <a:ext cx="5261581" cy="3113235"/>
                            <a:chOff x="0" y="0"/>
                            <a:chExt cx="5261581" cy="3113235"/>
                          </a:xfrm>
                        </wpg:grpSpPr>
                        <wpg:grpSp>
                          <wpg:cNvPr id="26" name="Group 26"/>
                          <wpg:cNvGrpSpPr/>
                          <wpg:grpSpPr>
                            <a:xfrm>
                              <a:off x="0" y="0"/>
                              <a:ext cx="5261581" cy="3113235"/>
                              <a:chOff x="0" y="0"/>
                              <a:chExt cx="5261581" cy="3113235"/>
                            </a:xfrm>
                          </wpg:grpSpPr>
                          <wps:wsp>
                            <wps:cNvPr id="6" name="Rounded Rectangle 6"/>
                            <wps:cNvSpPr/>
                            <wps:spPr>
                              <a:xfrm>
                                <a:off x="1884784" y="55983"/>
                                <a:ext cx="1332689" cy="481447"/>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66A1C43" w14:textId="77777777" w:rsidR="0045432F" w:rsidRPr="002C7521" w:rsidRDefault="0045432F" w:rsidP="0045432F">
                                  <w:pPr>
                                    <w:jc w:val="center"/>
                                    <w:rPr>
                                      <w:lang w:val="en-US"/>
                                      <w14:textOutline w14:w="9525" w14:cap="rnd" w14:cmpd="sng" w14:algn="ctr">
                                        <w14:noFill/>
                                        <w14:prstDash w14:val="solid"/>
                                        <w14:bevel/>
                                      </w14:textOutline>
                                    </w:rPr>
                                  </w:pPr>
                                  <w:r w:rsidRPr="002C7521">
                                    <w:rPr>
                                      <w:lang w:val="en-US"/>
                                      <w14:textOutline w14:w="9525" w14:cap="rnd" w14:cmpd="sng" w14:algn="ctr">
                                        <w14:noFill/>
                                        <w14:prstDash w14:val="solid"/>
                                        <w14:bevel/>
                                      </w14:textOutline>
                                    </w:rPr>
                                    <w:t>Forecasting Algorithms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Snip Single Corner of Rectangle 7"/>
                            <wps:cNvSpPr/>
                            <wps:spPr>
                              <a:xfrm>
                                <a:off x="0" y="55983"/>
                                <a:ext cx="963038" cy="481583"/>
                              </a:xfrm>
                              <a:prstGeom prst="snip1Rect">
                                <a:avLst/>
                              </a:prstGeom>
                              <a:gradFill>
                                <a:gsLst>
                                  <a:gs pos="29000">
                                    <a:srgbClr val="D9E2F3"/>
                                  </a:gs>
                                  <a:gs pos="13024">
                                    <a:srgbClr val="E9EEF8"/>
                                  </a:gs>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0"/>
                              </a:gradFill>
                            </wps:spPr>
                            <wps:style>
                              <a:lnRef idx="2">
                                <a:schemeClr val="accent1">
                                  <a:shade val="50000"/>
                                </a:schemeClr>
                              </a:lnRef>
                              <a:fillRef idx="1">
                                <a:schemeClr val="accent1"/>
                              </a:fillRef>
                              <a:effectRef idx="0">
                                <a:schemeClr val="accent1"/>
                              </a:effectRef>
                              <a:fontRef idx="minor">
                                <a:schemeClr val="lt1"/>
                              </a:fontRef>
                            </wps:style>
                            <wps:txbx>
                              <w:txbxContent>
                                <w:p w14:paraId="2A5889CE" w14:textId="77777777" w:rsidR="0045432F" w:rsidRPr="002C7521" w:rsidRDefault="0045432F" w:rsidP="0045432F">
                                  <w:pPr>
                                    <w:jc w:val="center"/>
                                    <w:rPr>
                                      <w:color w:val="000000" w:themeColor="text1"/>
                                      <w:lang w:val="en-US"/>
                                      <w14:textOutline w14:w="9525" w14:cap="rnd" w14:cmpd="sng" w14:algn="ctr">
                                        <w14:noFill/>
                                        <w14:prstDash w14:val="solid"/>
                                        <w14:bevel/>
                                      </w14:textOutline>
                                    </w:rPr>
                                  </w:pPr>
                                  <w:r w:rsidRPr="002C7521">
                                    <w:rPr>
                                      <w:color w:val="000000" w:themeColor="text1"/>
                                      <w:lang w:val="en-US"/>
                                      <w14:textOutline w14:w="9525" w14:cap="rnd" w14:cmpd="sng" w14:algn="ctr">
                                        <w14:noFill/>
                                        <w14:prstDash w14:val="solid"/>
                                        <w14:bevel/>
                                      </w14:textOutline>
                                    </w:rPr>
                                    <w:t>Training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Oval 8"/>
                            <wps:cNvSpPr/>
                            <wps:spPr>
                              <a:xfrm>
                                <a:off x="4142792" y="0"/>
                                <a:ext cx="1118789" cy="59752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AAAEB66" w14:textId="77777777" w:rsidR="0045432F" w:rsidRPr="002C7521" w:rsidRDefault="0045432F" w:rsidP="0045432F">
                                  <w:pPr>
                                    <w:jc w:val="center"/>
                                    <w:rPr>
                                      <w:lang w:val="en-US"/>
                                      <w14:textOutline w14:w="9525" w14:cap="rnd" w14:cmpd="sng" w14:algn="ctr">
                                        <w14:noFill/>
                                        <w14:prstDash w14:val="solid"/>
                                        <w14:bevel/>
                                      </w14:textOutline>
                                    </w:rPr>
                                  </w:pPr>
                                  <w:r w:rsidRPr="002C7521">
                                    <w:rPr>
                                      <w:lang w:val="en-US"/>
                                      <w14:textOutline w14:w="9525" w14:cap="rnd" w14:cmpd="sng" w14:algn="ctr">
                                        <w14:noFill/>
                                        <w14:prstDash w14:val="solid"/>
                                        <w14:bevel/>
                                      </w14:textOutline>
                                    </w:rPr>
                                    <w:t>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Straight Arrow Connector 39"/>
                            <wps:cNvCnPr/>
                            <wps:spPr>
                              <a:xfrm flipV="1">
                                <a:off x="4730621" y="606489"/>
                                <a:ext cx="0" cy="214260"/>
                              </a:xfrm>
                              <a:prstGeom prst="straightConnector1">
                                <a:avLst/>
                              </a:prstGeom>
                              <a:ln w="9525">
                                <a:prstDash val="dash"/>
                                <a:headEnd type="none"/>
                                <a:tailEnd type="none"/>
                              </a:ln>
                            </wps:spPr>
                            <wps:style>
                              <a:lnRef idx="1">
                                <a:schemeClr val="accent1"/>
                              </a:lnRef>
                              <a:fillRef idx="0">
                                <a:schemeClr val="accent1"/>
                              </a:fillRef>
                              <a:effectRef idx="0">
                                <a:schemeClr val="accent1"/>
                              </a:effectRef>
                              <a:fontRef idx="minor">
                                <a:schemeClr val="tx1"/>
                              </a:fontRef>
                            </wps:style>
                            <wps:bodyPr/>
                          </wps:wsp>
                          <wps:wsp>
                            <wps:cNvPr id="9" name="Snip Single Corner of Rectangle 9"/>
                            <wps:cNvSpPr/>
                            <wps:spPr>
                              <a:xfrm>
                                <a:off x="0" y="1017036"/>
                                <a:ext cx="963038" cy="481583"/>
                              </a:xfrm>
                              <a:prstGeom prst="snip1Rect">
                                <a:avLst/>
                              </a:prstGeom>
                              <a:gradFill>
                                <a:gsLst>
                                  <a:gs pos="29000">
                                    <a:srgbClr val="D9E2F3"/>
                                  </a:gs>
                                  <a:gs pos="13024">
                                    <a:srgbClr val="E9EEF8"/>
                                  </a:gs>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0"/>
                              </a:gradFill>
                              <a:ln>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475B71E5" w14:textId="77777777" w:rsidR="0045432F" w:rsidRPr="002C7521" w:rsidRDefault="0045432F" w:rsidP="0045432F">
                                  <w:pPr>
                                    <w:jc w:val="center"/>
                                    <w:rPr>
                                      <w:color w:val="000000" w:themeColor="text1"/>
                                      <w:lang w:val="en-US"/>
                                      <w14:textOutline w14:w="9525" w14:cap="rnd" w14:cmpd="sng" w14:algn="ctr">
                                        <w14:noFill/>
                                        <w14:prstDash w14:val="solid"/>
                                        <w14:bevel/>
                                      </w14:textOutline>
                                    </w:rPr>
                                  </w:pPr>
                                  <w:r w:rsidRPr="002C7521">
                                    <w:rPr>
                                      <w:color w:val="000000" w:themeColor="text1"/>
                                      <w:lang w:val="en-US"/>
                                      <w14:textOutline w14:w="9525" w14:cap="rnd" w14:cmpd="sng" w14:algn="ctr">
                                        <w14:noFill/>
                                        <w14:prstDash w14:val="solid"/>
                                        <w14:bevel/>
                                      </w14:textOutline>
                                    </w:rPr>
                                    <w:t>New Data</w:t>
                                  </w:r>
                                  <w:r>
                                    <w:rPr>
                                      <w:color w:val="000000" w:themeColor="text1"/>
                                      <w:lang w:val="en-US"/>
                                      <w14:textOutline w14:w="9525" w14:cap="rnd" w14:cmpd="sng" w14:algn="ctr">
                                        <w14:noFill/>
                                        <w14:prstDash w14:val="solid"/>
                                        <w14:bevel/>
                                      </w14:textOutline>
                                    </w:rPr>
                                    <w:br/>
                                    <w:t>(Optional)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 name="Straight Arrow Connector 19"/>
                            <wps:cNvCnPr/>
                            <wps:spPr>
                              <a:xfrm>
                                <a:off x="961053" y="315426"/>
                                <a:ext cx="924506" cy="0"/>
                              </a:xfrm>
                              <a:prstGeom prst="straightConnector1">
                                <a:avLst/>
                              </a:prstGeom>
                              <a:ln w="9525">
                                <a:tailEnd type="triangle"/>
                              </a:ln>
                            </wps:spPr>
                            <wps:style>
                              <a:lnRef idx="1">
                                <a:schemeClr val="accent1"/>
                              </a:lnRef>
                              <a:fillRef idx="0">
                                <a:schemeClr val="accent1"/>
                              </a:fillRef>
                              <a:effectRef idx="0">
                                <a:schemeClr val="accent1"/>
                              </a:effectRef>
                              <a:fontRef idx="minor">
                                <a:schemeClr val="tx1"/>
                              </a:fontRef>
                            </wps:style>
                            <wps:bodyPr/>
                          </wps:wsp>
                          <wps:wsp>
                            <wps:cNvPr id="20" name="Straight Arrow Connector 20"/>
                            <wps:cNvCnPr/>
                            <wps:spPr>
                              <a:xfrm>
                                <a:off x="3219062" y="315426"/>
                                <a:ext cx="924506" cy="0"/>
                              </a:xfrm>
                              <a:prstGeom prst="straightConnector1">
                                <a:avLst/>
                              </a:prstGeom>
                              <a:ln w="9525">
                                <a:tailEnd type="triangle"/>
                              </a:ln>
                            </wps:spPr>
                            <wps:style>
                              <a:lnRef idx="1">
                                <a:schemeClr val="accent1"/>
                              </a:lnRef>
                              <a:fillRef idx="0">
                                <a:schemeClr val="accent1"/>
                              </a:fillRef>
                              <a:effectRef idx="0">
                                <a:schemeClr val="accent1"/>
                              </a:effectRef>
                              <a:fontRef idx="minor">
                                <a:schemeClr val="tx1"/>
                              </a:fontRef>
                            </wps:style>
                            <wps:bodyPr/>
                          </wps:wsp>
                          <wps:wsp>
                            <wps:cNvPr id="15" name="Oval 15"/>
                            <wps:cNvSpPr/>
                            <wps:spPr>
                              <a:xfrm>
                                <a:off x="1968760" y="1017036"/>
                                <a:ext cx="1040859" cy="59752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60482F8" w14:textId="77777777" w:rsidR="0045432F" w:rsidRPr="002C7521" w:rsidRDefault="0045432F" w:rsidP="0045432F">
                                  <w:pPr>
                                    <w:jc w:val="center"/>
                                    <w:rPr>
                                      <w:lang w:val="en-US"/>
                                      <w14:textOutline w14:w="9525" w14:cap="rnd" w14:cmpd="sng" w14:algn="ctr">
                                        <w14:noFill/>
                                        <w14:prstDash w14:val="solid"/>
                                        <w14:bevel/>
                                      </w14:textOutline>
                                    </w:rPr>
                                  </w:pPr>
                                  <w:r w:rsidRPr="002C7521">
                                    <w:rPr>
                                      <w:lang w:val="en-US"/>
                                      <w14:textOutline w14:w="9525" w14:cap="rnd" w14:cmpd="sng" w14:algn="ctr">
                                        <w14:noFill/>
                                        <w14:prstDash w14:val="solid"/>
                                        <w14:bevel/>
                                      </w14:textOutline>
                                    </w:rPr>
                                    <w:t>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 name="Straight Arrow Connector 42"/>
                            <wps:cNvCnPr/>
                            <wps:spPr>
                              <a:xfrm>
                                <a:off x="2536113" y="811763"/>
                                <a:ext cx="0" cy="205119"/>
                              </a:xfrm>
                              <a:prstGeom prst="straightConnector1">
                                <a:avLst/>
                              </a:prstGeom>
                              <a:ln w="9525">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22" name="Straight Arrow Connector 22"/>
                            <wps:cNvCnPr/>
                            <wps:spPr>
                              <a:xfrm>
                                <a:off x="961053" y="1313802"/>
                                <a:ext cx="1002327" cy="0"/>
                              </a:xfrm>
                              <a:prstGeom prst="straightConnector1">
                                <a:avLst/>
                              </a:prstGeom>
                              <a:ln w="9525">
                                <a:tailEnd type="triangle"/>
                              </a:ln>
                            </wps:spPr>
                            <wps:style>
                              <a:lnRef idx="1">
                                <a:schemeClr val="accent1"/>
                              </a:lnRef>
                              <a:fillRef idx="0">
                                <a:schemeClr val="accent1"/>
                              </a:fillRef>
                              <a:effectRef idx="0">
                                <a:schemeClr val="accent1"/>
                              </a:effectRef>
                              <a:fontRef idx="minor">
                                <a:schemeClr val="tx1"/>
                              </a:fontRef>
                            </wps:style>
                            <wps:bodyPr/>
                          </wps:wsp>
                          <wps:wsp>
                            <wps:cNvPr id="24" name="Straight Arrow Connector 24"/>
                            <wps:cNvCnPr/>
                            <wps:spPr>
                              <a:xfrm>
                                <a:off x="3004458" y="1313802"/>
                                <a:ext cx="1040954" cy="0"/>
                              </a:xfrm>
                              <a:prstGeom prst="straightConnector1">
                                <a:avLst/>
                              </a:prstGeom>
                              <a:ln w="9525">
                                <a:tailEnd type="triangle"/>
                              </a:ln>
                            </wps:spPr>
                            <wps:style>
                              <a:lnRef idx="1">
                                <a:schemeClr val="accent1"/>
                              </a:lnRef>
                              <a:fillRef idx="0">
                                <a:schemeClr val="accent1"/>
                              </a:fillRef>
                              <a:effectRef idx="0">
                                <a:schemeClr val="accent1"/>
                              </a:effectRef>
                              <a:fontRef idx="minor">
                                <a:schemeClr val="tx1"/>
                              </a:fontRef>
                            </wps:style>
                            <wps:bodyPr/>
                          </wps:wsp>
                          <wps:wsp>
                            <wps:cNvPr id="17" name="Rounded Rectangle 17"/>
                            <wps:cNvSpPr/>
                            <wps:spPr>
                              <a:xfrm>
                                <a:off x="4049486" y="1054359"/>
                                <a:ext cx="1157591" cy="481447"/>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8739BE7" w14:textId="77777777" w:rsidR="0045432F" w:rsidRPr="002C7521" w:rsidRDefault="0045432F" w:rsidP="0045432F">
                                  <w:pPr>
                                    <w:jc w:val="center"/>
                                    <w:rPr>
                                      <w:lang w:val="en-US"/>
                                      <w14:textOutline w14:w="9525" w14:cap="rnd" w14:cmpd="sng" w14:algn="ctr">
                                        <w14:noFill/>
                                        <w14:prstDash w14:val="solid"/>
                                        <w14:bevel/>
                                      </w14:textOutline>
                                    </w:rPr>
                                  </w:pPr>
                                  <w:r w:rsidRPr="002C7521">
                                    <w:rPr>
                                      <w:lang w:val="en-US"/>
                                      <w14:textOutline w14:w="9525" w14:cap="rnd" w14:cmpd="sng" w14:algn="ctr">
                                        <w14:noFill/>
                                        <w14:prstDash w14:val="solid"/>
                                        <w14:bevel/>
                                      </w14:textOutline>
                                    </w:rPr>
                                    <w:t>Predictions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Text Box 47"/>
                            <wps:cNvSpPr txBox="1"/>
                            <wps:spPr>
                              <a:xfrm>
                                <a:off x="3135086" y="643812"/>
                                <a:ext cx="1108953" cy="273835"/>
                              </a:xfrm>
                              <a:prstGeom prst="rect">
                                <a:avLst/>
                              </a:prstGeom>
                              <a:solidFill>
                                <a:schemeClr val="lt1"/>
                              </a:solidFill>
                              <a:ln w="9525">
                                <a:solidFill>
                                  <a:schemeClr val="accent1"/>
                                </a:solidFill>
                                <a:prstDash val="dash"/>
                              </a:ln>
                            </wps:spPr>
                            <wps:txbx>
                              <w:txbxContent>
                                <w:p w14:paraId="6AE673E2" w14:textId="77777777" w:rsidR="0045432F" w:rsidRPr="002C7521" w:rsidRDefault="0045432F" w:rsidP="0045432F">
                                  <w:pPr>
                                    <w:rPr>
                                      <w:lang w:val="en-US"/>
                                      <w14:textOutline w14:w="9525" w14:cap="rnd" w14:cmpd="sng" w14:algn="ctr">
                                        <w14:noFill/>
                                        <w14:prstDash w14:val="solid"/>
                                        <w14:bevel/>
                                      </w14:textOutline>
                                    </w:rPr>
                                  </w:pPr>
                                  <w:r w:rsidRPr="002C7521">
                                    <w:rPr>
                                      <w:lang w:val="en-US"/>
                                      <w14:textOutline w14:w="9525" w14:cap="rnd" w14:cmpd="sng" w14:algn="ctr">
                                        <w14:noFill/>
                                        <w14:prstDash w14:val="solid"/>
                                        <w14:bevel/>
                                      </w14:textOutline>
                                    </w:rPr>
                                    <w:t>After Training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 name="Snip Single Corner of Rectangle 1"/>
                            <wps:cNvSpPr/>
                            <wps:spPr>
                              <a:xfrm>
                                <a:off x="1884783" y="2583609"/>
                                <a:ext cx="1623930" cy="529626"/>
                              </a:xfrm>
                              <a:prstGeom prst="snip1Rect">
                                <a:avLst/>
                              </a:prstGeom>
                              <a:gradFill>
                                <a:gsLst>
                                  <a:gs pos="29000">
                                    <a:srgbClr val="D9E2F3"/>
                                  </a:gs>
                                  <a:gs pos="13024">
                                    <a:srgbClr val="E9EEF8"/>
                                  </a:gs>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0"/>
                              </a:gradFill>
                            </wps:spPr>
                            <wps:style>
                              <a:lnRef idx="2">
                                <a:schemeClr val="accent1">
                                  <a:shade val="50000"/>
                                </a:schemeClr>
                              </a:lnRef>
                              <a:fillRef idx="1">
                                <a:schemeClr val="accent1"/>
                              </a:fillRef>
                              <a:effectRef idx="0">
                                <a:schemeClr val="accent1"/>
                              </a:effectRef>
                              <a:fontRef idx="minor">
                                <a:schemeClr val="lt1"/>
                              </a:fontRef>
                            </wps:style>
                            <wps:txbx>
                              <w:txbxContent>
                                <w:p w14:paraId="4E0FFCE9" w14:textId="77777777" w:rsidR="0045432F" w:rsidRPr="002C7521" w:rsidRDefault="0045432F" w:rsidP="0045432F">
                                  <w:pPr>
                                    <w:jc w:val="center"/>
                                    <w:rPr>
                                      <w:color w:val="000000" w:themeColor="text1"/>
                                      <w:lang w:val="en-US"/>
                                      <w14:textOutline w14:w="9525" w14:cap="rnd" w14:cmpd="sng" w14:algn="ctr">
                                        <w14:noFill/>
                                        <w14:prstDash w14:val="solid"/>
                                        <w14:bevel/>
                                      </w14:textOutline>
                                    </w:rPr>
                                  </w:pPr>
                                  <w:r w:rsidRPr="002C7521">
                                    <w:rPr>
                                      <w:color w:val="000000" w:themeColor="text1"/>
                                      <w:lang w:val="en-US"/>
                                      <w14:textOutline w14:w="9525" w14:cap="rnd" w14:cmpd="sng" w14:algn="ctr">
                                        <w14:noFill/>
                                        <w14:prstDash w14:val="solid"/>
                                        <w14:bevel/>
                                      </w14:textOutline>
                                    </w:rPr>
                                    <w:t>Data with Uncertainty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 name="Text Box 2"/>
                            <wps:cNvSpPr txBox="1"/>
                            <wps:spPr>
                              <a:xfrm>
                                <a:off x="1884784" y="1905939"/>
                                <a:ext cx="1809193" cy="278220"/>
                              </a:xfrm>
                              <a:prstGeom prst="rect">
                                <a:avLst/>
                              </a:prstGeom>
                              <a:solidFill>
                                <a:schemeClr val="lt1"/>
                              </a:solidFill>
                              <a:ln w="9525">
                                <a:solidFill>
                                  <a:schemeClr val="accent1"/>
                                </a:solidFill>
                                <a:prstDash val="dash"/>
                              </a:ln>
                            </wps:spPr>
                            <wps:txbx>
                              <w:txbxContent>
                                <w:p w14:paraId="3016009B" w14:textId="77777777" w:rsidR="0045432F" w:rsidRPr="002C7521" w:rsidRDefault="0045432F" w:rsidP="0045432F">
                                  <w:pPr>
                                    <w:jc w:val="center"/>
                                    <w:rPr>
                                      <w:lang w:val="en-US"/>
                                      <w14:textOutline w14:w="9525" w14:cap="rnd" w14:cmpd="sng" w14:algn="ctr">
                                        <w14:noFill/>
                                        <w14:prstDash w14:val="solid"/>
                                        <w14:bevel/>
                                      </w14:textOutline>
                                    </w:rPr>
                                  </w:pPr>
                                  <w:r w:rsidRPr="002C7521">
                                    <w:rPr>
                                      <w:lang w:val="en-US"/>
                                      <w14:textOutline w14:w="9525" w14:cap="rnd" w14:cmpd="sng" w14:algn="ctr">
                                        <w14:noFill/>
                                        <w14:prstDash w14:val="solid"/>
                                        <w14:bevel/>
                                      </w14:textOutline>
                                    </w:rPr>
                                    <w:t>Calculate Uncertainty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 name="Straight Arrow Connector 4"/>
                            <wps:cNvCnPr/>
                            <wps:spPr>
                              <a:xfrm flipH="1">
                                <a:off x="3692331" y="2045540"/>
                                <a:ext cx="915152" cy="0"/>
                              </a:xfrm>
                              <a:prstGeom prst="straightConnector1">
                                <a:avLst/>
                              </a:prstGeom>
                              <a:ln w="9525">
                                <a:tailEnd type="triangle"/>
                              </a:ln>
                            </wps:spPr>
                            <wps:style>
                              <a:lnRef idx="1">
                                <a:schemeClr val="accent1"/>
                              </a:lnRef>
                              <a:fillRef idx="0">
                                <a:schemeClr val="accent1"/>
                              </a:fillRef>
                              <a:effectRef idx="0">
                                <a:schemeClr val="accent1"/>
                              </a:effectRef>
                              <a:fontRef idx="minor">
                                <a:schemeClr val="tx1"/>
                              </a:fontRef>
                            </wps:style>
                            <wps:bodyPr/>
                          </wps:wsp>
                          <wps:wsp>
                            <wps:cNvPr id="10" name="Straight Connector 10"/>
                            <wps:cNvCnPr/>
                            <wps:spPr>
                              <a:xfrm flipV="1">
                                <a:off x="4607484" y="1539362"/>
                                <a:ext cx="1839" cy="505926"/>
                              </a:xfrm>
                              <a:prstGeom prst="line">
                                <a:avLst/>
                              </a:prstGeom>
                              <a:ln w="9525">
                                <a:solidFill>
                                  <a:schemeClr val="accent1"/>
                                </a:solidFill>
                              </a:ln>
                            </wps:spPr>
                            <wps:style>
                              <a:lnRef idx="1">
                                <a:schemeClr val="accent1"/>
                              </a:lnRef>
                              <a:fillRef idx="0">
                                <a:schemeClr val="accent1"/>
                              </a:fillRef>
                              <a:effectRef idx="0">
                                <a:schemeClr val="accent1"/>
                              </a:effectRef>
                              <a:fontRef idx="minor">
                                <a:schemeClr val="tx1"/>
                              </a:fontRef>
                            </wps:style>
                            <wps:bodyPr/>
                          </wps:wsp>
                          <wps:wsp>
                            <wps:cNvPr id="12" name="Straight Arrow Connector 12"/>
                            <wps:cNvCnPr/>
                            <wps:spPr>
                              <a:xfrm>
                                <a:off x="2629419" y="2187313"/>
                                <a:ext cx="0" cy="3981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s:wsp>
                          <wps:cNvPr id="28" name="Straight Connector 28"/>
                          <wps:cNvCnPr/>
                          <wps:spPr>
                            <a:xfrm>
                              <a:off x="4245428" y="802432"/>
                              <a:ext cx="486526" cy="0"/>
                            </a:xfrm>
                            <a:prstGeom prst="line">
                              <a:avLst/>
                            </a:prstGeom>
                            <a:ln w="9525">
                              <a:prstDash val="dash"/>
                            </a:ln>
                          </wps:spPr>
                          <wps:style>
                            <a:lnRef idx="1">
                              <a:schemeClr val="accent1"/>
                            </a:lnRef>
                            <a:fillRef idx="0">
                              <a:schemeClr val="accent1"/>
                            </a:fillRef>
                            <a:effectRef idx="0">
                              <a:schemeClr val="accent1"/>
                            </a:effectRef>
                            <a:fontRef idx="minor">
                              <a:schemeClr val="tx1"/>
                            </a:fontRef>
                          </wps:style>
                          <wps:bodyPr/>
                        </wps:wsp>
                      </wpg:grpSp>
                      <wps:wsp>
                        <wps:cNvPr id="32" name="Straight Connector 32"/>
                        <wps:cNvCnPr/>
                        <wps:spPr>
                          <a:xfrm>
                            <a:off x="2537926" y="802432"/>
                            <a:ext cx="598904" cy="0"/>
                          </a:xfrm>
                          <a:prstGeom prst="line">
                            <a:avLst/>
                          </a:prstGeom>
                          <a:ln w="9525">
                            <a:prstDash val="dash"/>
                          </a:ln>
                        </wps:spPr>
                        <wps:style>
                          <a:lnRef idx="1">
                            <a:schemeClr val="accent1"/>
                          </a:lnRef>
                          <a:fillRef idx="0">
                            <a:schemeClr val="accent1"/>
                          </a:fillRef>
                          <a:effectRef idx="0">
                            <a:schemeClr val="accent1"/>
                          </a:effectRef>
                          <a:fontRef idx="minor">
                            <a:schemeClr val="tx1"/>
                          </a:fontRef>
                        </wps:style>
                        <wps:bodyPr/>
                      </wps:wsp>
                    </wpg:wgp>
                  </a:graphicData>
                </a:graphic>
                <wp14:sizeRelV relativeFrom="margin">
                  <wp14:pctHeight>0</wp14:pctHeight>
                </wp14:sizeRelV>
              </wp:anchor>
            </w:drawing>
          </mc:Choice>
          <mc:Fallback>
            <w:pict>
              <v:group w14:anchorId="7DCFBBA0" id="Group 36" o:spid="_x0000_s1026" style="position:absolute;margin-left:34.55pt;margin-top:.9pt;width:414.25pt;height:287.25pt;z-index:251659264;mso-height-relative:margin" coordsize="52615,3113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">
                <v:group id="Group 35" o:spid="_x0000_s1027" style="position:absolute;width:52615;height:31132" coordsize="52615,3113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">
                  <v:group id="Group 26" o:spid="_x0000_s1028" style="position:absolute;width:52615;height:31132" coordsize="52615,3113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">
                    <v:roundrect id="Rounded Rectangle 6" o:spid="_x0000_s1029" style="position:absolute;left:18847;top:559;width:13327;height:4815;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" fillcolor="#4472c4 [3204]" strokecolor="#1f3763 [1604]" strokeweight="1pt">
                      <v:stroke joinstyle="miter"/>
                      <v:textbox>
                        <w:txbxContent>
                          <w:p w14:paraId="166A1C43" w14:textId="77777777" w:rsidR="0045432F" w:rsidRPr="002C7521" w:rsidRDefault="0045432F" w:rsidP="0045432F">
                            <w:pPr>
                              <w:jc w:val="center"/>
                              <w:rPr>
                                <w:lang w:val="en-US"/>
                                <w14:textOutline w14:w="9525" w14:cap="rnd" w14:cmpd="sng" w14:algn="ctr">
                                  <w14:noFill/>
                                  <w14:prstDash w14:val="solid"/>
                                  <w14:bevel/>
                                </w14:textOutline>
                              </w:rPr>
                            </w:pPr>
                            <w:r w:rsidRPr="002C7521">
                              <w:rPr>
                                <w:lang w:val="en-US"/>
                                <w14:textOutline w14:w="9525" w14:cap="rnd" w14:cmpd="sng" w14:algn="ctr">
                                  <w14:noFill/>
                                  <w14:prstDash w14:val="solid"/>
                                  <w14:bevel/>
                                </w14:textOutline>
                              </w:rPr>
                              <w:t>Forecasting Algorithms</w:t>
                            </w:r>
                          </w:p>
                        </w:txbxContent>
                      </v:textbox>
                    </v:roundrect>
                    <v:shape id="Snip Single Corner of Rectangle 7" o:spid="_x0000_s1030" style="position:absolute;top:559;width:9630;height:4816;visibility:visible;mso-wrap-style:square;v-text-anchor:middle" coordsize="963038,481583"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" adj="-11796480,,5400" path="m,l882773,r80265,80265l963038,481583,,481583,,xe" fillcolor="#f6f8fc [180]" strokecolor="#1f3763 [1604]" strokeweight="1pt">
                      <v:fill color2="#c7d4ed [980]" colors="0 #f6f8fc;8535f #e9eef8;19005f #d9e2f3;48497f #abc0e4;54395f #abc0e4;1 #c7d5ed" focus="100%" type="gradient">
                        <o:fill v:ext="view" type="gradientUnscaled"/>
                      </v:fill>
                      <v:stroke joinstyle="miter"/>
                      <v:formulas/>
                      <v:path arrowok="t" o:connecttype="custom" o:connectlocs="0,0;882773,0;963038,80265;963038,481583;0,481583;0,0" o:connectangles="0,0,0,0,0,0" textboxrect="0,0,963038,481583"/>
                      <v:textbox>
                        <w:txbxContent>
                          <w:p w14:paraId="2A5889CE" w14:textId="77777777" w:rsidR="0045432F" w:rsidRPr="002C7521" w:rsidRDefault="0045432F" w:rsidP="0045432F">
                            <w:pPr>
                              <w:jc w:val="center"/>
                              <w:rPr>
                                <w:color w:val="000000" w:themeColor="text1"/>
                                <w:lang w:val="en-US"/>
                                <w14:textOutline w14:w="9525" w14:cap="rnd" w14:cmpd="sng" w14:algn="ctr">
                                  <w14:noFill/>
                                  <w14:prstDash w14:val="solid"/>
                                  <w14:bevel/>
                                </w14:textOutline>
                              </w:rPr>
                            </w:pPr>
                            <w:r w:rsidRPr="002C7521">
                              <w:rPr>
                                <w:color w:val="000000" w:themeColor="text1"/>
                                <w:lang w:val="en-US"/>
                                <w14:textOutline w14:w="9525" w14:cap="rnd" w14:cmpd="sng" w14:algn="ctr">
                                  <w14:noFill/>
                                  <w14:prstDash w14:val="solid"/>
                                  <w14:bevel/>
                                </w14:textOutline>
                              </w:rPr>
                              <w:t>Training Data</w:t>
                            </w:r>
                          </w:p>
                        </w:txbxContent>
                      </v:textbox>
                    </v:shape>
                    <v:oval id="Oval 8" o:spid="_x0000_s1031" style="position:absolute;left:41427;width:11188;height:597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" fillcolor="#4472c4 [3204]" strokecolor="#1f3763 [1604]" strokeweight="1pt">
                      <v:stroke joinstyle="miter"/>
                      <v:textbox>
                        <w:txbxContent>
                          <w:p w14:paraId="4AAAEB66" w14:textId="77777777" w:rsidR="0045432F" w:rsidRPr="002C7521" w:rsidRDefault="0045432F" w:rsidP="0045432F">
                            <w:pPr>
                              <w:jc w:val="center"/>
                              <w:rPr>
                                <w:lang w:val="en-US"/>
                                <w14:textOutline w14:w="9525" w14:cap="rnd" w14:cmpd="sng" w14:algn="ctr">
                                  <w14:noFill/>
                                  <w14:prstDash w14:val="solid"/>
                                  <w14:bevel/>
                                </w14:textOutline>
                              </w:rPr>
                            </w:pPr>
                            <w:r w:rsidRPr="002C7521">
                              <w:rPr>
                                <w:lang w:val="en-US"/>
                                <w14:textOutline w14:w="9525" w14:cap="rnd" w14:cmpd="sng" w14:algn="ctr">
                                  <w14:noFill/>
                                  <w14:prstDash w14:val="solid"/>
                                  <w14:bevel/>
                                </w14:textOutline>
                              </w:rPr>
                              <w:t>Model</w:t>
                            </w:r>
                          </w:p>
                        </w:txbxContent>
                      </v:textbox>
                    </v:oval>
                    <v:shapetype id="_x0000_t32" coordsize="21600,21600" o:spt="32" o:oned="t" path="m,l21600,21600e" filled="f">
                      <v:path arrowok="t" fillok="f" o:connecttype="none"/>
                      <o:lock v:ext="edit" shapetype="t"/>
                    </v:shapetype>
                    <v:shape id="Straight Arrow Connector 39" o:spid="_x0000_s1032" type="#_x0000_t32" style="position:absolute;left:47306;top:6064;width:0;height:2143;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" strokecolor="#4472c4 [3204]">
                      <v:stroke dashstyle="dash" joinstyle="miter"/>
                    </v:shape>
                    <v:shape id="Snip Single Corner of Rectangle 9" o:spid="_x0000_s1033" style="position:absolute;top:10170;width:9630;height:4816;visibility:visible;mso-wrap-style:square;v-text-anchor:middle" coordsize="963038,481583"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" adj="-11796480,,5400" path="m,l882773,r80265,80265l963038,481583,,481583,,xe" fillcolor="#f6f8fc [180]" strokecolor="#1f3763 [1604]" strokeweight="1pt">
                      <v:fill color2="#c7d4ed [980]" colors="0 #f6f8fc;8535f #e9eef8;19005f #d9e2f3;48497f #abc0e4;54395f #abc0e4;1 #c7d5ed" focus="100%" type="gradient">
                        <o:fill v:ext="view" type="gradientUnscaled"/>
                      </v:fill>
                      <v:stroke dashstyle="dash" joinstyle="miter"/>
                      <v:formulas/>
                      <v:path arrowok="t" o:connecttype="custom" o:connectlocs="0,0;882773,0;963038,80265;963038,481583;0,481583;0,0" o:connectangles="0,0,0,0,0,0" textboxrect="0,0,963038,481583"/>
                      <v:textbox>
                        <w:txbxContent>
                          <w:p w14:paraId="475B71E5" w14:textId="77777777" w:rsidR="0045432F" w:rsidRPr="002C7521" w:rsidRDefault="0045432F" w:rsidP="0045432F">
                            <w:pPr>
                              <w:jc w:val="center"/>
                              <w:rPr>
                                <w:color w:val="000000" w:themeColor="text1"/>
                                <w:lang w:val="en-US"/>
                                <w14:textOutline w14:w="9525" w14:cap="rnd" w14:cmpd="sng" w14:algn="ctr">
                                  <w14:noFill/>
                                  <w14:prstDash w14:val="solid"/>
                                  <w14:bevel/>
                                </w14:textOutline>
                              </w:rPr>
                            </w:pPr>
                            <w:r w:rsidRPr="002C7521">
                              <w:rPr>
                                <w:color w:val="000000" w:themeColor="text1"/>
                                <w:lang w:val="en-US"/>
                                <w14:textOutline w14:w="9525" w14:cap="rnd" w14:cmpd="sng" w14:algn="ctr">
                                  <w14:noFill/>
                                  <w14:prstDash w14:val="solid"/>
                                  <w14:bevel/>
                                </w14:textOutline>
                              </w:rPr>
                              <w:t>New Data</w:t>
                            </w:r>
                            <w:r>
                              <w:rPr>
                                <w:color w:val="000000" w:themeColor="text1"/>
                                <w:lang w:val="en-US"/>
                                <w14:textOutline w14:w="9525" w14:cap="rnd" w14:cmpd="sng" w14:algn="ctr">
                                  <w14:noFill/>
                                  <w14:prstDash w14:val="solid"/>
                                  <w14:bevel/>
                                </w14:textOutline>
                              </w:rPr>
                              <w:br/>
                              <w:t>(Optional)</w:t>
                            </w:r>
                          </w:p>
                        </w:txbxContent>
                      </v:textbox>
                    </v:shape>
                    <v:shape id="Straight Arrow Connector 19" o:spid="_x0000_s1034" type="#_x0000_t32" style="position:absolute;left:9610;top:3154;width:9245;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" strokecolor="#4472c4 [3204]">
                      <v:stroke endarrow="block" joinstyle="miter"/>
                    </v:shape>
                    <v:shape id="Straight Arrow Connector 20" o:spid="_x0000_s1035" type="#_x0000_t32" style="position:absolute;left:32190;top:3154;width:9245;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" strokecolor="#4472c4 [3204]">
                      <v:stroke endarrow="block" joinstyle="miter"/>
                    </v:shape>
                    <v:oval id="Oval 15" o:spid="_x0000_s1036" style="position:absolute;left:19687;top:10170;width:10409;height:597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" fillcolor="#4472c4 [3204]" strokecolor="#1f3763 [1604]" strokeweight="1pt">
                      <v:stroke joinstyle="miter"/>
                      <v:textbox>
                        <w:txbxContent>
                          <w:p w14:paraId="560482F8" w14:textId="77777777" w:rsidR="0045432F" w:rsidRPr="002C7521" w:rsidRDefault="0045432F" w:rsidP="0045432F">
                            <w:pPr>
                              <w:jc w:val="center"/>
                              <w:rPr>
                                <w:lang w:val="en-US"/>
                                <w14:textOutline w14:w="9525" w14:cap="rnd" w14:cmpd="sng" w14:algn="ctr">
                                  <w14:noFill/>
                                  <w14:prstDash w14:val="solid"/>
                                  <w14:bevel/>
                                </w14:textOutline>
                              </w:rPr>
                            </w:pPr>
                            <w:r w:rsidRPr="002C7521">
                              <w:rPr>
                                <w:lang w:val="en-US"/>
                                <w14:textOutline w14:w="9525" w14:cap="rnd" w14:cmpd="sng" w14:algn="ctr">
                                  <w14:noFill/>
                                  <w14:prstDash w14:val="solid"/>
                                  <w14:bevel/>
                                </w14:textOutline>
                              </w:rPr>
                              <w:t>Model</w:t>
                            </w:r>
                          </w:p>
                        </w:txbxContent>
                      </v:textbox>
                    </v:oval>
                    <v:shape id="Straight Arrow Connector 42" o:spid="_x0000_s1037" type="#_x0000_t32" style="position:absolute;left:25361;top:8117;width:0;height:2051;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" strokecolor="#4472c4 [3204]">
                      <v:stroke dashstyle="dash" endarrow="block" joinstyle="miter"/>
                    </v:shape>
                    <v:shape id="Straight Arrow Connector 22" o:spid="_x0000_s1038" type="#_x0000_t32" style="position:absolute;left:9610;top:13138;width:10023;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" strokecolor="#4472c4 [3204]">
                      <v:stroke endarrow="block" joinstyle="miter"/>
                    </v:shape>
                    <v:shape id="Straight Arrow Connector 24" o:spid="_x0000_s1039" type="#_x0000_t32" style="position:absolute;left:30044;top:13138;width:10410;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" strokecolor="#4472c4 [3204]">
                      <v:stroke endarrow="block" joinstyle="miter"/>
                    </v:shape>
                    <v:roundrect id="Rounded Rectangle 17" o:spid="_x0000_s1040" style="position:absolute;left:40494;top:10543;width:11576;height:4815;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" fillcolor="#4472c4 [3204]" strokecolor="#1f3763 [1604]" strokeweight="1pt">
                      <v:stroke joinstyle="miter"/>
                      <v:textbox>
                        <w:txbxContent>
                          <w:p w14:paraId="48739BE7" w14:textId="77777777" w:rsidR="0045432F" w:rsidRPr="002C7521" w:rsidRDefault="0045432F" w:rsidP="0045432F">
                            <w:pPr>
                              <w:jc w:val="center"/>
                              <w:rPr>
                                <w:lang w:val="en-US"/>
                                <w14:textOutline w14:w="9525" w14:cap="rnd" w14:cmpd="sng" w14:algn="ctr">
                                  <w14:noFill/>
                                  <w14:prstDash w14:val="solid"/>
                                  <w14:bevel/>
                                </w14:textOutline>
                              </w:rPr>
                            </w:pPr>
                            <w:r w:rsidRPr="002C7521">
                              <w:rPr>
                                <w:lang w:val="en-US"/>
                                <w14:textOutline w14:w="9525" w14:cap="rnd" w14:cmpd="sng" w14:algn="ctr">
                                  <w14:noFill/>
                                  <w14:prstDash w14:val="solid"/>
                                  <w14:bevel/>
                                </w14:textOutline>
                              </w:rPr>
                              <w:t>Predictions</w:t>
                            </w:r>
                          </w:p>
                        </w:txbxContent>
                      </v:textbox>
                    </v:roundrect>
                    <v:shapetype id="_x0000_t202" coordsize="21600,21600" o:spt="202" path="m,l,21600r21600,l21600,xe">
                      <v:stroke joinstyle="miter"/>
                      <v:path gradientshapeok="t" o:connecttype="rect"/>
                    </v:shapetype>
                    <v:shape id="Text Box 47" o:spid="_x0000_s1041" type="#_x0000_t202" style="position:absolute;left:31350;top:6438;width:11090;height:273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" fillcolor="white [3201]" strokecolor="#4472c4 [3204]">
                      <v:stroke dashstyle="dash"/>
                      <v:textbox>
                        <w:txbxContent>
                          <w:p w14:paraId="6AE673E2" w14:textId="77777777" w:rsidR="0045432F" w:rsidRPr="002C7521" w:rsidRDefault="0045432F" w:rsidP="0045432F">
                            <w:pPr>
                              <w:rPr>
                                <w:lang w:val="en-US"/>
                                <w14:textOutline w14:w="9525" w14:cap="rnd" w14:cmpd="sng" w14:algn="ctr">
                                  <w14:noFill/>
                                  <w14:prstDash w14:val="solid"/>
                                  <w14:bevel/>
                                </w14:textOutline>
                              </w:rPr>
                            </w:pPr>
                            <w:r w:rsidRPr="002C7521">
                              <w:rPr>
                                <w:lang w:val="en-US"/>
                                <w14:textOutline w14:w="9525" w14:cap="rnd" w14:cmpd="sng" w14:algn="ctr">
                                  <w14:noFill/>
                                  <w14:prstDash w14:val="solid"/>
                                  <w14:bevel/>
                                </w14:textOutline>
                              </w:rPr>
                              <w:t>After Training</w:t>
                            </w:r>
                          </w:p>
                        </w:txbxContent>
                      </v:textbox>
                    </v:shape>
                    <v:shape id="Snip Single Corner of Rectangle 1" o:spid="_x0000_s1042" style="position:absolute;left:18847;top:25836;width:16240;height:5296;visibility:visible;mso-wrap-style:square;v-text-anchor:middle" coordsize="1623930,529626"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" adj="-11796480,,5400" path="m,l1535657,r88273,88273l1623930,529626,,529626,,xe" fillcolor="#f6f8fc [180]" strokecolor="#1f3763 [1604]" strokeweight="1pt">
                      <v:fill color2="#c7d4ed [980]" colors="0 #f6f8fc;8535f #e9eef8;19005f #d9e2f3;48497f #abc0e4;54395f #abc0e4;1 #c7d5ed" focus="100%" type="gradient">
                        <o:fill v:ext="view" type="gradientUnscaled"/>
                      </v:fill>
                      <v:stroke joinstyle="miter"/>
                      <v:formulas/>
                      <v:path arrowok="t" o:connecttype="custom" o:connectlocs="0,0;1535657,0;1623930,88273;1623930,529626;0,529626;0,0" o:connectangles="0,0,0,0,0,0" textboxrect="0,0,1623930,529626"/>
                      <v:textbox>
                        <w:txbxContent>
                          <w:p w14:paraId="4E0FFCE9" w14:textId="77777777" w:rsidR="0045432F" w:rsidRPr="002C7521" w:rsidRDefault="0045432F" w:rsidP="0045432F">
                            <w:pPr>
                              <w:jc w:val="center"/>
                              <w:rPr>
                                <w:color w:val="000000" w:themeColor="text1"/>
                                <w:lang w:val="en-US"/>
                                <w14:textOutline w14:w="9525" w14:cap="rnd" w14:cmpd="sng" w14:algn="ctr">
                                  <w14:noFill/>
                                  <w14:prstDash w14:val="solid"/>
                                  <w14:bevel/>
                                </w14:textOutline>
                              </w:rPr>
                            </w:pPr>
                            <w:r w:rsidRPr="002C7521">
                              <w:rPr>
                                <w:color w:val="000000" w:themeColor="text1"/>
                                <w:lang w:val="en-US"/>
                                <w14:textOutline w14:w="9525" w14:cap="rnd" w14:cmpd="sng" w14:algn="ctr">
                                  <w14:noFill/>
                                  <w14:prstDash w14:val="solid"/>
                                  <w14:bevel/>
                                </w14:textOutline>
                              </w:rPr>
                              <w:t>Data with Uncertainty</w:t>
                            </w:r>
                          </w:p>
                        </w:txbxContent>
                      </v:textbox>
                    </v:shape>
                    <v:shape id="Text Box 2" o:spid="_x0000_s1043" type="#_x0000_t202" style="position:absolute;left:18847;top:19059;width:18092;height:278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" fillcolor="white [3201]" strokecolor="#4472c4 [3204]">
                      <v:stroke dashstyle="dash"/>
                      <v:textbox>
                        <w:txbxContent>
                          <w:p w14:paraId="3016009B" w14:textId="77777777" w:rsidR="0045432F" w:rsidRPr="002C7521" w:rsidRDefault="0045432F" w:rsidP="0045432F">
                            <w:pPr>
                              <w:jc w:val="center"/>
                              <w:rPr>
                                <w:lang w:val="en-US"/>
                                <w14:textOutline w14:w="9525" w14:cap="rnd" w14:cmpd="sng" w14:algn="ctr">
                                  <w14:noFill/>
                                  <w14:prstDash w14:val="solid"/>
                                  <w14:bevel/>
                                </w14:textOutline>
                              </w:rPr>
                            </w:pPr>
                            <w:r w:rsidRPr="002C7521">
                              <w:rPr>
                                <w:lang w:val="en-US"/>
                                <w14:textOutline w14:w="9525" w14:cap="rnd" w14:cmpd="sng" w14:algn="ctr">
                                  <w14:noFill/>
                                  <w14:prstDash w14:val="solid"/>
                                  <w14:bevel/>
                                </w14:textOutline>
                              </w:rPr>
                              <w:t>Calculate Uncertainty</w:t>
                            </w:r>
                          </w:p>
                        </w:txbxContent>
                      </v:textbox>
                    </v:shape>
                    <v:shape id="Straight Arrow Connector 4" o:spid="_x0000_s1044" type="#_x0000_t32" style="position:absolute;left:36923;top:20455;width:9151;height: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" strokecolor="#4472c4 [3204]">
                      <v:stroke endarrow="block" joinstyle="miter"/>
                    </v:shape>
                    <v:line id="Straight Connector 10" o:spid="_x0000_s1045" style="position:absolute;flip:y;visibility:visible;mso-wrap-style:square" from="46074,15393" to="46093,2045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" strokecolor="#4472c4 [3204]">
                      <v:stroke joinstyle="miter"/>
                    </v:line>
                    <v:shape id="Straight Arrow Connector 12" o:spid="_x0000_s1046" type="#_x0000_t32" style="position:absolute;left:26294;top:21873;width:0;height:3981;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" strokecolor="#4472c4 [3204]" strokeweight=".5pt">
                      <v:stroke endarrow="block" joinstyle="miter"/>
                    </v:shape>
                  </v:group>
                  <v:line id="Straight Connector 28" o:spid="_x0000_s1047" style="position:absolute;visibility:visible;mso-wrap-style:square" from="42454,8024" to="47319,802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" strokecolor="#4472c4 [3204]">
                    <v:stroke dashstyle="dash" joinstyle="miter"/>
                  </v:line>
                </v:group>
                <v:line id="Straight Connector 32" o:spid="_x0000_s1048" style="position:absolute;visibility:visible;mso-wrap-style:square" from="25379,8024" to="31368,802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" strokecolor="#4472c4 [3204]">
                  <v:stroke dashstyle="dash" joinstyle="miter"/>
                </v:line>
              </v:group>
            </w:pict>
          </mc:Fallback>
        </mc:AlternateContent>
      </w:r>
    </w:p>
    <w:p w14:paraId="2BAB9A56" w14:textId="77777777" w:rsidR="0045432F" w:rsidRPr="002E48C9" w:rsidRDefault="0045432F" w:rsidP="0045432F">
      <w:pPr>
        <w:spacing w:line="360" w:lineRule="auto"/>
        <w:rPr>
          <w:rFonts w:ascii="Times" w:hAnsi="Times"/>
          <w:color w:val="000000" w:themeColor="text1"/>
          <w:lang w:val="en-US"/>
        </w:rPr>
      </w:pPr>
    </w:p>
    <w:p w14:paraId="714CA843" w14:textId="77777777" w:rsidR="0045432F" w:rsidRPr="002E48C9" w:rsidRDefault="0045432F" w:rsidP="0045432F">
      <w:pPr>
        <w:spacing w:line="360" w:lineRule="auto"/>
        <w:rPr>
          <w:rFonts w:ascii="Times" w:hAnsi="Times"/>
          <w:color w:val="000000" w:themeColor="text1"/>
          <w:lang w:val="en-US"/>
        </w:rPr>
      </w:pPr>
    </w:p>
    <w:p w14:paraId="24DFF612" w14:textId="77777777" w:rsidR="0045432F" w:rsidRPr="002E48C9" w:rsidRDefault="0045432F" w:rsidP="0045432F">
      <w:pPr>
        <w:spacing w:line="360" w:lineRule="auto"/>
        <w:rPr>
          <w:rFonts w:ascii="Times" w:hAnsi="Times"/>
          <w:color w:val="000000" w:themeColor="text1"/>
          <w:lang w:val="en-US"/>
        </w:rPr>
      </w:pPr>
    </w:p>
    <w:p w14:paraId="3EEFE163" w14:textId="77777777" w:rsidR="0045432F" w:rsidRPr="002E48C9" w:rsidRDefault="0045432F" w:rsidP="0045432F">
      <w:pPr>
        <w:spacing w:line="360" w:lineRule="auto"/>
        <w:rPr>
          <w:rFonts w:ascii="Times" w:hAnsi="Times"/>
          <w:color w:val="000000" w:themeColor="text1"/>
          <w:lang w:val="en-US"/>
        </w:rPr>
      </w:pPr>
    </w:p>
    <w:p w14:paraId="13A66C6F" w14:textId="77777777" w:rsidR="0045432F" w:rsidRPr="002E48C9" w:rsidRDefault="0045432F" w:rsidP="0045432F">
      <w:pPr>
        <w:spacing w:line="360" w:lineRule="auto"/>
        <w:rPr>
          <w:rFonts w:ascii="Times" w:hAnsi="Times"/>
          <w:color w:val="000000" w:themeColor="text1"/>
          <w:lang w:val="en-US"/>
        </w:rPr>
      </w:pPr>
    </w:p>
    <w:p w14:paraId="729A8D27" w14:textId="77777777" w:rsidR="0045432F" w:rsidRDefault="0045432F" w:rsidP="0045432F">
      <w:pPr>
        <w:spacing w:line="360" w:lineRule="auto"/>
        <w:ind w:firstLine="720"/>
        <w:jc w:val="center"/>
        <w:rPr>
          <w:rFonts w:ascii="Times" w:hAnsi="Times"/>
          <w:color w:val="000000" w:themeColor="text1"/>
          <w:lang w:val="en-US"/>
        </w:rPr>
      </w:pPr>
    </w:p>
    <w:p w14:paraId="2E25FF2A" w14:textId="77777777" w:rsidR="0045432F" w:rsidRDefault="0045432F" w:rsidP="0045432F">
      <w:pPr>
        <w:spacing w:line="360" w:lineRule="auto"/>
        <w:ind w:firstLine="720"/>
        <w:jc w:val="center"/>
        <w:rPr>
          <w:rFonts w:ascii="Times" w:hAnsi="Times"/>
          <w:color w:val="000000" w:themeColor="text1"/>
          <w:lang w:val="en-US"/>
        </w:rPr>
      </w:pPr>
    </w:p>
    <w:p w14:paraId="02BABA9D" w14:textId="77777777" w:rsidR="0045432F" w:rsidRDefault="0045432F" w:rsidP="0045432F">
      <w:pPr>
        <w:spacing w:line="360" w:lineRule="auto"/>
        <w:ind w:firstLine="720"/>
        <w:jc w:val="center"/>
        <w:rPr>
          <w:rFonts w:ascii="Times" w:hAnsi="Times"/>
          <w:color w:val="000000" w:themeColor="text1"/>
          <w:lang w:val="en-US"/>
        </w:rPr>
      </w:pPr>
    </w:p>
    <w:p w14:paraId="5095D008" w14:textId="77777777" w:rsidR="0045432F" w:rsidRDefault="0045432F" w:rsidP="0045432F">
      <w:pPr>
        <w:spacing w:line="360" w:lineRule="auto"/>
        <w:ind w:firstLine="720"/>
        <w:jc w:val="center"/>
        <w:rPr>
          <w:rFonts w:ascii="Times" w:hAnsi="Times"/>
          <w:color w:val="000000" w:themeColor="text1"/>
          <w:lang w:val="en-US"/>
        </w:rPr>
      </w:pPr>
    </w:p>
    <w:p w14:paraId="1E5AA930" w14:textId="77777777" w:rsidR="0045432F" w:rsidRDefault="0045432F" w:rsidP="0045432F">
      <w:pPr>
        <w:spacing w:line="360" w:lineRule="auto"/>
        <w:ind w:firstLine="720"/>
        <w:jc w:val="center"/>
        <w:rPr>
          <w:rFonts w:ascii="Times" w:hAnsi="Times"/>
          <w:color w:val="000000" w:themeColor="text1"/>
          <w:lang w:val="en-US"/>
        </w:rPr>
      </w:pPr>
    </w:p>
    <w:p w14:paraId="17195E99" w14:textId="77777777" w:rsidR="0045432F" w:rsidRDefault="0045432F" w:rsidP="0045432F">
      <w:pPr>
        <w:spacing w:line="360" w:lineRule="auto"/>
        <w:ind w:firstLine="720"/>
        <w:jc w:val="center"/>
        <w:rPr>
          <w:rFonts w:ascii="Times" w:hAnsi="Times"/>
          <w:color w:val="000000" w:themeColor="text1"/>
          <w:lang w:val="en-US"/>
        </w:rPr>
      </w:pPr>
    </w:p>
    <w:p w14:paraId="434EC3FC" w14:textId="77777777" w:rsidR="0045432F" w:rsidRDefault="0045432F" w:rsidP="0045432F">
      <w:pPr>
        <w:spacing w:line="360" w:lineRule="auto"/>
        <w:ind w:firstLine="720"/>
        <w:jc w:val="center"/>
        <w:rPr>
          <w:rFonts w:ascii="Times" w:hAnsi="Times"/>
          <w:color w:val="000000" w:themeColor="text1"/>
          <w:lang w:val="en-US"/>
        </w:rPr>
      </w:pPr>
    </w:p>
    <w:p w14:paraId="3FC1816C" w14:textId="77777777" w:rsidR="0045432F" w:rsidRDefault="0045432F" w:rsidP="0045432F">
      <w:pPr>
        <w:spacing w:line="360" w:lineRule="auto"/>
        <w:ind w:firstLine="720"/>
        <w:jc w:val="center"/>
        <w:rPr>
          <w:rFonts w:ascii="Times" w:hAnsi="Times"/>
          <w:color w:val="000000" w:themeColor="text1"/>
          <w:lang w:val="en-US"/>
        </w:rPr>
      </w:pPr>
    </w:p>
    <w:p w14:paraId="7D8EF521" w14:textId="77777777" w:rsidR="0045432F" w:rsidRDefault="0045432F" w:rsidP="0045432F">
      <w:pPr>
        <w:spacing w:line="360" w:lineRule="auto"/>
        <w:ind w:firstLine="720"/>
        <w:jc w:val="center"/>
        <w:rPr>
          <w:rFonts w:ascii="Times" w:hAnsi="Times"/>
          <w:color w:val="000000" w:themeColor="text1"/>
          <w:lang w:val="en-US"/>
        </w:rPr>
      </w:pPr>
    </w:p>
    <w:p w14:paraId="705EFE94" w14:textId="77777777" w:rsidR="0045432F" w:rsidRPr="002E48C9" w:rsidRDefault="0045432F" w:rsidP="0045432F">
      <w:pPr>
        <w:spacing w:line="360" w:lineRule="auto"/>
        <w:ind w:firstLine="720"/>
        <w:jc w:val="center"/>
        <w:rPr>
          <w:rFonts w:ascii="Times" w:hAnsi="Times"/>
          <w:color w:val="000000" w:themeColor="text1"/>
          <w:lang w:val="en-US"/>
        </w:rPr>
      </w:pPr>
      <w:r w:rsidRPr="002E48C9">
        <w:rPr>
          <w:rFonts w:ascii="Times" w:hAnsi="Times"/>
          <w:color w:val="000000" w:themeColor="text1"/>
          <w:lang w:val="en-US"/>
        </w:rPr>
        <w:t>Figure</w:t>
      </w:r>
      <w:r>
        <w:rPr>
          <w:rFonts w:ascii="Times" w:hAnsi="Times"/>
          <w:color w:val="000000" w:themeColor="text1"/>
          <w:lang w:val="en-US"/>
        </w:rPr>
        <w:t xml:space="preserve"> 3.1</w:t>
      </w:r>
      <w:r w:rsidRPr="002E48C9">
        <w:rPr>
          <w:rFonts w:ascii="Times" w:hAnsi="Times"/>
          <w:color w:val="000000" w:themeColor="text1"/>
          <w:lang w:val="en-US"/>
        </w:rPr>
        <w:t>: Predictive modeling workflow</w:t>
      </w:r>
      <w:r>
        <w:rPr>
          <w:rFonts w:ascii="Times" w:hAnsi="Times"/>
          <w:color w:val="000000" w:themeColor="text1"/>
          <w:lang w:val="en-US"/>
        </w:rPr>
        <w:t xml:space="preserve"> to generate uncertainty</w:t>
      </w:r>
    </w:p>
    <w:p w14:paraId="07595CE5" w14:textId="77777777" w:rsidR="0045432F" w:rsidRDefault="0045432F" w:rsidP="0045432F">
      <w:pPr>
        <w:spacing w:line="360" w:lineRule="auto"/>
        <w:rPr>
          <w:rFonts w:ascii="Times" w:hAnsi="Times"/>
          <w:color w:val="000000" w:themeColor="text1"/>
          <w:lang w:val="en-US"/>
        </w:rPr>
      </w:pPr>
    </w:p>
    <w:p w14:paraId="0A4D6AAD" w14:textId="77777777" w:rsidR="0045432F" w:rsidRPr="002E48C9" w:rsidRDefault="0045432F" w:rsidP="0045432F">
      <w:pPr>
        <w:spacing w:line="360" w:lineRule="auto"/>
        <w:rPr>
          <w:rFonts w:ascii="Times" w:hAnsi="Times"/>
          <w:color w:val="000000" w:themeColor="text1"/>
          <w:lang w:val="en-US"/>
        </w:rPr>
      </w:pPr>
    </w:p>
    <w:p w14:paraId="57022C23" w14:textId="77777777" w:rsidR="0045432F" w:rsidRPr="002E48C9" w:rsidRDefault="0045432F" w:rsidP="0045432F">
      <w:pPr>
        <w:spacing w:line="360" w:lineRule="auto"/>
        <w:rPr>
          <w:rFonts w:ascii="Times" w:hAnsi="Times"/>
          <w:b/>
          <w:bCs/>
          <w:color w:val="000000" w:themeColor="text1"/>
          <w:lang w:val="en-US"/>
        </w:rPr>
      </w:pPr>
      <w:r w:rsidRPr="002E48C9">
        <w:rPr>
          <w:rFonts w:ascii="Times" w:hAnsi="Times"/>
          <w:b/>
          <w:bCs/>
          <w:color w:val="000000" w:themeColor="text1"/>
          <w:lang w:val="en-US"/>
        </w:rPr>
        <w:t>3.</w:t>
      </w:r>
      <w:r>
        <w:rPr>
          <w:rFonts w:ascii="Times" w:hAnsi="Times"/>
          <w:b/>
          <w:bCs/>
          <w:color w:val="000000" w:themeColor="text1"/>
          <w:lang w:val="en-US"/>
        </w:rPr>
        <w:t>3</w:t>
      </w:r>
      <w:r w:rsidRPr="002E48C9">
        <w:rPr>
          <w:rFonts w:ascii="Times" w:hAnsi="Times"/>
          <w:b/>
          <w:bCs/>
          <w:color w:val="000000" w:themeColor="text1"/>
          <w:lang w:val="en-US"/>
        </w:rPr>
        <w:t>.</w:t>
      </w:r>
      <w:r>
        <w:rPr>
          <w:rFonts w:ascii="Times" w:hAnsi="Times"/>
          <w:b/>
          <w:bCs/>
          <w:color w:val="000000" w:themeColor="text1"/>
          <w:lang w:val="en-US"/>
        </w:rPr>
        <w:t>2</w:t>
      </w:r>
      <w:r w:rsidRPr="002E48C9">
        <w:rPr>
          <w:rFonts w:ascii="Times" w:hAnsi="Times"/>
          <w:b/>
          <w:bCs/>
          <w:color w:val="000000" w:themeColor="text1"/>
          <w:lang w:val="en-US"/>
        </w:rPr>
        <w:tab/>
        <w:t>Time Series Analysis vs Forecasting</w:t>
      </w:r>
    </w:p>
    <w:p w14:paraId="09642AE3"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color w:val="000000" w:themeColor="text1"/>
          <w:lang w:val="en-US"/>
        </w:rPr>
        <w:t>Sometimes ambiguity arises between time series analysis with time series forecasting when working with temporal data. As per</w:t>
      </w:r>
      <w:r>
        <w:rPr>
          <w:rFonts w:ascii="Times" w:hAnsi="Times"/>
          <w:color w:val="000000" w:themeColor="text1"/>
          <w:lang w:val="en-US"/>
        </w:rPr>
        <w:t xml:space="preserve"> Song et al. [1] and</w:t>
      </w:r>
      <w:r w:rsidRPr="002E48C9">
        <w:rPr>
          <w:rFonts w:ascii="Times" w:hAnsi="Times"/>
          <w:color w:val="000000" w:themeColor="text1"/>
          <w:lang w:val="en-US"/>
        </w:rPr>
        <w:t xml:space="preserve"> </w:t>
      </w:r>
      <w:r w:rsidRPr="002650E8">
        <w:rPr>
          <w:rFonts w:ascii="Times" w:hAnsi="Times"/>
          <w:color w:val="000000" w:themeColor="text1"/>
        </w:rPr>
        <w:t>Beneditto</w:t>
      </w:r>
      <w:r w:rsidRPr="002E48C9">
        <w:rPr>
          <w:rFonts w:ascii="Times" w:hAnsi="Times"/>
          <w:color w:val="000000" w:themeColor="text1"/>
          <w:shd w:val="clear" w:color="auto" w:fill="FFFFFF"/>
          <w:lang w:val="en-US"/>
        </w:rPr>
        <w:t xml:space="preserve"> el al. [</w:t>
      </w:r>
      <w:r>
        <w:rPr>
          <w:rFonts w:ascii="Times" w:hAnsi="Times"/>
          <w:color w:val="000000" w:themeColor="text1"/>
          <w:shd w:val="clear" w:color="auto" w:fill="FFFFFF"/>
          <w:lang w:val="en-US"/>
        </w:rPr>
        <w:t>4</w:t>
      </w:r>
      <w:r w:rsidRPr="002E48C9">
        <w:rPr>
          <w:rFonts w:ascii="Times" w:hAnsi="Times"/>
          <w:color w:val="000000" w:themeColor="text1"/>
          <w:shd w:val="clear" w:color="auto" w:fill="FFFFFF"/>
          <w:lang w:val="en-US"/>
        </w:rPr>
        <w:t xml:space="preserve">] in </w:t>
      </w:r>
      <w:r w:rsidRPr="002E48C9">
        <w:rPr>
          <w:rFonts w:ascii="Times" w:hAnsi="Times"/>
          <w:color w:val="000000" w:themeColor="text1"/>
          <w:shd w:val="clear" w:color="auto" w:fill="FFFFFF"/>
        </w:rPr>
        <w:t>time series analysis, a time series is modeled to determine its components in terms of seasonal patterns, trends,</w:t>
      </w:r>
      <w:r w:rsidRPr="002E48C9">
        <w:rPr>
          <w:rFonts w:ascii="Times" w:hAnsi="Times"/>
          <w:color w:val="000000" w:themeColor="text1"/>
          <w:shd w:val="clear" w:color="auto" w:fill="FFFFFF"/>
          <w:lang w:val="en-US"/>
        </w:rPr>
        <w:t xml:space="preserve"> and</w:t>
      </w:r>
      <w:r w:rsidRPr="002E48C9">
        <w:rPr>
          <w:rFonts w:ascii="Times" w:hAnsi="Times"/>
          <w:color w:val="000000" w:themeColor="text1"/>
          <w:shd w:val="clear" w:color="auto" w:fill="FFFFFF"/>
        </w:rPr>
        <w:t xml:space="preserve"> relation to external factors</w:t>
      </w:r>
      <w:r w:rsidRPr="002E48C9">
        <w:rPr>
          <w:rFonts w:ascii="Times" w:hAnsi="Times"/>
          <w:color w:val="000000" w:themeColor="text1"/>
          <w:shd w:val="clear" w:color="auto" w:fill="FFFFFF"/>
          <w:lang w:val="en-US"/>
        </w:rPr>
        <w:t>.</w:t>
      </w:r>
      <w:r w:rsidRPr="002E48C9">
        <w:rPr>
          <w:rFonts w:ascii="Times" w:hAnsi="Times"/>
          <w:color w:val="000000" w:themeColor="text1"/>
          <w:shd w:val="clear" w:color="auto" w:fill="FFFFFF"/>
        </w:rPr>
        <w:t xml:space="preserve"> In contrast, time series forecasting</w:t>
      </w:r>
      <w:r>
        <w:rPr>
          <w:rFonts w:ascii="Times" w:hAnsi="Times"/>
          <w:color w:val="000000" w:themeColor="text1"/>
          <w:shd w:val="clear" w:color="auto" w:fill="FFFFFF"/>
        </w:rPr>
        <w:t xml:space="preserve">, </w:t>
      </w:r>
      <w:r w:rsidRPr="002650E8">
        <w:rPr>
          <w:rFonts w:ascii="Times" w:eastAsiaTheme="minorHAnsi" w:hAnsi="Times" w:cs="AppleSystemUIFont"/>
          <w:color w:val="000000" w:themeColor="text1"/>
          <w:lang w:val="en-GB" w:eastAsia="en-US"/>
        </w:rPr>
        <w:t>Gecili</w:t>
      </w:r>
      <w:r>
        <w:rPr>
          <w:rFonts w:ascii="Times" w:hAnsi="Times"/>
          <w:color w:val="000000" w:themeColor="text1"/>
          <w:shd w:val="clear" w:color="auto" w:fill="FFFFFF"/>
        </w:rPr>
        <w:t xml:space="preserve"> et al. [6] and Brownlee [32]</w:t>
      </w:r>
      <w:r w:rsidRPr="002E48C9">
        <w:rPr>
          <w:rFonts w:ascii="Times" w:hAnsi="Times"/>
          <w:color w:val="000000" w:themeColor="text1"/>
          <w:shd w:val="clear" w:color="auto" w:fill="FFFFFF"/>
        </w:rPr>
        <w:t xml:space="preserve"> uses the information in a time series (perhaps with additional information) to forecast future values of that series</w:t>
      </w:r>
      <w:r w:rsidRPr="002E48C9">
        <w:rPr>
          <w:rFonts w:ascii="Times" w:hAnsi="Times"/>
          <w:color w:val="000000" w:themeColor="text1"/>
          <w:shd w:val="clear" w:color="auto" w:fill="FFFFFF"/>
          <w:lang w:val="en-US"/>
        </w:rPr>
        <w:t xml:space="preserve">. </w:t>
      </w:r>
      <w:r w:rsidRPr="002E48C9">
        <w:rPr>
          <w:rFonts w:ascii="Times" w:hAnsi="Times" w:cs="Arial"/>
          <w:color w:val="000000" w:themeColor="text1"/>
          <w:shd w:val="clear" w:color="auto" w:fill="FFFFFF"/>
          <w:lang w:val="en-US"/>
        </w:rPr>
        <w:t xml:space="preserve">The COVID-19 dataset is maintained on a global basis, so it is more trustworthy and forecasting models can be considered as suitable for our research to </w:t>
      </w:r>
      <w:r>
        <w:rPr>
          <w:rFonts w:ascii="Times" w:hAnsi="Times" w:cs="Arial"/>
          <w:color w:val="000000" w:themeColor="text1"/>
          <w:shd w:val="clear" w:color="auto" w:fill="FFFFFF"/>
          <w:lang w:val="en-US"/>
        </w:rPr>
        <w:t>obtain</w:t>
      </w:r>
      <w:r w:rsidRPr="002E48C9">
        <w:rPr>
          <w:rFonts w:ascii="Times" w:hAnsi="Times" w:cs="Arial"/>
          <w:color w:val="000000" w:themeColor="text1"/>
          <w:shd w:val="clear" w:color="auto" w:fill="FFFFFF"/>
          <w:lang w:val="en-US"/>
        </w:rPr>
        <w:t xml:space="preserve"> the predicted results and hence generate our required uncertainty data to represent chromatic aberration in visualization area.</w:t>
      </w:r>
    </w:p>
    <w:p w14:paraId="62CDF6B8" w14:textId="77777777" w:rsidR="0045432F" w:rsidRPr="002E48C9" w:rsidRDefault="0045432F" w:rsidP="0045432F">
      <w:pPr>
        <w:spacing w:line="360" w:lineRule="auto"/>
        <w:rPr>
          <w:color w:val="000000" w:themeColor="text1"/>
          <w:lang w:val="en-US"/>
        </w:rPr>
      </w:pPr>
    </w:p>
    <w:p w14:paraId="127EC9C9" w14:textId="77777777" w:rsidR="0045432F" w:rsidRPr="004F5A75" w:rsidRDefault="0045432F" w:rsidP="0045432F">
      <w:pPr>
        <w:shd w:val="clear" w:color="auto" w:fill="FFFFFF"/>
        <w:spacing w:line="360" w:lineRule="auto"/>
        <w:jc w:val="both"/>
        <w:rPr>
          <w:rFonts w:ascii="Times" w:hAnsi="Times" w:cs="Menlo"/>
          <w:color w:val="000000" w:themeColor="text1"/>
        </w:rPr>
      </w:pPr>
      <w:r w:rsidRPr="002E48C9">
        <w:rPr>
          <w:b/>
          <w:bCs/>
          <w:color w:val="000000" w:themeColor="text1"/>
          <w:lang w:val="en-US"/>
        </w:rPr>
        <w:lastRenderedPageBreak/>
        <w:t>3.</w:t>
      </w:r>
      <w:r>
        <w:rPr>
          <w:b/>
          <w:bCs/>
          <w:color w:val="000000" w:themeColor="text1"/>
          <w:lang w:val="en-US"/>
        </w:rPr>
        <w:t>3</w:t>
      </w:r>
      <w:r w:rsidRPr="002E48C9">
        <w:rPr>
          <w:b/>
          <w:bCs/>
          <w:color w:val="000000" w:themeColor="text1"/>
          <w:lang w:val="en-US"/>
        </w:rPr>
        <w:t>.</w:t>
      </w:r>
      <w:r>
        <w:rPr>
          <w:b/>
          <w:bCs/>
          <w:color w:val="000000" w:themeColor="text1"/>
          <w:lang w:val="en-US"/>
        </w:rPr>
        <w:t>3</w:t>
      </w:r>
      <w:r w:rsidRPr="002E48C9">
        <w:rPr>
          <w:b/>
          <w:bCs/>
          <w:color w:val="000000" w:themeColor="text1"/>
          <w:lang w:val="en-US"/>
        </w:rPr>
        <w:tab/>
        <w:t>Concerns of Forecasting</w:t>
      </w:r>
      <w:r w:rsidRPr="002E48C9">
        <w:rPr>
          <w:b/>
          <w:bCs/>
          <w:color w:val="000000" w:themeColor="text1"/>
          <w:lang w:val="en-US"/>
        </w:rPr>
        <w:tab/>
      </w:r>
      <w:r w:rsidRPr="002E48C9">
        <w:rPr>
          <w:b/>
          <w:bCs/>
          <w:color w:val="000000" w:themeColor="text1"/>
          <w:lang w:val="en-US"/>
        </w:rPr>
        <w:br/>
      </w:r>
      <w:r w:rsidRPr="002E48C9">
        <w:rPr>
          <w:rFonts w:ascii="Times" w:hAnsi="Times" w:cs="Arial"/>
          <w:color w:val="000000" w:themeColor="text1"/>
          <w:shd w:val="clear" w:color="auto" w:fill="FFFFFF"/>
        </w:rPr>
        <w:t xml:space="preserve">Time series forecasting is an important area of machine learning. It is important because there are so many prediction problems that involve </w:t>
      </w:r>
      <w:r w:rsidRPr="002E48C9">
        <w:rPr>
          <w:rFonts w:ascii="Times" w:hAnsi="Times" w:cs="Arial"/>
          <w:color w:val="000000" w:themeColor="text1"/>
          <w:shd w:val="clear" w:color="auto" w:fill="FFFFFF"/>
          <w:lang w:val="en-US"/>
        </w:rPr>
        <w:t>real life</w:t>
      </w:r>
      <w:r w:rsidRPr="002E48C9">
        <w:rPr>
          <w:rFonts w:ascii="Times" w:hAnsi="Times" w:cs="Arial"/>
          <w:color w:val="000000" w:themeColor="text1"/>
          <w:shd w:val="clear" w:color="auto" w:fill="FFFFFF"/>
        </w:rPr>
        <w:t xml:space="preserve"> </w:t>
      </w:r>
      <w:r w:rsidRPr="002E48C9">
        <w:rPr>
          <w:rFonts w:ascii="Times" w:hAnsi="Times" w:cs="Arial"/>
          <w:color w:val="000000" w:themeColor="text1"/>
          <w:shd w:val="clear" w:color="auto" w:fill="FFFFFF"/>
          <w:lang w:val="en-US"/>
        </w:rPr>
        <w:t xml:space="preserve">issues </w:t>
      </w:r>
      <w:r>
        <w:rPr>
          <w:rFonts w:ascii="Times" w:hAnsi="Times" w:cs="Arial"/>
          <w:color w:val="000000" w:themeColor="text1"/>
          <w:shd w:val="clear" w:color="auto" w:fill="FFFFFF"/>
          <w:lang w:val="en-US"/>
        </w:rPr>
        <w:t>with a</w:t>
      </w:r>
      <w:r w:rsidRPr="002E48C9">
        <w:rPr>
          <w:rFonts w:ascii="Times" w:hAnsi="Times" w:cs="Arial"/>
          <w:color w:val="000000" w:themeColor="text1"/>
          <w:shd w:val="clear" w:color="auto" w:fill="FFFFFF"/>
          <w:lang w:val="en-US"/>
        </w:rPr>
        <w:t xml:space="preserve"> </w:t>
      </w:r>
      <w:r w:rsidRPr="002E48C9">
        <w:rPr>
          <w:rFonts w:ascii="Times" w:hAnsi="Times" w:cs="Arial"/>
          <w:color w:val="000000" w:themeColor="text1"/>
          <w:shd w:val="clear" w:color="auto" w:fill="FFFFFF"/>
        </w:rPr>
        <w:t>time component</w:t>
      </w:r>
      <w:r w:rsidRPr="002E48C9">
        <w:rPr>
          <w:rFonts w:ascii="Times" w:hAnsi="Times" w:cs="Arial"/>
          <w:color w:val="000000" w:themeColor="text1"/>
          <w:shd w:val="clear" w:color="auto" w:fill="FFFFFF"/>
          <w:lang w:val="en-US"/>
        </w:rPr>
        <w:t>. In forecasting it is very important to understand the goal of the problem and the nature of the available data. For instance, the volume of data, time horizons (short, medium</w:t>
      </w:r>
      <w:r>
        <w:rPr>
          <w:rFonts w:ascii="Times" w:hAnsi="Times" w:cs="Arial"/>
          <w:color w:val="000000" w:themeColor="text1"/>
          <w:shd w:val="clear" w:color="auto" w:fill="FFFFFF"/>
          <w:lang w:val="en-US"/>
        </w:rPr>
        <w:t>,</w:t>
      </w:r>
      <w:r w:rsidRPr="002E48C9">
        <w:rPr>
          <w:rFonts w:ascii="Times" w:hAnsi="Times" w:cs="Arial"/>
          <w:color w:val="000000" w:themeColor="text1"/>
          <w:shd w:val="clear" w:color="auto" w:fill="FFFFFF"/>
          <w:lang w:val="en-US"/>
        </w:rPr>
        <w:t xml:space="preserve"> or long term), frequency of update etc. plays an important role in forecasting. Sometimes time series data requires cleaning, scaling and even transformation, for example: if there are gaps/missing data, if there are outliers or corrupt data then those need to be addressed</w:t>
      </w:r>
      <w:r>
        <w:rPr>
          <w:rFonts w:ascii="Times" w:hAnsi="Times" w:cs="Arial"/>
          <w:color w:val="000000" w:themeColor="text1"/>
          <w:shd w:val="clear" w:color="auto" w:fill="FFFFFF"/>
          <w:lang w:val="en-US"/>
        </w:rPr>
        <w:t xml:space="preserve"> and corrected</w:t>
      </w:r>
      <w:r w:rsidRPr="002E48C9">
        <w:rPr>
          <w:rFonts w:ascii="Times" w:hAnsi="Times" w:cs="Arial"/>
          <w:color w:val="000000" w:themeColor="text1"/>
          <w:shd w:val="clear" w:color="auto" w:fill="FFFFFF"/>
          <w:lang w:val="en-US"/>
        </w:rPr>
        <w:t xml:space="preserve">. </w:t>
      </w:r>
      <w:r w:rsidRPr="002E48C9">
        <w:rPr>
          <w:rFonts w:ascii="Times" w:hAnsi="Times"/>
          <w:color w:val="000000" w:themeColor="text1"/>
          <w:spacing w:val="5"/>
          <w:shd w:val="clear" w:color="auto" w:fill="FFFFFF"/>
        </w:rPr>
        <w:t xml:space="preserve">Depending on the frequency, a time series can be of yearly (e.g., annual budget), quarterly (e.g., </w:t>
      </w:r>
      <w:r>
        <w:rPr>
          <w:rFonts w:ascii="Times" w:hAnsi="Times"/>
          <w:color w:val="000000" w:themeColor="text1"/>
          <w:spacing w:val="5"/>
          <w:shd w:val="clear" w:color="auto" w:fill="FFFFFF"/>
        </w:rPr>
        <w:t>profit</w:t>
      </w:r>
      <w:r w:rsidRPr="002E48C9">
        <w:rPr>
          <w:rFonts w:ascii="Times" w:hAnsi="Times"/>
          <w:color w:val="000000" w:themeColor="text1"/>
          <w:spacing w:val="5"/>
          <w:shd w:val="clear" w:color="auto" w:fill="FFFFFF"/>
        </w:rPr>
        <w:t xml:space="preserve">), monthly (e.g., </w:t>
      </w:r>
      <w:r>
        <w:rPr>
          <w:rFonts w:ascii="Times" w:hAnsi="Times"/>
          <w:color w:val="000000" w:themeColor="text1"/>
          <w:spacing w:val="5"/>
          <w:shd w:val="clear" w:color="auto" w:fill="FFFFFF"/>
        </w:rPr>
        <w:t>cash flow</w:t>
      </w:r>
      <w:r w:rsidRPr="002E48C9">
        <w:rPr>
          <w:rFonts w:ascii="Times" w:hAnsi="Times"/>
          <w:color w:val="000000" w:themeColor="text1"/>
          <w:spacing w:val="5"/>
          <w:shd w:val="clear" w:color="auto" w:fill="FFFFFF"/>
        </w:rPr>
        <w:t xml:space="preserve">), weekly (e.g., sales quantity), daily (e.g., weather forecast), hourly (e.g., stock market price), minutes (e.g., calls in a call canter) and even seconds wise (e.g., web traffic). </w:t>
      </w:r>
      <w:r>
        <w:rPr>
          <w:rFonts w:ascii="Times" w:hAnsi="Times"/>
          <w:color w:val="000000" w:themeColor="text1"/>
          <w:spacing w:val="5"/>
          <w:shd w:val="clear" w:color="auto" w:fill="FFFFFF"/>
        </w:rPr>
        <w:t>W</w:t>
      </w:r>
      <w:r w:rsidRPr="002E48C9">
        <w:rPr>
          <w:rFonts w:ascii="Times" w:hAnsi="Times"/>
          <w:color w:val="000000" w:themeColor="text1"/>
          <w:spacing w:val="5"/>
          <w:shd w:val="clear" w:color="auto" w:fill="FFFFFF"/>
        </w:rPr>
        <w:t xml:space="preserve">e use the daily forecast mechanism </w:t>
      </w:r>
      <w:r>
        <w:rPr>
          <w:rFonts w:ascii="Times" w:hAnsi="Times"/>
          <w:color w:val="000000" w:themeColor="text1"/>
          <w:spacing w:val="5"/>
          <w:shd w:val="clear" w:color="auto" w:fill="FFFFFF"/>
        </w:rPr>
        <w:t>for</w:t>
      </w:r>
      <w:r w:rsidRPr="002E48C9">
        <w:rPr>
          <w:rFonts w:ascii="Times" w:hAnsi="Times"/>
          <w:color w:val="000000" w:themeColor="text1"/>
          <w:spacing w:val="5"/>
          <w:shd w:val="clear" w:color="auto" w:fill="FFFFFF"/>
        </w:rPr>
        <w:t xml:space="preserve"> our research.</w:t>
      </w:r>
      <w:r>
        <w:rPr>
          <w:rFonts w:ascii="Times" w:hAnsi="Times"/>
          <w:color w:val="000000" w:themeColor="text1"/>
          <w:spacing w:val="5"/>
          <w:shd w:val="clear" w:color="auto" w:fill="FFFFFF"/>
        </w:rPr>
        <w:t xml:space="preserve"> To compare the results side by side we have created predictions for 200 days from every model and for properties such ‘new_cases’, ‘new_deaths’, </w:t>
      </w:r>
      <w:r w:rsidRPr="004F5A75">
        <w:rPr>
          <w:rFonts w:ascii="Times" w:hAnsi="Times" w:cs="Menlo"/>
          <w:color w:val="000000" w:themeColor="text1"/>
        </w:rPr>
        <w:t>'new_tests', and 'new_vaccinations'</w:t>
      </w:r>
      <w:r>
        <w:rPr>
          <w:rFonts w:ascii="Times" w:hAnsi="Times" w:cs="Menlo"/>
          <w:color w:val="000000" w:themeColor="text1"/>
        </w:rPr>
        <w:t>.</w:t>
      </w:r>
    </w:p>
    <w:p w14:paraId="250FEECD" w14:textId="77777777" w:rsidR="0045432F" w:rsidRDefault="0045432F" w:rsidP="0045432F">
      <w:pPr>
        <w:spacing w:line="360" w:lineRule="auto"/>
        <w:jc w:val="both"/>
        <w:rPr>
          <w:rFonts w:ascii="Times" w:hAnsi="Times"/>
          <w:color w:val="000000" w:themeColor="text1"/>
          <w:spacing w:val="5"/>
          <w:shd w:val="clear" w:color="auto" w:fill="FFFFFF"/>
        </w:rPr>
      </w:pPr>
    </w:p>
    <w:p w14:paraId="6F48EC96" w14:textId="77777777" w:rsidR="0045432F" w:rsidRDefault="0045432F" w:rsidP="0045432F">
      <w:pPr>
        <w:spacing w:line="360" w:lineRule="auto"/>
        <w:jc w:val="both"/>
        <w:rPr>
          <w:rFonts w:ascii="Times" w:hAnsi="Times"/>
          <w:color w:val="000000" w:themeColor="text1"/>
          <w:spacing w:val="5"/>
          <w:shd w:val="clear" w:color="auto" w:fill="FFFFFF"/>
        </w:rPr>
      </w:pPr>
    </w:p>
    <w:p w14:paraId="5BA92695" w14:textId="77777777" w:rsidR="0045432F" w:rsidRDefault="0045432F" w:rsidP="0045432F">
      <w:pPr>
        <w:spacing w:line="360" w:lineRule="auto"/>
        <w:jc w:val="both"/>
        <w:rPr>
          <w:rFonts w:ascii="Times" w:hAnsi="Times"/>
          <w:color w:val="000000" w:themeColor="text1"/>
          <w:spacing w:val="5"/>
          <w:shd w:val="clear" w:color="auto" w:fill="FFFFFF"/>
        </w:rPr>
      </w:pPr>
    </w:p>
    <w:p w14:paraId="033A1825" w14:textId="77777777" w:rsidR="0045432F" w:rsidRDefault="0045432F" w:rsidP="0045432F">
      <w:pPr>
        <w:spacing w:line="360" w:lineRule="auto"/>
        <w:jc w:val="both"/>
        <w:rPr>
          <w:rFonts w:ascii="Times" w:hAnsi="Times"/>
          <w:color w:val="000000" w:themeColor="text1"/>
          <w:spacing w:val="5"/>
          <w:shd w:val="clear" w:color="auto" w:fill="FFFFFF"/>
        </w:rPr>
      </w:pPr>
    </w:p>
    <w:p w14:paraId="66BCFA23" w14:textId="77777777" w:rsidR="0045432F" w:rsidRDefault="0045432F" w:rsidP="0045432F">
      <w:pPr>
        <w:spacing w:line="360" w:lineRule="auto"/>
        <w:jc w:val="both"/>
        <w:rPr>
          <w:rFonts w:ascii="Times" w:hAnsi="Times"/>
          <w:color w:val="000000" w:themeColor="text1"/>
          <w:spacing w:val="5"/>
          <w:shd w:val="clear" w:color="auto" w:fill="FFFFFF"/>
        </w:rPr>
      </w:pPr>
    </w:p>
    <w:p w14:paraId="7AD5017B" w14:textId="77777777" w:rsidR="0045432F" w:rsidRDefault="0045432F" w:rsidP="0045432F">
      <w:pPr>
        <w:spacing w:line="360" w:lineRule="auto"/>
        <w:jc w:val="both"/>
        <w:rPr>
          <w:rFonts w:ascii="Times" w:hAnsi="Times"/>
          <w:color w:val="000000" w:themeColor="text1"/>
          <w:spacing w:val="5"/>
          <w:shd w:val="clear" w:color="auto" w:fill="FFFFFF"/>
        </w:rPr>
      </w:pPr>
    </w:p>
    <w:p w14:paraId="58A6CAB0" w14:textId="77777777" w:rsidR="0045432F" w:rsidRDefault="0045432F" w:rsidP="0045432F">
      <w:pPr>
        <w:spacing w:line="360" w:lineRule="auto"/>
        <w:jc w:val="both"/>
        <w:rPr>
          <w:rFonts w:ascii="Times" w:hAnsi="Times"/>
          <w:color w:val="000000" w:themeColor="text1"/>
          <w:spacing w:val="5"/>
          <w:shd w:val="clear" w:color="auto" w:fill="FFFFFF"/>
        </w:rPr>
      </w:pPr>
    </w:p>
    <w:p w14:paraId="11BA9749" w14:textId="77777777" w:rsidR="0045432F" w:rsidRDefault="0045432F" w:rsidP="0045432F">
      <w:pPr>
        <w:spacing w:line="360" w:lineRule="auto"/>
        <w:jc w:val="both"/>
        <w:rPr>
          <w:rFonts w:ascii="Times" w:hAnsi="Times"/>
          <w:color w:val="000000" w:themeColor="text1"/>
          <w:spacing w:val="5"/>
          <w:shd w:val="clear" w:color="auto" w:fill="FFFFFF"/>
        </w:rPr>
      </w:pPr>
    </w:p>
    <w:p w14:paraId="3E4A7ABA" w14:textId="77777777" w:rsidR="0045432F" w:rsidRDefault="0045432F" w:rsidP="0045432F">
      <w:pPr>
        <w:spacing w:line="360" w:lineRule="auto"/>
        <w:jc w:val="both"/>
        <w:rPr>
          <w:rFonts w:ascii="Times" w:hAnsi="Times"/>
          <w:color w:val="000000" w:themeColor="text1"/>
          <w:spacing w:val="5"/>
          <w:shd w:val="clear" w:color="auto" w:fill="FFFFFF"/>
        </w:rPr>
      </w:pPr>
    </w:p>
    <w:p w14:paraId="4A52F5AE" w14:textId="77777777" w:rsidR="0045432F" w:rsidRDefault="0045432F" w:rsidP="0045432F">
      <w:pPr>
        <w:spacing w:line="360" w:lineRule="auto"/>
        <w:jc w:val="both"/>
        <w:rPr>
          <w:rFonts w:ascii="Times" w:hAnsi="Times"/>
          <w:color w:val="000000" w:themeColor="text1"/>
          <w:spacing w:val="5"/>
          <w:shd w:val="clear" w:color="auto" w:fill="FFFFFF"/>
        </w:rPr>
      </w:pPr>
    </w:p>
    <w:p w14:paraId="6BA7F252" w14:textId="77777777" w:rsidR="0045432F" w:rsidRDefault="0045432F" w:rsidP="0045432F">
      <w:pPr>
        <w:spacing w:line="360" w:lineRule="auto"/>
        <w:jc w:val="both"/>
        <w:rPr>
          <w:rFonts w:ascii="Times" w:hAnsi="Times"/>
          <w:color w:val="000000" w:themeColor="text1"/>
          <w:spacing w:val="5"/>
          <w:shd w:val="clear" w:color="auto" w:fill="FFFFFF"/>
        </w:rPr>
      </w:pPr>
    </w:p>
    <w:p w14:paraId="25081306" w14:textId="77777777" w:rsidR="0045432F" w:rsidRDefault="0045432F" w:rsidP="0045432F">
      <w:pPr>
        <w:spacing w:line="360" w:lineRule="auto"/>
        <w:jc w:val="both"/>
        <w:rPr>
          <w:rFonts w:ascii="Times" w:hAnsi="Times"/>
          <w:color w:val="000000" w:themeColor="text1"/>
          <w:spacing w:val="5"/>
          <w:shd w:val="clear" w:color="auto" w:fill="FFFFFF"/>
        </w:rPr>
      </w:pPr>
    </w:p>
    <w:p w14:paraId="41CEA1EC" w14:textId="77777777" w:rsidR="0045432F" w:rsidRDefault="0045432F" w:rsidP="0045432F">
      <w:pPr>
        <w:spacing w:line="360" w:lineRule="auto"/>
        <w:jc w:val="both"/>
        <w:rPr>
          <w:rFonts w:ascii="Times" w:hAnsi="Times"/>
          <w:color w:val="000000" w:themeColor="text1"/>
          <w:spacing w:val="5"/>
          <w:shd w:val="clear" w:color="auto" w:fill="FFFFFF"/>
        </w:rPr>
      </w:pPr>
    </w:p>
    <w:p w14:paraId="2F26C549" w14:textId="77777777" w:rsidR="0045432F" w:rsidRDefault="0045432F" w:rsidP="0045432F">
      <w:pPr>
        <w:spacing w:line="360" w:lineRule="auto"/>
        <w:jc w:val="both"/>
        <w:rPr>
          <w:rFonts w:ascii="Times" w:hAnsi="Times"/>
          <w:color w:val="000000" w:themeColor="text1"/>
          <w:spacing w:val="5"/>
          <w:shd w:val="clear" w:color="auto" w:fill="FFFFFF"/>
        </w:rPr>
      </w:pPr>
    </w:p>
    <w:p w14:paraId="7D6B403B" w14:textId="77777777" w:rsidR="0045432F" w:rsidRDefault="0045432F" w:rsidP="0045432F">
      <w:pPr>
        <w:spacing w:line="360" w:lineRule="auto"/>
        <w:jc w:val="both"/>
        <w:rPr>
          <w:rFonts w:ascii="Times" w:hAnsi="Times"/>
          <w:color w:val="000000" w:themeColor="text1"/>
          <w:spacing w:val="5"/>
          <w:shd w:val="clear" w:color="auto" w:fill="FFFFFF"/>
        </w:rPr>
      </w:pPr>
    </w:p>
    <w:p w14:paraId="168C18EA" w14:textId="77777777" w:rsidR="0045432F" w:rsidRDefault="0045432F" w:rsidP="0045432F">
      <w:pPr>
        <w:spacing w:line="360" w:lineRule="auto"/>
        <w:jc w:val="both"/>
        <w:rPr>
          <w:rFonts w:ascii="Times" w:hAnsi="Times"/>
          <w:color w:val="000000" w:themeColor="text1"/>
          <w:spacing w:val="5"/>
          <w:shd w:val="clear" w:color="auto" w:fill="FFFFFF"/>
        </w:rPr>
      </w:pPr>
    </w:p>
    <w:p w14:paraId="17A477B1" w14:textId="77777777" w:rsidR="0045432F" w:rsidRDefault="0045432F" w:rsidP="0045432F">
      <w:pPr>
        <w:spacing w:line="360" w:lineRule="auto"/>
        <w:jc w:val="both"/>
        <w:rPr>
          <w:rFonts w:ascii="Times" w:hAnsi="Times"/>
          <w:color w:val="000000" w:themeColor="text1"/>
          <w:spacing w:val="5"/>
          <w:shd w:val="clear" w:color="auto" w:fill="FFFFFF"/>
        </w:rPr>
      </w:pPr>
    </w:p>
    <w:p w14:paraId="1B907B00" w14:textId="77777777" w:rsidR="0045432F" w:rsidRDefault="0045432F" w:rsidP="0045432F">
      <w:pPr>
        <w:spacing w:line="360" w:lineRule="auto"/>
        <w:jc w:val="both"/>
        <w:rPr>
          <w:rFonts w:ascii="Times" w:hAnsi="Times"/>
          <w:color w:val="000000" w:themeColor="text1"/>
          <w:spacing w:val="5"/>
          <w:shd w:val="clear" w:color="auto" w:fill="FFFFFF"/>
        </w:rPr>
      </w:pPr>
    </w:p>
    <w:p w14:paraId="10CB5D3C" w14:textId="77777777" w:rsidR="0045432F" w:rsidRDefault="0045432F" w:rsidP="0045432F">
      <w:pPr>
        <w:spacing w:line="360" w:lineRule="auto"/>
        <w:jc w:val="both"/>
        <w:rPr>
          <w:rFonts w:ascii="Times" w:hAnsi="Times"/>
          <w:b/>
          <w:bCs/>
          <w:color w:val="000000" w:themeColor="text1"/>
          <w:spacing w:val="5"/>
          <w:shd w:val="clear" w:color="auto" w:fill="FFFFFF"/>
        </w:rPr>
      </w:pPr>
      <w:r w:rsidRPr="00463F53">
        <w:rPr>
          <w:rFonts w:ascii="Times" w:hAnsi="Times"/>
          <w:b/>
          <w:bCs/>
          <w:color w:val="000000" w:themeColor="text1"/>
          <w:spacing w:val="5"/>
          <w:shd w:val="clear" w:color="auto" w:fill="FFFFFF"/>
        </w:rPr>
        <w:lastRenderedPageBreak/>
        <w:t>3.</w:t>
      </w:r>
      <w:r>
        <w:rPr>
          <w:rFonts w:ascii="Times" w:hAnsi="Times"/>
          <w:b/>
          <w:bCs/>
          <w:color w:val="000000" w:themeColor="text1"/>
          <w:spacing w:val="5"/>
          <w:shd w:val="clear" w:color="auto" w:fill="FFFFFF"/>
        </w:rPr>
        <w:t>3</w:t>
      </w:r>
      <w:r w:rsidRPr="00463F53">
        <w:rPr>
          <w:rFonts w:ascii="Times" w:hAnsi="Times"/>
          <w:b/>
          <w:bCs/>
          <w:color w:val="000000" w:themeColor="text1"/>
          <w:spacing w:val="5"/>
          <w:shd w:val="clear" w:color="auto" w:fill="FFFFFF"/>
        </w:rPr>
        <w:t>.</w:t>
      </w:r>
      <w:r>
        <w:rPr>
          <w:rFonts w:ascii="Times" w:hAnsi="Times"/>
          <w:b/>
          <w:bCs/>
          <w:color w:val="000000" w:themeColor="text1"/>
          <w:spacing w:val="5"/>
          <w:shd w:val="clear" w:color="auto" w:fill="FFFFFF"/>
        </w:rPr>
        <w:t>4</w:t>
      </w:r>
      <w:r w:rsidRPr="00463F53">
        <w:rPr>
          <w:rFonts w:ascii="Times" w:hAnsi="Times"/>
          <w:b/>
          <w:bCs/>
          <w:color w:val="000000" w:themeColor="text1"/>
          <w:spacing w:val="5"/>
          <w:shd w:val="clear" w:color="auto" w:fill="FFFFFF"/>
        </w:rPr>
        <w:tab/>
        <w:t>Example of Forecasting</w:t>
      </w:r>
    </w:p>
    <w:p w14:paraId="64C47D0B" w14:textId="77777777" w:rsidR="0045432F" w:rsidRPr="002E48C9" w:rsidRDefault="0045432F" w:rsidP="0045432F">
      <w:pPr>
        <w:spacing w:line="360" w:lineRule="auto"/>
        <w:jc w:val="both"/>
        <w:rPr>
          <w:color w:val="000000" w:themeColor="text1"/>
        </w:rPr>
      </w:pPr>
      <w:r>
        <w:rPr>
          <w:noProof/>
          <w:color w:val="000000" w:themeColor="text1"/>
        </w:rPr>
        <w:drawing>
          <wp:inline distT="0" distB="0" distL="0" distR="0" wp14:anchorId="1DDE77ED" wp14:editId="7AAB6EE6">
            <wp:extent cx="5731510" cy="4573905"/>
            <wp:effectExtent l="0" t="0" r="0" b="0"/>
            <wp:docPr id="80" name="Picture 80" descr="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Histogram&#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4573905"/>
                    </a:xfrm>
                    <a:prstGeom prst="rect">
                      <a:avLst/>
                    </a:prstGeom>
                  </pic:spPr>
                </pic:pic>
              </a:graphicData>
            </a:graphic>
          </wp:inline>
        </w:drawing>
      </w:r>
    </w:p>
    <w:p w14:paraId="60FDFC51" w14:textId="77777777" w:rsidR="0045432F" w:rsidRDefault="0045432F" w:rsidP="0045432F">
      <w:pPr>
        <w:spacing w:line="360" w:lineRule="auto"/>
        <w:rPr>
          <w:rFonts w:ascii="Times" w:hAnsi="Times"/>
          <w:color w:val="000000" w:themeColor="text1"/>
          <w:lang w:val="en-US"/>
        </w:rPr>
      </w:pPr>
    </w:p>
    <w:p w14:paraId="0AC589CB" w14:textId="77777777" w:rsidR="0045432F" w:rsidRPr="000C6028" w:rsidRDefault="0045432F" w:rsidP="0045432F">
      <w:pPr>
        <w:spacing w:line="360" w:lineRule="auto"/>
        <w:rPr>
          <w:rFonts w:ascii="Times" w:hAnsi="Times"/>
          <w:color w:val="000000" w:themeColor="text1"/>
          <w:lang w:val="en-US"/>
        </w:rPr>
      </w:pPr>
      <w:r w:rsidRPr="000C6028">
        <w:rPr>
          <w:rFonts w:ascii="Times" w:hAnsi="Times"/>
          <w:color w:val="000000" w:themeColor="text1"/>
          <w:lang w:val="en-US"/>
        </w:rPr>
        <w:t>Figure</w:t>
      </w:r>
      <w:r>
        <w:rPr>
          <w:rFonts w:ascii="Times" w:hAnsi="Times"/>
          <w:color w:val="000000" w:themeColor="text1"/>
          <w:lang w:val="en-US"/>
        </w:rPr>
        <w:t xml:space="preserve"> 3.2: Example of daily covid forecasting for 200 days</w:t>
      </w:r>
    </w:p>
    <w:p w14:paraId="5743E678" w14:textId="77777777" w:rsidR="0045432F" w:rsidRPr="002E48C9" w:rsidRDefault="0045432F" w:rsidP="0045432F">
      <w:pPr>
        <w:spacing w:line="360" w:lineRule="auto"/>
        <w:rPr>
          <w:rFonts w:ascii="Times" w:hAnsi="Times"/>
          <w:color w:val="000000" w:themeColor="text1"/>
          <w:lang w:val="en-US"/>
        </w:rPr>
      </w:pPr>
    </w:p>
    <w:p w14:paraId="62ED6C7F" w14:textId="77777777" w:rsidR="0045432F" w:rsidRPr="00A35E9C" w:rsidRDefault="0045432F" w:rsidP="0045432F">
      <w:pPr>
        <w:spacing w:line="360" w:lineRule="auto"/>
        <w:jc w:val="both"/>
        <w:rPr>
          <w:rFonts w:ascii="Times" w:hAnsi="Times"/>
          <w:color w:val="000000" w:themeColor="text1"/>
        </w:rPr>
      </w:pPr>
      <w:r>
        <w:rPr>
          <w:rFonts w:ascii="Times" w:hAnsi="Times"/>
          <w:color w:val="000000" w:themeColor="text1"/>
        </w:rPr>
        <w:t>The above Figure-3.2 shows the daily forecasting of the number of new cases for the United States based on previous statistics. So, the black line on left shows the actual occurrences and the reddish line towards the right shows the predicted number of cases and the greyed background surrounding the predicted line represents the ranges of model prediction, that means the model can predict a value between the lower and upper value for a certain day and that grey area represents the area of uncertainty.</w:t>
      </w:r>
    </w:p>
    <w:p w14:paraId="49683B59" w14:textId="77777777" w:rsidR="0045432F" w:rsidRPr="002E48C9" w:rsidRDefault="0045432F" w:rsidP="0045432F">
      <w:pPr>
        <w:spacing w:line="360" w:lineRule="auto"/>
        <w:rPr>
          <w:rFonts w:ascii="Times" w:hAnsi="Times"/>
          <w:b/>
          <w:bCs/>
          <w:color w:val="000000" w:themeColor="text1"/>
          <w:lang w:val="en-US"/>
        </w:rPr>
      </w:pPr>
    </w:p>
    <w:p w14:paraId="3EB99ECC" w14:textId="77777777" w:rsidR="0045432F" w:rsidRDefault="0045432F" w:rsidP="0045432F">
      <w:pPr>
        <w:spacing w:line="360" w:lineRule="auto"/>
        <w:jc w:val="both"/>
        <w:rPr>
          <w:rFonts w:ascii="Times" w:hAnsi="Times"/>
          <w:color w:val="000000" w:themeColor="text1"/>
          <w:shd w:val="clear" w:color="auto" w:fill="FFFFFF"/>
        </w:rPr>
      </w:pPr>
      <w:r w:rsidRPr="002E48C9">
        <w:rPr>
          <w:rFonts w:ascii="Times" w:hAnsi="Times"/>
          <w:b/>
          <w:bCs/>
          <w:color w:val="000000" w:themeColor="text1"/>
          <w:lang w:val="en-US"/>
        </w:rPr>
        <w:t>3.</w:t>
      </w:r>
      <w:r>
        <w:rPr>
          <w:rFonts w:ascii="Times" w:hAnsi="Times"/>
          <w:b/>
          <w:bCs/>
          <w:color w:val="000000" w:themeColor="text1"/>
          <w:lang w:val="en-US"/>
        </w:rPr>
        <w:t>4</w:t>
      </w:r>
      <w:r w:rsidRPr="002E48C9">
        <w:rPr>
          <w:rFonts w:ascii="Times" w:hAnsi="Times"/>
          <w:b/>
          <w:bCs/>
          <w:color w:val="000000" w:themeColor="text1"/>
          <w:lang w:val="en-US"/>
        </w:rPr>
        <w:tab/>
        <w:t>MLP</w:t>
      </w:r>
      <w:r w:rsidRPr="002E48C9">
        <w:rPr>
          <w:rFonts w:ascii="Times" w:hAnsi="Times"/>
          <w:color w:val="000000" w:themeColor="text1"/>
          <w:lang w:val="en-US"/>
        </w:rPr>
        <w:br/>
      </w:r>
      <w:r>
        <w:rPr>
          <w:rFonts w:ascii="Times" w:hAnsi="Times" w:cs="Arial"/>
          <w:color w:val="000000" w:themeColor="text1"/>
          <w:shd w:val="clear" w:color="auto" w:fill="FFFFFF"/>
        </w:rPr>
        <w:t>The first method we consider is</w:t>
      </w:r>
      <w:r w:rsidRPr="002E48C9">
        <w:rPr>
          <w:rFonts w:ascii="Times" w:hAnsi="Times" w:cs="Arial"/>
          <w:color w:val="000000" w:themeColor="text1"/>
          <w:shd w:val="clear" w:color="auto" w:fill="FFFFFF"/>
        </w:rPr>
        <w:t xml:space="preserve"> multilayer perceptron (MLP) </w:t>
      </w:r>
      <w:r>
        <w:rPr>
          <w:rFonts w:ascii="Times" w:hAnsi="Times" w:cs="Arial"/>
          <w:color w:val="000000" w:themeColor="text1"/>
          <w:shd w:val="clear" w:color="auto" w:fill="FFFFFF"/>
        </w:rPr>
        <w:t xml:space="preserve">which </w:t>
      </w:r>
      <w:r w:rsidRPr="002E48C9">
        <w:rPr>
          <w:rFonts w:ascii="Times" w:hAnsi="Times" w:cs="Arial"/>
          <w:color w:val="000000" w:themeColor="text1"/>
          <w:shd w:val="clear" w:color="auto" w:fill="FFFFFF"/>
        </w:rPr>
        <w:t>is a class of feedforward artificial neural network (ANN)</w:t>
      </w:r>
      <w:r>
        <w:rPr>
          <w:rFonts w:ascii="Times" w:hAnsi="Times" w:cs="Arial"/>
          <w:color w:val="000000" w:themeColor="text1"/>
          <w:shd w:val="clear" w:color="auto" w:fill="FFFFFF"/>
        </w:rPr>
        <w:t xml:space="preserve"> [32]</w:t>
      </w:r>
      <w:r w:rsidRPr="002E48C9">
        <w:rPr>
          <w:rFonts w:ascii="Times" w:hAnsi="Times" w:cs="Arial"/>
          <w:color w:val="000000" w:themeColor="text1"/>
          <w:shd w:val="clear" w:color="auto" w:fill="FFFFFF"/>
        </w:rPr>
        <w:t>. </w:t>
      </w:r>
      <w:r w:rsidRPr="002E48C9">
        <w:rPr>
          <w:rFonts w:ascii="Times" w:hAnsi="Times"/>
          <w:color w:val="000000" w:themeColor="text1"/>
          <w:shd w:val="clear" w:color="auto" w:fill="FFFFFF"/>
          <w:lang w:val="en-US"/>
        </w:rPr>
        <w:t>It</w:t>
      </w:r>
      <w:r w:rsidRPr="002E48C9">
        <w:rPr>
          <w:rFonts w:ascii="Times" w:hAnsi="Times"/>
          <w:color w:val="000000" w:themeColor="text1"/>
          <w:lang w:val="en-US"/>
        </w:rPr>
        <w:t xml:space="preserve"> </w:t>
      </w:r>
      <w:r w:rsidRPr="002E48C9">
        <w:rPr>
          <w:rFonts w:ascii="Times" w:hAnsi="Times"/>
          <w:color w:val="000000" w:themeColor="text1"/>
          <w:shd w:val="clear" w:color="auto" w:fill="FFFFFF"/>
        </w:rPr>
        <w:t xml:space="preserve">is a neural network connecting multiple layers in a directed graph, which means that the signal </w:t>
      </w:r>
      <w:r w:rsidRPr="002E48C9">
        <w:rPr>
          <w:rFonts w:ascii="Times" w:hAnsi="Times"/>
          <w:color w:val="000000" w:themeColor="text1"/>
          <w:shd w:val="clear" w:color="auto" w:fill="FFFFFF"/>
          <w:lang w:val="en-US"/>
        </w:rPr>
        <w:t>passes</w:t>
      </w:r>
      <w:r w:rsidRPr="002E48C9">
        <w:rPr>
          <w:rFonts w:ascii="Times" w:hAnsi="Times"/>
          <w:color w:val="000000" w:themeColor="text1"/>
          <w:shd w:val="clear" w:color="auto" w:fill="FFFFFF"/>
        </w:rPr>
        <w:t xml:space="preserve"> through the nodes only </w:t>
      </w:r>
      <w:r w:rsidRPr="002E48C9">
        <w:rPr>
          <w:rFonts w:ascii="Times" w:hAnsi="Times"/>
          <w:color w:val="000000" w:themeColor="text1"/>
          <w:shd w:val="clear" w:color="auto" w:fill="FFFFFF"/>
          <w:lang w:val="en-US"/>
        </w:rPr>
        <w:t>in</w:t>
      </w:r>
      <w:r w:rsidRPr="002E48C9">
        <w:rPr>
          <w:rFonts w:ascii="Times" w:hAnsi="Times"/>
          <w:color w:val="000000" w:themeColor="text1"/>
          <w:shd w:val="clear" w:color="auto" w:fill="FFFFFF"/>
        </w:rPr>
        <w:t xml:space="preserve"> one </w:t>
      </w:r>
      <w:r w:rsidRPr="002E48C9">
        <w:rPr>
          <w:rFonts w:ascii="Times" w:hAnsi="Times"/>
          <w:color w:val="000000" w:themeColor="text1"/>
          <w:shd w:val="clear" w:color="auto" w:fill="FFFFFF"/>
          <w:lang w:val="en-US"/>
        </w:rPr>
        <w:t>direction</w:t>
      </w:r>
      <w:r w:rsidRPr="002E48C9">
        <w:rPr>
          <w:rFonts w:ascii="Times" w:hAnsi="Times"/>
          <w:color w:val="000000" w:themeColor="text1"/>
          <w:shd w:val="clear" w:color="auto" w:fill="FFFFFF"/>
        </w:rPr>
        <w:t xml:space="preserve">. </w:t>
      </w:r>
      <w:r w:rsidRPr="002E48C9">
        <w:rPr>
          <w:rFonts w:ascii="Times" w:hAnsi="Times"/>
          <w:color w:val="000000" w:themeColor="text1"/>
          <w:shd w:val="clear" w:color="auto" w:fill="FFFFFF"/>
          <w:lang w:val="en-US"/>
        </w:rPr>
        <w:t xml:space="preserve">It </w:t>
      </w:r>
      <w:r w:rsidRPr="002E48C9">
        <w:rPr>
          <w:rFonts w:ascii="Times" w:hAnsi="Times"/>
          <w:color w:val="000000" w:themeColor="text1"/>
          <w:shd w:val="clear" w:color="auto" w:fill="FFFFFF"/>
        </w:rPr>
        <w:t xml:space="preserve">can be used for time series forecasting by taking multiple observations at prior </w:t>
      </w:r>
      <w:r w:rsidRPr="002E48C9">
        <w:rPr>
          <w:rFonts w:ascii="Times" w:hAnsi="Times"/>
          <w:color w:val="000000" w:themeColor="text1"/>
          <w:shd w:val="clear" w:color="auto" w:fill="FFFFFF"/>
        </w:rPr>
        <w:lastRenderedPageBreak/>
        <w:t>time steps, called lag observations, and using them as input features and predicting one or more</w:t>
      </w:r>
      <w:r w:rsidRPr="002E48C9">
        <w:rPr>
          <w:rFonts w:ascii="Times" w:hAnsi="Times"/>
          <w:color w:val="000000" w:themeColor="text1"/>
          <w:shd w:val="clear" w:color="auto" w:fill="FFFFFF"/>
          <w:lang w:val="en-US"/>
        </w:rPr>
        <w:t>-time</w:t>
      </w:r>
      <w:r w:rsidRPr="002E48C9">
        <w:rPr>
          <w:rFonts w:ascii="Times" w:hAnsi="Times"/>
          <w:color w:val="000000" w:themeColor="text1"/>
          <w:shd w:val="clear" w:color="auto" w:fill="FFFFFF"/>
        </w:rPr>
        <w:t xml:space="preserve"> steps from those observations.</w:t>
      </w:r>
      <w:r w:rsidRPr="002E48C9">
        <w:rPr>
          <w:rFonts w:ascii="Times" w:hAnsi="Times"/>
          <w:color w:val="000000" w:themeColor="text1"/>
          <w:shd w:val="clear" w:color="auto" w:fill="FFFFFF"/>
          <w:lang w:val="en-US"/>
        </w:rPr>
        <w:t xml:space="preserve"> </w:t>
      </w:r>
      <w:r w:rsidRPr="002E48C9">
        <w:rPr>
          <w:rFonts w:ascii="Times" w:hAnsi="Times"/>
          <w:color w:val="000000" w:themeColor="text1"/>
          <w:shd w:val="clear" w:color="auto" w:fill="FFFFFF"/>
        </w:rPr>
        <w:t xml:space="preserve">The training dataset is therefore a list of samples, where each sample has some number of observations from </w:t>
      </w:r>
      <w:r w:rsidRPr="002E48C9">
        <w:rPr>
          <w:rFonts w:ascii="Times" w:hAnsi="Times"/>
          <w:color w:val="000000" w:themeColor="text1"/>
          <w:shd w:val="clear" w:color="auto" w:fill="FFFFFF"/>
          <w:lang w:val="en-US"/>
        </w:rPr>
        <w:t>days</w:t>
      </w:r>
      <w:r w:rsidRPr="002E48C9">
        <w:rPr>
          <w:rFonts w:ascii="Times" w:hAnsi="Times"/>
          <w:color w:val="000000" w:themeColor="text1"/>
          <w:shd w:val="clear" w:color="auto" w:fill="FFFFFF"/>
        </w:rPr>
        <w:t xml:space="preserve"> prior to the time being forecasted, and the forecast is the next </w:t>
      </w:r>
      <w:r w:rsidRPr="002E48C9">
        <w:rPr>
          <w:rFonts w:ascii="Times" w:hAnsi="Times"/>
          <w:color w:val="000000" w:themeColor="text1"/>
          <w:shd w:val="clear" w:color="auto" w:fill="FFFFFF"/>
          <w:lang w:val="en-US"/>
        </w:rPr>
        <w:t>days</w:t>
      </w:r>
      <w:r w:rsidRPr="002E48C9">
        <w:rPr>
          <w:rFonts w:ascii="Times" w:hAnsi="Times"/>
          <w:color w:val="000000" w:themeColor="text1"/>
          <w:shd w:val="clear" w:color="auto" w:fill="FFFFFF"/>
        </w:rPr>
        <w:t xml:space="preserve"> in the sequence. </w:t>
      </w:r>
    </w:p>
    <w:p w14:paraId="720DCD4D" w14:textId="77777777" w:rsidR="0045432F" w:rsidRPr="002E48C9" w:rsidRDefault="0045432F" w:rsidP="0045432F">
      <w:pPr>
        <w:spacing w:line="360" w:lineRule="auto"/>
        <w:jc w:val="both"/>
        <w:rPr>
          <w:rFonts w:ascii="Times" w:hAnsi="Times"/>
          <w:color w:val="000000" w:themeColor="text1"/>
        </w:rPr>
      </w:pPr>
    </w:p>
    <w:p w14:paraId="1689F0F8" w14:textId="77777777" w:rsidR="0045432F" w:rsidRPr="002E48C9" w:rsidRDefault="0045432F" w:rsidP="0045432F">
      <w:pPr>
        <w:rPr>
          <w:rFonts w:ascii="Times" w:hAnsi="Times"/>
          <w:color w:val="000000" w:themeColor="text1"/>
          <w:lang w:val="en-US"/>
        </w:rPr>
      </w:pPr>
    </w:p>
    <w:p w14:paraId="44EE2672" w14:textId="77777777" w:rsidR="0045432F" w:rsidRPr="002E48C9" w:rsidRDefault="0045432F" w:rsidP="0045432F">
      <w:pPr>
        <w:jc w:val="center"/>
        <w:rPr>
          <w:rFonts w:ascii="Times" w:hAnsi="Times"/>
          <w:color w:val="000000" w:themeColor="text1"/>
        </w:rPr>
      </w:pPr>
      <w:r w:rsidRPr="002E48C9">
        <w:rPr>
          <w:rFonts w:ascii="Times" w:hAnsi="Times"/>
          <w:noProof/>
          <w:color w:val="000000" w:themeColor="text1"/>
        </w:rPr>
        <w:drawing>
          <wp:inline distT="0" distB="0" distL="0" distR="0" wp14:anchorId="1DCA696A" wp14:editId="793AC4B9">
            <wp:extent cx="3235569" cy="2004184"/>
            <wp:effectExtent l="0" t="0" r="3175" b="2540"/>
            <wp:docPr id="29" name="Picture 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3260707" cy="2019755"/>
                    </a:xfrm>
                    <a:prstGeom prst="rect">
                      <a:avLst/>
                    </a:prstGeom>
                  </pic:spPr>
                </pic:pic>
              </a:graphicData>
            </a:graphic>
          </wp:inline>
        </w:drawing>
      </w:r>
    </w:p>
    <w:p w14:paraId="7F45C0C5" w14:textId="77777777" w:rsidR="0045432F" w:rsidRPr="002E48C9" w:rsidRDefault="0045432F" w:rsidP="0045432F">
      <w:pPr>
        <w:jc w:val="center"/>
        <w:rPr>
          <w:rFonts w:ascii="Times" w:hAnsi="Times"/>
          <w:color w:val="000000" w:themeColor="text1"/>
        </w:rPr>
      </w:pPr>
    </w:p>
    <w:p w14:paraId="32015235" w14:textId="77777777" w:rsidR="0045432F" w:rsidRPr="002E48C9" w:rsidRDefault="0045432F" w:rsidP="0045432F">
      <w:pPr>
        <w:jc w:val="center"/>
        <w:rPr>
          <w:rFonts w:ascii="Times" w:hAnsi="Times"/>
          <w:color w:val="000000" w:themeColor="text1"/>
          <w:lang w:val="en-US"/>
        </w:rPr>
      </w:pPr>
      <w:r w:rsidRPr="002E48C9">
        <w:rPr>
          <w:rFonts w:ascii="Times" w:hAnsi="Times"/>
          <w:color w:val="000000" w:themeColor="text1"/>
          <w:lang w:val="en-US"/>
        </w:rPr>
        <w:t>Figure</w:t>
      </w:r>
      <w:r>
        <w:rPr>
          <w:rFonts w:ascii="Times" w:hAnsi="Times"/>
          <w:color w:val="000000" w:themeColor="text1"/>
          <w:lang w:val="en-US"/>
        </w:rPr>
        <w:t xml:space="preserve"> 3.3</w:t>
      </w:r>
      <w:r w:rsidRPr="002E48C9">
        <w:rPr>
          <w:rFonts w:ascii="Times" w:hAnsi="Times"/>
          <w:color w:val="000000" w:themeColor="text1"/>
          <w:lang w:val="en-US"/>
        </w:rPr>
        <w:t>: Basic Architecture of MLP network [33]</w:t>
      </w:r>
    </w:p>
    <w:p w14:paraId="77BB92D8" w14:textId="77777777" w:rsidR="0045432F" w:rsidRPr="002E48C9" w:rsidRDefault="0045432F" w:rsidP="0045432F">
      <w:pPr>
        <w:rPr>
          <w:rFonts w:ascii="Times" w:hAnsi="Times"/>
          <w:color w:val="000000" w:themeColor="text1"/>
          <w:sz w:val="23"/>
          <w:szCs w:val="23"/>
          <w:shd w:val="clear" w:color="auto" w:fill="FFFFFF"/>
        </w:rPr>
      </w:pPr>
    </w:p>
    <w:p w14:paraId="71FD4F45" w14:textId="77777777" w:rsidR="0045432F" w:rsidRDefault="0045432F" w:rsidP="0045432F">
      <w:pPr>
        <w:spacing w:line="360" w:lineRule="auto"/>
        <w:jc w:val="both"/>
        <w:rPr>
          <w:rFonts w:ascii="Times" w:hAnsi="Times"/>
          <w:color w:val="000000" w:themeColor="text1"/>
          <w:shd w:val="clear" w:color="auto" w:fill="FFFFFF"/>
        </w:rPr>
      </w:pPr>
    </w:p>
    <w:p w14:paraId="1DD6EC00" w14:textId="77777777" w:rsidR="0045432F" w:rsidRDefault="0045432F" w:rsidP="0045432F">
      <w:pPr>
        <w:spacing w:line="360" w:lineRule="auto"/>
        <w:jc w:val="both"/>
        <w:rPr>
          <w:rFonts w:ascii="Times" w:hAnsi="Times"/>
          <w:color w:val="000000" w:themeColor="text1"/>
          <w:shd w:val="clear" w:color="auto" w:fill="FFFFFF"/>
          <w:lang w:val="en-US"/>
        </w:rPr>
      </w:pPr>
      <w:r w:rsidRPr="002E48C9">
        <w:rPr>
          <w:rFonts w:ascii="Times" w:hAnsi="Times"/>
          <w:color w:val="000000" w:themeColor="text1"/>
          <w:shd w:val="clear" w:color="auto" w:fill="FFFFFF"/>
        </w:rPr>
        <w:t>We use the rectified linear activation function on the hidden layer as it performs well</w:t>
      </w:r>
      <w:r w:rsidRPr="002E48C9">
        <w:rPr>
          <w:rFonts w:ascii="Times" w:hAnsi="Times"/>
          <w:color w:val="000000" w:themeColor="text1"/>
          <w:shd w:val="clear" w:color="auto" w:fill="FFFFFF"/>
          <w:lang w:val="en-US"/>
        </w:rPr>
        <w:t xml:space="preserve"> and</w:t>
      </w:r>
      <w:r w:rsidRPr="002E48C9">
        <w:rPr>
          <w:rFonts w:ascii="Times" w:hAnsi="Times"/>
          <w:color w:val="000000" w:themeColor="text1"/>
          <w:shd w:val="clear" w:color="auto" w:fill="FFFFFF"/>
        </w:rPr>
        <w:t xml:space="preserve"> a linear activation function</w:t>
      </w:r>
      <w:r>
        <w:rPr>
          <w:rFonts w:ascii="Times" w:hAnsi="Times"/>
          <w:color w:val="000000" w:themeColor="text1"/>
          <w:shd w:val="clear" w:color="auto" w:fill="FFFFFF"/>
        </w:rPr>
        <w:t xml:space="preserve"> </w:t>
      </w:r>
      <w:r w:rsidRPr="002E48C9">
        <w:rPr>
          <w:rFonts w:ascii="Times" w:hAnsi="Times"/>
          <w:color w:val="000000" w:themeColor="text1"/>
          <w:shd w:val="clear" w:color="auto" w:fill="FFFFFF"/>
        </w:rPr>
        <w:t>on the output layer because we are predicting a continuous value.</w:t>
      </w:r>
      <w:r w:rsidRPr="002E48C9">
        <w:rPr>
          <w:rFonts w:ascii="Times" w:hAnsi="Times"/>
          <w:color w:val="000000" w:themeColor="text1"/>
          <w:shd w:val="clear" w:color="auto" w:fill="FFFFFF"/>
          <w:lang w:val="en-US"/>
        </w:rPr>
        <w:t xml:space="preserve"> We use </w:t>
      </w:r>
      <w:r>
        <w:rPr>
          <w:rFonts w:ascii="Times" w:hAnsi="Times"/>
          <w:color w:val="000000" w:themeColor="text1"/>
          <w:shd w:val="clear" w:color="auto" w:fill="FFFFFF"/>
          <w:lang w:val="en-US"/>
        </w:rPr>
        <w:t>mean</w:t>
      </w:r>
      <w:r w:rsidRPr="002E48C9">
        <w:rPr>
          <w:rFonts w:ascii="Times" w:hAnsi="Times"/>
          <w:color w:val="000000" w:themeColor="text1"/>
          <w:shd w:val="clear" w:color="auto" w:fill="FFFFFF"/>
          <w:lang w:val="en-US"/>
        </w:rPr>
        <w:t xml:space="preserve"> </w:t>
      </w:r>
      <w:r w:rsidRPr="002E48C9">
        <w:rPr>
          <w:rFonts w:ascii="Times" w:hAnsi="Times"/>
          <w:color w:val="000000" w:themeColor="text1"/>
          <w:shd w:val="clear" w:color="auto" w:fill="FFFFFF"/>
        </w:rPr>
        <w:t>squared error</w:t>
      </w:r>
      <w:r w:rsidRPr="002E48C9">
        <w:rPr>
          <w:rFonts w:ascii="Times" w:hAnsi="Times"/>
          <w:color w:val="000000" w:themeColor="text1"/>
          <w:shd w:val="clear" w:color="auto" w:fill="FFFFFF"/>
          <w:lang w:val="en-US"/>
        </w:rPr>
        <w:t xml:space="preserve"> as</w:t>
      </w:r>
      <w:r w:rsidRPr="002E48C9">
        <w:rPr>
          <w:rFonts w:ascii="Times" w:hAnsi="Times"/>
          <w:color w:val="000000" w:themeColor="text1"/>
          <w:shd w:val="clear" w:color="auto" w:fill="FFFFFF"/>
        </w:rPr>
        <w:t xml:space="preserve"> loss</w:t>
      </w:r>
      <w:r w:rsidRPr="002E48C9">
        <w:rPr>
          <w:rFonts w:ascii="Times" w:hAnsi="Times"/>
          <w:color w:val="000000" w:themeColor="text1"/>
          <w:shd w:val="clear" w:color="auto" w:fill="FFFFFF"/>
          <w:lang w:val="en-US"/>
        </w:rPr>
        <w:t xml:space="preserve"> function and the ‘adam’ optimizer for training the network</w:t>
      </w:r>
      <w:r>
        <w:rPr>
          <w:rFonts w:ascii="Times" w:hAnsi="Times"/>
          <w:color w:val="000000" w:themeColor="text1"/>
          <w:shd w:val="clear" w:color="auto" w:fill="FFFFFF"/>
          <w:lang w:val="en-US"/>
        </w:rPr>
        <w:t xml:space="preserve">. </w:t>
      </w:r>
    </w:p>
    <w:p w14:paraId="59287F0F" w14:textId="77777777" w:rsidR="0045432F" w:rsidRDefault="0045432F" w:rsidP="0045432F">
      <w:pPr>
        <w:spacing w:line="360" w:lineRule="auto"/>
        <w:jc w:val="both"/>
        <w:rPr>
          <w:rFonts w:ascii="Times" w:hAnsi="Times"/>
          <w:color w:val="000000" w:themeColor="text1"/>
          <w:shd w:val="clear" w:color="auto" w:fill="FFFFFF"/>
          <w:lang w:val="en-US"/>
        </w:rPr>
      </w:pPr>
    </w:p>
    <w:p w14:paraId="019F5219" w14:textId="77777777" w:rsidR="0045432F" w:rsidRDefault="0045432F" w:rsidP="0045432F">
      <w:pPr>
        <w:spacing w:line="360" w:lineRule="auto"/>
        <w:jc w:val="both"/>
        <w:rPr>
          <w:rFonts w:ascii="Times" w:hAnsi="Times"/>
          <w:color w:val="000000" w:themeColor="text1"/>
          <w:shd w:val="clear" w:color="auto" w:fill="FFFFFF"/>
        </w:rPr>
      </w:pPr>
      <w:r>
        <w:rPr>
          <w:rFonts w:ascii="Times" w:hAnsi="Times"/>
          <w:color w:val="000000" w:themeColor="text1"/>
          <w:shd w:val="clear" w:color="auto" w:fill="FFFFFF"/>
          <w:lang w:val="en-US"/>
        </w:rPr>
        <w:t xml:space="preserve">The terms shown in the above Figure-3.3 are also used in our code as well as in Algorithm-1. So, for better understanding, </w:t>
      </w:r>
      <w:r>
        <w:rPr>
          <w:rFonts w:ascii="Times" w:hAnsi="Times"/>
          <w:color w:val="000000" w:themeColor="text1"/>
          <w:shd w:val="clear" w:color="auto" w:fill="FFFFFF"/>
        </w:rPr>
        <w:t>we</w:t>
      </w:r>
      <w:r w:rsidRPr="002555ED">
        <w:rPr>
          <w:rFonts w:ascii="Times" w:hAnsi="Times"/>
          <w:color w:val="000000" w:themeColor="text1"/>
          <w:shd w:val="clear" w:color="auto" w:fill="FFFFFF"/>
        </w:rPr>
        <w:t xml:space="preserve"> briefly introduce some of </w:t>
      </w:r>
      <w:r>
        <w:rPr>
          <w:rFonts w:ascii="Times" w:hAnsi="Times"/>
          <w:color w:val="000000" w:themeColor="text1"/>
          <w:shd w:val="clear" w:color="auto" w:fill="FFFFFF"/>
        </w:rPr>
        <w:t>them</w:t>
      </w:r>
      <w:r w:rsidRPr="002555ED">
        <w:rPr>
          <w:rFonts w:ascii="Times" w:hAnsi="Times"/>
          <w:color w:val="000000" w:themeColor="text1"/>
          <w:shd w:val="clear" w:color="auto" w:fill="FFFFFF"/>
        </w:rPr>
        <w:t xml:space="preserve"> </w:t>
      </w:r>
      <w:r>
        <w:rPr>
          <w:rFonts w:ascii="Times" w:hAnsi="Times"/>
          <w:color w:val="000000" w:themeColor="text1"/>
          <w:shd w:val="clear" w:color="auto" w:fill="FFFFFF"/>
        </w:rPr>
        <w:t>as follows</w:t>
      </w:r>
      <w:r w:rsidRPr="002555ED">
        <w:rPr>
          <w:rFonts w:ascii="Times" w:hAnsi="Times"/>
          <w:color w:val="000000" w:themeColor="text1"/>
          <w:shd w:val="clear" w:color="auto" w:fill="FFFFFF"/>
        </w:rPr>
        <w:t>:</w:t>
      </w:r>
    </w:p>
    <w:p w14:paraId="581D2EEB" w14:textId="77777777" w:rsidR="0045432F" w:rsidRDefault="0045432F" w:rsidP="0045432F">
      <w:pPr>
        <w:spacing w:line="360" w:lineRule="auto"/>
        <w:jc w:val="both"/>
        <w:rPr>
          <w:rFonts w:ascii="Times" w:hAnsi="Times"/>
          <w:color w:val="000000" w:themeColor="text1"/>
          <w:shd w:val="clear" w:color="auto" w:fill="FFFFFF"/>
        </w:rPr>
      </w:pPr>
    </w:p>
    <w:p w14:paraId="729DE328" w14:textId="77777777" w:rsidR="0045432F" w:rsidRPr="00DE051C" w:rsidRDefault="0045432F" w:rsidP="0045432F">
      <w:pPr>
        <w:spacing w:line="360" w:lineRule="auto"/>
        <w:rPr>
          <w:color w:val="000000" w:themeColor="text1"/>
        </w:rPr>
      </w:pPr>
      <w:r w:rsidRPr="00DE051C">
        <w:rPr>
          <w:b/>
          <w:bCs/>
          <w:color w:val="000000" w:themeColor="text1"/>
          <w:shd w:val="clear" w:color="auto" w:fill="FFFFFF"/>
        </w:rPr>
        <w:t>Model</w:t>
      </w:r>
      <w:r w:rsidRPr="00DE051C">
        <w:rPr>
          <w:color w:val="000000" w:themeColor="text1"/>
          <w:shd w:val="clear" w:color="auto" w:fill="FFFFFF"/>
        </w:rPr>
        <w:br/>
        <w:t>A </w:t>
      </w:r>
      <w:r w:rsidRPr="00DE051C">
        <w:rPr>
          <w:rStyle w:val="Emphasis"/>
          <w:i w:val="0"/>
          <w:iCs w:val="0"/>
          <w:color w:val="000000" w:themeColor="text1"/>
          <w:shd w:val="clear" w:color="auto" w:fill="FFFFFF"/>
        </w:rPr>
        <w:t>machine learning model</w:t>
      </w:r>
      <w:r w:rsidRPr="00DE051C">
        <w:rPr>
          <w:color w:val="000000" w:themeColor="text1"/>
          <w:shd w:val="clear" w:color="auto" w:fill="FFFFFF"/>
        </w:rPr>
        <w:t> is a program that can find patterns or make decisions from a previously unseen dataset. A model represents what was learned by a machine learning algorithm.</w:t>
      </w:r>
    </w:p>
    <w:p w14:paraId="2E206F84" w14:textId="77777777" w:rsidR="0045432F" w:rsidRDefault="0045432F" w:rsidP="0045432F">
      <w:pPr>
        <w:spacing w:line="360" w:lineRule="auto"/>
        <w:jc w:val="both"/>
        <w:rPr>
          <w:rFonts w:ascii="Times" w:hAnsi="Times"/>
          <w:color w:val="000000" w:themeColor="text1"/>
          <w:shd w:val="clear" w:color="auto" w:fill="FFFFFF"/>
        </w:rPr>
      </w:pPr>
    </w:p>
    <w:p w14:paraId="2D62E9B4" w14:textId="77777777" w:rsidR="0045432F" w:rsidRPr="002555ED" w:rsidRDefault="0045432F" w:rsidP="0045432F">
      <w:pPr>
        <w:spacing w:line="360" w:lineRule="auto"/>
        <w:rPr>
          <w:color w:val="202124"/>
          <w:shd w:val="clear" w:color="auto" w:fill="FFFFFF"/>
        </w:rPr>
      </w:pPr>
      <w:r w:rsidRPr="002555ED">
        <w:rPr>
          <w:b/>
          <w:bCs/>
          <w:color w:val="202124"/>
          <w:shd w:val="clear" w:color="auto" w:fill="FFFFFF"/>
        </w:rPr>
        <w:t>Keras</w:t>
      </w:r>
      <w:r w:rsidRPr="002555ED">
        <w:rPr>
          <w:color w:val="202124"/>
          <w:shd w:val="clear" w:color="auto" w:fill="FFFFFF"/>
        </w:rPr>
        <w:t xml:space="preserve"> </w:t>
      </w:r>
    </w:p>
    <w:p w14:paraId="46AC748F" w14:textId="77777777" w:rsidR="0045432F" w:rsidRPr="00B031AA" w:rsidRDefault="0045432F" w:rsidP="0045432F">
      <w:pPr>
        <w:spacing w:line="360" w:lineRule="auto"/>
        <w:jc w:val="both"/>
        <w:rPr>
          <w:color w:val="000000" w:themeColor="text1"/>
          <w:shd w:val="clear" w:color="auto" w:fill="FFFFFF"/>
        </w:rPr>
      </w:pPr>
      <w:r w:rsidRPr="00B031AA">
        <w:rPr>
          <w:color w:val="000000" w:themeColor="text1"/>
          <w:shd w:val="clear" w:color="auto" w:fill="FFFFFF"/>
        </w:rPr>
        <w:t>It’s a deep learning API written in Python, running on top of the machine learning platform TensorFlow. It is also used for distributed training of deep learning models. It provides essential abstractions and building blocks for developing and shipping machine learning solutions with high iteration velocity.</w:t>
      </w:r>
    </w:p>
    <w:p w14:paraId="61006771" w14:textId="77777777" w:rsidR="0045432F" w:rsidRDefault="0045432F" w:rsidP="0045432F">
      <w:pPr>
        <w:spacing w:line="360" w:lineRule="auto"/>
        <w:jc w:val="both"/>
        <w:rPr>
          <w:color w:val="202124"/>
          <w:shd w:val="clear" w:color="auto" w:fill="FFFFFF"/>
        </w:rPr>
      </w:pPr>
    </w:p>
    <w:p w14:paraId="678D3D8E" w14:textId="77777777" w:rsidR="0045432F" w:rsidRPr="002F2F0E" w:rsidRDefault="0045432F" w:rsidP="0045432F">
      <w:pPr>
        <w:spacing w:line="360" w:lineRule="auto"/>
        <w:jc w:val="both"/>
        <w:rPr>
          <w:b/>
          <w:bCs/>
          <w:color w:val="000000" w:themeColor="text1"/>
          <w:shd w:val="clear" w:color="auto" w:fill="FFFFFF"/>
        </w:rPr>
      </w:pPr>
      <w:r w:rsidRPr="002F2F0E">
        <w:rPr>
          <w:rStyle w:val="HTMLCode"/>
          <w:rFonts w:ascii="Times New Roman" w:hAnsi="Times New Roman" w:cs="Times New Roman"/>
          <w:b/>
          <w:bCs/>
          <w:color w:val="000000" w:themeColor="text1"/>
          <w:sz w:val="24"/>
          <w:szCs w:val="24"/>
          <w:shd w:val="clear" w:color="auto" w:fill="FFFFFF"/>
        </w:rPr>
        <w:t>Sequential</w:t>
      </w:r>
      <w:r w:rsidRPr="002F2F0E">
        <w:rPr>
          <w:b/>
          <w:bCs/>
          <w:color w:val="000000" w:themeColor="text1"/>
          <w:shd w:val="clear" w:color="auto" w:fill="FFFFFF"/>
        </w:rPr>
        <w:t> Model</w:t>
      </w:r>
    </w:p>
    <w:p w14:paraId="307F52D1" w14:textId="77777777" w:rsidR="0045432F" w:rsidRPr="00B031AA" w:rsidRDefault="0045432F" w:rsidP="0045432F">
      <w:pPr>
        <w:spacing w:line="360" w:lineRule="auto"/>
        <w:jc w:val="both"/>
      </w:pPr>
      <w:r w:rsidRPr="00B031AA">
        <w:rPr>
          <w:color w:val="000000" w:themeColor="text1"/>
          <w:shd w:val="clear" w:color="auto" w:fill="FFFFFF"/>
        </w:rPr>
        <w:t>This is appropriate for </w:t>
      </w:r>
      <w:r w:rsidRPr="00B031AA">
        <w:rPr>
          <w:rStyle w:val="Strong"/>
          <w:b w:val="0"/>
          <w:bCs w:val="0"/>
          <w:color w:val="000000" w:themeColor="text1"/>
          <w:shd w:val="clear" w:color="auto" w:fill="FFFFFF"/>
        </w:rPr>
        <w:t>a plain stack of layers</w:t>
      </w:r>
      <w:r w:rsidRPr="00B031AA">
        <w:rPr>
          <w:color w:val="000000" w:themeColor="text1"/>
          <w:shd w:val="clear" w:color="auto" w:fill="FFFFFF"/>
        </w:rPr>
        <w:t> where each layer has </w:t>
      </w:r>
      <w:r w:rsidRPr="00B031AA">
        <w:rPr>
          <w:rStyle w:val="Strong"/>
          <w:b w:val="0"/>
          <w:bCs w:val="0"/>
          <w:color w:val="000000" w:themeColor="text1"/>
          <w:shd w:val="clear" w:color="auto" w:fill="FFFFFF"/>
        </w:rPr>
        <w:t>exactly one input tensor and one output tensor</w:t>
      </w:r>
      <w:r w:rsidRPr="00B031AA">
        <w:rPr>
          <w:color w:val="000000" w:themeColor="text1"/>
          <w:shd w:val="clear" w:color="auto" w:fill="FFFFFF"/>
        </w:rPr>
        <w:t>.</w:t>
      </w:r>
      <w:r w:rsidRPr="00B031AA">
        <w:rPr>
          <w:color w:val="202124"/>
          <w:shd w:val="clear" w:color="auto" w:fill="FFFFFF"/>
        </w:rPr>
        <w:t xml:space="preserve"> A Sequential model is not appropriate when: Your model has multiple inputs or multiple outputs.</w:t>
      </w:r>
    </w:p>
    <w:p w14:paraId="1F98FACA" w14:textId="77777777" w:rsidR="0045432F" w:rsidRPr="002F2F0E" w:rsidRDefault="0045432F" w:rsidP="0045432F">
      <w:pPr>
        <w:rPr>
          <w:color w:val="000000" w:themeColor="text1"/>
        </w:rPr>
      </w:pPr>
    </w:p>
    <w:p w14:paraId="4AD9C936" w14:textId="77777777" w:rsidR="0045432F" w:rsidRDefault="0045432F" w:rsidP="0045432F">
      <w:pPr>
        <w:spacing w:line="360" w:lineRule="auto"/>
        <w:jc w:val="both"/>
        <w:rPr>
          <w:b/>
          <w:bCs/>
        </w:rPr>
      </w:pPr>
      <w:r w:rsidRPr="00B031AA">
        <w:rPr>
          <w:b/>
          <w:bCs/>
        </w:rPr>
        <w:t>MSE</w:t>
      </w:r>
    </w:p>
    <w:p w14:paraId="2008EE71" w14:textId="77777777" w:rsidR="0045432F" w:rsidRPr="00B031AA" w:rsidRDefault="0045432F" w:rsidP="0045432F">
      <w:pPr>
        <w:spacing w:line="360" w:lineRule="auto"/>
        <w:rPr>
          <w:color w:val="000000" w:themeColor="text1"/>
        </w:rPr>
      </w:pPr>
      <w:r w:rsidRPr="00B031AA">
        <w:rPr>
          <w:rStyle w:val="Emphasis"/>
          <w:i w:val="0"/>
          <w:iCs w:val="0"/>
          <w:color w:val="000000" w:themeColor="text1"/>
          <w:shd w:val="clear" w:color="auto" w:fill="FFFFFF"/>
        </w:rPr>
        <w:t>Mean squared error</w:t>
      </w:r>
      <w:r w:rsidRPr="00B031AA">
        <w:rPr>
          <w:color w:val="000000" w:themeColor="text1"/>
          <w:shd w:val="clear" w:color="auto" w:fill="FFFFFF"/>
        </w:rPr>
        <w:t> (</w:t>
      </w:r>
      <w:r w:rsidRPr="00B031AA">
        <w:rPr>
          <w:rStyle w:val="Emphasis"/>
          <w:i w:val="0"/>
          <w:iCs w:val="0"/>
          <w:color w:val="000000" w:themeColor="text1"/>
          <w:shd w:val="clear" w:color="auto" w:fill="FFFFFF"/>
        </w:rPr>
        <w:t>MSE</w:t>
      </w:r>
      <w:r w:rsidRPr="00B031AA">
        <w:rPr>
          <w:color w:val="000000" w:themeColor="text1"/>
          <w:shd w:val="clear" w:color="auto" w:fill="FFFFFF"/>
        </w:rPr>
        <w:t>) measures the amount of error in model predictions. It assesses the average squared difference between the observed and predicted values. When a model has no error, the MSE equals zero. As model error increases, its value increases. </w:t>
      </w:r>
      <w:r>
        <w:rPr>
          <w:color w:val="000000" w:themeColor="text1"/>
          <w:shd w:val="clear" w:color="auto" w:fill="FFFFFF"/>
        </w:rPr>
        <w:t>It is also called risk function or loss function.</w:t>
      </w:r>
    </w:p>
    <w:p w14:paraId="11B02604" w14:textId="77777777" w:rsidR="0045432F" w:rsidRDefault="0045432F" w:rsidP="0045432F"/>
    <w:p w14:paraId="2DAF2D70" w14:textId="77777777" w:rsidR="0045432F" w:rsidRPr="008B71C8" w:rsidRDefault="0045432F" w:rsidP="0045432F">
      <w:pPr>
        <w:spacing w:line="360" w:lineRule="auto"/>
        <w:jc w:val="both"/>
        <w:rPr>
          <w:color w:val="000000" w:themeColor="text1"/>
          <w:shd w:val="clear" w:color="auto" w:fill="FFFFFF"/>
          <w:lang w:val="en-US"/>
        </w:rPr>
      </w:pPr>
      <w:r w:rsidRPr="008B71C8">
        <w:rPr>
          <w:b/>
          <w:bCs/>
        </w:rPr>
        <w:t>Dense Layer</w:t>
      </w:r>
    </w:p>
    <w:p w14:paraId="346EEE31" w14:textId="77777777" w:rsidR="0045432F" w:rsidRDefault="0045432F" w:rsidP="0045432F">
      <w:pPr>
        <w:spacing w:line="360" w:lineRule="auto"/>
        <w:jc w:val="both"/>
        <w:rPr>
          <w:color w:val="000000" w:themeColor="text1"/>
          <w:shd w:val="clear" w:color="auto" w:fill="FFFFFF"/>
        </w:rPr>
      </w:pPr>
      <w:r w:rsidRPr="002C6C14">
        <w:rPr>
          <w:color w:val="000000" w:themeColor="text1"/>
          <w:shd w:val="clear" w:color="auto" w:fill="FFFFFF"/>
        </w:rPr>
        <w:t>A dense layer is a layer that is deeply connected with its preceding layer which means the neurons of the layer are connected to every neuron of its preceding layer. This layer is the most widely used layer in artificial neural networks.</w:t>
      </w:r>
      <w:r>
        <w:rPr>
          <w:color w:val="000000" w:themeColor="text1"/>
          <w:shd w:val="clear" w:color="auto" w:fill="FFFFFF"/>
        </w:rPr>
        <w:tab/>
      </w:r>
      <w:r>
        <w:rPr>
          <w:color w:val="000000" w:themeColor="text1"/>
          <w:shd w:val="clear" w:color="auto" w:fill="FFFFFF"/>
        </w:rPr>
        <w:br/>
      </w:r>
    </w:p>
    <w:p w14:paraId="1EB492BD" w14:textId="77777777" w:rsidR="0045432F" w:rsidRDefault="0045432F" w:rsidP="0045432F">
      <w:pPr>
        <w:spacing w:line="360" w:lineRule="auto"/>
        <w:jc w:val="both"/>
        <w:rPr>
          <w:shd w:val="clear" w:color="auto" w:fill="FFFFFF"/>
        </w:rPr>
      </w:pPr>
      <w:r w:rsidRPr="002C6C14">
        <w:rPr>
          <w:b/>
          <w:bCs/>
          <w:color w:val="000000" w:themeColor="text1"/>
          <w:shd w:val="clear" w:color="auto" w:fill="FFFFFF"/>
        </w:rPr>
        <w:t>Relu</w:t>
      </w:r>
      <w:r w:rsidRPr="002C6C14">
        <w:rPr>
          <w:b/>
          <w:bCs/>
          <w:color w:val="000000" w:themeColor="text1"/>
          <w:shd w:val="clear" w:color="auto" w:fill="FFFFFF"/>
        </w:rPr>
        <w:br/>
      </w:r>
      <w:r w:rsidRPr="002C6C14">
        <w:rPr>
          <w:shd w:val="clear" w:color="auto" w:fill="FFFFFF"/>
        </w:rPr>
        <w:t xml:space="preserve">The Rectified Linear Unit is the most </w:t>
      </w:r>
      <w:r>
        <w:rPr>
          <w:shd w:val="clear" w:color="auto" w:fill="FFFFFF"/>
        </w:rPr>
        <w:t>widely</w:t>
      </w:r>
      <w:r w:rsidRPr="002C6C14">
        <w:rPr>
          <w:shd w:val="clear" w:color="auto" w:fill="FFFFFF"/>
        </w:rPr>
        <w:t xml:space="preserve"> used activation function in deep learning models. The function returns 0 if it receives any negative input, but for any positive value it returns that value back</w:t>
      </w:r>
      <w:r>
        <w:rPr>
          <w:shd w:val="clear" w:color="auto" w:fill="FFFFFF"/>
        </w:rPr>
        <w:t>.</w:t>
      </w:r>
    </w:p>
    <w:p w14:paraId="106E1456" w14:textId="77777777" w:rsidR="0045432F" w:rsidRDefault="0045432F" w:rsidP="0045432F">
      <w:pPr>
        <w:spacing w:line="360" w:lineRule="auto"/>
        <w:jc w:val="both"/>
        <w:rPr>
          <w:shd w:val="clear" w:color="auto" w:fill="FFFFFF"/>
        </w:rPr>
      </w:pPr>
    </w:p>
    <w:p w14:paraId="6A0ED924" w14:textId="77777777" w:rsidR="0045432F" w:rsidRPr="00F10A44" w:rsidRDefault="0045432F" w:rsidP="0045432F">
      <w:pPr>
        <w:spacing w:line="360" w:lineRule="auto"/>
        <w:jc w:val="both"/>
      </w:pPr>
      <w:r w:rsidRPr="00F10A44">
        <w:rPr>
          <w:b/>
          <w:bCs/>
          <w:shd w:val="clear" w:color="auto" w:fill="FFFFFF"/>
        </w:rPr>
        <w:t>Adam</w:t>
      </w:r>
      <w:r w:rsidRPr="00F10A44">
        <w:rPr>
          <w:shd w:val="clear" w:color="auto" w:fill="FFFFFF"/>
        </w:rPr>
        <w:br/>
      </w:r>
      <w:r>
        <w:rPr>
          <w:color w:val="202124"/>
          <w:shd w:val="clear" w:color="auto" w:fill="FFFFFF"/>
        </w:rPr>
        <w:t>Used</w:t>
      </w:r>
      <w:r w:rsidRPr="00F10A44">
        <w:rPr>
          <w:color w:val="202124"/>
          <w:shd w:val="clear" w:color="auto" w:fill="FFFFFF"/>
        </w:rPr>
        <w:t xml:space="preserve"> </w:t>
      </w:r>
      <w:r>
        <w:rPr>
          <w:color w:val="202124"/>
          <w:shd w:val="clear" w:color="auto" w:fill="FFFFFF"/>
        </w:rPr>
        <w:t xml:space="preserve">as </w:t>
      </w:r>
      <w:r w:rsidRPr="00F10A44">
        <w:rPr>
          <w:color w:val="202124"/>
          <w:shd w:val="clear" w:color="auto" w:fill="FFFFFF"/>
        </w:rPr>
        <w:t>an optimization solver for the Neural Network algorithm that is computationally efficient, requires little memory, and is well suited for problems that are large in terms of data or parameters or both. Adam is a popular extension to stochastic gradient descent.</w:t>
      </w:r>
    </w:p>
    <w:p w14:paraId="56AD393B" w14:textId="77777777" w:rsidR="0045432F" w:rsidRDefault="0045432F" w:rsidP="0045432F">
      <w:pPr>
        <w:spacing w:line="360" w:lineRule="auto"/>
        <w:jc w:val="both"/>
        <w:rPr>
          <w:shd w:val="clear" w:color="auto" w:fill="FFFFFF"/>
        </w:rPr>
      </w:pPr>
    </w:p>
    <w:p w14:paraId="4E796FA3" w14:textId="77777777" w:rsidR="0045432F" w:rsidRDefault="0045432F" w:rsidP="0045432F">
      <w:pPr>
        <w:spacing w:line="360" w:lineRule="auto"/>
        <w:jc w:val="both"/>
        <w:rPr>
          <w:b/>
          <w:bCs/>
          <w:shd w:val="clear" w:color="auto" w:fill="FFFFFF"/>
        </w:rPr>
      </w:pPr>
      <w:r w:rsidRPr="00DB285E">
        <w:rPr>
          <w:b/>
          <w:bCs/>
          <w:shd w:val="clear" w:color="auto" w:fill="FFFFFF"/>
        </w:rPr>
        <w:t>Hidden Layer</w:t>
      </w:r>
    </w:p>
    <w:p w14:paraId="23BCACF0" w14:textId="77777777" w:rsidR="0045432F" w:rsidRPr="00DB285E" w:rsidRDefault="0045432F" w:rsidP="0045432F">
      <w:pPr>
        <w:spacing w:line="360" w:lineRule="auto"/>
        <w:jc w:val="both"/>
        <w:rPr>
          <w:color w:val="000000" w:themeColor="text1"/>
        </w:rPr>
      </w:pPr>
      <w:r w:rsidRPr="00DB285E">
        <w:rPr>
          <w:color w:val="000000" w:themeColor="text1"/>
          <w:shd w:val="clear" w:color="auto" w:fill="FFFFFF"/>
        </w:rPr>
        <w:t>A hidden layer in an artificial neural network is a layer in between input layers and output layers. The interior layers are sometimes called “hidden layers” because they are not directly observable from the systems inputs and outputs.</w:t>
      </w:r>
    </w:p>
    <w:p w14:paraId="18433C2C" w14:textId="77777777" w:rsidR="0045432F" w:rsidRDefault="0045432F" w:rsidP="0045432F">
      <w:r>
        <w:rPr>
          <w:rFonts w:ascii="Arial" w:hAnsi="Arial" w:cs="Arial"/>
          <w:color w:val="202124"/>
          <w:shd w:val="clear" w:color="auto" w:fill="FFFFFF"/>
        </w:rPr>
        <w:t>.</w:t>
      </w:r>
    </w:p>
    <w:p w14:paraId="66681450" w14:textId="77777777" w:rsidR="0045432F" w:rsidRPr="00DB285E" w:rsidRDefault="0045432F" w:rsidP="0045432F">
      <w:pPr>
        <w:spacing w:line="360" w:lineRule="auto"/>
        <w:jc w:val="both"/>
        <w:rPr>
          <w:b/>
          <w:bCs/>
          <w:shd w:val="clear" w:color="auto" w:fill="FFFFFF"/>
        </w:rPr>
      </w:pPr>
    </w:p>
    <w:p w14:paraId="41E020F9" w14:textId="77777777" w:rsidR="0045432F" w:rsidRDefault="0045432F" w:rsidP="0045432F">
      <w:pPr>
        <w:spacing w:line="360" w:lineRule="auto"/>
        <w:jc w:val="both"/>
        <w:rPr>
          <w:shd w:val="clear" w:color="auto" w:fill="FFFFFF"/>
        </w:rPr>
      </w:pPr>
    </w:p>
    <w:p w14:paraId="4E5DB71D" w14:textId="77777777" w:rsidR="0045432F" w:rsidRDefault="0045432F" w:rsidP="0045432F">
      <w:pPr>
        <w:spacing w:line="360" w:lineRule="auto"/>
        <w:jc w:val="both"/>
        <w:rPr>
          <w:shd w:val="clear" w:color="auto" w:fill="FFFFFF"/>
        </w:rPr>
      </w:pPr>
    </w:p>
    <w:p w14:paraId="7C46B863" w14:textId="77777777" w:rsidR="0045432F" w:rsidRPr="005764AB" w:rsidRDefault="0045432F" w:rsidP="0045432F">
      <w:pPr>
        <w:spacing w:line="360" w:lineRule="auto"/>
        <w:jc w:val="both"/>
        <w:rPr>
          <w:rFonts w:ascii="Times" w:hAnsi="Times"/>
          <w:color w:val="000000" w:themeColor="text1"/>
          <w:shd w:val="clear" w:color="auto" w:fill="FFFFFF"/>
          <w:lang w:val="en-US"/>
        </w:rPr>
      </w:pPr>
      <w:r w:rsidRPr="005764AB">
        <w:rPr>
          <w:rFonts w:ascii="Times" w:hAnsi="Times"/>
          <w:color w:val="000000" w:themeColor="text1"/>
          <w:shd w:val="clear" w:color="auto" w:fill="FFFFFF"/>
          <w:lang w:val="en-US"/>
        </w:rPr>
        <w:t>The following steps shows the algorithm used to setup our MLP model:</w:t>
      </w:r>
    </w:p>
    <w:p w14:paraId="401C9A89" w14:textId="77777777" w:rsidR="0045432F" w:rsidRPr="005764AB" w:rsidRDefault="0045432F" w:rsidP="0045432F">
      <w:pPr>
        <w:spacing w:line="360" w:lineRule="auto"/>
        <w:jc w:val="both"/>
        <w:rPr>
          <w:rFonts w:ascii="Times" w:hAnsi="Times"/>
          <w:color w:val="000000" w:themeColor="text1"/>
          <w:sz w:val="23"/>
          <w:szCs w:val="23"/>
          <w:shd w:val="clear" w:color="auto" w:fill="FFFFFF"/>
          <w:lang w:val="en-US"/>
        </w:rPr>
      </w:pPr>
      <w:r w:rsidRPr="005764AB">
        <w:rPr>
          <w:rFonts w:ascii="Times" w:hAnsi="Times"/>
          <w:color w:val="000000" w:themeColor="text1"/>
          <w:sz w:val="23"/>
          <w:szCs w:val="23"/>
          <w:shd w:val="clear" w:color="auto" w:fill="FFFFFF"/>
          <w:lang w:val="en-US"/>
        </w:rPr>
        <w:t>---------------------------------------------------------------------------------------------------------------------</w:t>
      </w:r>
    </w:p>
    <w:p w14:paraId="24615B41" w14:textId="77777777" w:rsidR="0045432F" w:rsidRPr="005764AB" w:rsidRDefault="0045432F" w:rsidP="009D20AF">
      <w:pPr>
        <w:pStyle w:val="ListParagraph"/>
        <w:numPr>
          <w:ilvl w:val="0"/>
          <w:numId w:val="8"/>
        </w:numPr>
        <w:spacing w:line="360" w:lineRule="auto"/>
        <w:ind w:left="720"/>
        <w:jc w:val="both"/>
        <w:rPr>
          <w:rFonts w:ascii="Times" w:hAnsi="Times"/>
          <w:color w:val="000000" w:themeColor="text1"/>
          <w:lang w:val="en-US"/>
        </w:rPr>
      </w:pPr>
      <w:r w:rsidRPr="005764AB">
        <w:rPr>
          <w:rFonts w:ascii="Times" w:hAnsi="Times"/>
          <w:color w:val="000000" w:themeColor="text1"/>
          <w:lang w:val="en-US"/>
        </w:rPr>
        <w:t>Take an instance of ‘Sequential’ Model from Keras deep learning library.</w:t>
      </w:r>
    </w:p>
    <w:p w14:paraId="45F68C27" w14:textId="77777777" w:rsidR="0045432F" w:rsidRPr="005764AB" w:rsidRDefault="0045432F" w:rsidP="009D20AF">
      <w:pPr>
        <w:pStyle w:val="ListParagraph"/>
        <w:numPr>
          <w:ilvl w:val="0"/>
          <w:numId w:val="8"/>
        </w:numPr>
        <w:spacing w:line="360" w:lineRule="auto"/>
        <w:ind w:left="720"/>
        <w:jc w:val="both"/>
        <w:rPr>
          <w:rFonts w:ascii="Times" w:hAnsi="Times"/>
          <w:color w:val="000000" w:themeColor="text1"/>
          <w:lang w:val="en-US"/>
        </w:rPr>
      </w:pPr>
      <w:r w:rsidRPr="005764AB">
        <w:rPr>
          <w:rFonts w:ascii="Times" w:hAnsi="Times"/>
          <w:color w:val="000000" w:themeColor="text1"/>
          <w:lang w:val="en-US"/>
        </w:rPr>
        <w:t>Add a Dense layer to the model with stating number of inputs (24), number of nodes (500), number of epochs (100) and batch size (100), rectified linear activation function (relu).</w:t>
      </w:r>
    </w:p>
    <w:p w14:paraId="1E6B8F35" w14:textId="77777777" w:rsidR="0045432F" w:rsidRPr="005764AB" w:rsidRDefault="0045432F" w:rsidP="009D20AF">
      <w:pPr>
        <w:pStyle w:val="ListParagraph"/>
        <w:numPr>
          <w:ilvl w:val="0"/>
          <w:numId w:val="8"/>
        </w:numPr>
        <w:spacing w:line="360" w:lineRule="auto"/>
        <w:ind w:left="720"/>
        <w:jc w:val="both"/>
        <w:rPr>
          <w:rFonts w:ascii="Times" w:hAnsi="Times"/>
          <w:color w:val="000000" w:themeColor="text1"/>
          <w:lang w:val="en-US"/>
        </w:rPr>
      </w:pPr>
      <w:r w:rsidRPr="005764AB">
        <w:rPr>
          <w:rFonts w:ascii="Times" w:hAnsi="Times"/>
          <w:color w:val="000000" w:themeColor="text1"/>
          <w:lang w:val="en-US"/>
        </w:rPr>
        <w:t>Add another Dense layer with number of outputs (1), since we predict a continuous value.</w:t>
      </w:r>
    </w:p>
    <w:p w14:paraId="1F61B255" w14:textId="77777777" w:rsidR="0045432F" w:rsidRPr="005764AB" w:rsidRDefault="0045432F" w:rsidP="009D20AF">
      <w:pPr>
        <w:pStyle w:val="ListParagraph"/>
        <w:numPr>
          <w:ilvl w:val="0"/>
          <w:numId w:val="8"/>
        </w:numPr>
        <w:spacing w:line="360" w:lineRule="auto"/>
        <w:ind w:left="720"/>
        <w:jc w:val="both"/>
        <w:rPr>
          <w:rFonts w:ascii="Times" w:hAnsi="Times"/>
          <w:color w:val="000000" w:themeColor="text1"/>
          <w:lang w:val="en-US"/>
        </w:rPr>
      </w:pPr>
      <w:r w:rsidRPr="005764AB">
        <w:rPr>
          <w:rFonts w:ascii="Times" w:hAnsi="Times"/>
          <w:color w:val="000000" w:themeColor="text1"/>
          <w:lang w:val="en-US"/>
        </w:rPr>
        <w:t>Compile the model with Mean Square Error (MSE) loss function and ‘adam’ optimizer.</w:t>
      </w:r>
    </w:p>
    <w:p w14:paraId="020324B3" w14:textId="77777777" w:rsidR="0045432F" w:rsidRPr="005764AB" w:rsidRDefault="0045432F" w:rsidP="009D20AF">
      <w:pPr>
        <w:pStyle w:val="ListParagraph"/>
        <w:numPr>
          <w:ilvl w:val="0"/>
          <w:numId w:val="8"/>
        </w:numPr>
        <w:spacing w:line="360" w:lineRule="auto"/>
        <w:ind w:left="720"/>
        <w:jc w:val="both"/>
        <w:rPr>
          <w:rFonts w:ascii="Times" w:hAnsi="Times"/>
          <w:color w:val="000000" w:themeColor="text1"/>
          <w:lang w:val="en-US"/>
        </w:rPr>
      </w:pPr>
      <w:r w:rsidRPr="005764AB">
        <w:rPr>
          <w:rFonts w:ascii="Times" w:hAnsi="Times"/>
          <w:color w:val="000000" w:themeColor="text1"/>
          <w:lang w:val="en-US"/>
        </w:rPr>
        <w:t>Fit the model with training data set for number of epochs (100) and batch size (100).</w:t>
      </w:r>
    </w:p>
    <w:p w14:paraId="4DA394E2" w14:textId="77777777" w:rsidR="0045432F" w:rsidRPr="005764AB" w:rsidRDefault="0045432F" w:rsidP="009D20AF">
      <w:pPr>
        <w:pStyle w:val="ListParagraph"/>
        <w:numPr>
          <w:ilvl w:val="0"/>
          <w:numId w:val="8"/>
        </w:numPr>
        <w:spacing w:line="360" w:lineRule="auto"/>
        <w:ind w:left="720"/>
        <w:jc w:val="both"/>
        <w:rPr>
          <w:rFonts w:ascii="Times" w:hAnsi="Times"/>
          <w:color w:val="000000" w:themeColor="text1"/>
          <w:lang w:val="en-US"/>
        </w:rPr>
      </w:pPr>
      <w:r w:rsidRPr="005764AB">
        <w:rPr>
          <w:rFonts w:ascii="Times" w:hAnsi="Times"/>
          <w:color w:val="000000" w:themeColor="text1"/>
          <w:lang w:val="en-US"/>
        </w:rPr>
        <w:t>Make an ensemble of models by following the steps 1 to 5.</w:t>
      </w:r>
    </w:p>
    <w:p w14:paraId="1793823D" w14:textId="77777777" w:rsidR="0045432F" w:rsidRPr="00D24931" w:rsidRDefault="0045432F" w:rsidP="009D20AF">
      <w:pPr>
        <w:pStyle w:val="ListParagraph"/>
        <w:numPr>
          <w:ilvl w:val="0"/>
          <w:numId w:val="8"/>
        </w:numPr>
        <w:spacing w:line="360" w:lineRule="auto"/>
        <w:ind w:left="720"/>
        <w:jc w:val="both"/>
        <w:rPr>
          <w:rFonts w:ascii="Times" w:hAnsi="Times"/>
          <w:i/>
          <w:iCs/>
          <w:color w:val="000000" w:themeColor="text1"/>
          <w:lang w:val="en-US"/>
        </w:rPr>
      </w:pPr>
      <w:r w:rsidRPr="005764AB">
        <w:rPr>
          <w:rFonts w:ascii="Times" w:hAnsi="Times"/>
          <w:color w:val="000000" w:themeColor="text1"/>
          <w:lang w:val="en-US"/>
        </w:rPr>
        <w:t xml:space="preserve">Get prediction output </w:t>
      </w:r>
      <w:r w:rsidRPr="005764AB">
        <w:rPr>
          <w:rFonts w:ascii="Times" w:hAnsi="Times"/>
          <w:i/>
          <w:iCs/>
          <w:color w:val="000000" w:themeColor="text1"/>
          <w:lang w:val="en-US"/>
        </w:rPr>
        <w:t>yhat</w:t>
      </w:r>
      <w:r w:rsidRPr="005764AB">
        <w:rPr>
          <w:rFonts w:ascii="Times" w:hAnsi="Times"/>
          <w:color w:val="000000" w:themeColor="text1"/>
          <w:lang w:val="en-US"/>
        </w:rPr>
        <w:t xml:space="preserve"> for each time step (day) from all the models of the ensemble. An example of single model output can be derived:</w:t>
      </w:r>
      <w:r w:rsidRPr="005764AB">
        <w:rPr>
          <w:rFonts w:ascii="Times" w:hAnsi="Times"/>
          <w:color w:val="000000" w:themeColor="text1"/>
          <w:lang w:val="en-US"/>
        </w:rPr>
        <w:tab/>
        <w:t xml:space="preserve"> </w:t>
      </w:r>
      <w:r w:rsidRPr="005764AB">
        <w:rPr>
          <w:rFonts w:ascii="Times" w:hAnsi="Times"/>
          <w:color w:val="000000" w:themeColor="text1"/>
          <w:lang w:val="en-US"/>
        </w:rPr>
        <w:br/>
      </w:r>
      <w:r w:rsidRPr="00D24931">
        <w:rPr>
          <w:rStyle w:val="crayon-v"/>
          <w:i/>
          <w:iCs/>
          <w:color w:val="000000" w:themeColor="text1"/>
          <w:bdr w:val="none" w:sz="0" w:space="0" w:color="auto" w:frame="1"/>
          <w:shd w:val="clear" w:color="auto" w:fill="FDFDFD"/>
        </w:rPr>
        <w:t>yhat</w:t>
      </w:r>
      <w:r w:rsidRPr="00D24931">
        <w:rPr>
          <w:rStyle w:val="crayon-h"/>
          <w:i/>
          <w:iCs/>
          <w:color w:val="000000" w:themeColor="text1"/>
          <w:bdr w:val="none" w:sz="0" w:space="0" w:color="auto" w:frame="1"/>
          <w:shd w:val="clear" w:color="auto" w:fill="FDFDFD"/>
        </w:rPr>
        <w:t xml:space="preserve"> </w:t>
      </w:r>
      <w:r w:rsidRPr="00D24931">
        <w:rPr>
          <w:rStyle w:val="crayon-o"/>
          <w:i/>
          <w:iCs/>
          <w:color w:val="000000" w:themeColor="text1"/>
          <w:bdr w:val="none" w:sz="0" w:space="0" w:color="auto" w:frame="1"/>
          <w:shd w:val="clear" w:color="auto" w:fill="FDFDFD"/>
        </w:rPr>
        <w:t>=</w:t>
      </w:r>
      <w:r w:rsidRPr="00D24931">
        <w:rPr>
          <w:rStyle w:val="crayon-h"/>
          <w:i/>
          <w:iCs/>
          <w:color w:val="000000" w:themeColor="text1"/>
          <w:bdr w:val="none" w:sz="0" w:space="0" w:color="auto" w:frame="1"/>
          <w:shd w:val="clear" w:color="auto" w:fill="FDFDFD"/>
        </w:rPr>
        <w:t xml:space="preserve"> </w:t>
      </w:r>
      <w:r w:rsidRPr="00D24931">
        <w:rPr>
          <w:rStyle w:val="crayon-v"/>
          <w:i/>
          <w:iCs/>
          <w:color w:val="000000" w:themeColor="text1"/>
          <w:bdr w:val="none" w:sz="0" w:space="0" w:color="auto" w:frame="1"/>
          <w:shd w:val="clear" w:color="auto" w:fill="FDFDFD"/>
        </w:rPr>
        <w:t>model</w:t>
      </w:r>
      <w:r w:rsidRPr="00D24931">
        <w:rPr>
          <w:rStyle w:val="crayon-sy"/>
          <w:i/>
          <w:iCs/>
          <w:color w:val="000000" w:themeColor="text1"/>
          <w:bdr w:val="none" w:sz="0" w:space="0" w:color="auto" w:frame="1"/>
          <w:shd w:val="clear" w:color="auto" w:fill="FDFDFD"/>
        </w:rPr>
        <w:t>.</w:t>
      </w:r>
      <w:r w:rsidRPr="00D24931">
        <w:rPr>
          <w:rStyle w:val="crayon-e"/>
          <w:i/>
          <w:iCs/>
          <w:color w:val="000000" w:themeColor="text1"/>
          <w:bdr w:val="none" w:sz="0" w:space="0" w:color="auto" w:frame="1"/>
          <w:shd w:val="clear" w:color="auto" w:fill="FDFDFD"/>
        </w:rPr>
        <w:t>predict</w:t>
      </w:r>
      <w:r w:rsidRPr="00D24931">
        <w:rPr>
          <w:rStyle w:val="crayon-sy"/>
          <w:i/>
          <w:iCs/>
          <w:color w:val="000000" w:themeColor="text1"/>
          <w:bdr w:val="none" w:sz="0" w:space="0" w:color="auto" w:frame="1"/>
          <w:shd w:val="clear" w:color="auto" w:fill="FDFDFD"/>
        </w:rPr>
        <w:t>(</w:t>
      </w:r>
      <w:r w:rsidRPr="00D24931">
        <w:rPr>
          <w:rStyle w:val="crayon-v"/>
          <w:i/>
          <w:iCs/>
          <w:color w:val="000000" w:themeColor="text1"/>
          <w:bdr w:val="none" w:sz="0" w:space="0" w:color="auto" w:frame="1"/>
          <w:shd w:val="clear" w:color="auto" w:fill="FDFDFD"/>
        </w:rPr>
        <w:t>input</w:t>
      </w:r>
      <w:r w:rsidRPr="00D24931">
        <w:rPr>
          <w:rStyle w:val="crayon-sy"/>
          <w:i/>
          <w:iCs/>
          <w:color w:val="000000" w:themeColor="text1"/>
          <w:bdr w:val="none" w:sz="0" w:space="0" w:color="auto" w:frame="1"/>
          <w:shd w:val="clear" w:color="auto" w:fill="FDFDFD"/>
        </w:rPr>
        <w:t>)</w:t>
      </w:r>
    </w:p>
    <w:p w14:paraId="10F82A5E" w14:textId="77777777" w:rsidR="0045432F" w:rsidRPr="005764AB" w:rsidRDefault="0045432F" w:rsidP="009D20AF">
      <w:pPr>
        <w:pStyle w:val="ListParagraph"/>
        <w:numPr>
          <w:ilvl w:val="0"/>
          <w:numId w:val="8"/>
        </w:numPr>
        <w:spacing w:line="360" w:lineRule="auto"/>
        <w:ind w:left="720"/>
        <w:jc w:val="both"/>
        <w:rPr>
          <w:rFonts w:ascii="Times" w:hAnsi="Times"/>
          <w:color w:val="000000" w:themeColor="text1"/>
          <w:lang w:val="en-US"/>
        </w:rPr>
      </w:pPr>
      <w:r w:rsidRPr="005764AB">
        <w:rPr>
          <w:rFonts w:ascii="Times" w:hAnsi="Times"/>
          <w:color w:val="000000" w:themeColor="text1"/>
          <w:lang w:val="en-US"/>
        </w:rPr>
        <w:t>Calculate the ranges (lower bound, mean and upper bound) of each prediction.</w:t>
      </w:r>
    </w:p>
    <w:p w14:paraId="1B7E0136" w14:textId="77777777" w:rsidR="0045432F" w:rsidRPr="005764AB" w:rsidRDefault="0045432F" w:rsidP="009D20AF">
      <w:pPr>
        <w:pStyle w:val="ListParagraph"/>
        <w:numPr>
          <w:ilvl w:val="0"/>
          <w:numId w:val="8"/>
        </w:numPr>
        <w:spacing w:line="360" w:lineRule="auto"/>
        <w:ind w:left="720"/>
        <w:jc w:val="both"/>
        <w:rPr>
          <w:rFonts w:ascii="Times" w:hAnsi="Times"/>
          <w:color w:val="000000" w:themeColor="text1"/>
          <w:lang w:val="en-US"/>
        </w:rPr>
      </w:pPr>
      <w:r w:rsidRPr="005764AB">
        <w:rPr>
          <w:rFonts w:ascii="Times" w:hAnsi="Times"/>
          <w:color w:val="000000" w:themeColor="text1"/>
          <w:lang w:val="en-US"/>
        </w:rPr>
        <w:t>Calculate uncertainty of the model for each day by using the set of yhats using the uncertainty calculating formula explained in section 3.7</w:t>
      </w:r>
    </w:p>
    <w:p w14:paraId="4C013CC6" w14:textId="77777777" w:rsidR="0045432F" w:rsidRPr="005764AB" w:rsidRDefault="0045432F" w:rsidP="0045432F">
      <w:pPr>
        <w:pStyle w:val="ListParagraph"/>
        <w:spacing w:line="360" w:lineRule="auto"/>
        <w:ind w:left="0"/>
        <w:jc w:val="both"/>
        <w:rPr>
          <w:rFonts w:ascii="Times" w:hAnsi="Times"/>
          <w:color w:val="000000" w:themeColor="text1"/>
          <w:sz w:val="23"/>
          <w:szCs w:val="23"/>
          <w:shd w:val="clear" w:color="auto" w:fill="FFFFFF"/>
          <w:lang w:val="en-US"/>
        </w:rPr>
      </w:pPr>
      <w:r w:rsidRPr="005764AB">
        <w:rPr>
          <w:rFonts w:ascii="Times" w:hAnsi="Times"/>
          <w:color w:val="000000" w:themeColor="text1"/>
          <w:sz w:val="23"/>
          <w:szCs w:val="23"/>
          <w:shd w:val="clear" w:color="auto" w:fill="FFFFFF"/>
          <w:lang w:val="en-US"/>
        </w:rPr>
        <w:t>---------------------------------------------------------------------------------------------------------------------</w:t>
      </w:r>
    </w:p>
    <w:p w14:paraId="66854EB2" w14:textId="77777777" w:rsidR="0045432F" w:rsidRPr="005764AB" w:rsidRDefault="0045432F" w:rsidP="0045432F">
      <w:pPr>
        <w:spacing w:line="360" w:lineRule="auto"/>
        <w:rPr>
          <w:rFonts w:ascii="Times" w:hAnsi="Times"/>
          <w:color w:val="000000" w:themeColor="text1"/>
          <w:lang w:val="en-US"/>
        </w:rPr>
      </w:pPr>
      <w:r w:rsidRPr="005764AB">
        <w:rPr>
          <w:rFonts w:ascii="Times" w:hAnsi="Times"/>
          <w:color w:val="000000" w:themeColor="text1"/>
          <w:lang w:val="en-US"/>
        </w:rPr>
        <w:t>Algorithm</w:t>
      </w:r>
      <w:r>
        <w:rPr>
          <w:rFonts w:ascii="Times" w:hAnsi="Times"/>
          <w:color w:val="000000" w:themeColor="text1"/>
          <w:lang w:val="en-US"/>
        </w:rPr>
        <w:t xml:space="preserve"> 3.</w:t>
      </w:r>
      <w:r w:rsidRPr="005764AB">
        <w:rPr>
          <w:rFonts w:ascii="Times" w:hAnsi="Times"/>
          <w:color w:val="000000" w:themeColor="text1"/>
          <w:lang w:val="en-US"/>
        </w:rPr>
        <w:t>1: MLP Model</w:t>
      </w:r>
    </w:p>
    <w:p w14:paraId="2328E98B" w14:textId="77777777" w:rsidR="0045432F" w:rsidRDefault="0045432F" w:rsidP="0045432F">
      <w:pPr>
        <w:spacing w:line="360" w:lineRule="auto"/>
      </w:pPr>
    </w:p>
    <w:p w14:paraId="73943C08" w14:textId="77777777" w:rsidR="0045432F" w:rsidRDefault="0045432F" w:rsidP="0045432F">
      <w:pPr>
        <w:spacing w:line="360" w:lineRule="auto"/>
      </w:pPr>
    </w:p>
    <w:p w14:paraId="18CFE423" w14:textId="77777777" w:rsidR="0045432F" w:rsidRDefault="0045432F" w:rsidP="0045432F">
      <w:pPr>
        <w:spacing w:line="360" w:lineRule="auto"/>
      </w:pPr>
    </w:p>
    <w:p w14:paraId="7A6FD579" w14:textId="77777777" w:rsidR="0045432F" w:rsidRDefault="0045432F" w:rsidP="0045432F">
      <w:pPr>
        <w:spacing w:line="360" w:lineRule="auto"/>
      </w:pPr>
    </w:p>
    <w:p w14:paraId="2F5D7D17" w14:textId="77777777" w:rsidR="0045432F" w:rsidRDefault="0045432F" w:rsidP="0045432F">
      <w:pPr>
        <w:spacing w:line="360" w:lineRule="auto"/>
      </w:pPr>
    </w:p>
    <w:p w14:paraId="3094B831" w14:textId="77777777" w:rsidR="0045432F" w:rsidRDefault="0045432F" w:rsidP="0045432F">
      <w:pPr>
        <w:spacing w:line="360" w:lineRule="auto"/>
      </w:pPr>
    </w:p>
    <w:p w14:paraId="546B0BA9" w14:textId="77777777" w:rsidR="0045432F" w:rsidRDefault="0045432F" w:rsidP="0045432F">
      <w:pPr>
        <w:spacing w:line="360" w:lineRule="auto"/>
      </w:pPr>
    </w:p>
    <w:p w14:paraId="29AB46C3" w14:textId="77777777" w:rsidR="0045432F" w:rsidRDefault="0045432F" w:rsidP="0045432F">
      <w:pPr>
        <w:spacing w:line="360" w:lineRule="auto"/>
      </w:pPr>
    </w:p>
    <w:p w14:paraId="2AC65DB0" w14:textId="77777777" w:rsidR="0045432F" w:rsidRDefault="0045432F" w:rsidP="0045432F">
      <w:pPr>
        <w:spacing w:line="360" w:lineRule="auto"/>
      </w:pPr>
    </w:p>
    <w:p w14:paraId="17050148" w14:textId="77777777" w:rsidR="0045432F" w:rsidRDefault="0045432F" w:rsidP="0045432F">
      <w:pPr>
        <w:spacing w:line="360" w:lineRule="auto"/>
      </w:pPr>
    </w:p>
    <w:p w14:paraId="360EE08D" w14:textId="77777777" w:rsidR="0045432F" w:rsidRDefault="0045432F" w:rsidP="0045432F">
      <w:pPr>
        <w:spacing w:line="360" w:lineRule="auto"/>
      </w:pPr>
    </w:p>
    <w:p w14:paraId="73C9604E" w14:textId="77777777" w:rsidR="0045432F" w:rsidRDefault="0045432F" w:rsidP="0045432F">
      <w:pPr>
        <w:spacing w:line="360" w:lineRule="auto"/>
      </w:pPr>
    </w:p>
    <w:p w14:paraId="0F807D6F" w14:textId="77777777" w:rsidR="0045432F" w:rsidRDefault="0045432F" w:rsidP="0045432F">
      <w:pPr>
        <w:spacing w:line="360" w:lineRule="auto"/>
      </w:pPr>
    </w:p>
    <w:p w14:paraId="4F58D0C8" w14:textId="77777777" w:rsidR="0045432F" w:rsidRPr="002E48C9" w:rsidRDefault="0045432F" w:rsidP="0045432F">
      <w:pPr>
        <w:spacing w:line="360" w:lineRule="auto"/>
        <w:rPr>
          <w:rFonts w:ascii="Times" w:hAnsi="Times"/>
          <w:color w:val="000000" w:themeColor="text1"/>
          <w:lang w:val="en-US"/>
        </w:rPr>
      </w:pPr>
    </w:p>
    <w:p w14:paraId="1D4E711C" w14:textId="77777777" w:rsidR="0045432F" w:rsidRPr="002E48C9" w:rsidRDefault="0045432F" w:rsidP="0045432F">
      <w:pPr>
        <w:spacing w:line="360" w:lineRule="auto"/>
        <w:jc w:val="both"/>
        <w:rPr>
          <w:rFonts w:ascii="Times" w:hAnsi="Times"/>
          <w:color w:val="000000" w:themeColor="text1"/>
        </w:rPr>
      </w:pPr>
      <w:r w:rsidRPr="002E48C9">
        <w:rPr>
          <w:rFonts w:ascii="Times" w:hAnsi="Times"/>
          <w:b/>
          <w:bCs/>
          <w:color w:val="000000" w:themeColor="text1"/>
          <w:lang w:val="en-US"/>
        </w:rPr>
        <w:t>3.</w:t>
      </w:r>
      <w:r>
        <w:rPr>
          <w:rFonts w:ascii="Times" w:hAnsi="Times"/>
          <w:b/>
          <w:bCs/>
          <w:color w:val="000000" w:themeColor="text1"/>
          <w:lang w:val="en-US"/>
        </w:rPr>
        <w:t>5</w:t>
      </w:r>
      <w:r w:rsidRPr="002E48C9">
        <w:rPr>
          <w:rFonts w:ascii="Times" w:hAnsi="Times"/>
          <w:b/>
          <w:bCs/>
          <w:color w:val="000000" w:themeColor="text1"/>
          <w:lang w:val="en-US"/>
        </w:rPr>
        <w:tab/>
        <w:t>CNN</w:t>
      </w:r>
      <w:r w:rsidRPr="002E48C9">
        <w:rPr>
          <w:rFonts w:ascii="Times" w:hAnsi="Times"/>
          <w:b/>
          <w:bCs/>
          <w:color w:val="000000" w:themeColor="text1"/>
          <w:lang w:val="en-US"/>
        </w:rPr>
        <w:br/>
      </w:r>
      <w:r w:rsidRPr="002E48C9">
        <w:rPr>
          <w:rFonts w:ascii="Times" w:hAnsi="Times"/>
          <w:color w:val="000000" w:themeColor="text1"/>
          <w:shd w:val="clear" w:color="auto" w:fill="FFFFFF"/>
        </w:rPr>
        <w:t>Convolutional Neural Networks</w:t>
      </w:r>
      <w:r w:rsidRPr="002E48C9">
        <w:rPr>
          <w:rFonts w:ascii="Times" w:hAnsi="Times"/>
          <w:color w:val="000000" w:themeColor="text1"/>
          <w:shd w:val="clear" w:color="auto" w:fill="FFFFFF"/>
          <w:lang w:val="en-US"/>
        </w:rPr>
        <w:t xml:space="preserve"> </w:t>
      </w:r>
      <w:r w:rsidRPr="002E48C9">
        <w:rPr>
          <w:rFonts w:ascii="Times" w:hAnsi="Times"/>
          <w:color w:val="000000" w:themeColor="text1"/>
          <w:shd w:val="clear" w:color="auto" w:fill="FFFFFF"/>
        </w:rPr>
        <w:t xml:space="preserve">are a type of </w:t>
      </w:r>
      <w:r w:rsidRPr="002E48C9">
        <w:rPr>
          <w:rFonts w:ascii="Times" w:hAnsi="Times"/>
          <w:color w:val="000000" w:themeColor="text1"/>
          <w:shd w:val="clear" w:color="auto" w:fill="FFFFFF"/>
          <w:lang w:val="en-US"/>
        </w:rPr>
        <w:t xml:space="preserve">deep </w:t>
      </w:r>
      <w:r w:rsidRPr="002E48C9">
        <w:rPr>
          <w:rFonts w:ascii="Times" w:hAnsi="Times"/>
          <w:color w:val="000000" w:themeColor="text1"/>
          <w:shd w:val="clear" w:color="auto" w:fill="FFFFFF"/>
        </w:rPr>
        <w:t xml:space="preserve">neural network developed for </w:t>
      </w:r>
      <w:r w:rsidRPr="002E48C9">
        <w:rPr>
          <w:rFonts w:ascii="Times" w:hAnsi="Times"/>
          <w:color w:val="000000" w:themeColor="text1"/>
          <w:shd w:val="clear" w:color="auto" w:fill="FFFFFF"/>
          <w:lang w:val="en-US"/>
        </w:rPr>
        <w:t xml:space="preserve">computer vision; for instance, </w:t>
      </w:r>
      <w:r w:rsidRPr="002E48C9">
        <w:rPr>
          <w:rFonts w:ascii="Times" w:hAnsi="Times"/>
          <w:color w:val="000000" w:themeColor="text1"/>
          <w:shd w:val="clear" w:color="auto" w:fill="FFFFFF"/>
        </w:rPr>
        <w:t>two-dimensional image data, although they can be used for one-dimensional data such as sequences of text and time series</w:t>
      </w:r>
      <w:r w:rsidRPr="002E48C9">
        <w:rPr>
          <w:rFonts w:ascii="Times" w:hAnsi="Times"/>
          <w:color w:val="000000" w:themeColor="text1"/>
          <w:shd w:val="clear" w:color="auto" w:fill="FFFFFF"/>
          <w:lang w:val="en-US"/>
        </w:rPr>
        <w:t xml:space="preserve"> forecasting. </w:t>
      </w:r>
      <w:r w:rsidRPr="002E48C9">
        <w:rPr>
          <w:rFonts w:ascii="Times" w:hAnsi="Times"/>
          <w:color w:val="000000" w:themeColor="text1"/>
          <w:shd w:val="clear" w:color="auto" w:fill="FFFFFF"/>
        </w:rPr>
        <w:t>When operating on one-dimensional data, the CNN reads across a sequence of lag observations and learns to extract features that are relevant for making a prediction.</w:t>
      </w:r>
    </w:p>
    <w:p w14:paraId="6555FA97" w14:textId="77777777" w:rsidR="0045432F" w:rsidRPr="002E48C9" w:rsidRDefault="0045432F" w:rsidP="0045432F">
      <w:pPr>
        <w:rPr>
          <w:rFonts w:ascii="Times" w:hAnsi="Times"/>
          <w:color w:val="000000" w:themeColor="text1"/>
        </w:rPr>
      </w:pPr>
    </w:p>
    <w:p w14:paraId="2E7B4E45" w14:textId="77777777" w:rsidR="0045432F" w:rsidRPr="002E48C9" w:rsidRDefault="0045432F" w:rsidP="0045432F">
      <w:pPr>
        <w:spacing w:line="360" w:lineRule="auto"/>
        <w:ind w:firstLine="720"/>
        <w:jc w:val="center"/>
        <w:rPr>
          <w:rFonts w:ascii="Times" w:hAnsi="Times"/>
          <w:color w:val="000000" w:themeColor="text1"/>
          <w:lang w:val="en-US"/>
        </w:rPr>
      </w:pPr>
      <w:r w:rsidRPr="002E48C9">
        <w:rPr>
          <w:rFonts w:ascii="Times" w:hAnsi="Times"/>
          <w:noProof/>
          <w:color w:val="000000" w:themeColor="text1"/>
          <w:lang w:val="en-US"/>
        </w:rPr>
        <w:drawing>
          <wp:inline distT="0" distB="0" distL="0" distR="0" wp14:anchorId="5E99D668" wp14:editId="4EC32E85">
            <wp:extent cx="4158762" cy="1399301"/>
            <wp:effectExtent l="0" t="0" r="0" b="0"/>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4182982" cy="1407450"/>
                    </a:xfrm>
                    <a:prstGeom prst="rect">
                      <a:avLst/>
                    </a:prstGeom>
                  </pic:spPr>
                </pic:pic>
              </a:graphicData>
            </a:graphic>
          </wp:inline>
        </w:drawing>
      </w:r>
    </w:p>
    <w:p w14:paraId="4B76779F" w14:textId="77777777" w:rsidR="0045432F" w:rsidRPr="002E48C9" w:rsidRDefault="0045432F" w:rsidP="0045432F">
      <w:pPr>
        <w:ind w:firstLine="720"/>
        <w:jc w:val="center"/>
        <w:rPr>
          <w:rFonts w:ascii="Times" w:hAnsi="Times"/>
          <w:color w:val="000000" w:themeColor="text1"/>
          <w:lang w:val="en-US"/>
        </w:rPr>
      </w:pPr>
      <w:r w:rsidRPr="002E48C9">
        <w:rPr>
          <w:rFonts w:ascii="Times" w:hAnsi="Times"/>
          <w:color w:val="000000" w:themeColor="text1"/>
          <w:lang w:val="en-US"/>
        </w:rPr>
        <w:t>Figure</w:t>
      </w:r>
      <w:r>
        <w:rPr>
          <w:rFonts w:ascii="Times" w:hAnsi="Times"/>
          <w:color w:val="000000" w:themeColor="text1"/>
          <w:lang w:val="en-US"/>
        </w:rPr>
        <w:t xml:space="preserve"> 3.4</w:t>
      </w:r>
      <w:r w:rsidRPr="002E48C9">
        <w:rPr>
          <w:rFonts w:ascii="Times" w:hAnsi="Times"/>
          <w:color w:val="000000" w:themeColor="text1"/>
          <w:lang w:val="en-US"/>
        </w:rPr>
        <w:t>: Basic Architecture of CNN network [ref. 34]</w:t>
      </w:r>
    </w:p>
    <w:p w14:paraId="1AD7DE57" w14:textId="77777777" w:rsidR="0045432F" w:rsidRPr="002E48C9" w:rsidRDefault="0045432F" w:rsidP="0045432F">
      <w:pPr>
        <w:rPr>
          <w:rFonts w:ascii="Times" w:hAnsi="Times"/>
          <w:color w:val="000000" w:themeColor="text1"/>
          <w:sz w:val="23"/>
          <w:szCs w:val="23"/>
          <w:shd w:val="clear" w:color="auto" w:fill="FFFFFF"/>
        </w:rPr>
      </w:pPr>
    </w:p>
    <w:p w14:paraId="66795F55" w14:textId="77777777" w:rsidR="0045432F" w:rsidRPr="009E3A43" w:rsidRDefault="0045432F" w:rsidP="0045432F">
      <w:pPr>
        <w:spacing w:line="360" w:lineRule="auto"/>
        <w:jc w:val="both"/>
        <w:rPr>
          <w:color w:val="000000" w:themeColor="text1"/>
          <w:shd w:val="clear" w:color="auto" w:fill="FFFFFF"/>
        </w:rPr>
      </w:pPr>
      <w:r w:rsidRPr="009E3A43">
        <w:rPr>
          <w:color w:val="000000" w:themeColor="text1"/>
          <w:shd w:val="clear" w:color="auto" w:fill="FFFFFF"/>
        </w:rPr>
        <w:t>We define a CNN with two convolutional layers</w:t>
      </w:r>
      <w:r w:rsidRPr="009E3A43">
        <w:rPr>
          <w:color w:val="000000" w:themeColor="text1"/>
          <w:shd w:val="clear" w:color="auto" w:fill="FFFFFF"/>
          <w:lang w:val="en-US"/>
        </w:rPr>
        <w:t>, one max-pooling layer, one flatten layer, and a dense layer</w:t>
      </w:r>
      <w:r w:rsidRPr="009E3A43">
        <w:rPr>
          <w:color w:val="000000" w:themeColor="text1"/>
          <w:shd w:val="clear" w:color="auto" w:fill="FFFFFF"/>
        </w:rPr>
        <w:t xml:space="preserve"> from the input sequences</w:t>
      </w:r>
      <w:r w:rsidRPr="009E3A43">
        <w:rPr>
          <w:color w:val="202124"/>
          <w:shd w:val="clear" w:color="auto" w:fill="FFFFFF"/>
        </w:rPr>
        <w:t xml:space="preserve">. </w:t>
      </w:r>
      <w:r w:rsidRPr="009E3A43">
        <w:rPr>
          <w:color w:val="000000" w:themeColor="text1"/>
          <w:shd w:val="clear" w:color="auto" w:fill="FFFFFF"/>
          <w:lang w:val="en-US"/>
        </w:rPr>
        <w:t>They have</w:t>
      </w:r>
      <w:r w:rsidRPr="009E3A43">
        <w:rPr>
          <w:color w:val="000000" w:themeColor="text1"/>
          <w:shd w:val="clear" w:color="auto" w:fill="FFFFFF"/>
        </w:rPr>
        <w:t xml:space="preserve"> a configurable number of filters</w:t>
      </w:r>
      <w:r w:rsidRPr="009E3A43">
        <w:rPr>
          <w:color w:val="000000" w:themeColor="text1"/>
          <w:shd w:val="clear" w:color="auto" w:fill="FFFFFF"/>
          <w:lang w:val="en-US"/>
        </w:rPr>
        <w:t xml:space="preserve">, </w:t>
      </w:r>
      <w:r w:rsidRPr="009E3A43">
        <w:rPr>
          <w:color w:val="000000" w:themeColor="text1"/>
          <w:shd w:val="clear" w:color="auto" w:fill="FFFFFF"/>
        </w:rPr>
        <w:t>kernel</w:t>
      </w:r>
      <w:r>
        <w:rPr>
          <w:color w:val="000000" w:themeColor="text1"/>
          <w:shd w:val="clear" w:color="auto" w:fill="FFFFFF"/>
        </w:rPr>
        <w:t>-</w:t>
      </w:r>
      <w:r w:rsidRPr="009E3A43">
        <w:rPr>
          <w:color w:val="000000" w:themeColor="text1"/>
          <w:shd w:val="clear" w:color="auto" w:fill="FFFFFF"/>
        </w:rPr>
        <w:t>size</w:t>
      </w:r>
      <w:r w:rsidRPr="009E3A43">
        <w:rPr>
          <w:color w:val="000000" w:themeColor="text1"/>
          <w:shd w:val="clear" w:color="auto" w:fill="FFFFFF"/>
          <w:lang w:val="en-US"/>
        </w:rPr>
        <w:t>, pool</w:t>
      </w:r>
      <w:r>
        <w:rPr>
          <w:color w:val="000000" w:themeColor="text1"/>
          <w:shd w:val="clear" w:color="auto" w:fill="FFFFFF"/>
          <w:lang w:val="en-US"/>
        </w:rPr>
        <w:t>-</w:t>
      </w:r>
      <w:r w:rsidRPr="009E3A43">
        <w:rPr>
          <w:color w:val="000000" w:themeColor="text1"/>
          <w:shd w:val="clear" w:color="auto" w:fill="FFFFFF"/>
          <w:lang w:val="en-US"/>
        </w:rPr>
        <w:t>size</w:t>
      </w:r>
      <w:r w:rsidRPr="009E3A43">
        <w:rPr>
          <w:color w:val="000000" w:themeColor="text1"/>
          <w:shd w:val="clear" w:color="auto" w:fill="FFFFFF"/>
        </w:rPr>
        <w:t xml:space="preserve"> and </w:t>
      </w:r>
      <w:r>
        <w:rPr>
          <w:color w:val="000000" w:themeColor="text1"/>
          <w:shd w:val="clear" w:color="auto" w:fill="FFFFFF"/>
        </w:rPr>
        <w:t xml:space="preserve">a </w:t>
      </w:r>
      <w:r w:rsidRPr="009E3A43">
        <w:rPr>
          <w:color w:val="000000" w:themeColor="text1"/>
          <w:shd w:val="clear" w:color="auto" w:fill="FFFFFF"/>
        </w:rPr>
        <w:t>rectified linear activation function</w:t>
      </w:r>
      <w:r w:rsidRPr="009E3A43">
        <w:rPr>
          <w:color w:val="000000" w:themeColor="text1"/>
          <w:shd w:val="clear" w:color="auto" w:fill="FFFFFF"/>
          <w:lang w:val="en-US"/>
        </w:rPr>
        <w:t xml:space="preserve"> is used as loss function</w:t>
      </w:r>
      <w:r w:rsidRPr="009E3A43">
        <w:rPr>
          <w:color w:val="000000" w:themeColor="text1"/>
          <w:shd w:val="clear" w:color="auto" w:fill="FFFFFF"/>
        </w:rPr>
        <w:t>. The number of filters determines the number of parallel fields on which the weighted inputs are read and projected.</w:t>
      </w:r>
      <w:r w:rsidRPr="009E3A43">
        <w:rPr>
          <w:color w:val="000000" w:themeColor="text1"/>
          <w:shd w:val="clear" w:color="auto" w:fill="FFFFFF"/>
          <w:lang w:val="en-US"/>
        </w:rPr>
        <w:t xml:space="preserve"> </w:t>
      </w:r>
      <w:r w:rsidRPr="009E3A43">
        <w:rPr>
          <w:color w:val="000000" w:themeColor="text1"/>
          <w:shd w:val="clear" w:color="auto" w:fill="FFFFFF"/>
        </w:rPr>
        <w:t>A max pooling layer is used after convolutional layers to distill the weighted input features into those that are most salient, reducing the input size by 1/</w:t>
      </w:r>
      <w:r w:rsidRPr="009E3A43">
        <w:rPr>
          <w:color w:val="000000" w:themeColor="text1"/>
          <w:shd w:val="clear" w:color="auto" w:fill="FFFFFF"/>
          <w:lang w:val="en-US"/>
        </w:rPr>
        <w:t>2</w:t>
      </w:r>
      <w:r w:rsidRPr="009E3A43">
        <w:rPr>
          <w:color w:val="000000" w:themeColor="text1"/>
          <w:shd w:val="clear" w:color="auto" w:fill="FFFFFF"/>
        </w:rPr>
        <w:t>.</w:t>
      </w:r>
      <w:r w:rsidRPr="009E3A43">
        <w:rPr>
          <w:color w:val="000000" w:themeColor="text1"/>
          <w:shd w:val="clear" w:color="auto" w:fill="FFFFFF"/>
          <w:lang w:val="en-US"/>
        </w:rPr>
        <w:t xml:space="preserve"> </w:t>
      </w:r>
      <w:r w:rsidRPr="009E3A43">
        <w:rPr>
          <w:color w:val="000000" w:themeColor="text1"/>
          <w:shd w:val="clear" w:color="auto" w:fill="FFFFFF"/>
        </w:rPr>
        <w:t xml:space="preserve">The pooled inputs are flattened to </w:t>
      </w:r>
      <w:r w:rsidRPr="009E3A43">
        <w:rPr>
          <w:color w:val="000000" w:themeColor="text1"/>
          <w:shd w:val="clear" w:color="auto" w:fill="FFFFFF"/>
          <w:lang w:val="en-US"/>
        </w:rPr>
        <w:t>generate a</w:t>
      </w:r>
      <w:r w:rsidRPr="009E3A43">
        <w:rPr>
          <w:color w:val="000000" w:themeColor="text1"/>
          <w:shd w:val="clear" w:color="auto" w:fill="FFFFFF"/>
        </w:rPr>
        <w:t xml:space="preserve"> long vector before being interpreted and used to make </w:t>
      </w:r>
      <w:r w:rsidRPr="009E3A43">
        <w:rPr>
          <w:color w:val="000000" w:themeColor="text1"/>
          <w:shd w:val="clear" w:color="auto" w:fill="FFFFFF"/>
          <w:lang w:val="en-US"/>
        </w:rPr>
        <w:t xml:space="preserve">the </w:t>
      </w:r>
      <w:r w:rsidRPr="009E3A43">
        <w:rPr>
          <w:color w:val="000000" w:themeColor="text1"/>
          <w:shd w:val="clear" w:color="auto" w:fill="FFFFFF"/>
        </w:rPr>
        <w:t xml:space="preserve">prediction. </w:t>
      </w:r>
    </w:p>
    <w:p w14:paraId="594B34C4" w14:textId="77777777" w:rsidR="0045432F" w:rsidRDefault="0045432F" w:rsidP="0045432F">
      <w:pPr>
        <w:spacing w:line="360" w:lineRule="auto"/>
        <w:jc w:val="both"/>
        <w:rPr>
          <w:rFonts w:ascii="Times" w:hAnsi="Times"/>
          <w:color w:val="000000" w:themeColor="text1"/>
          <w:sz w:val="23"/>
          <w:szCs w:val="23"/>
          <w:shd w:val="clear" w:color="auto" w:fill="FFFFFF"/>
        </w:rPr>
      </w:pPr>
    </w:p>
    <w:p w14:paraId="35342AD4" w14:textId="77777777" w:rsidR="0045432F" w:rsidRDefault="0045432F" w:rsidP="0045432F">
      <w:pPr>
        <w:spacing w:line="360" w:lineRule="auto"/>
        <w:jc w:val="both"/>
        <w:rPr>
          <w:rFonts w:ascii="Times" w:hAnsi="Times"/>
          <w:color w:val="000000" w:themeColor="text1"/>
          <w:shd w:val="clear" w:color="auto" w:fill="FFFFFF"/>
        </w:rPr>
      </w:pPr>
      <w:r>
        <w:rPr>
          <w:rFonts w:ascii="Times" w:hAnsi="Times"/>
          <w:color w:val="000000" w:themeColor="text1"/>
          <w:shd w:val="clear" w:color="auto" w:fill="FFFFFF"/>
          <w:lang w:val="en-US"/>
        </w:rPr>
        <w:t xml:space="preserve">The terms shown in the above Figure-6 are also used in our code as well as in Algorithm-2. So, for better understanding, </w:t>
      </w:r>
      <w:r>
        <w:rPr>
          <w:rFonts w:ascii="Times" w:hAnsi="Times"/>
          <w:color w:val="000000" w:themeColor="text1"/>
          <w:shd w:val="clear" w:color="auto" w:fill="FFFFFF"/>
        </w:rPr>
        <w:t>we</w:t>
      </w:r>
      <w:r w:rsidRPr="002555ED">
        <w:rPr>
          <w:rFonts w:ascii="Times" w:hAnsi="Times"/>
          <w:color w:val="000000" w:themeColor="text1"/>
          <w:shd w:val="clear" w:color="auto" w:fill="FFFFFF"/>
        </w:rPr>
        <w:t xml:space="preserve"> briefly introduce some of the</w:t>
      </w:r>
      <w:r>
        <w:rPr>
          <w:rFonts w:ascii="Times" w:hAnsi="Times"/>
          <w:color w:val="000000" w:themeColor="text1"/>
          <w:shd w:val="clear" w:color="auto" w:fill="FFFFFF"/>
        </w:rPr>
        <w:t xml:space="preserve"> new terms as follows</w:t>
      </w:r>
      <w:r w:rsidRPr="002555ED">
        <w:rPr>
          <w:rFonts w:ascii="Times" w:hAnsi="Times"/>
          <w:color w:val="000000" w:themeColor="text1"/>
          <w:shd w:val="clear" w:color="auto" w:fill="FFFFFF"/>
        </w:rPr>
        <w:t>:</w:t>
      </w:r>
    </w:p>
    <w:p w14:paraId="2D5BE8E0" w14:textId="77777777" w:rsidR="0045432F" w:rsidRPr="002555ED" w:rsidRDefault="0045432F" w:rsidP="0045432F">
      <w:pPr>
        <w:spacing w:line="360" w:lineRule="auto"/>
        <w:jc w:val="both"/>
        <w:rPr>
          <w:rFonts w:ascii="Times" w:hAnsi="Times"/>
          <w:color w:val="000000" w:themeColor="text1"/>
          <w:shd w:val="clear" w:color="auto" w:fill="FFFFFF"/>
        </w:rPr>
      </w:pPr>
    </w:p>
    <w:p w14:paraId="3A019565" w14:textId="77777777" w:rsidR="0045432F" w:rsidRPr="002555ED" w:rsidRDefault="0045432F" w:rsidP="0045432F">
      <w:pPr>
        <w:spacing w:line="360" w:lineRule="auto"/>
        <w:jc w:val="both"/>
        <w:rPr>
          <w:rFonts w:ascii="Times" w:hAnsi="Times" w:cs="Arial"/>
          <w:b/>
          <w:bCs/>
          <w:color w:val="202124"/>
          <w:shd w:val="clear" w:color="auto" w:fill="FFFFFF"/>
        </w:rPr>
      </w:pPr>
      <w:r w:rsidRPr="002555ED">
        <w:rPr>
          <w:rFonts w:ascii="Times" w:hAnsi="Times" w:cs="Arial"/>
          <w:b/>
          <w:bCs/>
          <w:color w:val="202124"/>
          <w:shd w:val="clear" w:color="auto" w:fill="FFFFFF"/>
        </w:rPr>
        <w:t xml:space="preserve">Conv1D:  </w:t>
      </w:r>
    </w:p>
    <w:p w14:paraId="69CD0A1F" w14:textId="77777777" w:rsidR="0045432F" w:rsidRPr="002E1DFE" w:rsidRDefault="0045432F" w:rsidP="0045432F">
      <w:pPr>
        <w:spacing w:line="360" w:lineRule="auto"/>
        <w:jc w:val="both"/>
        <w:rPr>
          <w:rFonts w:ascii="Times" w:hAnsi="Times"/>
          <w:color w:val="000000" w:themeColor="text1"/>
        </w:rPr>
      </w:pPr>
      <w:r w:rsidRPr="002E1DFE">
        <w:rPr>
          <w:rFonts w:ascii="Times" w:hAnsi="Times" w:cs="Arial"/>
          <w:color w:val="000000" w:themeColor="text1"/>
          <w:shd w:val="clear" w:color="auto" w:fill="FFFFFF"/>
        </w:rPr>
        <w:t>A convolution layer transforms the input in order to extract features from it.</w:t>
      </w:r>
      <w:r w:rsidRPr="002E1DFE">
        <w:rPr>
          <w:rFonts w:ascii="Times" w:hAnsi="Times"/>
          <w:color w:val="000000" w:themeColor="text1"/>
        </w:rPr>
        <w:t xml:space="preserve"> </w:t>
      </w:r>
      <w:r w:rsidRPr="002E1DFE">
        <w:rPr>
          <w:rFonts w:ascii="Times" w:hAnsi="Times" w:cs="Open Sans"/>
          <w:color w:val="000000" w:themeColor="text1"/>
          <w:shd w:val="clear" w:color="auto" w:fill="FFFFFF"/>
        </w:rPr>
        <w:t>This layer creates a convolution kernel that is convolved with the layer input over a single spatial (or temporal) dimension to produce a tensor of outputs.</w:t>
      </w:r>
    </w:p>
    <w:p w14:paraId="7A0A3D92" w14:textId="77777777" w:rsidR="0045432F" w:rsidRPr="00AE4BDB" w:rsidRDefault="0045432F" w:rsidP="0045432F">
      <w:pPr>
        <w:spacing w:line="360" w:lineRule="auto"/>
        <w:jc w:val="both"/>
        <w:rPr>
          <w:rFonts w:ascii="Times" w:hAnsi="Times"/>
          <w:b/>
          <w:bCs/>
          <w:color w:val="000000" w:themeColor="text1"/>
          <w:sz w:val="23"/>
          <w:szCs w:val="23"/>
          <w:shd w:val="clear" w:color="auto" w:fill="FFFFFF"/>
        </w:rPr>
      </w:pPr>
    </w:p>
    <w:p w14:paraId="75E902F8" w14:textId="77777777" w:rsidR="0045432F" w:rsidRPr="00AE4BDB" w:rsidRDefault="0045432F" w:rsidP="0045432F">
      <w:pPr>
        <w:spacing w:line="360" w:lineRule="auto"/>
        <w:rPr>
          <w:rFonts w:ascii="Times" w:hAnsi="Times"/>
          <w:b/>
          <w:bCs/>
          <w:color w:val="000000" w:themeColor="text1"/>
          <w:lang w:val="en-US"/>
        </w:rPr>
      </w:pPr>
      <w:r w:rsidRPr="00AE4BDB">
        <w:rPr>
          <w:rFonts w:ascii="Times" w:hAnsi="Times"/>
          <w:b/>
          <w:bCs/>
          <w:color w:val="000000" w:themeColor="text1"/>
          <w:lang w:val="en-US"/>
        </w:rPr>
        <w:t>MaxPooling1D:</w:t>
      </w:r>
    </w:p>
    <w:p w14:paraId="0723EAE5" w14:textId="77777777" w:rsidR="0045432F" w:rsidRDefault="0045432F" w:rsidP="0045432F">
      <w:pPr>
        <w:spacing w:line="360" w:lineRule="auto"/>
        <w:rPr>
          <w:color w:val="202124"/>
          <w:shd w:val="clear" w:color="auto" w:fill="FFFFFF"/>
        </w:rPr>
      </w:pPr>
      <w:r w:rsidRPr="00C364D3">
        <w:rPr>
          <w:color w:val="202124"/>
          <w:shd w:val="clear" w:color="auto" w:fill="FFFFFF"/>
        </w:rPr>
        <w:t>Max pooling is a pooling operation that selects the maximum element from the region of the feature map covered by the filter. In other words, it downsamples the input representation by taking the maximum value over a spatial window of size (pool size).</w:t>
      </w:r>
      <w:r w:rsidRPr="00C364D3">
        <w:t xml:space="preserve"> </w:t>
      </w:r>
      <w:r w:rsidRPr="00C364D3">
        <w:rPr>
          <w:color w:val="202124"/>
          <w:shd w:val="clear" w:color="auto" w:fill="FFFFFF"/>
        </w:rPr>
        <w:t>Thus, the output after max-pooling layer would be a feature map containing the most prominent features of the previous feature map.</w:t>
      </w:r>
    </w:p>
    <w:p w14:paraId="07F6FDFB" w14:textId="77777777" w:rsidR="0045432F" w:rsidRDefault="0045432F" w:rsidP="0045432F">
      <w:pPr>
        <w:spacing w:line="360" w:lineRule="auto"/>
        <w:rPr>
          <w:color w:val="202124"/>
          <w:shd w:val="clear" w:color="auto" w:fill="FFFFFF"/>
        </w:rPr>
      </w:pPr>
    </w:p>
    <w:p w14:paraId="297A2ECC" w14:textId="77777777" w:rsidR="0045432F" w:rsidRPr="005A08CE" w:rsidRDefault="0045432F" w:rsidP="0045432F">
      <w:pPr>
        <w:spacing w:line="360" w:lineRule="auto"/>
        <w:jc w:val="both"/>
        <w:rPr>
          <w:color w:val="000000" w:themeColor="text1"/>
        </w:rPr>
      </w:pPr>
      <w:r w:rsidRPr="005A08CE">
        <w:rPr>
          <w:b/>
          <w:bCs/>
          <w:color w:val="000000" w:themeColor="text1"/>
          <w:shd w:val="clear" w:color="auto" w:fill="FFFFFF"/>
        </w:rPr>
        <w:t>FC</w:t>
      </w:r>
      <w:r w:rsidRPr="005A08CE">
        <w:rPr>
          <w:color w:val="000000" w:themeColor="text1"/>
          <w:shd w:val="clear" w:color="auto" w:fill="FFFFFF"/>
        </w:rPr>
        <w:br/>
        <w:t>The fully connected layer (FC) operates on a flattened input where each input is connected to all neurons. After feature extraction we need to classify the data into various classes, this can be done using a fully connected (FC) neural network.</w:t>
      </w:r>
    </w:p>
    <w:p w14:paraId="4F620CD1" w14:textId="77777777" w:rsidR="0045432F" w:rsidRPr="005A08CE" w:rsidRDefault="0045432F" w:rsidP="0045432F"/>
    <w:p w14:paraId="7F929D6A" w14:textId="77777777" w:rsidR="0045432F" w:rsidRPr="00A80DBF" w:rsidRDefault="0045432F" w:rsidP="0045432F">
      <w:pPr>
        <w:spacing w:line="360" w:lineRule="auto"/>
        <w:jc w:val="both"/>
        <w:rPr>
          <w:b/>
          <w:bCs/>
          <w:color w:val="202124"/>
          <w:shd w:val="clear" w:color="auto" w:fill="FFFFFF"/>
        </w:rPr>
      </w:pPr>
      <w:r w:rsidRPr="00A80DBF">
        <w:rPr>
          <w:b/>
          <w:bCs/>
          <w:color w:val="202124"/>
          <w:shd w:val="clear" w:color="auto" w:fill="FFFFFF"/>
        </w:rPr>
        <w:t>Flatten Layer</w:t>
      </w:r>
    </w:p>
    <w:p w14:paraId="36ADF680" w14:textId="77777777" w:rsidR="0045432F" w:rsidRPr="00A80DBF" w:rsidRDefault="0045432F" w:rsidP="0045432F">
      <w:pPr>
        <w:spacing w:line="360" w:lineRule="auto"/>
        <w:jc w:val="both"/>
      </w:pPr>
      <w:r w:rsidRPr="00A80DBF">
        <w:rPr>
          <w:color w:val="202124"/>
          <w:shd w:val="clear" w:color="auto" w:fill="FFFFFF"/>
        </w:rPr>
        <w:t>To flattens the multi-dimensional input tensors into a single dimension this layer is used. For example, if flatten is applied to layer having input shape as (batch_size, 2,2), then the output shape of the layer will be (batch_size, 4)</w:t>
      </w:r>
    </w:p>
    <w:p w14:paraId="4AD6643E" w14:textId="77777777" w:rsidR="0045432F" w:rsidRDefault="0045432F" w:rsidP="0045432F">
      <w:pPr>
        <w:spacing w:line="360" w:lineRule="auto"/>
        <w:jc w:val="both"/>
        <w:rPr>
          <w:rFonts w:ascii="Times" w:hAnsi="Times"/>
          <w:color w:val="000000" w:themeColor="text1"/>
          <w:sz w:val="23"/>
          <w:szCs w:val="23"/>
          <w:shd w:val="clear" w:color="auto" w:fill="FFFFFF"/>
        </w:rPr>
      </w:pPr>
    </w:p>
    <w:p w14:paraId="1DD06CE7" w14:textId="77777777" w:rsidR="0045432F" w:rsidRPr="00D24931" w:rsidRDefault="0045432F" w:rsidP="0045432F">
      <w:pPr>
        <w:spacing w:line="360" w:lineRule="auto"/>
        <w:jc w:val="both"/>
        <w:rPr>
          <w:color w:val="000000" w:themeColor="text1"/>
          <w:shd w:val="clear" w:color="auto" w:fill="FFFFFF"/>
          <w:lang w:val="en-US"/>
        </w:rPr>
      </w:pPr>
      <w:r w:rsidRPr="00D24931">
        <w:rPr>
          <w:color w:val="000000" w:themeColor="text1"/>
          <w:shd w:val="clear" w:color="auto" w:fill="FFFFFF"/>
          <w:lang w:val="en-US"/>
        </w:rPr>
        <w:t>The following steps shows the algorithm used to setup our CNN model:</w:t>
      </w:r>
    </w:p>
    <w:p w14:paraId="5FEE8D3E" w14:textId="77777777" w:rsidR="0045432F" w:rsidRPr="00D24931" w:rsidRDefault="0045432F" w:rsidP="0045432F">
      <w:pPr>
        <w:spacing w:line="360" w:lineRule="auto"/>
        <w:jc w:val="both"/>
        <w:rPr>
          <w:color w:val="000000" w:themeColor="text1"/>
          <w:shd w:val="clear" w:color="auto" w:fill="FFFFFF"/>
          <w:lang w:val="en-US"/>
        </w:rPr>
      </w:pPr>
      <w:r w:rsidRPr="00D24931">
        <w:rPr>
          <w:color w:val="000000" w:themeColor="text1"/>
          <w:shd w:val="clear" w:color="auto" w:fill="FFFFFF"/>
          <w:lang w:val="en-US"/>
        </w:rPr>
        <w:t>---------------------------------------------------------------------------------------------------------------</w:t>
      </w:r>
      <w:r>
        <w:rPr>
          <w:color w:val="000000" w:themeColor="text1"/>
          <w:shd w:val="clear" w:color="auto" w:fill="FFFFFF"/>
          <w:lang w:val="en-US"/>
        </w:rPr>
        <w:t>-</w:t>
      </w:r>
    </w:p>
    <w:p w14:paraId="5DAD6D9F" w14:textId="77777777" w:rsidR="0045432F" w:rsidRPr="00D24931" w:rsidRDefault="0045432F" w:rsidP="009D20AF">
      <w:pPr>
        <w:pStyle w:val="ListParagraph"/>
        <w:numPr>
          <w:ilvl w:val="0"/>
          <w:numId w:val="9"/>
        </w:numPr>
        <w:spacing w:line="360" w:lineRule="auto"/>
        <w:ind w:left="720"/>
        <w:jc w:val="both"/>
        <w:rPr>
          <w:color w:val="000000" w:themeColor="text1"/>
          <w:lang w:val="en-US"/>
        </w:rPr>
      </w:pPr>
      <w:r w:rsidRPr="00D24931">
        <w:rPr>
          <w:color w:val="000000" w:themeColor="text1"/>
          <w:lang w:val="en-US"/>
        </w:rPr>
        <w:t>Take an instance of ‘Sequential’ Model from Keras deep learning library.</w:t>
      </w:r>
    </w:p>
    <w:p w14:paraId="61534E64" w14:textId="77777777" w:rsidR="0045432F" w:rsidRPr="00D24931" w:rsidRDefault="0045432F" w:rsidP="009D20AF">
      <w:pPr>
        <w:pStyle w:val="ListParagraph"/>
        <w:numPr>
          <w:ilvl w:val="0"/>
          <w:numId w:val="9"/>
        </w:numPr>
        <w:spacing w:line="360" w:lineRule="auto"/>
        <w:ind w:left="720"/>
        <w:jc w:val="both"/>
        <w:rPr>
          <w:color w:val="000000" w:themeColor="text1"/>
          <w:lang w:val="en-US"/>
        </w:rPr>
      </w:pPr>
      <w:r w:rsidRPr="00D24931">
        <w:rPr>
          <w:color w:val="000000" w:themeColor="text1"/>
          <w:lang w:val="en-US"/>
        </w:rPr>
        <w:t>Add a Conv1D layer to the model defining the number of filters (24), kernel size (500), input shape (100), rectified linear activation function (relu).</w:t>
      </w:r>
    </w:p>
    <w:p w14:paraId="53F3462B" w14:textId="77777777" w:rsidR="0045432F" w:rsidRPr="00D24931" w:rsidRDefault="0045432F" w:rsidP="009D20AF">
      <w:pPr>
        <w:pStyle w:val="ListParagraph"/>
        <w:numPr>
          <w:ilvl w:val="0"/>
          <w:numId w:val="9"/>
        </w:numPr>
        <w:spacing w:line="360" w:lineRule="auto"/>
        <w:ind w:left="720"/>
        <w:jc w:val="both"/>
        <w:rPr>
          <w:color w:val="000000" w:themeColor="text1"/>
          <w:lang w:val="en-US"/>
        </w:rPr>
      </w:pPr>
      <w:r w:rsidRPr="00D24931">
        <w:rPr>
          <w:color w:val="000000" w:themeColor="text1"/>
          <w:lang w:val="en-US"/>
        </w:rPr>
        <w:t>Add another Conv1D layer with same settings but without input shape.</w:t>
      </w:r>
    </w:p>
    <w:p w14:paraId="36D7B26B" w14:textId="77777777" w:rsidR="0045432F" w:rsidRPr="00D24931" w:rsidRDefault="0045432F" w:rsidP="009D20AF">
      <w:pPr>
        <w:pStyle w:val="ListParagraph"/>
        <w:numPr>
          <w:ilvl w:val="0"/>
          <w:numId w:val="9"/>
        </w:numPr>
        <w:spacing w:line="360" w:lineRule="auto"/>
        <w:ind w:left="720"/>
        <w:jc w:val="both"/>
        <w:rPr>
          <w:color w:val="000000" w:themeColor="text1"/>
          <w:lang w:val="en-US"/>
        </w:rPr>
      </w:pPr>
      <w:r w:rsidRPr="00D24931">
        <w:rPr>
          <w:color w:val="000000" w:themeColor="text1"/>
          <w:lang w:val="en-US"/>
        </w:rPr>
        <w:t>Add another MaxPooling1D layer with pool size of 2.</w:t>
      </w:r>
    </w:p>
    <w:p w14:paraId="0BE481B3" w14:textId="77777777" w:rsidR="0045432F" w:rsidRPr="00D24931" w:rsidRDefault="0045432F" w:rsidP="009D20AF">
      <w:pPr>
        <w:pStyle w:val="ListParagraph"/>
        <w:numPr>
          <w:ilvl w:val="0"/>
          <w:numId w:val="9"/>
        </w:numPr>
        <w:spacing w:line="360" w:lineRule="auto"/>
        <w:ind w:left="720"/>
        <w:jc w:val="both"/>
        <w:rPr>
          <w:color w:val="000000" w:themeColor="text1"/>
          <w:lang w:val="en-US"/>
        </w:rPr>
      </w:pPr>
      <w:r w:rsidRPr="00D24931">
        <w:rPr>
          <w:color w:val="000000" w:themeColor="text1"/>
          <w:lang w:val="en-US"/>
        </w:rPr>
        <w:t>Flatten (reshape) the result of previous step into single dimension before interpreted by the next layer.</w:t>
      </w:r>
    </w:p>
    <w:p w14:paraId="585066CC" w14:textId="77777777" w:rsidR="0045432F" w:rsidRPr="00D24931" w:rsidRDefault="0045432F" w:rsidP="009D20AF">
      <w:pPr>
        <w:pStyle w:val="ListParagraph"/>
        <w:numPr>
          <w:ilvl w:val="0"/>
          <w:numId w:val="9"/>
        </w:numPr>
        <w:spacing w:line="360" w:lineRule="auto"/>
        <w:ind w:left="720"/>
        <w:jc w:val="both"/>
        <w:rPr>
          <w:color w:val="000000" w:themeColor="text1"/>
          <w:lang w:val="en-US"/>
        </w:rPr>
      </w:pPr>
      <w:r w:rsidRPr="00D24931">
        <w:rPr>
          <w:color w:val="000000" w:themeColor="text1"/>
          <w:lang w:val="en-US"/>
        </w:rPr>
        <w:t>Add a Dense layer with number of outputs (1), since we predict a continuous value.</w:t>
      </w:r>
    </w:p>
    <w:p w14:paraId="1F8497D9" w14:textId="77777777" w:rsidR="0045432F" w:rsidRPr="00D24931" w:rsidRDefault="0045432F" w:rsidP="009D20AF">
      <w:pPr>
        <w:pStyle w:val="ListParagraph"/>
        <w:numPr>
          <w:ilvl w:val="0"/>
          <w:numId w:val="9"/>
        </w:numPr>
        <w:spacing w:line="360" w:lineRule="auto"/>
        <w:ind w:left="720"/>
        <w:jc w:val="both"/>
        <w:rPr>
          <w:color w:val="000000" w:themeColor="text1"/>
          <w:lang w:val="en-US"/>
        </w:rPr>
      </w:pPr>
      <w:r w:rsidRPr="00D24931">
        <w:rPr>
          <w:color w:val="000000" w:themeColor="text1"/>
          <w:lang w:val="en-US"/>
        </w:rPr>
        <w:t>Compile the model with Mean Square Error (MSE) loss function and ‘adam’ optimizer.</w:t>
      </w:r>
    </w:p>
    <w:p w14:paraId="3CC21D59" w14:textId="77777777" w:rsidR="0045432F" w:rsidRPr="00D24931" w:rsidRDefault="0045432F" w:rsidP="009D20AF">
      <w:pPr>
        <w:pStyle w:val="ListParagraph"/>
        <w:numPr>
          <w:ilvl w:val="0"/>
          <w:numId w:val="9"/>
        </w:numPr>
        <w:spacing w:line="360" w:lineRule="auto"/>
        <w:ind w:left="720"/>
        <w:jc w:val="both"/>
        <w:rPr>
          <w:color w:val="000000" w:themeColor="text1"/>
          <w:lang w:val="en-US"/>
        </w:rPr>
      </w:pPr>
      <w:r w:rsidRPr="00D24931">
        <w:rPr>
          <w:color w:val="000000" w:themeColor="text1"/>
          <w:lang w:val="en-US"/>
        </w:rPr>
        <w:t>Fit the model with training data set for number of epochs (100) and batch size (100).</w:t>
      </w:r>
    </w:p>
    <w:p w14:paraId="7DECBE0A" w14:textId="77777777" w:rsidR="0045432F" w:rsidRPr="00D24931" w:rsidRDefault="0045432F" w:rsidP="009D20AF">
      <w:pPr>
        <w:pStyle w:val="ListParagraph"/>
        <w:numPr>
          <w:ilvl w:val="0"/>
          <w:numId w:val="9"/>
        </w:numPr>
        <w:spacing w:line="360" w:lineRule="auto"/>
        <w:ind w:left="720"/>
        <w:jc w:val="both"/>
        <w:rPr>
          <w:color w:val="000000" w:themeColor="text1"/>
          <w:lang w:val="en-US"/>
        </w:rPr>
      </w:pPr>
      <w:r w:rsidRPr="00D24931">
        <w:rPr>
          <w:color w:val="000000" w:themeColor="text1"/>
          <w:lang w:val="en-US"/>
        </w:rPr>
        <w:t>Create an ensemble of 6 models by following the steps 1 to 8.</w:t>
      </w:r>
    </w:p>
    <w:p w14:paraId="7E43763F" w14:textId="77777777" w:rsidR="0045432F" w:rsidRPr="00D24931" w:rsidRDefault="0045432F" w:rsidP="009D20AF">
      <w:pPr>
        <w:pStyle w:val="ListParagraph"/>
        <w:numPr>
          <w:ilvl w:val="0"/>
          <w:numId w:val="8"/>
        </w:numPr>
        <w:spacing w:line="360" w:lineRule="auto"/>
        <w:ind w:left="720"/>
        <w:jc w:val="both"/>
        <w:rPr>
          <w:color w:val="000000" w:themeColor="text1"/>
          <w:lang w:val="en-US"/>
        </w:rPr>
      </w:pPr>
      <w:r w:rsidRPr="00D24931">
        <w:rPr>
          <w:color w:val="000000" w:themeColor="text1"/>
          <w:lang w:val="en-US"/>
        </w:rPr>
        <w:t xml:space="preserve">Get prediction </w:t>
      </w:r>
      <w:r w:rsidRPr="00D24931">
        <w:rPr>
          <w:i/>
          <w:iCs/>
          <w:color w:val="000000" w:themeColor="text1"/>
          <w:lang w:val="en-US"/>
        </w:rPr>
        <w:t>yhat</w:t>
      </w:r>
      <w:r w:rsidRPr="00D24931">
        <w:rPr>
          <w:color w:val="000000" w:themeColor="text1"/>
          <w:lang w:val="en-US"/>
        </w:rPr>
        <w:t xml:space="preserve"> for each time step (day) from all the models of the ensemble.</w:t>
      </w:r>
      <w:r w:rsidRPr="00D24931">
        <w:rPr>
          <w:color w:val="000000" w:themeColor="text1"/>
          <w:lang w:val="en-US"/>
        </w:rPr>
        <w:br/>
        <w:t>An example of single model output can be derived:</w:t>
      </w:r>
      <w:r w:rsidRPr="00D24931">
        <w:rPr>
          <w:color w:val="000000" w:themeColor="text1"/>
          <w:lang w:val="en-US"/>
        </w:rPr>
        <w:tab/>
        <w:t xml:space="preserve"> </w:t>
      </w:r>
      <w:r w:rsidRPr="00D24931">
        <w:rPr>
          <w:color w:val="000000" w:themeColor="text1"/>
          <w:lang w:val="en-US"/>
        </w:rPr>
        <w:br/>
      </w:r>
      <w:r w:rsidRPr="00D24931">
        <w:rPr>
          <w:rStyle w:val="crayon-v"/>
          <w:i/>
          <w:iCs/>
          <w:color w:val="000000" w:themeColor="text1"/>
          <w:bdr w:val="none" w:sz="0" w:space="0" w:color="auto" w:frame="1"/>
          <w:shd w:val="clear" w:color="auto" w:fill="FDFDFD"/>
        </w:rPr>
        <w:t>yhat</w:t>
      </w:r>
      <w:r w:rsidRPr="00D24931">
        <w:rPr>
          <w:rStyle w:val="crayon-h"/>
          <w:i/>
          <w:iCs/>
          <w:color w:val="000000" w:themeColor="text1"/>
          <w:bdr w:val="none" w:sz="0" w:space="0" w:color="auto" w:frame="1"/>
          <w:shd w:val="clear" w:color="auto" w:fill="FDFDFD"/>
        </w:rPr>
        <w:t xml:space="preserve"> </w:t>
      </w:r>
      <w:r w:rsidRPr="00D24931">
        <w:rPr>
          <w:rStyle w:val="crayon-o"/>
          <w:i/>
          <w:iCs/>
          <w:color w:val="000000" w:themeColor="text1"/>
          <w:bdr w:val="none" w:sz="0" w:space="0" w:color="auto" w:frame="1"/>
          <w:shd w:val="clear" w:color="auto" w:fill="FDFDFD"/>
        </w:rPr>
        <w:t>=</w:t>
      </w:r>
      <w:r w:rsidRPr="00D24931">
        <w:rPr>
          <w:rStyle w:val="crayon-h"/>
          <w:i/>
          <w:iCs/>
          <w:color w:val="000000" w:themeColor="text1"/>
          <w:bdr w:val="none" w:sz="0" w:space="0" w:color="auto" w:frame="1"/>
          <w:shd w:val="clear" w:color="auto" w:fill="FDFDFD"/>
        </w:rPr>
        <w:t xml:space="preserve"> </w:t>
      </w:r>
      <w:r w:rsidRPr="00D24931">
        <w:rPr>
          <w:rStyle w:val="crayon-v"/>
          <w:i/>
          <w:iCs/>
          <w:color w:val="000000" w:themeColor="text1"/>
          <w:bdr w:val="none" w:sz="0" w:space="0" w:color="auto" w:frame="1"/>
          <w:shd w:val="clear" w:color="auto" w:fill="FDFDFD"/>
        </w:rPr>
        <w:t>model</w:t>
      </w:r>
      <w:r w:rsidRPr="00D24931">
        <w:rPr>
          <w:rStyle w:val="crayon-sy"/>
          <w:i/>
          <w:iCs/>
          <w:color w:val="000000" w:themeColor="text1"/>
          <w:bdr w:val="none" w:sz="0" w:space="0" w:color="auto" w:frame="1"/>
          <w:shd w:val="clear" w:color="auto" w:fill="FDFDFD"/>
        </w:rPr>
        <w:t>.</w:t>
      </w:r>
      <w:r w:rsidRPr="00D24931">
        <w:rPr>
          <w:rStyle w:val="crayon-e"/>
          <w:i/>
          <w:iCs/>
          <w:color w:val="000000" w:themeColor="text1"/>
          <w:bdr w:val="none" w:sz="0" w:space="0" w:color="auto" w:frame="1"/>
          <w:shd w:val="clear" w:color="auto" w:fill="FDFDFD"/>
        </w:rPr>
        <w:t>predict</w:t>
      </w:r>
      <w:r w:rsidRPr="00D24931">
        <w:rPr>
          <w:rStyle w:val="crayon-sy"/>
          <w:i/>
          <w:iCs/>
          <w:color w:val="000000" w:themeColor="text1"/>
          <w:bdr w:val="none" w:sz="0" w:space="0" w:color="auto" w:frame="1"/>
          <w:shd w:val="clear" w:color="auto" w:fill="FDFDFD"/>
        </w:rPr>
        <w:t>(</w:t>
      </w:r>
      <w:r w:rsidRPr="00D24931">
        <w:rPr>
          <w:rStyle w:val="crayon-v"/>
          <w:i/>
          <w:iCs/>
          <w:color w:val="000000" w:themeColor="text1"/>
          <w:bdr w:val="none" w:sz="0" w:space="0" w:color="auto" w:frame="1"/>
          <w:shd w:val="clear" w:color="auto" w:fill="FDFDFD"/>
        </w:rPr>
        <w:t>input</w:t>
      </w:r>
      <w:r w:rsidRPr="00D24931">
        <w:rPr>
          <w:rStyle w:val="crayon-sy"/>
          <w:i/>
          <w:iCs/>
          <w:color w:val="000000" w:themeColor="text1"/>
          <w:bdr w:val="none" w:sz="0" w:space="0" w:color="auto" w:frame="1"/>
          <w:shd w:val="clear" w:color="auto" w:fill="FDFDFD"/>
        </w:rPr>
        <w:t>)</w:t>
      </w:r>
    </w:p>
    <w:p w14:paraId="7D1C4F63" w14:textId="77777777" w:rsidR="0045432F" w:rsidRPr="00D24931" w:rsidRDefault="0045432F" w:rsidP="009D20AF">
      <w:pPr>
        <w:pStyle w:val="ListParagraph"/>
        <w:numPr>
          <w:ilvl w:val="0"/>
          <w:numId w:val="8"/>
        </w:numPr>
        <w:spacing w:line="360" w:lineRule="auto"/>
        <w:ind w:left="720"/>
        <w:jc w:val="both"/>
        <w:rPr>
          <w:color w:val="000000" w:themeColor="text1"/>
          <w:lang w:val="en-US"/>
        </w:rPr>
      </w:pPr>
      <w:r w:rsidRPr="00D24931">
        <w:rPr>
          <w:color w:val="000000" w:themeColor="text1"/>
          <w:lang w:val="en-US"/>
        </w:rPr>
        <w:t>Calculate the ranges (lower level, mean and upper level) of each prediction.</w:t>
      </w:r>
    </w:p>
    <w:p w14:paraId="421E7696" w14:textId="77777777" w:rsidR="0045432F" w:rsidRPr="00D24931" w:rsidRDefault="0045432F" w:rsidP="009D20AF">
      <w:pPr>
        <w:pStyle w:val="ListParagraph"/>
        <w:numPr>
          <w:ilvl w:val="0"/>
          <w:numId w:val="8"/>
        </w:numPr>
        <w:spacing w:line="360" w:lineRule="auto"/>
        <w:ind w:left="720"/>
        <w:jc w:val="both"/>
        <w:rPr>
          <w:color w:val="000000" w:themeColor="text1"/>
          <w:lang w:val="en-US"/>
        </w:rPr>
      </w:pPr>
      <w:r w:rsidRPr="00D24931">
        <w:rPr>
          <w:color w:val="000000" w:themeColor="text1"/>
          <w:lang w:val="en-US"/>
        </w:rPr>
        <w:t xml:space="preserve">Calculate uncertainty of the model for each day by using the set of yhats using the uncertainty calculating formula explained in </w:t>
      </w:r>
      <w:r>
        <w:rPr>
          <w:color w:val="000000" w:themeColor="text1"/>
          <w:lang w:val="en-US"/>
        </w:rPr>
        <w:t xml:space="preserve">section </w:t>
      </w:r>
      <w:r w:rsidRPr="00D24931">
        <w:rPr>
          <w:color w:val="000000" w:themeColor="text1"/>
          <w:lang w:val="en-US"/>
        </w:rPr>
        <w:t>3.7.</w:t>
      </w:r>
    </w:p>
    <w:p w14:paraId="25B82871" w14:textId="77777777" w:rsidR="0045432F" w:rsidRPr="00D24931" w:rsidRDefault="0045432F" w:rsidP="0045432F">
      <w:pPr>
        <w:pStyle w:val="ListParagraph"/>
        <w:spacing w:line="360" w:lineRule="auto"/>
        <w:ind w:left="0"/>
        <w:jc w:val="both"/>
        <w:rPr>
          <w:color w:val="000000" w:themeColor="text1"/>
          <w:shd w:val="clear" w:color="auto" w:fill="FFFFFF"/>
          <w:lang w:val="en-US"/>
        </w:rPr>
      </w:pPr>
      <w:r w:rsidRPr="00D24931">
        <w:rPr>
          <w:color w:val="000000" w:themeColor="text1"/>
          <w:shd w:val="clear" w:color="auto" w:fill="FFFFFF"/>
          <w:lang w:val="en-US"/>
        </w:rPr>
        <w:t>----------------------------------------------------------------------------------------------------------------</w:t>
      </w:r>
    </w:p>
    <w:p w14:paraId="24F449A0" w14:textId="77777777" w:rsidR="0045432F" w:rsidRPr="00D24931" w:rsidRDefault="0045432F" w:rsidP="0045432F">
      <w:pPr>
        <w:spacing w:line="360" w:lineRule="auto"/>
        <w:rPr>
          <w:color w:val="000000" w:themeColor="text1"/>
          <w:lang w:val="en-US"/>
        </w:rPr>
      </w:pPr>
      <w:r w:rsidRPr="00D24931">
        <w:rPr>
          <w:color w:val="000000" w:themeColor="text1"/>
          <w:lang w:val="en-US"/>
        </w:rPr>
        <w:t>Algorithm</w:t>
      </w:r>
      <w:r>
        <w:rPr>
          <w:color w:val="000000" w:themeColor="text1"/>
          <w:lang w:val="en-US"/>
        </w:rPr>
        <w:t xml:space="preserve"> 3.</w:t>
      </w:r>
      <w:r w:rsidRPr="00D24931">
        <w:rPr>
          <w:color w:val="000000" w:themeColor="text1"/>
          <w:lang w:val="en-US"/>
        </w:rPr>
        <w:t>2: CNN Model</w:t>
      </w:r>
    </w:p>
    <w:p w14:paraId="4AB9390B" w14:textId="77777777" w:rsidR="0045432F" w:rsidRPr="002E48C9" w:rsidRDefault="0045432F" w:rsidP="0045432F">
      <w:pPr>
        <w:spacing w:line="360" w:lineRule="auto"/>
        <w:rPr>
          <w:rFonts w:ascii="Times" w:hAnsi="Times"/>
          <w:b/>
          <w:bCs/>
          <w:color w:val="000000" w:themeColor="text1"/>
          <w:lang w:val="en-US"/>
        </w:rPr>
      </w:pPr>
      <w:r w:rsidRPr="002E48C9">
        <w:rPr>
          <w:rFonts w:ascii="Times" w:hAnsi="Times"/>
          <w:b/>
          <w:bCs/>
          <w:color w:val="000000" w:themeColor="text1"/>
          <w:lang w:val="en-US"/>
        </w:rPr>
        <w:t>3.</w:t>
      </w:r>
      <w:r>
        <w:rPr>
          <w:rFonts w:ascii="Times" w:hAnsi="Times"/>
          <w:b/>
          <w:bCs/>
          <w:color w:val="000000" w:themeColor="text1"/>
          <w:lang w:val="en-US"/>
        </w:rPr>
        <w:t>6</w:t>
      </w:r>
      <w:r w:rsidRPr="002E48C9">
        <w:rPr>
          <w:rFonts w:ascii="Times" w:hAnsi="Times"/>
          <w:b/>
          <w:bCs/>
          <w:color w:val="000000" w:themeColor="text1"/>
          <w:lang w:val="en-US"/>
        </w:rPr>
        <w:tab/>
        <w:t>LSTM</w:t>
      </w:r>
    </w:p>
    <w:p w14:paraId="3ECE447F" w14:textId="77777777" w:rsidR="0045432F" w:rsidRPr="002E48C9" w:rsidRDefault="0045432F" w:rsidP="0045432F">
      <w:pPr>
        <w:spacing w:line="360" w:lineRule="auto"/>
        <w:jc w:val="both"/>
        <w:rPr>
          <w:rFonts w:ascii="Times" w:hAnsi="Times"/>
          <w:color w:val="000000" w:themeColor="text1"/>
          <w:sz w:val="23"/>
          <w:szCs w:val="23"/>
          <w:shd w:val="clear" w:color="auto" w:fill="FFFFFF"/>
        </w:rPr>
      </w:pPr>
      <w:r w:rsidRPr="002E48C9">
        <w:rPr>
          <w:rFonts w:ascii="Times" w:hAnsi="Times"/>
          <w:color w:val="000000" w:themeColor="text1"/>
          <w:sz w:val="23"/>
          <w:szCs w:val="23"/>
          <w:shd w:val="clear" w:color="auto" w:fill="FFFFFF"/>
        </w:rPr>
        <w:t>The LSTM neural network </w:t>
      </w:r>
      <w:r w:rsidRPr="002E48C9">
        <w:rPr>
          <w:rFonts w:ascii="Times" w:hAnsi="Times"/>
          <w:color w:val="000000" w:themeColor="text1"/>
          <w:sz w:val="23"/>
          <w:szCs w:val="23"/>
          <w:shd w:val="clear" w:color="auto" w:fill="FFFFFF"/>
          <w:lang w:val="en-US"/>
        </w:rPr>
        <w:t>is a member of RNN</w:t>
      </w:r>
      <w:r>
        <w:rPr>
          <w:rFonts w:ascii="Times" w:hAnsi="Times"/>
          <w:color w:val="000000" w:themeColor="text1"/>
          <w:sz w:val="23"/>
          <w:szCs w:val="23"/>
          <w:shd w:val="clear" w:color="auto" w:fill="FFFFFF"/>
          <w:lang w:val="en-US"/>
        </w:rPr>
        <w:t xml:space="preserve"> (Recurrent Neural Network)</w:t>
      </w:r>
      <w:r w:rsidRPr="002E48C9">
        <w:rPr>
          <w:rFonts w:ascii="Times" w:hAnsi="Times"/>
          <w:color w:val="000000" w:themeColor="text1"/>
          <w:sz w:val="23"/>
          <w:szCs w:val="23"/>
          <w:shd w:val="clear" w:color="auto" w:fill="FFFFFF"/>
          <w:lang w:val="en-US"/>
        </w:rPr>
        <w:t xml:space="preserve"> and it can </w:t>
      </w:r>
      <w:r w:rsidRPr="002E48C9">
        <w:rPr>
          <w:rFonts w:ascii="Times" w:hAnsi="Times"/>
          <w:color w:val="000000" w:themeColor="text1"/>
          <w:sz w:val="23"/>
          <w:szCs w:val="23"/>
          <w:shd w:val="clear" w:color="auto" w:fill="FFFFFF"/>
        </w:rPr>
        <w:t>be used for univariate time series forecasting.</w:t>
      </w:r>
      <w:r w:rsidRPr="002E48C9">
        <w:rPr>
          <w:rFonts w:ascii="Times" w:hAnsi="Times"/>
          <w:color w:val="000000" w:themeColor="text1"/>
          <w:sz w:val="23"/>
          <w:szCs w:val="23"/>
          <w:shd w:val="clear" w:color="auto" w:fill="FFFFFF"/>
          <w:lang w:val="en-US"/>
        </w:rPr>
        <w:t xml:space="preserve"> It </w:t>
      </w:r>
      <w:r w:rsidRPr="002E48C9">
        <w:rPr>
          <w:rFonts w:ascii="Times" w:hAnsi="Times"/>
          <w:color w:val="000000" w:themeColor="text1"/>
          <w:sz w:val="23"/>
          <w:szCs w:val="23"/>
          <w:shd w:val="clear" w:color="auto" w:fill="FFFFFF"/>
        </w:rPr>
        <w:t>use</w:t>
      </w:r>
      <w:r w:rsidRPr="002E48C9">
        <w:rPr>
          <w:rFonts w:ascii="Times" w:hAnsi="Times"/>
          <w:color w:val="000000" w:themeColor="text1"/>
          <w:sz w:val="23"/>
          <w:szCs w:val="23"/>
          <w:shd w:val="clear" w:color="auto" w:fill="FFFFFF"/>
          <w:lang w:val="en-US"/>
        </w:rPr>
        <w:t>s</w:t>
      </w:r>
      <w:r w:rsidRPr="002E48C9">
        <w:rPr>
          <w:rFonts w:ascii="Times" w:hAnsi="Times"/>
          <w:color w:val="000000" w:themeColor="text1"/>
          <w:sz w:val="23"/>
          <w:szCs w:val="23"/>
          <w:shd w:val="clear" w:color="auto" w:fill="FFFFFF"/>
        </w:rPr>
        <w:t xml:space="preserve"> an output of the network from a prior step as an input in attempt to automatically learn across sequence data.</w:t>
      </w:r>
      <w:r w:rsidRPr="002E48C9">
        <w:rPr>
          <w:rFonts w:ascii="Times" w:hAnsi="Times"/>
          <w:color w:val="000000" w:themeColor="text1"/>
          <w:sz w:val="23"/>
          <w:szCs w:val="23"/>
          <w:shd w:val="clear" w:color="auto" w:fill="FFFFFF"/>
          <w:lang w:val="en-US"/>
        </w:rPr>
        <w:t xml:space="preserve"> </w:t>
      </w:r>
      <w:r>
        <w:rPr>
          <w:rFonts w:ascii="Times" w:hAnsi="Times"/>
          <w:color w:val="000000" w:themeColor="text1"/>
          <w:sz w:val="23"/>
          <w:szCs w:val="23"/>
          <w:shd w:val="clear" w:color="auto" w:fill="FFFFFF"/>
        </w:rPr>
        <w:t xml:space="preserve">Having </w:t>
      </w:r>
      <w:r w:rsidRPr="002E48C9">
        <w:rPr>
          <w:rFonts w:ascii="Times" w:hAnsi="Times"/>
          <w:color w:val="000000" w:themeColor="text1"/>
          <w:sz w:val="23"/>
          <w:szCs w:val="23"/>
          <w:shd w:val="clear" w:color="auto" w:fill="FFFFFF"/>
        </w:rPr>
        <w:t>internal memory</w:t>
      </w:r>
      <w:r>
        <w:rPr>
          <w:rFonts w:ascii="Times" w:hAnsi="Times"/>
          <w:color w:val="000000" w:themeColor="text1"/>
          <w:sz w:val="23"/>
          <w:szCs w:val="23"/>
          <w:shd w:val="clear" w:color="auto" w:fill="FFFFFF"/>
        </w:rPr>
        <w:t>,</w:t>
      </w:r>
      <w:r w:rsidRPr="002E48C9">
        <w:rPr>
          <w:rFonts w:ascii="Times" w:hAnsi="Times"/>
          <w:color w:val="000000" w:themeColor="text1"/>
          <w:sz w:val="23"/>
          <w:szCs w:val="23"/>
          <w:shd w:val="clear" w:color="auto" w:fill="FFFFFF"/>
        </w:rPr>
        <w:t xml:space="preserve"> LSTM allow</w:t>
      </w:r>
      <w:r>
        <w:rPr>
          <w:rFonts w:ascii="Times" w:hAnsi="Times"/>
          <w:color w:val="000000" w:themeColor="text1"/>
          <w:sz w:val="23"/>
          <w:szCs w:val="23"/>
          <w:shd w:val="clear" w:color="auto" w:fill="FFFFFF"/>
        </w:rPr>
        <w:t>s</w:t>
      </w:r>
      <w:r w:rsidRPr="002E48C9">
        <w:rPr>
          <w:rFonts w:ascii="Times" w:hAnsi="Times"/>
          <w:color w:val="000000" w:themeColor="text1"/>
          <w:sz w:val="23"/>
          <w:szCs w:val="23"/>
          <w:shd w:val="clear" w:color="auto" w:fill="FFFFFF"/>
        </w:rPr>
        <w:t xml:space="preserve"> it to accumulate internal state as it reads across the steps of a given input sequence.</w:t>
      </w:r>
    </w:p>
    <w:p w14:paraId="0A268C63" w14:textId="77777777" w:rsidR="0045432F" w:rsidRPr="002E48C9" w:rsidRDefault="0045432F" w:rsidP="0045432F">
      <w:pPr>
        <w:jc w:val="both"/>
        <w:rPr>
          <w:color w:val="000000" w:themeColor="text1"/>
        </w:rPr>
      </w:pPr>
    </w:p>
    <w:p w14:paraId="03E47A0D" w14:textId="77777777" w:rsidR="0045432F" w:rsidRPr="002E48C9" w:rsidRDefault="0045432F" w:rsidP="0045432F">
      <w:pPr>
        <w:spacing w:line="360" w:lineRule="auto"/>
        <w:jc w:val="center"/>
        <w:rPr>
          <w:rFonts w:ascii="Times" w:hAnsi="Times"/>
          <w:b/>
          <w:bCs/>
          <w:color w:val="000000" w:themeColor="text1"/>
          <w:lang w:val="en-US"/>
        </w:rPr>
      </w:pPr>
      <w:r w:rsidRPr="002E48C9">
        <w:rPr>
          <w:rFonts w:ascii="Times" w:hAnsi="Times"/>
          <w:b/>
          <w:bCs/>
          <w:noProof/>
          <w:color w:val="000000" w:themeColor="text1"/>
          <w:lang w:val="en-US"/>
        </w:rPr>
        <w:drawing>
          <wp:inline distT="0" distB="0" distL="0" distR="0" wp14:anchorId="30DC7CE2" wp14:editId="15AFB868">
            <wp:extent cx="3516923" cy="1932243"/>
            <wp:effectExtent l="0" t="0" r="1270" b="0"/>
            <wp:docPr id="33" name="Picture 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548493" cy="1949588"/>
                    </a:xfrm>
                    <a:prstGeom prst="rect">
                      <a:avLst/>
                    </a:prstGeom>
                  </pic:spPr>
                </pic:pic>
              </a:graphicData>
            </a:graphic>
          </wp:inline>
        </w:drawing>
      </w:r>
    </w:p>
    <w:p w14:paraId="6F2AEE28" w14:textId="77777777" w:rsidR="0045432F" w:rsidRPr="002E48C9" w:rsidRDefault="0045432F" w:rsidP="0045432F">
      <w:pPr>
        <w:jc w:val="center"/>
        <w:rPr>
          <w:rFonts w:ascii="Times" w:hAnsi="Times"/>
          <w:color w:val="000000" w:themeColor="text1"/>
          <w:lang w:val="en-US"/>
        </w:rPr>
      </w:pPr>
      <w:r w:rsidRPr="002E48C9">
        <w:rPr>
          <w:rFonts w:ascii="Times" w:hAnsi="Times"/>
          <w:color w:val="000000" w:themeColor="text1"/>
          <w:lang w:val="en-US"/>
        </w:rPr>
        <w:t>Figure</w:t>
      </w:r>
      <w:r>
        <w:rPr>
          <w:rFonts w:ascii="Times" w:hAnsi="Times"/>
          <w:color w:val="000000" w:themeColor="text1"/>
          <w:lang w:val="en-US"/>
        </w:rPr>
        <w:t xml:space="preserve"> 3.5</w:t>
      </w:r>
      <w:r w:rsidRPr="002E48C9">
        <w:rPr>
          <w:rFonts w:ascii="Times" w:hAnsi="Times"/>
          <w:color w:val="000000" w:themeColor="text1"/>
          <w:lang w:val="en-US"/>
        </w:rPr>
        <w:t xml:space="preserve">: Basic Architecture of LSTM network (ref. </w:t>
      </w:r>
      <w:r>
        <w:rPr>
          <w:rFonts w:ascii="Times" w:hAnsi="Times"/>
          <w:color w:val="000000" w:themeColor="text1"/>
          <w:lang w:val="en-US"/>
        </w:rPr>
        <w:t>5</w:t>
      </w:r>
      <w:r w:rsidRPr="002E48C9">
        <w:rPr>
          <w:rFonts w:ascii="Times" w:hAnsi="Times"/>
          <w:color w:val="000000" w:themeColor="text1"/>
          <w:lang w:val="en-US"/>
        </w:rPr>
        <w:t>5)</w:t>
      </w:r>
    </w:p>
    <w:p w14:paraId="5CFF5F87" w14:textId="77777777" w:rsidR="0045432F" w:rsidRPr="002E48C9" w:rsidRDefault="0045432F" w:rsidP="0045432F">
      <w:pPr>
        <w:spacing w:line="360" w:lineRule="auto"/>
        <w:rPr>
          <w:rFonts w:ascii="Times" w:hAnsi="Times"/>
          <w:b/>
          <w:bCs/>
          <w:color w:val="000000" w:themeColor="text1"/>
          <w:lang w:val="en-US"/>
        </w:rPr>
      </w:pPr>
    </w:p>
    <w:p w14:paraId="4C00A691" w14:textId="77777777" w:rsidR="0045432F" w:rsidRDefault="0045432F" w:rsidP="0045432F">
      <w:pPr>
        <w:spacing w:line="360" w:lineRule="auto"/>
        <w:jc w:val="both"/>
        <w:rPr>
          <w:rFonts w:ascii="Times" w:hAnsi="Times"/>
          <w:color w:val="000000" w:themeColor="text1"/>
          <w:shd w:val="clear" w:color="auto" w:fill="FFFFFF"/>
        </w:rPr>
      </w:pPr>
      <w:r w:rsidRPr="00BB43E5">
        <w:rPr>
          <w:rFonts w:ascii="Times" w:hAnsi="Times"/>
          <w:color w:val="000000" w:themeColor="text1"/>
          <w:lang w:val="en-US"/>
        </w:rPr>
        <w:t>For this model</w:t>
      </w:r>
      <w:r>
        <w:rPr>
          <w:rFonts w:ascii="Times" w:hAnsi="Times"/>
          <w:color w:val="000000" w:themeColor="text1"/>
          <w:lang w:val="en-US"/>
        </w:rPr>
        <w:t>,</w:t>
      </w:r>
      <w:r w:rsidRPr="00BB43E5">
        <w:rPr>
          <w:rFonts w:ascii="Times" w:hAnsi="Times"/>
          <w:color w:val="000000" w:themeColor="text1"/>
          <w:lang w:val="en-US"/>
        </w:rPr>
        <w:t xml:space="preserve"> we define a LSTM layer from inputs and subsequently two dense layers. Like other models, </w:t>
      </w:r>
      <w:r w:rsidRPr="00BB43E5">
        <w:rPr>
          <w:rFonts w:ascii="Times" w:hAnsi="Times"/>
          <w:color w:val="000000" w:themeColor="text1"/>
          <w:shd w:val="clear" w:color="auto" w:fill="FFFFFF"/>
        </w:rPr>
        <w:t>rectified linear activation function</w:t>
      </w:r>
      <w:r w:rsidRPr="00BB43E5">
        <w:rPr>
          <w:rFonts w:ascii="Times" w:hAnsi="Times"/>
          <w:color w:val="000000" w:themeColor="text1"/>
          <w:shd w:val="clear" w:color="auto" w:fill="FFFFFF"/>
          <w:lang w:val="en-US"/>
        </w:rPr>
        <w:t xml:space="preserve"> is used in LSTM layer and in one of dense layer. </w:t>
      </w:r>
      <w:r w:rsidRPr="00BB43E5">
        <w:rPr>
          <w:rFonts w:ascii="Times" w:hAnsi="Times"/>
          <w:color w:val="000000" w:themeColor="text1"/>
          <w:shd w:val="clear" w:color="auto" w:fill="FFFFFF"/>
        </w:rPr>
        <w:t xml:space="preserve">A simple grid search of model hyperparameters was performed </w:t>
      </w:r>
      <w:r>
        <w:rPr>
          <w:rFonts w:ascii="Times" w:hAnsi="Times"/>
          <w:color w:val="000000" w:themeColor="text1"/>
          <w:shd w:val="clear" w:color="auto" w:fill="FFFFFF"/>
        </w:rPr>
        <w:t>with</w:t>
      </w:r>
      <w:r w:rsidRPr="00BB43E5">
        <w:rPr>
          <w:rFonts w:ascii="Times" w:hAnsi="Times"/>
          <w:color w:val="000000" w:themeColor="text1"/>
          <w:shd w:val="clear" w:color="auto" w:fill="FFFFFF"/>
        </w:rPr>
        <w:t xml:space="preserve"> the </w:t>
      </w:r>
      <w:r>
        <w:rPr>
          <w:rFonts w:ascii="Times" w:hAnsi="Times"/>
          <w:color w:val="000000" w:themeColor="text1"/>
          <w:shd w:val="clear" w:color="auto" w:fill="FFFFFF"/>
        </w:rPr>
        <w:t xml:space="preserve">predefined </w:t>
      </w:r>
      <w:r w:rsidRPr="00BB43E5">
        <w:rPr>
          <w:rFonts w:ascii="Times" w:hAnsi="Times"/>
          <w:color w:val="000000" w:themeColor="text1"/>
          <w:shd w:val="clear" w:color="auto" w:fill="FFFFFF"/>
        </w:rPr>
        <w:t>configuration</w:t>
      </w:r>
      <w:r>
        <w:rPr>
          <w:rFonts w:ascii="Times" w:hAnsi="Times"/>
          <w:color w:val="000000" w:themeColor="text1"/>
          <w:shd w:val="clear" w:color="auto" w:fill="FFFFFF"/>
        </w:rPr>
        <w:t>.</w:t>
      </w:r>
    </w:p>
    <w:p w14:paraId="5002F16D" w14:textId="77777777" w:rsidR="0045432F" w:rsidRDefault="0045432F" w:rsidP="0045432F">
      <w:pPr>
        <w:spacing w:line="360" w:lineRule="auto"/>
        <w:jc w:val="both"/>
        <w:rPr>
          <w:rFonts w:ascii="Times" w:hAnsi="Times"/>
          <w:color w:val="000000" w:themeColor="text1"/>
          <w:shd w:val="clear" w:color="auto" w:fill="FFFFFF"/>
        </w:rPr>
      </w:pPr>
    </w:p>
    <w:p w14:paraId="1BF4B9E4" w14:textId="77777777" w:rsidR="0045432F" w:rsidRDefault="0045432F" w:rsidP="0045432F">
      <w:pPr>
        <w:spacing w:line="360" w:lineRule="auto"/>
        <w:jc w:val="both"/>
        <w:rPr>
          <w:rFonts w:ascii="Times" w:hAnsi="Times"/>
          <w:color w:val="000000" w:themeColor="text1"/>
          <w:shd w:val="clear" w:color="auto" w:fill="FFFFFF"/>
        </w:rPr>
      </w:pPr>
      <w:r>
        <w:rPr>
          <w:rFonts w:ascii="Times" w:hAnsi="Times"/>
          <w:color w:val="000000" w:themeColor="text1"/>
          <w:shd w:val="clear" w:color="auto" w:fill="FFFFFF"/>
          <w:lang w:val="en-US"/>
        </w:rPr>
        <w:t xml:space="preserve">The terms shown in the above Figure 3.5 are also used in our code as well as in Algorithm-3. So, for better understanding, </w:t>
      </w:r>
      <w:r>
        <w:rPr>
          <w:rFonts w:ascii="Times" w:hAnsi="Times"/>
          <w:color w:val="000000" w:themeColor="text1"/>
          <w:shd w:val="clear" w:color="auto" w:fill="FFFFFF"/>
        </w:rPr>
        <w:t>we</w:t>
      </w:r>
      <w:r w:rsidRPr="002555ED">
        <w:rPr>
          <w:rFonts w:ascii="Times" w:hAnsi="Times"/>
          <w:color w:val="000000" w:themeColor="text1"/>
          <w:shd w:val="clear" w:color="auto" w:fill="FFFFFF"/>
        </w:rPr>
        <w:t xml:space="preserve"> briefly introduce some of the</w:t>
      </w:r>
      <w:r>
        <w:rPr>
          <w:rFonts w:ascii="Times" w:hAnsi="Times"/>
          <w:color w:val="000000" w:themeColor="text1"/>
          <w:shd w:val="clear" w:color="auto" w:fill="FFFFFF"/>
        </w:rPr>
        <w:t xml:space="preserve"> unknown terms as follows</w:t>
      </w:r>
      <w:r w:rsidRPr="002555ED">
        <w:rPr>
          <w:rFonts w:ascii="Times" w:hAnsi="Times"/>
          <w:color w:val="000000" w:themeColor="text1"/>
          <w:shd w:val="clear" w:color="auto" w:fill="FFFFFF"/>
        </w:rPr>
        <w:t>:</w:t>
      </w:r>
    </w:p>
    <w:p w14:paraId="168C2AC2" w14:textId="77777777" w:rsidR="0045432F" w:rsidRDefault="0045432F" w:rsidP="0045432F">
      <w:pPr>
        <w:spacing w:line="360" w:lineRule="auto"/>
        <w:jc w:val="both"/>
        <w:rPr>
          <w:rFonts w:ascii="Times" w:hAnsi="Times"/>
          <w:b/>
          <w:bCs/>
          <w:color w:val="000000" w:themeColor="text1"/>
          <w:shd w:val="clear" w:color="auto" w:fill="FFFFFF"/>
        </w:rPr>
      </w:pPr>
    </w:p>
    <w:p w14:paraId="1A512088" w14:textId="77777777" w:rsidR="0045432F" w:rsidRDefault="0045432F" w:rsidP="0045432F">
      <w:pPr>
        <w:spacing w:line="360" w:lineRule="auto"/>
        <w:jc w:val="both"/>
      </w:pPr>
      <w:r w:rsidRPr="002E1DFE">
        <w:rPr>
          <w:rFonts w:ascii="Times" w:hAnsi="Times"/>
          <w:b/>
          <w:bCs/>
          <w:color w:val="000000" w:themeColor="text1"/>
          <w:shd w:val="clear" w:color="auto" w:fill="FFFFFF"/>
        </w:rPr>
        <w:t>LSTM Layer</w:t>
      </w:r>
      <w:r>
        <w:rPr>
          <w:rFonts w:ascii="Times" w:hAnsi="Times"/>
          <w:color w:val="000000" w:themeColor="text1"/>
          <w:shd w:val="clear" w:color="auto" w:fill="FFFFFF"/>
        </w:rPr>
        <w:tab/>
      </w:r>
      <w:r>
        <w:rPr>
          <w:rFonts w:ascii="Times" w:hAnsi="Times"/>
          <w:color w:val="000000" w:themeColor="text1"/>
          <w:shd w:val="clear" w:color="auto" w:fill="FFFFFF"/>
        </w:rPr>
        <w:br/>
      </w:r>
      <w:r w:rsidRPr="002E1DFE">
        <w:rPr>
          <w:color w:val="202124"/>
          <w:shd w:val="clear" w:color="auto" w:fill="FFFFFF"/>
        </w:rPr>
        <w:t>An LSTM layer learns long-term dependencies between time steps in time series and sequence data. The state of the layer consists of the hidden state (also known as the output state) and the cell state. The hidden state at time step t contains the output of the LSTM layer for this time step.</w:t>
      </w:r>
    </w:p>
    <w:p w14:paraId="3559C2E5" w14:textId="77777777" w:rsidR="0045432F" w:rsidRPr="00BB43E5" w:rsidRDefault="0045432F" w:rsidP="0045432F">
      <w:pPr>
        <w:spacing w:line="360" w:lineRule="auto"/>
        <w:jc w:val="both"/>
        <w:rPr>
          <w:rFonts w:ascii="Times" w:hAnsi="Times"/>
          <w:color w:val="000000" w:themeColor="text1"/>
        </w:rPr>
      </w:pPr>
    </w:p>
    <w:p w14:paraId="4F969B97" w14:textId="77777777" w:rsidR="0045432F" w:rsidRDefault="0045432F" w:rsidP="0045432F">
      <w:pPr>
        <w:spacing w:line="360" w:lineRule="auto"/>
        <w:jc w:val="both"/>
        <w:rPr>
          <w:rFonts w:ascii="Times" w:hAnsi="Times"/>
          <w:color w:val="000000" w:themeColor="text1"/>
          <w:shd w:val="clear" w:color="auto" w:fill="FFFFFF"/>
          <w:lang w:val="en-US"/>
        </w:rPr>
      </w:pPr>
    </w:p>
    <w:p w14:paraId="5FDBC5DF" w14:textId="77777777" w:rsidR="0045432F" w:rsidRDefault="0045432F" w:rsidP="0045432F">
      <w:pPr>
        <w:spacing w:line="360" w:lineRule="auto"/>
        <w:jc w:val="both"/>
        <w:rPr>
          <w:rFonts w:ascii="Times" w:hAnsi="Times"/>
          <w:color w:val="000000" w:themeColor="text1"/>
          <w:shd w:val="clear" w:color="auto" w:fill="FFFFFF"/>
          <w:lang w:val="en-US"/>
        </w:rPr>
      </w:pPr>
    </w:p>
    <w:p w14:paraId="0D42E9EF" w14:textId="77777777" w:rsidR="0045432F" w:rsidRDefault="0045432F" w:rsidP="0045432F">
      <w:pPr>
        <w:spacing w:line="360" w:lineRule="auto"/>
        <w:jc w:val="both"/>
        <w:rPr>
          <w:rFonts w:ascii="Times" w:hAnsi="Times"/>
          <w:color w:val="000000" w:themeColor="text1"/>
          <w:shd w:val="clear" w:color="auto" w:fill="FFFFFF"/>
          <w:lang w:val="en-US"/>
        </w:rPr>
      </w:pPr>
    </w:p>
    <w:p w14:paraId="5B153B35" w14:textId="77777777" w:rsidR="0045432F" w:rsidRDefault="0045432F" w:rsidP="0045432F">
      <w:pPr>
        <w:spacing w:line="360" w:lineRule="auto"/>
        <w:jc w:val="both"/>
        <w:rPr>
          <w:rFonts w:ascii="Times" w:hAnsi="Times"/>
          <w:color w:val="000000" w:themeColor="text1"/>
          <w:shd w:val="clear" w:color="auto" w:fill="FFFFFF"/>
          <w:lang w:val="en-US"/>
        </w:rPr>
      </w:pPr>
    </w:p>
    <w:p w14:paraId="588D41BC" w14:textId="77777777" w:rsidR="0045432F" w:rsidRDefault="0045432F" w:rsidP="0045432F">
      <w:pPr>
        <w:spacing w:line="360" w:lineRule="auto"/>
        <w:jc w:val="both"/>
        <w:rPr>
          <w:rFonts w:ascii="Times" w:hAnsi="Times"/>
          <w:color w:val="000000" w:themeColor="text1"/>
          <w:shd w:val="clear" w:color="auto" w:fill="FFFFFF"/>
          <w:lang w:val="en-US"/>
        </w:rPr>
      </w:pPr>
    </w:p>
    <w:p w14:paraId="3E1FAF33" w14:textId="77777777" w:rsidR="0045432F" w:rsidRDefault="0045432F" w:rsidP="0045432F">
      <w:pPr>
        <w:spacing w:line="360" w:lineRule="auto"/>
        <w:jc w:val="both"/>
        <w:rPr>
          <w:rFonts w:ascii="Times" w:hAnsi="Times"/>
          <w:color w:val="000000" w:themeColor="text1"/>
          <w:sz w:val="23"/>
          <w:szCs w:val="23"/>
          <w:shd w:val="clear" w:color="auto" w:fill="FFFFFF"/>
          <w:lang w:val="en-US"/>
        </w:rPr>
      </w:pPr>
      <w:r w:rsidRPr="002E48C9">
        <w:rPr>
          <w:rFonts w:ascii="Times" w:hAnsi="Times"/>
          <w:color w:val="000000" w:themeColor="text1"/>
          <w:sz w:val="23"/>
          <w:szCs w:val="23"/>
          <w:shd w:val="clear" w:color="auto" w:fill="FFFFFF"/>
          <w:lang w:val="en-US"/>
        </w:rPr>
        <w:t xml:space="preserve">The following </w:t>
      </w:r>
      <w:r>
        <w:rPr>
          <w:rFonts w:ascii="Times" w:hAnsi="Times"/>
          <w:color w:val="000000" w:themeColor="text1"/>
          <w:sz w:val="23"/>
          <w:szCs w:val="23"/>
          <w:shd w:val="clear" w:color="auto" w:fill="FFFFFF"/>
          <w:lang w:val="en-US"/>
        </w:rPr>
        <w:t>steps</w:t>
      </w:r>
      <w:r w:rsidRPr="002E48C9">
        <w:rPr>
          <w:rFonts w:ascii="Times" w:hAnsi="Times"/>
          <w:color w:val="000000" w:themeColor="text1"/>
          <w:sz w:val="23"/>
          <w:szCs w:val="23"/>
          <w:shd w:val="clear" w:color="auto" w:fill="FFFFFF"/>
          <w:lang w:val="en-US"/>
        </w:rPr>
        <w:t xml:space="preserve"> shows the</w:t>
      </w:r>
      <w:r>
        <w:rPr>
          <w:rFonts w:ascii="Times" w:hAnsi="Times"/>
          <w:color w:val="000000" w:themeColor="text1"/>
          <w:sz w:val="23"/>
          <w:szCs w:val="23"/>
          <w:shd w:val="clear" w:color="auto" w:fill="FFFFFF"/>
          <w:lang w:val="en-US"/>
        </w:rPr>
        <w:t xml:space="preserve"> </w:t>
      </w:r>
      <w:r w:rsidRPr="002E48C9">
        <w:rPr>
          <w:rFonts w:ascii="Times" w:hAnsi="Times"/>
          <w:color w:val="000000" w:themeColor="text1"/>
          <w:sz w:val="23"/>
          <w:szCs w:val="23"/>
          <w:shd w:val="clear" w:color="auto" w:fill="FFFFFF"/>
          <w:lang w:val="en-US"/>
        </w:rPr>
        <w:t xml:space="preserve">algorithm used </w:t>
      </w:r>
      <w:r>
        <w:rPr>
          <w:rFonts w:ascii="Times" w:hAnsi="Times"/>
          <w:color w:val="000000" w:themeColor="text1"/>
          <w:sz w:val="23"/>
          <w:szCs w:val="23"/>
          <w:shd w:val="clear" w:color="auto" w:fill="FFFFFF"/>
          <w:lang w:val="en-US"/>
        </w:rPr>
        <w:t>to setup our</w:t>
      </w:r>
      <w:r w:rsidRPr="002E48C9">
        <w:rPr>
          <w:rFonts w:ascii="Times" w:hAnsi="Times"/>
          <w:color w:val="000000" w:themeColor="text1"/>
          <w:sz w:val="23"/>
          <w:szCs w:val="23"/>
          <w:shd w:val="clear" w:color="auto" w:fill="FFFFFF"/>
          <w:lang w:val="en-US"/>
        </w:rPr>
        <w:t xml:space="preserve"> </w:t>
      </w:r>
      <w:r>
        <w:rPr>
          <w:rFonts w:ascii="Times" w:hAnsi="Times"/>
          <w:color w:val="000000" w:themeColor="text1"/>
          <w:sz w:val="23"/>
          <w:szCs w:val="23"/>
          <w:shd w:val="clear" w:color="auto" w:fill="FFFFFF"/>
          <w:lang w:val="en-US"/>
        </w:rPr>
        <w:t>LSTM</w:t>
      </w:r>
      <w:r w:rsidRPr="002E48C9">
        <w:rPr>
          <w:rFonts w:ascii="Times" w:hAnsi="Times"/>
          <w:color w:val="000000" w:themeColor="text1"/>
          <w:sz w:val="23"/>
          <w:szCs w:val="23"/>
          <w:shd w:val="clear" w:color="auto" w:fill="FFFFFF"/>
          <w:lang w:val="en-US"/>
        </w:rPr>
        <w:t xml:space="preserve"> model</w:t>
      </w:r>
      <w:r>
        <w:rPr>
          <w:rFonts w:ascii="Times" w:hAnsi="Times"/>
          <w:color w:val="000000" w:themeColor="text1"/>
          <w:sz w:val="23"/>
          <w:szCs w:val="23"/>
          <w:shd w:val="clear" w:color="auto" w:fill="FFFFFF"/>
          <w:lang w:val="en-US"/>
        </w:rPr>
        <w:t>:</w:t>
      </w:r>
    </w:p>
    <w:p w14:paraId="60911290" w14:textId="77777777" w:rsidR="0045432F" w:rsidRPr="002E48C9" w:rsidRDefault="0045432F" w:rsidP="0045432F">
      <w:pPr>
        <w:spacing w:line="360" w:lineRule="auto"/>
        <w:jc w:val="both"/>
        <w:rPr>
          <w:rFonts w:ascii="Times" w:hAnsi="Times"/>
          <w:color w:val="000000" w:themeColor="text1"/>
          <w:sz w:val="23"/>
          <w:szCs w:val="23"/>
          <w:shd w:val="clear" w:color="auto" w:fill="FFFFFF"/>
          <w:lang w:val="en-US"/>
        </w:rPr>
      </w:pPr>
      <w:r>
        <w:rPr>
          <w:rFonts w:ascii="Times" w:hAnsi="Times"/>
          <w:color w:val="000000" w:themeColor="text1"/>
          <w:sz w:val="23"/>
          <w:szCs w:val="23"/>
          <w:shd w:val="clear" w:color="auto" w:fill="FFFFFF"/>
          <w:lang w:val="en-US"/>
        </w:rPr>
        <w:t>---------------------------------------------------------------------------------------------------------------------</w:t>
      </w:r>
    </w:p>
    <w:p w14:paraId="388212C0" w14:textId="77777777" w:rsidR="0045432F" w:rsidRDefault="0045432F" w:rsidP="009D20AF">
      <w:pPr>
        <w:pStyle w:val="ListParagraph"/>
        <w:numPr>
          <w:ilvl w:val="0"/>
          <w:numId w:val="10"/>
        </w:numPr>
        <w:spacing w:line="360" w:lineRule="auto"/>
        <w:jc w:val="both"/>
        <w:rPr>
          <w:rFonts w:ascii="Times" w:hAnsi="Times"/>
          <w:color w:val="000000" w:themeColor="text1"/>
          <w:lang w:val="en-US"/>
        </w:rPr>
      </w:pPr>
      <w:r w:rsidRPr="00666ABE">
        <w:rPr>
          <w:rFonts w:ascii="Times" w:hAnsi="Times"/>
          <w:color w:val="000000" w:themeColor="text1"/>
          <w:lang w:val="en-US"/>
        </w:rPr>
        <w:t xml:space="preserve">Take an instance of ‘Sequential’ Model from Keras deep learning library. </w:t>
      </w:r>
    </w:p>
    <w:p w14:paraId="711633ED" w14:textId="77777777" w:rsidR="0045432F" w:rsidRDefault="0045432F" w:rsidP="009D20AF">
      <w:pPr>
        <w:pStyle w:val="ListParagraph"/>
        <w:numPr>
          <w:ilvl w:val="0"/>
          <w:numId w:val="10"/>
        </w:numPr>
        <w:spacing w:line="360" w:lineRule="auto"/>
        <w:jc w:val="both"/>
        <w:rPr>
          <w:rFonts w:ascii="Times" w:hAnsi="Times"/>
          <w:color w:val="000000" w:themeColor="text1"/>
          <w:lang w:val="en-US"/>
        </w:rPr>
      </w:pPr>
      <w:r w:rsidRPr="00666ABE">
        <w:rPr>
          <w:rFonts w:ascii="Times" w:hAnsi="Times"/>
          <w:color w:val="000000" w:themeColor="text1"/>
          <w:lang w:val="en-US"/>
        </w:rPr>
        <w:t>Add an LSTM layer to the model defining the number of nodes (24), input shape (100), rectified linear activation function (relu)</w:t>
      </w:r>
      <w:r>
        <w:rPr>
          <w:rFonts w:ascii="Times" w:hAnsi="Times"/>
          <w:color w:val="000000" w:themeColor="text1"/>
          <w:lang w:val="en-US"/>
        </w:rPr>
        <w:t>.</w:t>
      </w:r>
    </w:p>
    <w:p w14:paraId="7BD305AD" w14:textId="77777777" w:rsidR="0045432F" w:rsidRDefault="0045432F" w:rsidP="009D20AF">
      <w:pPr>
        <w:pStyle w:val="ListParagraph"/>
        <w:numPr>
          <w:ilvl w:val="0"/>
          <w:numId w:val="10"/>
        </w:numPr>
        <w:spacing w:line="360" w:lineRule="auto"/>
        <w:jc w:val="both"/>
        <w:rPr>
          <w:rFonts w:ascii="Times" w:hAnsi="Times"/>
          <w:color w:val="000000" w:themeColor="text1"/>
          <w:lang w:val="en-US"/>
        </w:rPr>
      </w:pPr>
      <w:r>
        <w:rPr>
          <w:rFonts w:ascii="Times" w:hAnsi="Times"/>
          <w:color w:val="000000" w:themeColor="text1"/>
          <w:lang w:val="en-US"/>
        </w:rPr>
        <w:t>Add a Dense layer for 24 input nodes and ‘</w:t>
      </w:r>
      <w:r w:rsidRPr="00F27726">
        <w:rPr>
          <w:rFonts w:ascii="Times" w:hAnsi="Times"/>
          <w:color w:val="000000" w:themeColor="text1"/>
          <w:lang w:val="en-US"/>
        </w:rPr>
        <w:t>relu</w:t>
      </w:r>
      <w:r>
        <w:rPr>
          <w:rFonts w:ascii="Times" w:hAnsi="Times"/>
          <w:color w:val="000000" w:themeColor="text1"/>
          <w:lang w:val="en-US"/>
        </w:rPr>
        <w:t>’ activation function.</w:t>
      </w:r>
    </w:p>
    <w:p w14:paraId="698DC457" w14:textId="77777777" w:rsidR="0045432F" w:rsidRPr="00666ABE" w:rsidRDefault="0045432F" w:rsidP="009D20AF">
      <w:pPr>
        <w:pStyle w:val="ListParagraph"/>
        <w:numPr>
          <w:ilvl w:val="0"/>
          <w:numId w:val="10"/>
        </w:numPr>
        <w:spacing w:line="360" w:lineRule="auto"/>
        <w:jc w:val="both"/>
        <w:rPr>
          <w:rFonts w:ascii="Times" w:hAnsi="Times"/>
          <w:color w:val="000000" w:themeColor="text1"/>
          <w:lang w:val="en-US"/>
        </w:rPr>
      </w:pPr>
      <w:r>
        <w:rPr>
          <w:rFonts w:ascii="Times" w:hAnsi="Times"/>
          <w:color w:val="000000" w:themeColor="text1"/>
          <w:lang w:val="en-US"/>
        </w:rPr>
        <w:t>As</w:t>
      </w:r>
      <w:r w:rsidRPr="00666ABE">
        <w:rPr>
          <w:rFonts w:ascii="Times" w:hAnsi="Times"/>
          <w:color w:val="000000" w:themeColor="text1"/>
          <w:lang w:val="en-US"/>
        </w:rPr>
        <w:t xml:space="preserve"> we predict </w:t>
      </w:r>
      <w:r>
        <w:rPr>
          <w:rFonts w:ascii="Times" w:hAnsi="Times"/>
          <w:color w:val="000000" w:themeColor="text1"/>
          <w:lang w:val="en-US"/>
        </w:rPr>
        <w:t xml:space="preserve">single </w:t>
      </w:r>
      <w:r w:rsidRPr="00666ABE">
        <w:rPr>
          <w:rFonts w:ascii="Times" w:hAnsi="Times"/>
          <w:color w:val="000000" w:themeColor="text1"/>
          <w:lang w:val="en-US"/>
        </w:rPr>
        <w:t>value</w:t>
      </w:r>
      <w:r>
        <w:rPr>
          <w:rFonts w:ascii="Times" w:hAnsi="Times"/>
          <w:color w:val="000000" w:themeColor="text1"/>
          <w:lang w:val="en-US"/>
        </w:rPr>
        <w:t xml:space="preserve"> output, add a Dense output layer of 1 node</w:t>
      </w:r>
      <w:r w:rsidRPr="00666ABE">
        <w:rPr>
          <w:rFonts w:ascii="Times" w:hAnsi="Times"/>
          <w:color w:val="000000" w:themeColor="text1"/>
          <w:lang w:val="en-US"/>
        </w:rPr>
        <w:t>.</w:t>
      </w:r>
    </w:p>
    <w:p w14:paraId="7EB23F9A" w14:textId="77777777" w:rsidR="0045432F" w:rsidRDefault="0045432F" w:rsidP="009D20AF">
      <w:pPr>
        <w:pStyle w:val="ListParagraph"/>
        <w:numPr>
          <w:ilvl w:val="0"/>
          <w:numId w:val="10"/>
        </w:numPr>
        <w:spacing w:line="360" w:lineRule="auto"/>
        <w:jc w:val="both"/>
        <w:rPr>
          <w:rFonts w:ascii="Times" w:hAnsi="Times"/>
          <w:color w:val="000000" w:themeColor="text1"/>
          <w:lang w:val="en-US"/>
        </w:rPr>
      </w:pPr>
      <w:r>
        <w:rPr>
          <w:rFonts w:ascii="Times" w:hAnsi="Times"/>
          <w:color w:val="000000" w:themeColor="text1"/>
          <w:lang w:val="en-US"/>
        </w:rPr>
        <w:t>Compile the model with Mean Square Error (MSE) loss function and ‘adam’ optimizer.</w:t>
      </w:r>
    </w:p>
    <w:p w14:paraId="173EFCC5" w14:textId="77777777" w:rsidR="0045432F" w:rsidRDefault="0045432F" w:rsidP="009D20AF">
      <w:pPr>
        <w:pStyle w:val="ListParagraph"/>
        <w:numPr>
          <w:ilvl w:val="0"/>
          <w:numId w:val="10"/>
        </w:numPr>
        <w:spacing w:line="360" w:lineRule="auto"/>
        <w:jc w:val="both"/>
        <w:rPr>
          <w:rFonts w:ascii="Times" w:hAnsi="Times"/>
          <w:color w:val="000000" w:themeColor="text1"/>
          <w:lang w:val="en-US"/>
        </w:rPr>
      </w:pPr>
      <w:r>
        <w:rPr>
          <w:rFonts w:ascii="Times" w:hAnsi="Times"/>
          <w:color w:val="000000" w:themeColor="text1"/>
          <w:lang w:val="en-US"/>
        </w:rPr>
        <w:t>Fit the model with training dataset for number of epochs (100) and batch size (100).</w:t>
      </w:r>
    </w:p>
    <w:p w14:paraId="6673D4ED" w14:textId="77777777" w:rsidR="0045432F" w:rsidRDefault="0045432F" w:rsidP="009D20AF">
      <w:pPr>
        <w:pStyle w:val="ListParagraph"/>
        <w:numPr>
          <w:ilvl w:val="0"/>
          <w:numId w:val="10"/>
        </w:numPr>
        <w:spacing w:line="360" w:lineRule="auto"/>
        <w:jc w:val="both"/>
        <w:rPr>
          <w:rFonts w:ascii="Times" w:hAnsi="Times"/>
          <w:color w:val="000000" w:themeColor="text1"/>
          <w:lang w:val="en-US"/>
        </w:rPr>
      </w:pPr>
      <w:r>
        <w:rPr>
          <w:rFonts w:ascii="Times" w:hAnsi="Times"/>
          <w:color w:val="000000" w:themeColor="text1"/>
          <w:lang w:val="en-US"/>
        </w:rPr>
        <w:t>Create an ensemble of 6 models by following the steps 1 to 8.</w:t>
      </w:r>
    </w:p>
    <w:p w14:paraId="04BC6D41" w14:textId="77777777" w:rsidR="0045432F" w:rsidRDefault="0045432F" w:rsidP="009D20AF">
      <w:pPr>
        <w:pStyle w:val="ListParagraph"/>
        <w:numPr>
          <w:ilvl w:val="0"/>
          <w:numId w:val="10"/>
        </w:numPr>
        <w:spacing w:line="360" w:lineRule="auto"/>
        <w:jc w:val="both"/>
        <w:rPr>
          <w:rFonts w:ascii="Times" w:hAnsi="Times"/>
          <w:color w:val="000000" w:themeColor="text1"/>
          <w:lang w:val="en-US"/>
        </w:rPr>
      </w:pPr>
      <w:r>
        <w:rPr>
          <w:rFonts w:ascii="Times" w:hAnsi="Times"/>
          <w:color w:val="000000" w:themeColor="text1"/>
          <w:lang w:val="en-US"/>
        </w:rPr>
        <w:t xml:space="preserve">Get prediction </w:t>
      </w:r>
      <w:r w:rsidRPr="007D35B1">
        <w:rPr>
          <w:rFonts w:ascii="Times" w:hAnsi="Times"/>
          <w:i/>
          <w:iCs/>
          <w:color w:val="000000" w:themeColor="text1"/>
          <w:lang w:val="en-US"/>
        </w:rPr>
        <w:t>yhat</w:t>
      </w:r>
      <w:r>
        <w:rPr>
          <w:rFonts w:ascii="Times" w:hAnsi="Times"/>
          <w:color w:val="000000" w:themeColor="text1"/>
          <w:lang w:val="en-US"/>
        </w:rPr>
        <w:t xml:space="preserve"> for each time step (day) from all the models of the ensemble.</w:t>
      </w:r>
      <w:r>
        <w:rPr>
          <w:rFonts w:ascii="Times" w:hAnsi="Times"/>
          <w:color w:val="000000" w:themeColor="text1"/>
          <w:lang w:val="en-US"/>
        </w:rPr>
        <w:br/>
      </w:r>
      <w:r w:rsidRPr="00D24931">
        <w:rPr>
          <w:color w:val="000000" w:themeColor="text1"/>
          <w:lang w:val="en-US"/>
        </w:rPr>
        <w:t>An example of single model output can be derived:</w:t>
      </w:r>
      <w:r>
        <w:rPr>
          <w:color w:val="000000" w:themeColor="text1"/>
          <w:lang w:val="en-US"/>
        </w:rPr>
        <w:tab/>
      </w:r>
      <w:r>
        <w:rPr>
          <w:color w:val="000000" w:themeColor="text1"/>
          <w:lang w:val="en-US"/>
        </w:rPr>
        <w:br/>
      </w:r>
      <w:r w:rsidRPr="00D24931">
        <w:rPr>
          <w:rStyle w:val="crayon-v"/>
          <w:i/>
          <w:iCs/>
          <w:color w:val="000000" w:themeColor="text1"/>
          <w:bdr w:val="none" w:sz="0" w:space="0" w:color="auto" w:frame="1"/>
          <w:shd w:val="clear" w:color="auto" w:fill="FDFDFD"/>
        </w:rPr>
        <w:t>yhat</w:t>
      </w:r>
      <w:r w:rsidRPr="00D24931">
        <w:rPr>
          <w:rStyle w:val="crayon-h"/>
          <w:i/>
          <w:iCs/>
          <w:color w:val="000000" w:themeColor="text1"/>
          <w:bdr w:val="none" w:sz="0" w:space="0" w:color="auto" w:frame="1"/>
          <w:shd w:val="clear" w:color="auto" w:fill="FDFDFD"/>
        </w:rPr>
        <w:t xml:space="preserve"> </w:t>
      </w:r>
      <w:r w:rsidRPr="00D24931">
        <w:rPr>
          <w:rStyle w:val="crayon-o"/>
          <w:i/>
          <w:iCs/>
          <w:color w:val="000000" w:themeColor="text1"/>
          <w:bdr w:val="none" w:sz="0" w:space="0" w:color="auto" w:frame="1"/>
          <w:shd w:val="clear" w:color="auto" w:fill="FDFDFD"/>
        </w:rPr>
        <w:t>=</w:t>
      </w:r>
      <w:r w:rsidRPr="00D24931">
        <w:rPr>
          <w:rStyle w:val="crayon-h"/>
          <w:i/>
          <w:iCs/>
          <w:color w:val="000000" w:themeColor="text1"/>
          <w:bdr w:val="none" w:sz="0" w:space="0" w:color="auto" w:frame="1"/>
          <w:shd w:val="clear" w:color="auto" w:fill="FDFDFD"/>
        </w:rPr>
        <w:t xml:space="preserve"> </w:t>
      </w:r>
      <w:r w:rsidRPr="00D24931">
        <w:rPr>
          <w:rStyle w:val="crayon-v"/>
          <w:i/>
          <w:iCs/>
          <w:color w:val="000000" w:themeColor="text1"/>
          <w:bdr w:val="none" w:sz="0" w:space="0" w:color="auto" w:frame="1"/>
          <w:shd w:val="clear" w:color="auto" w:fill="FDFDFD"/>
        </w:rPr>
        <w:t>model</w:t>
      </w:r>
      <w:r w:rsidRPr="00D24931">
        <w:rPr>
          <w:rStyle w:val="crayon-sy"/>
          <w:i/>
          <w:iCs/>
          <w:color w:val="000000" w:themeColor="text1"/>
          <w:bdr w:val="none" w:sz="0" w:space="0" w:color="auto" w:frame="1"/>
          <w:shd w:val="clear" w:color="auto" w:fill="FDFDFD"/>
        </w:rPr>
        <w:t>.</w:t>
      </w:r>
      <w:r w:rsidRPr="00D24931">
        <w:rPr>
          <w:rStyle w:val="crayon-e"/>
          <w:i/>
          <w:iCs/>
          <w:color w:val="000000" w:themeColor="text1"/>
          <w:bdr w:val="none" w:sz="0" w:space="0" w:color="auto" w:frame="1"/>
          <w:shd w:val="clear" w:color="auto" w:fill="FDFDFD"/>
        </w:rPr>
        <w:t>predict</w:t>
      </w:r>
      <w:r w:rsidRPr="00D24931">
        <w:rPr>
          <w:rStyle w:val="crayon-sy"/>
          <w:i/>
          <w:iCs/>
          <w:color w:val="000000" w:themeColor="text1"/>
          <w:bdr w:val="none" w:sz="0" w:space="0" w:color="auto" w:frame="1"/>
          <w:shd w:val="clear" w:color="auto" w:fill="FDFDFD"/>
        </w:rPr>
        <w:t>(</w:t>
      </w:r>
      <w:r w:rsidRPr="00D24931">
        <w:rPr>
          <w:rStyle w:val="crayon-v"/>
          <w:i/>
          <w:iCs/>
          <w:color w:val="000000" w:themeColor="text1"/>
          <w:bdr w:val="none" w:sz="0" w:space="0" w:color="auto" w:frame="1"/>
          <w:shd w:val="clear" w:color="auto" w:fill="FDFDFD"/>
        </w:rPr>
        <w:t>input</w:t>
      </w:r>
      <w:r w:rsidRPr="00D24931">
        <w:rPr>
          <w:rStyle w:val="crayon-sy"/>
          <w:i/>
          <w:iCs/>
          <w:color w:val="000000" w:themeColor="text1"/>
          <w:bdr w:val="none" w:sz="0" w:space="0" w:color="auto" w:frame="1"/>
          <w:shd w:val="clear" w:color="auto" w:fill="FDFDFD"/>
        </w:rPr>
        <w:t>)</w:t>
      </w:r>
      <w:r>
        <w:rPr>
          <w:rStyle w:val="crayon-sy"/>
          <w:i/>
          <w:iCs/>
          <w:color w:val="000000" w:themeColor="text1"/>
          <w:bdr w:val="none" w:sz="0" w:space="0" w:color="auto" w:frame="1"/>
          <w:shd w:val="clear" w:color="auto" w:fill="FDFDFD"/>
        </w:rPr>
        <w:tab/>
      </w:r>
    </w:p>
    <w:p w14:paraId="4BB81255" w14:textId="77777777" w:rsidR="0045432F" w:rsidRDefault="0045432F" w:rsidP="009D20AF">
      <w:pPr>
        <w:pStyle w:val="ListParagraph"/>
        <w:numPr>
          <w:ilvl w:val="0"/>
          <w:numId w:val="10"/>
        </w:numPr>
        <w:spacing w:line="360" w:lineRule="auto"/>
        <w:jc w:val="both"/>
        <w:rPr>
          <w:rFonts w:ascii="Times" w:hAnsi="Times"/>
          <w:color w:val="000000" w:themeColor="text1"/>
          <w:lang w:val="en-US"/>
        </w:rPr>
      </w:pPr>
      <w:r>
        <w:rPr>
          <w:rFonts w:ascii="Times" w:hAnsi="Times"/>
          <w:color w:val="000000" w:themeColor="text1"/>
          <w:lang w:val="en-US"/>
        </w:rPr>
        <w:t>Calculate the ranges (lower level, mean and upper level) of each prediction.</w:t>
      </w:r>
    </w:p>
    <w:p w14:paraId="6FA417CD" w14:textId="77777777" w:rsidR="0045432F" w:rsidRPr="00200D7B" w:rsidRDefault="0045432F" w:rsidP="009D20AF">
      <w:pPr>
        <w:pStyle w:val="ListParagraph"/>
        <w:numPr>
          <w:ilvl w:val="0"/>
          <w:numId w:val="10"/>
        </w:numPr>
        <w:spacing w:line="360" w:lineRule="auto"/>
        <w:jc w:val="both"/>
        <w:rPr>
          <w:rFonts w:ascii="Times" w:hAnsi="Times"/>
          <w:color w:val="000000" w:themeColor="text1"/>
          <w:lang w:val="en-US"/>
        </w:rPr>
      </w:pPr>
      <w:r>
        <w:rPr>
          <w:rFonts w:ascii="Times" w:hAnsi="Times"/>
          <w:color w:val="000000" w:themeColor="text1"/>
          <w:lang w:val="en-US"/>
        </w:rPr>
        <w:t>Calculate uncertainty of the model for each day by using the set of yhats using the uncertainty calculating formula explained in 3.7.</w:t>
      </w:r>
    </w:p>
    <w:p w14:paraId="0531F3E9" w14:textId="77777777" w:rsidR="0045432F" w:rsidRPr="0005403A" w:rsidRDefault="0045432F" w:rsidP="0045432F">
      <w:pPr>
        <w:pStyle w:val="ListParagraph"/>
        <w:spacing w:line="360" w:lineRule="auto"/>
        <w:ind w:left="0"/>
        <w:jc w:val="both"/>
        <w:rPr>
          <w:rFonts w:ascii="Times" w:hAnsi="Times"/>
          <w:color w:val="000000" w:themeColor="text1"/>
          <w:sz w:val="23"/>
          <w:szCs w:val="23"/>
          <w:shd w:val="clear" w:color="auto" w:fill="FFFFFF"/>
          <w:lang w:val="en-US"/>
        </w:rPr>
      </w:pPr>
      <w:r w:rsidRPr="0005403A">
        <w:rPr>
          <w:rFonts w:ascii="Times" w:hAnsi="Times"/>
          <w:color w:val="000000" w:themeColor="text1"/>
          <w:sz w:val="23"/>
          <w:szCs w:val="23"/>
          <w:shd w:val="clear" w:color="auto" w:fill="FFFFFF"/>
          <w:lang w:val="en-US"/>
        </w:rPr>
        <w:t>---------------------------------------------------------------------------------------------------------------------</w:t>
      </w:r>
    </w:p>
    <w:p w14:paraId="6866DC6D" w14:textId="77777777" w:rsidR="0045432F" w:rsidRPr="00D24931" w:rsidRDefault="0045432F" w:rsidP="0045432F">
      <w:pPr>
        <w:spacing w:line="360" w:lineRule="auto"/>
        <w:rPr>
          <w:rFonts w:ascii="Times" w:hAnsi="Times"/>
          <w:color w:val="000000" w:themeColor="text1"/>
          <w:lang w:val="en-US"/>
        </w:rPr>
      </w:pPr>
      <w:r w:rsidRPr="0005403A">
        <w:rPr>
          <w:rFonts w:ascii="Times" w:hAnsi="Times"/>
          <w:color w:val="000000" w:themeColor="text1"/>
          <w:lang w:val="en-US"/>
        </w:rPr>
        <w:t>Algorithm</w:t>
      </w:r>
      <w:r>
        <w:rPr>
          <w:rFonts w:ascii="Times" w:hAnsi="Times"/>
          <w:color w:val="000000" w:themeColor="text1"/>
          <w:lang w:val="en-US"/>
        </w:rPr>
        <w:t xml:space="preserve"> 3.3</w:t>
      </w:r>
      <w:r w:rsidRPr="0005403A">
        <w:rPr>
          <w:rFonts w:ascii="Times" w:hAnsi="Times"/>
          <w:color w:val="000000" w:themeColor="text1"/>
          <w:lang w:val="en-US"/>
        </w:rPr>
        <w:t xml:space="preserve">: </w:t>
      </w:r>
      <w:r>
        <w:rPr>
          <w:rFonts w:ascii="Times" w:hAnsi="Times"/>
          <w:color w:val="000000" w:themeColor="text1"/>
          <w:sz w:val="23"/>
          <w:szCs w:val="23"/>
          <w:shd w:val="clear" w:color="auto" w:fill="FFFFFF"/>
          <w:lang w:val="en-US"/>
        </w:rPr>
        <w:t>LSTM</w:t>
      </w:r>
      <w:r w:rsidRPr="002E48C9">
        <w:rPr>
          <w:rFonts w:ascii="Times" w:hAnsi="Times"/>
          <w:color w:val="000000" w:themeColor="text1"/>
          <w:sz w:val="23"/>
          <w:szCs w:val="23"/>
          <w:shd w:val="clear" w:color="auto" w:fill="FFFFFF"/>
          <w:lang w:val="en-US"/>
        </w:rPr>
        <w:t xml:space="preserve"> </w:t>
      </w:r>
      <w:r>
        <w:rPr>
          <w:rFonts w:ascii="Times" w:hAnsi="Times"/>
          <w:color w:val="000000" w:themeColor="text1"/>
          <w:lang w:val="en-US"/>
        </w:rPr>
        <w:t>Model</w:t>
      </w:r>
    </w:p>
    <w:p w14:paraId="4D2336EF" w14:textId="77777777" w:rsidR="0045432F" w:rsidRDefault="0045432F" w:rsidP="0045432F">
      <w:pPr>
        <w:spacing w:line="360" w:lineRule="auto"/>
        <w:jc w:val="both"/>
        <w:rPr>
          <w:rFonts w:ascii="Times" w:hAnsi="Times"/>
          <w:color w:val="000000" w:themeColor="text1"/>
          <w:shd w:val="clear" w:color="auto" w:fill="FFFFFF"/>
          <w:lang w:val="en-US"/>
        </w:rPr>
      </w:pPr>
    </w:p>
    <w:p w14:paraId="5AFF59E5" w14:textId="77777777" w:rsidR="0045432F" w:rsidRPr="002E48C9" w:rsidRDefault="0045432F" w:rsidP="0045432F">
      <w:pPr>
        <w:spacing w:line="360" w:lineRule="auto"/>
        <w:jc w:val="both"/>
        <w:rPr>
          <w:rFonts w:ascii="Times" w:hAnsi="Times"/>
          <w:color w:val="000000" w:themeColor="text1"/>
          <w:shd w:val="clear" w:color="auto" w:fill="FFFFFF"/>
          <w:lang w:val="en-US"/>
        </w:rPr>
      </w:pPr>
    </w:p>
    <w:p w14:paraId="112895B0" w14:textId="77777777" w:rsidR="0045432F" w:rsidRPr="00A96F1D" w:rsidRDefault="0045432F" w:rsidP="0045432F">
      <w:pPr>
        <w:pStyle w:val="NormalWeb"/>
        <w:shd w:val="clear" w:color="auto" w:fill="FFFFFF"/>
        <w:spacing w:before="0" w:beforeAutospacing="0" w:line="360" w:lineRule="auto"/>
        <w:jc w:val="both"/>
        <w:rPr>
          <w:rFonts w:ascii="Times" w:hAnsi="Times"/>
          <w:color w:val="000000" w:themeColor="text1"/>
        </w:rPr>
      </w:pPr>
      <w:r w:rsidRPr="002E48C9">
        <w:rPr>
          <w:rFonts w:ascii="Times" w:hAnsi="Times"/>
          <w:b/>
          <w:bCs/>
          <w:color w:val="000000" w:themeColor="text1"/>
          <w:shd w:val="clear" w:color="auto" w:fill="FFFFFF"/>
          <w:lang w:val="en-US"/>
        </w:rPr>
        <w:t>3.</w:t>
      </w:r>
      <w:r>
        <w:rPr>
          <w:rFonts w:ascii="Times" w:hAnsi="Times"/>
          <w:b/>
          <w:bCs/>
          <w:color w:val="000000" w:themeColor="text1"/>
          <w:shd w:val="clear" w:color="auto" w:fill="FFFFFF"/>
          <w:lang w:val="en-US"/>
        </w:rPr>
        <w:t>7</w:t>
      </w:r>
      <w:r w:rsidRPr="002E48C9">
        <w:rPr>
          <w:rFonts w:ascii="Times" w:hAnsi="Times"/>
          <w:b/>
          <w:bCs/>
          <w:color w:val="000000" w:themeColor="text1"/>
          <w:shd w:val="clear" w:color="auto" w:fill="FFFFFF"/>
          <w:lang w:val="en-US"/>
        </w:rPr>
        <w:tab/>
        <w:t>ARIMA</w:t>
      </w:r>
      <w:r w:rsidRPr="002E48C9">
        <w:rPr>
          <w:rFonts w:ascii="Times" w:hAnsi="Times"/>
          <w:color w:val="000000" w:themeColor="text1"/>
          <w:shd w:val="clear" w:color="auto" w:fill="FFFFFF"/>
          <w:lang w:val="en-US"/>
        </w:rPr>
        <w:br/>
      </w:r>
      <w:r w:rsidRPr="002E48C9">
        <w:rPr>
          <w:rFonts w:ascii="Times" w:hAnsi="Times" w:cs="Arial"/>
          <w:color w:val="000000" w:themeColor="text1"/>
          <w:shd w:val="clear" w:color="auto" w:fill="FFFFFF"/>
        </w:rPr>
        <w:t xml:space="preserve">An Autoregressive Integrated Moving Average (ARIMA) is a statistical analysis model that uses time series data to </w:t>
      </w:r>
      <w:r>
        <w:rPr>
          <w:rFonts w:ascii="Times" w:hAnsi="Times" w:cs="Arial"/>
          <w:color w:val="000000" w:themeColor="text1"/>
          <w:shd w:val="clear" w:color="auto" w:fill="FFFFFF"/>
        </w:rPr>
        <w:t xml:space="preserve">analyse and </w:t>
      </w:r>
      <w:r w:rsidRPr="002E48C9">
        <w:rPr>
          <w:rFonts w:ascii="Times" w:hAnsi="Times" w:cs="Arial"/>
          <w:color w:val="000000" w:themeColor="text1"/>
          <w:shd w:val="clear" w:color="auto" w:fill="FFFFFF"/>
        </w:rPr>
        <w:t xml:space="preserve">understand the data </w:t>
      </w:r>
      <w:r>
        <w:rPr>
          <w:rFonts w:ascii="Times" w:hAnsi="Times" w:cs="Arial"/>
          <w:color w:val="000000" w:themeColor="text1"/>
          <w:shd w:val="clear" w:color="auto" w:fill="FFFFFF"/>
        </w:rPr>
        <w:t xml:space="preserve">and </w:t>
      </w:r>
      <w:r w:rsidRPr="002E48C9">
        <w:rPr>
          <w:rFonts w:ascii="Times" w:hAnsi="Times" w:cs="Arial"/>
          <w:color w:val="000000" w:themeColor="text1"/>
          <w:shd w:val="clear" w:color="auto" w:fill="FFFFFF"/>
        </w:rPr>
        <w:t xml:space="preserve">predict future trends. A statistical model is autoregressive if it predicts future values based on past values. </w:t>
      </w:r>
      <w:r w:rsidRPr="002E48C9">
        <w:rPr>
          <w:rFonts w:ascii="Times" w:hAnsi="Times"/>
          <w:color w:val="000000" w:themeColor="text1"/>
          <w:shd w:val="clear" w:color="auto" w:fill="FFFFFF"/>
        </w:rPr>
        <w:t>It describes the correlation between data points and considers the difference of the values.</w:t>
      </w:r>
      <w:r w:rsidRPr="002E48C9">
        <w:rPr>
          <w:rFonts w:ascii="Times" w:hAnsi="Times" w:cs="Arial"/>
          <w:color w:val="000000" w:themeColor="text1"/>
          <w:shd w:val="clear" w:color="auto" w:fill="FFFFFF"/>
        </w:rPr>
        <w:t xml:space="preserve"> </w:t>
      </w:r>
    </w:p>
    <w:p w14:paraId="5D033F34" w14:textId="77777777" w:rsidR="0045432F" w:rsidRPr="00A96F1D" w:rsidRDefault="0045432F" w:rsidP="0045432F">
      <w:pPr>
        <w:shd w:val="clear" w:color="auto" w:fill="FFFFFF"/>
        <w:spacing w:after="100" w:afterAutospacing="1" w:line="360" w:lineRule="auto"/>
        <w:jc w:val="both"/>
        <w:rPr>
          <w:rFonts w:ascii="Times" w:hAnsi="Times"/>
          <w:color w:val="000000" w:themeColor="text1"/>
        </w:rPr>
      </w:pPr>
      <w:r w:rsidRPr="002E48C9">
        <w:rPr>
          <w:rFonts w:ascii="Times" w:hAnsi="Times"/>
          <w:color w:val="000000" w:themeColor="text1"/>
        </w:rPr>
        <w:t>The model</w:t>
      </w:r>
      <w:r w:rsidRPr="00A96F1D">
        <w:rPr>
          <w:rFonts w:ascii="Times" w:hAnsi="Times"/>
          <w:color w:val="000000" w:themeColor="text1"/>
        </w:rPr>
        <w:t xml:space="preserve"> has three</w:t>
      </w:r>
      <w:r w:rsidRPr="002E48C9">
        <w:rPr>
          <w:rFonts w:ascii="Times" w:hAnsi="Times"/>
          <w:color w:val="000000" w:themeColor="text1"/>
        </w:rPr>
        <w:t xml:space="preserve"> major</w:t>
      </w:r>
      <w:r w:rsidRPr="00A96F1D">
        <w:rPr>
          <w:rFonts w:ascii="Times" w:hAnsi="Times"/>
          <w:color w:val="000000" w:themeColor="text1"/>
        </w:rPr>
        <w:t xml:space="preserve"> components </w:t>
      </w:r>
      <w:r w:rsidRPr="002E48C9">
        <w:rPr>
          <w:rFonts w:ascii="Times" w:hAnsi="Times"/>
          <w:color w:val="000000" w:themeColor="text1"/>
        </w:rPr>
        <w:t xml:space="preserve">which come from its name </w:t>
      </w:r>
      <w:r w:rsidRPr="00A96F1D">
        <w:rPr>
          <w:rFonts w:ascii="Times" w:hAnsi="Times"/>
          <w:color w:val="000000" w:themeColor="text1"/>
        </w:rPr>
        <w:t>– AR (autoregressive term), I (</w:t>
      </w:r>
      <w:r w:rsidRPr="002E48C9">
        <w:rPr>
          <w:rFonts w:ascii="Times" w:hAnsi="Times"/>
          <w:color w:val="000000" w:themeColor="text1"/>
        </w:rPr>
        <w:t>Integrated</w:t>
      </w:r>
      <w:r w:rsidRPr="00A96F1D">
        <w:rPr>
          <w:rFonts w:ascii="Times" w:hAnsi="Times"/>
          <w:color w:val="000000" w:themeColor="text1"/>
        </w:rPr>
        <w:t xml:space="preserve"> term) and MA (moving average term). Let us </w:t>
      </w:r>
      <w:r w:rsidRPr="002E48C9">
        <w:rPr>
          <w:rFonts w:ascii="Times" w:hAnsi="Times"/>
          <w:color w:val="000000" w:themeColor="text1"/>
        </w:rPr>
        <w:t>briefly explain</w:t>
      </w:r>
      <w:r w:rsidRPr="00A96F1D">
        <w:rPr>
          <w:rFonts w:ascii="Times" w:hAnsi="Times"/>
          <w:color w:val="000000" w:themeColor="text1"/>
        </w:rPr>
        <w:t xml:space="preserve"> each of these components</w:t>
      </w:r>
      <w:r>
        <w:rPr>
          <w:rFonts w:ascii="Times" w:hAnsi="Times"/>
          <w:color w:val="000000" w:themeColor="text1"/>
        </w:rPr>
        <w:t>:</w:t>
      </w:r>
    </w:p>
    <w:p w14:paraId="609C858E" w14:textId="77777777" w:rsidR="0045432F" w:rsidRPr="002E48C9" w:rsidRDefault="0045432F" w:rsidP="009D20AF">
      <w:pPr>
        <w:numPr>
          <w:ilvl w:val="0"/>
          <w:numId w:val="6"/>
        </w:numPr>
        <w:shd w:val="clear" w:color="auto" w:fill="FFFFFF"/>
        <w:spacing w:before="100" w:beforeAutospacing="1" w:after="100" w:afterAutospacing="1" w:line="360" w:lineRule="auto"/>
        <w:jc w:val="both"/>
        <w:rPr>
          <w:rFonts w:ascii="Times" w:hAnsi="Times"/>
          <w:color w:val="000000" w:themeColor="text1"/>
        </w:rPr>
      </w:pPr>
      <w:r>
        <w:rPr>
          <w:rFonts w:ascii="Times" w:hAnsi="Times"/>
          <w:color w:val="000000" w:themeColor="text1"/>
        </w:rPr>
        <w:t xml:space="preserve">The </w:t>
      </w:r>
      <w:r w:rsidRPr="00A96F1D">
        <w:rPr>
          <w:rFonts w:ascii="Times" w:hAnsi="Times"/>
          <w:color w:val="000000" w:themeColor="text1"/>
        </w:rPr>
        <w:t xml:space="preserve">AR term refers to </w:t>
      </w:r>
      <w:r>
        <w:rPr>
          <w:rFonts w:ascii="Times" w:hAnsi="Times"/>
          <w:color w:val="000000" w:themeColor="text1"/>
        </w:rPr>
        <w:t>predicting</w:t>
      </w:r>
      <w:r w:rsidRPr="00A96F1D">
        <w:rPr>
          <w:rFonts w:ascii="Times" w:hAnsi="Times"/>
          <w:color w:val="000000" w:themeColor="text1"/>
        </w:rPr>
        <w:t xml:space="preserve"> the next value</w:t>
      </w:r>
      <w:r w:rsidRPr="002E48C9">
        <w:rPr>
          <w:rFonts w:ascii="Times" w:hAnsi="Times"/>
          <w:color w:val="000000" w:themeColor="text1"/>
        </w:rPr>
        <w:t xml:space="preserve"> using the </w:t>
      </w:r>
      <w:r>
        <w:rPr>
          <w:rFonts w:ascii="Times" w:hAnsi="Times"/>
          <w:color w:val="000000" w:themeColor="text1"/>
        </w:rPr>
        <w:t>prior</w:t>
      </w:r>
      <w:r w:rsidRPr="00A96F1D">
        <w:rPr>
          <w:rFonts w:ascii="Times" w:hAnsi="Times"/>
          <w:color w:val="000000" w:themeColor="text1"/>
        </w:rPr>
        <w:t xml:space="preserve"> values</w:t>
      </w:r>
      <w:r>
        <w:rPr>
          <w:rFonts w:ascii="Times" w:hAnsi="Times"/>
          <w:color w:val="000000" w:themeColor="text1"/>
        </w:rPr>
        <w:t xml:space="preserve"> of dataset</w:t>
      </w:r>
      <w:r w:rsidRPr="00A96F1D">
        <w:rPr>
          <w:rFonts w:ascii="Times" w:hAnsi="Times"/>
          <w:color w:val="000000" w:themeColor="text1"/>
        </w:rPr>
        <w:t xml:space="preserve">. The AR term is defined by the parameter </w:t>
      </w:r>
      <w:r w:rsidRPr="00BA3DE9">
        <w:rPr>
          <w:rFonts w:ascii="Times" w:hAnsi="Times"/>
          <w:i/>
          <w:iCs/>
          <w:color w:val="000000" w:themeColor="text1"/>
        </w:rPr>
        <w:t>p</w:t>
      </w:r>
      <w:r w:rsidRPr="00A96F1D">
        <w:rPr>
          <w:rFonts w:ascii="Times" w:hAnsi="Times"/>
          <w:color w:val="000000" w:themeColor="text1"/>
        </w:rPr>
        <w:t xml:space="preserve"> in </w:t>
      </w:r>
      <w:r w:rsidRPr="002E48C9">
        <w:rPr>
          <w:rFonts w:ascii="Times" w:hAnsi="Times"/>
          <w:color w:val="000000" w:themeColor="text1"/>
        </w:rPr>
        <w:t>ARIMA</w:t>
      </w:r>
      <w:r w:rsidRPr="00A96F1D">
        <w:rPr>
          <w:rFonts w:ascii="Times" w:hAnsi="Times"/>
          <w:color w:val="000000" w:themeColor="text1"/>
        </w:rPr>
        <w:t xml:space="preserve">. </w:t>
      </w:r>
    </w:p>
    <w:p w14:paraId="6FBC865A" w14:textId="77777777" w:rsidR="0045432F" w:rsidRPr="00A96F1D" w:rsidRDefault="0045432F" w:rsidP="009D20AF">
      <w:pPr>
        <w:numPr>
          <w:ilvl w:val="0"/>
          <w:numId w:val="6"/>
        </w:numPr>
        <w:shd w:val="clear" w:color="auto" w:fill="FFFFFF"/>
        <w:spacing w:before="100" w:beforeAutospacing="1" w:after="100" w:afterAutospacing="1" w:line="360" w:lineRule="auto"/>
        <w:jc w:val="both"/>
        <w:rPr>
          <w:rFonts w:ascii="Times" w:hAnsi="Times"/>
          <w:color w:val="000000" w:themeColor="text1"/>
        </w:rPr>
      </w:pPr>
      <w:r w:rsidRPr="002E48C9">
        <w:rPr>
          <w:rFonts w:ascii="Times" w:hAnsi="Times"/>
          <w:color w:val="000000" w:themeColor="text1"/>
        </w:rPr>
        <w:t xml:space="preserve">Integrated(I) term represents </w:t>
      </w:r>
      <w:r w:rsidRPr="00A96F1D">
        <w:rPr>
          <w:rFonts w:ascii="Times" w:hAnsi="Times"/>
          <w:color w:val="000000" w:themeColor="text1"/>
        </w:rPr>
        <w:t>the number of times the differencing operation is performed on series to make it stationary</w:t>
      </w:r>
      <w:r w:rsidRPr="002E48C9">
        <w:rPr>
          <w:rFonts w:ascii="Times" w:hAnsi="Times"/>
          <w:color w:val="000000" w:themeColor="text1"/>
        </w:rPr>
        <w:t xml:space="preserve"> </w:t>
      </w:r>
      <w:r w:rsidRPr="002E48C9">
        <w:rPr>
          <w:rFonts w:ascii="Times" w:hAnsi="Times" w:cs="Arial"/>
          <w:color w:val="000000" w:themeColor="text1"/>
          <w:spacing w:val="1"/>
          <w:shd w:val="clear" w:color="auto" w:fill="FFFFFF"/>
        </w:rPr>
        <w:t>(i.e., data values are replaced by the difference between the data values and the previous values)</w:t>
      </w:r>
      <w:r w:rsidRPr="00A96F1D">
        <w:rPr>
          <w:rFonts w:ascii="Times" w:hAnsi="Times"/>
          <w:color w:val="000000" w:themeColor="text1"/>
        </w:rPr>
        <w:t>. Test</w:t>
      </w:r>
      <w:r>
        <w:rPr>
          <w:rFonts w:ascii="Times" w:hAnsi="Times"/>
          <w:color w:val="000000" w:themeColor="text1"/>
        </w:rPr>
        <w:t>s</w:t>
      </w:r>
      <w:r w:rsidRPr="00A96F1D">
        <w:rPr>
          <w:rFonts w:ascii="Times" w:hAnsi="Times"/>
          <w:color w:val="000000" w:themeColor="text1"/>
        </w:rPr>
        <w:t xml:space="preserve"> like ADF can be used to determine whether the series is stationary and help in identifying the </w:t>
      </w:r>
      <w:r w:rsidRPr="00BA3DE9">
        <w:rPr>
          <w:rFonts w:ascii="Times" w:hAnsi="Times"/>
          <w:i/>
          <w:iCs/>
          <w:color w:val="000000" w:themeColor="text1"/>
        </w:rPr>
        <w:t>d</w:t>
      </w:r>
      <w:r w:rsidRPr="00A96F1D">
        <w:rPr>
          <w:rFonts w:ascii="Times" w:hAnsi="Times"/>
          <w:color w:val="000000" w:themeColor="text1"/>
        </w:rPr>
        <w:t xml:space="preserve"> value.</w:t>
      </w:r>
      <w:r w:rsidRPr="002E48C9">
        <w:rPr>
          <w:rFonts w:ascii="Times" w:hAnsi="Times"/>
          <w:color w:val="000000" w:themeColor="text1"/>
        </w:rPr>
        <w:t xml:space="preserve">  </w:t>
      </w:r>
      <w:r w:rsidRPr="002E48C9">
        <w:rPr>
          <w:rFonts w:ascii="Times" w:hAnsi="Times"/>
          <w:color w:val="000000" w:themeColor="text1"/>
          <w:spacing w:val="5"/>
          <w:shd w:val="clear" w:color="auto" w:fill="FFFFFF"/>
        </w:rPr>
        <w:t xml:space="preserve">Differencing is only needed if the series is non-stationary otherwise, no differencing is needed, and in that case </w:t>
      </w:r>
      <w:r w:rsidRPr="00BA3DE9">
        <w:rPr>
          <w:rFonts w:ascii="Times" w:hAnsi="Times"/>
          <w:i/>
          <w:iCs/>
          <w:color w:val="000000" w:themeColor="text1"/>
          <w:spacing w:val="5"/>
          <w:shd w:val="clear" w:color="auto" w:fill="FFFFFF"/>
        </w:rPr>
        <w:t>d</w:t>
      </w:r>
      <w:r w:rsidRPr="000D2E36">
        <w:rPr>
          <w:rFonts w:ascii="Times" w:hAnsi="Times"/>
          <w:i/>
          <w:iCs/>
          <w:color w:val="000000" w:themeColor="text1"/>
          <w:spacing w:val="5"/>
          <w:shd w:val="clear" w:color="auto" w:fill="FFFFFF"/>
        </w:rPr>
        <w:t>=0</w:t>
      </w:r>
      <w:r w:rsidRPr="002E48C9">
        <w:rPr>
          <w:rFonts w:ascii="Times" w:hAnsi="Times"/>
          <w:color w:val="000000" w:themeColor="text1"/>
          <w:spacing w:val="5"/>
          <w:shd w:val="clear" w:color="auto" w:fill="FFFFFF"/>
        </w:rPr>
        <w:t>.</w:t>
      </w:r>
    </w:p>
    <w:p w14:paraId="2E7B2EDF" w14:textId="77777777" w:rsidR="0045432F" w:rsidRPr="00A96F1D" w:rsidRDefault="0045432F" w:rsidP="009D20AF">
      <w:pPr>
        <w:numPr>
          <w:ilvl w:val="0"/>
          <w:numId w:val="6"/>
        </w:numPr>
        <w:shd w:val="clear" w:color="auto" w:fill="FFFFFF"/>
        <w:spacing w:before="100" w:beforeAutospacing="1" w:after="100" w:afterAutospacing="1" w:line="360" w:lineRule="auto"/>
        <w:jc w:val="both"/>
        <w:rPr>
          <w:rFonts w:ascii="Times" w:hAnsi="Times"/>
          <w:color w:val="000000" w:themeColor="text1"/>
        </w:rPr>
      </w:pPr>
      <w:r w:rsidRPr="00A96F1D">
        <w:rPr>
          <w:rFonts w:ascii="Times" w:hAnsi="Times"/>
          <w:color w:val="000000" w:themeColor="text1"/>
        </w:rPr>
        <w:t xml:space="preserve">MA term is used to define number of </w:t>
      </w:r>
      <w:r w:rsidRPr="002E48C9">
        <w:rPr>
          <w:rFonts w:ascii="Times" w:hAnsi="Times"/>
          <w:color w:val="000000" w:themeColor="text1"/>
        </w:rPr>
        <w:t>prior/lagged</w:t>
      </w:r>
      <w:r w:rsidRPr="00A96F1D">
        <w:rPr>
          <w:rFonts w:ascii="Times" w:hAnsi="Times"/>
          <w:color w:val="000000" w:themeColor="text1"/>
        </w:rPr>
        <w:t xml:space="preserve"> forecast errors used to predict the future values. The parameter </w:t>
      </w:r>
      <w:r w:rsidRPr="00BA3DE9">
        <w:rPr>
          <w:rFonts w:ascii="Times" w:hAnsi="Times"/>
          <w:i/>
          <w:iCs/>
          <w:color w:val="000000" w:themeColor="text1"/>
        </w:rPr>
        <w:t>q</w:t>
      </w:r>
      <w:r w:rsidRPr="00A96F1D">
        <w:rPr>
          <w:rFonts w:ascii="Times" w:hAnsi="Times"/>
          <w:color w:val="000000" w:themeColor="text1"/>
        </w:rPr>
        <w:t xml:space="preserve"> in </w:t>
      </w:r>
      <w:r w:rsidRPr="002E48C9">
        <w:rPr>
          <w:rFonts w:ascii="Times" w:hAnsi="Times"/>
          <w:color w:val="000000" w:themeColor="text1"/>
        </w:rPr>
        <w:t xml:space="preserve">ARIMA </w:t>
      </w:r>
      <w:r w:rsidRPr="00A96F1D">
        <w:rPr>
          <w:rFonts w:ascii="Times" w:hAnsi="Times"/>
          <w:color w:val="000000" w:themeColor="text1"/>
        </w:rPr>
        <w:t xml:space="preserve">represents the MA term. </w:t>
      </w:r>
    </w:p>
    <w:p w14:paraId="46C1E45F" w14:textId="77777777" w:rsidR="0045432F" w:rsidRDefault="0045432F" w:rsidP="0045432F">
      <w:pPr>
        <w:spacing w:line="360" w:lineRule="auto"/>
        <w:jc w:val="both"/>
        <w:rPr>
          <w:color w:val="000000" w:themeColor="text1"/>
          <w:shd w:val="clear" w:color="auto" w:fill="FFFFFF"/>
        </w:rPr>
      </w:pPr>
      <w:r w:rsidRPr="002E48C9">
        <w:rPr>
          <w:rFonts w:ascii="Times" w:hAnsi="Times"/>
          <w:b/>
          <w:bCs/>
          <w:color w:val="000000" w:themeColor="text1"/>
        </w:rPr>
        <w:t>3.</w:t>
      </w:r>
      <w:r>
        <w:rPr>
          <w:rFonts w:ascii="Times" w:hAnsi="Times"/>
          <w:b/>
          <w:bCs/>
          <w:color w:val="000000" w:themeColor="text1"/>
        </w:rPr>
        <w:t>7</w:t>
      </w:r>
      <w:r w:rsidRPr="002E48C9">
        <w:rPr>
          <w:rFonts w:ascii="Times" w:hAnsi="Times"/>
          <w:b/>
          <w:bCs/>
          <w:color w:val="000000" w:themeColor="text1"/>
        </w:rPr>
        <w:t>.1</w:t>
      </w:r>
      <w:r w:rsidRPr="002E48C9">
        <w:rPr>
          <w:rFonts w:ascii="Times" w:hAnsi="Times"/>
          <w:b/>
          <w:bCs/>
          <w:color w:val="000000" w:themeColor="text1"/>
        </w:rPr>
        <w:tab/>
        <w:t>Auto ARIMA</w:t>
      </w:r>
      <w:r w:rsidRPr="002E48C9">
        <w:rPr>
          <w:rFonts w:ascii="Times" w:hAnsi="Times"/>
          <w:b/>
          <w:bCs/>
          <w:color w:val="000000" w:themeColor="text1"/>
        </w:rPr>
        <w:tab/>
      </w:r>
      <w:r w:rsidRPr="002E48C9">
        <w:rPr>
          <w:rFonts w:ascii="Times" w:hAnsi="Times"/>
          <w:b/>
          <w:bCs/>
          <w:color w:val="000000" w:themeColor="text1"/>
        </w:rPr>
        <w:br/>
      </w:r>
      <w:r w:rsidRPr="00626226">
        <w:rPr>
          <w:color w:val="000000" w:themeColor="text1"/>
          <w:shd w:val="clear" w:color="auto" w:fill="FFFFFF"/>
        </w:rPr>
        <w:t xml:space="preserve">Although ARIMA is a powerful model for forecasting time series data, the data preparation and parameter tuning processes is quite time consuming. Before implementing ARIMA, it needs to make the series stationary, and determine the values of </w:t>
      </w:r>
      <w:r w:rsidRPr="00626226">
        <w:rPr>
          <w:i/>
          <w:iCs/>
          <w:color w:val="000000" w:themeColor="text1"/>
          <w:shd w:val="clear" w:color="auto" w:fill="FFFFFF"/>
        </w:rPr>
        <w:t>p</w:t>
      </w:r>
      <w:r w:rsidRPr="00626226">
        <w:rPr>
          <w:color w:val="000000" w:themeColor="text1"/>
          <w:shd w:val="clear" w:color="auto" w:fill="FFFFFF"/>
        </w:rPr>
        <w:t xml:space="preserve"> and </w:t>
      </w:r>
      <w:r w:rsidRPr="00626226">
        <w:rPr>
          <w:i/>
          <w:iCs/>
          <w:color w:val="000000" w:themeColor="text1"/>
          <w:shd w:val="clear" w:color="auto" w:fill="FFFFFF"/>
        </w:rPr>
        <w:t>q</w:t>
      </w:r>
      <w:r w:rsidRPr="00626226">
        <w:rPr>
          <w:color w:val="000000" w:themeColor="text1"/>
          <w:shd w:val="clear" w:color="auto" w:fill="FFFFFF"/>
        </w:rPr>
        <w:t xml:space="preserve"> as stated earlier. Auto ARIMA makes this complicated task simple for us as it eliminates those time-consuming tasks of optimal </w:t>
      </w:r>
      <w:r w:rsidRPr="00626226">
        <w:rPr>
          <w:i/>
          <w:iCs/>
          <w:color w:val="000000" w:themeColor="text1"/>
          <w:shd w:val="clear" w:color="auto" w:fill="FFFFFF"/>
        </w:rPr>
        <w:t>p,</w:t>
      </w:r>
      <w:r>
        <w:rPr>
          <w:i/>
          <w:iCs/>
          <w:color w:val="000000" w:themeColor="text1"/>
          <w:shd w:val="clear" w:color="auto" w:fill="FFFFFF"/>
        </w:rPr>
        <w:t xml:space="preserve"> </w:t>
      </w:r>
      <w:r w:rsidRPr="00626226">
        <w:rPr>
          <w:i/>
          <w:iCs/>
          <w:color w:val="000000" w:themeColor="text1"/>
          <w:shd w:val="clear" w:color="auto" w:fill="FFFFFF"/>
        </w:rPr>
        <w:t>d,</w:t>
      </w:r>
      <w:r>
        <w:rPr>
          <w:i/>
          <w:iCs/>
          <w:color w:val="000000" w:themeColor="text1"/>
          <w:shd w:val="clear" w:color="auto" w:fill="FFFFFF"/>
        </w:rPr>
        <w:t xml:space="preserve"> </w:t>
      </w:r>
      <w:r w:rsidRPr="00626226">
        <w:rPr>
          <w:color w:val="000000" w:themeColor="text1"/>
          <w:shd w:val="clear" w:color="auto" w:fill="FFFFFF"/>
        </w:rPr>
        <w:t xml:space="preserve">and </w:t>
      </w:r>
      <w:r w:rsidRPr="00626226">
        <w:rPr>
          <w:i/>
          <w:iCs/>
          <w:color w:val="000000" w:themeColor="text1"/>
          <w:shd w:val="clear" w:color="auto" w:fill="FFFFFF"/>
        </w:rPr>
        <w:t>q</w:t>
      </w:r>
      <w:r w:rsidRPr="00626226">
        <w:rPr>
          <w:color w:val="000000" w:themeColor="text1"/>
          <w:shd w:val="clear" w:color="auto" w:fill="FFFFFF"/>
        </w:rPr>
        <w:t xml:space="preserve"> parameters by </w:t>
      </w:r>
      <w:r w:rsidRPr="00626226">
        <w:rPr>
          <w:color w:val="000000" w:themeColor="text1"/>
          <w:spacing w:val="-1"/>
          <w:shd w:val="clear" w:color="auto" w:fill="FFFFFF"/>
        </w:rPr>
        <w:t>fitting different models and deciding which one is best</w:t>
      </w:r>
      <w:r w:rsidRPr="00626226">
        <w:rPr>
          <w:color w:val="000000" w:themeColor="text1"/>
          <w:shd w:val="clear" w:color="auto" w:fill="FFFFFF"/>
        </w:rPr>
        <w:t xml:space="preserve">. </w:t>
      </w:r>
      <w:r w:rsidRPr="00626226">
        <w:rPr>
          <w:color w:val="000000" w:themeColor="text1"/>
          <w:spacing w:val="-1"/>
          <w:shd w:val="clear" w:color="auto" w:fill="FFFFFF"/>
        </w:rPr>
        <w:t>Basically, it takes the data and fits many models in a different order before comparing the characteristics.</w:t>
      </w:r>
      <w:r w:rsidRPr="00626226">
        <w:rPr>
          <w:color w:val="000000" w:themeColor="text1"/>
        </w:rPr>
        <w:t xml:space="preserve"> </w:t>
      </w:r>
      <w:r w:rsidRPr="00626226">
        <w:rPr>
          <w:color w:val="000000" w:themeColor="text1"/>
          <w:shd w:val="clear" w:color="auto" w:fill="FFFFFF"/>
        </w:rPr>
        <w:t>Below are the steps for implementing auto ARIMA:</w:t>
      </w:r>
    </w:p>
    <w:p w14:paraId="1762F5AB" w14:textId="77777777" w:rsidR="0045432F" w:rsidRDefault="0045432F" w:rsidP="0045432F">
      <w:pPr>
        <w:spacing w:line="360" w:lineRule="auto"/>
        <w:jc w:val="both"/>
      </w:pPr>
    </w:p>
    <w:p w14:paraId="4A775CD7" w14:textId="77777777" w:rsidR="0045432F" w:rsidRPr="009E25D9" w:rsidRDefault="0045432F" w:rsidP="0045432F">
      <w:pPr>
        <w:spacing w:line="360" w:lineRule="auto"/>
        <w:jc w:val="both"/>
        <w:rPr>
          <w:rFonts w:ascii="Times" w:hAnsi="Times"/>
          <w:color w:val="000000" w:themeColor="text1"/>
          <w:shd w:val="clear" w:color="auto" w:fill="FFFFFF"/>
        </w:rPr>
      </w:pPr>
      <w:r>
        <w:rPr>
          <w:rFonts w:ascii="Times" w:hAnsi="Times"/>
          <w:color w:val="000000" w:themeColor="text1"/>
          <w:shd w:val="clear" w:color="auto" w:fill="FFFFFF"/>
          <w:lang w:val="en-US"/>
        </w:rPr>
        <w:t xml:space="preserve">Before going to Algorithm-4, </w:t>
      </w:r>
      <w:r>
        <w:rPr>
          <w:rFonts w:ascii="Times" w:hAnsi="Times"/>
          <w:color w:val="000000" w:themeColor="text1"/>
          <w:shd w:val="clear" w:color="auto" w:fill="FFFFFF"/>
        </w:rPr>
        <w:t>we</w:t>
      </w:r>
      <w:r w:rsidRPr="002555ED">
        <w:rPr>
          <w:rFonts w:ascii="Times" w:hAnsi="Times"/>
          <w:color w:val="000000" w:themeColor="text1"/>
          <w:shd w:val="clear" w:color="auto" w:fill="FFFFFF"/>
        </w:rPr>
        <w:t xml:space="preserve"> briefly introduce some of the</w:t>
      </w:r>
      <w:r>
        <w:rPr>
          <w:rFonts w:ascii="Times" w:hAnsi="Times"/>
          <w:color w:val="000000" w:themeColor="text1"/>
          <w:shd w:val="clear" w:color="auto" w:fill="FFFFFF"/>
        </w:rPr>
        <w:t xml:space="preserve"> unknown terms </w:t>
      </w:r>
      <w:r>
        <w:rPr>
          <w:rFonts w:ascii="Times" w:hAnsi="Times"/>
          <w:color w:val="000000" w:themeColor="text1"/>
          <w:shd w:val="clear" w:color="auto" w:fill="FFFFFF"/>
          <w:lang w:val="en-US"/>
        </w:rPr>
        <w:t>for better understanding</w:t>
      </w:r>
      <w:r>
        <w:rPr>
          <w:rFonts w:ascii="Times" w:hAnsi="Times"/>
          <w:color w:val="000000" w:themeColor="text1"/>
          <w:shd w:val="clear" w:color="auto" w:fill="FFFFFF"/>
        </w:rPr>
        <w:t xml:space="preserve"> as follows</w:t>
      </w:r>
      <w:r w:rsidRPr="002555ED">
        <w:rPr>
          <w:rFonts w:ascii="Times" w:hAnsi="Times"/>
          <w:color w:val="000000" w:themeColor="text1"/>
          <w:shd w:val="clear" w:color="auto" w:fill="FFFFFF"/>
        </w:rPr>
        <w:t>:</w:t>
      </w:r>
    </w:p>
    <w:p w14:paraId="60317507" w14:textId="77777777" w:rsidR="0045432F" w:rsidRDefault="0045432F" w:rsidP="0045432F">
      <w:pPr>
        <w:spacing w:line="360" w:lineRule="auto"/>
        <w:jc w:val="both"/>
        <w:rPr>
          <w:rFonts w:ascii="Times" w:hAnsi="Times"/>
          <w:color w:val="000000" w:themeColor="text1"/>
          <w:shd w:val="clear" w:color="auto" w:fill="FFFFFF"/>
        </w:rPr>
      </w:pPr>
    </w:p>
    <w:p w14:paraId="64636DF9" w14:textId="77777777" w:rsidR="0045432F" w:rsidRDefault="0045432F" w:rsidP="0045432F">
      <w:pPr>
        <w:spacing w:line="360" w:lineRule="auto"/>
        <w:jc w:val="both"/>
        <w:rPr>
          <w:rFonts w:ascii="Times" w:hAnsi="Times"/>
          <w:b/>
          <w:bCs/>
          <w:color w:val="000000" w:themeColor="text1"/>
          <w:shd w:val="clear" w:color="auto" w:fill="FFFFFF"/>
        </w:rPr>
      </w:pPr>
      <w:r>
        <w:rPr>
          <w:rFonts w:ascii="Times" w:hAnsi="Times"/>
          <w:b/>
          <w:bCs/>
          <w:color w:val="000000" w:themeColor="text1"/>
          <w:shd w:val="clear" w:color="auto" w:fill="FFFFFF"/>
        </w:rPr>
        <w:t>p</w:t>
      </w:r>
      <w:r w:rsidRPr="005550B5">
        <w:rPr>
          <w:rFonts w:ascii="Times" w:hAnsi="Times"/>
          <w:b/>
          <w:bCs/>
          <w:color w:val="000000" w:themeColor="text1"/>
          <w:shd w:val="clear" w:color="auto" w:fill="FFFFFF"/>
        </w:rPr>
        <w:t>mdarima</w:t>
      </w:r>
    </w:p>
    <w:p w14:paraId="557EE0E4" w14:textId="77777777" w:rsidR="0045432F" w:rsidRDefault="0045432F" w:rsidP="0045432F">
      <w:pPr>
        <w:spacing w:line="360" w:lineRule="auto"/>
        <w:jc w:val="both"/>
        <w:rPr>
          <w:color w:val="000000" w:themeColor="text1"/>
        </w:rPr>
      </w:pPr>
      <w:r w:rsidRPr="009E25D9">
        <w:rPr>
          <w:color w:val="000000" w:themeColor="text1"/>
          <w:shd w:val="clear" w:color="auto" w:fill="FDFDFD"/>
        </w:rPr>
        <w:t xml:space="preserve">It is a statistical library designed to fill the void in Python's time series analysis capabilities. This includes:  </w:t>
      </w:r>
      <w:r w:rsidRPr="005550B5">
        <w:rPr>
          <w:color w:val="000000" w:themeColor="text1"/>
        </w:rPr>
        <w:t>Cross-validation utilities</w:t>
      </w:r>
      <w:r w:rsidRPr="009E25D9">
        <w:rPr>
          <w:color w:val="000000" w:themeColor="text1"/>
        </w:rPr>
        <w:t xml:space="preserve">, </w:t>
      </w:r>
      <w:r w:rsidRPr="009E25D9">
        <w:rPr>
          <w:color w:val="000000" w:themeColor="text1"/>
          <w:shd w:val="clear" w:color="auto" w:fill="FDFDFD"/>
        </w:rPr>
        <w:t xml:space="preserve">built-in time series datasets for prototyping and examples, </w:t>
      </w:r>
      <w:r w:rsidRPr="00626226">
        <w:rPr>
          <w:color w:val="000000" w:themeColor="text1"/>
        </w:rPr>
        <w:t>Time series utilities, such as differencing and inverse differencing</w:t>
      </w:r>
      <w:r w:rsidRPr="009E25D9">
        <w:rPr>
          <w:color w:val="000000" w:themeColor="text1"/>
        </w:rPr>
        <w:t xml:space="preserve"> etc.</w:t>
      </w:r>
    </w:p>
    <w:p w14:paraId="7F867932" w14:textId="77777777" w:rsidR="0045432F" w:rsidRDefault="0045432F" w:rsidP="0045432F">
      <w:pPr>
        <w:spacing w:line="360" w:lineRule="auto"/>
        <w:jc w:val="both"/>
        <w:rPr>
          <w:color w:val="000000" w:themeColor="text1"/>
        </w:rPr>
      </w:pPr>
    </w:p>
    <w:p w14:paraId="64E4625B" w14:textId="77777777" w:rsidR="0045432F" w:rsidRPr="009E25D9" w:rsidRDefault="0045432F" w:rsidP="0045432F">
      <w:pPr>
        <w:spacing w:line="360" w:lineRule="auto"/>
        <w:jc w:val="both"/>
        <w:rPr>
          <w:b/>
          <w:bCs/>
          <w:color w:val="000000" w:themeColor="text1"/>
        </w:rPr>
      </w:pPr>
      <w:r w:rsidRPr="009E25D9">
        <w:rPr>
          <w:b/>
          <w:bCs/>
          <w:color w:val="000000" w:themeColor="text1"/>
        </w:rPr>
        <w:t>ADF Test</w:t>
      </w:r>
    </w:p>
    <w:p w14:paraId="289E2C2E" w14:textId="77777777" w:rsidR="0045432F" w:rsidRDefault="0045432F" w:rsidP="0045432F">
      <w:pPr>
        <w:spacing w:line="360" w:lineRule="auto"/>
        <w:jc w:val="both"/>
        <w:rPr>
          <w:color w:val="202124"/>
          <w:shd w:val="clear" w:color="auto" w:fill="FFFFFF"/>
        </w:rPr>
      </w:pPr>
      <w:r w:rsidRPr="00121FEC">
        <w:rPr>
          <w:color w:val="202124"/>
          <w:shd w:val="clear" w:color="auto" w:fill="FFFFFF"/>
        </w:rPr>
        <w:t>Augmented Dickey Fuller test is a common statistical test used to test whether a given Time series is stationary or not. It is one of the most widely used statistical test when it comes to analyzing the stationary of a series.</w:t>
      </w:r>
    </w:p>
    <w:p w14:paraId="5711A27F" w14:textId="77777777" w:rsidR="0045432F" w:rsidRDefault="0045432F" w:rsidP="0045432F">
      <w:pPr>
        <w:spacing w:line="360" w:lineRule="auto"/>
        <w:jc w:val="both"/>
        <w:rPr>
          <w:color w:val="202124"/>
          <w:shd w:val="clear" w:color="auto" w:fill="FFFFFF"/>
        </w:rPr>
      </w:pPr>
    </w:p>
    <w:p w14:paraId="5A93CE68" w14:textId="77777777" w:rsidR="0045432F" w:rsidRPr="00595200" w:rsidRDefault="0045432F" w:rsidP="0045432F">
      <w:pPr>
        <w:spacing w:line="360" w:lineRule="auto"/>
        <w:jc w:val="both"/>
        <w:rPr>
          <w:b/>
          <w:bCs/>
          <w:color w:val="202124"/>
          <w:shd w:val="clear" w:color="auto" w:fill="FFFFFF"/>
        </w:rPr>
      </w:pPr>
      <w:r w:rsidRPr="00595200">
        <w:rPr>
          <w:b/>
          <w:bCs/>
          <w:color w:val="202124"/>
          <w:shd w:val="clear" w:color="auto" w:fill="FFFFFF"/>
        </w:rPr>
        <w:t>Univariate time series</w:t>
      </w:r>
    </w:p>
    <w:p w14:paraId="736257AD" w14:textId="77777777" w:rsidR="0045432F" w:rsidRPr="00595200" w:rsidRDefault="0045432F" w:rsidP="0045432F">
      <w:pPr>
        <w:spacing w:line="360" w:lineRule="auto"/>
        <w:jc w:val="both"/>
      </w:pPr>
      <w:r w:rsidRPr="00595200">
        <w:rPr>
          <w:color w:val="202124"/>
          <w:shd w:val="clear" w:color="auto" w:fill="FFFFFF"/>
        </w:rPr>
        <w:t>It refers to a time series that consists of single (scalar) observations recorded sequentially over equal time increments. </w:t>
      </w:r>
    </w:p>
    <w:p w14:paraId="1ECA7745" w14:textId="77777777" w:rsidR="0045432F" w:rsidRPr="00121FEC" w:rsidRDefault="0045432F" w:rsidP="0045432F">
      <w:pPr>
        <w:spacing w:line="360" w:lineRule="auto"/>
        <w:jc w:val="both"/>
      </w:pPr>
    </w:p>
    <w:p w14:paraId="584E4970" w14:textId="77777777" w:rsidR="0045432F" w:rsidRDefault="0045432F" w:rsidP="0045432F"/>
    <w:p w14:paraId="4E643071" w14:textId="77777777" w:rsidR="0045432F" w:rsidRDefault="0045432F" w:rsidP="0045432F">
      <w:pPr>
        <w:spacing w:line="360" w:lineRule="auto"/>
        <w:jc w:val="both"/>
        <w:rPr>
          <w:rFonts w:ascii="Times" w:hAnsi="Times"/>
          <w:color w:val="000000" w:themeColor="text1"/>
          <w:sz w:val="23"/>
          <w:szCs w:val="23"/>
          <w:shd w:val="clear" w:color="auto" w:fill="FFFFFF"/>
          <w:lang w:val="en-US"/>
        </w:rPr>
      </w:pPr>
      <w:r w:rsidRPr="002E48C9">
        <w:rPr>
          <w:rFonts w:ascii="Times" w:hAnsi="Times"/>
          <w:color w:val="000000" w:themeColor="text1"/>
          <w:sz w:val="23"/>
          <w:szCs w:val="23"/>
          <w:shd w:val="clear" w:color="auto" w:fill="FFFFFF"/>
          <w:lang w:val="en-US"/>
        </w:rPr>
        <w:t xml:space="preserve">The following </w:t>
      </w:r>
      <w:r>
        <w:rPr>
          <w:rFonts w:ascii="Times" w:hAnsi="Times"/>
          <w:color w:val="000000" w:themeColor="text1"/>
          <w:sz w:val="23"/>
          <w:szCs w:val="23"/>
          <w:shd w:val="clear" w:color="auto" w:fill="FFFFFF"/>
          <w:lang w:val="en-US"/>
        </w:rPr>
        <w:t>steps</w:t>
      </w:r>
      <w:r w:rsidRPr="002E48C9">
        <w:rPr>
          <w:rFonts w:ascii="Times" w:hAnsi="Times"/>
          <w:color w:val="000000" w:themeColor="text1"/>
          <w:sz w:val="23"/>
          <w:szCs w:val="23"/>
          <w:shd w:val="clear" w:color="auto" w:fill="FFFFFF"/>
          <w:lang w:val="en-US"/>
        </w:rPr>
        <w:t xml:space="preserve"> shows the</w:t>
      </w:r>
      <w:r>
        <w:rPr>
          <w:rFonts w:ascii="Times" w:hAnsi="Times"/>
          <w:color w:val="000000" w:themeColor="text1"/>
          <w:sz w:val="23"/>
          <w:szCs w:val="23"/>
          <w:shd w:val="clear" w:color="auto" w:fill="FFFFFF"/>
          <w:lang w:val="en-US"/>
        </w:rPr>
        <w:t xml:space="preserve"> </w:t>
      </w:r>
      <w:r w:rsidRPr="002E48C9">
        <w:rPr>
          <w:rFonts w:ascii="Times" w:hAnsi="Times"/>
          <w:color w:val="000000" w:themeColor="text1"/>
          <w:sz w:val="23"/>
          <w:szCs w:val="23"/>
          <w:shd w:val="clear" w:color="auto" w:fill="FFFFFF"/>
          <w:lang w:val="en-US"/>
        </w:rPr>
        <w:t xml:space="preserve">algorithm used </w:t>
      </w:r>
      <w:r>
        <w:rPr>
          <w:rFonts w:ascii="Times" w:hAnsi="Times"/>
          <w:color w:val="000000" w:themeColor="text1"/>
          <w:sz w:val="23"/>
          <w:szCs w:val="23"/>
          <w:shd w:val="clear" w:color="auto" w:fill="FFFFFF"/>
          <w:lang w:val="en-US"/>
        </w:rPr>
        <w:t>to setup our</w:t>
      </w:r>
      <w:r w:rsidRPr="002E48C9">
        <w:rPr>
          <w:rFonts w:ascii="Times" w:hAnsi="Times"/>
          <w:color w:val="000000" w:themeColor="text1"/>
          <w:sz w:val="23"/>
          <w:szCs w:val="23"/>
          <w:shd w:val="clear" w:color="auto" w:fill="FFFFFF"/>
          <w:lang w:val="en-US"/>
        </w:rPr>
        <w:t xml:space="preserve"> </w:t>
      </w:r>
      <w:r>
        <w:rPr>
          <w:rFonts w:ascii="Times" w:hAnsi="Times"/>
          <w:color w:val="000000" w:themeColor="text1"/>
          <w:sz w:val="23"/>
          <w:szCs w:val="23"/>
          <w:shd w:val="clear" w:color="auto" w:fill="FFFFFF"/>
          <w:lang w:val="en-US"/>
        </w:rPr>
        <w:t xml:space="preserve">Auto ARIMA </w:t>
      </w:r>
      <w:r w:rsidRPr="002E48C9">
        <w:rPr>
          <w:rFonts w:ascii="Times" w:hAnsi="Times"/>
          <w:color w:val="000000" w:themeColor="text1"/>
          <w:sz w:val="23"/>
          <w:szCs w:val="23"/>
          <w:shd w:val="clear" w:color="auto" w:fill="FFFFFF"/>
          <w:lang w:val="en-US"/>
        </w:rPr>
        <w:t>model</w:t>
      </w:r>
      <w:r>
        <w:rPr>
          <w:rFonts w:ascii="Times" w:hAnsi="Times"/>
          <w:color w:val="000000" w:themeColor="text1"/>
          <w:sz w:val="23"/>
          <w:szCs w:val="23"/>
          <w:shd w:val="clear" w:color="auto" w:fill="FFFFFF"/>
          <w:lang w:val="en-US"/>
        </w:rPr>
        <w:t>:</w:t>
      </w:r>
    </w:p>
    <w:p w14:paraId="74A34852" w14:textId="77777777" w:rsidR="0045432F" w:rsidRPr="00900308" w:rsidRDefault="0045432F" w:rsidP="0045432F">
      <w:pPr>
        <w:pStyle w:val="ListParagraph"/>
        <w:spacing w:line="360" w:lineRule="auto"/>
        <w:ind w:left="0"/>
        <w:jc w:val="both"/>
        <w:rPr>
          <w:rFonts w:ascii="Times" w:hAnsi="Times"/>
          <w:color w:val="000000" w:themeColor="text1"/>
          <w:sz w:val="23"/>
          <w:szCs w:val="23"/>
          <w:shd w:val="clear" w:color="auto" w:fill="FFFFFF"/>
          <w:lang w:val="en-US"/>
        </w:rPr>
      </w:pPr>
      <w:r w:rsidRPr="0005403A">
        <w:rPr>
          <w:rFonts w:ascii="Times" w:hAnsi="Times"/>
          <w:color w:val="000000" w:themeColor="text1"/>
          <w:sz w:val="23"/>
          <w:szCs w:val="23"/>
          <w:shd w:val="clear" w:color="auto" w:fill="FFFFFF"/>
          <w:lang w:val="en-US"/>
        </w:rPr>
        <w:t>---------------------------------------------------------------------------------------------------------------------</w:t>
      </w:r>
    </w:p>
    <w:p w14:paraId="371A79DC" w14:textId="77777777" w:rsidR="0045432F" w:rsidRDefault="0045432F" w:rsidP="009D20AF">
      <w:pPr>
        <w:numPr>
          <w:ilvl w:val="0"/>
          <w:numId w:val="7"/>
        </w:numPr>
        <w:shd w:val="clear" w:color="auto" w:fill="FFFFFF"/>
        <w:spacing w:after="100" w:afterAutospacing="1" w:line="360" w:lineRule="auto"/>
        <w:ind w:left="714" w:hanging="357"/>
        <w:jc w:val="both"/>
        <w:rPr>
          <w:rFonts w:ascii="Times" w:hAnsi="Times"/>
          <w:color w:val="000000" w:themeColor="text1"/>
        </w:rPr>
      </w:pPr>
      <w:r w:rsidRPr="00900308">
        <w:rPr>
          <w:rFonts w:ascii="Times" w:hAnsi="Times"/>
          <w:color w:val="000000" w:themeColor="text1"/>
        </w:rPr>
        <w:t xml:space="preserve">Load data: </w:t>
      </w:r>
      <w:r w:rsidRPr="002E48C9">
        <w:rPr>
          <w:rFonts w:ascii="Times" w:hAnsi="Times"/>
          <w:color w:val="000000" w:themeColor="text1"/>
        </w:rPr>
        <w:t>Collect data from the source repository and l</w:t>
      </w:r>
      <w:r w:rsidRPr="00900308">
        <w:rPr>
          <w:rFonts w:ascii="Times" w:hAnsi="Times"/>
          <w:color w:val="000000" w:themeColor="text1"/>
        </w:rPr>
        <w:t xml:space="preserve">oad </w:t>
      </w:r>
      <w:r w:rsidRPr="002E48C9">
        <w:rPr>
          <w:rFonts w:ascii="Times" w:hAnsi="Times"/>
          <w:color w:val="000000" w:themeColor="text1"/>
        </w:rPr>
        <w:t>into a data table.</w:t>
      </w:r>
    </w:p>
    <w:p w14:paraId="0DC1C15F" w14:textId="77777777" w:rsidR="0045432F" w:rsidRPr="00900308" w:rsidRDefault="0045432F" w:rsidP="009D20AF">
      <w:pPr>
        <w:numPr>
          <w:ilvl w:val="0"/>
          <w:numId w:val="7"/>
        </w:numPr>
        <w:shd w:val="clear" w:color="auto" w:fill="FFFFFF"/>
        <w:spacing w:after="100" w:afterAutospacing="1" w:line="360" w:lineRule="auto"/>
        <w:ind w:left="714" w:hanging="357"/>
        <w:jc w:val="both"/>
        <w:rPr>
          <w:rFonts w:ascii="Times" w:hAnsi="Times"/>
          <w:color w:val="000000" w:themeColor="text1"/>
        </w:rPr>
      </w:pPr>
      <w:r w:rsidRPr="00900308">
        <w:rPr>
          <w:rFonts w:ascii="Times" w:hAnsi="Times"/>
          <w:color w:val="000000" w:themeColor="text1"/>
        </w:rPr>
        <w:t xml:space="preserve">Preprocess data: </w:t>
      </w:r>
      <w:r w:rsidRPr="002E48C9">
        <w:rPr>
          <w:rFonts w:ascii="Times" w:hAnsi="Times"/>
          <w:color w:val="000000" w:themeColor="text1"/>
        </w:rPr>
        <w:t>As the prerequisite of the model</w:t>
      </w:r>
      <w:r w:rsidRPr="00900308">
        <w:rPr>
          <w:rFonts w:ascii="Times" w:hAnsi="Times"/>
          <w:color w:val="000000" w:themeColor="text1"/>
        </w:rPr>
        <w:t xml:space="preserve"> input </w:t>
      </w:r>
      <w:r w:rsidRPr="002E48C9">
        <w:rPr>
          <w:rFonts w:ascii="Times" w:hAnsi="Times"/>
          <w:color w:val="000000" w:themeColor="text1"/>
        </w:rPr>
        <w:t>is to</w:t>
      </w:r>
      <w:r w:rsidRPr="00900308">
        <w:rPr>
          <w:rFonts w:ascii="Times" w:hAnsi="Times"/>
          <w:color w:val="000000" w:themeColor="text1"/>
        </w:rPr>
        <w:t xml:space="preserve"> be univariate</w:t>
      </w:r>
      <w:r w:rsidRPr="002E48C9">
        <w:rPr>
          <w:rFonts w:ascii="Times" w:hAnsi="Times"/>
          <w:color w:val="000000" w:themeColor="text1"/>
        </w:rPr>
        <w:t xml:space="preserve">, </w:t>
      </w:r>
      <w:r w:rsidRPr="00900308">
        <w:rPr>
          <w:rFonts w:ascii="Times" w:hAnsi="Times"/>
          <w:color w:val="000000" w:themeColor="text1"/>
        </w:rPr>
        <w:t>drop other columns</w:t>
      </w:r>
      <w:r w:rsidRPr="002E48C9">
        <w:rPr>
          <w:rFonts w:ascii="Times" w:hAnsi="Times"/>
          <w:color w:val="000000" w:themeColor="text1"/>
        </w:rPr>
        <w:t xml:space="preserve"> from the data table and make sure all empty values</w:t>
      </w:r>
      <w:r>
        <w:rPr>
          <w:rFonts w:ascii="Times" w:hAnsi="Times"/>
          <w:color w:val="000000" w:themeColor="text1"/>
        </w:rPr>
        <w:t xml:space="preserve"> replaced</w:t>
      </w:r>
      <w:r w:rsidRPr="002E48C9">
        <w:rPr>
          <w:rFonts w:ascii="Times" w:hAnsi="Times"/>
          <w:color w:val="000000" w:themeColor="text1"/>
        </w:rPr>
        <w:t xml:space="preserve"> with NULL</w:t>
      </w:r>
      <w:r>
        <w:rPr>
          <w:rFonts w:ascii="Times" w:hAnsi="Times"/>
          <w:color w:val="000000" w:themeColor="text1"/>
        </w:rPr>
        <w:t>,</w:t>
      </w:r>
      <w:r w:rsidRPr="002E48C9">
        <w:rPr>
          <w:rFonts w:ascii="Times" w:hAnsi="Times"/>
          <w:color w:val="000000" w:themeColor="text1"/>
        </w:rPr>
        <w:t xml:space="preserve"> so that system does not break </w:t>
      </w:r>
      <w:r>
        <w:rPr>
          <w:rFonts w:ascii="Times" w:hAnsi="Times"/>
          <w:color w:val="000000" w:themeColor="text1"/>
        </w:rPr>
        <w:t xml:space="preserve">down </w:t>
      </w:r>
      <w:r w:rsidRPr="002E48C9">
        <w:rPr>
          <w:rFonts w:ascii="Times" w:hAnsi="Times"/>
          <w:color w:val="000000" w:themeColor="text1"/>
        </w:rPr>
        <w:t>during runtime.</w:t>
      </w:r>
    </w:p>
    <w:p w14:paraId="5D2401D2" w14:textId="77777777" w:rsidR="0045432F" w:rsidRDefault="0045432F" w:rsidP="009D20AF">
      <w:pPr>
        <w:numPr>
          <w:ilvl w:val="0"/>
          <w:numId w:val="7"/>
        </w:numPr>
        <w:shd w:val="clear" w:color="auto" w:fill="FFFFFF"/>
        <w:spacing w:before="100" w:beforeAutospacing="1" w:after="100" w:afterAutospacing="1" w:line="360" w:lineRule="auto"/>
        <w:ind w:left="714" w:hanging="357"/>
        <w:jc w:val="both"/>
        <w:rPr>
          <w:rFonts w:ascii="Times" w:hAnsi="Times"/>
          <w:color w:val="000000" w:themeColor="text1"/>
        </w:rPr>
      </w:pPr>
      <w:r>
        <w:rPr>
          <w:rFonts w:ascii="Times" w:hAnsi="Times"/>
          <w:color w:val="000000" w:themeColor="text1"/>
        </w:rPr>
        <w:t xml:space="preserve">Build model by using open-source package named </w:t>
      </w:r>
      <w:r w:rsidRPr="000D2E36">
        <w:rPr>
          <w:rFonts w:ascii="Times" w:hAnsi="Times"/>
          <w:i/>
          <w:iCs/>
          <w:color w:val="000000" w:themeColor="text1"/>
        </w:rPr>
        <w:t>pmdarima</w:t>
      </w:r>
      <w:r>
        <w:rPr>
          <w:rFonts w:ascii="Times" w:hAnsi="Times"/>
          <w:color w:val="000000" w:themeColor="text1"/>
        </w:rPr>
        <w:t>.</w:t>
      </w:r>
    </w:p>
    <w:p w14:paraId="4966CADA" w14:textId="77777777" w:rsidR="0045432F" w:rsidRPr="00900308" w:rsidRDefault="0045432F" w:rsidP="009D20AF">
      <w:pPr>
        <w:numPr>
          <w:ilvl w:val="0"/>
          <w:numId w:val="7"/>
        </w:numPr>
        <w:shd w:val="clear" w:color="auto" w:fill="FFFFFF"/>
        <w:spacing w:before="100" w:beforeAutospacing="1" w:after="100" w:afterAutospacing="1" w:line="360" w:lineRule="auto"/>
        <w:ind w:left="714" w:hanging="357"/>
        <w:jc w:val="both"/>
        <w:rPr>
          <w:rFonts w:ascii="Times" w:hAnsi="Times"/>
          <w:color w:val="000000" w:themeColor="text1"/>
        </w:rPr>
      </w:pPr>
      <w:r w:rsidRPr="00900308">
        <w:rPr>
          <w:rFonts w:ascii="Times" w:hAnsi="Times"/>
          <w:color w:val="000000" w:themeColor="text1"/>
        </w:rPr>
        <w:t>Fit the model on the univariate series</w:t>
      </w:r>
      <w:r w:rsidRPr="002E48C9">
        <w:rPr>
          <w:rFonts w:ascii="Times" w:hAnsi="Times"/>
          <w:color w:val="000000" w:themeColor="text1"/>
        </w:rPr>
        <w:t xml:space="preserve"> of data</w:t>
      </w:r>
      <w:r>
        <w:rPr>
          <w:rFonts w:ascii="Times" w:hAnsi="Times"/>
          <w:color w:val="000000" w:themeColor="text1"/>
        </w:rPr>
        <w:t xml:space="preserve"> generated in step-2 and using parameters </w:t>
      </w:r>
      <w:r w:rsidRPr="000D2E36">
        <w:rPr>
          <w:rFonts w:ascii="Times" w:hAnsi="Times"/>
          <w:i/>
          <w:iCs/>
          <w:color w:val="000000" w:themeColor="text1"/>
        </w:rPr>
        <w:t>test</w:t>
      </w:r>
      <w:r>
        <w:rPr>
          <w:rFonts w:ascii="Times" w:hAnsi="Times"/>
          <w:color w:val="000000" w:themeColor="text1"/>
        </w:rPr>
        <w:t xml:space="preserve">=’adf’, </w:t>
      </w:r>
      <w:r w:rsidRPr="000D2E36">
        <w:rPr>
          <w:rFonts w:ascii="Times" w:hAnsi="Times"/>
          <w:i/>
          <w:iCs/>
          <w:color w:val="000000" w:themeColor="text1"/>
        </w:rPr>
        <w:t>p</w:t>
      </w:r>
      <w:r>
        <w:rPr>
          <w:rFonts w:ascii="Times" w:hAnsi="Times"/>
          <w:color w:val="000000" w:themeColor="text1"/>
        </w:rPr>
        <w:t xml:space="preserve">=3, </w:t>
      </w:r>
      <w:r w:rsidRPr="000D2E36">
        <w:rPr>
          <w:rFonts w:ascii="Times" w:hAnsi="Times"/>
          <w:i/>
          <w:iCs/>
          <w:color w:val="000000" w:themeColor="text1"/>
        </w:rPr>
        <w:t>q</w:t>
      </w:r>
      <w:r>
        <w:rPr>
          <w:rFonts w:ascii="Times" w:hAnsi="Times"/>
          <w:color w:val="000000" w:themeColor="text1"/>
        </w:rPr>
        <w:t xml:space="preserve">=3 to get optimal value of </w:t>
      </w:r>
      <w:r w:rsidRPr="000D2E36">
        <w:rPr>
          <w:rFonts w:ascii="Times" w:hAnsi="Times"/>
          <w:i/>
          <w:iCs/>
          <w:color w:val="000000" w:themeColor="text1"/>
        </w:rPr>
        <w:t>d</w:t>
      </w:r>
      <w:r>
        <w:rPr>
          <w:rFonts w:ascii="Times" w:hAnsi="Times"/>
          <w:color w:val="000000" w:themeColor="text1"/>
        </w:rPr>
        <w:t>.</w:t>
      </w:r>
    </w:p>
    <w:p w14:paraId="0780E6D0" w14:textId="77777777" w:rsidR="0045432F" w:rsidRPr="00900308" w:rsidRDefault="0045432F" w:rsidP="009D20AF">
      <w:pPr>
        <w:numPr>
          <w:ilvl w:val="0"/>
          <w:numId w:val="7"/>
        </w:numPr>
        <w:shd w:val="clear" w:color="auto" w:fill="FFFFFF"/>
        <w:spacing w:before="100" w:beforeAutospacing="1" w:after="100" w:afterAutospacing="1" w:line="360" w:lineRule="auto"/>
        <w:ind w:left="714" w:hanging="357"/>
        <w:jc w:val="both"/>
        <w:rPr>
          <w:rFonts w:ascii="Times" w:hAnsi="Times"/>
          <w:color w:val="000000" w:themeColor="text1"/>
        </w:rPr>
      </w:pPr>
      <w:r w:rsidRPr="00900308">
        <w:rPr>
          <w:rFonts w:ascii="Times" w:hAnsi="Times"/>
          <w:color w:val="000000" w:themeColor="text1"/>
        </w:rPr>
        <w:t xml:space="preserve">Make predictions </w:t>
      </w:r>
      <w:r>
        <w:rPr>
          <w:rFonts w:ascii="Times" w:hAnsi="Times"/>
          <w:color w:val="000000" w:themeColor="text1"/>
        </w:rPr>
        <w:t>from the model for 200 days like other models.</w:t>
      </w:r>
    </w:p>
    <w:p w14:paraId="77237654" w14:textId="77777777" w:rsidR="0045432F" w:rsidRPr="002E48C9" w:rsidRDefault="0045432F" w:rsidP="009D20AF">
      <w:pPr>
        <w:numPr>
          <w:ilvl w:val="0"/>
          <w:numId w:val="7"/>
        </w:numPr>
        <w:shd w:val="clear" w:color="auto" w:fill="FFFFFF"/>
        <w:spacing w:before="100" w:beforeAutospacing="1" w:after="100" w:afterAutospacing="1" w:line="360" w:lineRule="auto"/>
        <w:ind w:left="714" w:hanging="357"/>
        <w:jc w:val="both"/>
        <w:rPr>
          <w:rFonts w:ascii="Times" w:hAnsi="Times"/>
          <w:color w:val="000000" w:themeColor="text1"/>
        </w:rPr>
      </w:pPr>
      <w:r w:rsidRPr="002E48C9">
        <w:rPr>
          <w:rFonts w:ascii="Times" w:hAnsi="Times"/>
          <w:color w:val="000000" w:themeColor="text1"/>
        </w:rPr>
        <w:t xml:space="preserve">Calculate series by using the forecasted results in </w:t>
      </w:r>
      <w:r>
        <w:rPr>
          <w:rFonts w:ascii="Times" w:hAnsi="Times"/>
          <w:color w:val="000000" w:themeColor="text1"/>
        </w:rPr>
        <w:t>previous</w:t>
      </w:r>
      <w:r w:rsidRPr="002E48C9">
        <w:rPr>
          <w:rFonts w:ascii="Times" w:hAnsi="Times"/>
          <w:color w:val="000000" w:themeColor="text1"/>
        </w:rPr>
        <w:t xml:space="preserve"> step</w:t>
      </w:r>
      <w:r>
        <w:rPr>
          <w:rFonts w:ascii="Times" w:hAnsi="Times"/>
          <w:color w:val="000000" w:themeColor="text1"/>
        </w:rPr>
        <w:t xml:space="preserve"> and with the help of panda.Series method.</w:t>
      </w:r>
    </w:p>
    <w:p w14:paraId="267F5A45" w14:textId="77777777" w:rsidR="0045432F" w:rsidRDefault="0045432F" w:rsidP="009D20AF">
      <w:pPr>
        <w:numPr>
          <w:ilvl w:val="0"/>
          <w:numId w:val="7"/>
        </w:numPr>
        <w:shd w:val="clear" w:color="auto" w:fill="FFFFFF"/>
        <w:spacing w:line="360" w:lineRule="auto"/>
        <w:ind w:left="714" w:hanging="357"/>
        <w:jc w:val="both"/>
        <w:rPr>
          <w:rFonts w:ascii="Times" w:hAnsi="Times"/>
          <w:color w:val="000000" w:themeColor="text1"/>
        </w:rPr>
      </w:pPr>
      <w:r w:rsidRPr="002E48C9">
        <w:rPr>
          <w:rFonts w:ascii="Times" w:hAnsi="Times"/>
          <w:color w:val="000000" w:themeColor="text1"/>
        </w:rPr>
        <w:t>Find the lower and upper bound of the series which will be used to calculate the uncertainties of the prediction.</w:t>
      </w:r>
    </w:p>
    <w:p w14:paraId="7EB6D650" w14:textId="77777777" w:rsidR="0045432F" w:rsidRPr="00900308" w:rsidRDefault="0045432F" w:rsidP="0045432F">
      <w:pPr>
        <w:spacing w:line="360" w:lineRule="auto"/>
        <w:jc w:val="both"/>
        <w:rPr>
          <w:rFonts w:ascii="Times" w:hAnsi="Times"/>
          <w:color w:val="000000" w:themeColor="text1"/>
          <w:sz w:val="23"/>
          <w:szCs w:val="23"/>
          <w:shd w:val="clear" w:color="auto" w:fill="FFFFFF"/>
          <w:lang w:val="en-US"/>
        </w:rPr>
      </w:pPr>
      <w:r w:rsidRPr="00687950">
        <w:rPr>
          <w:rFonts w:ascii="Times" w:hAnsi="Times"/>
          <w:color w:val="000000" w:themeColor="text1"/>
          <w:sz w:val="23"/>
          <w:szCs w:val="23"/>
          <w:shd w:val="clear" w:color="auto" w:fill="FFFFFF"/>
          <w:lang w:val="en-US"/>
        </w:rPr>
        <w:t>---------------------------------------------------------------------------------------------------------------------</w:t>
      </w:r>
      <w:r w:rsidRPr="002E48C9">
        <w:rPr>
          <w:rFonts w:ascii="Times" w:hAnsi="Times"/>
          <w:color w:val="000000" w:themeColor="text1"/>
        </w:rPr>
        <w:t>Algorithm</w:t>
      </w:r>
      <w:r>
        <w:rPr>
          <w:rFonts w:ascii="Times" w:hAnsi="Times"/>
          <w:color w:val="000000" w:themeColor="text1"/>
        </w:rPr>
        <w:t xml:space="preserve"> 3.4</w:t>
      </w:r>
      <w:r w:rsidRPr="002E48C9">
        <w:rPr>
          <w:rFonts w:ascii="Times" w:hAnsi="Times"/>
          <w:color w:val="000000" w:themeColor="text1"/>
        </w:rPr>
        <w:t xml:space="preserve">: </w:t>
      </w:r>
      <w:r>
        <w:rPr>
          <w:rFonts w:ascii="Times" w:hAnsi="Times"/>
          <w:color w:val="000000" w:themeColor="text1"/>
        </w:rPr>
        <w:t xml:space="preserve"> ARIMA Model</w:t>
      </w:r>
    </w:p>
    <w:p w14:paraId="4748C5AE" w14:textId="77777777" w:rsidR="0045432F" w:rsidRDefault="0045432F" w:rsidP="0045432F">
      <w:pPr>
        <w:spacing w:line="360" w:lineRule="auto"/>
        <w:jc w:val="both"/>
        <w:rPr>
          <w:rFonts w:ascii="Times" w:hAnsi="Times"/>
          <w:b/>
          <w:bCs/>
          <w:color w:val="000000" w:themeColor="text1"/>
          <w:lang w:val="en-US"/>
        </w:rPr>
      </w:pPr>
    </w:p>
    <w:p w14:paraId="4DD47F8C" w14:textId="77777777" w:rsidR="0045432F" w:rsidRDefault="0045432F" w:rsidP="0045432F">
      <w:pPr>
        <w:spacing w:line="360" w:lineRule="auto"/>
        <w:jc w:val="both"/>
        <w:rPr>
          <w:rFonts w:ascii="Times" w:hAnsi="Times"/>
          <w:b/>
          <w:bCs/>
          <w:color w:val="000000" w:themeColor="text1"/>
          <w:lang w:val="en-US"/>
        </w:rPr>
      </w:pPr>
    </w:p>
    <w:p w14:paraId="6C2E07CE" w14:textId="77777777" w:rsidR="0045432F" w:rsidRDefault="0045432F" w:rsidP="0045432F">
      <w:pPr>
        <w:spacing w:line="360" w:lineRule="auto"/>
        <w:jc w:val="both"/>
        <w:rPr>
          <w:rFonts w:ascii="Times" w:hAnsi="Times"/>
          <w:b/>
          <w:bCs/>
          <w:color w:val="000000" w:themeColor="text1"/>
          <w:lang w:val="en-US"/>
        </w:rPr>
      </w:pPr>
    </w:p>
    <w:p w14:paraId="3CEE63E5" w14:textId="77777777" w:rsidR="0045432F" w:rsidRDefault="0045432F" w:rsidP="0045432F">
      <w:pPr>
        <w:spacing w:line="360" w:lineRule="auto"/>
        <w:jc w:val="both"/>
        <w:rPr>
          <w:rFonts w:ascii="Times" w:hAnsi="Times"/>
          <w:b/>
          <w:bCs/>
          <w:color w:val="000000" w:themeColor="text1"/>
          <w:lang w:val="en-US"/>
        </w:rPr>
      </w:pPr>
    </w:p>
    <w:p w14:paraId="207B1DFD" w14:textId="77777777" w:rsidR="0045432F" w:rsidRDefault="0045432F" w:rsidP="0045432F">
      <w:pPr>
        <w:spacing w:line="360" w:lineRule="auto"/>
        <w:jc w:val="both"/>
        <w:rPr>
          <w:rFonts w:ascii="Times" w:hAnsi="Times"/>
          <w:b/>
          <w:bCs/>
          <w:color w:val="000000" w:themeColor="text1"/>
          <w:lang w:val="en-US"/>
        </w:rPr>
      </w:pPr>
    </w:p>
    <w:p w14:paraId="2E3A2590" w14:textId="77777777" w:rsidR="0045432F" w:rsidRDefault="0045432F" w:rsidP="0045432F">
      <w:pPr>
        <w:spacing w:line="360" w:lineRule="auto"/>
        <w:jc w:val="both"/>
        <w:rPr>
          <w:rFonts w:ascii="Times" w:hAnsi="Times"/>
          <w:b/>
          <w:bCs/>
          <w:color w:val="000000" w:themeColor="text1"/>
          <w:lang w:val="en-US"/>
        </w:rPr>
      </w:pPr>
    </w:p>
    <w:p w14:paraId="07BFD710" w14:textId="77777777" w:rsidR="0045432F" w:rsidRPr="002E48C9" w:rsidRDefault="0045432F" w:rsidP="0045432F">
      <w:pPr>
        <w:spacing w:line="360" w:lineRule="auto"/>
        <w:jc w:val="both"/>
        <w:rPr>
          <w:rFonts w:ascii="Times" w:hAnsi="Times"/>
          <w:b/>
          <w:bCs/>
          <w:color w:val="000000" w:themeColor="text1"/>
          <w:lang w:val="en-US"/>
        </w:rPr>
      </w:pPr>
    </w:p>
    <w:p w14:paraId="65AA3ACE" w14:textId="77777777" w:rsidR="0045432F" w:rsidRPr="002E48C9" w:rsidRDefault="0045432F" w:rsidP="0045432F">
      <w:pPr>
        <w:spacing w:line="360" w:lineRule="auto"/>
        <w:rPr>
          <w:rFonts w:ascii="Times" w:hAnsi="Times"/>
          <w:color w:val="000000" w:themeColor="text1"/>
          <w:lang w:val="en-US"/>
        </w:rPr>
      </w:pPr>
    </w:p>
    <w:p w14:paraId="4E9EE14E" w14:textId="77777777" w:rsidR="0045432F" w:rsidRPr="002E48C9" w:rsidRDefault="0045432F" w:rsidP="0045432F">
      <w:pPr>
        <w:spacing w:line="360" w:lineRule="auto"/>
        <w:rPr>
          <w:rFonts w:ascii="Times" w:hAnsi="Times"/>
          <w:b/>
          <w:bCs/>
          <w:color w:val="000000" w:themeColor="text1"/>
          <w:lang w:val="en-US"/>
        </w:rPr>
      </w:pPr>
      <w:r w:rsidRPr="002E48C9">
        <w:rPr>
          <w:rFonts w:ascii="Times" w:hAnsi="Times"/>
          <w:b/>
          <w:bCs/>
          <w:color w:val="000000" w:themeColor="text1"/>
          <w:lang w:val="en-US"/>
        </w:rPr>
        <w:t xml:space="preserve"> 3.</w:t>
      </w:r>
      <w:r>
        <w:rPr>
          <w:rFonts w:ascii="Times" w:hAnsi="Times"/>
          <w:b/>
          <w:bCs/>
          <w:color w:val="000000" w:themeColor="text1"/>
          <w:lang w:val="en-US"/>
        </w:rPr>
        <w:t>8</w:t>
      </w:r>
      <w:r w:rsidRPr="002E48C9">
        <w:rPr>
          <w:rFonts w:ascii="Times" w:hAnsi="Times"/>
          <w:b/>
          <w:bCs/>
          <w:color w:val="000000" w:themeColor="text1"/>
          <w:lang w:val="en-US"/>
        </w:rPr>
        <w:tab/>
        <w:t>Uncertainty Data Generation</w:t>
      </w:r>
    </w:p>
    <w:p w14:paraId="40363977" w14:textId="77777777" w:rsidR="0045432F" w:rsidRDefault="0045432F" w:rsidP="0045432F">
      <w:pPr>
        <w:spacing w:line="360" w:lineRule="auto"/>
        <w:jc w:val="both"/>
        <w:rPr>
          <w:rFonts w:ascii="Times" w:hAnsi="Times"/>
          <w:color w:val="000000" w:themeColor="text1"/>
          <w:lang w:val="en-US"/>
        </w:rPr>
      </w:pPr>
      <w:r w:rsidRPr="002E48C9">
        <w:rPr>
          <w:rFonts w:ascii="Times" w:hAnsi="Times"/>
          <w:color w:val="000000" w:themeColor="text1"/>
          <w:lang w:val="en-US"/>
        </w:rPr>
        <w:t xml:space="preserve">Uncertainties are calculated from the </w:t>
      </w:r>
      <w:r>
        <w:rPr>
          <w:rFonts w:ascii="Times" w:hAnsi="Times"/>
          <w:color w:val="000000" w:themeColor="text1"/>
          <w:lang w:val="en-US"/>
        </w:rPr>
        <w:t>ranges of</w:t>
      </w:r>
      <w:r w:rsidRPr="002E48C9">
        <w:rPr>
          <w:rFonts w:ascii="Times" w:hAnsi="Times"/>
          <w:color w:val="000000" w:themeColor="text1"/>
          <w:lang w:val="en-US"/>
        </w:rPr>
        <w:t xml:space="preserve"> predicted values</w:t>
      </w:r>
      <w:r>
        <w:rPr>
          <w:rFonts w:ascii="Times" w:hAnsi="Times"/>
          <w:color w:val="000000" w:themeColor="text1"/>
          <w:lang w:val="en-US"/>
        </w:rPr>
        <w:t xml:space="preserve"> for every time step (day) during the specified 200 days of forecasting period. </w:t>
      </w:r>
      <w:r w:rsidRPr="002E48C9">
        <w:rPr>
          <w:rFonts w:ascii="Times" w:hAnsi="Times"/>
          <w:color w:val="000000" w:themeColor="text1"/>
          <w:lang w:val="en-US"/>
        </w:rPr>
        <w:t xml:space="preserve"> </w:t>
      </w:r>
      <w:r>
        <w:rPr>
          <w:rFonts w:ascii="Times" w:hAnsi="Times"/>
          <w:color w:val="000000" w:themeColor="text1"/>
          <w:lang w:val="en-US"/>
        </w:rPr>
        <w:t>That means we have a lower bound, mean, and upper bound of the predictions for each time step. So, the difference between upper and lower limit is the grey area of model prediction</w:t>
      </w:r>
      <w:r w:rsidRPr="002E48C9">
        <w:rPr>
          <w:rFonts w:ascii="Times" w:hAnsi="Times"/>
          <w:color w:val="000000" w:themeColor="text1"/>
          <w:lang w:val="en-US"/>
        </w:rPr>
        <w:t xml:space="preserve">. Then find the maximum difference to set out the domain of the difference. Finally, </w:t>
      </w:r>
      <w:r>
        <w:rPr>
          <w:rFonts w:ascii="Times" w:hAnsi="Times"/>
          <w:color w:val="000000" w:themeColor="text1"/>
          <w:lang w:val="en-US"/>
        </w:rPr>
        <w:t xml:space="preserve">we </w:t>
      </w:r>
      <w:r w:rsidRPr="002E48C9">
        <w:rPr>
          <w:rFonts w:ascii="Times" w:hAnsi="Times"/>
          <w:color w:val="000000" w:themeColor="text1"/>
          <w:lang w:val="en-US"/>
        </w:rPr>
        <w:t xml:space="preserve">divide each difference by </w:t>
      </w:r>
      <w:r>
        <w:rPr>
          <w:rFonts w:ascii="Times" w:hAnsi="Times"/>
          <w:color w:val="000000" w:themeColor="text1"/>
          <w:lang w:val="en-US"/>
        </w:rPr>
        <w:t xml:space="preserve">the </w:t>
      </w:r>
      <w:r w:rsidRPr="002E48C9">
        <w:rPr>
          <w:rFonts w:ascii="Times" w:hAnsi="Times"/>
          <w:color w:val="000000" w:themeColor="text1"/>
          <w:lang w:val="en-US"/>
        </w:rPr>
        <w:t>maximum difference and multiply by a scaling factor to keep the maximum result in single digit</w:t>
      </w:r>
      <w:r>
        <w:rPr>
          <w:rFonts w:ascii="Times" w:hAnsi="Times"/>
          <w:color w:val="000000" w:themeColor="text1"/>
          <w:lang w:val="en-US"/>
        </w:rPr>
        <w:t>s</w:t>
      </w:r>
      <w:r w:rsidRPr="002E48C9">
        <w:rPr>
          <w:rFonts w:ascii="Times" w:hAnsi="Times"/>
          <w:color w:val="000000" w:themeColor="text1"/>
          <w:lang w:val="en-US"/>
        </w:rPr>
        <w:t xml:space="preserve">. </w:t>
      </w:r>
    </w:p>
    <w:p w14:paraId="7B4752AF" w14:textId="77777777" w:rsidR="0045432F" w:rsidRDefault="0045432F" w:rsidP="0045432F">
      <w:pPr>
        <w:spacing w:line="360" w:lineRule="auto"/>
        <w:jc w:val="both"/>
        <w:rPr>
          <w:rFonts w:ascii="Times" w:hAnsi="Times"/>
          <w:color w:val="000000" w:themeColor="text1"/>
          <w:lang w:val="en-US"/>
        </w:rPr>
      </w:pPr>
    </w:p>
    <w:p w14:paraId="7A3BF636" w14:textId="77777777" w:rsidR="0045432F" w:rsidRDefault="0045432F" w:rsidP="0045432F">
      <w:pPr>
        <w:spacing w:line="360" w:lineRule="auto"/>
        <w:jc w:val="both"/>
        <w:rPr>
          <w:rFonts w:ascii="Times" w:hAnsi="Times"/>
          <w:color w:val="000000" w:themeColor="text1"/>
          <w:lang w:val="en-US"/>
        </w:rPr>
      </w:pPr>
    </w:p>
    <w:p w14:paraId="69617285" w14:textId="77777777" w:rsidR="0045432F" w:rsidRDefault="0045432F" w:rsidP="0045432F">
      <w:pPr>
        <w:spacing w:line="360" w:lineRule="auto"/>
        <w:jc w:val="both"/>
        <w:rPr>
          <w:rFonts w:ascii="Times" w:hAnsi="Times"/>
          <w:color w:val="000000" w:themeColor="text1"/>
          <w:lang w:val="en-US"/>
        </w:rPr>
      </w:pPr>
    </w:p>
    <w:p w14:paraId="5A7350BA"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color w:val="000000" w:themeColor="text1"/>
          <w:lang w:val="en-US"/>
        </w:rPr>
        <w:t>Here is given the steps to find the uncertainties using the machine learning models:</w:t>
      </w:r>
    </w:p>
    <w:p w14:paraId="14ECC571" w14:textId="77777777" w:rsidR="0045432F" w:rsidRPr="00C364D3" w:rsidRDefault="0045432F" w:rsidP="0045432F">
      <w:pPr>
        <w:shd w:val="clear" w:color="auto" w:fill="FFFFFF"/>
        <w:spacing w:line="360" w:lineRule="auto"/>
        <w:rPr>
          <w:color w:val="000000" w:themeColor="text1"/>
        </w:rPr>
      </w:pPr>
      <w:r w:rsidRPr="00C364D3">
        <w:rPr>
          <w:rFonts w:ascii="Times" w:hAnsi="Times"/>
          <w:color w:val="000000" w:themeColor="text1"/>
          <w:sz w:val="23"/>
          <w:szCs w:val="23"/>
          <w:shd w:val="clear" w:color="auto" w:fill="FFFFFF"/>
          <w:lang w:val="en-US"/>
        </w:rPr>
        <w:t>---------------------------------------------------------------------------------------------------------------------</w:t>
      </w:r>
    </w:p>
    <w:p w14:paraId="5A5F39AB" w14:textId="77777777" w:rsidR="0045432F" w:rsidRPr="002E48C9" w:rsidRDefault="0045432F" w:rsidP="009D20AF">
      <w:pPr>
        <w:pStyle w:val="ListParagraph"/>
        <w:numPr>
          <w:ilvl w:val="0"/>
          <w:numId w:val="3"/>
        </w:numPr>
        <w:shd w:val="clear" w:color="auto" w:fill="FFFFFF"/>
        <w:spacing w:line="360" w:lineRule="auto"/>
        <w:ind w:left="714" w:hanging="357"/>
        <w:rPr>
          <w:color w:val="000000" w:themeColor="text1"/>
        </w:rPr>
      </w:pPr>
      <w:r w:rsidRPr="002E48C9">
        <w:rPr>
          <w:color w:val="000000" w:themeColor="text1"/>
        </w:rPr>
        <w:t>Read data from filesystem (excel file) to Data-Frame</w:t>
      </w:r>
    </w:p>
    <w:p w14:paraId="1234491D" w14:textId="77777777" w:rsidR="0045432F" w:rsidRPr="002E48C9" w:rsidRDefault="0045432F" w:rsidP="009D20AF">
      <w:pPr>
        <w:pStyle w:val="ListParagraph"/>
        <w:numPr>
          <w:ilvl w:val="0"/>
          <w:numId w:val="3"/>
        </w:numPr>
        <w:shd w:val="clear" w:color="auto" w:fill="FFFFFF"/>
        <w:spacing w:line="360" w:lineRule="auto"/>
        <w:ind w:left="714" w:hanging="357"/>
        <w:rPr>
          <w:color w:val="000000" w:themeColor="text1"/>
        </w:rPr>
      </w:pPr>
      <w:r w:rsidRPr="002E48C9">
        <w:rPr>
          <w:color w:val="000000" w:themeColor="text1"/>
        </w:rPr>
        <w:t>Select Fields for which we need to generate uncertainty data</w:t>
      </w:r>
    </w:p>
    <w:p w14:paraId="7AE597E7" w14:textId="77777777" w:rsidR="0045432F" w:rsidRPr="002E48C9" w:rsidRDefault="0045432F" w:rsidP="009D20AF">
      <w:pPr>
        <w:pStyle w:val="ListParagraph"/>
        <w:numPr>
          <w:ilvl w:val="0"/>
          <w:numId w:val="3"/>
        </w:numPr>
        <w:shd w:val="clear" w:color="auto" w:fill="FFFFFF"/>
        <w:spacing w:line="360" w:lineRule="auto"/>
        <w:ind w:left="714" w:hanging="357"/>
        <w:rPr>
          <w:color w:val="000000" w:themeColor="text1"/>
        </w:rPr>
      </w:pPr>
      <w:r w:rsidRPr="002E48C9">
        <w:rPr>
          <w:color w:val="000000" w:themeColor="text1"/>
        </w:rPr>
        <w:t>Create Machine Learning model for MLP/CNN/LSTM</w:t>
      </w:r>
    </w:p>
    <w:p w14:paraId="550165DD" w14:textId="77777777" w:rsidR="0045432F" w:rsidRPr="002E48C9" w:rsidRDefault="0045432F" w:rsidP="009D20AF">
      <w:pPr>
        <w:pStyle w:val="ListParagraph"/>
        <w:numPr>
          <w:ilvl w:val="0"/>
          <w:numId w:val="3"/>
        </w:numPr>
        <w:shd w:val="clear" w:color="auto" w:fill="FFFFFF"/>
        <w:spacing w:line="360" w:lineRule="auto"/>
        <w:ind w:left="714" w:hanging="357"/>
        <w:rPr>
          <w:color w:val="000000" w:themeColor="text1"/>
        </w:rPr>
      </w:pPr>
      <w:r w:rsidRPr="002E48C9">
        <w:rPr>
          <w:color w:val="000000" w:themeColor="text1"/>
        </w:rPr>
        <w:t>Split data into training and test set</w:t>
      </w:r>
    </w:p>
    <w:p w14:paraId="31ADAD52" w14:textId="77777777" w:rsidR="0045432F" w:rsidRPr="002E48C9" w:rsidRDefault="0045432F" w:rsidP="009D20AF">
      <w:pPr>
        <w:pStyle w:val="ListParagraph"/>
        <w:numPr>
          <w:ilvl w:val="0"/>
          <w:numId w:val="3"/>
        </w:numPr>
        <w:shd w:val="clear" w:color="auto" w:fill="FFFFFF"/>
        <w:spacing w:line="360" w:lineRule="auto"/>
        <w:ind w:left="714" w:hanging="357"/>
        <w:rPr>
          <w:color w:val="000000" w:themeColor="text1"/>
        </w:rPr>
      </w:pPr>
      <w:r w:rsidRPr="002E48C9">
        <w:rPr>
          <w:color w:val="000000" w:themeColor="text1"/>
        </w:rPr>
        <w:t>Train model with training set</w:t>
      </w:r>
    </w:p>
    <w:p w14:paraId="6EDEFB0D" w14:textId="77777777" w:rsidR="0045432F" w:rsidRPr="002E48C9" w:rsidRDefault="0045432F" w:rsidP="009D20AF">
      <w:pPr>
        <w:pStyle w:val="ListParagraph"/>
        <w:numPr>
          <w:ilvl w:val="0"/>
          <w:numId w:val="3"/>
        </w:numPr>
        <w:shd w:val="clear" w:color="auto" w:fill="FFFFFF"/>
        <w:spacing w:line="360" w:lineRule="auto"/>
        <w:ind w:left="714" w:hanging="357"/>
        <w:rPr>
          <w:color w:val="000000" w:themeColor="text1"/>
        </w:rPr>
      </w:pPr>
      <w:r w:rsidRPr="002E48C9">
        <w:rPr>
          <w:color w:val="000000" w:themeColor="text1"/>
        </w:rPr>
        <w:t>Use model to get predicted or forecasted results</w:t>
      </w:r>
    </w:p>
    <w:p w14:paraId="7B5220DF" w14:textId="77777777" w:rsidR="0045432F" w:rsidRPr="002E48C9" w:rsidRDefault="0045432F" w:rsidP="009D20AF">
      <w:pPr>
        <w:pStyle w:val="ListParagraph"/>
        <w:numPr>
          <w:ilvl w:val="0"/>
          <w:numId w:val="3"/>
        </w:numPr>
        <w:shd w:val="clear" w:color="auto" w:fill="FFFFFF"/>
        <w:spacing w:line="360" w:lineRule="auto"/>
        <w:ind w:left="714" w:hanging="357"/>
        <w:rPr>
          <w:color w:val="000000" w:themeColor="text1"/>
        </w:rPr>
      </w:pPr>
      <w:r w:rsidRPr="002E48C9">
        <w:rPr>
          <w:color w:val="000000" w:themeColor="text1"/>
        </w:rPr>
        <w:t>Find uncertainties or prediction error from model</w:t>
      </w:r>
    </w:p>
    <w:p w14:paraId="18C414A8" w14:textId="77777777" w:rsidR="0045432F" w:rsidRPr="002E48C9" w:rsidRDefault="0045432F" w:rsidP="009D20AF">
      <w:pPr>
        <w:pStyle w:val="ListParagraph"/>
        <w:numPr>
          <w:ilvl w:val="0"/>
          <w:numId w:val="3"/>
        </w:numPr>
        <w:shd w:val="clear" w:color="auto" w:fill="FFFFFF"/>
        <w:spacing w:line="360" w:lineRule="auto"/>
        <w:ind w:left="714" w:hanging="357"/>
        <w:rPr>
          <w:color w:val="000000" w:themeColor="text1"/>
        </w:rPr>
      </w:pPr>
      <w:r w:rsidRPr="002E48C9">
        <w:rPr>
          <w:color w:val="000000" w:themeColor="text1"/>
        </w:rPr>
        <w:t>Continue step 3 to 7 for each field and each model</w:t>
      </w:r>
    </w:p>
    <w:p w14:paraId="35593E6F" w14:textId="77777777" w:rsidR="0045432F" w:rsidRPr="002E48C9" w:rsidRDefault="0045432F" w:rsidP="009D20AF">
      <w:pPr>
        <w:pStyle w:val="ListParagraph"/>
        <w:numPr>
          <w:ilvl w:val="0"/>
          <w:numId w:val="3"/>
        </w:numPr>
        <w:shd w:val="clear" w:color="auto" w:fill="FFFFFF"/>
        <w:spacing w:line="360" w:lineRule="auto"/>
        <w:ind w:left="714" w:hanging="357"/>
        <w:rPr>
          <w:color w:val="000000" w:themeColor="text1"/>
        </w:rPr>
      </w:pPr>
      <w:r w:rsidRPr="002E48C9">
        <w:rPr>
          <w:color w:val="000000" w:themeColor="text1"/>
        </w:rPr>
        <w:t>Store uncertainty data as json in filesystem</w:t>
      </w:r>
    </w:p>
    <w:p w14:paraId="3BBCF427" w14:textId="77777777" w:rsidR="0045432F" w:rsidRPr="002E48C9" w:rsidRDefault="0045432F" w:rsidP="0045432F">
      <w:pPr>
        <w:spacing w:line="360" w:lineRule="auto"/>
        <w:rPr>
          <w:rFonts w:ascii="Times" w:hAnsi="Times"/>
          <w:color w:val="000000" w:themeColor="text1"/>
          <w:lang w:val="en-US"/>
        </w:rPr>
      </w:pPr>
      <w:r w:rsidRPr="00687950">
        <w:rPr>
          <w:rFonts w:ascii="Times" w:hAnsi="Times"/>
          <w:color w:val="000000" w:themeColor="text1"/>
          <w:sz w:val="23"/>
          <w:szCs w:val="23"/>
          <w:shd w:val="clear" w:color="auto" w:fill="FFFFFF"/>
          <w:lang w:val="en-US"/>
        </w:rPr>
        <w:t>---------------------------------------------------------------------------------------------------------------------</w:t>
      </w:r>
      <w:r w:rsidRPr="002E48C9">
        <w:rPr>
          <w:rFonts w:ascii="Times" w:hAnsi="Times"/>
          <w:color w:val="000000" w:themeColor="text1"/>
          <w:lang w:val="en-US"/>
        </w:rPr>
        <w:t>Algorithm</w:t>
      </w:r>
      <w:r>
        <w:rPr>
          <w:rFonts w:ascii="Times" w:hAnsi="Times"/>
          <w:color w:val="000000" w:themeColor="text1"/>
          <w:lang w:val="en-US"/>
        </w:rPr>
        <w:t xml:space="preserve"> 3.5</w:t>
      </w:r>
      <w:r w:rsidRPr="002E48C9">
        <w:rPr>
          <w:rFonts w:ascii="Times" w:hAnsi="Times"/>
          <w:color w:val="000000" w:themeColor="text1"/>
          <w:lang w:val="en-US"/>
        </w:rPr>
        <w:t xml:space="preserve">: </w:t>
      </w:r>
      <w:r>
        <w:rPr>
          <w:rFonts w:ascii="Times" w:hAnsi="Times"/>
          <w:color w:val="000000" w:themeColor="text1"/>
          <w:lang w:val="en-US"/>
        </w:rPr>
        <w:t>C</w:t>
      </w:r>
      <w:r w:rsidRPr="002E48C9">
        <w:rPr>
          <w:rFonts w:ascii="Times" w:hAnsi="Times"/>
          <w:color w:val="000000" w:themeColor="text1"/>
          <w:lang w:val="en-US"/>
        </w:rPr>
        <w:t xml:space="preserve">alculate uncertainty </w:t>
      </w:r>
      <w:r>
        <w:rPr>
          <w:rFonts w:ascii="Times" w:hAnsi="Times"/>
          <w:color w:val="000000" w:themeColor="text1"/>
          <w:lang w:val="en-US"/>
        </w:rPr>
        <w:t>(For all models)</w:t>
      </w:r>
    </w:p>
    <w:p w14:paraId="5AEF4F1D" w14:textId="77777777" w:rsidR="0045432F" w:rsidRPr="002E48C9" w:rsidRDefault="0045432F" w:rsidP="0045432F">
      <w:pPr>
        <w:spacing w:line="360" w:lineRule="auto"/>
        <w:rPr>
          <w:rFonts w:ascii="Times" w:hAnsi="Times"/>
          <w:color w:val="000000" w:themeColor="text1"/>
          <w:lang w:val="en-US"/>
        </w:rPr>
      </w:pPr>
    </w:p>
    <w:p w14:paraId="29BAE84C" w14:textId="77777777" w:rsidR="0045432F" w:rsidRPr="002E48C9" w:rsidRDefault="0045432F" w:rsidP="0045432F">
      <w:pPr>
        <w:spacing w:line="360" w:lineRule="auto"/>
        <w:rPr>
          <w:rFonts w:ascii="Times" w:hAnsi="Times"/>
          <w:b/>
          <w:bCs/>
          <w:color w:val="000000" w:themeColor="text1"/>
          <w:lang w:val="en-US"/>
        </w:rPr>
      </w:pPr>
      <w:r w:rsidRPr="002E48C9">
        <w:rPr>
          <w:rFonts w:ascii="Times" w:hAnsi="Times"/>
          <w:b/>
          <w:bCs/>
          <w:color w:val="000000" w:themeColor="text1"/>
          <w:lang w:val="en-US"/>
        </w:rPr>
        <w:t>3.</w:t>
      </w:r>
      <w:r>
        <w:rPr>
          <w:rFonts w:ascii="Times" w:hAnsi="Times"/>
          <w:b/>
          <w:bCs/>
          <w:color w:val="000000" w:themeColor="text1"/>
          <w:lang w:val="en-US"/>
        </w:rPr>
        <w:t>8</w:t>
      </w:r>
      <w:r w:rsidRPr="002E48C9">
        <w:rPr>
          <w:rFonts w:ascii="Times" w:hAnsi="Times"/>
          <w:b/>
          <w:bCs/>
          <w:color w:val="000000" w:themeColor="text1"/>
          <w:lang w:val="en-US"/>
        </w:rPr>
        <w:t>.1</w:t>
      </w:r>
      <w:r w:rsidRPr="002E48C9">
        <w:rPr>
          <w:rFonts w:ascii="Times" w:hAnsi="Times"/>
          <w:b/>
          <w:bCs/>
          <w:color w:val="000000" w:themeColor="text1"/>
          <w:lang w:val="en-US"/>
        </w:rPr>
        <w:tab/>
        <w:t>Uncertain</w:t>
      </w:r>
      <w:r>
        <w:rPr>
          <w:rFonts w:ascii="Times" w:hAnsi="Times"/>
          <w:b/>
          <w:bCs/>
          <w:color w:val="000000" w:themeColor="text1"/>
          <w:lang w:val="en-US"/>
        </w:rPr>
        <w:t>ty</w:t>
      </w:r>
      <w:r w:rsidRPr="002E48C9">
        <w:rPr>
          <w:rFonts w:ascii="Times" w:hAnsi="Times"/>
          <w:b/>
          <w:bCs/>
          <w:color w:val="000000" w:themeColor="text1"/>
          <w:lang w:val="en-US"/>
        </w:rPr>
        <w:t xml:space="preserve"> Data Scaling</w:t>
      </w:r>
    </w:p>
    <w:p w14:paraId="026E8082"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color w:val="000000" w:themeColor="text1"/>
          <w:lang w:val="en-US"/>
        </w:rPr>
        <w:t>We have shown top-level algorithm</w:t>
      </w:r>
      <w:r>
        <w:rPr>
          <w:rFonts w:ascii="Times" w:hAnsi="Times"/>
          <w:color w:val="000000" w:themeColor="text1"/>
          <w:lang w:val="en-US"/>
        </w:rPr>
        <w:t>s</w:t>
      </w:r>
      <w:r w:rsidRPr="002E48C9">
        <w:rPr>
          <w:rFonts w:ascii="Times" w:hAnsi="Times"/>
          <w:color w:val="000000" w:themeColor="text1"/>
          <w:lang w:val="en-US"/>
        </w:rPr>
        <w:t xml:space="preserve"> in the </w:t>
      </w:r>
      <w:r>
        <w:rPr>
          <w:rFonts w:ascii="Times" w:hAnsi="Times"/>
          <w:color w:val="000000" w:themeColor="text1"/>
          <w:lang w:val="en-US"/>
        </w:rPr>
        <w:t>previous</w:t>
      </w:r>
      <w:r w:rsidRPr="002E48C9">
        <w:rPr>
          <w:rFonts w:ascii="Times" w:hAnsi="Times"/>
          <w:color w:val="000000" w:themeColor="text1"/>
          <w:lang w:val="en-US"/>
        </w:rPr>
        <w:t xml:space="preserve"> section</w:t>
      </w:r>
      <w:r>
        <w:rPr>
          <w:rFonts w:ascii="Times" w:hAnsi="Times"/>
          <w:color w:val="000000" w:themeColor="text1"/>
          <w:lang w:val="en-US"/>
        </w:rPr>
        <w:t>s</w:t>
      </w:r>
      <w:r w:rsidRPr="002E48C9">
        <w:rPr>
          <w:rFonts w:ascii="Times" w:hAnsi="Times"/>
          <w:color w:val="000000" w:themeColor="text1"/>
          <w:lang w:val="en-US"/>
        </w:rPr>
        <w:t xml:space="preserve"> to generate uncertainty data</w:t>
      </w:r>
      <w:r>
        <w:rPr>
          <w:rFonts w:ascii="Times" w:hAnsi="Times"/>
          <w:color w:val="000000" w:themeColor="text1"/>
          <w:lang w:val="en-US"/>
        </w:rPr>
        <w:t xml:space="preserve"> from the model predictions</w:t>
      </w:r>
      <w:r w:rsidRPr="002E48C9">
        <w:rPr>
          <w:rFonts w:ascii="Times" w:hAnsi="Times"/>
          <w:color w:val="000000" w:themeColor="text1"/>
          <w:lang w:val="en-US"/>
        </w:rPr>
        <w:t xml:space="preserve">. Since the uncertainty values are larger to accommodate in display, </w:t>
      </w:r>
      <w:r>
        <w:rPr>
          <w:rFonts w:ascii="Times" w:hAnsi="Times"/>
          <w:color w:val="000000" w:themeColor="text1"/>
          <w:lang w:val="en-US"/>
        </w:rPr>
        <w:t>we</w:t>
      </w:r>
      <w:r w:rsidRPr="002E48C9">
        <w:rPr>
          <w:rFonts w:ascii="Times" w:hAnsi="Times"/>
          <w:color w:val="000000" w:themeColor="text1"/>
          <w:lang w:val="en-US"/>
        </w:rPr>
        <w:t xml:space="preserve"> need to scale </w:t>
      </w:r>
      <w:r>
        <w:rPr>
          <w:rFonts w:ascii="Times" w:hAnsi="Times"/>
          <w:color w:val="000000" w:themeColor="text1"/>
          <w:lang w:val="en-US"/>
        </w:rPr>
        <w:t>the values</w:t>
      </w:r>
      <w:r w:rsidRPr="002E48C9">
        <w:rPr>
          <w:rFonts w:ascii="Times" w:hAnsi="Times"/>
          <w:color w:val="000000" w:themeColor="text1"/>
          <w:lang w:val="en-US"/>
        </w:rPr>
        <w:t>. The following pseudo code is used to scale the uncertainty data.</w:t>
      </w:r>
    </w:p>
    <w:p w14:paraId="6444A6FC" w14:textId="77777777" w:rsidR="0045432F" w:rsidRPr="00C364D3" w:rsidRDefault="0045432F" w:rsidP="0045432F">
      <w:pPr>
        <w:shd w:val="clear" w:color="auto" w:fill="FFFFFF"/>
        <w:spacing w:line="270" w:lineRule="atLeast"/>
        <w:rPr>
          <w:rFonts w:ascii="Menlo" w:hAnsi="Menlo" w:cs="Menlo"/>
          <w:color w:val="000000" w:themeColor="text1"/>
          <w:sz w:val="18"/>
          <w:szCs w:val="18"/>
        </w:rPr>
      </w:pPr>
      <w:r w:rsidRPr="00C364D3">
        <w:rPr>
          <w:rFonts w:ascii="Times" w:hAnsi="Times"/>
          <w:color w:val="000000" w:themeColor="text1"/>
          <w:sz w:val="23"/>
          <w:szCs w:val="23"/>
          <w:shd w:val="clear" w:color="auto" w:fill="FFFFFF"/>
          <w:lang w:val="en-US"/>
        </w:rPr>
        <w:t>---------------------------------------------------------------------------------------------------------------------</w:t>
      </w:r>
    </w:p>
    <w:p w14:paraId="38C6EE63" w14:textId="77777777" w:rsidR="0045432F" w:rsidRDefault="0045432F" w:rsidP="009D20AF">
      <w:pPr>
        <w:pStyle w:val="ListParagraph"/>
        <w:numPr>
          <w:ilvl w:val="0"/>
          <w:numId w:val="4"/>
        </w:numPr>
        <w:shd w:val="clear" w:color="auto" w:fill="FFFFFF"/>
        <w:spacing w:line="270" w:lineRule="atLeast"/>
        <w:rPr>
          <w:rFonts w:ascii="Menlo" w:hAnsi="Menlo" w:cs="Menlo"/>
          <w:color w:val="000000" w:themeColor="text1"/>
          <w:sz w:val="18"/>
          <w:szCs w:val="18"/>
        </w:rPr>
      </w:pPr>
      <w:r>
        <w:rPr>
          <w:rFonts w:ascii="Menlo" w:hAnsi="Menlo" w:cs="Menlo"/>
          <w:color w:val="000000" w:themeColor="text1"/>
          <w:sz w:val="18"/>
          <w:szCs w:val="18"/>
        </w:rPr>
        <w:t xml:space="preserve">Repeat step 2 and 3 for all countries and let say we store in an array named: </w:t>
      </w:r>
      <w:r w:rsidRPr="002E48C9">
        <w:rPr>
          <w:rFonts w:ascii="Menlo" w:hAnsi="Menlo" w:cs="Menlo"/>
          <w:color w:val="000000" w:themeColor="text1"/>
          <w:sz w:val="18"/>
          <w:szCs w:val="18"/>
        </w:rPr>
        <w:t>all_countr</w:t>
      </w:r>
      <w:r>
        <w:rPr>
          <w:rFonts w:ascii="Menlo" w:hAnsi="Menlo" w:cs="Menlo"/>
          <w:color w:val="000000" w:themeColor="text1"/>
          <w:sz w:val="18"/>
          <w:szCs w:val="18"/>
        </w:rPr>
        <w:t>ies</w:t>
      </w:r>
      <w:r w:rsidRPr="002E48C9">
        <w:rPr>
          <w:rFonts w:ascii="Menlo" w:hAnsi="Menlo" w:cs="Menlo"/>
          <w:color w:val="000000" w:themeColor="text1"/>
          <w:sz w:val="18"/>
          <w:szCs w:val="18"/>
        </w:rPr>
        <w:t>_avg_</w:t>
      </w:r>
      <w:r>
        <w:rPr>
          <w:rFonts w:ascii="Menlo" w:hAnsi="Menlo" w:cs="Menlo"/>
          <w:color w:val="000000" w:themeColor="text1"/>
          <w:sz w:val="18"/>
          <w:szCs w:val="18"/>
        </w:rPr>
        <w:t>uncertainties</w:t>
      </w:r>
    </w:p>
    <w:p w14:paraId="42B41877" w14:textId="77777777" w:rsidR="0045432F" w:rsidRDefault="0045432F" w:rsidP="009D20AF">
      <w:pPr>
        <w:pStyle w:val="ListParagraph"/>
        <w:numPr>
          <w:ilvl w:val="0"/>
          <w:numId w:val="4"/>
        </w:numPr>
        <w:shd w:val="clear" w:color="auto" w:fill="FFFFFF"/>
        <w:spacing w:line="270" w:lineRule="atLeast"/>
        <w:rPr>
          <w:rFonts w:ascii="Menlo" w:hAnsi="Menlo" w:cs="Menlo"/>
          <w:color w:val="000000" w:themeColor="text1"/>
          <w:sz w:val="18"/>
          <w:szCs w:val="18"/>
        </w:rPr>
      </w:pPr>
      <w:r>
        <w:rPr>
          <w:rFonts w:ascii="Menlo" w:hAnsi="Menlo" w:cs="Menlo"/>
          <w:color w:val="000000" w:themeColor="text1"/>
          <w:sz w:val="18"/>
          <w:szCs w:val="18"/>
        </w:rPr>
        <w:t>Calculate total uncertainty (county_total_uncertainties) of a country.</w:t>
      </w:r>
    </w:p>
    <w:p w14:paraId="121B7888" w14:textId="77777777" w:rsidR="0045432F" w:rsidRDefault="0045432F" w:rsidP="009D20AF">
      <w:pPr>
        <w:pStyle w:val="ListParagraph"/>
        <w:numPr>
          <w:ilvl w:val="0"/>
          <w:numId w:val="4"/>
        </w:numPr>
        <w:shd w:val="clear" w:color="auto" w:fill="FFFFFF"/>
        <w:spacing w:line="270" w:lineRule="atLeast"/>
        <w:rPr>
          <w:rFonts w:ascii="Menlo" w:hAnsi="Menlo" w:cs="Menlo"/>
          <w:color w:val="000000" w:themeColor="text1"/>
          <w:sz w:val="18"/>
          <w:szCs w:val="18"/>
        </w:rPr>
      </w:pPr>
      <w:r>
        <w:rPr>
          <w:rFonts w:ascii="Menlo" w:hAnsi="Menlo" w:cs="Menlo"/>
          <w:color w:val="000000" w:themeColor="text1"/>
          <w:sz w:val="18"/>
          <w:szCs w:val="18"/>
        </w:rPr>
        <w:t>Calculate average uncertainties of a country as follows:</w:t>
      </w:r>
    </w:p>
    <w:p w14:paraId="42EBB114" w14:textId="77777777" w:rsidR="0045432F" w:rsidRPr="002E48C9" w:rsidRDefault="0045432F" w:rsidP="0045432F">
      <w:pPr>
        <w:pStyle w:val="ListParagraph"/>
        <w:shd w:val="clear" w:color="auto" w:fill="FFFFFF"/>
        <w:spacing w:line="270" w:lineRule="atLeast"/>
        <w:rPr>
          <w:rFonts w:ascii="Menlo" w:hAnsi="Menlo" w:cs="Menlo"/>
          <w:color w:val="000000" w:themeColor="text1"/>
          <w:sz w:val="18"/>
          <w:szCs w:val="18"/>
        </w:rPr>
      </w:pPr>
      <w:r w:rsidRPr="002E48C9">
        <w:rPr>
          <w:rFonts w:ascii="Menlo" w:hAnsi="Menlo" w:cs="Menlo"/>
          <w:color w:val="000000" w:themeColor="text1"/>
          <w:sz w:val="18"/>
          <w:szCs w:val="18"/>
        </w:rPr>
        <w:t>country_avg_</w:t>
      </w:r>
      <w:r>
        <w:rPr>
          <w:rFonts w:ascii="Menlo" w:hAnsi="Menlo" w:cs="Menlo"/>
          <w:color w:val="000000" w:themeColor="text1"/>
          <w:sz w:val="18"/>
          <w:szCs w:val="18"/>
        </w:rPr>
        <w:t>uncertainty</w:t>
      </w:r>
      <w:r w:rsidRPr="002E48C9">
        <w:rPr>
          <w:rFonts w:ascii="Menlo" w:hAnsi="Menlo" w:cs="Menlo"/>
          <w:color w:val="000000" w:themeColor="text1"/>
          <w:sz w:val="18"/>
          <w:szCs w:val="18"/>
        </w:rPr>
        <w:t xml:space="preserve"> = </w:t>
      </w:r>
      <w:r>
        <w:rPr>
          <w:rFonts w:ascii="Menlo" w:hAnsi="Menlo" w:cs="Menlo"/>
          <w:color w:val="000000" w:themeColor="text1"/>
          <w:sz w:val="18"/>
          <w:szCs w:val="18"/>
        </w:rPr>
        <w:t>county_total_uncertainties</w:t>
      </w:r>
      <w:r w:rsidRPr="002E48C9">
        <w:rPr>
          <w:rFonts w:ascii="Menlo" w:hAnsi="Menlo" w:cs="Menlo"/>
          <w:color w:val="000000" w:themeColor="text1"/>
          <w:sz w:val="18"/>
          <w:szCs w:val="18"/>
        </w:rPr>
        <w:t>/number_of_days</w:t>
      </w:r>
    </w:p>
    <w:p w14:paraId="66F52487" w14:textId="77777777" w:rsidR="0045432F" w:rsidRPr="002E48C9" w:rsidRDefault="0045432F" w:rsidP="009D20AF">
      <w:pPr>
        <w:pStyle w:val="ListParagraph"/>
        <w:numPr>
          <w:ilvl w:val="0"/>
          <w:numId w:val="4"/>
        </w:numPr>
        <w:shd w:val="clear" w:color="auto" w:fill="FFFFFF"/>
        <w:spacing w:line="270" w:lineRule="atLeast"/>
        <w:rPr>
          <w:rFonts w:ascii="Menlo" w:hAnsi="Menlo" w:cs="Menlo"/>
          <w:color w:val="000000" w:themeColor="text1"/>
          <w:sz w:val="18"/>
          <w:szCs w:val="18"/>
        </w:rPr>
      </w:pPr>
      <w:r>
        <w:rPr>
          <w:rFonts w:ascii="Menlo" w:hAnsi="Menlo" w:cs="Menlo"/>
          <w:color w:val="000000" w:themeColor="text1"/>
          <w:sz w:val="18"/>
          <w:szCs w:val="18"/>
        </w:rPr>
        <w:t>Find maximum average uncertainty from all countries</w:t>
      </w:r>
      <w:r>
        <w:rPr>
          <w:rFonts w:ascii="Menlo" w:hAnsi="Menlo" w:cs="Menlo"/>
          <w:color w:val="000000" w:themeColor="text1"/>
          <w:sz w:val="18"/>
          <w:szCs w:val="18"/>
        </w:rPr>
        <w:br/>
      </w:r>
      <w:r w:rsidRPr="002E48C9">
        <w:rPr>
          <w:rFonts w:ascii="Menlo" w:hAnsi="Menlo" w:cs="Menlo"/>
          <w:color w:val="000000" w:themeColor="text1"/>
          <w:sz w:val="18"/>
          <w:szCs w:val="18"/>
        </w:rPr>
        <w:t>max_</w:t>
      </w:r>
      <w:r>
        <w:rPr>
          <w:rFonts w:ascii="Menlo" w:hAnsi="Menlo" w:cs="Menlo"/>
          <w:color w:val="000000" w:themeColor="text1"/>
          <w:sz w:val="18"/>
          <w:szCs w:val="18"/>
        </w:rPr>
        <w:t>uncertainty</w:t>
      </w:r>
      <w:r w:rsidRPr="002E48C9">
        <w:rPr>
          <w:rFonts w:ascii="Menlo" w:hAnsi="Menlo" w:cs="Menlo"/>
          <w:color w:val="000000" w:themeColor="text1"/>
          <w:sz w:val="18"/>
          <w:szCs w:val="18"/>
        </w:rPr>
        <w:t xml:space="preserve"> = find_max_</w:t>
      </w:r>
      <w:r>
        <w:rPr>
          <w:rFonts w:ascii="Menlo" w:hAnsi="Menlo" w:cs="Menlo"/>
          <w:color w:val="000000" w:themeColor="text1"/>
          <w:sz w:val="18"/>
          <w:szCs w:val="18"/>
        </w:rPr>
        <w:t>uncertainty</w:t>
      </w:r>
      <w:r w:rsidRPr="002E48C9">
        <w:rPr>
          <w:rFonts w:ascii="Menlo" w:hAnsi="Menlo" w:cs="Menlo"/>
          <w:color w:val="000000" w:themeColor="text1"/>
          <w:sz w:val="18"/>
          <w:szCs w:val="18"/>
        </w:rPr>
        <w:t>(all_countr</w:t>
      </w:r>
      <w:r>
        <w:rPr>
          <w:rFonts w:ascii="Menlo" w:hAnsi="Menlo" w:cs="Menlo"/>
          <w:color w:val="000000" w:themeColor="text1"/>
          <w:sz w:val="18"/>
          <w:szCs w:val="18"/>
        </w:rPr>
        <w:t>ies</w:t>
      </w:r>
      <w:r w:rsidRPr="002E48C9">
        <w:rPr>
          <w:rFonts w:ascii="Menlo" w:hAnsi="Menlo" w:cs="Menlo"/>
          <w:color w:val="000000" w:themeColor="text1"/>
          <w:sz w:val="18"/>
          <w:szCs w:val="18"/>
        </w:rPr>
        <w:t>_avg_</w:t>
      </w:r>
      <w:r>
        <w:rPr>
          <w:rFonts w:ascii="Menlo" w:hAnsi="Menlo" w:cs="Menlo"/>
          <w:color w:val="000000" w:themeColor="text1"/>
          <w:sz w:val="18"/>
          <w:szCs w:val="18"/>
        </w:rPr>
        <w:t>uncertainties</w:t>
      </w:r>
      <w:r w:rsidRPr="002E48C9">
        <w:rPr>
          <w:rFonts w:ascii="Menlo" w:hAnsi="Menlo" w:cs="Menlo"/>
          <w:color w:val="000000" w:themeColor="text1"/>
          <w:sz w:val="18"/>
          <w:szCs w:val="18"/>
        </w:rPr>
        <w:t>)</w:t>
      </w:r>
    </w:p>
    <w:p w14:paraId="65874E32" w14:textId="77777777" w:rsidR="0045432F" w:rsidRPr="002E48C9" w:rsidRDefault="0045432F" w:rsidP="009D20AF">
      <w:pPr>
        <w:pStyle w:val="ListParagraph"/>
        <w:numPr>
          <w:ilvl w:val="0"/>
          <w:numId w:val="4"/>
        </w:numPr>
        <w:shd w:val="clear" w:color="auto" w:fill="FFFFFF"/>
        <w:spacing w:line="270" w:lineRule="atLeast"/>
        <w:rPr>
          <w:rFonts w:ascii="Menlo" w:hAnsi="Menlo" w:cs="Menlo"/>
          <w:color w:val="000000" w:themeColor="text1"/>
          <w:sz w:val="18"/>
          <w:szCs w:val="18"/>
        </w:rPr>
      </w:pPr>
      <w:r w:rsidRPr="002E48C9">
        <w:rPr>
          <w:rFonts w:ascii="Menlo" w:hAnsi="Menlo" w:cs="Menlo"/>
          <w:color w:val="000000" w:themeColor="text1"/>
          <w:sz w:val="18"/>
          <w:szCs w:val="18"/>
        </w:rPr>
        <w:t xml:space="preserve">scaling_factor = </w:t>
      </w:r>
      <w:r>
        <w:rPr>
          <w:rFonts w:ascii="Menlo" w:hAnsi="Menlo" w:cs="Menlo"/>
          <w:color w:val="000000" w:themeColor="text1"/>
          <w:sz w:val="18"/>
          <w:szCs w:val="18"/>
        </w:rPr>
        <w:t>9</w:t>
      </w:r>
    </w:p>
    <w:p w14:paraId="12CFB75F" w14:textId="77777777" w:rsidR="0045432F" w:rsidRPr="002E48C9" w:rsidRDefault="0045432F" w:rsidP="009D20AF">
      <w:pPr>
        <w:pStyle w:val="ListParagraph"/>
        <w:numPr>
          <w:ilvl w:val="0"/>
          <w:numId w:val="4"/>
        </w:numPr>
        <w:shd w:val="clear" w:color="auto" w:fill="FFFFFF"/>
        <w:spacing w:line="270" w:lineRule="atLeast"/>
        <w:rPr>
          <w:rFonts w:ascii="Menlo" w:hAnsi="Menlo" w:cs="Menlo"/>
          <w:color w:val="000000" w:themeColor="text1"/>
          <w:sz w:val="18"/>
          <w:szCs w:val="18"/>
        </w:rPr>
      </w:pPr>
      <w:r w:rsidRPr="002E48C9">
        <w:rPr>
          <w:rFonts w:ascii="Menlo" w:hAnsi="Menlo" w:cs="Menlo"/>
          <w:color w:val="000000" w:themeColor="text1"/>
          <w:sz w:val="18"/>
          <w:szCs w:val="18"/>
        </w:rPr>
        <w:t>country_uncertainty = country_avg_</w:t>
      </w:r>
      <w:r>
        <w:rPr>
          <w:rFonts w:ascii="Menlo" w:hAnsi="Menlo" w:cs="Menlo"/>
          <w:color w:val="000000" w:themeColor="text1"/>
          <w:sz w:val="18"/>
          <w:szCs w:val="18"/>
        </w:rPr>
        <w:t>uncertainty</w:t>
      </w:r>
      <w:r w:rsidRPr="002E48C9">
        <w:rPr>
          <w:rFonts w:ascii="Menlo" w:hAnsi="Menlo" w:cs="Menlo"/>
          <w:color w:val="000000" w:themeColor="text1"/>
          <w:sz w:val="18"/>
          <w:szCs w:val="18"/>
        </w:rPr>
        <w:t xml:space="preserve"> * scaling_factor / max_</w:t>
      </w:r>
      <w:r>
        <w:rPr>
          <w:rFonts w:ascii="Menlo" w:hAnsi="Menlo" w:cs="Menlo"/>
          <w:color w:val="000000" w:themeColor="text1"/>
          <w:sz w:val="18"/>
          <w:szCs w:val="18"/>
        </w:rPr>
        <w:t>uncertainty</w:t>
      </w:r>
    </w:p>
    <w:p w14:paraId="45BA7DDF" w14:textId="77777777" w:rsidR="0045432F" w:rsidRDefault="0045432F" w:rsidP="0045432F">
      <w:pPr>
        <w:spacing w:line="360" w:lineRule="auto"/>
        <w:rPr>
          <w:rFonts w:ascii="Times" w:hAnsi="Times"/>
          <w:color w:val="000000" w:themeColor="text1"/>
          <w:lang w:val="en-US"/>
        </w:rPr>
      </w:pPr>
      <w:r w:rsidRPr="00687950">
        <w:rPr>
          <w:rFonts w:ascii="Times" w:hAnsi="Times"/>
          <w:color w:val="000000" w:themeColor="text1"/>
          <w:sz w:val="23"/>
          <w:szCs w:val="23"/>
          <w:shd w:val="clear" w:color="auto" w:fill="FFFFFF"/>
          <w:lang w:val="en-US"/>
        </w:rPr>
        <w:t>---------------------------------------------------------------------------------------------------------------------</w:t>
      </w:r>
    </w:p>
    <w:p w14:paraId="1E7B9CFF" w14:textId="77777777" w:rsidR="0045432F" w:rsidRPr="002E48C9" w:rsidRDefault="0045432F" w:rsidP="0045432F">
      <w:pPr>
        <w:spacing w:line="360" w:lineRule="auto"/>
        <w:rPr>
          <w:rFonts w:ascii="Times" w:hAnsi="Times"/>
          <w:color w:val="000000" w:themeColor="text1"/>
          <w:lang w:val="en-US"/>
        </w:rPr>
      </w:pPr>
      <w:r w:rsidRPr="002E48C9">
        <w:rPr>
          <w:rFonts w:ascii="Times" w:hAnsi="Times"/>
          <w:color w:val="000000" w:themeColor="text1"/>
          <w:lang w:val="en-US"/>
        </w:rPr>
        <w:t>Algorithm</w:t>
      </w:r>
      <w:r>
        <w:rPr>
          <w:rFonts w:ascii="Times" w:hAnsi="Times"/>
          <w:color w:val="000000" w:themeColor="text1"/>
          <w:lang w:val="en-US"/>
        </w:rPr>
        <w:t xml:space="preserve"> 3.6</w:t>
      </w:r>
      <w:r w:rsidRPr="002E48C9">
        <w:rPr>
          <w:rFonts w:ascii="Times" w:hAnsi="Times"/>
          <w:color w:val="000000" w:themeColor="text1"/>
          <w:lang w:val="en-US"/>
        </w:rPr>
        <w:t xml:space="preserve">: </w:t>
      </w:r>
      <w:r>
        <w:rPr>
          <w:rFonts w:ascii="Times" w:hAnsi="Times"/>
          <w:color w:val="000000" w:themeColor="text1"/>
          <w:lang w:val="en-US"/>
        </w:rPr>
        <w:t>D</w:t>
      </w:r>
      <w:r w:rsidRPr="002E48C9">
        <w:rPr>
          <w:rFonts w:ascii="Times" w:hAnsi="Times"/>
          <w:color w:val="000000" w:themeColor="text1"/>
          <w:lang w:val="en-US"/>
        </w:rPr>
        <w:t>ata scaling</w:t>
      </w:r>
    </w:p>
    <w:p w14:paraId="074292F8" w14:textId="77777777" w:rsidR="0045432F" w:rsidRDefault="0045432F" w:rsidP="0045432F">
      <w:pPr>
        <w:spacing w:line="360" w:lineRule="auto"/>
        <w:rPr>
          <w:rFonts w:ascii="Times" w:hAnsi="Times"/>
          <w:color w:val="000000" w:themeColor="text1"/>
          <w:lang w:val="en-US"/>
        </w:rPr>
      </w:pPr>
    </w:p>
    <w:p w14:paraId="200CEDA4" w14:textId="77777777" w:rsidR="0045432F" w:rsidRDefault="0045432F" w:rsidP="0045432F">
      <w:pPr>
        <w:spacing w:line="360" w:lineRule="auto"/>
        <w:rPr>
          <w:rFonts w:ascii="Times" w:hAnsi="Times"/>
          <w:color w:val="000000" w:themeColor="text1"/>
          <w:lang w:val="en-US"/>
        </w:rPr>
      </w:pPr>
      <w:r>
        <w:rPr>
          <w:rFonts w:ascii="Times" w:hAnsi="Times"/>
          <w:color w:val="000000" w:themeColor="text1"/>
          <w:lang w:val="en-US"/>
        </w:rPr>
        <w:t xml:space="preserve">From the algorithm we see that we have set </w:t>
      </w:r>
      <w:r w:rsidRPr="00706541">
        <w:rPr>
          <w:rFonts w:ascii="Times" w:hAnsi="Times"/>
          <w:i/>
          <w:iCs/>
          <w:color w:val="000000" w:themeColor="text1"/>
          <w:lang w:val="en-US"/>
        </w:rPr>
        <w:t>scaling_factor</w:t>
      </w:r>
      <w:r>
        <w:rPr>
          <w:rFonts w:ascii="Times" w:hAnsi="Times"/>
          <w:color w:val="000000" w:themeColor="text1"/>
          <w:lang w:val="en-US"/>
        </w:rPr>
        <w:t xml:space="preserve"> = 9 and multiplied with the factor of country’s average uncertainty by maximum uncertainty all. This is because the factor will always be below or equal to 1 for all countries. If we want to display those smaller values in display in terms of pixels, then it will not make sense. That’s why we introduced the scaling by which we can represent it in human readable and recognizable manner.</w:t>
      </w:r>
    </w:p>
    <w:p w14:paraId="2B05733D" w14:textId="77777777" w:rsidR="0045432F" w:rsidRPr="002E48C9" w:rsidRDefault="0045432F" w:rsidP="0045432F">
      <w:pPr>
        <w:spacing w:line="360" w:lineRule="auto"/>
        <w:rPr>
          <w:rFonts w:ascii="Times" w:hAnsi="Times"/>
          <w:b/>
          <w:bCs/>
          <w:color w:val="000000" w:themeColor="text1"/>
          <w:lang w:val="en-US"/>
        </w:rPr>
      </w:pPr>
      <w:r w:rsidRPr="002E48C9">
        <w:rPr>
          <w:rFonts w:ascii="Times" w:hAnsi="Times"/>
          <w:b/>
          <w:bCs/>
          <w:color w:val="000000" w:themeColor="text1"/>
          <w:lang w:val="en-US"/>
        </w:rPr>
        <w:t>3.</w:t>
      </w:r>
      <w:r>
        <w:rPr>
          <w:rFonts w:ascii="Times" w:hAnsi="Times"/>
          <w:b/>
          <w:bCs/>
          <w:color w:val="000000" w:themeColor="text1"/>
          <w:lang w:val="en-US"/>
        </w:rPr>
        <w:t>8</w:t>
      </w:r>
      <w:r w:rsidRPr="002E48C9">
        <w:rPr>
          <w:rFonts w:ascii="Times" w:hAnsi="Times"/>
          <w:b/>
          <w:bCs/>
          <w:color w:val="000000" w:themeColor="text1"/>
          <w:lang w:val="en-US"/>
        </w:rPr>
        <w:t>.2</w:t>
      </w:r>
      <w:r w:rsidRPr="002E48C9">
        <w:rPr>
          <w:rFonts w:ascii="Times" w:hAnsi="Times"/>
          <w:b/>
          <w:bCs/>
          <w:color w:val="000000" w:themeColor="text1"/>
          <w:lang w:val="en-US"/>
        </w:rPr>
        <w:tab/>
        <w:t>Snapshot of uncertainty data</w:t>
      </w:r>
    </w:p>
    <w:p w14:paraId="0B22A9A7"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color w:val="000000" w:themeColor="text1"/>
          <w:lang w:val="en-US"/>
        </w:rPr>
        <w:t xml:space="preserve">Since the pandemic affected all the countries of the world and there are more than 200 countries, we have </w:t>
      </w:r>
      <w:r>
        <w:rPr>
          <w:rFonts w:ascii="Times" w:hAnsi="Times"/>
          <w:color w:val="000000" w:themeColor="text1"/>
          <w:lang w:val="en-US"/>
        </w:rPr>
        <w:t xml:space="preserve">only </w:t>
      </w:r>
      <w:r w:rsidRPr="002E48C9">
        <w:rPr>
          <w:rFonts w:ascii="Times" w:hAnsi="Times"/>
          <w:color w:val="000000" w:themeColor="text1"/>
          <w:lang w:val="en-US"/>
        </w:rPr>
        <w:t xml:space="preserve">trained the models for top 100 countries which were infected severely. Based on that setup, we have sorted the countries by obtained uncertainties in both ascending and descending orders. </w:t>
      </w:r>
      <w:r>
        <w:rPr>
          <w:rFonts w:ascii="Times" w:hAnsi="Times"/>
          <w:color w:val="000000" w:themeColor="text1"/>
          <w:lang w:val="en-US"/>
        </w:rPr>
        <w:t>T</w:t>
      </w:r>
      <w:r w:rsidRPr="002E48C9">
        <w:rPr>
          <w:rFonts w:ascii="Times" w:hAnsi="Times"/>
          <w:color w:val="000000" w:themeColor="text1"/>
          <w:lang w:val="en-US"/>
        </w:rPr>
        <w:t>able</w:t>
      </w:r>
      <w:r>
        <w:rPr>
          <w:rFonts w:ascii="Times" w:hAnsi="Times"/>
          <w:color w:val="000000" w:themeColor="text1"/>
          <w:lang w:val="en-US"/>
        </w:rPr>
        <w:t xml:space="preserve"> 3.3</w:t>
      </w:r>
      <w:r w:rsidRPr="002E48C9">
        <w:rPr>
          <w:rFonts w:ascii="Times" w:hAnsi="Times"/>
          <w:color w:val="000000" w:themeColor="text1"/>
          <w:lang w:val="en-US"/>
        </w:rPr>
        <w:t xml:space="preserve"> shows the top 10 uncertainty </w:t>
      </w:r>
      <w:r>
        <w:rPr>
          <w:rFonts w:ascii="Times" w:hAnsi="Times"/>
          <w:color w:val="000000" w:themeColor="text1"/>
          <w:lang w:val="en-US"/>
        </w:rPr>
        <w:t>levels for</w:t>
      </w:r>
      <w:r w:rsidRPr="002E48C9">
        <w:rPr>
          <w:rFonts w:ascii="Times" w:hAnsi="Times"/>
          <w:color w:val="000000" w:themeColor="text1"/>
          <w:lang w:val="en-US"/>
        </w:rPr>
        <w:t xml:space="preserve"> countries and </w:t>
      </w:r>
      <w:r>
        <w:rPr>
          <w:rFonts w:ascii="Times" w:hAnsi="Times"/>
          <w:color w:val="000000" w:themeColor="text1"/>
          <w:lang w:val="en-US"/>
        </w:rPr>
        <w:t>Table 3.4</w:t>
      </w:r>
      <w:r w:rsidRPr="002E48C9">
        <w:rPr>
          <w:rFonts w:ascii="Times" w:hAnsi="Times"/>
          <w:color w:val="000000" w:themeColor="text1"/>
          <w:lang w:val="en-US"/>
        </w:rPr>
        <w:t xml:space="preserve"> shows the lowest 10 uncertainty </w:t>
      </w:r>
      <w:r>
        <w:rPr>
          <w:rFonts w:ascii="Times" w:hAnsi="Times"/>
          <w:color w:val="000000" w:themeColor="text1"/>
          <w:lang w:val="en-US"/>
        </w:rPr>
        <w:t>levels of the</w:t>
      </w:r>
      <w:r w:rsidRPr="002E48C9">
        <w:rPr>
          <w:rFonts w:ascii="Times" w:hAnsi="Times"/>
          <w:color w:val="000000" w:themeColor="text1"/>
          <w:lang w:val="en-US"/>
        </w:rPr>
        <w:t xml:space="preserve"> countries. </w:t>
      </w:r>
    </w:p>
    <w:p w14:paraId="4BD331E0" w14:textId="77777777" w:rsidR="0045432F" w:rsidRPr="002E48C9" w:rsidRDefault="0045432F" w:rsidP="0045432F">
      <w:pPr>
        <w:spacing w:line="360" w:lineRule="auto"/>
        <w:jc w:val="both"/>
        <w:rPr>
          <w:rFonts w:ascii="Times" w:hAnsi="Times"/>
          <w:color w:val="000000" w:themeColor="text1"/>
          <w:lang w:val="en-US"/>
        </w:rPr>
      </w:pPr>
    </w:p>
    <w:p w14:paraId="002D3FC9" w14:textId="77777777" w:rsidR="0045432F" w:rsidRPr="002E48C9" w:rsidRDefault="0045432F" w:rsidP="0045432F">
      <w:pPr>
        <w:spacing w:line="360" w:lineRule="auto"/>
        <w:rPr>
          <w:rFonts w:ascii="Times" w:hAnsi="Times"/>
          <w:b/>
          <w:bCs/>
          <w:color w:val="000000" w:themeColor="text1"/>
          <w:lang w:val="en-US"/>
        </w:rPr>
      </w:pPr>
      <w:r w:rsidRPr="002E48C9">
        <w:rPr>
          <w:rFonts w:ascii="Times" w:hAnsi="Times"/>
          <w:b/>
          <w:bCs/>
          <w:color w:val="000000" w:themeColor="text1"/>
          <w:lang w:val="en-US"/>
        </w:rPr>
        <w:t>3.</w:t>
      </w:r>
      <w:r>
        <w:rPr>
          <w:rFonts w:ascii="Times" w:hAnsi="Times"/>
          <w:b/>
          <w:bCs/>
          <w:color w:val="000000" w:themeColor="text1"/>
          <w:lang w:val="en-US"/>
        </w:rPr>
        <w:t>8</w:t>
      </w:r>
      <w:r w:rsidRPr="002E48C9">
        <w:rPr>
          <w:rFonts w:ascii="Times" w:hAnsi="Times"/>
          <w:b/>
          <w:bCs/>
          <w:color w:val="000000" w:themeColor="text1"/>
          <w:lang w:val="en-US"/>
        </w:rPr>
        <w:t>.3</w:t>
      </w:r>
      <w:r w:rsidRPr="002E48C9">
        <w:rPr>
          <w:rFonts w:ascii="Times" w:hAnsi="Times"/>
          <w:b/>
          <w:bCs/>
          <w:color w:val="000000" w:themeColor="text1"/>
          <w:lang w:val="en-US"/>
        </w:rPr>
        <w:tab/>
        <w:t>Top 10 uncertainty countries using MLP model</w:t>
      </w:r>
    </w:p>
    <w:tbl>
      <w:tblPr>
        <w:tblStyle w:val="TableGrid"/>
        <w:tblW w:w="0" w:type="auto"/>
        <w:tblLook w:val="04A0" w:firstRow="1" w:lastRow="0" w:firstColumn="1" w:lastColumn="0" w:noHBand="0" w:noVBand="1"/>
      </w:tblPr>
      <w:tblGrid>
        <w:gridCol w:w="2254"/>
        <w:gridCol w:w="2254"/>
        <w:gridCol w:w="2254"/>
        <w:gridCol w:w="2254"/>
      </w:tblGrid>
      <w:tr w:rsidR="0045432F" w:rsidRPr="002E48C9" w14:paraId="2E0B347B" w14:textId="77777777" w:rsidTr="00BC6E3F">
        <w:tc>
          <w:tcPr>
            <w:tcW w:w="2254" w:type="dxa"/>
            <w:shd w:val="clear" w:color="auto" w:fill="E7E6E6" w:themeFill="background2"/>
          </w:tcPr>
          <w:p w14:paraId="62F4BA97" w14:textId="77777777" w:rsidR="0045432F" w:rsidRPr="002E48C9" w:rsidRDefault="0045432F" w:rsidP="00BC6E3F">
            <w:pPr>
              <w:spacing w:line="276" w:lineRule="auto"/>
              <w:rPr>
                <w:rFonts w:ascii="Times" w:hAnsi="Times"/>
                <w:b/>
                <w:bCs/>
                <w:color w:val="000000" w:themeColor="text1"/>
                <w:lang w:val="en-US"/>
              </w:rPr>
            </w:pPr>
            <w:r w:rsidRPr="002E48C9">
              <w:rPr>
                <w:rFonts w:ascii="Times" w:hAnsi="Times"/>
                <w:b/>
                <w:bCs/>
                <w:color w:val="000000" w:themeColor="text1"/>
                <w:lang w:val="en-US"/>
              </w:rPr>
              <w:t>Country</w:t>
            </w:r>
          </w:p>
        </w:tc>
        <w:tc>
          <w:tcPr>
            <w:tcW w:w="2254" w:type="dxa"/>
            <w:shd w:val="clear" w:color="auto" w:fill="E7E6E6" w:themeFill="background2"/>
          </w:tcPr>
          <w:p w14:paraId="61A71204" w14:textId="77777777" w:rsidR="0045432F" w:rsidRPr="002E48C9" w:rsidRDefault="0045432F" w:rsidP="00BC6E3F">
            <w:pPr>
              <w:spacing w:line="276" w:lineRule="auto"/>
              <w:rPr>
                <w:rFonts w:ascii="Times" w:hAnsi="Times"/>
                <w:b/>
                <w:bCs/>
                <w:color w:val="000000" w:themeColor="text1"/>
                <w:lang w:val="en-US"/>
              </w:rPr>
            </w:pPr>
            <w:r w:rsidRPr="002E48C9">
              <w:rPr>
                <w:rFonts w:ascii="Times" w:hAnsi="Times"/>
                <w:b/>
                <w:bCs/>
                <w:color w:val="000000" w:themeColor="text1"/>
                <w:lang w:val="en-US"/>
              </w:rPr>
              <w:t>Actual Count</w:t>
            </w:r>
          </w:p>
        </w:tc>
        <w:tc>
          <w:tcPr>
            <w:tcW w:w="2254" w:type="dxa"/>
            <w:shd w:val="clear" w:color="auto" w:fill="E7E6E6" w:themeFill="background2"/>
          </w:tcPr>
          <w:p w14:paraId="616AFF8A" w14:textId="77777777" w:rsidR="0045432F" w:rsidRPr="002E48C9" w:rsidRDefault="0045432F" w:rsidP="00BC6E3F">
            <w:pPr>
              <w:spacing w:line="276" w:lineRule="auto"/>
              <w:rPr>
                <w:rFonts w:ascii="Times" w:hAnsi="Times"/>
                <w:b/>
                <w:bCs/>
                <w:color w:val="000000" w:themeColor="text1"/>
                <w:lang w:val="en-US"/>
              </w:rPr>
            </w:pPr>
            <w:r w:rsidRPr="002E48C9">
              <w:rPr>
                <w:rFonts w:ascii="Times" w:hAnsi="Times"/>
                <w:b/>
                <w:bCs/>
                <w:color w:val="000000" w:themeColor="text1"/>
                <w:lang w:val="en-US"/>
              </w:rPr>
              <w:t>Predicted Count</w:t>
            </w:r>
          </w:p>
        </w:tc>
        <w:tc>
          <w:tcPr>
            <w:tcW w:w="2254" w:type="dxa"/>
            <w:shd w:val="clear" w:color="auto" w:fill="E7E6E6" w:themeFill="background2"/>
          </w:tcPr>
          <w:p w14:paraId="60DA3409" w14:textId="77777777" w:rsidR="0045432F" w:rsidRPr="002E48C9" w:rsidRDefault="0045432F" w:rsidP="00BC6E3F">
            <w:pPr>
              <w:spacing w:line="276" w:lineRule="auto"/>
              <w:rPr>
                <w:rFonts w:ascii="Times" w:hAnsi="Times"/>
                <w:b/>
                <w:bCs/>
                <w:color w:val="000000" w:themeColor="text1"/>
                <w:lang w:val="en-US"/>
              </w:rPr>
            </w:pPr>
            <w:r w:rsidRPr="002E48C9">
              <w:rPr>
                <w:rFonts w:ascii="Times" w:hAnsi="Times"/>
                <w:b/>
                <w:bCs/>
                <w:color w:val="000000" w:themeColor="text1"/>
                <w:lang w:val="en-US"/>
              </w:rPr>
              <w:t>Uncertainty</w:t>
            </w:r>
          </w:p>
        </w:tc>
      </w:tr>
      <w:tr w:rsidR="0045432F" w:rsidRPr="002E48C9" w14:paraId="3E7DC724" w14:textId="77777777" w:rsidTr="00BC6E3F">
        <w:tc>
          <w:tcPr>
            <w:tcW w:w="2254" w:type="dxa"/>
          </w:tcPr>
          <w:p w14:paraId="7EE92C25"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United States</w:t>
            </w:r>
          </w:p>
        </w:tc>
        <w:tc>
          <w:tcPr>
            <w:tcW w:w="2254" w:type="dxa"/>
          </w:tcPr>
          <w:p w14:paraId="524F82FF"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14,851,118</w:t>
            </w:r>
          </w:p>
        </w:tc>
        <w:tc>
          <w:tcPr>
            <w:tcW w:w="2254" w:type="dxa"/>
          </w:tcPr>
          <w:p w14:paraId="4F615EB5"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15,652,300</w:t>
            </w:r>
          </w:p>
        </w:tc>
        <w:tc>
          <w:tcPr>
            <w:tcW w:w="2254" w:type="dxa"/>
          </w:tcPr>
          <w:p w14:paraId="657B1912"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7.00</w:t>
            </w:r>
          </w:p>
        </w:tc>
      </w:tr>
      <w:tr w:rsidR="0045432F" w:rsidRPr="002E48C9" w14:paraId="42B5BA8B" w14:textId="77777777" w:rsidTr="00BC6E3F">
        <w:tc>
          <w:tcPr>
            <w:tcW w:w="2254" w:type="dxa"/>
          </w:tcPr>
          <w:p w14:paraId="7A4D96BA"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India</w:t>
            </w:r>
          </w:p>
        </w:tc>
        <w:tc>
          <w:tcPr>
            <w:tcW w:w="2254" w:type="dxa"/>
          </w:tcPr>
          <w:p w14:paraId="0D9C57EE"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15,693,425</w:t>
            </w:r>
          </w:p>
        </w:tc>
        <w:tc>
          <w:tcPr>
            <w:tcW w:w="2254" w:type="dxa"/>
          </w:tcPr>
          <w:p w14:paraId="41E610C4"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7,409,636</w:t>
            </w:r>
          </w:p>
        </w:tc>
        <w:tc>
          <w:tcPr>
            <w:tcW w:w="2254" w:type="dxa"/>
          </w:tcPr>
          <w:p w14:paraId="321DF7BC"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4.28</w:t>
            </w:r>
          </w:p>
        </w:tc>
      </w:tr>
      <w:tr w:rsidR="0045432F" w:rsidRPr="002E48C9" w14:paraId="5F1876A3" w14:textId="77777777" w:rsidTr="00BC6E3F">
        <w:tc>
          <w:tcPr>
            <w:tcW w:w="2254" w:type="dxa"/>
          </w:tcPr>
          <w:p w14:paraId="50C238C4"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Brazil</w:t>
            </w:r>
          </w:p>
        </w:tc>
        <w:tc>
          <w:tcPr>
            <w:tcW w:w="2254" w:type="dxa"/>
          </w:tcPr>
          <w:p w14:paraId="4608A1FA"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7,219,982</w:t>
            </w:r>
          </w:p>
        </w:tc>
        <w:tc>
          <w:tcPr>
            <w:tcW w:w="2254" w:type="dxa"/>
          </w:tcPr>
          <w:p w14:paraId="543AC770"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7,409,636</w:t>
            </w:r>
          </w:p>
        </w:tc>
        <w:tc>
          <w:tcPr>
            <w:tcW w:w="2254" w:type="dxa"/>
          </w:tcPr>
          <w:p w14:paraId="6E0208CC"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3.64</w:t>
            </w:r>
          </w:p>
        </w:tc>
      </w:tr>
      <w:tr w:rsidR="0045432F" w:rsidRPr="002E48C9" w14:paraId="04E6D165" w14:textId="77777777" w:rsidTr="00BC6E3F">
        <w:tc>
          <w:tcPr>
            <w:tcW w:w="2254" w:type="dxa"/>
          </w:tcPr>
          <w:p w14:paraId="488C4739"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Kazakhstan</w:t>
            </w:r>
          </w:p>
        </w:tc>
        <w:tc>
          <w:tcPr>
            <w:tcW w:w="2254" w:type="dxa"/>
          </w:tcPr>
          <w:p w14:paraId="489520C9"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667,009</w:t>
            </w:r>
          </w:p>
        </w:tc>
        <w:tc>
          <w:tcPr>
            <w:tcW w:w="2254" w:type="dxa"/>
          </w:tcPr>
          <w:p w14:paraId="1C179903"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651,009</w:t>
            </w:r>
          </w:p>
        </w:tc>
        <w:tc>
          <w:tcPr>
            <w:tcW w:w="2254" w:type="dxa"/>
          </w:tcPr>
          <w:p w14:paraId="5055C156"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2.43</w:t>
            </w:r>
          </w:p>
        </w:tc>
      </w:tr>
      <w:tr w:rsidR="0045432F" w:rsidRPr="002E48C9" w14:paraId="302AF54D" w14:textId="77777777" w:rsidTr="00BC6E3F">
        <w:tc>
          <w:tcPr>
            <w:tcW w:w="2254" w:type="dxa"/>
          </w:tcPr>
          <w:p w14:paraId="25FBB84E"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France</w:t>
            </w:r>
          </w:p>
        </w:tc>
        <w:tc>
          <w:tcPr>
            <w:tcW w:w="2254" w:type="dxa"/>
          </w:tcPr>
          <w:p w14:paraId="44DA4D0C"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2,088,610</w:t>
            </w:r>
          </w:p>
        </w:tc>
        <w:tc>
          <w:tcPr>
            <w:tcW w:w="2254" w:type="dxa"/>
          </w:tcPr>
          <w:p w14:paraId="05CA8E7E"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2,307,005</w:t>
            </w:r>
          </w:p>
        </w:tc>
        <w:tc>
          <w:tcPr>
            <w:tcW w:w="2254" w:type="dxa"/>
          </w:tcPr>
          <w:p w14:paraId="46C9360A"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2.15</w:t>
            </w:r>
          </w:p>
        </w:tc>
      </w:tr>
      <w:tr w:rsidR="0045432F" w:rsidRPr="002E48C9" w14:paraId="3C8857BD" w14:textId="77777777" w:rsidTr="00BC6E3F">
        <w:tc>
          <w:tcPr>
            <w:tcW w:w="2254" w:type="dxa"/>
          </w:tcPr>
          <w:p w14:paraId="7B115260"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Peru</w:t>
            </w:r>
          </w:p>
        </w:tc>
        <w:tc>
          <w:tcPr>
            <w:tcW w:w="2254" w:type="dxa"/>
          </w:tcPr>
          <w:p w14:paraId="6292310C"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432,034</w:t>
            </w:r>
          </w:p>
        </w:tc>
        <w:tc>
          <w:tcPr>
            <w:tcW w:w="2254" w:type="dxa"/>
          </w:tcPr>
          <w:p w14:paraId="1D708316"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546,901</w:t>
            </w:r>
          </w:p>
        </w:tc>
        <w:tc>
          <w:tcPr>
            <w:tcW w:w="2254" w:type="dxa"/>
          </w:tcPr>
          <w:p w14:paraId="0061A1C9"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1.28</w:t>
            </w:r>
          </w:p>
        </w:tc>
      </w:tr>
      <w:tr w:rsidR="0045432F" w:rsidRPr="002E48C9" w14:paraId="5E6DB838" w14:textId="77777777" w:rsidTr="00BC6E3F">
        <w:tc>
          <w:tcPr>
            <w:tcW w:w="2254" w:type="dxa"/>
          </w:tcPr>
          <w:p w14:paraId="559ABE95"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Germany</w:t>
            </w:r>
          </w:p>
        </w:tc>
        <w:tc>
          <w:tcPr>
            <w:tcW w:w="2254" w:type="dxa"/>
          </w:tcPr>
          <w:p w14:paraId="2C8E48F3"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1,700,161</w:t>
            </w:r>
          </w:p>
        </w:tc>
        <w:tc>
          <w:tcPr>
            <w:tcW w:w="2254" w:type="dxa"/>
          </w:tcPr>
          <w:p w14:paraId="69915E8D"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1,599,684</w:t>
            </w:r>
          </w:p>
        </w:tc>
        <w:tc>
          <w:tcPr>
            <w:tcW w:w="2254" w:type="dxa"/>
          </w:tcPr>
          <w:p w14:paraId="08E543FB"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1.21</w:t>
            </w:r>
          </w:p>
        </w:tc>
      </w:tr>
      <w:tr w:rsidR="0045432F" w:rsidRPr="002E48C9" w14:paraId="2E260AC9" w14:textId="77777777" w:rsidTr="00BC6E3F">
        <w:tc>
          <w:tcPr>
            <w:tcW w:w="2254" w:type="dxa"/>
          </w:tcPr>
          <w:p w14:paraId="3241137D"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Spain</w:t>
            </w:r>
          </w:p>
        </w:tc>
        <w:tc>
          <w:tcPr>
            <w:tcW w:w="2254" w:type="dxa"/>
          </w:tcPr>
          <w:p w14:paraId="05955F68"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1,542,012</w:t>
            </w:r>
          </w:p>
        </w:tc>
        <w:tc>
          <w:tcPr>
            <w:tcW w:w="2254" w:type="dxa"/>
          </w:tcPr>
          <w:p w14:paraId="4E79C6B6"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1,510,467</w:t>
            </w:r>
          </w:p>
        </w:tc>
        <w:tc>
          <w:tcPr>
            <w:tcW w:w="2254" w:type="dxa"/>
          </w:tcPr>
          <w:p w14:paraId="30C91B38"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1.07</w:t>
            </w:r>
          </w:p>
        </w:tc>
      </w:tr>
      <w:tr w:rsidR="0045432F" w:rsidRPr="002E48C9" w14:paraId="606E5082" w14:textId="77777777" w:rsidTr="00BC6E3F">
        <w:tc>
          <w:tcPr>
            <w:tcW w:w="2254" w:type="dxa"/>
          </w:tcPr>
          <w:p w14:paraId="047899E3"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Turkey</w:t>
            </w:r>
          </w:p>
        </w:tc>
        <w:tc>
          <w:tcPr>
            <w:tcW w:w="2254" w:type="dxa"/>
          </w:tcPr>
          <w:p w14:paraId="21B45D47"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3,645,288</w:t>
            </w:r>
          </w:p>
        </w:tc>
        <w:tc>
          <w:tcPr>
            <w:tcW w:w="2254" w:type="dxa"/>
          </w:tcPr>
          <w:p w14:paraId="1F6B2F08"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3,389,016</w:t>
            </w:r>
          </w:p>
        </w:tc>
        <w:tc>
          <w:tcPr>
            <w:tcW w:w="2254" w:type="dxa"/>
          </w:tcPr>
          <w:p w14:paraId="6DF80F42"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1.03</w:t>
            </w:r>
          </w:p>
        </w:tc>
      </w:tr>
      <w:tr w:rsidR="0045432F" w:rsidRPr="002E48C9" w14:paraId="7FF356F3" w14:textId="77777777" w:rsidTr="00BC6E3F">
        <w:tc>
          <w:tcPr>
            <w:tcW w:w="2254" w:type="dxa"/>
          </w:tcPr>
          <w:p w14:paraId="03137D0C"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Argentina</w:t>
            </w:r>
          </w:p>
        </w:tc>
        <w:tc>
          <w:tcPr>
            <w:tcW w:w="2254" w:type="dxa"/>
          </w:tcPr>
          <w:p w14:paraId="1DB0E577"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2,352,216</w:t>
            </w:r>
          </w:p>
        </w:tc>
        <w:tc>
          <w:tcPr>
            <w:tcW w:w="2254" w:type="dxa"/>
          </w:tcPr>
          <w:p w14:paraId="265FD13D"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2,450,255</w:t>
            </w:r>
          </w:p>
        </w:tc>
        <w:tc>
          <w:tcPr>
            <w:tcW w:w="2254" w:type="dxa"/>
          </w:tcPr>
          <w:p w14:paraId="44EAD4D2"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1.02</w:t>
            </w:r>
          </w:p>
        </w:tc>
      </w:tr>
    </w:tbl>
    <w:p w14:paraId="355BA03D" w14:textId="77777777" w:rsidR="0045432F" w:rsidRPr="002E48C9" w:rsidRDefault="0045432F" w:rsidP="0045432F">
      <w:pPr>
        <w:spacing w:line="360" w:lineRule="auto"/>
        <w:rPr>
          <w:rFonts w:ascii="Times" w:hAnsi="Times"/>
          <w:color w:val="000000" w:themeColor="text1"/>
          <w:lang w:val="en-US"/>
        </w:rPr>
      </w:pPr>
      <w:r w:rsidRPr="002E48C9">
        <w:rPr>
          <w:rFonts w:ascii="Times" w:hAnsi="Times"/>
          <w:color w:val="000000" w:themeColor="text1"/>
          <w:lang w:val="en-US"/>
        </w:rPr>
        <w:t>Table</w:t>
      </w:r>
      <w:r>
        <w:rPr>
          <w:rFonts w:ascii="Times" w:hAnsi="Times"/>
          <w:color w:val="000000" w:themeColor="text1"/>
          <w:lang w:val="en-US"/>
        </w:rPr>
        <w:t xml:space="preserve"> </w:t>
      </w:r>
      <w:r w:rsidRPr="002E48C9">
        <w:rPr>
          <w:rFonts w:ascii="Times" w:hAnsi="Times"/>
          <w:color w:val="000000" w:themeColor="text1"/>
          <w:lang w:val="en-US"/>
        </w:rPr>
        <w:t>3</w:t>
      </w:r>
      <w:r>
        <w:rPr>
          <w:rFonts w:ascii="Times" w:hAnsi="Times"/>
          <w:color w:val="000000" w:themeColor="text1"/>
          <w:lang w:val="en-US"/>
        </w:rPr>
        <w:t>.3</w:t>
      </w:r>
      <w:r w:rsidRPr="002E48C9">
        <w:rPr>
          <w:rFonts w:ascii="Times" w:hAnsi="Times"/>
          <w:color w:val="000000" w:themeColor="text1"/>
          <w:lang w:val="en-US"/>
        </w:rPr>
        <w:t xml:space="preserve">: Top uncertainty countries </w:t>
      </w:r>
    </w:p>
    <w:p w14:paraId="171F16A9" w14:textId="77777777" w:rsidR="0045432F" w:rsidRPr="002E48C9" w:rsidRDefault="0045432F" w:rsidP="0045432F">
      <w:pPr>
        <w:spacing w:line="360" w:lineRule="auto"/>
        <w:rPr>
          <w:rFonts w:ascii="Times" w:hAnsi="Times"/>
          <w:color w:val="000000" w:themeColor="text1"/>
          <w:lang w:val="en-US"/>
        </w:rPr>
      </w:pPr>
    </w:p>
    <w:p w14:paraId="1EB50459" w14:textId="77777777" w:rsidR="0045432F" w:rsidRPr="002E48C9" w:rsidRDefault="0045432F" w:rsidP="0045432F">
      <w:pPr>
        <w:spacing w:line="360" w:lineRule="auto"/>
        <w:rPr>
          <w:rFonts w:ascii="Times" w:hAnsi="Times"/>
          <w:b/>
          <w:bCs/>
          <w:color w:val="000000" w:themeColor="text1"/>
          <w:lang w:val="en-US"/>
        </w:rPr>
      </w:pPr>
      <w:r w:rsidRPr="002E48C9">
        <w:rPr>
          <w:rFonts w:ascii="Times" w:hAnsi="Times"/>
          <w:b/>
          <w:bCs/>
          <w:color w:val="000000" w:themeColor="text1"/>
          <w:lang w:val="en-US"/>
        </w:rPr>
        <w:t>3.</w:t>
      </w:r>
      <w:r>
        <w:rPr>
          <w:rFonts w:ascii="Times" w:hAnsi="Times"/>
          <w:b/>
          <w:bCs/>
          <w:color w:val="000000" w:themeColor="text1"/>
          <w:lang w:val="en-US"/>
        </w:rPr>
        <w:t>8</w:t>
      </w:r>
      <w:r w:rsidRPr="002E48C9">
        <w:rPr>
          <w:rFonts w:ascii="Times" w:hAnsi="Times"/>
          <w:b/>
          <w:bCs/>
          <w:color w:val="000000" w:themeColor="text1"/>
          <w:lang w:val="en-US"/>
        </w:rPr>
        <w:t>.4</w:t>
      </w:r>
      <w:r w:rsidRPr="002E48C9">
        <w:rPr>
          <w:rFonts w:ascii="Times" w:hAnsi="Times"/>
          <w:b/>
          <w:bCs/>
          <w:color w:val="000000" w:themeColor="text1"/>
          <w:lang w:val="en-US"/>
        </w:rPr>
        <w:tab/>
        <w:t>Lowest 10 uncertainty countries using MLP model</w:t>
      </w:r>
    </w:p>
    <w:tbl>
      <w:tblPr>
        <w:tblStyle w:val="TableGrid"/>
        <w:tblW w:w="0" w:type="auto"/>
        <w:tblLook w:val="04A0" w:firstRow="1" w:lastRow="0" w:firstColumn="1" w:lastColumn="0" w:noHBand="0" w:noVBand="1"/>
      </w:tblPr>
      <w:tblGrid>
        <w:gridCol w:w="2254"/>
        <w:gridCol w:w="2254"/>
        <w:gridCol w:w="2254"/>
        <w:gridCol w:w="2254"/>
      </w:tblGrid>
      <w:tr w:rsidR="0045432F" w:rsidRPr="002E48C9" w14:paraId="2E4B671C" w14:textId="77777777" w:rsidTr="00BC6E3F">
        <w:tc>
          <w:tcPr>
            <w:tcW w:w="2254" w:type="dxa"/>
            <w:shd w:val="clear" w:color="auto" w:fill="E7E6E6" w:themeFill="background2"/>
          </w:tcPr>
          <w:p w14:paraId="21749197" w14:textId="77777777" w:rsidR="0045432F" w:rsidRPr="002E48C9" w:rsidRDefault="0045432F" w:rsidP="00BC6E3F">
            <w:pPr>
              <w:spacing w:line="276" w:lineRule="auto"/>
              <w:rPr>
                <w:rFonts w:ascii="Times" w:hAnsi="Times"/>
                <w:b/>
                <w:bCs/>
                <w:color w:val="000000" w:themeColor="text1"/>
                <w:lang w:val="en-US"/>
              </w:rPr>
            </w:pPr>
            <w:r w:rsidRPr="002E48C9">
              <w:rPr>
                <w:rFonts w:ascii="Times" w:hAnsi="Times"/>
                <w:b/>
                <w:bCs/>
                <w:color w:val="000000" w:themeColor="text1"/>
                <w:lang w:val="en-US"/>
              </w:rPr>
              <w:t>Country</w:t>
            </w:r>
          </w:p>
        </w:tc>
        <w:tc>
          <w:tcPr>
            <w:tcW w:w="2254" w:type="dxa"/>
            <w:shd w:val="clear" w:color="auto" w:fill="E7E6E6" w:themeFill="background2"/>
          </w:tcPr>
          <w:p w14:paraId="10021DBB" w14:textId="77777777" w:rsidR="0045432F" w:rsidRPr="002E48C9" w:rsidRDefault="0045432F" w:rsidP="00BC6E3F">
            <w:pPr>
              <w:spacing w:line="276" w:lineRule="auto"/>
              <w:rPr>
                <w:rFonts w:ascii="Times" w:hAnsi="Times"/>
                <w:b/>
                <w:bCs/>
                <w:color w:val="000000" w:themeColor="text1"/>
                <w:lang w:val="en-US"/>
              </w:rPr>
            </w:pPr>
            <w:r w:rsidRPr="002E48C9">
              <w:rPr>
                <w:rFonts w:ascii="Times" w:hAnsi="Times"/>
                <w:b/>
                <w:bCs/>
                <w:color w:val="000000" w:themeColor="text1"/>
                <w:lang w:val="en-US"/>
              </w:rPr>
              <w:t>Actual Count</w:t>
            </w:r>
          </w:p>
        </w:tc>
        <w:tc>
          <w:tcPr>
            <w:tcW w:w="2254" w:type="dxa"/>
            <w:shd w:val="clear" w:color="auto" w:fill="E7E6E6" w:themeFill="background2"/>
          </w:tcPr>
          <w:p w14:paraId="3C3B5A89" w14:textId="77777777" w:rsidR="0045432F" w:rsidRPr="002E48C9" w:rsidRDefault="0045432F" w:rsidP="00BC6E3F">
            <w:pPr>
              <w:spacing w:line="276" w:lineRule="auto"/>
              <w:rPr>
                <w:rFonts w:ascii="Times" w:hAnsi="Times"/>
                <w:b/>
                <w:bCs/>
                <w:color w:val="000000" w:themeColor="text1"/>
                <w:lang w:val="en-US"/>
              </w:rPr>
            </w:pPr>
            <w:r w:rsidRPr="002E48C9">
              <w:rPr>
                <w:rFonts w:ascii="Times" w:hAnsi="Times"/>
                <w:b/>
                <w:bCs/>
                <w:color w:val="000000" w:themeColor="text1"/>
                <w:lang w:val="en-US"/>
              </w:rPr>
              <w:t>Predicted Count</w:t>
            </w:r>
          </w:p>
        </w:tc>
        <w:tc>
          <w:tcPr>
            <w:tcW w:w="2254" w:type="dxa"/>
            <w:shd w:val="clear" w:color="auto" w:fill="E7E6E6" w:themeFill="background2"/>
          </w:tcPr>
          <w:p w14:paraId="4C0D1E2C" w14:textId="77777777" w:rsidR="0045432F" w:rsidRPr="002E48C9" w:rsidRDefault="0045432F" w:rsidP="00BC6E3F">
            <w:pPr>
              <w:spacing w:line="276" w:lineRule="auto"/>
              <w:rPr>
                <w:rFonts w:ascii="Times" w:hAnsi="Times"/>
                <w:b/>
                <w:bCs/>
                <w:color w:val="000000" w:themeColor="text1"/>
                <w:lang w:val="en-US"/>
              </w:rPr>
            </w:pPr>
            <w:r w:rsidRPr="002E48C9">
              <w:rPr>
                <w:rFonts w:ascii="Times" w:hAnsi="Times"/>
                <w:b/>
                <w:bCs/>
                <w:color w:val="000000" w:themeColor="text1"/>
                <w:lang w:val="en-US"/>
              </w:rPr>
              <w:t>Uncertainty</w:t>
            </w:r>
          </w:p>
        </w:tc>
      </w:tr>
      <w:tr w:rsidR="0045432F" w:rsidRPr="002E48C9" w14:paraId="03828844" w14:textId="77777777" w:rsidTr="00BC6E3F">
        <w:tc>
          <w:tcPr>
            <w:tcW w:w="2254" w:type="dxa"/>
            <w:shd w:val="clear" w:color="auto" w:fill="FFFFFF" w:themeFill="background1"/>
          </w:tcPr>
          <w:p w14:paraId="1DBF70F2"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Qatar</w:t>
            </w:r>
          </w:p>
        </w:tc>
        <w:tc>
          <w:tcPr>
            <w:tcW w:w="2254" w:type="dxa"/>
            <w:shd w:val="clear" w:color="auto" w:fill="FFFFFF" w:themeFill="background1"/>
          </w:tcPr>
          <w:p w14:paraId="545CAA3C"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 xml:space="preserve">  36,256</w:t>
            </w:r>
          </w:p>
        </w:tc>
        <w:tc>
          <w:tcPr>
            <w:tcW w:w="2254" w:type="dxa"/>
            <w:shd w:val="clear" w:color="auto" w:fill="FFFFFF" w:themeFill="background1"/>
          </w:tcPr>
          <w:p w14:paraId="01FBB417"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 xml:space="preserve">  36,796</w:t>
            </w:r>
          </w:p>
        </w:tc>
        <w:tc>
          <w:tcPr>
            <w:tcW w:w="2254" w:type="dxa"/>
            <w:shd w:val="clear" w:color="auto" w:fill="FFFFFF" w:themeFill="background1"/>
          </w:tcPr>
          <w:p w14:paraId="3038863C"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0.013</w:t>
            </w:r>
          </w:p>
        </w:tc>
      </w:tr>
      <w:tr w:rsidR="0045432F" w:rsidRPr="002E48C9" w14:paraId="08028CA9" w14:textId="77777777" w:rsidTr="00BC6E3F">
        <w:tc>
          <w:tcPr>
            <w:tcW w:w="2254" w:type="dxa"/>
            <w:shd w:val="clear" w:color="auto" w:fill="FFFFFF" w:themeFill="background1"/>
          </w:tcPr>
          <w:p w14:paraId="41B2425D"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Albania</w:t>
            </w:r>
          </w:p>
        </w:tc>
        <w:tc>
          <w:tcPr>
            <w:tcW w:w="2254" w:type="dxa"/>
            <w:shd w:val="clear" w:color="auto" w:fill="FFFFFF" w:themeFill="background1"/>
          </w:tcPr>
          <w:p w14:paraId="6EA8C352"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 xml:space="preserve">  62,292</w:t>
            </w:r>
          </w:p>
        </w:tc>
        <w:tc>
          <w:tcPr>
            <w:tcW w:w="2254" w:type="dxa"/>
            <w:shd w:val="clear" w:color="auto" w:fill="FFFFFF" w:themeFill="background1"/>
          </w:tcPr>
          <w:p w14:paraId="5B5A2350"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 xml:space="preserve">  65,515</w:t>
            </w:r>
          </w:p>
        </w:tc>
        <w:tc>
          <w:tcPr>
            <w:tcW w:w="2254" w:type="dxa"/>
            <w:shd w:val="clear" w:color="auto" w:fill="FFFFFF" w:themeFill="background1"/>
          </w:tcPr>
          <w:p w14:paraId="2C099E16"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0.016</w:t>
            </w:r>
          </w:p>
        </w:tc>
      </w:tr>
      <w:tr w:rsidR="0045432F" w:rsidRPr="002E48C9" w14:paraId="6292B52A" w14:textId="77777777" w:rsidTr="00BC6E3F">
        <w:tc>
          <w:tcPr>
            <w:tcW w:w="2254" w:type="dxa"/>
            <w:shd w:val="clear" w:color="auto" w:fill="FFFFFF" w:themeFill="background1"/>
          </w:tcPr>
          <w:p w14:paraId="64DADAA0"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Estonia</w:t>
            </w:r>
          </w:p>
        </w:tc>
        <w:tc>
          <w:tcPr>
            <w:tcW w:w="2254" w:type="dxa"/>
            <w:shd w:val="clear" w:color="auto" w:fill="FFFFFF" w:themeFill="background1"/>
          </w:tcPr>
          <w:p w14:paraId="3B0224E9"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 xml:space="preserve">  90,950</w:t>
            </w:r>
          </w:p>
        </w:tc>
        <w:tc>
          <w:tcPr>
            <w:tcW w:w="2254" w:type="dxa"/>
            <w:shd w:val="clear" w:color="auto" w:fill="FFFFFF" w:themeFill="background1"/>
          </w:tcPr>
          <w:p w14:paraId="5C4ED0FD"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 xml:space="preserve">  89,900</w:t>
            </w:r>
          </w:p>
        </w:tc>
        <w:tc>
          <w:tcPr>
            <w:tcW w:w="2254" w:type="dxa"/>
            <w:shd w:val="clear" w:color="auto" w:fill="FFFFFF" w:themeFill="background1"/>
          </w:tcPr>
          <w:p w14:paraId="56B46BA6"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0.017</w:t>
            </w:r>
          </w:p>
        </w:tc>
      </w:tr>
      <w:tr w:rsidR="0045432F" w:rsidRPr="002E48C9" w14:paraId="0916A745" w14:textId="77777777" w:rsidTr="00BC6E3F">
        <w:tc>
          <w:tcPr>
            <w:tcW w:w="2254" w:type="dxa"/>
            <w:shd w:val="clear" w:color="auto" w:fill="FFFFFF" w:themeFill="background1"/>
          </w:tcPr>
          <w:p w14:paraId="313D01BF"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Egypt</w:t>
            </w:r>
          </w:p>
        </w:tc>
        <w:tc>
          <w:tcPr>
            <w:tcW w:w="2254" w:type="dxa"/>
            <w:shd w:val="clear" w:color="auto" w:fill="FFFFFF" w:themeFill="background1"/>
          </w:tcPr>
          <w:p w14:paraId="0C78CF09"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118,376</w:t>
            </w:r>
          </w:p>
        </w:tc>
        <w:tc>
          <w:tcPr>
            <w:tcW w:w="2254" w:type="dxa"/>
            <w:shd w:val="clear" w:color="auto" w:fill="FFFFFF" w:themeFill="background1"/>
          </w:tcPr>
          <w:p w14:paraId="11AB4D29"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124,175</w:t>
            </w:r>
          </w:p>
        </w:tc>
        <w:tc>
          <w:tcPr>
            <w:tcW w:w="2254" w:type="dxa"/>
            <w:shd w:val="clear" w:color="auto" w:fill="FFFFFF" w:themeFill="background1"/>
          </w:tcPr>
          <w:p w14:paraId="73BBDCE8"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0.019</w:t>
            </w:r>
          </w:p>
        </w:tc>
      </w:tr>
      <w:tr w:rsidR="0045432F" w:rsidRPr="002E48C9" w14:paraId="181E4250" w14:textId="77777777" w:rsidTr="00BC6E3F">
        <w:tc>
          <w:tcPr>
            <w:tcW w:w="2254" w:type="dxa"/>
            <w:shd w:val="clear" w:color="auto" w:fill="FFFFFF" w:themeFill="background1"/>
          </w:tcPr>
          <w:p w14:paraId="451BC6A0"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Moldova</w:t>
            </w:r>
          </w:p>
        </w:tc>
        <w:tc>
          <w:tcPr>
            <w:tcW w:w="2254" w:type="dxa"/>
            <w:shd w:val="clear" w:color="auto" w:fill="FFFFFF" w:themeFill="background1"/>
          </w:tcPr>
          <w:p w14:paraId="559FC9AE"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103,270</w:t>
            </w:r>
          </w:p>
        </w:tc>
        <w:tc>
          <w:tcPr>
            <w:tcW w:w="2254" w:type="dxa"/>
            <w:shd w:val="clear" w:color="auto" w:fill="FFFFFF" w:themeFill="background1"/>
          </w:tcPr>
          <w:p w14:paraId="6E090514"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101,832</w:t>
            </w:r>
          </w:p>
        </w:tc>
        <w:tc>
          <w:tcPr>
            <w:tcW w:w="2254" w:type="dxa"/>
            <w:shd w:val="clear" w:color="auto" w:fill="FFFFFF" w:themeFill="background1"/>
          </w:tcPr>
          <w:p w14:paraId="6B14CD8B"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0.019</w:t>
            </w:r>
          </w:p>
        </w:tc>
      </w:tr>
      <w:tr w:rsidR="0045432F" w:rsidRPr="002E48C9" w14:paraId="3F0C754F" w14:textId="77777777" w:rsidTr="00BC6E3F">
        <w:tc>
          <w:tcPr>
            <w:tcW w:w="2254" w:type="dxa"/>
            <w:shd w:val="clear" w:color="auto" w:fill="FFFFFF" w:themeFill="background1"/>
          </w:tcPr>
          <w:p w14:paraId="5BE2B16E"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Australia</w:t>
            </w:r>
          </w:p>
        </w:tc>
        <w:tc>
          <w:tcPr>
            <w:tcW w:w="2254" w:type="dxa"/>
            <w:shd w:val="clear" w:color="auto" w:fill="FFFFFF" w:themeFill="background1"/>
          </w:tcPr>
          <w:p w14:paraId="22BDB5E9"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161,819</w:t>
            </w:r>
          </w:p>
        </w:tc>
        <w:tc>
          <w:tcPr>
            <w:tcW w:w="2254" w:type="dxa"/>
            <w:shd w:val="clear" w:color="auto" w:fill="FFFFFF" w:themeFill="background1"/>
          </w:tcPr>
          <w:p w14:paraId="62F8632A"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147,134</w:t>
            </w:r>
          </w:p>
        </w:tc>
        <w:tc>
          <w:tcPr>
            <w:tcW w:w="2254" w:type="dxa"/>
            <w:shd w:val="clear" w:color="auto" w:fill="FFFFFF" w:themeFill="background1"/>
          </w:tcPr>
          <w:p w14:paraId="6E0132F3"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0.021</w:t>
            </w:r>
          </w:p>
        </w:tc>
      </w:tr>
      <w:tr w:rsidR="0045432F" w:rsidRPr="002E48C9" w14:paraId="0019DD2B" w14:textId="77777777" w:rsidTr="00BC6E3F">
        <w:tc>
          <w:tcPr>
            <w:tcW w:w="2254" w:type="dxa"/>
            <w:shd w:val="clear" w:color="auto" w:fill="FFFFFF" w:themeFill="background1"/>
          </w:tcPr>
          <w:p w14:paraId="5BFD3A3B"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Algeria</w:t>
            </w:r>
          </w:p>
        </w:tc>
        <w:tc>
          <w:tcPr>
            <w:tcW w:w="2254" w:type="dxa"/>
            <w:shd w:val="clear" w:color="auto" w:fill="FFFFFF" w:themeFill="background1"/>
          </w:tcPr>
          <w:p w14:paraId="1CAFBDCE"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 xml:space="preserve">  86,238</w:t>
            </w:r>
          </w:p>
        </w:tc>
        <w:tc>
          <w:tcPr>
            <w:tcW w:w="2254" w:type="dxa"/>
            <w:shd w:val="clear" w:color="auto" w:fill="FFFFFF" w:themeFill="background1"/>
          </w:tcPr>
          <w:p w14:paraId="1D114F8B"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 xml:space="preserve">  82,121</w:t>
            </w:r>
          </w:p>
        </w:tc>
        <w:tc>
          <w:tcPr>
            <w:tcW w:w="2254" w:type="dxa"/>
            <w:shd w:val="clear" w:color="auto" w:fill="FFFFFF" w:themeFill="background1"/>
          </w:tcPr>
          <w:p w14:paraId="3C255AD1"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0.022</w:t>
            </w:r>
          </w:p>
        </w:tc>
      </w:tr>
      <w:tr w:rsidR="0045432F" w:rsidRPr="002E48C9" w14:paraId="0485CE34" w14:textId="77777777" w:rsidTr="00BC6E3F">
        <w:tc>
          <w:tcPr>
            <w:tcW w:w="2254" w:type="dxa"/>
            <w:shd w:val="clear" w:color="auto" w:fill="FFFFFF" w:themeFill="background1"/>
          </w:tcPr>
          <w:p w14:paraId="7B467AE8"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Singapore</w:t>
            </w:r>
          </w:p>
        </w:tc>
        <w:tc>
          <w:tcPr>
            <w:tcW w:w="2254" w:type="dxa"/>
            <w:shd w:val="clear" w:color="auto" w:fill="FFFFFF" w:themeFill="background1"/>
          </w:tcPr>
          <w:p w14:paraId="59E610A4"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178,151</w:t>
            </w:r>
          </w:p>
        </w:tc>
        <w:tc>
          <w:tcPr>
            <w:tcW w:w="2254" w:type="dxa"/>
            <w:shd w:val="clear" w:color="auto" w:fill="FFFFFF" w:themeFill="background1"/>
          </w:tcPr>
          <w:p w14:paraId="6A193C84"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175,400</w:t>
            </w:r>
          </w:p>
        </w:tc>
        <w:tc>
          <w:tcPr>
            <w:tcW w:w="2254" w:type="dxa"/>
            <w:shd w:val="clear" w:color="auto" w:fill="FFFFFF" w:themeFill="background1"/>
          </w:tcPr>
          <w:p w14:paraId="65338518"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0.025</w:t>
            </w:r>
          </w:p>
        </w:tc>
      </w:tr>
      <w:tr w:rsidR="0045432F" w:rsidRPr="002E48C9" w14:paraId="2BBA381C" w14:textId="77777777" w:rsidTr="00BC6E3F">
        <w:tc>
          <w:tcPr>
            <w:tcW w:w="2254" w:type="dxa"/>
            <w:shd w:val="clear" w:color="auto" w:fill="FFFFFF" w:themeFill="background1"/>
          </w:tcPr>
          <w:p w14:paraId="1C444442"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North Macedonia</w:t>
            </w:r>
          </w:p>
        </w:tc>
        <w:tc>
          <w:tcPr>
            <w:tcW w:w="2254" w:type="dxa"/>
            <w:shd w:val="clear" w:color="auto" w:fill="FFFFFF" w:themeFill="background1"/>
          </w:tcPr>
          <w:p w14:paraId="01FB67A1"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 xml:space="preserve">  57,447</w:t>
            </w:r>
          </w:p>
        </w:tc>
        <w:tc>
          <w:tcPr>
            <w:tcW w:w="2254" w:type="dxa"/>
            <w:shd w:val="clear" w:color="auto" w:fill="FFFFFF" w:themeFill="background1"/>
          </w:tcPr>
          <w:p w14:paraId="24C34230"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 xml:space="preserve">  57,420</w:t>
            </w:r>
          </w:p>
        </w:tc>
        <w:tc>
          <w:tcPr>
            <w:tcW w:w="2254" w:type="dxa"/>
            <w:shd w:val="clear" w:color="auto" w:fill="FFFFFF" w:themeFill="background1"/>
          </w:tcPr>
          <w:p w14:paraId="71CEF5D7"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0.037</w:t>
            </w:r>
          </w:p>
        </w:tc>
      </w:tr>
      <w:tr w:rsidR="0045432F" w:rsidRPr="002E48C9" w14:paraId="1DC7B002" w14:textId="77777777" w:rsidTr="00BC6E3F">
        <w:tc>
          <w:tcPr>
            <w:tcW w:w="2254" w:type="dxa"/>
            <w:shd w:val="clear" w:color="auto" w:fill="FFFFFF" w:themeFill="background1"/>
          </w:tcPr>
          <w:p w14:paraId="22075F84"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South Korea</w:t>
            </w:r>
          </w:p>
        </w:tc>
        <w:tc>
          <w:tcPr>
            <w:tcW w:w="2254" w:type="dxa"/>
            <w:shd w:val="clear" w:color="auto" w:fill="FFFFFF" w:themeFill="background1"/>
          </w:tcPr>
          <w:p w14:paraId="0FE82086"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277,584</w:t>
            </w:r>
          </w:p>
        </w:tc>
        <w:tc>
          <w:tcPr>
            <w:tcW w:w="2254" w:type="dxa"/>
            <w:shd w:val="clear" w:color="auto" w:fill="FFFFFF" w:themeFill="background1"/>
          </w:tcPr>
          <w:p w14:paraId="573478CA"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274,766</w:t>
            </w:r>
          </w:p>
        </w:tc>
        <w:tc>
          <w:tcPr>
            <w:tcW w:w="2254" w:type="dxa"/>
            <w:shd w:val="clear" w:color="auto" w:fill="FFFFFF" w:themeFill="background1"/>
          </w:tcPr>
          <w:p w14:paraId="130ABB7F"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0.037</w:t>
            </w:r>
          </w:p>
        </w:tc>
      </w:tr>
    </w:tbl>
    <w:p w14:paraId="10B81166" w14:textId="77777777" w:rsidR="0045432F" w:rsidRPr="002E48C9" w:rsidRDefault="0045432F" w:rsidP="0045432F">
      <w:pPr>
        <w:spacing w:line="360" w:lineRule="auto"/>
        <w:rPr>
          <w:rFonts w:ascii="Times" w:hAnsi="Times"/>
          <w:color w:val="000000" w:themeColor="text1"/>
          <w:lang w:val="en-US"/>
        </w:rPr>
      </w:pPr>
      <w:r w:rsidRPr="002E48C9">
        <w:rPr>
          <w:rFonts w:ascii="Times" w:hAnsi="Times"/>
          <w:color w:val="000000" w:themeColor="text1"/>
          <w:lang w:val="en-US"/>
        </w:rPr>
        <w:t>Table</w:t>
      </w:r>
      <w:r>
        <w:rPr>
          <w:rFonts w:ascii="Times" w:hAnsi="Times"/>
          <w:color w:val="000000" w:themeColor="text1"/>
          <w:lang w:val="en-US"/>
        </w:rPr>
        <w:t xml:space="preserve"> 3.4</w:t>
      </w:r>
      <w:r w:rsidRPr="002E48C9">
        <w:rPr>
          <w:rFonts w:ascii="Times" w:hAnsi="Times"/>
          <w:color w:val="000000" w:themeColor="text1"/>
          <w:lang w:val="en-US"/>
        </w:rPr>
        <w:t xml:space="preserve">: Lowest uncertainty countries </w:t>
      </w:r>
    </w:p>
    <w:p w14:paraId="00803346" w14:textId="77777777" w:rsidR="0045432F" w:rsidRPr="002E48C9" w:rsidRDefault="0045432F" w:rsidP="0045432F">
      <w:pPr>
        <w:spacing w:line="360" w:lineRule="auto"/>
        <w:rPr>
          <w:rFonts w:ascii="Times" w:hAnsi="Times"/>
          <w:color w:val="000000" w:themeColor="text1"/>
          <w:lang w:val="en-US"/>
        </w:rPr>
      </w:pPr>
    </w:p>
    <w:p w14:paraId="513BC744"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color w:val="000000" w:themeColor="text1"/>
          <w:lang w:val="en-US"/>
        </w:rPr>
        <w:t>From the above two tables, it is noticeable that uncertainty is completely independent o</w:t>
      </w:r>
      <w:r>
        <w:rPr>
          <w:rFonts w:ascii="Times" w:hAnsi="Times"/>
          <w:color w:val="000000" w:themeColor="text1"/>
          <w:lang w:val="en-US"/>
        </w:rPr>
        <w:t>f</w:t>
      </w:r>
      <w:r w:rsidRPr="002E48C9">
        <w:rPr>
          <w:rFonts w:ascii="Times" w:hAnsi="Times"/>
          <w:color w:val="000000" w:themeColor="text1"/>
          <w:lang w:val="en-US"/>
        </w:rPr>
        <w:t xml:space="preserve"> the number of cases (Actual Count). For example: United States has lower number of cases than India but achieved higher uncertainty than India. Again, Kazakhstan and France exhibit </w:t>
      </w:r>
      <w:r>
        <w:rPr>
          <w:rFonts w:ascii="Times" w:hAnsi="Times"/>
          <w:color w:val="000000" w:themeColor="text1"/>
          <w:lang w:val="en-US"/>
        </w:rPr>
        <w:t>similar</w:t>
      </w:r>
      <w:r w:rsidRPr="002E48C9">
        <w:rPr>
          <w:rFonts w:ascii="Times" w:hAnsi="Times"/>
          <w:color w:val="000000" w:themeColor="text1"/>
          <w:lang w:val="en-US"/>
        </w:rPr>
        <w:t xml:space="preserve"> behavior and if we examine other countries then </w:t>
      </w:r>
      <w:r>
        <w:rPr>
          <w:rFonts w:ascii="Times" w:hAnsi="Times"/>
          <w:color w:val="000000" w:themeColor="text1"/>
          <w:lang w:val="en-US"/>
        </w:rPr>
        <w:t>we will see more examples</w:t>
      </w:r>
      <w:r w:rsidRPr="002E48C9">
        <w:rPr>
          <w:rFonts w:ascii="Times" w:hAnsi="Times"/>
          <w:color w:val="000000" w:themeColor="text1"/>
          <w:lang w:val="en-US"/>
        </w:rPr>
        <w:t xml:space="preserve">. </w:t>
      </w:r>
    </w:p>
    <w:p w14:paraId="7D585670" w14:textId="77777777" w:rsidR="0045432F" w:rsidRPr="002E48C9" w:rsidRDefault="0045432F" w:rsidP="0045432F">
      <w:pPr>
        <w:spacing w:line="360" w:lineRule="auto"/>
        <w:rPr>
          <w:rFonts w:ascii="Times" w:hAnsi="Times"/>
          <w:b/>
          <w:bCs/>
          <w:color w:val="000000" w:themeColor="text1"/>
          <w:lang w:val="en-US"/>
        </w:rPr>
      </w:pPr>
    </w:p>
    <w:p w14:paraId="40F91115" w14:textId="77777777" w:rsidR="0045432F" w:rsidRPr="002E48C9" w:rsidRDefault="0045432F" w:rsidP="0045432F">
      <w:pPr>
        <w:spacing w:line="360" w:lineRule="auto"/>
        <w:rPr>
          <w:rFonts w:ascii="Times" w:hAnsi="Times"/>
          <w:b/>
          <w:bCs/>
          <w:color w:val="000000" w:themeColor="text1"/>
          <w:lang w:val="en-US"/>
        </w:rPr>
      </w:pPr>
      <w:r w:rsidRPr="002E48C9">
        <w:rPr>
          <w:rFonts w:ascii="Times" w:hAnsi="Times"/>
          <w:b/>
          <w:bCs/>
          <w:color w:val="000000" w:themeColor="text1"/>
          <w:lang w:val="en-US"/>
        </w:rPr>
        <w:t>3.</w:t>
      </w:r>
      <w:r>
        <w:rPr>
          <w:rFonts w:ascii="Times" w:hAnsi="Times"/>
          <w:b/>
          <w:bCs/>
          <w:color w:val="000000" w:themeColor="text1"/>
          <w:lang w:val="en-US"/>
        </w:rPr>
        <w:t>8</w:t>
      </w:r>
      <w:r w:rsidRPr="002E48C9">
        <w:rPr>
          <w:rFonts w:ascii="Times" w:hAnsi="Times"/>
          <w:b/>
          <w:bCs/>
          <w:color w:val="000000" w:themeColor="text1"/>
          <w:lang w:val="en-US"/>
        </w:rPr>
        <w:t>.5</w:t>
      </w:r>
      <w:r w:rsidRPr="002E48C9">
        <w:rPr>
          <w:rFonts w:ascii="Times" w:hAnsi="Times"/>
          <w:b/>
          <w:bCs/>
          <w:color w:val="000000" w:themeColor="text1"/>
          <w:lang w:val="en-US"/>
        </w:rPr>
        <w:tab/>
        <w:t>Uncertainty Comparison among Models</w:t>
      </w:r>
    </w:p>
    <w:tbl>
      <w:tblPr>
        <w:tblStyle w:val="TableGrid"/>
        <w:tblW w:w="9016" w:type="dxa"/>
        <w:tblLook w:val="04A0" w:firstRow="1" w:lastRow="0" w:firstColumn="1" w:lastColumn="0" w:noHBand="0" w:noVBand="1"/>
      </w:tblPr>
      <w:tblGrid>
        <w:gridCol w:w="1972"/>
        <w:gridCol w:w="1791"/>
        <w:gridCol w:w="1787"/>
        <w:gridCol w:w="1837"/>
        <w:gridCol w:w="1629"/>
      </w:tblGrid>
      <w:tr w:rsidR="0045432F" w:rsidRPr="002E48C9" w14:paraId="499E4C6C" w14:textId="77777777" w:rsidTr="00BC6E3F">
        <w:tc>
          <w:tcPr>
            <w:tcW w:w="1972" w:type="dxa"/>
            <w:shd w:val="clear" w:color="auto" w:fill="E7E6E6" w:themeFill="background2"/>
          </w:tcPr>
          <w:p w14:paraId="2E1118FD" w14:textId="77777777" w:rsidR="0045432F" w:rsidRPr="002E48C9" w:rsidRDefault="0045432F" w:rsidP="00BC6E3F">
            <w:pPr>
              <w:spacing w:line="276" w:lineRule="auto"/>
              <w:rPr>
                <w:rFonts w:ascii="Times" w:hAnsi="Times"/>
                <w:b/>
                <w:bCs/>
                <w:color w:val="000000" w:themeColor="text1"/>
                <w:lang w:val="en-US"/>
              </w:rPr>
            </w:pPr>
            <w:r w:rsidRPr="002E48C9">
              <w:rPr>
                <w:rFonts w:ascii="Times" w:hAnsi="Times"/>
                <w:b/>
                <w:bCs/>
                <w:color w:val="000000" w:themeColor="text1"/>
                <w:lang w:val="en-US"/>
              </w:rPr>
              <w:t>Country</w:t>
            </w:r>
          </w:p>
        </w:tc>
        <w:tc>
          <w:tcPr>
            <w:tcW w:w="1791" w:type="dxa"/>
            <w:shd w:val="clear" w:color="auto" w:fill="E7E6E6" w:themeFill="background2"/>
          </w:tcPr>
          <w:p w14:paraId="60F86AE3" w14:textId="77777777" w:rsidR="0045432F" w:rsidRPr="002E48C9" w:rsidRDefault="0045432F" w:rsidP="00BC6E3F">
            <w:pPr>
              <w:spacing w:line="276" w:lineRule="auto"/>
              <w:rPr>
                <w:rFonts w:ascii="Times" w:hAnsi="Times"/>
                <w:b/>
                <w:bCs/>
                <w:color w:val="000000" w:themeColor="text1"/>
                <w:lang w:val="en-US"/>
              </w:rPr>
            </w:pPr>
            <w:r w:rsidRPr="002E48C9">
              <w:rPr>
                <w:rFonts w:ascii="Times" w:hAnsi="Times"/>
                <w:b/>
                <w:bCs/>
                <w:color w:val="000000" w:themeColor="text1"/>
                <w:lang w:val="en-US"/>
              </w:rPr>
              <w:t>MLP</w:t>
            </w:r>
          </w:p>
        </w:tc>
        <w:tc>
          <w:tcPr>
            <w:tcW w:w="1787" w:type="dxa"/>
            <w:shd w:val="clear" w:color="auto" w:fill="E7E6E6" w:themeFill="background2"/>
          </w:tcPr>
          <w:p w14:paraId="35298385" w14:textId="77777777" w:rsidR="0045432F" w:rsidRPr="002E48C9" w:rsidRDefault="0045432F" w:rsidP="00BC6E3F">
            <w:pPr>
              <w:spacing w:line="276" w:lineRule="auto"/>
              <w:rPr>
                <w:rFonts w:ascii="Times" w:hAnsi="Times"/>
                <w:b/>
                <w:bCs/>
                <w:color w:val="000000" w:themeColor="text1"/>
                <w:lang w:val="en-US"/>
              </w:rPr>
            </w:pPr>
            <w:r w:rsidRPr="002E48C9">
              <w:rPr>
                <w:rFonts w:ascii="Times" w:hAnsi="Times"/>
                <w:b/>
                <w:bCs/>
                <w:color w:val="000000" w:themeColor="text1"/>
                <w:lang w:val="en-US"/>
              </w:rPr>
              <w:t>CNN</w:t>
            </w:r>
          </w:p>
        </w:tc>
        <w:tc>
          <w:tcPr>
            <w:tcW w:w="1837" w:type="dxa"/>
            <w:shd w:val="clear" w:color="auto" w:fill="E7E6E6" w:themeFill="background2"/>
          </w:tcPr>
          <w:p w14:paraId="14A7653A" w14:textId="77777777" w:rsidR="0045432F" w:rsidRPr="002E48C9" w:rsidRDefault="0045432F" w:rsidP="00BC6E3F">
            <w:pPr>
              <w:spacing w:line="276" w:lineRule="auto"/>
              <w:rPr>
                <w:rFonts w:ascii="Times" w:hAnsi="Times"/>
                <w:b/>
                <w:bCs/>
                <w:color w:val="000000" w:themeColor="text1"/>
                <w:lang w:val="en-US"/>
              </w:rPr>
            </w:pPr>
            <w:r w:rsidRPr="002E48C9">
              <w:rPr>
                <w:rFonts w:ascii="Times" w:hAnsi="Times"/>
                <w:b/>
                <w:bCs/>
                <w:color w:val="000000" w:themeColor="text1"/>
                <w:lang w:val="en-US"/>
              </w:rPr>
              <w:t>LSTM</w:t>
            </w:r>
          </w:p>
        </w:tc>
        <w:tc>
          <w:tcPr>
            <w:tcW w:w="1629" w:type="dxa"/>
            <w:shd w:val="clear" w:color="auto" w:fill="E7E6E6" w:themeFill="background2"/>
          </w:tcPr>
          <w:p w14:paraId="74E328BA" w14:textId="77777777" w:rsidR="0045432F" w:rsidRPr="002E48C9" w:rsidRDefault="0045432F" w:rsidP="00BC6E3F">
            <w:pPr>
              <w:spacing w:line="276" w:lineRule="auto"/>
              <w:rPr>
                <w:rFonts w:ascii="Times" w:hAnsi="Times"/>
                <w:b/>
                <w:bCs/>
                <w:color w:val="000000" w:themeColor="text1"/>
                <w:lang w:val="en-US"/>
              </w:rPr>
            </w:pPr>
            <w:r>
              <w:rPr>
                <w:rFonts w:ascii="Times" w:hAnsi="Times"/>
                <w:b/>
                <w:bCs/>
                <w:color w:val="000000" w:themeColor="text1"/>
                <w:lang w:val="en-US"/>
              </w:rPr>
              <w:t>ARIMA</w:t>
            </w:r>
          </w:p>
        </w:tc>
      </w:tr>
      <w:tr w:rsidR="0045432F" w:rsidRPr="002E48C9" w14:paraId="56B0A67A" w14:textId="77777777" w:rsidTr="00BC6E3F">
        <w:tc>
          <w:tcPr>
            <w:tcW w:w="1972" w:type="dxa"/>
            <w:shd w:val="clear" w:color="auto" w:fill="FFFFFF" w:themeFill="background1"/>
          </w:tcPr>
          <w:p w14:paraId="58E6B7F4"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United States</w:t>
            </w:r>
          </w:p>
        </w:tc>
        <w:tc>
          <w:tcPr>
            <w:tcW w:w="1791" w:type="dxa"/>
            <w:shd w:val="clear" w:color="auto" w:fill="FFFFFF" w:themeFill="background1"/>
          </w:tcPr>
          <w:p w14:paraId="262BFAFC"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7.00</w:t>
            </w:r>
          </w:p>
        </w:tc>
        <w:tc>
          <w:tcPr>
            <w:tcW w:w="1787" w:type="dxa"/>
            <w:shd w:val="clear" w:color="auto" w:fill="FFFFFF" w:themeFill="background1"/>
          </w:tcPr>
          <w:p w14:paraId="00486C3E"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7.00</w:t>
            </w:r>
          </w:p>
        </w:tc>
        <w:tc>
          <w:tcPr>
            <w:tcW w:w="1837" w:type="dxa"/>
            <w:shd w:val="clear" w:color="auto" w:fill="FFFFFF" w:themeFill="background1"/>
          </w:tcPr>
          <w:p w14:paraId="756D4011"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3.44</w:t>
            </w:r>
          </w:p>
        </w:tc>
        <w:tc>
          <w:tcPr>
            <w:tcW w:w="1629" w:type="dxa"/>
            <w:shd w:val="clear" w:color="auto" w:fill="FFFFFF" w:themeFill="background1"/>
          </w:tcPr>
          <w:p w14:paraId="7B3FB932" w14:textId="77777777" w:rsidR="0045432F" w:rsidRPr="002E48C9" w:rsidRDefault="0045432F" w:rsidP="00BC6E3F">
            <w:pPr>
              <w:spacing w:line="276" w:lineRule="auto"/>
              <w:rPr>
                <w:rFonts w:ascii="Times" w:hAnsi="Times"/>
                <w:color w:val="000000" w:themeColor="text1"/>
                <w:lang w:val="en-US"/>
              </w:rPr>
            </w:pPr>
            <w:r>
              <w:rPr>
                <w:rFonts w:ascii="Times" w:hAnsi="Times"/>
                <w:color w:val="000000" w:themeColor="text1"/>
                <w:lang w:val="en-US"/>
              </w:rPr>
              <w:t>7</w:t>
            </w:r>
          </w:p>
        </w:tc>
      </w:tr>
      <w:tr w:rsidR="0045432F" w:rsidRPr="002E48C9" w14:paraId="51627EA8" w14:textId="77777777" w:rsidTr="00BC6E3F">
        <w:tc>
          <w:tcPr>
            <w:tcW w:w="1972" w:type="dxa"/>
            <w:shd w:val="clear" w:color="auto" w:fill="FFFFFF" w:themeFill="background1"/>
          </w:tcPr>
          <w:p w14:paraId="51EF8523"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India</w:t>
            </w:r>
          </w:p>
        </w:tc>
        <w:tc>
          <w:tcPr>
            <w:tcW w:w="1791" w:type="dxa"/>
            <w:shd w:val="clear" w:color="auto" w:fill="FFFFFF" w:themeFill="background1"/>
          </w:tcPr>
          <w:p w14:paraId="6CD3825A"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4.28</w:t>
            </w:r>
          </w:p>
        </w:tc>
        <w:tc>
          <w:tcPr>
            <w:tcW w:w="1787" w:type="dxa"/>
            <w:shd w:val="clear" w:color="auto" w:fill="FFFFFF" w:themeFill="background1"/>
          </w:tcPr>
          <w:p w14:paraId="093CB374"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0.61</w:t>
            </w:r>
          </w:p>
        </w:tc>
        <w:tc>
          <w:tcPr>
            <w:tcW w:w="1837" w:type="dxa"/>
            <w:shd w:val="clear" w:color="auto" w:fill="FFFFFF" w:themeFill="background1"/>
          </w:tcPr>
          <w:p w14:paraId="78BD2D3F"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7.00</w:t>
            </w:r>
          </w:p>
        </w:tc>
        <w:tc>
          <w:tcPr>
            <w:tcW w:w="1629" w:type="dxa"/>
            <w:shd w:val="clear" w:color="auto" w:fill="FFFFFF" w:themeFill="background1"/>
          </w:tcPr>
          <w:p w14:paraId="0C7DCE5D" w14:textId="77777777" w:rsidR="0045432F" w:rsidRPr="002E48C9" w:rsidRDefault="0045432F" w:rsidP="00BC6E3F">
            <w:pPr>
              <w:spacing w:line="276" w:lineRule="auto"/>
              <w:rPr>
                <w:rFonts w:ascii="Times" w:hAnsi="Times"/>
                <w:color w:val="000000" w:themeColor="text1"/>
                <w:lang w:val="en-US"/>
              </w:rPr>
            </w:pPr>
            <w:r>
              <w:rPr>
                <w:rFonts w:ascii="Times" w:hAnsi="Times"/>
                <w:color w:val="000000" w:themeColor="text1"/>
                <w:lang w:val="en-US"/>
              </w:rPr>
              <w:t>3.52</w:t>
            </w:r>
          </w:p>
        </w:tc>
      </w:tr>
      <w:tr w:rsidR="0045432F" w:rsidRPr="002E48C9" w14:paraId="229C5AE9" w14:textId="77777777" w:rsidTr="00BC6E3F">
        <w:tc>
          <w:tcPr>
            <w:tcW w:w="1972" w:type="dxa"/>
            <w:shd w:val="clear" w:color="auto" w:fill="FFFFFF" w:themeFill="background1"/>
          </w:tcPr>
          <w:p w14:paraId="4AA1C7B3"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Brazil</w:t>
            </w:r>
          </w:p>
        </w:tc>
        <w:tc>
          <w:tcPr>
            <w:tcW w:w="1791" w:type="dxa"/>
            <w:shd w:val="clear" w:color="auto" w:fill="FFFFFF" w:themeFill="background1"/>
          </w:tcPr>
          <w:p w14:paraId="3B77019C"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3.64</w:t>
            </w:r>
          </w:p>
        </w:tc>
        <w:tc>
          <w:tcPr>
            <w:tcW w:w="1787" w:type="dxa"/>
            <w:shd w:val="clear" w:color="auto" w:fill="FFFFFF" w:themeFill="background1"/>
          </w:tcPr>
          <w:p w14:paraId="5F858082"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0.51</w:t>
            </w:r>
          </w:p>
        </w:tc>
        <w:tc>
          <w:tcPr>
            <w:tcW w:w="1837" w:type="dxa"/>
            <w:shd w:val="clear" w:color="auto" w:fill="FFFFFF" w:themeFill="background1"/>
          </w:tcPr>
          <w:p w14:paraId="1F9FD5F8"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3.24</w:t>
            </w:r>
          </w:p>
        </w:tc>
        <w:tc>
          <w:tcPr>
            <w:tcW w:w="1629" w:type="dxa"/>
            <w:shd w:val="clear" w:color="auto" w:fill="FFFFFF" w:themeFill="background1"/>
          </w:tcPr>
          <w:p w14:paraId="51E03D4C" w14:textId="77777777" w:rsidR="0045432F" w:rsidRPr="002E48C9" w:rsidRDefault="0045432F" w:rsidP="00BC6E3F">
            <w:pPr>
              <w:spacing w:line="276" w:lineRule="auto"/>
              <w:rPr>
                <w:rFonts w:ascii="Times" w:hAnsi="Times"/>
                <w:color w:val="000000" w:themeColor="text1"/>
                <w:lang w:val="en-US"/>
              </w:rPr>
            </w:pPr>
            <w:r>
              <w:rPr>
                <w:rFonts w:ascii="Times" w:hAnsi="Times"/>
                <w:color w:val="000000" w:themeColor="text1"/>
                <w:lang w:val="en-US"/>
              </w:rPr>
              <w:t>1.27</w:t>
            </w:r>
          </w:p>
        </w:tc>
      </w:tr>
      <w:tr w:rsidR="0045432F" w:rsidRPr="002E48C9" w14:paraId="7399E1B0" w14:textId="77777777" w:rsidTr="00BC6E3F">
        <w:tc>
          <w:tcPr>
            <w:tcW w:w="1972" w:type="dxa"/>
            <w:shd w:val="clear" w:color="auto" w:fill="FFFFFF" w:themeFill="background1"/>
          </w:tcPr>
          <w:p w14:paraId="63586F5D"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Kazakhstan</w:t>
            </w:r>
          </w:p>
        </w:tc>
        <w:tc>
          <w:tcPr>
            <w:tcW w:w="1791" w:type="dxa"/>
            <w:shd w:val="clear" w:color="auto" w:fill="FFFFFF" w:themeFill="background1"/>
          </w:tcPr>
          <w:p w14:paraId="52B53101"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2.43</w:t>
            </w:r>
          </w:p>
        </w:tc>
        <w:tc>
          <w:tcPr>
            <w:tcW w:w="1787" w:type="dxa"/>
            <w:shd w:val="clear" w:color="auto" w:fill="FFFFFF" w:themeFill="background1"/>
          </w:tcPr>
          <w:p w14:paraId="0C25D4A0"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0.42</w:t>
            </w:r>
          </w:p>
        </w:tc>
        <w:tc>
          <w:tcPr>
            <w:tcW w:w="1837" w:type="dxa"/>
            <w:shd w:val="clear" w:color="auto" w:fill="FFFFFF" w:themeFill="background1"/>
          </w:tcPr>
          <w:p w14:paraId="225AA8C3"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0.35</w:t>
            </w:r>
          </w:p>
        </w:tc>
        <w:tc>
          <w:tcPr>
            <w:tcW w:w="1629" w:type="dxa"/>
            <w:shd w:val="clear" w:color="auto" w:fill="FFFFFF" w:themeFill="background1"/>
          </w:tcPr>
          <w:p w14:paraId="0B0901E2" w14:textId="77777777" w:rsidR="0045432F" w:rsidRPr="002E48C9" w:rsidRDefault="0045432F" w:rsidP="00BC6E3F">
            <w:pPr>
              <w:spacing w:line="276" w:lineRule="auto"/>
              <w:rPr>
                <w:rFonts w:ascii="Times" w:hAnsi="Times"/>
                <w:color w:val="000000" w:themeColor="text1"/>
                <w:lang w:val="en-US"/>
              </w:rPr>
            </w:pPr>
            <w:r>
              <w:rPr>
                <w:rFonts w:ascii="Times" w:hAnsi="Times"/>
                <w:color w:val="000000" w:themeColor="text1"/>
                <w:lang w:val="en-US"/>
              </w:rPr>
              <w:t>0.17</w:t>
            </w:r>
          </w:p>
        </w:tc>
      </w:tr>
      <w:tr w:rsidR="0045432F" w:rsidRPr="002E48C9" w14:paraId="49347913" w14:textId="77777777" w:rsidTr="00BC6E3F">
        <w:tc>
          <w:tcPr>
            <w:tcW w:w="1972" w:type="dxa"/>
            <w:shd w:val="clear" w:color="auto" w:fill="FFFFFF" w:themeFill="background1"/>
          </w:tcPr>
          <w:p w14:paraId="71740BAE"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France</w:t>
            </w:r>
          </w:p>
        </w:tc>
        <w:tc>
          <w:tcPr>
            <w:tcW w:w="1791" w:type="dxa"/>
            <w:shd w:val="clear" w:color="auto" w:fill="FFFFFF" w:themeFill="background1"/>
          </w:tcPr>
          <w:p w14:paraId="0BF0FE09"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2.15</w:t>
            </w:r>
          </w:p>
        </w:tc>
        <w:tc>
          <w:tcPr>
            <w:tcW w:w="1787" w:type="dxa"/>
            <w:shd w:val="clear" w:color="auto" w:fill="FFFFFF" w:themeFill="background1"/>
          </w:tcPr>
          <w:p w14:paraId="374E616F"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0.31</w:t>
            </w:r>
          </w:p>
        </w:tc>
        <w:tc>
          <w:tcPr>
            <w:tcW w:w="1837" w:type="dxa"/>
            <w:shd w:val="clear" w:color="auto" w:fill="FFFFFF" w:themeFill="background1"/>
          </w:tcPr>
          <w:p w14:paraId="54FCA1B6"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0.81</w:t>
            </w:r>
          </w:p>
        </w:tc>
        <w:tc>
          <w:tcPr>
            <w:tcW w:w="1629" w:type="dxa"/>
            <w:shd w:val="clear" w:color="auto" w:fill="FFFFFF" w:themeFill="background1"/>
          </w:tcPr>
          <w:p w14:paraId="7AD49A68" w14:textId="77777777" w:rsidR="0045432F" w:rsidRPr="002E48C9" w:rsidRDefault="0045432F" w:rsidP="00BC6E3F">
            <w:pPr>
              <w:spacing w:line="276" w:lineRule="auto"/>
              <w:rPr>
                <w:rFonts w:ascii="Times" w:hAnsi="Times"/>
                <w:color w:val="000000" w:themeColor="text1"/>
                <w:lang w:val="en-US"/>
              </w:rPr>
            </w:pPr>
            <w:r>
              <w:rPr>
                <w:rFonts w:ascii="Times" w:hAnsi="Times"/>
                <w:color w:val="000000" w:themeColor="text1"/>
                <w:lang w:val="en-US"/>
              </w:rPr>
              <w:t>0.56</w:t>
            </w:r>
          </w:p>
        </w:tc>
      </w:tr>
      <w:tr w:rsidR="0045432F" w:rsidRPr="002E48C9" w14:paraId="4FD45199" w14:textId="77777777" w:rsidTr="00BC6E3F">
        <w:tc>
          <w:tcPr>
            <w:tcW w:w="1972" w:type="dxa"/>
            <w:shd w:val="clear" w:color="auto" w:fill="FFFFFF" w:themeFill="background1"/>
          </w:tcPr>
          <w:p w14:paraId="7D1599F3"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Peru</w:t>
            </w:r>
          </w:p>
        </w:tc>
        <w:tc>
          <w:tcPr>
            <w:tcW w:w="1791" w:type="dxa"/>
            <w:shd w:val="clear" w:color="auto" w:fill="FFFFFF" w:themeFill="background1"/>
          </w:tcPr>
          <w:p w14:paraId="40C00D7E"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1.28</w:t>
            </w:r>
          </w:p>
        </w:tc>
        <w:tc>
          <w:tcPr>
            <w:tcW w:w="1787" w:type="dxa"/>
            <w:shd w:val="clear" w:color="auto" w:fill="FFFFFF" w:themeFill="background1"/>
          </w:tcPr>
          <w:p w14:paraId="22D26B53"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0.23</w:t>
            </w:r>
          </w:p>
        </w:tc>
        <w:tc>
          <w:tcPr>
            <w:tcW w:w="1837" w:type="dxa"/>
            <w:shd w:val="clear" w:color="auto" w:fill="FFFFFF" w:themeFill="background1"/>
          </w:tcPr>
          <w:p w14:paraId="7D6C0CBD"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0.28</w:t>
            </w:r>
          </w:p>
        </w:tc>
        <w:tc>
          <w:tcPr>
            <w:tcW w:w="1629" w:type="dxa"/>
            <w:shd w:val="clear" w:color="auto" w:fill="FFFFFF" w:themeFill="background1"/>
          </w:tcPr>
          <w:p w14:paraId="3531BAB4" w14:textId="77777777" w:rsidR="0045432F" w:rsidRPr="002E48C9" w:rsidRDefault="0045432F" w:rsidP="00BC6E3F">
            <w:pPr>
              <w:spacing w:line="276" w:lineRule="auto"/>
              <w:rPr>
                <w:rFonts w:ascii="Times" w:hAnsi="Times"/>
                <w:color w:val="000000" w:themeColor="text1"/>
                <w:lang w:val="en-US"/>
              </w:rPr>
            </w:pPr>
            <w:r>
              <w:rPr>
                <w:rFonts w:ascii="Times" w:hAnsi="Times"/>
                <w:color w:val="000000" w:themeColor="text1"/>
                <w:lang w:val="en-US"/>
              </w:rPr>
              <w:t>0.22</w:t>
            </w:r>
          </w:p>
        </w:tc>
      </w:tr>
      <w:tr w:rsidR="0045432F" w:rsidRPr="002E48C9" w14:paraId="2E3B328A" w14:textId="77777777" w:rsidTr="00BC6E3F">
        <w:tc>
          <w:tcPr>
            <w:tcW w:w="1972" w:type="dxa"/>
            <w:shd w:val="clear" w:color="auto" w:fill="FFFFFF" w:themeFill="background1"/>
          </w:tcPr>
          <w:p w14:paraId="1F4B3BFE"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Germany</w:t>
            </w:r>
          </w:p>
        </w:tc>
        <w:tc>
          <w:tcPr>
            <w:tcW w:w="1791" w:type="dxa"/>
            <w:shd w:val="clear" w:color="auto" w:fill="FFFFFF" w:themeFill="background1"/>
          </w:tcPr>
          <w:p w14:paraId="244937D9"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1.21</w:t>
            </w:r>
          </w:p>
        </w:tc>
        <w:tc>
          <w:tcPr>
            <w:tcW w:w="1787" w:type="dxa"/>
            <w:shd w:val="clear" w:color="auto" w:fill="FFFFFF" w:themeFill="background1"/>
          </w:tcPr>
          <w:p w14:paraId="27F038A1"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0.19</w:t>
            </w:r>
          </w:p>
        </w:tc>
        <w:tc>
          <w:tcPr>
            <w:tcW w:w="1837" w:type="dxa"/>
            <w:shd w:val="clear" w:color="auto" w:fill="FFFFFF" w:themeFill="background1"/>
          </w:tcPr>
          <w:p w14:paraId="45B94630"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0.50</w:t>
            </w:r>
          </w:p>
        </w:tc>
        <w:tc>
          <w:tcPr>
            <w:tcW w:w="1629" w:type="dxa"/>
            <w:shd w:val="clear" w:color="auto" w:fill="FFFFFF" w:themeFill="background1"/>
          </w:tcPr>
          <w:p w14:paraId="6FC68723" w14:textId="77777777" w:rsidR="0045432F" w:rsidRPr="002E48C9" w:rsidRDefault="0045432F" w:rsidP="00BC6E3F">
            <w:pPr>
              <w:spacing w:line="276" w:lineRule="auto"/>
              <w:rPr>
                <w:rFonts w:ascii="Times" w:hAnsi="Times"/>
                <w:color w:val="000000" w:themeColor="text1"/>
                <w:lang w:val="en-US"/>
              </w:rPr>
            </w:pPr>
            <w:r>
              <w:rPr>
                <w:rFonts w:ascii="Times" w:hAnsi="Times"/>
                <w:color w:val="000000" w:themeColor="text1"/>
                <w:lang w:val="en-US"/>
              </w:rPr>
              <w:t>0.51</w:t>
            </w:r>
          </w:p>
        </w:tc>
      </w:tr>
      <w:tr w:rsidR="0045432F" w:rsidRPr="002E48C9" w14:paraId="4DDF42E9" w14:textId="77777777" w:rsidTr="00BC6E3F">
        <w:tc>
          <w:tcPr>
            <w:tcW w:w="1972" w:type="dxa"/>
            <w:shd w:val="clear" w:color="auto" w:fill="FFFFFF" w:themeFill="background1"/>
          </w:tcPr>
          <w:p w14:paraId="300EB678"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Spain</w:t>
            </w:r>
          </w:p>
        </w:tc>
        <w:tc>
          <w:tcPr>
            <w:tcW w:w="1791" w:type="dxa"/>
            <w:shd w:val="clear" w:color="auto" w:fill="FFFFFF" w:themeFill="background1"/>
          </w:tcPr>
          <w:p w14:paraId="3F7AE75F"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1.07</w:t>
            </w:r>
          </w:p>
        </w:tc>
        <w:tc>
          <w:tcPr>
            <w:tcW w:w="1787" w:type="dxa"/>
            <w:shd w:val="clear" w:color="auto" w:fill="FFFFFF" w:themeFill="background1"/>
          </w:tcPr>
          <w:p w14:paraId="690AEFD1"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0.19</w:t>
            </w:r>
          </w:p>
        </w:tc>
        <w:tc>
          <w:tcPr>
            <w:tcW w:w="1837" w:type="dxa"/>
            <w:shd w:val="clear" w:color="auto" w:fill="FFFFFF" w:themeFill="background1"/>
          </w:tcPr>
          <w:p w14:paraId="639F09A1"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0.67</w:t>
            </w:r>
          </w:p>
        </w:tc>
        <w:tc>
          <w:tcPr>
            <w:tcW w:w="1629" w:type="dxa"/>
            <w:shd w:val="clear" w:color="auto" w:fill="FFFFFF" w:themeFill="background1"/>
          </w:tcPr>
          <w:p w14:paraId="6741441F" w14:textId="77777777" w:rsidR="0045432F" w:rsidRPr="002E48C9" w:rsidRDefault="0045432F" w:rsidP="00BC6E3F">
            <w:pPr>
              <w:spacing w:line="276" w:lineRule="auto"/>
              <w:rPr>
                <w:rFonts w:ascii="Times" w:hAnsi="Times"/>
                <w:color w:val="000000" w:themeColor="text1"/>
                <w:lang w:val="en-US"/>
              </w:rPr>
            </w:pPr>
            <w:r>
              <w:rPr>
                <w:rFonts w:ascii="Times" w:hAnsi="Times"/>
                <w:color w:val="000000" w:themeColor="text1"/>
                <w:lang w:val="en-US"/>
              </w:rPr>
              <w:t>0.33</w:t>
            </w:r>
          </w:p>
        </w:tc>
      </w:tr>
      <w:tr w:rsidR="0045432F" w:rsidRPr="002E48C9" w14:paraId="56C08660" w14:textId="77777777" w:rsidTr="00BC6E3F">
        <w:tc>
          <w:tcPr>
            <w:tcW w:w="1972" w:type="dxa"/>
            <w:shd w:val="clear" w:color="auto" w:fill="FFFFFF" w:themeFill="background1"/>
          </w:tcPr>
          <w:p w14:paraId="0916C2D5"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Turkey</w:t>
            </w:r>
          </w:p>
        </w:tc>
        <w:tc>
          <w:tcPr>
            <w:tcW w:w="1791" w:type="dxa"/>
            <w:shd w:val="clear" w:color="auto" w:fill="FFFFFF" w:themeFill="background1"/>
          </w:tcPr>
          <w:p w14:paraId="493D2538"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1.03</w:t>
            </w:r>
          </w:p>
        </w:tc>
        <w:tc>
          <w:tcPr>
            <w:tcW w:w="1787" w:type="dxa"/>
            <w:shd w:val="clear" w:color="auto" w:fill="FFFFFF" w:themeFill="background1"/>
          </w:tcPr>
          <w:p w14:paraId="49C9A5E4"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0.19</w:t>
            </w:r>
          </w:p>
        </w:tc>
        <w:tc>
          <w:tcPr>
            <w:tcW w:w="1837" w:type="dxa"/>
            <w:shd w:val="clear" w:color="auto" w:fill="FFFFFF" w:themeFill="background1"/>
          </w:tcPr>
          <w:p w14:paraId="57EDFFC8"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1.21</w:t>
            </w:r>
          </w:p>
        </w:tc>
        <w:tc>
          <w:tcPr>
            <w:tcW w:w="1629" w:type="dxa"/>
            <w:shd w:val="clear" w:color="auto" w:fill="FFFFFF" w:themeFill="background1"/>
          </w:tcPr>
          <w:p w14:paraId="607A8155" w14:textId="77777777" w:rsidR="0045432F" w:rsidRPr="002E48C9" w:rsidRDefault="0045432F" w:rsidP="00BC6E3F">
            <w:pPr>
              <w:spacing w:line="276" w:lineRule="auto"/>
              <w:rPr>
                <w:rFonts w:ascii="Times" w:hAnsi="Times"/>
                <w:color w:val="000000" w:themeColor="text1"/>
                <w:lang w:val="en-US"/>
              </w:rPr>
            </w:pPr>
            <w:r>
              <w:rPr>
                <w:rFonts w:ascii="Times" w:hAnsi="Times"/>
                <w:color w:val="000000" w:themeColor="text1"/>
                <w:lang w:val="en-US"/>
              </w:rPr>
              <w:t>0.30</w:t>
            </w:r>
          </w:p>
        </w:tc>
      </w:tr>
      <w:tr w:rsidR="0045432F" w:rsidRPr="002E48C9" w14:paraId="786ABBAC" w14:textId="77777777" w:rsidTr="00BC6E3F">
        <w:tc>
          <w:tcPr>
            <w:tcW w:w="1972" w:type="dxa"/>
            <w:shd w:val="clear" w:color="auto" w:fill="FFFFFF" w:themeFill="background1"/>
          </w:tcPr>
          <w:p w14:paraId="32EFEB51"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Argentina</w:t>
            </w:r>
          </w:p>
        </w:tc>
        <w:tc>
          <w:tcPr>
            <w:tcW w:w="1791" w:type="dxa"/>
            <w:shd w:val="clear" w:color="auto" w:fill="FFFFFF" w:themeFill="background1"/>
          </w:tcPr>
          <w:p w14:paraId="39233F1E"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1.02</w:t>
            </w:r>
          </w:p>
        </w:tc>
        <w:tc>
          <w:tcPr>
            <w:tcW w:w="1787" w:type="dxa"/>
            <w:shd w:val="clear" w:color="auto" w:fill="FFFFFF" w:themeFill="background1"/>
          </w:tcPr>
          <w:p w14:paraId="183940AF"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0.14</w:t>
            </w:r>
          </w:p>
        </w:tc>
        <w:tc>
          <w:tcPr>
            <w:tcW w:w="1837" w:type="dxa"/>
            <w:shd w:val="clear" w:color="auto" w:fill="FFFFFF" w:themeFill="background1"/>
          </w:tcPr>
          <w:p w14:paraId="67734ACB"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1.08</w:t>
            </w:r>
          </w:p>
        </w:tc>
        <w:tc>
          <w:tcPr>
            <w:tcW w:w="1629" w:type="dxa"/>
            <w:shd w:val="clear" w:color="auto" w:fill="FFFFFF" w:themeFill="background1"/>
          </w:tcPr>
          <w:p w14:paraId="4D094A0D" w14:textId="77777777" w:rsidR="0045432F" w:rsidRPr="002E48C9" w:rsidRDefault="0045432F" w:rsidP="00BC6E3F">
            <w:pPr>
              <w:spacing w:line="276" w:lineRule="auto"/>
              <w:rPr>
                <w:rFonts w:ascii="Times" w:hAnsi="Times"/>
                <w:color w:val="000000" w:themeColor="text1"/>
                <w:lang w:val="en-US"/>
              </w:rPr>
            </w:pPr>
            <w:r>
              <w:rPr>
                <w:rFonts w:ascii="Times" w:hAnsi="Times"/>
                <w:color w:val="000000" w:themeColor="text1"/>
                <w:lang w:val="en-US"/>
              </w:rPr>
              <w:t>0.25</w:t>
            </w:r>
          </w:p>
        </w:tc>
      </w:tr>
    </w:tbl>
    <w:p w14:paraId="31AEA55B" w14:textId="77777777" w:rsidR="0045432F" w:rsidRDefault="0045432F" w:rsidP="0045432F">
      <w:pPr>
        <w:spacing w:line="360" w:lineRule="auto"/>
        <w:rPr>
          <w:rFonts w:ascii="Times" w:hAnsi="Times"/>
          <w:color w:val="000000" w:themeColor="text1"/>
          <w:lang w:val="en-US"/>
        </w:rPr>
      </w:pPr>
    </w:p>
    <w:p w14:paraId="140A4EE1" w14:textId="77777777" w:rsidR="0045432F" w:rsidRDefault="0045432F" w:rsidP="0045432F">
      <w:pPr>
        <w:spacing w:line="360" w:lineRule="auto"/>
        <w:rPr>
          <w:rFonts w:ascii="Times" w:hAnsi="Times"/>
          <w:color w:val="000000" w:themeColor="text1"/>
          <w:lang w:val="en-US"/>
        </w:rPr>
      </w:pPr>
      <w:r w:rsidRPr="002E48C9">
        <w:rPr>
          <w:rFonts w:ascii="Times" w:hAnsi="Times"/>
          <w:color w:val="000000" w:themeColor="text1"/>
          <w:lang w:val="en-US"/>
        </w:rPr>
        <w:t>Table</w:t>
      </w:r>
      <w:r>
        <w:rPr>
          <w:rFonts w:ascii="Times" w:hAnsi="Times"/>
          <w:color w:val="000000" w:themeColor="text1"/>
          <w:lang w:val="en-US"/>
        </w:rPr>
        <w:t xml:space="preserve"> 3.5</w:t>
      </w:r>
      <w:r w:rsidRPr="002E48C9">
        <w:rPr>
          <w:rFonts w:ascii="Times" w:hAnsi="Times"/>
          <w:color w:val="000000" w:themeColor="text1"/>
          <w:lang w:val="en-US"/>
        </w:rPr>
        <w:t xml:space="preserve">: </w:t>
      </w:r>
      <w:r>
        <w:rPr>
          <w:rFonts w:ascii="Times" w:hAnsi="Times"/>
          <w:color w:val="000000" w:themeColor="text1"/>
          <w:lang w:val="en-US"/>
        </w:rPr>
        <w:t>U</w:t>
      </w:r>
      <w:r w:rsidRPr="002E48C9">
        <w:rPr>
          <w:rFonts w:ascii="Times" w:hAnsi="Times"/>
          <w:color w:val="000000" w:themeColor="text1"/>
          <w:lang w:val="en-US"/>
        </w:rPr>
        <w:t xml:space="preserve">ncertainty </w:t>
      </w:r>
      <w:r>
        <w:rPr>
          <w:rFonts w:ascii="Times" w:hAnsi="Times"/>
          <w:color w:val="000000" w:themeColor="text1"/>
          <w:lang w:val="en-US"/>
        </w:rPr>
        <w:t>comparisons of models (Based on MLP)</w:t>
      </w:r>
    </w:p>
    <w:p w14:paraId="6A80D7C4" w14:textId="77777777" w:rsidR="0045432F" w:rsidRPr="002E48C9" w:rsidRDefault="0045432F" w:rsidP="0045432F">
      <w:pPr>
        <w:spacing w:line="360" w:lineRule="auto"/>
        <w:rPr>
          <w:rFonts w:ascii="Times" w:hAnsi="Times"/>
          <w:b/>
          <w:bCs/>
          <w:color w:val="000000" w:themeColor="text1"/>
          <w:lang w:val="en-US"/>
        </w:rPr>
      </w:pPr>
    </w:p>
    <w:p w14:paraId="6BE265B9"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color w:val="000000" w:themeColor="text1"/>
          <w:lang w:val="en-US"/>
        </w:rPr>
        <w:t xml:space="preserve">From the above comparison </w:t>
      </w:r>
      <w:r>
        <w:rPr>
          <w:rFonts w:ascii="Times" w:hAnsi="Times"/>
          <w:color w:val="000000" w:themeColor="text1"/>
          <w:lang w:val="en-US"/>
        </w:rPr>
        <w:t>T</w:t>
      </w:r>
      <w:r w:rsidRPr="002E48C9">
        <w:rPr>
          <w:rFonts w:ascii="Times" w:hAnsi="Times"/>
          <w:color w:val="000000" w:themeColor="text1"/>
          <w:lang w:val="en-US"/>
        </w:rPr>
        <w:t>able</w:t>
      </w:r>
      <w:r>
        <w:rPr>
          <w:rFonts w:ascii="Times" w:hAnsi="Times"/>
          <w:color w:val="000000" w:themeColor="text1"/>
          <w:lang w:val="en-US"/>
        </w:rPr>
        <w:t xml:space="preserve"> 3.5</w:t>
      </w:r>
      <w:r w:rsidRPr="002E48C9">
        <w:rPr>
          <w:rFonts w:ascii="Times" w:hAnsi="Times"/>
          <w:color w:val="000000" w:themeColor="text1"/>
          <w:lang w:val="en-US"/>
        </w:rPr>
        <w:t xml:space="preserve"> of </w:t>
      </w:r>
      <w:r>
        <w:rPr>
          <w:rFonts w:ascii="Times" w:hAnsi="Times"/>
          <w:color w:val="000000" w:themeColor="text1"/>
          <w:lang w:val="en-US"/>
        </w:rPr>
        <w:t>four</w:t>
      </w:r>
      <w:r w:rsidRPr="002E48C9">
        <w:rPr>
          <w:rFonts w:ascii="Times" w:hAnsi="Times"/>
          <w:color w:val="000000" w:themeColor="text1"/>
          <w:lang w:val="en-US"/>
        </w:rPr>
        <w:t xml:space="preserve"> different machine learning models, we notice that the uncertainties greatly vary for each country based on the model. There is no country which has identical uncertainty values for all </w:t>
      </w:r>
      <w:r>
        <w:rPr>
          <w:rFonts w:ascii="Times" w:hAnsi="Times"/>
          <w:color w:val="000000" w:themeColor="text1"/>
          <w:lang w:val="en-US"/>
        </w:rPr>
        <w:t>four</w:t>
      </w:r>
      <w:r w:rsidRPr="002E48C9">
        <w:rPr>
          <w:rFonts w:ascii="Times" w:hAnsi="Times"/>
          <w:color w:val="000000" w:themeColor="text1"/>
          <w:lang w:val="en-US"/>
        </w:rPr>
        <w:t xml:space="preserve"> models. Though the dataset used in each of the models in similar approach, the variation appears due to their internal mechanism of the model algorithms. Since the model </w:t>
      </w:r>
      <w:r>
        <w:rPr>
          <w:rFonts w:ascii="Times" w:hAnsi="Times"/>
          <w:color w:val="000000" w:themeColor="text1"/>
          <w:lang w:val="en-US"/>
        </w:rPr>
        <w:t>performance</w:t>
      </w:r>
      <w:r w:rsidRPr="002E48C9">
        <w:rPr>
          <w:rFonts w:ascii="Times" w:hAnsi="Times"/>
          <w:color w:val="000000" w:themeColor="text1"/>
          <w:lang w:val="en-US"/>
        </w:rPr>
        <w:t xml:space="preserve"> is not our goal, we are not going to </w:t>
      </w:r>
      <w:r>
        <w:rPr>
          <w:rFonts w:ascii="Times" w:hAnsi="Times"/>
          <w:color w:val="000000" w:themeColor="text1"/>
          <w:lang w:val="en-US"/>
        </w:rPr>
        <w:t>examine these results more closely</w:t>
      </w:r>
      <w:r w:rsidRPr="002E48C9">
        <w:rPr>
          <w:rFonts w:ascii="Times" w:hAnsi="Times"/>
          <w:color w:val="000000" w:themeColor="text1"/>
          <w:lang w:val="en-US"/>
        </w:rPr>
        <w:t>. We</w:t>
      </w:r>
      <w:r>
        <w:rPr>
          <w:rFonts w:ascii="Times" w:hAnsi="Times"/>
          <w:color w:val="000000" w:themeColor="text1"/>
          <w:lang w:val="en-US"/>
        </w:rPr>
        <w:t xml:space="preserve"> will</w:t>
      </w:r>
      <w:r w:rsidRPr="002E48C9">
        <w:rPr>
          <w:rFonts w:ascii="Times" w:hAnsi="Times"/>
          <w:color w:val="000000" w:themeColor="text1"/>
          <w:lang w:val="en-US"/>
        </w:rPr>
        <w:t xml:space="preserve"> use the uncertainty data </w:t>
      </w:r>
      <w:r>
        <w:rPr>
          <w:rFonts w:ascii="Times" w:hAnsi="Times"/>
          <w:color w:val="000000" w:themeColor="text1"/>
          <w:lang w:val="en-US"/>
        </w:rPr>
        <w:t>that</w:t>
      </w:r>
      <w:r w:rsidRPr="002E48C9">
        <w:rPr>
          <w:rFonts w:ascii="Times" w:hAnsi="Times"/>
          <w:color w:val="000000" w:themeColor="text1"/>
          <w:lang w:val="en-US"/>
        </w:rPr>
        <w:t xml:space="preserve"> we obtained from model prediction and uncertainty calculation methods.</w:t>
      </w:r>
    </w:p>
    <w:p w14:paraId="67655D25" w14:textId="77777777" w:rsidR="0045432F" w:rsidRDefault="0045432F" w:rsidP="0045432F">
      <w:pPr>
        <w:spacing w:line="360" w:lineRule="auto"/>
        <w:rPr>
          <w:rFonts w:ascii="Times" w:hAnsi="Times"/>
          <w:b/>
          <w:bCs/>
          <w:color w:val="000000" w:themeColor="text1"/>
          <w:lang w:val="en-US"/>
        </w:rPr>
      </w:pPr>
    </w:p>
    <w:p w14:paraId="36B346DC" w14:textId="77777777" w:rsidR="0045432F" w:rsidRDefault="0045432F" w:rsidP="0045432F">
      <w:pPr>
        <w:spacing w:line="360" w:lineRule="auto"/>
        <w:rPr>
          <w:rFonts w:ascii="Times" w:hAnsi="Times"/>
          <w:b/>
          <w:bCs/>
          <w:color w:val="000000" w:themeColor="text1"/>
          <w:lang w:val="en-US"/>
        </w:rPr>
      </w:pPr>
    </w:p>
    <w:p w14:paraId="16B22769" w14:textId="77777777" w:rsidR="0045432F" w:rsidRDefault="0045432F" w:rsidP="0045432F">
      <w:pPr>
        <w:spacing w:line="360" w:lineRule="auto"/>
        <w:rPr>
          <w:rFonts w:ascii="Times" w:hAnsi="Times"/>
          <w:b/>
          <w:bCs/>
          <w:color w:val="000000" w:themeColor="text1"/>
          <w:lang w:val="en-US"/>
        </w:rPr>
      </w:pPr>
    </w:p>
    <w:p w14:paraId="4B9EB78B" w14:textId="77777777" w:rsidR="0045432F" w:rsidRDefault="0045432F" w:rsidP="0045432F">
      <w:pPr>
        <w:spacing w:line="360" w:lineRule="auto"/>
        <w:rPr>
          <w:rFonts w:ascii="Times" w:hAnsi="Times"/>
          <w:b/>
          <w:bCs/>
          <w:color w:val="000000" w:themeColor="text1"/>
          <w:lang w:val="en-US"/>
        </w:rPr>
      </w:pPr>
    </w:p>
    <w:p w14:paraId="22F42584" w14:textId="77777777" w:rsidR="0045432F" w:rsidRDefault="0045432F" w:rsidP="0045432F">
      <w:pPr>
        <w:spacing w:line="360" w:lineRule="auto"/>
        <w:rPr>
          <w:rFonts w:ascii="Times" w:hAnsi="Times"/>
          <w:b/>
          <w:bCs/>
          <w:color w:val="000000" w:themeColor="text1"/>
          <w:lang w:val="en-US"/>
        </w:rPr>
      </w:pPr>
    </w:p>
    <w:p w14:paraId="0B500083" w14:textId="77777777" w:rsidR="0045432F" w:rsidRDefault="0045432F" w:rsidP="0045432F">
      <w:pPr>
        <w:spacing w:line="360" w:lineRule="auto"/>
        <w:rPr>
          <w:rFonts w:ascii="Times" w:hAnsi="Times"/>
          <w:b/>
          <w:bCs/>
          <w:color w:val="000000" w:themeColor="text1"/>
          <w:lang w:val="en-US"/>
        </w:rPr>
      </w:pPr>
    </w:p>
    <w:p w14:paraId="173066FA" w14:textId="77777777" w:rsidR="0045432F" w:rsidRDefault="0045432F" w:rsidP="0045432F">
      <w:pPr>
        <w:spacing w:line="360" w:lineRule="auto"/>
        <w:rPr>
          <w:rFonts w:ascii="Times" w:hAnsi="Times"/>
          <w:b/>
          <w:bCs/>
          <w:color w:val="000000" w:themeColor="text1"/>
          <w:lang w:val="en-US"/>
        </w:rPr>
      </w:pPr>
    </w:p>
    <w:p w14:paraId="36EB3FF1" w14:textId="77777777" w:rsidR="0045432F" w:rsidRDefault="0045432F" w:rsidP="0045432F">
      <w:pPr>
        <w:spacing w:line="360" w:lineRule="auto"/>
        <w:rPr>
          <w:rFonts w:ascii="Times" w:hAnsi="Times"/>
          <w:b/>
          <w:bCs/>
          <w:color w:val="000000" w:themeColor="text1"/>
          <w:lang w:val="en-US"/>
        </w:rPr>
      </w:pPr>
    </w:p>
    <w:p w14:paraId="7A00C016" w14:textId="77777777" w:rsidR="0045432F" w:rsidRPr="003B7ED7" w:rsidRDefault="0045432F" w:rsidP="0045432F">
      <w:pPr>
        <w:spacing w:line="360" w:lineRule="auto"/>
        <w:rPr>
          <w:rFonts w:ascii="Times" w:hAnsi="Times"/>
          <w:b/>
          <w:bCs/>
          <w:color w:val="000000" w:themeColor="text1"/>
          <w:sz w:val="32"/>
          <w:szCs w:val="32"/>
          <w:lang w:val="en-US"/>
        </w:rPr>
      </w:pPr>
      <w:r w:rsidRPr="003B7ED7">
        <w:rPr>
          <w:rFonts w:ascii="Times" w:hAnsi="Times"/>
          <w:b/>
          <w:bCs/>
          <w:color w:val="000000" w:themeColor="text1"/>
          <w:sz w:val="32"/>
          <w:szCs w:val="32"/>
          <w:lang w:val="en-US"/>
        </w:rPr>
        <w:t>Chapter 4</w:t>
      </w:r>
      <w:r w:rsidRPr="003B7ED7">
        <w:rPr>
          <w:rFonts w:ascii="Times" w:hAnsi="Times"/>
          <w:b/>
          <w:bCs/>
          <w:color w:val="000000" w:themeColor="text1"/>
          <w:sz w:val="32"/>
          <w:szCs w:val="32"/>
          <w:lang w:val="en-US"/>
        </w:rPr>
        <w:br/>
      </w:r>
    </w:p>
    <w:p w14:paraId="09D60D66" w14:textId="77777777" w:rsidR="0045432F" w:rsidRDefault="0045432F" w:rsidP="0045432F">
      <w:pPr>
        <w:spacing w:line="360" w:lineRule="auto"/>
        <w:rPr>
          <w:rFonts w:ascii="Times" w:hAnsi="Times"/>
          <w:b/>
          <w:bCs/>
          <w:color w:val="000000" w:themeColor="text1"/>
          <w:sz w:val="28"/>
          <w:szCs w:val="28"/>
          <w:lang w:val="en-US"/>
        </w:rPr>
      </w:pPr>
      <w:r>
        <w:rPr>
          <w:rFonts w:ascii="Times" w:hAnsi="Times"/>
          <w:b/>
          <w:bCs/>
          <w:color w:val="000000" w:themeColor="text1"/>
          <w:sz w:val="28"/>
          <w:szCs w:val="28"/>
          <w:lang w:val="en-US"/>
        </w:rPr>
        <w:t xml:space="preserve">Visualization Method </w:t>
      </w:r>
    </w:p>
    <w:p w14:paraId="73CCA9D7" w14:textId="77777777" w:rsidR="0045432F" w:rsidRDefault="0045432F" w:rsidP="0045432F">
      <w:pPr>
        <w:spacing w:line="360" w:lineRule="auto"/>
        <w:rPr>
          <w:rFonts w:ascii="Times" w:hAnsi="Times"/>
          <w:b/>
          <w:bCs/>
          <w:color w:val="000000" w:themeColor="text1"/>
          <w:sz w:val="28"/>
          <w:szCs w:val="28"/>
          <w:lang w:val="en-US"/>
        </w:rPr>
      </w:pPr>
    </w:p>
    <w:p w14:paraId="0D9C8842" w14:textId="77777777" w:rsidR="0045432F" w:rsidRDefault="0045432F" w:rsidP="0045432F">
      <w:pPr>
        <w:spacing w:line="360" w:lineRule="auto"/>
        <w:rPr>
          <w:rFonts w:ascii="Times" w:hAnsi="Times"/>
          <w:b/>
          <w:bCs/>
          <w:color w:val="000000" w:themeColor="text1"/>
          <w:lang w:val="en-US"/>
        </w:rPr>
      </w:pPr>
      <w:r w:rsidRPr="006B1B2E">
        <w:rPr>
          <w:rFonts w:ascii="Times" w:hAnsi="Times"/>
          <w:b/>
          <w:bCs/>
          <w:color w:val="000000" w:themeColor="text1"/>
          <w:lang w:val="en-US"/>
        </w:rPr>
        <w:t>4.1</w:t>
      </w:r>
      <w:r w:rsidRPr="006B1B2E">
        <w:rPr>
          <w:rFonts w:ascii="Times" w:hAnsi="Times"/>
          <w:b/>
          <w:bCs/>
          <w:color w:val="000000" w:themeColor="text1"/>
          <w:lang w:val="en-US"/>
        </w:rPr>
        <w:tab/>
        <w:t>Introduction</w:t>
      </w:r>
    </w:p>
    <w:p w14:paraId="4923F5DC" w14:textId="77777777" w:rsidR="0045432F" w:rsidRPr="004775F4" w:rsidRDefault="0045432F" w:rsidP="0045432F">
      <w:pPr>
        <w:spacing w:line="360" w:lineRule="auto"/>
        <w:jc w:val="both"/>
        <w:rPr>
          <w:rFonts w:ascii="Times" w:hAnsi="Times"/>
          <w:color w:val="000000" w:themeColor="text1"/>
          <w:lang w:val="en-US"/>
        </w:rPr>
      </w:pPr>
      <w:r w:rsidRPr="004775F4">
        <w:rPr>
          <w:rFonts w:ascii="Times" w:hAnsi="Times"/>
          <w:color w:val="000000" w:themeColor="text1"/>
          <w:lang w:val="en-US"/>
        </w:rPr>
        <w:t xml:space="preserve">There are various ways to represent </w:t>
      </w:r>
      <w:r>
        <w:rPr>
          <w:rFonts w:ascii="Times" w:hAnsi="Times"/>
          <w:color w:val="000000" w:themeColor="text1"/>
          <w:lang w:val="en-US"/>
        </w:rPr>
        <w:t xml:space="preserve">uncertainties in visualization domain. We have introduced a novel idea named Chromatic Aberration (CA) in that stack and hence we intend to see how it works compared to other existing approaches such as </w:t>
      </w:r>
      <w:r w:rsidRPr="002650E8">
        <w:rPr>
          <w:rFonts w:ascii="Times" w:hAnsi="Times"/>
          <w:color w:val="000000" w:themeColor="text1"/>
        </w:rPr>
        <w:t>Michael Correll</w:t>
      </w:r>
      <w:r>
        <w:rPr>
          <w:rFonts w:ascii="Times" w:hAnsi="Times"/>
          <w:color w:val="000000" w:themeColor="text1"/>
          <w:lang w:val="en-US"/>
        </w:rPr>
        <w:t xml:space="preserve"> [35]. On this purpose, we have explained the technical background of this method of representation and corresponding algorithms in this chapter.</w:t>
      </w:r>
    </w:p>
    <w:p w14:paraId="039BE75F" w14:textId="77777777" w:rsidR="0045432F" w:rsidRDefault="0045432F" w:rsidP="0045432F">
      <w:pPr>
        <w:spacing w:line="360" w:lineRule="auto"/>
        <w:rPr>
          <w:rFonts w:ascii="Times" w:hAnsi="Times"/>
          <w:b/>
          <w:bCs/>
          <w:color w:val="000000" w:themeColor="text1"/>
          <w:lang w:val="en-US"/>
        </w:rPr>
      </w:pPr>
    </w:p>
    <w:p w14:paraId="0F07D0F3" w14:textId="77777777" w:rsidR="0045432F" w:rsidRPr="002E48C9" w:rsidRDefault="0045432F" w:rsidP="0045432F">
      <w:pPr>
        <w:spacing w:line="360" w:lineRule="auto"/>
        <w:rPr>
          <w:rFonts w:ascii="Times" w:hAnsi="Times"/>
          <w:b/>
          <w:bCs/>
          <w:color w:val="000000" w:themeColor="text1"/>
          <w:lang w:val="en-US"/>
        </w:rPr>
      </w:pPr>
      <w:r>
        <w:rPr>
          <w:rFonts w:ascii="Times" w:hAnsi="Times"/>
          <w:b/>
          <w:bCs/>
          <w:color w:val="000000" w:themeColor="text1"/>
          <w:lang w:val="en-US"/>
        </w:rPr>
        <w:t>4.2</w:t>
      </w:r>
      <w:r w:rsidRPr="002E48C9">
        <w:rPr>
          <w:rFonts w:ascii="Times" w:hAnsi="Times"/>
          <w:b/>
          <w:bCs/>
          <w:color w:val="000000" w:themeColor="text1"/>
          <w:lang w:val="en-US"/>
        </w:rPr>
        <w:tab/>
      </w:r>
      <w:r>
        <w:rPr>
          <w:rFonts w:ascii="Times" w:hAnsi="Times"/>
          <w:b/>
          <w:bCs/>
          <w:color w:val="000000" w:themeColor="text1"/>
          <w:lang w:val="en-US"/>
        </w:rPr>
        <w:t>Background Architecture</w:t>
      </w:r>
    </w:p>
    <w:p w14:paraId="39E7BEEA" w14:textId="61338586" w:rsidR="0045432F" w:rsidRDefault="0045432F" w:rsidP="0045432F">
      <w:pPr>
        <w:spacing w:line="360" w:lineRule="auto"/>
        <w:jc w:val="both"/>
        <w:rPr>
          <w:rFonts w:ascii="Times" w:hAnsi="Times"/>
          <w:color w:val="000000" w:themeColor="text1"/>
        </w:rPr>
      </w:pPr>
      <w:r w:rsidRPr="00D04E9C">
        <w:rPr>
          <w:rFonts w:ascii="Times" w:hAnsi="Times"/>
          <w:color w:val="000000" w:themeColor="text1"/>
        </w:rPr>
        <w:t xml:space="preserve">As we have seen </w:t>
      </w:r>
      <w:r>
        <w:rPr>
          <w:rFonts w:ascii="Times" w:hAnsi="Times"/>
          <w:color w:val="000000" w:themeColor="text1"/>
        </w:rPr>
        <w:t xml:space="preserve">an example of </w:t>
      </w:r>
      <w:r w:rsidRPr="00D04E9C">
        <w:rPr>
          <w:rFonts w:ascii="Times" w:hAnsi="Times"/>
          <w:color w:val="000000" w:themeColor="text1"/>
        </w:rPr>
        <w:t>lateral chromatic aberration in Figure</w:t>
      </w:r>
      <w:r>
        <w:rPr>
          <w:rFonts w:ascii="Times" w:hAnsi="Times"/>
          <w:color w:val="000000" w:themeColor="text1"/>
        </w:rPr>
        <w:t xml:space="preserve"> </w:t>
      </w:r>
      <w:r w:rsidRPr="00D04E9C">
        <w:rPr>
          <w:rFonts w:ascii="Times" w:hAnsi="Times"/>
          <w:color w:val="000000" w:themeColor="text1"/>
        </w:rPr>
        <w:t>1</w:t>
      </w:r>
      <w:r>
        <w:rPr>
          <w:rFonts w:ascii="Times" w:hAnsi="Times"/>
          <w:color w:val="000000" w:themeColor="text1"/>
        </w:rPr>
        <w:t>.2</w:t>
      </w:r>
      <w:r w:rsidRPr="00D04E9C">
        <w:rPr>
          <w:rFonts w:ascii="Times" w:hAnsi="Times"/>
          <w:color w:val="000000" w:themeColor="text1"/>
        </w:rPr>
        <w:t xml:space="preserve"> (Chapter 1) where all lights with different wavelengths do not focus to the same convergent point because lights having shorter wavelength refract more than the lights with longer wavelength. Inspi</w:t>
      </w:r>
      <w:r>
        <w:rPr>
          <w:rFonts w:ascii="Times" w:hAnsi="Times"/>
          <w:color w:val="000000" w:themeColor="text1"/>
        </w:rPr>
        <w:t>red</w:t>
      </w:r>
      <w:r w:rsidRPr="00D04E9C">
        <w:rPr>
          <w:rFonts w:ascii="Times" w:hAnsi="Times"/>
          <w:color w:val="000000" w:themeColor="text1"/>
        </w:rPr>
        <w:t xml:space="preserve"> </w:t>
      </w:r>
      <w:r>
        <w:rPr>
          <w:rFonts w:ascii="Times" w:hAnsi="Times"/>
          <w:color w:val="000000" w:themeColor="text1"/>
        </w:rPr>
        <w:t xml:space="preserve">by </w:t>
      </w:r>
      <w:r w:rsidRPr="00D04E9C">
        <w:rPr>
          <w:rFonts w:ascii="Times" w:hAnsi="Times"/>
          <w:color w:val="000000" w:themeColor="text1"/>
        </w:rPr>
        <w:t xml:space="preserve">that </w:t>
      </w:r>
      <w:r>
        <w:rPr>
          <w:rFonts w:ascii="Times" w:hAnsi="Times"/>
          <w:color w:val="000000" w:themeColor="text1"/>
        </w:rPr>
        <w:t>phenomenon</w:t>
      </w:r>
      <w:r w:rsidRPr="00D04E9C">
        <w:rPr>
          <w:rFonts w:ascii="Times" w:hAnsi="Times"/>
          <w:color w:val="000000" w:themeColor="text1"/>
        </w:rPr>
        <w:t xml:space="preserve">, we can consider a circle </w:t>
      </w:r>
      <w:r>
        <w:rPr>
          <w:rFonts w:ascii="Times" w:hAnsi="Times"/>
          <w:color w:val="000000" w:themeColor="text1"/>
        </w:rPr>
        <w:t xml:space="preserve">that </w:t>
      </w:r>
      <w:r w:rsidRPr="00D04E9C">
        <w:rPr>
          <w:rFonts w:ascii="Times" w:hAnsi="Times"/>
          <w:color w:val="000000" w:themeColor="text1"/>
        </w:rPr>
        <w:t xml:space="preserve">represents the predicted number of new cases for a country in a specific day. But since there is associated uncertainty of the prediction, a single circle will not be sufficient to represent bivariate (number of cases and uncertainty) distribution. </w:t>
      </w:r>
      <w:r>
        <w:rPr>
          <w:rFonts w:ascii="Times" w:hAnsi="Times"/>
          <w:color w:val="000000" w:themeColor="text1"/>
        </w:rPr>
        <w:t>So,</w:t>
      </w:r>
      <w:r w:rsidRPr="00D04E9C">
        <w:rPr>
          <w:rFonts w:ascii="Times" w:hAnsi="Times"/>
          <w:color w:val="000000" w:themeColor="text1"/>
        </w:rPr>
        <w:t xml:space="preserve"> instead of single circle if we use three different circles of RGB color channels,</w:t>
      </w:r>
      <w:r>
        <w:rPr>
          <w:rFonts w:ascii="Times" w:hAnsi="Times"/>
          <w:color w:val="000000" w:themeColor="text1"/>
        </w:rPr>
        <w:t xml:space="preserve"> we can then</w:t>
      </w:r>
      <w:r w:rsidRPr="00D04E9C">
        <w:rPr>
          <w:rFonts w:ascii="Times" w:hAnsi="Times"/>
          <w:color w:val="000000" w:themeColor="text1"/>
        </w:rPr>
        <w:t xml:space="preserve"> apply lateral shifting </w:t>
      </w:r>
      <w:r>
        <w:rPr>
          <w:rFonts w:ascii="Times" w:hAnsi="Times"/>
          <w:color w:val="000000" w:themeColor="text1"/>
        </w:rPr>
        <w:t>from</w:t>
      </w:r>
      <w:r w:rsidRPr="00D04E9C">
        <w:rPr>
          <w:rFonts w:ascii="Times" w:hAnsi="Times"/>
          <w:color w:val="000000" w:themeColor="text1"/>
        </w:rPr>
        <w:t xml:space="preserve"> the center of the circle by the amount of uncertainty and blend them together </w:t>
      </w:r>
      <w:r>
        <w:rPr>
          <w:rFonts w:ascii="Times" w:hAnsi="Times"/>
          <w:color w:val="000000" w:themeColor="text1"/>
        </w:rPr>
        <w:t>and</w:t>
      </w:r>
      <w:r w:rsidRPr="00D04E9C">
        <w:rPr>
          <w:rFonts w:ascii="Times" w:hAnsi="Times"/>
          <w:color w:val="000000" w:themeColor="text1"/>
        </w:rPr>
        <w:t xml:space="preserve"> the resultant outcome would be a</w:t>
      </w:r>
      <w:r>
        <w:rPr>
          <w:rFonts w:ascii="Times" w:hAnsi="Times"/>
          <w:color w:val="000000" w:themeColor="text1"/>
        </w:rPr>
        <w:t xml:space="preserve">n approximate </w:t>
      </w:r>
      <w:r w:rsidRPr="00D04E9C">
        <w:rPr>
          <w:rFonts w:ascii="Times" w:hAnsi="Times"/>
          <w:color w:val="000000" w:themeColor="text1"/>
        </w:rPr>
        <w:t xml:space="preserve">representation of CA. </w:t>
      </w:r>
      <w:r>
        <w:rPr>
          <w:rFonts w:ascii="Times" w:hAnsi="Times"/>
          <w:color w:val="000000" w:themeColor="text1"/>
        </w:rPr>
        <w:t>The following Figure 4.1 shows such a geometric arrangement on a unit radius circle.</w:t>
      </w:r>
    </w:p>
    <w:p w14:paraId="109640A5" w14:textId="77777777" w:rsidR="00440281" w:rsidRPr="00D04E9C" w:rsidRDefault="00440281" w:rsidP="0045432F">
      <w:pPr>
        <w:spacing w:line="360" w:lineRule="auto"/>
        <w:jc w:val="both"/>
        <w:rPr>
          <w:rFonts w:ascii="Times" w:hAnsi="Times"/>
          <w:color w:val="000000" w:themeColor="text1"/>
        </w:rPr>
      </w:pPr>
    </w:p>
    <w:p w14:paraId="0A93D92C" w14:textId="77777777" w:rsidR="0045432F" w:rsidRPr="002E48C9" w:rsidRDefault="0045432F" w:rsidP="0045432F">
      <w:pPr>
        <w:spacing w:line="360" w:lineRule="auto"/>
        <w:jc w:val="center"/>
        <w:rPr>
          <w:rFonts w:ascii="Times" w:hAnsi="Times"/>
          <w:b/>
          <w:bCs/>
          <w:noProof/>
          <w:color w:val="000000" w:themeColor="text1"/>
          <w:lang w:val="en-US"/>
        </w:rPr>
      </w:pPr>
      <w:r w:rsidRPr="002E48C9">
        <w:rPr>
          <w:rFonts w:ascii="Times" w:hAnsi="Times"/>
          <w:b/>
          <w:bCs/>
          <w:noProof/>
          <w:color w:val="000000" w:themeColor="text1"/>
          <w:lang w:val="en-US"/>
        </w:rPr>
        <mc:AlternateContent>
          <mc:Choice Requires="wps">
            <w:drawing>
              <wp:anchor distT="0" distB="0" distL="114300" distR="114300" simplePos="0" relativeHeight="251660288" behindDoc="0" locked="0" layoutInCell="1" allowOverlap="1" wp14:anchorId="11421A24" wp14:editId="2FF19EF0">
                <wp:simplePos x="0" y="0"/>
                <wp:positionH relativeFrom="column">
                  <wp:posOffset>2429596</wp:posOffset>
                </wp:positionH>
                <wp:positionV relativeFrom="paragraph">
                  <wp:posOffset>1040269</wp:posOffset>
                </wp:positionV>
                <wp:extent cx="527832" cy="281354"/>
                <wp:effectExtent l="0" t="0" r="0" b="0"/>
                <wp:wrapNone/>
                <wp:docPr id="16" name="Text Box 16"/>
                <wp:cNvGraphicFramePr/>
                <a:graphic xmlns:a="http://schemas.openxmlformats.org/drawingml/2006/main">
                  <a:graphicData uri="http://schemas.microsoft.com/office/word/2010/wordprocessingShape">
                    <wps:wsp>
                      <wps:cNvSpPr txBox="1"/>
                      <wps:spPr>
                        <a:xfrm>
                          <a:off x="0" y="0"/>
                          <a:ext cx="527832" cy="281354"/>
                        </a:xfrm>
                        <a:prstGeom prst="rect">
                          <a:avLst/>
                        </a:prstGeom>
                        <a:noFill/>
                        <a:ln w="6350">
                          <a:noFill/>
                        </a:ln>
                      </wps:spPr>
                      <wps:txbx>
                        <w:txbxContent>
                          <w:p w14:paraId="4F3B40B2" w14:textId="77777777" w:rsidR="0045432F" w:rsidRPr="008B0CB3" w:rsidRDefault="0045432F" w:rsidP="0045432F">
                            <w:pPr>
                              <w:rPr>
                                <w:lang w:val="en-US"/>
                              </w:rPr>
                            </w:pPr>
                            <w:r>
                              <w:rPr>
                                <w:lang w:val="en-US"/>
                              </w:rPr>
                              <w:t>(x, 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421A24" id="Text Box 16" o:spid="_x0000_s1049" type="#_x0000_t202" style="position:absolute;left:0;text-align:left;margin-left:191.3pt;margin-top:81.9pt;width:41.55pt;height:22.1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" filled="f" stroked="f" strokeweight=".5pt">
                <v:textbox>
                  <w:txbxContent>
                    <w:p w14:paraId="4F3B40B2" w14:textId="77777777" w:rsidR="0045432F" w:rsidRPr="008B0CB3" w:rsidRDefault="0045432F" w:rsidP="0045432F">
                      <w:pPr>
                        <w:rPr>
                          <w:lang w:val="en-US"/>
                        </w:rPr>
                      </w:pPr>
                      <w:r>
                        <w:rPr>
                          <w:lang w:val="en-US"/>
                        </w:rPr>
                        <w:t>(x, y)</w:t>
                      </w:r>
                    </w:p>
                  </w:txbxContent>
                </v:textbox>
              </v:shape>
            </w:pict>
          </mc:Fallback>
        </mc:AlternateContent>
      </w:r>
      <w:r w:rsidRPr="002E48C9">
        <w:rPr>
          <w:rFonts w:ascii="Times" w:hAnsi="Times"/>
          <w:b/>
          <w:bCs/>
          <w:noProof/>
          <w:color w:val="000000" w:themeColor="text1"/>
          <w:lang w:val="en-US"/>
        </w:rPr>
        <w:drawing>
          <wp:inline distT="0" distB="0" distL="0" distR="0" wp14:anchorId="636B1814" wp14:editId="1E87AEA1">
            <wp:extent cx="2540000" cy="2540000"/>
            <wp:effectExtent l="0" t="0" r="0" b="0"/>
            <wp:docPr id="105" name="Picture 105"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Diagram, engineering drawing&#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2540000" cy="2540000"/>
                    </a:xfrm>
                    <a:prstGeom prst="rect">
                      <a:avLst/>
                    </a:prstGeom>
                  </pic:spPr>
                </pic:pic>
              </a:graphicData>
            </a:graphic>
          </wp:inline>
        </w:drawing>
      </w:r>
    </w:p>
    <w:p w14:paraId="64FF2F5E" w14:textId="77777777" w:rsidR="0045432F" w:rsidRPr="002E48C9" w:rsidRDefault="0045432F" w:rsidP="0045432F">
      <w:pPr>
        <w:spacing w:line="360" w:lineRule="auto"/>
        <w:jc w:val="center"/>
        <w:rPr>
          <w:rFonts w:ascii="Times" w:hAnsi="Times"/>
          <w:noProof/>
          <w:color w:val="000000" w:themeColor="text1"/>
          <w:lang w:val="en-US"/>
        </w:rPr>
      </w:pPr>
      <w:r w:rsidRPr="002E48C9">
        <w:rPr>
          <w:rFonts w:ascii="Times" w:hAnsi="Times"/>
          <w:noProof/>
          <w:color w:val="000000" w:themeColor="text1"/>
          <w:lang w:val="en-US"/>
        </w:rPr>
        <w:t>Figure</w:t>
      </w:r>
      <w:r>
        <w:rPr>
          <w:rFonts w:ascii="Times" w:hAnsi="Times"/>
          <w:noProof/>
          <w:color w:val="000000" w:themeColor="text1"/>
          <w:lang w:val="en-US"/>
        </w:rPr>
        <w:t xml:space="preserve"> 4.1:</w:t>
      </w:r>
      <w:r w:rsidRPr="002E48C9">
        <w:rPr>
          <w:rFonts w:ascii="Times" w:hAnsi="Times"/>
          <w:noProof/>
          <w:color w:val="000000" w:themeColor="text1"/>
          <w:lang w:val="en-US"/>
        </w:rPr>
        <w:t xml:space="preserve"> </w:t>
      </w:r>
      <w:r>
        <w:rPr>
          <w:rFonts w:ascii="Times" w:hAnsi="Times"/>
          <w:noProof/>
          <w:color w:val="000000" w:themeColor="text1"/>
          <w:lang w:val="en-US"/>
        </w:rPr>
        <w:t xml:space="preserve">Underlying </w:t>
      </w:r>
      <w:r w:rsidRPr="002E48C9">
        <w:rPr>
          <w:rFonts w:ascii="Times" w:hAnsi="Times"/>
          <w:noProof/>
          <w:color w:val="000000" w:themeColor="text1"/>
          <w:lang w:val="en-US"/>
        </w:rPr>
        <w:t>Geomet</w:t>
      </w:r>
      <w:r>
        <w:rPr>
          <w:rFonts w:ascii="Times" w:hAnsi="Times"/>
          <w:noProof/>
          <w:color w:val="000000" w:themeColor="text1"/>
          <w:lang w:val="en-US"/>
        </w:rPr>
        <w:t>ry of CA</w:t>
      </w:r>
    </w:p>
    <w:p w14:paraId="0715ACC8" w14:textId="77777777" w:rsidR="0045432F" w:rsidRDefault="0045432F" w:rsidP="0045432F">
      <w:pPr>
        <w:pStyle w:val="NormalWeb"/>
        <w:shd w:val="clear" w:color="auto" w:fill="FFFFFF"/>
        <w:spacing w:before="0" w:beforeAutospacing="0" w:after="0" w:afterAutospacing="0" w:line="360" w:lineRule="auto"/>
        <w:rPr>
          <w:rFonts w:ascii="Times" w:hAnsi="Times"/>
          <w:color w:val="000000" w:themeColor="text1"/>
          <w:lang w:val="en-US"/>
        </w:rPr>
      </w:pPr>
    </w:p>
    <w:p w14:paraId="6592323F" w14:textId="77777777" w:rsidR="0045432F" w:rsidRDefault="0045432F" w:rsidP="0045432F">
      <w:pPr>
        <w:pStyle w:val="NormalWeb"/>
        <w:shd w:val="clear" w:color="auto" w:fill="FFFFFF"/>
        <w:spacing w:before="0" w:beforeAutospacing="0" w:after="0" w:afterAutospacing="0" w:line="360" w:lineRule="auto"/>
        <w:rPr>
          <w:rFonts w:ascii="Times" w:hAnsi="Times"/>
          <w:color w:val="000000" w:themeColor="text1"/>
          <w:lang w:val="en-US"/>
        </w:rPr>
      </w:pPr>
      <w:r w:rsidRPr="002E48C9">
        <w:rPr>
          <w:rFonts w:ascii="Times" w:hAnsi="Times"/>
          <w:color w:val="000000" w:themeColor="text1"/>
          <w:lang w:val="en-US"/>
        </w:rPr>
        <w:t xml:space="preserve">To draw a </w:t>
      </w:r>
      <w:r w:rsidRPr="002E48C9">
        <w:rPr>
          <w:rFonts w:ascii="Times" w:hAnsi="Times"/>
          <w:color w:val="000000" w:themeColor="text1"/>
        </w:rPr>
        <w:t xml:space="preserve">circle </w:t>
      </w:r>
      <w:r w:rsidRPr="002E48C9">
        <w:rPr>
          <w:rFonts w:ascii="Times" w:hAnsi="Times"/>
          <w:color w:val="000000" w:themeColor="text1"/>
          <w:lang w:val="en-US"/>
        </w:rPr>
        <w:t>representing aberration</w:t>
      </w:r>
      <w:r>
        <w:rPr>
          <w:rFonts w:ascii="Times" w:hAnsi="Times"/>
          <w:color w:val="000000" w:themeColor="text1"/>
          <w:lang w:val="en-US"/>
        </w:rPr>
        <w:t xml:space="preserve"> as per the above explanation if </w:t>
      </w:r>
      <w:r w:rsidRPr="002E48C9">
        <w:rPr>
          <w:rFonts w:ascii="Times" w:hAnsi="Times"/>
          <w:color w:val="000000" w:themeColor="text1"/>
          <w:lang w:val="en-US"/>
        </w:rPr>
        <w:t>we</w:t>
      </w:r>
      <w:r w:rsidRPr="002E48C9">
        <w:rPr>
          <w:rFonts w:ascii="Times" w:hAnsi="Times"/>
          <w:color w:val="000000" w:themeColor="text1"/>
        </w:rPr>
        <w:t xml:space="preserve"> draw 3 </w:t>
      </w:r>
      <w:r w:rsidRPr="002E48C9">
        <w:rPr>
          <w:rFonts w:ascii="Times" w:hAnsi="Times"/>
          <w:color w:val="000000" w:themeColor="text1"/>
          <w:lang w:val="en-US"/>
        </w:rPr>
        <w:t>circles</w:t>
      </w:r>
      <w:r w:rsidRPr="002E48C9">
        <w:rPr>
          <w:rFonts w:ascii="Times" w:hAnsi="Times"/>
          <w:color w:val="000000" w:themeColor="text1"/>
        </w:rPr>
        <w:t>, let’s call </w:t>
      </w:r>
      <w:r w:rsidRPr="002E48C9">
        <w:rPr>
          <w:rStyle w:val="marka7h8kv6y2"/>
          <w:rFonts w:ascii="Times" w:hAnsi="Times"/>
          <w:color w:val="000000" w:themeColor="text1"/>
          <w:bdr w:val="none" w:sz="0" w:space="0" w:color="auto" w:frame="1"/>
        </w:rPr>
        <w:t>the</w:t>
      </w:r>
      <w:r w:rsidRPr="002E48C9">
        <w:rPr>
          <w:rFonts w:ascii="Times" w:hAnsi="Times"/>
          <w:color w:val="000000" w:themeColor="text1"/>
        </w:rPr>
        <w:t>m 3 chromatic circles</w:t>
      </w:r>
      <w:r w:rsidRPr="002E48C9">
        <w:rPr>
          <w:rFonts w:ascii="Times" w:hAnsi="Times"/>
          <w:color w:val="000000" w:themeColor="text1"/>
          <w:lang w:val="en-US"/>
        </w:rPr>
        <w:t>. The</w:t>
      </w:r>
      <w:r>
        <w:rPr>
          <w:rFonts w:ascii="Times" w:hAnsi="Times"/>
          <w:color w:val="000000" w:themeColor="text1"/>
          <w:lang w:val="en-US"/>
        </w:rPr>
        <w:t xml:space="preserve">n we can render the </w:t>
      </w:r>
      <w:r w:rsidRPr="002E48C9">
        <w:rPr>
          <w:rFonts w:ascii="Times" w:hAnsi="Times"/>
          <w:color w:val="000000" w:themeColor="text1"/>
          <w:lang w:val="en-US"/>
        </w:rPr>
        <w:t xml:space="preserve">technique </w:t>
      </w:r>
      <w:r>
        <w:rPr>
          <w:rFonts w:ascii="Times" w:hAnsi="Times"/>
          <w:color w:val="000000" w:themeColor="text1"/>
          <w:lang w:val="en-US"/>
        </w:rPr>
        <w:t>with the following simple algorithm</w:t>
      </w:r>
      <w:r w:rsidRPr="002E48C9">
        <w:rPr>
          <w:rFonts w:ascii="Times" w:hAnsi="Times"/>
          <w:color w:val="000000" w:themeColor="text1"/>
          <w:lang w:val="en-US"/>
        </w:rPr>
        <w:t xml:space="preserve"> </w:t>
      </w:r>
      <w:r>
        <w:rPr>
          <w:rFonts w:ascii="Times" w:hAnsi="Times"/>
          <w:color w:val="000000" w:themeColor="text1"/>
          <w:lang w:val="en-US"/>
        </w:rPr>
        <w:t>–</w:t>
      </w:r>
      <w:r w:rsidRPr="002E48C9">
        <w:rPr>
          <w:rFonts w:ascii="Times" w:hAnsi="Times"/>
          <w:color w:val="000000" w:themeColor="text1"/>
          <w:lang w:val="en-US"/>
        </w:rPr>
        <w:t xml:space="preserve"> </w:t>
      </w:r>
    </w:p>
    <w:p w14:paraId="349E8091" w14:textId="77777777" w:rsidR="0045432F" w:rsidRPr="002E48C9" w:rsidRDefault="0045432F" w:rsidP="0045432F">
      <w:pPr>
        <w:pStyle w:val="NormalWeb"/>
        <w:shd w:val="clear" w:color="auto" w:fill="FFFFFF"/>
        <w:spacing w:before="0" w:beforeAutospacing="0" w:after="0" w:afterAutospacing="0" w:line="360" w:lineRule="auto"/>
        <w:rPr>
          <w:rFonts w:ascii="Times" w:hAnsi="Times"/>
          <w:color w:val="000000" w:themeColor="text1"/>
        </w:rPr>
      </w:pPr>
      <w:r w:rsidRPr="00687950">
        <w:rPr>
          <w:rFonts w:ascii="Times" w:hAnsi="Times"/>
          <w:color w:val="000000" w:themeColor="text1"/>
          <w:sz w:val="23"/>
          <w:szCs w:val="23"/>
          <w:shd w:val="clear" w:color="auto" w:fill="FFFFFF"/>
          <w:lang w:val="en-US"/>
        </w:rPr>
        <w:t>---------------------------------------------------------------------------------------------------------------------</w:t>
      </w:r>
    </w:p>
    <w:p w14:paraId="3FB700CF" w14:textId="77777777" w:rsidR="0045432F" w:rsidRPr="00C32718" w:rsidRDefault="0045432F" w:rsidP="009D20AF">
      <w:pPr>
        <w:pStyle w:val="NormalWeb"/>
        <w:numPr>
          <w:ilvl w:val="0"/>
          <w:numId w:val="1"/>
        </w:numPr>
        <w:shd w:val="clear" w:color="auto" w:fill="FFFFFF"/>
        <w:spacing w:before="0" w:beforeAutospacing="0" w:after="0" w:afterAutospacing="0" w:line="360" w:lineRule="auto"/>
        <w:rPr>
          <w:rFonts w:ascii="Times" w:hAnsi="Times"/>
          <w:color w:val="000000" w:themeColor="text1"/>
          <w:lang w:val="en-US"/>
        </w:rPr>
      </w:pPr>
      <w:r>
        <w:rPr>
          <w:rFonts w:ascii="Times" w:hAnsi="Times"/>
          <w:color w:val="000000" w:themeColor="text1"/>
          <w:lang w:val="en-US"/>
        </w:rPr>
        <w:t xml:space="preserve">Let’s consider the center of the target circle at </w:t>
      </w:r>
      <w:r w:rsidRPr="002E48C9">
        <w:rPr>
          <w:rFonts w:ascii="Times" w:hAnsi="Times"/>
          <w:color w:val="000000" w:themeColor="text1"/>
        </w:rPr>
        <w:t>(x, y)</w:t>
      </w:r>
      <w:r>
        <w:rPr>
          <w:rFonts w:ascii="Times" w:hAnsi="Times"/>
          <w:color w:val="000000" w:themeColor="text1"/>
        </w:rPr>
        <w:t>.</w:t>
      </w:r>
    </w:p>
    <w:p w14:paraId="6AA6DFA3" w14:textId="77777777" w:rsidR="0045432F" w:rsidRPr="00C32718" w:rsidRDefault="0045432F" w:rsidP="009D20AF">
      <w:pPr>
        <w:pStyle w:val="NormalWeb"/>
        <w:numPr>
          <w:ilvl w:val="0"/>
          <w:numId w:val="1"/>
        </w:numPr>
        <w:shd w:val="clear" w:color="auto" w:fill="FFFFFF"/>
        <w:spacing w:before="0" w:beforeAutospacing="0" w:after="0" w:afterAutospacing="0" w:line="360" w:lineRule="auto"/>
        <w:rPr>
          <w:rFonts w:ascii="Times" w:hAnsi="Times"/>
          <w:color w:val="000000" w:themeColor="text1"/>
          <w:lang w:val="en-US"/>
        </w:rPr>
      </w:pPr>
      <w:r>
        <w:rPr>
          <w:rFonts w:ascii="Times" w:hAnsi="Times"/>
          <w:color w:val="000000" w:themeColor="text1"/>
        </w:rPr>
        <w:t>Radius (</w:t>
      </w:r>
      <w:r w:rsidRPr="002E48C9">
        <w:rPr>
          <w:rFonts w:ascii="Times" w:hAnsi="Times"/>
          <w:color w:val="000000" w:themeColor="text1"/>
        </w:rPr>
        <w:t>radial offset</w:t>
      </w:r>
      <w:r>
        <w:rPr>
          <w:rFonts w:ascii="Times" w:hAnsi="Times"/>
          <w:color w:val="000000" w:themeColor="text1"/>
        </w:rPr>
        <w:t>) of the circle is ‘r’ represents uncertainty.</w:t>
      </w:r>
    </w:p>
    <w:p w14:paraId="1EDE5346" w14:textId="77777777" w:rsidR="0045432F" w:rsidRPr="002E48C9" w:rsidRDefault="0045432F" w:rsidP="009D20AF">
      <w:pPr>
        <w:pStyle w:val="NormalWeb"/>
        <w:numPr>
          <w:ilvl w:val="0"/>
          <w:numId w:val="1"/>
        </w:numPr>
        <w:shd w:val="clear" w:color="auto" w:fill="FFFFFF"/>
        <w:spacing w:before="0" w:beforeAutospacing="0" w:after="0" w:afterAutospacing="0" w:line="360" w:lineRule="auto"/>
        <w:rPr>
          <w:rFonts w:ascii="Times" w:hAnsi="Times"/>
          <w:color w:val="000000" w:themeColor="text1"/>
          <w:lang w:val="en-US"/>
        </w:rPr>
      </w:pPr>
      <w:r>
        <w:rPr>
          <w:rFonts w:ascii="Times" w:hAnsi="Times"/>
          <w:color w:val="000000" w:themeColor="text1"/>
        </w:rPr>
        <w:t>Draw the first chromatic circle with</w:t>
      </w:r>
      <w:r w:rsidRPr="002E48C9">
        <w:rPr>
          <w:rFonts w:ascii="Times" w:hAnsi="Times"/>
          <w:color w:val="000000" w:themeColor="text1"/>
        </w:rPr>
        <w:t xml:space="preserve"> color (</w:t>
      </w:r>
      <w:r>
        <w:rPr>
          <w:rFonts w:ascii="Times" w:hAnsi="Times"/>
          <w:color w:val="000000" w:themeColor="text1"/>
        </w:rPr>
        <w:t>R</w:t>
      </w:r>
      <w:r w:rsidRPr="002E48C9">
        <w:rPr>
          <w:rFonts w:ascii="Times" w:hAnsi="Times"/>
          <w:color w:val="000000" w:themeColor="text1"/>
        </w:rPr>
        <w:t xml:space="preserve">, </w:t>
      </w:r>
      <w:r>
        <w:rPr>
          <w:rFonts w:ascii="Times" w:hAnsi="Times"/>
          <w:color w:val="000000" w:themeColor="text1"/>
        </w:rPr>
        <w:t>255</w:t>
      </w:r>
      <w:r w:rsidRPr="002E48C9">
        <w:rPr>
          <w:rFonts w:ascii="Times" w:hAnsi="Times"/>
          <w:color w:val="000000" w:themeColor="text1"/>
        </w:rPr>
        <w:t xml:space="preserve">, </w:t>
      </w:r>
      <w:r>
        <w:rPr>
          <w:rFonts w:ascii="Times" w:hAnsi="Times"/>
          <w:color w:val="000000" w:themeColor="text1"/>
        </w:rPr>
        <w:t>255</w:t>
      </w:r>
      <w:r w:rsidRPr="002E48C9">
        <w:rPr>
          <w:rFonts w:ascii="Times" w:hAnsi="Times"/>
          <w:color w:val="000000" w:themeColor="text1"/>
        </w:rPr>
        <w:t>) with a shifted location of (x, y + r)</w:t>
      </w:r>
      <w:r>
        <w:rPr>
          <w:rFonts w:ascii="Times" w:hAnsi="Times"/>
          <w:color w:val="000000" w:themeColor="text1"/>
        </w:rPr>
        <w:t xml:space="preserve"> where ‘r’ denotes red color channel.</w:t>
      </w:r>
    </w:p>
    <w:p w14:paraId="522D5CDA" w14:textId="77777777" w:rsidR="0045432F" w:rsidRPr="002E48C9" w:rsidRDefault="0045432F" w:rsidP="009D20AF">
      <w:pPr>
        <w:pStyle w:val="NormalWeb"/>
        <w:numPr>
          <w:ilvl w:val="0"/>
          <w:numId w:val="1"/>
        </w:numPr>
        <w:shd w:val="clear" w:color="auto" w:fill="FFFFFF"/>
        <w:spacing w:before="0" w:beforeAutospacing="0" w:after="0" w:afterAutospacing="0" w:line="360" w:lineRule="auto"/>
        <w:rPr>
          <w:rFonts w:ascii="Times" w:hAnsi="Times"/>
          <w:color w:val="000000" w:themeColor="text1"/>
          <w:lang w:val="en-US"/>
        </w:rPr>
      </w:pPr>
      <w:r>
        <w:rPr>
          <w:rFonts w:ascii="Times" w:hAnsi="Times"/>
          <w:color w:val="000000" w:themeColor="text1"/>
        </w:rPr>
        <w:t>Draw the second</w:t>
      </w:r>
      <w:r w:rsidRPr="002E48C9">
        <w:rPr>
          <w:rFonts w:ascii="Times" w:hAnsi="Times"/>
          <w:color w:val="000000" w:themeColor="text1"/>
        </w:rPr>
        <w:t xml:space="preserve"> </w:t>
      </w:r>
      <w:r>
        <w:rPr>
          <w:rFonts w:ascii="Times" w:hAnsi="Times"/>
          <w:color w:val="000000" w:themeColor="text1"/>
        </w:rPr>
        <w:t>chromatic circle with</w:t>
      </w:r>
      <w:r w:rsidRPr="002E48C9">
        <w:rPr>
          <w:rFonts w:ascii="Times" w:hAnsi="Times"/>
          <w:color w:val="000000" w:themeColor="text1"/>
        </w:rPr>
        <w:t xml:space="preserve"> color (</w:t>
      </w:r>
      <w:r>
        <w:rPr>
          <w:rFonts w:ascii="Times" w:hAnsi="Times"/>
          <w:color w:val="000000" w:themeColor="text1"/>
        </w:rPr>
        <w:t>255</w:t>
      </w:r>
      <w:r w:rsidRPr="002E48C9">
        <w:rPr>
          <w:rFonts w:ascii="Times" w:hAnsi="Times"/>
          <w:color w:val="000000" w:themeColor="text1"/>
        </w:rPr>
        <w:t xml:space="preserve">, </w:t>
      </w:r>
      <w:r>
        <w:rPr>
          <w:rFonts w:ascii="Times" w:hAnsi="Times"/>
          <w:color w:val="000000" w:themeColor="text1"/>
        </w:rPr>
        <w:t>G</w:t>
      </w:r>
      <w:r w:rsidRPr="002E48C9">
        <w:rPr>
          <w:rFonts w:ascii="Times" w:hAnsi="Times"/>
          <w:color w:val="000000" w:themeColor="text1"/>
        </w:rPr>
        <w:t xml:space="preserve">, </w:t>
      </w:r>
      <w:r>
        <w:rPr>
          <w:rFonts w:ascii="Times" w:hAnsi="Times"/>
          <w:color w:val="000000" w:themeColor="text1"/>
        </w:rPr>
        <w:t>255</w:t>
      </w:r>
      <w:r w:rsidRPr="002E48C9">
        <w:rPr>
          <w:rFonts w:ascii="Times" w:hAnsi="Times"/>
          <w:color w:val="000000" w:themeColor="text1"/>
        </w:rPr>
        <w:t>) with a shifted location of (</w:t>
      </w:r>
      <m:oMath>
        <m:r>
          <w:rPr>
            <w:rFonts w:ascii="Cambria Math" w:hAnsi="Cambria Math"/>
            <w:color w:val="000000" w:themeColor="text1"/>
            <w:lang w:val="en-US"/>
          </w:rPr>
          <m:t>x+r*</m:t>
        </m:r>
        <m:f>
          <m:fPr>
            <m:ctrlPr>
              <w:rPr>
                <w:rFonts w:ascii="Cambria Math" w:hAnsi="Cambria Math"/>
                <w:i/>
                <w:color w:val="000000" w:themeColor="text1"/>
                <w:lang w:val="en-US"/>
              </w:rPr>
            </m:ctrlPr>
          </m:fPr>
          <m:num>
            <m:r>
              <w:rPr>
                <w:rFonts w:ascii="Cambria Math" w:hAnsi="Cambria Math"/>
                <w:color w:val="000000" w:themeColor="text1"/>
                <w:lang w:val="en-US"/>
              </w:rPr>
              <m:t>+√3</m:t>
            </m:r>
          </m:num>
          <m:den>
            <m:r>
              <w:rPr>
                <w:rFonts w:ascii="Cambria Math" w:hAnsi="Cambria Math"/>
                <w:color w:val="000000" w:themeColor="text1"/>
                <w:lang w:val="en-US"/>
              </w:rPr>
              <m:t>2</m:t>
            </m:r>
          </m:den>
        </m:f>
      </m:oMath>
      <w:r w:rsidRPr="002E48C9">
        <w:rPr>
          <w:rFonts w:ascii="Times" w:hAnsi="Times"/>
          <w:color w:val="000000" w:themeColor="text1"/>
        </w:rPr>
        <w:t xml:space="preserve">, </w:t>
      </w:r>
      <m:oMath>
        <m:r>
          <w:rPr>
            <w:rFonts w:ascii="Cambria Math" w:hAnsi="Cambria Math"/>
            <w:color w:val="000000" w:themeColor="text1"/>
            <w:lang w:val="en-US"/>
          </w:rPr>
          <m:t>y+r*</m:t>
        </m:r>
        <m:f>
          <m:fPr>
            <m:ctrlPr>
              <w:rPr>
                <w:rFonts w:ascii="Cambria Math" w:hAnsi="Cambria Math"/>
                <w:i/>
                <w:color w:val="000000" w:themeColor="text1"/>
                <w:lang w:val="en-US"/>
              </w:rPr>
            </m:ctrlPr>
          </m:fPr>
          <m:num>
            <m:r>
              <w:rPr>
                <w:rFonts w:ascii="Cambria Math" w:hAnsi="Cambria Math"/>
                <w:color w:val="000000" w:themeColor="text1"/>
                <w:lang w:val="en-US"/>
              </w:rPr>
              <m:t>-1</m:t>
            </m:r>
          </m:num>
          <m:den>
            <m:r>
              <w:rPr>
                <w:rFonts w:ascii="Cambria Math" w:hAnsi="Cambria Math"/>
                <w:color w:val="000000" w:themeColor="text1"/>
                <w:lang w:val="en-US"/>
              </w:rPr>
              <m:t>2</m:t>
            </m:r>
          </m:den>
        </m:f>
      </m:oMath>
      <w:r w:rsidRPr="002E48C9">
        <w:rPr>
          <w:rFonts w:ascii="Times" w:hAnsi="Times"/>
          <w:color w:val="000000" w:themeColor="text1"/>
        </w:rPr>
        <w:t>)</w:t>
      </w:r>
      <w:r>
        <w:rPr>
          <w:rFonts w:ascii="Times" w:hAnsi="Times"/>
          <w:color w:val="000000" w:themeColor="text1"/>
        </w:rPr>
        <w:t xml:space="preserve"> where ‘G’ denotes green color channel.</w:t>
      </w:r>
    </w:p>
    <w:p w14:paraId="314FE86B" w14:textId="77777777" w:rsidR="0045432F" w:rsidRPr="0084273C" w:rsidRDefault="0045432F" w:rsidP="009D20AF">
      <w:pPr>
        <w:pStyle w:val="NormalWeb"/>
        <w:numPr>
          <w:ilvl w:val="0"/>
          <w:numId w:val="1"/>
        </w:numPr>
        <w:shd w:val="clear" w:color="auto" w:fill="FFFFFF"/>
        <w:spacing w:before="0" w:beforeAutospacing="0" w:after="0" w:afterAutospacing="0" w:line="360" w:lineRule="auto"/>
        <w:rPr>
          <w:rFonts w:ascii="Times" w:hAnsi="Times"/>
          <w:color w:val="000000" w:themeColor="text1"/>
          <w:lang w:val="en-US"/>
        </w:rPr>
      </w:pPr>
      <w:r>
        <w:rPr>
          <w:rFonts w:ascii="Times" w:hAnsi="Times"/>
          <w:color w:val="000000" w:themeColor="text1"/>
        </w:rPr>
        <w:t>Draw the third</w:t>
      </w:r>
      <w:r w:rsidRPr="002E48C9">
        <w:rPr>
          <w:rFonts w:ascii="Times" w:hAnsi="Times"/>
          <w:color w:val="000000" w:themeColor="text1"/>
        </w:rPr>
        <w:t xml:space="preserve"> </w:t>
      </w:r>
      <w:r>
        <w:rPr>
          <w:rFonts w:ascii="Times" w:hAnsi="Times"/>
          <w:color w:val="000000" w:themeColor="text1"/>
        </w:rPr>
        <w:t>chromatic circle with</w:t>
      </w:r>
      <w:r w:rsidRPr="002E48C9">
        <w:rPr>
          <w:rFonts w:ascii="Times" w:hAnsi="Times"/>
          <w:color w:val="000000" w:themeColor="text1"/>
        </w:rPr>
        <w:t xml:space="preserve"> color (</w:t>
      </w:r>
      <w:r>
        <w:rPr>
          <w:rFonts w:ascii="Times" w:hAnsi="Times"/>
          <w:color w:val="000000" w:themeColor="text1"/>
        </w:rPr>
        <w:t>255</w:t>
      </w:r>
      <w:r w:rsidRPr="002E48C9">
        <w:rPr>
          <w:rFonts w:ascii="Times" w:hAnsi="Times"/>
          <w:color w:val="000000" w:themeColor="text1"/>
        </w:rPr>
        <w:t xml:space="preserve">, </w:t>
      </w:r>
      <w:r>
        <w:rPr>
          <w:rFonts w:ascii="Times" w:hAnsi="Times"/>
          <w:color w:val="000000" w:themeColor="text1"/>
        </w:rPr>
        <w:t>255</w:t>
      </w:r>
      <w:r w:rsidRPr="002E48C9">
        <w:rPr>
          <w:rFonts w:ascii="Times" w:hAnsi="Times"/>
          <w:color w:val="000000" w:themeColor="text1"/>
        </w:rPr>
        <w:t xml:space="preserve">, </w:t>
      </w:r>
      <w:r>
        <w:rPr>
          <w:rFonts w:ascii="Times" w:hAnsi="Times"/>
          <w:color w:val="000000" w:themeColor="text1"/>
        </w:rPr>
        <w:t>B</w:t>
      </w:r>
      <w:r w:rsidRPr="002E48C9">
        <w:rPr>
          <w:rFonts w:ascii="Times" w:hAnsi="Times"/>
          <w:color w:val="000000" w:themeColor="text1"/>
        </w:rPr>
        <w:t>) with a shifted location of (</w:t>
      </w:r>
      <m:oMath>
        <m:r>
          <w:rPr>
            <w:rFonts w:ascii="Cambria Math" w:hAnsi="Cambria Math"/>
            <w:color w:val="000000" w:themeColor="text1"/>
            <w:lang w:val="en-US"/>
          </w:rPr>
          <m:t>x+r*</m:t>
        </m:r>
        <m:f>
          <m:fPr>
            <m:ctrlPr>
              <w:rPr>
                <w:rFonts w:ascii="Cambria Math" w:hAnsi="Cambria Math"/>
                <w:i/>
                <w:color w:val="000000" w:themeColor="text1"/>
                <w:lang w:val="en-US"/>
              </w:rPr>
            </m:ctrlPr>
          </m:fPr>
          <m:num>
            <m:r>
              <w:rPr>
                <w:rFonts w:ascii="Cambria Math" w:hAnsi="Cambria Math"/>
                <w:color w:val="000000" w:themeColor="text1"/>
                <w:lang w:val="en-US"/>
              </w:rPr>
              <m:t>-√3</m:t>
            </m:r>
          </m:num>
          <m:den>
            <m:r>
              <w:rPr>
                <w:rFonts w:ascii="Cambria Math" w:hAnsi="Cambria Math"/>
                <w:color w:val="000000" w:themeColor="text1"/>
                <w:lang w:val="en-US"/>
              </w:rPr>
              <m:t>2</m:t>
            </m:r>
          </m:den>
        </m:f>
      </m:oMath>
      <w:r w:rsidRPr="002E48C9">
        <w:rPr>
          <w:rFonts w:ascii="Times" w:hAnsi="Times"/>
          <w:color w:val="000000" w:themeColor="text1"/>
        </w:rPr>
        <w:t xml:space="preserve">, </w:t>
      </w:r>
      <m:oMath>
        <m:r>
          <w:rPr>
            <w:rFonts w:ascii="Cambria Math" w:hAnsi="Cambria Math"/>
            <w:color w:val="000000" w:themeColor="text1"/>
            <w:lang w:val="en-US"/>
          </w:rPr>
          <m:t>y+r*</m:t>
        </m:r>
        <m:f>
          <m:fPr>
            <m:ctrlPr>
              <w:rPr>
                <w:rFonts w:ascii="Cambria Math" w:hAnsi="Cambria Math"/>
                <w:i/>
                <w:color w:val="000000" w:themeColor="text1"/>
                <w:lang w:val="en-US"/>
              </w:rPr>
            </m:ctrlPr>
          </m:fPr>
          <m:num>
            <m:r>
              <w:rPr>
                <w:rFonts w:ascii="Cambria Math" w:hAnsi="Cambria Math"/>
                <w:color w:val="000000" w:themeColor="text1"/>
                <w:lang w:val="en-US"/>
              </w:rPr>
              <m:t>+1</m:t>
            </m:r>
          </m:num>
          <m:den>
            <m:r>
              <w:rPr>
                <w:rFonts w:ascii="Cambria Math" w:hAnsi="Cambria Math"/>
                <w:color w:val="000000" w:themeColor="text1"/>
                <w:lang w:val="en-US"/>
              </w:rPr>
              <m:t>2</m:t>
            </m:r>
          </m:den>
        </m:f>
      </m:oMath>
      <w:r w:rsidRPr="002E48C9">
        <w:rPr>
          <w:rFonts w:ascii="Times" w:hAnsi="Times"/>
          <w:color w:val="000000" w:themeColor="text1"/>
        </w:rPr>
        <w:t>) </w:t>
      </w:r>
      <w:r>
        <w:rPr>
          <w:rFonts w:ascii="Times" w:hAnsi="Times"/>
          <w:color w:val="000000" w:themeColor="text1"/>
        </w:rPr>
        <w:t>where ‘B’ denotes blue color channel.</w:t>
      </w:r>
    </w:p>
    <w:p w14:paraId="619426D0" w14:textId="77777777" w:rsidR="0045432F" w:rsidRPr="00EB6821" w:rsidRDefault="0045432F" w:rsidP="009D20AF">
      <w:pPr>
        <w:pStyle w:val="NormalWeb"/>
        <w:numPr>
          <w:ilvl w:val="0"/>
          <w:numId w:val="1"/>
        </w:numPr>
        <w:shd w:val="clear" w:color="auto" w:fill="FFFFFF"/>
        <w:spacing w:before="0" w:beforeAutospacing="0" w:after="0" w:afterAutospacing="0" w:line="360" w:lineRule="auto"/>
        <w:rPr>
          <w:rFonts w:ascii="Times" w:hAnsi="Times"/>
          <w:color w:val="000000" w:themeColor="text1"/>
          <w:lang w:val="en-US"/>
        </w:rPr>
      </w:pPr>
      <w:r w:rsidRPr="00EB6821">
        <w:rPr>
          <w:rFonts w:ascii="Times" w:hAnsi="Times"/>
          <w:color w:val="000000" w:themeColor="text1"/>
        </w:rPr>
        <w:t xml:space="preserve">Apply </w:t>
      </w:r>
      <w:r>
        <w:rPr>
          <w:rFonts w:ascii="Times" w:hAnsi="Times"/>
          <w:color w:val="000000" w:themeColor="text1"/>
        </w:rPr>
        <w:t xml:space="preserve">standalone </w:t>
      </w:r>
      <w:r w:rsidRPr="00EB6821">
        <w:rPr>
          <w:rFonts w:ascii="Times" w:hAnsi="Times"/>
          <w:color w:val="000000" w:themeColor="text1"/>
        </w:rPr>
        <w:t>css ‘</w:t>
      </w:r>
      <w:r w:rsidRPr="00EB6821">
        <w:rPr>
          <w:rFonts w:ascii="Times" w:hAnsi="Times" w:cs="Menlo"/>
          <w:color w:val="000000" w:themeColor="text1"/>
        </w:rPr>
        <w:t>mix-blend-mode’ to ‘darken’ to blend all three circles</w:t>
      </w:r>
      <w:r>
        <w:rPr>
          <w:rFonts w:ascii="Times" w:hAnsi="Times" w:cs="Menlo"/>
          <w:color w:val="000000" w:themeColor="text1"/>
        </w:rPr>
        <w:t xml:space="preserve"> to get the resultant CA appearance</w:t>
      </w:r>
      <w:r w:rsidRPr="00EB6821">
        <w:rPr>
          <w:rFonts w:ascii="Times" w:hAnsi="Times" w:cs="Menlo"/>
          <w:color w:val="000000" w:themeColor="text1"/>
        </w:rPr>
        <w:t>.</w:t>
      </w:r>
    </w:p>
    <w:p w14:paraId="0BA1E084" w14:textId="77777777" w:rsidR="0045432F" w:rsidRPr="00900308" w:rsidRDefault="0045432F" w:rsidP="0045432F">
      <w:pPr>
        <w:spacing w:line="360" w:lineRule="auto"/>
        <w:jc w:val="both"/>
        <w:rPr>
          <w:rFonts w:ascii="Times" w:hAnsi="Times"/>
          <w:color w:val="000000" w:themeColor="text1"/>
          <w:sz w:val="23"/>
          <w:szCs w:val="23"/>
          <w:shd w:val="clear" w:color="auto" w:fill="FFFFFF"/>
          <w:lang w:val="en-US"/>
        </w:rPr>
      </w:pPr>
      <w:r w:rsidRPr="00687950">
        <w:rPr>
          <w:rFonts w:ascii="Times" w:hAnsi="Times"/>
          <w:color w:val="000000" w:themeColor="text1"/>
          <w:sz w:val="23"/>
          <w:szCs w:val="23"/>
          <w:shd w:val="clear" w:color="auto" w:fill="FFFFFF"/>
          <w:lang w:val="en-US"/>
        </w:rPr>
        <w:t>---------------------------------------------------------------------------------------------------------------------</w:t>
      </w:r>
      <w:r w:rsidRPr="002E48C9">
        <w:rPr>
          <w:rFonts w:ascii="Times" w:hAnsi="Times"/>
          <w:color w:val="000000" w:themeColor="text1"/>
        </w:rPr>
        <w:t>Algorithm</w:t>
      </w:r>
      <w:r>
        <w:rPr>
          <w:rFonts w:ascii="Times" w:hAnsi="Times"/>
          <w:color w:val="000000" w:themeColor="text1"/>
        </w:rPr>
        <w:t xml:space="preserve"> 4.1</w:t>
      </w:r>
      <w:r w:rsidRPr="002E48C9">
        <w:rPr>
          <w:rFonts w:ascii="Times" w:hAnsi="Times"/>
          <w:color w:val="000000" w:themeColor="text1"/>
        </w:rPr>
        <w:t xml:space="preserve">: </w:t>
      </w:r>
      <w:r>
        <w:rPr>
          <w:rFonts w:ascii="Times" w:hAnsi="Times"/>
          <w:color w:val="000000" w:themeColor="text1"/>
        </w:rPr>
        <w:t xml:space="preserve"> CA Construction Formula</w:t>
      </w:r>
    </w:p>
    <w:p w14:paraId="5C2EF175" w14:textId="77777777" w:rsidR="0045432F" w:rsidRDefault="0045432F" w:rsidP="0045432F">
      <w:pPr>
        <w:spacing w:line="360" w:lineRule="auto"/>
        <w:rPr>
          <w:rFonts w:ascii="Times" w:hAnsi="Times"/>
          <w:b/>
          <w:bCs/>
          <w:color w:val="000000" w:themeColor="text1"/>
          <w:lang w:val="en-US"/>
        </w:rPr>
      </w:pPr>
    </w:p>
    <w:p w14:paraId="0FF1F69D" w14:textId="77777777" w:rsidR="0045432F" w:rsidRDefault="0045432F" w:rsidP="0045432F">
      <w:pPr>
        <w:spacing w:line="360" w:lineRule="auto"/>
        <w:rPr>
          <w:rFonts w:ascii="Times" w:hAnsi="Times"/>
          <w:b/>
          <w:bCs/>
          <w:color w:val="000000" w:themeColor="text1"/>
          <w:lang w:val="en-US"/>
        </w:rPr>
      </w:pPr>
    </w:p>
    <w:p w14:paraId="508EA818" w14:textId="77777777" w:rsidR="0045432F" w:rsidRPr="00AF5E92" w:rsidRDefault="0045432F" w:rsidP="0045432F">
      <w:pPr>
        <w:pStyle w:val="NormalWeb"/>
        <w:shd w:val="clear" w:color="auto" w:fill="FFFFFF"/>
        <w:spacing w:before="0" w:beforeAutospacing="0" w:after="0" w:afterAutospacing="0" w:line="360" w:lineRule="auto"/>
        <w:jc w:val="both"/>
        <w:rPr>
          <w:rFonts w:ascii="Times" w:hAnsi="Times"/>
          <w:color w:val="000000" w:themeColor="text1"/>
          <w:lang w:val="en-US"/>
        </w:rPr>
      </w:pPr>
      <w:r>
        <w:rPr>
          <w:rFonts w:ascii="Times" w:hAnsi="Times"/>
          <w:b/>
          <w:bCs/>
          <w:color w:val="000000" w:themeColor="text1"/>
          <w:lang w:val="en-US"/>
        </w:rPr>
        <w:t>4.3</w:t>
      </w:r>
      <w:r>
        <w:rPr>
          <w:rFonts w:ascii="Times" w:hAnsi="Times"/>
          <w:b/>
          <w:bCs/>
          <w:color w:val="000000" w:themeColor="text1"/>
          <w:lang w:val="en-US"/>
        </w:rPr>
        <w:tab/>
        <w:t>Examples of CA in Shapes</w:t>
      </w:r>
      <w:r>
        <w:rPr>
          <w:rFonts w:ascii="Times" w:hAnsi="Times"/>
          <w:b/>
          <w:bCs/>
          <w:color w:val="000000" w:themeColor="text1"/>
          <w:lang w:val="en-US"/>
        </w:rPr>
        <w:tab/>
      </w:r>
      <w:r>
        <w:rPr>
          <w:rFonts w:ascii="Times" w:hAnsi="Times"/>
          <w:b/>
          <w:bCs/>
          <w:color w:val="000000" w:themeColor="text1"/>
          <w:lang w:val="en-US"/>
        </w:rPr>
        <w:br/>
      </w:r>
      <w:r w:rsidRPr="002E48C9">
        <w:rPr>
          <w:rFonts w:ascii="Times" w:hAnsi="Times"/>
          <w:color w:val="000000" w:themeColor="text1"/>
          <w:lang w:val="en-US"/>
        </w:rPr>
        <w:t>By using the above formula</w:t>
      </w:r>
      <w:r>
        <w:rPr>
          <w:rFonts w:ascii="Times" w:hAnsi="Times"/>
          <w:color w:val="000000" w:themeColor="text1"/>
          <w:lang w:val="en-US"/>
        </w:rPr>
        <w:t xml:space="preserve"> explained in section 3.9</w:t>
      </w:r>
      <w:r w:rsidRPr="002E48C9">
        <w:rPr>
          <w:rFonts w:ascii="Times" w:hAnsi="Times"/>
          <w:color w:val="000000" w:themeColor="text1"/>
          <w:lang w:val="en-US"/>
        </w:rPr>
        <w:t xml:space="preserve">, a resultant aberration is presented with the uncertainty for the country </w:t>
      </w:r>
      <w:r>
        <w:rPr>
          <w:rFonts w:ascii="Times" w:hAnsi="Times"/>
          <w:color w:val="000000" w:themeColor="text1"/>
          <w:lang w:val="en-US"/>
        </w:rPr>
        <w:t>India</w:t>
      </w:r>
      <w:r w:rsidRPr="002E48C9">
        <w:rPr>
          <w:rFonts w:ascii="Times" w:hAnsi="Times"/>
          <w:color w:val="000000" w:themeColor="text1"/>
          <w:lang w:val="en-US"/>
        </w:rPr>
        <w:t xml:space="preserve"> (</w:t>
      </w:r>
      <w:r>
        <w:rPr>
          <w:rFonts w:ascii="Times" w:hAnsi="Times"/>
          <w:color w:val="000000" w:themeColor="text1"/>
          <w:lang w:val="en-US"/>
        </w:rPr>
        <w:t>IND</w:t>
      </w:r>
      <w:r w:rsidRPr="002E48C9">
        <w:rPr>
          <w:rFonts w:ascii="Times" w:hAnsi="Times"/>
          <w:color w:val="000000" w:themeColor="text1"/>
          <w:lang w:val="en-US"/>
        </w:rPr>
        <w:t xml:space="preserve">) in </w:t>
      </w:r>
      <w:r>
        <w:rPr>
          <w:rFonts w:ascii="Times" w:hAnsi="Times"/>
          <w:color w:val="000000" w:themeColor="text1"/>
          <w:lang w:val="en-US"/>
        </w:rPr>
        <w:t>F</w:t>
      </w:r>
      <w:r w:rsidRPr="002E48C9">
        <w:rPr>
          <w:rFonts w:ascii="Times" w:hAnsi="Times"/>
          <w:color w:val="000000" w:themeColor="text1"/>
          <w:lang w:val="en-US"/>
        </w:rPr>
        <w:t>igure</w:t>
      </w:r>
      <w:r>
        <w:rPr>
          <w:rFonts w:ascii="Times" w:hAnsi="Times"/>
          <w:color w:val="000000" w:themeColor="text1"/>
          <w:lang w:val="en-US"/>
        </w:rPr>
        <w:t>-9 below. The</w:t>
      </w:r>
      <w:r w:rsidRPr="002E48C9">
        <w:rPr>
          <w:rFonts w:ascii="Times" w:hAnsi="Times"/>
          <w:color w:val="000000" w:themeColor="text1"/>
          <w:lang w:val="en-US"/>
        </w:rPr>
        <w:t xml:space="preserve"> </w:t>
      </w:r>
      <w:r>
        <w:rPr>
          <w:rFonts w:ascii="Times" w:hAnsi="Times"/>
          <w:color w:val="000000" w:themeColor="text1"/>
          <w:lang w:val="en-US"/>
        </w:rPr>
        <w:t>center dark-grey area represents the predicted number of new cases, and the color separated edges represent the amount of uncertainty in that prediction.</w:t>
      </w:r>
    </w:p>
    <w:p w14:paraId="0BD3905E" w14:textId="77777777" w:rsidR="0045432F" w:rsidRDefault="0045432F" w:rsidP="0045432F">
      <w:pPr>
        <w:spacing w:line="360" w:lineRule="auto"/>
        <w:rPr>
          <w:rFonts w:ascii="Times" w:hAnsi="Times"/>
          <w:b/>
          <w:bCs/>
          <w:noProof/>
          <w:color w:val="000000" w:themeColor="text1"/>
          <w:lang w:val="en-US"/>
        </w:rPr>
      </w:pPr>
      <w:r>
        <w:rPr>
          <w:rFonts w:ascii="Times" w:hAnsi="Times"/>
          <w:b/>
          <w:bCs/>
          <w:noProof/>
          <w:color w:val="000000" w:themeColor="text1"/>
          <w:lang w:val="en-US"/>
        </w:rPr>
        <mc:AlternateContent>
          <mc:Choice Requires="wps">
            <w:drawing>
              <wp:anchor distT="0" distB="0" distL="114300" distR="114300" simplePos="0" relativeHeight="251663360" behindDoc="0" locked="0" layoutInCell="1" allowOverlap="1" wp14:anchorId="56431786" wp14:editId="66EA62FE">
                <wp:simplePos x="0" y="0"/>
                <wp:positionH relativeFrom="column">
                  <wp:posOffset>3309097</wp:posOffset>
                </wp:positionH>
                <wp:positionV relativeFrom="paragraph">
                  <wp:posOffset>1734820</wp:posOffset>
                </wp:positionV>
                <wp:extent cx="2049780" cy="271145"/>
                <wp:effectExtent l="0" t="0" r="0" b="0"/>
                <wp:wrapNone/>
                <wp:docPr id="43" name="Text Box 43"/>
                <wp:cNvGraphicFramePr/>
                <a:graphic xmlns:a="http://schemas.openxmlformats.org/drawingml/2006/main">
                  <a:graphicData uri="http://schemas.microsoft.com/office/word/2010/wordprocessingShape">
                    <wps:wsp>
                      <wps:cNvSpPr txBox="1"/>
                      <wps:spPr>
                        <a:xfrm>
                          <a:off x="0" y="0"/>
                          <a:ext cx="2049780" cy="271145"/>
                        </a:xfrm>
                        <a:prstGeom prst="rect">
                          <a:avLst/>
                        </a:prstGeom>
                        <a:solidFill>
                          <a:schemeClr val="lt1"/>
                        </a:solidFill>
                        <a:ln w="6350">
                          <a:noFill/>
                        </a:ln>
                      </wps:spPr>
                      <wps:txbx>
                        <w:txbxContent>
                          <w:p w14:paraId="09C638CE" w14:textId="77777777" w:rsidR="0045432F" w:rsidRPr="00C63109" w:rsidRDefault="0045432F" w:rsidP="009D20AF">
                            <w:pPr>
                              <w:pStyle w:val="ListParagraph"/>
                              <w:numPr>
                                <w:ilvl w:val="0"/>
                                <w:numId w:val="13"/>
                              </w:numPr>
                              <w:rPr>
                                <w:lang w:val="en-US"/>
                              </w:rPr>
                            </w:pPr>
                            <w:r>
                              <w:rPr>
                                <w:lang w:val="en-US"/>
                              </w:rPr>
                              <w:t>90% uncertainty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431786" id="Text Box 43" o:spid="_x0000_s1050" type="#_x0000_t202" style="position:absolute;margin-left:260.55pt;margin-top:136.6pt;width:161.4pt;height:21.3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" fillcolor="white [3201]" stroked="f" strokeweight=".5pt">
                <v:textbox>
                  <w:txbxContent>
                    <w:p w14:paraId="09C638CE" w14:textId="77777777" w:rsidR="0045432F" w:rsidRPr="00C63109" w:rsidRDefault="0045432F" w:rsidP="009D20AF">
                      <w:pPr>
                        <w:pStyle w:val="ListParagraph"/>
                        <w:numPr>
                          <w:ilvl w:val="0"/>
                          <w:numId w:val="13"/>
                        </w:numPr>
                        <w:rPr>
                          <w:lang w:val="en-US"/>
                        </w:rPr>
                      </w:pPr>
                      <w:r>
                        <w:rPr>
                          <w:lang w:val="en-US"/>
                        </w:rPr>
                        <w:t>90% uncertainty</w:t>
                      </w:r>
                    </w:p>
                  </w:txbxContent>
                </v:textbox>
              </v:shape>
            </w:pict>
          </mc:Fallback>
        </mc:AlternateContent>
      </w:r>
      <w:r>
        <w:rPr>
          <w:rFonts w:ascii="Times" w:hAnsi="Times"/>
          <w:b/>
          <w:bCs/>
          <w:noProof/>
          <w:color w:val="000000" w:themeColor="text1"/>
          <w:lang w:val="en-US"/>
        </w:rPr>
        <mc:AlternateContent>
          <mc:Choice Requires="wps">
            <w:drawing>
              <wp:anchor distT="0" distB="0" distL="114300" distR="114300" simplePos="0" relativeHeight="251662336" behindDoc="0" locked="0" layoutInCell="1" allowOverlap="1" wp14:anchorId="48E49904" wp14:editId="04CF1A21">
                <wp:simplePos x="0" y="0"/>
                <wp:positionH relativeFrom="column">
                  <wp:posOffset>244475</wp:posOffset>
                </wp:positionH>
                <wp:positionV relativeFrom="paragraph">
                  <wp:posOffset>1698513</wp:posOffset>
                </wp:positionV>
                <wp:extent cx="2049780" cy="271145"/>
                <wp:effectExtent l="0" t="0" r="0" b="0"/>
                <wp:wrapNone/>
                <wp:docPr id="25" name="Text Box 25"/>
                <wp:cNvGraphicFramePr/>
                <a:graphic xmlns:a="http://schemas.openxmlformats.org/drawingml/2006/main">
                  <a:graphicData uri="http://schemas.microsoft.com/office/word/2010/wordprocessingShape">
                    <wps:wsp>
                      <wps:cNvSpPr txBox="1"/>
                      <wps:spPr>
                        <a:xfrm>
                          <a:off x="0" y="0"/>
                          <a:ext cx="2049780" cy="271145"/>
                        </a:xfrm>
                        <a:prstGeom prst="rect">
                          <a:avLst/>
                        </a:prstGeom>
                        <a:solidFill>
                          <a:schemeClr val="lt1"/>
                        </a:solidFill>
                        <a:ln w="6350">
                          <a:noFill/>
                        </a:ln>
                      </wps:spPr>
                      <wps:txbx>
                        <w:txbxContent>
                          <w:p w14:paraId="40A38D6E" w14:textId="77777777" w:rsidR="0045432F" w:rsidRPr="00C63109" w:rsidRDefault="0045432F" w:rsidP="009D20AF">
                            <w:pPr>
                              <w:pStyle w:val="ListParagraph"/>
                              <w:numPr>
                                <w:ilvl w:val="0"/>
                                <w:numId w:val="13"/>
                              </w:numPr>
                              <w:rPr>
                                <w:lang w:val="en-US"/>
                              </w:rPr>
                            </w:pPr>
                            <w:r>
                              <w:rPr>
                                <w:lang w:val="en-US"/>
                              </w:rPr>
                              <w:t>10% uncertainty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E49904" id="Text Box 25" o:spid="_x0000_s1051" type="#_x0000_t202" style="position:absolute;margin-left:19.25pt;margin-top:133.75pt;width:161.4pt;height:21.3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" fillcolor="white [3201]" stroked="f" strokeweight=".5pt">
                <v:textbox>
                  <w:txbxContent>
                    <w:p w14:paraId="40A38D6E" w14:textId="77777777" w:rsidR="0045432F" w:rsidRPr="00C63109" w:rsidRDefault="0045432F" w:rsidP="009D20AF">
                      <w:pPr>
                        <w:pStyle w:val="ListParagraph"/>
                        <w:numPr>
                          <w:ilvl w:val="0"/>
                          <w:numId w:val="13"/>
                        </w:numPr>
                        <w:rPr>
                          <w:lang w:val="en-US"/>
                        </w:rPr>
                      </w:pPr>
                      <w:r>
                        <w:rPr>
                          <w:lang w:val="en-US"/>
                        </w:rPr>
                        <w:t>10% uncertainty</w:t>
                      </w:r>
                    </w:p>
                  </w:txbxContent>
                </v:textbox>
              </v:shape>
            </w:pict>
          </mc:Fallback>
        </mc:AlternateContent>
      </w:r>
      <w:r>
        <w:rPr>
          <w:rFonts w:ascii="Times" w:hAnsi="Times"/>
          <w:b/>
          <w:bCs/>
          <w:noProof/>
          <w:color w:val="000000" w:themeColor="text1"/>
          <w:lang w:val="en-US"/>
        </w:rPr>
        <w:t xml:space="preserve">         </w:t>
      </w:r>
      <w:r>
        <w:rPr>
          <w:rFonts w:ascii="Times" w:hAnsi="Times"/>
          <w:b/>
          <w:bCs/>
          <w:noProof/>
          <w:color w:val="000000" w:themeColor="text1"/>
          <w:lang w:val="en-US"/>
        </w:rPr>
        <w:drawing>
          <wp:inline distT="0" distB="0" distL="0" distR="0" wp14:anchorId="182A1824" wp14:editId="21ECE0BE">
            <wp:extent cx="1798655" cy="1764330"/>
            <wp:effectExtent l="0" t="0" r="5080" b="1270"/>
            <wp:docPr id="31" name="Picture 31" descr="Shape,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Shape, circle&#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807445" cy="1772952"/>
                    </a:xfrm>
                    <a:prstGeom prst="rect">
                      <a:avLst/>
                    </a:prstGeom>
                  </pic:spPr>
                </pic:pic>
              </a:graphicData>
            </a:graphic>
          </wp:inline>
        </w:drawing>
      </w:r>
      <w:r w:rsidRPr="00C364D3">
        <w:rPr>
          <w:rFonts w:ascii="Times" w:hAnsi="Times"/>
          <w:b/>
          <w:bCs/>
          <w:noProof/>
          <w:color w:val="000000" w:themeColor="text1"/>
          <w:lang w:val="en-US"/>
        </w:rPr>
        <w:t xml:space="preserve"> </w:t>
      </w:r>
      <w:r>
        <w:rPr>
          <w:rFonts w:ascii="Times" w:hAnsi="Times"/>
          <w:b/>
          <w:bCs/>
          <w:noProof/>
          <w:color w:val="000000" w:themeColor="text1"/>
          <w:lang w:val="en-US"/>
        </w:rPr>
        <w:t xml:space="preserve">                             </w:t>
      </w:r>
      <w:r>
        <w:rPr>
          <w:rFonts w:ascii="Times" w:hAnsi="Times"/>
          <w:b/>
          <w:bCs/>
          <w:noProof/>
          <w:color w:val="000000" w:themeColor="text1"/>
          <w:lang w:val="en-US"/>
        </w:rPr>
        <w:drawing>
          <wp:inline distT="0" distB="0" distL="0" distR="0" wp14:anchorId="17768D54" wp14:editId="3A187AC0">
            <wp:extent cx="1731210" cy="1698172"/>
            <wp:effectExtent l="0" t="0" r="0" b="3810"/>
            <wp:docPr id="37" name="Picture 37" descr="Diagram, venn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Diagram, venn diagram&#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760056" cy="1726468"/>
                    </a:xfrm>
                    <a:prstGeom prst="rect">
                      <a:avLst/>
                    </a:prstGeom>
                  </pic:spPr>
                </pic:pic>
              </a:graphicData>
            </a:graphic>
          </wp:inline>
        </w:drawing>
      </w:r>
      <w:r>
        <w:rPr>
          <w:rFonts w:ascii="Times" w:hAnsi="Times"/>
          <w:b/>
          <w:bCs/>
          <w:noProof/>
          <w:color w:val="000000" w:themeColor="text1"/>
          <w:lang w:val="en-US"/>
        </w:rPr>
        <w:t xml:space="preserve">      </w:t>
      </w:r>
    </w:p>
    <w:p w14:paraId="4E560BFD" w14:textId="77777777" w:rsidR="0045432F" w:rsidRDefault="0045432F" w:rsidP="0045432F">
      <w:pPr>
        <w:spacing w:line="360" w:lineRule="auto"/>
        <w:rPr>
          <w:rFonts w:ascii="Times" w:hAnsi="Times"/>
          <w:b/>
          <w:bCs/>
          <w:noProof/>
          <w:color w:val="000000" w:themeColor="text1"/>
          <w:lang w:val="en-US"/>
        </w:rPr>
      </w:pPr>
      <w:r>
        <w:rPr>
          <w:rFonts w:ascii="Times" w:hAnsi="Times"/>
          <w:b/>
          <w:bCs/>
          <w:noProof/>
          <w:color w:val="000000" w:themeColor="text1"/>
          <w:lang w:val="en-US"/>
        </w:rPr>
        <w:t xml:space="preserve">    </w:t>
      </w:r>
    </w:p>
    <w:p w14:paraId="5616B855" w14:textId="77777777" w:rsidR="0045432F" w:rsidRDefault="0045432F" w:rsidP="0045432F">
      <w:pPr>
        <w:spacing w:line="360" w:lineRule="auto"/>
        <w:rPr>
          <w:rFonts w:ascii="Times" w:hAnsi="Times"/>
          <w:b/>
          <w:bCs/>
          <w:noProof/>
          <w:color w:val="000000" w:themeColor="text1"/>
          <w:lang w:val="en-US"/>
        </w:rPr>
      </w:pPr>
      <w:r>
        <w:rPr>
          <w:rFonts w:ascii="Times" w:hAnsi="Times"/>
          <w:b/>
          <w:bCs/>
          <w:noProof/>
          <w:color w:val="000000" w:themeColor="text1"/>
          <w:lang w:val="en-US"/>
        </w:rPr>
        <mc:AlternateContent>
          <mc:Choice Requires="wps">
            <w:drawing>
              <wp:anchor distT="0" distB="0" distL="114300" distR="114300" simplePos="0" relativeHeight="251665408" behindDoc="0" locked="0" layoutInCell="1" allowOverlap="1" wp14:anchorId="5829EA2C" wp14:editId="5B096C54">
                <wp:simplePos x="0" y="0"/>
                <wp:positionH relativeFrom="column">
                  <wp:posOffset>3323702</wp:posOffset>
                </wp:positionH>
                <wp:positionV relativeFrom="paragraph">
                  <wp:posOffset>1492250</wp:posOffset>
                </wp:positionV>
                <wp:extent cx="1685925" cy="271145"/>
                <wp:effectExtent l="0" t="0" r="3175" b="0"/>
                <wp:wrapNone/>
                <wp:docPr id="45" name="Text Box 45"/>
                <wp:cNvGraphicFramePr/>
                <a:graphic xmlns:a="http://schemas.openxmlformats.org/drawingml/2006/main">
                  <a:graphicData uri="http://schemas.microsoft.com/office/word/2010/wordprocessingShape">
                    <wps:wsp>
                      <wps:cNvSpPr txBox="1"/>
                      <wps:spPr>
                        <a:xfrm>
                          <a:off x="0" y="0"/>
                          <a:ext cx="1685925" cy="271145"/>
                        </a:xfrm>
                        <a:prstGeom prst="rect">
                          <a:avLst/>
                        </a:prstGeom>
                        <a:solidFill>
                          <a:schemeClr val="lt1"/>
                        </a:solidFill>
                        <a:ln w="6350">
                          <a:noFill/>
                        </a:ln>
                      </wps:spPr>
                      <wps:txbx>
                        <w:txbxContent>
                          <w:p w14:paraId="0002D686" w14:textId="77777777" w:rsidR="0045432F" w:rsidRPr="00C63109" w:rsidRDefault="0045432F" w:rsidP="009D20AF">
                            <w:pPr>
                              <w:pStyle w:val="ListParagraph"/>
                              <w:numPr>
                                <w:ilvl w:val="0"/>
                                <w:numId w:val="13"/>
                              </w:numPr>
                              <w:rPr>
                                <w:lang w:val="en-US"/>
                              </w:rPr>
                            </w:pPr>
                            <w:r>
                              <w:rPr>
                                <w:lang w:val="en-US"/>
                              </w:rPr>
                              <w:t>40% uncertainty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29EA2C" id="Text Box 45" o:spid="_x0000_s1052" type="#_x0000_t202" style="position:absolute;margin-left:261.7pt;margin-top:117.5pt;width:132.75pt;height:21.3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" fillcolor="white [3201]" stroked="f" strokeweight=".5pt">
                <v:textbox>
                  <w:txbxContent>
                    <w:p w14:paraId="0002D686" w14:textId="77777777" w:rsidR="0045432F" w:rsidRPr="00C63109" w:rsidRDefault="0045432F" w:rsidP="009D20AF">
                      <w:pPr>
                        <w:pStyle w:val="ListParagraph"/>
                        <w:numPr>
                          <w:ilvl w:val="0"/>
                          <w:numId w:val="13"/>
                        </w:numPr>
                        <w:rPr>
                          <w:lang w:val="en-US"/>
                        </w:rPr>
                      </w:pPr>
                      <w:r>
                        <w:rPr>
                          <w:lang w:val="en-US"/>
                        </w:rPr>
                        <w:t>40% uncertainty</w:t>
                      </w:r>
                    </w:p>
                  </w:txbxContent>
                </v:textbox>
              </v:shape>
            </w:pict>
          </mc:Fallback>
        </mc:AlternateContent>
      </w:r>
      <w:r>
        <w:rPr>
          <w:rFonts w:ascii="Times" w:hAnsi="Times"/>
          <w:b/>
          <w:bCs/>
          <w:noProof/>
          <w:color w:val="000000" w:themeColor="text1"/>
          <w:lang w:val="en-US"/>
        </w:rPr>
        <mc:AlternateContent>
          <mc:Choice Requires="wps">
            <w:drawing>
              <wp:anchor distT="0" distB="0" distL="114300" distR="114300" simplePos="0" relativeHeight="251664384" behindDoc="0" locked="0" layoutInCell="1" allowOverlap="1" wp14:anchorId="138DC443" wp14:editId="40AEE77A">
                <wp:simplePos x="0" y="0"/>
                <wp:positionH relativeFrom="column">
                  <wp:posOffset>241160</wp:posOffset>
                </wp:positionH>
                <wp:positionV relativeFrom="paragraph">
                  <wp:posOffset>1462210</wp:posOffset>
                </wp:positionV>
                <wp:extent cx="1898804" cy="271145"/>
                <wp:effectExtent l="0" t="0" r="6350" b="0"/>
                <wp:wrapNone/>
                <wp:docPr id="44" name="Text Box 44"/>
                <wp:cNvGraphicFramePr/>
                <a:graphic xmlns:a="http://schemas.openxmlformats.org/drawingml/2006/main">
                  <a:graphicData uri="http://schemas.microsoft.com/office/word/2010/wordprocessingShape">
                    <wps:wsp>
                      <wps:cNvSpPr txBox="1"/>
                      <wps:spPr>
                        <a:xfrm>
                          <a:off x="0" y="0"/>
                          <a:ext cx="1898804" cy="271145"/>
                        </a:xfrm>
                        <a:prstGeom prst="rect">
                          <a:avLst/>
                        </a:prstGeom>
                        <a:solidFill>
                          <a:schemeClr val="lt1"/>
                        </a:solidFill>
                        <a:ln w="6350">
                          <a:noFill/>
                        </a:ln>
                      </wps:spPr>
                      <wps:txbx>
                        <w:txbxContent>
                          <w:p w14:paraId="156DFA88" w14:textId="77777777" w:rsidR="0045432F" w:rsidRPr="00C63109" w:rsidRDefault="0045432F" w:rsidP="009D20AF">
                            <w:pPr>
                              <w:pStyle w:val="ListParagraph"/>
                              <w:numPr>
                                <w:ilvl w:val="0"/>
                                <w:numId w:val="13"/>
                              </w:numPr>
                              <w:rPr>
                                <w:lang w:val="en-US"/>
                              </w:rPr>
                            </w:pPr>
                            <w:r>
                              <w:rPr>
                                <w:lang w:val="en-US"/>
                              </w:rPr>
                              <w:t>7% uncertainty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8DC443" id="Text Box 44" o:spid="_x0000_s1053" type="#_x0000_t202" style="position:absolute;margin-left:19pt;margin-top:115.15pt;width:149.5pt;height:21.3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" fillcolor="white [3201]" stroked="f" strokeweight=".5pt">
                <v:textbox>
                  <w:txbxContent>
                    <w:p w14:paraId="156DFA88" w14:textId="77777777" w:rsidR="0045432F" w:rsidRPr="00C63109" w:rsidRDefault="0045432F" w:rsidP="009D20AF">
                      <w:pPr>
                        <w:pStyle w:val="ListParagraph"/>
                        <w:numPr>
                          <w:ilvl w:val="0"/>
                          <w:numId w:val="13"/>
                        </w:numPr>
                        <w:rPr>
                          <w:lang w:val="en-US"/>
                        </w:rPr>
                      </w:pPr>
                      <w:r>
                        <w:rPr>
                          <w:lang w:val="en-US"/>
                        </w:rPr>
                        <w:t>7% uncertainty</w:t>
                      </w:r>
                    </w:p>
                  </w:txbxContent>
                </v:textbox>
              </v:shape>
            </w:pict>
          </mc:Fallback>
        </mc:AlternateContent>
      </w:r>
      <w:r>
        <w:rPr>
          <w:rFonts w:ascii="Times" w:hAnsi="Times"/>
          <w:b/>
          <w:bCs/>
          <w:noProof/>
          <w:color w:val="000000" w:themeColor="text1"/>
          <w:lang w:val="en-US"/>
        </w:rPr>
        <w:t xml:space="preserve">           </w:t>
      </w:r>
      <w:r>
        <w:rPr>
          <w:rFonts w:ascii="Times" w:hAnsi="Times"/>
          <w:b/>
          <w:bCs/>
          <w:noProof/>
          <w:color w:val="000000" w:themeColor="text1"/>
          <w:lang w:val="en-US"/>
        </w:rPr>
        <w:drawing>
          <wp:inline distT="0" distB="0" distL="0" distR="0" wp14:anchorId="10F30273" wp14:editId="55B1A20F">
            <wp:extent cx="1668538" cy="1557495"/>
            <wp:effectExtent l="0" t="0" r="0" b="5080"/>
            <wp:docPr id="38" name="Picture 38" descr="Shape, rectangle,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Shape, rectangle, square&#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1702769" cy="1589448"/>
                    </a:xfrm>
                    <a:prstGeom prst="rect">
                      <a:avLst/>
                    </a:prstGeom>
                  </pic:spPr>
                </pic:pic>
              </a:graphicData>
            </a:graphic>
          </wp:inline>
        </w:drawing>
      </w:r>
      <w:r>
        <w:rPr>
          <w:rFonts w:ascii="Times" w:hAnsi="Times"/>
          <w:b/>
          <w:bCs/>
          <w:noProof/>
          <w:color w:val="000000" w:themeColor="text1"/>
          <w:lang w:val="en-US"/>
        </w:rPr>
        <w:t xml:space="preserve">                                   </w:t>
      </w:r>
      <w:r>
        <w:rPr>
          <w:rFonts w:ascii="Times" w:hAnsi="Times"/>
          <w:b/>
          <w:bCs/>
          <w:noProof/>
          <w:color w:val="000000" w:themeColor="text1"/>
          <w:lang w:val="en-US"/>
        </w:rPr>
        <w:drawing>
          <wp:inline distT="0" distB="0" distL="0" distR="0" wp14:anchorId="1AA300B4" wp14:editId="7A5EB867">
            <wp:extent cx="1776918" cy="1577591"/>
            <wp:effectExtent l="0" t="0" r="1270" b="0"/>
            <wp:docPr id="46" name="Picture 4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1856088" cy="1647880"/>
                    </a:xfrm>
                    <a:prstGeom prst="rect">
                      <a:avLst/>
                    </a:prstGeom>
                  </pic:spPr>
                </pic:pic>
              </a:graphicData>
            </a:graphic>
          </wp:inline>
        </w:drawing>
      </w:r>
      <w:r>
        <w:rPr>
          <w:rFonts w:ascii="Times" w:hAnsi="Times"/>
          <w:b/>
          <w:bCs/>
          <w:noProof/>
          <w:color w:val="000000" w:themeColor="text1"/>
          <w:lang w:val="en-US"/>
        </w:rPr>
        <w:t xml:space="preserve">    </w:t>
      </w:r>
    </w:p>
    <w:p w14:paraId="40AA8366" w14:textId="77777777" w:rsidR="0045432F" w:rsidRDefault="0045432F" w:rsidP="0045432F">
      <w:pPr>
        <w:spacing w:line="360" w:lineRule="auto"/>
        <w:rPr>
          <w:rFonts w:ascii="Times" w:hAnsi="Times"/>
          <w:b/>
          <w:bCs/>
          <w:noProof/>
          <w:color w:val="000000" w:themeColor="text1"/>
          <w:lang w:val="en-US"/>
        </w:rPr>
      </w:pPr>
      <w:r>
        <w:rPr>
          <w:rFonts w:ascii="Times" w:hAnsi="Times"/>
          <w:b/>
          <w:bCs/>
          <w:noProof/>
          <w:color w:val="000000" w:themeColor="text1"/>
          <w:lang w:val="en-US"/>
        </w:rPr>
        <w:t xml:space="preserve">          </w:t>
      </w:r>
    </w:p>
    <w:p w14:paraId="687FB6D2" w14:textId="77777777" w:rsidR="0045432F" w:rsidRDefault="0045432F" w:rsidP="0045432F">
      <w:pPr>
        <w:spacing w:line="360" w:lineRule="auto"/>
        <w:jc w:val="center"/>
        <w:rPr>
          <w:rFonts w:ascii="Times" w:hAnsi="Times"/>
          <w:b/>
          <w:bCs/>
          <w:color w:val="000000" w:themeColor="text1"/>
          <w:lang w:val="en-US"/>
        </w:rPr>
      </w:pPr>
      <w:r w:rsidRPr="00ED3333">
        <w:rPr>
          <w:rFonts w:ascii="Times" w:hAnsi="Times"/>
          <w:color w:val="000000" w:themeColor="text1"/>
          <w:lang w:val="en-US"/>
        </w:rPr>
        <w:t xml:space="preserve">Figure </w:t>
      </w:r>
      <w:r>
        <w:rPr>
          <w:rFonts w:ascii="Times" w:hAnsi="Times"/>
          <w:color w:val="000000" w:themeColor="text1"/>
          <w:lang w:val="en-US"/>
        </w:rPr>
        <w:t>4.2</w:t>
      </w:r>
      <w:r w:rsidRPr="00ED3333">
        <w:rPr>
          <w:rFonts w:ascii="Times" w:hAnsi="Times"/>
          <w:color w:val="000000" w:themeColor="text1"/>
          <w:lang w:val="en-US"/>
        </w:rPr>
        <w:t>:</w:t>
      </w:r>
      <w:r>
        <w:rPr>
          <w:rFonts w:ascii="Times" w:hAnsi="Times"/>
          <w:b/>
          <w:bCs/>
          <w:color w:val="000000" w:themeColor="text1"/>
          <w:lang w:val="en-US"/>
        </w:rPr>
        <w:t xml:space="preserve"> </w:t>
      </w:r>
      <w:r>
        <w:rPr>
          <w:rFonts w:ascii="Times" w:hAnsi="Times"/>
          <w:noProof/>
          <w:color w:val="000000" w:themeColor="text1"/>
          <w:lang w:val="en-US"/>
        </w:rPr>
        <w:t>Example</w:t>
      </w:r>
      <w:r w:rsidRPr="002E48C9">
        <w:rPr>
          <w:rFonts w:ascii="Times" w:hAnsi="Times"/>
          <w:noProof/>
          <w:color w:val="000000" w:themeColor="text1"/>
          <w:lang w:val="en-US"/>
        </w:rPr>
        <w:t xml:space="preserve"> </w:t>
      </w:r>
      <w:r>
        <w:rPr>
          <w:rFonts w:ascii="Times" w:hAnsi="Times"/>
          <w:noProof/>
          <w:color w:val="000000" w:themeColor="text1"/>
          <w:lang w:val="en-US"/>
        </w:rPr>
        <w:t>CA on Bubbles and Rectangles</w:t>
      </w:r>
    </w:p>
    <w:p w14:paraId="06957D2B" w14:textId="77777777" w:rsidR="0045432F" w:rsidRDefault="0045432F" w:rsidP="0045432F">
      <w:pPr>
        <w:spacing w:line="360" w:lineRule="auto"/>
        <w:rPr>
          <w:rFonts w:ascii="Times" w:hAnsi="Times"/>
          <w:b/>
          <w:bCs/>
          <w:color w:val="000000" w:themeColor="text1"/>
          <w:lang w:val="en-US"/>
        </w:rPr>
      </w:pPr>
    </w:p>
    <w:p w14:paraId="2FEF9D29" w14:textId="77777777" w:rsidR="0045432F" w:rsidRPr="00C364D3" w:rsidRDefault="0045432F" w:rsidP="0045432F">
      <w:pPr>
        <w:spacing w:line="360" w:lineRule="auto"/>
        <w:jc w:val="both"/>
        <w:rPr>
          <w:rFonts w:ascii="Times" w:hAnsi="Times"/>
          <w:color w:val="000000" w:themeColor="text1"/>
          <w:lang w:val="en-US"/>
        </w:rPr>
      </w:pPr>
      <w:r>
        <w:rPr>
          <w:rFonts w:ascii="Times" w:hAnsi="Times"/>
          <w:color w:val="000000" w:themeColor="text1"/>
          <w:lang w:val="en-US"/>
        </w:rPr>
        <w:t>In the above depiction we have shown four different amounts (in percentage) of uncertainties in two different types (circle and rectangle) of representations. The same formula as explained in previous section (3.8) has been used to draw both the circular and rectangular shapes. We will show more examples in our user study representation and actual application of uncertainty visualization in different charts in the following chapters.</w:t>
      </w:r>
    </w:p>
    <w:p w14:paraId="166CECC3" w14:textId="77777777" w:rsidR="0045432F" w:rsidRDefault="0045432F" w:rsidP="0045432F">
      <w:pPr>
        <w:spacing w:line="360" w:lineRule="auto"/>
        <w:rPr>
          <w:rFonts w:ascii="Times" w:hAnsi="Times"/>
          <w:b/>
          <w:bCs/>
          <w:color w:val="000000" w:themeColor="text1"/>
          <w:lang w:val="en-US"/>
        </w:rPr>
      </w:pPr>
    </w:p>
    <w:p w14:paraId="6BC3B786" w14:textId="77777777" w:rsidR="0045432F" w:rsidRDefault="0045432F" w:rsidP="0045432F">
      <w:pPr>
        <w:spacing w:line="360" w:lineRule="auto"/>
        <w:rPr>
          <w:rFonts w:ascii="Times" w:hAnsi="Times"/>
          <w:b/>
          <w:bCs/>
          <w:color w:val="FF0000"/>
          <w:lang w:val="en-US"/>
        </w:rPr>
      </w:pPr>
      <w:r>
        <w:rPr>
          <w:rFonts w:ascii="Times" w:hAnsi="Times"/>
          <w:b/>
          <w:bCs/>
          <w:color w:val="000000" w:themeColor="text1"/>
          <w:lang w:val="en-US"/>
        </w:rPr>
        <w:t>4.4</w:t>
      </w:r>
      <w:r>
        <w:rPr>
          <w:rFonts w:ascii="Times" w:hAnsi="Times"/>
          <w:b/>
          <w:bCs/>
          <w:color w:val="000000" w:themeColor="text1"/>
          <w:lang w:val="en-US"/>
        </w:rPr>
        <w:tab/>
        <w:t>Texture Pattern Generation</w:t>
      </w:r>
    </w:p>
    <w:p w14:paraId="4E6482D8" w14:textId="77777777" w:rsidR="0045432F" w:rsidRDefault="0045432F" w:rsidP="0045432F">
      <w:pPr>
        <w:spacing w:line="360" w:lineRule="auto"/>
        <w:jc w:val="both"/>
        <w:rPr>
          <w:rFonts w:ascii="Times" w:hAnsi="Times"/>
          <w:color w:val="000000" w:themeColor="text1"/>
        </w:rPr>
      </w:pPr>
      <w:r w:rsidRPr="00D92294">
        <w:rPr>
          <w:rFonts w:ascii="Times" w:hAnsi="Times"/>
          <w:color w:val="000000" w:themeColor="text1"/>
          <w:lang w:val="en-US"/>
        </w:rPr>
        <w:t>We have defined and explained textures in section</w:t>
      </w:r>
      <w:r>
        <w:rPr>
          <w:rFonts w:ascii="Times" w:hAnsi="Times"/>
          <w:color w:val="000000" w:themeColor="text1"/>
          <w:lang w:val="en-US"/>
        </w:rPr>
        <w:t>-</w:t>
      </w:r>
      <w:r w:rsidRPr="00D92294">
        <w:rPr>
          <w:rFonts w:ascii="Times" w:hAnsi="Times"/>
          <w:color w:val="000000" w:themeColor="text1"/>
          <w:lang w:val="en-US"/>
        </w:rPr>
        <w:t>1.2.5</w:t>
      </w:r>
      <w:r>
        <w:rPr>
          <w:rFonts w:ascii="Times" w:hAnsi="Times"/>
          <w:color w:val="000000" w:themeColor="text1"/>
          <w:lang w:val="en-US"/>
        </w:rPr>
        <w:t xml:space="preserve"> and by which we know how textures can be generated in web using SVG. Due to the simplicity and flexibility, texture</w:t>
      </w:r>
      <w:r w:rsidRPr="00350746">
        <w:rPr>
          <w:rFonts w:ascii="Times" w:hAnsi="Times"/>
          <w:color w:val="000000" w:themeColor="text1"/>
          <w:shd w:val="clear" w:color="auto" w:fill="FFFFFF"/>
        </w:rPr>
        <w:t xml:space="preserve"> is extremely common in modern web design,</w:t>
      </w:r>
      <w:r w:rsidRPr="00350746">
        <w:rPr>
          <w:rFonts w:ascii="Times" w:hAnsi="Times"/>
          <w:color w:val="000000" w:themeColor="text1"/>
        </w:rPr>
        <w:t xml:space="preserve"> </w:t>
      </w:r>
      <w:r w:rsidRPr="00350746">
        <w:rPr>
          <w:rFonts w:ascii="Times" w:hAnsi="Times"/>
          <w:color w:val="000000" w:themeColor="text1"/>
          <w:shd w:val="clear" w:color="auto" w:fill="FFFFFF"/>
        </w:rPr>
        <w:t xml:space="preserve">and it </w:t>
      </w:r>
      <w:r w:rsidRPr="004E48A3">
        <w:rPr>
          <w:rFonts w:ascii="Times" w:hAnsi="Times"/>
          <w:color w:val="000000" w:themeColor="text1"/>
          <w:shd w:val="clear" w:color="auto" w:fill="FFFFFF"/>
        </w:rPr>
        <w:t xml:space="preserve">can be used in countless </w:t>
      </w:r>
      <w:r>
        <w:rPr>
          <w:rFonts w:ascii="Times" w:hAnsi="Times"/>
          <w:color w:val="000000" w:themeColor="text1"/>
          <w:shd w:val="clear" w:color="auto" w:fill="FFFFFF"/>
        </w:rPr>
        <w:t>number of</w:t>
      </w:r>
      <w:r w:rsidRPr="004E48A3">
        <w:rPr>
          <w:rFonts w:ascii="Times" w:hAnsi="Times"/>
          <w:color w:val="000000" w:themeColor="text1"/>
          <w:shd w:val="clear" w:color="auto" w:fill="FFFFFF"/>
        </w:rPr>
        <w:t xml:space="preserve"> ways </w:t>
      </w:r>
      <w:r w:rsidRPr="00350746">
        <w:rPr>
          <w:rFonts w:ascii="Times" w:hAnsi="Times"/>
          <w:color w:val="000000" w:themeColor="text1"/>
          <w:shd w:val="clear" w:color="auto" w:fill="FFFFFF"/>
        </w:rPr>
        <w:t xml:space="preserve">in practical </w:t>
      </w:r>
      <w:r>
        <w:rPr>
          <w:rFonts w:ascii="Times" w:hAnsi="Times"/>
          <w:color w:val="000000" w:themeColor="text1"/>
          <w:shd w:val="clear" w:color="auto" w:fill="FFFFFF"/>
        </w:rPr>
        <w:t xml:space="preserve">web </w:t>
      </w:r>
      <w:r w:rsidRPr="00350746">
        <w:rPr>
          <w:rFonts w:ascii="Times" w:hAnsi="Times"/>
          <w:color w:val="000000" w:themeColor="text1"/>
          <w:shd w:val="clear" w:color="auto" w:fill="FFFFFF"/>
        </w:rPr>
        <w:t>applications</w:t>
      </w:r>
      <w:r w:rsidRPr="004E48A3">
        <w:rPr>
          <w:rFonts w:ascii="Times" w:hAnsi="Times"/>
          <w:color w:val="000000" w:themeColor="text1"/>
          <w:shd w:val="clear" w:color="auto" w:fill="FFFFFF"/>
        </w:rPr>
        <w:t>.</w:t>
      </w:r>
      <w:r w:rsidRPr="00350746">
        <w:rPr>
          <w:rFonts w:ascii="Times" w:hAnsi="Times"/>
          <w:color w:val="000000" w:themeColor="text1"/>
        </w:rPr>
        <w:t xml:space="preserve"> </w:t>
      </w:r>
      <w:r w:rsidRPr="00350746">
        <w:rPr>
          <w:rFonts w:ascii="Times" w:hAnsi="Times"/>
          <w:color w:val="000000" w:themeColor="text1"/>
          <w:shd w:val="clear" w:color="auto" w:fill="FFFFFF"/>
        </w:rPr>
        <w:t>Textures in web design can be very subtle, so that the visitor hardly notices, or they can be a central point of the design. In some cases, textures are used to emphasize or deemphasize certain parts of the design. Because of the versatility of textures, they can be used or generated in combination with many other design elements, such as typography, lighting, and colors.</w:t>
      </w:r>
      <w:r w:rsidRPr="00350746">
        <w:rPr>
          <w:rFonts w:ascii="Times" w:hAnsi="Times"/>
          <w:color w:val="000000" w:themeColor="text1"/>
        </w:rPr>
        <w:t xml:space="preserve"> </w:t>
      </w:r>
    </w:p>
    <w:p w14:paraId="00FC795B" w14:textId="77777777" w:rsidR="0045432F" w:rsidRDefault="0045432F" w:rsidP="0045432F">
      <w:pPr>
        <w:spacing w:line="360" w:lineRule="auto"/>
        <w:rPr>
          <w:rFonts w:ascii="Times" w:hAnsi="Times"/>
          <w:color w:val="000000" w:themeColor="text1"/>
        </w:rPr>
      </w:pPr>
    </w:p>
    <w:p w14:paraId="70C84636" w14:textId="77777777" w:rsidR="0045432F" w:rsidRPr="006A7BB3" w:rsidRDefault="0045432F" w:rsidP="0045432F">
      <w:pPr>
        <w:spacing w:line="360" w:lineRule="auto"/>
        <w:jc w:val="both"/>
        <w:rPr>
          <w:rFonts w:ascii="Times" w:hAnsi="Times"/>
          <w:color w:val="000000" w:themeColor="text1"/>
          <w:lang w:val="en-US"/>
        </w:rPr>
      </w:pPr>
      <w:r w:rsidRPr="00350746">
        <w:rPr>
          <w:rFonts w:ascii="Times" w:hAnsi="Times"/>
          <w:color w:val="000000" w:themeColor="text1"/>
        </w:rPr>
        <w:t xml:space="preserve">There is a subtle difference between patterns and textures. </w:t>
      </w:r>
      <w:r w:rsidRPr="00350746">
        <w:rPr>
          <w:rFonts w:ascii="Times" w:hAnsi="Times"/>
          <w:color w:val="000000" w:themeColor="text1"/>
          <w:shd w:val="clear" w:color="auto" w:fill="FCFDFD"/>
        </w:rPr>
        <w:t>Patterns are visual element</w:t>
      </w:r>
      <w:r>
        <w:rPr>
          <w:rFonts w:ascii="Times" w:hAnsi="Times"/>
          <w:color w:val="000000" w:themeColor="text1"/>
          <w:shd w:val="clear" w:color="auto" w:fill="FCFDFD"/>
        </w:rPr>
        <w:t>s</w:t>
      </w:r>
      <w:r w:rsidRPr="00350746">
        <w:rPr>
          <w:rFonts w:ascii="Times" w:hAnsi="Times"/>
          <w:color w:val="000000" w:themeColor="text1"/>
          <w:shd w:val="clear" w:color="auto" w:fill="FCFDFD"/>
        </w:rPr>
        <w:t xml:space="preserve"> of geometric and mathematical structures that form </w:t>
      </w:r>
      <w:r w:rsidRPr="00350746">
        <w:rPr>
          <w:rFonts w:ascii="Times" w:hAnsi="Times"/>
          <w:color w:val="000000" w:themeColor="text1"/>
          <w:bdr w:val="none" w:sz="0" w:space="0" w:color="auto" w:frame="1"/>
          <w:shd w:val="clear" w:color="auto" w:fill="FCFDFD"/>
        </w:rPr>
        <w:t xml:space="preserve">consistent and repeated </w:t>
      </w:r>
      <w:r w:rsidRPr="00350746">
        <w:rPr>
          <w:rFonts w:ascii="Times" w:hAnsi="Times" w:cs="Arial"/>
          <w:color w:val="000000" w:themeColor="text1"/>
          <w:shd w:val="clear" w:color="auto" w:fill="FFFFFF"/>
        </w:rPr>
        <w:t>graphic</w:t>
      </w:r>
      <w:r>
        <w:rPr>
          <w:rFonts w:ascii="Times" w:hAnsi="Times" w:cs="Arial"/>
          <w:color w:val="000000" w:themeColor="text1"/>
          <w:shd w:val="clear" w:color="auto" w:fill="FFFFFF"/>
        </w:rPr>
        <w:t>al</w:t>
      </w:r>
      <w:r w:rsidRPr="00350746">
        <w:rPr>
          <w:rFonts w:ascii="Times" w:hAnsi="Times" w:cs="Arial"/>
          <w:color w:val="000000" w:themeColor="text1"/>
          <w:shd w:val="clear" w:color="auto" w:fill="FFFFFF"/>
        </w:rPr>
        <w:t xml:space="preserve"> shape</w:t>
      </w:r>
      <w:r>
        <w:rPr>
          <w:rFonts w:ascii="Times" w:hAnsi="Times" w:cs="Arial"/>
          <w:color w:val="000000" w:themeColor="text1"/>
          <w:shd w:val="clear" w:color="auto" w:fill="FFFFFF"/>
        </w:rPr>
        <w:t>s</w:t>
      </w:r>
      <w:r w:rsidRPr="00350746">
        <w:rPr>
          <w:rFonts w:ascii="Times" w:hAnsi="Times" w:cs="Arial"/>
          <w:color w:val="000000" w:themeColor="text1"/>
          <w:shd w:val="clear" w:color="auto" w:fill="FFFFFF"/>
        </w:rPr>
        <w:t xml:space="preserve"> on a surface</w:t>
      </w:r>
      <w:r w:rsidRPr="00350746">
        <w:rPr>
          <w:rFonts w:ascii="Times" w:hAnsi="Times"/>
          <w:color w:val="000000" w:themeColor="text1"/>
          <w:shd w:val="clear" w:color="auto" w:fill="FCFDFD"/>
        </w:rPr>
        <w:t xml:space="preserve">. Visual activity across a surface is </w:t>
      </w:r>
      <w:r>
        <w:rPr>
          <w:rFonts w:ascii="Times" w:hAnsi="Times"/>
          <w:color w:val="000000" w:themeColor="text1"/>
          <w:shd w:val="clear" w:color="auto" w:fill="FCFDFD"/>
        </w:rPr>
        <w:t xml:space="preserve">more generally </w:t>
      </w:r>
      <w:r w:rsidRPr="00350746">
        <w:rPr>
          <w:rFonts w:ascii="Times" w:hAnsi="Times"/>
          <w:color w:val="000000" w:themeColor="text1"/>
          <w:shd w:val="clear" w:color="auto" w:fill="FCFDFD"/>
        </w:rPr>
        <w:t>a texture when the structure forming the texture is based on irregular and random relationships over given areas. There are various kinds of textures and one of them is visual textures and patterns fall in that category. So, in our perspective</w:t>
      </w:r>
      <w:r>
        <w:rPr>
          <w:rFonts w:ascii="Times" w:hAnsi="Times"/>
          <w:color w:val="000000" w:themeColor="text1"/>
          <w:shd w:val="clear" w:color="auto" w:fill="FCFDFD"/>
        </w:rPr>
        <w:t>,</w:t>
      </w:r>
      <w:r w:rsidRPr="00350746">
        <w:rPr>
          <w:rFonts w:ascii="Times" w:hAnsi="Times"/>
          <w:color w:val="000000" w:themeColor="text1"/>
          <w:shd w:val="clear" w:color="auto" w:fill="FCFDFD"/>
        </w:rPr>
        <w:t xml:space="preserve"> we build our textures with the help of SVG patterns where everyday predictions are presented with patterns and the collective outcome for the whole duration will be </w:t>
      </w:r>
      <w:r>
        <w:rPr>
          <w:rFonts w:ascii="Times" w:hAnsi="Times"/>
          <w:color w:val="000000" w:themeColor="text1"/>
          <w:shd w:val="clear" w:color="auto" w:fill="FCFDFD"/>
        </w:rPr>
        <w:t xml:space="preserve">considered as </w:t>
      </w:r>
      <w:r w:rsidRPr="00350746">
        <w:rPr>
          <w:rFonts w:ascii="Times" w:hAnsi="Times"/>
          <w:color w:val="000000" w:themeColor="text1"/>
          <w:shd w:val="clear" w:color="auto" w:fill="FCFDFD"/>
        </w:rPr>
        <w:t>textures.</w:t>
      </w:r>
    </w:p>
    <w:p w14:paraId="4E3A81A0" w14:textId="77777777" w:rsidR="0045432F" w:rsidRDefault="0045432F" w:rsidP="0045432F">
      <w:pPr>
        <w:jc w:val="both"/>
        <w:rPr>
          <w:rFonts w:ascii="Times" w:hAnsi="Times"/>
          <w:color w:val="000000" w:themeColor="text1"/>
          <w:shd w:val="clear" w:color="auto" w:fill="FCFDFD"/>
        </w:rPr>
      </w:pPr>
    </w:p>
    <w:p w14:paraId="358BADD1" w14:textId="77777777" w:rsidR="0045432F" w:rsidRDefault="0045432F" w:rsidP="0045432F">
      <w:pPr>
        <w:spacing w:line="360" w:lineRule="auto"/>
        <w:jc w:val="both"/>
        <w:rPr>
          <w:rFonts w:ascii="Times" w:hAnsi="Times"/>
          <w:color w:val="000000" w:themeColor="text1"/>
          <w:shd w:val="clear" w:color="auto" w:fill="FCFDFD"/>
        </w:rPr>
      </w:pPr>
      <w:r>
        <w:rPr>
          <w:rFonts w:ascii="Times" w:hAnsi="Times"/>
          <w:color w:val="000000" w:themeColor="text1"/>
          <w:shd w:val="clear" w:color="auto" w:fill="FCFDFD"/>
        </w:rPr>
        <w:t xml:space="preserve">As an example, we can consider a streamgraph (defined and explained in section 1.2.4) that </w:t>
      </w:r>
      <w:r>
        <w:rPr>
          <w:rFonts w:ascii="Times" w:hAnsi="Times"/>
          <w:color w:val="000000" w:themeColor="text1"/>
          <w:shd w:val="clear" w:color="auto" w:fill="FFFFFF"/>
        </w:rPr>
        <w:t xml:space="preserve">emphasizes the prediction of daily </w:t>
      </w:r>
      <w:r>
        <w:rPr>
          <w:rFonts w:ascii="Times" w:hAnsi="Times"/>
          <w:color w:val="000000" w:themeColor="text1"/>
          <w:shd w:val="clear" w:color="auto" w:fill="FCFDFD"/>
        </w:rPr>
        <w:t>of number of new cases for a certain country</w:t>
      </w:r>
      <w:r w:rsidRPr="00547C0E">
        <w:rPr>
          <w:rFonts w:ascii="Times" w:hAnsi="Times"/>
          <w:color w:val="000000" w:themeColor="text1"/>
          <w:shd w:val="clear" w:color="auto" w:fill="FFFFFF"/>
        </w:rPr>
        <w:t xml:space="preserve"> </w:t>
      </w:r>
      <w:r>
        <w:rPr>
          <w:rFonts w:ascii="Times" w:hAnsi="Times"/>
          <w:color w:val="000000" w:themeColor="text1"/>
          <w:shd w:val="clear" w:color="auto" w:fill="FFFFFF"/>
        </w:rPr>
        <w:t xml:space="preserve">for a specific duration and that is accomplished by </w:t>
      </w:r>
      <w:r>
        <w:rPr>
          <w:rFonts w:ascii="Times" w:hAnsi="Times"/>
          <w:color w:val="000000" w:themeColor="text1"/>
          <w:shd w:val="clear" w:color="auto" w:fill="FCFDFD"/>
        </w:rPr>
        <w:t>filling the whole shape with flat color. But we can also attempt to represent uncertainty using textures within the streamgraph by slicing it for smaller number of days. For example: Figure-10 shows the scenario explained here and underlying mechanism of slicing is explained in the later section.</w:t>
      </w:r>
    </w:p>
    <w:p w14:paraId="4A980AD5" w14:textId="77777777" w:rsidR="0045432F" w:rsidRPr="00495CCF" w:rsidRDefault="0045432F" w:rsidP="0045432F">
      <w:pPr>
        <w:jc w:val="both"/>
      </w:pPr>
      <w:r w:rsidRPr="00017BDA">
        <w:rPr>
          <w:noProof/>
          <w:color w:val="FFFFFF" w:themeColor="background1"/>
        </w:rPr>
        <mc:AlternateContent>
          <mc:Choice Requires="wps">
            <w:drawing>
              <wp:anchor distT="0" distB="0" distL="114300" distR="114300" simplePos="0" relativeHeight="251661312" behindDoc="0" locked="0" layoutInCell="1" allowOverlap="1" wp14:anchorId="1ED53E68" wp14:editId="75C7E056">
                <wp:simplePos x="0" y="0"/>
                <wp:positionH relativeFrom="column">
                  <wp:posOffset>2738643</wp:posOffset>
                </wp:positionH>
                <wp:positionV relativeFrom="paragraph">
                  <wp:posOffset>1866265</wp:posOffset>
                </wp:positionV>
                <wp:extent cx="241160" cy="271306"/>
                <wp:effectExtent l="0" t="12700" r="26035" b="20955"/>
                <wp:wrapNone/>
                <wp:docPr id="27" name="Right Arrow 27"/>
                <wp:cNvGraphicFramePr/>
                <a:graphic xmlns:a="http://schemas.openxmlformats.org/drawingml/2006/main">
                  <a:graphicData uri="http://schemas.microsoft.com/office/word/2010/wordprocessingShape">
                    <wps:wsp>
                      <wps:cNvSpPr/>
                      <wps:spPr>
                        <a:xfrm>
                          <a:off x="0" y="0"/>
                          <a:ext cx="241160" cy="271306"/>
                        </a:xfrm>
                        <a:prstGeom prst="rightArrow">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5F498460"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27" o:spid="_x0000_s1026" type="#_x0000_t13" style="position:absolute;margin-left:215.65pt;margin-top:146.95pt;width:19pt;height:21.35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" adj="10800" filled="f" strokecolor="#1f3763 [1604]" strokeweight="1pt"/>
            </w:pict>
          </mc:Fallback>
        </mc:AlternateContent>
      </w:r>
      <w:r>
        <w:rPr>
          <w:noProof/>
        </w:rPr>
        <w:drawing>
          <wp:inline distT="0" distB="0" distL="0" distR="0" wp14:anchorId="0FF64B2A" wp14:editId="76AE50EA">
            <wp:extent cx="2672862" cy="4538980"/>
            <wp:effectExtent l="0" t="0" r="0" b="0"/>
            <wp:docPr id="48" name="Picture 48"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chart&#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700104" cy="4585242"/>
                    </a:xfrm>
                    <a:prstGeom prst="rect">
                      <a:avLst/>
                    </a:prstGeom>
                  </pic:spPr>
                </pic:pic>
              </a:graphicData>
            </a:graphic>
          </wp:inline>
        </w:drawing>
      </w:r>
      <w:r>
        <w:t xml:space="preserve">          </w:t>
      </w:r>
      <w:r>
        <w:rPr>
          <w:noProof/>
        </w:rPr>
        <w:drawing>
          <wp:inline distT="0" distB="0" distL="0" distR="0" wp14:anchorId="186305DD" wp14:editId="29E4B5A5">
            <wp:extent cx="2733151" cy="4596765"/>
            <wp:effectExtent l="0" t="0" r="0" b="635"/>
            <wp:docPr id="51" name="Picture 51"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Background pattern&#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766779" cy="4653323"/>
                    </a:xfrm>
                    <a:prstGeom prst="rect">
                      <a:avLst/>
                    </a:prstGeom>
                  </pic:spPr>
                </pic:pic>
              </a:graphicData>
            </a:graphic>
          </wp:inline>
        </w:drawing>
      </w:r>
    </w:p>
    <w:p w14:paraId="45E47A66" w14:textId="77777777" w:rsidR="0045432F" w:rsidRPr="00AC4779" w:rsidRDefault="0045432F" w:rsidP="0045432F">
      <w:pPr>
        <w:spacing w:line="360" w:lineRule="auto"/>
        <w:rPr>
          <w:rFonts w:ascii="Times" w:hAnsi="Times"/>
          <w:color w:val="000000" w:themeColor="text1"/>
          <w:lang w:val="en-US"/>
        </w:rPr>
      </w:pPr>
      <w:r w:rsidRPr="00AC4779">
        <w:rPr>
          <w:rFonts w:ascii="Times" w:hAnsi="Times"/>
          <w:color w:val="000000" w:themeColor="text1"/>
          <w:lang w:val="en-US"/>
        </w:rPr>
        <w:t xml:space="preserve">Figure </w:t>
      </w:r>
      <w:r>
        <w:rPr>
          <w:rFonts w:ascii="Times" w:hAnsi="Times"/>
          <w:color w:val="000000" w:themeColor="text1"/>
          <w:lang w:val="en-US"/>
        </w:rPr>
        <w:t>4.3</w:t>
      </w:r>
      <w:r w:rsidRPr="00AC4779">
        <w:rPr>
          <w:rFonts w:ascii="Times" w:hAnsi="Times"/>
          <w:color w:val="000000" w:themeColor="text1"/>
          <w:lang w:val="en-US"/>
        </w:rPr>
        <w:t>: Streamgraph Color Filled (left), Texture Filled (right)</w:t>
      </w:r>
    </w:p>
    <w:p w14:paraId="69387FE8" w14:textId="77777777" w:rsidR="0045432F" w:rsidRDefault="0045432F" w:rsidP="0045432F">
      <w:pPr>
        <w:spacing w:line="360" w:lineRule="auto"/>
        <w:rPr>
          <w:rFonts w:ascii="Times" w:hAnsi="Times"/>
          <w:b/>
          <w:bCs/>
          <w:color w:val="000000" w:themeColor="text1"/>
          <w:lang w:val="en-US"/>
        </w:rPr>
      </w:pPr>
    </w:p>
    <w:p w14:paraId="378FD3DA" w14:textId="77777777" w:rsidR="0045432F" w:rsidRDefault="0045432F" w:rsidP="0045432F">
      <w:pPr>
        <w:spacing w:line="360" w:lineRule="auto"/>
        <w:rPr>
          <w:rFonts w:ascii="Times" w:hAnsi="Times"/>
          <w:b/>
          <w:bCs/>
          <w:color w:val="000000" w:themeColor="text1"/>
          <w:lang w:val="en-US"/>
        </w:rPr>
      </w:pPr>
    </w:p>
    <w:p w14:paraId="23BF339B" w14:textId="77777777" w:rsidR="0045432F" w:rsidRDefault="0045432F" w:rsidP="0045432F">
      <w:pPr>
        <w:spacing w:line="360" w:lineRule="auto"/>
        <w:jc w:val="both"/>
        <w:rPr>
          <w:rFonts w:ascii="Times" w:hAnsi="Times"/>
          <w:color w:val="000000" w:themeColor="text1"/>
          <w:shd w:val="clear" w:color="auto" w:fill="FCFDFD"/>
        </w:rPr>
      </w:pPr>
      <w:r>
        <w:rPr>
          <w:rFonts w:ascii="Times" w:hAnsi="Times"/>
          <w:b/>
          <w:bCs/>
          <w:color w:val="000000" w:themeColor="text1"/>
          <w:lang w:val="en-US"/>
        </w:rPr>
        <w:t>4.4.1</w:t>
      </w:r>
      <w:r>
        <w:rPr>
          <w:rFonts w:ascii="Times" w:hAnsi="Times"/>
          <w:b/>
          <w:bCs/>
          <w:color w:val="000000" w:themeColor="text1"/>
          <w:lang w:val="en-US"/>
        </w:rPr>
        <w:tab/>
        <w:t>Slicing plot</w:t>
      </w:r>
    </w:p>
    <w:p w14:paraId="792B79E0" w14:textId="77777777" w:rsidR="0045432F" w:rsidRDefault="0045432F" w:rsidP="0045432F">
      <w:pPr>
        <w:spacing w:line="360" w:lineRule="auto"/>
        <w:jc w:val="both"/>
        <w:rPr>
          <w:rFonts w:ascii="Times" w:hAnsi="Times"/>
          <w:b/>
          <w:bCs/>
          <w:color w:val="000000" w:themeColor="text1"/>
          <w:lang w:val="en-US"/>
        </w:rPr>
      </w:pPr>
      <w:r>
        <w:rPr>
          <w:rFonts w:ascii="Times" w:hAnsi="Times"/>
          <w:color w:val="000000" w:themeColor="text1"/>
          <w:shd w:val="clear" w:color="auto" w:fill="FCFDFD"/>
        </w:rPr>
        <w:t>In the above section, the streamgraph is shown as both a color-filled version and a texture-filled version. To better understand how the conversion is done the following Figure-11 gives a clear insight. We split the flow in the horizontal direction and make a slice for every 3 days since the horizontal axis represents the time in days. We have also tested by chopping the graph with other number of days like 2, 4, 5, 6, 7 and so on but 3 days gives best result among all options to pertain the shape and peaks of the curve. Because if we split it by 2 days then the width of the slice is too small to accommodate the content and if we use higher number of days then the shape of the plot undergoes with distortion and deteriorates the smoothness of the shapes such as peaks.</w:t>
      </w:r>
    </w:p>
    <w:p w14:paraId="13EF8BE6" w14:textId="77777777" w:rsidR="0045432F" w:rsidRDefault="0045432F" w:rsidP="0045432F">
      <w:pPr>
        <w:spacing w:line="360" w:lineRule="auto"/>
        <w:jc w:val="center"/>
        <w:rPr>
          <w:rFonts w:ascii="Times" w:hAnsi="Times"/>
          <w:b/>
          <w:bCs/>
          <w:color w:val="000000" w:themeColor="text1"/>
          <w:lang w:val="en-US"/>
        </w:rPr>
      </w:pPr>
      <w:r>
        <w:rPr>
          <w:rFonts w:ascii="Times" w:hAnsi="Times"/>
          <w:b/>
          <w:bCs/>
          <w:noProof/>
          <w:color w:val="000000" w:themeColor="text1"/>
          <w:lang w:val="en-US"/>
        </w:rPr>
        <w:drawing>
          <wp:inline distT="0" distB="0" distL="0" distR="0" wp14:anchorId="461943EC" wp14:editId="524F8B6D">
            <wp:extent cx="3510366" cy="5220742"/>
            <wp:effectExtent l="0" t="0" r="0" b="0"/>
            <wp:docPr id="61" name="Picture 61" descr="A red and white logo&#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red and white logo&#10;&#10;Description automatically generated with low confidenc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551140" cy="5281383"/>
                    </a:xfrm>
                    <a:prstGeom prst="rect">
                      <a:avLst/>
                    </a:prstGeom>
                  </pic:spPr>
                </pic:pic>
              </a:graphicData>
            </a:graphic>
          </wp:inline>
        </w:drawing>
      </w:r>
    </w:p>
    <w:p w14:paraId="67D6C467" w14:textId="77777777" w:rsidR="0045432F" w:rsidRPr="00AC4779" w:rsidRDefault="0045432F" w:rsidP="0045432F">
      <w:pPr>
        <w:spacing w:line="360" w:lineRule="auto"/>
        <w:rPr>
          <w:rFonts w:ascii="Times" w:hAnsi="Times"/>
          <w:color w:val="000000" w:themeColor="text1"/>
          <w:lang w:val="en-US"/>
        </w:rPr>
      </w:pPr>
      <w:r w:rsidRPr="00AC4779">
        <w:rPr>
          <w:rFonts w:ascii="Times" w:hAnsi="Times"/>
          <w:color w:val="000000" w:themeColor="text1"/>
          <w:lang w:val="en-US"/>
        </w:rPr>
        <w:t>Figure</w:t>
      </w:r>
      <w:r>
        <w:rPr>
          <w:rFonts w:ascii="Times" w:hAnsi="Times"/>
          <w:color w:val="000000" w:themeColor="text1"/>
          <w:lang w:val="en-US"/>
        </w:rPr>
        <w:t xml:space="preserve"> 4.4</w:t>
      </w:r>
      <w:r w:rsidRPr="00AC4779">
        <w:rPr>
          <w:rFonts w:ascii="Times" w:hAnsi="Times"/>
          <w:color w:val="000000" w:themeColor="text1"/>
          <w:lang w:val="en-US"/>
        </w:rPr>
        <w:t xml:space="preserve">: Sliced Streamgraph </w:t>
      </w:r>
    </w:p>
    <w:p w14:paraId="3539990E" w14:textId="77777777" w:rsidR="0045432F" w:rsidRDefault="0045432F" w:rsidP="0045432F">
      <w:pPr>
        <w:spacing w:line="360" w:lineRule="auto"/>
        <w:rPr>
          <w:rFonts w:ascii="Times" w:hAnsi="Times"/>
          <w:color w:val="000000" w:themeColor="text1"/>
          <w:lang w:val="en-US"/>
        </w:rPr>
      </w:pPr>
    </w:p>
    <w:p w14:paraId="7DB18EAA" w14:textId="77777777" w:rsidR="0045432F" w:rsidRPr="00C63109" w:rsidRDefault="0045432F" w:rsidP="0045432F">
      <w:pPr>
        <w:spacing w:line="360" w:lineRule="auto"/>
        <w:jc w:val="both"/>
        <w:rPr>
          <w:rFonts w:ascii="Times" w:hAnsi="Times"/>
          <w:color w:val="000000" w:themeColor="text1"/>
          <w:lang w:val="en-US"/>
        </w:rPr>
      </w:pPr>
      <w:r>
        <w:rPr>
          <w:rFonts w:ascii="Times" w:hAnsi="Times"/>
          <w:color w:val="000000" w:themeColor="text1"/>
          <w:lang w:val="en-US"/>
        </w:rPr>
        <w:t>Since each day of the duration has a different value of prediction and uncertainty, we have averaged the prediction of uncertainties for every three days and presented the corresponding values for the columns. That means, every</w:t>
      </w:r>
      <w:r w:rsidRPr="00C63109">
        <w:rPr>
          <w:rFonts w:ascii="Times" w:hAnsi="Times"/>
          <w:color w:val="000000" w:themeColor="text1"/>
          <w:lang w:val="en-US"/>
        </w:rPr>
        <w:t xml:space="preserve"> column </w:t>
      </w:r>
      <w:r>
        <w:rPr>
          <w:rFonts w:ascii="Times" w:hAnsi="Times"/>
          <w:color w:val="000000" w:themeColor="text1"/>
          <w:lang w:val="en-US"/>
        </w:rPr>
        <w:t>in the representation shows different uncertainties where dark green bullets reveal lower uncertainty</w:t>
      </w:r>
      <w:r w:rsidRPr="00C63109">
        <w:rPr>
          <w:rFonts w:ascii="Times" w:hAnsi="Times"/>
          <w:color w:val="000000" w:themeColor="text1"/>
          <w:lang w:val="en-US"/>
        </w:rPr>
        <w:t xml:space="preserve"> </w:t>
      </w:r>
      <w:r>
        <w:rPr>
          <w:rFonts w:ascii="Times" w:hAnsi="Times"/>
          <w:color w:val="000000" w:themeColor="text1"/>
          <w:lang w:val="en-US"/>
        </w:rPr>
        <w:t xml:space="preserve">and light-green bullets represent higher uncertainties in Figure-11. </w:t>
      </w:r>
    </w:p>
    <w:p w14:paraId="1FBB1522" w14:textId="77777777" w:rsidR="0045432F" w:rsidRDefault="0045432F" w:rsidP="0045432F">
      <w:pPr>
        <w:spacing w:line="360" w:lineRule="auto"/>
        <w:rPr>
          <w:rFonts w:ascii="Times" w:hAnsi="Times"/>
          <w:b/>
          <w:bCs/>
          <w:color w:val="000000" w:themeColor="text1"/>
          <w:lang w:val="en-US"/>
        </w:rPr>
      </w:pPr>
    </w:p>
    <w:p w14:paraId="6726791D" w14:textId="77777777" w:rsidR="0045432F" w:rsidRDefault="0045432F" w:rsidP="0045432F">
      <w:pPr>
        <w:spacing w:line="360" w:lineRule="auto"/>
        <w:rPr>
          <w:rFonts w:ascii="Times" w:hAnsi="Times"/>
          <w:b/>
          <w:bCs/>
          <w:color w:val="000000" w:themeColor="text1"/>
          <w:lang w:val="en-US"/>
        </w:rPr>
      </w:pPr>
    </w:p>
    <w:p w14:paraId="4A013D7A" w14:textId="77777777" w:rsidR="0045432F" w:rsidRDefault="0045432F" w:rsidP="0045432F">
      <w:pPr>
        <w:spacing w:line="360" w:lineRule="auto"/>
        <w:rPr>
          <w:rFonts w:ascii="Times" w:hAnsi="Times"/>
          <w:b/>
          <w:bCs/>
          <w:color w:val="000000" w:themeColor="text1"/>
          <w:lang w:val="en-US"/>
        </w:rPr>
      </w:pPr>
      <w:r>
        <w:rPr>
          <w:rFonts w:ascii="Times" w:hAnsi="Times"/>
          <w:b/>
          <w:bCs/>
          <w:color w:val="000000" w:themeColor="text1"/>
          <w:lang w:val="en-US"/>
        </w:rPr>
        <w:t>4.4.2</w:t>
      </w:r>
      <w:r>
        <w:rPr>
          <w:rFonts w:ascii="Times" w:hAnsi="Times"/>
          <w:b/>
          <w:bCs/>
          <w:color w:val="000000" w:themeColor="text1"/>
          <w:lang w:val="en-US"/>
        </w:rPr>
        <w:tab/>
        <w:t>Pattern</w:t>
      </w:r>
      <w:r w:rsidRPr="00B25037">
        <w:rPr>
          <w:rFonts w:ascii="Times" w:hAnsi="Times"/>
          <w:b/>
          <w:bCs/>
          <w:color w:val="000000" w:themeColor="text1"/>
          <w:lang w:val="en-US"/>
        </w:rPr>
        <w:t xml:space="preserve"> </w:t>
      </w:r>
      <w:r>
        <w:rPr>
          <w:rFonts w:ascii="Times" w:hAnsi="Times"/>
          <w:b/>
          <w:bCs/>
          <w:color w:val="000000" w:themeColor="text1"/>
          <w:lang w:val="en-US"/>
        </w:rPr>
        <w:t xml:space="preserve">Generation </w:t>
      </w:r>
    </w:p>
    <w:p w14:paraId="2CA05966" w14:textId="77777777" w:rsidR="0045432F" w:rsidRDefault="0045432F" w:rsidP="0045432F">
      <w:pPr>
        <w:spacing w:line="360" w:lineRule="auto"/>
        <w:jc w:val="both"/>
        <w:rPr>
          <w:color w:val="24292E"/>
        </w:rPr>
      </w:pPr>
      <w:r w:rsidRPr="008574B6">
        <w:rPr>
          <w:color w:val="24292E"/>
        </w:rPr>
        <w:t>Patterns can be generated easily with the help HTML, CSS and JavaScript as stated in section-1.2.5.</w:t>
      </w:r>
      <w:r>
        <w:rPr>
          <w:color w:val="24292E"/>
        </w:rPr>
        <w:t xml:space="preserve"> We have generated patterns in our work to apply in textures of various charts which are shown in later chapters. To draw the textures, we have chosen two sets of alternating colors such reddish and bluish colors, used HTML pattern tag with a specific structure of defining id so that it can be used by that id in textures. It needs to define the height, width, shape (circle, rect, etc.), center (cx, cy) and radius(r), attribute (patternUnits for coordinate system). Finally, fill the pattern with a color. </w:t>
      </w:r>
    </w:p>
    <w:p w14:paraId="1E925CFF" w14:textId="77777777" w:rsidR="0045432F" w:rsidRDefault="0045432F" w:rsidP="0045432F">
      <w:pPr>
        <w:spacing w:line="360" w:lineRule="auto"/>
        <w:jc w:val="both"/>
        <w:rPr>
          <w:color w:val="24292E"/>
        </w:rPr>
      </w:pPr>
    </w:p>
    <w:p w14:paraId="70066C4A" w14:textId="77777777" w:rsidR="0045432F" w:rsidRPr="008574B6" w:rsidRDefault="0045432F" w:rsidP="0045432F">
      <w:pPr>
        <w:spacing w:line="360" w:lineRule="auto"/>
        <w:jc w:val="both"/>
        <w:rPr>
          <w:color w:val="24292E"/>
        </w:rPr>
      </w:pPr>
      <w:r>
        <w:rPr>
          <w:color w:val="24292E"/>
        </w:rPr>
        <w:t>The following section shows pattern generation steps by Algorithm-8.</w:t>
      </w:r>
    </w:p>
    <w:p w14:paraId="417541ED" w14:textId="77777777" w:rsidR="0045432F" w:rsidRPr="00F43920" w:rsidRDefault="0045432F" w:rsidP="0045432F">
      <w:pPr>
        <w:spacing w:line="360" w:lineRule="auto"/>
        <w:jc w:val="both"/>
        <w:rPr>
          <w:rFonts w:ascii="Times" w:hAnsi="Times"/>
          <w:color w:val="000000" w:themeColor="text1"/>
          <w:sz w:val="23"/>
          <w:szCs w:val="23"/>
          <w:shd w:val="clear" w:color="auto" w:fill="FFFFFF"/>
          <w:lang w:val="en-US"/>
        </w:rPr>
      </w:pPr>
      <w:r w:rsidRPr="00687950">
        <w:rPr>
          <w:rFonts w:ascii="Times" w:hAnsi="Times"/>
          <w:color w:val="000000" w:themeColor="text1"/>
          <w:sz w:val="23"/>
          <w:szCs w:val="23"/>
          <w:shd w:val="clear" w:color="auto" w:fill="FFFFFF"/>
          <w:lang w:val="en-US"/>
        </w:rPr>
        <w:t>---------------------------------------------------------------------------------------------------------------------</w:t>
      </w:r>
    </w:p>
    <w:p w14:paraId="4A6F026E" w14:textId="77777777" w:rsidR="0045432F" w:rsidRPr="002632F7" w:rsidRDefault="0045432F" w:rsidP="009D20AF">
      <w:pPr>
        <w:pStyle w:val="ListParagraph"/>
        <w:numPr>
          <w:ilvl w:val="1"/>
          <w:numId w:val="5"/>
        </w:numPr>
        <w:tabs>
          <w:tab w:val="clear" w:pos="1440"/>
        </w:tabs>
        <w:spacing w:line="360" w:lineRule="auto"/>
        <w:ind w:left="357" w:hanging="357"/>
        <w:rPr>
          <w:rFonts w:ascii="Times" w:hAnsi="Times" w:cs="Arial"/>
          <w:color w:val="000000" w:themeColor="text1"/>
          <w:spacing w:val="-1"/>
          <w:shd w:val="clear" w:color="auto" w:fill="FFFFFF"/>
        </w:rPr>
      </w:pPr>
      <w:r w:rsidRPr="002632F7">
        <w:rPr>
          <w:rFonts w:ascii="Times" w:hAnsi="Times" w:cs="Arial"/>
          <w:color w:val="000000" w:themeColor="text1"/>
          <w:spacing w:val="-1"/>
          <w:shd w:val="clear" w:color="auto" w:fill="FFFFFF"/>
        </w:rPr>
        <w:t xml:space="preserve">Repeat steps </w:t>
      </w:r>
      <w:r>
        <w:rPr>
          <w:rFonts w:ascii="Times" w:hAnsi="Times" w:cs="Arial"/>
          <w:color w:val="000000" w:themeColor="text1"/>
          <w:spacing w:val="-1"/>
          <w:shd w:val="clear" w:color="auto" w:fill="FFFFFF"/>
        </w:rPr>
        <w:t>2</w:t>
      </w:r>
      <w:r w:rsidRPr="002632F7">
        <w:rPr>
          <w:rFonts w:ascii="Times" w:hAnsi="Times" w:cs="Arial"/>
          <w:color w:val="000000" w:themeColor="text1"/>
          <w:spacing w:val="-1"/>
          <w:shd w:val="clear" w:color="auto" w:fill="FFFFFF"/>
        </w:rPr>
        <w:t xml:space="preserve"> to </w:t>
      </w:r>
      <w:r>
        <w:rPr>
          <w:rFonts w:ascii="Times" w:hAnsi="Times" w:cs="Arial"/>
          <w:color w:val="000000" w:themeColor="text1"/>
          <w:spacing w:val="-1"/>
          <w:shd w:val="clear" w:color="auto" w:fill="FFFFFF"/>
        </w:rPr>
        <w:t>12</w:t>
      </w:r>
      <w:r w:rsidRPr="002632F7">
        <w:rPr>
          <w:rFonts w:ascii="Times" w:hAnsi="Times" w:cs="Arial"/>
          <w:color w:val="000000" w:themeColor="text1"/>
          <w:spacing w:val="-1"/>
          <w:shd w:val="clear" w:color="auto" w:fill="FFFFFF"/>
        </w:rPr>
        <w:t xml:space="preserve"> for all the countries</w:t>
      </w:r>
    </w:p>
    <w:p w14:paraId="1FBD0DEE" w14:textId="77777777" w:rsidR="0045432F" w:rsidRPr="002632F7" w:rsidRDefault="0045432F" w:rsidP="009D20AF">
      <w:pPr>
        <w:pStyle w:val="ListParagraph"/>
        <w:numPr>
          <w:ilvl w:val="1"/>
          <w:numId w:val="5"/>
        </w:numPr>
        <w:tabs>
          <w:tab w:val="clear" w:pos="1440"/>
        </w:tabs>
        <w:spacing w:line="360" w:lineRule="auto"/>
        <w:ind w:left="357" w:hanging="357"/>
        <w:rPr>
          <w:rFonts w:ascii="Times" w:hAnsi="Times" w:cs="Arial"/>
          <w:color w:val="000000" w:themeColor="text1"/>
          <w:spacing w:val="-1"/>
          <w:shd w:val="clear" w:color="auto" w:fill="FFFFFF"/>
        </w:rPr>
      </w:pPr>
      <w:r w:rsidRPr="002632F7">
        <w:rPr>
          <w:rFonts w:ascii="Times" w:hAnsi="Times" w:cs="Arial"/>
          <w:color w:val="000000" w:themeColor="text1"/>
          <w:spacing w:val="-1"/>
          <w:shd w:val="clear" w:color="auto" w:fill="FFFFFF"/>
        </w:rPr>
        <w:t>Define two sets of alternating colors to distinguish patterns side by side as follows:</w:t>
      </w:r>
      <w:r w:rsidRPr="002632F7">
        <w:rPr>
          <w:rFonts w:ascii="Times" w:hAnsi="Times" w:cs="Arial"/>
          <w:color w:val="000000" w:themeColor="text1"/>
          <w:spacing w:val="-1"/>
          <w:shd w:val="clear" w:color="auto" w:fill="FFFFFF"/>
        </w:rPr>
        <w:br/>
      </w:r>
      <w:r w:rsidRPr="005934DC">
        <w:rPr>
          <w:rFonts w:ascii="Times" w:hAnsi="Times" w:cs="Menlo"/>
          <w:color w:val="000000" w:themeColor="text1"/>
        </w:rPr>
        <w:t>{0: '#ff0000', 1: '#800000', 2: '#FF00FF'}</w:t>
      </w:r>
      <w:r w:rsidRPr="002632F7">
        <w:rPr>
          <w:rFonts w:ascii="Times" w:hAnsi="Times" w:cs="Menlo"/>
          <w:color w:val="000000" w:themeColor="text1"/>
        </w:rPr>
        <w:t xml:space="preserve"> -&gt; Reddish colors</w:t>
      </w:r>
      <w:r w:rsidRPr="002632F7">
        <w:rPr>
          <w:rFonts w:ascii="Times" w:hAnsi="Times" w:cs="Menlo"/>
          <w:color w:val="000000" w:themeColor="text1"/>
        </w:rPr>
        <w:br/>
      </w:r>
      <w:r w:rsidRPr="005934DC">
        <w:rPr>
          <w:rFonts w:ascii="Times" w:hAnsi="Times" w:cs="Menlo"/>
          <w:color w:val="000000" w:themeColor="text1"/>
        </w:rPr>
        <w:t>{0:'#008080 ', 1: '#0000FF', 2: '#000080'}</w:t>
      </w:r>
      <w:r w:rsidRPr="002632F7">
        <w:rPr>
          <w:rFonts w:ascii="Times" w:hAnsi="Times" w:cs="Menlo"/>
          <w:color w:val="000000" w:themeColor="text1"/>
        </w:rPr>
        <w:t xml:space="preserve"> -&gt; Bluish colors</w:t>
      </w:r>
    </w:p>
    <w:p w14:paraId="32CC2061" w14:textId="77777777" w:rsidR="0045432F" w:rsidRPr="002632F7" w:rsidRDefault="0045432F" w:rsidP="009D20AF">
      <w:pPr>
        <w:pStyle w:val="ListParagraph"/>
        <w:numPr>
          <w:ilvl w:val="1"/>
          <w:numId w:val="5"/>
        </w:numPr>
        <w:tabs>
          <w:tab w:val="clear" w:pos="1440"/>
        </w:tabs>
        <w:spacing w:line="360" w:lineRule="auto"/>
        <w:ind w:left="357" w:hanging="357"/>
        <w:rPr>
          <w:rFonts w:ascii="Times" w:hAnsi="Times" w:cs="Arial"/>
          <w:color w:val="000000" w:themeColor="text1"/>
          <w:spacing w:val="-1"/>
          <w:shd w:val="clear" w:color="auto" w:fill="FFFFFF"/>
        </w:rPr>
      </w:pPr>
      <w:r w:rsidRPr="002632F7">
        <w:rPr>
          <w:rFonts w:ascii="Times" w:hAnsi="Times" w:cs="Menlo"/>
          <w:color w:val="000000" w:themeColor="text1"/>
        </w:rPr>
        <w:t>Repeat step 3 for three aberration points</w:t>
      </w:r>
      <w:r>
        <w:rPr>
          <w:rFonts w:ascii="Times" w:hAnsi="Times" w:cs="Menlo"/>
          <w:color w:val="000000" w:themeColor="text1"/>
        </w:rPr>
        <w:t>.</w:t>
      </w:r>
    </w:p>
    <w:p w14:paraId="5C02F690" w14:textId="77777777" w:rsidR="0045432F" w:rsidRPr="002632F7" w:rsidRDefault="0045432F" w:rsidP="009D20AF">
      <w:pPr>
        <w:pStyle w:val="ListParagraph"/>
        <w:numPr>
          <w:ilvl w:val="1"/>
          <w:numId w:val="5"/>
        </w:numPr>
        <w:tabs>
          <w:tab w:val="clear" w:pos="1440"/>
        </w:tabs>
        <w:spacing w:line="360" w:lineRule="auto"/>
        <w:ind w:left="357" w:hanging="357"/>
        <w:rPr>
          <w:rFonts w:ascii="Times" w:hAnsi="Times" w:cs="Arial"/>
          <w:color w:val="000000" w:themeColor="text1"/>
          <w:spacing w:val="-1"/>
          <w:shd w:val="clear" w:color="auto" w:fill="FFFFFF"/>
        </w:rPr>
      </w:pPr>
      <w:r w:rsidRPr="002632F7">
        <w:rPr>
          <w:rFonts w:ascii="Times" w:hAnsi="Times" w:cs="Menlo"/>
          <w:color w:val="000000" w:themeColor="text1"/>
        </w:rPr>
        <w:t>Repeat step 4 for three alternative colors.</w:t>
      </w:r>
    </w:p>
    <w:p w14:paraId="78B9DD88" w14:textId="77777777" w:rsidR="0045432F" w:rsidRPr="002632F7" w:rsidRDefault="0045432F" w:rsidP="009D20AF">
      <w:pPr>
        <w:pStyle w:val="ListParagraph"/>
        <w:numPr>
          <w:ilvl w:val="1"/>
          <w:numId w:val="5"/>
        </w:numPr>
        <w:tabs>
          <w:tab w:val="clear" w:pos="1440"/>
        </w:tabs>
        <w:spacing w:line="360" w:lineRule="auto"/>
        <w:ind w:left="357" w:hanging="357"/>
        <w:rPr>
          <w:rFonts w:ascii="Times" w:hAnsi="Times" w:cs="Arial"/>
          <w:color w:val="000000" w:themeColor="text1"/>
          <w:spacing w:val="-1"/>
          <w:shd w:val="clear" w:color="auto" w:fill="FFFFFF"/>
        </w:rPr>
      </w:pPr>
      <w:r w:rsidRPr="002632F7">
        <w:rPr>
          <w:rFonts w:ascii="Times" w:hAnsi="Times" w:cs="Menlo"/>
          <w:color w:val="000000" w:themeColor="text1"/>
        </w:rPr>
        <w:t xml:space="preserve">Repeat steps </w:t>
      </w:r>
      <w:r>
        <w:rPr>
          <w:rFonts w:ascii="Times" w:hAnsi="Times" w:cs="Menlo"/>
          <w:color w:val="000000" w:themeColor="text1"/>
        </w:rPr>
        <w:t>6</w:t>
      </w:r>
      <w:r w:rsidRPr="002632F7">
        <w:rPr>
          <w:rFonts w:ascii="Times" w:hAnsi="Times" w:cs="Menlo"/>
          <w:color w:val="000000" w:themeColor="text1"/>
        </w:rPr>
        <w:t xml:space="preserve"> to 1</w:t>
      </w:r>
      <w:r>
        <w:rPr>
          <w:rFonts w:ascii="Times" w:hAnsi="Times" w:cs="Menlo"/>
          <w:color w:val="000000" w:themeColor="text1"/>
        </w:rPr>
        <w:t>2</w:t>
      </w:r>
      <w:r w:rsidRPr="002632F7">
        <w:rPr>
          <w:rFonts w:ascii="Times" w:hAnsi="Times" w:cs="Menlo"/>
          <w:color w:val="000000" w:themeColor="text1"/>
        </w:rPr>
        <w:t xml:space="preserve"> for 10 uncertainty scales [0 to 9].</w:t>
      </w:r>
    </w:p>
    <w:p w14:paraId="0D74A7D7" w14:textId="77777777" w:rsidR="0045432F" w:rsidRPr="002632F7" w:rsidRDefault="0045432F" w:rsidP="009D20AF">
      <w:pPr>
        <w:pStyle w:val="ListParagraph"/>
        <w:numPr>
          <w:ilvl w:val="1"/>
          <w:numId w:val="5"/>
        </w:numPr>
        <w:tabs>
          <w:tab w:val="clear" w:pos="1440"/>
        </w:tabs>
        <w:spacing w:line="360" w:lineRule="auto"/>
        <w:ind w:left="357" w:hanging="357"/>
        <w:rPr>
          <w:rFonts w:ascii="Times" w:hAnsi="Times" w:cs="Arial"/>
          <w:color w:val="000000" w:themeColor="text1"/>
          <w:spacing w:val="-1"/>
          <w:shd w:val="clear" w:color="auto" w:fill="FFFFFF"/>
        </w:rPr>
      </w:pPr>
      <w:r w:rsidRPr="002632F7">
        <w:rPr>
          <w:rFonts w:ascii="Times" w:hAnsi="Times"/>
          <w:color w:val="000000" w:themeColor="text1"/>
          <w:shd w:val="clear" w:color="auto" w:fill="FFFFFF"/>
          <w:lang w:val="en-US"/>
        </w:rPr>
        <w:t>Define a pattern by using &lt;pattern&gt;</w:t>
      </w:r>
      <w:r w:rsidRPr="002632F7">
        <w:rPr>
          <w:rFonts w:ascii="Times" w:hAnsi="Times" w:cs="Arial"/>
          <w:color w:val="000000" w:themeColor="text1"/>
          <w:spacing w:val="-1"/>
          <w:shd w:val="clear" w:color="auto" w:fill="FFFFFF"/>
        </w:rPr>
        <w:t xml:space="preserve"> tag that defines a graphics object which can be redrawn at repeated x- and y- coordinate intervals to cover an area.</w:t>
      </w:r>
      <w:r w:rsidRPr="002632F7">
        <w:rPr>
          <w:rFonts w:ascii="Times" w:hAnsi="Times" w:cs="Arial"/>
          <w:color w:val="000000" w:themeColor="text1"/>
          <w:spacing w:val="-1"/>
          <w:shd w:val="clear" w:color="auto" w:fill="FFFFFF"/>
        </w:rPr>
        <w:tab/>
      </w:r>
      <w:r w:rsidRPr="002632F7">
        <w:rPr>
          <w:rFonts w:ascii="Times" w:hAnsi="Times" w:cs="Arial"/>
          <w:color w:val="000000" w:themeColor="text1"/>
          <w:spacing w:val="-1"/>
          <w:shd w:val="clear" w:color="auto" w:fill="FFFFFF"/>
        </w:rPr>
        <w:tab/>
      </w:r>
    </w:p>
    <w:p w14:paraId="4F579947" w14:textId="77777777" w:rsidR="0045432F" w:rsidRPr="002632F7" w:rsidRDefault="0045432F" w:rsidP="009D20AF">
      <w:pPr>
        <w:pStyle w:val="ListParagraph"/>
        <w:numPr>
          <w:ilvl w:val="1"/>
          <w:numId w:val="5"/>
        </w:numPr>
        <w:tabs>
          <w:tab w:val="clear" w:pos="1440"/>
        </w:tabs>
        <w:spacing w:line="360" w:lineRule="auto"/>
        <w:ind w:left="357" w:hanging="357"/>
        <w:rPr>
          <w:rFonts w:ascii="Times" w:hAnsi="Times" w:cs="Arial"/>
          <w:color w:val="000000" w:themeColor="text1"/>
          <w:spacing w:val="-1"/>
          <w:shd w:val="clear" w:color="auto" w:fill="FFFFFF"/>
        </w:rPr>
      </w:pPr>
      <w:r w:rsidRPr="002632F7">
        <w:rPr>
          <w:rFonts w:ascii="Times" w:hAnsi="Times" w:cs="Arial"/>
          <w:color w:val="000000" w:themeColor="text1"/>
          <w:spacing w:val="-1"/>
          <w:shd w:val="clear" w:color="auto" w:fill="FFFFFF"/>
        </w:rPr>
        <w:t>Set an ‘id’ of the pattern element.</w:t>
      </w:r>
      <w:r w:rsidRPr="002632F7">
        <w:rPr>
          <w:rFonts w:ascii="Times" w:hAnsi="Times" w:cs="Arial"/>
          <w:color w:val="000000" w:themeColor="text1"/>
          <w:spacing w:val="-1"/>
          <w:shd w:val="clear" w:color="auto" w:fill="FFFFFF"/>
        </w:rPr>
        <w:tab/>
        <w:t>This ‘id’ is used later during filling texture. We use the following convention to define an id:</w:t>
      </w:r>
      <w:r w:rsidRPr="002632F7">
        <w:rPr>
          <w:rFonts w:ascii="Times" w:hAnsi="Times" w:cs="Arial"/>
          <w:color w:val="000000" w:themeColor="text1"/>
          <w:spacing w:val="-1"/>
          <w:shd w:val="clear" w:color="auto" w:fill="FFFFFF"/>
        </w:rPr>
        <w:br/>
      </w:r>
      <w:r>
        <w:rPr>
          <w:rFonts w:ascii="Times" w:hAnsi="Times" w:cs="Menlo"/>
          <w:color w:val="000000" w:themeColor="text1"/>
        </w:rPr>
        <w:t>pattern_</w:t>
      </w:r>
      <w:r w:rsidRPr="00F77AB7">
        <w:rPr>
          <w:rFonts w:ascii="Times" w:hAnsi="Times" w:cs="Menlo"/>
          <w:color w:val="000000" w:themeColor="text1"/>
        </w:rPr>
        <w:t>id = '</w:t>
      </w:r>
      <w:r w:rsidRPr="002632F7">
        <w:rPr>
          <w:rFonts w:ascii="Times" w:hAnsi="Times" w:cs="Menlo"/>
          <w:color w:val="000000" w:themeColor="text1"/>
        </w:rPr>
        <w:t>pat-</w:t>
      </w:r>
      <w:r w:rsidRPr="00F77AB7">
        <w:rPr>
          <w:rFonts w:ascii="Times" w:hAnsi="Times" w:cs="Menlo"/>
          <w:color w:val="000000" w:themeColor="text1"/>
        </w:rPr>
        <w:t>'</w:t>
      </w:r>
      <w:r w:rsidRPr="002632F7">
        <w:rPr>
          <w:rFonts w:ascii="Times" w:hAnsi="Times" w:cs="Menlo"/>
          <w:color w:val="000000" w:themeColor="text1"/>
        </w:rPr>
        <w:t xml:space="preserve"> </w:t>
      </w:r>
      <w:r w:rsidRPr="00F77AB7">
        <w:rPr>
          <w:rFonts w:ascii="Times" w:hAnsi="Times" w:cs="Menlo"/>
          <w:color w:val="000000" w:themeColor="text1"/>
        </w:rPr>
        <w:t xml:space="preserve">+ </w:t>
      </w:r>
      <w:r w:rsidRPr="002632F7">
        <w:rPr>
          <w:rFonts w:ascii="Times" w:hAnsi="Times" w:cs="Menlo"/>
          <w:color w:val="000000" w:themeColor="text1"/>
        </w:rPr>
        <w:t>country</w:t>
      </w:r>
      <w:r w:rsidRPr="00F77AB7">
        <w:rPr>
          <w:rFonts w:ascii="Times" w:hAnsi="Times" w:cs="Menlo"/>
          <w:color w:val="000000" w:themeColor="text1"/>
        </w:rPr>
        <w:t xml:space="preserve"> + '-' +</w:t>
      </w:r>
      <w:r w:rsidRPr="00BA2C54">
        <w:rPr>
          <w:rFonts w:ascii="Times" w:hAnsi="Times" w:cs="Menlo"/>
          <w:color w:val="000000" w:themeColor="text1"/>
        </w:rPr>
        <w:t xml:space="preserve"> </w:t>
      </w:r>
      <w:r w:rsidRPr="002632F7">
        <w:rPr>
          <w:rFonts w:ascii="Times" w:hAnsi="Times" w:cs="Menlo"/>
          <w:color w:val="000000" w:themeColor="text1"/>
        </w:rPr>
        <w:t>aber_indx</w:t>
      </w:r>
      <w:r w:rsidRPr="00BA2C54">
        <w:rPr>
          <w:rFonts w:ascii="Times" w:hAnsi="Times" w:cs="Menlo"/>
          <w:color w:val="000000" w:themeColor="text1"/>
        </w:rPr>
        <w:t xml:space="preserve"> + '-'</w:t>
      </w:r>
      <w:r w:rsidRPr="002632F7">
        <w:rPr>
          <w:rFonts w:ascii="Times" w:hAnsi="Times" w:cs="Menlo"/>
          <w:color w:val="000000" w:themeColor="text1"/>
        </w:rPr>
        <w:t xml:space="preserve"> </w:t>
      </w:r>
      <w:r w:rsidRPr="00F77AB7">
        <w:rPr>
          <w:rFonts w:ascii="Times" w:hAnsi="Times" w:cs="Menlo"/>
          <w:color w:val="000000" w:themeColor="text1"/>
        </w:rPr>
        <w:t>+ rgb_ind</w:t>
      </w:r>
      <w:r w:rsidRPr="002632F7">
        <w:rPr>
          <w:rFonts w:ascii="Times" w:hAnsi="Times" w:cs="Menlo"/>
          <w:color w:val="000000" w:themeColor="text1"/>
        </w:rPr>
        <w:t>x</w:t>
      </w:r>
      <w:r w:rsidRPr="00F77AB7">
        <w:rPr>
          <w:rFonts w:ascii="Times" w:hAnsi="Times" w:cs="Menlo"/>
          <w:color w:val="000000" w:themeColor="text1"/>
        </w:rPr>
        <w:t xml:space="preserve"> + '-' +</w:t>
      </w:r>
      <w:r w:rsidRPr="002632F7">
        <w:rPr>
          <w:rFonts w:ascii="Times" w:hAnsi="Times" w:cs="Menlo"/>
          <w:color w:val="000000" w:themeColor="text1"/>
        </w:rPr>
        <w:t xml:space="preserve"> uncertainty_scale</w:t>
      </w:r>
    </w:p>
    <w:p w14:paraId="6EA01F24" w14:textId="77777777" w:rsidR="0045432F" w:rsidRPr="002632F7" w:rsidRDefault="0045432F" w:rsidP="0045432F">
      <w:pPr>
        <w:pStyle w:val="ListParagraph"/>
        <w:spacing w:line="360" w:lineRule="auto"/>
        <w:ind w:left="357"/>
        <w:rPr>
          <w:rFonts w:ascii="Times" w:hAnsi="Times" w:cs="Menlo"/>
          <w:color w:val="000000" w:themeColor="text1"/>
        </w:rPr>
      </w:pPr>
      <w:r>
        <w:rPr>
          <w:rFonts w:ascii="Times" w:hAnsi="Times" w:cs="Menlo"/>
          <w:color w:val="000000" w:themeColor="text1"/>
        </w:rPr>
        <w:t>w</w:t>
      </w:r>
      <w:r w:rsidRPr="002632F7">
        <w:rPr>
          <w:rFonts w:ascii="Times" w:hAnsi="Times" w:cs="Menlo"/>
          <w:color w:val="000000" w:themeColor="text1"/>
        </w:rPr>
        <w:t>here,</w:t>
      </w:r>
    </w:p>
    <w:p w14:paraId="0FD7ACEE" w14:textId="77777777" w:rsidR="0045432F" w:rsidRDefault="0045432F" w:rsidP="0045432F">
      <w:pPr>
        <w:pStyle w:val="ListParagraph"/>
        <w:spacing w:line="360" w:lineRule="auto"/>
        <w:ind w:left="357"/>
        <w:rPr>
          <w:rFonts w:ascii="Times" w:hAnsi="Times" w:cs="Menlo"/>
          <w:color w:val="000000" w:themeColor="text1"/>
        </w:rPr>
      </w:pPr>
      <w:r w:rsidRPr="002632F7">
        <w:rPr>
          <w:rFonts w:ascii="Times" w:hAnsi="Times" w:cs="Menlo"/>
          <w:color w:val="000000" w:themeColor="text1"/>
        </w:rPr>
        <w:t>country = name of the country of stream graph</w:t>
      </w:r>
    </w:p>
    <w:p w14:paraId="6011DBE2" w14:textId="77777777" w:rsidR="0045432F" w:rsidRPr="00BC0077" w:rsidRDefault="0045432F" w:rsidP="0045432F">
      <w:pPr>
        <w:pStyle w:val="ListParagraph"/>
        <w:spacing w:line="360" w:lineRule="auto"/>
        <w:ind w:left="357"/>
        <w:rPr>
          <w:rFonts w:ascii="Times" w:hAnsi="Times" w:cs="Menlo"/>
          <w:color w:val="000000" w:themeColor="text1"/>
        </w:rPr>
      </w:pPr>
      <w:r>
        <w:rPr>
          <w:rFonts w:ascii="Times" w:hAnsi="Times" w:cs="Menlo"/>
          <w:color w:val="000000" w:themeColor="text1"/>
        </w:rPr>
        <w:t>aber</w:t>
      </w:r>
      <w:r w:rsidRPr="002632F7">
        <w:rPr>
          <w:rFonts w:ascii="Times" w:hAnsi="Times" w:cs="Menlo"/>
          <w:color w:val="000000" w:themeColor="text1"/>
        </w:rPr>
        <w:t xml:space="preserve">_indx = index of the </w:t>
      </w:r>
      <w:r>
        <w:rPr>
          <w:rFonts w:ascii="Times" w:hAnsi="Times" w:cs="Menlo"/>
          <w:color w:val="000000" w:themeColor="text1"/>
        </w:rPr>
        <w:t>aberration</w:t>
      </w:r>
      <w:r w:rsidRPr="002632F7">
        <w:rPr>
          <w:rFonts w:ascii="Times" w:hAnsi="Times" w:cs="Menlo"/>
          <w:color w:val="000000" w:themeColor="text1"/>
        </w:rPr>
        <w:t xml:space="preserve"> </w:t>
      </w:r>
      <w:r>
        <w:rPr>
          <w:rFonts w:ascii="Times" w:hAnsi="Times" w:cs="Menlo"/>
          <w:color w:val="000000" w:themeColor="text1"/>
        </w:rPr>
        <w:t>from [0, 1, 2] from step 3.</w:t>
      </w:r>
    </w:p>
    <w:p w14:paraId="282D5A80" w14:textId="77777777" w:rsidR="0045432F" w:rsidRPr="002632F7" w:rsidRDefault="0045432F" w:rsidP="0045432F">
      <w:pPr>
        <w:pStyle w:val="ListParagraph"/>
        <w:spacing w:line="360" w:lineRule="auto"/>
        <w:ind w:left="357"/>
        <w:rPr>
          <w:rFonts w:ascii="Times" w:hAnsi="Times" w:cs="Menlo"/>
          <w:color w:val="000000" w:themeColor="text1"/>
        </w:rPr>
      </w:pPr>
      <w:r w:rsidRPr="002632F7">
        <w:rPr>
          <w:rFonts w:ascii="Times" w:hAnsi="Times" w:cs="Menlo"/>
          <w:color w:val="000000" w:themeColor="text1"/>
        </w:rPr>
        <w:t>rgb_indx = index of the color channel (0 for red, 1 for green, 2 for blue)</w:t>
      </w:r>
      <w:r>
        <w:rPr>
          <w:rFonts w:ascii="Times" w:hAnsi="Times" w:cs="Menlo"/>
          <w:color w:val="000000" w:themeColor="text1"/>
        </w:rPr>
        <w:t xml:space="preserve"> from step 4.</w:t>
      </w:r>
    </w:p>
    <w:p w14:paraId="6EF59B77" w14:textId="77777777" w:rsidR="0045432F" w:rsidRPr="002632F7" w:rsidRDefault="0045432F" w:rsidP="0045432F">
      <w:pPr>
        <w:pStyle w:val="ListParagraph"/>
        <w:spacing w:line="360" w:lineRule="auto"/>
        <w:ind w:left="357"/>
        <w:rPr>
          <w:rFonts w:ascii="Times" w:hAnsi="Times" w:cs="Arial"/>
          <w:color w:val="000000" w:themeColor="text1"/>
          <w:spacing w:val="-1"/>
          <w:shd w:val="clear" w:color="auto" w:fill="FFFFFF"/>
        </w:rPr>
      </w:pPr>
      <w:r w:rsidRPr="002632F7">
        <w:rPr>
          <w:rFonts w:ascii="Times" w:hAnsi="Times" w:cs="Menlo"/>
          <w:color w:val="000000" w:themeColor="text1"/>
        </w:rPr>
        <w:t>uncertainty = uncertainty in the scale of 0 to 9 (normalized to meet the range)</w:t>
      </w:r>
      <w:r>
        <w:rPr>
          <w:rFonts w:ascii="Times" w:hAnsi="Times" w:cs="Menlo"/>
          <w:color w:val="000000" w:themeColor="text1"/>
        </w:rPr>
        <w:t xml:space="preserve"> from step 5.</w:t>
      </w:r>
    </w:p>
    <w:p w14:paraId="5F5A228F" w14:textId="77777777" w:rsidR="0045432F" w:rsidRPr="002632F7" w:rsidRDefault="0045432F" w:rsidP="009D20AF">
      <w:pPr>
        <w:pStyle w:val="ListParagraph"/>
        <w:numPr>
          <w:ilvl w:val="1"/>
          <w:numId w:val="5"/>
        </w:numPr>
        <w:tabs>
          <w:tab w:val="clear" w:pos="1440"/>
        </w:tabs>
        <w:spacing w:line="360" w:lineRule="auto"/>
        <w:ind w:left="357" w:hanging="357"/>
        <w:rPr>
          <w:rFonts w:ascii="Times" w:hAnsi="Times" w:cs="Arial"/>
          <w:color w:val="000000" w:themeColor="text1"/>
          <w:spacing w:val="-1"/>
          <w:shd w:val="clear" w:color="auto" w:fill="FFFFFF"/>
        </w:rPr>
      </w:pPr>
      <w:r w:rsidRPr="002632F7">
        <w:rPr>
          <w:rFonts w:ascii="Times" w:hAnsi="Times" w:cs="Arial"/>
          <w:color w:val="000000" w:themeColor="text1"/>
          <w:spacing w:val="-1"/>
          <w:shd w:val="clear" w:color="auto" w:fill="FFFFFF"/>
        </w:rPr>
        <w:t>Set width and height of the pattern.</w:t>
      </w:r>
    </w:p>
    <w:p w14:paraId="1FECAB62" w14:textId="77777777" w:rsidR="0045432F" w:rsidRPr="002632F7" w:rsidRDefault="0045432F" w:rsidP="009D20AF">
      <w:pPr>
        <w:pStyle w:val="ListParagraph"/>
        <w:numPr>
          <w:ilvl w:val="1"/>
          <w:numId w:val="5"/>
        </w:numPr>
        <w:tabs>
          <w:tab w:val="clear" w:pos="1440"/>
        </w:tabs>
        <w:spacing w:line="360" w:lineRule="auto"/>
        <w:ind w:left="357" w:hanging="357"/>
        <w:rPr>
          <w:rFonts w:ascii="Times" w:hAnsi="Times" w:cs="Arial"/>
          <w:color w:val="000000" w:themeColor="text1"/>
          <w:spacing w:val="-1"/>
          <w:shd w:val="clear" w:color="auto" w:fill="FFFFFF"/>
        </w:rPr>
      </w:pPr>
      <w:r w:rsidRPr="002632F7">
        <w:rPr>
          <w:rFonts w:ascii="Times" w:hAnsi="Times" w:cs="Arial"/>
          <w:color w:val="000000" w:themeColor="text1"/>
          <w:spacing w:val="-1"/>
          <w:shd w:val="clear" w:color="auto" w:fill="FFFFFF"/>
        </w:rPr>
        <w:t>Append a shape of the pattern such as ‘circle’, ‘rect’, ‘ellipse’ etc. In our case, we use ‘circle’.</w:t>
      </w:r>
    </w:p>
    <w:p w14:paraId="55778380" w14:textId="77777777" w:rsidR="0045432F" w:rsidRPr="002632F7" w:rsidRDefault="0045432F" w:rsidP="009D20AF">
      <w:pPr>
        <w:pStyle w:val="ListParagraph"/>
        <w:numPr>
          <w:ilvl w:val="1"/>
          <w:numId w:val="5"/>
        </w:numPr>
        <w:tabs>
          <w:tab w:val="clear" w:pos="1440"/>
        </w:tabs>
        <w:spacing w:line="360" w:lineRule="auto"/>
        <w:ind w:left="357" w:hanging="357"/>
        <w:rPr>
          <w:rFonts w:ascii="Times" w:hAnsi="Times" w:cs="Arial"/>
          <w:color w:val="000000" w:themeColor="text1"/>
          <w:spacing w:val="-1"/>
          <w:shd w:val="clear" w:color="auto" w:fill="FFFFFF"/>
        </w:rPr>
      </w:pPr>
      <w:r w:rsidRPr="002632F7">
        <w:rPr>
          <w:rFonts w:ascii="Times" w:hAnsi="Times" w:cs="Arial"/>
          <w:color w:val="000000" w:themeColor="text1"/>
          <w:spacing w:val="-1"/>
          <w:shd w:val="clear" w:color="auto" w:fill="FFFFFF"/>
        </w:rPr>
        <w:t>Set center (cx, cy) and radius (r) of the circle.</w:t>
      </w:r>
      <w:r w:rsidRPr="002632F7">
        <w:rPr>
          <w:rFonts w:ascii="Times" w:hAnsi="Times" w:cs="Arial"/>
          <w:color w:val="000000" w:themeColor="text1"/>
          <w:spacing w:val="-1"/>
          <w:shd w:val="clear" w:color="auto" w:fill="FFFFFF"/>
        </w:rPr>
        <w:tab/>
      </w:r>
    </w:p>
    <w:p w14:paraId="64FCA87A" w14:textId="77777777" w:rsidR="0045432F" w:rsidRPr="002632F7" w:rsidRDefault="0045432F" w:rsidP="009D20AF">
      <w:pPr>
        <w:pStyle w:val="ListParagraph"/>
        <w:numPr>
          <w:ilvl w:val="1"/>
          <w:numId w:val="5"/>
        </w:numPr>
        <w:tabs>
          <w:tab w:val="clear" w:pos="1440"/>
        </w:tabs>
        <w:spacing w:line="360" w:lineRule="auto"/>
        <w:ind w:left="357" w:hanging="357"/>
        <w:rPr>
          <w:rFonts w:ascii="Times" w:hAnsi="Times" w:cs="Arial"/>
          <w:color w:val="000000" w:themeColor="text1"/>
          <w:spacing w:val="-1"/>
          <w:shd w:val="clear" w:color="auto" w:fill="FFFFFF"/>
        </w:rPr>
      </w:pPr>
      <w:r w:rsidRPr="002632F7">
        <w:rPr>
          <w:rFonts w:ascii="Times" w:eastAsiaTheme="minorHAnsi" w:hAnsi="Times" w:cs="AppleSystemUIFont"/>
          <w:color w:val="000000" w:themeColor="text1"/>
          <w:lang w:val="en-GB" w:eastAsia="en-US"/>
        </w:rPr>
        <w:t>Set attribute ‘</w:t>
      </w:r>
      <w:r w:rsidRPr="002632F7">
        <w:rPr>
          <w:rFonts w:ascii="Times" w:eastAsiaTheme="minorHAnsi" w:hAnsi="Times" w:cs="AppleSystemUIFontBold"/>
          <w:color w:val="000000" w:themeColor="text1"/>
          <w:lang w:val="en-GB" w:eastAsia="en-US"/>
        </w:rPr>
        <w:t>patternUnits’</w:t>
      </w:r>
      <w:r w:rsidRPr="002632F7">
        <w:rPr>
          <w:rFonts w:ascii="Times" w:eastAsiaTheme="minorHAnsi" w:hAnsi="Times" w:cs="AppleSystemUIFont"/>
          <w:color w:val="000000" w:themeColor="text1"/>
          <w:lang w:val="en-GB" w:eastAsia="en-US"/>
        </w:rPr>
        <w:t xml:space="preserve"> to</w:t>
      </w:r>
      <w:r w:rsidRPr="002632F7">
        <w:rPr>
          <w:rFonts w:ascii="Times" w:eastAsiaTheme="minorHAnsi" w:hAnsi="Times" w:cs="AppleSystemUIFont"/>
          <w:b/>
          <w:bCs/>
          <w:color w:val="000000" w:themeColor="text1"/>
          <w:lang w:val="en-GB" w:eastAsia="en-US"/>
        </w:rPr>
        <w:t xml:space="preserve"> ‘</w:t>
      </w:r>
      <w:r w:rsidRPr="002632F7">
        <w:rPr>
          <w:rFonts w:ascii="Times" w:hAnsi="Times" w:cs="Menlo"/>
          <w:color w:val="000000" w:themeColor="text1"/>
        </w:rPr>
        <w:t>userSpaceOnUse’ that defines the coordinate system for cx, cy, width, and height.</w:t>
      </w:r>
      <w:r w:rsidRPr="002632F7">
        <w:rPr>
          <w:rFonts w:ascii="Times" w:hAnsi="Times" w:cs="Menlo"/>
          <w:color w:val="000000" w:themeColor="text1"/>
        </w:rPr>
        <w:tab/>
      </w:r>
    </w:p>
    <w:p w14:paraId="4BD84E80" w14:textId="77777777" w:rsidR="0045432F" w:rsidRPr="002632F7" w:rsidRDefault="0045432F" w:rsidP="009D20AF">
      <w:pPr>
        <w:pStyle w:val="ListParagraph"/>
        <w:numPr>
          <w:ilvl w:val="1"/>
          <w:numId w:val="5"/>
        </w:numPr>
        <w:tabs>
          <w:tab w:val="clear" w:pos="1440"/>
        </w:tabs>
        <w:spacing w:line="360" w:lineRule="auto"/>
        <w:ind w:left="357" w:hanging="357"/>
        <w:rPr>
          <w:rFonts w:ascii="Times" w:hAnsi="Times" w:cs="Arial"/>
          <w:color w:val="000000" w:themeColor="text1"/>
          <w:spacing w:val="-1"/>
          <w:shd w:val="clear" w:color="auto" w:fill="FFFFFF"/>
        </w:rPr>
      </w:pPr>
      <w:r w:rsidRPr="002632F7">
        <w:rPr>
          <w:rFonts w:ascii="Times" w:hAnsi="Times" w:cs="Arial"/>
          <w:color w:val="000000" w:themeColor="text1"/>
          <w:spacing w:val="-1"/>
          <w:shd w:val="clear" w:color="auto" w:fill="FFFFFF"/>
        </w:rPr>
        <w:t>Fill the pattern by setting a fill color.</w:t>
      </w:r>
    </w:p>
    <w:p w14:paraId="444859D8" w14:textId="77777777" w:rsidR="0045432F" w:rsidRPr="002632F7" w:rsidRDefault="0045432F" w:rsidP="0045432F">
      <w:pPr>
        <w:spacing w:line="360" w:lineRule="auto"/>
        <w:jc w:val="both"/>
        <w:rPr>
          <w:rFonts w:ascii="Times" w:hAnsi="Times"/>
          <w:color w:val="000000" w:themeColor="text1"/>
          <w:shd w:val="clear" w:color="auto" w:fill="FFFFFF"/>
          <w:lang w:val="en-US"/>
        </w:rPr>
      </w:pPr>
      <w:r w:rsidRPr="002632F7">
        <w:rPr>
          <w:rFonts w:ascii="Times" w:hAnsi="Times"/>
          <w:color w:val="000000" w:themeColor="text1"/>
          <w:shd w:val="clear" w:color="auto" w:fill="FFFFFF"/>
          <w:lang w:val="en-US"/>
        </w:rPr>
        <w:t>----------------------------------------------------------------------------------------------------------------</w:t>
      </w:r>
      <w:r w:rsidRPr="002632F7">
        <w:rPr>
          <w:rFonts w:ascii="Times" w:hAnsi="Times"/>
          <w:color w:val="000000" w:themeColor="text1"/>
        </w:rPr>
        <w:t>Algorithm</w:t>
      </w:r>
      <w:r>
        <w:rPr>
          <w:rFonts w:ascii="Times" w:hAnsi="Times"/>
          <w:color w:val="000000" w:themeColor="text1"/>
        </w:rPr>
        <w:t xml:space="preserve"> 4.2</w:t>
      </w:r>
      <w:r w:rsidRPr="002632F7">
        <w:rPr>
          <w:rFonts w:ascii="Times" w:hAnsi="Times"/>
          <w:color w:val="000000" w:themeColor="text1"/>
        </w:rPr>
        <w:t xml:space="preserve">:  Pattern </w:t>
      </w:r>
      <w:r>
        <w:rPr>
          <w:rFonts w:ascii="Times" w:hAnsi="Times"/>
          <w:color w:val="000000" w:themeColor="text1"/>
        </w:rPr>
        <w:t>Generation</w:t>
      </w:r>
    </w:p>
    <w:p w14:paraId="26AB890A" w14:textId="77777777" w:rsidR="0045432F" w:rsidRDefault="0045432F" w:rsidP="0045432F">
      <w:pPr>
        <w:shd w:val="clear" w:color="auto" w:fill="FFFFFF"/>
        <w:spacing w:line="270" w:lineRule="atLeast"/>
        <w:rPr>
          <w:rFonts w:ascii="Times" w:hAnsi="Times" w:cs="Menlo"/>
          <w:color w:val="000000" w:themeColor="text1"/>
        </w:rPr>
      </w:pPr>
    </w:p>
    <w:p w14:paraId="1DB508BF" w14:textId="77777777" w:rsidR="0045432F" w:rsidRPr="006268A2" w:rsidRDefault="0045432F" w:rsidP="0045432F">
      <w:pPr>
        <w:shd w:val="clear" w:color="auto" w:fill="FFFFFF"/>
        <w:spacing w:line="270" w:lineRule="atLeast"/>
        <w:rPr>
          <w:rFonts w:ascii="Times" w:hAnsi="Times" w:cs="Menlo"/>
          <w:color w:val="000000" w:themeColor="text1"/>
        </w:rPr>
      </w:pPr>
    </w:p>
    <w:p w14:paraId="451D3F22" w14:textId="77777777" w:rsidR="0045432F" w:rsidRDefault="0045432F" w:rsidP="0045432F">
      <w:pPr>
        <w:spacing w:line="360" w:lineRule="auto"/>
        <w:rPr>
          <w:rFonts w:ascii="Times" w:hAnsi="Times"/>
          <w:b/>
          <w:bCs/>
          <w:color w:val="000000" w:themeColor="text1"/>
          <w:lang w:val="en-US"/>
        </w:rPr>
      </w:pPr>
      <w:r>
        <w:rPr>
          <w:rFonts w:ascii="Times" w:hAnsi="Times"/>
          <w:b/>
          <w:bCs/>
          <w:color w:val="000000" w:themeColor="text1"/>
          <w:lang w:val="en-US"/>
        </w:rPr>
        <w:t>4.4.3</w:t>
      </w:r>
      <w:r>
        <w:rPr>
          <w:rFonts w:ascii="Times" w:hAnsi="Times"/>
          <w:b/>
          <w:bCs/>
          <w:color w:val="000000" w:themeColor="text1"/>
          <w:lang w:val="en-US"/>
        </w:rPr>
        <w:tab/>
        <w:t>Texture</w:t>
      </w:r>
      <w:r w:rsidRPr="00B25037">
        <w:rPr>
          <w:rFonts w:ascii="Times" w:hAnsi="Times"/>
          <w:b/>
          <w:bCs/>
          <w:color w:val="000000" w:themeColor="text1"/>
          <w:lang w:val="en-US"/>
        </w:rPr>
        <w:t xml:space="preserve"> </w:t>
      </w:r>
      <w:r>
        <w:rPr>
          <w:rFonts w:ascii="Times" w:hAnsi="Times"/>
          <w:b/>
          <w:bCs/>
          <w:color w:val="000000" w:themeColor="text1"/>
          <w:lang w:val="en-US"/>
        </w:rPr>
        <w:t>Generation</w:t>
      </w:r>
    </w:p>
    <w:p w14:paraId="0E0BDA97" w14:textId="77777777" w:rsidR="0045432F" w:rsidRDefault="0045432F" w:rsidP="0045432F">
      <w:pPr>
        <w:spacing w:line="360" w:lineRule="auto"/>
        <w:jc w:val="both"/>
        <w:rPr>
          <w:rFonts w:ascii="Times" w:hAnsi="Times"/>
          <w:color w:val="000000" w:themeColor="text1"/>
          <w:lang w:val="en-US"/>
        </w:rPr>
      </w:pPr>
      <w:r w:rsidRPr="005A6586">
        <w:rPr>
          <w:rFonts w:ascii="Times" w:hAnsi="Times"/>
          <w:color w:val="000000" w:themeColor="text1"/>
          <w:lang w:val="en-US"/>
        </w:rPr>
        <w:t xml:space="preserve">As per explanation </w:t>
      </w:r>
      <w:r>
        <w:rPr>
          <w:rFonts w:ascii="Times" w:hAnsi="Times"/>
          <w:color w:val="000000" w:themeColor="text1"/>
          <w:lang w:val="en-US"/>
        </w:rPr>
        <w:t>in</w:t>
      </w:r>
      <w:r w:rsidRPr="005A6586">
        <w:rPr>
          <w:rFonts w:ascii="Times" w:hAnsi="Times"/>
          <w:color w:val="000000" w:themeColor="text1"/>
          <w:lang w:val="en-US"/>
        </w:rPr>
        <w:t xml:space="preserve"> 1.2.5</w:t>
      </w:r>
      <w:r>
        <w:rPr>
          <w:rFonts w:ascii="Times" w:hAnsi="Times"/>
          <w:color w:val="000000" w:themeColor="text1"/>
          <w:lang w:val="en-US"/>
        </w:rPr>
        <w:t>, we know textures and patterns are connected where patterns are smaller component to use in textures with the pattern id. So, textures are considered in bigger context for instance: html path element of a streamgraph. We can pick the path of a streamgraph and can be chopped along its temporal direction by number of days such as 3 days (we used in our case to see better results). A new path is then created for each chopped area and define by an id. Each new path is then filled with a pattern id based on the matched parameter for example: uncertainty of that area in our case. Since we have three different circles in each new path according to Algorithm-7, we needed to blend them to emphasis the CA representation at the outer edges which refers to uncertainty as given in Algorithm-8 in the following section:</w:t>
      </w:r>
    </w:p>
    <w:p w14:paraId="77CD8128" w14:textId="77777777" w:rsidR="0045432F" w:rsidRDefault="0045432F" w:rsidP="0045432F">
      <w:pPr>
        <w:spacing w:line="360" w:lineRule="auto"/>
        <w:jc w:val="both"/>
        <w:rPr>
          <w:rFonts w:ascii="Times" w:hAnsi="Times"/>
          <w:color w:val="000000" w:themeColor="text1"/>
          <w:sz w:val="23"/>
          <w:szCs w:val="23"/>
          <w:shd w:val="clear" w:color="auto" w:fill="FFFFFF"/>
          <w:lang w:val="en-US"/>
        </w:rPr>
      </w:pPr>
      <w:r w:rsidRPr="00687950">
        <w:rPr>
          <w:rFonts w:ascii="Times" w:hAnsi="Times"/>
          <w:color w:val="000000" w:themeColor="text1"/>
          <w:sz w:val="23"/>
          <w:szCs w:val="23"/>
          <w:shd w:val="clear" w:color="auto" w:fill="FFFFFF"/>
          <w:lang w:val="en-US"/>
        </w:rPr>
        <w:t>---------------------------------------------------------------------------------------------------------------------</w:t>
      </w:r>
    </w:p>
    <w:p w14:paraId="21E0E57A" w14:textId="77777777" w:rsidR="0045432F" w:rsidRDefault="0045432F" w:rsidP="009D20AF">
      <w:pPr>
        <w:pStyle w:val="ListParagraph"/>
        <w:numPr>
          <w:ilvl w:val="0"/>
          <w:numId w:val="12"/>
        </w:numPr>
        <w:spacing w:line="360" w:lineRule="auto"/>
        <w:ind w:left="357" w:hanging="357"/>
        <w:rPr>
          <w:rFonts w:ascii="Times" w:hAnsi="Times"/>
          <w:color w:val="000000" w:themeColor="text1"/>
          <w:shd w:val="clear" w:color="auto" w:fill="FFFFFF"/>
          <w:lang w:val="en-US"/>
        </w:rPr>
      </w:pPr>
      <w:r w:rsidRPr="00440536">
        <w:rPr>
          <w:rFonts w:ascii="Times" w:hAnsi="Times"/>
          <w:color w:val="000000" w:themeColor="text1"/>
          <w:shd w:val="clear" w:color="auto" w:fill="FFFFFF"/>
          <w:lang w:val="en-US"/>
        </w:rPr>
        <w:t>Select the streamgraph container using d3</w:t>
      </w:r>
      <w:r>
        <w:rPr>
          <w:rFonts w:ascii="Times" w:hAnsi="Times"/>
          <w:color w:val="000000" w:themeColor="text1"/>
          <w:shd w:val="clear" w:color="auto" w:fill="FFFFFF"/>
          <w:lang w:val="en-US"/>
        </w:rPr>
        <w:t>.js</w:t>
      </w:r>
      <w:r w:rsidRPr="00440536">
        <w:rPr>
          <w:rFonts w:ascii="Times" w:hAnsi="Times"/>
          <w:color w:val="000000" w:themeColor="text1"/>
          <w:shd w:val="clear" w:color="auto" w:fill="FFFFFF"/>
          <w:lang w:val="en-US"/>
        </w:rPr>
        <w:t xml:space="preserve">. </w:t>
      </w:r>
    </w:p>
    <w:p w14:paraId="4BD03C3B" w14:textId="77777777" w:rsidR="0045432F" w:rsidRDefault="0045432F" w:rsidP="009D20AF">
      <w:pPr>
        <w:pStyle w:val="ListParagraph"/>
        <w:numPr>
          <w:ilvl w:val="0"/>
          <w:numId w:val="12"/>
        </w:numPr>
        <w:spacing w:line="360" w:lineRule="auto"/>
        <w:ind w:left="357" w:hanging="357"/>
        <w:rPr>
          <w:rFonts w:ascii="Times" w:hAnsi="Times"/>
          <w:color w:val="000000" w:themeColor="text1"/>
          <w:shd w:val="clear" w:color="auto" w:fill="FFFFFF"/>
          <w:lang w:val="en-US"/>
        </w:rPr>
      </w:pPr>
      <w:r>
        <w:rPr>
          <w:rFonts w:ascii="Times" w:hAnsi="Times"/>
          <w:color w:val="000000" w:themeColor="text1"/>
          <w:shd w:val="clear" w:color="auto" w:fill="FFFFFF"/>
          <w:lang w:val="en-US"/>
        </w:rPr>
        <w:t>Find the path of the streamgraph by from the value of ‘d’ property.</w:t>
      </w:r>
    </w:p>
    <w:p w14:paraId="0EA38525" w14:textId="77777777" w:rsidR="0045432F" w:rsidRDefault="0045432F" w:rsidP="009D20AF">
      <w:pPr>
        <w:pStyle w:val="ListParagraph"/>
        <w:numPr>
          <w:ilvl w:val="0"/>
          <w:numId w:val="12"/>
        </w:numPr>
        <w:spacing w:line="360" w:lineRule="auto"/>
        <w:ind w:left="357" w:hanging="357"/>
        <w:rPr>
          <w:rFonts w:ascii="Times" w:hAnsi="Times"/>
          <w:color w:val="000000" w:themeColor="text1"/>
          <w:shd w:val="clear" w:color="auto" w:fill="FFFFFF"/>
          <w:lang w:val="en-US"/>
        </w:rPr>
      </w:pPr>
      <w:r>
        <w:rPr>
          <w:rFonts w:ascii="Times" w:hAnsi="Times"/>
          <w:color w:val="000000" w:themeColor="text1"/>
          <w:shd w:val="clear" w:color="auto" w:fill="FFFFFF"/>
          <w:lang w:val="en-US"/>
        </w:rPr>
        <w:t>Divide the upper and lower segments of the path and save in two variables.</w:t>
      </w:r>
    </w:p>
    <w:p w14:paraId="32378A86" w14:textId="77777777" w:rsidR="0045432F" w:rsidRDefault="0045432F" w:rsidP="009D20AF">
      <w:pPr>
        <w:pStyle w:val="ListParagraph"/>
        <w:numPr>
          <w:ilvl w:val="0"/>
          <w:numId w:val="12"/>
        </w:numPr>
        <w:spacing w:line="360" w:lineRule="auto"/>
        <w:ind w:left="357" w:hanging="357"/>
        <w:rPr>
          <w:rFonts w:ascii="Times" w:hAnsi="Times"/>
          <w:color w:val="000000" w:themeColor="text1"/>
          <w:shd w:val="clear" w:color="auto" w:fill="FFFFFF"/>
          <w:lang w:val="en-US"/>
        </w:rPr>
      </w:pPr>
      <w:r>
        <w:rPr>
          <w:rFonts w:ascii="Times" w:hAnsi="Times"/>
          <w:color w:val="000000" w:themeColor="text1"/>
          <w:shd w:val="clear" w:color="auto" w:fill="FFFFFF"/>
          <w:lang w:val="en-US"/>
        </w:rPr>
        <w:t>Determine the number of vertexes (coordinates) in each segment (they would be same).</w:t>
      </w:r>
    </w:p>
    <w:p w14:paraId="17CA055B" w14:textId="77777777" w:rsidR="0045432F" w:rsidRDefault="0045432F" w:rsidP="009D20AF">
      <w:pPr>
        <w:pStyle w:val="ListParagraph"/>
        <w:numPr>
          <w:ilvl w:val="0"/>
          <w:numId w:val="12"/>
        </w:numPr>
        <w:spacing w:line="360" w:lineRule="auto"/>
        <w:ind w:left="357" w:hanging="357"/>
        <w:rPr>
          <w:rFonts w:ascii="Times" w:hAnsi="Times"/>
          <w:color w:val="000000" w:themeColor="text1"/>
          <w:shd w:val="clear" w:color="auto" w:fill="FFFFFF"/>
          <w:lang w:val="en-US"/>
        </w:rPr>
      </w:pPr>
      <w:r>
        <w:rPr>
          <w:rFonts w:ascii="Times" w:hAnsi="Times"/>
          <w:color w:val="000000" w:themeColor="text1"/>
          <w:shd w:val="clear" w:color="auto" w:fill="FFFFFF"/>
          <w:lang w:val="en-US"/>
        </w:rPr>
        <w:t>Repeat steps 6 to 11 until all vertexes are traversed.</w:t>
      </w:r>
    </w:p>
    <w:p w14:paraId="3C3C4342" w14:textId="77777777" w:rsidR="0045432F" w:rsidRDefault="0045432F" w:rsidP="009D20AF">
      <w:pPr>
        <w:pStyle w:val="ListParagraph"/>
        <w:numPr>
          <w:ilvl w:val="0"/>
          <w:numId w:val="12"/>
        </w:numPr>
        <w:spacing w:line="360" w:lineRule="auto"/>
        <w:ind w:left="357" w:hanging="357"/>
        <w:rPr>
          <w:rFonts w:ascii="Times" w:hAnsi="Times"/>
          <w:color w:val="000000" w:themeColor="text1"/>
          <w:shd w:val="clear" w:color="auto" w:fill="FFFFFF"/>
          <w:lang w:val="en-US"/>
        </w:rPr>
      </w:pPr>
      <w:r>
        <w:rPr>
          <w:rFonts w:ascii="Times" w:hAnsi="Times"/>
          <w:color w:val="000000" w:themeColor="text1"/>
          <w:shd w:val="clear" w:color="auto" w:fill="FFFFFF"/>
          <w:lang w:val="en-US"/>
        </w:rPr>
        <w:t>Take three vertexes from upper segment, let’s call it p1.</w:t>
      </w:r>
    </w:p>
    <w:p w14:paraId="6EED1497" w14:textId="77777777" w:rsidR="0045432F" w:rsidRDefault="0045432F" w:rsidP="009D20AF">
      <w:pPr>
        <w:pStyle w:val="ListParagraph"/>
        <w:numPr>
          <w:ilvl w:val="0"/>
          <w:numId w:val="12"/>
        </w:numPr>
        <w:spacing w:line="360" w:lineRule="auto"/>
        <w:ind w:left="357" w:hanging="357"/>
        <w:rPr>
          <w:rFonts w:ascii="Times" w:hAnsi="Times"/>
          <w:color w:val="000000" w:themeColor="text1"/>
          <w:shd w:val="clear" w:color="auto" w:fill="FFFFFF"/>
          <w:lang w:val="en-US"/>
        </w:rPr>
      </w:pPr>
      <w:r>
        <w:rPr>
          <w:rFonts w:ascii="Times" w:hAnsi="Times"/>
          <w:color w:val="000000" w:themeColor="text1"/>
          <w:shd w:val="clear" w:color="auto" w:fill="FFFFFF"/>
          <w:lang w:val="en-US"/>
        </w:rPr>
        <w:t>Take three vertexes from lower segment, let’s call it p2.</w:t>
      </w:r>
    </w:p>
    <w:p w14:paraId="183BC7FD" w14:textId="77777777" w:rsidR="0045432F" w:rsidRDefault="0045432F" w:rsidP="009D20AF">
      <w:pPr>
        <w:pStyle w:val="ListParagraph"/>
        <w:numPr>
          <w:ilvl w:val="0"/>
          <w:numId w:val="12"/>
        </w:numPr>
        <w:spacing w:line="360" w:lineRule="auto"/>
        <w:ind w:left="357" w:hanging="357"/>
        <w:rPr>
          <w:rFonts w:ascii="Times" w:hAnsi="Times"/>
          <w:color w:val="000000" w:themeColor="text1"/>
          <w:shd w:val="clear" w:color="auto" w:fill="FFFFFF"/>
          <w:lang w:val="en-US"/>
        </w:rPr>
      </w:pPr>
      <w:r>
        <w:rPr>
          <w:rFonts w:ascii="Times" w:hAnsi="Times"/>
          <w:color w:val="000000" w:themeColor="text1"/>
          <w:shd w:val="clear" w:color="auto" w:fill="FFFFFF"/>
          <w:lang w:val="en-US"/>
        </w:rPr>
        <w:t>Build a new path string by joining p1 and p2 with standard rule of using M (moveto), L (lineto) and Z (closepath).</w:t>
      </w:r>
    </w:p>
    <w:p w14:paraId="4873F460" w14:textId="77777777" w:rsidR="0045432F" w:rsidRDefault="0045432F" w:rsidP="009D20AF">
      <w:pPr>
        <w:pStyle w:val="ListParagraph"/>
        <w:numPr>
          <w:ilvl w:val="0"/>
          <w:numId w:val="12"/>
        </w:numPr>
        <w:spacing w:line="360" w:lineRule="auto"/>
        <w:ind w:left="357" w:hanging="357"/>
        <w:rPr>
          <w:rFonts w:ascii="Times" w:hAnsi="Times"/>
          <w:color w:val="000000" w:themeColor="text1"/>
          <w:shd w:val="clear" w:color="auto" w:fill="FFFFFF"/>
          <w:lang w:val="en-US"/>
        </w:rPr>
      </w:pPr>
      <w:r>
        <w:rPr>
          <w:rFonts w:ascii="Times" w:hAnsi="Times"/>
          <w:color w:val="000000" w:themeColor="text1"/>
          <w:shd w:val="clear" w:color="auto" w:fill="FFFFFF"/>
          <w:lang w:val="en-US"/>
        </w:rPr>
        <w:t>Append a new ‘path’ element into the container svg and set ‘d’ property by the path string.</w:t>
      </w:r>
    </w:p>
    <w:p w14:paraId="2372DAF2" w14:textId="77777777" w:rsidR="0045432F" w:rsidRPr="00767658" w:rsidRDefault="0045432F" w:rsidP="009D20AF">
      <w:pPr>
        <w:pStyle w:val="ListParagraph"/>
        <w:numPr>
          <w:ilvl w:val="0"/>
          <w:numId w:val="12"/>
        </w:numPr>
        <w:spacing w:line="360" w:lineRule="auto"/>
        <w:ind w:left="357" w:hanging="357"/>
        <w:rPr>
          <w:rFonts w:ascii="Times" w:hAnsi="Times"/>
          <w:color w:val="000000" w:themeColor="text1"/>
          <w:shd w:val="clear" w:color="auto" w:fill="FFFFFF"/>
          <w:lang w:val="en-US"/>
        </w:rPr>
      </w:pPr>
      <w:r w:rsidRPr="00767658">
        <w:rPr>
          <w:rFonts w:ascii="Times" w:hAnsi="Times"/>
          <w:color w:val="000000" w:themeColor="text1"/>
          <w:shd w:val="clear" w:color="auto" w:fill="FFFFFF"/>
          <w:lang w:val="en-US"/>
        </w:rPr>
        <w:t xml:space="preserve">Fill the path with the pattern id (generated by the previous algorithm) with the following syntax (value of fill attribute </w:t>
      </w:r>
      <w:r w:rsidRPr="00AA46E2">
        <w:rPr>
          <w:rFonts w:ascii="Times" w:hAnsi="Times" w:cs="Menlo"/>
          <w:color w:val="000000" w:themeColor="text1"/>
        </w:rPr>
        <w:t>'url(#</w:t>
      </w:r>
      <w:r w:rsidRPr="00767658">
        <w:rPr>
          <w:rFonts w:ascii="Times" w:hAnsi="Times" w:cs="Menlo"/>
          <w:color w:val="000000" w:themeColor="text1"/>
        </w:rPr>
        <w:t>pattern_id</w:t>
      </w:r>
      <w:r w:rsidRPr="00AA46E2">
        <w:rPr>
          <w:rFonts w:ascii="Times" w:hAnsi="Times" w:cs="Menlo"/>
          <w:color w:val="000000" w:themeColor="text1"/>
        </w:rPr>
        <w:t>'</w:t>
      </w:r>
      <w:r w:rsidRPr="00767658">
        <w:rPr>
          <w:rFonts w:ascii="Times" w:hAnsi="Times" w:cs="Menlo"/>
          <w:color w:val="000000" w:themeColor="text1"/>
        </w:rPr>
        <w:t>)).</w:t>
      </w:r>
    </w:p>
    <w:p w14:paraId="0846481D" w14:textId="77777777" w:rsidR="0045432F" w:rsidRPr="00767658" w:rsidRDefault="0045432F" w:rsidP="009D20AF">
      <w:pPr>
        <w:pStyle w:val="ListParagraph"/>
        <w:numPr>
          <w:ilvl w:val="0"/>
          <w:numId w:val="12"/>
        </w:numPr>
        <w:spacing w:line="360" w:lineRule="auto"/>
        <w:ind w:left="357" w:hanging="357"/>
        <w:rPr>
          <w:rFonts w:ascii="Times" w:hAnsi="Times"/>
          <w:color w:val="000000" w:themeColor="text1"/>
          <w:shd w:val="clear" w:color="auto" w:fill="FFFFFF"/>
          <w:lang w:val="en-US"/>
        </w:rPr>
      </w:pPr>
      <w:r w:rsidRPr="00767658">
        <w:rPr>
          <w:rFonts w:ascii="Times" w:hAnsi="Times"/>
          <w:color w:val="000000" w:themeColor="text1"/>
          <w:shd w:val="clear" w:color="auto" w:fill="FFFFFF"/>
          <w:lang w:val="en-US"/>
        </w:rPr>
        <w:t>Add blend style property ‘</w:t>
      </w:r>
      <w:r w:rsidRPr="00767658">
        <w:rPr>
          <w:rFonts w:ascii="Times" w:hAnsi="Times" w:cs="Menlo"/>
          <w:color w:val="000000" w:themeColor="text1"/>
        </w:rPr>
        <w:t>mix-blend-mode’ to ‘darken’</w:t>
      </w:r>
      <w:r>
        <w:rPr>
          <w:rFonts w:ascii="Times" w:hAnsi="Times" w:cs="Menlo"/>
          <w:color w:val="000000" w:themeColor="text1"/>
        </w:rPr>
        <w:t>.</w:t>
      </w:r>
    </w:p>
    <w:p w14:paraId="0B493DFB" w14:textId="77777777" w:rsidR="0045432F" w:rsidRDefault="0045432F" w:rsidP="0045432F">
      <w:pPr>
        <w:spacing w:line="360" w:lineRule="auto"/>
        <w:jc w:val="both"/>
        <w:rPr>
          <w:rFonts w:ascii="Times" w:hAnsi="Times"/>
          <w:color w:val="000000" w:themeColor="text1"/>
          <w:sz w:val="23"/>
          <w:szCs w:val="23"/>
          <w:shd w:val="clear" w:color="auto" w:fill="FFFFFF"/>
          <w:lang w:val="en-US"/>
        </w:rPr>
      </w:pPr>
      <w:r w:rsidRPr="00687950">
        <w:rPr>
          <w:rFonts w:ascii="Times" w:hAnsi="Times"/>
          <w:color w:val="000000" w:themeColor="text1"/>
          <w:sz w:val="23"/>
          <w:szCs w:val="23"/>
          <w:shd w:val="clear" w:color="auto" w:fill="FFFFFF"/>
          <w:lang w:val="en-US"/>
        </w:rPr>
        <w:t>---------------------------------------------------------------------------------------------------------------------</w:t>
      </w:r>
      <w:r w:rsidRPr="002E48C9">
        <w:rPr>
          <w:rFonts w:ascii="Times" w:hAnsi="Times"/>
          <w:color w:val="000000" w:themeColor="text1"/>
        </w:rPr>
        <w:t>Algorithm</w:t>
      </w:r>
      <w:r>
        <w:rPr>
          <w:rFonts w:ascii="Times" w:hAnsi="Times"/>
          <w:color w:val="000000" w:themeColor="text1"/>
        </w:rPr>
        <w:t xml:space="preserve"> 4.3</w:t>
      </w:r>
      <w:r w:rsidRPr="002E48C9">
        <w:rPr>
          <w:rFonts w:ascii="Times" w:hAnsi="Times"/>
          <w:color w:val="000000" w:themeColor="text1"/>
        </w:rPr>
        <w:t xml:space="preserve">: </w:t>
      </w:r>
      <w:r>
        <w:rPr>
          <w:rFonts w:ascii="Times" w:hAnsi="Times"/>
          <w:color w:val="000000" w:themeColor="text1"/>
        </w:rPr>
        <w:t xml:space="preserve"> Texture Generation </w:t>
      </w:r>
    </w:p>
    <w:p w14:paraId="13DB7790" w14:textId="77777777" w:rsidR="0045432F" w:rsidRDefault="0045432F" w:rsidP="0045432F">
      <w:pPr>
        <w:spacing w:line="360" w:lineRule="auto"/>
        <w:jc w:val="both"/>
        <w:rPr>
          <w:rFonts w:ascii="Times" w:hAnsi="Times"/>
          <w:b/>
          <w:bCs/>
          <w:color w:val="000000" w:themeColor="text1"/>
          <w:sz w:val="32"/>
          <w:szCs w:val="32"/>
          <w:lang w:val="en-US"/>
        </w:rPr>
      </w:pPr>
    </w:p>
    <w:p w14:paraId="65869DAF" w14:textId="77777777" w:rsidR="0045432F" w:rsidRDefault="0045432F" w:rsidP="0045432F">
      <w:pPr>
        <w:spacing w:line="360" w:lineRule="auto"/>
        <w:jc w:val="both"/>
        <w:rPr>
          <w:rFonts w:ascii="Times" w:hAnsi="Times"/>
          <w:b/>
          <w:bCs/>
          <w:color w:val="000000" w:themeColor="text1"/>
          <w:sz w:val="32"/>
          <w:szCs w:val="32"/>
          <w:lang w:val="en-US"/>
        </w:rPr>
      </w:pPr>
    </w:p>
    <w:p w14:paraId="785C42A0" w14:textId="77777777" w:rsidR="0045432F" w:rsidRDefault="0045432F" w:rsidP="0045432F">
      <w:pPr>
        <w:spacing w:line="360" w:lineRule="auto"/>
        <w:jc w:val="both"/>
        <w:rPr>
          <w:rFonts w:ascii="Times" w:hAnsi="Times"/>
          <w:b/>
          <w:bCs/>
          <w:color w:val="000000" w:themeColor="text1"/>
          <w:sz w:val="32"/>
          <w:szCs w:val="32"/>
          <w:lang w:val="en-US"/>
        </w:rPr>
      </w:pPr>
    </w:p>
    <w:p w14:paraId="0674DE3A" w14:textId="77777777" w:rsidR="0045432F" w:rsidRDefault="0045432F" w:rsidP="0045432F">
      <w:pPr>
        <w:spacing w:line="360" w:lineRule="auto"/>
        <w:jc w:val="both"/>
        <w:rPr>
          <w:rFonts w:ascii="Times" w:hAnsi="Times"/>
          <w:b/>
          <w:bCs/>
          <w:color w:val="000000" w:themeColor="text1"/>
          <w:sz w:val="32"/>
          <w:szCs w:val="32"/>
          <w:lang w:val="en-US"/>
        </w:rPr>
      </w:pPr>
    </w:p>
    <w:p w14:paraId="5412A77D" w14:textId="77777777" w:rsidR="0045432F" w:rsidRPr="008A571A" w:rsidRDefault="0045432F" w:rsidP="0045432F">
      <w:pPr>
        <w:spacing w:line="360" w:lineRule="auto"/>
        <w:jc w:val="both"/>
        <w:rPr>
          <w:rFonts w:ascii="Times" w:hAnsi="Times"/>
          <w:color w:val="000000" w:themeColor="text1"/>
          <w:sz w:val="23"/>
          <w:szCs w:val="23"/>
          <w:shd w:val="clear" w:color="auto" w:fill="FFFFFF"/>
          <w:lang w:val="en-US"/>
        </w:rPr>
      </w:pPr>
      <w:r w:rsidRPr="003C749E">
        <w:rPr>
          <w:rFonts w:ascii="Times" w:hAnsi="Times"/>
          <w:b/>
          <w:bCs/>
          <w:color w:val="000000" w:themeColor="text1"/>
          <w:sz w:val="32"/>
          <w:szCs w:val="32"/>
          <w:lang w:val="en-US"/>
        </w:rPr>
        <w:t xml:space="preserve">Chapter </w:t>
      </w:r>
      <w:r>
        <w:rPr>
          <w:rFonts w:ascii="Times" w:hAnsi="Times"/>
          <w:b/>
          <w:bCs/>
          <w:color w:val="000000" w:themeColor="text1"/>
          <w:sz w:val="32"/>
          <w:szCs w:val="32"/>
          <w:lang w:val="en-US"/>
        </w:rPr>
        <w:t>5</w:t>
      </w:r>
    </w:p>
    <w:p w14:paraId="6AB042B8" w14:textId="77777777" w:rsidR="0045432F" w:rsidRDefault="0045432F" w:rsidP="0045432F">
      <w:pPr>
        <w:spacing w:line="360" w:lineRule="auto"/>
        <w:rPr>
          <w:rFonts w:ascii="Times" w:hAnsi="Times"/>
          <w:b/>
          <w:bCs/>
          <w:color w:val="000000" w:themeColor="text1"/>
          <w:sz w:val="28"/>
          <w:szCs w:val="28"/>
          <w:lang w:val="en-US"/>
        </w:rPr>
      </w:pPr>
    </w:p>
    <w:p w14:paraId="06FC84A8" w14:textId="708AEAB0" w:rsidR="0045432F" w:rsidRDefault="0045432F" w:rsidP="0045432F">
      <w:pPr>
        <w:spacing w:line="360" w:lineRule="auto"/>
        <w:rPr>
          <w:rFonts w:ascii="Times" w:hAnsi="Times"/>
          <w:b/>
          <w:bCs/>
          <w:color w:val="000000" w:themeColor="text1"/>
          <w:sz w:val="28"/>
          <w:szCs w:val="28"/>
          <w:lang w:val="en-US"/>
        </w:rPr>
      </w:pPr>
      <w:r w:rsidRPr="00B3182C">
        <w:rPr>
          <w:rFonts w:ascii="Times" w:hAnsi="Times"/>
          <w:b/>
          <w:bCs/>
          <w:color w:val="000000" w:themeColor="text1"/>
          <w:sz w:val="28"/>
          <w:szCs w:val="28"/>
          <w:lang w:val="en-US"/>
        </w:rPr>
        <w:t xml:space="preserve">Application of </w:t>
      </w:r>
      <w:r w:rsidR="00A72423" w:rsidRPr="00B3182C">
        <w:rPr>
          <w:rFonts w:ascii="Times" w:hAnsi="Times"/>
          <w:b/>
          <w:bCs/>
          <w:color w:val="000000" w:themeColor="text1"/>
          <w:sz w:val="28"/>
          <w:szCs w:val="28"/>
          <w:lang w:val="en-US"/>
        </w:rPr>
        <w:t>C</w:t>
      </w:r>
      <w:r w:rsidR="00A72423">
        <w:rPr>
          <w:rFonts w:ascii="Times" w:hAnsi="Times"/>
          <w:b/>
          <w:bCs/>
          <w:color w:val="000000" w:themeColor="text1"/>
          <w:sz w:val="28"/>
          <w:szCs w:val="28"/>
          <w:lang w:val="en-US"/>
        </w:rPr>
        <w:t>hromatic Aberration</w:t>
      </w:r>
    </w:p>
    <w:p w14:paraId="2079E585" w14:textId="77777777" w:rsidR="0045432F" w:rsidRPr="00B3182C" w:rsidRDefault="0045432F" w:rsidP="0045432F">
      <w:pPr>
        <w:spacing w:line="360" w:lineRule="auto"/>
        <w:rPr>
          <w:rFonts w:ascii="Times" w:hAnsi="Times"/>
          <w:b/>
          <w:bCs/>
          <w:color w:val="000000" w:themeColor="text1"/>
          <w:sz w:val="28"/>
          <w:szCs w:val="28"/>
          <w:lang w:val="en-US"/>
        </w:rPr>
      </w:pPr>
    </w:p>
    <w:p w14:paraId="7F66D38A" w14:textId="77777777" w:rsidR="0045432F" w:rsidRPr="002E48C9" w:rsidRDefault="0045432F" w:rsidP="0045432F">
      <w:pPr>
        <w:spacing w:line="360" w:lineRule="auto"/>
        <w:rPr>
          <w:rFonts w:ascii="Times" w:hAnsi="Times"/>
          <w:b/>
          <w:bCs/>
          <w:color w:val="000000" w:themeColor="text1"/>
          <w:lang w:val="en-US"/>
        </w:rPr>
      </w:pPr>
      <w:r>
        <w:rPr>
          <w:rFonts w:ascii="Times" w:hAnsi="Times"/>
          <w:b/>
          <w:bCs/>
          <w:color w:val="000000" w:themeColor="text1"/>
          <w:lang w:val="en-US"/>
        </w:rPr>
        <w:t>5.1</w:t>
      </w:r>
      <w:r>
        <w:rPr>
          <w:rFonts w:ascii="Times" w:hAnsi="Times"/>
          <w:b/>
          <w:bCs/>
          <w:color w:val="000000" w:themeColor="text1"/>
          <w:lang w:val="en-US"/>
        </w:rPr>
        <w:tab/>
        <w:t>Introduction</w:t>
      </w:r>
    </w:p>
    <w:p w14:paraId="26CE4620" w14:textId="77777777" w:rsidR="0045432F" w:rsidRPr="002E48C9" w:rsidRDefault="0045432F" w:rsidP="0045432F">
      <w:pPr>
        <w:spacing w:line="360" w:lineRule="auto"/>
        <w:jc w:val="both"/>
        <w:rPr>
          <w:rFonts w:ascii="Times" w:hAnsi="Times"/>
          <w:color w:val="000000" w:themeColor="text1"/>
          <w:lang w:val="en-US"/>
        </w:rPr>
      </w:pPr>
      <w:r>
        <w:rPr>
          <w:rFonts w:ascii="Times" w:hAnsi="Times"/>
          <w:color w:val="000000" w:themeColor="text1"/>
          <w:lang w:val="en-US"/>
        </w:rPr>
        <w:t xml:space="preserve">As we have shown the underlying mechanisms, backgrounds, and algorithms in previous chapters, in this chapter we present some real-world charts where we have used CA in different possible ways such as in Bubble chart, Streamgraph, parallel coordinate chart, horizontal chart, Cell chart with bubbles and squares, bubble chart in world map view. We have also shown how streamgraphs of different models look like and corresponding representation with CA, how a star-fish appearance could be generated using multiple streamgraphs for different countries and how their equivalent appearance could be made with CA. </w:t>
      </w:r>
    </w:p>
    <w:p w14:paraId="5265102B" w14:textId="77777777" w:rsidR="0045432F" w:rsidRPr="002E48C9" w:rsidRDefault="0045432F" w:rsidP="0045432F">
      <w:pPr>
        <w:spacing w:line="360" w:lineRule="auto"/>
        <w:rPr>
          <w:rFonts w:ascii="Times" w:hAnsi="Times"/>
          <w:color w:val="000000" w:themeColor="text1"/>
          <w:lang w:val="en-US"/>
        </w:rPr>
      </w:pPr>
    </w:p>
    <w:p w14:paraId="0A2A1399" w14:textId="77777777" w:rsidR="0045432F" w:rsidRPr="002E48C9" w:rsidRDefault="0045432F" w:rsidP="0045432F">
      <w:pPr>
        <w:spacing w:line="360" w:lineRule="auto"/>
        <w:rPr>
          <w:rFonts w:ascii="Times" w:hAnsi="Times"/>
          <w:b/>
          <w:bCs/>
          <w:color w:val="000000" w:themeColor="text1"/>
          <w:lang w:val="en-US"/>
        </w:rPr>
      </w:pPr>
      <w:r>
        <w:rPr>
          <w:rFonts w:ascii="Times" w:hAnsi="Times"/>
          <w:b/>
          <w:bCs/>
          <w:color w:val="000000" w:themeColor="text1"/>
          <w:lang w:val="en-US"/>
        </w:rPr>
        <w:t>5</w:t>
      </w:r>
      <w:r w:rsidRPr="002E48C9">
        <w:rPr>
          <w:rFonts w:ascii="Times" w:hAnsi="Times"/>
          <w:b/>
          <w:bCs/>
          <w:color w:val="000000" w:themeColor="text1"/>
          <w:lang w:val="en-US"/>
        </w:rPr>
        <w:t>.</w:t>
      </w:r>
      <w:r>
        <w:rPr>
          <w:rFonts w:ascii="Times" w:hAnsi="Times"/>
          <w:b/>
          <w:bCs/>
          <w:color w:val="000000" w:themeColor="text1"/>
          <w:lang w:val="en-US"/>
        </w:rPr>
        <w:t>2</w:t>
      </w:r>
      <w:r w:rsidRPr="002E48C9">
        <w:rPr>
          <w:rFonts w:ascii="Times" w:hAnsi="Times"/>
          <w:b/>
          <w:bCs/>
          <w:color w:val="000000" w:themeColor="text1"/>
          <w:lang w:val="en-US"/>
        </w:rPr>
        <w:tab/>
        <w:t>Web Interface</w:t>
      </w:r>
    </w:p>
    <w:p w14:paraId="0B3E7D1F" w14:textId="77777777" w:rsidR="0045432F" w:rsidRDefault="0045432F" w:rsidP="0045432F">
      <w:pPr>
        <w:spacing w:line="360" w:lineRule="auto"/>
        <w:jc w:val="both"/>
        <w:rPr>
          <w:rFonts w:ascii="Times" w:hAnsi="Times"/>
          <w:b/>
          <w:bCs/>
          <w:color w:val="000000" w:themeColor="text1"/>
          <w:lang w:val="en-US"/>
        </w:rPr>
      </w:pPr>
      <w:r w:rsidRPr="002E48C9">
        <w:rPr>
          <w:rFonts w:ascii="Times" w:hAnsi="Times"/>
          <w:color w:val="000000" w:themeColor="text1"/>
          <w:lang w:val="en-US"/>
        </w:rPr>
        <w:t>To visualize different charts, we have developed a web</w:t>
      </w:r>
      <w:r>
        <w:rPr>
          <w:rFonts w:ascii="Times" w:hAnsi="Times"/>
          <w:color w:val="000000" w:themeColor="text1"/>
          <w:lang w:val="en-US"/>
        </w:rPr>
        <w:t xml:space="preserve"> application as in Figure 5.1</w:t>
      </w:r>
      <w:r w:rsidRPr="002E48C9">
        <w:rPr>
          <w:rFonts w:ascii="Times" w:hAnsi="Times"/>
          <w:color w:val="000000" w:themeColor="text1"/>
          <w:lang w:val="en-US"/>
        </w:rPr>
        <w:t xml:space="preserve"> with html input controls in the top toolbar and all charts are presented in the main container placed just below the toolbar</w:t>
      </w:r>
      <w:r>
        <w:rPr>
          <w:rFonts w:ascii="Times" w:hAnsi="Times"/>
          <w:color w:val="000000" w:themeColor="text1"/>
          <w:lang w:val="en-US"/>
        </w:rPr>
        <w:t xml:space="preserve"> as follows:</w:t>
      </w:r>
      <w:r>
        <w:rPr>
          <w:rFonts w:ascii="Times" w:hAnsi="Times"/>
          <w:color w:val="000000" w:themeColor="text1"/>
          <w:lang w:val="en-US"/>
        </w:rPr>
        <w:tab/>
      </w:r>
    </w:p>
    <w:p w14:paraId="7752CC00" w14:textId="77777777" w:rsidR="0045432F" w:rsidRDefault="0045432F" w:rsidP="0045432F">
      <w:pPr>
        <w:spacing w:line="360" w:lineRule="auto"/>
        <w:rPr>
          <w:rFonts w:ascii="Times" w:hAnsi="Times"/>
          <w:b/>
          <w:bCs/>
          <w:color w:val="000000" w:themeColor="text1"/>
          <w:lang w:val="en-US"/>
        </w:rPr>
      </w:pPr>
    </w:p>
    <w:p w14:paraId="3E690F9D" w14:textId="77777777" w:rsidR="0045432F" w:rsidRPr="004D1AD1" w:rsidRDefault="0045432F" w:rsidP="0045432F">
      <w:pPr>
        <w:spacing w:line="360" w:lineRule="auto"/>
        <w:rPr>
          <w:rFonts w:ascii="Times" w:hAnsi="Times"/>
          <w:color w:val="000000" w:themeColor="text1"/>
          <w:lang w:val="en-US"/>
        </w:rPr>
      </w:pPr>
      <w:r>
        <w:rPr>
          <w:rFonts w:ascii="Times" w:hAnsi="Times"/>
          <w:b/>
          <w:bCs/>
          <w:noProof/>
          <w:color w:val="000000" w:themeColor="text1"/>
          <w:lang w:val="en-US"/>
        </w:rPr>
        <w:drawing>
          <wp:inline distT="0" distB="0" distL="0" distR="0" wp14:anchorId="50A4B481" wp14:editId="59ADA5E2">
            <wp:extent cx="5731510" cy="2983230"/>
            <wp:effectExtent l="0" t="0" r="0" b="1270"/>
            <wp:docPr id="3" name="Picture 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2983230"/>
                    </a:xfrm>
                    <a:prstGeom prst="rect">
                      <a:avLst/>
                    </a:prstGeom>
                  </pic:spPr>
                </pic:pic>
              </a:graphicData>
            </a:graphic>
          </wp:inline>
        </w:drawing>
      </w:r>
      <w:r w:rsidRPr="002E48C9">
        <w:rPr>
          <w:rFonts w:ascii="Times" w:hAnsi="Times"/>
          <w:b/>
          <w:bCs/>
          <w:color w:val="000000" w:themeColor="text1"/>
          <w:lang w:val="en-US"/>
        </w:rPr>
        <w:br/>
      </w:r>
      <w:r w:rsidRPr="002E48C9">
        <w:rPr>
          <w:rFonts w:ascii="Times" w:hAnsi="Times"/>
          <w:color w:val="000000" w:themeColor="text1"/>
          <w:lang w:val="en-US"/>
        </w:rPr>
        <w:t>Figure</w:t>
      </w:r>
      <w:r>
        <w:rPr>
          <w:rFonts w:ascii="Times" w:hAnsi="Times"/>
          <w:color w:val="000000" w:themeColor="text1"/>
          <w:lang w:val="en-US"/>
        </w:rPr>
        <w:t xml:space="preserve"> 5.1</w:t>
      </w:r>
      <w:r w:rsidRPr="002E48C9">
        <w:rPr>
          <w:rFonts w:ascii="Times" w:hAnsi="Times"/>
          <w:color w:val="000000" w:themeColor="text1"/>
          <w:lang w:val="en-US"/>
        </w:rPr>
        <w:t xml:space="preserve">: Initial Web Interface (Left - Bubble chart, right – </w:t>
      </w:r>
      <w:r>
        <w:rPr>
          <w:rFonts w:ascii="Times" w:hAnsi="Times"/>
          <w:color w:val="000000" w:themeColor="text1"/>
          <w:lang w:val="en-US"/>
        </w:rPr>
        <w:t xml:space="preserve">Color </w:t>
      </w:r>
      <w:r w:rsidRPr="002E48C9">
        <w:rPr>
          <w:rFonts w:ascii="Times" w:hAnsi="Times"/>
          <w:color w:val="000000" w:themeColor="text1"/>
          <w:lang w:val="en-US"/>
        </w:rPr>
        <w:t>Streamgraph)</w:t>
      </w:r>
    </w:p>
    <w:p w14:paraId="5F88DE5D" w14:textId="77777777" w:rsidR="0045432F" w:rsidRPr="002E48C9" w:rsidRDefault="0045432F" w:rsidP="0045432F">
      <w:pPr>
        <w:spacing w:line="360" w:lineRule="auto"/>
        <w:rPr>
          <w:rFonts w:ascii="Times" w:hAnsi="Times"/>
          <w:color w:val="000000" w:themeColor="text1"/>
          <w:lang w:val="en-US"/>
        </w:rPr>
      </w:pPr>
    </w:p>
    <w:p w14:paraId="20C777F2"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color w:val="000000" w:themeColor="text1"/>
          <w:lang w:val="en-US"/>
        </w:rPr>
        <w:t>In the following section, we briefly explain the basic functionalities of the input fields in toolbar.</w:t>
      </w:r>
    </w:p>
    <w:p w14:paraId="1F513072" w14:textId="77777777" w:rsidR="0045432F" w:rsidRPr="002E48C9" w:rsidRDefault="0045432F" w:rsidP="0045432F">
      <w:pPr>
        <w:spacing w:line="360" w:lineRule="auto"/>
        <w:jc w:val="both"/>
        <w:rPr>
          <w:rFonts w:ascii="Times" w:hAnsi="Times"/>
          <w:color w:val="000000" w:themeColor="text1"/>
          <w:lang w:val="en-US"/>
        </w:rPr>
      </w:pPr>
    </w:p>
    <w:p w14:paraId="08BC3B5E"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b/>
          <w:bCs/>
          <w:color w:val="000000" w:themeColor="text1"/>
          <w:lang w:val="en-US"/>
        </w:rPr>
        <w:t>Chart dropdown</w:t>
      </w:r>
      <w:r w:rsidRPr="002E48C9">
        <w:rPr>
          <w:rFonts w:ascii="Times" w:hAnsi="Times"/>
          <w:color w:val="000000" w:themeColor="text1"/>
          <w:lang w:val="en-US"/>
        </w:rPr>
        <w:t>: List of chart names, on selection it will automatically draw the corresponding chart in the main container.</w:t>
      </w:r>
      <w:r>
        <w:rPr>
          <w:rFonts w:ascii="Times" w:hAnsi="Times"/>
          <w:color w:val="000000" w:themeColor="text1"/>
          <w:lang w:val="en-US"/>
        </w:rPr>
        <w:t xml:space="preserve"> Bubble chart, Parallel Coordinates, Horizontal chart, Square Grid Chart, Bubble Grid Chart are available options in the list.</w:t>
      </w:r>
    </w:p>
    <w:p w14:paraId="383E303C" w14:textId="77777777" w:rsidR="0045432F" w:rsidRPr="002E48C9" w:rsidRDefault="0045432F" w:rsidP="0045432F">
      <w:pPr>
        <w:spacing w:line="360" w:lineRule="auto"/>
        <w:jc w:val="both"/>
        <w:rPr>
          <w:rFonts w:ascii="Times" w:hAnsi="Times"/>
          <w:color w:val="000000" w:themeColor="text1"/>
          <w:lang w:val="en-US"/>
        </w:rPr>
      </w:pPr>
    </w:p>
    <w:p w14:paraId="44CD3248"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b/>
          <w:bCs/>
          <w:color w:val="000000" w:themeColor="text1"/>
          <w:lang w:val="en-US"/>
        </w:rPr>
        <w:t>Model</w:t>
      </w:r>
      <w:r>
        <w:rPr>
          <w:rFonts w:ascii="Times" w:hAnsi="Times"/>
          <w:b/>
          <w:bCs/>
          <w:color w:val="000000" w:themeColor="text1"/>
          <w:lang w:val="en-US"/>
        </w:rPr>
        <w:t xml:space="preserve"> dropdown</w:t>
      </w:r>
      <w:r w:rsidRPr="002E48C9">
        <w:rPr>
          <w:rFonts w:ascii="Times" w:hAnsi="Times"/>
          <w:b/>
          <w:bCs/>
          <w:color w:val="000000" w:themeColor="text1"/>
          <w:lang w:val="en-US"/>
        </w:rPr>
        <w:t xml:space="preserve">: </w:t>
      </w:r>
      <w:r w:rsidRPr="002E48C9">
        <w:rPr>
          <w:rFonts w:ascii="Times" w:hAnsi="Times"/>
          <w:color w:val="000000" w:themeColor="text1"/>
          <w:lang w:val="en-US"/>
        </w:rPr>
        <w:t xml:space="preserve">Names of the predictive models for which we have generated data for </w:t>
      </w:r>
      <w:r>
        <w:rPr>
          <w:rFonts w:ascii="Times" w:hAnsi="Times"/>
          <w:color w:val="000000" w:themeColor="text1"/>
          <w:lang w:val="en-US"/>
        </w:rPr>
        <w:t>finding the uncertainties and presenting as chromatic aberration. MLP, CNN, LSTM and ARIMA are the available options for the list.</w:t>
      </w:r>
    </w:p>
    <w:p w14:paraId="0F0ECEBF" w14:textId="77777777" w:rsidR="0045432F" w:rsidRPr="002E48C9" w:rsidRDefault="0045432F" w:rsidP="0045432F">
      <w:pPr>
        <w:spacing w:line="360" w:lineRule="auto"/>
        <w:jc w:val="both"/>
        <w:rPr>
          <w:rFonts w:ascii="Times" w:hAnsi="Times"/>
          <w:color w:val="000000" w:themeColor="text1"/>
          <w:lang w:val="en-US"/>
        </w:rPr>
      </w:pPr>
    </w:p>
    <w:p w14:paraId="461E4004" w14:textId="77777777" w:rsidR="0045432F" w:rsidRDefault="0045432F" w:rsidP="0045432F">
      <w:pPr>
        <w:spacing w:line="360" w:lineRule="auto"/>
        <w:jc w:val="both"/>
        <w:rPr>
          <w:rFonts w:ascii="Times" w:hAnsi="Times"/>
          <w:color w:val="000000" w:themeColor="text1"/>
          <w:lang w:val="en-US"/>
        </w:rPr>
      </w:pPr>
      <w:r w:rsidRPr="002E48C9">
        <w:rPr>
          <w:rFonts w:ascii="Times" w:hAnsi="Times"/>
          <w:b/>
          <w:bCs/>
          <w:color w:val="000000" w:themeColor="text1"/>
          <w:lang w:val="en-US"/>
        </w:rPr>
        <w:t xml:space="preserve">Reset: </w:t>
      </w:r>
      <w:r w:rsidRPr="002E48C9">
        <w:rPr>
          <w:rFonts w:ascii="Times" w:hAnsi="Times"/>
          <w:color w:val="000000" w:themeColor="text1"/>
          <w:lang w:val="en-US"/>
        </w:rPr>
        <w:t xml:space="preserve">Return to the initial state of the </w:t>
      </w:r>
      <w:r>
        <w:rPr>
          <w:rFonts w:ascii="Times" w:hAnsi="Times"/>
          <w:color w:val="000000" w:themeColor="text1"/>
          <w:lang w:val="en-US"/>
        </w:rPr>
        <w:t xml:space="preserve">drawing for bubble chart. For this chart it has different type of modes listed in the right side of the toolbar. </w:t>
      </w:r>
    </w:p>
    <w:p w14:paraId="118AB000" w14:textId="77777777" w:rsidR="0045432F" w:rsidRDefault="0045432F" w:rsidP="0045432F">
      <w:pPr>
        <w:spacing w:line="360" w:lineRule="auto"/>
        <w:jc w:val="both"/>
        <w:rPr>
          <w:rFonts w:ascii="Times" w:hAnsi="Times"/>
          <w:color w:val="000000" w:themeColor="text1"/>
          <w:lang w:val="en-US"/>
        </w:rPr>
      </w:pPr>
    </w:p>
    <w:p w14:paraId="108E9B9D" w14:textId="77777777" w:rsidR="0045432F" w:rsidRPr="002E48C9" w:rsidRDefault="0045432F" w:rsidP="0045432F">
      <w:pPr>
        <w:spacing w:line="360" w:lineRule="auto"/>
        <w:jc w:val="both"/>
        <w:rPr>
          <w:rFonts w:ascii="Times" w:hAnsi="Times"/>
          <w:b/>
          <w:bCs/>
          <w:color w:val="000000" w:themeColor="text1"/>
          <w:lang w:val="en-US"/>
        </w:rPr>
      </w:pPr>
      <w:r w:rsidRPr="002E48C9">
        <w:rPr>
          <w:rFonts w:ascii="Times" w:hAnsi="Times"/>
          <w:b/>
          <w:bCs/>
          <w:color w:val="000000" w:themeColor="text1"/>
          <w:lang w:val="en-US"/>
        </w:rPr>
        <w:t xml:space="preserve">Texture Stream: </w:t>
      </w:r>
      <w:r w:rsidRPr="002E48C9">
        <w:rPr>
          <w:rFonts w:ascii="Times" w:hAnsi="Times"/>
          <w:color w:val="000000" w:themeColor="text1"/>
          <w:lang w:val="en-US"/>
        </w:rPr>
        <w:t>This is a toggle button to switch the stream graph from color-based filling to texture based filling, that means instead of flat color flow it uses bullet like textures to fill the stream but still they have different colors for their own country region. More detail is shown in section 4.5.</w:t>
      </w:r>
    </w:p>
    <w:p w14:paraId="49F47E92" w14:textId="77777777" w:rsidR="0045432F" w:rsidRDefault="0045432F" w:rsidP="0045432F">
      <w:pPr>
        <w:spacing w:line="360" w:lineRule="auto"/>
        <w:jc w:val="both"/>
        <w:rPr>
          <w:rFonts w:ascii="Times" w:hAnsi="Times"/>
          <w:color w:val="000000" w:themeColor="text1"/>
          <w:lang w:val="en-US"/>
        </w:rPr>
      </w:pPr>
    </w:p>
    <w:p w14:paraId="43A88B25" w14:textId="77777777" w:rsidR="0045432F" w:rsidRPr="002E48C9" w:rsidRDefault="0045432F" w:rsidP="0045432F">
      <w:pPr>
        <w:spacing w:line="360" w:lineRule="auto"/>
        <w:jc w:val="both"/>
        <w:rPr>
          <w:rFonts w:ascii="Times" w:hAnsi="Times"/>
          <w:color w:val="000000" w:themeColor="text1"/>
          <w:lang w:val="en-US"/>
        </w:rPr>
      </w:pPr>
      <w:r>
        <w:rPr>
          <w:rFonts w:ascii="Times" w:hAnsi="Times"/>
          <w:color w:val="000000" w:themeColor="text1"/>
          <w:lang w:val="en-US"/>
        </w:rPr>
        <w:t>The followings are available operational modes of bubble chart:</w:t>
      </w:r>
    </w:p>
    <w:p w14:paraId="33EED7B2" w14:textId="77777777" w:rsidR="0045432F" w:rsidRPr="002E48C9" w:rsidRDefault="0045432F" w:rsidP="0045432F">
      <w:pPr>
        <w:spacing w:line="360" w:lineRule="auto"/>
        <w:jc w:val="both"/>
        <w:rPr>
          <w:rFonts w:ascii="Times" w:hAnsi="Times"/>
          <w:b/>
          <w:bCs/>
          <w:color w:val="000000" w:themeColor="text1"/>
          <w:lang w:val="en-US"/>
        </w:rPr>
      </w:pPr>
      <w:r w:rsidRPr="002E48C9">
        <w:rPr>
          <w:rFonts w:ascii="Times" w:hAnsi="Times"/>
          <w:b/>
          <w:bCs/>
          <w:color w:val="000000" w:themeColor="text1"/>
          <w:lang w:val="en-US"/>
        </w:rPr>
        <w:t xml:space="preserve">Pan Chart: </w:t>
      </w:r>
      <w:r w:rsidRPr="002E48C9">
        <w:rPr>
          <w:rFonts w:ascii="Times" w:hAnsi="Times"/>
          <w:color w:val="000000" w:themeColor="text1"/>
          <w:lang w:val="en-US"/>
        </w:rPr>
        <w:t>Since the bubble chart and stream graph</w:t>
      </w:r>
      <w:r w:rsidRPr="002E48C9">
        <w:rPr>
          <w:rFonts w:ascii="Times" w:hAnsi="Times"/>
          <w:b/>
          <w:bCs/>
          <w:color w:val="000000" w:themeColor="text1"/>
          <w:lang w:val="en-US"/>
        </w:rPr>
        <w:t xml:space="preserve"> </w:t>
      </w:r>
      <w:r w:rsidRPr="002E48C9">
        <w:rPr>
          <w:rFonts w:ascii="Times" w:hAnsi="Times"/>
          <w:color w:val="000000" w:themeColor="text1"/>
          <w:lang w:val="en-US"/>
        </w:rPr>
        <w:t xml:space="preserve">are drawn side by </w:t>
      </w:r>
      <w:r>
        <w:rPr>
          <w:rFonts w:ascii="Times" w:hAnsi="Times"/>
          <w:color w:val="000000" w:themeColor="text1"/>
          <w:lang w:val="en-US"/>
        </w:rPr>
        <w:t xml:space="preserve">side </w:t>
      </w:r>
      <w:r w:rsidRPr="002E48C9">
        <w:rPr>
          <w:rFonts w:ascii="Times" w:hAnsi="Times"/>
          <w:color w:val="000000" w:themeColor="text1"/>
          <w:lang w:val="en-US"/>
        </w:rPr>
        <w:t>and they work interactively like filtering the streamgraph with the selection from bubble chart, so sometimes it is necessary to zoom-in/out of the charts and consequently panning the charts in its own space is also advantageous.</w:t>
      </w:r>
    </w:p>
    <w:p w14:paraId="6CD5858D" w14:textId="77777777" w:rsidR="0045432F" w:rsidRPr="002E48C9" w:rsidRDefault="0045432F" w:rsidP="0045432F">
      <w:pPr>
        <w:spacing w:line="360" w:lineRule="auto"/>
        <w:jc w:val="both"/>
        <w:rPr>
          <w:rFonts w:ascii="Times" w:hAnsi="Times"/>
          <w:b/>
          <w:bCs/>
          <w:color w:val="000000" w:themeColor="text1"/>
          <w:lang w:val="en-US"/>
        </w:rPr>
      </w:pPr>
    </w:p>
    <w:p w14:paraId="567173C6" w14:textId="77777777" w:rsidR="0045432F" w:rsidRPr="002E48C9" w:rsidRDefault="0045432F" w:rsidP="0045432F">
      <w:pPr>
        <w:spacing w:line="360" w:lineRule="auto"/>
        <w:jc w:val="both"/>
        <w:rPr>
          <w:rFonts w:ascii="Times" w:hAnsi="Times"/>
          <w:color w:val="000000" w:themeColor="text1"/>
          <w:lang w:val="en-US"/>
        </w:rPr>
      </w:pPr>
      <w:r>
        <w:rPr>
          <w:rFonts w:ascii="Times" w:hAnsi="Times"/>
          <w:b/>
          <w:bCs/>
          <w:color w:val="000000" w:themeColor="text1"/>
          <w:lang w:val="en-US"/>
        </w:rPr>
        <w:t>Star Fish</w:t>
      </w:r>
      <w:r w:rsidRPr="002E48C9">
        <w:rPr>
          <w:rFonts w:ascii="Times" w:hAnsi="Times"/>
          <w:b/>
          <w:bCs/>
          <w:color w:val="000000" w:themeColor="text1"/>
          <w:lang w:val="en-US"/>
        </w:rPr>
        <w:t xml:space="preserve">: </w:t>
      </w:r>
      <w:r w:rsidRPr="002E48C9">
        <w:rPr>
          <w:rFonts w:ascii="Times" w:hAnsi="Times"/>
          <w:color w:val="000000" w:themeColor="text1"/>
          <w:lang w:val="en-US"/>
        </w:rPr>
        <w:t xml:space="preserve">changes the drawing mode to interact with mouse events. </w:t>
      </w:r>
      <w:r>
        <w:rPr>
          <w:rFonts w:ascii="Times" w:hAnsi="Times"/>
          <w:color w:val="000000" w:themeColor="text1"/>
          <w:lang w:val="en-US"/>
        </w:rPr>
        <w:t>In this mode user can click on a country bubble to open the corresponding texture stream graph as a wing in a star-fish layout. So, for example, when user select 8-10 countries in each side then the resultant chart will look like starfish. We will show further detail about this layout in later sections.</w:t>
      </w:r>
    </w:p>
    <w:p w14:paraId="59734F04" w14:textId="77777777" w:rsidR="0045432F" w:rsidRDefault="0045432F" w:rsidP="0045432F">
      <w:pPr>
        <w:spacing w:line="360" w:lineRule="auto"/>
        <w:jc w:val="both"/>
        <w:rPr>
          <w:rFonts w:ascii="Times" w:hAnsi="Times"/>
          <w:color w:val="000000" w:themeColor="text1"/>
          <w:lang w:val="en-US"/>
        </w:rPr>
      </w:pPr>
    </w:p>
    <w:p w14:paraId="37AB2F5C" w14:textId="77777777" w:rsidR="0045432F" w:rsidRDefault="0045432F" w:rsidP="0045432F">
      <w:pPr>
        <w:spacing w:line="360" w:lineRule="auto"/>
        <w:jc w:val="both"/>
        <w:rPr>
          <w:rFonts w:ascii="Times" w:hAnsi="Times"/>
          <w:color w:val="000000" w:themeColor="text1"/>
          <w:lang w:val="en-US"/>
        </w:rPr>
      </w:pPr>
      <w:r w:rsidRPr="00FE0AEC">
        <w:rPr>
          <w:rFonts w:ascii="Times" w:hAnsi="Times"/>
          <w:b/>
          <w:bCs/>
          <w:color w:val="000000" w:themeColor="text1"/>
          <w:lang w:val="en-US"/>
        </w:rPr>
        <w:t>Drill Models</w:t>
      </w:r>
      <w:r>
        <w:rPr>
          <w:rFonts w:ascii="Times" w:hAnsi="Times"/>
          <w:color w:val="000000" w:themeColor="text1"/>
          <w:lang w:val="en-US"/>
        </w:rPr>
        <w:t>: In this mode when the user selects a country then four stream graphs with Chromatic Aberrated textures are shown in the right panel corresponding to the four predictive models. A detailed explanation will be shown in later section.</w:t>
      </w:r>
    </w:p>
    <w:p w14:paraId="3D44AD45" w14:textId="77777777" w:rsidR="0045432F" w:rsidRPr="002E48C9" w:rsidRDefault="0045432F" w:rsidP="0045432F">
      <w:pPr>
        <w:spacing w:line="360" w:lineRule="auto"/>
        <w:jc w:val="both"/>
        <w:rPr>
          <w:rFonts w:ascii="Times" w:hAnsi="Times"/>
          <w:color w:val="000000" w:themeColor="text1"/>
          <w:lang w:val="en-US"/>
        </w:rPr>
      </w:pPr>
      <w:r>
        <w:rPr>
          <w:rFonts w:ascii="Times" w:hAnsi="Times"/>
          <w:color w:val="000000" w:themeColor="text1"/>
          <w:lang w:val="en-US"/>
        </w:rPr>
        <w:t xml:space="preserve"> </w:t>
      </w:r>
    </w:p>
    <w:p w14:paraId="0EB80989"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b/>
          <w:bCs/>
          <w:color w:val="000000" w:themeColor="text1"/>
          <w:lang w:val="en-US"/>
        </w:rPr>
        <w:t>Bubbles Select:</w:t>
      </w:r>
      <w:r w:rsidRPr="002E48C9">
        <w:rPr>
          <w:rFonts w:ascii="Times" w:hAnsi="Times"/>
          <w:color w:val="000000" w:themeColor="text1"/>
          <w:lang w:val="en-US"/>
        </w:rPr>
        <w:t xml:space="preserve"> Select </w:t>
      </w:r>
      <w:r>
        <w:rPr>
          <w:rFonts w:ascii="Times" w:hAnsi="Times"/>
          <w:color w:val="000000" w:themeColor="text1"/>
          <w:lang w:val="en-US"/>
        </w:rPr>
        <w:t>one or more</w:t>
      </w:r>
      <w:r w:rsidRPr="002E48C9">
        <w:rPr>
          <w:rFonts w:ascii="Times" w:hAnsi="Times"/>
          <w:color w:val="000000" w:themeColor="text1"/>
          <w:lang w:val="en-US"/>
        </w:rPr>
        <w:t xml:space="preserve"> country from the </w:t>
      </w:r>
      <w:r>
        <w:rPr>
          <w:rFonts w:ascii="Times" w:hAnsi="Times"/>
          <w:color w:val="000000" w:themeColor="text1"/>
          <w:lang w:val="en-US"/>
        </w:rPr>
        <w:t xml:space="preserve">bubble </w:t>
      </w:r>
      <w:r w:rsidRPr="002E48C9">
        <w:rPr>
          <w:rFonts w:ascii="Times" w:hAnsi="Times"/>
          <w:color w:val="000000" w:themeColor="text1"/>
          <w:lang w:val="en-US"/>
        </w:rPr>
        <w:t xml:space="preserve">chart and redraw </w:t>
      </w:r>
      <w:r>
        <w:rPr>
          <w:rFonts w:ascii="Times" w:hAnsi="Times"/>
          <w:color w:val="000000" w:themeColor="text1"/>
          <w:lang w:val="en-US"/>
        </w:rPr>
        <w:t>it with</w:t>
      </w:r>
      <w:r w:rsidRPr="002E48C9">
        <w:rPr>
          <w:rFonts w:ascii="Times" w:hAnsi="Times"/>
          <w:color w:val="000000" w:themeColor="text1"/>
          <w:lang w:val="en-US"/>
        </w:rPr>
        <w:t xml:space="preserve"> the selected </w:t>
      </w:r>
      <w:r>
        <w:rPr>
          <w:rFonts w:ascii="Times" w:hAnsi="Times"/>
          <w:color w:val="000000" w:themeColor="text1"/>
          <w:lang w:val="en-US"/>
        </w:rPr>
        <w:t>countries</w:t>
      </w:r>
      <w:r w:rsidRPr="002E48C9">
        <w:rPr>
          <w:rFonts w:ascii="Times" w:hAnsi="Times"/>
          <w:color w:val="000000" w:themeColor="text1"/>
          <w:lang w:val="en-US"/>
        </w:rPr>
        <w:t xml:space="preserve"> only.</w:t>
      </w:r>
      <w:r>
        <w:rPr>
          <w:rFonts w:ascii="Times" w:hAnsi="Times"/>
          <w:color w:val="000000" w:themeColor="text1"/>
          <w:lang w:val="en-US"/>
        </w:rPr>
        <w:t xml:space="preserve"> After selection, the ‘Go’ button will perform a redraw. It helps to compare specific countries because aberrations are not clearly perceivable with all countries. </w:t>
      </w:r>
    </w:p>
    <w:p w14:paraId="45527B9A" w14:textId="77777777" w:rsidR="0045432F" w:rsidRPr="002E48C9" w:rsidRDefault="0045432F" w:rsidP="0045432F">
      <w:pPr>
        <w:spacing w:line="360" w:lineRule="auto"/>
        <w:jc w:val="both"/>
        <w:rPr>
          <w:rFonts w:ascii="Times" w:hAnsi="Times"/>
          <w:color w:val="000000" w:themeColor="text1"/>
          <w:lang w:val="en-US"/>
        </w:rPr>
      </w:pPr>
    </w:p>
    <w:p w14:paraId="085C8A95"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b/>
          <w:bCs/>
          <w:color w:val="000000" w:themeColor="text1"/>
          <w:lang w:val="en-US"/>
        </w:rPr>
        <w:t>Bubbles Remove</w:t>
      </w:r>
      <w:r w:rsidRPr="002E48C9">
        <w:rPr>
          <w:rFonts w:ascii="Times" w:hAnsi="Times"/>
          <w:color w:val="000000" w:themeColor="text1"/>
          <w:lang w:val="en-US"/>
        </w:rPr>
        <w:t xml:space="preserve">: </w:t>
      </w:r>
      <w:r>
        <w:rPr>
          <w:rFonts w:ascii="Times" w:hAnsi="Times"/>
          <w:color w:val="000000" w:themeColor="text1"/>
          <w:lang w:val="en-US"/>
        </w:rPr>
        <w:t>It is the opposite feature of the bubble select mode. It f</w:t>
      </w:r>
      <w:r w:rsidRPr="002E48C9">
        <w:rPr>
          <w:rFonts w:ascii="Times" w:hAnsi="Times"/>
          <w:color w:val="000000" w:themeColor="text1"/>
          <w:lang w:val="en-US"/>
        </w:rPr>
        <w:t>ilter</w:t>
      </w:r>
      <w:r>
        <w:rPr>
          <w:rFonts w:ascii="Times" w:hAnsi="Times"/>
          <w:color w:val="000000" w:themeColor="text1"/>
          <w:lang w:val="en-US"/>
        </w:rPr>
        <w:t xml:space="preserve">s </w:t>
      </w:r>
      <w:r w:rsidRPr="002E48C9">
        <w:rPr>
          <w:rFonts w:ascii="Times" w:hAnsi="Times"/>
          <w:color w:val="000000" w:themeColor="text1"/>
          <w:lang w:val="en-US"/>
        </w:rPr>
        <w:t>out countries from the bubble chart. In this mode the selected countries are omitted from the chart. After omitting countries on press ‘Go’ button it redraws with the other countries.</w:t>
      </w:r>
    </w:p>
    <w:p w14:paraId="613D1C1E" w14:textId="77777777" w:rsidR="0045432F" w:rsidRDefault="0045432F" w:rsidP="0045432F">
      <w:pPr>
        <w:spacing w:line="360" w:lineRule="auto"/>
        <w:jc w:val="both"/>
        <w:rPr>
          <w:rFonts w:ascii="Times" w:hAnsi="Times"/>
          <w:b/>
          <w:bCs/>
          <w:color w:val="000000" w:themeColor="text1"/>
          <w:lang w:val="en-US"/>
        </w:rPr>
      </w:pPr>
    </w:p>
    <w:p w14:paraId="006C8843"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b/>
          <w:bCs/>
          <w:color w:val="000000" w:themeColor="text1"/>
          <w:lang w:val="en-US"/>
        </w:rPr>
        <w:t xml:space="preserve">Reshuffle Streams: </w:t>
      </w:r>
      <w:r>
        <w:rPr>
          <w:rFonts w:ascii="Times" w:hAnsi="Times"/>
          <w:color w:val="000000" w:themeColor="text1"/>
          <w:lang w:val="en-US"/>
        </w:rPr>
        <w:t>Re</w:t>
      </w:r>
      <w:r w:rsidRPr="002E48C9">
        <w:rPr>
          <w:rFonts w:ascii="Times" w:hAnsi="Times"/>
          <w:color w:val="000000" w:themeColor="text1"/>
          <w:lang w:val="en-US"/>
        </w:rPr>
        <w:t>draw</w:t>
      </w:r>
      <w:r>
        <w:rPr>
          <w:rFonts w:ascii="Times" w:hAnsi="Times"/>
          <w:color w:val="000000" w:themeColor="text1"/>
          <w:lang w:val="en-US"/>
        </w:rPr>
        <w:t>s the</w:t>
      </w:r>
      <w:r w:rsidRPr="002E48C9">
        <w:rPr>
          <w:rFonts w:ascii="Times" w:hAnsi="Times"/>
          <w:color w:val="000000" w:themeColor="text1"/>
          <w:lang w:val="en-US"/>
        </w:rPr>
        <w:t xml:space="preserve"> main streamgraph with the selected countries of interest from bubble chart.</w:t>
      </w:r>
      <w:r>
        <w:rPr>
          <w:rFonts w:ascii="Times" w:hAnsi="Times"/>
          <w:color w:val="000000" w:themeColor="text1"/>
          <w:lang w:val="en-US"/>
        </w:rPr>
        <w:t xml:space="preserve"> This allows one to compare streamgraph of one or more countries selectively.</w:t>
      </w:r>
    </w:p>
    <w:p w14:paraId="5EB43241" w14:textId="77777777" w:rsidR="0045432F" w:rsidRPr="002E48C9" w:rsidRDefault="0045432F" w:rsidP="0045432F">
      <w:pPr>
        <w:spacing w:line="360" w:lineRule="auto"/>
        <w:jc w:val="both"/>
        <w:rPr>
          <w:rFonts w:ascii="Times" w:hAnsi="Times"/>
          <w:color w:val="000000" w:themeColor="text1"/>
          <w:lang w:val="en-US"/>
        </w:rPr>
      </w:pPr>
    </w:p>
    <w:p w14:paraId="41F8BF22" w14:textId="77777777" w:rsidR="0045432F" w:rsidRPr="002E48C9" w:rsidRDefault="0045432F" w:rsidP="0045432F">
      <w:pPr>
        <w:spacing w:line="360" w:lineRule="auto"/>
        <w:jc w:val="both"/>
        <w:rPr>
          <w:rFonts w:ascii="Times" w:hAnsi="Times"/>
          <w:b/>
          <w:bCs/>
          <w:color w:val="000000" w:themeColor="text1"/>
          <w:lang w:val="en-US"/>
        </w:rPr>
      </w:pPr>
      <w:r>
        <w:rPr>
          <w:rFonts w:ascii="Times" w:hAnsi="Times"/>
          <w:b/>
          <w:bCs/>
          <w:color w:val="000000" w:themeColor="text1"/>
          <w:lang w:val="en-US"/>
        </w:rPr>
        <w:t>5</w:t>
      </w:r>
      <w:r w:rsidRPr="002E48C9">
        <w:rPr>
          <w:rFonts w:ascii="Times" w:hAnsi="Times"/>
          <w:b/>
          <w:bCs/>
          <w:color w:val="000000" w:themeColor="text1"/>
          <w:lang w:val="en-US"/>
        </w:rPr>
        <w:t>.</w:t>
      </w:r>
      <w:r>
        <w:rPr>
          <w:rFonts w:ascii="Times" w:hAnsi="Times"/>
          <w:b/>
          <w:bCs/>
          <w:color w:val="000000" w:themeColor="text1"/>
          <w:lang w:val="en-US"/>
        </w:rPr>
        <w:t>3</w:t>
      </w:r>
      <w:r w:rsidRPr="002E48C9">
        <w:rPr>
          <w:rFonts w:ascii="Times" w:hAnsi="Times"/>
          <w:b/>
          <w:bCs/>
          <w:color w:val="000000" w:themeColor="text1"/>
          <w:lang w:val="en-US"/>
        </w:rPr>
        <w:tab/>
        <w:t xml:space="preserve">Filtering </w:t>
      </w:r>
    </w:p>
    <w:p w14:paraId="7EC94048"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color w:val="000000" w:themeColor="text1"/>
          <w:lang w:val="en-US"/>
        </w:rPr>
        <w:t xml:space="preserve">We use data for </w:t>
      </w:r>
      <w:r>
        <w:rPr>
          <w:rFonts w:ascii="Times" w:hAnsi="Times"/>
          <w:color w:val="000000" w:themeColor="text1"/>
          <w:lang w:val="en-US"/>
        </w:rPr>
        <w:t xml:space="preserve">the </w:t>
      </w:r>
      <w:r w:rsidRPr="002E48C9">
        <w:rPr>
          <w:rFonts w:ascii="Times" w:hAnsi="Times"/>
          <w:color w:val="000000" w:themeColor="text1"/>
          <w:lang w:val="en-US"/>
        </w:rPr>
        <w:t>top 100 countries based on the total infection rate. As we see from the Figure-</w:t>
      </w:r>
      <w:r>
        <w:rPr>
          <w:rFonts w:ascii="Times" w:hAnsi="Times"/>
          <w:color w:val="000000" w:themeColor="text1"/>
          <w:lang w:val="en-US"/>
        </w:rPr>
        <w:t>12</w:t>
      </w:r>
      <w:r w:rsidRPr="002E48C9">
        <w:rPr>
          <w:rFonts w:ascii="Times" w:hAnsi="Times"/>
          <w:color w:val="000000" w:themeColor="text1"/>
          <w:lang w:val="en-US"/>
        </w:rPr>
        <w:t>, it is difficult to read the label of the country and difficult to identify the extent of aberration for the smaller circles having lower uncertainties. That’s why we implement a filtering option with different perspectives. In the section below we briefly explain them.</w:t>
      </w:r>
    </w:p>
    <w:p w14:paraId="09B40E8F" w14:textId="77777777" w:rsidR="0045432F" w:rsidRDefault="0045432F" w:rsidP="0045432F">
      <w:pPr>
        <w:spacing w:line="360" w:lineRule="auto"/>
        <w:rPr>
          <w:rFonts w:ascii="Times" w:hAnsi="Times"/>
          <w:b/>
          <w:bCs/>
          <w:color w:val="000000" w:themeColor="text1"/>
          <w:lang w:val="en-US"/>
        </w:rPr>
      </w:pPr>
    </w:p>
    <w:p w14:paraId="5B9F35ED" w14:textId="77777777" w:rsidR="0045432F" w:rsidRPr="002E48C9" w:rsidRDefault="0045432F" w:rsidP="0045432F">
      <w:pPr>
        <w:spacing w:line="360" w:lineRule="auto"/>
        <w:rPr>
          <w:rFonts w:ascii="Times" w:hAnsi="Times"/>
          <w:b/>
          <w:bCs/>
          <w:color w:val="000000" w:themeColor="text1"/>
          <w:lang w:val="en-US"/>
        </w:rPr>
      </w:pPr>
    </w:p>
    <w:p w14:paraId="05E4A4DC" w14:textId="77777777" w:rsidR="0045432F" w:rsidRPr="002E48C9" w:rsidRDefault="0045432F" w:rsidP="0045432F">
      <w:pPr>
        <w:spacing w:line="360" w:lineRule="auto"/>
        <w:rPr>
          <w:rFonts w:ascii="Times" w:hAnsi="Times"/>
          <w:b/>
          <w:bCs/>
          <w:color w:val="000000" w:themeColor="text1"/>
          <w:lang w:val="en-US"/>
        </w:rPr>
      </w:pPr>
      <w:r>
        <w:rPr>
          <w:rFonts w:ascii="Times" w:hAnsi="Times"/>
          <w:b/>
          <w:bCs/>
          <w:color w:val="000000" w:themeColor="text1"/>
          <w:lang w:val="en-US"/>
        </w:rPr>
        <w:t>5</w:t>
      </w:r>
      <w:r w:rsidRPr="002E48C9">
        <w:rPr>
          <w:rFonts w:ascii="Times" w:hAnsi="Times"/>
          <w:b/>
          <w:bCs/>
          <w:color w:val="000000" w:themeColor="text1"/>
          <w:lang w:val="en-US"/>
        </w:rPr>
        <w:t>.</w:t>
      </w:r>
      <w:r>
        <w:rPr>
          <w:rFonts w:ascii="Times" w:hAnsi="Times"/>
          <w:b/>
          <w:bCs/>
          <w:color w:val="000000" w:themeColor="text1"/>
          <w:lang w:val="en-US"/>
        </w:rPr>
        <w:t>3</w:t>
      </w:r>
      <w:r w:rsidRPr="002E48C9">
        <w:rPr>
          <w:rFonts w:ascii="Times" w:hAnsi="Times"/>
          <w:b/>
          <w:bCs/>
          <w:color w:val="000000" w:themeColor="text1"/>
          <w:lang w:val="en-US"/>
        </w:rPr>
        <w:t>.1.</w:t>
      </w:r>
      <w:r w:rsidRPr="002E48C9">
        <w:rPr>
          <w:rFonts w:ascii="Times" w:hAnsi="Times"/>
          <w:b/>
          <w:bCs/>
          <w:color w:val="000000" w:themeColor="text1"/>
          <w:lang w:val="en-US"/>
        </w:rPr>
        <w:tab/>
      </w:r>
      <w:r>
        <w:rPr>
          <w:rFonts w:ascii="Times" w:hAnsi="Times"/>
          <w:b/>
          <w:bCs/>
          <w:color w:val="000000" w:themeColor="text1"/>
          <w:lang w:val="en-US"/>
        </w:rPr>
        <w:t>Bubble Selection Mode</w:t>
      </w:r>
    </w:p>
    <w:p w14:paraId="2F9544A5" w14:textId="77777777" w:rsidR="0045432F" w:rsidRPr="002E48C9" w:rsidRDefault="0045432F" w:rsidP="0045432F">
      <w:pPr>
        <w:spacing w:line="360" w:lineRule="auto"/>
        <w:rPr>
          <w:rFonts w:ascii="Times" w:hAnsi="Times"/>
          <w:b/>
          <w:bCs/>
          <w:color w:val="000000" w:themeColor="text1"/>
          <w:lang w:val="en-US"/>
        </w:rPr>
      </w:pPr>
      <w:r>
        <w:rPr>
          <w:rFonts w:ascii="Times" w:hAnsi="Times"/>
          <w:b/>
          <w:bCs/>
          <w:noProof/>
          <w:color w:val="000000" w:themeColor="text1"/>
          <w:lang w:val="en-US"/>
        </w:rPr>
        <w:drawing>
          <wp:inline distT="0" distB="0" distL="0" distR="0" wp14:anchorId="75C1B3F4" wp14:editId="23218437">
            <wp:extent cx="2716270" cy="2704171"/>
            <wp:effectExtent l="0" t="0" r="1905" b="1270"/>
            <wp:docPr id="66" name="Picture 66"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bubble chart&#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724152" cy="2712018"/>
                    </a:xfrm>
                    <a:prstGeom prst="rect">
                      <a:avLst/>
                    </a:prstGeom>
                  </pic:spPr>
                </pic:pic>
              </a:graphicData>
            </a:graphic>
          </wp:inline>
        </w:drawing>
      </w:r>
      <w:r w:rsidRPr="002E48C9">
        <w:rPr>
          <w:rFonts w:ascii="Times" w:hAnsi="Times"/>
          <w:b/>
          <w:bCs/>
          <w:noProof/>
          <w:color w:val="000000" w:themeColor="text1"/>
          <w:lang w:val="en-US"/>
        </w:rPr>
        <mc:AlternateContent>
          <mc:Choice Requires="wps">
            <w:drawing>
              <wp:anchor distT="0" distB="0" distL="114300" distR="114300" simplePos="0" relativeHeight="251666432" behindDoc="0" locked="0" layoutInCell="1" allowOverlap="1" wp14:anchorId="57D9ED19" wp14:editId="5E69BDFC">
                <wp:simplePos x="0" y="0"/>
                <wp:positionH relativeFrom="column">
                  <wp:posOffset>2731576</wp:posOffset>
                </wp:positionH>
                <wp:positionV relativeFrom="paragraph">
                  <wp:posOffset>1272540</wp:posOffset>
                </wp:positionV>
                <wp:extent cx="149290" cy="167951"/>
                <wp:effectExtent l="0" t="12700" r="28575" b="22860"/>
                <wp:wrapNone/>
                <wp:docPr id="57" name="Right Arrow 57"/>
                <wp:cNvGraphicFramePr/>
                <a:graphic xmlns:a="http://schemas.openxmlformats.org/drawingml/2006/main">
                  <a:graphicData uri="http://schemas.microsoft.com/office/word/2010/wordprocessingShape">
                    <wps:wsp>
                      <wps:cNvSpPr/>
                      <wps:spPr>
                        <a:xfrm>
                          <a:off x="0" y="0"/>
                          <a:ext cx="149290" cy="167951"/>
                        </a:xfrm>
                        <a:prstGeom prst="rightArrow">
                          <a:avLst/>
                        </a:prstGeom>
                        <a:solidFill>
                          <a:schemeClr val="accent1">
                            <a:alpha val="56000"/>
                          </a:schemeClr>
                        </a:solidFill>
                        <a:ln>
                          <a:solidFill>
                            <a:schemeClr val="accent1">
                              <a:shade val="50000"/>
                              <a:alpha val="44036"/>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904F555" id="Right Arrow 57" o:spid="_x0000_s1026" type="#_x0000_t13" style="position:absolute;margin-left:215.1pt;margin-top:100.2pt;width:11.75pt;height:13.2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" adj="10800" fillcolor="#4472c4 [3204]" strokecolor="#1f3763 [1604]" strokeweight="1pt">
                <v:fill opacity="36751f"/>
                <v:stroke opacity="28784f"/>
              </v:shape>
            </w:pict>
          </mc:Fallback>
        </mc:AlternateContent>
      </w:r>
      <w:r w:rsidRPr="002E48C9">
        <w:rPr>
          <w:rFonts w:ascii="Times" w:hAnsi="Times"/>
          <w:b/>
          <w:bCs/>
          <w:color w:val="000000" w:themeColor="text1"/>
          <w:lang w:val="en-US"/>
        </w:rPr>
        <w:t xml:space="preserve">    </w:t>
      </w:r>
      <w:r>
        <w:rPr>
          <w:rFonts w:ascii="Times" w:hAnsi="Times"/>
          <w:b/>
          <w:bCs/>
          <w:noProof/>
          <w:color w:val="000000" w:themeColor="text1"/>
          <w:lang w:val="en-US"/>
        </w:rPr>
        <w:drawing>
          <wp:inline distT="0" distB="0" distL="0" distR="0" wp14:anchorId="19AA4796" wp14:editId="34891392">
            <wp:extent cx="2531327" cy="2520051"/>
            <wp:effectExtent l="0" t="0" r="0" b="0"/>
            <wp:docPr id="67" name="Picture 67"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bubble chart&#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538411" cy="2527103"/>
                    </a:xfrm>
                    <a:prstGeom prst="rect">
                      <a:avLst/>
                    </a:prstGeom>
                  </pic:spPr>
                </pic:pic>
              </a:graphicData>
            </a:graphic>
          </wp:inline>
        </w:drawing>
      </w:r>
      <w:r w:rsidRPr="002E48C9">
        <w:rPr>
          <w:rFonts w:ascii="Times" w:hAnsi="Times"/>
          <w:b/>
          <w:bCs/>
          <w:color w:val="000000" w:themeColor="text1"/>
          <w:lang w:val="en-US"/>
        </w:rPr>
        <w:br/>
      </w:r>
      <w:r w:rsidRPr="002E48C9">
        <w:rPr>
          <w:rFonts w:ascii="Times" w:hAnsi="Times"/>
          <w:b/>
          <w:bCs/>
          <w:color w:val="000000" w:themeColor="text1"/>
          <w:lang w:val="en-US"/>
        </w:rPr>
        <w:tab/>
      </w:r>
      <w:r w:rsidRPr="002E48C9">
        <w:rPr>
          <w:rFonts w:ascii="Times" w:hAnsi="Times"/>
          <w:color w:val="000000" w:themeColor="text1"/>
          <w:lang w:val="en-US"/>
        </w:rPr>
        <w:t>Figure</w:t>
      </w:r>
      <w:r>
        <w:rPr>
          <w:rFonts w:ascii="Times" w:hAnsi="Times"/>
          <w:color w:val="000000" w:themeColor="text1"/>
          <w:lang w:val="en-US"/>
        </w:rPr>
        <w:t xml:space="preserve"> 5.2</w:t>
      </w:r>
      <w:r w:rsidRPr="002E48C9">
        <w:rPr>
          <w:rFonts w:ascii="Times" w:hAnsi="Times"/>
          <w:color w:val="000000" w:themeColor="text1"/>
          <w:lang w:val="en-US"/>
        </w:rPr>
        <w:t xml:space="preserve">: </w:t>
      </w:r>
      <w:r>
        <w:rPr>
          <w:rFonts w:ascii="Times" w:hAnsi="Times"/>
          <w:color w:val="000000" w:themeColor="text1"/>
          <w:lang w:val="en-US"/>
        </w:rPr>
        <w:t>Filter by</w:t>
      </w:r>
      <w:r w:rsidRPr="002E48C9">
        <w:rPr>
          <w:rFonts w:ascii="Times" w:hAnsi="Times"/>
          <w:color w:val="000000" w:themeColor="text1"/>
          <w:lang w:val="en-US"/>
        </w:rPr>
        <w:t xml:space="preserve"> selected countries of interest</w:t>
      </w:r>
    </w:p>
    <w:p w14:paraId="0C7734AD" w14:textId="77777777" w:rsidR="0045432F" w:rsidRPr="002E48C9" w:rsidRDefault="0045432F" w:rsidP="0045432F">
      <w:pPr>
        <w:spacing w:line="360" w:lineRule="auto"/>
        <w:rPr>
          <w:rFonts w:ascii="Times" w:hAnsi="Times"/>
          <w:color w:val="000000" w:themeColor="text1"/>
          <w:lang w:val="en-US"/>
        </w:rPr>
      </w:pPr>
    </w:p>
    <w:p w14:paraId="542C964E" w14:textId="77777777" w:rsidR="0045432F" w:rsidRPr="002E48C9" w:rsidRDefault="0045432F" w:rsidP="0045432F">
      <w:pPr>
        <w:spacing w:line="360" w:lineRule="auto"/>
        <w:rPr>
          <w:rFonts w:ascii="Times" w:hAnsi="Times"/>
          <w:color w:val="000000" w:themeColor="text1"/>
          <w:lang w:val="en-US"/>
        </w:rPr>
      </w:pPr>
      <w:r w:rsidRPr="002E48C9">
        <w:rPr>
          <w:rFonts w:ascii="Times" w:hAnsi="Times"/>
          <w:color w:val="000000" w:themeColor="text1"/>
          <w:lang w:val="en-US"/>
        </w:rPr>
        <w:t xml:space="preserve">In this mode, it allows users to select the countries of interest on first click and toggles on the next one. So, when all preferred countries are selected the ‘Go’ button redraws the bubbles side by side with comparatively bigger sizes. </w:t>
      </w:r>
    </w:p>
    <w:p w14:paraId="4D8F16C9" w14:textId="77777777" w:rsidR="0045432F" w:rsidRPr="002E48C9" w:rsidRDefault="0045432F" w:rsidP="0045432F">
      <w:pPr>
        <w:spacing w:line="360" w:lineRule="auto"/>
        <w:rPr>
          <w:rFonts w:ascii="Times" w:hAnsi="Times"/>
          <w:b/>
          <w:bCs/>
          <w:color w:val="000000" w:themeColor="text1"/>
          <w:lang w:val="en-US"/>
        </w:rPr>
      </w:pPr>
    </w:p>
    <w:p w14:paraId="0569FECE" w14:textId="77777777" w:rsidR="0045432F" w:rsidRPr="002E48C9" w:rsidRDefault="0045432F" w:rsidP="0045432F">
      <w:pPr>
        <w:spacing w:line="360" w:lineRule="auto"/>
        <w:rPr>
          <w:rFonts w:ascii="Times" w:hAnsi="Times"/>
          <w:b/>
          <w:bCs/>
          <w:color w:val="000000" w:themeColor="text1"/>
          <w:lang w:val="en-US"/>
        </w:rPr>
      </w:pPr>
      <w:r>
        <w:rPr>
          <w:rFonts w:ascii="Times" w:hAnsi="Times"/>
          <w:b/>
          <w:bCs/>
          <w:color w:val="000000" w:themeColor="text1"/>
          <w:lang w:val="en-US"/>
        </w:rPr>
        <w:t>5</w:t>
      </w:r>
      <w:r w:rsidRPr="002E48C9">
        <w:rPr>
          <w:rFonts w:ascii="Times" w:hAnsi="Times"/>
          <w:b/>
          <w:bCs/>
          <w:color w:val="000000" w:themeColor="text1"/>
          <w:lang w:val="en-US"/>
        </w:rPr>
        <w:t>.</w:t>
      </w:r>
      <w:r>
        <w:rPr>
          <w:rFonts w:ascii="Times" w:hAnsi="Times"/>
          <w:b/>
          <w:bCs/>
          <w:color w:val="000000" w:themeColor="text1"/>
          <w:lang w:val="en-US"/>
        </w:rPr>
        <w:t>3</w:t>
      </w:r>
      <w:r w:rsidRPr="002E48C9">
        <w:rPr>
          <w:rFonts w:ascii="Times" w:hAnsi="Times"/>
          <w:b/>
          <w:bCs/>
          <w:color w:val="000000" w:themeColor="text1"/>
          <w:lang w:val="en-US"/>
        </w:rPr>
        <w:t>.2</w:t>
      </w:r>
      <w:r w:rsidRPr="002E48C9">
        <w:rPr>
          <w:rFonts w:ascii="Times" w:hAnsi="Times"/>
          <w:b/>
          <w:bCs/>
          <w:color w:val="000000" w:themeColor="text1"/>
          <w:lang w:val="en-US"/>
        </w:rPr>
        <w:tab/>
      </w:r>
      <w:r>
        <w:rPr>
          <w:rFonts w:ascii="Times" w:hAnsi="Times"/>
          <w:b/>
          <w:bCs/>
          <w:color w:val="000000" w:themeColor="text1"/>
          <w:lang w:val="en-US"/>
        </w:rPr>
        <w:t>Bubble Removal</w:t>
      </w:r>
      <w:r w:rsidRPr="002E48C9">
        <w:rPr>
          <w:rFonts w:ascii="Times" w:hAnsi="Times"/>
          <w:b/>
          <w:bCs/>
          <w:color w:val="000000" w:themeColor="text1"/>
          <w:lang w:val="en-US"/>
        </w:rPr>
        <w:t xml:space="preserve"> </w:t>
      </w:r>
      <w:r>
        <w:rPr>
          <w:rFonts w:ascii="Times" w:hAnsi="Times"/>
          <w:b/>
          <w:bCs/>
          <w:color w:val="000000" w:themeColor="text1"/>
          <w:lang w:val="en-US"/>
        </w:rPr>
        <w:t>Mode</w:t>
      </w:r>
    </w:p>
    <w:p w14:paraId="4E60D9E2" w14:textId="77777777" w:rsidR="0045432F" w:rsidRPr="002E48C9" w:rsidRDefault="0045432F" w:rsidP="0045432F">
      <w:pPr>
        <w:spacing w:line="360" w:lineRule="auto"/>
        <w:rPr>
          <w:rFonts w:ascii="Times" w:hAnsi="Times"/>
          <w:b/>
          <w:bCs/>
          <w:color w:val="000000" w:themeColor="text1"/>
          <w:lang w:val="en-US"/>
        </w:rPr>
      </w:pPr>
    </w:p>
    <w:p w14:paraId="7493A404" w14:textId="77777777" w:rsidR="0045432F" w:rsidRPr="002E48C9" w:rsidRDefault="0045432F" w:rsidP="0045432F">
      <w:pPr>
        <w:spacing w:line="360" w:lineRule="auto"/>
        <w:rPr>
          <w:rFonts w:ascii="Times" w:hAnsi="Times"/>
          <w:b/>
          <w:bCs/>
          <w:color w:val="000000" w:themeColor="text1"/>
          <w:lang w:val="en-US"/>
        </w:rPr>
      </w:pPr>
      <w:r>
        <w:rPr>
          <w:rFonts w:ascii="Times" w:hAnsi="Times"/>
          <w:b/>
          <w:bCs/>
          <w:noProof/>
          <w:color w:val="000000" w:themeColor="text1"/>
          <w:lang w:val="en-US"/>
        </w:rPr>
        <w:drawing>
          <wp:inline distT="0" distB="0" distL="0" distR="0" wp14:anchorId="09C085DC" wp14:editId="39DBF6C7">
            <wp:extent cx="2542478" cy="2547830"/>
            <wp:effectExtent l="0" t="0" r="0" b="5080"/>
            <wp:docPr id="68" name="Picture 68"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bubble chart&#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553724" cy="2559099"/>
                    </a:xfrm>
                    <a:prstGeom prst="rect">
                      <a:avLst/>
                    </a:prstGeom>
                  </pic:spPr>
                </pic:pic>
              </a:graphicData>
            </a:graphic>
          </wp:inline>
        </w:drawing>
      </w:r>
      <w:r w:rsidRPr="002E48C9">
        <w:rPr>
          <w:rFonts w:ascii="Times" w:hAnsi="Times"/>
          <w:b/>
          <w:bCs/>
          <w:noProof/>
          <w:color w:val="000000" w:themeColor="text1"/>
          <w:lang w:val="en-US"/>
        </w:rPr>
        <mc:AlternateContent>
          <mc:Choice Requires="wps">
            <w:drawing>
              <wp:anchor distT="0" distB="0" distL="114300" distR="114300" simplePos="0" relativeHeight="251667456" behindDoc="0" locked="0" layoutInCell="1" allowOverlap="1" wp14:anchorId="4697106D" wp14:editId="2C5E0129">
                <wp:simplePos x="0" y="0"/>
                <wp:positionH relativeFrom="column">
                  <wp:posOffset>2761317</wp:posOffset>
                </wp:positionH>
                <wp:positionV relativeFrom="paragraph">
                  <wp:posOffset>1280795</wp:posOffset>
                </wp:positionV>
                <wp:extent cx="149290" cy="167951"/>
                <wp:effectExtent l="0" t="12700" r="28575" b="22860"/>
                <wp:wrapNone/>
                <wp:docPr id="64" name="Right Arrow 64"/>
                <wp:cNvGraphicFramePr/>
                <a:graphic xmlns:a="http://schemas.openxmlformats.org/drawingml/2006/main">
                  <a:graphicData uri="http://schemas.microsoft.com/office/word/2010/wordprocessingShape">
                    <wps:wsp>
                      <wps:cNvSpPr/>
                      <wps:spPr>
                        <a:xfrm>
                          <a:off x="0" y="0"/>
                          <a:ext cx="149290" cy="167951"/>
                        </a:xfrm>
                        <a:prstGeom prst="rightArrow">
                          <a:avLst/>
                        </a:prstGeom>
                        <a:solidFill>
                          <a:schemeClr val="accent1">
                            <a:alpha val="56000"/>
                          </a:schemeClr>
                        </a:solidFill>
                        <a:ln>
                          <a:solidFill>
                            <a:schemeClr val="accent1">
                              <a:shade val="50000"/>
                              <a:alpha val="44036"/>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B874810" id="Right Arrow 64" o:spid="_x0000_s1026" type="#_x0000_t13" style="position:absolute;margin-left:217.45pt;margin-top:100.85pt;width:11.75pt;height:13.2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" adj="10800" fillcolor="#4472c4 [3204]" strokecolor="#1f3763 [1604]" strokeweight="1pt">
                <v:fill opacity="36751f"/>
                <v:stroke opacity="28784f"/>
              </v:shape>
            </w:pict>
          </mc:Fallback>
        </mc:AlternateContent>
      </w:r>
      <w:r w:rsidRPr="002E48C9">
        <w:rPr>
          <w:rFonts w:ascii="Times" w:hAnsi="Times"/>
          <w:b/>
          <w:bCs/>
          <w:color w:val="000000" w:themeColor="text1"/>
          <w:lang w:val="en-US"/>
        </w:rPr>
        <w:t xml:space="preserve">            </w:t>
      </w:r>
      <w:r>
        <w:rPr>
          <w:rFonts w:ascii="Times" w:hAnsi="Times"/>
          <w:b/>
          <w:bCs/>
          <w:noProof/>
          <w:color w:val="000000" w:themeColor="text1"/>
          <w:lang w:val="en-US"/>
        </w:rPr>
        <w:drawing>
          <wp:inline distT="0" distB="0" distL="0" distR="0" wp14:anchorId="2D5F5A63" wp14:editId="3E1B4F4C">
            <wp:extent cx="2541905" cy="2558239"/>
            <wp:effectExtent l="0" t="0" r="0" b="0"/>
            <wp:docPr id="70" name="Picture 70" descr="A picture containing check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checker&#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550442" cy="2566831"/>
                    </a:xfrm>
                    <a:prstGeom prst="rect">
                      <a:avLst/>
                    </a:prstGeom>
                  </pic:spPr>
                </pic:pic>
              </a:graphicData>
            </a:graphic>
          </wp:inline>
        </w:drawing>
      </w:r>
    </w:p>
    <w:p w14:paraId="5F082364" w14:textId="77777777" w:rsidR="0045432F" w:rsidRPr="002E48C9" w:rsidRDefault="0045432F" w:rsidP="0045432F">
      <w:pPr>
        <w:spacing w:line="360" w:lineRule="auto"/>
        <w:rPr>
          <w:rFonts w:ascii="Times" w:hAnsi="Times"/>
          <w:color w:val="000000" w:themeColor="text1"/>
          <w:lang w:val="en-US"/>
        </w:rPr>
      </w:pPr>
      <w:r w:rsidRPr="002E48C9">
        <w:rPr>
          <w:rFonts w:ascii="Times" w:hAnsi="Times"/>
          <w:color w:val="000000" w:themeColor="text1"/>
          <w:lang w:val="en-US"/>
        </w:rPr>
        <w:t>Figure</w:t>
      </w:r>
      <w:r>
        <w:rPr>
          <w:rFonts w:ascii="Times" w:hAnsi="Times"/>
          <w:color w:val="000000" w:themeColor="text1"/>
          <w:lang w:val="en-US"/>
        </w:rPr>
        <w:t xml:space="preserve"> 5.3</w:t>
      </w:r>
      <w:r w:rsidRPr="002E48C9">
        <w:rPr>
          <w:rFonts w:ascii="Times" w:hAnsi="Times"/>
          <w:color w:val="000000" w:themeColor="text1"/>
          <w:lang w:val="en-US"/>
        </w:rPr>
        <w:t>: Removal of countries of interest</w:t>
      </w:r>
    </w:p>
    <w:p w14:paraId="56428992" w14:textId="77777777" w:rsidR="0045432F" w:rsidRPr="002E48C9" w:rsidRDefault="0045432F" w:rsidP="0045432F">
      <w:pPr>
        <w:spacing w:line="360" w:lineRule="auto"/>
        <w:rPr>
          <w:rFonts w:ascii="Times" w:hAnsi="Times"/>
          <w:color w:val="000000" w:themeColor="text1"/>
          <w:lang w:val="en-US"/>
        </w:rPr>
      </w:pPr>
    </w:p>
    <w:p w14:paraId="51A48280" w14:textId="77777777" w:rsidR="0045432F" w:rsidRDefault="0045432F" w:rsidP="0045432F">
      <w:pPr>
        <w:spacing w:line="360" w:lineRule="auto"/>
        <w:jc w:val="both"/>
        <w:rPr>
          <w:rFonts w:ascii="Times" w:hAnsi="Times"/>
          <w:color w:val="000000" w:themeColor="text1"/>
          <w:lang w:val="en-US"/>
        </w:rPr>
      </w:pPr>
      <w:r w:rsidRPr="002E48C9">
        <w:rPr>
          <w:rFonts w:ascii="Times" w:hAnsi="Times"/>
          <w:color w:val="000000" w:themeColor="text1"/>
          <w:lang w:val="en-US"/>
        </w:rPr>
        <w:t xml:space="preserve">This is the opposite of the </w:t>
      </w:r>
      <w:r>
        <w:rPr>
          <w:rFonts w:ascii="Times" w:hAnsi="Times"/>
          <w:color w:val="000000" w:themeColor="text1"/>
          <w:lang w:val="en-US"/>
        </w:rPr>
        <w:t>previous mode</w:t>
      </w:r>
      <w:r w:rsidRPr="002E48C9">
        <w:rPr>
          <w:rFonts w:ascii="Times" w:hAnsi="Times"/>
          <w:color w:val="000000" w:themeColor="text1"/>
          <w:lang w:val="en-US"/>
        </w:rPr>
        <w:t xml:space="preserve"> where the user can select the countries to remove from the chart, for instance, removing bigger ones help to find the status of the countries having a smaller size.</w:t>
      </w:r>
    </w:p>
    <w:p w14:paraId="2F2F47E3" w14:textId="77777777" w:rsidR="0045432F" w:rsidRDefault="0045432F" w:rsidP="0045432F">
      <w:pPr>
        <w:spacing w:line="360" w:lineRule="auto"/>
        <w:jc w:val="both"/>
        <w:rPr>
          <w:rFonts w:ascii="Times" w:hAnsi="Times"/>
          <w:color w:val="000000" w:themeColor="text1"/>
          <w:lang w:val="en-US"/>
        </w:rPr>
      </w:pPr>
    </w:p>
    <w:p w14:paraId="43E58BB5" w14:textId="77777777" w:rsidR="0045432F" w:rsidRDefault="0045432F" w:rsidP="0045432F">
      <w:pPr>
        <w:spacing w:line="360" w:lineRule="auto"/>
        <w:jc w:val="both"/>
        <w:rPr>
          <w:rFonts w:ascii="Times" w:hAnsi="Times"/>
          <w:b/>
          <w:bCs/>
          <w:color w:val="000000" w:themeColor="text1"/>
          <w:lang w:val="en-US"/>
        </w:rPr>
      </w:pPr>
      <w:r>
        <w:rPr>
          <w:rFonts w:ascii="Times" w:hAnsi="Times"/>
          <w:b/>
          <w:bCs/>
          <w:color w:val="000000" w:themeColor="text1"/>
          <w:lang w:val="en-US"/>
        </w:rPr>
        <w:t>5</w:t>
      </w:r>
      <w:r w:rsidRPr="00866AB8">
        <w:rPr>
          <w:rFonts w:ascii="Times" w:hAnsi="Times"/>
          <w:b/>
          <w:bCs/>
          <w:color w:val="000000" w:themeColor="text1"/>
          <w:lang w:val="en-US"/>
        </w:rPr>
        <w:t>.</w:t>
      </w:r>
      <w:r>
        <w:rPr>
          <w:rFonts w:ascii="Times" w:hAnsi="Times"/>
          <w:b/>
          <w:bCs/>
          <w:color w:val="000000" w:themeColor="text1"/>
          <w:lang w:val="en-US"/>
        </w:rPr>
        <w:t>4</w:t>
      </w:r>
      <w:r w:rsidRPr="00866AB8">
        <w:rPr>
          <w:rFonts w:ascii="Times" w:hAnsi="Times"/>
          <w:b/>
          <w:bCs/>
          <w:color w:val="000000" w:themeColor="text1"/>
          <w:lang w:val="en-US"/>
        </w:rPr>
        <w:tab/>
        <w:t>Legend</w:t>
      </w:r>
    </w:p>
    <w:p w14:paraId="582D7A17" w14:textId="77777777" w:rsidR="0045432F" w:rsidRPr="00866AB8" w:rsidRDefault="0045432F" w:rsidP="0045432F">
      <w:pPr>
        <w:spacing w:line="360" w:lineRule="auto"/>
        <w:jc w:val="both"/>
        <w:rPr>
          <w:rFonts w:ascii="Times" w:hAnsi="Times"/>
          <w:color w:val="000000" w:themeColor="text1"/>
          <w:lang w:val="en-US"/>
        </w:rPr>
      </w:pPr>
      <w:r w:rsidRPr="00866AB8">
        <w:rPr>
          <w:rFonts w:ascii="Times" w:hAnsi="Times"/>
          <w:color w:val="000000" w:themeColor="text1"/>
          <w:lang w:val="en-US"/>
        </w:rPr>
        <w:t>Placed at the top-left corner</w:t>
      </w:r>
      <w:r>
        <w:rPr>
          <w:rFonts w:ascii="Times" w:hAnsi="Times"/>
          <w:color w:val="000000" w:themeColor="text1"/>
          <w:lang w:val="en-US"/>
        </w:rPr>
        <w:t xml:space="preserve"> (Figure-12) just below the toolbar and above the bubble chart with 5 consecutive circles. The circles are drawn for representing 5 different levels of Chromatic Aberration. The circle with 100% uncertainty represents the maximum uncertainty among all the countries drawn in bubble chart.</w:t>
      </w:r>
    </w:p>
    <w:p w14:paraId="63B1AE4D" w14:textId="77777777" w:rsidR="0045432F" w:rsidRPr="002E48C9" w:rsidRDefault="0045432F" w:rsidP="0045432F">
      <w:pPr>
        <w:spacing w:line="360" w:lineRule="auto"/>
        <w:rPr>
          <w:rFonts w:ascii="Times" w:hAnsi="Times"/>
          <w:b/>
          <w:bCs/>
          <w:color w:val="000000" w:themeColor="text1"/>
          <w:lang w:val="en-US"/>
        </w:rPr>
      </w:pPr>
    </w:p>
    <w:p w14:paraId="3278BA08" w14:textId="77777777" w:rsidR="0045432F" w:rsidRDefault="0045432F" w:rsidP="0045432F">
      <w:pPr>
        <w:spacing w:line="360" w:lineRule="auto"/>
        <w:rPr>
          <w:rFonts w:ascii="Times" w:hAnsi="Times"/>
          <w:b/>
          <w:bCs/>
          <w:color w:val="000000" w:themeColor="text1"/>
          <w:lang w:val="en-US"/>
        </w:rPr>
      </w:pPr>
      <w:r>
        <w:rPr>
          <w:rFonts w:ascii="Times" w:hAnsi="Times"/>
          <w:b/>
          <w:bCs/>
          <w:color w:val="000000" w:themeColor="text1"/>
          <w:lang w:val="en-US"/>
        </w:rPr>
        <w:t>5</w:t>
      </w:r>
      <w:r w:rsidRPr="002E48C9">
        <w:rPr>
          <w:rFonts w:ascii="Times" w:hAnsi="Times"/>
          <w:b/>
          <w:bCs/>
          <w:color w:val="000000" w:themeColor="text1"/>
          <w:lang w:val="en-US"/>
        </w:rPr>
        <w:t>.</w:t>
      </w:r>
      <w:r>
        <w:rPr>
          <w:rFonts w:ascii="Times" w:hAnsi="Times"/>
          <w:b/>
          <w:bCs/>
          <w:color w:val="000000" w:themeColor="text1"/>
          <w:lang w:val="en-US"/>
        </w:rPr>
        <w:t>5</w:t>
      </w:r>
      <w:r w:rsidRPr="002E48C9">
        <w:rPr>
          <w:rFonts w:ascii="Times" w:hAnsi="Times"/>
          <w:b/>
          <w:bCs/>
          <w:color w:val="000000" w:themeColor="text1"/>
          <w:lang w:val="en-US"/>
        </w:rPr>
        <w:tab/>
      </w:r>
      <w:r w:rsidRPr="00412624">
        <w:rPr>
          <w:rFonts w:ascii="Times" w:hAnsi="Times"/>
          <w:b/>
          <w:bCs/>
          <w:color w:val="000000" w:themeColor="text1"/>
          <w:lang w:val="en-US"/>
        </w:rPr>
        <w:t>Reshuffling</w:t>
      </w:r>
      <w:r w:rsidRPr="002E48C9">
        <w:rPr>
          <w:rFonts w:ascii="Times" w:hAnsi="Times"/>
          <w:color w:val="000000" w:themeColor="text1"/>
          <w:lang w:val="en-US"/>
        </w:rPr>
        <w:t xml:space="preserve"> </w:t>
      </w:r>
      <w:r w:rsidRPr="002E48C9">
        <w:rPr>
          <w:rFonts w:ascii="Times" w:hAnsi="Times"/>
          <w:b/>
          <w:bCs/>
          <w:color w:val="000000" w:themeColor="text1"/>
          <w:lang w:val="en-US"/>
        </w:rPr>
        <w:t>Streamgraph</w:t>
      </w:r>
    </w:p>
    <w:p w14:paraId="5C859A9F" w14:textId="77777777" w:rsidR="0045432F" w:rsidRDefault="0045432F" w:rsidP="0045432F">
      <w:pPr>
        <w:spacing w:line="360" w:lineRule="auto"/>
        <w:jc w:val="both"/>
        <w:rPr>
          <w:rFonts w:ascii="Times" w:hAnsi="Times"/>
          <w:color w:val="000000" w:themeColor="text1"/>
          <w:lang w:val="en-US"/>
        </w:rPr>
      </w:pPr>
      <w:r w:rsidRPr="00B35C7E">
        <w:rPr>
          <w:rFonts w:ascii="Times" w:hAnsi="Times"/>
          <w:color w:val="000000" w:themeColor="text1"/>
          <w:lang w:val="en-US"/>
        </w:rPr>
        <w:t>In Figure-</w:t>
      </w:r>
      <w:r>
        <w:rPr>
          <w:rFonts w:ascii="Times" w:hAnsi="Times"/>
          <w:color w:val="000000" w:themeColor="text1"/>
          <w:lang w:val="en-US"/>
        </w:rPr>
        <w:t>12 we found the stream graph with countries can be difficult to understand, so reshuffling is important to see and compare them side by side with a small number of countries.</w:t>
      </w:r>
    </w:p>
    <w:p w14:paraId="0C89BE2D" w14:textId="77777777" w:rsidR="0045432F" w:rsidRDefault="0045432F" w:rsidP="0045432F">
      <w:pPr>
        <w:spacing w:line="360" w:lineRule="auto"/>
        <w:rPr>
          <w:rFonts w:ascii="Times" w:hAnsi="Times"/>
          <w:color w:val="000000" w:themeColor="text1"/>
          <w:lang w:val="en-US"/>
        </w:rPr>
      </w:pPr>
      <w:r>
        <w:rPr>
          <w:rFonts w:ascii="Times" w:hAnsi="Times"/>
          <w:noProof/>
          <w:color w:val="000000" w:themeColor="text1"/>
          <w:lang w:val="en-US"/>
        </w:rPr>
        <mc:AlternateContent>
          <mc:Choice Requires="wps">
            <w:drawing>
              <wp:anchor distT="0" distB="0" distL="114300" distR="114300" simplePos="0" relativeHeight="251668480" behindDoc="0" locked="0" layoutInCell="1" allowOverlap="1" wp14:anchorId="38BDED74" wp14:editId="694B429F">
                <wp:simplePos x="0" y="0"/>
                <wp:positionH relativeFrom="column">
                  <wp:posOffset>-1</wp:posOffset>
                </wp:positionH>
                <wp:positionV relativeFrom="paragraph">
                  <wp:posOffset>2663465</wp:posOffset>
                </wp:positionV>
                <wp:extent cx="2468071" cy="201930"/>
                <wp:effectExtent l="0" t="0" r="0" b="1270"/>
                <wp:wrapNone/>
                <wp:docPr id="18" name="Text Box 18"/>
                <wp:cNvGraphicFramePr/>
                <a:graphic xmlns:a="http://schemas.openxmlformats.org/drawingml/2006/main">
                  <a:graphicData uri="http://schemas.microsoft.com/office/word/2010/wordprocessingShape">
                    <wps:wsp>
                      <wps:cNvSpPr txBox="1"/>
                      <wps:spPr>
                        <a:xfrm>
                          <a:off x="0" y="0"/>
                          <a:ext cx="2468071" cy="201930"/>
                        </a:xfrm>
                        <a:prstGeom prst="rect">
                          <a:avLst/>
                        </a:prstGeom>
                        <a:solidFill>
                          <a:schemeClr val="lt1"/>
                        </a:solidFill>
                        <a:ln w="6350">
                          <a:noFill/>
                        </a:ln>
                      </wps:spPr>
                      <wps:txbx>
                        <w:txbxContent>
                          <w:p w14:paraId="695D3216" w14:textId="77777777" w:rsidR="0045432F" w:rsidRPr="004649EB" w:rsidRDefault="0045432F" w:rsidP="009D20AF">
                            <w:pPr>
                              <w:pStyle w:val="ListParagraph"/>
                              <w:numPr>
                                <w:ilvl w:val="0"/>
                                <w:numId w:val="14"/>
                              </w:numPr>
                              <w:rPr>
                                <w:lang w:val="en-US"/>
                              </w:rPr>
                            </w:pPr>
                            <w:r w:rsidRPr="004649EB">
                              <w:rPr>
                                <w:lang w:val="en-US"/>
                              </w:rPr>
                              <w:t xml:space="preserve">Selected countries </w:t>
                            </w:r>
                            <w:r>
                              <w:rPr>
                                <w:lang w:val="en-US"/>
                              </w:rPr>
                              <w:t>brightened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BDED74" id="Text Box 18" o:spid="_x0000_s1054" type="#_x0000_t202" style="position:absolute;margin-left:0;margin-top:209.7pt;width:194.35pt;height:15.9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" fillcolor="white [3201]" stroked="f" strokeweight=".5pt">
                <v:textbox inset="0,0,0,0">
                  <w:txbxContent>
                    <w:p w14:paraId="695D3216" w14:textId="77777777" w:rsidR="0045432F" w:rsidRPr="004649EB" w:rsidRDefault="0045432F" w:rsidP="009D20AF">
                      <w:pPr>
                        <w:pStyle w:val="ListParagraph"/>
                        <w:numPr>
                          <w:ilvl w:val="0"/>
                          <w:numId w:val="14"/>
                        </w:numPr>
                        <w:rPr>
                          <w:lang w:val="en-US"/>
                        </w:rPr>
                      </w:pPr>
                      <w:r w:rsidRPr="004649EB">
                        <w:rPr>
                          <w:lang w:val="en-US"/>
                        </w:rPr>
                        <w:t xml:space="preserve">Selected countries </w:t>
                      </w:r>
                      <w:r>
                        <w:rPr>
                          <w:lang w:val="en-US"/>
                        </w:rPr>
                        <w:t>brightened</w:t>
                      </w:r>
                    </w:p>
                  </w:txbxContent>
                </v:textbox>
              </v:shape>
            </w:pict>
          </mc:Fallback>
        </mc:AlternateContent>
      </w:r>
      <w:r>
        <w:rPr>
          <w:rFonts w:ascii="Times" w:hAnsi="Times"/>
          <w:noProof/>
          <w:color w:val="000000" w:themeColor="text1"/>
          <w:lang w:val="en-US"/>
        </w:rPr>
        <mc:AlternateContent>
          <mc:Choice Requires="wps">
            <w:drawing>
              <wp:anchor distT="0" distB="0" distL="114300" distR="114300" simplePos="0" relativeHeight="251669504" behindDoc="0" locked="0" layoutInCell="1" allowOverlap="1" wp14:anchorId="0747B28B" wp14:editId="64993DBC">
                <wp:simplePos x="0" y="0"/>
                <wp:positionH relativeFrom="column">
                  <wp:posOffset>3395345</wp:posOffset>
                </wp:positionH>
                <wp:positionV relativeFrom="paragraph">
                  <wp:posOffset>2605877</wp:posOffset>
                </wp:positionV>
                <wp:extent cx="1844675" cy="210393"/>
                <wp:effectExtent l="0" t="0" r="0" b="5715"/>
                <wp:wrapNone/>
                <wp:docPr id="62" name="Text Box 62"/>
                <wp:cNvGraphicFramePr/>
                <a:graphic xmlns:a="http://schemas.openxmlformats.org/drawingml/2006/main">
                  <a:graphicData uri="http://schemas.microsoft.com/office/word/2010/wordprocessingShape">
                    <wps:wsp>
                      <wps:cNvSpPr txBox="1"/>
                      <wps:spPr>
                        <a:xfrm>
                          <a:off x="0" y="0"/>
                          <a:ext cx="1844675" cy="210393"/>
                        </a:xfrm>
                        <a:prstGeom prst="rect">
                          <a:avLst/>
                        </a:prstGeom>
                        <a:solidFill>
                          <a:schemeClr val="lt1"/>
                        </a:solidFill>
                        <a:ln w="6350">
                          <a:noFill/>
                        </a:ln>
                      </wps:spPr>
                      <wps:txbx>
                        <w:txbxContent>
                          <w:p w14:paraId="30AED5BA" w14:textId="77777777" w:rsidR="0045432F" w:rsidRPr="004649EB" w:rsidRDefault="0045432F" w:rsidP="0045432F">
                            <w:pPr>
                              <w:rPr>
                                <w:lang w:val="en-US"/>
                              </w:rPr>
                            </w:pPr>
                            <w:r>
                              <w:rPr>
                                <w:lang w:val="en-US"/>
                              </w:rPr>
                              <w:t>b. Highlighted streams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47B28B" id="Text Box 62" o:spid="_x0000_s1055" type="#_x0000_t202" style="position:absolute;margin-left:267.35pt;margin-top:205.2pt;width:145.25pt;height:16.5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" fillcolor="white [3201]" stroked="f" strokeweight=".5pt">
                <v:textbox inset="0,0,0,0">
                  <w:txbxContent>
                    <w:p w14:paraId="30AED5BA" w14:textId="77777777" w:rsidR="0045432F" w:rsidRPr="004649EB" w:rsidRDefault="0045432F" w:rsidP="0045432F">
                      <w:pPr>
                        <w:rPr>
                          <w:lang w:val="en-US"/>
                        </w:rPr>
                      </w:pPr>
                      <w:r>
                        <w:rPr>
                          <w:lang w:val="en-US"/>
                        </w:rPr>
                        <w:t>b. Highlighted streams</w:t>
                      </w:r>
                    </w:p>
                  </w:txbxContent>
                </v:textbox>
              </v:shape>
            </w:pict>
          </mc:Fallback>
        </mc:AlternateContent>
      </w:r>
      <w:r>
        <w:rPr>
          <w:rFonts w:ascii="Times" w:hAnsi="Times"/>
          <w:color w:val="000000" w:themeColor="text1"/>
          <w:lang w:val="en-US"/>
        </w:rPr>
        <w:t xml:space="preserve"> </w:t>
      </w:r>
      <w:r>
        <w:rPr>
          <w:rFonts w:ascii="Times" w:hAnsi="Times"/>
          <w:noProof/>
          <w:color w:val="000000" w:themeColor="text1"/>
          <w:lang w:val="en-US"/>
        </w:rPr>
        <w:drawing>
          <wp:inline distT="0" distB="0" distL="0" distR="0" wp14:anchorId="65E23AD3" wp14:editId="32F78F37">
            <wp:extent cx="2638004" cy="2656709"/>
            <wp:effectExtent l="0" t="0" r="3810" b="0"/>
            <wp:docPr id="71" name="Picture 71"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 bubble chart&#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645510" cy="2664268"/>
                    </a:xfrm>
                    <a:prstGeom prst="rect">
                      <a:avLst/>
                    </a:prstGeom>
                  </pic:spPr>
                </pic:pic>
              </a:graphicData>
            </a:graphic>
          </wp:inline>
        </w:drawing>
      </w:r>
      <w:r>
        <w:rPr>
          <w:rFonts w:ascii="Times" w:hAnsi="Times"/>
          <w:color w:val="000000" w:themeColor="text1"/>
          <w:lang w:val="en-US"/>
        </w:rPr>
        <w:t xml:space="preserve">     </w:t>
      </w:r>
      <w:r>
        <w:rPr>
          <w:rFonts w:ascii="Times" w:hAnsi="Times"/>
          <w:noProof/>
          <w:color w:val="000000" w:themeColor="text1"/>
          <w:lang w:val="en-US"/>
        </w:rPr>
        <w:drawing>
          <wp:inline distT="0" distB="0" distL="0" distR="0" wp14:anchorId="5E3DED4C" wp14:editId="08C55EEB">
            <wp:extent cx="2597543" cy="2593226"/>
            <wp:effectExtent l="0" t="0" r="0" b="0"/>
            <wp:docPr id="72" name="Picture 72" descr="Background pattern,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Background pattern, histogram&#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637461" cy="2633078"/>
                    </a:xfrm>
                    <a:prstGeom prst="rect">
                      <a:avLst/>
                    </a:prstGeom>
                  </pic:spPr>
                </pic:pic>
              </a:graphicData>
            </a:graphic>
          </wp:inline>
        </w:drawing>
      </w:r>
    </w:p>
    <w:p w14:paraId="1B5173DB" w14:textId="77777777" w:rsidR="0045432F" w:rsidRDefault="0045432F" w:rsidP="0045432F">
      <w:pPr>
        <w:spacing w:line="360" w:lineRule="auto"/>
        <w:rPr>
          <w:rFonts w:ascii="Times" w:hAnsi="Times"/>
          <w:color w:val="000000" w:themeColor="text1"/>
          <w:lang w:val="en-US"/>
        </w:rPr>
      </w:pPr>
    </w:p>
    <w:p w14:paraId="1ED6522E" w14:textId="77777777" w:rsidR="0045432F" w:rsidRPr="00B35C7E" w:rsidRDefault="0045432F" w:rsidP="0045432F">
      <w:pPr>
        <w:spacing w:line="360" w:lineRule="auto"/>
        <w:rPr>
          <w:rFonts w:ascii="Times" w:hAnsi="Times"/>
          <w:color w:val="000000" w:themeColor="text1"/>
          <w:lang w:val="en-US"/>
        </w:rPr>
      </w:pPr>
      <w:r>
        <w:rPr>
          <w:rFonts w:ascii="Times" w:hAnsi="Times"/>
          <w:noProof/>
          <w:color w:val="000000" w:themeColor="text1"/>
          <w:lang w:val="en-US"/>
        </w:rPr>
        <mc:AlternateContent>
          <mc:Choice Requires="wps">
            <w:drawing>
              <wp:anchor distT="0" distB="0" distL="114300" distR="114300" simplePos="0" relativeHeight="251671552" behindDoc="0" locked="0" layoutInCell="1" allowOverlap="1" wp14:anchorId="16D71CD7" wp14:editId="557A11D0">
                <wp:simplePos x="0" y="0"/>
                <wp:positionH relativeFrom="column">
                  <wp:posOffset>2921225</wp:posOffset>
                </wp:positionH>
                <wp:positionV relativeFrom="paragraph">
                  <wp:posOffset>2592879</wp:posOffset>
                </wp:positionV>
                <wp:extent cx="2458720" cy="226060"/>
                <wp:effectExtent l="0" t="0" r="5080" b="2540"/>
                <wp:wrapNone/>
                <wp:docPr id="63" name="Text Box 63"/>
                <wp:cNvGraphicFramePr/>
                <a:graphic xmlns:a="http://schemas.openxmlformats.org/drawingml/2006/main">
                  <a:graphicData uri="http://schemas.microsoft.com/office/word/2010/wordprocessingShape">
                    <wps:wsp>
                      <wps:cNvSpPr txBox="1"/>
                      <wps:spPr>
                        <a:xfrm>
                          <a:off x="0" y="0"/>
                          <a:ext cx="2458720" cy="226060"/>
                        </a:xfrm>
                        <a:prstGeom prst="rect">
                          <a:avLst/>
                        </a:prstGeom>
                        <a:solidFill>
                          <a:schemeClr val="lt1"/>
                        </a:solidFill>
                        <a:ln w="6350">
                          <a:noFill/>
                        </a:ln>
                      </wps:spPr>
                      <wps:txbx>
                        <w:txbxContent>
                          <w:p w14:paraId="39407E35" w14:textId="77777777" w:rsidR="0045432F" w:rsidRPr="004649EB" w:rsidRDefault="0045432F" w:rsidP="0045432F">
                            <w:pPr>
                              <w:rPr>
                                <w:lang w:val="en-US"/>
                              </w:rPr>
                            </w:pPr>
                            <w:r>
                              <w:rPr>
                                <w:lang w:val="en-US"/>
                              </w:rPr>
                              <w:t>d. Uncertainty employing streams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D71CD7" id="Text Box 63" o:spid="_x0000_s1056" type="#_x0000_t202" style="position:absolute;margin-left:230pt;margin-top:204.15pt;width:193.6pt;height:17.8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" fillcolor="white [3201]" stroked="f" strokeweight=".5pt">
                <v:textbox inset="0,0,0,0">
                  <w:txbxContent>
                    <w:p w14:paraId="39407E35" w14:textId="77777777" w:rsidR="0045432F" w:rsidRPr="004649EB" w:rsidRDefault="0045432F" w:rsidP="0045432F">
                      <w:pPr>
                        <w:rPr>
                          <w:lang w:val="en-US"/>
                        </w:rPr>
                      </w:pPr>
                      <w:r>
                        <w:rPr>
                          <w:lang w:val="en-US"/>
                        </w:rPr>
                        <w:t>d. Uncertainty employing streams</w:t>
                      </w:r>
                    </w:p>
                  </w:txbxContent>
                </v:textbox>
              </v:shape>
            </w:pict>
          </mc:Fallback>
        </mc:AlternateContent>
      </w:r>
      <w:r>
        <w:rPr>
          <w:rFonts w:ascii="Times" w:hAnsi="Times"/>
          <w:noProof/>
          <w:color w:val="000000" w:themeColor="text1"/>
          <w:lang w:val="en-US"/>
        </w:rPr>
        <mc:AlternateContent>
          <mc:Choice Requires="wps">
            <w:drawing>
              <wp:anchor distT="0" distB="0" distL="114300" distR="114300" simplePos="0" relativeHeight="251670528" behindDoc="0" locked="0" layoutInCell="1" allowOverlap="1" wp14:anchorId="470A2AC2" wp14:editId="6C173847">
                <wp:simplePos x="0" y="0"/>
                <wp:positionH relativeFrom="column">
                  <wp:posOffset>64736</wp:posOffset>
                </wp:positionH>
                <wp:positionV relativeFrom="paragraph">
                  <wp:posOffset>2592879</wp:posOffset>
                </wp:positionV>
                <wp:extent cx="2183130" cy="226577"/>
                <wp:effectExtent l="0" t="0" r="1270" b="2540"/>
                <wp:wrapNone/>
                <wp:docPr id="65" name="Text Box 65"/>
                <wp:cNvGraphicFramePr/>
                <a:graphic xmlns:a="http://schemas.openxmlformats.org/drawingml/2006/main">
                  <a:graphicData uri="http://schemas.microsoft.com/office/word/2010/wordprocessingShape">
                    <wps:wsp>
                      <wps:cNvSpPr txBox="1"/>
                      <wps:spPr>
                        <a:xfrm>
                          <a:off x="0" y="0"/>
                          <a:ext cx="2183130" cy="226577"/>
                        </a:xfrm>
                        <a:prstGeom prst="rect">
                          <a:avLst/>
                        </a:prstGeom>
                        <a:solidFill>
                          <a:schemeClr val="lt1"/>
                        </a:solidFill>
                        <a:ln w="6350">
                          <a:noFill/>
                        </a:ln>
                      </wps:spPr>
                      <wps:txbx>
                        <w:txbxContent>
                          <w:p w14:paraId="1BBF2801" w14:textId="77777777" w:rsidR="0045432F" w:rsidRPr="004649EB" w:rsidRDefault="0045432F" w:rsidP="0045432F">
                            <w:pPr>
                              <w:rPr>
                                <w:lang w:val="en-US"/>
                              </w:rPr>
                            </w:pPr>
                            <w:r>
                              <w:rPr>
                                <w:lang w:val="en-US"/>
                              </w:rPr>
                              <w:t>c. Selected Countries Streams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0A2AC2" id="Text Box 65" o:spid="_x0000_s1057" type="#_x0000_t202" style="position:absolute;margin-left:5.1pt;margin-top:204.15pt;width:171.9pt;height:17.8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" fillcolor="white [3201]" stroked="f" strokeweight=".5pt">
                <v:textbox inset="0,0,0,0">
                  <w:txbxContent>
                    <w:p w14:paraId="1BBF2801" w14:textId="77777777" w:rsidR="0045432F" w:rsidRPr="004649EB" w:rsidRDefault="0045432F" w:rsidP="0045432F">
                      <w:pPr>
                        <w:rPr>
                          <w:lang w:val="en-US"/>
                        </w:rPr>
                      </w:pPr>
                      <w:r>
                        <w:rPr>
                          <w:lang w:val="en-US"/>
                        </w:rPr>
                        <w:t>c. Selected Countries Streams</w:t>
                      </w:r>
                    </w:p>
                  </w:txbxContent>
                </v:textbox>
              </v:shape>
            </w:pict>
          </mc:Fallback>
        </mc:AlternateContent>
      </w:r>
      <w:r>
        <w:rPr>
          <w:rFonts w:ascii="Times" w:hAnsi="Times"/>
          <w:noProof/>
          <w:color w:val="000000" w:themeColor="text1"/>
          <w:lang w:val="en-US"/>
        </w:rPr>
        <w:drawing>
          <wp:inline distT="0" distB="0" distL="0" distR="0" wp14:anchorId="51D6F9E6" wp14:editId="3F3DBB01">
            <wp:extent cx="2545128" cy="2540899"/>
            <wp:effectExtent l="0" t="0" r="0" b="0"/>
            <wp:docPr id="73" name="Picture 73" descr="A picture containing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histogram&#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567945" cy="2563678"/>
                    </a:xfrm>
                    <a:prstGeom prst="rect">
                      <a:avLst/>
                    </a:prstGeom>
                  </pic:spPr>
                </pic:pic>
              </a:graphicData>
            </a:graphic>
          </wp:inline>
        </w:drawing>
      </w:r>
      <w:r>
        <w:rPr>
          <w:rFonts w:ascii="Times" w:hAnsi="Times"/>
          <w:color w:val="000000" w:themeColor="text1"/>
          <w:lang w:val="en-US"/>
        </w:rPr>
        <w:t xml:space="preserve">       </w:t>
      </w:r>
      <w:r>
        <w:rPr>
          <w:rFonts w:ascii="Times" w:hAnsi="Times"/>
          <w:noProof/>
          <w:color w:val="000000" w:themeColor="text1"/>
          <w:lang w:val="en-US"/>
        </w:rPr>
        <w:drawing>
          <wp:inline distT="0" distB="0" distL="0" distR="0" wp14:anchorId="3E3BF605" wp14:editId="1D5A03CC">
            <wp:extent cx="2645916" cy="2641518"/>
            <wp:effectExtent l="0" t="0" r="0" b="635"/>
            <wp:docPr id="74" name="Picture 74"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background pattern&#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685110" cy="2680647"/>
                    </a:xfrm>
                    <a:prstGeom prst="rect">
                      <a:avLst/>
                    </a:prstGeom>
                  </pic:spPr>
                </pic:pic>
              </a:graphicData>
            </a:graphic>
          </wp:inline>
        </w:drawing>
      </w:r>
    </w:p>
    <w:p w14:paraId="1F1B7C57" w14:textId="77777777" w:rsidR="0045432F" w:rsidRPr="002E48C9" w:rsidRDefault="0045432F" w:rsidP="0045432F">
      <w:pPr>
        <w:spacing w:line="360" w:lineRule="auto"/>
        <w:rPr>
          <w:rFonts w:ascii="Times" w:hAnsi="Times"/>
          <w:b/>
          <w:bCs/>
          <w:color w:val="000000" w:themeColor="text1"/>
          <w:lang w:val="en-US"/>
        </w:rPr>
      </w:pPr>
      <w:r>
        <w:rPr>
          <w:rFonts w:ascii="Times" w:hAnsi="Times"/>
          <w:b/>
          <w:bCs/>
          <w:color w:val="000000" w:themeColor="text1"/>
          <w:lang w:val="en-US"/>
        </w:rPr>
        <w:t xml:space="preserve">       </w:t>
      </w:r>
    </w:p>
    <w:p w14:paraId="7C7DCFF9" w14:textId="77777777" w:rsidR="0045432F" w:rsidRPr="002E48C9" w:rsidRDefault="0045432F" w:rsidP="0045432F">
      <w:pPr>
        <w:spacing w:line="360" w:lineRule="auto"/>
        <w:rPr>
          <w:rFonts w:ascii="Times" w:hAnsi="Times"/>
          <w:color w:val="000000" w:themeColor="text1"/>
          <w:lang w:val="en-US"/>
        </w:rPr>
      </w:pPr>
      <w:r w:rsidRPr="002E48C9">
        <w:rPr>
          <w:rFonts w:ascii="Times" w:hAnsi="Times"/>
          <w:color w:val="000000" w:themeColor="text1"/>
          <w:lang w:val="en-US"/>
        </w:rPr>
        <w:t>Figure-</w:t>
      </w:r>
      <w:r>
        <w:rPr>
          <w:rFonts w:ascii="Times" w:hAnsi="Times"/>
          <w:color w:val="000000" w:themeColor="text1"/>
          <w:lang w:val="en-US"/>
        </w:rPr>
        <w:t>5.4</w:t>
      </w:r>
      <w:r w:rsidRPr="002E48C9">
        <w:rPr>
          <w:rFonts w:ascii="Times" w:hAnsi="Times"/>
          <w:color w:val="000000" w:themeColor="text1"/>
          <w:lang w:val="en-US"/>
        </w:rPr>
        <w:t xml:space="preserve">: Reshuffling </w:t>
      </w:r>
      <w:r>
        <w:rPr>
          <w:rFonts w:ascii="Times" w:hAnsi="Times"/>
          <w:color w:val="000000" w:themeColor="text1"/>
          <w:lang w:val="en-US"/>
        </w:rPr>
        <w:t>M</w:t>
      </w:r>
      <w:r w:rsidRPr="002E48C9">
        <w:rPr>
          <w:rFonts w:ascii="Times" w:hAnsi="Times"/>
          <w:color w:val="000000" w:themeColor="text1"/>
          <w:lang w:val="en-US"/>
        </w:rPr>
        <w:t xml:space="preserve">ain </w:t>
      </w:r>
      <w:r>
        <w:rPr>
          <w:rFonts w:ascii="Times" w:hAnsi="Times"/>
          <w:color w:val="000000" w:themeColor="text1"/>
          <w:lang w:val="en-US"/>
        </w:rPr>
        <w:t>S</w:t>
      </w:r>
      <w:r w:rsidRPr="002E48C9">
        <w:rPr>
          <w:rFonts w:ascii="Times" w:hAnsi="Times"/>
          <w:color w:val="000000" w:themeColor="text1"/>
          <w:lang w:val="en-US"/>
        </w:rPr>
        <w:t xml:space="preserve">treamgraph </w:t>
      </w:r>
      <w:r>
        <w:rPr>
          <w:rFonts w:ascii="Times" w:hAnsi="Times"/>
          <w:color w:val="000000" w:themeColor="text1"/>
          <w:lang w:val="en-US"/>
        </w:rPr>
        <w:t>(a =&gt; b =&gt; c =&gt; d)</w:t>
      </w:r>
    </w:p>
    <w:p w14:paraId="01A07068" w14:textId="77777777" w:rsidR="0045432F" w:rsidRPr="002E48C9" w:rsidRDefault="0045432F" w:rsidP="0045432F">
      <w:pPr>
        <w:spacing w:line="360" w:lineRule="auto"/>
        <w:rPr>
          <w:rFonts w:ascii="Times" w:hAnsi="Times"/>
          <w:b/>
          <w:bCs/>
          <w:color w:val="000000" w:themeColor="text1"/>
          <w:lang w:val="en-US"/>
        </w:rPr>
      </w:pPr>
    </w:p>
    <w:p w14:paraId="0304FD75" w14:textId="77777777" w:rsidR="0045432F" w:rsidRPr="002E48C9" w:rsidRDefault="0045432F" w:rsidP="0045432F">
      <w:pPr>
        <w:spacing w:line="360" w:lineRule="auto"/>
        <w:jc w:val="both"/>
        <w:rPr>
          <w:rFonts w:ascii="Times" w:hAnsi="Times"/>
          <w:color w:val="000000" w:themeColor="text1"/>
          <w:lang w:val="en-US"/>
        </w:rPr>
      </w:pPr>
      <w:r>
        <w:rPr>
          <w:rFonts w:ascii="Times" w:hAnsi="Times"/>
          <w:color w:val="000000" w:themeColor="text1"/>
          <w:lang w:val="en-US"/>
        </w:rPr>
        <w:t>To serve that purpose, i</w:t>
      </w:r>
      <w:r w:rsidRPr="002E48C9">
        <w:rPr>
          <w:rFonts w:ascii="Times" w:hAnsi="Times"/>
          <w:color w:val="000000" w:themeColor="text1"/>
          <w:lang w:val="en-US"/>
        </w:rPr>
        <w:t xml:space="preserve">n this mode, a user can choose the countries from the bubble chart. On </w:t>
      </w:r>
      <w:r>
        <w:rPr>
          <w:rFonts w:ascii="Times" w:hAnsi="Times"/>
          <w:color w:val="000000" w:themeColor="text1"/>
          <w:lang w:val="en-US"/>
        </w:rPr>
        <w:t>selecting</w:t>
      </w:r>
      <w:r w:rsidRPr="002E48C9">
        <w:rPr>
          <w:rFonts w:ascii="Times" w:hAnsi="Times"/>
          <w:color w:val="000000" w:themeColor="text1"/>
          <w:lang w:val="en-US"/>
        </w:rPr>
        <w:t xml:space="preserve"> the countries, the corresponding ones </w:t>
      </w:r>
      <w:r>
        <w:rPr>
          <w:rFonts w:ascii="Times" w:hAnsi="Times"/>
          <w:color w:val="000000" w:themeColor="text1"/>
          <w:lang w:val="en-US"/>
        </w:rPr>
        <w:t xml:space="preserve">brighten on bubble chart and </w:t>
      </w:r>
      <w:r w:rsidRPr="002E48C9">
        <w:rPr>
          <w:rFonts w:ascii="Times" w:hAnsi="Times"/>
          <w:color w:val="000000" w:themeColor="text1"/>
          <w:lang w:val="en-US"/>
        </w:rPr>
        <w:t xml:space="preserve">highlighted </w:t>
      </w:r>
      <w:r>
        <w:rPr>
          <w:rFonts w:ascii="Times" w:hAnsi="Times"/>
          <w:color w:val="000000" w:themeColor="text1"/>
          <w:lang w:val="en-US"/>
        </w:rPr>
        <w:t xml:space="preserve">the relevant ones </w:t>
      </w:r>
      <w:r w:rsidRPr="002E48C9">
        <w:rPr>
          <w:rFonts w:ascii="Times" w:hAnsi="Times"/>
          <w:color w:val="000000" w:themeColor="text1"/>
          <w:lang w:val="en-US"/>
        </w:rPr>
        <w:t>in the streamgraph to represent the selection and the rest of the country-streams will be grayed out in both chart</w:t>
      </w:r>
      <w:r>
        <w:rPr>
          <w:rFonts w:ascii="Times" w:hAnsi="Times"/>
          <w:color w:val="000000" w:themeColor="text1"/>
          <w:lang w:val="en-US"/>
        </w:rPr>
        <w:t>s (a. and b. in Figure 5.4)</w:t>
      </w:r>
      <w:r w:rsidRPr="002E48C9">
        <w:rPr>
          <w:rFonts w:ascii="Times" w:hAnsi="Times"/>
          <w:color w:val="000000" w:themeColor="text1"/>
          <w:lang w:val="en-US"/>
        </w:rPr>
        <w:t xml:space="preserve">. </w:t>
      </w:r>
      <w:r>
        <w:rPr>
          <w:rFonts w:ascii="Times" w:hAnsi="Times"/>
          <w:color w:val="000000" w:themeColor="text1"/>
          <w:lang w:val="en-US"/>
        </w:rPr>
        <w:t xml:space="preserve">Pressing ‘Go’ button </w:t>
      </w:r>
      <w:r w:rsidRPr="002E48C9">
        <w:rPr>
          <w:rFonts w:ascii="Times" w:hAnsi="Times"/>
          <w:color w:val="000000" w:themeColor="text1"/>
          <w:lang w:val="en-US"/>
        </w:rPr>
        <w:t>confirm</w:t>
      </w:r>
      <w:r>
        <w:rPr>
          <w:rFonts w:ascii="Times" w:hAnsi="Times"/>
          <w:color w:val="000000" w:themeColor="text1"/>
          <w:lang w:val="en-US"/>
        </w:rPr>
        <w:t>s</w:t>
      </w:r>
      <w:r w:rsidRPr="002E48C9">
        <w:rPr>
          <w:rFonts w:ascii="Times" w:hAnsi="Times"/>
          <w:color w:val="000000" w:themeColor="text1"/>
          <w:lang w:val="en-US"/>
        </w:rPr>
        <w:t xml:space="preserve"> the </w:t>
      </w:r>
      <w:r>
        <w:rPr>
          <w:rFonts w:ascii="Times" w:hAnsi="Times"/>
          <w:color w:val="000000" w:themeColor="text1"/>
          <w:lang w:val="en-US"/>
        </w:rPr>
        <w:t>redraw of</w:t>
      </w:r>
      <w:r w:rsidRPr="002E48C9">
        <w:rPr>
          <w:rFonts w:ascii="Times" w:hAnsi="Times"/>
          <w:color w:val="000000" w:themeColor="text1"/>
          <w:lang w:val="en-US"/>
        </w:rPr>
        <w:t xml:space="preserve"> streamgraph with the selected countries as shown in the Figure</w:t>
      </w:r>
      <w:r>
        <w:rPr>
          <w:rFonts w:ascii="Times" w:hAnsi="Times"/>
          <w:color w:val="000000" w:themeColor="text1"/>
          <w:lang w:val="en-US"/>
        </w:rPr>
        <w:t xml:space="preserve"> 5.4 (c)</w:t>
      </w:r>
      <w:r w:rsidRPr="002E48C9">
        <w:rPr>
          <w:rFonts w:ascii="Times" w:hAnsi="Times"/>
          <w:color w:val="000000" w:themeColor="text1"/>
          <w:lang w:val="en-US"/>
        </w:rPr>
        <w:t>.</w:t>
      </w:r>
      <w:r>
        <w:rPr>
          <w:rFonts w:ascii="Times" w:hAnsi="Times"/>
          <w:color w:val="000000" w:themeColor="text1"/>
          <w:lang w:val="en-US"/>
        </w:rPr>
        <w:t xml:space="preserve"> Then on pressing ‘texture stream’ button it converts the color stream to texture streams as in </w:t>
      </w:r>
      <w:r w:rsidRPr="002E48C9">
        <w:rPr>
          <w:rFonts w:ascii="Times" w:hAnsi="Times"/>
          <w:color w:val="000000" w:themeColor="text1"/>
          <w:lang w:val="en-US"/>
        </w:rPr>
        <w:t>Figure</w:t>
      </w:r>
      <w:r>
        <w:rPr>
          <w:rFonts w:ascii="Times" w:hAnsi="Times"/>
          <w:color w:val="000000" w:themeColor="text1"/>
          <w:lang w:val="en-US"/>
        </w:rPr>
        <w:t xml:space="preserve"> 5.4 (d).</w:t>
      </w:r>
    </w:p>
    <w:p w14:paraId="717C2368" w14:textId="77777777" w:rsidR="0045432F" w:rsidRDefault="0045432F" w:rsidP="0045432F">
      <w:pPr>
        <w:spacing w:line="360" w:lineRule="auto"/>
        <w:rPr>
          <w:rFonts w:ascii="Times" w:hAnsi="Times"/>
          <w:b/>
          <w:bCs/>
          <w:color w:val="000000" w:themeColor="text1"/>
          <w:lang w:val="en-US"/>
        </w:rPr>
      </w:pPr>
    </w:p>
    <w:p w14:paraId="42673112" w14:textId="77777777" w:rsidR="0045432F" w:rsidRDefault="0045432F" w:rsidP="0045432F">
      <w:pPr>
        <w:spacing w:line="360" w:lineRule="auto"/>
        <w:rPr>
          <w:rFonts w:ascii="Times" w:hAnsi="Times"/>
          <w:b/>
          <w:bCs/>
          <w:color w:val="000000" w:themeColor="text1"/>
          <w:lang w:val="en-US"/>
        </w:rPr>
      </w:pPr>
    </w:p>
    <w:p w14:paraId="0BD25A6E" w14:textId="77777777" w:rsidR="0045432F" w:rsidRDefault="0045432F" w:rsidP="0045432F">
      <w:pPr>
        <w:spacing w:line="360" w:lineRule="auto"/>
        <w:rPr>
          <w:rFonts w:ascii="Times" w:hAnsi="Times"/>
          <w:b/>
          <w:bCs/>
          <w:color w:val="000000" w:themeColor="text1"/>
          <w:lang w:val="en-US"/>
        </w:rPr>
      </w:pPr>
      <w:r>
        <w:rPr>
          <w:rFonts w:ascii="Times" w:hAnsi="Times"/>
          <w:b/>
          <w:bCs/>
          <w:color w:val="000000" w:themeColor="text1"/>
          <w:lang w:val="en-US"/>
        </w:rPr>
        <w:t>5.6</w:t>
      </w:r>
      <w:r>
        <w:rPr>
          <w:rFonts w:ascii="Times" w:hAnsi="Times"/>
          <w:b/>
          <w:bCs/>
          <w:color w:val="000000" w:themeColor="text1"/>
          <w:lang w:val="en-US"/>
        </w:rPr>
        <w:tab/>
        <w:t>Drill-Down All Model Predictions</w:t>
      </w:r>
    </w:p>
    <w:p w14:paraId="1FE3EE1A" w14:textId="77777777" w:rsidR="0045432F" w:rsidRPr="000A70F4" w:rsidRDefault="0045432F" w:rsidP="0045432F">
      <w:pPr>
        <w:spacing w:line="360" w:lineRule="auto"/>
        <w:jc w:val="both"/>
        <w:rPr>
          <w:rFonts w:ascii="Times" w:hAnsi="Times"/>
          <w:color w:val="000000" w:themeColor="text1"/>
          <w:lang w:val="en-US"/>
        </w:rPr>
      </w:pPr>
      <w:r w:rsidRPr="000A70F4">
        <w:rPr>
          <w:rFonts w:ascii="Times" w:hAnsi="Times"/>
          <w:color w:val="000000" w:themeColor="text1"/>
          <w:lang w:val="en-US"/>
        </w:rPr>
        <w:t xml:space="preserve">Since </w:t>
      </w:r>
      <w:r>
        <w:rPr>
          <w:rFonts w:ascii="Times" w:hAnsi="Times"/>
          <w:color w:val="000000" w:themeColor="text1"/>
          <w:lang w:val="en-US"/>
        </w:rPr>
        <w:t>we have explored four different predictive models, we intended to show their predictions side by side altogether for a same country. We have used their predictions data for the same number of days and for same country to draw streamgraphs. Initially we have shown all streamgraphs in color filled version in Figure-16 and then the same graphs are represented with Chromatic Aberration in Figure-17.</w:t>
      </w:r>
    </w:p>
    <w:p w14:paraId="06322182" w14:textId="77777777" w:rsidR="0045432F" w:rsidRDefault="0045432F" w:rsidP="0045432F">
      <w:pPr>
        <w:spacing w:line="360" w:lineRule="auto"/>
        <w:rPr>
          <w:rFonts w:ascii="Times" w:hAnsi="Times"/>
          <w:b/>
          <w:bCs/>
          <w:color w:val="000000" w:themeColor="text1"/>
          <w:lang w:val="en-US"/>
        </w:rPr>
      </w:pPr>
      <w:r>
        <w:rPr>
          <w:rFonts w:ascii="Times" w:hAnsi="Times"/>
          <w:b/>
          <w:bCs/>
          <w:noProof/>
          <w:color w:val="000000" w:themeColor="text1"/>
          <w:lang w:val="en-US"/>
        </w:rPr>
        <w:drawing>
          <wp:inline distT="0" distB="0" distL="0" distR="0" wp14:anchorId="215064C1" wp14:editId="24360A12">
            <wp:extent cx="5731510" cy="5911850"/>
            <wp:effectExtent l="0" t="0" r="0" b="6350"/>
            <wp:docPr id="75" name="Picture 75"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background pattern&#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5911850"/>
                    </a:xfrm>
                    <a:prstGeom prst="rect">
                      <a:avLst/>
                    </a:prstGeom>
                  </pic:spPr>
                </pic:pic>
              </a:graphicData>
            </a:graphic>
          </wp:inline>
        </w:drawing>
      </w:r>
    </w:p>
    <w:p w14:paraId="4C3C2555" w14:textId="77777777" w:rsidR="0045432F" w:rsidRPr="002E48C9" w:rsidRDefault="0045432F" w:rsidP="0045432F">
      <w:pPr>
        <w:spacing w:line="360" w:lineRule="auto"/>
        <w:rPr>
          <w:rFonts w:ascii="Times" w:hAnsi="Times"/>
          <w:color w:val="000000" w:themeColor="text1"/>
          <w:lang w:val="en-US"/>
        </w:rPr>
      </w:pPr>
      <w:r w:rsidRPr="002E48C9">
        <w:rPr>
          <w:rFonts w:ascii="Times" w:hAnsi="Times"/>
          <w:color w:val="000000" w:themeColor="text1"/>
          <w:lang w:val="en-US"/>
        </w:rPr>
        <w:t>Figure</w:t>
      </w:r>
      <w:r>
        <w:rPr>
          <w:rFonts w:ascii="Times" w:hAnsi="Times"/>
          <w:color w:val="000000" w:themeColor="text1"/>
          <w:lang w:val="en-US"/>
        </w:rPr>
        <w:t xml:space="preserve"> 5.5</w:t>
      </w:r>
      <w:r w:rsidRPr="002E48C9">
        <w:rPr>
          <w:rFonts w:ascii="Times" w:hAnsi="Times"/>
          <w:color w:val="000000" w:themeColor="text1"/>
          <w:lang w:val="en-US"/>
        </w:rPr>
        <w:t xml:space="preserve">: </w:t>
      </w:r>
      <w:r>
        <w:rPr>
          <w:rFonts w:ascii="Times" w:hAnsi="Times"/>
          <w:color w:val="000000" w:themeColor="text1"/>
          <w:lang w:val="en-US"/>
        </w:rPr>
        <w:t>Streamgraphs for all models for Brazil</w:t>
      </w:r>
    </w:p>
    <w:p w14:paraId="3A71150E" w14:textId="77777777" w:rsidR="0045432F" w:rsidRDefault="0045432F" w:rsidP="0045432F">
      <w:pPr>
        <w:spacing w:line="360" w:lineRule="auto"/>
        <w:rPr>
          <w:rFonts w:ascii="Times" w:hAnsi="Times"/>
          <w:b/>
          <w:bCs/>
          <w:color w:val="000000" w:themeColor="text1"/>
          <w:lang w:val="en-US"/>
        </w:rPr>
      </w:pPr>
    </w:p>
    <w:p w14:paraId="1F41987F" w14:textId="77777777" w:rsidR="0045432F" w:rsidRPr="002E48C9" w:rsidRDefault="0045432F" w:rsidP="0045432F">
      <w:pPr>
        <w:spacing w:line="360" w:lineRule="auto"/>
        <w:rPr>
          <w:rFonts w:ascii="Times" w:hAnsi="Times"/>
          <w:b/>
          <w:bCs/>
          <w:color w:val="000000" w:themeColor="text1"/>
          <w:lang w:val="en-US"/>
        </w:rPr>
      </w:pPr>
      <w:r>
        <w:rPr>
          <w:rFonts w:ascii="Times" w:hAnsi="Times"/>
          <w:b/>
          <w:bCs/>
          <w:noProof/>
          <w:color w:val="000000" w:themeColor="text1"/>
          <w:lang w:val="en-US"/>
        </w:rPr>
        <w:drawing>
          <wp:inline distT="0" distB="0" distL="0" distR="0" wp14:anchorId="482D12BB" wp14:editId="043460A3">
            <wp:extent cx="5731510" cy="5887720"/>
            <wp:effectExtent l="0" t="0" r="0" b="5080"/>
            <wp:docPr id="76" name="Picture 76"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imeline&#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5887720"/>
                    </a:xfrm>
                    <a:prstGeom prst="rect">
                      <a:avLst/>
                    </a:prstGeom>
                  </pic:spPr>
                </pic:pic>
              </a:graphicData>
            </a:graphic>
          </wp:inline>
        </w:drawing>
      </w:r>
    </w:p>
    <w:p w14:paraId="328414E2" w14:textId="77777777" w:rsidR="0045432F" w:rsidRPr="002E48C9" w:rsidRDefault="0045432F" w:rsidP="0045432F">
      <w:pPr>
        <w:spacing w:line="360" w:lineRule="auto"/>
        <w:rPr>
          <w:rFonts w:ascii="Times" w:hAnsi="Times"/>
          <w:color w:val="000000" w:themeColor="text1"/>
          <w:lang w:val="en-US"/>
        </w:rPr>
      </w:pPr>
      <w:r w:rsidRPr="002E48C9">
        <w:rPr>
          <w:rFonts w:ascii="Times" w:hAnsi="Times"/>
          <w:color w:val="000000" w:themeColor="text1"/>
          <w:lang w:val="en-US"/>
        </w:rPr>
        <w:t>Figure</w:t>
      </w:r>
      <w:r>
        <w:rPr>
          <w:rFonts w:ascii="Times" w:hAnsi="Times"/>
          <w:color w:val="000000" w:themeColor="text1"/>
          <w:lang w:val="en-US"/>
        </w:rPr>
        <w:t xml:space="preserve"> 5.6</w:t>
      </w:r>
      <w:r w:rsidRPr="002E48C9">
        <w:rPr>
          <w:rFonts w:ascii="Times" w:hAnsi="Times"/>
          <w:color w:val="000000" w:themeColor="text1"/>
          <w:lang w:val="en-US"/>
        </w:rPr>
        <w:t xml:space="preserve">: </w:t>
      </w:r>
      <w:r>
        <w:rPr>
          <w:rFonts w:ascii="Times" w:hAnsi="Times"/>
          <w:color w:val="000000" w:themeColor="text1"/>
          <w:lang w:val="en-US"/>
        </w:rPr>
        <w:t>Uncertainty presentation on stream by texture</w:t>
      </w:r>
    </w:p>
    <w:p w14:paraId="1021E64A" w14:textId="77777777" w:rsidR="0045432F" w:rsidRPr="002E48C9" w:rsidRDefault="0045432F" w:rsidP="0045432F">
      <w:pPr>
        <w:spacing w:line="360" w:lineRule="auto"/>
        <w:rPr>
          <w:rFonts w:ascii="Times" w:hAnsi="Times"/>
          <w:b/>
          <w:bCs/>
          <w:color w:val="000000" w:themeColor="text1"/>
          <w:lang w:val="en-US"/>
        </w:rPr>
      </w:pPr>
    </w:p>
    <w:p w14:paraId="7F8C6398" w14:textId="77777777" w:rsidR="0045432F" w:rsidRPr="002E48C9" w:rsidRDefault="0045432F" w:rsidP="0045432F">
      <w:pPr>
        <w:spacing w:before="100" w:beforeAutospacing="1" w:after="100" w:afterAutospacing="1"/>
        <w:jc w:val="both"/>
        <w:rPr>
          <w:rFonts w:ascii="Times" w:hAnsi="Times"/>
          <w:b/>
          <w:bCs/>
          <w:color w:val="000000" w:themeColor="text1"/>
          <w:lang w:val="en-US"/>
        </w:rPr>
      </w:pPr>
    </w:p>
    <w:p w14:paraId="47D5BFB2" w14:textId="77777777" w:rsidR="0045432F" w:rsidRDefault="0045432F" w:rsidP="0045432F">
      <w:pPr>
        <w:spacing w:before="100" w:beforeAutospacing="1" w:after="100" w:afterAutospacing="1" w:line="360" w:lineRule="auto"/>
        <w:jc w:val="both"/>
        <w:rPr>
          <w:rFonts w:ascii="Times" w:hAnsi="Times" w:cs="Menlo"/>
          <w:color w:val="000000" w:themeColor="text1"/>
          <w:lang w:val="en-US"/>
        </w:rPr>
      </w:pPr>
      <w:r>
        <w:rPr>
          <w:rFonts w:ascii="Times" w:hAnsi="Times"/>
          <w:b/>
          <w:bCs/>
          <w:color w:val="000000" w:themeColor="text1"/>
          <w:lang w:val="en-US"/>
        </w:rPr>
        <w:t>5</w:t>
      </w:r>
      <w:r w:rsidRPr="002E48C9">
        <w:rPr>
          <w:rFonts w:ascii="Times" w:hAnsi="Times"/>
          <w:b/>
          <w:bCs/>
          <w:color w:val="000000" w:themeColor="text1"/>
          <w:lang w:val="en-US"/>
        </w:rPr>
        <w:t>.</w:t>
      </w:r>
      <w:r>
        <w:rPr>
          <w:rFonts w:ascii="Times" w:hAnsi="Times"/>
          <w:b/>
          <w:bCs/>
          <w:color w:val="000000" w:themeColor="text1"/>
          <w:lang w:val="en-US"/>
        </w:rPr>
        <w:t>7</w:t>
      </w:r>
      <w:r w:rsidRPr="002E48C9">
        <w:rPr>
          <w:rFonts w:ascii="Times" w:hAnsi="Times"/>
          <w:b/>
          <w:bCs/>
          <w:color w:val="000000" w:themeColor="text1"/>
          <w:lang w:val="en-US"/>
        </w:rPr>
        <w:tab/>
        <w:t xml:space="preserve">Star Fish </w:t>
      </w:r>
      <w:r>
        <w:rPr>
          <w:rFonts w:ascii="Times" w:hAnsi="Times"/>
          <w:b/>
          <w:bCs/>
          <w:color w:val="000000" w:themeColor="text1"/>
          <w:lang w:val="en-US"/>
        </w:rPr>
        <w:t>Inspired Design</w:t>
      </w:r>
      <w:r w:rsidRPr="002E48C9">
        <w:rPr>
          <w:rFonts w:ascii="Times" w:hAnsi="Times"/>
          <w:b/>
          <w:bCs/>
          <w:color w:val="000000" w:themeColor="text1"/>
          <w:lang w:val="en-US"/>
        </w:rPr>
        <w:tab/>
      </w:r>
      <w:r w:rsidRPr="002E48C9">
        <w:rPr>
          <w:rFonts w:ascii="Times" w:hAnsi="Times"/>
          <w:b/>
          <w:bCs/>
          <w:color w:val="000000" w:themeColor="text1"/>
          <w:lang w:val="en-US"/>
        </w:rPr>
        <w:br/>
      </w:r>
      <w:r w:rsidRPr="002E48C9">
        <w:rPr>
          <w:rFonts w:ascii="Times" w:hAnsi="Times"/>
          <w:color w:val="000000" w:themeColor="text1"/>
          <w:lang w:val="en-US"/>
        </w:rPr>
        <w:t xml:space="preserve">In this approach, </w:t>
      </w:r>
      <w:r>
        <w:rPr>
          <w:rFonts w:ascii="Times" w:hAnsi="Times"/>
          <w:color w:val="000000" w:themeColor="text1"/>
          <w:lang w:val="en-US"/>
        </w:rPr>
        <w:t xml:space="preserve">a </w:t>
      </w:r>
      <w:r w:rsidRPr="002E48C9">
        <w:rPr>
          <w:rFonts w:ascii="Times" w:hAnsi="Times"/>
          <w:color w:val="000000" w:themeColor="text1"/>
          <w:lang w:val="en-US"/>
        </w:rPr>
        <w:t xml:space="preserve">user can draw multiple stream graphs </w:t>
      </w:r>
      <w:r>
        <w:rPr>
          <w:rFonts w:ascii="Times" w:hAnsi="Times"/>
          <w:color w:val="000000" w:themeColor="text1"/>
          <w:lang w:val="en-US"/>
        </w:rPr>
        <w:t>around a bubble chart and the system serves this by</w:t>
      </w:r>
      <w:r w:rsidRPr="002E48C9">
        <w:rPr>
          <w:rFonts w:ascii="Times" w:hAnsi="Times"/>
          <w:color w:val="000000" w:themeColor="text1"/>
          <w:lang w:val="en-US"/>
        </w:rPr>
        <w:t xml:space="preserve"> dynamically calculating</w:t>
      </w:r>
      <w:r>
        <w:rPr>
          <w:rFonts w:ascii="Times" w:hAnsi="Times"/>
          <w:color w:val="000000" w:themeColor="text1"/>
          <w:lang w:val="en-US"/>
        </w:rPr>
        <w:t xml:space="preserve"> the rotation angle of the stream based on</w:t>
      </w:r>
      <w:r w:rsidRPr="002E48C9">
        <w:rPr>
          <w:rFonts w:ascii="Times" w:hAnsi="Times"/>
          <w:color w:val="000000" w:themeColor="text1"/>
          <w:lang w:val="en-US"/>
        </w:rPr>
        <w:t xml:space="preserve"> the position of the country cell</w:t>
      </w:r>
      <w:r>
        <w:rPr>
          <w:rFonts w:ascii="Times" w:hAnsi="Times"/>
          <w:color w:val="000000" w:themeColor="text1"/>
          <w:lang w:val="en-US"/>
        </w:rPr>
        <w:t xml:space="preserve"> in respect to center of the map.</w:t>
      </w:r>
      <w:r w:rsidRPr="002E48C9">
        <w:rPr>
          <w:rFonts w:ascii="Times" w:hAnsi="Times"/>
          <w:color w:val="000000" w:themeColor="text1"/>
          <w:lang w:val="en-US"/>
        </w:rPr>
        <w:t xml:space="preserve"> </w:t>
      </w:r>
      <w:r>
        <w:rPr>
          <w:rFonts w:ascii="Times" w:hAnsi="Times"/>
          <w:color w:val="000000" w:themeColor="text1"/>
          <w:lang w:val="en-US"/>
        </w:rPr>
        <w:t>Then it sets the</w:t>
      </w:r>
      <w:r w:rsidRPr="002E48C9">
        <w:rPr>
          <w:rFonts w:ascii="Times" w:hAnsi="Times"/>
          <w:color w:val="000000" w:themeColor="text1"/>
          <w:lang w:val="en-US"/>
        </w:rPr>
        <w:t xml:space="preserve"> start point</w:t>
      </w:r>
      <w:r>
        <w:rPr>
          <w:rFonts w:ascii="Times" w:hAnsi="Times"/>
          <w:color w:val="000000" w:themeColor="text1"/>
          <w:lang w:val="en-US"/>
        </w:rPr>
        <w:t xml:space="preserve"> of the stream at</w:t>
      </w:r>
      <w:r w:rsidRPr="002E48C9">
        <w:rPr>
          <w:rFonts w:ascii="Times" w:hAnsi="Times"/>
          <w:color w:val="000000" w:themeColor="text1"/>
          <w:lang w:val="en-US"/>
        </w:rPr>
        <w:t xml:space="preserve"> the </w:t>
      </w:r>
      <w:r>
        <w:rPr>
          <w:rFonts w:ascii="Times" w:hAnsi="Times"/>
          <w:color w:val="000000" w:themeColor="text1"/>
          <w:lang w:val="en-US"/>
        </w:rPr>
        <w:t xml:space="preserve">bubble </w:t>
      </w:r>
      <w:r w:rsidRPr="002E48C9">
        <w:rPr>
          <w:rFonts w:ascii="Times" w:hAnsi="Times"/>
          <w:color w:val="000000" w:themeColor="text1"/>
          <w:lang w:val="en-US"/>
        </w:rPr>
        <w:t>center and</w:t>
      </w:r>
      <w:r>
        <w:rPr>
          <w:rFonts w:ascii="Times" w:hAnsi="Times"/>
          <w:color w:val="000000" w:themeColor="text1"/>
          <w:lang w:val="en-US"/>
        </w:rPr>
        <w:t xml:space="preserve"> the</w:t>
      </w:r>
      <w:r w:rsidRPr="002E48C9">
        <w:rPr>
          <w:rFonts w:ascii="Times" w:hAnsi="Times"/>
          <w:color w:val="000000" w:themeColor="text1"/>
          <w:lang w:val="en-US"/>
        </w:rPr>
        <w:t xml:space="preserve"> </w:t>
      </w:r>
      <w:r>
        <w:rPr>
          <w:rFonts w:ascii="Times" w:hAnsi="Times"/>
          <w:color w:val="000000" w:themeColor="text1"/>
          <w:lang w:val="en-US"/>
        </w:rPr>
        <w:t>rotation is introduced to avoid</w:t>
      </w:r>
      <w:r w:rsidRPr="002E48C9">
        <w:rPr>
          <w:rFonts w:ascii="Times" w:hAnsi="Times"/>
          <w:color w:val="000000" w:themeColor="text1"/>
          <w:lang w:val="en-US"/>
        </w:rPr>
        <w:t xml:space="preserve"> overlapping the other countries’ streams</w:t>
      </w:r>
      <w:r>
        <w:rPr>
          <w:rFonts w:ascii="Times" w:hAnsi="Times"/>
          <w:color w:val="000000" w:themeColor="text1"/>
          <w:lang w:val="en-US"/>
        </w:rPr>
        <w:t xml:space="preserve"> and by which it attains ‘Star Fish’ layout presentation</w:t>
      </w:r>
      <w:r w:rsidRPr="002E48C9">
        <w:rPr>
          <w:rFonts w:ascii="Times" w:hAnsi="Times"/>
          <w:color w:val="000000" w:themeColor="text1"/>
          <w:lang w:val="en-US"/>
        </w:rPr>
        <w:t xml:space="preserve">. If we call each individual stream as </w:t>
      </w:r>
      <w:r>
        <w:rPr>
          <w:rFonts w:ascii="Times" w:hAnsi="Times"/>
          <w:color w:val="000000" w:themeColor="text1"/>
          <w:lang w:val="en-US"/>
        </w:rPr>
        <w:t>an arm</w:t>
      </w:r>
      <w:r w:rsidRPr="002E48C9">
        <w:rPr>
          <w:rFonts w:ascii="Times" w:hAnsi="Times"/>
          <w:color w:val="000000" w:themeColor="text1"/>
          <w:lang w:val="en-US"/>
        </w:rPr>
        <w:t xml:space="preserve">, then the benefit of this chart is it allows to draw </w:t>
      </w:r>
      <w:r>
        <w:rPr>
          <w:rFonts w:ascii="Times" w:hAnsi="Times"/>
          <w:color w:val="000000" w:themeColor="text1"/>
          <w:lang w:val="en-US"/>
        </w:rPr>
        <w:t>multiple</w:t>
      </w:r>
      <w:r w:rsidRPr="002E48C9">
        <w:rPr>
          <w:rFonts w:ascii="Times" w:hAnsi="Times"/>
          <w:color w:val="000000" w:themeColor="text1"/>
          <w:lang w:val="en-US"/>
        </w:rPr>
        <w:t xml:space="preserve"> charts in compact way. </w:t>
      </w:r>
      <w:r>
        <w:rPr>
          <w:rFonts w:ascii="Times" w:hAnsi="Times"/>
          <w:color w:val="000000" w:themeColor="text1"/>
          <w:lang w:val="en-US"/>
        </w:rPr>
        <w:t xml:space="preserve">If the user needs to explore certain stream more deeply then it allows to do so by panning and zooming the map. To clear the drawn streams user can click reset button and again select more countries to draw another start with other countries. </w:t>
      </w:r>
    </w:p>
    <w:p w14:paraId="6E27E4B5" w14:textId="77777777" w:rsidR="0045432F" w:rsidRDefault="0045432F" w:rsidP="0045432F">
      <w:pPr>
        <w:spacing w:before="100" w:beforeAutospacing="1" w:after="100" w:afterAutospacing="1" w:line="360" w:lineRule="auto"/>
        <w:jc w:val="both"/>
        <w:rPr>
          <w:color w:val="000000" w:themeColor="text1"/>
        </w:rPr>
      </w:pPr>
      <w:r>
        <w:rPr>
          <w:noProof/>
          <w:color w:val="000000" w:themeColor="text1"/>
        </w:rPr>
        <w:drawing>
          <wp:inline distT="0" distB="0" distL="0" distR="0" wp14:anchorId="686BF261" wp14:editId="103E50AD">
            <wp:extent cx="5495290" cy="5393094"/>
            <wp:effectExtent l="12700" t="12700" r="16510" b="17145"/>
            <wp:docPr id="40" name="Picture 40" descr="A picture containing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sky&#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581540" cy="5477740"/>
                    </a:xfrm>
                    <a:prstGeom prst="rect">
                      <a:avLst/>
                    </a:prstGeom>
                    <a:ln w="3175">
                      <a:solidFill>
                        <a:schemeClr val="bg1">
                          <a:lumMod val="75000"/>
                        </a:schemeClr>
                      </a:solidFill>
                    </a:ln>
                  </pic:spPr>
                </pic:pic>
              </a:graphicData>
            </a:graphic>
          </wp:inline>
        </w:drawing>
      </w:r>
      <w:r>
        <w:rPr>
          <w:color w:val="000000" w:themeColor="text1"/>
        </w:rPr>
        <w:t xml:space="preserve">  </w:t>
      </w:r>
    </w:p>
    <w:p w14:paraId="0B7DD3D1" w14:textId="77777777" w:rsidR="0045432F" w:rsidRPr="002E48C9" w:rsidRDefault="0045432F" w:rsidP="0045432F">
      <w:pPr>
        <w:spacing w:line="360" w:lineRule="auto"/>
        <w:rPr>
          <w:rFonts w:ascii="Times" w:hAnsi="Times"/>
          <w:color w:val="000000" w:themeColor="text1"/>
          <w:lang w:val="en-US"/>
        </w:rPr>
      </w:pPr>
      <w:r w:rsidRPr="002E48C9">
        <w:rPr>
          <w:rFonts w:ascii="Times" w:hAnsi="Times"/>
          <w:color w:val="000000" w:themeColor="text1"/>
          <w:lang w:val="en-US"/>
        </w:rPr>
        <w:t>Figure</w:t>
      </w:r>
      <w:r>
        <w:rPr>
          <w:rFonts w:ascii="Times" w:hAnsi="Times"/>
          <w:color w:val="000000" w:themeColor="text1"/>
          <w:lang w:val="en-US"/>
        </w:rPr>
        <w:t xml:space="preserve"> 5.7</w:t>
      </w:r>
      <w:r w:rsidRPr="002E48C9">
        <w:rPr>
          <w:rFonts w:ascii="Times" w:hAnsi="Times"/>
          <w:color w:val="000000" w:themeColor="text1"/>
          <w:lang w:val="en-US"/>
        </w:rPr>
        <w:t xml:space="preserve">: </w:t>
      </w:r>
      <w:r>
        <w:rPr>
          <w:rFonts w:ascii="Times" w:hAnsi="Times"/>
          <w:color w:val="000000" w:themeColor="text1"/>
          <w:lang w:val="en-US"/>
        </w:rPr>
        <w:t>M</w:t>
      </w:r>
      <w:r w:rsidRPr="002E48C9">
        <w:rPr>
          <w:rFonts w:ascii="Times" w:hAnsi="Times"/>
          <w:color w:val="000000" w:themeColor="text1"/>
          <w:lang w:val="en-US"/>
        </w:rPr>
        <w:t>ulti</w:t>
      </w:r>
      <w:r>
        <w:rPr>
          <w:rFonts w:ascii="Times" w:hAnsi="Times"/>
          <w:color w:val="000000" w:themeColor="text1"/>
          <w:lang w:val="en-US"/>
        </w:rPr>
        <w:t xml:space="preserve"> C</w:t>
      </w:r>
      <w:r w:rsidRPr="002E48C9">
        <w:rPr>
          <w:rFonts w:ascii="Times" w:hAnsi="Times"/>
          <w:color w:val="000000" w:themeColor="text1"/>
          <w:lang w:val="en-US"/>
        </w:rPr>
        <w:t>ountry</w:t>
      </w:r>
      <w:r>
        <w:rPr>
          <w:rFonts w:ascii="Times" w:hAnsi="Times"/>
          <w:color w:val="000000" w:themeColor="text1"/>
          <w:lang w:val="en-US"/>
        </w:rPr>
        <w:t xml:space="preserve"> Stream Graphs filled by color</w:t>
      </w:r>
    </w:p>
    <w:p w14:paraId="7533A74E" w14:textId="77777777" w:rsidR="0045432F" w:rsidRDefault="0045432F" w:rsidP="0045432F">
      <w:pPr>
        <w:spacing w:before="100" w:beforeAutospacing="1" w:after="100" w:afterAutospacing="1" w:line="360" w:lineRule="auto"/>
        <w:jc w:val="both"/>
        <w:rPr>
          <w:color w:val="000000" w:themeColor="text1"/>
        </w:rPr>
      </w:pPr>
    </w:p>
    <w:p w14:paraId="59A645E2" w14:textId="77777777" w:rsidR="0045432F" w:rsidRPr="00B22B3E" w:rsidRDefault="0045432F" w:rsidP="0045432F">
      <w:pPr>
        <w:spacing w:before="100" w:beforeAutospacing="1" w:after="100" w:afterAutospacing="1" w:line="360" w:lineRule="auto"/>
        <w:jc w:val="both"/>
        <w:rPr>
          <w:color w:val="000000" w:themeColor="text1"/>
        </w:rPr>
      </w:pPr>
      <w:r>
        <w:rPr>
          <w:color w:val="000000" w:themeColor="text1"/>
        </w:rPr>
        <w:t xml:space="preserve">    </w:t>
      </w:r>
      <w:r>
        <w:rPr>
          <w:noProof/>
          <w:color w:val="000000" w:themeColor="text1"/>
        </w:rPr>
        <w:drawing>
          <wp:inline distT="0" distB="0" distL="0" distR="0" wp14:anchorId="41A9C3BB" wp14:editId="28C6B055">
            <wp:extent cx="5551170" cy="5589037"/>
            <wp:effectExtent l="12700" t="12700" r="11430" b="12065"/>
            <wp:docPr id="41" name="Picture 41" descr="A picture containing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picture containing sky&#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602521" cy="5640739"/>
                    </a:xfrm>
                    <a:prstGeom prst="rect">
                      <a:avLst/>
                    </a:prstGeom>
                    <a:ln w="3175">
                      <a:solidFill>
                        <a:schemeClr val="bg1">
                          <a:lumMod val="75000"/>
                        </a:schemeClr>
                      </a:solidFill>
                    </a:ln>
                  </pic:spPr>
                </pic:pic>
              </a:graphicData>
            </a:graphic>
          </wp:inline>
        </w:drawing>
      </w:r>
    </w:p>
    <w:p w14:paraId="5AD3D454" w14:textId="77777777" w:rsidR="0045432F" w:rsidRPr="002E48C9" w:rsidRDefault="0045432F" w:rsidP="0045432F">
      <w:pPr>
        <w:spacing w:line="360" w:lineRule="auto"/>
        <w:rPr>
          <w:rFonts w:ascii="Times" w:hAnsi="Times"/>
          <w:color w:val="000000" w:themeColor="text1"/>
          <w:lang w:val="en-US"/>
        </w:rPr>
      </w:pPr>
      <w:r w:rsidRPr="002E48C9">
        <w:rPr>
          <w:rFonts w:ascii="Times" w:hAnsi="Times"/>
          <w:color w:val="000000" w:themeColor="text1"/>
          <w:lang w:val="en-US"/>
        </w:rPr>
        <w:t>Figure</w:t>
      </w:r>
      <w:r>
        <w:rPr>
          <w:rFonts w:ascii="Times" w:hAnsi="Times"/>
          <w:color w:val="000000" w:themeColor="text1"/>
          <w:lang w:val="en-US"/>
        </w:rPr>
        <w:t xml:space="preserve"> 5.8</w:t>
      </w:r>
      <w:r w:rsidRPr="002E48C9">
        <w:rPr>
          <w:rFonts w:ascii="Times" w:hAnsi="Times"/>
          <w:color w:val="000000" w:themeColor="text1"/>
          <w:lang w:val="en-US"/>
        </w:rPr>
        <w:t xml:space="preserve">: </w:t>
      </w:r>
      <w:r>
        <w:rPr>
          <w:rFonts w:ascii="Times" w:hAnsi="Times"/>
          <w:color w:val="000000" w:themeColor="text1"/>
          <w:lang w:val="en-US"/>
        </w:rPr>
        <w:t>M</w:t>
      </w:r>
      <w:r w:rsidRPr="002E48C9">
        <w:rPr>
          <w:rFonts w:ascii="Times" w:hAnsi="Times"/>
          <w:color w:val="000000" w:themeColor="text1"/>
          <w:lang w:val="en-US"/>
        </w:rPr>
        <w:t>ulti</w:t>
      </w:r>
      <w:r>
        <w:rPr>
          <w:rFonts w:ascii="Times" w:hAnsi="Times"/>
          <w:color w:val="000000" w:themeColor="text1"/>
          <w:lang w:val="en-US"/>
        </w:rPr>
        <w:t xml:space="preserve"> C</w:t>
      </w:r>
      <w:r w:rsidRPr="002E48C9">
        <w:rPr>
          <w:rFonts w:ascii="Times" w:hAnsi="Times"/>
          <w:color w:val="000000" w:themeColor="text1"/>
          <w:lang w:val="en-US"/>
        </w:rPr>
        <w:t>ountry</w:t>
      </w:r>
      <w:r>
        <w:rPr>
          <w:rFonts w:ascii="Times" w:hAnsi="Times"/>
          <w:color w:val="000000" w:themeColor="text1"/>
          <w:lang w:val="en-US"/>
        </w:rPr>
        <w:t xml:space="preserve"> Stream Graphs filled by Texture of CA</w:t>
      </w:r>
    </w:p>
    <w:p w14:paraId="0B858392" w14:textId="77777777" w:rsidR="0045432F" w:rsidRPr="002E48C9" w:rsidRDefault="0045432F" w:rsidP="0045432F">
      <w:pPr>
        <w:spacing w:line="360" w:lineRule="auto"/>
        <w:rPr>
          <w:rFonts w:ascii="Times" w:hAnsi="Times"/>
          <w:b/>
          <w:bCs/>
          <w:color w:val="000000" w:themeColor="text1"/>
          <w:lang w:val="en-US"/>
        </w:rPr>
      </w:pPr>
    </w:p>
    <w:p w14:paraId="1C151E7B" w14:textId="77777777" w:rsidR="0045432F" w:rsidRPr="002E48C9" w:rsidRDefault="0045432F" w:rsidP="0045432F">
      <w:pPr>
        <w:spacing w:line="360" w:lineRule="auto"/>
        <w:rPr>
          <w:rFonts w:ascii="Times" w:hAnsi="Times"/>
          <w:b/>
          <w:bCs/>
          <w:color w:val="000000" w:themeColor="text1"/>
          <w:lang w:val="en-US"/>
        </w:rPr>
      </w:pPr>
      <w:r>
        <w:rPr>
          <w:rFonts w:ascii="Times" w:hAnsi="Times"/>
          <w:b/>
          <w:bCs/>
          <w:color w:val="000000" w:themeColor="text1"/>
          <w:lang w:val="en-US"/>
        </w:rPr>
        <w:t>5</w:t>
      </w:r>
      <w:r w:rsidRPr="002E48C9">
        <w:rPr>
          <w:rFonts w:ascii="Times" w:hAnsi="Times"/>
          <w:b/>
          <w:bCs/>
          <w:color w:val="000000" w:themeColor="text1"/>
          <w:lang w:val="en-US"/>
        </w:rPr>
        <w:t>.</w:t>
      </w:r>
      <w:r>
        <w:rPr>
          <w:rFonts w:ascii="Times" w:hAnsi="Times"/>
          <w:b/>
          <w:bCs/>
          <w:color w:val="000000" w:themeColor="text1"/>
          <w:lang w:val="en-US"/>
        </w:rPr>
        <w:t>8</w:t>
      </w:r>
      <w:r w:rsidRPr="002E48C9">
        <w:rPr>
          <w:rFonts w:ascii="Times" w:hAnsi="Times"/>
          <w:b/>
          <w:bCs/>
          <w:color w:val="000000" w:themeColor="text1"/>
          <w:lang w:val="en-US"/>
        </w:rPr>
        <w:tab/>
        <w:t>Parallel Coordinates Chart</w:t>
      </w:r>
    </w:p>
    <w:p w14:paraId="713F0F20" w14:textId="77777777" w:rsidR="0045432F" w:rsidRDefault="0045432F" w:rsidP="0045432F">
      <w:pPr>
        <w:spacing w:line="360" w:lineRule="auto"/>
        <w:jc w:val="both"/>
        <w:rPr>
          <w:color w:val="000000" w:themeColor="text1"/>
        </w:rPr>
      </w:pPr>
      <w:r w:rsidRPr="002E48C9">
        <w:rPr>
          <w:rFonts w:ascii="Times" w:hAnsi="Times" w:cs="Arial"/>
          <w:color w:val="000000" w:themeColor="text1"/>
          <w:shd w:val="clear" w:color="auto" w:fill="FFFFFF"/>
        </w:rPr>
        <w:t>Parallel plot</w:t>
      </w:r>
      <w:r w:rsidRPr="002E48C9">
        <w:rPr>
          <w:rFonts w:ascii="Times" w:hAnsi="Times" w:cs="Arial"/>
          <w:color w:val="000000" w:themeColor="text1"/>
          <w:shd w:val="clear" w:color="auto" w:fill="FFFFFF"/>
          <w:lang w:val="en-US"/>
        </w:rPr>
        <w:t>s</w:t>
      </w:r>
      <w:r w:rsidRPr="002E48C9">
        <w:rPr>
          <w:rFonts w:ascii="Times" w:hAnsi="Times" w:cs="Arial"/>
          <w:color w:val="000000" w:themeColor="text1"/>
          <w:shd w:val="clear" w:color="auto" w:fill="FFFFFF"/>
        </w:rPr>
        <w:t xml:space="preserve"> or parallel coordinates plot</w:t>
      </w:r>
      <w:r w:rsidRPr="002E48C9">
        <w:rPr>
          <w:rFonts w:ascii="Times" w:hAnsi="Times" w:cs="Arial"/>
          <w:color w:val="000000" w:themeColor="text1"/>
          <w:shd w:val="clear" w:color="auto" w:fill="FFFFFF"/>
          <w:lang w:val="en-US"/>
        </w:rPr>
        <w:t>s</w:t>
      </w:r>
      <w:r w:rsidRPr="002E48C9">
        <w:rPr>
          <w:rFonts w:ascii="Times" w:hAnsi="Times" w:cs="Arial"/>
          <w:color w:val="000000" w:themeColor="text1"/>
          <w:shd w:val="clear" w:color="auto" w:fill="FFFFFF"/>
        </w:rPr>
        <w:t> allows</w:t>
      </w:r>
      <w:r w:rsidRPr="002E48C9">
        <w:rPr>
          <w:rFonts w:ascii="Times" w:hAnsi="Times" w:cs="Arial"/>
          <w:color w:val="000000" w:themeColor="text1"/>
          <w:shd w:val="clear" w:color="auto" w:fill="FFFFFF"/>
          <w:lang w:val="en-US"/>
        </w:rPr>
        <w:t xml:space="preserve"> one</w:t>
      </w:r>
      <w:r w:rsidRPr="002E48C9">
        <w:rPr>
          <w:rFonts w:ascii="Times" w:hAnsi="Times" w:cs="Arial"/>
          <w:color w:val="000000" w:themeColor="text1"/>
          <w:shd w:val="clear" w:color="auto" w:fill="FFFFFF"/>
        </w:rPr>
        <w:t xml:space="preserve"> to compare the feature</w:t>
      </w:r>
      <w:r w:rsidRPr="002E48C9">
        <w:rPr>
          <w:rFonts w:ascii="Times" w:hAnsi="Times" w:cs="Arial"/>
          <w:color w:val="000000" w:themeColor="text1"/>
          <w:shd w:val="clear" w:color="auto" w:fill="FFFFFF"/>
          <w:lang w:val="en-US"/>
        </w:rPr>
        <w:t>s</w:t>
      </w:r>
      <w:r w:rsidRPr="002E48C9">
        <w:rPr>
          <w:rFonts w:ascii="Times" w:hAnsi="Times" w:cs="Arial"/>
          <w:color w:val="000000" w:themeColor="text1"/>
          <w:shd w:val="clear" w:color="auto" w:fill="FFFFFF"/>
        </w:rPr>
        <w:t xml:space="preserve"> of several individual observations (series) on a set of numeric variables. Each </w:t>
      </w:r>
      <w:r w:rsidRPr="002E48C9">
        <w:rPr>
          <w:rFonts w:ascii="Times" w:hAnsi="Times" w:cs="Arial"/>
          <w:color w:val="000000" w:themeColor="text1"/>
          <w:shd w:val="clear" w:color="auto" w:fill="FFFFFF"/>
          <w:lang w:val="en-US"/>
        </w:rPr>
        <w:t>horizontal</w:t>
      </w:r>
      <w:r w:rsidRPr="002E48C9">
        <w:rPr>
          <w:rFonts w:ascii="Times" w:hAnsi="Times" w:cs="Arial"/>
          <w:color w:val="000000" w:themeColor="text1"/>
          <w:shd w:val="clear" w:color="auto" w:fill="FFFFFF"/>
        </w:rPr>
        <w:t xml:space="preserve"> </w:t>
      </w:r>
      <w:r w:rsidRPr="002E48C9">
        <w:rPr>
          <w:rFonts w:ascii="Times" w:hAnsi="Times" w:cs="Arial"/>
          <w:color w:val="000000" w:themeColor="text1"/>
          <w:shd w:val="clear" w:color="auto" w:fill="FFFFFF"/>
          <w:lang w:val="en-US"/>
        </w:rPr>
        <w:t xml:space="preserve">axis </w:t>
      </w:r>
      <w:r w:rsidRPr="002E48C9">
        <w:rPr>
          <w:rFonts w:ascii="Times" w:hAnsi="Times" w:cs="Arial"/>
          <w:color w:val="000000" w:themeColor="text1"/>
          <w:shd w:val="clear" w:color="auto" w:fill="FFFFFF"/>
        </w:rPr>
        <w:t>represents a variable and often has its own scale</w:t>
      </w:r>
      <w:r>
        <w:rPr>
          <w:rFonts w:ascii="Times" w:hAnsi="Times" w:cs="Arial"/>
          <w:color w:val="000000" w:themeColor="text1"/>
          <w:shd w:val="clear" w:color="auto" w:fill="FFFFFF"/>
          <w:lang w:val="en-US"/>
        </w:rPr>
        <w:t>. T</w:t>
      </w:r>
      <w:r w:rsidRPr="002E48C9">
        <w:rPr>
          <w:rFonts w:ascii="Times" w:hAnsi="Times" w:cs="Arial"/>
          <w:color w:val="000000" w:themeColor="text1"/>
          <w:shd w:val="clear" w:color="auto" w:fill="FFFFFF"/>
        </w:rPr>
        <w:t>he units can be different</w:t>
      </w:r>
      <w:r w:rsidRPr="002E48C9">
        <w:rPr>
          <w:rFonts w:ascii="Times" w:hAnsi="Times" w:cs="Arial"/>
          <w:color w:val="000000" w:themeColor="text1"/>
          <w:shd w:val="clear" w:color="auto" w:fill="FFFFFF"/>
          <w:lang w:val="en-US"/>
        </w:rPr>
        <w:t>, that is the strength of this special kind of plots.</w:t>
      </w:r>
      <w:r w:rsidRPr="002E48C9">
        <w:rPr>
          <w:color w:val="000000" w:themeColor="text1"/>
          <w:lang w:val="en-US"/>
        </w:rPr>
        <w:t xml:space="preserve"> </w:t>
      </w:r>
      <w:r w:rsidRPr="002E48C9">
        <w:rPr>
          <w:rFonts w:ascii="Times" w:hAnsi="Times" w:cs="Arial"/>
          <w:color w:val="000000" w:themeColor="text1"/>
          <w:shd w:val="clear" w:color="auto" w:fill="FFFFFF"/>
        </w:rPr>
        <w:t xml:space="preserve">The main advantage offered by parallel coordinate is the representation of high dimensional data as a 2-dimensional visualization. </w:t>
      </w:r>
      <w:r>
        <w:rPr>
          <w:rFonts w:ascii="Times" w:hAnsi="Times" w:cs="Arial"/>
          <w:color w:val="000000" w:themeColor="text1"/>
          <w:shd w:val="clear" w:color="auto" w:fill="FFFFFF"/>
          <w:lang w:val="en-US"/>
        </w:rPr>
        <w:t>Data</w:t>
      </w:r>
      <w:r w:rsidRPr="002E48C9">
        <w:rPr>
          <w:rFonts w:ascii="Times" w:hAnsi="Times" w:cs="Arial"/>
          <w:color w:val="000000" w:themeColor="text1"/>
          <w:shd w:val="clear" w:color="auto" w:fill="FFFFFF"/>
        </w:rPr>
        <w:t xml:space="preserve"> is represented in the form of a </w:t>
      </w:r>
      <w:r w:rsidRPr="002E48C9">
        <w:rPr>
          <w:rFonts w:ascii="Times" w:hAnsi="Times" w:cs="Arial"/>
          <w:color w:val="000000" w:themeColor="text1"/>
          <w:shd w:val="clear" w:color="auto" w:fill="FFFFFF"/>
          <w:lang w:val="en-US"/>
        </w:rPr>
        <w:t>poly</w:t>
      </w:r>
      <w:r w:rsidRPr="002E48C9">
        <w:rPr>
          <w:rFonts w:ascii="Times" w:hAnsi="Times" w:cs="Arial"/>
          <w:color w:val="000000" w:themeColor="text1"/>
          <w:shd w:val="clear" w:color="auto" w:fill="FFFFFF"/>
        </w:rPr>
        <w:t xml:space="preserve">line, </w:t>
      </w:r>
      <w:r w:rsidRPr="002E48C9">
        <w:rPr>
          <w:rFonts w:ascii="Times" w:hAnsi="Times" w:cs="Arial"/>
          <w:color w:val="000000" w:themeColor="text1"/>
          <w:shd w:val="clear" w:color="auto" w:fill="FFFFFF"/>
          <w:lang w:val="en-US"/>
        </w:rPr>
        <w:t xml:space="preserve">and </w:t>
      </w:r>
      <w:r w:rsidRPr="002E48C9">
        <w:rPr>
          <w:rFonts w:ascii="Times" w:hAnsi="Times" w:cs="Arial"/>
          <w:color w:val="000000" w:themeColor="text1"/>
          <w:shd w:val="clear" w:color="auto" w:fill="FFFFFF"/>
        </w:rPr>
        <w:t xml:space="preserve">it becomes </w:t>
      </w:r>
      <w:r w:rsidRPr="002E48C9">
        <w:rPr>
          <w:rFonts w:ascii="Times" w:hAnsi="Times" w:cs="Arial"/>
          <w:color w:val="000000" w:themeColor="text1"/>
          <w:shd w:val="clear" w:color="auto" w:fill="FFFFFF"/>
          <w:lang w:val="en-US"/>
        </w:rPr>
        <w:t>possible</w:t>
      </w:r>
      <w:r w:rsidRPr="002E48C9">
        <w:rPr>
          <w:rFonts w:ascii="Times" w:hAnsi="Times" w:cs="Arial"/>
          <w:color w:val="000000" w:themeColor="text1"/>
          <w:shd w:val="clear" w:color="auto" w:fill="FFFFFF"/>
        </w:rPr>
        <w:t xml:space="preserve"> to perceive trend</w:t>
      </w:r>
      <w:r w:rsidRPr="002E48C9">
        <w:rPr>
          <w:rFonts w:ascii="Times" w:hAnsi="Times" w:cs="Arial"/>
          <w:color w:val="000000" w:themeColor="text1"/>
          <w:shd w:val="clear" w:color="auto" w:fill="FFFFFF"/>
          <w:lang w:val="en-US"/>
        </w:rPr>
        <w:t>s</w:t>
      </w:r>
      <w:r w:rsidRPr="002E48C9">
        <w:rPr>
          <w:rFonts w:ascii="Times" w:hAnsi="Times" w:cs="Arial"/>
          <w:color w:val="000000" w:themeColor="text1"/>
          <w:shd w:val="clear" w:color="auto" w:fill="FFFFFF"/>
        </w:rPr>
        <w:t xml:space="preserve"> shown by data entries from the visualization.</w:t>
      </w:r>
      <w:r w:rsidRPr="002E48C9">
        <w:rPr>
          <w:rFonts w:ascii="Times" w:hAnsi="Times" w:cs="Arial"/>
          <w:color w:val="000000" w:themeColor="text1"/>
          <w:shd w:val="clear" w:color="auto" w:fill="FFFFFF"/>
          <w:lang w:val="en-US"/>
        </w:rPr>
        <w:t xml:space="preserve"> </w:t>
      </w:r>
      <w:r>
        <w:rPr>
          <w:noProof/>
          <w:color w:val="000000" w:themeColor="text1"/>
        </w:rPr>
        <w:drawing>
          <wp:inline distT="0" distB="0" distL="0" distR="0" wp14:anchorId="696766B9" wp14:editId="3EDCA9BD">
            <wp:extent cx="5731510" cy="4304665"/>
            <wp:effectExtent l="12700" t="12700" r="8890" b="13335"/>
            <wp:docPr id="49" name="Picture 49" descr="Diagram,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Diagram, line chart&#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510" cy="4304665"/>
                    </a:xfrm>
                    <a:prstGeom prst="rect">
                      <a:avLst/>
                    </a:prstGeom>
                    <a:ln w="3175">
                      <a:solidFill>
                        <a:schemeClr val="bg1">
                          <a:lumMod val="75000"/>
                        </a:schemeClr>
                      </a:solidFill>
                    </a:ln>
                  </pic:spPr>
                </pic:pic>
              </a:graphicData>
            </a:graphic>
          </wp:inline>
        </w:drawing>
      </w:r>
    </w:p>
    <w:p w14:paraId="1B34328B" w14:textId="77777777" w:rsidR="0045432F" w:rsidRPr="00CD3EFC" w:rsidRDefault="0045432F" w:rsidP="0045432F">
      <w:pPr>
        <w:jc w:val="both"/>
        <w:rPr>
          <w:color w:val="000000" w:themeColor="text1"/>
        </w:rPr>
      </w:pPr>
    </w:p>
    <w:p w14:paraId="3C83B1F9" w14:textId="77777777" w:rsidR="0045432F" w:rsidRPr="002E48C9" w:rsidRDefault="0045432F" w:rsidP="0045432F">
      <w:pPr>
        <w:spacing w:line="360" w:lineRule="auto"/>
        <w:rPr>
          <w:rFonts w:ascii="Times" w:hAnsi="Times"/>
          <w:color w:val="000000" w:themeColor="text1"/>
          <w:lang w:val="en-US"/>
        </w:rPr>
      </w:pPr>
      <w:r w:rsidRPr="002E48C9">
        <w:rPr>
          <w:rFonts w:ascii="Times" w:hAnsi="Times"/>
          <w:color w:val="000000" w:themeColor="text1"/>
          <w:lang w:val="en-US"/>
        </w:rPr>
        <w:t>Figure</w:t>
      </w:r>
      <w:r>
        <w:rPr>
          <w:rFonts w:ascii="Times" w:hAnsi="Times"/>
          <w:color w:val="000000" w:themeColor="text1"/>
          <w:lang w:val="en-US"/>
        </w:rPr>
        <w:t xml:space="preserve"> 5.9</w:t>
      </w:r>
      <w:r w:rsidRPr="002E48C9">
        <w:rPr>
          <w:rFonts w:ascii="Times" w:hAnsi="Times"/>
          <w:color w:val="000000" w:themeColor="text1"/>
          <w:lang w:val="en-US"/>
        </w:rPr>
        <w:t>: Parallel coordinates chart</w:t>
      </w:r>
    </w:p>
    <w:p w14:paraId="234F6F22" w14:textId="77777777" w:rsidR="0045432F" w:rsidRPr="002E48C9" w:rsidRDefault="0045432F" w:rsidP="0045432F">
      <w:pPr>
        <w:rPr>
          <w:rFonts w:ascii="Times" w:hAnsi="Times" w:cs="Arial"/>
          <w:color w:val="000000" w:themeColor="text1"/>
          <w:shd w:val="clear" w:color="auto" w:fill="FFFFFF"/>
          <w:lang w:val="en-US"/>
        </w:rPr>
      </w:pPr>
    </w:p>
    <w:p w14:paraId="39671E61"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cs="Arial"/>
          <w:color w:val="000000" w:themeColor="text1"/>
          <w:shd w:val="clear" w:color="auto" w:fill="FFFFFF"/>
          <w:lang w:val="en-US"/>
        </w:rPr>
        <w:t>This plot</w:t>
      </w:r>
      <w:r w:rsidRPr="002E48C9">
        <w:rPr>
          <w:rFonts w:ascii="Times" w:hAnsi="Times" w:cs="Arial"/>
          <w:color w:val="000000" w:themeColor="text1"/>
          <w:shd w:val="clear" w:color="auto" w:fill="FFFFFF"/>
        </w:rPr>
        <w:t xml:space="preserve"> </w:t>
      </w:r>
      <w:r w:rsidRPr="002E48C9">
        <w:rPr>
          <w:rFonts w:ascii="Times" w:hAnsi="Times" w:cs="Arial"/>
          <w:color w:val="000000" w:themeColor="text1"/>
          <w:shd w:val="clear" w:color="auto" w:fill="FFFFFF"/>
          <w:lang w:val="en-US"/>
        </w:rPr>
        <w:t>is</w:t>
      </w:r>
      <w:r w:rsidRPr="002E48C9">
        <w:rPr>
          <w:rFonts w:ascii="Times" w:hAnsi="Times" w:cs="Arial"/>
          <w:color w:val="000000" w:themeColor="text1"/>
          <w:shd w:val="clear" w:color="auto" w:fill="FFFFFF"/>
        </w:rPr>
        <w:t xml:space="preserve"> </w:t>
      </w:r>
      <w:r w:rsidRPr="002E48C9">
        <w:rPr>
          <w:rFonts w:ascii="Times" w:hAnsi="Times" w:cs="Arial"/>
          <w:color w:val="000000" w:themeColor="text1"/>
          <w:shd w:val="clear" w:color="auto" w:fill="FFFFFF"/>
          <w:lang w:val="en-US"/>
        </w:rPr>
        <w:t>helpful in</w:t>
      </w:r>
      <w:r w:rsidRPr="002E48C9">
        <w:rPr>
          <w:rFonts w:ascii="Times" w:hAnsi="Times" w:cs="Arial"/>
          <w:color w:val="000000" w:themeColor="text1"/>
          <w:shd w:val="clear" w:color="auto" w:fill="FFFFFF"/>
        </w:rPr>
        <w:t> </w:t>
      </w:r>
      <w:r w:rsidRPr="002E48C9">
        <w:rPr>
          <w:rFonts w:ascii="Times" w:hAnsi="Times" w:cs="Arial"/>
          <w:color w:val="000000" w:themeColor="text1"/>
          <w:shd w:val="clear" w:color="auto" w:fill="FFFFFF"/>
          <w:lang w:val="en-US"/>
        </w:rPr>
        <w:t xml:space="preserve">our presentation because we have several </w:t>
      </w:r>
      <w:r w:rsidRPr="002E48C9">
        <w:rPr>
          <w:rFonts w:ascii="Times" w:hAnsi="Times" w:cs="Arial"/>
          <w:color w:val="000000" w:themeColor="text1"/>
          <w:shd w:val="clear" w:color="auto" w:fill="FFFFFF"/>
        </w:rPr>
        <w:t xml:space="preserve">variables together </w:t>
      </w:r>
      <w:r w:rsidRPr="002E48C9">
        <w:rPr>
          <w:rFonts w:ascii="Times" w:hAnsi="Times" w:cs="Arial"/>
          <w:color w:val="000000" w:themeColor="text1"/>
          <w:shd w:val="clear" w:color="auto" w:fill="FFFFFF"/>
          <w:lang w:val="en-US"/>
        </w:rPr>
        <w:t xml:space="preserve">to visualize one after another </w:t>
      </w:r>
      <w:r w:rsidRPr="002E48C9">
        <w:rPr>
          <w:rFonts w:ascii="Times" w:hAnsi="Times" w:cs="Arial"/>
          <w:color w:val="000000" w:themeColor="text1"/>
          <w:shd w:val="clear" w:color="auto" w:fill="FFFFFF"/>
        </w:rPr>
        <w:t xml:space="preserve">and </w:t>
      </w:r>
      <w:r w:rsidRPr="002E48C9">
        <w:rPr>
          <w:rFonts w:ascii="Times" w:hAnsi="Times" w:cs="Arial"/>
          <w:color w:val="000000" w:themeColor="text1"/>
          <w:shd w:val="clear" w:color="auto" w:fill="FFFFFF"/>
          <w:lang w:val="en-US"/>
        </w:rPr>
        <w:t>showing</w:t>
      </w:r>
      <w:r w:rsidRPr="002E48C9">
        <w:rPr>
          <w:rFonts w:ascii="Times" w:hAnsi="Times" w:cs="Arial"/>
          <w:color w:val="000000" w:themeColor="text1"/>
          <w:shd w:val="clear" w:color="auto" w:fill="FFFFFF"/>
        </w:rPr>
        <w:t xml:space="preserve"> the relationships</w:t>
      </w:r>
      <w:r w:rsidRPr="002E48C9">
        <w:rPr>
          <w:rFonts w:ascii="Times" w:hAnsi="Times" w:cs="Arial"/>
          <w:color w:val="000000" w:themeColor="text1"/>
          <w:shd w:val="clear" w:color="auto" w:fill="FFFFFF"/>
          <w:lang w:val="en-US"/>
        </w:rPr>
        <w:t xml:space="preserve"> </w:t>
      </w:r>
      <w:r w:rsidRPr="002E48C9">
        <w:rPr>
          <w:rFonts w:ascii="Times" w:hAnsi="Times" w:cs="Arial"/>
          <w:color w:val="000000" w:themeColor="text1"/>
          <w:shd w:val="clear" w:color="auto" w:fill="FFFFFF"/>
        </w:rPr>
        <w:t xml:space="preserve">between them. For example, </w:t>
      </w:r>
      <w:r w:rsidRPr="002E48C9">
        <w:rPr>
          <w:rFonts w:ascii="Times" w:hAnsi="Times" w:cs="Arial"/>
          <w:color w:val="000000" w:themeColor="text1"/>
          <w:shd w:val="clear" w:color="auto" w:fill="FFFFFF"/>
          <w:lang w:val="en-US"/>
        </w:rPr>
        <w:t>you can</w:t>
      </w:r>
      <w:r w:rsidRPr="002E48C9">
        <w:rPr>
          <w:rFonts w:ascii="Times" w:hAnsi="Times" w:cs="Arial"/>
          <w:color w:val="000000" w:themeColor="text1"/>
          <w:shd w:val="clear" w:color="auto" w:fill="FFFFFF"/>
        </w:rPr>
        <w:t xml:space="preserve"> compare </w:t>
      </w:r>
      <w:r w:rsidRPr="002E48C9">
        <w:rPr>
          <w:rFonts w:ascii="Times" w:hAnsi="Times" w:cs="Arial"/>
          <w:color w:val="000000" w:themeColor="text1"/>
          <w:shd w:val="clear" w:color="auto" w:fill="FFFFFF"/>
          <w:lang w:val="en-US"/>
        </w:rPr>
        <w:t xml:space="preserve">number of total cases(total_cases) with hospitalized patients (hosp_patients) facilitated by a tooltip showing the country name. Also, it can show the predicted flow (thinner line) along with actual counts (thicker line). The limitation of this chart is frequent </w:t>
      </w:r>
      <w:r>
        <w:rPr>
          <w:rFonts w:ascii="Times" w:hAnsi="Times" w:cs="Arial"/>
          <w:color w:val="000000" w:themeColor="text1"/>
          <w:shd w:val="clear" w:color="auto" w:fill="FFFFFF"/>
          <w:lang w:val="en-US"/>
        </w:rPr>
        <w:t>overlaps for multi-variable and multi-</w:t>
      </w:r>
    </w:p>
    <w:p w14:paraId="44053D77" w14:textId="77777777" w:rsidR="0045432F" w:rsidRPr="002E48C9" w:rsidRDefault="0045432F" w:rsidP="0045432F">
      <w:pPr>
        <w:spacing w:line="360" w:lineRule="auto"/>
        <w:rPr>
          <w:rFonts w:ascii="Times" w:hAnsi="Times"/>
          <w:color w:val="000000" w:themeColor="text1"/>
          <w:lang w:val="en-US"/>
        </w:rPr>
      </w:pPr>
    </w:p>
    <w:p w14:paraId="1813C9FC" w14:textId="77777777" w:rsidR="0045432F" w:rsidRPr="002E48C9" w:rsidRDefault="0045432F" w:rsidP="0045432F">
      <w:pPr>
        <w:spacing w:line="360" w:lineRule="auto"/>
        <w:rPr>
          <w:rFonts w:ascii="Times" w:hAnsi="Times"/>
          <w:color w:val="000000" w:themeColor="text1"/>
          <w:lang w:val="en-US"/>
        </w:rPr>
      </w:pPr>
    </w:p>
    <w:p w14:paraId="4A389486" w14:textId="77777777" w:rsidR="0045432F" w:rsidRPr="002E48C9" w:rsidRDefault="0045432F" w:rsidP="0045432F">
      <w:pPr>
        <w:spacing w:line="360" w:lineRule="auto"/>
        <w:rPr>
          <w:rFonts w:ascii="Times" w:hAnsi="Times"/>
          <w:b/>
          <w:bCs/>
          <w:color w:val="000000" w:themeColor="text1"/>
          <w:lang w:val="en-US"/>
        </w:rPr>
      </w:pPr>
      <w:r>
        <w:rPr>
          <w:rFonts w:ascii="Times" w:hAnsi="Times"/>
          <w:b/>
          <w:bCs/>
          <w:color w:val="000000" w:themeColor="text1"/>
          <w:lang w:val="en-US"/>
        </w:rPr>
        <w:t>5</w:t>
      </w:r>
      <w:r w:rsidRPr="002E48C9">
        <w:rPr>
          <w:rFonts w:ascii="Times" w:hAnsi="Times"/>
          <w:b/>
          <w:bCs/>
          <w:color w:val="000000" w:themeColor="text1"/>
          <w:lang w:val="en-US"/>
        </w:rPr>
        <w:t>.</w:t>
      </w:r>
      <w:r>
        <w:rPr>
          <w:rFonts w:ascii="Times" w:hAnsi="Times"/>
          <w:b/>
          <w:bCs/>
          <w:color w:val="000000" w:themeColor="text1"/>
          <w:lang w:val="en-US"/>
        </w:rPr>
        <w:t>9</w:t>
      </w:r>
      <w:r w:rsidRPr="002E48C9">
        <w:rPr>
          <w:rFonts w:ascii="Times" w:hAnsi="Times"/>
          <w:b/>
          <w:bCs/>
          <w:color w:val="000000" w:themeColor="text1"/>
          <w:lang w:val="en-US"/>
        </w:rPr>
        <w:tab/>
      </w:r>
      <w:r>
        <w:rPr>
          <w:rFonts w:ascii="Times" w:hAnsi="Times"/>
          <w:b/>
          <w:bCs/>
          <w:color w:val="000000" w:themeColor="text1"/>
          <w:lang w:val="en-US"/>
        </w:rPr>
        <w:t xml:space="preserve">Bubble Grid </w:t>
      </w:r>
      <w:r w:rsidRPr="002E48C9">
        <w:rPr>
          <w:rFonts w:ascii="Times" w:hAnsi="Times"/>
          <w:b/>
          <w:bCs/>
          <w:color w:val="000000" w:themeColor="text1"/>
          <w:lang w:val="en-US"/>
        </w:rPr>
        <w:t>Chart</w:t>
      </w:r>
    </w:p>
    <w:p w14:paraId="77A6B98F"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color w:val="000000" w:themeColor="text1"/>
          <w:lang w:val="en-US"/>
        </w:rPr>
        <w:t>This chart helps to indicate daily uncertainty presentation for every country as a cell. In this way a user can perceive trends for certain day</w:t>
      </w:r>
      <w:r>
        <w:rPr>
          <w:rFonts w:ascii="Times" w:hAnsi="Times"/>
          <w:color w:val="000000" w:themeColor="text1"/>
          <w:lang w:val="en-US"/>
        </w:rPr>
        <w:t>s</w:t>
      </w:r>
      <w:r w:rsidRPr="002E48C9">
        <w:rPr>
          <w:rFonts w:ascii="Times" w:hAnsi="Times"/>
          <w:color w:val="000000" w:themeColor="text1"/>
          <w:lang w:val="en-US"/>
        </w:rPr>
        <w:t xml:space="preserve"> or a set of consecutive days. In other words, </w:t>
      </w:r>
      <w:r w:rsidRPr="002E48C9">
        <w:rPr>
          <w:rFonts w:ascii="Times" w:hAnsi="Times" w:cs="Arial"/>
          <w:color w:val="000000" w:themeColor="text1"/>
          <w:shd w:val="clear" w:color="auto" w:fill="FFFFFF"/>
          <w:lang w:val="en-US"/>
        </w:rPr>
        <w:t>t</w:t>
      </w:r>
      <w:r w:rsidRPr="002E48C9">
        <w:rPr>
          <w:rFonts w:ascii="Times" w:hAnsi="Times" w:cs="Arial"/>
          <w:color w:val="000000" w:themeColor="text1"/>
          <w:shd w:val="clear" w:color="auto" w:fill="FFFFFF"/>
        </w:rPr>
        <w:t xml:space="preserve">he </w:t>
      </w:r>
      <w:r w:rsidRPr="00354EBC">
        <w:rPr>
          <w:rStyle w:val="Emphasis"/>
          <w:rFonts w:ascii="Times" w:hAnsi="Times" w:cs="Arial"/>
          <w:i w:val="0"/>
          <w:iCs w:val="0"/>
          <w:color w:val="000000" w:themeColor="text1"/>
          <w:shd w:val="clear" w:color="auto" w:fill="FFFFFF"/>
          <w:lang w:val="en-US"/>
        </w:rPr>
        <w:t>c</w:t>
      </w:r>
      <w:r w:rsidRPr="00354EBC">
        <w:rPr>
          <w:rStyle w:val="Emphasis"/>
          <w:rFonts w:ascii="Times" w:hAnsi="Times" w:cs="Arial"/>
          <w:i w:val="0"/>
          <w:iCs w:val="0"/>
          <w:color w:val="000000" w:themeColor="text1"/>
          <w:shd w:val="clear" w:color="auto" w:fill="FFFFFF"/>
        </w:rPr>
        <w:t>hart</w:t>
      </w:r>
      <w:r w:rsidRPr="002E48C9">
        <w:rPr>
          <w:rFonts w:ascii="Times" w:hAnsi="Times" w:cs="Arial"/>
          <w:color w:val="000000" w:themeColor="text1"/>
          <w:shd w:val="clear" w:color="auto" w:fill="FFFFFF"/>
        </w:rPr>
        <w:t xml:space="preserve"> provides a </w:t>
      </w:r>
      <w:r w:rsidRPr="002E48C9">
        <w:rPr>
          <w:rFonts w:ascii="Times" w:hAnsi="Times" w:cs="Arial"/>
          <w:color w:val="000000" w:themeColor="text1"/>
          <w:shd w:val="clear" w:color="auto" w:fill="FFFFFF"/>
          <w:lang w:val="en-US"/>
        </w:rPr>
        <w:t>platform</w:t>
      </w:r>
      <w:r w:rsidRPr="002E48C9">
        <w:rPr>
          <w:rFonts w:ascii="Times" w:hAnsi="Times" w:cs="Arial"/>
          <w:color w:val="000000" w:themeColor="text1"/>
          <w:shd w:val="clear" w:color="auto" w:fill="FFFFFF"/>
        </w:rPr>
        <w:t xml:space="preserve"> that helps you decide which </w:t>
      </w:r>
      <w:r w:rsidRPr="002E48C9">
        <w:rPr>
          <w:rFonts w:ascii="Times" w:hAnsi="Times" w:cs="Arial"/>
          <w:color w:val="000000" w:themeColor="text1"/>
          <w:shd w:val="clear" w:color="auto" w:fill="FFFFFF"/>
          <w:lang w:val="en-US"/>
        </w:rPr>
        <w:t>uncertainty</w:t>
      </w:r>
      <w:r w:rsidRPr="002E48C9">
        <w:rPr>
          <w:rFonts w:ascii="Times" w:hAnsi="Times" w:cs="Arial"/>
          <w:color w:val="000000" w:themeColor="text1"/>
          <w:shd w:val="clear" w:color="auto" w:fill="FFFFFF"/>
        </w:rPr>
        <w:t xml:space="preserve"> </w:t>
      </w:r>
      <w:r w:rsidRPr="002E48C9">
        <w:rPr>
          <w:rFonts w:ascii="Times" w:hAnsi="Times" w:cs="Arial"/>
          <w:color w:val="000000" w:themeColor="text1"/>
          <w:shd w:val="clear" w:color="auto" w:fill="FFFFFF"/>
          <w:lang w:val="en-US"/>
        </w:rPr>
        <w:t>requires</w:t>
      </w:r>
      <w:r w:rsidRPr="002E48C9">
        <w:rPr>
          <w:rFonts w:ascii="Times" w:hAnsi="Times" w:cs="Arial"/>
          <w:color w:val="000000" w:themeColor="text1"/>
          <w:shd w:val="clear" w:color="auto" w:fill="FFFFFF"/>
        </w:rPr>
        <w:t xml:space="preserve"> your attention</w:t>
      </w:r>
      <w:r w:rsidRPr="002E48C9">
        <w:rPr>
          <w:rFonts w:ascii="Times" w:hAnsi="Times" w:cs="Arial"/>
          <w:color w:val="000000" w:themeColor="text1"/>
          <w:shd w:val="clear" w:color="auto" w:fill="FFFFFF"/>
          <w:lang w:val="en-US"/>
        </w:rPr>
        <w:t xml:space="preserve">. </w:t>
      </w:r>
      <w:r>
        <w:rPr>
          <w:rFonts w:ascii="Times" w:hAnsi="Times" w:cs="Arial"/>
          <w:color w:val="000000" w:themeColor="text1"/>
          <w:shd w:val="clear" w:color="auto" w:fill="FFFFFF"/>
          <w:lang w:val="en-US"/>
        </w:rPr>
        <w:t>T</w:t>
      </w:r>
      <w:r w:rsidRPr="002E48C9">
        <w:rPr>
          <w:rFonts w:ascii="Times" w:hAnsi="Times" w:cs="Arial"/>
          <w:color w:val="000000" w:themeColor="text1"/>
          <w:shd w:val="clear" w:color="auto" w:fill="FFFFFF"/>
          <w:lang w:val="en-US"/>
        </w:rPr>
        <w:t xml:space="preserve">his </w:t>
      </w:r>
      <w:r>
        <w:rPr>
          <w:rFonts w:ascii="Times" w:hAnsi="Times" w:cs="Arial"/>
          <w:color w:val="000000" w:themeColor="text1"/>
          <w:shd w:val="clear" w:color="auto" w:fill="FFFFFF"/>
          <w:lang w:val="en-US"/>
        </w:rPr>
        <w:t>chart</w:t>
      </w:r>
      <w:r w:rsidRPr="002E48C9">
        <w:rPr>
          <w:rFonts w:ascii="Times" w:hAnsi="Times" w:cs="Arial"/>
          <w:color w:val="000000" w:themeColor="text1"/>
          <w:shd w:val="clear" w:color="auto" w:fill="FFFFFF"/>
          <w:lang w:val="en-US"/>
        </w:rPr>
        <w:t xml:space="preserve"> </w:t>
      </w:r>
      <w:r>
        <w:rPr>
          <w:rFonts w:ascii="Times" w:hAnsi="Times" w:cs="Arial"/>
          <w:color w:val="000000" w:themeColor="text1"/>
          <w:shd w:val="clear" w:color="auto" w:fill="FFFFFF"/>
          <w:lang w:val="en-US"/>
        </w:rPr>
        <w:t xml:space="preserve">gives information to users about daily basis prediction uncertainties for all countries. </w:t>
      </w:r>
    </w:p>
    <w:p w14:paraId="52299DD5" w14:textId="77777777" w:rsidR="0045432F" w:rsidRPr="002E48C9" w:rsidRDefault="0045432F" w:rsidP="0045432F">
      <w:pPr>
        <w:spacing w:line="360" w:lineRule="auto"/>
        <w:rPr>
          <w:rFonts w:ascii="Times" w:hAnsi="Times"/>
          <w:color w:val="000000" w:themeColor="text1"/>
          <w:lang w:val="en-US"/>
        </w:rPr>
      </w:pPr>
    </w:p>
    <w:p w14:paraId="2198CA06" w14:textId="77777777" w:rsidR="0045432F" w:rsidRPr="002E48C9" w:rsidRDefault="0045432F" w:rsidP="0045432F">
      <w:pPr>
        <w:spacing w:line="360" w:lineRule="auto"/>
        <w:rPr>
          <w:rFonts w:ascii="Times" w:hAnsi="Times"/>
          <w:color w:val="000000" w:themeColor="text1"/>
          <w:lang w:val="en-US"/>
        </w:rPr>
      </w:pPr>
      <w:r>
        <w:rPr>
          <w:rFonts w:ascii="Times" w:hAnsi="Times"/>
          <w:noProof/>
          <w:color w:val="000000" w:themeColor="text1"/>
          <w:lang w:val="en-US"/>
        </w:rPr>
        <w:drawing>
          <wp:inline distT="0" distB="0" distL="0" distR="0" wp14:anchorId="32688C08" wp14:editId="6FD0D69C">
            <wp:extent cx="5731510" cy="4134485"/>
            <wp:effectExtent l="0" t="0" r="0" b="5715"/>
            <wp:docPr id="56" name="Picture 56"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Background pattern&#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1510" cy="4134485"/>
                    </a:xfrm>
                    <a:prstGeom prst="rect">
                      <a:avLst/>
                    </a:prstGeom>
                  </pic:spPr>
                </pic:pic>
              </a:graphicData>
            </a:graphic>
          </wp:inline>
        </w:drawing>
      </w:r>
    </w:p>
    <w:p w14:paraId="7D8B1341" w14:textId="77777777" w:rsidR="0045432F" w:rsidRPr="002E48C9" w:rsidRDefault="0045432F" w:rsidP="0045432F">
      <w:pPr>
        <w:spacing w:line="360" w:lineRule="auto"/>
        <w:ind w:firstLine="720"/>
        <w:rPr>
          <w:rFonts w:ascii="Times" w:hAnsi="Times"/>
          <w:color w:val="000000" w:themeColor="text1"/>
          <w:lang w:val="en-US"/>
        </w:rPr>
      </w:pPr>
      <w:r w:rsidRPr="002E48C9">
        <w:rPr>
          <w:rFonts w:ascii="Times" w:hAnsi="Times"/>
          <w:color w:val="000000" w:themeColor="text1"/>
          <w:lang w:val="en-US"/>
        </w:rPr>
        <w:t>Figure</w:t>
      </w:r>
      <w:r>
        <w:rPr>
          <w:rFonts w:ascii="Times" w:hAnsi="Times"/>
          <w:color w:val="000000" w:themeColor="text1"/>
          <w:lang w:val="en-US"/>
        </w:rPr>
        <w:t xml:space="preserve"> 5.10</w:t>
      </w:r>
      <w:r w:rsidRPr="002E48C9">
        <w:rPr>
          <w:rFonts w:ascii="Times" w:hAnsi="Times"/>
          <w:color w:val="000000" w:themeColor="text1"/>
          <w:lang w:val="en-US"/>
        </w:rPr>
        <w:t xml:space="preserve">: </w:t>
      </w:r>
      <w:r>
        <w:rPr>
          <w:rFonts w:ascii="Times" w:hAnsi="Times"/>
          <w:color w:val="000000" w:themeColor="text1"/>
          <w:lang w:val="en-US"/>
        </w:rPr>
        <w:t>Bubble Grid</w:t>
      </w:r>
      <w:r w:rsidRPr="002E48C9">
        <w:rPr>
          <w:rFonts w:ascii="Times" w:hAnsi="Times"/>
          <w:color w:val="000000" w:themeColor="text1"/>
          <w:lang w:val="en-US"/>
        </w:rPr>
        <w:t xml:space="preserve"> chart</w:t>
      </w:r>
      <w:r>
        <w:rPr>
          <w:rFonts w:ascii="Times" w:hAnsi="Times"/>
          <w:color w:val="000000" w:themeColor="text1"/>
          <w:lang w:val="en-US"/>
        </w:rPr>
        <w:t xml:space="preserve"> with CA textures</w:t>
      </w:r>
    </w:p>
    <w:p w14:paraId="5B6EA4F7" w14:textId="77777777" w:rsidR="0045432F" w:rsidRDefault="0045432F" w:rsidP="0045432F">
      <w:pPr>
        <w:spacing w:line="360" w:lineRule="auto"/>
        <w:rPr>
          <w:rFonts w:ascii="Times" w:hAnsi="Times"/>
          <w:color w:val="000000" w:themeColor="text1"/>
          <w:lang w:val="en-US"/>
        </w:rPr>
      </w:pPr>
    </w:p>
    <w:p w14:paraId="3EBB776A" w14:textId="77777777" w:rsidR="0045432F" w:rsidRPr="002E48C9" w:rsidRDefault="0045432F" w:rsidP="0045432F">
      <w:pPr>
        <w:spacing w:line="360" w:lineRule="auto"/>
        <w:rPr>
          <w:rFonts w:ascii="Times" w:hAnsi="Times"/>
          <w:color w:val="000000" w:themeColor="text1"/>
          <w:lang w:val="en-US"/>
        </w:rPr>
      </w:pPr>
    </w:p>
    <w:p w14:paraId="38E0F5A0" w14:textId="77777777" w:rsidR="0045432F" w:rsidRPr="002E48C9" w:rsidRDefault="0045432F" w:rsidP="0045432F">
      <w:pPr>
        <w:spacing w:line="360" w:lineRule="auto"/>
        <w:rPr>
          <w:rFonts w:ascii="Times" w:hAnsi="Times"/>
          <w:b/>
          <w:bCs/>
          <w:color w:val="000000" w:themeColor="text1"/>
          <w:lang w:val="en-US"/>
        </w:rPr>
      </w:pPr>
      <w:r>
        <w:rPr>
          <w:rFonts w:ascii="Times" w:hAnsi="Times"/>
          <w:b/>
          <w:bCs/>
          <w:color w:val="000000" w:themeColor="text1"/>
          <w:lang w:val="en-US"/>
        </w:rPr>
        <w:t>5</w:t>
      </w:r>
      <w:r w:rsidRPr="002E48C9">
        <w:rPr>
          <w:rFonts w:ascii="Times" w:hAnsi="Times"/>
          <w:b/>
          <w:bCs/>
          <w:color w:val="000000" w:themeColor="text1"/>
          <w:lang w:val="en-US"/>
        </w:rPr>
        <w:t>.</w:t>
      </w:r>
      <w:r>
        <w:rPr>
          <w:rFonts w:ascii="Times" w:hAnsi="Times"/>
          <w:b/>
          <w:bCs/>
          <w:color w:val="000000" w:themeColor="text1"/>
          <w:lang w:val="en-US"/>
        </w:rPr>
        <w:t>10</w:t>
      </w:r>
      <w:r w:rsidRPr="002E48C9">
        <w:rPr>
          <w:rFonts w:ascii="Times" w:hAnsi="Times"/>
          <w:b/>
          <w:bCs/>
          <w:color w:val="000000" w:themeColor="text1"/>
          <w:lang w:val="en-US"/>
        </w:rPr>
        <w:tab/>
        <w:t>Horizontal Chart</w:t>
      </w:r>
    </w:p>
    <w:p w14:paraId="293BC5FB" w14:textId="77777777" w:rsidR="0045432F" w:rsidRPr="002E48C9" w:rsidRDefault="0045432F" w:rsidP="0045432F">
      <w:pPr>
        <w:spacing w:line="360" w:lineRule="auto"/>
        <w:jc w:val="both"/>
        <w:rPr>
          <w:rFonts w:ascii="Times" w:hAnsi="Times"/>
          <w:color w:val="000000" w:themeColor="text1"/>
        </w:rPr>
      </w:pPr>
      <w:r w:rsidRPr="002E48C9">
        <w:rPr>
          <w:rFonts w:ascii="Times" w:hAnsi="Times"/>
          <w:color w:val="000000" w:themeColor="text1"/>
        </w:rPr>
        <w:t>Horizon</w:t>
      </w:r>
      <w:r w:rsidRPr="002E48C9">
        <w:rPr>
          <w:rFonts w:ascii="Times" w:hAnsi="Times"/>
          <w:color w:val="000000" w:themeColor="text1"/>
          <w:lang w:val="en-US"/>
        </w:rPr>
        <w:t>tal</w:t>
      </w:r>
      <w:r w:rsidRPr="002E48C9">
        <w:rPr>
          <w:rFonts w:ascii="Times" w:hAnsi="Times"/>
          <w:color w:val="000000" w:themeColor="text1"/>
        </w:rPr>
        <w:t xml:space="preserve"> charts are small-multiple area charts that allow greater precision for a given vertical space by using colored bands. These charts can also be used with diverging color scales to differentiate positive and negative values.</w:t>
      </w:r>
    </w:p>
    <w:p w14:paraId="7526F344" w14:textId="77777777" w:rsidR="0045432F" w:rsidRDefault="0045432F" w:rsidP="0045432F">
      <w:pPr>
        <w:spacing w:line="360" w:lineRule="auto"/>
        <w:rPr>
          <w:rFonts w:ascii="Times" w:hAnsi="Times"/>
          <w:color w:val="000000" w:themeColor="text1"/>
          <w:lang w:val="en-US"/>
        </w:rPr>
      </w:pPr>
      <w:r>
        <w:rPr>
          <w:rFonts w:ascii="Times" w:hAnsi="Times"/>
          <w:noProof/>
          <w:color w:val="000000" w:themeColor="text1"/>
          <w:lang w:val="en-US"/>
        </w:rPr>
        <w:drawing>
          <wp:inline distT="0" distB="0" distL="0" distR="0" wp14:anchorId="39C6185B" wp14:editId="7FA1344B">
            <wp:extent cx="5606589" cy="3842426"/>
            <wp:effectExtent l="0" t="0" r="0" b="5715"/>
            <wp:docPr id="54" name="Picture 54"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Background pattern&#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641760" cy="3866530"/>
                    </a:xfrm>
                    <a:prstGeom prst="rect">
                      <a:avLst/>
                    </a:prstGeom>
                  </pic:spPr>
                </pic:pic>
              </a:graphicData>
            </a:graphic>
          </wp:inline>
        </w:drawing>
      </w:r>
    </w:p>
    <w:p w14:paraId="724F63AC" w14:textId="77777777" w:rsidR="0045432F" w:rsidRPr="002E48C9" w:rsidRDefault="0045432F" w:rsidP="0045432F">
      <w:pPr>
        <w:spacing w:line="360" w:lineRule="auto"/>
        <w:rPr>
          <w:rFonts w:ascii="Times" w:hAnsi="Times"/>
          <w:color w:val="000000" w:themeColor="text1"/>
          <w:lang w:val="en-US"/>
        </w:rPr>
      </w:pPr>
      <w:r w:rsidRPr="002E48C9">
        <w:rPr>
          <w:rFonts w:ascii="Times" w:hAnsi="Times"/>
          <w:color w:val="000000" w:themeColor="text1"/>
          <w:lang w:val="en-US"/>
        </w:rPr>
        <w:t>Figure</w:t>
      </w:r>
      <w:r>
        <w:rPr>
          <w:rFonts w:ascii="Times" w:hAnsi="Times"/>
          <w:color w:val="000000" w:themeColor="text1"/>
          <w:lang w:val="en-US"/>
        </w:rPr>
        <w:t xml:space="preserve"> 5.11</w:t>
      </w:r>
      <w:r w:rsidRPr="002E48C9">
        <w:rPr>
          <w:rFonts w:ascii="Times" w:hAnsi="Times"/>
          <w:color w:val="000000" w:themeColor="text1"/>
          <w:lang w:val="en-US"/>
        </w:rPr>
        <w:t>:  Horizontal chart</w:t>
      </w:r>
      <w:r>
        <w:rPr>
          <w:rFonts w:ascii="Times" w:hAnsi="Times"/>
          <w:color w:val="000000" w:themeColor="text1"/>
          <w:lang w:val="en-US"/>
        </w:rPr>
        <w:t xml:space="preserve"> (Color filled)</w:t>
      </w:r>
    </w:p>
    <w:p w14:paraId="6AAFB3F2" w14:textId="77777777" w:rsidR="0045432F" w:rsidRPr="002E48C9" w:rsidRDefault="0045432F" w:rsidP="0045432F">
      <w:pPr>
        <w:spacing w:line="360" w:lineRule="auto"/>
        <w:rPr>
          <w:rFonts w:ascii="Times" w:hAnsi="Times"/>
          <w:color w:val="000000" w:themeColor="text1"/>
          <w:lang w:val="en-US"/>
        </w:rPr>
      </w:pPr>
      <w:r>
        <w:rPr>
          <w:rFonts w:ascii="Times" w:hAnsi="Times"/>
          <w:noProof/>
          <w:color w:val="000000" w:themeColor="text1"/>
          <w:lang w:val="en-US"/>
        </w:rPr>
        <w:drawing>
          <wp:inline distT="0" distB="0" distL="0" distR="0" wp14:anchorId="66602E42" wp14:editId="12DB947D">
            <wp:extent cx="5606376" cy="4309353"/>
            <wp:effectExtent l="0" t="0" r="0" b="0"/>
            <wp:docPr id="55" name="Picture 55"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imeline&#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639154" cy="4334548"/>
                    </a:xfrm>
                    <a:prstGeom prst="rect">
                      <a:avLst/>
                    </a:prstGeom>
                  </pic:spPr>
                </pic:pic>
              </a:graphicData>
            </a:graphic>
          </wp:inline>
        </w:drawing>
      </w:r>
      <w:r w:rsidRPr="002E48C9">
        <w:rPr>
          <w:rFonts w:ascii="Times" w:hAnsi="Times"/>
          <w:color w:val="000000" w:themeColor="text1"/>
          <w:lang w:val="en-US"/>
        </w:rPr>
        <w:t>Figure</w:t>
      </w:r>
      <w:r>
        <w:rPr>
          <w:rFonts w:ascii="Times" w:hAnsi="Times"/>
          <w:color w:val="000000" w:themeColor="text1"/>
          <w:lang w:val="en-US"/>
        </w:rPr>
        <w:t xml:space="preserve"> 5.12</w:t>
      </w:r>
      <w:r w:rsidRPr="002E48C9">
        <w:rPr>
          <w:rFonts w:ascii="Times" w:hAnsi="Times"/>
          <w:color w:val="000000" w:themeColor="text1"/>
          <w:lang w:val="en-US"/>
        </w:rPr>
        <w:t>:  Horizontal chart</w:t>
      </w:r>
      <w:r>
        <w:rPr>
          <w:rFonts w:ascii="Times" w:hAnsi="Times"/>
          <w:color w:val="000000" w:themeColor="text1"/>
          <w:lang w:val="en-US"/>
        </w:rPr>
        <w:t xml:space="preserve"> (Texture filled)</w:t>
      </w:r>
    </w:p>
    <w:p w14:paraId="71972B7E" w14:textId="77777777" w:rsidR="0045432F" w:rsidRPr="002E48C9" w:rsidRDefault="0045432F" w:rsidP="0045432F">
      <w:pPr>
        <w:spacing w:line="360" w:lineRule="auto"/>
        <w:rPr>
          <w:rFonts w:ascii="Times" w:hAnsi="Times"/>
          <w:color w:val="000000" w:themeColor="text1"/>
          <w:lang w:val="en-US"/>
        </w:rPr>
      </w:pPr>
    </w:p>
    <w:p w14:paraId="4F6C8625" w14:textId="77777777" w:rsidR="0045432F" w:rsidRPr="002E48C9" w:rsidRDefault="0045432F" w:rsidP="0045432F">
      <w:pPr>
        <w:spacing w:line="360" w:lineRule="auto"/>
        <w:rPr>
          <w:rFonts w:ascii="Times" w:hAnsi="Times"/>
          <w:b/>
          <w:bCs/>
          <w:color w:val="000000" w:themeColor="text1"/>
          <w:lang w:val="en-US"/>
        </w:rPr>
      </w:pPr>
      <w:r>
        <w:rPr>
          <w:rFonts w:ascii="Times" w:hAnsi="Times"/>
          <w:b/>
          <w:bCs/>
          <w:color w:val="000000" w:themeColor="text1"/>
          <w:lang w:val="en-US"/>
        </w:rPr>
        <w:t>5</w:t>
      </w:r>
      <w:r w:rsidRPr="002E48C9">
        <w:rPr>
          <w:rFonts w:ascii="Times" w:hAnsi="Times"/>
          <w:b/>
          <w:bCs/>
          <w:color w:val="000000" w:themeColor="text1"/>
          <w:lang w:val="en-US"/>
        </w:rPr>
        <w:t>.1</w:t>
      </w:r>
      <w:r>
        <w:rPr>
          <w:rFonts w:ascii="Times" w:hAnsi="Times"/>
          <w:b/>
          <w:bCs/>
          <w:color w:val="000000" w:themeColor="text1"/>
          <w:lang w:val="en-US"/>
        </w:rPr>
        <w:t>1</w:t>
      </w:r>
      <w:r w:rsidRPr="002E48C9">
        <w:rPr>
          <w:rFonts w:ascii="Times" w:hAnsi="Times"/>
          <w:b/>
          <w:bCs/>
          <w:color w:val="000000" w:themeColor="text1"/>
          <w:lang w:val="en-US"/>
        </w:rPr>
        <w:tab/>
      </w:r>
      <w:r>
        <w:rPr>
          <w:rFonts w:ascii="Times" w:hAnsi="Times"/>
          <w:b/>
          <w:bCs/>
          <w:color w:val="000000" w:themeColor="text1"/>
          <w:lang w:val="en-US"/>
        </w:rPr>
        <w:t xml:space="preserve">Square Grid </w:t>
      </w:r>
      <w:r w:rsidRPr="002E48C9">
        <w:rPr>
          <w:rFonts w:ascii="Times" w:hAnsi="Times"/>
          <w:b/>
          <w:bCs/>
          <w:color w:val="000000" w:themeColor="text1"/>
          <w:lang w:val="en-US"/>
        </w:rPr>
        <w:t>Chart</w:t>
      </w:r>
    </w:p>
    <w:p w14:paraId="11631F92" w14:textId="77777777" w:rsidR="0045432F" w:rsidRDefault="0045432F" w:rsidP="0045432F">
      <w:pPr>
        <w:spacing w:line="360" w:lineRule="auto"/>
        <w:jc w:val="both"/>
        <w:rPr>
          <w:rFonts w:ascii="Times" w:hAnsi="Times"/>
          <w:color w:val="000000" w:themeColor="text1"/>
          <w:lang w:val="en-US"/>
        </w:rPr>
      </w:pPr>
      <w:r w:rsidRPr="002E48C9">
        <w:rPr>
          <w:rFonts w:ascii="Times" w:hAnsi="Times"/>
          <w:color w:val="000000" w:themeColor="text1"/>
          <w:lang w:val="en-US"/>
        </w:rPr>
        <w:t>This chart is much</w:t>
      </w:r>
      <w:r>
        <w:rPr>
          <w:rFonts w:ascii="Times" w:hAnsi="Times"/>
          <w:color w:val="000000" w:themeColor="text1"/>
          <w:lang w:val="en-US"/>
        </w:rPr>
        <w:t xml:space="preserve"> </w:t>
      </w:r>
      <w:r w:rsidRPr="002E48C9">
        <w:rPr>
          <w:rFonts w:ascii="Times" w:hAnsi="Times"/>
          <w:color w:val="000000" w:themeColor="text1"/>
          <w:lang w:val="en-US"/>
        </w:rPr>
        <w:t xml:space="preserve">more like impact chart because </w:t>
      </w:r>
      <w:r>
        <w:rPr>
          <w:rFonts w:ascii="Times" w:hAnsi="Times"/>
          <w:color w:val="000000" w:themeColor="text1"/>
          <w:lang w:val="en-US"/>
        </w:rPr>
        <w:t xml:space="preserve">of </w:t>
      </w:r>
      <w:r w:rsidRPr="002E48C9">
        <w:rPr>
          <w:rFonts w:ascii="Times" w:hAnsi="Times"/>
          <w:color w:val="000000" w:themeColor="text1"/>
          <w:lang w:val="en-US"/>
        </w:rPr>
        <w:t>their construction style</w:t>
      </w:r>
      <w:r>
        <w:rPr>
          <w:rFonts w:ascii="Times" w:hAnsi="Times"/>
          <w:color w:val="000000" w:themeColor="text1"/>
          <w:lang w:val="en-US"/>
        </w:rPr>
        <w:t>.</w:t>
      </w:r>
      <w:r w:rsidRPr="002E48C9">
        <w:rPr>
          <w:rFonts w:ascii="Times" w:hAnsi="Times"/>
          <w:color w:val="000000" w:themeColor="text1"/>
          <w:lang w:val="en-US"/>
        </w:rPr>
        <w:t xml:space="preserve"> </w:t>
      </w:r>
      <w:r>
        <w:rPr>
          <w:rFonts w:ascii="Times" w:hAnsi="Times"/>
          <w:color w:val="000000" w:themeColor="text1"/>
          <w:lang w:val="en-US"/>
        </w:rPr>
        <w:t>Both show information for date vs country but in opposite order, that means here horizontal axis represents country and vertical axis represents date and here we used rectangular shapes whereas the previous one was circular shape. In both case we have used prediction for daily number of new cases.</w:t>
      </w:r>
    </w:p>
    <w:p w14:paraId="22BEED9F" w14:textId="77777777" w:rsidR="0045432F" w:rsidRDefault="0045432F" w:rsidP="0045432F">
      <w:pPr>
        <w:spacing w:line="360" w:lineRule="auto"/>
        <w:rPr>
          <w:rFonts w:ascii="Times" w:hAnsi="Times"/>
          <w:color w:val="000000" w:themeColor="text1"/>
          <w:lang w:val="en-US"/>
        </w:rPr>
      </w:pPr>
    </w:p>
    <w:p w14:paraId="11AEAE7A" w14:textId="77777777" w:rsidR="0045432F" w:rsidRPr="002E48C9" w:rsidRDefault="0045432F" w:rsidP="0045432F">
      <w:pPr>
        <w:spacing w:line="360" w:lineRule="auto"/>
        <w:rPr>
          <w:rFonts w:ascii="Times" w:hAnsi="Times"/>
          <w:color w:val="000000" w:themeColor="text1"/>
          <w:lang w:val="en-US"/>
        </w:rPr>
      </w:pPr>
      <w:r>
        <w:rPr>
          <w:rFonts w:ascii="Times" w:hAnsi="Times"/>
          <w:noProof/>
          <w:color w:val="000000" w:themeColor="text1"/>
          <w:lang w:val="en-US"/>
        </w:rPr>
        <w:drawing>
          <wp:inline distT="0" distB="0" distL="0" distR="0" wp14:anchorId="0CDC3237" wp14:editId="767F214C">
            <wp:extent cx="5731510" cy="5182235"/>
            <wp:effectExtent l="0" t="0" r="0" b="0"/>
            <wp:docPr id="77" name="Picture 77"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able&#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3558" cy="5184087"/>
                    </a:xfrm>
                    <a:prstGeom prst="rect">
                      <a:avLst/>
                    </a:prstGeom>
                  </pic:spPr>
                </pic:pic>
              </a:graphicData>
            </a:graphic>
          </wp:inline>
        </w:drawing>
      </w:r>
    </w:p>
    <w:p w14:paraId="75683D42" w14:textId="77777777" w:rsidR="0045432F" w:rsidRPr="002E48C9" w:rsidRDefault="0045432F" w:rsidP="0045432F">
      <w:pPr>
        <w:spacing w:line="360" w:lineRule="auto"/>
        <w:rPr>
          <w:rFonts w:ascii="Times" w:hAnsi="Times"/>
          <w:color w:val="000000" w:themeColor="text1"/>
          <w:lang w:val="en-US"/>
        </w:rPr>
      </w:pPr>
      <w:r w:rsidRPr="002E48C9">
        <w:rPr>
          <w:rFonts w:ascii="Times" w:hAnsi="Times"/>
          <w:color w:val="000000" w:themeColor="text1"/>
          <w:lang w:val="en-US"/>
        </w:rPr>
        <w:t>Figure</w:t>
      </w:r>
      <w:r>
        <w:rPr>
          <w:rFonts w:ascii="Times" w:hAnsi="Times"/>
          <w:color w:val="000000" w:themeColor="text1"/>
          <w:lang w:val="en-US"/>
        </w:rPr>
        <w:t xml:space="preserve"> 5.13</w:t>
      </w:r>
      <w:r w:rsidRPr="002E48C9">
        <w:rPr>
          <w:rFonts w:ascii="Times" w:hAnsi="Times"/>
          <w:color w:val="000000" w:themeColor="text1"/>
          <w:lang w:val="en-US"/>
        </w:rPr>
        <w:t xml:space="preserve">: Charts of Daily </w:t>
      </w:r>
      <w:r>
        <w:rPr>
          <w:rFonts w:ascii="Times" w:hAnsi="Times"/>
          <w:color w:val="000000" w:themeColor="text1"/>
          <w:lang w:val="en-US"/>
        </w:rPr>
        <w:t>C</w:t>
      </w:r>
      <w:r w:rsidRPr="002E48C9">
        <w:rPr>
          <w:rFonts w:ascii="Times" w:hAnsi="Times"/>
          <w:color w:val="000000" w:themeColor="text1"/>
          <w:lang w:val="en-US"/>
        </w:rPr>
        <w:t>ounts</w:t>
      </w:r>
      <w:r>
        <w:rPr>
          <w:rFonts w:ascii="Times" w:hAnsi="Times"/>
          <w:color w:val="000000" w:themeColor="text1"/>
          <w:lang w:val="en-US"/>
        </w:rPr>
        <w:t xml:space="preserve"> for different countries.</w:t>
      </w:r>
    </w:p>
    <w:p w14:paraId="3B02FCFF" w14:textId="77777777" w:rsidR="0045432F" w:rsidRDefault="0045432F" w:rsidP="0045432F">
      <w:pPr>
        <w:spacing w:line="360" w:lineRule="auto"/>
        <w:rPr>
          <w:rFonts w:ascii="Times" w:hAnsi="Times"/>
          <w:color w:val="000000" w:themeColor="text1"/>
          <w:lang w:val="en-US"/>
        </w:rPr>
      </w:pPr>
    </w:p>
    <w:p w14:paraId="7CB08B64" w14:textId="77777777" w:rsidR="0045432F" w:rsidRDefault="0045432F" w:rsidP="0045432F">
      <w:pPr>
        <w:spacing w:line="360" w:lineRule="auto"/>
        <w:rPr>
          <w:rFonts w:ascii="Times" w:hAnsi="Times"/>
          <w:color w:val="000000" w:themeColor="text1"/>
          <w:lang w:val="en-US"/>
        </w:rPr>
      </w:pPr>
      <w:r>
        <w:rPr>
          <w:rFonts w:ascii="Times" w:hAnsi="Times"/>
          <w:color w:val="000000" w:themeColor="text1"/>
          <w:lang w:val="en-US"/>
        </w:rPr>
        <w:t>Here, the size of every cell represents the number of new cases whereas the Chromatic Aberration represents the uncertainty of the prediction for that date against the corresponding country. The interesting thing is uncertainty is independent of the predicted count, so there are some smaller cells convey high uncertainty and some bigger cells show lower uncertainty.</w:t>
      </w:r>
    </w:p>
    <w:p w14:paraId="1BE0637B" w14:textId="77777777" w:rsidR="0045432F" w:rsidRDefault="0045432F" w:rsidP="0045432F">
      <w:pPr>
        <w:spacing w:line="360" w:lineRule="auto"/>
        <w:rPr>
          <w:rFonts w:ascii="Times" w:hAnsi="Times"/>
          <w:color w:val="000000" w:themeColor="text1"/>
          <w:lang w:val="en-US"/>
        </w:rPr>
      </w:pPr>
    </w:p>
    <w:p w14:paraId="0A552BBF" w14:textId="77777777" w:rsidR="0045432F" w:rsidRDefault="0045432F" w:rsidP="0045432F">
      <w:pPr>
        <w:spacing w:line="360" w:lineRule="auto"/>
        <w:rPr>
          <w:rFonts w:ascii="Times" w:hAnsi="Times"/>
          <w:color w:val="000000" w:themeColor="text1"/>
          <w:lang w:val="en-US"/>
        </w:rPr>
      </w:pPr>
    </w:p>
    <w:p w14:paraId="007BEB7F" w14:textId="77777777" w:rsidR="0045432F" w:rsidRPr="00030BCC" w:rsidRDefault="0045432F" w:rsidP="0045432F">
      <w:pPr>
        <w:spacing w:line="360" w:lineRule="auto"/>
        <w:rPr>
          <w:rFonts w:ascii="Times" w:hAnsi="Times"/>
          <w:b/>
          <w:bCs/>
          <w:color w:val="000000" w:themeColor="text1"/>
          <w:lang w:val="en-US"/>
        </w:rPr>
      </w:pPr>
      <w:r>
        <w:rPr>
          <w:rFonts w:ascii="Times" w:hAnsi="Times"/>
          <w:b/>
          <w:bCs/>
          <w:color w:val="000000" w:themeColor="text1"/>
          <w:lang w:val="en-US"/>
        </w:rPr>
        <w:t>5</w:t>
      </w:r>
      <w:r w:rsidRPr="00030BCC">
        <w:rPr>
          <w:rFonts w:ascii="Times" w:hAnsi="Times"/>
          <w:b/>
          <w:bCs/>
          <w:color w:val="000000" w:themeColor="text1"/>
          <w:lang w:val="en-US"/>
        </w:rPr>
        <w:t>.1</w:t>
      </w:r>
      <w:r>
        <w:rPr>
          <w:rFonts w:ascii="Times" w:hAnsi="Times"/>
          <w:b/>
          <w:bCs/>
          <w:color w:val="000000" w:themeColor="text1"/>
          <w:lang w:val="en-US"/>
        </w:rPr>
        <w:t>2</w:t>
      </w:r>
      <w:r w:rsidRPr="00030BCC">
        <w:rPr>
          <w:rFonts w:ascii="Times" w:hAnsi="Times"/>
          <w:b/>
          <w:bCs/>
          <w:color w:val="000000" w:themeColor="text1"/>
          <w:lang w:val="en-US"/>
        </w:rPr>
        <w:tab/>
        <w:t>World Map</w:t>
      </w:r>
    </w:p>
    <w:p w14:paraId="2D0627F4" w14:textId="77777777" w:rsidR="0045432F" w:rsidRDefault="0045432F" w:rsidP="0045432F">
      <w:pPr>
        <w:spacing w:line="360" w:lineRule="auto"/>
        <w:jc w:val="both"/>
        <w:rPr>
          <w:rFonts w:ascii="Times" w:hAnsi="Times"/>
          <w:color w:val="000000" w:themeColor="text1"/>
          <w:lang w:val="en-US"/>
        </w:rPr>
      </w:pPr>
      <w:r>
        <w:rPr>
          <w:rFonts w:ascii="Times" w:hAnsi="Times"/>
          <w:color w:val="000000" w:themeColor="text1"/>
          <w:lang w:val="en-US"/>
        </w:rPr>
        <w:t>This is another version of a bubble chart that we have exemplified in previous section. In that case, we congregate all circles in a single container and associate closely with each other. The countries are identified by the label over the circle but in this case all circles are drawn over the respective areas regarding their geographical position on world map.</w:t>
      </w:r>
    </w:p>
    <w:p w14:paraId="603773B0" w14:textId="77777777" w:rsidR="0045432F" w:rsidRDefault="0045432F" w:rsidP="0045432F">
      <w:pPr>
        <w:spacing w:line="360" w:lineRule="auto"/>
        <w:jc w:val="both"/>
        <w:rPr>
          <w:rFonts w:ascii="Times" w:hAnsi="Times"/>
          <w:color w:val="000000" w:themeColor="text1"/>
          <w:lang w:val="en-US"/>
        </w:rPr>
      </w:pPr>
    </w:p>
    <w:p w14:paraId="4A5E072F" w14:textId="77777777" w:rsidR="0045432F" w:rsidRDefault="0045432F" w:rsidP="0045432F">
      <w:pPr>
        <w:spacing w:line="360" w:lineRule="auto"/>
        <w:rPr>
          <w:rFonts w:ascii="Times" w:hAnsi="Times"/>
          <w:color w:val="000000" w:themeColor="text1"/>
          <w:lang w:val="en-US"/>
        </w:rPr>
      </w:pPr>
      <w:r>
        <w:rPr>
          <w:rFonts w:ascii="Times" w:hAnsi="Times"/>
          <w:noProof/>
          <w:color w:val="000000" w:themeColor="text1"/>
          <w:lang w:val="en-US"/>
        </w:rPr>
        <w:drawing>
          <wp:inline distT="0" distB="0" distL="0" distR="0" wp14:anchorId="062D5F18" wp14:editId="15A5C036">
            <wp:extent cx="5731510" cy="3705860"/>
            <wp:effectExtent l="12700" t="12700" r="8890" b="15240"/>
            <wp:docPr id="78" name="Picture 78"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bubble chart&#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1510" cy="3705860"/>
                    </a:xfrm>
                    <a:prstGeom prst="rect">
                      <a:avLst/>
                    </a:prstGeom>
                    <a:ln w="3175">
                      <a:solidFill>
                        <a:schemeClr val="accent1">
                          <a:shade val="50000"/>
                        </a:schemeClr>
                      </a:solidFill>
                    </a:ln>
                  </pic:spPr>
                </pic:pic>
              </a:graphicData>
            </a:graphic>
          </wp:inline>
        </w:drawing>
      </w:r>
    </w:p>
    <w:p w14:paraId="144668F3" w14:textId="77777777" w:rsidR="0045432F" w:rsidRDefault="0045432F" w:rsidP="0045432F">
      <w:pPr>
        <w:spacing w:line="360" w:lineRule="auto"/>
        <w:rPr>
          <w:rFonts w:ascii="Times" w:hAnsi="Times"/>
          <w:color w:val="000000" w:themeColor="text1"/>
          <w:lang w:val="en-US"/>
        </w:rPr>
      </w:pPr>
      <w:r>
        <w:rPr>
          <w:rFonts w:ascii="Times" w:hAnsi="Times"/>
          <w:color w:val="000000" w:themeColor="text1"/>
          <w:lang w:val="en-US"/>
        </w:rPr>
        <w:t>Figure 5.14: Uncertainty in World view</w:t>
      </w:r>
    </w:p>
    <w:p w14:paraId="6C34E1B4" w14:textId="77777777" w:rsidR="0045432F" w:rsidRDefault="0045432F" w:rsidP="0045432F">
      <w:pPr>
        <w:spacing w:line="360" w:lineRule="auto"/>
        <w:rPr>
          <w:rFonts w:ascii="Times" w:hAnsi="Times"/>
          <w:color w:val="000000" w:themeColor="text1"/>
          <w:lang w:val="en-US"/>
        </w:rPr>
      </w:pPr>
    </w:p>
    <w:p w14:paraId="43C3B5C5" w14:textId="77777777" w:rsidR="0045432F" w:rsidRDefault="0045432F" w:rsidP="0045432F">
      <w:pPr>
        <w:spacing w:line="360" w:lineRule="auto"/>
        <w:rPr>
          <w:rFonts w:ascii="Times" w:hAnsi="Times"/>
          <w:color w:val="000000" w:themeColor="text1"/>
          <w:lang w:val="en-US"/>
        </w:rPr>
      </w:pPr>
      <w:r>
        <w:rPr>
          <w:rFonts w:ascii="Times" w:hAnsi="Times"/>
          <w:noProof/>
          <w:color w:val="000000" w:themeColor="text1"/>
          <w:lang w:val="en-US"/>
        </w:rPr>
        <w:drawing>
          <wp:inline distT="0" distB="0" distL="0" distR="0" wp14:anchorId="12CB9CB4" wp14:editId="28476B00">
            <wp:extent cx="5731510" cy="3758565"/>
            <wp:effectExtent l="12700" t="12700" r="8890" b="13335"/>
            <wp:docPr id="79" name="Picture 79"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imeline&#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1510" cy="3758565"/>
                    </a:xfrm>
                    <a:prstGeom prst="rect">
                      <a:avLst/>
                    </a:prstGeom>
                    <a:ln w="3175">
                      <a:solidFill>
                        <a:schemeClr val="accent1">
                          <a:shade val="50000"/>
                        </a:schemeClr>
                      </a:solidFill>
                    </a:ln>
                  </pic:spPr>
                </pic:pic>
              </a:graphicData>
            </a:graphic>
          </wp:inline>
        </w:drawing>
      </w:r>
    </w:p>
    <w:p w14:paraId="46211850" w14:textId="77777777" w:rsidR="0045432F" w:rsidRDefault="0045432F" w:rsidP="0045432F">
      <w:pPr>
        <w:spacing w:line="360" w:lineRule="auto"/>
        <w:rPr>
          <w:rFonts w:ascii="Times" w:hAnsi="Times"/>
          <w:color w:val="000000" w:themeColor="text1"/>
          <w:lang w:val="en-US"/>
        </w:rPr>
      </w:pPr>
      <w:r>
        <w:rPr>
          <w:rFonts w:ascii="Times" w:hAnsi="Times"/>
          <w:color w:val="000000" w:themeColor="text1"/>
          <w:lang w:val="en-US"/>
        </w:rPr>
        <w:t>Figure 5.15: Zoomed World Map centering Nigeria</w:t>
      </w:r>
    </w:p>
    <w:p w14:paraId="7EAE956B" w14:textId="77777777" w:rsidR="0045432F" w:rsidRDefault="0045432F" w:rsidP="0045432F">
      <w:pPr>
        <w:pStyle w:val="NormalWeb"/>
        <w:shd w:val="clear" w:color="auto" w:fill="FFFFFF"/>
        <w:spacing w:before="0" w:beforeAutospacing="0" w:after="0" w:afterAutospacing="0" w:line="360" w:lineRule="auto"/>
        <w:jc w:val="both"/>
        <w:rPr>
          <w:rFonts w:ascii="Times" w:hAnsi="Times"/>
          <w:color w:val="000000" w:themeColor="text1"/>
          <w:lang w:val="en-US"/>
        </w:rPr>
      </w:pPr>
    </w:p>
    <w:p w14:paraId="0AA71A58" w14:textId="77777777" w:rsidR="0045432F" w:rsidRDefault="0045432F" w:rsidP="0045432F">
      <w:pPr>
        <w:pStyle w:val="NormalWeb"/>
        <w:shd w:val="clear" w:color="auto" w:fill="FFFFFF"/>
        <w:spacing w:before="0" w:beforeAutospacing="0" w:after="0" w:afterAutospacing="0" w:line="360" w:lineRule="auto"/>
        <w:jc w:val="both"/>
        <w:rPr>
          <w:rFonts w:ascii="Times" w:hAnsi="Times"/>
          <w:color w:val="000000" w:themeColor="text1"/>
          <w:lang w:val="en-US"/>
        </w:rPr>
      </w:pPr>
      <w:r>
        <w:rPr>
          <w:rFonts w:ascii="Times" w:hAnsi="Times"/>
          <w:color w:val="000000" w:themeColor="text1"/>
          <w:lang w:val="en-US"/>
        </w:rPr>
        <w:t>We have added some additional interactive functionalities on the map such panning, zoom in/out, hovering to highlight specific country boundary, show detail in a popup menu regarding the selected (by click) country. In the initial view, the uncertainty presentation is clearly visible only for the countries that have a higher number of counts and uncertainties. So, if the user zooms the map, then the bubbles and its edges are proportionately increased. On clicking the country, it shows the Covid related information along with uncertainty of the country.</w:t>
      </w:r>
    </w:p>
    <w:p w14:paraId="47AA47CF" w14:textId="77777777" w:rsidR="0045432F" w:rsidRDefault="0045432F" w:rsidP="0045432F">
      <w:pPr>
        <w:spacing w:line="360" w:lineRule="auto"/>
        <w:rPr>
          <w:rFonts w:ascii="Times" w:hAnsi="Times"/>
          <w:color w:val="000000" w:themeColor="text1"/>
          <w:lang w:val="en-US"/>
        </w:rPr>
      </w:pPr>
    </w:p>
    <w:p w14:paraId="6A919F9F" w14:textId="77777777" w:rsidR="0045432F" w:rsidRPr="002E48C9" w:rsidRDefault="0045432F" w:rsidP="0045432F">
      <w:pPr>
        <w:spacing w:line="360" w:lineRule="auto"/>
        <w:rPr>
          <w:rFonts w:ascii="Times" w:hAnsi="Times"/>
          <w:color w:val="000000" w:themeColor="text1"/>
          <w:lang w:val="en-US"/>
        </w:rPr>
      </w:pPr>
    </w:p>
    <w:p w14:paraId="6FA58547" w14:textId="77777777" w:rsidR="0045432F" w:rsidRPr="002E48C9" w:rsidRDefault="0045432F" w:rsidP="0045432F">
      <w:pPr>
        <w:spacing w:line="360" w:lineRule="auto"/>
        <w:rPr>
          <w:rFonts w:ascii="Times" w:hAnsi="Times"/>
          <w:b/>
          <w:bCs/>
          <w:color w:val="000000" w:themeColor="text1"/>
          <w:lang w:val="en-US"/>
        </w:rPr>
      </w:pPr>
    </w:p>
    <w:p w14:paraId="3BF6F1EC" w14:textId="77777777" w:rsidR="0045432F" w:rsidRPr="002E48C9" w:rsidRDefault="0045432F" w:rsidP="0045432F">
      <w:pPr>
        <w:spacing w:line="360" w:lineRule="auto"/>
        <w:rPr>
          <w:rFonts w:ascii="Times" w:hAnsi="Times"/>
          <w:b/>
          <w:bCs/>
          <w:color w:val="000000" w:themeColor="text1"/>
          <w:lang w:val="en-US"/>
        </w:rPr>
      </w:pPr>
    </w:p>
    <w:p w14:paraId="0BABD1C4" w14:textId="77777777" w:rsidR="0045432F" w:rsidRDefault="0045432F" w:rsidP="0045432F">
      <w:pPr>
        <w:pStyle w:val="NormalWeb"/>
        <w:shd w:val="clear" w:color="auto" w:fill="FFFFFF"/>
        <w:spacing w:before="0" w:beforeAutospacing="0" w:after="0" w:afterAutospacing="0" w:line="360" w:lineRule="auto"/>
        <w:jc w:val="both"/>
        <w:rPr>
          <w:rFonts w:ascii="Times" w:hAnsi="Times"/>
          <w:color w:val="000000" w:themeColor="text1"/>
          <w:lang w:val="en-US"/>
        </w:rPr>
      </w:pPr>
    </w:p>
    <w:p w14:paraId="599AF650" w14:textId="77777777" w:rsidR="0045432F" w:rsidRDefault="0045432F" w:rsidP="0045432F">
      <w:pPr>
        <w:pStyle w:val="NormalWeb"/>
        <w:shd w:val="clear" w:color="auto" w:fill="FFFFFF"/>
        <w:spacing w:before="0" w:beforeAutospacing="0" w:after="0" w:afterAutospacing="0" w:line="360" w:lineRule="auto"/>
        <w:jc w:val="both"/>
        <w:rPr>
          <w:rFonts w:ascii="Times" w:hAnsi="Times"/>
          <w:color w:val="000000" w:themeColor="text1"/>
          <w:lang w:val="en-US"/>
        </w:rPr>
      </w:pPr>
    </w:p>
    <w:p w14:paraId="28E8380D" w14:textId="77777777" w:rsidR="0045432F" w:rsidRDefault="0045432F" w:rsidP="0045432F">
      <w:pPr>
        <w:pStyle w:val="NormalWeb"/>
        <w:shd w:val="clear" w:color="auto" w:fill="FFFFFF"/>
        <w:spacing w:before="0" w:beforeAutospacing="0" w:after="0" w:afterAutospacing="0" w:line="360" w:lineRule="auto"/>
        <w:jc w:val="both"/>
        <w:rPr>
          <w:rFonts w:ascii="Times" w:hAnsi="Times"/>
          <w:color w:val="000000" w:themeColor="text1"/>
          <w:lang w:val="en-US"/>
        </w:rPr>
      </w:pPr>
    </w:p>
    <w:p w14:paraId="6FBB0E28" w14:textId="77777777" w:rsidR="0045432F" w:rsidRDefault="0045432F" w:rsidP="0045432F">
      <w:pPr>
        <w:pStyle w:val="NormalWeb"/>
        <w:shd w:val="clear" w:color="auto" w:fill="FFFFFF"/>
        <w:spacing w:before="0" w:beforeAutospacing="0" w:after="0" w:afterAutospacing="0" w:line="360" w:lineRule="auto"/>
        <w:jc w:val="both"/>
        <w:rPr>
          <w:rFonts w:ascii="Times" w:hAnsi="Times"/>
          <w:color w:val="000000" w:themeColor="text1"/>
          <w:lang w:val="en-US"/>
        </w:rPr>
      </w:pPr>
    </w:p>
    <w:p w14:paraId="761B00A6" w14:textId="77777777" w:rsidR="0045432F" w:rsidRDefault="0045432F" w:rsidP="0045432F">
      <w:pPr>
        <w:pStyle w:val="NormalWeb"/>
        <w:shd w:val="clear" w:color="auto" w:fill="FFFFFF"/>
        <w:spacing w:before="0" w:beforeAutospacing="0" w:after="0" w:afterAutospacing="0" w:line="360" w:lineRule="auto"/>
        <w:jc w:val="both"/>
        <w:rPr>
          <w:rFonts w:ascii="Times" w:hAnsi="Times"/>
          <w:color w:val="000000" w:themeColor="text1"/>
          <w:lang w:val="en-US"/>
        </w:rPr>
      </w:pPr>
    </w:p>
    <w:p w14:paraId="04F4E4B5" w14:textId="77777777" w:rsidR="0045432F" w:rsidRDefault="0045432F" w:rsidP="0045432F">
      <w:pPr>
        <w:pStyle w:val="NormalWeb"/>
        <w:shd w:val="clear" w:color="auto" w:fill="FFFFFF"/>
        <w:spacing w:before="0" w:beforeAutospacing="0" w:after="0" w:afterAutospacing="0" w:line="360" w:lineRule="auto"/>
        <w:jc w:val="both"/>
        <w:rPr>
          <w:rFonts w:ascii="Times" w:hAnsi="Times"/>
          <w:color w:val="000000" w:themeColor="text1"/>
          <w:lang w:val="en-US"/>
        </w:rPr>
      </w:pPr>
    </w:p>
    <w:p w14:paraId="41F6A5BB" w14:textId="77777777" w:rsidR="0045432F" w:rsidRDefault="0045432F" w:rsidP="0045432F">
      <w:pPr>
        <w:pStyle w:val="NormalWeb"/>
        <w:shd w:val="clear" w:color="auto" w:fill="FFFFFF"/>
        <w:spacing w:before="0" w:beforeAutospacing="0" w:after="0" w:afterAutospacing="0" w:line="360" w:lineRule="auto"/>
        <w:jc w:val="both"/>
        <w:rPr>
          <w:rFonts w:ascii="Times" w:hAnsi="Times"/>
          <w:color w:val="000000" w:themeColor="text1"/>
          <w:lang w:val="en-US"/>
        </w:rPr>
      </w:pPr>
    </w:p>
    <w:p w14:paraId="2E40D6B1" w14:textId="77777777" w:rsidR="0045432F" w:rsidRDefault="0045432F" w:rsidP="0045432F">
      <w:pPr>
        <w:pStyle w:val="NormalWeb"/>
        <w:shd w:val="clear" w:color="auto" w:fill="FFFFFF"/>
        <w:spacing w:before="0" w:beforeAutospacing="0" w:after="0" w:afterAutospacing="0" w:line="360" w:lineRule="auto"/>
        <w:jc w:val="both"/>
        <w:rPr>
          <w:rFonts w:ascii="Times" w:hAnsi="Times"/>
          <w:color w:val="000000" w:themeColor="text1"/>
          <w:lang w:val="en-US"/>
        </w:rPr>
      </w:pPr>
    </w:p>
    <w:p w14:paraId="08792363" w14:textId="77777777" w:rsidR="0045432F" w:rsidRDefault="0045432F" w:rsidP="0045432F">
      <w:pPr>
        <w:pStyle w:val="NormalWeb"/>
        <w:shd w:val="clear" w:color="auto" w:fill="FFFFFF"/>
        <w:spacing w:before="0" w:beforeAutospacing="0" w:after="0" w:afterAutospacing="0" w:line="360" w:lineRule="auto"/>
        <w:jc w:val="both"/>
        <w:rPr>
          <w:rFonts w:ascii="Times" w:hAnsi="Times"/>
          <w:color w:val="000000" w:themeColor="text1"/>
          <w:lang w:val="en-US"/>
        </w:rPr>
      </w:pPr>
    </w:p>
    <w:p w14:paraId="2A4F53B3" w14:textId="77777777" w:rsidR="0045432F" w:rsidRPr="003C749E" w:rsidRDefault="0045432F" w:rsidP="0045432F">
      <w:pPr>
        <w:rPr>
          <w:rFonts w:ascii="Times" w:hAnsi="Times"/>
          <w:b/>
          <w:bCs/>
          <w:color w:val="000000" w:themeColor="text1"/>
          <w:sz w:val="32"/>
          <w:szCs w:val="32"/>
          <w:lang w:val="en-US"/>
        </w:rPr>
      </w:pPr>
      <w:r w:rsidRPr="003C749E">
        <w:rPr>
          <w:rFonts w:ascii="Times" w:hAnsi="Times"/>
          <w:b/>
          <w:bCs/>
          <w:color w:val="000000" w:themeColor="text1"/>
          <w:sz w:val="32"/>
          <w:szCs w:val="32"/>
          <w:lang w:val="en-US"/>
        </w:rPr>
        <w:t xml:space="preserve">Chapter </w:t>
      </w:r>
      <w:r>
        <w:rPr>
          <w:rFonts w:ascii="Times" w:hAnsi="Times"/>
          <w:b/>
          <w:bCs/>
          <w:color w:val="000000" w:themeColor="text1"/>
          <w:sz w:val="32"/>
          <w:szCs w:val="32"/>
          <w:lang w:val="en-US"/>
        </w:rPr>
        <w:t>6</w:t>
      </w:r>
    </w:p>
    <w:p w14:paraId="404ABF7C" w14:textId="77777777" w:rsidR="0045432F" w:rsidRDefault="0045432F" w:rsidP="0045432F">
      <w:pPr>
        <w:rPr>
          <w:rFonts w:ascii="Times" w:hAnsi="Times"/>
          <w:b/>
          <w:bCs/>
          <w:color w:val="000000" w:themeColor="text1"/>
          <w:lang w:val="en-US"/>
        </w:rPr>
      </w:pPr>
    </w:p>
    <w:p w14:paraId="74201F1B" w14:textId="4C04DBD2" w:rsidR="000C03AA" w:rsidRDefault="000C03AA" w:rsidP="0045432F">
      <w:pPr>
        <w:rPr>
          <w:rFonts w:eastAsiaTheme="minorHAnsi"/>
          <w:b/>
          <w:bCs/>
          <w:lang w:val="en-GB" w:eastAsia="en-US"/>
        </w:rPr>
      </w:pPr>
      <w:r>
        <w:rPr>
          <w:rFonts w:eastAsiaTheme="minorHAnsi"/>
          <w:b/>
          <w:bCs/>
          <w:lang w:val="en-GB" w:eastAsia="en-US"/>
        </w:rPr>
        <w:t xml:space="preserve">Evaluation: Numerical Analysis </w:t>
      </w:r>
    </w:p>
    <w:p w14:paraId="273B764D" w14:textId="751FE3C5" w:rsidR="000C03AA" w:rsidRDefault="000C03AA" w:rsidP="0045432F">
      <w:pPr>
        <w:rPr>
          <w:rFonts w:eastAsiaTheme="minorHAnsi"/>
          <w:b/>
          <w:bCs/>
          <w:lang w:val="en-GB" w:eastAsia="en-US"/>
        </w:rPr>
      </w:pPr>
    </w:p>
    <w:p w14:paraId="6371E5FD" w14:textId="5A1EB99B" w:rsidR="000C03AA" w:rsidRDefault="000C03AA" w:rsidP="0045432F">
      <w:pPr>
        <w:rPr>
          <w:rFonts w:eastAsiaTheme="minorHAnsi"/>
          <w:b/>
          <w:bCs/>
          <w:lang w:val="en-GB" w:eastAsia="en-US"/>
        </w:rPr>
      </w:pPr>
    </w:p>
    <w:p w14:paraId="67C36518" w14:textId="4E0A383D" w:rsidR="000C03AA" w:rsidRDefault="000C03AA" w:rsidP="0045432F">
      <w:pPr>
        <w:rPr>
          <w:rFonts w:eastAsiaTheme="minorHAnsi"/>
          <w:b/>
          <w:bCs/>
          <w:lang w:val="en-GB" w:eastAsia="en-US"/>
        </w:rPr>
      </w:pPr>
    </w:p>
    <w:p w14:paraId="791C52ED" w14:textId="4EA634F9" w:rsidR="000C03AA" w:rsidRDefault="000C03AA" w:rsidP="0045432F">
      <w:pPr>
        <w:rPr>
          <w:rFonts w:eastAsiaTheme="minorHAnsi"/>
          <w:b/>
          <w:bCs/>
          <w:lang w:val="en-GB" w:eastAsia="en-US"/>
        </w:rPr>
      </w:pPr>
    </w:p>
    <w:p w14:paraId="594B1D6E" w14:textId="31B4F129" w:rsidR="000C03AA" w:rsidRDefault="000C03AA" w:rsidP="0045432F">
      <w:pPr>
        <w:rPr>
          <w:rFonts w:eastAsiaTheme="minorHAnsi"/>
          <w:b/>
          <w:bCs/>
          <w:lang w:val="en-GB" w:eastAsia="en-US"/>
        </w:rPr>
      </w:pPr>
    </w:p>
    <w:p w14:paraId="05947077" w14:textId="2AAB2C0C" w:rsidR="000C03AA" w:rsidRDefault="000C03AA" w:rsidP="0045432F">
      <w:pPr>
        <w:rPr>
          <w:rFonts w:eastAsiaTheme="minorHAnsi"/>
          <w:b/>
          <w:bCs/>
          <w:lang w:val="en-GB" w:eastAsia="en-US"/>
        </w:rPr>
      </w:pPr>
    </w:p>
    <w:p w14:paraId="03C57F49" w14:textId="4AB0CC77" w:rsidR="000C03AA" w:rsidRDefault="000C03AA" w:rsidP="0045432F">
      <w:pPr>
        <w:rPr>
          <w:rFonts w:eastAsiaTheme="minorHAnsi"/>
          <w:b/>
          <w:bCs/>
          <w:lang w:val="en-GB" w:eastAsia="en-US"/>
        </w:rPr>
      </w:pPr>
    </w:p>
    <w:p w14:paraId="7BA0CCDD" w14:textId="62E0401B" w:rsidR="000C03AA" w:rsidRDefault="000C03AA" w:rsidP="0045432F">
      <w:pPr>
        <w:rPr>
          <w:rFonts w:eastAsiaTheme="minorHAnsi"/>
          <w:b/>
          <w:bCs/>
          <w:lang w:val="en-GB" w:eastAsia="en-US"/>
        </w:rPr>
      </w:pPr>
    </w:p>
    <w:p w14:paraId="50083588" w14:textId="65FA878F" w:rsidR="000C03AA" w:rsidRDefault="000C03AA" w:rsidP="0045432F">
      <w:pPr>
        <w:rPr>
          <w:rFonts w:eastAsiaTheme="minorHAnsi"/>
          <w:b/>
          <w:bCs/>
          <w:lang w:val="en-GB" w:eastAsia="en-US"/>
        </w:rPr>
      </w:pPr>
    </w:p>
    <w:p w14:paraId="572F5B07" w14:textId="4EC412D4" w:rsidR="000C03AA" w:rsidRDefault="000C03AA" w:rsidP="0045432F">
      <w:pPr>
        <w:rPr>
          <w:rFonts w:eastAsiaTheme="minorHAnsi"/>
          <w:b/>
          <w:bCs/>
          <w:lang w:val="en-GB" w:eastAsia="en-US"/>
        </w:rPr>
      </w:pPr>
    </w:p>
    <w:p w14:paraId="53132F73" w14:textId="22101FDA" w:rsidR="000C03AA" w:rsidRDefault="000C03AA" w:rsidP="0045432F">
      <w:pPr>
        <w:rPr>
          <w:rFonts w:eastAsiaTheme="minorHAnsi"/>
          <w:b/>
          <w:bCs/>
          <w:lang w:val="en-GB" w:eastAsia="en-US"/>
        </w:rPr>
      </w:pPr>
    </w:p>
    <w:p w14:paraId="5FA2B633" w14:textId="0034B1BA" w:rsidR="000C03AA" w:rsidRDefault="000C03AA" w:rsidP="0045432F">
      <w:pPr>
        <w:rPr>
          <w:rFonts w:eastAsiaTheme="minorHAnsi"/>
          <w:b/>
          <w:bCs/>
          <w:lang w:val="en-GB" w:eastAsia="en-US"/>
        </w:rPr>
      </w:pPr>
    </w:p>
    <w:p w14:paraId="0092CEF7" w14:textId="1B1A9B86" w:rsidR="000C03AA" w:rsidRDefault="000C03AA" w:rsidP="0045432F">
      <w:pPr>
        <w:rPr>
          <w:rFonts w:eastAsiaTheme="minorHAnsi"/>
          <w:b/>
          <w:bCs/>
          <w:lang w:val="en-GB" w:eastAsia="en-US"/>
        </w:rPr>
      </w:pPr>
    </w:p>
    <w:p w14:paraId="66CD1199" w14:textId="6428F64B" w:rsidR="000C03AA" w:rsidRDefault="000C03AA" w:rsidP="0045432F">
      <w:pPr>
        <w:rPr>
          <w:rFonts w:eastAsiaTheme="minorHAnsi"/>
          <w:b/>
          <w:bCs/>
          <w:lang w:val="en-GB" w:eastAsia="en-US"/>
        </w:rPr>
      </w:pPr>
    </w:p>
    <w:p w14:paraId="127D81AD" w14:textId="73E488EF" w:rsidR="000C03AA" w:rsidRDefault="000C03AA" w:rsidP="0045432F">
      <w:pPr>
        <w:rPr>
          <w:rFonts w:eastAsiaTheme="minorHAnsi"/>
          <w:b/>
          <w:bCs/>
          <w:lang w:val="en-GB" w:eastAsia="en-US"/>
        </w:rPr>
      </w:pPr>
    </w:p>
    <w:p w14:paraId="216636C8" w14:textId="6950572B" w:rsidR="000C03AA" w:rsidRDefault="000C03AA" w:rsidP="0045432F">
      <w:pPr>
        <w:rPr>
          <w:rFonts w:eastAsiaTheme="minorHAnsi"/>
          <w:b/>
          <w:bCs/>
          <w:lang w:val="en-GB" w:eastAsia="en-US"/>
        </w:rPr>
      </w:pPr>
    </w:p>
    <w:p w14:paraId="4A2CF585" w14:textId="39D3D48C" w:rsidR="000C03AA" w:rsidRDefault="000C03AA" w:rsidP="0045432F">
      <w:pPr>
        <w:rPr>
          <w:rFonts w:eastAsiaTheme="minorHAnsi"/>
          <w:b/>
          <w:bCs/>
          <w:lang w:val="en-GB" w:eastAsia="en-US"/>
        </w:rPr>
      </w:pPr>
    </w:p>
    <w:p w14:paraId="591B5FB9" w14:textId="40CE5E5A" w:rsidR="000C03AA" w:rsidRDefault="000C03AA" w:rsidP="0045432F">
      <w:pPr>
        <w:rPr>
          <w:rFonts w:ascii="Times" w:hAnsi="Times"/>
          <w:b/>
          <w:bCs/>
          <w:color w:val="000000" w:themeColor="text1"/>
          <w:lang w:val="en-US"/>
        </w:rPr>
      </w:pPr>
    </w:p>
    <w:p w14:paraId="480685D3" w14:textId="3D48D568" w:rsidR="000C03AA" w:rsidRDefault="000C03AA" w:rsidP="0045432F">
      <w:pPr>
        <w:rPr>
          <w:rFonts w:ascii="Times" w:hAnsi="Times"/>
          <w:b/>
          <w:bCs/>
          <w:color w:val="000000" w:themeColor="text1"/>
          <w:lang w:val="en-US"/>
        </w:rPr>
      </w:pPr>
    </w:p>
    <w:p w14:paraId="2E2FC3E2" w14:textId="797A8B6A" w:rsidR="000C03AA" w:rsidRDefault="000C03AA" w:rsidP="0045432F">
      <w:pPr>
        <w:rPr>
          <w:rFonts w:ascii="Times" w:hAnsi="Times"/>
          <w:b/>
          <w:bCs/>
          <w:color w:val="000000" w:themeColor="text1"/>
          <w:lang w:val="en-US"/>
        </w:rPr>
      </w:pPr>
    </w:p>
    <w:p w14:paraId="6D436B4C" w14:textId="4E78444F" w:rsidR="000C03AA" w:rsidRDefault="000C03AA" w:rsidP="0045432F">
      <w:pPr>
        <w:rPr>
          <w:rFonts w:ascii="Times" w:hAnsi="Times"/>
          <w:b/>
          <w:bCs/>
          <w:color w:val="000000" w:themeColor="text1"/>
          <w:lang w:val="en-US"/>
        </w:rPr>
      </w:pPr>
    </w:p>
    <w:p w14:paraId="76E174B8" w14:textId="4247B7DF" w:rsidR="000C03AA" w:rsidRDefault="000C03AA" w:rsidP="0045432F">
      <w:pPr>
        <w:rPr>
          <w:rFonts w:ascii="Times" w:hAnsi="Times"/>
          <w:b/>
          <w:bCs/>
          <w:color w:val="000000" w:themeColor="text1"/>
          <w:lang w:val="en-US"/>
        </w:rPr>
      </w:pPr>
    </w:p>
    <w:p w14:paraId="5465B7C2" w14:textId="5D476DD5" w:rsidR="000C03AA" w:rsidRDefault="000C03AA" w:rsidP="0045432F">
      <w:pPr>
        <w:rPr>
          <w:rFonts w:ascii="Times" w:hAnsi="Times"/>
          <w:b/>
          <w:bCs/>
          <w:color w:val="000000" w:themeColor="text1"/>
          <w:lang w:val="en-US"/>
        </w:rPr>
      </w:pPr>
    </w:p>
    <w:p w14:paraId="184D74D9" w14:textId="6E8874F5" w:rsidR="000C03AA" w:rsidRDefault="000C03AA" w:rsidP="0045432F">
      <w:pPr>
        <w:rPr>
          <w:rFonts w:ascii="Times" w:hAnsi="Times"/>
          <w:b/>
          <w:bCs/>
          <w:color w:val="000000" w:themeColor="text1"/>
          <w:lang w:val="en-US"/>
        </w:rPr>
      </w:pPr>
    </w:p>
    <w:p w14:paraId="03FBC9D4" w14:textId="2D06F863" w:rsidR="000C03AA" w:rsidRDefault="000C03AA" w:rsidP="0045432F">
      <w:pPr>
        <w:rPr>
          <w:rFonts w:ascii="Times" w:hAnsi="Times"/>
          <w:b/>
          <w:bCs/>
          <w:color w:val="000000" w:themeColor="text1"/>
          <w:lang w:val="en-US"/>
        </w:rPr>
      </w:pPr>
    </w:p>
    <w:p w14:paraId="7F73C57A" w14:textId="22FF41FE" w:rsidR="000C03AA" w:rsidRDefault="000C03AA" w:rsidP="0045432F">
      <w:pPr>
        <w:rPr>
          <w:rFonts w:ascii="Times" w:hAnsi="Times"/>
          <w:b/>
          <w:bCs/>
          <w:color w:val="000000" w:themeColor="text1"/>
          <w:lang w:val="en-US"/>
        </w:rPr>
      </w:pPr>
    </w:p>
    <w:p w14:paraId="3593701C" w14:textId="7440BCE8" w:rsidR="000C03AA" w:rsidRDefault="000C03AA" w:rsidP="0045432F">
      <w:pPr>
        <w:rPr>
          <w:rFonts w:ascii="Times" w:hAnsi="Times"/>
          <w:b/>
          <w:bCs/>
          <w:color w:val="000000" w:themeColor="text1"/>
          <w:lang w:val="en-US"/>
        </w:rPr>
      </w:pPr>
    </w:p>
    <w:p w14:paraId="729C0F35" w14:textId="68005911" w:rsidR="000C03AA" w:rsidRDefault="000C03AA" w:rsidP="0045432F">
      <w:pPr>
        <w:rPr>
          <w:rFonts w:ascii="Times" w:hAnsi="Times"/>
          <w:b/>
          <w:bCs/>
          <w:color w:val="000000" w:themeColor="text1"/>
          <w:lang w:val="en-US"/>
        </w:rPr>
      </w:pPr>
    </w:p>
    <w:p w14:paraId="7065C1E8" w14:textId="0ACCCE3B" w:rsidR="000C03AA" w:rsidRDefault="000C03AA" w:rsidP="0045432F">
      <w:pPr>
        <w:rPr>
          <w:rFonts w:ascii="Times" w:hAnsi="Times"/>
          <w:b/>
          <w:bCs/>
          <w:color w:val="000000" w:themeColor="text1"/>
          <w:lang w:val="en-US"/>
        </w:rPr>
      </w:pPr>
    </w:p>
    <w:p w14:paraId="6E10651A" w14:textId="06039514" w:rsidR="000C03AA" w:rsidRDefault="000C03AA" w:rsidP="0045432F">
      <w:pPr>
        <w:rPr>
          <w:rFonts w:ascii="Times" w:hAnsi="Times"/>
          <w:b/>
          <w:bCs/>
          <w:color w:val="000000" w:themeColor="text1"/>
          <w:lang w:val="en-US"/>
        </w:rPr>
      </w:pPr>
    </w:p>
    <w:p w14:paraId="527AD2D7" w14:textId="4CF7733F" w:rsidR="000C03AA" w:rsidRDefault="000C03AA" w:rsidP="0045432F">
      <w:pPr>
        <w:rPr>
          <w:rFonts w:ascii="Times" w:hAnsi="Times"/>
          <w:b/>
          <w:bCs/>
          <w:color w:val="000000" w:themeColor="text1"/>
          <w:lang w:val="en-US"/>
        </w:rPr>
      </w:pPr>
    </w:p>
    <w:p w14:paraId="4C0D1C5D" w14:textId="2E060BE1" w:rsidR="000C03AA" w:rsidRDefault="000C03AA" w:rsidP="0045432F">
      <w:pPr>
        <w:rPr>
          <w:rFonts w:ascii="Times" w:hAnsi="Times"/>
          <w:b/>
          <w:bCs/>
          <w:color w:val="000000" w:themeColor="text1"/>
          <w:lang w:val="en-US"/>
        </w:rPr>
      </w:pPr>
    </w:p>
    <w:p w14:paraId="39028663" w14:textId="30EA6107" w:rsidR="000C03AA" w:rsidRDefault="000C03AA" w:rsidP="0045432F">
      <w:pPr>
        <w:rPr>
          <w:rFonts w:ascii="Times" w:hAnsi="Times"/>
          <w:b/>
          <w:bCs/>
          <w:color w:val="000000" w:themeColor="text1"/>
          <w:lang w:val="en-US"/>
        </w:rPr>
      </w:pPr>
    </w:p>
    <w:p w14:paraId="2A9913F3" w14:textId="4D9F12EA" w:rsidR="000C03AA" w:rsidRDefault="000C03AA" w:rsidP="0045432F">
      <w:pPr>
        <w:rPr>
          <w:rFonts w:ascii="Times" w:hAnsi="Times"/>
          <w:b/>
          <w:bCs/>
          <w:color w:val="000000" w:themeColor="text1"/>
          <w:lang w:val="en-US"/>
        </w:rPr>
      </w:pPr>
    </w:p>
    <w:p w14:paraId="6AA57957" w14:textId="692CF2BE" w:rsidR="000C03AA" w:rsidRDefault="000C03AA" w:rsidP="0045432F">
      <w:pPr>
        <w:rPr>
          <w:rFonts w:ascii="Times" w:hAnsi="Times"/>
          <w:b/>
          <w:bCs/>
          <w:color w:val="000000" w:themeColor="text1"/>
          <w:lang w:val="en-US"/>
        </w:rPr>
      </w:pPr>
    </w:p>
    <w:p w14:paraId="7C6951B0" w14:textId="6F6FD800" w:rsidR="000C03AA" w:rsidRDefault="000C03AA" w:rsidP="0045432F">
      <w:pPr>
        <w:rPr>
          <w:rFonts w:ascii="Times" w:hAnsi="Times"/>
          <w:b/>
          <w:bCs/>
          <w:color w:val="000000" w:themeColor="text1"/>
          <w:lang w:val="en-US"/>
        </w:rPr>
      </w:pPr>
    </w:p>
    <w:p w14:paraId="30BE7D00" w14:textId="16CE2C5D" w:rsidR="000C03AA" w:rsidRDefault="000C03AA" w:rsidP="0045432F">
      <w:pPr>
        <w:rPr>
          <w:rFonts w:ascii="Times" w:hAnsi="Times"/>
          <w:b/>
          <w:bCs/>
          <w:color w:val="000000" w:themeColor="text1"/>
          <w:lang w:val="en-US"/>
        </w:rPr>
      </w:pPr>
    </w:p>
    <w:p w14:paraId="7E88AA92" w14:textId="5C04AB7B" w:rsidR="000C03AA" w:rsidRDefault="000C03AA" w:rsidP="0045432F">
      <w:pPr>
        <w:rPr>
          <w:rFonts w:ascii="Times" w:hAnsi="Times"/>
          <w:b/>
          <w:bCs/>
          <w:color w:val="000000" w:themeColor="text1"/>
          <w:lang w:val="en-US"/>
        </w:rPr>
      </w:pPr>
    </w:p>
    <w:p w14:paraId="3A33850C" w14:textId="6583DE65" w:rsidR="000C03AA" w:rsidRDefault="000C03AA" w:rsidP="0045432F">
      <w:pPr>
        <w:rPr>
          <w:rFonts w:ascii="Times" w:hAnsi="Times"/>
          <w:b/>
          <w:bCs/>
          <w:color w:val="000000" w:themeColor="text1"/>
          <w:lang w:val="en-US"/>
        </w:rPr>
      </w:pPr>
    </w:p>
    <w:p w14:paraId="0EF7BC02" w14:textId="50F4611B" w:rsidR="000C03AA" w:rsidRDefault="000C03AA" w:rsidP="0045432F">
      <w:pPr>
        <w:rPr>
          <w:rFonts w:ascii="Times" w:hAnsi="Times"/>
          <w:b/>
          <w:bCs/>
          <w:color w:val="000000" w:themeColor="text1"/>
          <w:lang w:val="en-US"/>
        </w:rPr>
      </w:pPr>
    </w:p>
    <w:p w14:paraId="4A3E347B" w14:textId="4F702D32" w:rsidR="000C03AA" w:rsidRDefault="000C03AA" w:rsidP="0045432F">
      <w:pPr>
        <w:rPr>
          <w:rFonts w:ascii="Times" w:hAnsi="Times"/>
          <w:b/>
          <w:bCs/>
          <w:color w:val="000000" w:themeColor="text1"/>
          <w:lang w:val="en-US"/>
        </w:rPr>
      </w:pPr>
    </w:p>
    <w:p w14:paraId="1D82C131" w14:textId="1E3AA532" w:rsidR="000C03AA" w:rsidRDefault="000C03AA" w:rsidP="0045432F">
      <w:pPr>
        <w:rPr>
          <w:rFonts w:ascii="Times" w:hAnsi="Times"/>
          <w:b/>
          <w:bCs/>
          <w:color w:val="000000" w:themeColor="text1"/>
          <w:lang w:val="en-US"/>
        </w:rPr>
      </w:pPr>
    </w:p>
    <w:p w14:paraId="4AE0282F" w14:textId="77777777" w:rsidR="000C03AA" w:rsidRDefault="000C03AA" w:rsidP="0045432F">
      <w:pPr>
        <w:rPr>
          <w:rFonts w:ascii="Times" w:hAnsi="Times"/>
          <w:b/>
          <w:bCs/>
          <w:color w:val="000000" w:themeColor="text1"/>
          <w:sz w:val="32"/>
          <w:szCs w:val="32"/>
          <w:lang w:val="en-US"/>
        </w:rPr>
      </w:pPr>
    </w:p>
    <w:p w14:paraId="73CD5588" w14:textId="75A76121" w:rsidR="0045432F" w:rsidRDefault="0045432F" w:rsidP="0045432F">
      <w:pPr>
        <w:rPr>
          <w:rFonts w:ascii="Times" w:hAnsi="Times"/>
          <w:b/>
          <w:bCs/>
          <w:color w:val="000000" w:themeColor="text1"/>
          <w:sz w:val="32"/>
          <w:szCs w:val="32"/>
          <w:lang w:val="en-US"/>
        </w:rPr>
      </w:pPr>
      <w:r w:rsidRPr="003C749E">
        <w:rPr>
          <w:rFonts w:ascii="Times" w:hAnsi="Times"/>
          <w:b/>
          <w:bCs/>
          <w:color w:val="000000" w:themeColor="text1"/>
          <w:sz w:val="32"/>
          <w:szCs w:val="32"/>
          <w:lang w:val="en-US"/>
        </w:rPr>
        <w:t xml:space="preserve">Chapter </w:t>
      </w:r>
      <w:r w:rsidR="00FA7078">
        <w:rPr>
          <w:rFonts w:ascii="Times" w:hAnsi="Times"/>
          <w:b/>
          <w:bCs/>
          <w:color w:val="000000" w:themeColor="text1"/>
          <w:sz w:val="32"/>
          <w:szCs w:val="32"/>
          <w:lang w:val="en-US"/>
        </w:rPr>
        <w:t>7</w:t>
      </w:r>
    </w:p>
    <w:p w14:paraId="20A7CBF7" w14:textId="6048959A" w:rsidR="000C03AA" w:rsidRDefault="000C03AA" w:rsidP="0045432F">
      <w:pPr>
        <w:rPr>
          <w:rFonts w:ascii="Times" w:hAnsi="Times"/>
          <w:b/>
          <w:bCs/>
          <w:color w:val="000000" w:themeColor="text1"/>
          <w:sz w:val="32"/>
          <w:szCs w:val="32"/>
          <w:lang w:val="en-US"/>
        </w:rPr>
      </w:pPr>
    </w:p>
    <w:p w14:paraId="5BA0163D" w14:textId="36F23657" w:rsidR="000C03AA" w:rsidRPr="00305F9E" w:rsidRDefault="000C03AA" w:rsidP="0045432F">
      <w:pPr>
        <w:rPr>
          <w:rFonts w:ascii="Times" w:hAnsi="Times"/>
          <w:b/>
          <w:bCs/>
          <w:color w:val="000000" w:themeColor="text1"/>
          <w:sz w:val="28"/>
          <w:szCs w:val="28"/>
          <w:lang w:val="en-US"/>
        </w:rPr>
      </w:pPr>
      <w:r w:rsidRPr="00305F9E">
        <w:rPr>
          <w:rFonts w:ascii="Times" w:hAnsi="Times"/>
          <w:b/>
          <w:bCs/>
          <w:color w:val="000000" w:themeColor="text1"/>
          <w:sz w:val="28"/>
          <w:szCs w:val="28"/>
          <w:lang w:val="en-US"/>
        </w:rPr>
        <w:t>Results</w:t>
      </w:r>
      <w:r>
        <w:rPr>
          <w:rFonts w:ascii="Times" w:hAnsi="Times"/>
          <w:b/>
          <w:bCs/>
          <w:color w:val="000000" w:themeColor="text1"/>
          <w:sz w:val="28"/>
          <w:szCs w:val="28"/>
          <w:lang w:val="en-US"/>
        </w:rPr>
        <w:t xml:space="preserve"> and Discussion</w:t>
      </w:r>
    </w:p>
    <w:p w14:paraId="27572A09" w14:textId="77777777" w:rsidR="0045432F" w:rsidRDefault="0045432F" w:rsidP="0045432F">
      <w:pPr>
        <w:rPr>
          <w:rFonts w:ascii="Times" w:hAnsi="Times"/>
          <w:b/>
          <w:bCs/>
          <w:color w:val="000000" w:themeColor="text1"/>
          <w:lang w:val="en-US"/>
        </w:rPr>
      </w:pPr>
    </w:p>
    <w:p w14:paraId="3850A6CA" w14:textId="1F8C780D" w:rsidR="000C03AA" w:rsidRDefault="000C03AA" w:rsidP="0045432F">
      <w:pPr>
        <w:spacing w:line="360" w:lineRule="auto"/>
        <w:rPr>
          <w:rFonts w:ascii="Times" w:hAnsi="Times"/>
          <w:b/>
          <w:bCs/>
          <w:color w:val="000000" w:themeColor="text1"/>
          <w:lang w:val="en-US"/>
        </w:rPr>
      </w:pPr>
    </w:p>
    <w:p w14:paraId="6AE642EB" w14:textId="1EA2140E" w:rsidR="000C03AA" w:rsidRDefault="000C03AA" w:rsidP="0045432F">
      <w:pPr>
        <w:spacing w:line="360" w:lineRule="auto"/>
        <w:rPr>
          <w:rFonts w:ascii="Times" w:hAnsi="Times"/>
          <w:b/>
          <w:bCs/>
          <w:color w:val="000000" w:themeColor="text1"/>
          <w:lang w:val="en-US"/>
        </w:rPr>
      </w:pPr>
    </w:p>
    <w:p w14:paraId="4AE8191A" w14:textId="4517E73E" w:rsidR="000C03AA" w:rsidRDefault="000C03AA" w:rsidP="0045432F">
      <w:pPr>
        <w:spacing w:line="360" w:lineRule="auto"/>
        <w:rPr>
          <w:rFonts w:ascii="Times" w:hAnsi="Times"/>
          <w:b/>
          <w:bCs/>
          <w:color w:val="000000" w:themeColor="text1"/>
          <w:lang w:val="en-US"/>
        </w:rPr>
      </w:pPr>
    </w:p>
    <w:p w14:paraId="410F0579" w14:textId="7851C586" w:rsidR="000C03AA" w:rsidRDefault="000C03AA" w:rsidP="0045432F">
      <w:pPr>
        <w:spacing w:line="360" w:lineRule="auto"/>
        <w:rPr>
          <w:rFonts w:ascii="Times" w:hAnsi="Times"/>
          <w:b/>
          <w:bCs/>
          <w:color w:val="000000" w:themeColor="text1"/>
          <w:lang w:val="en-US"/>
        </w:rPr>
      </w:pPr>
    </w:p>
    <w:p w14:paraId="7413AC53" w14:textId="31C6D5BA" w:rsidR="000C03AA" w:rsidRDefault="000C03AA" w:rsidP="0045432F">
      <w:pPr>
        <w:spacing w:line="360" w:lineRule="auto"/>
        <w:rPr>
          <w:rFonts w:ascii="Times" w:hAnsi="Times"/>
          <w:b/>
          <w:bCs/>
          <w:color w:val="000000" w:themeColor="text1"/>
          <w:lang w:val="en-US"/>
        </w:rPr>
      </w:pPr>
    </w:p>
    <w:p w14:paraId="340217DD" w14:textId="4F5A4436" w:rsidR="000C03AA" w:rsidRDefault="000C03AA" w:rsidP="0045432F">
      <w:pPr>
        <w:spacing w:line="360" w:lineRule="auto"/>
        <w:rPr>
          <w:rFonts w:ascii="Times" w:hAnsi="Times"/>
          <w:b/>
          <w:bCs/>
          <w:color w:val="000000" w:themeColor="text1"/>
          <w:lang w:val="en-US"/>
        </w:rPr>
      </w:pPr>
    </w:p>
    <w:p w14:paraId="54F7BE08" w14:textId="3F4220C2" w:rsidR="000C03AA" w:rsidRDefault="000C03AA" w:rsidP="0045432F">
      <w:pPr>
        <w:spacing w:line="360" w:lineRule="auto"/>
        <w:rPr>
          <w:rFonts w:ascii="Times" w:hAnsi="Times"/>
          <w:b/>
          <w:bCs/>
          <w:color w:val="000000" w:themeColor="text1"/>
          <w:lang w:val="en-US"/>
        </w:rPr>
      </w:pPr>
    </w:p>
    <w:p w14:paraId="66EF82DF" w14:textId="0D7CA165" w:rsidR="000C03AA" w:rsidRDefault="000C03AA" w:rsidP="0045432F">
      <w:pPr>
        <w:spacing w:line="360" w:lineRule="auto"/>
        <w:rPr>
          <w:rFonts w:ascii="Times" w:hAnsi="Times"/>
          <w:b/>
          <w:bCs/>
          <w:color w:val="000000" w:themeColor="text1"/>
          <w:lang w:val="en-US"/>
        </w:rPr>
      </w:pPr>
    </w:p>
    <w:p w14:paraId="01486741" w14:textId="51ADC7A2" w:rsidR="000C03AA" w:rsidRDefault="000C03AA" w:rsidP="0045432F">
      <w:pPr>
        <w:spacing w:line="360" w:lineRule="auto"/>
        <w:rPr>
          <w:rFonts w:ascii="Times" w:hAnsi="Times"/>
          <w:b/>
          <w:bCs/>
          <w:color w:val="000000" w:themeColor="text1"/>
          <w:lang w:val="en-US"/>
        </w:rPr>
      </w:pPr>
    </w:p>
    <w:p w14:paraId="12D07356" w14:textId="61E5753E" w:rsidR="000C03AA" w:rsidRDefault="000C03AA" w:rsidP="0045432F">
      <w:pPr>
        <w:spacing w:line="360" w:lineRule="auto"/>
        <w:rPr>
          <w:rFonts w:ascii="Times" w:hAnsi="Times"/>
          <w:b/>
          <w:bCs/>
          <w:color w:val="000000" w:themeColor="text1"/>
          <w:lang w:val="en-US"/>
        </w:rPr>
      </w:pPr>
    </w:p>
    <w:p w14:paraId="3ACFC4E8" w14:textId="4FC1DC03" w:rsidR="000C03AA" w:rsidRDefault="000C03AA" w:rsidP="0045432F">
      <w:pPr>
        <w:spacing w:line="360" w:lineRule="auto"/>
        <w:rPr>
          <w:rFonts w:ascii="Times" w:hAnsi="Times"/>
          <w:b/>
          <w:bCs/>
          <w:color w:val="000000" w:themeColor="text1"/>
          <w:lang w:val="en-US"/>
        </w:rPr>
      </w:pPr>
    </w:p>
    <w:p w14:paraId="5B222FDC" w14:textId="499303C8" w:rsidR="000C03AA" w:rsidRDefault="000C03AA" w:rsidP="0045432F">
      <w:pPr>
        <w:spacing w:line="360" w:lineRule="auto"/>
        <w:rPr>
          <w:rFonts w:ascii="Times" w:hAnsi="Times"/>
          <w:b/>
          <w:bCs/>
          <w:color w:val="000000" w:themeColor="text1"/>
          <w:lang w:val="en-US"/>
        </w:rPr>
      </w:pPr>
    </w:p>
    <w:p w14:paraId="2804E8F9" w14:textId="5F6A5FB6" w:rsidR="000C03AA" w:rsidRDefault="000C03AA" w:rsidP="0045432F">
      <w:pPr>
        <w:spacing w:line="360" w:lineRule="auto"/>
        <w:rPr>
          <w:rFonts w:ascii="Times" w:hAnsi="Times"/>
          <w:b/>
          <w:bCs/>
          <w:color w:val="000000" w:themeColor="text1"/>
          <w:lang w:val="en-US"/>
        </w:rPr>
      </w:pPr>
    </w:p>
    <w:p w14:paraId="0EE6BF5B" w14:textId="4547D1A9" w:rsidR="000C03AA" w:rsidRDefault="000C03AA" w:rsidP="0045432F">
      <w:pPr>
        <w:spacing w:line="360" w:lineRule="auto"/>
        <w:rPr>
          <w:rFonts w:ascii="Times" w:hAnsi="Times"/>
          <w:b/>
          <w:bCs/>
          <w:color w:val="000000" w:themeColor="text1"/>
          <w:lang w:val="en-US"/>
        </w:rPr>
      </w:pPr>
    </w:p>
    <w:p w14:paraId="6F4324CC" w14:textId="7DE78F3B" w:rsidR="000C03AA" w:rsidRDefault="000C03AA" w:rsidP="0045432F">
      <w:pPr>
        <w:spacing w:line="360" w:lineRule="auto"/>
        <w:rPr>
          <w:rFonts w:ascii="Times" w:hAnsi="Times"/>
          <w:b/>
          <w:bCs/>
          <w:color w:val="000000" w:themeColor="text1"/>
          <w:lang w:val="en-US"/>
        </w:rPr>
      </w:pPr>
    </w:p>
    <w:p w14:paraId="376EC4A4" w14:textId="2F7AAB4F" w:rsidR="000C03AA" w:rsidRDefault="000C03AA" w:rsidP="0045432F">
      <w:pPr>
        <w:spacing w:line="360" w:lineRule="auto"/>
        <w:rPr>
          <w:rFonts w:ascii="Times" w:hAnsi="Times"/>
          <w:b/>
          <w:bCs/>
          <w:color w:val="000000" w:themeColor="text1"/>
          <w:lang w:val="en-US"/>
        </w:rPr>
      </w:pPr>
    </w:p>
    <w:p w14:paraId="100AC67A" w14:textId="086CE275" w:rsidR="000C03AA" w:rsidRDefault="000C03AA" w:rsidP="0045432F">
      <w:pPr>
        <w:spacing w:line="360" w:lineRule="auto"/>
        <w:rPr>
          <w:rFonts w:ascii="Times" w:hAnsi="Times"/>
          <w:b/>
          <w:bCs/>
          <w:color w:val="000000" w:themeColor="text1"/>
          <w:lang w:val="en-US"/>
        </w:rPr>
      </w:pPr>
    </w:p>
    <w:p w14:paraId="54385574" w14:textId="103330C4" w:rsidR="000C03AA" w:rsidRDefault="000C03AA" w:rsidP="0045432F">
      <w:pPr>
        <w:spacing w:line="360" w:lineRule="auto"/>
        <w:rPr>
          <w:rFonts w:ascii="Times" w:hAnsi="Times"/>
          <w:b/>
          <w:bCs/>
          <w:color w:val="000000" w:themeColor="text1"/>
          <w:lang w:val="en-US"/>
        </w:rPr>
      </w:pPr>
    </w:p>
    <w:p w14:paraId="16E278B7" w14:textId="093DD016" w:rsidR="000C03AA" w:rsidRDefault="000C03AA" w:rsidP="0045432F">
      <w:pPr>
        <w:spacing w:line="360" w:lineRule="auto"/>
        <w:rPr>
          <w:rFonts w:ascii="Times" w:hAnsi="Times"/>
          <w:b/>
          <w:bCs/>
          <w:color w:val="000000" w:themeColor="text1"/>
          <w:lang w:val="en-US"/>
        </w:rPr>
      </w:pPr>
    </w:p>
    <w:p w14:paraId="23649A09" w14:textId="65760E07" w:rsidR="000C03AA" w:rsidRDefault="000C03AA" w:rsidP="0045432F">
      <w:pPr>
        <w:spacing w:line="360" w:lineRule="auto"/>
        <w:rPr>
          <w:rFonts w:ascii="Times" w:hAnsi="Times"/>
          <w:b/>
          <w:bCs/>
          <w:color w:val="000000" w:themeColor="text1"/>
          <w:lang w:val="en-US"/>
        </w:rPr>
      </w:pPr>
    </w:p>
    <w:p w14:paraId="7D051CAC" w14:textId="4829F589" w:rsidR="000C03AA" w:rsidRDefault="000C03AA" w:rsidP="0045432F">
      <w:pPr>
        <w:spacing w:line="360" w:lineRule="auto"/>
        <w:rPr>
          <w:rFonts w:ascii="Times" w:hAnsi="Times"/>
          <w:b/>
          <w:bCs/>
          <w:color w:val="000000" w:themeColor="text1"/>
          <w:lang w:val="en-US"/>
        </w:rPr>
      </w:pPr>
    </w:p>
    <w:p w14:paraId="0CBD56C6" w14:textId="2C25258F" w:rsidR="000C03AA" w:rsidRDefault="000C03AA" w:rsidP="0045432F">
      <w:pPr>
        <w:spacing w:line="360" w:lineRule="auto"/>
        <w:rPr>
          <w:rFonts w:ascii="Times" w:hAnsi="Times"/>
          <w:b/>
          <w:bCs/>
          <w:color w:val="000000" w:themeColor="text1"/>
          <w:lang w:val="en-US"/>
        </w:rPr>
      </w:pPr>
    </w:p>
    <w:p w14:paraId="281E9B58" w14:textId="393A41E1" w:rsidR="000C03AA" w:rsidRDefault="000C03AA" w:rsidP="0045432F">
      <w:pPr>
        <w:spacing w:line="360" w:lineRule="auto"/>
        <w:rPr>
          <w:rFonts w:ascii="Times" w:hAnsi="Times"/>
          <w:b/>
          <w:bCs/>
          <w:color w:val="000000" w:themeColor="text1"/>
          <w:lang w:val="en-US"/>
        </w:rPr>
      </w:pPr>
    </w:p>
    <w:p w14:paraId="0AFE3673" w14:textId="6D749F63" w:rsidR="000C03AA" w:rsidRDefault="000C03AA" w:rsidP="0045432F">
      <w:pPr>
        <w:spacing w:line="360" w:lineRule="auto"/>
        <w:rPr>
          <w:rFonts w:ascii="Times" w:hAnsi="Times"/>
          <w:b/>
          <w:bCs/>
          <w:color w:val="000000" w:themeColor="text1"/>
          <w:lang w:val="en-US"/>
        </w:rPr>
      </w:pPr>
    </w:p>
    <w:p w14:paraId="2E13816B" w14:textId="3D58A171" w:rsidR="000C03AA" w:rsidRDefault="000C03AA" w:rsidP="0045432F">
      <w:pPr>
        <w:spacing w:line="360" w:lineRule="auto"/>
        <w:rPr>
          <w:rFonts w:ascii="Times" w:hAnsi="Times"/>
          <w:b/>
          <w:bCs/>
          <w:color w:val="000000" w:themeColor="text1"/>
          <w:lang w:val="en-US"/>
        </w:rPr>
      </w:pPr>
    </w:p>
    <w:p w14:paraId="0C362F0A" w14:textId="15B754F2" w:rsidR="000C03AA" w:rsidRDefault="000C03AA" w:rsidP="0045432F">
      <w:pPr>
        <w:spacing w:line="360" w:lineRule="auto"/>
        <w:rPr>
          <w:rFonts w:ascii="Times" w:hAnsi="Times"/>
          <w:b/>
          <w:bCs/>
          <w:color w:val="000000" w:themeColor="text1"/>
          <w:lang w:val="en-US"/>
        </w:rPr>
      </w:pPr>
    </w:p>
    <w:p w14:paraId="3542983D" w14:textId="73CF9C12" w:rsidR="000C03AA" w:rsidRDefault="000C03AA" w:rsidP="0045432F">
      <w:pPr>
        <w:spacing w:line="360" w:lineRule="auto"/>
        <w:rPr>
          <w:rFonts w:ascii="Times" w:hAnsi="Times"/>
          <w:b/>
          <w:bCs/>
          <w:color w:val="000000" w:themeColor="text1"/>
          <w:lang w:val="en-US"/>
        </w:rPr>
      </w:pPr>
    </w:p>
    <w:p w14:paraId="7EA3597E" w14:textId="5BAD39D2" w:rsidR="000C03AA" w:rsidRDefault="000C03AA" w:rsidP="0045432F">
      <w:pPr>
        <w:spacing w:line="360" w:lineRule="auto"/>
        <w:rPr>
          <w:rFonts w:ascii="Times" w:hAnsi="Times"/>
          <w:b/>
          <w:bCs/>
          <w:color w:val="000000" w:themeColor="text1"/>
          <w:lang w:val="en-US"/>
        </w:rPr>
      </w:pPr>
    </w:p>
    <w:p w14:paraId="1F9021A8" w14:textId="77777777" w:rsidR="000C03AA" w:rsidRDefault="000C03AA" w:rsidP="0045432F">
      <w:pPr>
        <w:spacing w:line="360" w:lineRule="auto"/>
        <w:rPr>
          <w:rFonts w:ascii="Times" w:hAnsi="Times"/>
          <w:b/>
          <w:bCs/>
          <w:color w:val="000000" w:themeColor="text1"/>
          <w:lang w:val="en-US"/>
        </w:rPr>
      </w:pPr>
    </w:p>
    <w:p w14:paraId="09807EE0" w14:textId="77777777" w:rsidR="000C03AA" w:rsidRDefault="000C03AA" w:rsidP="0045432F">
      <w:pPr>
        <w:pStyle w:val="NormalWeb"/>
        <w:shd w:val="clear" w:color="auto" w:fill="FFFFFF"/>
        <w:spacing w:before="0" w:beforeAutospacing="0" w:after="0" w:afterAutospacing="0" w:line="360" w:lineRule="auto"/>
        <w:jc w:val="both"/>
        <w:rPr>
          <w:rFonts w:ascii="Times" w:hAnsi="Times"/>
          <w:color w:val="000000" w:themeColor="text1"/>
          <w:lang w:val="en-US"/>
        </w:rPr>
      </w:pPr>
    </w:p>
    <w:p w14:paraId="0E17CF71" w14:textId="4D82206B" w:rsidR="00FA7078" w:rsidRPr="00305F9E" w:rsidRDefault="000C03AA" w:rsidP="0045432F">
      <w:pPr>
        <w:spacing w:line="360" w:lineRule="auto"/>
        <w:rPr>
          <w:rFonts w:ascii="Times" w:hAnsi="Times"/>
          <w:b/>
          <w:bCs/>
          <w:color w:val="000000" w:themeColor="text1"/>
          <w:sz w:val="32"/>
          <w:szCs w:val="32"/>
          <w:lang w:val="en-US"/>
        </w:rPr>
      </w:pPr>
      <w:r w:rsidRPr="00305F9E">
        <w:rPr>
          <w:rFonts w:ascii="Times" w:hAnsi="Times"/>
          <w:b/>
          <w:bCs/>
          <w:color w:val="000000" w:themeColor="text1"/>
          <w:sz w:val="32"/>
          <w:szCs w:val="32"/>
          <w:lang w:val="en-US"/>
        </w:rPr>
        <w:t xml:space="preserve">Chapter </w:t>
      </w:r>
      <w:r w:rsidR="00FA7078">
        <w:rPr>
          <w:rFonts w:ascii="Times" w:hAnsi="Times"/>
          <w:b/>
          <w:bCs/>
          <w:color w:val="000000" w:themeColor="text1"/>
          <w:sz w:val="32"/>
          <w:szCs w:val="32"/>
          <w:lang w:val="en-US"/>
        </w:rPr>
        <w:t>8</w:t>
      </w:r>
    </w:p>
    <w:p w14:paraId="31FF1008" w14:textId="4D8CE925" w:rsidR="0045432F" w:rsidRPr="00305F9E" w:rsidRDefault="000C03AA" w:rsidP="0045432F">
      <w:pPr>
        <w:spacing w:line="360" w:lineRule="auto"/>
        <w:rPr>
          <w:rFonts w:ascii="Times" w:hAnsi="Times"/>
          <w:b/>
          <w:bCs/>
          <w:color w:val="000000" w:themeColor="text1"/>
          <w:lang w:val="en-US"/>
        </w:rPr>
      </w:pPr>
      <w:r w:rsidRPr="00305F9E">
        <w:rPr>
          <w:rFonts w:ascii="Times" w:hAnsi="Times"/>
          <w:b/>
          <w:bCs/>
          <w:color w:val="000000" w:themeColor="text1"/>
          <w:lang w:val="en-US"/>
        </w:rPr>
        <w:t>Conclusion and Future Works</w:t>
      </w:r>
    </w:p>
    <w:p w14:paraId="2116D33B" w14:textId="77777777" w:rsidR="0045432F" w:rsidRPr="002E48C9" w:rsidRDefault="0045432F" w:rsidP="0045432F">
      <w:pPr>
        <w:spacing w:line="360" w:lineRule="auto"/>
        <w:rPr>
          <w:rFonts w:ascii="Times" w:hAnsi="Times"/>
          <w:b/>
          <w:bCs/>
          <w:color w:val="000000" w:themeColor="text1"/>
          <w:lang w:val="en-US"/>
        </w:rPr>
      </w:pPr>
      <w:r>
        <w:rPr>
          <w:rFonts w:ascii="Times" w:hAnsi="Times"/>
          <w:b/>
          <w:bCs/>
          <w:color w:val="000000" w:themeColor="text1"/>
          <w:lang w:val="en-US"/>
        </w:rPr>
        <w:t>6</w:t>
      </w:r>
      <w:r w:rsidRPr="002E48C9">
        <w:rPr>
          <w:rFonts w:ascii="Times" w:hAnsi="Times"/>
          <w:b/>
          <w:bCs/>
          <w:color w:val="000000" w:themeColor="text1"/>
          <w:lang w:val="en-US"/>
        </w:rPr>
        <w:t>.2</w:t>
      </w:r>
      <w:r w:rsidRPr="002E48C9">
        <w:rPr>
          <w:rFonts w:ascii="Times" w:hAnsi="Times"/>
          <w:b/>
          <w:bCs/>
          <w:color w:val="000000" w:themeColor="text1"/>
          <w:lang w:val="en-US"/>
        </w:rPr>
        <w:tab/>
        <w:t xml:space="preserve">Limitation </w:t>
      </w:r>
      <w:r>
        <w:rPr>
          <w:rFonts w:ascii="Times" w:hAnsi="Times"/>
          <w:b/>
          <w:bCs/>
          <w:color w:val="000000" w:themeColor="text1"/>
          <w:lang w:val="en-US"/>
        </w:rPr>
        <w:t>of current work</w:t>
      </w:r>
    </w:p>
    <w:p w14:paraId="03B24D7D"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color w:val="000000" w:themeColor="text1"/>
          <w:lang w:val="en-US"/>
        </w:rPr>
        <w:t xml:space="preserve">There are several issues in our proposed solution of chromatic aberration. For example: in real aberration in picture the blurring happens very slowly from inner edge to outer edge but in our case, it just gives us a range of uncertainty for the prediction, so the whole edges are with bright color. However, our simplified implementation allows us to reduce the aberration to a single parameter, which facilitates chromatic aberration tuning with regards to the amount of represented uncertainty. </w:t>
      </w:r>
    </w:p>
    <w:p w14:paraId="6A5359B9" w14:textId="77777777" w:rsidR="0045432F" w:rsidRPr="002E48C9" w:rsidRDefault="0045432F" w:rsidP="0045432F">
      <w:pPr>
        <w:spacing w:line="360" w:lineRule="auto"/>
        <w:jc w:val="both"/>
        <w:rPr>
          <w:rFonts w:ascii="Times" w:hAnsi="Times"/>
          <w:color w:val="000000" w:themeColor="text1"/>
          <w:lang w:val="en-US"/>
        </w:rPr>
      </w:pPr>
    </w:p>
    <w:p w14:paraId="1AA5F995"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color w:val="000000" w:themeColor="text1"/>
          <w:lang w:val="en-US"/>
        </w:rPr>
        <w:t>In texture presentation we have generated texture patterns with linear gradient so the color intensity in left of the bullet point higher than the right side. So, it is an open problem to improve and ensure the intensity of the color for the visible part of the circular textures.</w:t>
      </w:r>
    </w:p>
    <w:p w14:paraId="6C6487C4" w14:textId="77777777" w:rsidR="0045432F" w:rsidRPr="002E48C9" w:rsidRDefault="0045432F" w:rsidP="0045432F">
      <w:pPr>
        <w:spacing w:line="360" w:lineRule="auto"/>
        <w:rPr>
          <w:rFonts w:ascii="Times" w:hAnsi="Times"/>
          <w:b/>
          <w:bCs/>
          <w:color w:val="000000" w:themeColor="text1"/>
          <w:lang w:val="en-US"/>
        </w:rPr>
      </w:pPr>
    </w:p>
    <w:p w14:paraId="67B964B5" w14:textId="77777777" w:rsidR="0045432F" w:rsidRPr="002E48C9" w:rsidRDefault="0045432F" w:rsidP="0045432F">
      <w:pPr>
        <w:spacing w:line="360" w:lineRule="auto"/>
        <w:rPr>
          <w:rFonts w:ascii="Times" w:hAnsi="Times"/>
          <w:b/>
          <w:bCs/>
          <w:color w:val="000000" w:themeColor="text1"/>
          <w:lang w:val="en-US"/>
        </w:rPr>
      </w:pPr>
      <w:r>
        <w:rPr>
          <w:rFonts w:ascii="Times" w:hAnsi="Times"/>
          <w:b/>
          <w:bCs/>
          <w:color w:val="000000" w:themeColor="text1"/>
          <w:lang w:val="en-US"/>
        </w:rPr>
        <w:t>6</w:t>
      </w:r>
      <w:r w:rsidRPr="002E48C9">
        <w:rPr>
          <w:rFonts w:ascii="Times" w:hAnsi="Times"/>
          <w:b/>
          <w:bCs/>
          <w:color w:val="000000" w:themeColor="text1"/>
          <w:lang w:val="en-US"/>
        </w:rPr>
        <w:t>.3</w:t>
      </w:r>
      <w:r w:rsidRPr="002E48C9">
        <w:rPr>
          <w:rFonts w:ascii="Times" w:hAnsi="Times"/>
          <w:b/>
          <w:bCs/>
          <w:color w:val="000000" w:themeColor="text1"/>
          <w:lang w:val="en-US"/>
        </w:rPr>
        <w:tab/>
        <w:t>Future Work</w:t>
      </w:r>
    </w:p>
    <w:p w14:paraId="4E59735B" w14:textId="77777777" w:rsidR="0045432F" w:rsidRPr="002E48C9" w:rsidRDefault="0045432F" w:rsidP="0045432F">
      <w:pPr>
        <w:rPr>
          <w:rFonts w:ascii="Times" w:hAnsi="Times"/>
          <w:color w:val="000000" w:themeColor="text1"/>
          <w:lang w:val="en-US"/>
        </w:rPr>
      </w:pPr>
      <w:r w:rsidRPr="002E48C9">
        <w:rPr>
          <w:rFonts w:ascii="Times" w:hAnsi="Times"/>
          <w:color w:val="000000" w:themeColor="text1"/>
          <w:lang w:val="en-US"/>
        </w:rPr>
        <w:t>TBA in the final paper.</w:t>
      </w:r>
    </w:p>
    <w:p w14:paraId="58AB50B6" w14:textId="3BAF9516" w:rsidR="0045432F" w:rsidRDefault="0045432F" w:rsidP="0045432F">
      <w:pPr>
        <w:pStyle w:val="NormalWeb"/>
        <w:shd w:val="clear" w:color="auto" w:fill="FFFFFF"/>
        <w:spacing w:before="0" w:beforeAutospacing="0" w:after="0" w:afterAutospacing="0"/>
        <w:rPr>
          <w:ins w:id="107" w:author="Rashid Islam" w:date="2022-03-23T01:13:00Z"/>
          <w:rFonts w:ascii="Calibri" w:hAnsi="Calibri" w:cs="Calibri"/>
          <w:color w:val="000000" w:themeColor="text1"/>
          <w:sz w:val="22"/>
          <w:szCs w:val="22"/>
          <w:bdr w:val="none" w:sz="0" w:space="0" w:color="auto" w:frame="1"/>
        </w:rPr>
      </w:pPr>
      <w:r w:rsidRPr="002E48C9">
        <w:rPr>
          <w:rFonts w:ascii="Calibri" w:hAnsi="Calibri" w:cs="Calibri"/>
          <w:color w:val="000000" w:themeColor="text1"/>
          <w:sz w:val="22"/>
          <w:szCs w:val="22"/>
          <w:bdr w:val="none" w:sz="0" w:space="0" w:color="auto" w:frame="1"/>
          <w:lang w:val="en-US"/>
        </w:rPr>
        <w:t>From Prof. Mayra/Brooks-</w:t>
      </w:r>
      <w:r w:rsidRPr="002E48C9">
        <w:rPr>
          <w:rFonts w:ascii="Calibri" w:hAnsi="Calibri" w:cs="Calibri"/>
          <w:color w:val="000000" w:themeColor="text1"/>
          <w:sz w:val="22"/>
          <w:szCs w:val="22"/>
          <w:bdr w:val="none" w:sz="0" w:space="0" w:color="auto" w:frame="1"/>
        </w:rPr>
        <w:br/>
        <w:t>And note these for future work:</w:t>
      </w:r>
    </w:p>
    <w:p w14:paraId="59F736B8" w14:textId="7BFB26DA" w:rsidR="000E4190" w:rsidRDefault="000E4190" w:rsidP="0045432F">
      <w:pPr>
        <w:pStyle w:val="NormalWeb"/>
        <w:shd w:val="clear" w:color="auto" w:fill="FFFFFF"/>
        <w:spacing w:before="0" w:beforeAutospacing="0" w:after="0" w:afterAutospacing="0"/>
        <w:rPr>
          <w:ins w:id="108" w:author="Rashid Islam" w:date="2022-03-23T01:13:00Z"/>
          <w:rFonts w:ascii="Calibri" w:hAnsi="Calibri" w:cs="Calibri"/>
          <w:color w:val="000000" w:themeColor="text1"/>
          <w:sz w:val="22"/>
          <w:szCs w:val="22"/>
          <w:bdr w:val="none" w:sz="0" w:space="0" w:color="auto" w:frame="1"/>
        </w:rPr>
      </w:pPr>
    </w:p>
    <w:p w14:paraId="6D0E7C9E" w14:textId="3DE16B93" w:rsidR="000E4190" w:rsidRPr="002E48C9" w:rsidRDefault="000E4190" w:rsidP="0045432F">
      <w:pPr>
        <w:pStyle w:val="NormalWeb"/>
        <w:shd w:val="clear" w:color="auto" w:fill="FFFFFF"/>
        <w:spacing w:before="0" w:beforeAutospacing="0" w:after="0" w:afterAutospacing="0"/>
        <w:rPr>
          <w:rFonts w:ascii="Calibri" w:hAnsi="Calibri" w:cs="Calibri"/>
          <w:color w:val="000000" w:themeColor="text1"/>
          <w:sz w:val="22"/>
          <w:szCs w:val="22"/>
        </w:rPr>
      </w:pPr>
      <w:ins w:id="109" w:author="Rashid Islam" w:date="2022-03-23T01:13:00Z">
        <w:r>
          <w:rPr>
            <w:rFonts w:ascii="Calibri" w:hAnsi="Calibri" w:cs="Calibri"/>
            <w:color w:val="000000" w:themeColor="text1"/>
            <w:sz w:val="22"/>
            <w:szCs w:val="22"/>
            <w:bdr w:val="none" w:sz="0" w:space="0" w:color="auto" w:frame="1"/>
          </w:rPr>
          <w:t xml:space="preserve">Apply both CA and VSUP in world map where CA and </w:t>
        </w:r>
      </w:ins>
      <w:ins w:id="110" w:author="Rashid Islam" w:date="2022-03-23T01:14:00Z">
        <w:r>
          <w:rPr>
            <w:rFonts w:ascii="Calibri" w:hAnsi="Calibri" w:cs="Calibri"/>
            <w:color w:val="000000" w:themeColor="text1"/>
            <w:sz w:val="22"/>
            <w:szCs w:val="22"/>
            <w:bdr w:val="none" w:sz="0" w:space="0" w:color="auto" w:frame="1"/>
          </w:rPr>
          <w:t>VSUP legends would be used as source.</w:t>
        </w:r>
      </w:ins>
    </w:p>
    <w:p w14:paraId="3F442A1D" w14:textId="77777777" w:rsidR="0045432F" w:rsidRPr="002E48C9" w:rsidRDefault="0045432F" w:rsidP="0045432F">
      <w:pPr>
        <w:pStyle w:val="NormalWeb"/>
        <w:shd w:val="clear" w:color="auto" w:fill="FFFFFF"/>
        <w:spacing w:before="0" w:beforeAutospacing="0" w:after="0" w:afterAutospacing="0"/>
        <w:rPr>
          <w:rFonts w:ascii="Calibri" w:hAnsi="Calibri" w:cs="Calibri"/>
          <w:color w:val="000000" w:themeColor="text1"/>
          <w:sz w:val="22"/>
          <w:szCs w:val="22"/>
        </w:rPr>
      </w:pPr>
      <w:r w:rsidRPr="002E48C9">
        <w:rPr>
          <w:rFonts w:ascii="Calibri" w:hAnsi="Calibri" w:cs="Calibri"/>
          <w:color w:val="000000" w:themeColor="text1"/>
          <w:sz w:val="22"/>
          <w:szCs w:val="22"/>
          <w:bdr w:val="none" w:sz="0" w:space="0" w:color="auto" w:frame="1"/>
        </w:rPr>
        <w:t> </w:t>
      </w:r>
    </w:p>
    <w:p w14:paraId="351065C4" w14:textId="77777777" w:rsidR="0045432F" w:rsidRPr="002E48C9" w:rsidRDefault="0045432F" w:rsidP="009D20AF">
      <w:pPr>
        <w:numPr>
          <w:ilvl w:val="0"/>
          <w:numId w:val="2"/>
        </w:numPr>
        <w:shd w:val="clear" w:color="auto" w:fill="FFFFFF"/>
        <w:rPr>
          <w:rFonts w:ascii="Calibri" w:hAnsi="Calibri" w:cs="Calibri"/>
          <w:color w:val="000000" w:themeColor="text1"/>
          <w:sz w:val="22"/>
          <w:szCs w:val="22"/>
        </w:rPr>
      </w:pPr>
      <w:r w:rsidRPr="002E48C9">
        <w:rPr>
          <w:rFonts w:ascii="Calibri" w:hAnsi="Calibri" w:cs="Calibri"/>
          <w:color w:val="000000" w:themeColor="text1"/>
          <w:sz w:val="22"/>
          <w:szCs w:val="22"/>
        </w:rPr>
        <w:t>Is it possible to have different hues of chromatic aberration? If yes, another possible study can be which CA hue works better.</w:t>
      </w:r>
    </w:p>
    <w:p w14:paraId="511CD1C4" w14:textId="77777777" w:rsidR="0045432F" w:rsidRPr="002E48C9" w:rsidRDefault="0045432F" w:rsidP="009D20AF">
      <w:pPr>
        <w:numPr>
          <w:ilvl w:val="0"/>
          <w:numId w:val="2"/>
        </w:numPr>
        <w:shd w:val="clear" w:color="auto" w:fill="FFFFFF"/>
        <w:rPr>
          <w:rFonts w:ascii="Calibri" w:hAnsi="Calibri" w:cs="Calibri"/>
          <w:color w:val="000000" w:themeColor="text1"/>
          <w:sz w:val="22"/>
          <w:szCs w:val="22"/>
        </w:rPr>
      </w:pPr>
      <w:r w:rsidRPr="002E48C9">
        <w:rPr>
          <w:rFonts w:ascii="Calibri" w:hAnsi="Calibri" w:cs="Calibri"/>
          <w:color w:val="000000" w:themeColor="text1"/>
          <w:sz w:val="22"/>
          <w:szCs w:val="22"/>
        </w:rPr>
        <w:t>When comparing the CA to other alternatives, you can use eye-tracking to get qualitative data.</w:t>
      </w:r>
    </w:p>
    <w:p w14:paraId="59A82391" w14:textId="77777777" w:rsidR="0045432F" w:rsidRPr="002E48C9" w:rsidRDefault="0045432F" w:rsidP="0045432F">
      <w:pPr>
        <w:pStyle w:val="NormalWeb"/>
        <w:shd w:val="clear" w:color="auto" w:fill="FFFFFF"/>
        <w:spacing w:before="0" w:beforeAutospacing="0" w:after="0" w:afterAutospacing="0"/>
        <w:rPr>
          <w:rFonts w:ascii="Calibri" w:hAnsi="Calibri" w:cs="Calibri"/>
          <w:color w:val="000000" w:themeColor="text1"/>
          <w:sz w:val="22"/>
          <w:szCs w:val="22"/>
        </w:rPr>
      </w:pPr>
      <w:r w:rsidRPr="002E48C9">
        <w:rPr>
          <w:rFonts w:ascii="Calibri" w:hAnsi="Calibri" w:cs="Calibri"/>
          <w:color w:val="000000" w:themeColor="text1"/>
          <w:sz w:val="22"/>
          <w:szCs w:val="22"/>
          <w:bdr w:val="none" w:sz="0" w:space="0" w:color="auto" w:frame="1"/>
        </w:rPr>
        <w:br/>
        <w:t>… the 2</w:t>
      </w:r>
      <w:r w:rsidRPr="002E48C9">
        <w:rPr>
          <w:rFonts w:ascii="Calibri" w:hAnsi="Calibri" w:cs="Calibri"/>
          <w:color w:val="000000" w:themeColor="text1"/>
          <w:sz w:val="22"/>
          <w:szCs w:val="22"/>
          <w:bdr w:val="none" w:sz="0" w:space="0" w:color="auto" w:frame="1"/>
          <w:vertAlign w:val="superscript"/>
        </w:rPr>
        <w:t>nd</w:t>
      </w:r>
      <w:r w:rsidRPr="002E48C9">
        <w:rPr>
          <w:rFonts w:ascii="Calibri" w:hAnsi="Calibri" w:cs="Calibri"/>
          <w:color w:val="000000" w:themeColor="text1"/>
          <w:sz w:val="22"/>
          <w:szCs w:val="22"/>
          <w:bdr w:val="none" w:sz="0" w:space="0" w:color="auto" w:frame="1"/>
        </w:rPr>
        <w:t> one because with Covid we will be doing an online only study, so we don’t be able to use our eye tracking system.</w:t>
      </w:r>
    </w:p>
    <w:p w14:paraId="226969F0" w14:textId="77777777" w:rsidR="0045432F" w:rsidRPr="002E48C9" w:rsidRDefault="0045432F" w:rsidP="0045432F">
      <w:pPr>
        <w:rPr>
          <w:rFonts w:ascii="Times" w:hAnsi="Times"/>
          <w:b/>
          <w:bCs/>
          <w:color w:val="000000" w:themeColor="text1"/>
          <w:lang w:val="en-US"/>
        </w:rPr>
      </w:pPr>
    </w:p>
    <w:p w14:paraId="4111E41E" w14:textId="77777777" w:rsidR="0045432F" w:rsidRDefault="0045432F" w:rsidP="0045432F">
      <w:pPr>
        <w:rPr>
          <w:rFonts w:ascii="Times" w:hAnsi="Times"/>
          <w:b/>
          <w:bCs/>
          <w:color w:val="000000" w:themeColor="text1"/>
          <w:lang w:val="en-US"/>
        </w:rPr>
      </w:pPr>
    </w:p>
    <w:p w14:paraId="66693B1F" w14:textId="77777777" w:rsidR="0045432F" w:rsidRDefault="0045432F" w:rsidP="0045432F">
      <w:pPr>
        <w:rPr>
          <w:rFonts w:ascii="Times" w:hAnsi="Times"/>
          <w:b/>
          <w:bCs/>
          <w:color w:val="000000" w:themeColor="text1"/>
          <w:lang w:val="en-US"/>
        </w:rPr>
      </w:pPr>
    </w:p>
    <w:p w14:paraId="6E0E0780" w14:textId="77777777" w:rsidR="0045432F" w:rsidRDefault="0045432F" w:rsidP="0045432F">
      <w:pPr>
        <w:rPr>
          <w:rFonts w:ascii="Times" w:hAnsi="Times"/>
          <w:b/>
          <w:bCs/>
          <w:color w:val="000000" w:themeColor="text1"/>
          <w:lang w:val="en-US"/>
        </w:rPr>
      </w:pPr>
    </w:p>
    <w:p w14:paraId="2B42A147" w14:textId="77777777" w:rsidR="0045432F" w:rsidRDefault="0045432F" w:rsidP="0045432F">
      <w:pPr>
        <w:rPr>
          <w:rFonts w:ascii="Times" w:hAnsi="Times"/>
          <w:b/>
          <w:bCs/>
          <w:color w:val="000000" w:themeColor="text1"/>
          <w:lang w:val="en-US"/>
        </w:rPr>
      </w:pPr>
      <w:r>
        <w:rPr>
          <w:rFonts w:ascii="Times" w:hAnsi="Times"/>
          <w:b/>
          <w:bCs/>
          <w:color w:val="000000" w:themeColor="text1"/>
          <w:lang w:val="en-US"/>
        </w:rPr>
        <w:t>6.4</w:t>
      </w:r>
      <w:r>
        <w:rPr>
          <w:rFonts w:ascii="Times" w:hAnsi="Times"/>
          <w:b/>
          <w:bCs/>
          <w:color w:val="000000" w:themeColor="text1"/>
          <w:lang w:val="en-US"/>
        </w:rPr>
        <w:tab/>
        <w:t>Conclusion</w:t>
      </w:r>
    </w:p>
    <w:p w14:paraId="3631EA4C" w14:textId="77777777" w:rsidR="0045432F" w:rsidRDefault="0045432F" w:rsidP="0045432F">
      <w:pPr>
        <w:rPr>
          <w:rFonts w:ascii="Times" w:hAnsi="Times"/>
          <w:b/>
          <w:bCs/>
          <w:color w:val="000000" w:themeColor="text1"/>
          <w:lang w:val="en-US"/>
        </w:rPr>
      </w:pPr>
    </w:p>
    <w:p w14:paraId="33F646B8" w14:textId="77777777" w:rsidR="0045432F" w:rsidRDefault="0045432F" w:rsidP="0045432F">
      <w:pPr>
        <w:rPr>
          <w:rFonts w:ascii="Times" w:hAnsi="Times"/>
          <w:b/>
          <w:bCs/>
          <w:color w:val="000000" w:themeColor="text1"/>
          <w:lang w:val="en-US"/>
        </w:rPr>
      </w:pPr>
    </w:p>
    <w:p w14:paraId="0A03C3E8" w14:textId="77777777" w:rsidR="0045432F" w:rsidRDefault="0045432F" w:rsidP="0045432F">
      <w:pPr>
        <w:rPr>
          <w:rFonts w:ascii="Times" w:hAnsi="Times"/>
          <w:b/>
          <w:bCs/>
          <w:color w:val="000000" w:themeColor="text1"/>
          <w:lang w:val="en-US"/>
        </w:rPr>
      </w:pPr>
    </w:p>
    <w:p w14:paraId="4D7F6490" w14:textId="77777777" w:rsidR="0045432F" w:rsidRDefault="0045432F" w:rsidP="0045432F">
      <w:pPr>
        <w:rPr>
          <w:rFonts w:ascii="Times" w:hAnsi="Times"/>
          <w:b/>
          <w:bCs/>
          <w:color w:val="000000" w:themeColor="text1"/>
          <w:lang w:val="en-US"/>
        </w:rPr>
      </w:pPr>
    </w:p>
    <w:p w14:paraId="2B41B484" w14:textId="6F6ED327" w:rsidR="0045432F" w:rsidRDefault="0045432F" w:rsidP="0045432F">
      <w:pPr>
        <w:rPr>
          <w:rFonts w:ascii="Times" w:hAnsi="Times"/>
          <w:b/>
          <w:bCs/>
          <w:color w:val="000000" w:themeColor="text1"/>
          <w:lang w:val="en-US"/>
        </w:rPr>
      </w:pPr>
    </w:p>
    <w:p w14:paraId="09A760BA" w14:textId="7536863A" w:rsidR="00EA0409" w:rsidRDefault="00EA0409" w:rsidP="0045432F">
      <w:pPr>
        <w:rPr>
          <w:rFonts w:ascii="Times" w:hAnsi="Times"/>
          <w:b/>
          <w:bCs/>
          <w:color w:val="000000" w:themeColor="text1"/>
          <w:lang w:val="en-US"/>
        </w:rPr>
      </w:pPr>
    </w:p>
    <w:p w14:paraId="47C843EC" w14:textId="68E2A174" w:rsidR="00EA0409" w:rsidRDefault="00EA0409" w:rsidP="0045432F">
      <w:pPr>
        <w:rPr>
          <w:rFonts w:ascii="Times" w:hAnsi="Times"/>
          <w:b/>
          <w:bCs/>
          <w:color w:val="000000" w:themeColor="text1"/>
          <w:lang w:val="en-US"/>
        </w:rPr>
      </w:pPr>
    </w:p>
    <w:p w14:paraId="5958CE7C" w14:textId="3EF641BD" w:rsidR="00EA0409" w:rsidRDefault="00EA0409" w:rsidP="0045432F">
      <w:pPr>
        <w:rPr>
          <w:rFonts w:ascii="Times" w:hAnsi="Times"/>
          <w:b/>
          <w:bCs/>
          <w:color w:val="000000" w:themeColor="text1"/>
          <w:lang w:val="en-US"/>
        </w:rPr>
      </w:pPr>
    </w:p>
    <w:p w14:paraId="0844CF92" w14:textId="77777777" w:rsidR="00EA0409" w:rsidRDefault="00EA0409" w:rsidP="0045432F">
      <w:pPr>
        <w:rPr>
          <w:rFonts w:ascii="Times" w:hAnsi="Times"/>
          <w:b/>
          <w:bCs/>
          <w:color w:val="000000" w:themeColor="text1"/>
          <w:lang w:val="en-US"/>
        </w:rPr>
      </w:pPr>
    </w:p>
    <w:p w14:paraId="12B6FB61" w14:textId="77777777" w:rsidR="0045432F" w:rsidRDefault="0045432F" w:rsidP="0045432F">
      <w:pPr>
        <w:rPr>
          <w:rFonts w:ascii="Times" w:hAnsi="Times"/>
          <w:b/>
          <w:bCs/>
          <w:color w:val="000000" w:themeColor="text1"/>
          <w:lang w:val="en-US"/>
        </w:rPr>
      </w:pPr>
    </w:p>
    <w:p w14:paraId="1C42FC76" w14:textId="77777777" w:rsidR="00EA0409" w:rsidRDefault="00EA0409" w:rsidP="0045432F">
      <w:pPr>
        <w:rPr>
          <w:rFonts w:ascii="Times" w:hAnsi="Times"/>
          <w:b/>
          <w:bCs/>
          <w:color w:val="000000" w:themeColor="text1"/>
          <w:lang w:val="en-US"/>
        </w:rPr>
      </w:pPr>
    </w:p>
    <w:p w14:paraId="30286462" w14:textId="77777777" w:rsidR="0045432F" w:rsidRPr="002650E8" w:rsidRDefault="0045432F" w:rsidP="0045432F">
      <w:pPr>
        <w:rPr>
          <w:rFonts w:ascii="Times" w:hAnsi="Times"/>
          <w:b/>
          <w:bCs/>
          <w:color w:val="000000" w:themeColor="text1"/>
          <w:lang w:val="en-US"/>
        </w:rPr>
      </w:pPr>
      <w:r w:rsidRPr="002650E8">
        <w:rPr>
          <w:rFonts w:ascii="Times" w:hAnsi="Times"/>
          <w:b/>
          <w:bCs/>
          <w:color w:val="000000" w:themeColor="text1"/>
          <w:lang w:val="en-US"/>
        </w:rPr>
        <w:t>References:</w:t>
      </w:r>
    </w:p>
    <w:p w14:paraId="189FC624" w14:textId="77777777" w:rsidR="0045432F" w:rsidRPr="002650E8" w:rsidRDefault="0045432F" w:rsidP="0045432F">
      <w:pPr>
        <w:pStyle w:val="NormalWeb"/>
        <w:rPr>
          <w:rFonts w:ascii="Times" w:hAnsi="Times"/>
          <w:color w:val="000000" w:themeColor="text1"/>
          <w:lang w:val="en-US"/>
        </w:rPr>
      </w:pPr>
      <w:r w:rsidRPr="002650E8">
        <w:rPr>
          <w:rFonts w:ascii="Times" w:hAnsi="Times"/>
          <w:color w:val="000000" w:themeColor="text1"/>
          <w:lang w:val="en-US"/>
        </w:rPr>
        <w:t>[1]</w:t>
      </w:r>
      <w:r w:rsidRPr="002650E8">
        <w:rPr>
          <w:rFonts w:ascii="Times" w:hAnsi="Times"/>
          <w:color w:val="000000" w:themeColor="text1"/>
          <w:lang w:val="en-US"/>
        </w:rPr>
        <w:tab/>
      </w:r>
      <w:r w:rsidRPr="002650E8">
        <w:rPr>
          <w:rFonts w:ascii="Times" w:hAnsi="Times"/>
          <w:color w:val="000000" w:themeColor="text1"/>
          <w:shd w:val="clear" w:color="auto" w:fill="FFFFFF"/>
        </w:rPr>
        <w:t>Song, Xin; Xiao, Jun PhD; Deng, Jiang PhD; Kang</w:t>
      </w:r>
      <w:r w:rsidRPr="002650E8">
        <w:rPr>
          <w:rFonts w:ascii="Times" w:hAnsi="Times"/>
          <w:color w:val="000000" w:themeColor="text1"/>
          <w:shd w:val="clear" w:color="auto" w:fill="FFFFFF"/>
          <w:lang w:val="en-US"/>
        </w:rPr>
        <w:t xml:space="preserve">, et al. </w:t>
      </w:r>
      <w:r w:rsidRPr="002650E8">
        <w:rPr>
          <w:rFonts w:ascii="Times" w:hAnsi="Times" w:cs="Arial"/>
          <w:color w:val="000000" w:themeColor="text1"/>
        </w:rPr>
        <w:t xml:space="preserve">Time series analysis of </w:t>
      </w:r>
      <w:r>
        <w:rPr>
          <w:rFonts w:ascii="Times" w:hAnsi="Times" w:cs="Arial"/>
          <w:color w:val="000000" w:themeColor="text1"/>
        </w:rPr>
        <w:br/>
        <w:t xml:space="preserve">            </w:t>
      </w:r>
      <w:r w:rsidRPr="002650E8">
        <w:rPr>
          <w:rFonts w:ascii="Times" w:hAnsi="Times" w:cs="Arial"/>
          <w:color w:val="000000" w:themeColor="text1"/>
        </w:rPr>
        <w:t>influenza incidence in Chinese provinces from 2004 to 2011</w:t>
      </w:r>
      <w:r w:rsidRPr="002650E8">
        <w:rPr>
          <w:rFonts w:ascii="Times" w:hAnsi="Times" w:cs="Arial"/>
          <w:color w:val="000000" w:themeColor="text1"/>
          <w:lang w:val="en-US"/>
        </w:rPr>
        <w:t xml:space="preserve">. </w:t>
      </w:r>
      <w:r w:rsidRPr="002650E8">
        <w:rPr>
          <w:rFonts w:ascii="Times" w:hAnsi="Times"/>
          <w:color w:val="000000" w:themeColor="text1"/>
        </w:rPr>
        <w:t xml:space="preserve">Received March 1, </w:t>
      </w:r>
      <w:r>
        <w:rPr>
          <w:rFonts w:ascii="Times" w:hAnsi="Times"/>
          <w:color w:val="000000" w:themeColor="text1"/>
        </w:rPr>
        <w:br/>
        <w:t xml:space="preserve">            </w:t>
      </w:r>
      <w:r w:rsidRPr="002650E8">
        <w:rPr>
          <w:rFonts w:ascii="Times" w:hAnsi="Times"/>
          <w:color w:val="000000" w:themeColor="text1"/>
        </w:rPr>
        <w:t>2016</w:t>
      </w:r>
      <w:r w:rsidRPr="002650E8">
        <w:rPr>
          <w:rFonts w:ascii="Times" w:hAnsi="Times"/>
          <w:color w:val="000000" w:themeColor="text1"/>
          <w:lang w:val="en-US"/>
        </w:rPr>
        <w:t xml:space="preserve">, </w:t>
      </w:r>
      <w:r w:rsidRPr="002650E8">
        <w:rPr>
          <w:rFonts w:ascii="Times" w:hAnsi="Times"/>
          <w:color w:val="000000" w:themeColor="text1"/>
        </w:rPr>
        <w:t>Accepted May 20, 2016</w:t>
      </w:r>
      <w:r w:rsidRPr="002650E8">
        <w:rPr>
          <w:rFonts w:ascii="Times" w:hAnsi="Times"/>
          <w:color w:val="000000" w:themeColor="text1"/>
          <w:lang w:val="en-US"/>
        </w:rPr>
        <w:t xml:space="preserve">, </w:t>
      </w:r>
      <w:r w:rsidRPr="002650E8">
        <w:rPr>
          <w:rFonts w:ascii="Times" w:hAnsi="Times"/>
          <w:color w:val="000000" w:themeColor="text1"/>
        </w:rPr>
        <w:t>Medicine: June 2016 - Volume 95 - Issue 26 - p e3929</w:t>
      </w:r>
    </w:p>
    <w:p w14:paraId="448111F1" w14:textId="77777777" w:rsidR="0045432F" w:rsidRPr="002650E8" w:rsidRDefault="0045432F" w:rsidP="0045432F">
      <w:pPr>
        <w:rPr>
          <w:rFonts w:ascii="Times" w:hAnsi="Times" w:cs="AppleSystemUIFont"/>
          <w:color w:val="000000" w:themeColor="text1"/>
          <w:lang w:val="en-GB"/>
        </w:rPr>
      </w:pPr>
      <w:r w:rsidRPr="002650E8">
        <w:rPr>
          <w:rFonts w:ascii="Times" w:hAnsi="Times"/>
          <w:color w:val="000000" w:themeColor="text1"/>
          <w:lang w:val="en-US"/>
        </w:rPr>
        <w:t>[2]</w:t>
      </w:r>
      <w:r w:rsidRPr="002650E8">
        <w:rPr>
          <w:rFonts w:ascii="Times" w:hAnsi="Times"/>
          <w:color w:val="000000" w:themeColor="text1"/>
          <w:lang w:val="en-US"/>
        </w:rPr>
        <w:tab/>
      </w:r>
      <w:r w:rsidRPr="002650E8">
        <w:rPr>
          <w:rFonts w:ascii="Times" w:hAnsi="Times" w:cs="AppleSystemUIFont"/>
          <w:color w:val="000000" w:themeColor="text1"/>
          <w:lang w:val="en-GB"/>
        </w:rPr>
        <w:t xml:space="preserve">Muhammad Ali, Dost Muhammad Khan, et al. </w:t>
      </w:r>
      <w:r w:rsidRPr="002650E8">
        <w:rPr>
          <w:rFonts w:ascii="Times" w:hAnsi="Times" w:cs="Open Sans"/>
          <w:color w:val="000000" w:themeColor="text1"/>
        </w:rPr>
        <w:t>Forecasting COVID-19 in Pakistan</w:t>
      </w:r>
      <w:r w:rsidRPr="002650E8">
        <w:rPr>
          <w:rFonts w:ascii="Times" w:hAnsi="Times" w:cs="Open Sans"/>
          <w:color w:val="000000" w:themeColor="text1"/>
          <w:lang w:val="en-US"/>
        </w:rPr>
        <w:t xml:space="preserve">, </w:t>
      </w:r>
      <w:r>
        <w:rPr>
          <w:rFonts w:ascii="Times" w:hAnsi="Times" w:cs="Open Sans"/>
          <w:color w:val="000000" w:themeColor="text1"/>
          <w:lang w:val="en-US"/>
        </w:rPr>
        <w:br/>
        <w:t xml:space="preserve">            </w:t>
      </w:r>
      <w:r w:rsidRPr="002650E8">
        <w:rPr>
          <w:rFonts w:ascii="Times" w:hAnsi="Times"/>
          <w:color w:val="000000" w:themeColor="text1"/>
          <w:shd w:val="clear" w:color="auto" w:fill="FFFFFF"/>
        </w:rPr>
        <w:t xml:space="preserve">received: August 17, 2020; Accepted: November 10, 2020; Published: November 30, </w:t>
      </w:r>
      <w:r>
        <w:rPr>
          <w:rFonts w:ascii="Times" w:hAnsi="Times"/>
          <w:color w:val="000000" w:themeColor="text1"/>
          <w:shd w:val="clear" w:color="auto" w:fill="FFFFFF"/>
        </w:rPr>
        <w:br/>
        <w:t xml:space="preserve">            </w:t>
      </w:r>
      <w:r w:rsidRPr="002650E8">
        <w:rPr>
          <w:rFonts w:ascii="Times" w:hAnsi="Times"/>
          <w:color w:val="000000" w:themeColor="text1"/>
          <w:shd w:val="clear" w:color="auto" w:fill="FFFFFF"/>
        </w:rPr>
        <w:t>2020.</w:t>
      </w:r>
      <w:r w:rsidRPr="002650E8">
        <w:rPr>
          <w:rFonts w:ascii="Times" w:hAnsi="Times" w:cs="AppleSystemUIFont"/>
          <w:color w:val="000000" w:themeColor="text1"/>
          <w:lang w:val="en-GB"/>
        </w:rPr>
        <w:t xml:space="preserve"> </w:t>
      </w:r>
      <w:r w:rsidRPr="002650E8">
        <w:rPr>
          <w:rFonts w:ascii="Times" w:hAnsi="Times" w:cs="AppleSystemUIFont"/>
          <w:color w:val="000000" w:themeColor="text1"/>
          <w:lang w:val="en-GB"/>
        </w:rPr>
        <w:br/>
      </w:r>
    </w:p>
    <w:p w14:paraId="269A339A" w14:textId="77777777" w:rsidR="0045432F" w:rsidRPr="002650E8" w:rsidRDefault="0045432F" w:rsidP="0045432F">
      <w:pPr>
        <w:rPr>
          <w:rFonts w:ascii="Times" w:hAnsi="Times"/>
          <w:color w:val="000000" w:themeColor="text1"/>
        </w:rPr>
      </w:pPr>
      <w:r w:rsidRPr="002650E8">
        <w:rPr>
          <w:rFonts w:ascii="Times" w:hAnsi="Times" w:cs="AppleSystemUIFont"/>
          <w:color w:val="000000" w:themeColor="text1"/>
          <w:lang w:val="en-GB"/>
        </w:rPr>
        <w:t>[3]</w:t>
      </w:r>
      <w:r w:rsidRPr="002650E8">
        <w:rPr>
          <w:rFonts w:ascii="Times" w:hAnsi="Times" w:cs="AppleSystemUIFont"/>
          <w:color w:val="000000" w:themeColor="text1"/>
          <w:lang w:val="en-GB"/>
        </w:rPr>
        <w:tab/>
      </w:r>
      <w:r w:rsidRPr="002650E8">
        <w:rPr>
          <w:rFonts w:ascii="Times" w:hAnsi="Times" w:cs="Arial"/>
          <w:color w:val="000000" w:themeColor="text1"/>
        </w:rPr>
        <w:t xml:space="preserve">COVID-19: A Comparison of Time Series Methods to Forecast Percentage of Active </w:t>
      </w:r>
      <w:r>
        <w:rPr>
          <w:rFonts w:ascii="Times" w:hAnsi="Times" w:cs="Arial"/>
          <w:color w:val="000000" w:themeColor="text1"/>
        </w:rPr>
        <w:br/>
        <w:t xml:space="preserve">            </w:t>
      </w:r>
      <w:r w:rsidRPr="002650E8">
        <w:rPr>
          <w:rFonts w:ascii="Times" w:hAnsi="Times" w:cs="Arial"/>
          <w:color w:val="000000" w:themeColor="text1"/>
        </w:rPr>
        <w:t>Cases per Population</w:t>
      </w:r>
      <w:r w:rsidRPr="002650E8">
        <w:rPr>
          <w:rFonts w:ascii="Times" w:hAnsi="Times" w:cs="Arial"/>
          <w:color w:val="000000" w:themeColor="text1"/>
          <w:lang w:val="en-US"/>
        </w:rPr>
        <w:t xml:space="preserve">. </w:t>
      </w:r>
      <w:r w:rsidRPr="002650E8">
        <w:rPr>
          <w:rStyle w:val="Emphasis"/>
          <w:rFonts w:ascii="Times" w:hAnsi="Times" w:cs="Arial"/>
          <w:i w:val="0"/>
          <w:iCs w:val="0"/>
          <w:color w:val="000000" w:themeColor="text1"/>
          <w:shd w:val="clear" w:color="auto" w:fill="FFFFFF"/>
        </w:rPr>
        <w:t>Appl. Sci.</w:t>
      </w:r>
      <w:r w:rsidRPr="002650E8">
        <w:rPr>
          <w:rFonts w:ascii="Times" w:hAnsi="Times" w:cs="Arial"/>
          <w:color w:val="000000" w:themeColor="text1"/>
          <w:shd w:val="clear" w:color="auto" w:fill="FFFFFF"/>
        </w:rPr>
        <w:t> 2020, </w:t>
      </w:r>
      <w:r w:rsidRPr="002650E8">
        <w:rPr>
          <w:rStyle w:val="Emphasis"/>
          <w:rFonts w:ascii="Times" w:hAnsi="Times" w:cs="Arial"/>
          <w:i w:val="0"/>
          <w:iCs w:val="0"/>
          <w:color w:val="000000" w:themeColor="text1"/>
          <w:shd w:val="clear" w:color="auto" w:fill="FFFFFF"/>
        </w:rPr>
        <w:t>10</w:t>
      </w:r>
      <w:r w:rsidRPr="002650E8">
        <w:rPr>
          <w:rFonts w:ascii="Times" w:hAnsi="Times" w:cs="Arial"/>
          <w:color w:val="000000" w:themeColor="text1"/>
          <w:shd w:val="clear" w:color="auto" w:fill="FFFFFF"/>
        </w:rPr>
        <w:t xml:space="preserve">(11), 3880; Received: 5 May 2020 / </w:t>
      </w:r>
      <w:r>
        <w:rPr>
          <w:rFonts w:ascii="Times" w:hAnsi="Times" w:cs="Arial"/>
          <w:color w:val="000000" w:themeColor="text1"/>
          <w:shd w:val="clear" w:color="auto" w:fill="FFFFFF"/>
        </w:rPr>
        <w:br/>
        <w:t xml:space="preserve">            </w:t>
      </w:r>
      <w:r w:rsidRPr="002650E8">
        <w:rPr>
          <w:rFonts w:ascii="Times" w:hAnsi="Times" w:cs="Arial"/>
          <w:color w:val="000000" w:themeColor="text1"/>
          <w:shd w:val="clear" w:color="auto" w:fill="FFFFFF"/>
        </w:rPr>
        <w:t>Revised: 23 May 2020 / Accepted: 29 May 2020 / Published: 3 June 2020</w:t>
      </w:r>
    </w:p>
    <w:p w14:paraId="04BA67C0" w14:textId="77777777" w:rsidR="0045432F" w:rsidRPr="002650E8" w:rsidRDefault="0045432F" w:rsidP="0045432F">
      <w:pPr>
        <w:rPr>
          <w:rFonts w:ascii="Times" w:hAnsi="Times"/>
          <w:color w:val="000000" w:themeColor="text1"/>
        </w:rPr>
      </w:pPr>
    </w:p>
    <w:p w14:paraId="7E2AEB31" w14:textId="77777777" w:rsidR="0045432F" w:rsidRPr="002650E8" w:rsidRDefault="0045432F" w:rsidP="0045432F">
      <w:pPr>
        <w:rPr>
          <w:rFonts w:ascii="Times" w:hAnsi="Times"/>
          <w:color w:val="000000" w:themeColor="text1"/>
        </w:rPr>
      </w:pPr>
      <w:r w:rsidRPr="002650E8">
        <w:rPr>
          <w:rFonts w:ascii="Times" w:hAnsi="Times"/>
          <w:color w:val="000000" w:themeColor="text1"/>
          <w:lang w:val="en-US"/>
        </w:rPr>
        <w:t>[4]</w:t>
      </w:r>
      <w:r w:rsidRPr="002650E8">
        <w:rPr>
          <w:rFonts w:ascii="Times" w:hAnsi="Times"/>
          <w:color w:val="000000" w:themeColor="text1"/>
          <w:lang w:val="en-US"/>
        </w:rPr>
        <w:tab/>
      </w:r>
      <w:r w:rsidRPr="002650E8">
        <w:rPr>
          <w:rFonts w:ascii="Times" w:hAnsi="Times"/>
          <w:color w:val="000000" w:themeColor="text1"/>
        </w:rPr>
        <w:t>Christophorus Beneditto</w:t>
      </w:r>
      <w:r w:rsidRPr="002650E8">
        <w:rPr>
          <w:rFonts w:ascii="Times" w:hAnsi="Times"/>
          <w:color w:val="000000" w:themeColor="text1"/>
          <w:lang w:val="en-US"/>
        </w:rPr>
        <w:t>,</w:t>
      </w:r>
      <w:r w:rsidRPr="002650E8">
        <w:rPr>
          <w:rFonts w:ascii="Times" w:hAnsi="Times"/>
          <w:color w:val="000000" w:themeColor="text1"/>
        </w:rPr>
        <w:t xml:space="preserve"> Aditya Satrio</w:t>
      </w:r>
      <w:r w:rsidRPr="002650E8">
        <w:rPr>
          <w:rFonts w:ascii="Times" w:hAnsi="Times"/>
          <w:color w:val="000000" w:themeColor="text1"/>
          <w:lang w:val="en-US"/>
        </w:rPr>
        <w:t xml:space="preserve"> et al. </w:t>
      </w:r>
      <w:r w:rsidRPr="002650E8">
        <w:rPr>
          <w:rFonts w:ascii="Times" w:hAnsi="Times"/>
          <w:color w:val="000000" w:themeColor="text1"/>
        </w:rPr>
        <w:t xml:space="preserve">Time series analysis and forecasting of </w:t>
      </w:r>
      <w:r>
        <w:rPr>
          <w:rFonts w:ascii="Times" w:hAnsi="Times"/>
          <w:color w:val="000000" w:themeColor="text1"/>
        </w:rPr>
        <w:br/>
        <w:t xml:space="preserve">             </w:t>
      </w:r>
      <w:r w:rsidRPr="002650E8">
        <w:rPr>
          <w:rFonts w:ascii="Times" w:hAnsi="Times"/>
          <w:color w:val="000000" w:themeColor="text1"/>
        </w:rPr>
        <w:t>coronavirus disease in Indonesia using ARIMA model and PROPHET</w:t>
      </w:r>
      <w:r w:rsidRPr="002650E8">
        <w:rPr>
          <w:rFonts w:ascii="Times" w:hAnsi="Times"/>
          <w:color w:val="000000" w:themeColor="text1"/>
          <w:lang w:val="en-US"/>
        </w:rPr>
        <w:t xml:space="preserve">, </w:t>
      </w:r>
      <w:r>
        <w:rPr>
          <w:rFonts w:ascii="Times" w:hAnsi="Times"/>
          <w:color w:val="000000" w:themeColor="text1"/>
          <w:lang w:val="en-US"/>
        </w:rPr>
        <w:t xml:space="preserve">  </w:t>
      </w:r>
      <w:r>
        <w:rPr>
          <w:rFonts w:ascii="Times" w:hAnsi="Times"/>
          <w:color w:val="000000" w:themeColor="text1"/>
          <w:lang w:val="en-US"/>
        </w:rPr>
        <w:br/>
        <w:t xml:space="preserve">             </w:t>
      </w:r>
      <w:r w:rsidRPr="002650E8">
        <w:rPr>
          <w:rFonts w:ascii="Times" w:hAnsi="Times" w:cs="Arial"/>
          <w:color w:val="000000" w:themeColor="text1"/>
        </w:rPr>
        <w:t>https://doi.org/10.1016/j.procs.2021.01.036</w:t>
      </w:r>
      <w:r w:rsidRPr="002650E8">
        <w:rPr>
          <w:rStyle w:val="Hyperlink"/>
          <w:rFonts w:ascii="Times" w:hAnsi="Times" w:cs="Arial"/>
          <w:color w:val="000000" w:themeColor="text1"/>
        </w:rPr>
        <w:br/>
      </w:r>
      <w:r w:rsidRPr="002650E8">
        <w:rPr>
          <w:rFonts w:ascii="Times" w:hAnsi="Times" w:cs="Arial"/>
          <w:color w:val="000000" w:themeColor="text1"/>
        </w:rPr>
        <w:br/>
      </w:r>
      <w:r w:rsidRPr="002650E8">
        <w:rPr>
          <w:rFonts w:ascii="Times" w:hAnsi="Times" w:cs="Arial"/>
          <w:color w:val="000000" w:themeColor="text1"/>
          <w:lang w:val="en-US"/>
        </w:rPr>
        <w:t xml:space="preserve">[5] </w:t>
      </w:r>
      <w:r w:rsidRPr="002650E8">
        <w:rPr>
          <w:rFonts w:ascii="Times" w:hAnsi="Times"/>
          <w:color w:val="000000" w:themeColor="text1"/>
        </w:rPr>
        <w:tab/>
        <w:t xml:space="preserve">Leo J, Luhanga E, Michael K. Machine Learning Model for Imbalanced Cholera </w:t>
      </w:r>
      <w:r>
        <w:rPr>
          <w:rFonts w:ascii="Times" w:hAnsi="Times"/>
          <w:color w:val="000000" w:themeColor="text1"/>
        </w:rPr>
        <w:br/>
        <w:t xml:space="preserve">            </w:t>
      </w:r>
      <w:r w:rsidRPr="002650E8">
        <w:rPr>
          <w:rFonts w:ascii="Times" w:hAnsi="Times"/>
          <w:color w:val="000000" w:themeColor="text1"/>
        </w:rPr>
        <w:t>Dataset in Tanzania. The Scientific World Journal. 2019 Jul; 2019: p. 1–12.</w:t>
      </w:r>
      <w:r w:rsidRPr="002650E8">
        <w:rPr>
          <w:rFonts w:ascii="Times" w:hAnsi="Times"/>
          <w:color w:val="000000" w:themeColor="text1"/>
        </w:rPr>
        <w:br/>
      </w:r>
    </w:p>
    <w:p w14:paraId="4F8DAAB7" w14:textId="77777777" w:rsidR="0045432F" w:rsidRPr="002650E8" w:rsidRDefault="0045432F" w:rsidP="0045432F">
      <w:pPr>
        <w:rPr>
          <w:rFonts w:ascii="Times" w:hAnsi="Times"/>
          <w:color w:val="000000" w:themeColor="text1"/>
        </w:rPr>
      </w:pPr>
      <w:r w:rsidRPr="002650E8">
        <w:rPr>
          <w:rFonts w:ascii="Times" w:hAnsi="Times"/>
          <w:color w:val="000000" w:themeColor="text1"/>
          <w:lang w:val="en-US"/>
        </w:rPr>
        <w:t>[6]</w:t>
      </w:r>
      <w:r w:rsidRPr="002650E8">
        <w:rPr>
          <w:rFonts w:ascii="Times" w:hAnsi="Times"/>
          <w:color w:val="000000" w:themeColor="text1"/>
          <w:lang w:val="en-US"/>
        </w:rPr>
        <w:tab/>
      </w:r>
      <w:r w:rsidRPr="002650E8">
        <w:rPr>
          <w:rFonts w:ascii="Times" w:eastAsiaTheme="minorHAnsi" w:hAnsi="Times" w:cs="AppleSystemUIFont"/>
          <w:color w:val="000000" w:themeColor="text1"/>
          <w:lang w:val="en-GB" w:eastAsia="en-US"/>
        </w:rPr>
        <w:t>Emrah Gecili, Assem Ziady, Rhonda D. Szczesniak</w:t>
      </w:r>
      <w:r w:rsidRPr="002650E8">
        <w:rPr>
          <w:rFonts w:ascii="Times" w:hAnsi="Times"/>
          <w:color w:val="000000" w:themeColor="text1"/>
        </w:rPr>
        <w:t xml:space="preserve">. </w:t>
      </w:r>
      <w:r w:rsidRPr="002650E8">
        <w:rPr>
          <w:rFonts w:ascii="Times" w:hAnsi="Times" w:cs="Open Sans"/>
          <w:color w:val="000000" w:themeColor="text1"/>
        </w:rPr>
        <w:t xml:space="preserve">Forecasting COVID-19 </w:t>
      </w:r>
      <w:r>
        <w:rPr>
          <w:rFonts w:ascii="Times" w:hAnsi="Times" w:cs="Open Sans"/>
          <w:color w:val="000000" w:themeColor="text1"/>
        </w:rPr>
        <w:br/>
        <w:t xml:space="preserve">            </w:t>
      </w:r>
      <w:r w:rsidRPr="002650E8">
        <w:rPr>
          <w:rFonts w:ascii="Times" w:hAnsi="Times" w:cs="Open Sans"/>
          <w:color w:val="000000" w:themeColor="text1"/>
        </w:rPr>
        <w:t xml:space="preserve">confirmed cases, deaths and recoveries: Revisiting established time series modeling </w:t>
      </w:r>
      <w:r>
        <w:rPr>
          <w:rFonts w:ascii="Times" w:hAnsi="Times" w:cs="Open Sans"/>
          <w:color w:val="000000" w:themeColor="text1"/>
        </w:rPr>
        <w:br/>
        <w:t xml:space="preserve">            </w:t>
      </w:r>
      <w:r w:rsidRPr="002650E8">
        <w:rPr>
          <w:rFonts w:ascii="Times" w:hAnsi="Times" w:cs="Open Sans"/>
          <w:color w:val="000000" w:themeColor="text1"/>
        </w:rPr>
        <w:t>through novel applications for the USA and Italy</w:t>
      </w:r>
      <w:r w:rsidRPr="002650E8">
        <w:rPr>
          <w:rFonts w:ascii="Times" w:hAnsi="Times" w:cs="Open Sans"/>
          <w:color w:val="000000" w:themeColor="text1"/>
          <w:lang w:val="en-US"/>
        </w:rPr>
        <w:t xml:space="preserve">. </w:t>
      </w:r>
      <w:r w:rsidRPr="002650E8">
        <w:rPr>
          <w:rStyle w:val="Strong"/>
          <w:rFonts w:ascii="Times" w:hAnsi="Times"/>
          <w:b w:val="0"/>
          <w:bCs w:val="0"/>
          <w:color w:val="000000" w:themeColor="text1"/>
          <w:shd w:val="clear" w:color="auto" w:fill="FFFFFF"/>
        </w:rPr>
        <w:t>Received:</w:t>
      </w:r>
      <w:r w:rsidRPr="002650E8">
        <w:rPr>
          <w:rFonts w:ascii="Times" w:hAnsi="Times"/>
          <w:color w:val="000000" w:themeColor="text1"/>
          <w:shd w:val="clear" w:color="auto" w:fill="FFFFFF"/>
        </w:rPr>
        <w:t xml:space="preserve"> June 30, </w:t>
      </w:r>
      <w:r>
        <w:rPr>
          <w:rFonts w:ascii="Times" w:hAnsi="Times"/>
          <w:color w:val="000000" w:themeColor="text1"/>
          <w:shd w:val="clear" w:color="auto" w:fill="FFFFFF"/>
        </w:rPr>
        <w:br/>
        <w:t xml:space="preserve">            </w:t>
      </w:r>
      <w:r w:rsidRPr="002650E8">
        <w:rPr>
          <w:rFonts w:ascii="Times" w:hAnsi="Times"/>
          <w:color w:val="000000" w:themeColor="text1"/>
          <w:shd w:val="clear" w:color="auto" w:fill="FFFFFF"/>
        </w:rPr>
        <w:t>2020; </w:t>
      </w:r>
      <w:r w:rsidRPr="002650E8">
        <w:rPr>
          <w:rStyle w:val="Strong"/>
          <w:rFonts w:ascii="Times" w:hAnsi="Times"/>
          <w:b w:val="0"/>
          <w:bCs w:val="0"/>
          <w:color w:val="000000" w:themeColor="text1"/>
          <w:shd w:val="clear" w:color="auto" w:fill="FFFFFF"/>
        </w:rPr>
        <w:t>Accepted:</w:t>
      </w:r>
      <w:r w:rsidRPr="002650E8">
        <w:rPr>
          <w:rFonts w:ascii="Times" w:hAnsi="Times"/>
          <w:color w:val="000000" w:themeColor="text1"/>
          <w:shd w:val="clear" w:color="auto" w:fill="FFFFFF"/>
        </w:rPr>
        <w:t> December 5, 2020; </w:t>
      </w:r>
      <w:r w:rsidRPr="002650E8">
        <w:rPr>
          <w:rStyle w:val="Strong"/>
          <w:rFonts w:ascii="Times" w:hAnsi="Times"/>
          <w:b w:val="0"/>
          <w:bCs w:val="0"/>
          <w:color w:val="000000" w:themeColor="text1"/>
          <w:shd w:val="clear" w:color="auto" w:fill="FFFFFF"/>
        </w:rPr>
        <w:t>Published:</w:t>
      </w:r>
      <w:r w:rsidRPr="002650E8">
        <w:rPr>
          <w:rFonts w:ascii="Times" w:hAnsi="Times"/>
          <w:color w:val="000000" w:themeColor="text1"/>
          <w:shd w:val="clear" w:color="auto" w:fill="FFFFFF"/>
        </w:rPr>
        <w:t> January 7, 2021</w:t>
      </w:r>
      <w:r w:rsidRPr="002650E8">
        <w:rPr>
          <w:rFonts w:ascii="Times" w:hAnsi="Times"/>
          <w:color w:val="000000" w:themeColor="text1"/>
          <w:lang w:val="en-US"/>
        </w:rPr>
        <w:t>.</w:t>
      </w:r>
      <w:r w:rsidRPr="002650E8">
        <w:rPr>
          <w:rFonts w:ascii="Times" w:hAnsi="Times"/>
          <w:color w:val="000000" w:themeColor="text1"/>
        </w:rPr>
        <w:br/>
      </w:r>
      <w:r w:rsidRPr="002650E8">
        <w:rPr>
          <w:rFonts w:ascii="Times" w:hAnsi="Times"/>
          <w:color w:val="000000" w:themeColor="text1"/>
          <w:lang w:val="en-US"/>
        </w:rPr>
        <w:br/>
        <w:t>[7]</w:t>
      </w:r>
      <w:r w:rsidRPr="002650E8">
        <w:rPr>
          <w:rFonts w:ascii="Times" w:hAnsi="Times"/>
          <w:color w:val="000000" w:themeColor="text1"/>
        </w:rPr>
        <w:tab/>
        <w:t xml:space="preserve">Sathler C, Luciano J. Predictive modeling of dengue fever epidemics: A Neural </w:t>
      </w:r>
      <w:r>
        <w:rPr>
          <w:rFonts w:ascii="Times" w:hAnsi="Times"/>
          <w:color w:val="000000" w:themeColor="text1"/>
        </w:rPr>
        <w:br/>
        <w:t xml:space="preserve">            </w:t>
      </w:r>
      <w:r w:rsidRPr="002650E8">
        <w:rPr>
          <w:rFonts w:ascii="Times" w:hAnsi="Times"/>
          <w:color w:val="000000" w:themeColor="text1"/>
        </w:rPr>
        <w:t>Network Approach. 2017.</w:t>
      </w:r>
      <w:r w:rsidRPr="002650E8">
        <w:rPr>
          <w:rFonts w:ascii="Times" w:hAnsi="Times"/>
          <w:color w:val="000000" w:themeColor="text1"/>
          <w:shd w:val="clear" w:color="auto" w:fill="FFFFFF"/>
          <w:lang w:val="en-US"/>
        </w:rPr>
        <w:t xml:space="preserve"> </w:t>
      </w:r>
      <w:r w:rsidRPr="002650E8">
        <w:rPr>
          <w:rFonts w:ascii="Times" w:hAnsi="Times"/>
          <w:color w:val="000000" w:themeColor="text1"/>
          <w:shd w:val="clear" w:color="auto" w:fill="FFFFFF"/>
        </w:rPr>
        <w:t xml:space="preserve">Data Science for Drug Discovery, Health and Translational </w:t>
      </w:r>
      <w:r>
        <w:rPr>
          <w:rFonts w:ascii="Times" w:hAnsi="Times"/>
          <w:color w:val="000000" w:themeColor="text1"/>
          <w:shd w:val="clear" w:color="auto" w:fill="FFFFFF"/>
        </w:rPr>
        <w:t xml:space="preserve">  </w:t>
      </w:r>
      <w:r>
        <w:rPr>
          <w:rFonts w:ascii="Times" w:hAnsi="Times"/>
          <w:color w:val="000000" w:themeColor="text1"/>
          <w:shd w:val="clear" w:color="auto" w:fill="FFFFFF"/>
        </w:rPr>
        <w:br/>
        <w:t xml:space="preserve">            </w:t>
      </w:r>
      <w:r w:rsidRPr="002650E8">
        <w:rPr>
          <w:rFonts w:ascii="Times" w:hAnsi="Times"/>
          <w:color w:val="000000" w:themeColor="text1"/>
          <w:shd w:val="clear" w:color="auto" w:fill="FFFFFF"/>
        </w:rPr>
        <w:t>Medicine</w:t>
      </w:r>
      <w:r w:rsidRPr="002650E8">
        <w:rPr>
          <w:rFonts w:ascii="Times" w:hAnsi="Times"/>
          <w:color w:val="000000" w:themeColor="text1"/>
          <w:shd w:val="clear" w:color="auto" w:fill="FFFFFF"/>
          <w:lang w:val="en-US"/>
        </w:rPr>
        <w:t>.</w:t>
      </w:r>
      <w:r w:rsidRPr="002650E8">
        <w:rPr>
          <w:rFonts w:ascii="Times" w:hAnsi="Times"/>
          <w:color w:val="000000" w:themeColor="text1"/>
          <w:shd w:val="clear" w:color="auto" w:fill="FFFFFF"/>
        </w:rPr>
        <w:t xml:space="preserve"> December 10, 2017</w:t>
      </w:r>
      <w:r w:rsidRPr="002650E8">
        <w:rPr>
          <w:rFonts w:ascii="Times" w:hAnsi="Times"/>
          <w:color w:val="000000" w:themeColor="text1"/>
          <w:shd w:val="clear" w:color="auto" w:fill="FFFFFF"/>
          <w:lang w:val="en-US"/>
        </w:rPr>
        <w:t>.</w:t>
      </w:r>
      <w:r w:rsidRPr="002650E8">
        <w:rPr>
          <w:rFonts w:ascii="Times" w:hAnsi="Times"/>
          <w:color w:val="000000" w:themeColor="text1"/>
          <w:shd w:val="clear" w:color="auto" w:fill="FFFFFF"/>
        </w:rPr>
        <w:t xml:space="preserve"> I590</w:t>
      </w:r>
      <w:r w:rsidRPr="002650E8">
        <w:rPr>
          <w:rFonts w:ascii="Times" w:hAnsi="Times"/>
          <w:color w:val="000000" w:themeColor="text1"/>
          <w:shd w:val="clear" w:color="auto" w:fill="FFFFFF"/>
          <w:lang w:val="en-US"/>
        </w:rPr>
        <w:t>.</w:t>
      </w:r>
      <w:r w:rsidRPr="002650E8">
        <w:rPr>
          <w:rFonts w:ascii="Times" w:hAnsi="Times"/>
          <w:color w:val="000000" w:themeColor="text1"/>
          <w:shd w:val="clear" w:color="auto" w:fill="FFFFFF"/>
          <w:lang w:val="en-US"/>
        </w:rPr>
        <w:br/>
      </w:r>
    </w:p>
    <w:p w14:paraId="08DB0853" w14:textId="77777777" w:rsidR="0045432F" w:rsidRPr="002650E8" w:rsidRDefault="0045432F" w:rsidP="0045432F">
      <w:pPr>
        <w:ind w:left="720" w:hanging="720"/>
        <w:rPr>
          <w:rFonts w:ascii="Times" w:hAnsi="Times"/>
          <w:color w:val="000000" w:themeColor="text1"/>
        </w:rPr>
      </w:pPr>
      <w:r w:rsidRPr="002650E8">
        <w:rPr>
          <w:rFonts w:ascii="Times" w:hAnsi="Times"/>
          <w:color w:val="000000" w:themeColor="text1"/>
          <w:lang w:val="en-US"/>
        </w:rPr>
        <w:t>[8]</w:t>
      </w:r>
      <w:r w:rsidRPr="002650E8">
        <w:rPr>
          <w:rFonts w:ascii="Times" w:hAnsi="Times"/>
          <w:color w:val="000000" w:themeColor="text1"/>
        </w:rPr>
        <w:tab/>
        <w:t>Miranda GHB, Baetens JM, Bossuyt N, Bruno OM, Baets BD. Real-time prediction of influenza outbreaks in Belgium. Epidemics. 2019 Sep; 28: p. 100341.</w:t>
      </w:r>
      <w:r w:rsidRPr="002650E8">
        <w:rPr>
          <w:rFonts w:ascii="Times" w:hAnsi="Times"/>
          <w:color w:val="000000" w:themeColor="text1"/>
          <w:lang w:val="en-US"/>
        </w:rPr>
        <w:t xml:space="preserve"> </w:t>
      </w:r>
    </w:p>
    <w:p w14:paraId="55DB0376" w14:textId="77777777" w:rsidR="0045432F" w:rsidRPr="002650E8" w:rsidRDefault="0045432F" w:rsidP="0045432F">
      <w:pPr>
        <w:rPr>
          <w:rFonts w:ascii="Times" w:hAnsi="Times"/>
          <w:color w:val="000000" w:themeColor="text1"/>
        </w:rPr>
      </w:pPr>
    </w:p>
    <w:p w14:paraId="4E209F42" w14:textId="77777777" w:rsidR="0045432F" w:rsidRPr="002650E8" w:rsidRDefault="0045432F" w:rsidP="0045432F">
      <w:pPr>
        <w:ind w:left="720" w:hanging="720"/>
        <w:rPr>
          <w:rFonts w:ascii="Times" w:hAnsi="Times"/>
          <w:color w:val="000000" w:themeColor="text1"/>
        </w:rPr>
      </w:pPr>
      <w:r w:rsidRPr="002650E8">
        <w:rPr>
          <w:rFonts w:ascii="Times" w:hAnsi="Times"/>
          <w:color w:val="000000" w:themeColor="text1"/>
          <w:lang w:val="en-US"/>
        </w:rPr>
        <w:t xml:space="preserve">[9] </w:t>
      </w:r>
      <w:r w:rsidRPr="002650E8">
        <w:rPr>
          <w:rFonts w:ascii="Times" w:hAnsi="Times"/>
          <w:color w:val="000000" w:themeColor="text1"/>
          <w:lang w:val="en-US"/>
        </w:rPr>
        <w:tab/>
      </w:r>
      <w:r w:rsidRPr="002650E8">
        <w:rPr>
          <w:rFonts w:ascii="Times" w:hAnsi="Times"/>
          <w:color w:val="000000" w:themeColor="text1"/>
        </w:rPr>
        <w:t>Muktevi Srivenkatesh</w:t>
      </w:r>
      <w:r w:rsidRPr="002650E8">
        <w:rPr>
          <w:rFonts w:ascii="Times" w:hAnsi="Times"/>
          <w:color w:val="000000" w:themeColor="text1"/>
          <w:lang w:val="en-US"/>
        </w:rPr>
        <w:t xml:space="preserve">, </w:t>
      </w:r>
      <w:r w:rsidRPr="002650E8">
        <w:rPr>
          <w:rFonts w:ascii="Times" w:hAnsi="Times"/>
          <w:color w:val="000000" w:themeColor="text1"/>
        </w:rPr>
        <w:t>Performance Evolution of Different Machine Learning Algorithms for Prediction of Liver Disease</w:t>
      </w:r>
      <w:r w:rsidRPr="002650E8">
        <w:rPr>
          <w:rFonts w:ascii="Times" w:hAnsi="Times"/>
          <w:color w:val="000000" w:themeColor="text1"/>
          <w:lang w:val="en-US"/>
        </w:rPr>
        <w:t xml:space="preserve">. </w:t>
      </w:r>
      <w:r w:rsidRPr="002650E8">
        <w:rPr>
          <w:rFonts w:ascii="Times" w:hAnsi="Times"/>
          <w:color w:val="000000" w:themeColor="text1"/>
        </w:rPr>
        <w:t>International Journal of Innovative Technology and Exploring Engineering (IJITEE) ISSN: 2278-3075, Volume-9 Issue-2, December 2019</w:t>
      </w:r>
      <w:r w:rsidRPr="002650E8">
        <w:rPr>
          <w:rFonts w:ascii="Times" w:hAnsi="Times"/>
          <w:color w:val="000000" w:themeColor="text1"/>
          <w:lang w:val="en-US"/>
        </w:rPr>
        <w:t xml:space="preserve">. </w:t>
      </w:r>
    </w:p>
    <w:p w14:paraId="548A7533" w14:textId="77777777" w:rsidR="0045432F" w:rsidRPr="002650E8" w:rsidRDefault="0045432F" w:rsidP="0045432F">
      <w:pPr>
        <w:rPr>
          <w:rFonts w:ascii="Times" w:hAnsi="Times"/>
          <w:color w:val="000000" w:themeColor="text1"/>
          <w:lang w:val="en-US"/>
        </w:rPr>
      </w:pPr>
    </w:p>
    <w:p w14:paraId="5EBF17A4" w14:textId="77777777" w:rsidR="0045432F" w:rsidRPr="002650E8" w:rsidRDefault="0045432F" w:rsidP="0045432F">
      <w:pPr>
        <w:shd w:val="clear" w:color="auto" w:fill="FFFFFF"/>
        <w:rPr>
          <w:rFonts w:ascii="Times" w:hAnsi="Times" w:cs="Calibri"/>
          <w:color w:val="000000" w:themeColor="text1"/>
        </w:rPr>
      </w:pPr>
      <w:r w:rsidRPr="002650E8">
        <w:rPr>
          <w:rFonts w:ascii="Times" w:hAnsi="Times" w:cs="Calibri"/>
          <w:color w:val="000000" w:themeColor="text1"/>
        </w:rPr>
        <w:t>[</w:t>
      </w:r>
      <w:r w:rsidRPr="002650E8">
        <w:rPr>
          <w:rFonts w:ascii="Times" w:hAnsi="Times" w:cs="Calibri"/>
          <w:color w:val="000000" w:themeColor="text1"/>
          <w:lang w:val="en-US"/>
        </w:rPr>
        <w:t>10</w:t>
      </w:r>
      <w:r w:rsidRPr="002650E8">
        <w:rPr>
          <w:rFonts w:ascii="Times" w:hAnsi="Times" w:cs="Calibri"/>
          <w:color w:val="000000" w:themeColor="text1"/>
        </w:rPr>
        <w:t>]      </w:t>
      </w:r>
      <w:r>
        <w:rPr>
          <w:rFonts w:ascii="Times" w:hAnsi="Times" w:cs="Calibri"/>
          <w:color w:val="000000" w:themeColor="text1"/>
        </w:rPr>
        <w:t xml:space="preserve">  </w:t>
      </w:r>
      <w:r w:rsidRPr="002650E8">
        <w:rPr>
          <w:rFonts w:ascii="Times" w:hAnsi="Times" w:cs="Calibri"/>
          <w:color w:val="000000" w:themeColor="text1"/>
        </w:rPr>
        <w:t xml:space="preserve">K. Koh, B. Kim &amp; J. Seo. 2014. Effect of lateral chromatic aberration for chart </w:t>
      </w:r>
      <w:r>
        <w:rPr>
          <w:rFonts w:ascii="Times" w:hAnsi="Times" w:cs="Calibri"/>
          <w:color w:val="000000" w:themeColor="text1"/>
        </w:rPr>
        <w:br/>
        <w:t xml:space="preserve">  </w:t>
      </w:r>
      <w:r>
        <w:rPr>
          <w:rFonts w:ascii="Times" w:hAnsi="Times" w:cs="Calibri"/>
          <w:color w:val="000000" w:themeColor="text1"/>
        </w:rPr>
        <w:tab/>
        <w:t xml:space="preserve">   </w:t>
      </w:r>
      <w:r w:rsidRPr="002650E8">
        <w:rPr>
          <w:rFonts w:ascii="Times" w:hAnsi="Times" w:cs="Calibri"/>
          <w:color w:val="000000" w:themeColor="text1"/>
        </w:rPr>
        <w:t xml:space="preserve">reading in information visualization on display devices. Advanced Visual Interfaces. </w:t>
      </w:r>
      <w:r>
        <w:rPr>
          <w:rFonts w:ascii="Times" w:hAnsi="Times" w:cs="Calibri"/>
          <w:color w:val="000000" w:themeColor="text1"/>
        </w:rPr>
        <w:br/>
        <w:t xml:space="preserve">              </w:t>
      </w:r>
      <w:r w:rsidRPr="002650E8">
        <w:rPr>
          <w:rFonts w:ascii="Times" w:hAnsi="Times" w:cs="Calibri"/>
          <w:color w:val="000000" w:themeColor="text1"/>
        </w:rPr>
        <w:t>Como, Italy, 289-292.</w:t>
      </w:r>
      <w:r w:rsidRPr="002650E8">
        <w:rPr>
          <w:rFonts w:ascii="Times" w:hAnsi="Times" w:cs="Calibri"/>
          <w:color w:val="000000" w:themeColor="text1"/>
        </w:rPr>
        <w:br/>
      </w:r>
    </w:p>
    <w:p w14:paraId="63FAE0EB" w14:textId="77777777" w:rsidR="0045432F" w:rsidRPr="002650E8" w:rsidRDefault="0045432F" w:rsidP="0045432F">
      <w:pPr>
        <w:shd w:val="clear" w:color="auto" w:fill="FFFFFF"/>
        <w:rPr>
          <w:rFonts w:ascii="Times" w:hAnsi="Times" w:cs="Calibri"/>
          <w:color w:val="000000" w:themeColor="text1"/>
        </w:rPr>
      </w:pPr>
      <w:r w:rsidRPr="002650E8">
        <w:rPr>
          <w:rFonts w:ascii="Times" w:hAnsi="Times" w:cs="Calibri"/>
          <w:color w:val="000000" w:themeColor="text1"/>
        </w:rPr>
        <w:t>[</w:t>
      </w:r>
      <w:r w:rsidRPr="002650E8">
        <w:rPr>
          <w:rFonts w:ascii="Times" w:hAnsi="Times" w:cs="Calibri"/>
          <w:color w:val="000000" w:themeColor="text1"/>
          <w:lang w:val="en-US"/>
        </w:rPr>
        <w:t>11</w:t>
      </w:r>
      <w:r w:rsidRPr="002650E8">
        <w:rPr>
          <w:rFonts w:ascii="Times" w:hAnsi="Times" w:cs="Calibri"/>
          <w:color w:val="000000" w:themeColor="text1"/>
        </w:rPr>
        <w:t xml:space="preserve">]        H. S. Yoo. 2007. Color illusions on liquid crystal displays and design guidelines for </w:t>
      </w:r>
      <w:r>
        <w:rPr>
          <w:rFonts w:ascii="Times" w:hAnsi="Times" w:cs="Calibri"/>
          <w:color w:val="000000" w:themeColor="text1"/>
        </w:rPr>
        <w:br/>
        <w:t xml:space="preserve">               </w:t>
      </w:r>
      <w:r w:rsidRPr="002650E8">
        <w:rPr>
          <w:rFonts w:ascii="Times" w:hAnsi="Times" w:cs="Calibri"/>
          <w:color w:val="000000" w:themeColor="text1"/>
        </w:rPr>
        <w:t>information visualization. Master of Science, Virginia Tech.</w:t>
      </w:r>
      <w:r w:rsidRPr="002650E8">
        <w:rPr>
          <w:rFonts w:ascii="Times" w:hAnsi="Times" w:cs="Calibri"/>
          <w:color w:val="000000" w:themeColor="text1"/>
        </w:rPr>
        <w:br/>
      </w:r>
    </w:p>
    <w:p w14:paraId="2A937841" w14:textId="77777777" w:rsidR="0045432F" w:rsidRPr="002650E8" w:rsidRDefault="0045432F" w:rsidP="0045432F">
      <w:pPr>
        <w:shd w:val="clear" w:color="auto" w:fill="FFFFFF"/>
        <w:rPr>
          <w:rFonts w:ascii="Times" w:hAnsi="Times" w:cs="Calibri"/>
          <w:color w:val="000000" w:themeColor="text1"/>
        </w:rPr>
      </w:pPr>
      <w:r w:rsidRPr="002650E8">
        <w:rPr>
          <w:rFonts w:ascii="Times" w:hAnsi="Times" w:cs="Calibri"/>
          <w:color w:val="000000" w:themeColor="text1"/>
        </w:rPr>
        <w:t>[</w:t>
      </w:r>
      <w:r w:rsidRPr="002650E8">
        <w:rPr>
          <w:rFonts w:ascii="Times" w:hAnsi="Times" w:cs="Calibri"/>
          <w:color w:val="000000" w:themeColor="text1"/>
          <w:lang w:val="en-US"/>
        </w:rPr>
        <w:t>12</w:t>
      </w:r>
      <w:r w:rsidRPr="002650E8">
        <w:rPr>
          <w:rFonts w:ascii="Times" w:hAnsi="Times" w:cs="Calibri"/>
          <w:color w:val="000000" w:themeColor="text1"/>
        </w:rPr>
        <w:t xml:space="preserve">]        T. Boult &amp; W. Wolberg. 1992. Correcting chromatic aberrations using image </w:t>
      </w:r>
      <w:r>
        <w:rPr>
          <w:rFonts w:ascii="Times" w:hAnsi="Times" w:cs="Calibri"/>
          <w:color w:val="000000" w:themeColor="text1"/>
        </w:rPr>
        <w:br/>
        <w:t xml:space="preserve">               </w:t>
      </w:r>
      <w:r w:rsidRPr="002650E8">
        <w:rPr>
          <w:rFonts w:ascii="Times" w:hAnsi="Times" w:cs="Calibri"/>
          <w:color w:val="000000" w:themeColor="text1"/>
        </w:rPr>
        <w:t>warping. CVPR, Champaign, IL, 684–87.</w:t>
      </w:r>
      <w:r w:rsidRPr="002650E8">
        <w:rPr>
          <w:rFonts w:ascii="Times" w:hAnsi="Times" w:cs="Calibri"/>
          <w:color w:val="000000" w:themeColor="text1"/>
        </w:rPr>
        <w:br/>
      </w:r>
    </w:p>
    <w:p w14:paraId="76792A21" w14:textId="77777777" w:rsidR="0045432F" w:rsidRPr="002650E8" w:rsidRDefault="0045432F" w:rsidP="0045432F">
      <w:pPr>
        <w:shd w:val="clear" w:color="auto" w:fill="FFFFFF"/>
        <w:rPr>
          <w:rFonts w:ascii="Times" w:hAnsi="Times" w:cs="Calibri"/>
          <w:color w:val="000000" w:themeColor="text1"/>
        </w:rPr>
      </w:pPr>
      <w:r w:rsidRPr="002650E8">
        <w:rPr>
          <w:rFonts w:ascii="Times" w:hAnsi="Times" w:cs="Calibri"/>
          <w:color w:val="000000" w:themeColor="text1"/>
        </w:rPr>
        <w:t>[</w:t>
      </w:r>
      <w:r w:rsidRPr="002650E8">
        <w:rPr>
          <w:rFonts w:ascii="Times" w:hAnsi="Times" w:cs="Calibri"/>
          <w:color w:val="000000" w:themeColor="text1"/>
          <w:lang w:val="en-US"/>
        </w:rPr>
        <w:t>13</w:t>
      </w:r>
      <w:r w:rsidRPr="002650E8">
        <w:rPr>
          <w:rFonts w:ascii="Times" w:hAnsi="Times" w:cs="Calibri"/>
          <w:color w:val="000000" w:themeColor="text1"/>
        </w:rPr>
        <w:t xml:space="preserve">]        M. K. Johnson &amp; H. Farid. 2006. Exposing digital forgeries through chromatic </w:t>
      </w:r>
      <w:r>
        <w:rPr>
          <w:rFonts w:ascii="Times" w:hAnsi="Times" w:cs="Calibri"/>
          <w:color w:val="000000" w:themeColor="text1"/>
        </w:rPr>
        <w:br/>
        <w:t xml:space="preserve">               </w:t>
      </w:r>
      <w:r w:rsidRPr="002650E8">
        <w:rPr>
          <w:rFonts w:ascii="Times" w:hAnsi="Times" w:cs="Calibri"/>
          <w:color w:val="000000" w:themeColor="text1"/>
        </w:rPr>
        <w:t>aberration. Multimedia and security, Geneva, Switzerland, 48-55.</w:t>
      </w:r>
      <w:r w:rsidRPr="002650E8">
        <w:rPr>
          <w:rFonts w:ascii="Times" w:hAnsi="Times" w:cs="Calibri"/>
          <w:color w:val="000000" w:themeColor="text1"/>
        </w:rPr>
        <w:br/>
      </w:r>
    </w:p>
    <w:p w14:paraId="21522FFF" w14:textId="77777777" w:rsidR="0045432F" w:rsidRPr="002650E8" w:rsidRDefault="0045432F" w:rsidP="0045432F">
      <w:pPr>
        <w:shd w:val="clear" w:color="auto" w:fill="FFFFFF"/>
        <w:rPr>
          <w:rFonts w:ascii="Times" w:hAnsi="Times" w:cs="Calibri"/>
          <w:color w:val="000000" w:themeColor="text1"/>
        </w:rPr>
      </w:pPr>
      <w:r w:rsidRPr="002650E8">
        <w:rPr>
          <w:rFonts w:ascii="Times" w:hAnsi="Times" w:cs="Calibri"/>
          <w:color w:val="000000" w:themeColor="text1"/>
        </w:rPr>
        <w:t>[</w:t>
      </w:r>
      <w:r w:rsidRPr="002650E8">
        <w:rPr>
          <w:rFonts w:ascii="Times" w:hAnsi="Times" w:cs="Calibri"/>
          <w:color w:val="000000" w:themeColor="text1"/>
          <w:lang w:val="en-US"/>
        </w:rPr>
        <w:t>14</w:t>
      </w:r>
      <w:r w:rsidRPr="002650E8">
        <w:rPr>
          <w:rFonts w:ascii="Times" w:hAnsi="Times" w:cs="Calibri"/>
          <w:color w:val="000000" w:themeColor="text1"/>
        </w:rPr>
        <w:t xml:space="preserve">]      M. Hullin, E. Eisemann H.P. Seidel &amp; S. Lee. 2011. Physically-based real-time lens </w:t>
      </w:r>
      <w:r>
        <w:rPr>
          <w:rFonts w:ascii="Times" w:hAnsi="Times" w:cs="Calibri"/>
          <w:color w:val="000000" w:themeColor="text1"/>
        </w:rPr>
        <w:t xml:space="preserve"> </w:t>
      </w:r>
      <w:r>
        <w:rPr>
          <w:rFonts w:ascii="Times" w:hAnsi="Times" w:cs="Calibri"/>
          <w:color w:val="000000" w:themeColor="text1"/>
        </w:rPr>
        <w:br/>
        <w:t xml:space="preserve">             </w:t>
      </w:r>
      <w:r w:rsidRPr="002650E8">
        <w:rPr>
          <w:rFonts w:ascii="Times" w:hAnsi="Times" w:cs="Calibri"/>
          <w:color w:val="000000" w:themeColor="text1"/>
        </w:rPr>
        <w:t>flare rendering. ACM SIGGRAPH, Vancouver, 108:1–108:9.</w:t>
      </w:r>
      <w:r w:rsidRPr="002650E8">
        <w:rPr>
          <w:rFonts w:ascii="Times" w:hAnsi="Times" w:cs="Calibri"/>
          <w:color w:val="000000" w:themeColor="text1"/>
        </w:rPr>
        <w:br/>
      </w:r>
    </w:p>
    <w:p w14:paraId="690814CA" w14:textId="77777777" w:rsidR="0045432F" w:rsidRPr="002650E8" w:rsidRDefault="0045432F" w:rsidP="0045432F">
      <w:pPr>
        <w:shd w:val="clear" w:color="auto" w:fill="FFFFFF"/>
        <w:rPr>
          <w:rFonts w:ascii="Times" w:hAnsi="Times"/>
          <w:color w:val="000000" w:themeColor="text1"/>
          <w:lang w:val="en-US"/>
        </w:rPr>
      </w:pPr>
      <w:r w:rsidRPr="002650E8">
        <w:rPr>
          <w:rFonts w:ascii="Times" w:hAnsi="Times" w:cs="Calibri"/>
          <w:color w:val="000000" w:themeColor="text1"/>
        </w:rPr>
        <w:t>[</w:t>
      </w:r>
      <w:r w:rsidRPr="002650E8">
        <w:rPr>
          <w:rFonts w:ascii="Times" w:hAnsi="Times" w:cs="Calibri"/>
          <w:color w:val="000000" w:themeColor="text1"/>
          <w:lang w:val="en-US"/>
        </w:rPr>
        <w:t>15</w:t>
      </w:r>
      <w:r w:rsidRPr="002650E8">
        <w:rPr>
          <w:rFonts w:ascii="Times" w:hAnsi="Times" w:cs="Calibri"/>
          <w:color w:val="000000" w:themeColor="text1"/>
        </w:rPr>
        <w:t xml:space="preserve">]      S. Lee, E. Eisemann &amp; H.P. Seidel. 2010. Real-time lens blur effects and focus </w:t>
      </w:r>
      <w:r>
        <w:rPr>
          <w:rFonts w:ascii="Times" w:hAnsi="Times" w:cs="Calibri"/>
          <w:color w:val="000000" w:themeColor="text1"/>
        </w:rPr>
        <w:br/>
        <w:t xml:space="preserve">             </w:t>
      </w:r>
      <w:r w:rsidRPr="002650E8">
        <w:rPr>
          <w:rFonts w:ascii="Times" w:hAnsi="Times" w:cs="Calibri"/>
          <w:color w:val="000000" w:themeColor="text1"/>
        </w:rPr>
        <w:t>control. ACM SIGGRAPH, Los Angeles, 1-7.</w:t>
      </w:r>
      <w:r w:rsidRPr="002650E8">
        <w:rPr>
          <w:rFonts w:ascii="Times" w:hAnsi="Times" w:cs="Calibri"/>
          <w:color w:val="000000" w:themeColor="text1"/>
        </w:rPr>
        <w:br/>
      </w:r>
    </w:p>
    <w:p w14:paraId="76126A56" w14:textId="77777777" w:rsidR="0045432F" w:rsidRPr="002650E8" w:rsidRDefault="0045432F" w:rsidP="0045432F">
      <w:pPr>
        <w:shd w:val="clear" w:color="auto" w:fill="FFFFFF"/>
        <w:ind w:left="720" w:hanging="720"/>
        <w:jc w:val="both"/>
        <w:rPr>
          <w:rFonts w:ascii="Times" w:hAnsi="Times"/>
          <w:color w:val="000000" w:themeColor="text1"/>
        </w:rPr>
      </w:pPr>
      <w:r w:rsidRPr="002650E8">
        <w:rPr>
          <w:rFonts w:ascii="Times" w:hAnsi="Times" w:cs="Arial"/>
          <w:color w:val="000000" w:themeColor="text1"/>
          <w:lang w:val="en-US"/>
        </w:rPr>
        <w:t>[16]</w:t>
      </w:r>
      <w:r w:rsidRPr="002650E8">
        <w:rPr>
          <w:rFonts w:ascii="Times" w:hAnsi="Times" w:cs="Arial"/>
          <w:color w:val="000000" w:themeColor="text1"/>
          <w:lang w:val="en-US"/>
        </w:rPr>
        <w:tab/>
      </w:r>
      <w:r w:rsidRPr="002650E8">
        <w:rPr>
          <w:rFonts w:ascii="Times" w:hAnsi="Times"/>
          <w:color w:val="000000" w:themeColor="text1"/>
        </w:rPr>
        <w:t>Bonneau et al.</w:t>
      </w:r>
      <w:r w:rsidRPr="002650E8">
        <w:rPr>
          <w:rFonts w:ascii="Times" w:hAnsi="Times" w:cs="Arial"/>
          <w:color w:val="000000" w:themeColor="text1"/>
          <w:lang w:val="en-GB"/>
        </w:rPr>
        <w:t xml:space="preserve"> </w:t>
      </w:r>
      <w:r w:rsidRPr="002650E8">
        <w:rPr>
          <w:rFonts w:ascii="Times" w:hAnsi="Times"/>
          <w:color w:val="000000" w:themeColor="text1"/>
        </w:rPr>
        <w:t>Overview and State-of-the-Art of Uncertainty Visualization</w:t>
      </w:r>
      <w:r w:rsidRPr="002650E8">
        <w:rPr>
          <w:rFonts w:ascii="Times" w:hAnsi="Times" w:cs="Arial"/>
          <w:color w:val="000000" w:themeColor="text1"/>
          <w:lang w:val="en-GB"/>
        </w:rPr>
        <w:t xml:space="preserve">, </w:t>
      </w:r>
      <w:r w:rsidRPr="002650E8">
        <w:rPr>
          <w:rFonts w:ascii="Times" w:hAnsi="Times"/>
          <w:color w:val="000000" w:themeColor="text1"/>
        </w:rPr>
        <w:t>The University of Grenoble, France e-mail: Georges-Pierre.Bonneau@ujf-grenoble. fr</w:t>
      </w:r>
      <w:r w:rsidRPr="002650E8">
        <w:rPr>
          <w:rFonts w:ascii="Times" w:hAnsi="Times"/>
          <w:color w:val="000000" w:themeColor="text1"/>
          <w:lang w:val="en-US"/>
        </w:rPr>
        <w:t xml:space="preserve">. </w:t>
      </w:r>
      <w:r w:rsidRPr="002650E8">
        <w:rPr>
          <w:rFonts w:ascii="Times" w:hAnsi="Times"/>
          <w:color w:val="000000" w:themeColor="text1"/>
        </w:rPr>
        <w:t>ISBN: 978-1-4471-6496-8</w:t>
      </w:r>
    </w:p>
    <w:p w14:paraId="3B866718" w14:textId="77777777" w:rsidR="0045432F" w:rsidRPr="002650E8" w:rsidRDefault="0045432F" w:rsidP="0045432F">
      <w:pPr>
        <w:autoSpaceDE w:val="0"/>
        <w:autoSpaceDN w:val="0"/>
        <w:adjustRightInd w:val="0"/>
        <w:jc w:val="both"/>
        <w:rPr>
          <w:rFonts w:ascii="Times" w:hAnsi="Times" w:cs="Arial"/>
          <w:color w:val="000000" w:themeColor="text1"/>
          <w:lang w:val="en-GB"/>
        </w:rPr>
      </w:pPr>
    </w:p>
    <w:p w14:paraId="2E2DD551" w14:textId="77777777" w:rsidR="0045432F" w:rsidRPr="002650E8" w:rsidRDefault="0045432F" w:rsidP="0045432F">
      <w:pPr>
        <w:autoSpaceDE w:val="0"/>
        <w:autoSpaceDN w:val="0"/>
        <w:adjustRightInd w:val="0"/>
        <w:ind w:left="720" w:hanging="720"/>
        <w:jc w:val="both"/>
        <w:rPr>
          <w:rFonts w:ascii="Times" w:eastAsiaTheme="minorHAnsi" w:hAnsi="Times"/>
          <w:color w:val="000000" w:themeColor="text1"/>
          <w:lang w:val="en-GB" w:eastAsia="en-US"/>
        </w:rPr>
      </w:pPr>
      <w:r w:rsidRPr="002650E8">
        <w:rPr>
          <w:rFonts w:ascii="Times" w:hAnsi="Times" w:cs="Arial"/>
          <w:color w:val="000000" w:themeColor="text1"/>
          <w:lang w:val="en-GB"/>
        </w:rPr>
        <w:t>[17]</w:t>
      </w:r>
      <w:r w:rsidRPr="002650E8">
        <w:rPr>
          <w:rFonts w:ascii="Times" w:hAnsi="Times" w:cs="Arial"/>
          <w:color w:val="000000" w:themeColor="text1"/>
          <w:lang w:val="en-GB"/>
        </w:rPr>
        <w:tab/>
      </w:r>
      <w:r w:rsidRPr="002650E8">
        <w:rPr>
          <w:rFonts w:ascii="Times" w:eastAsiaTheme="minorHAnsi" w:hAnsi="Times"/>
          <w:color w:val="000000" w:themeColor="text1"/>
          <w:lang w:val="en-GB" w:eastAsia="en-US"/>
        </w:rPr>
        <w:t>Simon Barthelme, Pascal Mamassian</w:t>
      </w:r>
      <w:r w:rsidRPr="002650E8">
        <w:rPr>
          <w:rFonts w:ascii="Times" w:hAnsi="Times" w:cs="Arial"/>
          <w:color w:val="000000" w:themeColor="text1"/>
          <w:lang w:val="en-US"/>
        </w:rPr>
        <w:t xml:space="preserve">. </w:t>
      </w:r>
      <w:r w:rsidRPr="002650E8">
        <w:rPr>
          <w:rFonts w:ascii="Times" w:eastAsiaTheme="minorHAnsi" w:hAnsi="Times"/>
          <w:color w:val="000000" w:themeColor="text1"/>
          <w:lang w:val="en-GB" w:eastAsia="en-US"/>
        </w:rPr>
        <w:t>Evaluation of Objective Uncertainty in the Visual System. Received June 8, 2009; Accepted August 12, 2009; Published September 11, 2009.</w:t>
      </w:r>
    </w:p>
    <w:p w14:paraId="2F5D56D9" w14:textId="77777777" w:rsidR="0045432F" w:rsidRPr="002650E8" w:rsidRDefault="0045432F" w:rsidP="0045432F">
      <w:pPr>
        <w:ind w:left="720" w:hanging="720"/>
        <w:jc w:val="both"/>
        <w:rPr>
          <w:rFonts w:ascii="Times" w:hAnsi="Times" w:cs="Arial"/>
          <w:color w:val="000000" w:themeColor="text1"/>
          <w:bdr w:val="none" w:sz="0" w:space="0" w:color="auto" w:frame="1"/>
          <w:shd w:val="clear" w:color="auto" w:fill="FFFFFF"/>
          <w:lang w:val="en-US"/>
        </w:rPr>
      </w:pPr>
    </w:p>
    <w:p w14:paraId="2AD9952E" w14:textId="77777777" w:rsidR="0045432F" w:rsidRPr="002650E8" w:rsidRDefault="0045432F" w:rsidP="0045432F">
      <w:pPr>
        <w:autoSpaceDE w:val="0"/>
        <w:autoSpaceDN w:val="0"/>
        <w:adjustRightInd w:val="0"/>
        <w:ind w:left="720" w:hanging="720"/>
        <w:jc w:val="both"/>
        <w:rPr>
          <w:rFonts w:ascii="Times" w:eastAsiaTheme="minorHAnsi" w:hAnsi="Times" w:cs="`˚"/>
          <w:color w:val="000000" w:themeColor="text1"/>
          <w:lang w:val="en-GB" w:eastAsia="en-US"/>
        </w:rPr>
      </w:pPr>
      <w:r w:rsidRPr="002650E8">
        <w:rPr>
          <w:rFonts w:ascii="Times" w:hAnsi="Times" w:cs="Arial"/>
          <w:color w:val="000000" w:themeColor="text1"/>
          <w:bdr w:val="none" w:sz="0" w:space="0" w:color="auto" w:frame="1"/>
          <w:shd w:val="clear" w:color="auto" w:fill="FFFFFF"/>
          <w:lang w:val="en-US"/>
        </w:rPr>
        <w:t>[18]</w:t>
      </w:r>
      <w:r w:rsidRPr="002650E8">
        <w:rPr>
          <w:rFonts w:ascii="Times" w:hAnsi="Times" w:cs="Arial"/>
          <w:color w:val="000000" w:themeColor="text1"/>
          <w:bdr w:val="none" w:sz="0" w:space="0" w:color="auto" w:frame="1"/>
          <w:shd w:val="clear" w:color="auto" w:fill="FFFFFF"/>
          <w:lang w:val="en-US"/>
        </w:rPr>
        <w:tab/>
      </w:r>
      <w:r w:rsidRPr="002650E8">
        <w:rPr>
          <w:rFonts w:ascii="Times" w:eastAsiaTheme="minorHAnsi" w:hAnsi="Times"/>
          <w:color w:val="000000" w:themeColor="text1"/>
          <w:lang w:val="en-GB" w:eastAsia="en-US"/>
        </w:rPr>
        <w:t>Henning Griethe et al.</w:t>
      </w:r>
      <w:r w:rsidRPr="002650E8">
        <w:rPr>
          <w:rFonts w:ascii="Times" w:hAnsi="Times" w:cs="Arial"/>
          <w:color w:val="000000" w:themeColor="text1"/>
          <w:lang w:val="en-GB"/>
        </w:rPr>
        <w:t xml:space="preserve"> </w:t>
      </w:r>
      <w:r w:rsidRPr="002650E8">
        <w:rPr>
          <w:rFonts w:ascii="Times" w:eastAsiaTheme="minorHAnsi" w:hAnsi="Times"/>
          <w:color w:val="000000" w:themeColor="text1"/>
          <w:lang w:val="en-GB" w:eastAsia="en-US"/>
        </w:rPr>
        <w:t>The Visualization of Uncertain Data: Methods and Problems</w:t>
      </w:r>
      <w:r w:rsidRPr="002650E8">
        <w:rPr>
          <w:rFonts w:ascii="Times" w:hAnsi="Times" w:cs="Arial"/>
          <w:color w:val="000000" w:themeColor="text1"/>
          <w:lang w:val="en-GB"/>
        </w:rPr>
        <w:t xml:space="preserve">. </w:t>
      </w:r>
      <w:r w:rsidRPr="002650E8">
        <w:rPr>
          <w:rFonts w:ascii="Times" w:eastAsiaTheme="minorHAnsi" w:hAnsi="Times"/>
          <w:color w:val="000000" w:themeColor="text1"/>
          <w:lang w:val="en-GB" w:eastAsia="en-US"/>
        </w:rPr>
        <w:t>Computer Graphics, 18051 Rostock, Germany</w:t>
      </w:r>
      <w:r w:rsidRPr="002650E8">
        <w:rPr>
          <w:rFonts w:ascii="Times" w:hAnsi="Times" w:cs="Arial"/>
          <w:color w:val="000000" w:themeColor="text1"/>
          <w:lang w:val="en-US"/>
        </w:rPr>
        <w:t xml:space="preserve">. </w:t>
      </w:r>
      <w:r w:rsidRPr="002650E8">
        <w:rPr>
          <w:rFonts w:ascii="Times" w:eastAsiaTheme="minorHAnsi" w:hAnsi="Times" w:cs="`˚"/>
          <w:color w:val="000000" w:themeColor="text1"/>
          <w:lang w:val="en-GB" w:eastAsia="en-US"/>
        </w:rPr>
        <w:t>January 2006, 2,988 reads, 36 publications, 262 citations.</w:t>
      </w:r>
    </w:p>
    <w:p w14:paraId="783CD116" w14:textId="77777777" w:rsidR="0045432F" w:rsidRPr="002650E8" w:rsidRDefault="0045432F" w:rsidP="0045432F">
      <w:pPr>
        <w:autoSpaceDE w:val="0"/>
        <w:autoSpaceDN w:val="0"/>
        <w:adjustRightInd w:val="0"/>
        <w:ind w:left="720" w:hanging="720"/>
        <w:jc w:val="both"/>
        <w:rPr>
          <w:rFonts w:ascii="Times" w:eastAsiaTheme="minorHAnsi" w:hAnsi="Times"/>
          <w:color w:val="000000" w:themeColor="text1"/>
          <w:lang w:val="en-GB" w:eastAsia="en-US"/>
        </w:rPr>
      </w:pPr>
    </w:p>
    <w:p w14:paraId="502E2EDB" w14:textId="77777777" w:rsidR="0045432F" w:rsidRPr="002650E8" w:rsidRDefault="0045432F" w:rsidP="0045432F">
      <w:pPr>
        <w:autoSpaceDE w:val="0"/>
        <w:autoSpaceDN w:val="0"/>
        <w:adjustRightInd w:val="0"/>
        <w:ind w:left="720" w:hanging="720"/>
        <w:jc w:val="both"/>
        <w:rPr>
          <w:rFonts w:ascii="Times" w:hAnsi="Times" w:cs="Arial"/>
          <w:color w:val="000000" w:themeColor="text1"/>
          <w:lang w:val="en-US"/>
        </w:rPr>
      </w:pPr>
      <w:r w:rsidRPr="002650E8">
        <w:rPr>
          <w:rFonts w:ascii="Times" w:hAnsi="Times" w:cs="Arial"/>
          <w:color w:val="000000" w:themeColor="text1"/>
          <w:lang w:val="en-US"/>
        </w:rPr>
        <w:t>[19]</w:t>
      </w:r>
      <w:r w:rsidRPr="002650E8">
        <w:rPr>
          <w:rFonts w:ascii="Times" w:hAnsi="Times" w:cs="Arial"/>
          <w:color w:val="000000" w:themeColor="text1"/>
          <w:lang w:val="en-US"/>
        </w:rPr>
        <w:tab/>
      </w:r>
      <w:r w:rsidRPr="002650E8">
        <w:rPr>
          <w:rFonts w:ascii="Times" w:eastAsiaTheme="minorHAnsi" w:hAnsi="Times"/>
          <w:color w:val="000000" w:themeColor="text1"/>
          <w:lang w:val="en-GB" w:eastAsia="en-US"/>
        </w:rPr>
        <w:t>Deitrick, S., Edsall, R.: The influence of uncertainty visualization on decision making: An empirical evaluation. In: Progress in Spatial Data Handling, pp. 719–738. Springer Berlin Heidelberg (2006)</w:t>
      </w:r>
      <w:r w:rsidRPr="002650E8">
        <w:rPr>
          <w:rFonts w:ascii="Times" w:hAnsi="Times" w:cs="Arial"/>
          <w:color w:val="000000" w:themeColor="text1"/>
          <w:lang w:val="en-US"/>
        </w:rPr>
        <w:t>.</w:t>
      </w:r>
    </w:p>
    <w:p w14:paraId="16C856C3" w14:textId="77777777" w:rsidR="0045432F" w:rsidRPr="002650E8" w:rsidRDefault="0045432F" w:rsidP="0045432F">
      <w:pPr>
        <w:autoSpaceDE w:val="0"/>
        <w:autoSpaceDN w:val="0"/>
        <w:adjustRightInd w:val="0"/>
        <w:ind w:left="720" w:hanging="720"/>
        <w:jc w:val="both"/>
        <w:rPr>
          <w:rFonts w:ascii="Times" w:eastAsiaTheme="minorHAnsi" w:hAnsi="Times"/>
          <w:color w:val="000000" w:themeColor="text1"/>
          <w:lang w:val="en-GB" w:eastAsia="en-US"/>
        </w:rPr>
      </w:pPr>
    </w:p>
    <w:p w14:paraId="1EB52A18" w14:textId="77777777" w:rsidR="0045432F" w:rsidRPr="002650E8" w:rsidRDefault="0045432F" w:rsidP="0045432F">
      <w:pPr>
        <w:autoSpaceDE w:val="0"/>
        <w:autoSpaceDN w:val="0"/>
        <w:adjustRightInd w:val="0"/>
        <w:ind w:left="720" w:hanging="720"/>
        <w:jc w:val="both"/>
        <w:rPr>
          <w:rFonts w:ascii="Times" w:eastAsiaTheme="minorHAnsi" w:hAnsi="Times"/>
          <w:color w:val="000000" w:themeColor="text1"/>
          <w:lang w:val="en-GB" w:eastAsia="en-US"/>
        </w:rPr>
      </w:pPr>
      <w:r w:rsidRPr="002650E8">
        <w:rPr>
          <w:rFonts w:ascii="Times" w:hAnsi="Times" w:cs="Arial"/>
          <w:color w:val="000000" w:themeColor="text1"/>
          <w:lang w:val="en-US"/>
        </w:rPr>
        <w:t>[20]</w:t>
      </w:r>
      <w:r w:rsidRPr="002650E8">
        <w:rPr>
          <w:rFonts w:ascii="Times" w:hAnsi="Times" w:cs="Arial"/>
          <w:color w:val="000000" w:themeColor="text1"/>
          <w:lang w:val="en-US"/>
        </w:rPr>
        <w:tab/>
      </w:r>
      <w:r w:rsidRPr="002650E8">
        <w:rPr>
          <w:rFonts w:ascii="Times" w:eastAsiaTheme="minorHAnsi" w:hAnsi="Times"/>
          <w:color w:val="000000" w:themeColor="text1"/>
          <w:lang w:val="en-GB" w:eastAsia="en-US"/>
        </w:rPr>
        <w:t>Lundstr¨om, C., Ljung, P., Persson, A., Ynnerman, A.: Uncertainty visualization in medical volume rendering using probabilistic animation. IEEE Transactions on Visualization and Computer Graphics 13(6), 1648–1655 (2007).</w:t>
      </w:r>
    </w:p>
    <w:p w14:paraId="271C977D" w14:textId="77777777" w:rsidR="0045432F" w:rsidRPr="002650E8" w:rsidRDefault="0045432F" w:rsidP="0045432F">
      <w:pPr>
        <w:autoSpaceDE w:val="0"/>
        <w:autoSpaceDN w:val="0"/>
        <w:adjustRightInd w:val="0"/>
        <w:ind w:left="720" w:hanging="720"/>
        <w:jc w:val="both"/>
        <w:rPr>
          <w:rFonts w:ascii="Times" w:eastAsiaTheme="minorHAnsi" w:hAnsi="Times"/>
          <w:color w:val="000000" w:themeColor="text1"/>
          <w:lang w:val="en-GB" w:eastAsia="en-US"/>
        </w:rPr>
      </w:pPr>
    </w:p>
    <w:p w14:paraId="0EEC55CE" w14:textId="77777777" w:rsidR="0045432F" w:rsidRPr="002650E8" w:rsidRDefault="0045432F" w:rsidP="0045432F">
      <w:pPr>
        <w:autoSpaceDE w:val="0"/>
        <w:autoSpaceDN w:val="0"/>
        <w:adjustRightInd w:val="0"/>
        <w:ind w:left="720" w:hanging="720"/>
        <w:jc w:val="both"/>
        <w:rPr>
          <w:rFonts w:ascii="Times" w:eastAsiaTheme="minorHAnsi" w:hAnsi="Times"/>
          <w:color w:val="000000" w:themeColor="text1"/>
          <w:lang w:val="en-GB" w:eastAsia="en-US"/>
        </w:rPr>
      </w:pPr>
      <w:r w:rsidRPr="002650E8">
        <w:rPr>
          <w:rFonts w:ascii="Times" w:eastAsiaTheme="minorHAnsi" w:hAnsi="Times"/>
          <w:color w:val="000000" w:themeColor="text1"/>
          <w:lang w:val="en-GB" w:eastAsia="en-US"/>
        </w:rPr>
        <w:t>[21]</w:t>
      </w:r>
      <w:r w:rsidRPr="002650E8">
        <w:rPr>
          <w:rFonts w:ascii="Times" w:eastAsiaTheme="minorHAnsi" w:hAnsi="Times"/>
          <w:color w:val="000000" w:themeColor="text1"/>
          <w:lang w:val="en-GB" w:eastAsia="en-US"/>
        </w:rPr>
        <w:tab/>
        <w:t>Pang, A., Wittenbrink, C., Lodha., S.: Approaches to uncertainty visualization. The Visual Computer 13(8), 370–390 (1997).</w:t>
      </w:r>
    </w:p>
    <w:p w14:paraId="1BA46694" w14:textId="77777777" w:rsidR="0045432F" w:rsidRPr="002650E8" w:rsidRDefault="0045432F" w:rsidP="0045432F">
      <w:pPr>
        <w:pStyle w:val="nova-e-listitem"/>
        <w:shd w:val="clear" w:color="auto" w:fill="FFFFFF"/>
        <w:spacing w:after="120" w:afterAutospacing="0"/>
        <w:ind w:left="720" w:hanging="720"/>
        <w:rPr>
          <w:rFonts w:ascii="Times" w:hAnsi="Times"/>
          <w:color w:val="000000" w:themeColor="text1"/>
          <w:bdr w:val="none" w:sz="0" w:space="0" w:color="auto" w:frame="1"/>
        </w:rPr>
      </w:pPr>
      <w:r w:rsidRPr="002650E8">
        <w:rPr>
          <w:rFonts w:ascii="Times" w:hAnsi="Times" w:cs="Arial"/>
          <w:color w:val="000000" w:themeColor="text1"/>
          <w:lang w:val="en-US"/>
        </w:rPr>
        <w:t xml:space="preserve">[22] </w:t>
      </w:r>
      <w:r w:rsidRPr="002650E8">
        <w:rPr>
          <w:rFonts w:ascii="Times" w:hAnsi="Times" w:cs="Arial"/>
          <w:color w:val="000000" w:themeColor="text1"/>
          <w:lang w:val="en-US"/>
        </w:rPr>
        <w:tab/>
      </w:r>
      <w:r w:rsidRPr="002650E8">
        <w:rPr>
          <w:rFonts w:ascii="Times" w:hAnsi="Times"/>
          <w:color w:val="000000" w:themeColor="text1"/>
        </w:rPr>
        <w:t>Rudolf Netzel and Daniel Weiskopf</w:t>
      </w:r>
      <w:r w:rsidRPr="002650E8">
        <w:rPr>
          <w:rFonts w:ascii="Times" w:hAnsi="Times"/>
          <w:color w:val="000000" w:themeColor="text1"/>
          <w:lang w:val="en-US"/>
        </w:rPr>
        <w:t xml:space="preserve">, </w:t>
      </w:r>
      <w:r w:rsidRPr="002650E8">
        <w:rPr>
          <w:rFonts w:ascii="Times" w:hAnsi="Times"/>
          <w:color w:val="000000" w:themeColor="text1"/>
        </w:rPr>
        <w:t>Tex</w:t>
      </w:r>
      <w:r w:rsidRPr="002650E8">
        <w:rPr>
          <w:rFonts w:ascii="Times" w:hAnsi="Times"/>
          <w:color w:val="000000" w:themeColor="text1"/>
          <w:lang w:val="en-US"/>
        </w:rPr>
        <w:t>t</w:t>
      </w:r>
      <w:r w:rsidRPr="002650E8">
        <w:rPr>
          <w:rFonts w:ascii="Times" w:hAnsi="Times"/>
          <w:color w:val="000000" w:themeColor="text1"/>
        </w:rPr>
        <w:t>ure</w:t>
      </w:r>
      <w:r w:rsidRPr="002650E8">
        <w:rPr>
          <w:rFonts w:ascii="Times" w:hAnsi="Times"/>
          <w:color w:val="000000" w:themeColor="text1"/>
          <w:lang w:val="en-US"/>
        </w:rPr>
        <w:t xml:space="preserve"> </w:t>
      </w:r>
      <w:r w:rsidRPr="002650E8">
        <w:rPr>
          <w:rFonts w:ascii="Times" w:hAnsi="Times"/>
          <w:color w:val="000000" w:themeColor="text1"/>
        </w:rPr>
        <w:t>Based Flow VisualizaTion</w:t>
      </w:r>
      <w:r w:rsidRPr="002650E8">
        <w:rPr>
          <w:rFonts w:ascii="Times" w:hAnsi="Times"/>
          <w:color w:val="000000" w:themeColor="text1"/>
          <w:lang w:val="en-US"/>
        </w:rPr>
        <w:t xml:space="preserve">. </w:t>
      </w:r>
      <w:r w:rsidRPr="002650E8">
        <w:rPr>
          <w:rFonts w:ascii="Times" w:hAnsi="Times"/>
          <w:color w:val="000000" w:themeColor="text1"/>
        </w:rPr>
        <w:t>November 2013</w:t>
      </w:r>
      <w:r w:rsidRPr="002650E8">
        <w:rPr>
          <w:rFonts w:ascii="Times" w:hAnsi="Times"/>
          <w:color w:val="000000" w:themeColor="text1"/>
          <w:lang w:val="en-US"/>
        </w:rPr>
        <w:t xml:space="preserve">, </w:t>
      </w:r>
      <w:r w:rsidRPr="002650E8">
        <w:rPr>
          <w:rFonts w:ascii="Times" w:hAnsi="Times"/>
          <w:color w:val="000000" w:themeColor="text1"/>
          <w:bdr w:val="none" w:sz="0" w:space="0" w:color="auto" w:frame="1"/>
        </w:rPr>
        <w:t>Computing in Science and Engineering</w:t>
      </w:r>
      <w:r w:rsidRPr="002650E8">
        <w:rPr>
          <w:rFonts w:ascii="Times" w:hAnsi="Times"/>
          <w:color w:val="000000" w:themeColor="text1"/>
        </w:rPr>
        <w:t> 15(6): 96-102</w:t>
      </w:r>
      <w:r w:rsidRPr="002650E8">
        <w:rPr>
          <w:rFonts w:ascii="Times" w:hAnsi="Times"/>
          <w:color w:val="000000" w:themeColor="text1"/>
          <w:lang w:val="en-US"/>
        </w:rPr>
        <w:t xml:space="preserve">, </w:t>
      </w:r>
    </w:p>
    <w:p w14:paraId="0CFFEBB9" w14:textId="77777777" w:rsidR="0045432F" w:rsidRPr="002650E8" w:rsidRDefault="0045432F" w:rsidP="0045432F">
      <w:pPr>
        <w:ind w:left="720" w:hanging="720"/>
        <w:jc w:val="both"/>
        <w:rPr>
          <w:rFonts w:ascii="Times" w:hAnsi="Times" w:cs="Arial"/>
          <w:color w:val="000000" w:themeColor="text1"/>
          <w:shd w:val="clear" w:color="auto" w:fill="FFFFFF"/>
          <w:lang w:val="en-US"/>
        </w:rPr>
      </w:pPr>
      <w:r w:rsidRPr="002650E8">
        <w:rPr>
          <w:rFonts w:ascii="Times" w:hAnsi="Times"/>
          <w:color w:val="000000" w:themeColor="text1"/>
          <w:lang w:val="en-US"/>
        </w:rPr>
        <w:t>[23]</w:t>
      </w:r>
      <w:r w:rsidRPr="002650E8">
        <w:rPr>
          <w:rFonts w:ascii="Times" w:hAnsi="Times"/>
          <w:color w:val="000000" w:themeColor="text1"/>
          <w:lang w:val="en-US"/>
        </w:rPr>
        <w:tab/>
      </w:r>
      <w:r w:rsidRPr="002650E8">
        <w:rPr>
          <w:rFonts w:ascii="Times" w:hAnsi="Times"/>
          <w:color w:val="000000" w:themeColor="text1"/>
        </w:rPr>
        <w:t>Jesus J. Caban, Alark Joshi, and Penny Rheingans</w:t>
      </w:r>
      <w:r w:rsidRPr="002650E8">
        <w:rPr>
          <w:rFonts w:ascii="Times" w:hAnsi="Times"/>
          <w:color w:val="000000" w:themeColor="text1"/>
          <w:lang w:val="en-US"/>
        </w:rPr>
        <w:t xml:space="preserve">. </w:t>
      </w:r>
      <w:r w:rsidRPr="002650E8">
        <w:rPr>
          <w:rFonts w:ascii="Times" w:hAnsi="Times"/>
          <w:color w:val="000000" w:themeColor="text1"/>
        </w:rPr>
        <w:t>Texture-based feature tracking for effective time-varying data visualization</w:t>
      </w:r>
      <w:r w:rsidRPr="002650E8">
        <w:rPr>
          <w:rFonts w:ascii="Times" w:hAnsi="Times"/>
          <w:color w:val="000000" w:themeColor="text1"/>
          <w:lang w:val="en-US"/>
        </w:rPr>
        <w:t xml:space="preserve">, </w:t>
      </w:r>
      <w:r w:rsidRPr="002650E8">
        <w:rPr>
          <w:rFonts w:ascii="Times" w:hAnsi="Times" w:cs="Arial"/>
          <w:color w:val="000000" w:themeColor="text1"/>
          <w:shd w:val="clear" w:color="auto" w:fill="FFFFFF"/>
        </w:rPr>
        <w:t>IEEE Transactions on Visualization and Computer Graphics (Volume: 13, Issue: 6, Nov.-Dec. 2007)</w:t>
      </w:r>
      <w:r w:rsidRPr="002650E8">
        <w:rPr>
          <w:rFonts w:ascii="Times" w:hAnsi="Times" w:cs="Arial"/>
          <w:color w:val="000000" w:themeColor="text1"/>
          <w:shd w:val="clear" w:color="auto" w:fill="FFFFFF"/>
          <w:lang w:val="en-US"/>
        </w:rPr>
        <w:t xml:space="preserve">. </w:t>
      </w:r>
      <w:r w:rsidRPr="002650E8">
        <w:rPr>
          <w:rStyle w:val="Strong"/>
          <w:rFonts w:ascii="Times" w:hAnsi="Times" w:cs="Arial"/>
          <w:b w:val="0"/>
          <w:bCs w:val="0"/>
          <w:color w:val="000000" w:themeColor="text1"/>
          <w:shd w:val="clear" w:color="auto" w:fill="FFFFFF"/>
        </w:rPr>
        <w:t>Page(s): </w:t>
      </w:r>
      <w:r w:rsidRPr="002650E8">
        <w:rPr>
          <w:rFonts w:ascii="Times" w:hAnsi="Times" w:cs="Arial"/>
          <w:color w:val="000000" w:themeColor="text1"/>
          <w:shd w:val="clear" w:color="auto" w:fill="FFFFFF"/>
        </w:rPr>
        <w:t>1472 –</w:t>
      </w:r>
      <w:r w:rsidRPr="002650E8">
        <w:rPr>
          <w:rFonts w:ascii="Times" w:hAnsi="Times" w:cs="Arial"/>
          <w:color w:val="000000" w:themeColor="text1"/>
          <w:shd w:val="clear" w:color="auto" w:fill="FFFFFF"/>
          <w:lang w:val="en-US"/>
        </w:rPr>
        <w:t xml:space="preserve"> </w:t>
      </w:r>
      <w:r w:rsidRPr="002650E8">
        <w:rPr>
          <w:rFonts w:ascii="Times" w:hAnsi="Times" w:cs="Arial"/>
          <w:color w:val="000000" w:themeColor="text1"/>
          <w:shd w:val="clear" w:color="auto" w:fill="FFFFFF"/>
        </w:rPr>
        <w:t>1479</w:t>
      </w:r>
      <w:r w:rsidRPr="002650E8">
        <w:rPr>
          <w:rFonts w:ascii="Times" w:hAnsi="Times" w:cs="Arial"/>
          <w:color w:val="000000" w:themeColor="text1"/>
          <w:shd w:val="clear" w:color="auto" w:fill="FFFFFF"/>
          <w:lang w:val="en-US"/>
        </w:rPr>
        <w:t>.</w:t>
      </w:r>
    </w:p>
    <w:p w14:paraId="5102D546" w14:textId="77777777" w:rsidR="0045432F" w:rsidRPr="002650E8" w:rsidRDefault="0045432F" w:rsidP="0045432F">
      <w:pPr>
        <w:ind w:left="720" w:hanging="720"/>
        <w:jc w:val="both"/>
        <w:rPr>
          <w:rFonts w:ascii="Times" w:hAnsi="Times" w:cs="Arial"/>
          <w:color w:val="000000" w:themeColor="text1"/>
          <w:shd w:val="clear" w:color="auto" w:fill="FFFFFF"/>
          <w:lang w:val="en-US"/>
        </w:rPr>
      </w:pPr>
    </w:p>
    <w:p w14:paraId="74BCB9B1" w14:textId="77777777" w:rsidR="0045432F" w:rsidRPr="002650E8" w:rsidRDefault="0045432F" w:rsidP="0045432F">
      <w:pPr>
        <w:ind w:left="720" w:hanging="720"/>
        <w:jc w:val="both"/>
        <w:rPr>
          <w:rFonts w:ascii="Times" w:hAnsi="Times"/>
          <w:color w:val="000000" w:themeColor="text1"/>
        </w:rPr>
      </w:pPr>
      <w:r w:rsidRPr="002650E8">
        <w:rPr>
          <w:rFonts w:ascii="Times" w:hAnsi="Times"/>
          <w:color w:val="000000" w:themeColor="text1"/>
          <w:lang w:val="en-US"/>
        </w:rPr>
        <w:t>[24]</w:t>
      </w:r>
      <w:r w:rsidRPr="002650E8">
        <w:rPr>
          <w:rFonts w:ascii="Times" w:hAnsi="Times"/>
          <w:color w:val="000000" w:themeColor="text1"/>
          <w:lang w:val="en-US"/>
        </w:rPr>
        <w:tab/>
      </w:r>
      <w:r w:rsidRPr="002650E8">
        <w:rPr>
          <w:rStyle w:val="blue-tooltip"/>
          <w:rFonts w:ascii="Times" w:hAnsi="Times" w:cs="Arial"/>
          <w:color w:val="000000" w:themeColor="text1"/>
          <w:shd w:val="clear" w:color="auto" w:fill="FFFFFF"/>
        </w:rPr>
        <w:t>Sven Bachthaler</w:t>
      </w:r>
      <w:r w:rsidRPr="002650E8">
        <w:rPr>
          <w:rStyle w:val="authors-info"/>
          <w:rFonts w:ascii="Times" w:hAnsi="Times" w:cs="Arial"/>
          <w:color w:val="000000" w:themeColor="text1"/>
          <w:shd w:val="clear" w:color="auto" w:fill="FFFFFF"/>
          <w:lang w:val="en-US"/>
        </w:rPr>
        <w:t>,</w:t>
      </w:r>
      <w:r w:rsidRPr="002650E8">
        <w:rPr>
          <w:rStyle w:val="authors-info"/>
          <w:rFonts w:ascii="Times" w:hAnsi="Times" w:cs="Arial"/>
          <w:color w:val="000000" w:themeColor="text1"/>
          <w:shd w:val="clear" w:color="auto" w:fill="FFFFFF"/>
        </w:rPr>
        <w:t> </w:t>
      </w:r>
      <w:r w:rsidRPr="002650E8">
        <w:rPr>
          <w:rStyle w:val="blue-tooltip"/>
          <w:rFonts w:ascii="Times" w:hAnsi="Times" w:cs="Arial"/>
          <w:color w:val="000000" w:themeColor="text1"/>
          <w:shd w:val="clear" w:color="auto" w:fill="FFFFFF"/>
        </w:rPr>
        <w:t>Daniel Weiskopf</w:t>
      </w:r>
      <w:r w:rsidRPr="002650E8">
        <w:rPr>
          <w:rFonts w:ascii="Times" w:hAnsi="Times"/>
          <w:color w:val="000000" w:themeColor="text1"/>
          <w:lang w:val="en-US"/>
        </w:rPr>
        <w:t xml:space="preserve">. </w:t>
      </w:r>
      <w:r w:rsidRPr="002650E8">
        <w:rPr>
          <w:rFonts w:ascii="Times" w:hAnsi="Times"/>
          <w:color w:val="000000" w:themeColor="text1"/>
        </w:rPr>
        <w:t>Animation of Orthogonal Texture Patterns for Vector Field Visualization</w:t>
      </w:r>
      <w:r w:rsidRPr="002650E8">
        <w:rPr>
          <w:rFonts w:ascii="Times" w:hAnsi="Times"/>
          <w:color w:val="000000" w:themeColor="text1"/>
          <w:lang w:val="en-US"/>
        </w:rPr>
        <w:t xml:space="preserve">. </w:t>
      </w:r>
      <w:r w:rsidRPr="002650E8">
        <w:rPr>
          <w:rFonts w:ascii="Times" w:hAnsi="Times" w:cs="Arial"/>
          <w:color w:val="000000" w:themeColor="text1"/>
          <w:shd w:val="clear" w:color="auto" w:fill="FFFFFF"/>
        </w:rPr>
        <w:t>IEEE Transactions on Visualization and Computer Graphics (Volume: 14, Issue: 4, July-Aug. 2008)</w:t>
      </w:r>
      <w:r w:rsidRPr="002650E8">
        <w:rPr>
          <w:rFonts w:ascii="Times" w:hAnsi="Times" w:cs="Arial"/>
          <w:color w:val="000000" w:themeColor="text1"/>
          <w:shd w:val="clear" w:color="auto" w:fill="FFFFFF"/>
          <w:lang w:val="en-US"/>
        </w:rPr>
        <w:t xml:space="preserve">, </w:t>
      </w:r>
      <w:r w:rsidRPr="002650E8">
        <w:rPr>
          <w:rStyle w:val="Strong"/>
          <w:rFonts w:ascii="Times" w:hAnsi="Times" w:cs="Arial"/>
          <w:b w:val="0"/>
          <w:bCs w:val="0"/>
          <w:color w:val="000000" w:themeColor="text1"/>
          <w:shd w:val="clear" w:color="auto" w:fill="FFFFFF"/>
        </w:rPr>
        <w:t>Page(s): </w:t>
      </w:r>
      <w:r w:rsidRPr="002650E8">
        <w:rPr>
          <w:rFonts w:ascii="Times" w:hAnsi="Times" w:cs="Arial"/>
          <w:color w:val="000000" w:themeColor="text1"/>
          <w:shd w:val="clear" w:color="auto" w:fill="FFFFFF"/>
        </w:rPr>
        <w:t>741 – 755</w:t>
      </w:r>
      <w:r w:rsidRPr="002650E8">
        <w:rPr>
          <w:rFonts w:ascii="Times" w:hAnsi="Times" w:cs="Arial"/>
          <w:color w:val="000000" w:themeColor="text1"/>
          <w:shd w:val="clear" w:color="auto" w:fill="FFFFFF"/>
          <w:lang w:val="en-US"/>
        </w:rPr>
        <w:t xml:space="preserve">. </w:t>
      </w:r>
    </w:p>
    <w:p w14:paraId="072C9E49" w14:textId="77777777" w:rsidR="0045432F" w:rsidRPr="002650E8" w:rsidRDefault="0045432F" w:rsidP="0045432F">
      <w:pPr>
        <w:ind w:left="720" w:hanging="720"/>
        <w:jc w:val="both"/>
        <w:rPr>
          <w:rFonts w:ascii="Times" w:hAnsi="Times"/>
          <w:color w:val="000000" w:themeColor="text1"/>
          <w:lang w:val="en-US"/>
        </w:rPr>
      </w:pPr>
    </w:p>
    <w:p w14:paraId="55C1080C" w14:textId="77777777" w:rsidR="0045432F" w:rsidRPr="002650E8" w:rsidRDefault="0045432F" w:rsidP="0045432F">
      <w:pPr>
        <w:ind w:left="720" w:hanging="720"/>
        <w:jc w:val="both"/>
        <w:rPr>
          <w:rFonts w:ascii="Times" w:hAnsi="Times" w:cs="Arial"/>
          <w:color w:val="000000" w:themeColor="text1"/>
          <w:shd w:val="clear" w:color="auto" w:fill="FFFFFF"/>
        </w:rPr>
      </w:pPr>
      <w:r w:rsidRPr="002650E8">
        <w:rPr>
          <w:rFonts w:ascii="Times" w:hAnsi="Times"/>
          <w:color w:val="000000" w:themeColor="text1"/>
          <w:lang w:val="en-US"/>
        </w:rPr>
        <w:t>[25]</w:t>
      </w:r>
      <w:r w:rsidRPr="002650E8">
        <w:rPr>
          <w:rFonts w:ascii="Times" w:hAnsi="Times"/>
          <w:color w:val="000000" w:themeColor="text1"/>
          <w:lang w:val="en-US"/>
        </w:rPr>
        <w:tab/>
      </w:r>
      <w:r w:rsidRPr="002650E8">
        <w:rPr>
          <w:rStyle w:val="blue-tooltip"/>
          <w:rFonts w:ascii="Times" w:hAnsi="Times" w:cs="Arial"/>
          <w:color w:val="000000" w:themeColor="text1"/>
          <w:shd w:val="clear" w:color="auto" w:fill="FFFFFF"/>
        </w:rPr>
        <w:t>Jin Huang</w:t>
      </w:r>
      <w:r w:rsidRPr="002650E8">
        <w:rPr>
          <w:rStyle w:val="authors-info"/>
          <w:rFonts w:ascii="Times" w:hAnsi="Times" w:cs="Arial"/>
          <w:color w:val="000000" w:themeColor="text1"/>
          <w:shd w:val="clear" w:color="auto" w:fill="FFFFFF"/>
          <w:lang w:val="en-US"/>
        </w:rPr>
        <w:t>,</w:t>
      </w:r>
      <w:r w:rsidRPr="002650E8">
        <w:rPr>
          <w:rStyle w:val="authors-info"/>
          <w:rFonts w:ascii="Times" w:hAnsi="Times" w:cs="Arial"/>
          <w:color w:val="000000" w:themeColor="text1"/>
          <w:shd w:val="clear" w:color="auto" w:fill="FFFFFF"/>
        </w:rPr>
        <w:t> </w:t>
      </w:r>
      <w:r w:rsidRPr="002650E8">
        <w:rPr>
          <w:rStyle w:val="blue-tooltip"/>
          <w:rFonts w:ascii="Times" w:hAnsi="Times" w:cs="Arial"/>
          <w:color w:val="000000" w:themeColor="text1"/>
          <w:shd w:val="clear" w:color="auto" w:fill="FFFFFF"/>
        </w:rPr>
        <w:t>Zherong Pan</w:t>
      </w:r>
      <w:r w:rsidRPr="002650E8">
        <w:rPr>
          <w:rStyle w:val="authors-info"/>
          <w:rFonts w:ascii="Times" w:hAnsi="Times" w:cs="Arial"/>
          <w:color w:val="000000" w:themeColor="text1"/>
          <w:shd w:val="clear" w:color="auto" w:fill="FFFFFF"/>
          <w:lang w:val="en-US"/>
        </w:rPr>
        <w:t>,</w:t>
      </w:r>
      <w:r w:rsidRPr="002650E8">
        <w:rPr>
          <w:rStyle w:val="authors-info"/>
          <w:rFonts w:ascii="Times" w:hAnsi="Times" w:cs="Arial"/>
          <w:color w:val="000000" w:themeColor="text1"/>
          <w:shd w:val="clear" w:color="auto" w:fill="FFFFFF"/>
        </w:rPr>
        <w:t> </w:t>
      </w:r>
      <w:r w:rsidRPr="002650E8">
        <w:rPr>
          <w:rStyle w:val="blue-tooltip"/>
          <w:rFonts w:ascii="Times" w:hAnsi="Times" w:cs="Arial"/>
          <w:color w:val="000000" w:themeColor="text1"/>
          <w:shd w:val="clear" w:color="auto" w:fill="FFFFFF"/>
        </w:rPr>
        <w:t>Guoning Chen</w:t>
      </w:r>
      <w:r w:rsidRPr="002650E8">
        <w:rPr>
          <w:rStyle w:val="authors-info"/>
          <w:rFonts w:ascii="Times" w:hAnsi="Times" w:cs="Arial"/>
          <w:color w:val="000000" w:themeColor="text1"/>
          <w:shd w:val="clear" w:color="auto" w:fill="FFFFFF"/>
          <w:lang w:val="en-US"/>
        </w:rPr>
        <w:t>,</w:t>
      </w:r>
      <w:r w:rsidRPr="002650E8">
        <w:rPr>
          <w:rStyle w:val="authors-info"/>
          <w:rFonts w:ascii="Times" w:hAnsi="Times" w:cs="Arial"/>
          <w:color w:val="000000" w:themeColor="text1"/>
          <w:shd w:val="clear" w:color="auto" w:fill="FFFFFF"/>
        </w:rPr>
        <w:t> </w:t>
      </w:r>
      <w:r w:rsidRPr="002650E8">
        <w:rPr>
          <w:rStyle w:val="blue-tooltip"/>
          <w:rFonts w:ascii="Times" w:hAnsi="Times" w:cs="Arial"/>
          <w:color w:val="000000" w:themeColor="text1"/>
          <w:shd w:val="clear" w:color="auto" w:fill="FFFFFF"/>
        </w:rPr>
        <w:t>Wei Chen</w:t>
      </w:r>
      <w:r w:rsidRPr="002650E8">
        <w:rPr>
          <w:rStyle w:val="authors-info"/>
          <w:rFonts w:ascii="Times" w:hAnsi="Times" w:cs="Arial"/>
          <w:color w:val="000000" w:themeColor="text1"/>
          <w:shd w:val="clear" w:color="auto" w:fill="FFFFFF"/>
          <w:lang w:val="en-US"/>
        </w:rPr>
        <w:t>,</w:t>
      </w:r>
      <w:r w:rsidRPr="002650E8">
        <w:rPr>
          <w:rStyle w:val="authors-info"/>
          <w:rFonts w:ascii="Times" w:hAnsi="Times" w:cs="Arial"/>
          <w:color w:val="000000" w:themeColor="text1"/>
          <w:shd w:val="clear" w:color="auto" w:fill="FFFFFF"/>
        </w:rPr>
        <w:t> </w:t>
      </w:r>
      <w:r w:rsidRPr="002650E8">
        <w:rPr>
          <w:rStyle w:val="blue-tooltip"/>
          <w:rFonts w:ascii="Times" w:hAnsi="Times" w:cs="Arial"/>
          <w:color w:val="000000" w:themeColor="text1"/>
          <w:shd w:val="clear" w:color="auto" w:fill="FFFFFF"/>
        </w:rPr>
        <w:t>Hujun Bao</w:t>
      </w:r>
      <w:r w:rsidRPr="002650E8">
        <w:rPr>
          <w:rStyle w:val="blue-tooltip"/>
          <w:rFonts w:ascii="Times" w:hAnsi="Times" w:cs="Arial"/>
          <w:color w:val="000000" w:themeColor="text1"/>
          <w:shd w:val="clear" w:color="auto" w:fill="FFFFFF"/>
          <w:lang w:val="en-US"/>
        </w:rPr>
        <w:t xml:space="preserve">. </w:t>
      </w:r>
      <w:r w:rsidRPr="002650E8">
        <w:rPr>
          <w:rFonts w:ascii="Times" w:hAnsi="Times" w:cs="Arial"/>
          <w:color w:val="000000" w:themeColor="text1"/>
        </w:rPr>
        <w:t>Image-Space Texture-Based Output-Coherent Surface Flow Visualization</w:t>
      </w:r>
      <w:r w:rsidRPr="002650E8">
        <w:rPr>
          <w:rFonts w:ascii="Times" w:hAnsi="Times" w:cs="Arial"/>
          <w:color w:val="000000" w:themeColor="text1"/>
          <w:lang w:val="en-US"/>
        </w:rPr>
        <w:t xml:space="preserve">. </w:t>
      </w:r>
      <w:r w:rsidRPr="002650E8">
        <w:rPr>
          <w:rFonts w:ascii="Times" w:hAnsi="Times" w:cs="Arial"/>
          <w:color w:val="000000" w:themeColor="text1"/>
          <w:shd w:val="clear" w:color="auto" w:fill="FFFFFF"/>
        </w:rPr>
        <w:t>IEEE Transactions on Visualization and Computer Graphics (Volume: 19, Issue: 9, Sept. 2013)</w:t>
      </w:r>
      <w:r w:rsidRPr="002650E8">
        <w:rPr>
          <w:rFonts w:ascii="Times" w:hAnsi="Times" w:cs="Arial"/>
          <w:color w:val="000000" w:themeColor="text1"/>
          <w:shd w:val="clear" w:color="auto" w:fill="FFFFFF"/>
          <w:lang w:val="en-US"/>
        </w:rPr>
        <w:t xml:space="preserve">. </w:t>
      </w:r>
      <w:r w:rsidRPr="002650E8">
        <w:rPr>
          <w:rStyle w:val="Strong"/>
          <w:rFonts w:ascii="Times" w:hAnsi="Times" w:cs="Arial"/>
          <w:b w:val="0"/>
          <w:bCs w:val="0"/>
          <w:color w:val="000000" w:themeColor="text1"/>
          <w:shd w:val="clear" w:color="auto" w:fill="FFFFFF"/>
        </w:rPr>
        <w:t>Page(s): </w:t>
      </w:r>
      <w:r w:rsidRPr="002650E8">
        <w:rPr>
          <w:rFonts w:ascii="Times" w:hAnsi="Times" w:cs="Arial"/>
          <w:color w:val="000000" w:themeColor="text1"/>
          <w:shd w:val="clear" w:color="auto" w:fill="FFFFFF"/>
        </w:rPr>
        <w:t>1476 – 1487</w:t>
      </w:r>
      <w:r w:rsidRPr="002650E8">
        <w:rPr>
          <w:rFonts w:ascii="Times" w:hAnsi="Times" w:cs="Arial"/>
          <w:color w:val="000000" w:themeColor="text1"/>
          <w:shd w:val="clear" w:color="auto" w:fill="FFFFFF"/>
          <w:lang w:val="en-US"/>
        </w:rPr>
        <w:t>.</w:t>
      </w:r>
    </w:p>
    <w:p w14:paraId="695E90AB" w14:textId="77777777" w:rsidR="0045432F" w:rsidRPr="002650E8" w:rsidRDefault="0045432F" w:rsidP="0045432F">
      <w:pPr>
        <w:ind w:left="720" w:hanging="720"/>
        <w:jc w:val="both"/>
        <w:rPr>
          <w:rFonts w:ascii="Times" w:hAnsi="Times"/>
          <w:color w:val="000000" w:themeColor="text1"/>
        </w:rPr>
      </w:pPr>
    </w:p>
    <w:p w14:paraId="6BE0E7EE" w14:textId="77777777" w:rsidR="0045432F" w:rsidRPr="002650E8" w:rsidRDefault="0045432F" w:rsidP="0045432F">
      <w:pPr>
        <w:ind w:left="720" w:hanging="720"/>
        <w:jc w:val="both"/>
        <w:rPr>
          <w:rFonts w:ascii="Times" w:hAnsi="Times" w:cs="Arial"/>
          <w:color w:val="000000" w:themeColor="text1"/>
          <w:shd w:val="clear" w:color="auto" w:fill="FFFFFF"/>
        </w:rPr>
      </w:pPr>
      <w:r w:rsidRPr="002650E8">
        <w:rPr>
          <w:rFonts w:ascii="Times" w:hAnsi="Times"/>
          <w:color w:val="000000" w:themeColor="text1"/>
          <w:lang w:val="en-US"/>
        </w:rPr>
        <w:t xml:space="preserve">[26] </w:t>
      </w:r>
      <w:r w:rsidRPr="002650E8">
        <w:rPr>
          <w:rFonts w:ascii="Times" w:hAnsi="Times"/>
          <w:color w:val="000000" w:themeColor="text1"/>
          <w:lang w:val="en-US"/>
        </w:rPr>
        <w:tab/>
      </w:r>
      <w:r w:rsidRPr="002650E8">
        <w:rPr>
          <w:rFonts w:ascii="Times" w:hAnsi="Times"/>
          <w:color w:val="000000" w:themeColor="text1"/>
        </w:rPr>
        <w:t>Andrea Kratz, Daniel Baum, and Ingrid Hotz</w:t>
      </w:r>
      <w:r w:rsidRPr="002650E8">
        <w:rPr>
          <w:rFonts w:ascii="Times" w:hAnsi="Times"/>
          <w:color w:val="000000" w:themeColor="text1"/>
          <w:lang w:val="en-US"/>
        </w:rPr>
        <w:t xml:space="preserve">. </w:t>
      </w:r>
      <w:r w:rsidRPr="002650E8">
        <w:rPr>
          <w:rFonts w:ascii="Times" w:hAnsi="Times" w:cs="Arial"/>
          <w:color w:val="000000" w:themeColor="text1"/>
        </w:rPr>
        <w:t>Anisotropic Sampling of Planar and Two-Manifold Domains for Texture Generation and Glyph Distribution</w:t>
      </w:r>
      <w:r w:rsidRPr="002650E8">
        <w:rPr>
          <w:rFonts w:ascii="Times" w:hAnsi="Times" w:cs="Arial"/>
          <w:color w:val="000000" w:themeColor="text1"/>
          <w:lang w:val="en-US"/>
        </w:rPr>
        <w:t xml:space="preserve">. </w:t>
      </w:r>
      <w:r w:rsidRPr="002650E8">
        <w:rPr>
          <w:rFonts w:ascii="Times" w:hAnsi="Times" w:cs="Arial"/>
          <w:color w:val="000000" w:themeColor="text1"/>
          <w:shd w:val="clear" w:color="auto" w:fill="FFFFFF"/>
        </w:rPr>
        <w:t>IEEE Transactions on Visualization and Computer Graphics (Volume: 19, Issue: 11, Nov. 2013)</w:t>
      </w:r>
      <w:r w:rsidRPr="002650E8">
        <w:rPr>
          <w:rFonts w:ascii="Times" w:hAnsi="Times" w:cs="Arial"/>
          <w:color w:val="000000" w:themeColor="text1"/>
          <w:shd w:val="clear" w:color="auto" w:fill="FFFFFF"/>
          <w:lang w:val="en-US"/>
        </w:rPr>
        <w:t xml:space="preserve">. </w:t>
      </w:r>
      <w:r w:rsidRPr="002650E8">
        <w:rPr>
          <w:rStyle w:val="Strong"/>
          <w:rFonts w:ascii="Times" w:hAnsi="Times" w:cs="Arial"/>
          <w:b w:val="0"/>
          <w:bCs w:val="0"/>
          <w:color w:val="000000" w:themeColor="text1"/>
          <w:shd w:val="clear" w:color="auto" w:fill="FFFFFF"/>
        </w:rPr>
        <w:t>Page(s): </w:t>
      </w:r>
      <w:r w:rsidRPr="002650E8">
        <w:rPr>
          <w:rFonts w:ascii="Times" w:hAnsi="Times" w:cs="Arial"/>
          <w:color w:val="000000" w:themeColor="text1"/>
          <w:shd w:val="clear" w:color="auto" w:fill="FFFFFF"/>
        </w:rPr>
        <w:t>1782 – 1794</w:t>
      </w:r>
      <w:r w:rsidRPr="002650E8">
        <w:rPr>
          <w:rFonts w:ascii="Times" w:hAnsi="Times" w:cs="Arial"/>
          <w:color w:val="000000" w:themeColor="text1"/>
          <w:shd w:val="clear" w:color="auto" w:fill="FFFFFF"/>
          <w:lang w:val="en-US"/>
        </w:rPr>
        <w:t>.</w:t>
      </w:r>
    </w:p>
    <w:p w14:paraId="2E2E804F" w14:textId="77777777" w:rsidR="0045432F" w:rsidRPr="002650E8" w:rsidRDefault="0045432F" w:rsidP="0045432F">
      <w:pPr>
        <w:ind w:left="720" w:hanging="720"/>
        <w:jc w:val="both"/>
        <w:rPr>
          <w:rFonts w:ascii="Times" w:hAnsi="Times"/>
          <w:color w:val="000000" w:themeColor="text1"/>
        </w:rPr>
      </w:pPr>
    </w:p>
    <w:p w14:paraId="48FD3170" w14:textId="77777777" w:rsidR="0045432F" w:rsidRPr="002650E8" w:rsidRDefault="0045432F" w:rsidP="0045432F">
      <w:pPr>
        <w:ind w:left="720" w:hanging="720"/>
        <w:jc w:val="both"/>
        <w:rPr>
          <w:rFonts w:ascii="Times" w:hAnsi="Times" w:cs="Arial"/>
          <w:color w:val="000000" w:themeColor="text1"/>
          <w:shd w:val="clear" w:color="auto" w:fill="FFFFFF"/>
        </w:rPr>
      </w:pPr>
      <w:r w:rsidRPr="002650E8">
        <w:rPr>
          <w:rFonts w:ascii="Times" w:hAnsi="Times"/>
          <w:color w:val="000000" w:themeColor="text1"/>
          <w:lang w:val="en-US"/>
        </w:rPr>
        <w:t>[27]</w:t>
      </w:r>
      <w:r w:rsidRPr="002650E8">
        <w:rPr>
          <w:rFonts w:ascii="Times" w:hAnsi="Times"/>
          <w:color w:val="000000" w:themeColor="text1"/>
          <w:lang w:val="en-US"/>
        </w:rPr>
        <w:tab/>
      </w:r>
      <w:r w:rsidRPr="002650E8">
        <w:rPr>
          <w:rFonts w:ascii="Times" w:hAnsi="Times" w:cs="Arial"/>
          <w:color w:val="000000" w:themeColor="text1"/>
          <w:shd w:val="clear" w:color="auto" w:fill="FFFFFF"/>
        </w:rPr>
        <w:t>D. Weiskopf</w:t>
      </w:r>
      <w:r w:rsidRPr="002650E8">
        <w:rPr>
          <w:rFonts w:ascii="Times" w:hAnsi="Times"/>
          <w:color w:val="000000" w:themeColor="text1"/>
          <w:lang w:val="en-US"/>
        </w:rPr>
        <w:t xml:space="preserve">. </w:t>
      </w:r>
      <w:r w:rsidRPr="002650E8">
        <w:rPr>
          <w:rFonts w:ascii="Times" w:hAnsi="Times" w:cs="Arial"/>
          <w:color w:val="000000" w:themeColor="text1"/>
        </w:rPr>
        <w:t>On the role of color in the perception of motion in animated visualizations</w:t>
      </w:r>
      <w:r w:rsidRPr="002650E8">
        <w:rPr>
          <w:rFonts w:ascii="Times" w:hAnsi="Times" w:cs="Arial"/>
          <w:color w:val="000000" w:themeColor="text1"/>
          <w:lang w:val="en-US"/>
        </w:rPr>
        <w:t xml:space="preserve">. </w:t>
      </w:r>
      <w:r w:rsidRPr="002650E8">
        <w:rPr>
          <w:rStyle w:val="Strong"/>
          <w:rFonts w:ascii="Times" w:hAnsi="Times" w:cs="Arial"/>
          <w:b w:val="0"/>
          <w:bCs w:val="0"/>
          <w:color w:val="000000" w:themeColor="text1"/>
          <w:shd w:val="clear" w:color="auto" w:fill="FFFFFF"/>
        </w:rPr>
        <w:t>Conference: </w:t>
      </w:r>
      <w:r w:rsidRPr="002650E8">
        <w:rPr>
          <w:rFonts w:ascii="Times" w:hAnsi="Times" w:cs="Arial"/>
          <w:color w:val="000000" w:themeColor="text1"/>
          <w:shd w:val="clear" w:color="auto" w:fill="FFFFFF"/>
        </w:rPr>
        <w:t>10-15 Oct. 2004</w:t>
      </w:r>
      <w:r w:rsidRPr="002650E8">
        <w:rPr>
          <w:rFonts w:ascii="Times" w:hAnsi="Times"/>
          <w:color w:val="000000" w:themeColor="text1"/>
          <w:lang w:val="en-US"/>
        </w:rPr>
        <w:t xml:space="preserve">, </w:t>
      </w:r>
      <w:r w:rsidRPr="002650E8">
        <w:rPr>
          <w:rFonts w:ascii="Times" w:hAnsi="Times" w:cs="Arial"/>
          <w:color w:val="000000" w:themeColor="text1"/>
          <w:shd w:val="clear" w:color="auto" w:fill="FFFFFF"/>
        </w:rPr>
        <w:t>Austin, TX, USA</w:t>
      </w:r>
      <w:r w:rsidRPr="002650E8">
        <w:rPr>
          <w:rFonts w:ascii="Times" w:hAnsi="Times"/>
          <w:color w:val="000000" w:themeColor="text1"/>
          <w:lang w:val="en-US"/>
        </w:rPr>
        <w:t>.</w:t>
      </w:r>
      <w:r w:rsidRPr="002650E8">
        <w:rPr>
          <w:rFonts w:ascii="Times" w:hAnsi="Times" w:cs="Arial"/>
          <w:color w:val="000000" w:themeColor="text1"/>
          <w:lang w:val="en-US"/>
        </w:rPr>
        <w:t xml:space="preserve"> </w:t>
      </w:r>
      <w:r w:rsidRPr="002650E8">
        <w:rPr>
          <w:rFonts w:ascii="Times" w:hAnsi="Times" w:cs="Arial"/>
          <w:color w:val="000000" w:themeColor="text1"/>
          <w:shd w:val="clear" w:color="auto" w:fill="FFFFFF"/>
        </w:rPr>
        <w:t>IEEE Visualization 2004</w:t>
      </w:r>
      <w:r w:rsidRPr="002650E8">
        <w:rPr>
          <w:rFonts w:ascii="Times" w:hAnsi="Times"/>
          <w:color w:val="000000" w:themeColor="text1"/>
          <w:lang w:val="en-US"/>
        </w:rPr>
        <w:t>.</w:t>
      </w:r>
      <w:r w:rsidRPr="002650E8">
        <w:rPr>
          <w:rStyle w:val="Strong"/>
          <w:rFonts w:ascii="Times" w:hAnsi="Times" w:cs="Arial"/>
          <w:b w:val="0"/>
          <w:bCs w:val="0"/>
          <w:color w:val="000000" w:themeColor="text1"/>
          <w:shd w:val="clear" w:color="auto" w:fill="FFFFFF"/>
        </w:rPr>
        <w:t xml:space="preserve"> ISBN:</w:t>
      </w:r>
      <w:r w:rsidRPr="002650E8">
        <w:rPr>
          <w:rStyle w:val="isbn-value"/>
          <w:rFonts w:ascii="Times" w:hAnsi="Times" w:cs="Arial"/>
          <w:color w:val="000000" w:themeColor="text1"/>
          <w:shd w:val="clear" w:color="auto" w:fill="FFFFFF"/>
          <w:lang w:val="en-US"/>
        </w:rPr>
        <w:t xml:space="preserve"> </w:t>
      </w:r>
      <w:r w:rsidRPr="002650E8">
        <w:rPr>
          <w:rStyle w:val="isbn-value"/>
          <w:rFonts w:ascii="Times" w:hAnsi="Times" w:cs="Arial"/>
          <w:color w:val="000000" w:themeColor="text1"/>
          <w:shd w:val="clear" w:color="auto" w:fill="FFFFFF"/>
        </w:rPr>
        <w:t>0-7803-8788-0</w:t>
      </w:r>
      <w:r w:rsidRPr="002650E8">
        <w:rPr>
          <w:rStyle w:val="isbn-value"/>
          <w:rFonts w:ascii="Times" w:hAnsi="Times" w:cs="Arial"/>
          <w:color w:val="000000" w:themeColor="text1"/>
          <w:shd w:val="clear" w:color="auto" w:fill="FFFFFF"/>
          <w:lang w:val="en-US"/>
        </w:rPr>
        <w:t>.</w:t>
      </w:r>
    </w:p>
    <w:p w14:paraId="345E6E41" w14:textId="77777777" w:rsidR="0045432F" w:rsidRPr="002650E8" w:rsidRDefault="0045432F" w:rsidP="0045432F">
      <w:pPr>
        <w:jc w:val="both"/>
        <w:rPr>
          <w:rFonts w:ascii="Times" w:hAnsi="Times"/>
          <w:color w:val="000000" w:themeColor="text1"/>
          <w:lang w:val="en-US"/>
        </w:rPr>
      </w:pPr>
    </w:p>
    <w:p w14:paraId="25B881EA" w14:textId="77777777" w:rsidR="0045432F" w:rsidRPr="002650E8" w:rsidRDefault="0045432F" w:rsidP="0045432F">
      <w:pPr>
        <w:ind w:left="720" w:hanging="720"/>
        <w:jc w:val="both"/>
        <w:rPr>
          <w:rFonts w:ascii="Times" w:hAnsi="Times"/>
          <w:color w:val="000000" w:themeColor="text1"/>
        </w:rPr>
      </w:pPr>
      <w:r w:rsidRPr="002650E8">
        <w:rPr>
          <w:rFonts w:ascii="Times" w:hAnsi="Times"/>
          <w:color w:val="000000" w:themeColor="text1"/>
          <w:lang w:val="en-US"/>
        </w:rPr>
        <w:t>[28]</w:t>
      </w:r>
      <w:r w:rsidRPr="002650E8">
        <w:rPr>
          <w:rFonts w:ascii="Times" w:hAnsi="Times"/>
          <w:color w:val="000000" w:themeColor="text1"/>
          <w:lang w:val="en-US"/>
        </w:rPr>
        <w:tab/>
      </w:r>
      <w:r w:rsidRPr="002650E8">
        <w:rPr>
          <w:rStyle w:val="blue-tooltip"/>
          <w:rFonts w:ascii="Times" w:hAnsi="Times" w:cs="Arial"/>
          <w:color w:val="000000" w:themeColor="text1"/>
          <w:shd w:val="clear" w:color="auto" w:fill="FFFFFF"/>
        </w:rPr>
        <w:t>C.G. Healey</w:t>
      </w:r>
      <w:r w:rsidRPr="002650E8">
        <w:rPr>
          <w:rStyle w:val="authors-info"/>
          <w:rFonts w:ascii="Times" w:hAnsi="Times" w:cs="Arial"/>
          <w:color w:val="000000" w:themeColor="text1"/>
          <w:shd w:val="clear" w:color="auto" w:fill="FFFFFF"/>
        </w:rPr>
        <w:t>; </w:t>
      </w:r>
      <w:r w:rsidRPr="002650E8">
        <w:rPr>
          <w:rStyle w:val="blue-tooltip"/>
          <w:rFonts w:ascii="Times" w:hAnsi="Times" w:cs="Arial"/>
          <w:color w:val="000000" w:themeColor="text1"/>
          <w:shd w:val="clear" w:color="auto" w:fill="FFFFFF"/>
        </w:rPr>
        <w:t>J.T. Enns</w:t>
      </w:r>
      <w:r w:rsidRPr="002650E8">
        <w:rPr>
          <w:rFonts w:ascii="Times" w:hAnsi="Times"/>
          <w:color w:val="000000" w:themeColor="text1"/>
          <w:lang w:val="en-US"/>
        </w:rPr>
        <w:t xml:space="preserve">. </w:t>
      </w:r>
      <w:r w:rsidRPr="002650E8">
        <w:rPr>
          <w:rFonts w:ascii="Times" w:hAnsi="Times" w:cs="Arial"/>
          <w:color w:val="000000" w:themeColor="text1"/>
        </w:rPr>
        <w:t>Building perceptual textures to visualize multidimensional datasets</w:t>
      </w:r>
      <w:r w:rsidRPr="002650E8">
        <w:rPr>
          <w:rFonts w:ascii="Times" w:hAnsi="Times" w:cs="Arial"/>
          <w:color w:val="000000" w:themeColor="text1"/>
          <w:lang w:val="en-US"/>
        </w:rPr>
        <w:t xml:space="preserve">. </w:t>
      </w:r>
      <w:r w:rsidRPr="002650E8">
        <w:rPr>
          <w:rFonts w:ascii="Times" w:hAnsi="Times" w:cs="Arial"/>
          <w:color w:val="000000" w:themeColor="text1"/>
          <w:shd w:val="clear" w:color="auto" w:fill="FFFFFF"/>
        </w:rPr>
        <w:t>18-23 Oct.</w:t>
      </w:r>
      <w:r w:rsidRPr="002650E8">
        <w:rPr>
          <w:rFonts w:ascii="Times" w:hAnsi="Times" w:cs="Arial"/>
          <w:color w:val="000000" w:themeColor="text1"/>
          <w:shd w:val="clear" w:color="auto" w:fill="FFFFFF"/>
          <w:lang w:val="en-US"/>
        </w:rPr>
        <w:t xml:space="preserve"> </w:t>
      </w:r>
      <w:r w:rsidRPr="002650E8">
        <w:rPr>
          <w:rFonts w:ascii="Times" w:hAnsi="Times" w:cs="Arial"/>
          <w:color w:val="000000" w:themeColor="text1"/>
          <w:shd w:val="clear" w:color="auto" w:fill="FFFFFF"/>
        </w:rPr>
        <w:t>Research Triangle Park, NC, USA</w:t>
      </w:r>
      <w:r w:rsidRPr="002650E8">
        <w:rPr>
          <w:rFonts w:ascii="Times" w:hAnsi="Times"/>
          <w:color w:val="000000" w:themeColor="text1"/>
          <w:lang w:val="en-US"/>
        </w:rPr>
        <w:t>.</w:t>
      </w:r>
      <w:r w:rsidRPr="002650E8">
        <w:rPr>
          <w:rFonts w:ascii="Times" w:hAnsi="Times" w:cs="Arial"/>
          <w:color w:val="000000" w:themeColor="text1"/>
          <w:shd w:val="clear" w:color="auto" w:fill="FFFFFF"/>
        </w:rPr>
        <w:t xml:space="preserve"> 1998</w:t>
      </w:r>
      <w:r w:rsidRPr="002650E8">
        <w:rPr>
          <w:rFonts w:ascii="Times" w:hAnsi="Times" w:cs="Arial"/>
          <w:color w:val="000000" w:themeColor="text1"/>
          <w:shd w:val="clear" w:color="auto" w:fill="FFFFFF"/>
          <w:lang w:val="en-US"/>
        </w:rPr>
        <w:t xml:space="preserve">. </w:t>
      </w:r>
      <w:r w:rsidRPr="002650E8">
        <w:rPr>
          <w:rFonts w:ascii="Times" w:hAnsi="Times" w:cs="Arial"/>
          <w:color w:val="000000" w:themeColor="text1"/>
          <w:shd w:val="clear" w:color="auto" w:fill="FFFFFF"/>
        </w:rPr>
        <w:t>Proceedings Visualization '98 (Cat. No.98CB36276)</w:t>
      </w:r>
      <w:r w:rsidRPr="002650E8">
        <w:rPr>
          <w:rFonts w:ascii="Times" w:hAnsi="Times"/>
          <w:color w:val="000000" w:themeColor="text1"/>
          <w:lang w:val="en-US"/>
        </w:rPr>
        <w:t xml:space="preserve">. </w:t>
      </w:r>
      <w:r w:rsidRPr="002650E8">
        <w:rPr>
          <w:rStyle w:val="Strong"/>
          <w:rFonts w:ascii="Times" w:hAnsi="Times" w:cs="Arial"/>
          <w:b w:val="0"/>
          <w:bCs w:val="0"/>
          <w:color w:val="000000" w:themeColor="text1"/>
          <w:shd w:val="clear" w:color="auto" w:fill="FFFFFF"/>
        </w:rPr>
        <w:t>ISBN:</w:t>
      </w:r>
      <w:r w:rsidRPr="002650E8">
        <w:rPr>
          <w:rStyle w:val="Strong"/>
          <w:rFonts w:ascii="Times" w:hAnsi="Times" w:cs="Arial"/>
          <w:b w:val="0"/>
          <w:bCs w:val="0"/>
          <w:color w:val="000000" w:themeColor="text1"/>
          <w:shd w:val="clear" w:color="auto" w:fill="FFFFFF"/>
          <w:lang w:val="en-US"/>
        </w:rPr>
        <w:t xml:space="preserve"> </w:t>
      </w:r>
      <w:r w:rsidRPr="002650E8">
        <w:rPr>
          <w:rStyle w:val="isbn-value"/>
          <w:rFonts w:ascii="Times" w:hAnsi="Times" w:cs="Arial"/>
          <w:color w:val="000000" w:themeColor="text1"/>
          <w:shd w:val="clear" w:color="auto" w:fill="FFFFFF"/>
        </w:rPr>
        <w:t>0-8186-9176-X</w:t>
      </w:r>
      <w:r w:rsidRPr="002650E8">
        <w:rPr>
          <w:rStyle w:val="Strong"/>
          <w:rFonts w:ascii="Times" w:hAnsi="Times" w:cs="Arial"/>
          <w:b w:val="0"/>
          <w:bCs w:val="0"/>
          <w:color w:val="000000" w:themeColor="text1"/>
          <w:shd w:val="clear" w:color="auto" w:fill="FFFFFF"/>
          <w:lang w:val="en-US"/>
        </w:rPr>
        <w:t>.</w:t>
      </w:r>
    </w:p>
    <w:p w14:paraId="325CC0BB" w14:textId="77777777" w:rsidR="0045432F" w:rsidRPr="002650E8" w:rsidRDefault="0045432F" w:rsidP="0045432F">
      <w:pPr>
        <w:shd w:val="clear" w:color="auto" w:fill="FFFFFF"/>
        <w:ind w:left="720" w:hanging="720"/>
        <w:rPr>
          <w:rFonts w:ascii="Times" w:hAnsi="Times"/>
          <w:color w:val="000000" w:themeColor="text1"/>
          <w:lang w:val="en-US"/>
        </w:rPr>
      </w:pPr>
    </w:p>
    <w:p w14:paraId="2B5A8DCB" w14:textId="77777777" w:rsidR="0045432F" w:rsidRPr="002650E8" w:rsidRDefault="0045432F" w:rsidP="0045432F">
      <w:pPr>
        <w:ind w:left="720" w:hanging="720"/>
        <w:rPr>
          <w:rFonts w:ascii="Times" w:hAnsi="Times" w:cs="Arial"/>
          <w:color w:val="000000" w:themeColor="text1"/>
          <w:shd w:val="clear" w:color="auto" w:fill="FFFFFF"/>
        </w:rPr>
      </w:pPr>
      <w:r w:rsidRPr="002650E8">
        <w:rPr>
          <w:rFonts w:ascii="Times" w:hAnsi="Times"/>
          <w:color w:val="000000" w:themeColor="text1"/>
          <w:lang w:val="en-US"/>
        </w:rPr>
        <w:t>[29]</w:t>
      </w:r>
      <w:r w:rsidRPr="002650E8">
        <w:rPr>
          <w:rFonts w:ascii="Times" w:hAnsi="Times"/>
          <w:color w:val="000000" w:themeColor="text1"/>
          <w:lang w:val="en-US"/>
        </w:rPr>
        <w:tab/>
      </w:r>
      <w:r w:rsidRPr="002650E8">
        <w:rPr>
          <w:rStyle w:val="blue-tooltip"/>
          <w:rFonts w:ascii="Times" w:hAnsi="Times" w:cs="Arial"/>
          <w:color w:val="000000" w:themeColor="text1"/>
          <w:shd w:val="clear" w:color="auto" w:fill="FFFFFF"/>
        </w:rPr>
        <w:t>R.P. Botchen</w:t>
      </w:r>
      <w:r w:rsidRPr="002650E8">
        <w:rPr>
          <w:rStyle w:val="authors-info"/>
          <w:rFonts w:ascii="Times" w:hAnsi="Times" w:cs="Arial"/>
          <w:color w:val="000000" w:themeColor="text1"/>
          <w:shd w:val="clear" w:color="auto" w:fill="FFFFFF"/>
        </w:rPr>
        <w:t>; </w:t>
      </w:r>
      <w:r w:rsidRPr="002650E8">
        <w:rPr>
          <w:rStyle w:val="blue-tooltip"/>
          <w:rFonts w:ascii="Times" w:hAnsi="Times" w:cs="Arial"/>
          <w:color w:val="000000" w:themeColor="text1"/>
          <w:shd w:val="clear" w:color="auto" w:fill="FFFFFF"/>
        </w:rPr>
        <w:t>D. Weiskopf</w:t>
      </w:r>
      <w:r w:rsidRPr="002650E8">
        <w:rPr>
          <w:rStyle w:val="authors-info"/>
          <w:rFonts w:ascii="Times" w:hAnsi="Times" w:cs="Arial"/>
          <w:color w:val="000000" w:themeColor="text1"/>
          <w:shd w:val="clear" w:color="auto" w:fill="FFFFFF"/>
        </w:rPr>
        <w:t>; </w:t>
      </w:r>
      <w:r w:rsidRPr="002650E8">
        <w:rPr>
          <w:rStyle w:val="blue-tooltip"/>
          <w:rFonts w:ascii="Times" w:hAnsi="Times" w:cs="Arial"/>
          <w:color w:val="000000" w:themeColor="text1"/>
          <w:shd w:val="clear" w:color="auto" w:fill="FFFFFF"/>
        </w:rPr>
        <w:t>T. Ertl</w:t>
      </w:r>
      <w:r w:rsidRPr="002650E8">
        <w:rPr>
          <w:rStyle w:val="blue-tooltip"/>
          <w:rFonts w:ascii="Times" w:hAnsi="Times" w:cs="Arial"/>
          <w:color w:val="000000" w:themeColor="text1"/>
          <w:shd w:val="clear" w:color="auto" w:fill="FFFFFF"/>
          <w:lang w:val="en-US"/>
        </w:rPr>
        <w:t xml:space="preserve">. </w:t>
      </w:r>
      <w:r w:rsidRPr="002650E8">
        <w:rPr>
          <w:rFonts w:ascii="Times" w:hAnsi="Times" w:cs="Arial"/>
          <w:color w:val="000000" w:themeColor="text1"/>
        </w:rPr>
        <w:t xml:space="preserve">Texture-based visualization of uncertainty in flow </w:t>
      </w:r>
      <w:r w:rsidRPr="002650E8">
        <w:rPr>
          <w:rFonts w:ascii="Times" w:hAnsi="Times" w:cs="Arial"/>
          <w:color w:val="000000" w:themeColor="text1"/>
        </w:rPr>
        <w:br/>
        <w:t>fields</w:t>
      </w:r>
      <w:r w:rsidRPr="002650E8">
        <w:rPr>
          <w:rFonts w:ascii="Times" w:hAnsi="Times" w:cs="Arial"/>
          <w:color w:val="000000" w:themeColor="text1"/>
          <w:lang w:val="en-US"/>
        </w:rPr>
        <w:t xml:space="preserve">. </w:t>
      </w:r>
      <w:r w:rsidRPr="002650E8">
        <w:rPr>
          <w:rFonts w:ascii="Times" w:hAnsi="Times" w:cs="Arial"/>
          <w:color w:val="000000" w:themeColor="text1"/>
          <w:shd w:val="clear" w:color="auto" w:fill="FFFFFF"/>
        </w:rPr>
        <w:t>VIS 05. IEEE Visualization, Minneapolis, MN, USA</w:t>
      </w:r>
      <w:r w:rsidRPr="002650E8">
        <w:rPr>
          <w:rFonts w:ascii="Times" w:hAnsi="Times"/>
          <w:color w:val="000000" w:themeColor="text1"/>
          <w:lang w:val="en-US"/>
        </w:rPr>
        <w:t xml:space="preserve">. </w:t>
      </w:r>
      <w:r w:rsidRPr="002650E8">
        <w:rPr>
          <w:rFonts w:ascii="Times" w:hAnsi="Times" w:cs="Arial"/>
          <w:color w:val="000000" w:themeColor="text1"/>
          <w:shd w:val="clear" w:color="auto" w:fill="FFFFFF"/>
        </w:rPr>
        <w:t>23-28 Oct. 2005</w:t>
      </w:r>
      <w:r w:rsidRPr="002650E8">
        <w:rPr>
          <w:rFonts w:ascii="Times" w:hAnsi="Times" w:cs="Arial"/>
          <w:color w:val="000000" w:themeColor="text1"/>
          <w:shd w:val="clear" w:color="auto" w:fill="FFFFFF"/>
          <w:lang w:val="en-US"/>
        </w:rPr>
        <w:t xml:space="preserve">. </w:t>
      </w:r>
      <w:r w:rsidRPr="002650E8">
        <w:rPr>
          <w:rStyle w:val="Strong"/>
          <w:rFonts w:ascii="Times" w:hAnsi="Times" w:cs="Arial"/>
          <w:b w:val="0"/>
          <w:bCs w:val="0"/>
          <w:color w:val="000000" w:themeColor="text1"/>
          <w:shd w:val="clear" w:color="auto" w:fill="FFFFFF"/>
        </w:rPr>
        <w:t>ISBN:</w:t>
      </w:r>
      <w:r w:rsidRPr="002650E8">
        <w:rPr>
          <w:rStyle w:val="isbn-value"/>
          <w:rFonts w:ascii="Times" w:hAnsi="Times" w:cs="Arial"/>
          <w:color w:val="000000" w:themeColor="text1"/>
          <w:shd w:val="clear" w:color="auto" w:fill="FFFFFF"/>
          <w:lang w:val="en-US"/>
        </w:rPr>
        <w:t xml:space="preserve"> </w:t>
      </w:r>
      <w:r w:rsidRPr="002650E8">
        <w:rPr>
          <w:rStyle w:val="isbn-value"/>
          <w:rFonts w:ascii="Times" w:hAnsi="Times" w:cs="Arial"/>
          <w:color w:val="000000" w:themeColor="text1"/>
          <w:shd w:val="clear" w:color="auto" w:fill="FFFFFF"/>
        </w:rPr>
        <w:t>0-7803-9462-3</w:t>
      </w:r>
      <w:r w:rsidRPr="002650E8">
        <w:rPr>
          <w:rStyle w:val="isbn-value"/>
          <w:rFonts w:ascii="Times" w:hAnsi="Times" w:cs="Arial"/>
          <w:color w:val="000000" w:themeColor="text1"/>
          <w:shd w:val="clear" w:color="auto" w:fill="FFFFFF"/>
          <w:lang w:val="en-US"/>
        </w:rPr>
        <w:t>.</w:t>
      </w:r>
    </w:p>
    <w:p w14:paraId="4BFE5FA4" w14:textId="77777777" w:rsidR="0045432F" w:rsidRPr="002650E8" w:rsidRDefault="0045432F" w:rsidP="0045432F">
      <w:pPr>
        <w:jc w:val="both"/>
        <w:rPr>
          <w:rFonts w:ascii="Times" w:hAnsi="Times"/>
          <w:color w:val="000000" w:themeColor="text1"/>
        </w:rPr>
      </w:pPr>
    </w:p>
    <w:p w14:paraId="78A7E793" w14:textId="77777777" w:rsidR="0045432F" w:rsidRPr="002650E8" w:rsidRDefault="0045432F" w:rsidP="0045432F">
      <w:pPr>
        <w:ind w:left="720" w:hanging="720"/>
        <w:rPr>
          <w:rFonts w:ascii="Times" w:eastAsiaTheme="minorHAnsi" w:hAnsi="Times" w:cs="AppleSystemUIFont"/>
          <w:color w:val="000000" w:themeColor="text1"/>
          <w:u w:color="DCA10D"/>
          <w:lang w:val="en-GB" w:eastAsia="en-US"/>
        </w:rPr>
      </w:pPr>
      <w:r w:rsidRPr="002650E8">
        <w:rPr>
          <w:rFonts w:ascii="Times" w:hAnsi="Times"/>
          <w:color w:val="000000" w:themeColor="text1"/>
          <w:lang w:val="en-US"/>
        </w:rPr>
        <w:t>[30]</w:t>
      </w:r>
      <w:r w:rsidRPr="002650E8">
        <w:rPr>
          <w:rFonts w:ascii="Times" w:hAnsi="Times"/>
          <w:color w:val="000000" w:themeColor="text1"/>
          <w:lang w:val="en-US"/>
        </w:rPr>
        <w:tab/>
      </w:r>
      <w:r w:rsidRPr="002650E8">
        <w:rPr>
          <w:rFonts w:ascii="Times" w:hAnsi="Times"/>
          <w:color w:val="000000" w:themeColor="text1"/>
        </w:rPr>
        <w:t>Aasim Kamal · Parashar Dhakal</w:t>
      </w:r>
      <w:r w:rsidRPr="002650E8">
        <w:rPr>
          <w:rFonts w:ascii="Times" w:hAnsi="Times"/>
          <w:color w:val="000000" w:themeColor="text1"/>
          <w:lang w:val="en-US"/>
        </w:rPr>
        <w:t>,</w:t>
      </w:r>
      <w:r w:rsidRPr="002650E8">
        <w:rPr>
          <w:rFonts w:ascii="Times" w:hAnsi="Times"/>
          <w:color w:val="000000" w:themeColor="text1"/>
          <w:shd w:val="clear" w:color="auto" w:fill="FFFFFF"/>
        </w:rPr>
        <w:t xml:space="preserve"> et al</w:t>
      </w:r>
      <w:r w:rsidRPr="002650E8">
        <w:rPr>
          <w:rFonts w:ascii="Times" w:hAnsi="Times"/>
          <w:color w:val="000000" w:themeColor="text1"/>
          <w:shd w:val="clear" w:color="auto" w:fill="FFFFFF"/>
          <w:lang w:val="en-US"/>
        </w:rPr>
        <w:t>.</w:t>
      </w:r>
      <w:r w:rsidRPr="002650E8">
        <w:rPr>
          <w:rFonts w:ascii="Times" w:hAnsi="Times"/>
          <w:color w:val="000000" w:themeColor="text1"/>
          <w:lang w:val="en-US"/>
        </w:rPr>
        <w:t xml:space="preserve"> </w:t>
      </w:r>
      <w:r w:rsidRPr="002650E8">
        <w:rPr>
          <w:rFonts w:ascii="Times" w:hAnsi="Times"/>
          <w:color w:val="000000" w:themeColor="text1"/>
        </w:rPr>
        <w:t>Recent advances and challenges in uncertainty visualization: a survey</w:t>
      </w:r>
      <w:r w:rsidRPr="002650E8">
        <w:rPr>
          <w:rFonts w:ascii="Times" w:hAnsi="Times"/>
          <w:color w:val="000000" w:themeColor="text1"/>
          <w:lang w:val="en-US"/>
        </w:rPr>
        <w:t xml:space="preserve">. </w:t>
      </w:r>
      <w:r w:rsidRPr="002650E8">
        <w:rPr>
          <w:rFonts w:ascii="Times" w:eastAsiaTheme="minorHAnsi" w:hAnsi="Times" w:cs="AppleSystemUIFont"/>
          <w:color w:val="000000" w:themeColor="text1"/>
          <w:lang w:val="en-GB" w:eastAsia="en-US"/>
        </w:rPr>
        <w:t xml:space="preserve">May 2021, </w:t>
      </w:r>
      <w:r w:rsidRPr="002650E8">
        <w:rPr>
          <w:rFonts w:ascii="Times" w:eastAsiaTheme="minorHAnsi" w:hAnsi="Times" w:cs="AppleSystemUIFont"/>
          <w:color w:val="000000" w:themeColor="text1"/>
          <w:u w:color="DCA10D"/>
          <w:lang w:val="en-GB" w:eastAsia="en-US"/>
        </w:rPr>
        <w:t>Journal of Visualization</w:t>
      </w:r>
      <w:r w:rsidRPr="002650E8">
        <w:rPr>
          <w:rFonts w:ascii="Times" w:eastAsiaTheme="minorHAnsi" w:hAnsi="Times" w:cs="AppleSystemUIFont"/>
          <w:color w:val="000000" w:themeColor="text1"/>
          <w:lang w:val="en-GB" w:eastAsia="en-US"/>
        </w:rPr>
        <w:t xml:space="preserve"> 24(5):1-30. </w:t>
      </w:r>
    </w:p>
    <w:p w14:paraId="5C6BD9CD" w14:textId="77777777" w:rsidR="0045432F" w:rsidRPr="002650E8" w:rsidRDefault="0045432F" w:rsidP="0045432F">
      <w:pPr>
        <w:ind w:left="720" w:hanging="720"/>
        <w:rPr>
          <w:rFonts w:ascii="Times" w:eastAsiaTheme="minorHAnsi" w:hAnsi="Times" w:cs="AppleSystemUIFont"/>
          <w:color w:val="000000" w:themeColor="text1"/>
          <w:u w:color="DCA10D"/>
          <w:lang w:val="en-GB" w:eastAsia="en-US"/>
        </w:rPr>
      </w:pPr>
    </w:p>
    <w:p w14:paraId="308F80CA" w14:textId="77777777" w:rsidR="0045432F" w:rsidRPr="002650E8" w:rsidRDefault="0045432F" w:rsidP="0045432F">
      <w:pPr>
        <w:ind w:left="720" w:hanging="720"/>
        <w:rPr>
          <w:rFonts w:ascii="Times" w:hAnsi="Times" w:cs="Arial"/>
          <w:color w:val="000000" w:themeColor="text1"/>
        </w:rPr>
      </w:pPr>
      <w:r w:rsidRPr="002650E8">
        <w:rPr>
          <w:rFonts w:ascii="Times" w:eastAsiaTheme="minorHAnsi" w:hAnsi="Times" w:cs="AppleSystemUIFont"/>
          <w:color w:val="000000" w:themeColor="text1"/>
          <w:u w:color="DCA10D"/>
          <w:lang w:val="en-GB" w:eastAsia="en-US"/>
        </w:rPr>
        <w:t>[31]</w:t>
      </w:r>
      <w:r w:rsidRPr="002650E8">
        <w:rPr>
          <w:rFonts w:ascii="Times" w:eastAsiaTheme="minorHAnsi" w:hAnsi="Times" w:cs="AppleSystemUIFont"/>
          <w:color w:val="000000" w:themeColor="text1"/>
          <w:u w:color="DCA10D"/>
          <w:lang w:val="en-GB" w:eastAsia="en-US"/>
        </w:rPr>
        <w:tab/>
      </w:r>
      <w:r w:rsidRPr="002650E8">
        <w:rPr>
          <w:rFonts w:ascii="Times" w:hAnsi="Times" w:cs="Arial"/>
          <w:color w:val="000000" w:themeColor="text1"/>
          <w:shd w:val="clear" w:color="auto" w:fill="FFFFFF"/>
        </w:rPr>
        <w:t>Galit Shmueli</w:t>
      </w:r>
      <w:r w:rsidRPr="002650E8">
        <w:rPr>
          <w:rFonts w:ascii="Times" w:hAnsi="Times" w:cs="Arial"/>
          <w:color w:val="000000" w:themeColor="text1"/>
          <w:shd w:val="clear" w:color="auto" w:fill="FFFFFF"/>
          <w:lang w:val="en-US"/>
        </w:rPr>
        <w:t xml:space="preserve">, </w:t>
      </w:r>
      <w:r w:rsidRPr="002650E8">
        <w:rPr>
          <w:rFonts w:ascii="Times" w:hAnsi="Times" w:cs="Arial"/>
          <w:color w:val="000000" w:themeColor="text1"/>
          <w:shd w:val="clear" w:color="auto" w:fill="FFFFFF"/>
        </w:rPr>
        <w:t>Kenneth C. Lichtendahl Jr</w:t>
      </w:r>
      <w:r w:rsidRPr="002650E8">
        <w:rPr>
          <w:rFonts w:ascii="Times" w:hAnsi="Times" w:cs="Arial"/>
          <w:color w:val="000000" w:themeColor="text1"/>
          <w:shd w:val="clear" w:color="auto" w:fill="FFFFFF"/>
          <w:lang w:val="en-US"/>
        </w:rPr>
        <w:t xml:space="preserve">. </w:t>
      </w:r>
      <w:r w:rsidRPr="002650E8">
        <w:rPr>
          <w:rStyle w:val="a-size-extra-large"/>
          <w:rFonts w:ascii="Times" w:hAnsi="Times" w:cs="Arial"/>
          <w:color w:val="000000" w:themeColor="text1"/>
        </w:rPr>
        <w:t>Practical Time Series Forecasting with R: A Hands-On Guide [2nd Edition] (Practical</w:t>
      </w:r>
      <w:r w:rsidRPr="002650E8">
        <w:rPr>
          <w:rStyle w:val="a-size-extra-large"/>
          <w:rFonts w:ascii="Times" w:hAnsi="Times" w:cs="Arial"/>
          <w:color w:val="000000" w:themeColor="text1"/>
          <w:lang w:val="en-US"/>
        </w:rPr>
        <w:t xml:space="preserve"> </w:t>
      </w:r>
      <w:r w:rsidRPr="002650E8">
        <w:rPr>
          <w:rStyle w:val="a-size-extra-large"/>
          <w:rFonts w:ascii="Times" w:hAnsi="Times" w:cs="Arial"/>
          <w:color w:val="000000" w:themeColor="text1"/>
        </w:rPr>
        <w:t>Analytics) </w:t>
      </w:r>
      <w:r w:rsidRPr="002650E8">
        <w:rPr>
          <w:rStyle w:val="a-size-large"/>
          <w:rFonts w:ascii="Times" w:hAnsi="Times" w:cs="Arial"/>
          <w:color w:val="000000" w:themeColor="text1"/>
        </w:rPr>
        <w:t>Paperback – July 19, 2016</w:t>
      </w:r>
      <w:r w:rsidRPr="002650E8">
        <w:rPr>
          <w:rStyle w:val="a-size-large"/>
          <w:rFonts w:ascii="Times" w:hAnsi="Times" w:cs="Arial"/>
          <w:color w:val="000000" w:themeColor="text1"/>
          <w:lang w:val="en-US"/>
        </w:rPr>
        <w:t xml:space="preserve">. </w:t>
      </w:r>
      <w:r w:rsidRPr="002650E8">
        <w:rPr>
          <w:rFonts w:ascii="Times" w:hAnsi="Times"/>
          <w:color w:val="000000" w:themeColor="text1"/>
          <w:shd w:val="clear" w:color="auto" w:fill="FFFFFF"/>
        </w:rPr>
        <w:t>Page 18-19</w:t>
      </w:r>
      <w:r w:rsidRPr="002650E8">
        <w:rPr>
          <w:rFonts w:ascii="Times" w:hAnsi="Times"/>
          <w:color w:val="000000" w:themeColor="text1"/>
          <w:shd w:val="clear" w:color="auto" w:fill="FFFFFF"/>
          <w:lang w:val="en-US"/>
        </w:rPr>
        <w:t xml:space="preserve">. </w:t>
      </w:r>
      <w:r w:rsidRPr="002650E8">
        <w:rPr>
          <w:rFonts w:ascii="Times" w:hAnsi="Times" w:cs="Arial"/>
          <w:color w:val="000000" w:themeColor="text1"/>
          <w:shd w:val="clear" w:color="auto" w:fill="FFFFFF"/>
        </w:rPr>
        <w:t>ISBN-13</w:t>
      </w:r>
      <w:r w:rsidRPr="002650E8">
        <w:rPr>
          <w:rFonts w:ascii="Times" w:hAnsi="Times" w:cs="Arial"/>
          <w:color w:val="000000" w:themeColor="text1"/>
          <w:shd w:val="clear" w:color="auto" w:fill="FFFFFF"/>
          <w:lang w:val="en-US"/>
        </w:rPr>
        <w:t xml:space="preserve"> </w:t>
      </w:r>
      <w:r w:rsidRPr="002650E8">
        <w:rPr>
          <w:rFonts w:ascii="Times" w:hAnsi="Times" w:cs="Arial"/>
          <w:color w:val="000000" w:themeColor="text1"/>
        </w:rPr>
        <w:t>978-0997847918</w:t>
      </w:r>
    </w:p>
    <w:p w14:paraId="0C4C8DC4" w14:textId="77777777" w:rsidR="0045432F" w:rsidRPr="002650E8" w:rsidRDefault="0045432F" w:rsidP="0045432F">
      <w:pPr>
        <w:ind w:left="720" w:hanging="720"/>
        <w:rPr>
          <w:rFonts w:ascii="Times" w:hAnsi="Times" w:cs="Arial"/>
          <w:color w:val="000000" w:themeColor="text1"/>
        </w:rPr>
      </w:pPr>
    </w:p>
    <w:p w14:paraId="6FE75D82" w14:textId="77777777" w:rsidR="0045432F" w:rsidRPr="002650E8" w:rsidRDefault="0045432F" w:rsidP="0045432F">
      <w:pPr>
        <w:ind w:left="720" w:hanging="720"/>
        <w:rPr>
          <w:rFonts w:ascii="Times" w:hAnsi="Times"/>
          <w:color w:val="000000" w:themeColor="text1"/>
        </w:rPr>
      </w:pPr>
      <w:r w:rsidRPr="002650E8">
        <w:rPr>
          <w:rFonts w:ascii="Times" w:hAnsi="Times"/>
          <w:color w:val="000000" w:themeColor="text1"/>
        </w:rPr>
        <w:t>[32]</w:t>
      </w:r>
      <w:r w:rsidRPr="002650E8">
        <w:rPr>
          <w:rFonts w:ascii="Times" w:hAnsi="Times"/>
          <w:color w:val="000000" w:themeColor="text1"/>
        </w:rPr>
        <w:tab/>
      </w:r>
      <w:r w:rsidRPr="002650E8">
        <w:rPr>
          <w:rFonts w:ascii="Times" w:hAnsi="Times"/>
          <w:color w:val="000000" w:themeColor="text1"/>
          <w:bdr w:val="none" w:sz="0" w:space="0" w:color="auto" w:frame="1"/>
          <w:shd w:val="clear" w:color="auto" w:fill="FFFFFF"/>
        </w:rPr>
        <w:t xml:space="preserve">Jason Brownlee. </w:t>
      </w:r>
      <w:r w:rsidRPr="002650E8">
        <w:rPr>
          <w:rFonts w:ascii="Times" w:hAnsi="Times"/>
          <w:color w:val="000000" w:themeColor="text1"/>
        </w:rPr>
        <w:t>Deep Learning Models for Univariate Time Series Forecasting. https://machinelearningmastery.com/how-to-develop-deep-learning-models-for-univariate-time-series-forecasting.</w:t>
      </w:r>
    </w:p>
    <w:p w14:paraId="19FB451B" w14:textId="77777777" w:rsidR="0045432F" w:rsidRPr="002650E8" w:rsidRDefault="0045432F" w:rsidP="0045432F">
      <w:pPr>
        <w:ind w:left="720" w:hanging="720"/>
        <w:rPr>
          <w:rFonts w:ascii="Times" w:hAnsi="Times"/>
          <w:color w:val="000000" w:themeColor="text1"/>
        </w:rPr>
      </w:pPr>
    </w:p>
    <w:p w14:paraId="5796E078" w14:textId="77777777" w:rsidR="0045432F" w:rsidRPr="002650E8" w:rsidRDefault="0045432F" w:rsidP="0045432F">
      <w:pPr>
        <w:pStyle w:val="Heading1"/>
        <w:shd w:val="clear" w:color="auto" w:fill="FFFFFF"/>
        <w:spacing w:before="0" w:beforeAutospacing="0" w:after="0" w:afterAutospacing="0"/>
        <w:ind w:left="720" w:hanging="720"/>
        <w:rPr>
          <w:rFonts w:ascii="Times" w:hAnsi="Times"/>
          <w:b w:val="0"/>
          <w:bCs w:val="0"/>
          <w:color w:val="000000" w:themeColor="text1"/>
          <w:kern w:val="0"/>
          <w:sz w:val="24"/>
          <w:szCs w:val="24"/>
        </w:rPr>
      </w:pPr>
      <w:r w:rsidRPr="002650E8">
        <w:rPr>
          <w:rFonts w:ascii="Times" w:hAnsi="Times"/>
          <w:b w:val="0"/>
          <w:bCs w:val="0"/>
          <w:color w:val="000000" w:themeColor="text1"/>
          <w:sz w:val="24"/>
          <w:szCs w:val="24"/>
        </w:rPr>
        <w:t xml:space="preserve">[33] </w:t>
      </w:r>
      <w:r w:rsidRPr="002650E8">
        <w:rPr>
          <w:rFonts w:ascii="Times" w:hAnsi="Times"/>
          <w:b w:val="0"/>
          <w:bCs w:val="0"/>
          <w:color w:val="000000" w:themeColor="text1"/>
          <w:sz w:val="24"/>
          <w:szCs w:val="24"/>
        </w:rPr>
        <w:tab/>
      </w:r>
      <w:r w:rsidRPr="002650E8">
        <w:rPr>
          <w:rFonts w:ascii="Times" w:hAnsi="Times"/>
          <w:b w:val="0"/>
          <w:bCs w:val="0"/>
          <w:color w:val="000000" w:themeColor="text1"/>
          <w:sz w:val="24"/>
          <w:szCs w:val="24"/>
          <w:shd w:val="clear" w:color="auto" w:fill="FFFFFF"/>
        </w:rPr>
        <w:t xml:space="preserve">Aayush Agrawal, </w:t>
      </w:r>
      <w:r w:rsidRPr="002650E8">
        <w:rPr>
          <w:rFonts w:ascii="Times" w:hAnsi="Times"/>
          <w:b w:val="0"/>
          <w:bCs w:val="0"/>
          <w:color w:val="000000" w:themeColor="text1"/>
          <w:spacing w:val="-3"/>
          <w:sz w:val="24"/>
          <w:szCs w:val="24"/>
        </w:rPr>
        <w:t xml:space="preserve">Building Neural Network from scratch. </w:t>
      </w:r>
      <w:r w:rsidRPr="002650E8">
        <w:rPr>
          <w:rFonts w:ascii="Times" w:hAnsi="Times"/>
          <w:b w:val="0"/>
          <w:bCs w:val="0"/>
          <w:color w:val="000000" w:themeColor="text1"/>
          <w:sz w:val="24"/>
          <w:szCs w:val="24"/>
        </w:rPr>
        <w:t xml:space="preserve">https://towardsdatascience.   </w:t>
      </w:r>
      <w:r w:rsidRPr="002650E8">
        <w:rPr>
          <w:rFonts w:ascii="Times" w:hAnsi="Times"/>
          <w:b w:val="0"/>
          <w:bCs w:val="0"/>
          <w:color w:val="000000" w:themeColor="text1"/>
          <w:sz w:val="24"/>
          <w:szCs w:val="24"/>
        </w:rPr>
        <w:br/>
        <w:t>com/building-neural-network-from-scratch-9c88535bf8e9</w:t>
      </w:r>
    </w:p>
    <w:p w14:paraId="522E3642" w14:textId="77777777" w:rsidR="0045432F" w:rsidRPr="002650E8" w:rsidRDefault="0045432F" w:rsidP="0045432F">
      <w:pPr>
        <w:pStyle w:val="nova-legacy-e-listitem"/>
        <w:shd w:val="clear" w:color="auto" w:fill="FFFFFF"/>
        <w:ind w:left="720" w:hanging="720"/>
        <w:jc w:val="both"/>
        <w:rPr>
          <w:rFonts w:ascii="Times" w:hAnsi="Times"/>
          <w:color w:val="000000" w:themeColor="text1"/>
        </w:rPr>
      </w:pPr>
      <w:r w:rsidRPr="002650E8">
        <w:rPr>
          <w:rFonts w:ascii="Times" w:hAnsi="Times"/>
          <w:color w:val="000000" w:themeColor="text1"/>
        </w:rPr>
        <w:t>[34]</w:t>
      </w:r>
      <w:r w:rsidRPr="002650E8">
        <w:rPr>
          <w:rFonts w:ascii="Times" w:hAnsi="Times"/>
          <w:color w:val="000000" w:themeColor="text1"/>
        </w:rPr>
        <w:tab/>
      </w:r>
      <w:r w:rsidRPr="002650E8">
        <w:rPr>
          <w:rFonts w:ascii="Times" w:hAnsi="Times"/>
          <w:color w:val="000000" w:themeColor="text1"/>
          <w:bdr w:val="none" w:sz="0" w:space="0" w:color="auto" w:frame="1"/>
          <w:shd w:val="clear" w:color="auto" w:fill="FFFFFF"/>
        </w:rPr>
        <w:t>Akinori Hidaka</w:t>
      </w:r>
      <w:r w:rsidRPr="002650E8">
        <w:rPr>
          <w:rFonts w:ascii="Times" w:hAnsi="Times"/>
          <w:color w:val="000000" w:themeColor="text1"/>
        </w:rPr>
        <w:t xml:space="preserve">, </w:t>
      </w:r>
      <w:r w:rsidRPr="002650E8">
        <w:rPr>
          <w:rFonts w:ascii="Times" w:hAnsi="Times"/>
          <w:color w:val="000000" w:themeColor="text1"/>
          <w:bdr w:val="none" w:sz="0" w:space="0" w:color="auto" w:frame="1"/>
          <w:shd w:val="clear" w:color="auto" w:fill="FFFFFF"/>
        </w:rPr>
        <w:t>Takio Kurita</w:t>
      </w:r>
      <w:r w:rsidRPr="002650E8">
        <w:rPr>
          <w:rFonts w:ascii="Times" w:hAnsi="Times"/>
          <w:color w:val="000000" w:themeColor="text1"/>
        </w:rPr>
        <w:t xml:space="preserve">. Consecutive Dimensionality Reduction by Canonical </w:t>
      </w:r>
      <w:r w:rsidRPr="002650E8">
        <w:rPr>
          <w:rFonts w:ascii="Times" w:hAnsi="Times"/>
          <w:color w:val="000000" w:themeColor="text1"/>
        </w:rPr>
        <w:br/>
        <w:t>Correlation Analysis for Visualization of Convolutional Neural Networks. Conference: Proceedings of the ISCIE International Symposium on Stochastic Systems Theory and its Applications. December 2017. Pages 160 – 167.</w:t>
      </w:r>
    </w:p>
    <w:p w14:paraId="51E45393" w14:textId="77777777" w:rsidR="0045432F" w:rsidRPr="002650E8" w:rsidRDefault="0045432F" w:rsidP="0045432F">
      <w:pPr>
        <w:rPr>
          <w:rFonts w:ascii="Times" w:hAnsi="Times"/>
          <w:color w:val="000000" w:themeColor="text1"/>
        </w:rPr>
      </w:pPr>
    </w:p>
    <w:p w14:paraId="3F6700D3" w14:textId="77777777" w:rsidR="0045432F" w:rsidRDefault="0045432F" w:rsidP="0045432F">
      <w:pPr>
        <w:ind w:left="720" w:hanging="720"/>
        <w:rPr>
          <w:rStyle w:val="epub-sectionpagerange"/>
          <w:rFonts w:ascii="Times" w:hAnsi="Times"/>
          <w:color w:val="000000" w:themeColor="text1"/>
          <w:shd w:val="clear" w:color="auto" w:fill="FFFFFF"/>
        </w:rPr>
      </w:pPr>
      <w:r w:rsidRPr="002650E8">
        <w:rPr>
          <w:rFonts w:ascii="Times" w:hAnsi="Times"/>
          <w:color w:val="000000" w:themeColor="text1"/>
        </w:rPr>
        <w:t>[35]</w:t>
      </w:r>
      <w:r w:rsidRPr="002650E8">
        <w:rPr>
          <w:rFonts w:ascii="Times" w:hAnsi="Times"/>
          <w:color w:val="000000" w:themeColor="text1"/>
        </w:rPr>
        <w:tab/>
        <w:t>Michael Correll, Dominik Moritz, Jeffrey Heer. Value-Suppressing Uncertainty Palettes</w:t>
      </w:r>
      <w:r w:rsidRPr="002650E8">
        <w:rPr>
          <w:rFonts w:ascii="Times" w:eastAsiaTheme="minorHAnsi" w:hAnsi="Times" w:cs="AppleSystemUIFont"/>
          <w:color w:val="000000" w:themeColor="text1"/>
          <w:lang w:val="en-GB" w:eastAsia="en-US"/>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Times" w:hAnsi="Times"/>
          <w:color w:val="000000" w:themeColor="text1"/>
        </w:rPr>
        <w:t xml:space="preserve"> </w:t>
      </w:r>
      <w:r w:rsidRPr="002650E8">
        <w:rPr>
          <w:rStyle w:val="epub-sectiontitle"/>
          <w:rFonts w:ascii="Times" w:hAnsi="Times"/>
          <w:color w:val="000000" w:themeColor="text1"/>
          <w:shd w:val="clear" w:color="auto" w:fill="FFFFFF"/>
        </w:rPr>
        <w:t xml:space="preserve">Proceedings of the 2018 CHI Conference on Human Factors in Computing Systems. </w:t>
      </w:r>
      <w:r w:rsidRPr="002650E8">
        <w:rPr>
          <w:rStyle w:val="epub-sectiondate"/>
          <w:rFonts w:ascii="Times" w:hAnsi="Times"/>
          <w:color w:val="000000" w:themeColor="text1"/>
          <w:shd w:val="clear" w:color="auto" w:fill="FFFFFF"/>
        </w:rPr>
        <w:t>April 2018. </w:t>
      </w:r>
      <w:r w:rsidRPr="002650E8">
        <w:rPr>
          <w:rStyle w:val="epub-sectionids"/>
          <w:rFonts w:ascii="Times" w:hAnsi="Times"/>
          <w:color w:val="000000" w:themeColor="text1"/>
          <w:shd w:val="clear" w:color="auto" w:fill="FFFFFF"/>
        </w:rPr>
        <w:t xml:space="preserve">Paper No.: 642 </w:t>
      </w:r>
      <w:r w:rsidRPr="002650E8">
        <w:rPr>
          <w:rStyle w:val="epub-sectionpagerange"/>
          <w:rFonts w:ascii="Times" w:hAnsi="Times"/>
          <w:color w:val="000000" w:themeColor="text1"/>
          <w:shd w:val="clear" w:color="auto" w:fill="FFFFFF"/>
        </w:rPr>
        <w:t>Pages 1–11.</w:t>
      </w:r>
    </w:p>
    <w:p w14:paraId="6D9770FF" w14:textId="77777777" w:rsidR="0045432F" w:rsidRPr="002650E8" w:rsidRDefault="0045432F" w:rsidP="0045432F">
      <w:pPr>
        <w:ind w:left="720" w:hanging="720"/>
        <w:rPr>
          <w:rFonts w:ascii="Times" w:hAnsi="Times"/>
          <w:color w:val="000000" w:themeColor="text1"/>
        </w:rPr>
      </w:pPr>
    </w:p>
    <w:p w14:paraId="65D6D860" w14:textId="77777777" w:rsidR="0045432F" w:rsidRDefault="0045432F" w:rsidP="0045432F">
      <w:pPr>
        <w:ind w:left="720" w:hanging="720"/>
        <w:rPr>
          <w:rStyle w:val="epub-sectionpagerange"/>
          <w:rFonts w:ascii="Times" w:hAnsi="Times"/>
          <w:color w:val="000000" w:themeColor="text1"/>
          <w:shd w:val="clear" w:color="auto" w:fill="FFFFFF"/>
        </w:rPr>
      </w:pPr>
      <w:r w:rsidRPr="002650E8">
        <w:rPr>
          <w:rFonts w:ascii="Times" w:hAnsi="Times"/>
          <w:color w:val="000000" w:themeColor="text1"/>
        </w:rPr>
        <w:t>[36]</w:t>
      </w:r>
      <w:r w:rsidRPr="002650E8">
        <w:rPr>
          <w:rFonts w:ascii="Times" w:hAnsi="Times"/>
          <w:color w:val="000000" w:themeColor="text1"/>
        </w:rPr>
        <w:tab/>
        <w:t>Jessica Hullman. Why Authors Don’t Visualize Uncertainty</w:t>
      </w:r>
      <w:r w:rsidRPr="002650E8">
        <w:rPr>
          <w:rFonts w:ascii="Times" w:eastAsiaTheme="minorHAnsi" w:hAnsi="Times" w:cs="AppleSystemUIFont"/>
          <w:color w:val="000000" w:themeColor="text1"/>
          <w:lang w:val="en-GB" w:eastAsia="en-US"/>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Times" w:hAnsi="Times"/>
          <w:color w:val="000000" w:themeColor="text1"/>
        </w:rPr>
        <w:t xml:space="preserve"> </w:t>
      </w:r>
      <w:r w:rsidRPr="002650E8">
        <w:rPr>
          <w:rFonts w:ascii="Times" w:hAnsi="Times"/>
          <w:color w:val="000000" w:themeColor="text1"/>
          <w:shd w:val="clear" w:color="auto" w:fill="FFFFFF"/>
        </w:rPr>
        <w:t>IEEE Transactions on Visualization and Computer Graphic.</w:t>
      </w:r>
      <w:r w:rsidRPr="002650E8">
        <w:rPr>
          <w:rFonts w:ascii="Times" w:hAnsi="Times"/>
          <w:color w:val="000000" w:themeColor="text1"/>
        </w:rPr>
        <w:t xml:space="preserve"> </w:t>
      </w:r>
      <w:r w:rsidRPr="002650E8">
        <w:rPr>
          <w:rFonts w:ascii="Times" w:hAnsi="Times"/>
          <w:color w:val="000000" w:themeColor="text1"/>
          <w:shd w:val="clear" w:color="auto" w:fill="FFFFFF"/>
        </w:rPr>
        <w:t>Jan. 2020, pp. 130-139, vol. 26</w:t>
      </w:r>
      <w:r w:rsidRPr="002650E8">
        <w:rPr>
          <w:rStyle w:val="epub-sectionpagerange"/>
          <w:rFonts w:ascii="Times" w:hAnsi="Times"/>
          <w:color w:val="000000" w:themeColor="text1"/>
          <w:shd w:val="clear" w:color="auto" w:fill="FFFFFF"/>
        </w:rPr>
        <w:t xml:space="preserve">. </w:t>
      </w:r>
    </w:p>
    <w:p w14:paraId="7E37D0E2" w14:textId="77777777" w:rsidR="0045432F" w:rsidRPr="002650E8" w:rsidRDefault="0045432F" w:rsidP="0045432F">
      <w:pPr>
        <w:ind w:left="720" w:hanging="720"/>
        <w:rPr>
          <w:rFonts w:ascii="Times" w:hAnsi="Times"/>
          <w:color w:val="000000" w:themeColor="text1"/>
        </w:rPr>
      </w:pPr>
    </w:p>
    <w:p w14:paraId="3E557187" w14:textId="77777777" w:rsidR="0045432F" w:rsidRPr="002650E8" w:rsidRDefault="0045432F" w:rsidP="0045432F">
      <w:pPr>
        <w:ind w:left="720" w:hanging="720"/>
        <w:rPr>
          <w:rFonts w:ascii="Times" w:hAnsi="Times"/>
          <w:color w:val="000000" w:themeColor="text1"/>
        </w:rPr>
      </w:pPr>
      <w:r w:rsidRPr="002650E8">
        <w:rPr>
          <w:rFonts w:ascii="Times" w:hAnsi="Times"/>
          <w:color w:val="000000" w:themeColor="text1"/>
        </w:rPr>
        <w:t>[37]</w:t>
      </w:r>
      <w:r w:rsidRPr="002650E8">
        <w:rPr>
          <w:rFonts w:ascii="Times" w:hAnsi="Times"/>
          <w:color w:val="000000" w:themeColor="text1"/>
        </w:rPr>
        <w:tab/>
      </w:r>
      <w:r w:rsidRPr="002650E8">
        <w:rPr>
          <w:rStyle w:val="loaauthor-name"/>
          <w:rFonts w:ascii="Times" w:hAnsi="Times"/>
          <w:color w:val="000000" w:themeColor="text1"/>
        </w:rPr>
        <w:t>Shunan Guo</w:t>
      </w:r>
      <w:r w:rsidRPr="002650E8">
        <w:rPr>
          <w:rFonts w:ascii="Times" w:hAnsi="Times"/>
          <w:color w:val="000000" w:themeColor="text1"/>
        </w:rPr>
        <w:t xml:space="preserve">, </w:t>
      </w:r>
      <w:r w:rsidRPr="002650E8">
        <w:rPr>
          <w:rStyle w:val="loaauthor-name"/>
          <w:rFonts w:ascii="Times" w:hAnsi="Times"/>
          <w:color w:val="000000" w:themeColor="text1"/>
        </w:rPr>
        <w:t>Fan Du</w:t>
      </w:r>
      <w:r w:rsidRPr="002650E8">
        <w:rPr>
          <w:rFonts w:ascii="Times" w:hAnsi="Times"/>
          <w:color w:val="000000" w:themeColor="text1"/>
        </w:rPr>
        <w:t xml:space="preserve">, </w:t>
      </w:r>
      <w:r w:rsidRPr="002650E8">
        <w:rPr>
          <w:rStyle w:val="loaauthor-name"/>
          <w:rFonts w:ascii="Times" w:hAnsi="Times"/>
          <w:color w:val="000000" w:themeColor="text1"/>
          <w:shd w:val="clear" w:color="auto" w:fill="FFFFFF"/>
        </w:rPr>
        <w:t>Sana Malik, et al</w:t>
      </w:r>
      <w:r w:rsidRPr="002650E8">
        <w:rPr>
          <w:rFonts w:ascii="Times" w:hAnsi="Times"/>
          <w:color w:val="000000" w:themeColor="text1"/>
        </w:rPr>
        <w:t xml:space="preserve">. Visualizing Uncertainty and Alternatives in Event Sequence Predictions. </w:t>
      </w:r>
      <w:r w:rsidRPr="002650E8">
        <w:rPr>
          <w:rStyle w:val="epub-sectiontitle"/>
          <w:rFonts w:ascii="Times" w:hAnsi="Times"/>
          <w:color w:val="000000" w:themeColor="text1"/>
          <w:shd w:val="clear" w:color="auto" w:fill="FFFFFF"/>
        </w:rPr>
        <w:t xml:space="preserve">Proceedings of the 2019 CHI Conference on Human Factors in Computing Systems. </w:t>
      </w:r>
      <w:r w:rsidRPr="002650E8">
        <w:rPr>
          <w:rStyle w:val="epub-sectiondate"/>
          <w:rFonts w:ascii="Times" w:hAnsi="Times"/>
          <w:color w:val="000000" w:themeColor="text1"/>
          <w:shd w:val="clear" w:color="auto" w:fill="FFFFFF"/>
        </w:rPr>
        <w:t>May 2019. </w:t>
      </w:r>
      <w:r w:rsidRPr="002650E8">
        <w:rPr>
          <w:rStyle w:val="epub-sectionids"/>
          <w:rFonts w:ascii="Times" w:hAnsi="Times"/>
          <w:color w:val="000000" w:themeColor="text1"/>
          <w:shd w:val="clear" w:color="auto" w:fill="FFFFFF"/>
        </w:rPr>
        <w:t xml:space="preserve">Paper No.: 573. </w:t>
      </w:r>
      <w:r w:rsidRPr="002650E8">
        <w:rPr>
          <w:rStyle w:val="epub-sectionpagerange"/>
          <w:rFonts w:ascii="Times" w:hAnsi="Times"/>
          <w:color w:val="000000" w:themeColor="text1"/>
          <w:shd w:val="clear" w:color="auto" w:fill="FFFFFF"/>
        </w:rPr>
        <w:t>Pages 1–12.</w:t>
      </w:r>
    </w:p>
    <w:p w14:paraId="6EF11298" w14:textId="77777777" w:rsidR="0045432F" w:rsidRPr="002650E8" w:rsidRDefault="0045432F" w:rsidP="0045432F">
      <w:pPr>
        <w:pStyle w:val="Heading1"/>
        <w:shd w:val="clear" w:color="auto" w:fill="FFFFFF"/>
        <w:spacing w:before="0" w:beforeAutospacing="0" w:after="0" w:afterAutospacing="0"/>
        <w:rPr>
          <w:rFonts w:ascii="Times" w:hAnsi="Times" w:cs="Arial"/>
          <w:b w:val="0"/>
          <w:bCs w:val="0"/>
          <w:color w:val="000000" w:themeColor="text1"/>
          <w:sz w:val="24"/>
          <w:szCs w:val="24"/>
        </w:rPr>
      </w:pPr>
    </w:p>
    <w:p w14:paraId="31634728" w14:textId="77777777" w:rsidR="0045432F" w:rsidRDefault="0045432F" w:rsidP="0045432F">
      <w:pPr>
        <w:autoSpaceDE w:val="0"/>
        <w:autoSpaceDN w:val="0"/>
        <w:adjustRightInd w:val="0"/>
        <w:ind w:left="720" w:hanging="720"/>
        <w:rPr>
          <w:rFonts w:ascii="Times" w:eastAsiaTheme="minorHAnsi" w:hAnsi="Times"/>
          <w:color w:val="000000" w:themeColor="text1"/>
          <w:lang w:val="en-GB" w:eastAsia="en-US"/>
        </w:rPr>
      </w:pPr>
      <w:r w:rsidRPr="002650E8">
        <w:rPr>
          <w:rFonts w:ascii="Times" w:hAnsi="Times"/>
          <w:color w:val="000000" w:themeColor="text1"/>
        </w:rPr>
        <w:t>[38]</w:t>
      </w:r>
      <w:r>
        <w:rPr>
          <w:rFonts w:ascii="Times" w:hAnsi="Times"/>
          <w:color w:val="000000" w:themeColor="text1"/>
        </w:rPr>
        <w:tab/>
      </w:r>
      <w:r w:rsidRPr="002650E8">
        <w:rPr>
          <w:rFonts w:ascii="Times" w:eastAsiaTheme="minorHAnsi" w:hAnsi="Times"/>
          <w:color w:val="000000" w:themeColor="text1"/>
          <w:lang w:val="en-GB" w:eastAsia="en-US"/>
        </w:rPr>
        <w:t>Michelle Korporaal, Ian T. Ruginski, and Sara Irina Fabrikant</w:t>
      </w:r>
      <w:r w:rsidRPr="002650E8">
        <w:rPr>
          <w:rStyle w:val="blue-tooltip"/>
          <w:rFonts w:ascii="Times" w:hAnsi="Times" w:cs="Arial"/>
          <w:color w:val="000000" w:themeColor="text1"/>
          <w:shd w:val="clear" w:color="auto" w:fill="FFFFFF"/>
        </w:rPr>
        <w:t xml:space="preserve">. </w:t>
      </w:r>
      <w:r w:rsidRPr="002650E8">
        <w:rPr>
          <w:rFonts w:ascii="Times" w:eastAsiaTheme="minorHAnsi" w:hAnsi="Times"/>
          <w:color w:val="000000" w:themeColor="text1"/>
          <w:lang w:val="en-GB" w:eastAsia="en-US"/>
        </w:rPr>
        <w:t xml:space="preserve">Effects of Uncertainty </w:t>
      </w:r>
      <w:r>
        <w:rPr>
          <w:rFonts w:ascii="Times" w:eastAsiaTheme="minorHAnsi" w:hAnsi="Times"/>
          <w:color w:val="000000" w:themeColor="text1"/>
          <w:lang w:val="en-GB" w:eastAsia="en-US"/>
        </w:rPr>
        <w:br/>
      </w:r>
      <w:r w:rsidRPr="002650E8">
        <w:rPr>
          <w:rFonts w:ascii="Times" w:eastAsiaTheme="minorHAnsi" w:hAnsi="Times"/>
          <w:color w:val="000000" w:themeColor="text1"/>
          <w:lang w:val="en-GB" w:eastAsia="en-US"/>
        </w:rPr>
        <w:t>Visualization on Map-Based Decision Making Under Time Pressure</w:t>
      </w:r>
      <w:r w:rsidRPr="002650E8">
        <w:rPr>
          <w:rFonts w:ascii="Times" w:hAnsi="Times" w:cs="Arial"/>
          <w:color w:val="000000" w:themeColor="text1"/>
        </w:rPr>
        <w:t xml:space="preserve">. </w:t>
      </w:r>
      <w:r w:rsidRPr="002650E8">
        <w:rPr>
          <w:rFonts w:ascii="Times" w:eastAsiaTheme="minorHAnsi" w:hAnsi="Times"/>
          <w:color w:val="000000" w:themeColor="text1"/>
          <w:lang w:val="en-GB" w:eastAsia="en-US"/>
        </w:rPr>
        <w:t>Human-Media Interaction, a section of the journal Frontiers in Computer Science</w:t>
      </w:r>
      <w:r w:rsidRPr="002650E8">
        <w:rPr>
          <w:rFonts w:ascii="Times" w:hAnsi="Times" w:cs="Arial"/>
          <w:color w:val="000000" w:themeColor="text1"/>
        </w:rPr>
        <w:t xml:space="preserve">. </w:t>
      </w:r>
      <w:r w:rsidRPr="002650E8">
        <w:rPr>
          <w:rFonts w:ascii="Times" w:eastAsiaTheme="minorHAnsi" w:hAnsi="Times"/>
          <w:color w:val="000000" w:themeColor="text1"/>
          <w:lang w:val="en-GB" w:eastAsia="en-US"/>
        </w:rPr>
        <w:t>Received: 22 May 2020</w:t>
      </w:r>
      <w:r w:rsidRPr="002650E8">
        <w:rPr>
          <w:rFonts w:ascii="Times" w:hAnsi="Times" w:cs="Arial"/>
          <w:color w:val="000000" w:themeColor="text1"/>
        </w:rPr>
        <w:t xml:space="preserve">. </w:t>
      </w:r>
      <w:r w:rsidRPr="002650E8">
        <w:rPr>
          <w:rFonts w:ascii="Times" w:eastAsiaTheme="minorHAnsi" w:hAnsi="Times"/>
          <w:color w:val="000000" w:themeColor="text1"/>
          <w:lang w:val="en-GB" w:eastAsia="en-US"/>
        </w:rPr>
        <w:t>doi: 10.3389/fcomp.2020.00032.</w:t>
      </w:r>
    </w:p>
    <w:p w14:paraId="48AD9FC6" w14:textId="77777777" w:rsidR="0045432F" w:rsidRPr="0042340B" w:rsidRDefault="0045432F" w:rsidP="0045432F">
      <w:pPr>
        <w:autoSpaceDE w:val="0"/>
        <w:autoSpaceDN w:val="0"/>
        <w:adjustRightInd w:val="0"/>
        <w:ind w:left="720" w:hanging="720"/>
        <w:rPr>
          <w:rFonts w:ascii="Times" w:eastAsiaTheme="minorHAnsi" w:hAnsi="Times"/>
          <w:color w:val="000000" w:themeColor="text1"/>
          <w:lang w:val="en-GB" w:eastAsia="en-US"/>
        </w:rPr>
      </w:pPr>
      <w:r w:rsidRPr="002650E8">
        <w:rPr>
          <w:rFonts w:ascii="Times" w:hAnsi="Times"/>
          <w:color w:val="000000" w:themeColor="text1"/>
        </w:rPr>
        <w:t>[39]</w:t>
      </w:r>
      <w:r w:rsidRPr="002650E8">
        <w:rPr>
          <w:rFonts w:ascii="Times" w:hAnsi="Times"/>
          <w:color w:val="000000" w:themeColor="text1"/>
        </w:rPr>
        <w:tab/>
        <w:t xml:space="preserve">Max Schneider, Michelle McDowell et al. </w:t>
      </w:r>
      <w:r w:rsidRPr="002650E8">
        <w:rPr>
          <w:rFonts w:ascii="Times" w:hAnsi="Times" w:cs="Open Sans"/>
          <w:color w:val="000000" w:themeColor="text1"/>
        </w:rPr>
        <w:t xml:space="preserve">Effective uncertainty visualization for aftershock forecast maps. Natural Hazards and Earth System Sciences. </w:t>
      </w:r>
      <w:r w:rsidRPr="002650E8">
        <w:rPr>
          <w:rFonts w:ascii="Times" w:hAnsi="Times"/>
          <w:color w:val="000000" w:themeColor="text1"/>
        </w:rPr>
        <w:t>Discussion started: 3 September 2021.</w:t>
      </w:r>
      <w:r w:rsidRPr="002650E8">
        <w:rPr>
          <w:rFonts w:ascii="Times" w:hAnsi="Times" w:cs="Open Sans"/>
          <w:color w:val="000000" w:themeColor="text1"/>
        </w:rPr>
        <w:t xml:space="preserve"> </w:t>
      </w:r>
      <w:r w:rsidRPr="002650E8">
        <w:rPr>
          <w:rFonts w:ascii="Times" w:hAnsi="Times"/>
          <w:color w:val="000000" w:themeColor="text1"/>
        </w:rPr>
        <w:t>https://doi.org/10.5194/nhess-2021-237.</w:t>
      </w:r>
    </w:p>
    <w:p w14:paraId="47D74B64" w14:textId="77777777" w:rsidR="0045432F" w:rsidRPr="002650E8" w:rsidRDefault="0045432F" w:rsidP="0045432F">
      <w:pPr>
        <w:spacing w:after="160" w:line="259" w:lineRule="auto"/>
        <w:rPr>
          <w:rFonts w:ascii="Times" w:hAnsi="Times"/>
          <w:color w:val="000000" w:themeColor="text1"/>
          <w:lang w:val="es-ES"/>
        </w:rPr>
      </w:pPr>
    </w:p>
    <w:p w14:paraId="29741AB7" w14:textId="77777777" w:rsidR="0045432F" w:rsidRDefault="0045432F" w:rsidP="0045432F">
      <w:pPr>
        <w:spacing w:after="160" w:line="259" w:lineRule="auto"/>
        <w:ind w:left="720" w:hanging="720"/>
        <w:rPr>
          <w:rFonts w:ascii="Times" w:hAnsi="Times"/>
          <w:color w:val="000000" w:themeColor="text1"/>
          <w:u w:val="single"/>
        </w:rPr>
      </w:pPr>
      <w:r w:rsidRPr="002650E8">
        <w:rPr>
          <w:rFonts w:ascii="Times" w:hAnsi="Times"/>
          <w:color w:val="000000" w:themeColor="text1"/>
          <w:lang w:val="es-ES"/>
        </w:rPr>
        <w:t>[40]</w:t>
      </w:r>
      <w:r w:rsidRPr="002650E8">
        <w:rPr>
          <w:rFonts w:ascii="Times" w:hAnsi="Times"/>
          <w:color w:val="000000" w:themeColor="text1"/>
          <w:lang w:val="es-ES"/>
        </w:rPr>
        <w:tab/>
        <w:t xml:space="preserve">Ken Brodlie, Rodolfo Allendes Osorio, and Adriano </w:t>
      </w:r>
      <w:r w:rsidRPr="002650E8">
        <w:rPr>
          <w:rFonts w:ascii="Times" w:hAnsi="Times"/>
          <w:color w:val="000000" w:themeColor="text1"/>
        </w:rPr>
        <w:t xml:space="preserve">Lopes. 2012. A review of uncertainty in data visualization. In Expanding the frontiers of visual analytics and visualization. Springer, 81–109. DOI: </w:t>
      </w:r>
      <w:hyperlink r:id="rId49" w:history="1">
        <w:r w:rsidRPr="002650E8">
          <w:rPr>
            <w:rStyle w:val="Hyperlink"/>
            <w:rFonts w:ascii="Times" w:hAnsi="Times"/>
            <w:color w:val="000000" w:themeColor="text1"/>
          </w:rPr>
          <w:t>http://dx.doi.org/10.1007/978-1-4471-2804-5_6</w:t>
        </w:r>
      </w:hyperlink>
      <w:r>
        <w:rPr>
          <w:rFonts w:ascii="Times" w:hAnsi="Times"/>
          <w:color w:val="000000" w:themeColor="text1"/>
          <w:u w:val="single"/>
        </w:rPr>
        <w:br/>
      </w:r>
    </w:p>
    <w:p w14:paraId="66319AB9" w14:textId="77777777" w:rsidR="0045432F" w:rsidRDefault="0045432F" w:rsidP="0045432F">
      <w:pPr>
        <w:spacing w:after="160" w:line="259" w:lineRule="auto"/>
        <w:ind w:left="720" w:hanging="720"/>
        <w:rPr>
          <w:rStyle w:val="Hyperlink"/>
          <w:rFonts w:ascii="Times" w:hAnsi="Times"/>
          <w:color w:val="000000" w:themeColor="text1"/>
        </w:rPr>
      </w:pPr>
      <w:r w:rsidRPr="002650E8">
        <w:rPr>
          <w:rFonts w:ascii="Times" w:hAnsi="Times"/>
          <w:color w:val="000000" w:themeColor="text1"/>
        </w:rPr>
        <w:t>[41]</w:t>
      </w:r>
      <w:r w:rsidRPr="002650E8">
        <w:rPr>
          <w:rFonts w:ascii="Times" w:hAnsi="Times"/>
          <w:color w:val="000000" w:themeColor="text1"/>
        </w:rPr>
        <w:tab/>
        <w:t xml:space="preserve">Michael Correll and Michael Gleicher. 2014. Error bars considered harmful: Exploring alternate encodings for mean and error. IEEE Transactions on Visualization and Computer Graphics 20, 12 (2014), 2142–2151. DOI: • </w:t>
      </w:r>
      <w:hyperlink r:id="rId50" w:history="1">
        <w:r w:rsidRPr="002650E8">
          <w:rPr>
            <w:rStyle w:val="Hyperlink"/>
            <w:rFonts w:ascii="Times" w:hAnsi="Times"/>
            <w:color w:val="000000" w:themeColor="text1"/>
          </w:rPr>
          <w:t>http://dx.doi.org/10.1109/TVCG.2014.2346298</w:t>
        </w:r>
      </w:hyperlink>
    </w:p>
    <w:p w14:paraId="1809868C" w14:textId="77777777" w:rsidR="0045432F" w:rsidRPr="002650E8" w:rsidRDefault="0045432F" w:rsidP="0045432F">
      <w:pPr>
        <w:spacing w:after="160" w:line="259" w:lineRule="auto"/>
        <w:rPr>
          <w:rFonts w:ascii="Times" w:hAnsi="Times"/>
          <w:color w:val="000000" w:themeColor="text1"/>
        </w:rPr>
      </w:pPr>
      <w:r>
        <w:rPr>
          <w:rFonts w:ascii="Times" w:hAnsi="Times"/>
          <w:color w:val="000000" w:themeColor="text1"/>
          <w:u w:val="single"/>
        </w:rPr>
        <w:br/>
      </w:r>
      <w:r w:rsidRPr="002650E8">
        <w:rPr>
          <w:rFonts w:ascii="Times" w:hAnsi="Times"/>
          <w:color w:val="000000" w:themeColor="text1"/>
        </w:rPr>
        <w:t>[42]</w:t>
      </w:r>
      <w:r>
        <w:rPr>
          <w:rFonts w:ascii="Times" w:hAnsi="Times"/>
          <w:color w:val="000000" w:themeColor="text1"/>
        </w:rPr>
        <w:tab/>
      </w:r>
      <w:r w:rsidRPr="002650E8">
        <w:rPr>
          <w:rFonts w:ascii="Times" w:hAnsi="Times"/>
          <w:color w:val="000000" w:themeColor="text1"/>
        </w:rPr>
        <w:t xml:space="preserve">Miriam Greis, Passant El Agroudy, </w:t>
      </w:r>
      <w:r>
        <w:rPr>
          <w:rFonts w:ascii="Times" w:hAnsi="Times"/>
          <w:color w:val="000000" w:themeColor="text1"/>
        </w:rPr>
        <w:t>et al</w:t>
      </w:r>
      <w:r w:rsidRPr="002650E8">
        <w:rPr>
          <w:rFonts w:ascii="Times" w:hAnsi="Times"/>
          <w:color w:val="000000" w:themeColor="text1"/>
        </w:rPr>
        <w:t xml:space="preserve">. 2016. Decision-Making under Uncertainty: </w:t>
      </w:r>
      <w:r>
        <w:rPr>
          <w:rFonts w:ascii="Times" w:hAnsi="Times"/>
          <w:color w:val="000000" w:themeColor="text1"/>
        </w:rPr>
        <w:t xml:space="preserve">  </w:t>
      </w:r>
      <w:r>
        <w:rPr>
          <w:rFonts w:ascii="Times" w:hAnsi="Times"/>
          <w:color w:val="000000" w:themeColor="text1"/>
        </w:rPr>
        <w:br/>
        <w:t xml:space="preserve">            </w:t>
      </w:r>
      <w:r w:rsidRPr="002650E8">
        <w:rPr>
          <w:rFonts w:ascii="Times" w:hAnsi="Times"/>
          <w:color w:val="000000" w:themeColor="text1"/>
        </w:rPr>
        <w:t xml:space="preserve">How the Amount of Presented Uncertainty Influences User Behavior. In Proceedings </w:t>
      </w:r>
      <w:r>
        <w:rPr>
          <w:rFonts w:ascii="Times" w:hAnsi="Times"/>
          <w:color w:val="000000" w:themeColor="text1"/>
        </w:rPr>
        <w:br/>
        <w:t xml:space="preserve">            </w:t>
      </w:r>
      <w:r w:rsidRPr="002650E8">
        <w:rPr>
          <w:rFonts w:ascii="Times" w:hAnsi="Times"/>
          <w:color w:val="000000" w:themeColor="text1"/>
        </w:rPr>
        <w:t xml:space="preserve">of the 9th Nordic Conference on Human-Computer Interaction. ACM, 52. DOI: </w:t>
      </w:r>
      <w:r>
        <w:rPr>
          <w:rFonts w:ascii="Times" w:hAnsi="Times"/>
          <w:color w:val="000000" w:themeColor="text1"/>
        </w:rPr>
        <w:t xml:space="preserve">               </w:t>
      </w:r>
      <w:r>
        <w:rPr>
          <w:rFonts w:ascii="Times" w:hAnsi="Times"/>
          <w:color w:val="000000" w:themeColor="text1"/>
        </w:rPr>
        <w:br/>
        <w:t xml:space="preserve">            </w:t>
      </w:r>
      <w:r w:rsidRPr="006F4D56">
        <w:rPr>
          <w:rFonts w:ascii="Times" w:hAnsi="Times"/>
          <w:color w:val="000000" w:themeColor="text1"/>
        </w:rPr>
        <w:t>http://dx.doi.org/10.1145/2971485.2971535</w:t>
      </w:r>
      <w:r>
        <w:rPr>
          <w:rFonts w:ascii="Times" w:hAnsi="Times"/>
          <w:color w:val="000000" w:themeColor="text1"/>
        </w:rPr>
        <w:br/>
      </w:r>
    </w:p>
    <w:p w14:paraId="407B6C72" w14:textId="77777777" w:rsidR="0045432F" w:rsidRDefault="0045432F" w:rsidP="0045432F">
      <w:pPr>
        <w:spacing w:after="160" w:line="259" w:lineRule="auto"/>
        <w:ind w:left="720" w:hanging="720"/>
        <w:rPr>
          <w:rFonts w:ascii="Times" w:hAnsi="Times"/>
          <w:color w:val="000000" w:themeColor="text1"/>
        </w:rPr>
      </w:pPr>
      <w:r w:rsidRPr="002650E8">
        <w:rPr>
          <w:rFonts w:ascii="Times" w:hAnsi="Times"/>
          <w:color w:val="000000" w:themeColor="text1"/>
        </w:rPr>
        <w:t>[43]</w:t>
      </w:r>
      <w:r w:rsidRPr="002650E8">
        <w:rPr>
          <w:rFonts w:ascii="Times" w:hAnsi="Times"/>
          <w:color w:val="000000" w:themeColor="text1"/>
        </w:rPr>
        <w:tab/>
        <w:t>Lydia R Lucchesi and Christopher K Wikle. 2017. Visualizing uncertainty in areal data with bivariate choropleth maps, map pixelation and glyph rotation. Stat (2017). DOI:http://dx.doi.org/10.1002/sta4.150</w:t>
      </w:r>
      <w:r>
        <w:rPr>
          <w:rFonts w:ascii="Times" w:hAnsi="Times"/>
          <w:color w:val="000000" w:themeColor="text1"/>
        </w:rPr>
        <w:br/>
      </w:r>
    </w:p>
    <w:p w14:paraId="59FC251C" w14:textId="77777777" w:rsidR="0045432F" w:rsidRDefault="0045432F" w:rsidP="0045432F">
      <w:pPr>
        <w:spacing w:after="160" w:line="259" w:lineRule="auto"/>
        <w:ind w:left="720" w:hanging="720"/>
        <w:rPr>
          <w:rFonts w:ascii="Times" w:hAnsi="Times"/>
          <w:color w:val="000000" w:themeColor="text1"/>
        </w:rPr>
      </w:pPr>
      <w:r w:rsidRPr="002650E8">
        <w:rPr>
          <w:rFonts w:ascii="Times" w:hAnsi="Times"/>
          <w:color w:val="000000" w:themeColor="text1"/>
        </w:rPr>
        <w:t>[44]</w:t>
      </w:r>
      <w:r w:rsidRPr="002650E8">
        <w:rPr>
          <w:rFonts w:ascii="Times" w:hAnsi="Times"/>
          <w:color w:val="000000" w:themeColor="text1"/>
        </w:rPr>
        <w:tab/>
        <w:t xml:space="preserve">Alan M MacEachren, Robert E Roth, James O’Brien, Bonan Li, Derek Swingley, and Mark Gahegan. 2012. Visual semiotics &amp; uncertainty visualization: An empirical study. IEEE Transactions on Visualization and Computer Graphics 18, 12 (2012), 2496–2505. DOI: </w:t>
      </w:r>
      <w:r w:rsidRPr="003632A1">
        <w:rPr>
          <w:rFonts w:ascii="Times" w:hAnsi="Times"/>
          <w:color w:val="000000" w:themeColor="text1"/>
        </w:rPr>
        <w:t>http://dx.doi.org/10.1109/TVCG.2012.279</w:t>
      </w:r>
      <w:r>
        <w:rPr>
          <w:rFonts w:ascii="Times" w:hAnsi="Times"/>
          <w:color w:val="000000" w:themeColor="text1"/>
        </w:rPr>
        <w:br/>
      </w:r>
    </w:p>
    <w:p w14:paraId="392878E4" w14:textId="77777777" w:rsidR="0045432F" w:rsidRDefault="0045432F" w:rsidP="0045432F">
      <w:pPr>
        <w:spacing w:after="160" w:line="259" w:lineRule="auto"/>
        <w:ind w:left="720" w:hanging="720"/>
        <w:rPr>
          <w:rFonts w:ascii="Times" w:hAnsi="Times"/>
          <w:color w:val="000000" w:themeColor="text1"/>
        </w:rPr>
      </w:pPr>
      <w:r w:rsidRPr="002650E8">
        <w:rPr>
          <w:rFonts w:ascii="Times" w:hAnsi="Times"/>
          <w:color w:val="000000" w:themeColor="text1"/>
        </w:rPr>
        <w:t>[45]</w:t>
      </w:r>
      <w:r w:rsidRPr="002650E8">
        <w:rPr>
          <w:rFonts w:ascii="Times" w:hAnsi="Times"/>
          <w:color w:val="000000" w:themeColor="text1"/>
        </w:rPr>
        <w:tab/>
        <w:t xml:space="preserve">Maria Riveiro. 2007. Evaluation of uncertainty visualization techniques for information fusion. In 10th International Conference on Information Fusion. IEEE, 1–8. DOI: </w:t>
      </w:r>
      <w:r w:rsidRPr="003632A1">
        <w:rPr>
          <w:rFonts w:ascii="Times" w:hAnsi="Times"/>
          <w:color w:val="000000" w:themeColor="text1"/>
        </w:rPr>
        <w:t>http://dx.doi.org/10.1109/ICIF.2007.4408049</w:t>
      </w:r>
      <w:r>
        <w:rPr>
          <w:rFonts w:ascii="Times" w:hAnsi="Times"/>
          <w:color w:val="000000" w:themeColor="text1"/>
        </w:rPr>
        <w:br/>
      </w:r>
    </w:p>
    <w:p w14:paraId="60B294DF" w14:textId="77777777" w:rsidR="0045432F" w:rsidRDefault="0045432F" w:rsidP="0045432F">
      <w:pPr>
        <w:spacing w:after="160" w:line="259" w:lineRule="auto"/>
        <w:ind w:left="720" w:hanging="720"/>
        <w:rPr>
          <w:rFonts w:ascii="Times" w:hAnsi="Times"/>
          <w:color w:val="000000" w:themeColor="text1"/>
        </w:rPr>
      </w:pPr>
      <w:r w:rsidRPr="002650E8">
        <w:rPr>
          <w:rFonts w:ascii="Times" w:hAnsi="Times"/>
          <w:color w:val="000000" w:themeColor="text1"/>
        </w:rPr>
        <w:t>[46]</w:t>
      </w:r>
      <w:r w:rsidRPr="002650E8">
        <w:rPr>
          <w:rFonts w:ascii="Times" w:hAnsi="Times"/>
          <w:color w:val="000000" w:themeColor="text1"/>
        </w:rPr>
        <w:tab/>
        <w:t>Judi Thomson, Elizabeth Hetzler, Alan MacEachren, Mark Gahegan, and Misha Pavel. 2005. A typology for visualizing uncertainty. In Electronic Imaging 2005. International Society for Optics and Photonics, 146–157.</w:t>
      </w:r>
      <w:r>
        <w:rPr>
          <w:rFonts w:ascii="Times" w:hAnsi="Times"/>
          <w:color w:val="000000" w:themeColor="text1"/>
        </w:rPr>
        <w:br/>
      </w:r>
    </w:p>
    <w:p w14:paraId="3E062B3E" w14:textId="77777777" w:rsidR="0045432F" w:rsidRPr="002650E8" w:rsidRDefault="0045432F" w:rsidP="0045432F">
      <w:pPr>
        <w:spacing w:after="160" w:line="259" w:lineRule="auto"/>
        <w:ind w:left="720" w:hanging="720"/>
        <w:rPr>
          <w:rFonts w:ascii="Times" w:hAnsi="Times"/>
          <w:color w:val="000000" w:themeColor="text1"/>
        </w:rPr>
      </w:pPr>
      <w:r w:rsidRPr="002650E8">
        <w:rPr>
          <w:rFonts w:ascii="Times" w:hAnsi="Times"/>
          <w:color w:val="000000" w:themeColor="text1"/>
        </w:rPr>
        <w:t>[47]</w:t>
      </w:r>
      <w:r w:rsidRPr="002650E8">
        <w:rPr>
          <w:rFonts w:ascii="Times" w:hAnsi="Times"/>
          <w:color w:val="000000" w:themeColor="text1"/>
        </w:rPr>
        <w:tab/>
        <w:t>N. Boukhelifa, M.-E. Perrin, S. Huron, and J. Eagan. How data workers cope with uncertainty: A task characterisation study. In Proceedings of the 2017 CHI Conference on Human Factors in Computing Systems, pages 3645–3656. ACM, 2017.</w:t>
      </w:r>
      <w:r>
        <w:rPr>
          <w:rFonts w:ascii="Times" w:hAnsi="Times"/>
          <w:color w:val="000000" w:themeColor="text1"/>
        </w:rPr>
        <w:br/>
      </w:r>
    </w:p>
    <w:p w14:paraId="0DB5C983" w14:textId="77777777" w:rsidR="0045432F" w:rsidRPr="002650E8" w:rsidRDefault="0045432F" w:rsidP="0045432F">
      <w:pPr>
        <w:spacing w:after="160" w:line="259" w:lineRule="auto"/>
        <w:ind w:left="720" w:hanging="720"/>
        <w:rPr>
          <w:rFonts w:ascii="Times" w:hAnsi="Times"/>
          <w:color w:val="000000" w:themeColor="text1"/>
        </w:rPr>
      </w:pPr>
      <w:r w:rsidRPr="002650E8">
        <w:rPr>
          <w:rFonts w:ascii="Times" w:hAnsi="Times"/>
          <w:color w:val="000000" w:themeColor="text1"/>
        </w:rPr>
        <w:t>[48]</w:t>
      </w:r>
      <w:r w:rsidRPr="002650E8">
        <w:rPr>
          <w:rFonts w:ascii="Times" w:hAnsi="Times"/>
          <w:color w:val="000000" w:themeColor="text1"/>
        </w:rPr>
        <w:tab/>
        <w:t>J. Hullman, X. Qiao, M. Correll, A. Kale, and M. Kay. In pursuit of error: A survey of uncertainty visualization evaluation. IEEE transactions on visualization and computer graphics, 25(1):903–913, 2019.</w:t>
      </w:r>
      <w:r>
        <w:rPr>
          <w:rFonts w:ascii="Times" w:hAnsi="Times"/>
          <w:color w:val="000000" w:themeColor="text1"/>
        </w:rPr>
        <w:br/>
      </w:r>
    </w:p>
    <w:p w14:paraId="12004DDB" w14:textId="77777777" w:rsidR="0045432F" w:rsidRPr="002650E8" w:rsidRDefault="0045432F" w:rsidP="0045432F">
      <w:pPr>
        <w:pStyle w:val="Heading1"/>
        <w:shd w:val="clear" w:color="auto" w:fill="FFFFFF"/>
        <w:spacing w:before="0" w:beforeAutospacing="0" w:after="0" w:afterAutospacing="0"/>
        <w:ind w:left="720" w:hanging="720"/>
        <w:rPr>
          <w:rFonts w:ascii="Times" w:hAnsi="Times"/>
          <w:color w:val="000000" w:themeColor="text1"/>
          <w:sz w:val="24"/>
          <w:szCs w:val="24"/>
          <w:lang w:val="en-US"/>
        </w:rPr>
      </w:pPr>
    </w:p>
    <w:p w14:paraId="30B784EE" w14:textId="77777777" w:rsidR="0045432F" w:rsidRPr="002650E8" w:rsidRDefault="0045432F" w:rsidP="0045432F">
      <w:pPr>
        <w:spacing w:after="160" w:line="259" w:lineRule="auto"/>
        <w:ind w:left="720" w:hanging="720"/>
        <w:rPr>
          <w:rFonts w:ascii="Times" w:hAnsi="Times"/>
          <w:color w:val="000000" w:themeColor="text1"/>
        </w:rPr>
      </w:pPr>
      <w:r w:rsidRPr="002650E8">
        <w:rPr>
          <w:rFonts w:ascii="Times" w:hAnsi="Times"/>
          <w:color w:val="000000" w:themeColor="text1"/>
        </w:rPr>
        <w:t>[49]</w:t>
      </w:r>
      <w:r w:rsidRPr="002650E8">
        <w:rPr>
          <w:rFonts w:ascii="Times" w:hAnsi="Times"/>
          <w:color w:val="000000" w:themeColor="text1"/>
        </w:rPr>
        <w:tab/>
        <w:t>R. Finger and A. M. Bisantz. Utilizing graphical formats to convey uncertainty in a decision-making task. Theoretical Issues in Ergonomics Science, 3(1):1–25, 2002.</w:t>
      </w:r>
    </w:p>
    <w:p w14:paraId="0B73650C" w14:textId="77777777" w:rsidR="0045432F" w:rsidRPr="002650E8" w:rsidRDefault="0045432F" w:rsidP="0045432F">
      <w:pPr>
        <w:pStyle w:val="Heading1"/>
        <w:shd w:val="clear" w:color="auto" w:fill="FFFFFF"/>
        <w:spacing w:before="0" w:beforeAutospacing="0" w:after="0" w:afterAutospacing="0"/>
        <w:ind w:left="720" w:hanging="720"/>
        <w:rPr>
          <w:rFonts w:ascii="Times" w:hAnsi="Times"/>
          <w:color w:val="000000" w:themeColor="text1"/>
          <w:sz w:val="24"/>
          <w:szCs w:val="24"/>
          <w:lang w:val="en-US"/>
        </w:rPr>
      </w:pPr>
    </w:p>
    <w:p w14:paraId="64F834E1" w14:textId="77777777" w:rsidR="0045432F" w:rsidRPr="002650E8" w:rsidRDefault="0045432F" w:rsidP="0045432F">
      <w:pPr>
        <w:spacing w:after="160" w:line="259" w:lineRule="auto"/>
        <w:ind w:left="720" w:hanging="720"/>
        <w:rPr>
          <w:rFonts w:ascii="Times" w:hAnsi="Times"/>
          <w:color w:val="000000" w:themeColor="text1"/>
        </w:rPr>
      </w:pPr>
      <w:r w:rsidRPr="002650E8">
        <w:rPr>
          <w:rFonts w:ascii="Times" w:hAnsi="Times"/>
          <w:color w:val="000000" w:themeColor="text1"/>
        </w:rPr>
        <w:t>[50]</w:t>
      </w:r>
      <w:r w:rsidRPr="002650E8">
        <w:rPr>
          <w:rFonts w:ascii="Times" w:hAnsi="Times"/>
          <w:color w:val="000000" w:themeColor="text1"/>
        </w:rPr>
        <w:tab/>
        <w:t>J. Hullman, P. Resnick, and E. Adar. Hypothetical outcome plots outperform error bars and violin plots for inferences about reliability of variable ordering. PloS one, 10(11):e0142444, 2015.</w:t>
      </w:r>
    </w:p>
    <w:p w14:paraId="21118C6F" w14:textId="77777777" w:rsidR="0045432F" w:rsidRPr="002650E8" w:rsidRDefault="0045432F" w:rsidP="0045432F">
      <w:pPr>
        <w:pStyle w:val="NormalWeb"/>
        <w:ind w:left="720" w:hanging="720"/>
        <w:jc w:val="both"/>
        <w:rPr>
          <w:rFonts w:ascii="Times" w:hAnsi="Times"/>
          <w:color w:val="000000" w:themeColor="text1"/>
        </w:rPr>
      </w:pPr>
      <w:r w:rsidRPr="002650E8">
        <w:rPr>
          <w:rFonts w:ascii="Times" w:hAnsi="Times"/>
          <w:color w:val="000000" w:themeColor="text1"/>
        </w:rPr>
        <w:t>[51]</w:t>
      </w:r>
      <w:r w:rsidRPr="002650E8">
        <w:rPr>
          <w:rFonts w:ascii="Times" w:hAnsi="Times"/>
          <w:color w:val="000000" w:themeColor="text1"/>
        </w:rPr>
        <w:tab/>
        <w:t>M. Kay, T. Kola, J. R. Hullman, and S. A. Munson. When (ish) is my bus?: User-centered visualizations of uncertainty in everyday, mobile predictive systems. In Proceedings of the 2016 CHI Conference on Human Factors in Computing Systems, pages 5092–5103. ACM, 2016.</w:t>
      </w:r>
    </w:p>
    <w:p w14:paraId="394538FE" w14:textId="77777777" w:rsidR="0045432F" w:rsidRDefault="0045432F" w:rsidP="0045432F">
      <w:pPr>
        <w:pStyle w:val="Heading1"/>
        <w:shd w:val="clear" w:color="auto" w:fill="FFFFFF"/>
        <w:spacing w:before="0" w:beforeAutospacing="0" w:after="0" w:afterAutospacing="0"/>
        <w:ind w:left="720" w:hanging="720"/>
        <w:rPr>
          <w:rFonts w:ascii="Times" w:hAnsi="Times"/>
          <w:b w:val="0"/>
          <w:bCs w:val="0"/>
          <w:color w:val="000000" w:themeColor="text1"/>
          <w:sz w:val="24"/>
          <w:szCs w:val="24"/>
        </w:rPr>
      </w:pPr>
      <w:r w:rsidRPr="002650E8">
        <w:rPr>
          <w:rFonts w:ascii="Times" w:hAnsi="Times"/>
          <w:b w:val="0"/>
          <w:bCs w:val="0"/>
          <w:color w:val="000000" w:themeColor="text1"/>
          <w:sz w:val="24"/>
          <w:szCs w:val="24"/>
        </w:rPr>
        <w:t>[52]</w:t>
      </w:r>
      <w:r w:rsidRPr="002650E8">
        <w:rPr>
          <w:rFonts w:ascii="Times" w:hAnsi="Times"/>
          <w:b w:val="0"/>
          <w:bCs w:val="0"/>
          <w:color w:val="000000" w:themeColor="text1"/>
          <w:sz w:val="24"/>
          <w:szCs w:val="24"/>
        </w:rPr>
        <w:tab/>
        <w:t>M. Fernandes, L.Walls, S. Munson, J. Hullman, and M. Kay. Uncertainty displays using quantile dotplots or cdfs improve transit decision-making. In Proceedings of the 2018 CHI Conference on Human Factors in Computing Systems, page 144. ACM, 2018.</w:t>
      </w:r>
    </w:p>
    <w:p w14:paraId="2FA84ABB" w14:textId="77777777" w:rsidR="0045432F" w:rsidRDefault="0045432F" w:rsidP="0045432F">
      <w:pPr>
        <w:pStyle w:val="Heading1"/>
        <w:shd w:val="clear" w:color="auto" w:fill="FFFFFF"/>
        <w:spacing w:before="0" w:beforeAutospacing="0" w:after="0" w:afterAutospacing="0"/>
        <w:ind w:left="720" w:hanging="720"/>
        <w:rPr>
          <w:rFonts w:ascii="Times" w:hAnsi="Times"/>
          <w:b w:val="0"/>
          <w:bCs w:val="0"/>
          <w:color w:val="000000" w:themeColor="text1"/>
          <w:sz w:val="24"/>
          <w:szCs w:val="24"/>
        </w:rPr>
      </w:pPr>
    </w:p>
    <w:p w14:paraId="6647B555" w14:textId="77777777" w:rsidR="0045432F" w:rsidRDefault="0045432F" w:rsidP="0045432F">
      <w:pPr>
        <w:pStyle w:val="Heading1"/>
        <w:shd w:val="clear" w:color="auto" w:fill="FFFFFF"/>
        <w:spacing w:before="0" w:beforeAutospacing="0" w:after="0" w:afterAutospacing="0"/>
        <w:ind w:left="720" w:hanging="720"/>
        <w:rPr>
          <w:rFonts w:ascii="Times" w:hAnsi="Times"/>
          <w:b w:val="0"/>
          <w:bCs w:val="0"/>
          <w:color w:val="000000" w:themeColor="text1"/>
        </w:rPr>
      </w:pPr>
      <w:r w:rsidRPr="006F4D56">
        <w:rPr>
          <w:rFonts w:ascii="Times" w:hAnsi="Times"/>
          <w:b w:val="0"/>
          <w:bCs w:val="0"/>
          <w:color w:val="000000" w:themeColor="text1"/>
          <w:sz w:val="24"/>
          <w:szCs w:val="24"/>
        </w:rPr>
        <w:t>[53]</w:t>
      </w:r>
      <w:r w:rsidRPr="006F4D56">
        <w:rPr>
          <w:rFonts w:ascii="Times" w:hAnsi="Times"/>
          <w:b w:val="0"/>
          <w:bCs w:val="0"/>
          <w:color w:val="000000" w:themeColor="text1"/>
          <w:sz w:val="24"/>
          <w:szCs w:val="24"/>
        </w:rPr>
        <w:tab/>
        <w:t>M. Skeels, B. Lee, G. Smith, and G. G. Robertson. Revealing uncertainty for information visualization. Information Visualization, 9(1):70– 81, 2010.</w:t>
      </w:r>
      <w:r>
        <w:rPr>
          <w:rFonts w:ascii="Times" w:hAnsi="Times"/>
          <w:b w:val="0"/>
          <w:bCs w:val="0"/>
          <w:color w:val="000000" w:themeColor="text1"/>
        </w:rPr>
        <w:br/>
      </w:r>
    </w:p>
    <w:p w14:paraId="68047011" w14:textId="77777777" w:rsidR="0045432F" w:rsidRPr="006F4D56" w:rsidRDefault="0045432F" w:rsidP="0045432F">
      <w:pPr>
        <w:pStyle w:val="Heading1"/>
        <w:shd w:val="clear" w:color="auto" w:fill="FFFFFF"/>
        <w:spacing w:before="0" w:beforeAutospacing="0" w:after="0" w:afterAutospacing="0"/>
        <w:ind w:left="720" w:hanging="720"/>
        <w:rPr>
          <w:rFonts w:ascii="Times" w:hAnsi="Times"/>
          <w:b w:val="0"/>
          <w:bCs w:val="0"/>
          <w:color w:val="000000" w:themeColor="text1"/>
          <w:sz w:val="24"/>
          <w:szCs w:val="24"/>
          <w:lang w:val="en-US"/>
        </w:rPr>
      </w:pPr>
      <w:r w:rsidRPr="006F4D56">
        <w:rPr>
          <w:rFonts w:ascii="Times" w:hAnsi="Times"/>
          <w:b w:val="0"/>
          <w:bCs w:val="0"/>
          <w:color w:val="000000" w:themeColor="text1"/>
          <w:sz w:val="24"/>
          <w:szCs w:val="24"/>
        </w:rPr>
        <w:t>[54]</w:t>
      </w:r>
      <w:r w:rsidRPr="006F4D56">
        <w:rPr>
          <w:rFonts w:ascii="Times" w:hAnsi="Times"/>
          <w:b w:val="0"/>
          <w:bCs w:val="0"/>
          <w:color w:val="000000" w:themeColor="text1"/>
          <w:sz w:val="24"/>
          <w:szCs w:val="24"/>
        </w:rPr>
        <w:tab/>
        <w:t>C. M. Wittenbrink, A. T. Pang, and S. K. Lodha. Glyphs for visualizing uncertainty in vector fields. IEEE transactions on Visualization and Computer Graphics, 2(3):266–279, 1996.</w:t>
      </w:r>
    </w:p>
    <w:p w14:paraId="0D4C357D" w14:textId="77777777" w:rsidR="0045432F" w:rsidRPr="002650E8" w:rsidRDefault="0045432F" w:rsidP="0045432F">
      <w:pPr>
        <w:pStyle w:val="NormalWeb"/>
        <w:shd w:val="clear" w:color="auto" w:fill="FFFFFF"/>
        <w:spacing w:before="0" w:beforeAutospacing="0" w:after="0" w:afterAutospacing="0"/>
        <w:jc w:val="both"/>
        <w:rPr>
          <w:rFonts w:ascii="Times" w:hAnsi="Times"/>
          <w:color w:val="000000" w:themeColor="text1"/>
        </w:rPr>
      </w:pPr>
    </w:p>
    <w:p w14:paraId="3FACB2CF" w14:textId="77777777" w:rsidR="0045432F" w:rsidRPr="002650E8" w:rsidRDefault="0045432F" w:rsidP="0045432F">
      <w:pPr>
        <w:autoSpaceDE w:val="0"/>
        <w:autoSpaceDN w:val="0"/>
        <w:adjustRightInd w:val="0"/>
        <w:jc w:val="both"/>
        <w:rPr>
          <w:rFonts w:ascii="Times" w:eastAsiaTheme="minorHAnsi" w:hAnsi="Times" w:cs="AppleSystemUIFont"/>
          <w:color w:val="000000" w:themeColor="text1"/>
          <w:lang w:val="en-GB" w:eastAsia="en-US"/>
        </w:rPr>
      </w:pPr>
      <w:r w:rsidRPr="002650E8">
        <w:rPr>
          <w:rFonts w:ascii="Times" w:hAnsi="Times"/>
          <w:color w:val="000000" w:themeColor="text1"/>
        </w:rPr>
        <w:t>[</w:t>
      </w:r>
      <w:r>
        <w:rPr>
          <w:rFonts w:ascii="Times" w:hAnsi="Times"/>
          <w:color w:val="000000" w:themeColor="text1"/>
        </w:rPr>
        <w:t>55</w:t>
      </w:r>
      <w:r w:rsidRPr="002650E8">
        <w:rPr>
          <w:rFonts w:ascii="Times" w:hAnsi="Times"/>
          <w:color w:val="000000" w:themeColor="text1"/>
        </w:rPr>
        <w:t>]</w:t>
      </w:r>
      <w:r w:rsidRPr="002650E8">
        <w:rPr>
          <w:rFonts w:ascii="Times" w:hAnsi="Times"/>
          <w:color w:val="000000" w:themeColor="text1"/>
        </w:rPr>
        <w:tab/>
        <w:t xml:space="preserve">Z. Wang et al. </w:t>
      </w:r>
      <w:r w:rsidRPr="002650E8">
        <w:rPr>
          <w:rFonts w:ascii="Times" w:eastAsiaTheme="minorHAnsi" w:hAnsi="Times" w:cs="AppleSystemUIFont"/>
          <w:color w:val="000000" w:themeColor="text1"/>
          <w:lang w:val="en-GB" w:eastAsia="en-US"/>
        </w:rPr>
        <w:t>Model identiﬁcation of reduced order</w:t>
      </w:r>
      <w:bdo w:val="ltr">
        <w:r w:rsidRPr="002650E8">
          <w:rPr>
            <w:rFonts w:ascii="Times" w:eastAsiaTheme="minorHAnsi" w:hAnsi="Times" w:cs="AppleSystemUIFont"/>
            <w:color w:val="000000" w:themeColor="text1"/>
            <w:lang w:val="en-GB" w:eastAsia="en-US"/>
          </w:rPr>
          <w:t xml:space="preserve"> </w:t>
        </w:r>
        <w:r w:rsidRPr="002650E8">
          <w:rPr>
            <w:rFonts w:ascii="MS Mincho" w:eastAsia="MS Mincho" w:hAnsi="MS Mincho" w:cs="MS Mincho" w:hint="eastAsia"/>
            <w:color w:val="000000" w:themeColor="text1"/>
            <w:lang w:val="en-GB" w:eastAsia="en-US"/>
          </w:rPr>
          <w:t>‬</w:t>
        </w:r>
        <w:r w:rsidRPr="002650E8">
          <w:rPr>
            <w:rFonts w:ascii="Times" w:eastAsiaTheme="minorHAnsi" w:hAnsi="Times" w:cs="AppleSystemUIFont"/>
            <w:color w:val="000000" w:themeColor="text1"/>
            <w:lang w:val="en-GB" w:eastAsia="en-US"/>
          </w:rPr>
          <w:t>ﬂuid dynamics systems</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t>‬</w:t>
        </w:r>
        <w:r>
          <w:t>‬</w:t>
        </w:r>
        <w:r>
          <w:t>‬</w:t>
        </w:r>
        <w:r>
          <w:t>‬</w:t>
        </w:r>
        <w:r>
          <w:t>‬</w:t>
        </w:r>
        <w:r>
          <w:t>‬</w:t>
        </w:r>
        <w:r>
          <w:t>‬</w:t>
        </w:r>
        <w:r>
          <w:t>‬</w:t>
        </w:r>
        <w:r>
          <w:t>‬</w:t>
        </w:r>
        <w:r w:rsidR="004A43F2">
          <w:t>‬</w:t>
        </w:r>
        <w:r w:rsidR="00836675">
          <w:t>‬</w:t>
        </w:r>
      </w:bdo>
    </w:p>
    <w:p w14:paraId="5F548417" w14:textId="77777777" w:rsidR="0045432F" w:rsidRDefault="0045432F" w:rsidP="0045432F">
      <w:pPr>
        <w:autoSpaceDE w:val="0"/>
        <w:autoSpaceDN w:val="0"/>
        <w:adjustRightInd w:val="0"/>
        <w:ind w:left="720"/>
        <w:jc w:val="both"/>
      </w:pPr>
      <w:r w:rsidRPr="002650E8">
        <w:rPr>
          <w:rFonts w:ascii="Times" w:eastAsiaTheme="minorHAnsi" w:hAnsi="Times" w:cs="AppleSystemUIFont"/>
          <w:color w:val="000000" w:themeColor="text1"/>
          <w:lang w:val="en-GB" w:eastAsia="en-US"/>
        </w:rPr>
        <w:t>using deep learning. International Journal for Numerical Methods in Fluids. Int. J. Numer.</w:t>
      </w:r>
      <w:bdo w:val="ltr">
        <w:r w:rsidRPr="002650E8">
          <w:rPr>
            <w:rFonts w:ascii="Times" w:eastAsiaTheme="minorHAnsi" w:hAnsi="Times" w:cs="AppleSystemUIFont"/>
            <w:color w:val="000000" w:themeColor="text1"/>
            <w:lang w:val="en-GB" w:eastAsia="en-US"/>
          </w:rPr>
          <w:t xml:space="preserve"> </w:t>
        </w:r>
        <w:r w:rsidRPr="002650E8">
          <w:rPr>
            <w:rFonts w:ascii="MS Mincho" w:eastAsia="MS Mincho" w:hAnsi="MS Mincho" w:cs="MS Mincho" w:hint="eastAsia"/>
            <w:color w:val="000000" w:themeColor="text1"/>
            <w:lang w:val="en-GB" w:eastAsia="en-US"/>
          </w:rPr>
          <w:t>‬</w:t>
        </w:r>
        <w:r w:rsidRPr="002650E8">
          <w:rPr>
            <w:rFonts w:ascii="Times" w:eastAsiaTheme="minorHAnsi" w:hAnsi="Times" w:cs="AppleSystemUIFont"/>
            <w:color w:val="000000" w:themeColor="text1"/>
            <w:lang w:val="en-GB" w:eastAsia="en-US"/>
          </w:rPr>
          <w:t xml:space="preserve">Meth. Fluids </w:t>
        </w:r>
        <w:bdo w:val="ltr">
          <w:r w:rsidRPr="002650E8">
            <w:rPr>
              <w:rFonts w:ascii="Times" w:eastAsiaTheme="minorHAnsi" w:hAnsi="Times" w:cs="AppleSystemUIFont"/>
              <w:color w:val="000000" w:themeColor="text1"/>
              <w:lang w:val="en-GB" w:eastAsia="en-US"/>
            </w:rPr>
            <w:t xml:space="preserve">2014; </w:t>
          </w:r>
          <w:bdo w:val="ltr">
            <w:r w:rsidRPr="002650E8">
              <w:rPr>
                <w:rFonts w:ascii="Times" w:eastAsiaTheme="minorHAnsi" w:hAnsi="Times" w:cs="AppleSystemUIFont"/>
                <w:color w:val="000000" w:themeColor="text1"/>
                <w:lang w:val="en-GB" w:eastAsia="en-US"/>
              </w:rPr>
              <w:t>0</w:t>
            </w:r>
            <w:r w:rsidRPr="002650E8">
              <w:rPr>
                <w:rFonts w:ascii="MS Mincho" w:eastAsia="MS Mincho" w:hAnsi="MS Mincho" w:cs="MS Mincho" w:hint="eastAsia"/>
                <w:color w:val="000000" w:themeColor="text1"/>
                <w:lang w:val="en-GB" w:eastAsia="en-US"/>
              </w:rPr>
              <w:t>‬</w:t>
            </w:r>
            <w:r w:rsidRPr="002650E8">
              <w:rPr>
                <w:rFonts w:ascii="MS Mincho" w:eastAsia="MS Mincho" w:hAnsi="MS Mincho" w:cs="MS Mincho" w:hint="eastAsia"/>
                <w:color w:val="000000" w:themeColor="text1"/>
                <w:lang w:val="en-GB" w:eastAsia="en-US"/>
              </w:rPr>
              <w:t>‬</w:t>
            </w:r>
            <w:r w:rsidRPr="002650E8">
              <w:rPr>
                <w:rFonts w:ascii="Times" w:eastAsiaTheme="minorHAnsi" w:hAnsi="Times" w:cs="AppleSystemUIFont"/>
                <w:color w:val="000000" w:themeColor="text1"/>
                <w:lang w:val="en-GB" w:eastAsia="en-US"/>
              </w:rPr>
              <w:t>0:1-18.</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rsidR="004A43F2">
              <w:t>‬</w:t>
            </w:r>
            <w:r w:rsidR="004A43F2">
              <w:t>‬</w:t>
            </w:r>
            <w:r w:rsidR="004A43F2">
              <w:t>‬</w:t>
            </w:r>
            <w:r w:rsidR="00836675">
              <w:t>‬</w:t>
            </w:r>
            <w:r w:rsidR="00836675">
              <w:t>‬</w:t>
            </w:r>
            <w:r w:rsidR="00836675">
              <w:t>‬</w:t>
            </w:r>
          </w:bdo>
        </w:bdo>
      </w:bdo>
    </w:p>
    <w:p w14:paraId="485C5ED7" w14:textId="77777777" w:rsidR="0045432F" w:rsidRDefault="0045432F" w:rsidP="0045432F">
      <w:pPr>
        <w:autoSpaceDE w:val="0"/>
        <w:autoSpaceDN w:val="0"/>
        <w:adjustRightInd w:val="0"/>
        <w:ind w:left="720"/>
        <w:jc w:val="both"/>
      </w:pPr>
    </w:p>
    <w:p w14:paraId="1AAF3AF2" w14:textId="77777777" w:rsidR="0045432F" w:rsidRDefault="0045432F" w:rsidP="0045432F">
      <w:pPr>
        <w:pStyle w:val="NormalWeb"/>
        <w:shd w:val="clear" w:color="auto" w:fill="FFFFFF"/>
        <w:ind w:left="720" w:hanging="720"/>
      </w:pPr>
      <w:r w:rsidRPr="009241C2">
        <w:rPr>
          <w:rFonts w:ascii="Times" w:hAnsi="Times"/>
          <w:color w:val="000000" w:themeColor="text1"/>
        </w:rPr>
        <w:t>[56]</w:t>
      </w:r>
      <w:r w:rsidRPr="009241C2">
        <w:rPr>
          <w:rFonts w:ascii="Times" w:hAnsi="Times"/>
          <w:color w:val="000000" w:themeColor="text1"/>
        </w:rPr>
        <w:tab/>
      </w:r>
      <w:r w:rsidRPr="009241C2">
        <w:rPr>
          <w:rFonts w:ascii="Times" w:hAnsi="Times"/>
        </w:rPr>
        <w:t>A</w:t>
      </w:r>
      <w:r>
        <w:rPr>
          <w:rFonts w:ascii="Times" w:hAnsi="Times"/>
        </w:rPr>
        <w:t>lan</w:t>
      </w:r>
      <w:r w:rsidRPr="009241C2">
        <w:rPr>
          <w:rFonts w:ascii="Times" w:hAnsi="Times"/>
        </w:rPr>
        <w:t xml:space="preserve"> C</w:t>
      </w:r>
      <w:r>
        <w:rPr>
          <w:rFonts w:ascii="Times" w:hAnsi="Times"/>
        </w:rPr>
        <w:t>onrad</w:t>
      </w:r>
      <w:r w:rsidRPr="009241C2">
        <w:rPr>
          <w:rFonts w:ascii="Times" w:hAnsi="Times"/>
        </w:rPr>
        <w:t xml:space="preserve"> B</w:t>
      </w:r>
      <w:r>
        <w:rPr>
          <w:rFonts w:ascii="Times" w:hAnsi="Times"/>
        </w:rPr>
        <w:t>ovik</w:t>
      </w:r>
      <w:r w:rsidRPr="009241C2">
        <w:rPr>
          <w:rFonts w:ascii="Times" w:hAnsi="Times"/>
        </w:rPr>
        <w:t xml:space="preserve"> </w:t>
      </w:r>
      <w:r w:rsidRPr="009241C2">
        <w:rPr>
          <w:rFonts w:ascii="Times" w:hAnsi="Times"/>
          <w:color w:val="000000" w:themeColor="text1"/>
        </w:rPr>
        <w:t xml:space="preserve">et al. </w:t>
      </w:r>
      <w:r w:rsidRPr="009241C2">
        <w:rPr>
          <w:rFonts w:ascii="Times" w:hAnsi="Times"/>
        </w:rPr>
        <w:t>Multichannel Texture Analysis Using Localized Spatial Filters. received April 18, 1988; revised June 15, 1989. Recommended for acceptance by W. E. L. Grimson</w:t>
      </w:r>
      <w:r w:rsidRPr="001F3736">
        <w:rPr>
          <w:rFonts w:ascii="Times" w:hAnsi="Times"/>
        </w:rPr>
        <w:t xml:space="preserve">. Department of Electrical and Computer Engineering, University </w:t>
      </w:r>
      <w:r w:rsidRPr="000606C6">
        <w:rPr>
          <w:rFonts w:ascii="Times" w:hAnsi="Times"/>
        </w:rPr>
        <w:t>of</w:t>
      </w:r>
      <w:r w:rsidRPr="001F3736">
        <w:rPr>
          <w:rFonts w:ascii="Times" w:hAnsi="Times"/>
          <w:b/>
          <w:bCs/>
        </w:rPr>
        <w:t xml:space="preserve"> </w:t>
      </w:r>
      <w:r w:rsidRPr="001F3736">
        <w:rPr>
          <w:rFonts w:ascii="Times" w:hAnsi="Times"/>
        </w:rPr>
        <w:t>Texas, Austin, TX 78712.</w:t>
      </w:r>
      <w:r w:rsidRPr="001F3736">
        <w:rPr>
          <w:rFonts w:ascii="TimesNewRomanPSMT" w:hAnsi="TimesNewRomanPSMT"/>
          <w:sz w:val="14"/>
          <w:szCs w:val="14"/>
        </w:rPr>
        <w:t xml:space="preserve"> </w:t>
      </w:r>
    </w:p>
    <w:p w14:paraId="4F750B6A" w14:textId="77777777" w:rsidR="0045432F" w:rsidRPr="00F44855" w:rsidRDefault="0045432F" w:rsidP="0045432F">
      <w:pPr>
        <w:ind w:left="720" w:hanging="720"/>
        <w:rPr>
          <w:rFonts w:ascii="Times" w:hAnsi="Times"/>
          <w:color w:val="000000" w:themeColor="text1"/>
        </w:rPr>
      </w:pPr>
      <w:r w:rsidRPr="00F44855">
        <w:rPr>
          <w:rFonts w:ascii="Times" w:hAnsi="Times"/>
          <w:color w:val="000000" w:themeColor="text1"/>
        </w:rPr>
        <w:t>[5</w:t>
      </w:r>
      <w:r>
        <w:rPr>
          <w:rFonts w:ascii="Times" w:hAnsi="Times"/>
          <w:color w:val="000000" w:themeColor="text1"/>
        </w:rPr>
        <w:t>7</w:t>
      </w:r>
      <w:r w:rsidRPr="00F44855">
        <w:rPr>
          <w:rFonts w:ascii="Times" w:hAnsi="Times"/>
          <w:color w:val="000000" w:themeColor="text1"/>
        </w:rPr>
        <w:t>]</w:t>
      </w:r>
      <w:r w:rsidRPr="00F44855">
        <w:rPr>
          <w:rFonts w:ascii="Times" w:hAnsi="Times"/>
          <w:color w:val="000000" w:themeColor="text1"/>
        </w:rPr>
        <w:tab/>
      </w:r>
      <w:r w:rsidRPr="00F44855">
        <w:rPr>
          <w:rFonts w:ascii="Times" w:hAnsi="Times"/>
          <w:color w:val="000000" w:themeColor="text1"/>
          <w:shd w:val="clear" w:color="auto" w:fill="FFFFFF"/>
        </w:rPr>
        <w:t xml:space="preserve">Ying Tang, Huamin Qu </w:t>
      </w:r>
      <w:r w:rsidRPr="00F44855">
        <w:rPr>
          <w:rFonts w:ascii="Times" w:hAnsi="Times"/>
          <w:color w:val="000000" w:themeColor="text1"/>
        </w:rPr>
        <w:t xml:space="preserve">et al. </w:t>
      </w:r>
      <w:r w:rsidRPr="00087BFC">
        <w:rPr>
          <w:rFonts w:ascii="Times" w:hAnsi="Times"/>
          <w:color w:val="000000" w:themeColor="text1"/>
          <w:shd w:val="clear" w:color="auto" w:fill="FFFFFF"/>
        </w:rPr>
        <w:t>Natural Textures for Weather Data Visualization</w:t>
      </w:r>
      <w:r w:rsidRPr="00F44855">
        <w:rPr>
          <w:rFonts w:ascii="Times" w:hAnsi="Times"/>
          <w:color w:val="000000" w:themeColor="text1"/>
        </w:rPr>
        <w:t xml:space="preserve">. August 2006.  Information Visualization, 2006. IV 2006. Tenth International Conference. </w:t>
      </w:r>
    </w:p>
    <w:p w14:paraId="5843AF82" w14:textId="77777777" w:rsidR="0045432F" w:rsidRDefault="0045432F" w:rsidP="0045432F">
      <w:pPr>
        <w:autoSpaceDE w:val="0"/>
        <w:autoSpaceDN w:val="0"/>
        <w:adjustRightInd w:val="0"/>
        <w:ind w:left="720"/>
        <w:jc w:val="both"/>
      </w:pPr>
    </w:p>
    <w:p w14:paraId="37B0EB70" w14:textId="77777777" w:rsidR="0045432F" w:rsidRDefault="0045432F" w:rsidP="0045432F">
      <w:pPr>
        <w:autoSpaceDE w:val="0"/>
        <w:autoSpaceDN w:val="0"/>
        <w:adjustRightInd w:val="0"/>
        <w:ind w:left="720"/>
        <w:jc w:val="both"/>
      </w:pPr>
    </w:p>
    <w:p w14:paraId="19450008" w14:textId="77777777" w:rsidR="0045432F" w:rsidRDefault="0045432F" w:rsidP="0045432F">
      <w:pPr>
        <w:ind w:left="720" w:hanging="720"/>
        <w:jc w:val="both"/>
        <w:rPr>
          <w:rFonts w:ascii="Times" w:hAnsi="Times"/>
        </w:rPr>
      </w:pPr>
      <w:r w:rsidRPr="00281D36">
        <w:rPr>
          <w:rFonts w:ascii="Times" w:hAnsi="Times"/>
          <w:color w:val="000000" w:themeColor="text1"/>
        </w:rPr>
        <w:t>[58]</w:t>
      </w:r>
      <w:r w:rsidRPr="00281D36">
        <w:rPr>
          <w:rFonts w:ascii="Times" w:hAnsi="Times"/>
          <w:color w:val="000000" w:themeColor="text1"/>
        </w:rPr>
        <w:tab/>
      </w:r>
      <w:r w:rsidRPr="00281D36">
        <w:rPr>
          <w:rFonts w:ascii="Times" w:hAnsi="Times"/>
        </w:rPr>
        <w:t>Olga Scrivner</w:t>
      </w:r>
      <w:r w:rsidRPr="00281D36">
        <w:rPr>
          <w:rFonts w:ascii="Times" w:hAnsi="Times"/>
          <w:color w:val="000000" w:themeColor="text1"/>
          <w:shd w:val="clear" w:color="auto" w:fill="FFFFFF"/>
        </w:rPr>
        <w:t xml:space="preserve">, </w:t>
      </w:r>
      <w:r w:rsidRPr="00281D36">
        <w:rPr>
          <w:rFonts w:ascii="Times" w:hAnsi="Times"/>
        </w:rPr>
        <w:t>Vinita Chakilam,</w:t>
      </w:r>
      <w:r w:rsidRPr="00281D36">
        <w:rPr>
          <w:rFonts w:ascii="Times" w:hAnsi="Times"/>
          <w:color w:val="000000" w:themeColor="text1"/>
          <w:shd w:val="clear" w:color="auto" w:fill="FFFFFF"/>
        </w:rPr>
        <w:t xml:space="preserve"> </w:t>
      </w:r>
      <w:r w:rsidRPr="00281D36">
        <w:rPr>
          <w:rFonts w:ascii="Times" w:hAnsi="Times"/>
          <w:color w:val="000000" w:themeColor="text1"/>
        </w:rPr>
        <w:t xml:space="preserve">et al. </w:t>
      </w:r>
      <w:r w:rsidRPr="00281D36">
        <w:rPr>
          <w:rFonts w:ascii="Times" w:hAnsi="Times"/>
        </w:rPr>
        <w:t xml:space="preserve">Topic Analysis through Streamgraph via Shiny </w:t>
      </w:r>
      <w:r w:rsidRPr="00281D36">
        <w:rPr>
          <w:rFonts w:ascii="Times" w:hAnsi="Times"/>
        </w:rPr>
        <w:br/>
        <w:t>Application:</w:t>
      </w:r>
      <w:r>
        <w:rPr>
          <w:rFonts w:ascii="Times" w:hAnsi="Times"/>
        </w:rPr>
        <w:t xml:space="preserve"> </w:t>
      </w:r>
      <w:r w:rsidRPr="00281D36">
        <w:rPr>
          <w:rFonts w:ascii="Times" w:hAnsi="Times"/>
        </w:rPr>
        <w:t>a</w:t>
      </w:r>
      <w:r>
        <w:rPr>
          <w:rFonts w:ascii="Times" w:hAnsi="Times"/>
        </w:rPr>
        <w:t xml:space="preserve"> </w:t>
      </w:r>
      <w:r w:rsidRPr="00281D36">
        <w:rPr>
          <w:rFonts w:ascii="Times" w:hAnsi="Times"/>
        </w:rPr>
        <w:t>Social Collaborative Approach Proceedings of the 51st Hawaii International Conference on System Sciences | 2018</w:t>
      </w:r>
      <w:r w:rsidRPr="00281D36">
        <w:rPr>
          <w:rFonts w:ascii="Times" w:hAnsi="Times"/>
          <w:color w:val="000000" w:themeColor="text1"/>
        </w:rPr>
        <w:t xml:space="preserve">. </w:t>
      </w:r>
      <w:r w:rsidRPr="00281D36">
        <w:rPr>
          <w:rFonts w:ascii="Times" w:hAnsi="Times"/>
        </w:rPr>
        <w:t>ISBN: 978-0-9981331-1-9</w:t>
      </w:r>
    </w:p>
    <w:p w14:paraId="071EEC4E" w14:textId="77777777" w:rsidR="0045432F" w:rsidRDefault="0045432F" w:rsidP="0045432F">
      <w:pPr>
        <w:ind w:left="720" w:hanging="720"/>
        <w:jc w:val="both"/>
        <w:rPr>
          <w:rFonts w:ascii="Times" w:hAnsi="Times"/>
        </w:rPr>
      </w:pPr>
    </w:p>
    <w:p w14:paraId="485C250E" w14:textId="77777777" w:rsidR="0045432F" w:rsidRDefault="0045432F" w:rsidP="0045432F">
      <w:bookmarkStart w:id="111" w:name="_Hlk93424282"/>
    </w:p>
    <w:p w14:paraId="1206772F" w14:textId="77777777" w:rsidR="0045432F" w:rsidRDefault="0045432F" w:rsidP="0045432F">
      <w:pPr>
        <w:jc w:val="both"/>
      </w:pPr>
      <w:r>
        <w:t xml:space="preserve">[59] </w:t>
      </w:r>
      <w:r w:rsidRPr="00543560">
        <w:t>Stéfan van der Walt and Nathaniel Smith. 2015. Mpl</w:t>
      </w:r>
      <w:r>
        <w:t xml:space="preserve"> </w:t>
      </w:r>
      <w:r w:rsidRPr="00543560">
        <w:t xml:space="preserve">colormaps. </w:t>
      </w:r>
      <w:r>
        <w:br/>
        <w:t xml:space="preserve">            </w:t>
      </w:r>
      <w:r w:rsidRPr="00543560">
        <w:t>https://bids.github.io/colormap/, (2015).</w:t>
      </w:r>
    </w:p>
    <w:p w14:paraId="1D170B89" w14:textId="77777777" w:rsidR="0045432F" w:rsidRDefault="0045432F" w:rsidP="0045432F"/>
    <w:p w14:paraId="182248DC" w14:textId="77777777" w:rsidR="0045432F" w:rsidRDefault="0045432F" w:rsidP="0045432F">
      <w:pPr>
        <w:jc w:val="both"/>
      </w:pPr>
      <w:r>
        <w:t xml:space="preserve">[60] </w:t>
      </w:r>
      <w:r>
        <w:tab/>
      </w:r>
      <w:r w:rsidRPr="001B6949">
        <w:t>LeGrand H Hardy, Gertrude Rand, and M Catherine</w:t>
      </w:r>
      <w:r>
        <w:t xml:space="preserve"> </w:t>
      </w:r>
      <w:r w:rsidRPr="001B6949">
        <w:t xml:space="preserve">Rittler. 1945. Tests for the </w:t>
      </w:r>
      <w:r>
        <w:br/>
        <w:t xml:space="preserve">      </w:t>
      </w:r>
      <w:r>
        <w:tab/>
      </w:r>
      <w:r w:rsidRPr="001B6949">
        <w:t>detection and analysis of</w:t>
      </w:r>
      <w:r>
        <w:t xml:space="preserve"> </w:t>
      </w:r>
      <w:r w:rsidRPr="001B6949">
        <w:t>color-blindness. I. The Ishihara test: an evaluation. JOSA</w:t>
      </w:r>
      <w:r>
        <w:t xml:space="preserve"> </w:t>
      </w:r>
      <w:r w:rsidRPr="001B6949">
        <w:t xml:space="preserve">35, </w:t>
      </w:r>
      <w:r>
        <w:br/>
        <w:t xml:space="preserve">            </w:t>
      </w:r>
      <w:r w:rsidRPr="001B6949">
        <w:t>4 (1945), 268–275.</w:t>
      </w:r>
      <w:bookmarkEnd w:id="111"/>
    </w:p>
    <w:p w14:paraId="7651DB56" w14:textId="77777777" w:rsidR="0045432F" w:rsidRDefault="0045432F" w:rsidP="0045432F"/>
    <w:p w14:paraId="3D587405" w14:textId="77777777" w:rsidR="0045432F" w:rsidRDefault="0045432F" w:rsidP="0045432F">
      <w:pPr>
        <w:ind w:left="720" w:hanging="720"/>
        <w:jc w:val="both"/>
      </w:pPr>
      <w:r>
        <w:t xml:space="preserve">[61] </w:t>
      </w:r>
      <w:r>
        <w:tab/>
      </w:r>
      <w:r w:rsidRPr="00C05E55">
        <w:t>Brooke, J. (1986). SUS: a "quick and dirty" usability scale. In P. W. Jordan; B. Thomas; B. A. Weerdmeester; A. L. McClelland (eds.). Usability Evaluation in Industry. London: Taylor and Francis.</w:t>
      </w:r>
    </w:p>
    <w:p w14:paraId="0567AE60" w14:textId="77777777" w:rsidR="0045432F" w:rsidRDefault="0045432F" w:rsidP="0045432F"/>
    <w:p w14:paraId="75994215" w14:textId="77777777" w:rsidR="0045432F" w:rsidRDefault="0045432F" w:rsidP="0045432F">
      <w:pPr>
        <w:jc w:val="both"/>
      </w:pPr>
      <w:r>
        <w:t xml:space="preserve">[62] </w:t>
      </w:r>
      <w:r>
        <w:tab/>
      </w:r>
      <w:r w:rsidRPr="00B84851">
        <w:t>NASA (1986). Nasa Task Load Index (TLX) v. 1.0 Manual</w:t>
      </w:r>
      <w:r>
        <w:t>.</w:t>
      </w:r>
    </w:p>
    <w:p w14:paraId="13891C16" w14:textId="77777777" w:rsidR="0045432F" w:rsidRDefault="0045432F" w:rsidP="0045432F"/>
    <w:p w14:paraId="0E074698" w14:textId="77777777" w:rsidR="0045432F" w:rsidRDefault="0045432F" w:rsidP="0045432F">
      <w:pPr>
        <w:ind w:left="720" w:hanging="720"/>
        <w:jc w:val="both"/>
      </w:pPr>
      <w:r>
        <w:t xml:space="preserve">[63] </w:t>
      </w:r>
      <w:r>
        <w:tab/>
      </w:r>
      <w:r w:rsidRPr="00FE4800">
        <w:t>Shapiro, S. S.; Wilk, M. B. (1965). "An analysis of variance test for normality (complete samples)". Biometrika. 52 (3–4): 591–611.</w:t>
      </w:r>
    </w:p>
    <w:p w14:paraId="482BFD73" w14:textId="77777777" w:rsidR="0045432F" w:rsidRPr="00281D36" w:rsidRDefault="0045432F" w:rsidP="0045432F">
      <w:pPr>
        <w:ind w:left="720" w:hanging="720"/>
        <w:jc w:val="both"/>
        <w:rPr>
          <w:rFonts w:ascii="Times" w:hAnsi="Times"/>
        </w:rPr>
      </w:pPr>
    </w:p>
    <w:p w14:paraId="5AA70283"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54183E58"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411C9F3E"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0215EF3C"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1E877EE1"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4F1B4C6A"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654F64B5"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31D76AAB"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3023DFB7"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6B4A2ECB"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17F20E3F"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3C193AF6"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2EF7D26C"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74505804"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494D890A"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3E8F1A93"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12FB605B" w14:textId="77777777" w:rsidR="0045432F" w:rsidRDefault="0045432F" w:rsidP="0045432F">
      <w:pPr>
        <w:rPr>
          <w:sz w:val="28"/>
          <w:szCs w:val="28"/>
        </w:rPr>
      </w:pPr>
      <w:r>
        <w:rPr>
          <w:noProof/>
        </w:rPr>
        <w:drawing>
          <wp:inline distT="0" distB="0" distL="0" distR="0" wp14:anchorId="56E0AF06" wp14:editId="04A752B9">
            <wp:extent cx="1754321" cy="42862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extLst>
                        <a:ext uri="{28A0092B-C50C-407E-A947-70E740481C1C}">
                          <a14:useLocalDpi xmlns:a14="http://schemas.microsoft.com/office/drawing/2010/main" val="0"/>
                        </a:ext>
                      </a:extLst>
                    </a:blip>
                    <a:stretch>
                      <a:fillRect/>
                    </a:stretch>
                  </pic:blipFill>
                  <pic:spPr bwMode="auto">
                    <a:xfrm>
                      <a:off x="0" y="0"/>
                      <a:ext cx="1768772" cy="432156"/>
                    </a:xfrm>
                    <a:prstGeom prst="rect">
                      <a:avLst/>
                    </a:prstGeom>
                    <a:noFill/>
                    <a:ln>
                      <a:noFill/>
                    </a:ln>
                  </pic:spPr>
                </pic:pic>
              </a:graphicData>
            </a:graphic>
          </wp:inline>
        </w:drawing>
      </w:r>
    </w:p>
    <w:p w14:paraId="50AC4C90" w14:textId="77777777" w:rsidR="0045432F" w:rsidRDefault="0045432F" w:rsidP="0045432F">
      <w:pPr>
        <w:pStyle w:val="Heading1"/>
        <w:spacing w:before="0" w:after="0"/>
      </w:pPr>
      <w:r w:rsidRPr="00463DD8">
        <w:t>RESEARCH ETHICS BOARDS</w:t>
      </w:r>
      <w:r>
        <w:t xml:space="preserve"> </w:t>
      </w:r>
    </w:p>
    <w:p w14:paraId="7D02116B" w14:textId="77777777" w:rsidR="0045432F" w:rsidRPr="00FC007C" w:rsidRDefault="0045432F" w:rsidP="0045432F">
      <w:pPr>
        <w:pStyle w:val="Heading1"/>
        <w:spacing w:before="0"/>
      </w:pPr>
      <w:r>
        <w:t>APPLICATION FORM</w:t>
      </w:r>
    </w:p>
    <w:p w14:paraId="53631F4B" w14:textId="77777777" w:rsidR="0045432F" w:rsidRPr="00AA3D1C" w:rsidRDefault="0045432F" w:rsidP="0045432F">
      <w:pPr>
        <w:pBdr>
          <w:top w:val="single" w:sz="4" w:space="1" w:color="auto"/>
          <w:bottom w:val="single" w:sz="4" w:space="1" w:color="auto"/>
        </w:pBdr>
        <w:rPr>
          <w:sz w:val="28"/>
          <w:szCs w:val="28"/>
        </w:rPr>
      </w:pPr>
      <w:r>
        <w:rPr>
          <w:b/>
          <w:sz w:val="28"/>
          <w:szCs w:val="28"/>
        </w:rPr>
        <w:t xml:space="preserve">Prospective Research </w:t>
      </w:r>
    </w:p>
    <w:p w14:paraId="1CB46FF7" w14:textId="77777777" w:rsidR="0045432F" w:rsidRPr="00AA3D1C" w:rsidRDefault="0045432F" w:rsidP="0045432F">
      <w:pPr>
        <w:jc w:val="center"/>
      </w:pPr>
    </w:p>
    <w:p w14:paraId="513829E6" w14:textId="77777777" w:rsidR="0045432F" w:rsidRPr="00B8692B" w:rsidRDefault="0045432F" w:rsidP="0045432F">
      <w:r>
        <w:t xml:space="preserve">This form should only be used if new data will be collected.  For research involving only secondary use of existing information (such as health records, student records, survey data or biological materials), use the </w:t>
      </w:r>
      <w:r w:rsidRPr="00D13A9C">
        <w:rPr>
          <w:i/>
        </w:rPr>
        <w:t>REB Application Form – Secondary Use of Information for Research.</w:t>
      </w:r>
    </w:p>
    <w:p w14:paraId="72AC4E38" w14:textId="77777777" w:rsidR="0045432F" w:rsidRDefault="0045432F" w:rsidP="0045432F">
      <w:r w:rsidRPr="00463DD8">
        <w:t xml:space="preserve">This form should be completed using the </w:t>
      </w:r>
      <w:hyperlink r:id="rId52" w:history="1">
        <w:r w:rsidRPr="00033BDD">
          <w:rPr>
            <w:rStyle w:val="Hyperlink"/>
            <w:i/>
          </w:rPr>
          <w:t>Guidance for Submitting an Application for Research Ethics Review</w:t>
        </w:r>
      </w:hyperlink>
      <w:r>
        <w:t>.</w:t>
      </w:r>
    </w:p>
    <w:p w14:paraId="5741A93D" w14:textId="77777777" w:rsidR="0045432F" w:rsidRDefault="0045432F" w:rsidP="0045432F">
      <w:pPr>
        <w:pStyle w:val="Heading2"/>
      </w:pPr>
    </w:p>
    <w:p w14:paraId="0D065C69" w14:textId="77777777" w:rsidR="0045432F" w:rsidRDefault="0045432F" w:rsidP="0045432F">
      <w:pPr>
        <w:pStyle w:val="Heading2"/>
      </w:pPr>
      <w:r w:rsidRPr="00AA3D1C">
        <w:t>SECTION 1. ADMINISTRATIVE INFORMATION</w:t>
      </w:r>
      <w:r>
        <w:tab/>
      </w:r>
      <w:r w:rsidRPr="00FE439C">
        <w:rPr>
          <w:rFonts w:cs="Calibri"/>
          <w:sz w:val="18"/>
          <w:szCs w:val="18"/>
        </w:rPr>
        <w:t>[File No:</w:t>
      </w:r>
      <w:r w:rsidRPr="00FE439C">
        <w:rPr>
          <w:rFonts w:cs="Calibri"/>
          <w:sz w:val="32"/>
          <w:szCs w:val="32"/>
        </w:rPr>
        <w:t xml:space="preserve"> </w:t>
      </w:r>
      <w:r w:rsidRPr="00040570">
        <w:rPr>
          <w:rFonts w:ascii="Times New Roman" w:eastAsia="Times New Roman" w:hAnsi="Times New Roman" w:cs="Times New Roman"/>
          <w:color w:val="201F1E"/>
          <w:szCs w:val="24"/>
          <w:shd w:val="clear" w:color="auto" w:fill="FFFFFF"/>
        </w:rPr>
        <w:t>2022-6028</w:t>
      </w:r>
      <w:r w:rsidRPr="00FE439C">
        <w:rPr>
          <w:rFonts w:cs="Calibri"/>
          <w:sz w:val="32"/>
          <w:szCs w:val="32"/>
        </w:rPr>
        <w:t xml:space="preserve">           </w:t>
      </w:r>
      <w:r>
        <w:rPr>
          <w:rFonts w:cs="Calibri"/>
          <w:sz w:val="32"/>
          <w:szCs w:val="32"/>
        </w:rPr>
        <w:t xml:space="preserve"> </w:t>
      </w:r>
      <w:r w:rsidRPr="00FE439C">
        <w:rPr>
          <w:rFonts w:cs="Calibri"/>
          <w:sz w:val="18"/>
          <w:szCs w:val="18"/>
        </w:rPr>
        <w:t>office only]</w:t>
      </w:r>
    </w:p>
    <w:p w14:paraId="4813D40D" w14:textId="77777777" w:rsidR="0045432F" w:rsidRPr="00030B74" w:rsidRDefault="0045432F" w:rsidP="0045432F">
      <w:pPr>
        <w:jc w:val="right"/>
        <w:rPr>
          <w:rFonts w:cs="Calibri"/>
          <w:b/>
          <w:sz w:val="18"/>
          <w:szCs w:val="18"/>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918"/>
      </w:tblGrid>
      <w:tr w:rsidR="0045432F" w:rsidRPr="00E8558C" w14:paraId="6D161939" w14:textId="77777777" w:rsidTr="00BC6E3F">
        <w:tc>
          <w:tcPr>
            <w:tcW w:w="9540" w:type="dxa"/>
            <w:tcBorders>
              <w:top w:val="nil"/>
              <w:left w:val="nil"/>
              <w:bottom w:val="nil"/>
              <w:right w:val="nil"/>
            </w:tcBorders>
          </w:tcPr>
          <w:p w14:paraId="3BBAE17F" w14:textId="77777777" w:rsidR="0045432F" w:rsidRDefault="0045432F" w:rsidP="00BC6E3F">
            <w:pPr>
              <w:ind w:left="-216" w:firstLine="142"/>
              <w:jc w:val="both"/>
              <w:rPr>
                <w:rFonts w:cs="Calibri"/>
                <w:szCs w:val="20"/>
              </w:rPr>
            </w:pPr>
            <w:r w:rsidRPr="00AA3D1C">
              <w:rPr>
                <w:rFonts w:cs="Calibri"/>
                <w:szCs w:val="20"/>
              </w:rPr>
              <w:t>Indicate the preferred Research Ethics Board to review this research:</w:t>
            </w:r>
          </w:p>
          <w:p w14:paraId="0B6998C3" w14:textId="77777777" w:rsidR="0045432F" w:rsidRPr="003A7FE3" w:rsidRDefault="0045432F" w:rsidP="00BC6E3F">
            <w:pPr>
              <w:ind w:left="-216" w:firstLine="142"/>
              <w:jc w:val="both"/>
              <w:rPr>
                <w:rFonts w:cs="Calibri"/>
                <w:szCs w:val="20"/>
              </w:rPr>
            </w:pPr>
            <w:r w:rsidRPr="00E07F60">
              <w:rPr>
                <w:rFonts w:cs="Calibri"/>
                <w:szCs w:val="22"/>
              </w:rPr>
              <w:t>[ ]</w:t>
            </w:r>
            <w:r>
              <w:rPr>
                <w:rFonts w:cs="Calibri"/>
                <w:szCs w:val="22"/>
              </w:rPr>
              <w:t xml:space="preserve"> </w:t>
            </w:r>
            <w:r w:rsidRPr="00AA3D1C">
              <w:rPr>
                <w:rFonts w:cs="Calibri"/>
                <w:szCs w:val="22"/>
              </w:rPr>
              <w:t>Health Sciences</w:t>
            </w:r>
            <w:r>
              <w:rPr>
                <w:rFonts w:cs="Calibri"/>
                <w:szCs w:val="22"/>
              </w:rPr>
              <w:t xml:space="preserve">  </w:t>
            </w:r>
            <w:r w:rsidRPr="00AA3D1C">
              <w:rPr>
                <w:rFonts w:cs="Calibri"/>
                <w:szCs w:val="22"/>
              </w:rPr>
              <w:t>OR</w:t>
            </w:r>
            <w:r>
              <w:rPr>
                <w:rFonts w:cs="Calibri"/>
                <w:szCs w:val="22"/>
              </w:rPr>
              <w:t xml:space="preserve">  </w:t>
            </w:r>
            <w:r w:rsidRPr="00E07F60">
              <w:rPr>
                <w:rFonts w:cs="Calibri"/>
                <w:szCs w:val="22"/>
              </w:rPr>
              <w:t>[</w:t>
            </w:r>
            <w:r>
              <w:rPr>
                <w:rFonts w:cs="Calibri"/>
                <w:szCs w:val="22"/>
              </w:rPr>
              <w:t>X</w:t>
            </w:r>
            <w:r w:rsidRPr="00E07F60">
              <w:rPr>
                <w:rFonts w:cs="Calibri"/>
                <w:szCs w:val="22"/>
              </w:rPr>
              <w:t>]</w:t>
            </w:r>
            <w:r w:rsidRPr="00033A27">
              <w:rPr>
                <w:rFonts w:cs="Calibri"/>
                <w:sz w:val="18"/>
                <w:szCs w:val="18"/>
              </w:rPr>
              <w:t xml:space="preserve"> </w:t>
            </w:r>
            <w:r w:rsidRPr="00AA3D1C">
              <w:rPr>
                <w:rFonts w:cs="Calibri"/>
                <w:szCs w:val="22"/>
              </w:rPr>
              <w:t>Social Sciences and Humanities</w:t>
            </w:r>
          </w:p>
        </w:tc>
      </w:tr>
    </w:tbl>
    <w:p w14:paraId="03D29C3E" w14:textId="77777777" w:rsidR="0045432F" w:rsidRPr="00AA3D1C" w:rsidRDefault="0045432F" w:rsidP="0045432F">
      <w:pPr>
        <w:jc w:val="both"/>
        <w:rPr>
          <w:rFonts w:cs="Calibri"/>
          <w:b/>
        </w:rPr>
      </w:pPr>
    </w:p>
    <w:tbl>
      <w:tblPr>
        <w:tblW w:w="95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540"/>
      </w:tblGrid>
      <w:tr w:rsidR="0045432F" w:rsidRPr="00463DD8" w14:paraId="090F0240" w14:textId="77777777" w:rsidTr="00BC6E3F">
        <w:trPr>
          <w:trHeight w:val="404"/>
        </w:trPr>
        <w:tc>
          <w:tcPr>
            <w:tcW w:w="9540" w:type="dxa"/>
          </w:tcPr>
          <w:p w14:paraId="41C0A5CE" w14:textId="77777777" w:rsidR="0045432F" w:rsidRDefault="0045432F" w:rsidP="00BC6E3F">
            <w:pPr>
              <w:rPr>
                <w:rFonts w:cs="Calibri"/>
                <w:b/>
                <w:bCs/>
                <w:szCs w:val="22"/>
              </w:rPr>
            </w:pPr>
          </w:p>
          <w:p w14:paraId="16A59AEB" w14:textId="77777777" w:rsidR="0045432F" w:rsidRPr="009573DE" w:rsidRDefault="0045432F" w:rsidP="00BC6E3F">
            <w:pPr>
              <w:rPr>
                <w:rFonts w:cstheme="minorHAnsi"/>
              </w:rPr>
            </w:pPr>
            <w:r w:rsidRPr="00E07F60">
              <w:rPr>
                <w:rFonts w:cs="Calibri"/>
                <w:b/>
                <w:bCs/>
                <w:szCs w:val="22"/>
              </w:rPr>
              <w:t>Project Title:</w:t>
            </w:r>
            <w:r>
              <w:rPr>
                <w:rFonts w:cs="Calibri"/>
                <w:b/>
                <w:bCs/>
                <w:szCs w:val="22"/>
              </w:rPr>
              <w:t xml:space="preserve"> </w:t>
            </w:r>
            <w:r w:rsidRPr="00907A17">
              <w:rPr>
                <w:rFonts w:cstheme="minorHAnsi"/>
                <w:color w:val="000000" w:themeColor="text1"/>
                <w:sz w:val="22"/>
                <w:szCs w:val="22"/>
              </w:rPr>
              <w:t>V</w:t>
            </w:r>
            <w:r w:rsidRPr="00907A17">
              <w:rPr>
                <w:rFonts w:cstheme="minorHAnsi"/>
                <w:color w:val="201F1E"/>
                <w:sz w:val="22"/>
                <w:szCs w:val="22"/>
                <w:shd w:val="clear" w:color="auto" w:fill="FFFFFF"/>
              </w:rPr>
              <w:t>isualizing Uncertainty with Chromatic Aberration</w:t>
            </w:r>
            <w:r>
              <w:rPr>
                <w:rFonts w:cstheme="minorHAnsi"/>
                <w:b/>
                <w:bCs/>
                <w:color w:val="201F1E"/>
                <w:sz w:val="22"/>
                <w:szCs w:val="22"/>
                <w:shd w:val="clear" w:color="auto" w:fill="FFFFFF"/>
              </w:rPr>
              <w:t xml:space="preserve"> </w:t>
            </w:r>
          </w:p>
          <w:p w14:paraId="6A34DCFF" w14:textId="77777777" w:rsidR="0045432F" w:rsidRPr="003A7FE3" w:rsidRDefault="0045432F" w:rsidP="00BC6E3F"/>
        </w:tc>
      </w:tr>
    </w:tbl>
    <w:p w14:paraId="1FD5FC09" w14:textId="77777777" w:rsidR="0045432F" w:rsidRDefault="0045432F" w:rsidP="0045432F">
      <w:pPr>
        <w:rPr>
          <w:rFonts w:cs="Calibri"/>
          <w:szCs w:val="22"/>
        </w:rPr>
      </w:pPr>
    </w:p>
    <w:p w14:paraId="6F32B43E" w14:textId="77777777" w:rsidR="0045432F" w:rsidRPr="00AA3D1C" w:rsidRDefault="0045432F" w:rsidP="0045432F">
      <w:pPr>
        <w:rPr>
          <w:rFonts w:cs="Calibri"/>
          <w:szCs w:val="22"/>
        </w:rPr>
      </w:pPr>
    </w:p>
    <w:tbl>
      <w:tblPr>
        <w:tblW w:w="955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2014"/>
        <w:gridCol w:w="1600"/>
        <w:gridCol w:w="951"/>
        <w:gridCol w:w="1276"/>
        <w:gridCol w:w="263"/>
        <w:gridCol w:w="867"/>
        <w:gridCol w:w="571"/>
        <w:gridCol w:w="2008"/>
      </w:tblGrid>
      <w:tr w:rsidR="0045432F" w:rsidRPr="00463DD8" w14:paraId="47C64BC9" w14:textId="77777777" w:rsidTr="00BC6E3F">
        <w:trPr>
          <w:trHeight w:val="368"/>
        </w:trPr>
        <w:tc>
          <w:tcPr>
            <w:tcW w:w="9550" w:type="dxa"/>
            <w:gridSpan w:val="8"/>
            <w:shd w:val="clear" w:color="auto" w:fill="F2F2F2" w:themeFill="background1" w:themeFillShade="F2"/>
          </w:tcPr>
          <w:p w14:paraId="0739999A" w14:textId="77777777" w:rsidR="0045432F" w:rsidRPr="00AA3D1C" w:rsidRDefault="0045432F" w:rsidP="00BC6E3F">
            <w:pPr>
              <w:rPr>
                <w:rFonts w:cs="Calibri"/>
                <w:szCs w:val="22"/>
              </w:rPr>
            </w:pPr>
            <w:r w:rsidRPr="00AA3D1C">
              <w:rPr>
                <w:rFonts w:cs="Calibri"/>
                <w:b/>
                <w:szCs w:val="22"/>
              </w:rPr>
              <w:t>1.1</w:t>
            </w:r>
            <w:r w:rsidRPr="00AA3D1C">
              <w:rPr>
                <w:rFonts w:cs="Calibri"/>
                <w:szCs w:val="22"/>
              </w:rPr>
              <w:t xml:space="preserve"> </w:t>
            </w:r>
            <w:r w:rsidRPr="00E07F60">
              <w:rPr>
                <w:rFonts w:cs="Calibri"/>
                <w:b/>
                <w:bCs/>
                <w:szCs w:val="22"/>
              </w:rPr>
              <w:t>Research team information</w:t>
            </w:r>
            <w:r w:rsidRPr="00AA3D1C">
              <w:rPr>
                <w:rFonts w:cs="Calibri"/>
                <w:szCs w:val="22"/>
              </w:rPr>
              <w:t xml:space="preserve"> </w:t>
            </w:r>
          </w:p>
        </w:tc>
      </w:tr>
      <w:tr w:rsidR="0045432F" w:rsidRPr="00463DD8" w14:paraId="7098CFC2" w14:textId="77777777" w:rsidTr="00BC6E3F">
        <w:trPr>
          <w:trHeight w:val="368"/>
        </w:trPr>
        <w:tc>
          <w:tcPr>
            <w:tcW w:w="2014" w:type="dxa"/>
            <w:vMerge w:val="restart"/>
            <w:shd w:val="clear" w:color="auto" w:fill="FFFFFF" w:themeFill="background1"/>
            <w:vAlign w:val="center"/>
          </w:tcPr>
          <w:p w14:paraId="1D56499E" w14:textId="77777777" w:rsidR="0045432F" w:rsidRDefault="0045432F" w:rsidP="00BC6E3F">
            <w:pPr>
              <w:rPr>
                <w:rFonts w:cs="Calibri"/>
                <w:szCs w:val="22"/>
              </w:rPr>
            </w:pPr>
            <w:r>
              <w:rPr>
                <w:rFonts w:cs="Calibri"/>
                <w:szCs w:val="22"/>
              </w:rPr>
              <w:t xml:space="preserve">Lead </w:t>
            </w:r>
            <w:r w:rsidRPr="00AA3D1C">
              <w:rPr>
                <w:rFonts w:cs="Calibri"/>
                <w:szCs w:val="22"/>
              </w:rPr>
              <w:t>researcher</w:t>
            </w:r>
          </w:p>
          <w:p w14:paraId="125305F2" w14:textId="77777777" w:rsidR="0045432F" w:rsidRPr="00AA3D1C" w:rsidRDefault="0045432F" w:rsidP="00BC6E3F">
            <w:pPr>
              <w:rPr>
                <w:rFonts w:cs="Calibri"/>
                <w:szCs w:val="22"/>
              </w:rPr>
            </w:pPr>
            <w:r>
              <w:rPr>
                <w:rFonts w:cs="Calibri"/>
                <w:szCs w:val="22"/>
              </w:rPr>
              <w:t>(at Dalhousie)</w:t>
            </w:r>
          </w:p>
        </w:tc>
        <w:tc>
          <w:tcPr>
            <w:tcW w:w="1600" w:type="dxa"/>
            <w:shd w:val="clear" w:color="auto" w:fill="FFFFFF" w:themeFill="background1"/>
          </w:tcPr>
          <w:p w14:paraId="1617DCB3" w14:textId="77777777" w:rsidR="0045432F" w:rsidRPr="00AA3D1C" w:rsidRDefault="0045432F" w:rsidP="00BC6E3F">
            <w:pPr>
              <w:jc w:val="right"/>
              <w:rPr>
                <w:b/>
              </w:rPr>
            </w:pPr>
            <w:r w:rsidRPr="007B0FA2">
              <w:rPr>
                <w:bCs/>
              </w:rPr>
              <w:t>Name</w:t>
            </w:r>
          </w:p>
        </w:tc>
        <w:tc>
          <w:tcPr>
            <w:tcW w:w="5936" w:type="dxa"/>
            <w:gridSpan w:val="6"/>
            <w:shd w:val="clear" w:color="auto" w:fill="FFFFFF" w:themeFill="background1"/>
          </w:tcPr>
          <w:p w14:paraId="2C7A72F4" w14:textId="77777777" w:rsidR="0045432F" w:rsidRPr="00504DFE" w:rsidRDefault="0045432F" w:rsidP="00BC6E3F">
            <w:pPr>
              <w:rPr>
                <w:bCs/>
              </w:rPr>
            </w:pPr>
            <w:r w:rsidRPr="00504DFE">
              <w:rPr>
                <w:bCs/>
              </w:rPr>
              <w:t>Md Rashidul Islam</w:t>
            </w:r>
          </w:p>
        </w:tc>
      </w:tr>
      <w:tr w:rsidR="0045432F" w:rsidRPr="00463DD8" w14:paraId="7BD045E4" w14:textId="77777777" w:rsidTr="00BC6E3F">
        <w:trPr>
          <w:trHeight w:val="368"/>
        </w:trPr>
        <w:tc>
          <w:tcPr>
            <w:tcW w:w="2014" w:type="dxa"/>
            <w:vMerge/>
            <w:shd w:val="clear" w:color="auto" w:fill="FFFFFF" w:themeFill="background1"/>
          </w:tcPr>
          <w:p w14:paraId="31672C81" w14:textId="77777777" w:rsidR="0045432F" w:rsidRPr="00AA3D1C" w:rsidRDefault="0045432F" w:rsidP="00BC6E3F">
            <w:pPr>
              <w:rPr>
                <w:rFonts w:cs="Calibri"/>
                <w:szCs w:val="22"/>
              </w:rPr>
            </w:pPr>
          </w:p>
        </w:tc>
        <w:tc>
          <w:tcPr>
            <w:tcW w:w="1600" w:type="dxa"/>
            <w:shd w:val="clear" w:color="auto" w:fill="FFFFFF" w:themeFill="background1"/>
          </w:tcPr>
          <w:p w14:paraId="5E232169" w14:textId="77777777" w:rsidR="0045432F" w:rsidRPr="00AA3D1C" w:rsidRDefault="0045432F" w:rsidP="00BC6E3F">
            <w:pPr>
              <w:jc w:val="right"/>
              <w:rPr>
                <w:b/>
              </w:rPr>
            </w:pPr>
            <w:r w:rsidRPr="00AA3D1C">
              <w:rPr>
                <w:rFonts w:cs="Calibri"/>
                <w:szCs w:val="22"/>
              </w:rPr>
              <w:t>Email (@dal)</w:t>
            </w:r>
          </w:p>
        </w:tc>
        <w:tc>
          <w:tcPr>
            <w:tcW w:w="2227" w:type="dxa"/>
            <w:gridSpan w:val="2"/>
            <w:shd w:val="clear" w:color="auto" w:fill="FFFFFF" w:themeFill="background1"/>
          </w:tcPr>
          <w:p w14:paraId="04C59D1A" w14:textId="77777777" w:rsidR="0045432F" w:rsidRPr="00AA3D1C" w:rsidRDefault="0045432F" w:rsidP="00BC6E3F">
            <w:pPr>
              <w:rPr>
                <w:b/>
              </w:rPr>
            </w:pPr>
            <w:r>
              <w:rPr>
                <w:rFonts w:ascii="AppleSystemUIFont" w:hAnsi="AppleSystemUIFont" w:cs="AppleSystemUIFont"/>
                <w:lang w:val="en-GB"/>
              </w:rPr>
              <w:t>md313724@dal.ca</w:t>
            </w:r>
          </w:p>
        </w:tc>
        <w:tc>
          <w:tcPr>
            <w:tcW w:w="1701" w:type="dxa"/>
            <w:gridSpan w:val="3"/>
            <w:shd w:val="clear" w:color="auto" w:fill="FFFFFF" w:themeFill="background1"/>
          </w:tcPr>
          <w:p w14:paraId="2C28ADC3" w14:textId="77777777" w:rsidR="0045432F" w:rsidRPr="00AA3D1C" w:rsidRDefault="0045432F" w:rsidP="00BC6E3F">
            <w:pPr>
              <w:jc w:val="right"/>
              <w:rPr>
                <w:b/>
              </w:rPr>
            </w:pPr>
            <w:r w:rsidRPr="00AA3D1C">
              <w:rPr>
                <w:rFonts w:cs="Calibri"/>
                <w:szCs w:val="22"/>
              </w:rPr>
              <w:t>Phone</w:t>
            </w:r>
          </w:p>
        </w:tc>
        <w:tc>
          <w:tcPr>
            <w:tcW w:w="2004" w:type="dxa"/>
            <w:shd w:val="clear" w:color="auto" w:fill="FFFFFF" w:themeFill="background1"/>
          </w:tcPr>
          <w:p w14:paraId="2F9ED7F9" w14:textId="77777777" w:rsidR="0045432F" w:rsidRPr="00471C76" w:rsidRDefault="0045432F" w:rsidP="00BC6E3F">
            <w:pPr>
              <w:rPr>
                <w:bCs/>
                <w:sz w:val="21"/>
                <w:szCs w:val="21"/>
              </w:rPr>
            </w:pPr>
            <w:r>
              <w:rPr>
                <w:bCs/>
                <w:sz w:val="21"/>
                <w:szCs w:val="21"/>
              </w:rPr>
              <w:t>902-448-3533</w:t>
            </w:r>
          </w:p>
        </w:tc>
      </w:tr>
      <w:tr w:rsidR="0045432F" w:rsidRPr="00463DD8" w14:paraId="34775887" w14:textId="77777777" w:rsidTr="00BC6E3F">
        <w:trPr>
          <w:trHeight w:val="368"/>
        </w:trPr>
        <w:tc>
          <w:tcPr>
            <w:tcW w:w="2014" w:type="dxa"/>
            <w:vMerge/>
            <w:tcBorders>
              <w:bottom w:val="single" w:sz="4" w:space="0" w:color="auto"/>
            </w:tcBorders>
            <w:shd w:val="clear" w:color="auto" w:fill="FFFFFF" w:themeFill="background1"/>
          </w:tcPr>
          <w:p w14:paraId="00164540" w14:textId="77777777" w:rsidR="0045432F" w:rsidRPr="00AA3D1C" w:rsidRDefault="0045432F" w:rsidP="00BC6E3F">
            <w:pPr>
              <w:rPr>
                <w:rFonts w:cs="Calibri"/>
                <w:szCs w:val="22"/>
              </w:rPr>
            </w:pPr>
          </w:p>
        </w:tc>
        <w:tc>
          <w:tcPr>
            <w:tcW w:w="1600" w:type="dxa"/>
            <w:tcBorders>
              <w:bottom w:val="single" w:sz="4" w:space="0" w:color="auto"/>
            </w:tcBorders>
            <w:shd w:val="clear" w:color="auto" w:fill="FFFFFF" w:themeFill="background1"/>
          </w:tcPr>
          <w:p w14:paraId="716B60D1" w14:textId="77777777" w:rsidR="0045432F" w:rsidRPr="00AA3D1C" w:rsidRDefault="0045432F" w:rsidP="00BC6E3F">
            <w:pPr>
              <w:jc w:val="right"/>
              <w:rPr>
                <w:b/>
              </w:rPr>
            </w:pPr>
            <w:r w:rsidRPr="00AA3D1C">
              <w:rPr>
                <w:rFonts w:cs="Calibri"/>
                <w:szCs w:val="22"/>
              </w:rPr>
              <w:t>Banner #</w:t>
            </w:r>
          </w:p>
        </w:tc>
        <w:tc>
          <w:tcPr>
            <w:tcW w:w="2227" w:type="dxa"/>
            <w:gridSpan w:val="2"/>
            <w:tcBorders>
              <w:bottom w:val="single" w:sz="4" w:space="0" w:color="auto"/>
            </w:tcBorders>
            <w:shd w:val="clear" w:color="auto" w:fill="FFFFFF" w:themeFill="background1"/>
          </w:tcPr>
          <w:p w14:paraId="3F6E3773" w14:textId="77777777" w:rsidR="0045432F" w:rsidRPr="00AA3D1C" w:rsidRDefault="0045432F" w:rsidP="00BC6E3F">
            <w:pPr>
              <w:rPr>
                <w:b/>
              </w:rPr>
            </w:pPr>
            <w:r>
              <w:rPr>
                <w:rFonts w:ascii="AppleSystemUIFont" w:hAnsi="AppleSystemUIFont" w:cs="AppleSystemUIFont"/>
                <w:lang w:val="en-GB"/>
              </w:rPr>
              <w:t>B00870359</w:t>
            </w:r>
          </w:p>
        </w:tc>
        <w:tc>
          <w:tcPr>
            <w:tcW w:w="1701" w:type="dxa"/>
            <w:gridSpan w:val="3"/>
            <w:tcBorders>
              <w:bottom w:val="single" w:sz="4" w:space="0" w:color="auto"/>
            </w:tcBorders>
            <w:shd w:val="clear" w:color="auto" w:fill="FFFFFF" w:themeFill="background1"/>
          </w:tcPr>
          <w:p w14:paraId="02521245" w14:textId="77777777" w:rsidR="0045432F" w:rsidRPr="00343D47" w:rsidRDefault="0045432F" w:rsidP="00BC6E3F">
            <w:pPr>
              <w:jc w:val="right"/>
              <w:rPr>
                <w:rFonts w:cs="Calibri"/>
                <w:szCs w:val="22"/>
              </w:rPr>
            </w:pPr>
            <w:r>
              <w:rPr>
                <w:rFonts w:cs="Calibri"/>
                <w:szCs w:val="22"/>
              </w:rPr>
              <w:t>Academic Unit</w:t>
            </w:r>
          </w:p>
        </w:tc>
        <w:tc>
          <w:tcPr>
            <w:tcW w:w="2004" w:type="dxa"/>
            <w:tcBorders>
              <w:bottom w:val="single" w:sz="4" w:space="0" w:color="auto"/>
            </w:tcBorders>
            <w:shd w:val="clear" w:color="auto" w:fill="FFFFFF" w:themeFill="background1"/>
          </w:tcPr>
          <w:p w14:paraId="21938C3A" w14:textId="77777777" w:rsidR="0045432F" w:rsidRPr="00504DFE" w:rsidRDefault="0045432F" w:rsidP="00BC6E3F">
            <w:pPr>
              <w:rPr>
                <w:bCs/>
              </w:rPr>
            </w:pPr>
            <w:r w:rsidRPr="00504DFE">
              <w:rPr>
                <w:bCs/>
              </w:rPr>
              <w:t>Comp Sci</w:t>
            </w:r>
          </w:p>
        </w:tc>
      </w:tr>
      <w:tr w:rsidR="0045432F" w:rsidRPr="00463DD8" w14:paraId="25B9B953" w14:textId="77777777" w:rsidTr="00BC6E3F">
        <w:trPr>
          <w:trHeight w:val="341"/>
        </w:trPr>
        <w:tc>
          <w:tcPr>
            <w:tcW w:w="2014" w:type="dxa"/>
            <w:tcBorders>
              <w:top w:val="single" w:sz="4" w:space="0" w:color="auto"/>
              <w:bottom w:val="single" w:sz="4" w:space="0" w:color="auto"/>
            </w:tcBorders>
          </w:tcPr>
          <w:p w14:paraId="618BFA26" w14:textId="77777777" w:rsidR="0045432F" w:rsidRPr="00AA3D1C" w:rsidRDefault="0045432F" w:rsidP="00BC6E3F">
            <w:pPr>
              <w:rPr>
                <w:rFonts w:cs="Calibri"/>
                <w:szCs w:val="22"/>
              </w:rPr>
            </w:pPr>
            <w:r w:rsidRPr="00AA3D1C">
              <w:rPr>
                <w:rFonts w:cs="Calibri"/>
                <w:szCs w:val="22"/>
              </w:rPr>
              <w:t>Co-investigator names</w:t>
            </w:r>
            <w:r>
              <w:rPr>
                <w:rFonts w:cs="Calibri"/>
                <w:szCs w:val="22"/>
              </w:rPr>
              <w:t>,</w:t>
            </w:r>
            <w:r w:rsidRPr="00AA3D1C">
              <w:rPr>
                <w:rFonts w:cs="Calibri"/>
                <w:szCs w:val="22"/>
              </w:rPr>
              <w:t xml:space="preserve"> affiliations</w:t>
            </w:r>
            <w:r>
              <w:rPr>
                <w:rFonts w:cs="Calibri"/>
                <w:szCs w:val="22"/>
              </w:rPr>
              <w:t>, and email addresses</w:t>
            </w:r>
          </w:p>
        </w:tc>
        <w:tc>
          <w:tcPr>
            <w:tcW w:w="7536" w:type="dxa"/>
            <w:gridSpan w:val="7"/>
            <w:tcBorders>
              <w:bottom w:val="single" w:sz="4" w:space="0" w:color="auto"/>
            </w:tcBorders>
          </w:tcPr>
          <w:p w14:paraId="52086C1B" w14:textId="77777777" w:rsidR="0045432F" w:rsidRDefault="0045432F" w:rsidP="00BC6E3F"/>
          <w:p w14:paraId="28281BA8" w14:textId="77777777" w:rsidR="0045432F" w:rsidRPr="00463DD8" w:rsidRDefault="0045432F" w:rsidP="00BC6E3F">
            <w:r>
              <w:t>Dr. Stephen Brooks, sbrooks@cs.dal.ca</w:t>
            </w:r>
          </w:p>
        </w:tc>
      </w:tr>
      <w:tr w:rsidR="0045432F" w:rsidRPr="002526BE" w14:paraId="68181B3E" w14:textId="77777777" w:rsidTr="00BC6E3F">
        <w:trPr>
          <w:trHeight w:val="440"/>
        </w:trPr>
        <w:tc>
          <w:tcPr>
            <w:tcW w:w="2014" w:type="dxa"/>
            <w:vMerge w:val="restart"/>
            <w:tcBorders>
              <w:top w:val="single" w:sz="4" w:space="0" w:color="auto"/>
            </w:tcBorders>
          </w:tcPr>
          <w:p w14:paraId="61076EF4" w14:textId="77777777" w:rsidR="0045432F" w:rsidRPr="002526BE" w:rsidRDefault="0045432F" w:rsidP="00BC6E3F">
            <w:r w:rsidRPr="002526BE">
              <w:t>Contact person for this submission</w:t>
            </w:r>
            <w:r>
              <w:t xml:space="preserve"> </w:t>
            </w:r>
            <w:r w:rsidRPr="002526BE">
              <w:t xml:space="preserve">(if not </w:t>
            </w:r>
            <w:r>
              <w:t>lead researcher</w:t>
            </w:r>
            <w:r w:rsidRPr="002526BE">
              <w:t>)</w:t>
            </w:r>
          </w:p>
        </w:tc>
        <w:tc>
          <w:tcPr>
            <w:tcW w:w="1600" w:type="dxa"/>
            <w:tcBorders>
              <w:top w:val="single" w:sz="4" w:space="0" w:color="auto"/>
            </w:tcBorders>
          </w:tcPr>
          <w:p w14:paraId="7538839E" w14:textId="77777777" w:rsidR="0045432F" w:rsidRPr="002526BE" w:rsidRDefault="0045432F" w:rsidP="00BC6E3F">
            <w:pPr>
              <w:jc w:val="right"/>
            </w:pPr>
            <w:r w:rsidRPr="002526BE">
              <w:t>Name</w:t>
            </w:r>
          </w:p>
        </w:tc>
        <w:tc>
          <w:tcPr>
            <w:tcW w:w="5936" w:type="dxa"/>
            <w:gridSpan w:val="6"/>
            <w:tcBorders>
              <w:top w:val="single" w:sz="4" w:space="0" w:color="auto"/>
            </w:tcBorders>
          </w:tcPr>
          <w:p w14:paraId="141E43B4" w14:textId="77777777" w:rsidR="0045432F" w:rsidRPr="002526BE" w:rsidRDefault="0045432F" w:rsidP="00BC6E3F"/>
        </w:tc>
      </w:tr>
      <w:tr w:rsidR="0045432F" w:rsidRPr="002526BE" w14:paraId="483C4952" w14:textId="77777777" w:rsidTr="00BC6E3F">
        <w:trPr>
          <w:trHeight w:val="431"/>
        </w:trPr>
        <w:tc>
          <w:tcPr>
            <w:tcW w:w="2014" w:type="dxa"/>
            <w:vMerge/>
            <w:tcBorders>
              <w:bottom w:val="single" w:sz="8" w:space="0" w:color="000000"/>
            </w:tcBorders>
          </w:tcPr>
          <w:p w14:paraId="7FDA04F8" w14:textId="77777777" w:rsidR="0045432F" w:rsidRPr="002526BE" w:rsidRDefault="0045432F" w:rsidP="00BC6E3F">
            <w:pPr>
              <w:rPr>
                <w:rFonts w:ascii="Calibri" w:hAnsi="Calibri" w:cs="Calibri"/>
                <w:szCs w:val="22"/>
              </w:rPr>
            </w:pPr>
          </w:p>
        </w:tc>
        <w:tc>
          <w:tcPr>
            <w:tcW w:w="1600" w:type="dxa"/>
            <w:tcBorders>
              <w:bottom w:val="single" w:sz="8" w:space="0" w:color="000000"/>
            </w:tcBorders>
          </w:tcPr>
          <w:p w14:paraId="69FD8A10" w14:textId="77777777" w:rsidR="0045432F" w:rsidRPr="002526BE" w:rsidRDefault="0045432F" w:rsidP="00BC6E3F">
            <w:pPr>
              <w:jc w:val="right"/>
            </w:pPr>
            <w:r w:rsidRPr="002526BE">
              <w:t>Email</w:t>
            </w:r>
          </w:p>
        </w:tc>
        <w:tc>
          <w:tcPr>
            <w:tcW w:w="2490" w:type="dxa"/>
            <w:gridSpan w:val="3"/>
            <w:tcBorders>
              <w:bottom w:val="single" w:sz="4" w:space="0" w:color="auto"/>
            </w:tcBorders>
          </w:tcPr>
          <w:p w14:paraId="3EA67E46" w14:textId="77777777" w:rsidR="0045432F" w:rsidRPr="002526BE" w:rsidRDefault="0045432F" w:rsidP="00BC6E3F"/>
        </w:tc>
        <w:tc>
          <w:tcPr>
            <w:tcW w:w="867" w:type="dxa"/>
            <w:tcBorders>
              <w:bottom w:val="single" w:sz="8" w:space="0" w:color="000000"/>
            </w:tcBorders>
          </w:tcPr>
          <w:p w14:paraId="144723F1" w14:textId="77777777" w:rsidR="0045432F" w:rsidRPr="002526BE" w:rsidRDefault="0045432F" w:rsidP="00BC6E3F">
            <w:r w:rsidRPr="002526BE">
              <w:t>Phone</w:t>
            </w:r>
          </w:p>
        </w:tc>
        <w:tc>
          <w:tcPr>
            <w:tcW w:w="2579" w:type="dxa"/>
            <w:gridSpan w:val="2"/>
            <w:tcBorders>
              <w:bottom w:val="single" w:sz="8" w:space="0" w:color="000000"/>
            </w:tcBorders>
          </w:tcPr>
          <w:p w14:paraId="083A863B" w14:textId="77777777" w:rsidR="0045432F" w:rsidRPr="002526BE" w:rsidRDefault="0045432F" w:rsidP="00BC6E3F"/>
        </w:tc>
      </w:tr>
      <w:tr w:rsidR="0045432F" w:rsidRPr="002526BE" w14:paraId="3DC0FD5F" w14:textId="77777777" w:rsidTr="00BC6E3F">
        <w:trPr>
          <w:trHeight w:val="350"/>
        </w:trPr>
        <w:tc>
          <w:tcPr>
            <w:tcW w:w="2014" w:type="dxa"/>
            <w:tcBorders>
              <w:top w:val="single" w:sz="8" w:space="0" w:color="000000"/>
              <w:bottom w:val="single" w:sz="4" w:space="0" w:color="auto"/>
            </w:tcBorders>
          </w:tcPr>
          <w:p w14:paraId="4BD597FE" w14:textId="77777777" w:rsidR="0045432F" w:rsidRPr="00AA3D1C" w:rsidRDefault="0045432F" w:rsidP="00BC6E3F">
            <w:pPr>
              <w:rPr>
                <w:rFonts w:cs="Calibri"/>
                <w:szCs w:val="22"/>
              </w:rPr>
            </w:pPr>
            <w:r w:rsidRPr="00AA3D1C">
              <w:rPr>
                <w:rFonts w:cs="Calibri"/>
                <w:szCs w:val="22"/>
              </w:rPr>
              <w:t>Study start date</w:t>
            </w:r>
          </w:p>
        </w:tc>
        <w:tc>
          <w:tcPr>
            <w:tcW w:w="2551" w:type="dxa"/>
            <w:gridSpan w:val="2"/>
            <w:tcBorders>
              <w:top w:val="single" w:sz="8" w:space="0" w:color="000000"/>
              <w:bottom w:val="single" w:sz="4" w:space="0" w:color="auto"/>
            </w:tcBorders>
          </w:tcPr>
          <w:p w14:paraId="5C34D6DE" w14:textId="77777777" w:rsidR="0045432F" w:rsidRPr="002526BE" w:rsidRDefault="0045432F" w:rsidP="00BC6E3F">
            <w:r w:rsidRPr="002B1D5F">
              <w:rPr>
                <w:color w:val="000000" w:themeColor="text1"/>
              </w:rPr>
              <w:t>March 1</w:t>
            </w:r>
            <w:r>
              <w:rPr>
                <w:color w:val="000000" w:themeColor="text1"/>
              </w:rPr>
              <w:t>2</w:t>
            </w:r>
            <w:r w:rsidRPr="002B1D5F">
              <w:rPr>
                <w:color w:val="000000" w:themeColor="text1"/>
              </w:rPr>
              <w:t>, 2022</w:t>
            </w:r>
          </w:p>
        </w:tc>
        <w:tc>
          <w:tcPr>
            <w:tcW w:w="1539" w:type="dxa"/>
            <w:gridSpan w:val="2"/>
            <w:tcBorders>
              <w:top w:val="single" w:sz="8" w:space="0" w:color="000000"/>
              <w:bottom w:val="single" w:sz="4" w:space="0" w:color="auto"/>
            </w:tcBorders>
          </w:tcPr>
          <w:p w14:paraId="7223FC8E" w14:textId="77777777" w:rsidR="0045432F" w:rsidRPr="00AA3D1C" w:rsidRDefault="0045432F" w:rsidP="00BC6E3F">
            <w:pPr>
              <w:rPr>
                <w:rFonts w:cs="Calibri"/>
                <w:szCs w:val="22"/>
              </w:rPr>
            </w:pPr>
            <w:r w:rsidRPr="00AA3D1C">
              <w:rPr>
                <w:rFonts w:cs="Calibri"/>
                <w:szCs w:val="22"/>
              </w:rPr>
              <w:t>Study end date</w:t>
            </w:r>
          </w:p>
        </w:tc>
        <w:tc>
          <w:tcPr>
            <w:tcW w:w="3446" w:type="dxa"/>
            <w:gridSpan w:val="3"/>
            <w:tcBorders>
              <w:bottom w:val="single" w:sz="4" w:space="0" w:color="auto"/>
            </w:tcBorders>
          </w:tcPr>
          <w:p w14:paraId="699CC1BA" w14:textId="77777777" w:rsidR="0045432F" w:rsidRPr="002526BE" w:rsidRDefault="0045432F" w:rsidP="00BC6E3F">
            <w:r w:rsidRPr="002B1D5F">
              <w:rPr>
                <w:color w:val="000000" w:themeColor="text1"/>
              </w:rPr>
              <w:t xml:space="preserve">March </w:t>
            </w:r>
            <w:r>
              <w:rPr>
                <w:color w:val="000000" w:themeColor="text1"/>
              </w:rPr>
              <w:t>25</w:t>
            </w:r>
            <w:r w:rsidRPr="002B1D5F">
              <w:rPr>
                <w:color w:val="000000" w:themeColor="text1"/>
              </w:rPr>
              <w:t>, 2022</w:t>
            </w:r>
          </w:p>
        </w:tc>
      </w:tr>
    </w:tbl>
    <w:p w14:paraId="2FC50891" w14:textId="77777777" w:rsidR="0045432F" w:rsidRDefault="0045432F" w:rsidP="0045432F"/>
    <w:p w14:paraId="34E68176" w14:textId="77777777" w:rsidR="0045432F" w:rsidRDefault="0045432F" w:rsidP="0045432F"/>
    <w:p w14:paraId="0A015D18" w14:textId="77777777" w:rsidR="0045432F" w:rsidRDefault="0045432F" w:rsidP="0045432F"/>
    <w:tbl>
      <w:tblPr>
        <w:tblW w:w="95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2797"/>
        <w:gridCol w:w="3300"/>
        <w:gridCol w:w="990"/>
        <w:gridCol w:w="2453"/>
      </w:tblGrid>
      <w:tr w:rsidR="0045432F" w:rsidRPr="00463DD8" w14:paraId="1A6D7790" w14:textId="77777777" w:rsidTr="00BC6E3F">
        <w:trPr>
          <w:trHeight w:val="359"/>
        </w:trPr>
        <w:tc>
          <w:tcPr>
            <w:tcW w:w="9540" w:type="dxa"/>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715D114C" w14:textId="77777777" w:rsidR="0045432F" w:rsidRPr="00AA3D1C" w:rsidRDefault="0045432F" w:rsidP="00BC6E3F">
            <w:pPr>
              <w:tabs>
                <w:tab w:val="left" w:pos="5097"/>
              </w:tabs>
              <w:rPr>
                <w:rFonts w:cs="Calibri"/>
                <w:szCs w:val="22"/>
              </w:rPr>
            </w:pPr>
            <w:r w:rsidRPr="00AA3D1C">
              <w:rPr>
                <w:rFonts w:cs="Calibri"/>
                <w:b/>
                <w:szCs w:val="22"/>
              </w:rPr>
              <w:t>1.2</w:t>
            </w:r>
            <w:r w:rsidRPr="00AA3D1C">
              <w:rPr>
                <w:rFonts w:cs="Calibri"/>
                <w:szCs w:val="22"/>
              </w:rPr>
              <w:t xml:space="preserve"> </w:t>
            </w:r>
            <w:r w:rsidRPr="00E07F60">
              <w:rPr>
                <w:rFonts w:cs="Calibri"/>
                <w:b/>
                <w:bCs/>
                <w:szCs w:val="22"/>
              </w:rPr>
              <w:t>For student submissions</w:t>
            </w:r>
            <w:r>
              <w:rPr>
                <w:rFonts w:cs="Calibri"/>
                <w:szCs w:val="22"/>
              </w:rPr>
              <w:t xml:space="preserve"> (including medical residents and postdoctoral fellows)</w:t>
            </w:r>
          </w:p>
        </w:tc>
      </w:tr>
      <w:tr w:rsidR="0045432F" w:rsidRPr="00463DD8" w14:paraId="13FACF44" w14:textId="77777777" w:rsidTr="00BC6E3F">
        <w:trPr>
          <w:trHeight w:val="350"/>
        </w:trPr>
        <w:tc>
          <w:tcPr>
            <w:tcW w:w="2797" w:type="dxa"/>
          </w:tcPr>
          <w:p w14:paraId="749098F7" w14:textId="77777777" w:rsidR="0045432F" w:rsidRPr="00AA3D1C" w:rsidRDefault="0045432F" w:rsidP="00BC6E3F">
            <w:pPr>
              <w:rPr>
                <w:rFonts w:cs="Calibri"/>
                <w:szCs w:val="22"/>
              </w:rPr>
            </w:pPr>
            <w:r w:rsidRPr="00AA3D1C">
              <w:rPr>
                <w:rFonts w:cs="Calibri"/>
                <w:szCs w:val="22"/>
              </w:rPr>
              <w:t>Degree program</w:t>
            </w:r>
          </w:p>
        </w:tc>
        <w:tc>
          <w:tcPr>
            <w:tcW w:w="6743" w:type="dxa"/>
            <w:gridSpan w:val="3"/>
          </w:tcPr>
          <w:p w14:paraId="6A492AC6" w14:textId="77777777" w:rsidR="0045432F" w:rsidRPr="00463DD8" w:rsidRDefault="0045432F" w:rsidP="00BC6E3F">
            <w:r>
              <w:t>Master of Computer Science</w:t>
            </w:r>
          </w:p>
        </w:tc>
      </w:tr>
      <w:tr w:rsidR="0045432F" w:rsidRPr="00463DD8" w14:paraId="53535EB9" w14:textId="77777777" w:rsidTr="00BC6E3F">
        <w:trPr>
          <w:trHeight w:val="350"/>
        </w:trPr>
        <w:tc>
          <w:tcPr>
            <w:tcW w:w="2797" w:type="dxa"/>
          </w:tcPr>
          <w:p w14:paraId="17EE154F" w14:textId="77777777" w:rsidR="0045432F" w:rsidRPr="00AA3D1C" w:rsidRDefault="0045432F" w:rsidP="00BC6E3F">
            <w:pPr>
              <w:rPr>
                <w:rFonts w:cs="Calibri"/>
                <w:szCs w:val="22"/>
              </w:rPr>
            </w:pPr>
            <w:r w:rsidRPr="00AA3D1C">
              <w:rPr>
                <w:rFonts w:cs="Calibri"/>
                <w:szCs w:val="22"/>
              </w:rPr>
              <w:t>Supervisor name and department</w:t>
            </w:r>
          </w:p>
        </w:tc>
        <w:tc>
          <w:tcPr>
            <w:tcW w:w="6743" w:type="dxa"/>
            <w:gridSpan w:val="3"/>
          </w:tcPr>
          <w:p w14:paraId="23B4349E" w14:textId="77777777" w:rsidR="0045432F" w:rsidRPr="00463DD8" w:rsidRDefault="0045432F" w:rsidP="00BC6E3F">
            <w:r>
              <w:t>Dr. Stephen Brooks</w:t>
            </w:r>
          </w:p>
        </w:tc>
      </w:tr>
      <w:tr w:rsidR="0045432F" w:rsidRPr="00463DD8" w14:paraId="6A176319" w14:textId="77777777" w:rsidTr="00BC6E3F">
        <w:trPr>
          <w:trHeight w:val="350"/>
        </w:trPr>
        <w:tc>
          <w:tcPr>
            <w:tcW w:w="2797" w:type="dxa"/>
            <w:tcBorders>
              <w:bottom w:val="single" w:sz="8" w:space="0" w:color="000000"/>
            </w:tcBorders>
          </w:tcPr>
          <w:p w14:paraId="4065CA6E" w14:textId="77777777" w:rsidR="0045432F" w:rsidRPr="00AA3D1C" w:rsidRDefault="0045432F" w:rsidP="00BC6E3F">
            <w:pPr>
              <w:rPr>
                <w:rFonts w:cs="Calibri"/>
                <w:szCs w:val="22"/>
              </w:rPr>
            </w:pPr>
            <w:r w:rsidRPr="00AA3D1C">
              <w:rPr>
                <w:rFonts w:cs="Calibri"/>
                <w:szCs w:val="22"/>
              </w:rPr>
              <w:t>Supervisor Email (@dal)</w:t>
            </w:r>
          </w:p>
        </w:tc>
        <w:tc>
          <w:tcPr>
            <w:tcW w:w="3300" w:type="dxa"/>
            <w:tcBorders>
              <w:bottom w:val="single" w:sz="8" w:space="0" w:color="000000"/>
            </w:tcBorders>
          </w:tcPr>
          <w:p w14:paraId="1C13B508" w14:textId="77777777" w:rsidR="0045432F" w:rsidRPr="00463DD8" w:rsidRDefault="0045432F" w:rsidP="00BC6E3F">
            <w:r>
              <w:t>sbrooks@cs.dal.ca</w:t>
            </w:r>
          </w:p>
        </w:tc>
        <w:tc>
          <w:tcPr>
            <w:tcW w:w="990" w:type="dxa"/>
            <w:tcBorders>
              <w:bottom w:val="single" w:sz="8" w:space="0" w:color="000000"/>
            </w:tcBorders>
          </w:tcPr>
          <w:p w14:paraId="3B14A9EE" w14:textId="77777777" w:rsidR="0045432F" w:rsidRPr="00AA3D1C" w:rsidRDefault="0045432F" w:rsidP="00BC6E3F">
            <w:pPr>
              <w:rPr>
                <w:rFonts w:cs="Calibri"/>
                <w:szCs w:val="22"/>
              </w:rPr>
            </w:pPr>
            <w:r w:rsidRPr="00AA3D1C">
              <w:rPr>
                <w:rFonts w:cs="Calibri"/>
                <w:szCs w:val="22"/>
              </w:rPr>
              <w:t>Phone</w:t>
            </w:r>
          </w:p>
        </w:tc>
        <w:tc>
          <w:tcPr>
            <w:tcW w:w="2453" w:type="dxa"/>
            <w:tcBorders>
              <w:bottom w:val="single" w:sz="8" w:space="0" w:color="000000"/>
            </w:tcBorders>
          </w:tcPr>
          <w:p w14:paraId="22C7E7E1" w14:textId="77777777" w:rsidR="0045432F" w:rsidRPr="00504DFE" w:rsidRDefault="0045432F" w:rsidP="00BC6E3F">
            <w:r>
              <w:rPr>
                <w:rFonts w:ascii="Arial" w:hAnsi="Arial" w:cs="Arial"/>
                <w:color w:val="535454"/>
                <w:sz w:val="21"/>
                <w:szCs w:val="21"/>
                <w:shd w:val="clear" w:color="auto" w:fill="FFFFFF"/>
              </w:rPr>
              <w:t>902-494-2512</w:t>
            </w:r>
          </w:p>
        </w:tc>
      </w:tr>
      <w:tr w:rsidR="0045432F" w:rsidRPr="00463DD8" w14:paraId="5A25FE40" w14:textId="77777777" w:rsidTr="00BC6E3F">
        <w:trPr>
          <w:trHeight w:val="534"/>
        </w:trPr>
        <w:tc>
          <w:tcPr>
            <w:tcW w:w="9540" w:type="dxa"/>
            <w:gridSpan w:val="4"/>
            <w:shd w:val="clear" w:color="auto" w:fill="F2F2F2" w:themeFill="background1" w:themeFillShade="F2"/>
            <w:vAlign w:val="center"/>
          </w:tcPr>
          <w:p w14:paraId="1E41B769" w14:textId="77777777" w:rsidR="0045432F" w:rsidRPr="00AA3D1C" w:rsidRDefault="0045432F" w:rsidP="00BC6E3F">
            <w:pPr>
              <w:tabs>
                <w:tab w:val="left" w:pos="6555"/>
              </w:tabs>
              <w:ind w:left="6555" w:hanging="6521"/>
              <w:rPr>
                <w:rFonts w:cs="Calibri"/>
                <w:szCs w:val="22"/>
              </w:rPr>
            </w:pPr>
            <w:r w:rsidRPr="00AA3D1C">
              <w:rPr>
                <w:rFonts w:cs="Calibri"/>
                <w:szCs w:val="22"/>
              </w:rPr>
              <w:t>Department/unit</w:t>
            </w:r>
            <w:r>
              <w:rPr>
                <w:rFonts w:cs="Calibri"/>
                <w:szCs w:val="22"/>
              </w:rPr>
              <w:t xml:space="preserve"> ethics review (if applicable).</w:t>
            </w:r>
            <w:r w:rsidRPr="00AA3D1C">
              <w:rPr>
                <w:rFonts w:cs="Calibri"/>
                <w:szCs w:val="22"/>
              </w:rPr>
              <w:t xml:space="preserve"> </w:t>
            </w:r>
            <w:r>
              <w:rPr>
                <w:rFonts w:cs="Calibri"/>
                <w:b/>
                <w:szCs w:val="22"/>
              </w:rPr>
              <w:t xml:space="preserve">Undergraduate minimal risk </w:t>
            </w:r>
            <w:r w:rsidRPr="00AA3D1C">
              <w:rPr>
                <w:rFonts w:cs="Calibri"/>
                <w:b/>
                <w:szCs w:val="22"/>
              </w:rPr>
              <w:t>research only</w:t>
            </w:r>
            <w:r>
              <w:rPr>
                <w:rFonts w:cs="Calibri"/>
                <w:szCs w:val="22"/>
              </w:rPr>
              <w:t>.</w:t>
            </w:r>
          </w:p>
        </w:tc>
      </w:tr>
      <w:tr w:rsidR="0045432F" w:rsidRPr="00F61518" w14:paraId="4EAE1E0E" w14:textId="77777777" w:rsidTr="00BC6E3F">
        <w:trPr>
          <w:trHeight w:val="350"/>
        </w:trPr>
        <w:tc>
          <w:tcPr>
            <w:tcW w:w="9540" w:type="dxa"/>
            <w:gridSpan w:val="4"/>
          </w:tcPr>
          <w:p w14:paraId="7E97C58C" w14:textId="77777777" w:rsidR="0045432F" w:rsidRPr="00AA3D1C" w:rsidRDefault="0045432F" w:rsidP="00BC6E3F">
            <w:pPr>
              <w:ind w:left="1572" w:hanging="1572"/>
              <w:rPr>
                <w:rFonts w:cs="Calibri"/>
                <w:szCs w:val="22"/>
              </w:rPr>
            </w:pPr>
            <w:r w:rsidRPr="00AA3D1C">
              <w:rPr>
                <w:rFonts w:cs="Calibri"/>
                <w:szCs w:val="22"/>
              </w:rPr>
              <w:t xml:space="preserve">Attestation:  </w:t>
            </w:r>
            <w:r w:rsidRPr="00033A27">
              <w:rPr>
                <w:rFonts w:cs="Calibri"/>
                <w:sz w:val="18"/>
                <w:szCs w:val="18"/>
              </w:rPr>
              <w:t xml:space="preserve">[  ] </w:t>
            </w:r>
            <w:r w:rsidRPr="00033A27">
              <w:rPr>
                <w:sz w:val="18"/>
                <w:szCs w:val="18"/>
              </w:rPr>
              <w:t xml:space="preserve"> </w:t>
            </w:r>
            <w:r w:rsidRPr="00AA3D1C">
              <w:rPr>
                <w:rFonts w:cs="Calibri"/>
                <w:szCs w:val="22"/>
              </w:rPr>
              <w:t xml:space="preserve">I am responsible for the unit-level research ethics review of this project and it has been approved.  </w:t>
            </w:r>
          </w:p>
          <w:p w14:paraId="1F828612" w14:textId="77777777" w:rsidR="0045432F" w:rsidRPr="00AA3D1C" w:rsidRDefault="0045432F" w:rsidP="00BC6E3F">
            <w:pPr>
              <w:rPr>
                <w:rFonts w:cs="Calibri"/>
                <w:szCs w:val="22"/>
              </w:rPr>
            </w:pPr>
            <w:r w:rsidRPr="00AA3D1C">
              <w:rPr>
                <w:rFonts w:cs="Calibri"/>
                <w:szCs w:val="22"/>
              </w:rPr>
              <w:t xml:space="preserve">Authorizing name:  </w:t>
            </w:r>
          </w:p>
          <w:p w14:paraId="6D5E1DE7" w14:textId="77777777" w:rsidR="0045432F" w:rsidRPr="00D10EB8" w:rsidRDefault="0045432F" w:rsidP="00BC6E3F">
            <w:pPr>
              <w:rPr>
                <w:rFonts w:cs="Calibri"/>
                <w:szCs w:val="22"/>
              </w:rPr>
            </w:pPr>
            <w:r w:rsidRPr="00AA3D1C">
              <w:rPr>
                <w:rFonts w:cs="Calibri"/>
                <w:szCs w:val="22"/>
              </w:rPr>
              <w:t xml:space="preserve">Date:  </w:t>
            </w:r>
          </w:p>
        </w:tc>
      </w:tr>
    </w:tbl>
    <w:p w14:paraId="08C3D1BC" w14:textId="77777777" w:rsidR="0045432F" w:rsidRPr="00463DD8" w:rsidRDefault="0045432F" w:rsidP="0045432F"/>
    <w:tbl>
      <w:tblPr>
        <w:tblW w:w="95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2137"/>
        <w:gridCol w:w="897"/>
        <w:gridCol w:w="1083"/>
        <w:gridCol w:w="630"/>
        <w:gridCol w:w="4793"/>
      </w:tblGrid>
      <w:tr w:rsidR="0045432F" w:rsidRPr="00463DD8" w14:paraId="6E2C2273" w14:textId="77777777" w:rsidTr="00BC6E3F">
        <w:trPr>
          <w:trHeight w:val="374"/>
        </w:trPr>
        <w:tc>
          <w:tcPr>
            <w:tcW w:w="9540" w:type="dxa"/>
            <w:gridSpan w:val="5"/>
            <w:shd w:val="clear" w:color="auto" w:fill="F2F2F2" w:themeFill="background1" w:themeFillShade="F2"/>
          </w:tcPr>
          <w:p w14:paraId="5B51DA2F" w14:textId="77777777" w:rsidR="0045432F" w:rsidRPr="00463DD8" w:rsidRDefault="0045432F" w:rsidP="00BC6E3F">
            <w:r w:rsidRPr="00463DD8">
              <w:rPr>
                <w:b/>
              </w:rPr>
              <w:t>1.</w:t>
            </w:r>
            <w:r>
              <w:rPr>
                <w:b/>
              </w:rPr>
              <w:t>3</w:t>
            </w:r>
            <w:r w:rsidRPr="00463DD8">
              <w:t xml:space="preserve"> </w:t>
            </w:r>
            <w:r w:rsidRPr="00E07F60">
              <w:rPr>
                <w:b/>
                <w:bCs/>
              </w:rPr>
              <w:t>Other reviews</w:t>
            </w:r>
          </w:p>
        </w:tc>
      </w:tr>
      <w:tr w:rsidR="0045432F" w:rsidRPr="00030B74" w14:paraId="0E8CB891" w14:textId="77777777" w:rsidTr="00BC6E3F">
        <w:trPr>
          <w:trHeight w:val="515"/>
        </w:trPr>
        <w:tc>
          <w:tcPr>
            <w:tcW w:w="3034" w:type="dxa"/>
            <w:gridSpan w:val="2"/>
            <w:vMerge w:val="restart"/>
          </w:tcPr>
          <w:p w14:paraId="2E328CC4" w14:textId="77777777" w:rsidR="0045432F" w:rsidRPr="00AA3D1C" w:rsidRDefault="0045432F" w:rsidP="00BC6E3F">
            <w:pPr>
              <w:rPr>
                <w:rFonts w:cs="Calibri"/>
                <w:szCs w:val="22"/>
              </w:rPr>
            </w:pPr>
            <w:r w:rsidRPr="00AA3D1C">
              <w:rPr>
                <w:rFonts w:cs="Calibri"/>
                <w:szCs w:val="22"/>
              </w:rPr>
              <w:t>Other ethics review (if any) for this research</w:t>
            </w:r>
          </w:p>
        </w:tc>
        <w:tc>
          <w:tcPr>
            <w:tcW w:w="1083" w:type="dxa"/>
            <w:tcBorders>
              <w:bottom w:val="single" w:sz="4" w:space="0" w:color="auto"/>
            </w:tcBorders>
          </w:tcPr>
          <w:p w14:paraId="644EFFC3" w14:textId="77777777" w:rsidR="0045432F" w:rsidRPr="008D0F7C" w:rsidRDefault="0045432F" w:rsidP="00BC6E3F">
            <w:pPr>
              <w:rPr>
                <w:rFonts w:cs="Calibri"/>
                <w:szCs w:val="22"/>
              </w:rPr>
            </w:pPr>
            <w:r w:rsidRPr="00AA3D1C">
              <w:rPr>
                <w:rFonts w:cs="Calibri"/>
                <w:szCs w:val="22"/>
              </w:rPr>
              <w:t>Where?</w:t>
            </w:r>
          </w:p>
        </w:tc>
        <w:tc>
          <w:tcPr>
            <w:tcW w:w="5423" w:type="dxa"/>
            <w:gridSpan w:val="2"/>
            <w:tcBorders>
              <w:bottom w:val="single" w:sz="4" w:space="0" w:color="auto"/>
            </w:tcBorders>
          </w:tcPr>
          <w:p w14:paraId="45B6BD65" w14:textId="77777777" w:rsidR="0045432F" w:rsidRPr="00030B74" w:rsidRDefault="0045432F" w:rsidP="00BC6E3F"/>
        </w:tc>
      </w:tr>
      <w:tr w:rsidR="0045432F" w:rsidRPr="002526BE" w14:paraId="6056DA74" w14:textId="77777777" w:rsidTr="00BC6E3F">
        <w:trPr>
          <w:trHeight w:val="542"/>
        </w:trPr>
        <w:tc>
          <w:tcPr>
            <w:tcW w:w="3034" w:type="dxa"/>
            <w:gridSpan w:val="2"/>
            <w:vMerge/>
            <w:tcBorders>
              <w:bottom w:val="single" w:sz="4" w:space="0" w:color="auto"/>
            </w:tcBorders>
          </w:tcPr>
          <w:p w14:paraId="4791433B" w14:textId="77777777" w:rsidR="0045432F" w:rsidRPr="002526BE" w:rsidRDefault="0045432F" w:rsidP="00BC6E3F">
            <w:pPr>
              <w:rPr>
                <w:rFonts w:ascii="Calibri" w:hAnsi="Calibri" w:cs="Calibri"/>
                <w:szCs w:val="22"/>
              </w:rPr>
            </w:pPr>
          </w:p>
        </w:tc>
        <w:tc>
          <w:tcPr>
            <w:tcW w:w="1083" w:type="dxa"/>
            <w:tcBorders>
              <w:bottom w:val="single" w:sz="4" w:space="0" w:color="auto"/>
            </w:tcBorders>
          </w:tcPr>
          <w:p w14:paraId="2ACCFCE3" w14:textId="77777777" w:rsidR="0045432F" w:rsidRPr="00AA3D1C" w:rsidRDefault="0045432F" w:rsidP="00BC6E3F">
            <w:pPr>
              <w:rPr>
                <w:rFonts w:cs="Calibri"/>
                <w:szCs w:val="22"/>
              </w:rPr>
            </w:pPr>
            <w:r w:rsidRPr="00AA3D1C">
              <w:rPr>
                <w:rFonts w:cs="Calibri"/>
                <w:szCs w:val="22"/>
              </w:rPr>
              <w:t>Status?</w:t>
            </w:r>
          </w:p>
        </w:tc>
        <w:tc>
          <w:tcPr>
            <w:tcW w:w="5423" w:type="dxa"/>
            <w:gridSpan w:val="2"/>
            <w:tcBorders>
              <w:bottom w:val="single" w:sz="4" w:space="0" w:color="auto"/>
            </w:tcBorders>
          </w:tcPr>
          <w:p w14:paraId="150E4AC3" w14:textId="77777777" w:rsidR="0045432F" w:rsidRPr="002526BE" w:rsidRDefault="0045432F" w:rsidP="00BC6E3F"/>
        </w:tc>
      </w:tr>
      <w:tr w:rsidR="0045432F" w:rsidRPr="002526BE" w14:paraId="781C4C1A" w14:textId="77777777" w:rsidTr="00BC6E3F">
        <w:trPr>
          <w:trHeight w:val="350"/>
        </w:trPr>
        <w:tc>
          <w:tcPr>
            <w:tcW w:w="2137" w:type="dxa"/>
          </w:tcPr>
          <w:p w14:paraId="7F077625" w14:textId="77777777" w:rsidR="0045432F" w:rsidRPr="002526BE" w:rsidRDefault="0045432F" w:rsidP="00BC6E3F">
            <w:r>
              <w:t>Scholarly/scientific p</w:t>
            </w:r>
            <w:r w:rsidRPr="002526BE">
              <w:t>eer review (if any)</w:t>
            </w:r>
          </w:p>
        </w:tc>
        <w:tc>
          <w:tcPr>
            <w:tcW w:w="7403" w:type="dxa"/>
            <w:gridSpan w:val="4"/>
          </w:tcPr>
          <w:p w14:paraId="5C4C59C2" w14:textId="77777777" w:rsidR="0045432F" w:rsidRPr="002526BE" w:rsidRDefault="0045432F" w:rsidP="00BC6E3F"/>
        </w:tc>
      </w:tr>
      <w:tr w:rsidR="0045432F" w:rsidRPr="002526BE" w14:paraId="0F56119E" w14:textId="77777777" w:rsidTr="00BC6E3F">
        <w:trPr>
          <w:trHeight w:val="350"/>
        </w:trPr>
        <w:tc>
          <w:tcPr>
            <w:tcW w:w="4747" w:type="dxa"/>
            <w:gridSpan w:val="4"/>
          </w:tcPr>
          <w:p w14:paraId="70A07F79" w14:textId="77777777" w:rsidR="0045432F" w:rsidRPr="00566E7F" w:rsidRDefault="0045432F" w:rsidP="00BC6E3F">
            <w:r w:rsidRPr="00566E7F">
              <w:rPr>
                <w:lang w:eastAsia="en-CA"/>
              </w:rPr>
              <w:t>Is this a variation on</w:t>
            </w:r>
            <w:r>
              <w:rPr>
                <w:lang w:eastAsia="en-CA"/>
              </w:rPr>
              <w:t>,</w:t>
            </w:r>
            <w:r w:rsidRPr="00566E7F">
              <w:rPr>
                <w:lang w:eastAsia="en-CA"/>
              </w:rPr>
              <w:t xml:space="preserve"> or extension of</w:t>
            </w:r>
            <w:r>
              <w:rPr>
                <w:lang w:eastAsia="en-CA"/>
              </w:rPr>
              <w:t>,</w:t>
            </w:r>
            <w:r w:rsidRPr="00566E7F">
              <w:rPr>
                <w:lang w:eastAsia="en-CA"/>
              </w:rPr>
              <w:t xml:space="preserve"> a previously approved </w:t>
            </w:r>
            <w:r>
              <w:rPr>
                <w:lang w:eastAsia="en-CA"/>
              </w:rPr>
              <w:t xml:space="preserve">Dal REB </w:t>
            </w:r>
            <w:r w:rsidRPr="00566E7F">
              <w:rPr>
                <w:lang w:eastAsia="en-CA"/>
              </w:rPr>
              <w:t>submission?</w:t>
            </w:r>
          </w:p>
        </w:tc>
        <w:tc>
          <w:tcPr>
            <w:tcW w:w="4793" w:type="dxa"/>
          </w:tcPr>
          <w:p w14:paraId="584732E0" w14:textId="77777777" w:rsidR="0045432F" w:rsidRPr="00566E7F" w:rsidRDefault="0045432F" w:rsidP="00BC6E3F">
            <w:r w:rsidRPr="00033A27">
              <w:rPr>
                <w:sz w:val="18"/>
                <w:szCs w:val="18"/>
              </w:rPr>
              <w:t>[</w:t>
            </w:r>
            <w:r>
              <w:rPr>
                <w:sz w:val="18"/>
                <w:szCs w:val="18"/>
              </w:rPr>
              <w:t>X</w:t>
            </w:r>
            <w:r w:rsidRPr="00033A27">
              <w:rPr>
                <w:sz w:val="18"/>
                <w:szCs w:val="18"/>
              </w:rPr>
              <w:t>]</w:t>
            </w:r>
            <w:r w:rsidRPr="00566E7F">
              <w:t xml:space="preserve"> No</w:t>
            </w:r>
          </w:p>
          <w:p w14:paraId="3E77A732" w14:textId="77777777" w:rsidR="0045432F" w:rsidRPr="002526BE" w:rsidRDefault="0045432F" w:rsidP="00BC6E3F">
            <w:r w:rsidRPr="00033A27">
              <w:rPr>
                <w:sz w:val="18"/>
                <w:szCs w:val="18"/>
              </w:rPr>
              <w:t>[</w:t>
            </w:r>
            <w:r>
              <w:rPr>
                <w:sz w:val="18"/>
                <w:szCs w:val="18"/>
              </w:rPr>
              <w:t xml:space="preserve"> </w:t>
            </w:r>
            <w:r w:rsidRPr="00033A27">
              <w:rPr>
                <w:sz w:val="18"/>
                <w:szCs w:val="18"/>
              </w:rPr>
              <w:t xml:space="preserve"> ]</w:t>
            </w:r>
            <w:r w:rsidRPr="00566E7F">
              <w:t xml:space="preserve"> Yes    Dal REB file #________________</w:t>
            </w:r>
          </w:p>
        </w:tc>
      </w:tr>
      <w:tr w:rsidR="0045432F" w:rsidRPr="002526BE" w14:paraId="45E63678" w14:textId="77777777" w:rsidTr="00BC6E3F">
        <w:trPr>
          <w:trHeight w:val="350"/>
        </w:trPr>
        <w:tc>
          <w:tcPr>
            <w:tcW w:w="9540" w:type="dxa"/>
            <w:gridSpan w:val="5"/>
          </w:tcPr>
          <w:p w14:paraId="73EE95D0" w14:textId="77777777" w:rsidR="0045432F" w:rsidRPr="00566E7F" w:rsidRDefault="0045432F" w:rsidP="00BC6E3F">
            <w:pPr>
              <w:rPr>
                <w:lang w:eastAsia="en-CA"/>
              </w:rPr>
            </w:pPr>
            <w:r w:rsidRPr="00566E7F">
              <w:rPr>
                <w:b/>
                <w:lang w:eastAsia="en-CA"/>
              </w:rPr>
              <w:t>If yes</w:t>
            </w:r>
            <w:r w:rsidRPr="00566E7F">
              <w:rPr>
                <w:lang w:eastAsia="en-CA"/>
              </w:rPr>
              <w:t xml:space="preserve">, </w:t>
            </w:r>
            <w:r>
              <w:rPr>
                <w:lang w:eastAsia="en-CA"/>
              </w:rPr>
              <w:t>describe which components of the current submission are the same as the previously approved submission (list section numbers), and which components are different from the previously approved submission (list section numbers). You may also use highlighting to clearly indicate revised text.</w:t>
            </w:r>
          </w:p>
          <w:p w14:paraId="22F64E57" w14:textId="77777777" w:rsidR="0045432F" w:rsidRDefault="0045432F" w:rsidP="00BC6E3F"/>
          <w:p w14:paraId="5E282A28" w14:textId="77777777" w:rsidR="0045432F" w:rsidRPr="00566E7F" w:rsidRDefault="0045432F" w:rsidP="00BC6E3F"/>
        </w:tc>
      </w:tr>
    </w:tbl>
    <w:p w14:paraId="2BC46FB0" w14:textId="77777777" w:rsidR="0045432F" w:rsidRDefault="0045432F" w:rsidP="0045432F">
      <w:pPr>
        <w:rPr>
          <w:rFonts w:cs="Calibri"/>
        </w:rPr>
      </w:pPr>
    </w:p>
    <w:tbl>
      <w:tblPr>
        <w:tblW w:w="95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1163"/>
        <w:gridCol w:w="2693"/>
        <w:gridCol w:w="5684"/>
      </w:tblGrid>
      <w:tr w:rsidR="0045432F" w:rsidRPr="00463DD8" w14:paraId="7D5C737D" w14:textId="77777777" w:rsidTr="00BC6E3F">
        <w:trPr>
          <w:trHeight w:val="374"/>
        </w:trPr>
        <w:tc>
          <w:tcPr>
            <w:tcW w:w="9540" w:type="dxa"/>
            <w:gridSpan w:val="3"/>
            <w:shd w:val="clear" w:color="auto" w:fill="F2F2F2" w:themeFill="background1" w:themeFillShade="F2"/>
          </w:tcPr>
          <w:p w14:paraId="29FD8177" w14:textId="77777777" w:rsidR="0045432F" w:rsidRPr="00463DD8" w:rsidRDefault="0045432F" w:rsidP="00BC6E3F">
            <w:pPr>
              <w:tabs>
                <w:tab w:val="left" w:pos="7185"/>
              </w:tabs>
            </w:pPr>
            <w:r>
              <w:rPr>
                <w:b/>
              </w:rPr>
              <w:t>1.4</w:t>
            </w:r>
            <w:r w:rsidRPr="00463DD8">
              <w:t xml:space="preserve"> </w:t>
            </w:r>
            <w:r w:rsidRPr="00E07F60">
              <w:rPr>
                <w:b/>
                <w:bCs/>
              </w:rPr>
              <w:t xml:space="preserve">Funding </w:t>
            </w:r>
            <w:r>
              <w:tab/>
              <w:t xml:space="preserve">     </w:t>
            </w:r>
            <w:r w:rsidRPr="00033A27">
              <w:rPr>
                <w:sz w:val="18"/>
                <w:szCs w:val="18"/>
              </w:rPr>
              <w:t>[</w:t>
            </w:r>
            <w:r w:rsidRPr="00543983">
              <w:t>x</w:t>
            </w:r>
            <w:r w:rsidRPr="00033A27">
              <w:rPr>
                <w:sz w:val="18"/>
                <w:szCs w:val="18"/>
              </w:rPr>
              <w:t>]</w:t>
            </w:r>
            <w:r>
              <w:t xml:space="preserve"> Not Applicable</w:t>
            </w:r>
          </w:p>
        </w:tc>
      </w:tr>
      <w:tr w:rsidR="0045432F" w:rsidRPr="002526BE" w14:paraId="4EF6CA25" w14:textId="77777777" w:rsidTr="00BC6E3F">
        <w:trPr>
          <w:trHeight w:val="296"/>
        </w:trPr>
        <w:tc>
          <w:tcPr>
            <w:tcW w:w="1163" w:type="dxa"/>
            <w:vMerge w:val="restart"/>
            <w:vAlign w:val="center"/>
          </w:tcPr>
          <w:p w14:paraId="5EC78AA1" w14:textId="77777777" w:rsidR="0045432F" w:rsidRPr="002526BE" w:rsidRDefault="0045432F" w:rsidP="00BC6E3F">
            <w:r>
              <w:t>Funding (list on consent form)</w:t>
            </w:r>
          </w:p>
        </w:tc>
        <w:tc>
          <w:tcPr>
            <w:tcW w:w="2693" w:type="dxa"/>
          </w:tcPr>
          <w:p w14:paraId="281E2505" w14:textId="77777777" w:rsidR="0045432F" w:rsidRPr="002526BE" w:rsidRDefault="0045432F" w:rsidP="00BC6E3F">
            <w:pPr>
              <w:jc w:val="right"/>
            </w:pPr>
            <w:r w:rsidRPr="002526BE">
              <w:t>Agency</w:t>
            </w:r>
          </w:p>
        </w:tc>
        <w:tc>
          <w:tcPr>
            <w:tcW w:w="5684" w:type="dxa"/>
          </w:tcPr>
          <w:p w14:paraId="277F0530" w14:textId="77777777" w:rsidR="0045432F" w:rsidRPr="002526BE" w:rsidRDefault="0045432F" w:rsidP="00BC6E3F"/>
        </w:tc>
      </w:tr>
      <w:tr w:rsidR="0045432F" w:rsidRPr="002526BE" w14:paraId="7AD5FE3C" w14:textId="77777777" w:rsidTr="00BC6E3F">
        <w:trPr>
          <w:trHeight w:val="296"/>
        </w:trPr>
        <w:tc>
          <w:tcPr>
            <w:tcW w:w="1163" w:type="dxa"/>
            <w:vMerge/>
            <w:vAlign w:val="center"/>
          </w:tcPr>
          <w:p w14:paraId="6CB5C0C2" w14:textId="77777777" w:rsidR="0045432F" w:rsidRDefault="0045432F" w:rsidP="00BC6E3F"/>
        </w:tc>
        <w:tc>
          <w:tcPr>
            <w:tcW w:w="2693" w:type="dxa"/>
          </w:tcPr>
          <w:p w14:paraId="13B0D215" w14:textId="77777777" w:rsidR="0045432F" w:rsidRPr="002526BE" w:rsidRDefault="0045432F" w:rsidP="00BC6E3F">
            <w:pPr>
              <w:jc w:val="right"/>
            </w:pPr>
            <w:r w:rsidRPr="002526BE">
              <w:t>Award Number</w:t>
            </w:r>
          </w:p>
        </w:tc>
        <w:tc>
          <w:tcPr>
            <w:tcW w:w="5684" w:type="dxa"/>
          </w:tcPr>
          <w:p w14:paraId="01782FFF" w14:textId="77777777" w:rsidR="0045432F" w:rsidRPr="002526BE" w:rsidRDefault="0045432F" w:rsidP="00BC6E3F"/>
        </w:tc>
      </w:tr>
      <w:tr w:rsidR="0045432F" w:rsidRPr="002526BE" w14:paraId="615748CA" w14:textId="77777777" w:rsidTr="00BC6E3F">
        <w:trPr>
          <w:trHeight w:val="350"/>
        </w:trPr>
        <w:tc>
          <w:tcPr>
            <w:tcW w:w="1163" w:type="dxa"/>
            <w:vMerge/>
          </w:tcPr>
          <w:p w14:paraId="7E873144" w14:textId="77777777" w:rsidR="0045432F" w:rsidRPr="002526BE" w:rsidRDefault="0045432F" w:rsidP="00BC6E3F">
            <w:pPr>
              <w:rPr>
                <w:rFonts w:ascii="Calibri" w:hAnsi="Calibri" w:cs="Calibri"/>
                <w:szCs w:val="22"/>
              </w:rPr>
            </w:pPr>
          </w:p>
        </w:tc>
        <w:tc>
          <w:tcPr>
            <w:tcW w:w="2693" w:type="dxa"/>
          </w:tcPr>
          <w:p w14:paraId="2379F19F" w14:textId="77777777" w:rsidR="0045432F" w:rsidRPr="002526BE" w:rsidRDefault="0045432F" w:rsidP="00BC6E3F">
            <w:pPr>
              <w:jc w:val="right"/>
            </w:pPr>
            <w:r>
              <w:t>Institution where funds are/will be held</w:t>
            </w:r>
          </w:p>
        </w:tc>
        <w:tc>
          <w:tcPr>
            <w:tcW w:w="5684" w:type="dxa"/>
          </w:tcPr>
          <w:p w14:paraId="1837143D" w14:textId="77777777" w:rsidR="0045432F" w:rsidRDefault="0045432F" w:rsidP="00BC6E3F">
            <w:r w:rsidRPr="00033A27">
              <w:rPr>
                <w:sz w:val="18"/>
                <w:szCs w:val="18"/>
              </w:rPr>
              <w:t>[  ]</w:t>
            </w:r>
            <w:r>
              <w:t xml:space="preserve"> Dalhousie University</w:t>
            </w:r>
          </w:p>
          <w:p w14:paraId="141039D6" w14:textId="77777777" w:rsidR="0045432F" w:rsidRDefault="0045432F" w:rsidP="00BC6E3F">
            <w:r w:rsidRPr="00033A27">
              <w:rPr>
                <w:sz w:val="18"/>
                <w:szCs w:val="18"/>
              </w:rPr>
              <w:t>[  ]</w:t>
            </w:r>
            <w:r>
              <w:t xml:space="preserve"> Other: _____________________</w:t>
            </w:r>
          </w:p>
          <w:p w14:paraId="4D8779C5" w14:textId="77777777" w:rsidR="0045432F" w:rsidRPr="004A6276" w:rsidRDefault="0045432F" w:rsidP="00BC6E3F">
            <w:pPr>
              <w:tabs>
                <w:tab w:val="left" w:pos="4725"/>
              </w:tabs>
            </w:pPr>
            <w:r>
              <w:tab/>
            </w:r>
          </w:p>
        </w:tc>
      </w:tr>
      <w:tr w:rsidR="0045432F" w:rsidRPr="002526BE" w14:paraId="6956925A" w14:textId="77777777" w:rsidTr="00BC6E3F">
        <w:trPr>
          <w:trHeight w:val="350"/>
        </w:trPr>
        <w:tc>
          <w:tcPr>
            <w:tcW w:w="3856" w:type="dxa"/>
            <w:gridSpan w:val="2"/>
          </w:tcPr>
          <w:p w14:paraId="6C905F7F" w14:textId="77777777" w:rsidR="0045432F" w:rsidRDefault="0045432F" w:rsidP="00BC6E3F">
            <w:pPr>
              <w:jc w:val="right"/>
            </w:pPr>
            <w:r>
              <w:t>Was a Dal release of funds agreement issued for this award?</w:t>
            </w:r>
          </w:p>
        </w:tc>
        <w:tc>
          <w:tcPr>
            <w:tcW w:w="5684" w:type="dxa"/>
            <w:tcBorders>
              <w:bottom w:val="single" w:sz="4" w:space="0" w:color="auto"/>
            </w:tcBorders>
            <w:vAlign w:val="center"/>
          </w:tcPr>
          <w:p w14:paraId="79AC7D79" w14:textId="77777777" w:rsidR="0045432F" w:rsidRPr="00033A27" w:rsidRDefault="0045432F" w:rsidP="00BC6E3F">
            <w:pPr>
              <w:rPr>
                <w:sz w:val="18"/>
                <w:szCs w:val="18"/>
              </w:rPr>
            </w:pPr>
            <w:r w:rsidRPr="000A427E">
              <w:rPr>
                <w:szCs w:val="22"/>
              </w:rPr>
              <w:t>[  ] Yes      Date of RoF Agreement: ____________</w:t>
            </w:r>
          </w:p>
        </w:tc>
      </w:tr>
    </w:tbl>
    <w:p w14:paraId="3939693A" w14:textId="77777777" w:rsidR="0045432F" w:rsidRDefault="0045432F" w:rsidP="0045432F"/>
    <w:p w14:paraId="6A86AA70" w14:textId="77777777" w:rsidR="0045432F" w:rsidRDefault="0045432F" w:rsidP="0045432F"/>
    <w:p w14:paraId="4B4578C2" w14:textId="77777777" w:rsidR="0045432F" w:rsidRDefault="0045432F" w:rsidP="0045432F"/>
    <w:p w14:paraId="43367DCC" w14:textId="77777777" w:rsidR="0045432F" w:rsidRDefault="0045432F" w:rsidP="0045432F"/>
    <w:tbl>
      <w:tblPr>
        <w:tblW w:w="946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4A0" w:firstRow="1" w:lastRow="0" w:firstColumn="1" w:lastColumn="0" w:noHBand="0" w:noVBand="1"/>
      </w:tblPr>
      <w:tblGrid>
        <w:gridCol w:w="9468"/>
      </w:tblGrid>
      <w:tr w:rsidR="0045432F" w:rsidRPr="00463DD8" w14:paraId="2ED340FC" w14:textId="77777777" w:rsidTr="00BC6E3F">
        <w:trPr>
          <w:trHeight w:val="375"/>
        </w:trPr>
        <w:tc>
          <w:tcPr>
            <w:tcW w:w="9468" w:type="dxa"/>
            <w:shd w:val="clear" w:color="auto" w:fill="F2F2F2" w:themeFill="background1" w:themeFillShade="F2"/>
          </w:tcPr>
          <w:p w14:paraId="1C84D45A" w14:textId="77777777" w:rsidR="0045432F" w:rsidRPr="00AA3D1C" w:rsidRDefault="0045432F" w:rsidP="00BC6E3F">
            <w:pPr>
              <w:rPr>
                <w:rFonts w:cs="Calibri"/>
                <w:szCs w:val="22"/>
              </w:rPr>
            </w:pPr>
            <w:r w:rsidRPr="00AA3D1C">
              <w:rPr>
                <w:rFonts w:cs="Calibri"/>
                <w:b/>
                <w:szCs w:val="22"/>
              </w:rPr>
              <w:t>1.</w:t>
            </w:r>
            <w:r>
              <w:rPr>
                <w:rFonts w:cs="Calibri"/>
                <w:b/>
                <w:szCs w:val="22"/>
              </w:rPr>
              <w:t>5</w:t>
            </w:r>
            <w:r w:rsidRPr="00AA3D1C">
              <w:rPr>
                <w:rFonts w:cs="Calibri"/>
                <w:b/>
                <w:szCs w:val="22"/>
              </w:rPr>
              <w:t xml:space="preserve"> </w:t>
            </w:r>
            <w:r w:rsidRPr="00E07F60">
              <w:rPr>
                <w:rFonts w:cs="Calibri"/>
                <w:b/>
                <w:bCs/>
                <w:szCs w:val="22"/>
              </w:rPr>
              <w:t>Attestation(s).</w:t>
            </w:r>
            <w:r>
              <w:rPr>
                <w:rFonts w:cs="Calibri"/>
                <w:szCs w:val="22"/>
              </w:rPr>
              <w:t xml:space="preserve"> </w:t>
            </w:r>
            <w:r w:rsidRPr="00AA3D1C">
              <w:rPr>
                <w:rFonts w:cs="Calibri"/>
                <w:szCs w:val="22"/>
              </w:rPr>
              <w:t xml:space="preserve">The appropriate boxes </w:t>
            </w:r>
            <w:r w:rsidRPr="00AA3D1C">
              <w:rPr>
                <w:rFonts w:cs="Calibri"/>
                <w:i/>
                <w:szCs w:val="22"/>
              </w:rPr>
              <w:t xml:space="preserve">must </w:t>
            </w:r>
            <w:r w:rsidRPr="00AA3D1C">
              <w:rPr>
                <w:rFonts w:cs="Calibri"/>
                <w:szCs w:val="22"/>
              </w:rPr>
              <w:t>be checked for the submission to be accepted by the REB</w:t>
            </w:r>
          </w:p>
        </w:tc>
      </w:tr>
      <w:tr w:rsidR="0045432F" w:rsidRPr="00463DD8" w14:paraId="5FED66C4" w14:textId="77777777" w:rsidTr="00BC6E3F">
        <w:tc>
          <w:tcPr>
            <w:tcW w:w="9468" w:type="dxa"/>
          </w:tcPr>
          <w:p w14:paraId="7970D78A" w14:textId="77777777" w:rsidR="0045432F" w:rsidRPr="00AA3D1C" w:rsidRDefault="0045432F" w:rsidP="00BC6E3F">
            <w:pPr>
              <w:ind w:left="339" w:hanging="283"/>
              <w:rPr>
                <w:rFonts w:cs="Calibri"/>
                <w:szCs w:val="20"/>
              </w:rPr>
            </w:pPr>
            <w:r w:rsidRPr="00C55701">
              <w:rPr>
                <w:rFonts w:cs="Calibri"/>
                <w:b/>
                <w:sz w:val="18"/>
                <w:szCs w:val="18"/>
              </w:rPr>
              <w:t>[</w:t>
            </w:r>
            <w:r>
              <w:rPr>
                <w:rFonts w:cs="Calibri"/>
                <w:b/>
                <w:sz w:val="18"/>
                <w:szCs w:val="18"/>
              </w:rPr>
              <w:t>X</w:t>
            </w:r>
            <w:r w:rsidRPr="00C55701">
              <w:rPr>
                <w:rFonts w:cs="Calibri"/>
                <w:b/>
                <w:sz w:val="18"/>
                <w:szCs w:val="18"/>
              </w:rPr>
              <w:t>]</w:t>
            </w:r>
            <w:r w:rsidRPr="00C55701">
              <w:rPr>
                <w:rFonts w:cs="Calibri"/>
                <w:sz w:val="18"/>
                <w:szCs w:val="18"/>
              </w:rPr>
              <w:t xml:space="preserve"> </w:t>
            </w:r>
            <w:r w:rsidRPr="00AA3D1C">
              <w:rPr>
                <w:rFonts w:cs="Calibri"/>
                <w:szCs w:val="22"/>
              </w:rPr>
              <w:t xml:space="preserve">I am the </w:t>
            </w:r>
            <w:r w:rsidRPr="00AA3D1C">
              <w:rPr>
                <w:rFonts w:cs="Calibri"/>
                <w:b/>
                <w:szCs w:val="22"/>
              </w:rPr>
              <w:t>lead researcher</w:t>
            </w:r>
            <w:r>
              <w:rPr>
                <w:rFonts w:cs="Calibri"/>
                <w:b/>
                <w:szCs w:val="22"/>
              </w:rPr>
              <w:t xml:space="preserve"> </w:t>
            </w:r>
            <w:r w:rsidRPr="00B72E49">
              <w:rPr>
                <w:rFonts w:cs="Calibri"/>
                <w:bCs/>
                <w:szCs w:val="22"/>
              </w:rPr>
              <w:t>(at Dalhousie)</w:t>
            </w:r>
            <w:r>
              <w:rPr>
                <w:rFonts w:cs="Calibri"/>
                <w:bCs/>
                <w:szCs w:val="22"/>
              </w:rPr>
              <w:t xml:space="preserve"> named in section 1.1</w:t>
            </w:r>
            <w:r w:rsidRPr="001B6529">
              <w:rPr>
                <w:rFonts w:cs="Calibri"/>
                <w:bCs/>
                <w:szCs w:val="22"/>
              </w:rPr>
              <w:t xml:space="preserve">.  </w:t>
            </w:r>
            <w:r w:rsidRPr="00AA3D1C">
              <w:rPr>
                <w:rFonts w:cs="Calibri"/>
                <w:bCs/>
                <w:szCs w:val="20"/>
                <w:lang w:val="en-GB"/>
              </w:rPr>
              <w:t xml:space="preserve">I agree to conduct this research following the principles of the </w:t>
            </w:r>
            <w:r w:rsidRPr="00AA3D1C">
              <w:rPr>
                <w:rFonts w:cs="Calibri"/>
                <w:szCs w:val="20"/>
              </w:rPr>
              <w:t xml:space="preserve">Tri-Council Policy Statement </w:t>
            </w:r>
            <w:r w:rsidRPr="00AA3D1C">
              <w:rPr>
                <w:rFonts w:cs="Calibri"/>
                <w:i/>
                <w:szCs w:val="20"/>
              </w:rPr>
              <w:t>Ethical Conduct for Research Involving Humans</w:t>
            </w:r>
            <w:r w:rsidRPr="00AA3D1C">
              <w:rPr>
                <w:rFonts w:cs="Calibri"/>
                <w:szCs w:val="20"/>
              </w:rPr>
              <w:t xml:space="preserve"> (</w:t>
            </w:r>
            <w:hyperlink r:id="rId53" w:history="1">
              <w:r w:rsidRPr="00841C43">
                <w:rPr>
                  <w:rStyle w:val="Hyperlink"/>
                  <w:rFonts w:cs="Calibri"/>
                  <w:szCs w:val="20"/>
                </w:rPr>
                <w:t>TCPS</w:t>
              </w:r>
            </w:hyperlink>
            <w:r w:rsidRPr="00AA3D1C">
              <w:rPr>
                <w:rFonts w:cs="Calibri"/>
                <w:szCs w:val="20"/>
              </w:rPr>
              <w:t xml:space="preserve">) and consistent with the University </w:t>
            </w:r>
            <w:hyperlink r:id="rId54" w:history="1">
              <w:r w:rsidRPr="00841C43">
                <w:rPr>
                  <w:rStyle w:val="Hyperlink"/>
                  <w:rFonts w:cs="Calibri"/>
                  <w:i/>
                  <w:szCs w:val="20"/>
                </w:rPr>
                <w:t>Policy on the Ethical Conduct of Research Involving Humans</w:t>
              </w:r>
            </w:hyperlink>
            <w:r w:rsidRPr="00AA3D1C">
              <w:rPr>
                <w:rFonts w:cs="Calibri"/>
                <w:szCs w:val="20"/>
              </w:rPr>
              <w:t>.</w:t>
            </w:r>
          </w:p>
          <w:p w14:paraId="7909BAB9" w14:textId="77777777" w:rsidR="0045432F" w:rsidRDefault="0045432F" w:rsidP="00BC6E3F">
            <w:pPr>
              <w:rPr>
                <w:rFonts w:cs="Calibri"/>
                <w:szCs w:val="22"/>
              </w:rPr>
            </w:pPr>
            <w:r w:rsidRPr="00AA3D1C">
              <w:rPr>
                <w:rFonts w:cs="Calibri"/>
                <w:szCs w:val="22"/>
              </w:rPr>
              <w:t xml:space="preserve">I have completed the </w:t>
            </w:r>
            <w:bookmarkStart w:id="112" w:name="_Hlk93394711"/>
            <w:r w:rsidRPr="00AA3D1C">
              <w:rPr>
                <w:rFonts w:cs="Calibri"/>
                <w:szCs w:val="22"/>
              </w:rPr>
              <w:t>TCPS Course on Research Ethics (</w:t>
            </w:r>
            <w:hyperlink r:id="rId55" w:history="1">
              <w:r w:rsidRPr="00841C43">
                <w:rPr>
                  <w:rStyle w:val="Hyperlink"/>
                  <w:rFonts w:cs="Calibri"/>
                  <w:szCs w:val="22"/>
                </w:rPr>
                <w:t>CORE</w:t>
              </w:r>
            </w:hyperlink>
            <w:r w:rsidRPr="00AA3D1C">
              <w:rPr>
                <w:rFonts w:cs="Calibri"/>
                <w:szCs w:val="22"/>
              </w:rPr>
              <w:t>) online tutorial</w:t>
            </w:r>
            <w:bookmarkEnd w:id="112"/>
            <w:r w:rsidRPr="00AA3D1C">
              <w:rPr>
                <w:rFonts w:cs="Calibri"/>
                <w:szCs w:val="22"/>
              </w:rPr>
              <w:t xml:space="preserve">.  </w:t>
            </w:r>
          </w:p>
          <w:p w14:paraId="054D3323" w14:textId="77777777" w:rsidR="0045432F" w:rsidRPr="00030B74" w:rsidRDefault="0045432F" w:rsidP="00BC6E3F">
            <w:pPr>
              <w:rPr>
                <w:rFonts w:cs="Calibri"/>
                <w:szCs w:val="22"/>
              </w:rPr>
            </w:pPr>
            <w:r w:rsidRPr="00C55701">
              <w:rPr>
                <w:rFonts w:cs="Calibri"/>
                <w:sz w:val="18"/>
                <w:szCs w:val="18"/>
              </w:rPr>
              <w:t>[</w:t>
            </w:r>
            <w:r>
              <w:rPr>
                <w:rFonts w:cs="Calibri"/>
                <w:sz w:val="18"/>
                <w:szCs w:val="18"/>
              </w:rPr>
              <w:t>X</w:t>
            </w:r>
            <w:r w:rsidRPr="00C55701">
              <w:rPr>
                <w:rFonts w:cs="Calibri"/>
                <w:sz w:val="18"/>
                <w:szCs w:val="18"/>
              </w:rPr>
              <w:t xml:space="preserve">] </w:t>
            </w:r>
            <w:r w:rsidRPr="00AA3D1C">
              <w:rPr>
                <w:rFonts w:cs="Calibri"/>
                <w:szCs w:val="22"/>
              </w:rPr>
              <w:t xml:space="preserve">Yes     </w:t>
            </w:r>
            <w:r w:rsidRPr="00504A8E">
              <w:rPr>
                <w:rFonts w:cs="Calibri"/>
                <w:sz w:val="18"/>
                <w:szCs w:val="18"/>
              </w:rPr>
              <w:t>[  ]</w:t>
            </w:r>
            <w:r>
              <w:rPr>
                <w:rFonts w:cs="Calibri"/>
                <w:szCs w:val="22"/>
              </w:rPr>
              <w:t xml:space="preserve"> </w:t>
            </w:r>
            <w:r w:rsidRPr="00AA3D1C">
              <w:rPr>
                <w:rFonts w:cs="Calibri"/>
                <w:szCs w:val="22"/>
              </w:rPr>
              <w:t>No</w:t>
            </w:r>
          </w:p>
          <w:p w14:paraId="7DAF76CA" w14:textId="77777777" w:rsidR="0045432F" w:rsidRDefault="0045432F" w:rsidP="00BC6E3F">
            <w:pPr>
              <w:ind w:hanging="3"/>
              <w:rPr>
                <w:rFonts w:cs="Calibri"/>
                <w:szCs w:val="20"/>
                <w:lang w:val="en-GB"/>
              </w:rPr>
            </w:pPr>
          </w:p>
          <w:p w14:paraId="4F6D229C" w14:textId="77777777" w:rsidR="0045432F" w:rsidRPr="00AA3D1C" w:rsidRDefault="0045432F" w:rsidP="00BC6E3F">
            <w:pPr>
              <w:ind w:hanging="3"/>
              <w:rPr>
                <w:rFonts w:cs="Calibri"/>
                <w:szCs w:val="20"/>
                <w:lang w:val="en-GB"/>
              </w:rPr>
            </w:pPr>
            <w:r w:rsidRPr="00AA3D1C">
              <w:rPr>
                <w:rFonts w:cs="Calibri"/>
                <w:szCs w:val="20"/>
                <w:lang w:val="en-GB"/>
              </w:rPr>
              <w:t>For Supervisors (of student / learner research projects):</w:t>
            </w:r>
          </w:p>
          <w:p w14:paraId="28D5A4FF" w14:textId="77777777" w:rsidR="0045432F" w:rsidRPr="00030B74" w:rsidRDefault="0045432F" w:rsidP="00BC6E3F">
            <w:pPr>
              <w:ind w:left="339" w:hanging="283"/>
              <w:rPr>
                <w:rFonts w:cs="Calibri"/>
                <w:szCs w:val="22"/>
              </w:rPr>
            </w:pPr>
            <w:r w:rsidRPr="00504A8E">
              <w:rPr>
                <w:rFonts w:cs="Calibri"/>
                <w:b/>
                <w:sz w:val="18"/>
                <w:szCs w:val="18"/>
              </w:rPr>
              <w:t>[</w:t>
            </w:r>
            <w:r>
              <w:rPr>
                <w:rFonts w:cs="Calibri"/>
                <w:b/>
                <w:sz w:val="18"/>
                <w:szCs w:val="18"/>
              </w:rPr>
              <w:t>X</w:t>
            </w:r>
            <w:r w:rsidRPr="00504A8E">
              <w:rPr>
                <w:rFonts w:cs="Calibri"/>
                <w:b/>
                <w:sz w:val="18"/>
                <w:szCs w:val="18"/>
              </w:rPr>
              <w:t>]</w:t>
            </w:r>
            <w:r>
              <w:rPr>
                <w:rFonts w:cs="Calibri"/>
                <w:szCs w:val="22"/>
              </w:rPr>
              <w:t xml:space="preserve"> </w:t>
            </w:r>
            <w:r w:rsidRPr="00AA3D1C">
              <w:rPr>
                <w:rFonts w:cs="Calibri"/>
                <w:szCs w:val="20"/>
                <w:lang w:val="en-GB"/>
              </w:rPr>
              <w:t xml:space="preserve">I am the </w:t>
            </w:r>
            <w:r w:rsidRPr="00AA3D1C">
              <w:rPr>
                <w:rFonts w:cs="Calibri"/>
                <w:b/>
                <w:szCs w:val="20"/>
                <w:lang w:val="en-GB"/>
              </w:rPr>
              <w:t>supervisor</w:t>
            </w:r>
            <w:r w:rsidRPr="00AA3D1C">
              <w:rPr>
                <w:rFonts w:cs="Calibri"/>
                <w:szCs w:val="20"/>
                <w:lang w:val="en-GB"/>
              </w:rPr>
              <w:t xml:space="preserve"> named in section 1.2. I have reviewed this submission, including the </w:t>
            </w:r>
            <w:r w:rsidRPr="00AA3D1C">
              <w:rPr>
                <w:rFonts w:cs="Calibri"/>
                <w:bCs/>
                <w:szCs w:val="20"/>
                <w:lang w:val="en-GB"/>
              </w:rPr>
              <w:t>scholarly merit of the research, and believe it is sound and appropriate</w:t>
            </w:r>
            <w:r w:rsidRPr="00AA3D1C">
              <w:rPr>
                <w:rFonts w:cs="Calibri"/>
                <w:szCs w:val="20"/>
                <w:lang w:val="en-GB"/>
              </w:rPr>
              <w:t xml:space="preserve">. </w:t>
            </w:r>
            <w:r w:rsidRPr="00AA3D1C">
              <w:rPr>
                <w:rFonts w:cs="Calibri"/>
                <w:bCs/>
                <w:szCs w:val="20"/>
                <w:lang w:val="en-GB"/>
              </w:rPr>
              <w:t xml:space="preserve">I take responsibility for ensuring this research is conducted following the principles of the </w:t>
            </w:r>
            <w:hyperlink r:id="rId56" w:history="1">
              <w:r w:rsidRPr="00841C43">
                <w:rPr>
                  <w:rStyle w:val="Hyperlink"/>
                  <w:rFonts w:cs="Calibri"/>
                  <w:bCs/>
                  <w:szCs w:val="20"/>
                  <w:lang w:val="en-GB"/>
                </w:rPr>
                <w:t>TCPS</w:t>
              </w:r>
            </w:hyperlink>
            <w:r w:rsidRPr="00AA3D1C">
              <w:rPr>
                <w:rFonts w:cs="Calibri"/>
                <w:bCs/>
                <w:szCs w:val="20"/>
                <w:lang w:val="en-GB"/>
              </w:rPr>
              <w:t xml:space="preserve"> and University </w:t>
            </w:r>
            <w:hyperlink r:id="rId57" w:history="1">
              <w:r w:rsidRPr="00841C43">
                <w:rPr>
                  <w:rStyle w:val="Hyperlink"/>
                  <w:rFonts w:cs="Calibri"/>
                  <w:bCs/>
                  <w:szCs w:val="20"/>
                  <w:lang w:val="en-GB"/>
                </w:rPr>
                <w:t>Policy</w:t>
              </w:r>
            </w:hyperlink>
            <w:r w:rsidRPr="00AA3D1C">
              <w:rPr>
                <w:rFonts w:cs="Calibri"/>
                <w:bCs/>
                <w:szCs w:val="20"/>
                <w:lang w:val="en-GB"/>
              </w:rPr>
              <w:t>.</w:t>
            </w:r>
          </w:p>
          <w:p w14:paraId="27279AD0" w14:textId="77777777" w:rsidR="0045432F" w:rsidRDefault="0045432F" w:rsidP="00BC6E3F">
            <w:pPr>
              <w:rPr>
                <w:rFonts w:cs="Calibri"/>
                <w:szCs w:val="22"/>
              </w:rPr>
            </w:pPr>
            <w:r w:rsidRPr="00AA3D1C">
              <w:rPr>
                <w:rFonts w:cs="Calibri"/>
                <w:szCs w:val="22"/>
              </w:rPr>
              <w:t>I have completed the TCPS Course on Research Ethics (</w:t>
            </w:r>
            <w:hyperlink r:id="rId58" w:history="1">
              <w:r w:rsidRPr="00841C43">
                <w:rPr>
                  <w:rStyle w:val="Hyperlink"/>
                  <w:rFonts w:cs="Calibri"/>
                  <w:szCs w:val="22"/>
                </w:rPr>
                <w:t>CORE</w:t>
              </w:r>
            </w:hyperlink>
            <w:r w:rsidRPr="00AA3D1C">
              <w:rPr>
                <w:rFonts w:cs="Calibri"/>
                <w:szCs w:val="22"/>
              </w:rPr>
              <w:t xml:space="preserve">) online tutorial.  </w:t>
            </w:r>
          </w:p>
          <w:p w14:paraId="356ADEAD" w14:textId="77777777" w:rsidR="0045432F" w:rsidRPr="00030B74" w:rsidRDefault="0045432F" w:rsidP="00BC6E3F">
            <w:pPr>
              <w:rPr>
                <w:rFonts w:cs="Calibri"/>
                <w:szCs w:val="22"/>
              </w:rPr>
            </w:pPr>
            <w:r w:rsidRPr="00504A8E">
              <w:rPr>
                <w:rFonts w:cs="Calibri"/>
                <w:sz w:val="18"/>
                <w:szCs w:val="18"/>
              </w:rPr>
              <w:t>[</w:t>
            </w:r>
            <w:r>
              <w:rPr>
                <w:rFonts w:cs="Calibri"/>
                <w:sz w:val="18"/>
                <w:szCs w:val="18"/>
              </w:rPr>
              <w:t>X</w:t>
            </w:r>
            <w:r w:rsidRPr="00504A8E">
              <w:rPr>
                <w:rFonts w:cs="Calibri"/>
                <w:sz w:val="18"/>
                <w:szCs w:val="18"/>
              </w:rPr>
              <w:t>]</w:t>
            </w:r>
            <w:r>
              <w:rPr>
                <w:rFonts w:cs="Calibri"/>
                <w:szCs w:val="22"/>
              </w:rPr>
              <w:t xml:space="preserve"> </w:t>
            </w:r>
            <w:r w:rsidRPr="00AA3D1C">
              <w:rPr>
                <w:rFonts w:cs="Calibri"/>
                <w:szCs w:val="22"/>
              </w:rPr>
              <w:t xml:space="preserve">Yes     </w:t>
            </w:r>
            <w:r w:rsidRPr="00504A8E">
              <w:rPr>
                <w:rFonts w:cs="Calibri"/>
                <w:sz w:val="18"/>
                <w:szCs w:val="18"/>
              </w:rPr>
              <w:t>[  ]</w:t>
            </w:r>
            <w:r>
              <w:rPr>
                <w:rFonts w:cs="Calibri"/>
                <w:szCs w:val="22"/>
              </w:rPr>
              <w:t xml:space="preserve"> </w:t>
            </w:r>
            <w:r>
              <w:t xml:space="preserve"> </w:t>
            </w:r>
            <w:r w:rsidRPr="00AA3D1C">
              <w:rPr>
                <w:rFonts w:cs="Calibri"/>
                <w:szCs w:val="22"/>
              </w:rPr>
              <w:t>No</w:t>
            </w:r>
          </w:p>
        </w:tc>
      </w:tr>
    </w:tbl>
    <w:p w14:paraId="318C57D4" w14:textId="77777777" w:rsidR="0045432F" w:rsidRDefault="0045432F" w:rsidP="0045432F"/>
    <w:p w14:paraId="701225B2" w14:textId="77777777" w:rsidR="0045432F" w:rsidRDefault="0045432F" w:rsidP="0045432F"/>
    <w:p w14:paraId="033D1B06" w14:textId="77777777" w:rsidR="0045432F" w:rsidRPr="00AA3D1C" w:rsidRDefault="0045432F" w:rsidP="0045432F">
      <w:pPr>
        <w:pStyle w:val="Heading2"/>
        <w:rPr>
          <w:szCs w:val="22"/>
        </w:rPr>
      </w:pPr>
      <w:r w:rsidRPr="00AA3D1C">
        <w:t xml:space="preserve">SECTION  </w:t>
      </w:r>
      <w:r>
        <w:t xml:space="preserve">2. </w:t>
      </w:r>
      <w:r w:rsidRPr="00AA3D1C">
        <w:t>PROJECT DESCRIPTION</w:t>
      </w:r>
    </w:p>
    <w:p w14:paraId="5A42644F" w14:textId="77777777" w:rsidR="0045432F" w:rsidRPr="00AA3D1C" w:rsidRDefault="0045432F" w:rsidP="0045432F">
      <w:pPr>
        <w:rPr>
          <w:rFonts w:cs="Calibri"/>
          <w:szCs w:val="22"/>
        </w:rPr>
      </w:pPr>
    </w:p>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1E0" w:firstRow="1" w:lastRow="1" w:firstColumn="1" w:lastColumn="1" w:noHBand="0" w:noVBand="0"/>
      </w:tblPr>
      <w:tblGrid>
        <w:gridCol w:w="9900"/>
      </w:tblGrid>
      <w:tr w:rsidR="0045432F" w:rsidRPr="00463DD8" w14:paraId="1CA0DA21" w14:textId="77777777" w:rsidTr="00BC6E3F">
        <w:tc>
          <w:tcPr>
            <w:tcW w:w="9900" w:type="dxa"/>
            <w:shd w:val="clear" w:color="auto" w:fill="F2F2F2" w:themeFill="background1" w:themeFillShade="F2"/>
          </w:tcPr>
          <w:p w14:paraId="400F0E35" w14:textId="77777777" w:rsidR="0045432F" w:rsidRPr="00AA3D1C" w:rsidRDefault="0045432F" w:rsidP="00BC6E3F">
            <w:pPr>
              <w:spacing w:before="120" w:after="120"/>
              <w:rPr>
                <w:rFonts w:cs="Calibri"/>
                <w:szCs w:val="22"/>
              </w:rPr>
            </w:pPr>
            <w:r w:rsidRPr="00AA3D1C">
              <w:rPr>
                <w:rFonts w:cs="Calibri"/>
                <w:b/>
                <w:szCs w:val="22"/>
              </w:rPr>
              <w:t>2.</w:t>
            </w:r>
            <w:r w:rsidRPr="00E07F60">
              <w:rPr>
                <w:rFonts w:cs="Calibri"/>
                <w:b/>
                <w:szCs w:val="22"/>
              </w:rPr>
              <w:t>1 Lay summary</w:t>
            </w:r>
          </w:p>
        </w:tc>
      </w:tr>
      <w:tr w:rsidR="0045432F" w:rsidRPr="00463DD8" w14:paraId="7C185EDA" w14:textId="77777777" w:rsidTr="00BC6E3F">
        <w:trPr>
          <w:trHeight w:val="1583"/>
        </w:trPr>
        <w:tc>
          <w:tcPr>
            <w:tcW w:w="9900" w:type="dxa"/>
          </w:tcPr>
          <w:p w14:paraId="61DCD36B" w14:textId="77777777" w:rsidR="0045432F" w:rsidRDefault="0045432F" w:rsidP="00BC6E3F">
            <w:pPr>
              <w:ind w:left="582" w:hanging="582"/>
            </w:pPr>
            <w:r w:rsidRPr="00AA3D1C">
              <w:rPr>
                <w:rFonts w:cs="Calibri"/>
                <w:szCs w:val="22"/>
              </w:rPr>
              <w:t xml:space="preserve">2.1.1 </w:t>
            </w:r>
            <w:r w:rsidRPr="00D56491">
              <w:t>In</w:t>
            </w:r>
            <w:r w:rsidRPr="00047DD5">
              <w:rPr>
                <w:b/>
                <w:bCs/>
              </w:rPr>
              <w:t xml:space="preserve"> plain</w:t>
            </w:r>
            <w:r w:rsidRPr="00B72E49">
              <w:rPr>
                <w:b/>
                <w:bCs/>
              </w:rPr>
              <w:t xml:space="preserve"> language</w:t>
            </w:r>
            <w:r w:rsidRPr="00D56491">
              <w:t>, describe the rationale, purpose, study population and methods</w:t>
            </w:r>
            <w:r>
              <w:t xml:space="preserve"> to be used</w:t>
            </w:r>
            <w:r w:rsidRPr="00D56491">
              <w:t xml:space="preserve">. </w:t>
            </w:r>
            <w:r>
              <w:t xml:space="preserve">Include a summary of background information or literature to contextualize the study. </w:t>
            </w:r>
            <w:r w:rsidRPr="00AA3D1C">
              <w:rPr>
                <w:rFonts w:cs="Calibri"/>
                <w:szCs w:val="22"/>
              </w:rPr>
              <w:t xml:space="preserve">What new </w:t>
            </w:r>
            <w:r>
              <w:rPr>
                <w:rFonts w:cs="Calibri"/>
                <w:szCs w:val="22"/>
              </w:rPr>
              <w:t xml:space="preserve">knowledge, or </w:t>
            </w:r>
            <w:r w:rsidRPr="00AA3D1C">
              <w:rPr>
                <w:rFonts w:cs="Calibri"/>
                <w:szCs w:val="22"/>
              </w:rPr>
              <w:t xml:space="preserve">public or scientific benefit is anticipated? </w:t>
            </w:r>
            <w:r w:rsidRPr="00841C43">
              <w:t>[</w:t>
            </w:r>
            <w:r>
              <w:t xml:space="preserve">maximum </w:t>
            </w:r>
            <w:r w:rsidRPr="00841C43">
              <w:t>500 words]</w:t>
            </w:r>
          </w:p>
          <w:p w14:paraId="6FA788E2" w14:textId="77777777" w:rsidR="0045432F" w:rsidRDefault="0045432F" w:rsidP="00BC6E3F">
            <w:pPr>
              <w:ind w:left="582" w:hanging="582"/>
              <w:rPr>
                <w:rFonts w:ascii="Times" w:hAnsi="Times"/>
                <w:color w:val="000000" w:themeColor="text1"/>
              </w:rPr>
            </w:pPr>
          </w:p>
          <w:p w14:paraId="093B3E37" w14:textId="77777777" w:rsidR="0045432F" w:rsidRPr="00040570" w:rsidRDefault="0045432F" w:rsidP="00BC6E3F">
            <w:pPr>
              <w:jc w:val="both"/>
              <w:rPr>
                <w:color w:val="202124"/>
                <w:shd w:val="clear" w:color="auto" w:fill="FFFFFF"/>
              </w:rPr>
            </w:pPr>
            <w:r w:rsidRPr="00040570">
              <w:rPr>
                <w:color w:val="000000" w:themeColor="text1"/>
              </w:rPr>
              <w:t xml:space="preserve">Visualization is a way of </w:t>
            </w:r>
            <w:r w:rsidRPr="00040570">
              <w:rPr>
                <w:color w:val="202124"/>
                <w:shd w:val="clear" w:color="auto" w:fill="FFFFFF"/>
              </w:rPr>
              <w:t>representing digital information to the user as a collection of shapes or lines such as circles, rectangles and curves. Each of the visual shapes represents some aspect of the data. For example, a circle’s size might represent the population of a country.  However, some data has uncertainty and in some cases, we may want to also incorporate the uncertainty into the visual elements in the charts.  For example, we may want to make a circle blurry if the data it represents is uncertain to some degree. In this work we are introducing a new technique to visualize such information uncertainties in computer display called Chromatic Aberration (CA).</w:t>
            </w:r>
          </w:p>
          <w:p w14:paraId="40CE7E0D" w14:textId="77777777" w:rsidR="0045432F" w:rsidRPr="00040570" w:rsidRDefault="0045432F" w:rsidP="00BC6E3F">
            <w:pPr>
              <w:jc w:val="both"/>
              <w:rPr>
                <w:shd w:val="clear" w:color="auto" w:fill="FFFFFF"/>
              </w:rPr>
            </w:pPr>
          </w:p>
          <w:p w14:paraId="4CC689CB" w14:textId="77777777" w:rsidR="0045432F" w:rsidRPr="00040570" w:rsidRDefault="0045432F" w:rsidP="00BC6E3F">
            <w:pPr>
              <w:jc w:val="both"/>
              <w:rPr>
                <w:shd w:val="clear" w:color="auto" w:fill="FFFFFF"/>
              </w:rPr>
            </w:pPr>
            <w:r w:rsidRPr="00040570">
              <w:rPr>
                <w:lang w:val="en-GB"/>
              </w:rPr>
              <w:t>In our visualization, the CA for a visual element (such as a circle) will be created with Red, Green, and Blue versions of that circle.  But the position of the Red, Green, and Blue versions will be separated from each other, where the amount of separation is determined by the amount of uncertainty in the data. The resultant circle would have an outer edge which will look like a colourful blur. The thickness of that outer edge is made proportional to the amount of uncertainty. The prime concern of the study is to detect how well the participants could perceive the level of uncertainty based on the thickness of the colour-blurred edges.</w:t>
            </w:r>
          </w:p>
          <w:p w14:paraId="77A11F1D" w14:textId="77777777" w:rsidR="0045432F" w:rsidRPr="00040570" w:rsidRDefault="0045432F" w:rsidP="00BC6E3F">
            <w:pPr>
              <w:jc w:val="both"/>
            </w:pPr>
          </w:p>
          <w:p w14:paraId="7B338ABA" w14:textId="77777777" w:rsidR="0045432F" w:rsidRPr="00040570" w:rsidRDefault="0045432F" w:rsidP="00BC6E3F">
            <w:pPr>
              <w:jc w:val="both"/>
            </w:pPr>
            <w:r w:rsidRPr="00040570">
              <w:t xml:space="preserve">One common source of uncertainty comes when attempting to predict the future. Guesses about future data values always includes some amount of uncertainty.   Common examples of forecasting future events include weather prediction, traffic congestion, </w:t>
            </w:r>
            <w:r w:rsidRPr="00040570">
              <w:rPr>
                <w:color w:val="202124"/>
                <w:shd w:val="clear" w:color="auto" w:fill="FFFFFF"/>
              </w:rPr>
              <w:t>and outbreaks of transmissible diseases</w:t>
            </w:r>
            <w:r w:rsidRPr="00040570">
              <w:t>. This is also true of COVID-19 data forecasting. We have used four computational methods for prediction to estimate future pandemic data values. Moreover, the predictions from these models are represented by visualizations that incorporated uncertainty.</w:t>
            </w:r>
          </w:p>
          <w:p w14:paraId="035DF0B1" w14:textId="77777777" w:rsidR="0045432F" w:rsidRPr="00040570" w:rsidRDefault="0045432F" w:rsidP="00BC6E3F">
            <w:pPr>
              <w:jc w:val="both"/>
            </w:pPr>
          </w:p>
          <w:p w14:paraId="45E7782A" w14:textId="77777777" w:rsidR="0045432F" w:rsidRPr="00040570" w:rsidRDefault="0045432F" w:rsidP="00BC6E3F">
            <w:pPr>
              <w:jc w:val="both"/>
              <w:rPr>
                <w:rFonts w:ascii="Times" w:hAnsi="Times"/>
                <w:color w:val="000000" w:themeColor="text1"/>
              </w:rPr>
            </w:pPr>
            <w:r w:rsidRPr="00040570">
              <w:rPr>
                <w:rFonts w:ascii="Times" w:hAnsi="Times"/>
                <w:color w:val="000000" w:themeColor="text1"/>
              </w:rPr>
              <w:t xml:space="preserve">To assess our new </w:t>
            </w:r>
            <w:r w:rsidRPr="00040570">
              <w:rPr>
                <w:color w:val="202124"/>
                <w:shd w:val="clear" w:color="auto" w:fill="FFFFFF"/>
              </w:rPr>
              <w:t xml:space="preserve">Chromatic Aberration </w:t>
            </w:r>
            <w:r w:rsidRPr="00040570">
              <w:rPr>
                <w:rFonts w:ascii="Times" w:hAnsi="Times"/>
                <w:color w:val="000000" w:themeColor="text1"/>
              </w:rPr>
              <w:t>approach for visualizing uncertainty, we have designed a study to investigate whether our new technique (CA) can be used successfully to represent uncertainty and determine how accurately viewers can detect those levels of uncertainty in the charts.  In particular, we will compare CA with an existing approach called VSUP</w:t>
            </w:r>
            <w:r w:rsidRPr="00040570">
              <w:t xml:space="preserve"> [Correll et al., 2018], which relies solely on a customized colour palette for representing uncertainty</w:t>
            </w:r>
            <w:r w:rsidRPr="00040570">
              <w:rPr>
                <w:rFonts w:ascii="Times" w:hAnsi="Times"/>
                <w:color w:val="000000" w:themeColor="text1"/>
              </w:rPr>
              <w:t xml:space="preserve">. The comparative evaluation will be conducted interactively with users through our online website.   </w:t>
            </w:r>
          </w:p>
          <w:p w14:paraId="5BF9B022" w14:textId="77777777" w:rsidR="0045432F" w:rsidRPr="00040570" w:rsidRDefault="0045432F" w:rsidP="00BC6E3F">
            <w:pPr>
              <w:jc w:val="both"/>
              <w:rPr>
                <w:rFonts w:ascii="Times" w:hAnsi="Times"/>
                <w:color w:val="000000" w:themeColor="text1"/>
              </w:rPr>
            </w:pPr>
          </w:p>
          <w:p w14:paraId="14E6F021" w14:textId="77777777" w:rsidR="0045432F" w:rsidRPr="00D67CFC" w:rsidRDefault="0045432F" w:rsidP="00BC6E3F">
            <w:pPr>
              <w:jc w:val="both"/>
            </w:pPr>
            <w:r w:rsidRPr="00040570">
              <w:rPr>
                <w:rFonts w:ascii="Times" w:hAnsi="Times"/>
                <w:color w:val="000000" w:themeColor="text1"/>
              </w:rPr>
              <w:t xml:space="preserve">The potential new knowledge will a novel method of data visualization, which may be applicable to a wider variety of applications. The aim of the study will be to produce a journal paper that will report the suitability of chromatic aberration for this purpose.  </w:t>
            </w:r>
            <w:r>
              <w:rPr>
                <w:lang w:val="en-GB"/>
              </w:rPr>
              <w:t xml:space="preserve"> </w:t>
            </w:r>
          </w:p>
          <w:p w14:paraId="7A96EB6A" w14:textId="77777777" w:rsidR="0045432F" w:rsidRPr="00907A17" w:rsidRDefault="0045432F" w:rsidP="00BC6E3F">
            <w:pPr>
              <w:jc w:val="both"/>
              <w:rPr>
                <w:rFonts w:ascii="Times" w:hAnsi="Times"/>
                <w:color w:val="000000" w:themeColor="text1"/>
              </w:rPr>
            </w:pPr>
          </w:p>
          <w:p w14:paraId="0AD24203" w14:textId="77777777" w:rsidR="0045432F" w:rsidRPr="00AA3D1C" w:rsidRDefault="0045432F" w:rsidP="00BC6E3F">
            <w:pPr>
              <w:ind w:left="582" w:hanging="582"/>
              <w:rPr>
                <w:rFonts w:cs="Calibri"/>
                <w:szCs w:val="22"/>
              </w:rPr>
            </w:pPr>
          </w:p>
          <w:p w14:paraId="3F3B3459" w14:textId="77777777" w:rsidR="0045432F" w:rsidRPr="00995177" w:rsidRDefault="0045432F" w:rsidP="00BC6E3F">
            <w:r w:rsidRPr="00995177">
              <w:rPr>
                <w:rFonts w:cs="Calibri"/>
                <w:sz w:val="18"/>
                <w:szCs w:val="18"/>
              </w:rPr>
              <w:t>[  ]</w:t>
            </w:r>
            <w:r w:rsidRPr="00995177">
              <w:rPr>
                <w:rFonts w:cs="Calibri"/>
                <w:szCs w:val="22"/>
              </w:rPr>
              <w:t xml:space="preserve"> </w:t>
            </w:r>
            <w:r w:rsidRPr="00995177">
              <w:t xml:space="preserve">This is a pilot </w:t>
            </w:r>
            <w:r>
              <w:t>study</w:t>
            </w:r>
            <w:r w:rsidRPr="00995177">
              <w:t>.</w:t>
            </w:r>
          </w:p>
          <w:p w14:paraId="5D540A34" w14:textId="77777777" w:rsidR="0045432F" w:rsidRPr="00AA3D1C" w:rsidRDefault="0045432F" w:rsidP="00BC6E3F">
            <w:r w:rsidRPr="00995177">
              <w:rPr>
                <w:rFonts w:cs="Calibri"/>
                <w:sz w:val="18"/>
                <w:szCs w:val="18"/>
              </w:rPr>
              <w:t>[</w:t>
            </w:r>
            <w:r>
              <w:rPr>
                <w:rFonts w:cs="Calibri"/>
                <w:sz w:val="18"/>
                <w:szCs w:val="18"/>
              </w:rPr>
              <w:t>X</w:t>
            </w:r>
            <w:r w:rsidRPr="00995177">
              <w:rPr>
                <w:rFonts w:cs="Calibri"/>
                <w:sz w:val="18"/>
                <w:szCs w:val="18"/>
              </w:rPr>
              <w:t xml:space="preserve"> ]</w:t>
            </w:r>
            <w:r w:rsidRPr="00995177">
              <w:rPr>
                <w:rFonts w:cs="Calibri"/>
                <w:szCs w:val="22"/>
              </w:rPr>
              <w:t xml:space="preserve"> This is a </w:t>
            </w:r>
            <w:r w:rsidRPr="00995177">
              <w:t>fully developed study.</w:t>
            </w:r>
          </w:p>
        </w:tc>
      </w:tr>
      <w:tr w:rsidR="0045432F" w:rsidRPr="00463DD8" w14:paraId="47CA2F2F" w14:textId="77777777" w:rsidTr="00BC6E3F">
        <w:trPr>
          <w:trHeight w:val="1292"/>
        </w:trPr>
        <w:tc>
          <w:tcPr>
            <w:tcW w:w="9900" w:type="dxa"/>
          </w:tcPr>
          <w:p w14:paraId="4DFBDBF6" w14:textId="77777777" w:rsidR="0045432F" w:rsidRDefault="0045432F" w:rsidP="00BC6E3F">
            <w:pPr>
              <w:ind w:left="582" w:hanging="582"/>
              <w:rPr>
                <w:rFonts w:cs="Calibri"/>
                <w:szCs w:val="22"/>
              </w:rPr>
            </w:pPr>
            <w:r w:rsidRPr="00AA3D1C">
              <w:rPr>
                <w:rFonts w:cs="Calibri"/>
                <w:szCs w:val="22"/>
              </w:rPr>
              <w:t xml:space="preserve">2.1.2 </w:t>
            </w:r>
            <w:r>
              <w:rPr>
                <w:rFonts w:cs="Calibri"/>
                <w:szCs w:val="22"/>
              </w:rPr>
              <w:t xml:space="preserve">Phased review. </w:t>
            </w:r>
            <w:r w:rsidRPr="00D56491">
              <w:t>If a phased review is being requested, describe why this is appropriate for this study, and which phase(s) are included for approval in this application</w:t>
            </w:r>
            <w:r>
              <w:rPr>
                <w:rFonts w:cs="Calibri"/>
                <w:szCs w:val="22"/>
              </w:rPr>
              <w:t>.</w:t>
            </w:r>
            <w:r w:rsidRPr="00D56491">
              <w:t xml:space="preserve"> </w:t>
            </w:r>
            <w:r>
              <w:t xml:space="preserve">Refer to the </w:t>
            </w:r>
            <w:hyperlink r:id="rId59" w:history="1">
              <w:r w:rsidRPr="00B315D9">
                <w:rPr>
                  <w:rStyle w:val="Hyperlink"/>
                </w:rPr>
                <w:t>guidance document</w:t>
              </w:r>
            </w:hyperlink>
            <w:r>
              <w:t xml:space="preserve"> before requesting a phased review.</w:t>
            </w:r>
          </w:p>
          <w:p w14:paraId="5232557E" w14:textId="77777777" w:rsidR="0045432F" w:rsidRPr="00AA3D1C" w:rsidRDefault="0045432F" w:rsidP="00BC6E3F">
            <w:pPr>
              <w:ind w:left="432" w:hanging="432"/>
              <w:rPr>
                <w:rFonts w:cs="Calibri"/>
                <w:szCs w:val="22"/>
              </w:rPr>
            </w:pPr>
            <w:r w:rsidRPr="00152D1A">
              <w:rPr>
                <w:rFonts w:cs="Calibri"/>
                <w:sz w:val="18"/>
                <w:szCs w:val="18"/>
              </w:rPr>
              <w:t>[</w:t>
            </w:r>
            <w:r>
              <w:rPr>
                <w:rFonts w:cs="Calibri"/>
                <w:sz w:val="18"/>
                <w:szCs w:val="18"/>
              </w:rPr>
              <w:t>x</w:t>
            </w:r>
            <w:r w:rsidRPr="00152D1A">
              <w:rPr>
                <w:rFonts w:cs="Calibri"/>
                <w:sz w:val="18"/>
                <w:szCs w:val="18"/>
              </w:rPr>
              <w:t>]</w:t>
            </w:r>
            <w:r>
              <w:rPr>
                <w:rFonts w:cs="Calibri"/>
                <w:szCs w:val="22"/>
              </w:rPr>
              <w:t xml:space="preserve"> Not applicable</w:t>
            </w:r>
          </w:p>
          <w:p w14:paraId="7006968A" w14:textId="77777777" w:rsidR="0045432F" w:rsidRPr="00AA3D1C" w:rsidRDefault="0045432F" w:rsidP="00BC6E3F"/>
        </w:tc>
      </w:tr>
    </w:tbl>
    <w:p w14:paraId="3280EC13" w14:textId="77777777" w:rsidR="0045432F" w:rsidRDefault="0045432F" w:rsidP="0045432F"/>
    <w:p w14:paraId="16ED721E" w14:textId="77777777" w:rsidR="0045432F" w:rsidRDefault="0045432F" w:rsidP="0045432F"/>
    <w:p w14:paraId="2E3F9AE1" w14:textId="77777777" w:rsidR="0045432F" w:rsidRPr="00463DD8" w:rsidRDefault="0045432F" w:rsidP="0045432F"/>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45432F" w:rsidRPr="00463DD8" w14:paraId="0A58EE70" w14:textId="77777777" w:rsidTr="00BC6E3F">
        <w:tc>
          <w:tcPr>
            <w:tcW w:w="9900" w:type="dxa"/>
            <w:shd w:val="clear" w:color="auto" w:fill="F2F2F2" w:themeFill="background1" w:themeFillShade="F2"/>
          </w:tcPr>
          <w:p w14:paraId="59256322" w14:textId="77777777" w:rsidR="0045432F" w:rsidRPr="00463DD8" w:rsidRDefault="0045432F" w:rsidP="00BC6E3F">
            <w:bookmarkStart w:id="113" w:name="_Hlk20819230"/>
            <w:r w:rsidRPr="00D02825">
              <w:rPr>
                <w:b/>
              </w:rPr>
              <w:t>2.2</w:t>
            </w:r>
            <w:r w:rsidRPr="00463DD8">
              <w:t xml:space="preserve"> </w:t>
            </w:r>
            <w:r w:rsidRPr="00E07F60">
              <w:rPr>
                <w:b/>
                <w:bCs/>
              </w:rPr>
              <w:t>Research question</w:t>
            </w:r>
            <w:r w:rsidRPr="00463DD8">
              <w:t xml:space="preserve"> </w:t>
            </w:r>
          </w:p>
        </w:tc>
      </w:tr>
      <w:tr w:rsidR="0045432F" w:rsidRPr="00463DD8" w14:paraId="79301ED1" w14:textId="77777777" w:rsidTr="00BC6E3F">
        <w:tc>
          <w:tcPr>
            <w:tcW w:w="9900" w:type="dxa"/>
          </w:tcPr>
          <w:p w14:paraId="10C0056C" w14:textId="77777777" w:rsidR="0045432F" w:rsidRDefault="0045432F" w:rsidP="00BC6E3F">
            <w:r w:rsidRPr="00463DD8">
              <w:t>State the research question</w:t>
            </w:r>
            <w:r>
              <w:t>(</w:t>
            </w:r>
            <w:r w:rsidRPr="00463DD8">
              <w:t>s</w:t>
            </w:r>
            <w:r>
              <w:t>)</w:t>
            </w:r>
            <w:r w:rsidRPr="00463DD8">
              <w:t xml:space="preserve"> </w:t>
            </w:r>
            <w:r w:rsidRPr="00626927">
              <w:t>or</w:t>
            </w:r>
            <w:r w:rsidRPr="00463DD8">
              <w:t xml:space="preserve"> research objective</w:t>
            </w:r>
            <w:r>
              <w:t>(</w:t>
            </w:r>
            <w:r w:rsidRPr="00463DD8">
              <w:t>s</w:t>
            </w:r>
            <w:r>
              <w:t>).</w:t>
            </w:r>
          </w:p>
          <w:p w14:paraId="319CC5B2" w14:textId="77777777" w:rsidR="0045432F" w:rsidRDefault="0045432F" w:rsidP="00BC6E3F"/>
          <w:p w14:paraId="6658FFC0" w14:textId="77777777" w:rsidR="0045432F" w:rsidRPr="00542031" w:rsidRDefault="0045432F" w:rsidP="00BC6E3F">
            <w:pPr>
              <w:jc w:val="both"/>
            </w:pPr>
            <w:r>
              <w:t>The focus of the research is to calculate uncertainty from the forecasted results of machine learning predictive models and then represent these uncertainties in visualization in terms of chromatic aberration. In particular, we will conduct a</w:t>
            </w:r>
            <w:r>
              <w:rPr>
                <w:color w:val="000000"/>
              </w:rPr>
              <w:t xml:space="preserve"> c</w:t>
            </w:r>
            <w:r w:rsidRPr="008C4ADE">
              <w:rPr>
                <w:color w:val="000000"/>
              </w:rPr>
              <w:t xml:space="preserve">omparative evaluation of </w:t>
            </w:r>
            <w:r>
              <w:rPr>
                <w:color w:val="000000"/>
              </w:rPr>
              <w:t>visual uncertainty representations</w:t>
            </w:r>
            <w:r w:rsidRPr="008C4ADE">
              <w:rPr>
                <w:color w:val="000000"/>
              </w:rPr>
              <w:t xml:space="preserve">: </w:t>
            </w:r>
            <w:r>
              <w:rPr>
                <w:color w:val="000000"/>
              </w:rPr>
              <w:t>our proposed chromatic aberration</w:t>
            </w:r>
            <w:r w:rsidRPr="008C4ADE">
              <w:rPr>
                <w:color w:val="000000"/>
              </w:rPr>
              <w:t xml:space="preserve"> </w:t>
            </w:r>
            <w:r>
              <w:rPr>
                <w:color w:val="000000"/>
              </w:rPr>
              <w:t xml:space="preserve">method </w:t>
            </w:r>
            <w:r w:rsidRPr="00907A17">
              <w:t xml:space="preserve">and </w:t>
            </w:r>
            <w:r w:rsidRPr="00615D32">
              <w:t>Value-Suppressing Uncertainty Palettes</w:t>
            </w:r>
            <w:r>
              <w:t xml:space="preserve"> (VSUP) [Correll et al., 2018]</w:t>
            </w:r>
            <w:r w:rsidRPr="008C4ADE">
              <w:rPr>
                <w:color w:val="000000"/>
              </w:rPr>
              <w:t>.</w:t>
            </w:r>
          </w:p>
          <w:p w14:paraId="7F584A87" w14:textId="77777777" w:rsidR="0045432F" w:rsidRPr="00463DD8" w:rsidRDefault="0045432F" w:rsidP="00BC6E3F">
            <w:pPr>
              <w:jc w:val="both"/>
              <w:rPr>
                <w:rFonts w:ascii="Calibri" w:hAnsi="Calibri" w:cs="Calibri"/>
                <w:szCs w:val="22"/>
              </w:rPr>
            </w:pPr>
          </w:p>
        </w:tc>
      </w:tr>
      <w:bookmarkEnd w:id="113"/>
    </w:tbl>
    <w:p w14:paraId="461B28D8" w14:textId="77777777" w:rsidR="0045432F" w:rsidRDefault="0045432F" w:rsidP="0045432F"/>
    <w:p w14:paraId="1AFAB61F" w14:textId="77777777" w:rsidR="0045432F" w:rsidRDefault="0045432F" w:rsidP="0045432F"/>
    <w:p w14:paraId="1F2979F6" w14:textId="77777777" w:rsidR="0045432F" w:rsidRDefault="0045432F" w:rsidP="0045432F"/>
    <w:p w14:paraId="15389CC6" w14:textId="77777777" w:rsidR="0045432F" w:rsidRDefault="0045432F" w:rsidP="0045432F"/>
    <w:p w14:paraId="37E31991" w14:textId="77777777" w:rsidR="0045432F" w:rsidRDefault="0045432F" w:rsidP="0045432F"/>
    <w:p w14:paraId="1E58AE03" w14:textId="77777777" w:rsidR="0045432F" w:rsidRDefault="0045432F" w:rsidP="0045432F"/>
    <w:p w14:paraId="4B1876DD" w14:textId="77777777" w:rsidR="0045432F" w:rsidRPr="00463DD8" w:rsidRDefault="0045432F" w:rsidP="0045432F"/>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45432F" w:rsidRPr="00463DD8" w14:paraId="60067758" w14:textId="77777777" w:rsidTr="00BC6E3F">
        <w:tc>
          <w:tcPr>
            <w:tcW w:w="9900" w:type="dxa"/>
            <w:shd w:val="clear" w:color="auto" w:fill="F2F2F2" w:themeFill="background1" w:themeFillShade="F2"/>
          </w:tcPr>
          <w:p w14:paraId="0494EAF5" w14:textId="77777777" w:rsidR="0045432F" w:rsidRPr="00463DD8" w:rsidRDefault="0045432F" w:rsidP="00BC6E3F">
            <w:r w:rsidRPr="006446B5">
              <w:rPr>
                <w:b/>
              </w:rPr>
              <w:t>2.3</w:t>
            </w:r>
            <w:r>
              <w:t xml:space="preserve"> </w:t>
            </w:r>
            <w:r w:rsidRPr="00E07F60">
              <w:rPr>
                <w:b/>
                <w:bCs/>
              </w:rPr>
              <w:t>Recruitment</w:t>
            </w:r>
          </w:p>
        </w:tc>
      </w:tr>
      <w:tr w:rsidR="0045432F" w:rsidRPr="00463DD8" w14:paraId="787B4E05" w14:textId="77777777" w:rsidTr="00BC6E3F">
        <w:trPr>
          <w:trHeight w:val="27"/>
        </w:trPr>
        <w:tc>
          <w:tcPr>
            <w:tcW w:w="9900" w:type="dxa"/>
          </w:tcPr>
          <w:p w14:paraId="731D499A" w14:textId="77777777" w:rsidR="0045432F" w:rsidRDefault="0045432F" w:rsidP="00BC6E3F">
            <w:pPr>
              <w:ind w:left="582" w:hanging="582"/>
            </w:pPr>
            <w:r w:rsidRPr="00463DD8">
              <w:t>2.3.1</w:t>
            </w:r>
            <w:r>
              <w:t xml:space="preserve"> </w:t>
            </w:r>
            <w:r w:rsidRPr="00D56491">
              <w:t xml:space="preserve">Identify the study population. </w:t>
            </w:r>
            <w:r w:rsidRPr="00463DD8">
              <w:t xml:space="preserve">Describe </w:t>
            </w:r>
            <w:r>
              <w:t xml:space="preserve">and justify </w:t>
            </w:r>
            <w:r w:rsidRPr="00463DD8">
              <w:t>any inclusion / exclusion criteria.</w:t>
            </w:r>
            <w:r>
              <w:t xml:space="preserve"> Also d</w:t>
            </w:r>
            <w:r w:rsidRPr="00D56491">
              <w:t>escribe how many participants are needed and how this was determined.</w:t>
            </w:r>
            <w:r w:rsidRPr="00463DD8">
              <w:t xml:space="preserve"> </w:t>
            </w:r>
          </w:p>
          <w:p w14:paraId="459D8298" w14:textId="77777777" w:rsidR="0045432F" w:rsidRDefault="0045432F" w:rsidP="00BC6E3F">
            <w:pPr>
              <w:ind w:left="582" w:hanging="582"/>
              <w:rPr>
                <w:color w:val="000000" w:themeColor="text1"/>
              </w:rPr>
            </w:pPr>
          </w:p>
          <w:p w14:paraId="46A7DF8E" w14:textId="77777777" w:rsidR="0045432F" w:rsidRDefault="0045432F" w:rsidP="00BC6E3F">
            <w:pPr>
              <w:jc w:val="both"/>
              <w:rPr>
                <w:color w:val="000000" w:themeColor="text1"/>
              </w:rPr>
            </w:pPr>
            <w:r w:rsidRPr="008C4ADE">
              <w:rPr>
                <w:color w:val="000000"/>
              </w:rPr>
              <w:t xml:space="preserve">The population for our study will </w:t>
            </w:r>
            <w:r>
              <w:rPr>
                <w:color w:val="000000"/>
              </w:rPr>
              <w:t>include</w:t>
            </w:r>
            <w:r w:rsidRPr="008C4ADE">
              <w:rPr>
                <w:color w:val="000000"/>
              </w:rPr>
              <w:t xml:space="preserve"> members of the Dalhousie University community</w:t>
            </w:r>
            <w:r>
              <w:rPr>
                <w:color w:val="000000"/>
              </w:rPr>
              <w:t xml:space="preserve"> but may extend beyond to other universities and to the general public</w:t>
            </w:r>
            <w:r w:rsidRPr="008C4ADE">
              <w:rPr>
                <w:color w:val="000000"/>
              </w:rPr>
              <w:t>.</w:t>
            </w:r>
            <w:r>
              <w:rPr>
                <w:color w:val="000000"/>
              </w:rPr>
              <w:t xml:space="preserve"> </w:t>
            </w:r>
            <w:r>
              <w:rPr>
                <w:color w:val="000000" w:themeColor="text1"/>
              </w:rPr>
              <w:t>We also</w:t>
            </w:r>
            <w:r w:rsidRPr="00E4487F">
              <w:rPr>
                <w:color w:val="000000" w:themeColor="text1"/>
              </w:rPr>
              <w:t xml:space="preserve"> require participants to be fluent in English because there will be questionnaires and interviews.</w:t>
            </w:r>
          </w:p>
          <w:p w14:paraId="3138185D" w14:textId="77777777" w:rsidR="0045432F" w:rsidRDefault="0045432F" w:rsidP="00BC6E3F">
            <w:pPr>
              <w:rPr>
                <w:color w:val="000000" w:themeColor="text1"/>
              </w:rPr>
            </w:pPr>
          </w:p>
          <w:p w14:paraId="500B7017" w14:textId="77777777" w:rsidR="0045432F" w:rsidRDefault="0045432F" w:rsidP="00BC6E3F">
            <w:pPr>
              <w:jc w:val="both"/>
              <w:rPr>
                <w:color w:val="000000" w:themeColor="text1"/>
              </w:rPr>
            </w:pPr>
            <w:r>
              <w:rPr>
                <w:color w:val="000000" w:themeColor="text1"/>
              </w:rPr>
              <w:t xml:space="preserve">One of the prime criterions for the selection process is to test for color-blindness of the participants. The participants must be capable to decern color in order to provide meaningful data for the study. As in </w:t>
            </w:r>
            <w:r w:rsidRPr="00154708">
              <w:rPr>
                <w:color w:val="000000" w:themeColor="text1"/>
              </w:rPr>
              <w:t>Correll</w:t>
            </w:r>
            <w:r>
              <w:rPr>
                <w:color w:val="000000" w:themeColor="text1"/>
              </w:rPr>
              <w:t xml:space="preserve"> et al. </w:t>
            </w:r>
            <w:r w:rsidRPr="00154708">
              <w:rPr>
                <w:color w:val="000000" w:themeColor="text1"/>
              </w:rPr>
              <w:t xml:space="preserve"> </w:t>
            </w:r>
            <w:r>
              <w:rPr>
                <w:color w:val="000000" w:themeColor="text1"/>
              </w:rPr>
              <w:t>[</w:t>
            </w:r>
            <w:r w:rsidRPr="00154708">
              <w:rPr>
                <w:color w:val="000000" w:themeColor="text1"/>
              </w:rPr>
              <w:t>2018]</w:t>
            </w:r>
            <w:r>
              <w:rPr>
                <w:color w:val="000000" w:themeColor="text1"/>
              </w:rPr>
              <w:t xml:space="preserve"> we will </w:t>
            </w:r>
            <w:r w:rsidRPr="00154708">
              <w:rPr>
                <w:color w:val="000000" w:themeColor="text1"/>
              </w:rPr>
              <w:t>“present participants with a set of Ishihara plates [Hardy 1945], and exclude those that misidentified values or who self-reported as having a color vision deficiency”</w:t>
            </w:r>
            <w:r>
              <w:rPr>
                <w:color w:val="000000" w:themeColor="text1"/>
              </w:rPr>
              <w:t xml:space="preserve">. See Appendix F. </w:t>
            </w:r>
            <w:r w:rsidRPr="00154708">
              <w:rPr>
                <w:color w:val="000000" w:themeColor="text1"/>
              </w:rPr>
              <w:t xml:space="preserve"> </w:t>
            </w:r>
          </w:p>
          <w:p w14:paraId="61D8070F" w14:textId="77777777" w:rsidR="0045432F" w:rsidRDefault="0045432F" w:rsidP="00BC6E3F">
            <w:pPr>
              <w:jc w:val="both"/>
              <w:rPr>
                <w:color w:val="000000" w:themeColor="text1"/>
              </w:rPr>
            </w:pPr>
          </w:p>
          <w:p w14:paraId="3793A916" w14:textId="77777777" w:rsidR="0045432F" w:rsidRDefault="0045432F" w:rsidP="00BC6E3F">
            <w:pPr>
              <w:jc w:val="both"/>
              <w:rPr>
                <w:color w:val="000000" w:themeColor="text1"/>
              </w:rPr>
            </w:pPr>
            <w:r>
              <w:rPr>
                <w:color w:val="000000" w:themeColor="text1"/>
              </w:rPr>
              <w:t>The study population will be at least post-secondary students or professionals who have some degree of computer experience as a user of common computer applications. In particular, they must have some knowledge of how to use the internet because the study will be conducted online. The study program will be deployed on a server and participants need to make sure they have internet connection with their computer or laptop, and they can access and use it through the freely available Firefox browser.</w:t>
            </w:r>
          </w:p>
          <w:p w14:paraId="36CA7447" w14:textId="77777777" w:rsidR="0045432F" w:rsidRDefault="0045432F" w:rsidP="00BC6E3F">
            <w:pPr>
              <w:jc w:val="both"/>
              <w:rPr>
                <w:color w:val="000000" w:themeColor="text1"/>
              </w:rPr>
            </w:pPr>
          </w:p>
          <w:p w14:paraId="0FDBA5FB" w14:textId="77777777" w:rsidR="0045432F" w:rsidRPr="004C1200" w:rsidRDefault="0045432F" w:rsidP="00BC6E3F">
            <w:pPr>
              <w:jc w:val="both"/>
              <w:rPr>
                <w:color w:val="000000" w:themeColor="text1"/>
              </w:rPr>
            </w:pPr>
            <w:r w:rsidRPr="00907A17">
              <w:t xml:space="preserve">We aim to recruit </w:t>
            </w:r>
            <w:r>
              <w:t>32</w:t>
            </w:r>
            <w:r w:rsidRPr="00907A17">
              <w:t xml:space="preserve"> participants. </w:t>
            </w:r>
            <w:bookmarkStart w:id="114" w:name="_Hlk97541811"/>
            <w:r w:rsidRPr="00040570">
              <w:rPr>
                <w:color w:val="000000" w:themeColor="text1"/>
                <w:lang w:val="en-US"/>
              </w:rPr>
              <w:t xml:space="preserve">We have four sections in the survey. Each component has 8 questions. We have used </w:t>
            </w:r>
            <w:hyperlink r:id="rId60" w:history="1">
              <w:r w:rsidRPr="00040570">
                <w:rPr>
                  <w:rStyle w:val="Hyperlink"/>
                  <w:color w:val="00B050"/>
                  <w:lang w:val="en-US"/>
                </w:rPr>
                <w:t>counter balancing</w:t>
              </w:r>
            </w:hyperlink>
            <w:r w:rsidRPr="00040570">
              <w:rPr>
                <w:color w:val="000000" w:themeColor="text1"/>
                <w:lang w:val="en-US"/>
              </w:rPr>
              <w:t xml:space="preserve"> among four sections as well as 8 questions of each section. The order of the sections are presented using a balanced-latin-square approach and questions will come up randomly within each section. To ensure equal priority of the components and to make the study fair, we decided to select (4x8=32) participants.</w:t>
            </w:r>
            <w:bookmarkEnd w:id="114"/>
            <w:r>
              <w:rPr>
                <w:rFonts w:ascii="Calibri" w:hAnsi="Calibri"/>
                <w:color w:val="000000" w:themeColor="text1"/>
                <w:lang w:val="en-US"/>
              </w:rPr>
              <w:t xml:space="preserve"> </w:t>
            </w:r>
          </w:p>
        </w:tc>
      </w:tr>
      <w:tr w:rsidR="0045432F" w:rsidRPr="00463DD8" w14:paraId="54506E7D" w14:textId="77777777" w:rsidTr="00BC6E3F">
        <w:trPr>
          <w:trHeight w:val="487"/>
        </w:trPr>
        <w:tc>
          <w:tcPr>
            <w:tcW w:w="9900" w:type="dxa"/>
          </w:tcPr>
          <w:p w14:paraId="2D6D0CBB" w14:textId="77777777" w:rsidR="0045432F" w:rsidRPr="00463DD8" w:rsidRDefault="0045432F" w:rsidP="00BC6E3F">
            <w:pPr>
              <w:ind w:left="582" w:hanging="582"/>
            </w:pPr>
            <w:r w:rsidRPr="00463DD8">
              <w:t>2.3.2</w:t>
            </w:r>
            <w:r>
              <w:t xml:space="preserve"> </w:t>
            </w:r>
            <w:r w:rsidRPr="00463DD8">
              <w:t xml:space="preserve">Describe recruitment plans and append recruitment instruments.  Describe who will be doing the recruitment and what actions they will take, including any screening procedures. </w:t>
            </w:r>
          </w:p>
          <w:p w14:paraId="4B8E1F99" w14:textId="77777777" w:rsidR="0045432F" w:rsidRDefault="0045432F" w:rsidP="00BC6E3F"/>
          <w:p w14:paraId="265F1D3B" w14:textId="77777777" w:rsidR="0045432F" w:rsidRDefault="0045432F" w:rsidP="00BC6E3F">
            <w:pPr>
              <w:jc w:val="both"/>
            </w:pPr>
            <w:r>
              <w:t>Recruitment will be conducted by the primary researcher under the supervision of the supervisor. Due to COVID restrictions imposed by the provincial authority and for the sake of respecting health priority of Dal community, we decided to contact with the participants through email and digital messaging boards.   P</w:t>
            </w:r>
            <w:r w:rsidRPr="00E4487F">
              <w:t xml:space="preserve">articipants will </w:t>
            </w:r>
            <w:r>
              <w:t xml:space="preserve">initially </w:t>
            </w:r>
            <w:r w:rsidRPr="00E4487F">
              <w:t>be recruited through</w:t>
            </w:r>
            <w:r>
              <w:t xml:space="preserve"> Dalhousie’s</w:t>
            </w:r>
            <w:r w:rsidRPr="00E4487F">
              <w:t xml:space="preserve"> digital message boards, including Notice Digest (notice.digest@dal.ca), the Computer Science Mailing List (cs.all@dal.ca) and the Dal Students emails (dalstudent@dal.ca) and physical bulletin boards on campus. </w:t>
            </w:r>
            <w:r>
              <w:t xml:space="preserve">If necessary, further recruits will be sought from similar message boards at other Canadian universities as well as message boards used in the data visualization community.    </w:t>
            </w:r>
          </w:p>
          <w:p w14:paraId="29F12272" w14:textId="77777777" w:rsidR="0045432F" w:rsidRDefault="0045432F" w:rsidP="00BC6E3F">
            <w:pPr>
              <w:jc w:val="both"/>
              <w:rPr>
                <w:color w:val="FF0000"/>
              </w:rPr>
            </w:pPr>
          </w:p>
          <w:p w14:paraId="22C34A3B" w14:textId="77777777" w:rsidR="0045432F" w:rsidRPr="00154708" w:rsidRDefault="0045432F" w:rsidP="00BC6E3F">
            <w:pPr>
              <w:jc w:val="both"/>
            </w:pPr>
            <w:r w:rsidRPr="00907A17">
              <w:rPr>
                <w:color w:val="000000" w:themeColor="text1"/>
              </w:rPr>
              <w:t xml:space="preserve">When potential participants respond to the recruitment notice, we will email them the inclusion criteria (English fluency, </w:t>
            </w:r>
            <w:r>
              <w:rPr>
                <w:color w:val="000000" w:themeColor="text1"/>
              </w:rPr>
              <w:t xml:space="preserve">some </w:t>
            </w:r>
            <w:r w:rsidRPr="00907A17">
              <w:rPr>
                <w:color w:val="000000" w:themeColor="text1"/>
              </w:rPr>
              <w:t xml:space="preserve">experience with </w:t>
            </w:r>
            <w:r>
              <w:rPr>
                <w:color w:val="000000" w:themeColor="text1"/>
              </w:rPr>
              <w:t>computers</w:t>
            </w:r>
            <w:r w:rsidRPr="00907A17">
              <w:rPr>
                <w:color w:val="000000" w:themeColor="text1"/>
              </w:rPr>
              <w:t xml:space="preserve">, </w:t>
            </w:r>
            <w:r>
              <w:rPr>
                <w:color w:val="000000" w:themeColor="text1"/>
              </w:rPr>
              <w:t>full</w:t>
            </w:r>
            <w:r w:rsidRPr="00907A17">
              <w:rPr>
                <w:color w:val="000000" w:themeColor="text1"/>
              </w:rPr>
              <w:t xml:space="preserve"> color</w:t>
            </w:r>
            <w:r>
              <w:rPr>
                <w:color w:val="000000" w:themeColor="text1"/>
              </w:rPr>
              <w:t xml:space="preserve"> vision</w:t>
            </w:r>
            <w:r w:rsidRPr="00907A17">
              <w:rPr>
                <w:color w:val="000000" w:themeColor="text1"/>
              </w:rPr>
              <w:t>) to assure that they meet the inclusion criteria</w:t>
            </w:r>
            <w:r w:rsidRPr="00907A17">
              <w:t>. The screening email is given in Appendix B.</w:t>
            </w:r>
          </w:p>
          <w:p w14:paraId="3903729B" w14:textId="77777777" w:rsidR="0045432F" w:rsidRPr="00A012FC" w:rsidRDefault="0045432F" w:rsidP="00BC6E3F"/>
        </w:tc>
      </w:tr>
      <w:tr w:rsidR="0045432F" w:rsidRPr="00463DD8" w14:paraId="573CC19A" w14:textId="77777777" w:rsidTr="00BC6E3F">
        <w:trPr>
          <w:trHeight w:val="1972"/>
        </w:trPr>
        <w:tc>
          <w:tcPr>
            <w:tcW w:w="9900" w:type="dxa"/>
          </w:tcPr>
          <w:p w14:paraId="2CAB8482" w14:textId="77777777" w:rsidR="0045432F" w:rsidRPr="00463DD8" w:rsidRDefault="0045432F" w:rsidP="00BC6E3F">
            <w:pPr>
              <w:ind w:left="582" w:hanging="582"/>
            </w:pPr>
            <w:r>
              <w:t>2.3.3 If you require permission, cooperation, or participation from a community, organization or company to recruit your participants, describe the agreement obtained from the relevant group(s). Attach correspondence indicating their cooperation and/or support (required). Describe any other community consent or support needed to conduct this research</w:t>
            </w:r>
            <w:r w:rsidRPr="00F01F92">
              <w:t>.</w:t>
            </w:r>
            <w:r>
              <w:t xml:space="preserve"> </w:t>
            </w:r>
            <w:r w:rsidRPr="00F01F92">
              <w:t xml:space="preserve">(If the research involves </w:t>
            </w:r>
            <w:r>
              <w:t>Indigenous</w:t>
            </w:r>
            <w:r w:rsidRPr="00F01F92">
              <w:t xml:space="preserve"> </w:t>
            </w:r>
            <w:r>
              <w:t xml:space="preserve">communities </w:t>
            </w:r>
            <w:r w:rsidRPr="004361EF">
              <w:t>complete section 2.1</w:t>
            </w:r>
            <w:r>
              <w:t>1</w:t>
            </w:r>
            <w:r w:rsidRPr="004361EF">
              <w:t>)</w:t>
            </w:r>
            <w:r>
              <w:t>.</w:t>
            </w:r>
          </w:p>
          <w:p w14:paraId="4B073390" w14:textId="77777777" w:rsidR="0045432F" w:rsidRPr="00D56491" w:rsidRDefault="0045432F" w:rsidP="00BC6E3F">
            <w:r w:rsidRPr="007C3EEB">
              <w:rPr>
                <w:rFonts w:cs="Calibri"/>
                <w:sz w:val="18"/>
                <w:szCs w:val="18"/>
              </w:rPr>
              <w:t>[</w:t>
            </w:r>
            <w:r>
              <w:rPr>
                <w:rFonts w:cs="Calibri"/>
                <w:sz w:val="18"/>
                <w:szCs w:val="18"/>
              </w:rPr>
              <w:t>x</w:t>
            </w:r>
            <w:r w:rsidRPr="007C3EEB">
              <w:rPr>
                <w:rFonts w:cs="Calibri"/>
                <w:sz w:val="18"/>
                <w:szCs w:val="18"/>
              </w:rPr>
              <w:t>]</w:t>
            </w:r>
            <w:r>
              <w:rPr>
                <w:rFonts w:cs="Calibri"/>
                <w:szCs w:val="22"/>
              </w:rPr>
              <w:t xml:space="preserve"> </w:t>
            </w:r>
            <w:r w:rsidRPr="00D56491">
              <w:t>Not applicable</w:t>
            </w:r>
          </w:p>
          <w:p w14:paraId="6E51E7F6" w14:textId="77777777" w:rsidR="0045432F" w:rsidRPr="00463DD8" w:rsidRDefault="0045432F" w:rsidP="00BC6E3F"/>
        </w:tc>
      </w:tr>
    </w:tbl>
    <w:p w14:paraId="50DC06E3" w14:textId="77777777" w:rsidR="0045432F" w:rsidRDefault="0045432F" w:rsidP="0045432F"/>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1E0" w:firstRow="1" w:lastRow="1" w:firstColumn="1" w:lastColumn="1" w:noHBand="0" w:noVBand="0"/>
      </w:tblPr>
      <w:tblGrid>
        <w:gridCol w:w="9900"/>
      </w:tblGrid>
      <w:tr w:rsidR="0045432F" w:rsidRPr="00463DD8" w14:paraId="5938E760" w14:textId="77777777" w:rsidTr="00BC6E3F">
        <w:tc>
          <w:tcPr>
            <w:tcW w:w="9900" w:type="dxa"/>
            <w:shd w:val="clear" w:color="auto" w:fill="F2F2F2" w:themeFill="background1" w:themeFillShade="F2"/>
          </w:tcPr>
          <w:p w14:paraId="2401196B" w14:textId="77777777" w:rsidR="0045432F" w:rsidRPr="00832BFE" w:rsidRDefault="0045432F" w:rsidP="00BC6E3F">
            <w:pPr>
              <w:rPr>
                <w:color w:val="FF0000"/>
              </w:rPr>
            </w:pPr>
            <w:r w:rsidRPr="009C41E5">
              <w:rPr>
                <w:b/>
              </w:rPr>
              <w:t>2.4</w:t>
            </w:r>
            <w:r w:rsidRPr="009C41E5">
              <w:t xml:space="preserve"> </w:t>
            </w:r>
            <w:r w:rsidRPr="009C41E5">
              <w:rPr>
                <w:b/>
                <w:bCs/>
              </w:rPr>
              <w:t>Informed consent process</w:t>
            </w:r>
          </w:p>
        </w:tc>
      </w:tr>
      <w:tr w:rsidR="0045432F" w:rsidRPr="00463DD8" w14:paraId="4A026999" w14:textId="77777777" w:rsidTr="00BC6E3F">
        <w:tc>
          <w:tcPr>
            <w:tcW w:w="9900" w:type="dxa"/>
          </w:tcPr>
          <w:p w14:paraId="77112EFB" w14:textId="77777777" w:rsidR="0045432F" w:rsidRPr="00046004" w:rsidRDefault="0045432F" w:rsidP="00BC6E3F">
            <w:pPr>
              <w:ind w:left="582" w:hanging="582"/>
              <w:rPr>
                <w:rFonts w:ascii="Times" w:hAnsi="Times"/>
              </w:rPr>
            </w:pPr>
            <w:r w:rsidRPr="00046004">
              <w:rPr>
                <w:rFonts w:ascii="Times" w:hAnsi="Times"/>
              </w:rPr>
              <w:t>2.4.1 Describe the informed consent process:</w:t>
            </w:r>
          </w:p>
          <w:p w14:paraId="69443C9B" w14:textId="77777777" w:rsidR="0045432F" w:rsidRPr="00046004" w:rsidRDefault="0045432F" w:rsidP="00BC6E3F">
            <w:pPr>
              <w:ind w:left="484" w:hanging="283"/>
              <w:rPr>
                <w:rFonts w:ascii="Times" w:hAnsi="Times"/>
              </w:rPr>
            </w:pPr>
            <w:r w:rsidRPr="00046004">
              <w:rPr>
                <w:rFonts w:ascii="Times" w:hAnsi="Times"/>
              </w:rPr>
              <w:t xml:space="preserve">A) How, when and by whom will the study information be conveyed to prospective participants? How will the researcher ensure prospective participants are fully informed? </w:t>
            </w:r>
          </w:p>
          <w:p w14:paraId="79D5F606" w14:textId="77777777" w:rsidR="0045432F" w:rsidRPr="00046004" w:rsidRDefault="0045432F" w:rsidP="00BC6E3F">
            <w:pPr>
              <w:pStyle w:val="NormalWeb"/>
              <w:shd w:val="clear" w:color="auto" w:fill="FFFFFF"/>
              <w:rPr>
                <w:rFonts w:ascii="Times" w:hAnsi="Times"/>
              </w:rPr>
            </w:pPr>
            <w:r w:rsidRPr="00046004">
              <w:rPr>
                <w:rFonts w:ascii="Times" w:hAnsi="Times"/>
              </w:rPr>
              <w:t xml:space="preserve">Prospective participants will receive a copy of the consent letter (Appendix A) and </w:t>
            </w:r>
            <w:r>
              <w:rPr>
                <w:rFonts w:ascii="Times" w:hAnsi="Times"/>
              </w:rPr>
              <w:t>second</w:t>
            </w:r>
            <w:r w:rsidRPr="00046004">
              <w:rPr>
                <w:rFonts w:ascii="Times" w:hAnsi="Times"/>
              </w:rPr>
              <w:t xml:space="preserve"> email (Appendix </w:t>
            </w:r>
            <w:r>
              <w:rPr>
                <w:rFonts w:ascii="Times" w:hAnsi="Times"/>
              </w:rPr>
              <w:t>C</w:t>
            </w:r>
            <w:r w:rsidRPr="00046004">
              <w:rPr>
                <w:rFonts w:ascii="Times" w:hAnsi="Times"/>
              </w:rPr>
              <w:t>) after they indicated an interest in participating i</w:t>
            </w:r>
            <w:r w:rsidRPr="00D301C8">
              <w:t xml:space="preserve">n the study by going through </w:t>
            </w:r>
            <w:r>
              <w:t>“</w:t>
            </w:r>
            <w:r w:rsidRPr="00D301C8">
              <w:t xml:space="preserve">Initial Email </w:t>
            </w:r>
            <w:r>
              <w:t>or</w:t>
            </w:r>
            <w:r w:rsidRPr="00D301C8">
              <w:t xml:space="preserve"> Poster in Bulletin Board on Campus</w:t>
            </w:r>
            <w:r>
              <w:t>”</w:t>
            </w:r>
            <w:r>
              <w:rPr>
                <w:rFonts w:ascii="Times" w:hAnsi="Times"/>
              </w:rPr>
              <w:t xml:space="preserve"> (Appendix B)</w:t>
            </w:r>
            <w:r w:rsidRPr="00046004">
              <w:rPr>
                <w:rFonts w:ascii="Times" w:hAnsi="Times"/>
              </w:rPr>
              <w:t xml:space="preserve">. They will be instructed to read the consent letter before giving their consent. The email will also indicate to prospective participants that they can ask clarifying questions regarding the study. </w:t>
            </w:r>
          </w:p>
          <w:p w14:paraId="204C3DB7" w14:textId="77777777" w:rsidR="0045432F" w:rsidRPr="00046004" w:rsidRDefault="0045432F" w:rsidP="00BC6E3F">
            <w:pPr>
              <w:ind w:left="484" w:hanging="283"/>
              <w:rPr>
                <w:rFonts w:ascii="Times" w:hAnsi="Times"/>
              </w:rPr>
            </w:pPr>
            <w:r w:rsidRPr="00046004">
              <w:rPr>
                <w:rFonts w:ascii="Times" w:hAnsi="Times"/>
              </w:rPr>
              <w:t>B) Describe how consent will be documented (e.g. written signature, audio-recorded, etc</w:t>
            </w:r>
            <w:r>
              <w:rPr>
                <w:rFonts w:ascii="Times" w:hAnsi="Times"/>
              </w:rPr>
              <w:t>.</w:t>
            </w:r>
            <w:r w:rsidRPr="00046004">
              <w:rPr>
                <w:rFonts w:ascii="Times" w:hAnsi="Times"/>
              </w:rPr>
              <w:t>).</w:t>
            </w:r>
          </w:p>
          <w:p w14:paraId="27E860EF" w14:textId="77777777" w:rsidR="0045432F" w:rsidRPr="00046004" w:rsidRDefault="0045432F" w:rsidP="00BC6E3F">
            <w:pPr>
              <w:pStyle w:val="NormalWeb"/>
              <w:shd w:val="clear" w:color="auto" w:fill="FFFFFF"/>
              <w:rPr>
                <w:rFonts w:ascii="Times" w:hAnsi="Times"/>
              </w:rPr>
            </w:pPr>
            <w:r w:rsidRPr="00040570">
              <w:rPr>
                <w:rFonts w:ascii="Times" w:hAnsi="Times"/>
              </w:rPr>
              <w:t>Consent will be recorded by based on the participants email responses after going through the consent letter and the second detailed email from the study investigator.</w:t>
            </w:r>
          </w:p>
          <w:p w14:paraId="18DB874B" w14:textId="77777777" w:rsidR="0045432F" w:rsidRPr="00046004" w:rsidRDefault="0045432F" w:rsidP="00BC6E3F">
            <w:pPr>
              <w:pStyle w:val="NormalWeb"/>
              <w:shd w:val="clear" w:color="auto" w:fill="FFFFFF"/>
            </w:pPr>
            <w:r w:rsidRPr="00046004">
              <w:rPr>
                <w:rFonts w:ascii="Times" w:hAnsi="Times"/>
              </w:rPr>
              <w:t>Participants who opt not to provide consent and not to participa</w:t>
            </w:r>
            <w:r>
              <w:rPr>
                <w:rFonts w:ascii="Times" w:hAnsi="Times"/>
              </w:rPr>
              <w:t xml:space="preserve">te </w:t>
            </w:r>
            <w:r w:rsidRPr="00046004">
              <w:rPr>
                <w:rFonts w:ascii="Times" w:hAnsi="Times"/>
              </w:rPr>
              <w:t xml:space="preserve">will not be able </w:t>
            </w:r>
            <w:r>
              <w:rPr>
                <w:rFonts w:ascii="Times" w:hAnsi="Times"/>
              </w:rPr>
              <w:t>to participate in</w:t>
            </w:r>
            <w:r w:rsidRPr="00046004">
              <w:rPr>
                <w:rFonts w:ascii="Times" w:hAnsi="Times"/>
              </w:rPr>
              <w:t xml:space="preserve"> the survey</w:t>
            </w:r>
            <w:r>
              <w:rPr>
                <w:rFonts w:ascii="Times" w:hAnsi="Times"/>
              </w:rPr>
              <w:t xml:space="preserve"> later</w:t>
            </w:r>
            <w:r w:rsidRPr="00046004">
              <w:rPr>
                <w:rFonts w:ascii="Times" w:hAnsi="Times"/>
              </w:rPr>
              <w:t xml:space="preserve">. </w:t>
            </w:r>
          </w:p>
          <w:p w14:paraId="38E21340" w14:textId="77777777" w:rsidR="0045432F" w:rsidRDefault="0045432F" w:rsidP="00BC6E3F">
            <w:pPr>
              <w:rPr>
                <w:rFonts w:ascii="Times" w:hAnsi="Times"/>
              </w:rPr>
            </w:pPr>
            <w:r w:rsidRPr="00046004">
              <w:rPr>
                <w:rFonts w:ascii="Times" w:hAnsi="Times"/>
              </w:rPr>
              <w:t>[ X ] Append copies of all consent information that will be used (e.g. written consent document, oral consent script, assent document/script, etc</w:t>
            </w:r>
            <w:r>
              <w:rPr>
                <w:rFonts w:ascii="Times" w:hAnsi="Times"/>
              </w:rPr>
              <w:t>.</w:t>
            </w:r>
            <w:r w:rsidRPr="00046004">
              <w:rPr>
                <w:rFonts w:ascii="Times" w:hAnsi="Times"/>
              </w:rPr>
              <w:t>).</w:t>
            </w:r>
          </w:p>
          <w:p w14:paraId="54095145" w14:textId="77777777" w:rsidR="0045432F" w:rsidRPr="00046004" w:rsidRDefault="0045432F" w:rsidP="00BC6E3F">
            <w:pPr>
              <w:rPr>
                <w:rFonts w:ascii="Times" w:hAnsi="Times"/>
              </w:rPr>
            </w:pPr>
          </w:p>
          <w:p w14:paraId="047FA7CD" w14:textId="77777777" w:rsidR="0045432F" w:rsidRDefault="0045432F" w:rsidP="00BC6E3F">
            <w:pPr>
              <w:rPr>
                <w:rFonts w:ascii="Times" w:hAnsi="Times" w:cstheme="majorHAnsi"/>
              </w:rPr>
            </w:pPr>
            <w:r w:rsidRPr="00046004">
              <w:rPr>
                <w:rFonts w:ascii="Times" w:hAnsi="Times" w:cstheme="majorHAnsi"/>
              </w:rPr>
              <w:t>Note: If the research will involve third party consent (with or without participant assent), and/or ongoing consent, ensure these are described above.</w:t>
            </w:r>
          </w:p>
          <w:p w14:paraId="30550DE2" w14:textId="77777777" w:rsidR="0045432F" w:rsidRPr="006003D1" w:rsidRDefault="0045432F" w:rsidP="00BC6E3F">
            <w:pPr>
              <w:rPr>
                <w:rFonts w:ascii="Times" w:hAnsi="Times" w:cstheme="majorHAnsi"/>
                <w:i/>
                <w:iCs/>
                <w:szCs w:val="22"/>
              </w:rPr>
            </w:pPr>
          </w:p>
        </w:tc>
      </w:tr>
      <w:tr w:rsidR="0045432F" w:rsidRPr="00463DD8" w14:paraId="6A92E6FB" w14:textId="77777777" w:rsidTr="00BC6E3F">
        <w:trPr>
          <w:trHeight w:val="1027"/>
        </w:trPr>
        <w:tc>
          <w:tcPr>
            <w:tcW w:w="9900" w:type="dxa"/>
          </w:tcPr>
          <w:p w14:paraId="5999EBE5" w14:textId="77777777" w:rsidR="0045432F" w:rsidRDefault="0045432F" w:rsidP="00BC6E3F">
            <w:pPr>
              <w:ind w:left="582" w:hanging="582"/>
            </w:pPr>
            <w:r>
              <w:t xml:space="preserve">2.4.2 </w:t>
            </w:r>
            <w:r w:rsidRPr="00463DD8">
              <w:t>Discuss how participants will be given the op</w:t>
            </w:r>
            <w:r w:rsidRPr="005B6D1A">
              <w:t xml:space="preserve">portunity to withdraw their </w:t>
            </w:r>
            <w:r>
              <w:t>participation (and/or their data) and any time (or content) limitations on this</w:t>
            </w:r>
            <w:r w:rsidRPr="005B6D1A">
              <w:t>.</w:t>
            </w:r>
            <w:r>
              <w:t xml:space="preserve"> If participants will not have opportunity to withdraw their participation and/or their data explain why.</w:t>
            </w:r>
          </w:p>
          <w:p w14:paraId="00FB9DD1" w14:textId="77777777" w:rsidR="0045432F" w:rsidRDefault="0045432F" w:rsidP="00BC6E3F">
            <w:pPr>
              <w:ind w:left="582" w:hanging="582"/>
            </w:pPr>
          </w:p>
          <w:p w14:paraId="4FE2046F" w14:textId="77777777" w:rsidR="0045432F" w:rsidRDefault="0045432F" w:rsidP="00BC6E3F">
            <w:r>
              <w:t>Participants are informed in the consent form and that they can withdraw from the study at any time.</w:t>
            </w:r>
          </w:p>
          <w:p w14:paraId="2CD1084B" w14:textId="77777777" w:rsidR="0045432F" w:rsidRDefault="0045432F" w:rsidP="00BC6E3F"/>
          <w:p w14:paraId="6A37EEC0" w14:textId="77777777" w:rsidR="0045432F" w:rsidRPr="00D301C8" w:rsidRDefault="0045432F" w:rsidP="00BC6E3F">
            <w:pPr>
              <w:jc w:val="both"/>
              <w:rPr>
                <w:color w:val="000000" w:themeColor="text1"/>
              </w:rPr>
            </w:pPr>
            <w:r w:rsidRPr="00D301C8">
              <w:rPr>
                <w:color w:val="000000" w:themeColor="text1"/>
              </w:rPr>
              <w:t xml:space="preserve">Participants can opt to withdraw their data from the study </w:t>
            </w:r>
            <w:r w:rsidRPr="00040570">
              <w:rPr>
                <w:color w:val="000000" w:themeColor="text1"/>
              </w:rPr>
              <w:t>up to 1 week after the interview because after that we will use the data in de-identified form (with numerical analysis) for our report. If a participant opts to withdraw in time from the study, their questionnaire, survey response, all recorded audio and video (screenshare only) will also be deleted permanently.</w:t>
            </w:r>
          </w:p>
          <w:p w14:paraId="7ECF1CDB" w14:textId="77777777" w:rsidR="0045432F" w:rsidRDefault="0045432F" w:rsidP="00BC6E3F"/>
        </w:tc>
      </w:tr>
      <w:tr w:rsidR="0045432F" w:rsidRPr="00463DD8" w14:paraId="4C9B7FED" w14:textId="77777777" w:rsidTr="00BC6E3F">
        <w:trPr>
          <w:trHeight w:val="712"/>
        </w:trPr>
        <w:tc>
          <w:tcPr>
            <w:tcW w:w="9900" w:type="dxa"/>
          </w:tcPr>
          <w:p w14:paraId="20B41AE7" w14:textId="77777777" w:rsidR="0045432F" w:rsidRPr="00463DD8" w:rsidRDefault="0045432F" w:rsidP="00BC6E3F">
            <w:pPr>
              <w:ind w:left="582" w:hanging="582"/>
            </w:pPr>
            <w:r>
              <w:t xml:space="preserve">2.4.3 </w:t>
            </w:r>
            <w:r w:rsidRPr="00463DD8">
              <w:t>If a</w:t>
            </w:r>
            <w:r>
              <w:t>n</w:t>
            </w:r>
            <w:r w:rsidRPr="00463DD8">
              <w:t xml:space="preserve"> </w:t>
            </w:r>
            <w:r>
              <w:t>alteration/exception to the requirement</w:t>
            </w:r>
            <w:r w:rsidRPr="00463DD8">
              <w:t xml:space="preserve"> </w:t>
            </w:r>
            <w:r>
              <w:t xml:space="preserve">to seek prior </w:t>
            </w:r>
            <w:r w:rsidRPr="00463DD8">
              <w:t xml:space="preserve">informed consent is sought, address the criteria in TCPS article </w:t>
            </w:r>
            <w:hyperlink r:id="rId61" w:anchor="b" w:history="1">
              <w:r w:rsidRPr="00841C43">
                <w:rPr>
                  <w:rStyle w:val="Hyperlink"/>
                </w:rPr>
                <w:t>3.7A</w:t>
              </w:r>
            </w:hyperlink>
            <w:r w:rsidRPr="00463DD8">
              <w:t>.</w:t>
            </w:r>
            <w:r>
              <w:t xml:space="preserve"> If the alteration involves deception or nondisclosure, also complete section 2.4.4.</w:t>
            </w:r>
          </w:p>
          <w:p w14:paraId="3878E317" w14:textId="77777777" w:rsidR="0045432F" w:rsidRPr="00D56491" w:rsidRDefault="0045432F" w:rsidP="00BC6E3F">
            <w:r w:rsidRPr="00C55701">
              <w:rPr>
                <w:rFonts w:cs="Calibri"/>
                <w:sz w:val="18"/>
                <w:szCs w:val="18"/>
              </w:rPr>
              <w:t>[</w:t>
            </w:r>
            <w:r>
              <w:rPr>
                <w:rFonts w:cs="Calibri"/>
                <w:sz w:val="18"/>
                <w:szCs w:val="18"/>
              </w:rPr>
              <w:t>X</w:t>
            </w:r>
            <w:r w:rsidRPr="00C55701">
              <w:rPr>
                <w:rFonts w:cs="Calibri"/>
                <w:sz w:val="18"/>
                <w:szCs w:val="18"/>
              </w:rPr>
              <w:t xml:space="preserve">] </w:t>
            </w:r>
            <w:r w:rsidRPr="00D56491">
              <w:t>Not applicable</w:t>
            </w:r>
          </w:p>
          <w:p w14:paraId="10ACB4A9" w14:textId="77777777" w:rsidR="0045432F" w:rsidRPr="00463DD8" w:rsidRDefault="0045432F" w:rsidP="00BC6E3F"/>
        </w:tc>
      </w:tr>
      <w:tr w:rsidR="0045432F" w:rsidRPr="00463DD8" w14:paraId="2D22AE72" w14:textId="77777777" w:rsidTr="00BC6E3F">
        <w:trPr>
          <w:trHeight w:val="712"/>
        </w:trPr>
        <w:tc>
          <w:tcPr>
            <w:tcW w:w="9900" w:type="dxa"/>
          </w:tcPr>
          <w:p w14:paraId="04877A59" w14:textId="77777777" w:rsidR="0045432F" w:rsidRPr="00463DD8" w:rsidRDefault="0045432F" w:rsidP="00BC6E3F">
            <w:pPr>
              <w:ind w:left="582" w:hanging="582"/>
            </w:pPr>
            <w:r w:rsidRPr="00463DD8">
              <w:t>2.</w:t>
            </w:r>
            <w:r>
              <w:t xml:space="preserve">4.4 </w:t>
            </w:r>
            <w:r w:rsidRPr="00463DD8">
              <w:t>Describe and justify any use of deception or nondisclosure and explain how participants will be debriefed.</w:t>
            </w:r>
          </w:p>
          <w:p w14:paraId="5C6D543D" w14:textId="77777777" w:rsidR="0045432F" w:rsidRPr="00463DD8" w:rsidRDefault="0045432F" w:rsidP="00BC6E3F">
            <w:r w:rsidRPr="00C55701">
              <w:rPr>
                <w:rFonts w:cs="Calibri"/>
                <w:sz w:val="18"/>
                <w:szCs w:val="18"/>
              </w:rPr>
              <w:t>[</w:t>
            </w:r>
            <w:r>
              <w:rPr>
                <w:rFonts w:cs="Calibri"/>
                <w:sz w:val="18"/>
                <w:szCs w:val="18"/>
              </w:rPr>
              <w:t>X</w:t>
            </w:r>
            <w:r w:rsidRPr="00C55701">
              <w:rPr>
                <w:rFonts w:cs="Calibri"/>
                <w:sz w:val="18"/>
                <w:szCs w:val="18"/>
              </w:rPr>
              <w:t xml:space="preserve">] </w:t>
            </w:r>
            <w:r w:rsidRPr="00463DD8">
              <w:t>Not applicable</w:t>
            </w:r>
          </w:p>
          <w:p w14:paraId="694592EE" w14:textId="77777777" w:rsidR="0045432F" w:rsidRDefault="0045432F" w:rsidP="00BC6E3F">
            <w:pPr>
              <w:ind w:left="582" w:hanging="582"/>
            </w:pPr>
          </w:p>
        </w:tc>
      </w:tr>
    </w:tbl>
    <w:p w14:paraId="268B1A2A" w14:textId="77777777" w:rsidR="0045432F" w:rsidRDefault="0045432F" w:rsidP="0045432F"/>
    <w:p w14:paraId="4177936D" w14:textId="77777777" w:rsidR="0045432F" w:rsidRDefault="0045432F" w:rsidP="0045432F"/>
    <w:p w14:paraId="235F9218" w14:textId="77777777" w:rsidR="0045432F" w:rsidRDefault="0045432F" w:rsidP="0045432F"/>
    <w:p w14:paraId="24745FDD" w14:textId="77777777" w:rsidR="0045432F" w:rsidRPr="00463DD8" w:rsidRDefault="0045432F" w:rsidP="0045432F"/>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45432F" w:rsidRPr="00463DD8" w14:paraId="33988007" w14:textId="77777777" w:rsidTr="00BC6E3F">
        <w:tc>
          <w:tcPr>
            <w:tcW w:w="9900" w:type="dxa"/>
            <w:shd w:val="clear" w:color="auto" w:fill="F2F2F2" w:themeFill="background1" w:themeFillShade="F2"/>
          </w:tcPr>
          <w:p w14:paraId="1F8E5D28" w14:textId="77777777" w:rsidR="0045432F" w:rsidRPr="00463DD8" w:rsidRDefault="0045432F" w:rsidP="00BC6E3F">
            <w:r w:rsidRPr="006446B5">
              <w:rPr>
                <w:b/>
              </w:rPr>
              <w:t>2.5</w:t>
            </w:r>
            <w:r>
              <w:t xml:space="preserve"> </w:t>
            </w:r>
            <w:r w:rsidRPr="00E07F60">
              <w:rPr>
                <w:b/>
                <w:bCs/>
              </w:rPr>
              <w:t>Methods, data collection and analysis</w:t>
            </w:r>
          </w:p>
        </w:tc>
      </w:tr>
      <w:tr w:rsidR="0045432F" w:rsidRPr="00463DD8" w14:paraId="68121333" w14:textId="77777777" w:rsidTr="00BC6E3F">
        <w:trPr>
          <w:trHeight w:val="1126"/>
        </w:trPr>
        <w:tc>
          <w:tcPr>
            <w:tcW w:w="9900" w:type="dxa"/>
          </w:tcPr>
          <w:p w14:paraId="7C7464BB" w14:textId="77777777" w:rsidR="0045432F" w:rsidRPr="00046004" w:rsidRDefault="0045432F" w:rsidP="00BC6E3F">
            <w:pPr>
              <w:ind w:left="582" w:hanging="582"/>
              <w:rPr>
                <w:rFonts w:ascii="Times" w:hAnsi="Times"/>
              </w:rPr>
            </w:pPr>
            <w:r w:rsidRPr="00046004">
              <w:rPr>
                <w:rFonts w:ascii="Times" w:hAnsi="Times"/>
              </w:rPr>
              <w:t xml:space="preserve">2.5.1 </w:t>
            </w:r>
          </w:p>
          <w:p w14:paraId="1849521F" w14:textId="77777777" w:rsidR="0045432F" w:rsidRPr="00046004" w:rsidRDefault="0045432F" w:rsidP="00BC6E3F">
            <w:pPr>
              <w:ind w:left="582" w:hanging="582"/>
              <w:rPr>
                <w:rFonts w:ascii="Times" w:hAnsi="Times"/>
              </w:rPr>
            </w:pPr>
            <w:r w:rsidRPr="00046004">
              <w:rPr>
                <w:rFonts w:ascii="Times" w:hAnsi="Times"/>
              </w:rPr>
              <w:t>A) Where will the research be conducted?</w:t>
            </w:r>
          </w:p>
          <w:p w14:paraId="4FE03039" w14:textId="77777777" w:rsidR="0045432F" w:rsidRPr="00046004" w:rsidRDefault="0045432F" w:rsidP="00BC6E3F">
            <w:pPr>
              <w:pStyle w:val="NormalWeb"/>
              <w:shd w:val="clear" w:color="auto" w:fill="FFFFFF"/>
              <w:rPr>
                <w:rFonts w:ascii="Times" w:hAnsi="Times"/>
              </w:rPr>
            </w:pPr>
            <w:r w:rsidRPr="00046004">
              <w:rPr>
                <w:rFonts w:ascii="Times" w:hAnsi="Times"/>
              </w:rPr>
              <w:t xml:space="preserve">Research will be conducted remotely using Microsoft Teams </w:t>
            </w:r>
            <w:r>
              <w:rPr>
                <w:rFonts w:ascii="Times" w:hAnsi="Times"/>
              </w:rPr>
              <w:t xml:space="preserve">or Skype </w:t>
            </w:r>
            <w:r w:rsidRPr="00046004">
              <w:rPr>
                <w:rFonts w:ascii="Times" w:hAnsi="Times"/>
              </w:rPr>
              <w:t>based on the participant’s convenience. So, the participants will be able to participate in the study from their homes.</w:t>
            </w:r>
          </w:p>
          <w:p w14:paraId="66A6E70D" w14:textId="77777777" w:rsidR="0045432F" w:rsidRPr="00046004" w:rsidRDefault="0045432F" w:rsidP="00BC6E3F">
            <w:pPr>
              <w:ind w:left="582" w:hanging="582"/>
              <w:rPr>
                <w:rFonts w:ascii="Times" w:hAnsi="Times"/>
              </w:rPr>
            </w:pPr>
          </w:p>
          <w:p w14:paraId="2BFAD097" w14:textId="77777777" w:rsidR="0045432F" w:rsidRDefault="0045432F" w:rsidP="00BC6E3F">
            <w:pPr>
              <w:ind w:left="582" w:hanging="582"/>
              <w:rPr>
                <w:rFonts w:ascii="Times" w:hAnsi="Times"/>
                <w:color w:val="000000" w:themeColor="text1"/>
              </w:rPr>
            </w:pPr>
            <w:r w:rsidRPr="00046004">
              <w:rPr>
                <w:rFonts w:ascii="Times" w:hAnsi="Times"/>
              </w:rPr>
              <w:t xml:space="preserve">B) </w:t>
            </w:r>
            <w:r w:rsidRPr="00046004">
              <w:rPr>
                <w:rFonts w:ascii="Times" w:hAnsi="Times"/>
                <w:color w:val="000000" w:themeColor="text1"/>
              </w:rPr>
              <w:t xml:space="preserve">What will participants be asked to do? </w:t>
            </w:r>
          </w:p>
          <w:p w14:paraId="5020F5CA" w14:textId="77777777" w:rsidR="0045432F" w:rsidRPr="00046004" w:rsidRDefault="0045432F" w:rsidP="00BC6E3F">
            <w:pPr>
              <w:ind w:left="582" w:hanging="582"/>
              <w:rPr>
                <w:rFonts w:ascii="Times" w:hAnsi="Times"/>
                <w:color w:val="000000" w:themeColor="text1"/>
              </w:rPr>
            </w:pPr>
          </w:p>
          <w:p w14:paraId="1B82246C" w14:textId="77777777" w:rsidR="0045432F" w:rsidRDefault="0045432F" w:rsidP="00BC6E3F">
            <w:pPr>
              <w:jc w:val="both"/>
              <w:rPr>
                <w:rFonts w:ascii="Times" w:hAnsi="Times"/>
                <w:color w:val="000000" w:themeColor="text1"/>
              </w:rPr>
            </w:pPr>
            <w:r w:rsidRPr="00046004">
              <w:rPr>
                <w:rFonts w:ascii="Times" w:hAnsi="Times"/>
                <w:color w:val="000000" w:themeColor="text1"/>
              </w:rPr>
              <w:t xml:space="preserve">We have developed a web application and for this reason participants do not need to install any </w:t>
            </w:r>
            <w:r>
              <w:rPr>
                <w:rFonts w:ascii="Times" w:hAnsi="Times"/>
                <w:color w:val="000000" w:themeColor="text1"/>
              </w:rPr>
              <w:t xml:space="preserve">specialized </w:t>
            </w:r>
            <w:r w:rsidRPr="00046004">
              <w:rPr>
                <w:rFonts w:ascii="Times" w:hAnsi="Times"/>
                <w:color w:val="000000" w:themeColor="text1"/>
              </w:rPr>
              <w:t xml:space="preserve">software in his/her own machine for this study other than </w:t>
            </w:r>
            <w:r>
              <w:rPr>
                <w:rFonts w:ascii="Times" w:hAnsi="Times"/>
                <w:color w:val="000000" w:themeColor="text1"/>
              </w:rPr>
              <w:t xml:space="preserve">a browser (Firefox) and a </w:t>
            </w:r>
            <w:r w:rsidRPr="00046004">
              <w:rPr>
                <w:rFonts w:ascii="Times" w:hAnsi="Times"/>
                <w:color w:val="000000" w:themeColor="text1"/>
              </w:rPr>
              <w:t xml:space="preserve">communicating </w:t>
            </w:r>
            <w:r>
              <w:rPr>
                <w:rFonts w:ascii="Times" w:hAnsi="Times"/>
                <w:color w:val="000000" w:themeColor="text1"/>
              </w:rPr>
              <w:t>medium (software)</w:t>
            </w:r>
            <w:r w:rsidRPr="00046004">
              <w:rPr>
                <w:rFonts w:ascii="Times" w:hAnsi="Times"/>
                <w:color w:val="000000" w:themeColor="text1"/>
              </w:rPr>
              <w:t xml:space="preserve">, for example: Skype. We will provide a URL and then participants will be asked to navigate to the application. </w:t>
            </w:r>
            <w:r>
              <w:rPr>
                <w:rFonts w:ascii="Times" w:hAnsi="Times"/>
                <w:color w:val="000000" w:themeColor="text1"/>
              </w:rPr>
              <w:t>From there</w:t>
            </w:r>
            <w:r w:rsidRPr="00046004">
              <w:rPr>
                <w:rFonts w:ascii="Times" w:hAnsi="Times"/>
                <w:color w:val="000000" w:themeColor="text1"/>
              </w:rPr>
              <w:t xml:space="preserve"> they will directly </w:t>
            </w:r>
            <w:r>
              <w:rPr>
                <w:rFonts w:ascii="Times" w:hAnsi="Times"/>
                <w:color w:val="000000" w:themeColor="text1"/>
              </w:rPr>
              <w:t>access the visualizations</w:t>
            </w:r>
            <w:r w:rsidRPr="00046004">
              <w:rPr>
                <w:rFonts w:ascii="Times" w:hAnsi="Times"/>
                <w:color w:val="000000" w:themeColor="text1"/>
              </w:rPr>
              <w:t xml:space="preserve">. </w:t>
            </w:r>
          </w:p>
          <w:p w14:paraId="6ABBF522" w14:textId="77777777" w:rsidR="0045432F" w:rsidRDefault="0045432F" w:rsidP="00BC6E3F">
            <w:pPr>
              <w:jc w:val="both"/>
              <w:rPr>
                <w:rFonts w:ascii="Times" w:hAnsi="Times"/>
                <w:color w:val="000000" w:themeColor="text1"/>
              </w:rPr>
            </w:pPr>
          </w:p>
          <w:p w14:paraId="47B81881" w14:textId="77777777" w:rsidR="0045432F" w:rsidRDefault="0045432F" w:rsidP="00BC6E3F">
            <w:pPr>
              <w:jc w:val="both"/>
              <w:rPr>
                <w:rFonts w:ascii="Times" w:hAnsi="Times"/>
                <w:color w:val="000000" w:themeColor="text1"/>
              </w:rPr>
            </w:pPr>
            <w:r w:rsidRPr="00046004">
              <w:rPr>
                <w:rFonts w:ascii="Times" w:hAnsi="Times"/>
                <w:color w:val="000000" w:themeColor="text1"/>
              </w:rPr>
              <w:t>They will be asked to share their screen using Skype or MS Teams to show the running application.</w:t>
            </w:r>
            <w:r>
              <w:rPr>
                <w:rFonts w:ascii="Times" w:hAnsi="Times"/>
                <w:color w:val="000000" w:themeColor="text1"/>
              </w:rPr>
              <w:t xml:space="preserve"> They will then be given short interactive tasks that will give them instruction on how to interact with the methods of visually representing uncertainty.  </w:t>
            </w:r>
            <w:r w:rsidRPr="008C4ADE">
              <w:rPr>
                <w:color w:val="000000"/>
              </w:rPr>
              <w:t xml:space="preserve">The same tasks will be done </w:t>
            </w:r>
            <w:r>
              <w:rPr>
                <w:color w:val="000000"/>
              </w:rPr>
              <w:t>when evaluating</w:t>
            </w:r>
            <w:r w:rsidRPr="008C4ADE">
              <w:rPr>
                <w:color w:val="000000"/>
              </w:rPr>
              <w:t xml:space="preserve"> t</w:t>
            </w:r>
            <w:r w:rsidRPr="008C4ADE">
              <w:rPr>
                <w:rFonts w:eastAsia="SimSun" w:hint="eastAsia"/>
                <w:color w:val="000000"/>
                <w:lang w:eastAsia="zh-CN"/>
              </w:rPr>
              <w:t xml:space="preserve">he </w:t>
            </w:r>
            <w:r>
              <w:rPr>
                <w:rFonts w:eastAsia="SimSun"/>
                <w:color w:val="000000"/>
                <w:lang w:eastAsia="zh-CN"/>
              </w:rPr>
              <w:t xml:space="preserve">competing </w:t>
            </w:r>
            <w:r>
              <w:rPr>
                <w:rFonts w:eastAsia="SimSun"/>
                <w:color w:val="000000"/>
              </w:rPr>
              <w:t>uncertainty visualization</w:t>
            </w:r>
            <w:r w:rsidRPr="008C4ADE">
              <w:rPr>
                <w:color w:val="000000"/>
              </w:rPr>
              <w:t xml:space="preserve"> </w:t>
            </w:r>
            <w:r>
              <w:rPr>
                <w:color w:val="000000"/>
              </w:rPr>
              <w:t>approaches</w:t>
            </w:r>
            <w:r w:rsidRPr="008C4ADE">
              <w:rPr>
                <w:color w:val="000000"/>
              </w:rPr>
              <w:t xml:space="preserve">. </w:t>
            </w:r>
            <w:r w:rsidRPr="00046004">
              <w:rPr>
                <w:rFonts w:ascii="Times" w:hAnsi="Times"/>
                <w:color w:val="000000" w:themeColor="text1"/>
              </w:rPr>
              <w:t xml:space="preserve"> Images of the screenshots are given in Appendix </w:t>
            </w:r>
            <w:r>
              <w:rPr>
                <w:rFonts w:ascii="Times" w:hAnsi="Times"/>
                <w:color w:val="000000" w:themeColor="text1"/>
              </w:rPr>
              <w:t>D along with the Questionnaire and examples of our implementations in different kind of charts</w:t>
            </w:r>
            <w:r w:rsidRPr="00046004">
              <w:rPr>
                <w:rFonts w:ascii="Times" w:hAnsi="Times"/>
                <w:color w:val="000000" w:themeColor="text1"/>
              </w:rPr>
              <w:t xml:space="preserve">. </w:t>
            </w:r>
            <w:r>
              <w:rPr>
                <w:rFonts w:ascii="Times" w:hAnsi="Times"/>
                <w:color w:val="000000" w:themeColor="text1"/>
              </w:rPr>
              <w:t>Each section of the questionnaire will therefore be proceeded by a short explanation session</w:t>
            </w:r>
            <w:r w:rsidRPr="00046004">
              <w:rPr>
                <w:rFonts w:ascii="Times" w:hAnsi="Times"/>
                <w:color w:val="000000" w:themeColor="text1"/>
              </w:rPr>
              <w:t xml:space="preserve">. The participants need to observe and understand the features to answer </w:t>
            </w:r>
            <w:r>
              <w:rPr>
                <w:rFonts w:ascii="Times" w:hAnsi="Times"/>
                <w:color w:val="000000" w:themeColor="text1"/>
              </w:rPr>
              <w:t xml:space="preserve">questions </w:t>
            </w:r>
            <w:r w:rsidRPr="00046004">
              <w:rPr>
                <w:rFonts w:ascii="Times" w:hAnsi="Times"/>
                <w:color w:val="000000" w:themeColor="text1"/>
              </w:rPr>
              <w:t xml:space="preserve">correctly, and we will brief them to understand the contents </w:t>
            </w:r>
            <w:r>
              <w:rPr>
                <w:rFonts w:ascii="Times" w:hAnsi="Times"/>
                <w:color w:val="000000" w:themeColor="text1"/>
              </w:rPr>
              <w:t>whenever</w:t>
            </w:r>
            <w:r w:rsidRPr="00046004">
              <w:rPr>
                <w:rFonts w:ascii="Times" w:hAnsi="Times"/>
                <w:color w:val="000000" w:themeColor="text1"/>
              </w:rPr>
              <w:t xml:space="preserve"> needed.</w:t>
            </w:r>
          </w:p>
          <w:p w14:paraId="7C90F011" w14:textId="77777777" w:rsidR="0045432F" w:rsidRDefault="0045432F" w:rsidP="00BC6E3F">
            <w:pPr>
              <w:jc w:val="both"/>
              <w:rPr>
                <w:rFonts w:ascii="Times" w:hAnsi="Times"/>
                <w:color w:val="000000" w:themeColor="text1"/>
              </w:rPr>
            </w:pPr>
          </w:p>
          <w:p w14:paraId="5F56A8E5" w14:textId="77777777" w:rsidR="0045432F" w:rsidRPr="00FF1406" w:rsidRDefault="0045432F" w:rsidP="00BC6E3F">
            <w:pPr>
              <w:jc w:val="both"/>
              <w:rPr>
                <w:rFonts w:ascii="Times" w:hAnsi="Times"/>
                <w:color w:val="000000" w:themeColor="text1"/>
              </w:rPr>
            </w:pPr>
            <w:r w:rsidRPr="00FF1406">
              <w:rPr>
                <w:rFonts w:ascii="Times" w:hAnsi="Times"/>
                <w:color w:val="000000" w:themeColor="text1"/>
              </w:rPr>
              <w:t>More specifically, the general study design will have four sections of accuracy comparison between Chromatic Aberration (CA) with prior work VSUP and named them as:</w:t>
            </w:r>
          </w:p>
          <w:p w14:paraId="1A9A489D" w14:textId="77777777" w:rsidR="0045432F" w:rsidRPr="00FF1406" w:rsidRDefault="0045432F" w:rsidP="009D20AF">
            <w:pPr>
              <w:pStyle w:val="ListParagraph"/>
              <w:numPr>
                <w:ilvl w:val="0"/>
                <w:numId w:val="18"/>
              </w:numPr>
              <w:spacing w:after="100" w:line="276" w:lineRule="auto"/>
              <w:jc w:val="both"/>
              <w:rPr>
                <w:rFonts w:ascii="Times" w:hAnsi="Times"/>
                <w:color w:val="000000" w:themeColor="text1"/>
              </w:rPr>
            </w:pPr>
            <w:r w:rsidRPr="00FF1406">
              <w:rPr>
                <w:rFonts w:ascii="Times" w:hAnsi="Times"/>
                <w:color w:val="000000" w:themeColor="text1"/>
              </w:rPr>
              <w:t>CA + Bubble</w:t>
            </w:r>
          </w:p>
          <w:p w14:paraId="2BE06655" w14:textId="77777777" w:rsidR="0045432F" w:rsidRPr="00FF1406" w:rsidRDefault="0045432F" w:rsidP="009D20AF">
            <w:pPr>
              <w:pStyle w:val="ListParagraph"/>
              <w:numPr>
                <w:ilvl w:val="0"/>
                <w:numId w:val="18"/>
              </w:numPr>
              <w:spacing w:after="100" w:line="276" w:lineRule="auto"/>
              <w:jc w:val="both"/>
              <w:rPr>
                <w:rFonts w:ascii="Times" w:hAnsi="Times"/>
                <w:color w:val="000000" w:themeColor="text1"/>
              </w:rPr>
            </w:pPr>
            <w:r w:rsidRPr="00FF1406">
              <w:rPr>
                <w:rFonts w:ascii="Times" w:hAnsi="Times"/>
                <w:color w:val="000000" w:themeColor="text1"/>
              </w:rPr>
              <w:t>VSUP + Bubble</w:t>
            </w:r>
          </w:p>
          <w:p w14:paraId="5AC2A6AA" w14:textId="77777777" w:rsidR="0045432F" w:rsidRPr="008C2C8E" w:rsidRDefault="0045432F" w:rsidP="009D20AF">
            <w:pPr>
              <w:pStyle w:val="ListParagraph"/>
              <w:numPr>
                <w:ilvl w:val="0"/>
                <w:numId w:val="18"/>
              </w:numPr>
              <w:spacing w:after="100" w:line="276" w:lineRule="auto"/>
              <w:jc w:val="both"/>
              <w:rPr>
                <w:rFonts w:ascii="Times" w:hAnsi="Times"/>
                <w:color w:val="000000" w:themeColor="text1"/>
              </w:rPr>
            </w:pPr>
            <w:r w:rsidRPr="008C2C8E">
              <w:rPr>
                <w:rFonts w:ascii="Times" w:hAnsi="Times"/>
                <w:color w:val="000000" w:themeColor="text1"/>
              </w:rPr>
              <w:t>CA + Grid</w:t>
            </w:r>
          </w:p>
          <w:p w14:paraId="7880B526" w14:textId="77777777" w:rsidR="0045432F" w:rsidRPr="008C2C8E" w:rsidRDefault="0045432F" w:rsidP="009D20AF">
            <w:pPr>
              <w:pStyle w:val="ListParagraph"/>
              <w:numPr>
                <w:ilvl w:val="0"/>
                <w:numId w:val="18"/>
              </w:numPr>
              <w:spacing w:after="100" w:line="276" w:lineRule="auto"/>
              <w:jc w:val="both"/>
              <w:rPr>
                <w:rFonts w:ascii="Times" w:hAnsi="Times"/>
                <w:color w:val="000000" w:themeColor="text1"/>
              </w:rPr>
            </w:pPr>
            <w:r w:rsidRPr="008C2C8E">
              <w:rPr>
                <w:rFonts w:ascii="Times" w:hAnsi="Times"/>
                <w:color w:val="000000" w:themeColor="text1"/>
              </w:rPr>
              <w:t>VSUP + Grid</w:t>
            </w:r>
          </w:p>
          <w:p w14:paraId="7CB27A7F" w14:textId="77777777" w:rsidR="0045432F" w:rsidRPr="00046004" w:rsidRDefault="0045432F" w:rsidP="00BC6E3F">
            <w:pPr>
              <w:ind w:left="582" w:hanging="582"/>
              <w:rPr>
                <w:rFonts w:ascii="Times" w:hAnsi="Times"/>
              </w:rPr>
            </w:pPr>
          </w:p>
          <w:p w14:paraId="6612588A" w14:textId="77777777" w:rsidR="0045432F" w:rsidRPr="00046004" w:rsidRDefault="0045432F" w:rsidP="00BC6E3F">
            <w:pPr>
              <w:ind w:left="582" w:hanging="582"/>
              <w:rPr>
                <w:rFonts w:ascii="Times" w:hAnsi="Times"/>
              </w:rPr>
            </w:pPr>
            <w:r w:rsidRPr="00046004">
              <w:rPr>
                <w:rFonts w:ascii="Times" w:hAnsi="Times"/>
              </w:rPr>
              <w:t>C) What data will be collected using what research instruments? (Note that privacy and confidentiality of data will be covered in section 2.6)</w:t>
            </w:r>
          </w:p>
          <w:p w14:paraId="68DB9074" w14:textId="77777777" w:rsidR="0045432F" w:rsidRPr="00046004" w:rsidRDefault="0045432F" w:rsidP="00BC6E3F">
            <w:pPr>
              <w:pStyle w:val="NormalWeb"/>
              <w:shd w:val="clear" w:color="auto" w:fill="FFFFFF"/>
              <w:rPr>
                <w:rFonts w:ascii="Times" w:hAnsi="Times"/>
              </w:rPr>
            </w:pPr>
            <w:r w:rsidRPr="00046004">
              <w:rPr>
                <w:rFonts w:ascii="Times" w:hAnsi="Times"/>
              </w:rPr>
              <w:t xml:space="preserve">The following data will be collected: </w:t>
            </w:r>
          </w:p>
          <w:p w14:paraId="4A41A8AD" w14:textId="77777777" w:rsidR="0045432F" w:rsidRPr="00046004" w:rsidRDefault="0045432F" w:rsidP="009D20AF">
            <w:pPr>
              <w:pStyle w:val="NormalWeb"/>
              <w:numPr>
                <w:ilvl w:val="0"/>
                <w:numId w:val="17"/>
              </w:numPr>
              <w:shd w:val="clear" w:color="auto" w:fill="FFFFFF"/>
              <w:rPr>
                <w:rFonts w:ascii="Times" w:hAnsi="Times"/>
              </w:rPr>
            </w:pPr>
            <w:r>
              <w:rPr>
                <w:rFonts w:ascii="Times" w:hAnsi="Times"/>
              </w:rPr>
              <w:t>A</w:t>
            </w:r>
            <w:r w:rsidRPr="00046004">
              <w:rPr>
                <w:rFonts w:ascii="Times" w:hAnsi="Times"/>
              </w:rPr>
              <w:t xml:space="preserve">nswers to the questionnaire questions (Appendix </w:t>
            </w:r>
            <w:r>
              <w:rPr>
                <w:rFonts w:ascii="Times" w:hAnsi="Times"/>
              </w:rPr>
              <w:t>D</w:t>
            </w:r>
            <w:r w:rsidRPr="00046004">
              <w:rPr>
                <w:rFonts w:ascii="Times" w:hAnsi="Times"/>
              </w:rPr>
              <w:t xml:space="preserve">) will be collected </w:t>
            </w:r>
            <w:r>
              <w:rPr>
                <w:rFonts w:ascii="Times" w:hAnsi="Times"/>
              </w:rPr>
              <w:t xml:space="preserve">online </w:t>
            </w:r>
            <w:r w:rsidRPr="00046004">
              <w:rPr>
                <w:rFonts w:ascii="Times" w:hAnsi="Times"/>
              </w:rPr>
              <w:t xml:space="preserve">using </w:t>
            </w:r>
            <w:r>
              <w:rPr>
                <w:rFonts w:ascii="Times" w:hAnsi="Times"/>
              </w:rPr>
              <w:t xml:space="preserve">our self-developed web application. So, user will go through the questionnaire through browser and answer the question and our system will automatically track the response and save as JSON in file system with their email address. </w:t>
            </w:r>
          </w:p>
          <w:p w14:paraId="53F0DC53" w14:textId="77777777" w:rsidR="0045432F" w:rsidRDefault="0045432F" w:rsidP="009D20AF">
            <w:pPr>
              <w:pStyle w:val="NormalWeb"/>
              <w:numPr>
                <w:ilvl w:val="0"/>
                <w:numId w:val="17"/>
              </w:numPr>
              <w:shd w:val="clear" w:color="auto" w:fill="FFFFFF"/>
              <w:rPr>
                <w:rFonts w:ascii="Times" w:hAnsi="Times"/>
              </w:rPr>
            </w:pPr>
            <w:r>
              <w:rPr>
                <w:rFonts w:ascii="Times" w:hAnsi="Times"/>
              </w:rPr>
              <w:t>V</w:t>
            </w:r>
            <w:r w:rsidRPr="00046004">
              <w:rPr>
                <w:rFonts w:ascii="Times" w:hAnsi="Times"/>
              </w:rPr>
              <w:t>ideo</w:t>
            </w:r>
            <w:r>
              <w:rPr>
                <w:rFonts w:ascii="Times" w:hAnsi="Times"/>
              </w:rPr>
              <w:t xml:space="preserve"> </w:t>
            </w:r>
            <w:r w:rsidRPr="0070208B">
              <w:rPr>
                <w:rFonts w:ascii="Times" w:hAnsi="Times"/>
              </w:rPr>
              <w:t xml:space="preserve">(screenshare only) </w:t>
            </w:r>
            <w:r w:rsidRPr="00046004">
              <w:rPr>
                <w:rFonts w:ascii="Times" w:hAnsi="Times"/>
              </w:rPr>
              <w:t xml:space="preserve"> and audio recording of screenshare session will be collected using Microsoft Teams or Skype</w:t>
            </w:r>
            <w:r>
              <w:rPr>
                <w:rFonts w:ascii="Times" w:hAnsi="Times"/>
              </w:rPr>
              <w:t xml:space="preserve">. </w:t>
            </w:r>
          </w:p>
          <w:p w14:paraId="5A413012" w14:textId="77777777" w:rsidR="0045432F" w:rsidRPr="00046004" w:rsidRDefault="0045432F" w:rsidP="009D20AF">
            <w:pPr>
              <w:pStyle w:val="NormalWeb"/>
              <w:numPr>
                <w:ilvl w:val="0"/>
                <w:numId w:val="17"/>
              </w:numPr>
              <w:shd w:val="clear" w:color="auto" w:fill="FFFFFF"/>
              <w:rPr>
                <w:rFonts w:ascii="Times" w:hAnsi="Times"/>
              </w:rPr>
            </w:pPr>
            <w:r>
              <w:rPr>
                <w:rFonts w:ascii="Times" w:hAnsi="Times"/>
              </w:rPr>
              <w:t>Timing information will also be recorded to facilitate a comparison of the time requirements of each competing visualization approach.</w:t>
            </w:r>
          </w:p>
          <w:p w14:paraId="11DE0D2A" w14:textId="77777777" w:rsidR="0045432F" w:rsidRPr="00457A50" w:rsidRDefault="0045432F" w:rsidP="00BC6E3F">
            <w:pPr>
              <w:pStyle w:val="NormalWeb"/>
              <w:shd w:val="clear" w:color="auto" w:fill="FFFFFF"/>
              <w:rPr>
                <w:rFonts w:ascii="Times" w:hAnsi="Times"/>
              </w:rPr>
            </w:pPr>
            <w:r>
              <w:rPr>
                <w:rFonts w:ascii="Times" w:hAnsi="Times"/>
              </w:rPr>
              <w:t xml:space="preserve">It will be </w:t>
            </w:r>
            <w:r w:rsidRPr="00457A50">
              <w:rPr>
                <w:rFonts w:ascii="Times" w:hAnsi="Times"/>
              </w:rPr>
              <w:t>a within subject experiment</w:t>
            </w:r>
            <w:r>
              <w:rPr>
                <w:rFonts w:ascii="Times" w:hAnsi="Times"/>
              </w:rPr>
              <w:t xml:space="preserve"> to “</w:t>
            </w:r>
            <w:r w:rsidRPr="00457A50">
              <w:rPr>
                <w:rFonts w:ascii="Times" w:hAnsi="Times"/>
              </w:rPr>
              <w:t>control for the variation in the interpersonal differences” [Correll 2018]</w:t>
            </w:r>
            <w:r>
              <w:rPr>
                <w:rFonts w:ascii="Times" w:hAnsi="Times"/>
              </w:rPr>
              <w:t xml:space="preserve">.   </w:t>
            </w:r>
            <w:r w:rsidRPr="00457A50">
              <w:rPr>
                <w:rFonts w:ascii="Times" w:hAnsi="Times"/>
              </w:rPr>
              <w:t xml:space="preserve">Moreover, we will use sequence counter balancing to counter act any learning effects within each subject.      </w:t>
            </w:r>
          </w:p>
          <w:p w14:paraId="0EABC9F2" w14:textId="77777777" w:rsidR="0045432F" w:rsidRDefault="0045432F" w:rsidP="00BC6E3F">
            <w:pPr>
              <w:ind w:left="582" w:hanging="582"/>
              <w:rPr>
                <w:rFonts w:ascii="Times" w:hAnsi="Times"/>
              </w:rPr>
            </w:pPr>
            <w:r w:rsidRPr="00046004">
              <w:rPr>
                <w:rFonts w:ascii="Times" w:hAnsi="Times"/>
              </w:rPr>
              <w:t>D) How much of the participant’s time will participation in the study require?</w:t>
            </w:r>
          </w:p>
          <w:p w14:paraId="6F6EF98A" w14:textId="77777777" w:rsidR="0045432F" w:rsidRPr="00046004" w:rsidRDefault="0045432F" w:rsidP="00BC6E3F">
            <w:pPr>
              <w:ind w:left="582" w:hanging="582"/>
              <w:rPr>
                <w:rFonts w:ascii="Times" w:hAnsi="Times"/>
              </w:rPr>
            </w:pPr>
          </w:p>
          <w:p w14:paraId="0F681EEB" w14:textId="77777777" w:rsidR="0045432F" w:rsidRDefault="0045432F" w:rsidP="00BC6E3F">
            <w:pPr>
              <w:rPr>
                <w:rFonts w:ascii="Times" w:hAnsi="Times"/>
              </w:rPr>
            </w:pPr>
            <w:r w:rsidRPr="00046004">
              <w:rPr>
                <w:rFonts w:ascii="Times" w:hAnsi="Times"/>
              </w:rPr>
              <w:t xml:space="preserve">Approximately </w:t>
            </w:r>
            <w:r>
              <w:rPr>
                <w:rFonts w:ascii="Times" w:hAnsi="Times"/>
              </w:rPr>
              <w:t xml:space="preserve">1 </w:t>
            </w:r>
            <w:r w:rsidRPr="00046004">
              <w:rPr>
                <w:rFonts w:ascii="Times" w:hAnsi="Times"/>
              </w:rPr>
              <w:t xml:space="preserve">hour </w:t>
            </w:r>
            <w:r>
              <w:rPr>
                <w:rFonts w:ascii="Times" w:hAnsi="Times"/>
              </w:rPr>
              <w:t>will be required</w:t>
            </w:r>
            <w:r w:rsidRPr="00046004">
              <w:rPr>
                <w:rFonts w:ascii="Times" w:hAnsi="Times"/>
              </w:rPr>
              <w:t xml:space="preserve">. The participant should go through the presentation in dynamic web application for </w:t>
            </w:r>
            <w:r>
              <w:rPr>
                <w:rFonts w:ascii="Times" w:hAnsi="Times"/>
              </w:rPr>
              <w:t>up to 3</w:t>
            </w:r>
            <w:r>
              <w:rPr>
                <w:rFonts w:ascii="Times" w:eastAsia="Calibri" w:hAnsi="Times"/>
              </w:rPr>
              <w:t>0 minutes</w:t>
            </w:r>
            <w:r w:rsidRPr="00046004">
              <w:rPr>
                <w:rFonts w:ascii="Times" w:hAnsi="Times"/>
              </w:rPr>
              <w:t xml:space="preserve"> and </w:t>
            </w:r>
            <w:r>
              <w:rPr>
                <w:rFonts w:ascii="Times" w:hAnsi="Times"/>
              </w:rPr>
              <w:t xml:space="preserve">30 </w:t>
            </w:r>
            <w:r>
              <w:rPr>
                <w:rFonts w:ascii="Times" w:eastAsia="Calibri" w:hAnsi="Times"/>
              </w:rPr>
              <w:t>minutes</w:t>
            </w:r>
            <w:r w:rsidRPr="00046004">
              <w:rPr>
                <w:rFonts w:ascii="Times" w:hAnsi="Times"/>
              </w:rPr>
              <w:t xml:space="preserve"> is anticipated for the completion of questionnaire section which is the main component of the survey. </w:t>
            </w:r>
          </w:p>
          <w:p w14:paraId="2876D38C" w14:textId="77777777" w:rsidR="0045432F" w:rsidRPr="00046004" w:rsidRDefault="0045432F" w:rsidP="00BC6E3F">
            <w:pPr>
              <w:rPr>
                <w:rFonts w:ascii="Times" w:hAnsi="Times"/>
              </w:rPr>
            </w:pPr>
          </w:p>
          <w:p w14:paraId="719E61D8" w14:textId="77777777" w:rsidR="0045432F" w:rsidRPr="00046004" w:rsidRDefault="0045432F" w:rsidP="00BC6E3F">
            <w:pPr>
              <w:rPr>
                <w:rFonts w:ascii="Times" w:hAnsi="Times"/>
              </w:rPr>
            </w:pPr>
            <w:r w:rsidRPr="00046004">
              <w:rPr>
                <w:rFonts w:ascii="Times" w:hAnsi="Times" w:cs="Calibri"/>
              </w:rPr>
              <w:t>[</w:t>
            </w:r>
            <w:r>
              <w:rPr>
                <w:rFonts w:cs="Calibri"/>
                <w:sz w:val="18"/>
                <w:szCs w:val="18"/>
              </w:rPr>
              <w:t>X</w:t>
            </w:r>
            <w:r w:rsidRPr="00046004">
              <w:rPr>
                <w:rFonts w:ascii="Times" w:hAnsi="Times" w:cs="Calibri"/>
              </w:rPr>
              <w:t xml:space="preserve">] </w:t>
            </w:r>
            <w:r w:rsidRPr="00046004">
              <w:rPr>
                <w:rFonts w:ascii="Times" w:hAnsi="Times"/>
              </w:rPr>
              <w:t>Append copies of all research instruments (questionnaires, focus group questions, standardized measures, etc)</w:t>
            </w:r>
          </w:p>
          <w:p w14:paraId="641CA051" w14:textId="77777777" w:rsidR="0045432F" w:rsidRDefault="0045432F" w:rsidP="00BC6E3F">
            <w:pPr>
              <w:rPr>
                <w:rFonts w:ascii="Times" w:hAnsi="Times"/>
              </w:rPr>
            </w:pPr>
            <w:r w:rsidRPr="00046004">
              <w:rPr>
                <w:rFonts w:ascii="Times" w:hAnsi="Times" w:cs="Calibri"/>
              </w:rPr>
              <w:t xml:space="preserve">[  ] </w:t>
            </w:r>
            <w:r w:rsidRPr="00046004">
              <w:rPr>
                <w:rFonts w:ascii="Times" w:hAnsi="Times"/>
              </w:rPr>
              <w:t>This is a clinical trial (physical or mental health intervention) – ensure section 2.12 is completed</w:t>
            </w:r>
          </w:p>
          <w:p w14:paraId="393F1F37" w14:textId="77777777" w:rsidR="0045432F" w:rsidRDefault="0045432F" w:rsidP="00BC6E3F">
            <w:pPr>
              <w:rPr>
                <w:rFonts w:ascii="Times" w:hAnsi="Times"/>
              </w:rPr>
            </w:pPr>
          </w:p>
          <w:p w14:paraId="459D4803" w14:textId="77777777" w:rsidR="0045432F" w:rsidRDefault="0045432F" w:rsidP="00BC6E3F">
            <w:pPr>
              <w:rPr>
                <w:rFonts w:ascii="Times" w:hAnsi="Times"/>
              </w:rPr>
            </w:pPr>
          </w:p>
          <w:p w14:paraId="3DE07C6C" w14:textId="77777777" w:rsidR="0045432F" w:rsidRPr="00046004" w:rsidRDefault="0045432F" w:rsidP="00BC6E3F">
            <w:pPr>
              <w:rPr>
                <w:rFonts w:ascii="Times" w:hAnsi="Times"/>
              </w:rPr>
            </w:pPr>
          </w:p>
        </w:tc>
      </w:tr>
      <w:tr w:rsidR="0045432F" w:rsidRPr="00463DD8" w14:paraId="69533CD5" w14:textId="77777777" w:rsidTr="00BC6E3F">
        <w:trPr>
          <w:trHeight w:val="27"/>
        </w:trPr>
        <w:tc>
          <w:tcPr>
            <w:tcW w:w="9900" w:type="dxa"/>
          </w:tcPr>
          <w:p w14:paraId="18776ECF" w14:textId="77777777" w:rsidR="0045432F" w:rsidRPr="004F058C" w:rsidRDefault="0045432F" w:rsidP="00BC6E3F">
            <w:pPr>
              <w:ind w:left="625" w:hanging="567"/>
              <w:rPr>
                <w:rFonts w:ascii="Times" w:hAnsi="Times"/>
              </w:rPr>
            </w:pPr>
            <w:r w:rsidRPr="004F058C">
              <w:rPr>
                <w:rFonts w:ascii="Times" w:hAnsi="Times"/>
              </w:rPr>
              <w:t xml:space="preserve">2.5.2 Briefly </w:t>
            </w:r>
            <w:r w:rsidRPr="004F058C">
              <w:rPr>
                <w:rFonts w:ascii="Times" w:hAnsi="Times" w:cstheme="majorHAnsi"/>
              </w:rPr>
              <w:t>describe the data analysis plan. Indicate how the proposed data analyses address the study’s primary objectives or research questions.</w:t>
            </w:r>
          </w:p>
          <w:p w14:paraId="38E2C887" w14:textId="77777777" w:rsidR="0045432F" w:rsidRPr="008C2C8E" w:rsidRDefault="0045432F" w:rsidP="00BC6E3F">
            <w:pPr>
              <w:pStyle w:val="NormalWeb"/>
              <w:shd w:val="clear" w:color="auto" w:fill="FFFFFF"/>
              <w:jc w:val="both"/>
              <w:rPr>
                <w:rFonts w:ascii="Times" w:hAnsi="Times"/>
                <w:color w:val="000000" w:themeColor="text1"/>
              </w:rPr>
            </w:pPr>
            <w:r w:rsidRPr="00D17677">
              <w:rPr>
                <w:rFonts w:ascii="Times" w:hAnsi="Times"/>
                <w:lang w:val="en-GB"/>
              </w:rPr>
              <w:t xml:space="preserve">There will be </w:t>
            </w:r>
            <w:r>
              <w:rPr>
                <w:rFonts w:ascii="Times" w:hAnsi="Times"/>
                <w:lang w:val="en-GB"/>
              </w:rPr>
              <w:t>several</w:t>
            </w:r>
            <w:r w:rsidRPr="00D17677">
              <w:rPr>
                <w:rFonts w:ascii="Times" w:hAnsi="Times"/>
                <w:lang w:val="en-GB"/>
              </w:rPr>
              <w:t xml:space="preserve"> aspects to data collection</w:t>
            </w:r>
            <w:r>
              <w:rPr>
                <w:rFonts w:ascii="Times" w:hAnsi="Times"/>
                <w:lang w:val="en-GB"/>
              </w:rPr>
              <w:t xml:space="preserve"> and analysis</w:t>
            </w:r>
            <w:r w:rsidRPr="00D17677">
              <w:rPr>
                <w:rFonts w:ascii="Times" w:hAnsi="Times"/>
                <w:lang w:val="en-GB"/>
              </w:rPr>
              <w:t xml:space="preserve">. First of all, we will record the audio of participants while they perform tasks; we anticipate that participants </w:t>
            </w:r>
            <w:r>
              <w:rPr>
                <w:rFonts w:ascii="Times" w:hAnsi="Times"/>
                <w:lang w:val="en-GB"/>
              </w:rPr>
              <w:t>could</w:t>
            </w:r>
            <w:r w:rsidRPr="00D17677">
              <w:rPr>
                <w:rFonts w:ascii="Times" w:hAnsi="Times"/>
                <w:lang w:val="en-GB"/>
              </w:rPr>
              <w:t xml:space="preserve"> express frustration or describe their intensions while performing the tasks. We will use this information to help interpret the log data, described next. </w:t>
            </w:r>
            <w:r>
              <w:rPr>
                <w:rFonts w:ascii="Times" w:hAnsi="Times"/>
                <w:lang w:val="en-GB"/>
              </w:rPr>
              <w:t xml:space="preserve"> </w:t>
            </w:r>
            <w:r w:rsidRPr="00D17677">
              <w:rPr>
                <w:rFonts w:ascii="Times" w:hAnsi="Times"/>
                <w:lang w:val="en-GB"/>
              </w:rPr>
              <w:t xml:space="preserve">Second, the timings </w:t>
            </w:r>
            <w:r>
              <w:rPr>
                <w:rFonts w:ascii="Times" w:hAnsi="Times"/>
                <w:lang w:val="en-GB"/>
              </w:rPr>
              <w:t>of the required tasks will be recorded automatically by our system</w:t>
            </w:r>
            <w:r w:rsidRPr="00D17677">
              <w:rPr>
                <w:rFonts w:ascii="Times" w:hAnsi="Times"/>
                <w:lang w:val="en-GB"/>
              </w:rPr>
              <w:t xml:space="preserve">. Third, there will </w:t>
            </w:r>
            <w:r>
              <w:rPr>
                <w:rFonts w:ascii="Times" w:hAnsi="Times"/>
                <w:lang w:val="en-GB"/>
              </w:rPr>
              <w:t>a color vision</w:t>
            </w:r>
            <w:r w:rsidRPr="00D17677">
              <w:rPr>
                <w:rFonts w:ascii="Times" w:hAnsi="Times"/>
                <w:lang w:val="en-GB"/>
              </w:rPr>
              <w:t xml:space="preserve"> test and tasks related questionnaires</w:t>
            </w:r>
            <w:r>
              <w:rPr>
                <w:rFonts w:ascii="Times" w:hAnsi="Times"/>
                <w:lang w:val="en-GB"/>
              </w:rPr>
              <w:t xml:space="preserve"> [Appendix F]</w:t>
            </w:r>
            <w:r w:rsidRPr="00D17677">
              <w:rPr>
                <w:rFonts w:ascii="Times" w:hAnsi="Times"/>
                <w:lang w:val="en-GB"/>
              </w:rPr>
              <w:t xml:space="preserve"> to fill out by participants. Fourth, after all the tasks are finished, </w:t>
            </w:r>
            <w:r>
              <w:rPr>
                <w:rFonts w:ascii="Times" w:hAnsi="Times"/>
                <w:lang w:val="en-GB"/>
              </w:rPr>
              <w:t>they</w:t>
            </w:r>
            <w:r w:rsidRPr="00D17677">
              <w:rPr>
                <w:rFonts w:ascii="Times" w:hAnsi="Times"/>
                <w:lang w:val="en-GB"/>
              </w:rPr>
              <w:t xml:space="preserve"> will </w:t>
            </w:r>
            <w:r>
              <w:rPr>
                <w:rFonts w:ascii="Times" w:hAnsi="Times"/>
                <w:lang w:val="en-GB"/>
              </w:rPr>
              <w:t>answer a questionnaire</w:t>
            </w:r>
            <w:r w:rsidRPr="00D17677">
              <w:rPr>
                <w:rFonts w:ascii="Times" w:hAnsi="Times"/>
                <w:lang w:val="en-GB"/>
              </w:rPr>
              <w:t xml:space="preserve"> about the experience of using our application </w:t>
            </w:r>
            <w:r>
              <w:rPr>
                <w:rFonts w:ascii="Times" w:hAnsi="Times"/>
                <w:lang w:val="en-GB"/>
              </w:rPr>
              <w:t>for</w:t>
            </w:r>
            <w:r w:rsidRPr="00D17677">
              <w:rPr>
                <w:rFonts w:ascii="Times" w:hAnsi="Times"/>
                <w:lang w:val="en-GB"/>
              </w:rPr>
              <w:t xml:space="preserve"> two selection techniques</w:t>
            </w:r>
            <w:r>
              <w:rPr>
                <w:rFonts w:ascii="Times" w:hAnsi="Times"/>
                <w:lang w:val="en-GB"/>
              </w:rPr>
              <w:t xml:space="preserve">. </w:t>
            </w:r>
            <w:r>
              <w:rPr>
                <w:rFonts w:ascii="Times" w:hAnsi="Times"/>
              </w:rPr>
              <w:t xml:space="preserve">The questions will include the </w:t>
            </w:r>
            <w:r w:rsidRPr="00D76B4F">
              <w:rPr>
                <w:rFonts w:ascii="Times" w:hAnsi="Times"/>
                <w:color w:val="000000" w:themeColor="text1"/>
              </w:rPr>
              <w:t xml:space="preserve">System Usability Scale (SUS) </w:t>
            </w:r>
            <w:r w:rsidRPr="00C05E55">
              <w:rPr>
                <w:rFonts w:ascii="Times" w:hAnsi="Times"/>
              </w:rPr>
              <w:t>[Brook</w:t>
            </w:r>
            <w:r>
              <w:rPr>
                <w:rFonts w:ascii="Times" w:hAnsi="Times"/>
              </w:rPr>
              <w:t>s 1986</w:t>
            </w:r>
            <w:r w:rsidRPr="00C05E55">
              <w:rPr>
                <w:rFonts w:ascii="Times" w:hAnsi="Times"/>
              </w:rPr>
              <w:t xml:space="preserve">] </w:t>
            </w:r>
            <w:r>
              <w:rPr>
                <w:rFonts w:ascii="Times" w:hAnsi="Times"/>
              </w:rPr>
              <w:t xml:space="preserve">and the </w:t>
            </w:r>
            <w:r w:rsidRPr="00D76B4F">
              <w:rPr>
                <w:rFonts w:ascii="Times" w:hAnsi="Times"/>
                <w:color w:val="000000" w:themeColor="text1"/>
              </w:rPr>
              <w:t xml:space="preserve">NASA-TLX </w:t>
            </w:r>
            <w:r w:rsidRPr="00B84851">
              <w:rPr>
                <w:rFonts w:ascii="Times" w:hAnsi="Times"/>
              </w:rPr>
              <w:t>[NASA 1986]</w:t>
            </w:r>
            <w:r>
              <w:rPr>
                <w:rFonts w:ascii="Times" w:hAnsi="Times"/>
              </w:rPr>
              <w:t xml:space="preserve"> standardized questionnaires.  </w:t>
            </w:r>
          </w:p>
          <w:p w14:paraId="6F33A7E6" w14:textId="77777777" w:rsidR="0045432F" w:rsidRDefault="0045432F" w:rsidP="00BC6E3F">
            <w:pPr>
              <w:pStyle w:val="NormalWeb"/>
              <w:shd w:val="clear" w:color="auto" w:fill="FFFFFF"/>
              <w:jc w:val="both"/>
              <w:rPr>
                <w:rFonts w:ascii="Times" w:hAnsi="Times"/>
                <w:lang w:val="en-GB"/>
              </w:rPr>
            </w:pPr>
            <w:r w:rsidRPr="00D17677">
              <w:rPr>
                <w:rFonts w:ascii="Times" w:hAnsi="Times"/>
                <w:lang w:val="en-GB"/>
              </w:rPr>
              <w:t xml:space="preserve">The timing of finishing tasks </w:t>
            </w:r>
            <w:r>
              <w:rPr>
                <w:rFonts w:ascii="Times" w:hAnsi="Times"/>
                <w:lang w:val="en-GB"/>
              </w:rPr>
              <w:t xml:space="preserve">and user estimates of values and uncertainty </w:t>
            </w:r>
            <w:r w:rsidRPr="00D17677">
              <w:rPr>
                <w:rFonts w:ascii="Times" w:hAnsi="Times"/>
                <w:lang w:val="en-GB"/>
              </w:rPr>
              <w:t>will be objective quantitative measure</w:t>
            </w:r>
            <w:r>
              <w:rPr>
                <w:rFonts w:ascii="Times" w:hAnsi="Times"/>
                <w:lang w:val="en-GB"/>
              </w:rPr>
              <w:t>s</w:t>
            </w:r>
            <w:r w:rsidRPr="00D17677">
              <w:rPr>
                <w:rFonts w:ascii="Times" w:hAnsi="Times"/>
                <w:lang w:val="en-GB"/>
              </w:rPr>
              <w:t xml:space="preserve"> of performance; responses to rating questionnaires will give us subjective quantitative data such as the degree of user satisfaction with the interface and confidence about finishing tasks. The data will </w:t>
            </w:r>
            <w:r>
              <w:rPr>
                <w:rFonts w:ascii="Times" w:hAnsi="Times"/>
                <w:lang w:val="en-GB"/>
              </w:rPr>
              <w:t xml:space="preserve">also </w:t>
            </w:r>
            <w:r w:rsidRPr="00D17677">
              <w:rPr>
                <w:rFonts w:ascii="Times" w:hAnsi="Times"/>
                <w:lang w:val="en-GB"/>
              </w:rPr>
              <w:t>give us information that will allow us to further refine our interface</w:t>
            </w:r>
            <w:r>
              <w:rPr>
                <w:rFonts w:ascii="Times" w:hAnsi="Times"/>
                <w:lang w:val="en-GB"/>
              </w:rPr>
              <w:t xml:space="preserve"> in future work</w:t>
            </w:r>
            <w:r w:rsidRPr="00D17677">
              <w:rPr>
                <w:rFonts w:ascii="Times" w:hAnsi="Times"/>
                <w:lang w:val="en-GB"/>
              </w:rPr>
              <w:t xml:space="preserve">. </w:t>
            </w:r>
          </w:p>
          <w:p w14:paraId="2BBD1FFC" w14:textId="77777777" w:rsidR="0045432F" w:rsidRDefault="0045432F" w:rsidP="00BC6E3F">
            <w:pPr>
              <w:pStyle w:val="NormalWeb"/>
              <w:shd w:val="clear" w:color="auto" w:fill="FFFFFF"/>
              <w:jc w:val="both"/>
              <w:rPr>
                <w:rFonts w:ascii="Times" w:hAnsi="Times"/>
              </w:rPr>
            </w:pPr>
            <w:r w:rsidRPr="00D17677">
              <w:rPr>
                <w:rFonts w:ascii="Times" w:hAnsi="Times"/>
                <w:lang w:val="en-GB"/>
              </w:rPr>
              <w:t xml:space="preserve">Post-session </w:t>
            </w:r>
            <w:r>
              <w:rPr>
                <w:rFonts w:ascii="Times" w:hAnsi="Times"/>
                <w:lang w:val="en-GB"/>
              </w:rPr>
              <w:t>questionnaires</w:t>
            </w:r>
            <w:r w:rsidRPr="00D17677">
              <w:rPr>
                <w:rFonts w:ascii="Times" w:hAnsi="Times"/>
                <w:lang w:val="en-GB"/>
              </w:rPr>
              <w:t xml:space="preserve"> </w:t>
            </w:r>
            <w:r w:rsidRPr="00046004">
              <w:rPr>
                <w:rFonts w:ascii="Times" w:hAnsi="Times"/>
              </w:rPr>
              <w:t xml:space="preserve">(Appendix </w:t>
            </w:r>
            <w:r>
              <w:rPr>
                <w:rFonts w:ascii="Times" w:hAnsi="Times"/>
              </w:rPr>
              <w:t>D</w:t>
            </w:r>
            <w:r w:rsidRPr="00046004">
              <w:rPr>
                <w:rFonts w:ascii="Times" w:hAnsi="Times"/>
              </w:rPr>
              <w:t>)</w:t>
            </w:r>
            <w:r>
              <w:rPr>
                <w:rFonts w:ascii="Times" w:hAnsi="Times"/>
              </w:rPr>
              <w:t xml:space="preserve"> </w:t>
            </w:r>
            <w:r w:rsidRPr="00D17677">
              <w:rPr>
                <w:rFonts w:ascii="Times" w:hAnsi="Times"/>
                <w:lang w:val="en-GB"/>
              </w:rPr>
              <w:t xml:space="preserve">will provide us with additional feedback, which might not be apparent in the previous data and will help us to </w:t>
            </w:r>
            <w:r w:rsidRPr="00D76B4F">
              <w:rPr>
                <w:rFonts w:ascii="Times" w:hAnsi="Times"/>
                <w:color w:val="000000" w:themeColor="text1"/>
                <w:lang w:val="en-GB"/>
              </w:rPr>
              <w:t>understand the preference of a participant’s choices more comprehensively</w:t>
            </w:r>
            <w:r w:rsidRPr="00D17677">
              <w:rPr>
                <w:rFonts w:ascii="Times" w:hAnsi="Times"/>
                <w:lang w:val="en-GB"/>
              </w:rPr>
              <w:t xml:space="preserve"> in terms of these </w:t>
            </w:r>
            <w:r>
              <w:rPr>
                <w:rFonts w:ascii="Times" w:hAnsi="Times"/>
                <w:lang w:val="en-GB"/>
              </w:rPr>
              <w:t>visualization</w:t>
            </w:r>
            <w:r w:rsidRPr="00D17677">
              <w:rPr>
                <w:rFonts w:ascii="Times" w:hAnsi="Times"/>
                <w:lang w:val="en-GB"/>
              </w:rPr>
              <w:t xml:space="preserve"> techniques.  </w:t>
            </w:r>
            <w:r>
              <w:rPr>
                <w:rFonts w:ascii="Times" w:hAnsi="Times"/>
                <w:lang w:val="en-GB"/>
              </w:rPr>
              <w:t>The scoring method will be straightforward where each question will carry 1 point in every section.</w:t>
            </w:r>
          </w:p>
          <w:p w14:paraId="1180E316" w14:textId="77777777" w:rsidR="0045432F" w:rsidRPr="00D76B4F" w:rsidRDefault="0045432F" w:rsidP="00BC6E3F">
            <w:pPr>
              <w:pStyle w:val="NormalWeb"/>
              <w:shd w:val="clear" w:color="auto" w:fill="FFFFFF"/>
              <w:jc w:val="both"/>
              <w:rPr>
                <w:rFonts w:ascii="Times" w:hAnsi="Times"/>
                <w:color w:val="000000" w:themeColor="text1"/>
              </w:rPr>
            </w:pPr>
            <w:r w:rsidRPr="003B6B35">
              <w:rPr>
                <w:rFonts w:ascii="Times" w:hAnsi="Times"/>
              </w:rPr>
              <w:t>Participant responses will be com</w:t>
            </w:r>
            <w:r w:rsidRPr="00D17677">
              <w:rPr>
                <w:rFonts w:ascii="Times" w:hAnsi="Times"/>
              </w:rPr>
              <w:t xml:space="preserve">pared and </w:t>
            </w:r>
            <w:r w:rsidRPr="00D301C8">
              <w:t>anonymized</w:t>
            </w:r>
            <w:r w:rsidRPr="00D17677">
              <w:rPr>
                <w:rFonts w:ascii="Times" w:hAnsi="Times"/>
              </w:rPr>
              <w:t xml:space="preserve">. Positive averaged scores for the approach will support the hypothesis that chromatic aberration </w:t>
            </w:r>
            <w:r w:rsidRPr="00D76B4F">
              <w:rPr>
                <w:rFonts w:ascii="Times" w:hAnsi="Times"/>
              </w:rPr>
              <w:t>is more useful for</w:t>
            </w:r>
            <w:r w:rsidRPr="00D17677">
              <w:rPr>
                <w:rFonts w:ascii="Times" w:hAnsi="Times"/>
              </w:rPr>
              <w:t xml:space="preserve"> uncertainty visualization</w:t>
            </w:r>
            <w:r w:rsidRPr="00D76B4F">
              <w:rPr>
                <w:rFonts w:ascii="Times" w:hAnsi="Times"/>
              </w:rPr>
              <w:t xml:space="preserve"> over alternative</w:t>
            </w:r>
            <w:r>
              <w:rPr>
                <w:rFonts w:ascii="Times" w:hAnsi="Times"/>
              </w:rPr>
              <w:t>s</w:t>
            </w:r>
            <w:r w:rsidRPr="00D17677">
              <w:rPr>
                <w:rFonts w:ascii="Times" w:hAnsi="Times"/>
              </w:rPr>
              <w:t xml:space="preserve">. </w:t>
            </w:r>
            <w:r w:rsidRPr="00D76B4F">
              <w:rPr>
                <w:rFonts w:ascii="Times" w:hAnsi="Times"/>
              </w:rPr>
              <w:t xml:space="preserve"> </w:t>
            </w:r>
            <w:r>
              <w:rPr>
                <w:rFonts w:ascii="Times" w:hAnsi="Times"/>
              </w:rPr>
              <w:t xml:space="preserve"> More specifically, we will </w:t>
            </w:r>
            <w:r w:rsidRPr="006C0D4C">
              <w:rPr>
                <w:rFonts w:ascii="Times" w:hAnsi="Times"/>
                <w:color w:val="000000" w:themeColor="text1"/>
              </w:rPr>
              <w:t xml:space="preserve">use the </w:t>
            </w:r>
            <w:r w:rsidRPr="00D76B4F">
              <w:rPr>
                <w:rFonts w:ascii="Times" w:hAnsi="Times"/>
              </w:rPr>
              <w:t>Shapiro-Wilk normality test</w:t>
            </w:r>
            <w:r>
              <w:rPr>
                <w:rFonts w:ascii="Times" w:hAnsi="Times"/>
                <w:color w:val="000000" w:themeColor="text1"/>
              </w:rPr>
              <w:t xml:space="preserve"> [Shapiro &amp; Wilk 1965]</w:t>
            </w:r>
            <w:r w:rsidRPr="006C0D4C">
              <w:rPr>
                <w:rFonts w:ascii="Times" w:hAnsi="Times"/>
                <w:color w:val="000000" w:themeColor="text1"/>
              </w:rPr>
              <w:t xml:space="preserve"> to determine if the responses followed a normal distribution. </w:t>
            </w:r>
            <w:r>
              <w:rPr>
                <w:rFonts w:ascii="Times" w:hAnsi="Times"/>
                <w:color w:val="000000" w:themeColor="text1"/>
              </w:rPr>
              <w:t xml:space="preserve">For comparisons we will use standard t-tests. </w:t>
            </w:r>
          </w:p>
          <w:p w14:paraId="189482FC" w14:textId="77777777" w:rsidR="0045432F" w:rsidRPr="00046004" w:rsidRDefault="0045432F" w:rsidP="00BC6E3F">
            <w:pPr>
              <w:pStyle w:val="NormalWeb"/>
              <w:shd w:val="clear" w:color="auto" w:fill="FFFFFF"/>
              <w:jc w:val="both"/>
              <w:rPr>
                <w:rFonts w:ascii="Times" w:hAnsi="Times"/>
              </w:rPr>
            </w:pPr>
            <w:r w:rsidRPr="00046004">
              <w:rPr>
                <w:rFonts w:ascii="Times" w:hAnsi="Times"/>
              </w:rPr>
              <w:t xml:space="preserve">Participants’ feedback is also requested in written form. This feedback, in addition to comments made by the user during the screenshare, will be used as suggestions for future work. </w:t>
            </w:r>
          </w:p>
          <w:p w14:paraId="1471B5AC" w14:textId="77777777" w:rsidR="0045432F" w:rsidRPr="00046004" w:rsidRDefault="0045432F" w:rsidP="00BC6E3F">
            <w:pPr>
              <w:rPr>
                <w:rFonts w:ascii="Times" w:hAnsi="Times"/>
              </w:rPr>
            </w:pPr>
          </w:p>
        </w:tc>
      </w:tr>
      <w:tr w:rsidR="0045432F" w:rsidRPr="00463DD8" w14:paraId="297573C3" w14:textId="77777777" w:rsidTr="00BC6E3F">
        <w:trPr>
          <w:trHeight w:val="667"/>
        </w:trPr>
        <w:tc>
          <w:tcPr>
            <w:tcW w:w="9900" w:type="dxa"/>
          </w:tcPr>
          <w:p w14:paraId="39519DCE" w14:textId="77777777" w:rsidR="0045432F" w:rsidRDefault="0045432F" w:rsidP="00BC6E3F">
            <w:pPr>
              <w:ind w:left="582" w:hanging="582"/>
            </w:pPr>
            <w:r w:rsidRPr="00463DD8">
              <w:t>2</w:t>
            </w:r>
            <w:r>
              <w:t xml:space="preserve">.5.3 Describe any compensation </w:t>
            </w:r>
            <w:r w:rsidRPr="00463DD8">
              <w:t>that will be given to participants</w:t>
            </w:r>
            <w:r>
              <w:t xml:space="preserve"> and how this will be handled for participants who do not complete the </w:t>
            </w:r>
            <w:r w:rsidRPr="005B04C4">
              <w:t>study. Discuss any expenses participants are likely to incur and whether/how these will be reimbursed.</w:t>
            </w:r>
          </w:p>
          <w:p w14:paraId="0B1FCD4B" w14:textId="77777777" w:rsidR="0045432F" w:rsidRPr="00D00340" w:rsidRDefault="0045432F" w:rsidP="00BC6E3F">
            <w:pPr>
              <w:pStyle w:val="NormalWeb"/>
              <w:shd w:val="clear" w:color="auto" w:fill="FFFFFF"/>
              <w:jc w:val="both"/>
              <w:rPr>
                <w:rFonts w:ascii="Times" w:hAnsi="Times"/>
                <w:color w:val="000000" w:themeColor="text1"/>
              </w:rPr>
            </w:pPr>
            <w:r w:rsidRPr="00D00340">
              <w:rPr>
                <w:rFonts w:ascii="Times" w:hAnsi="Times"/>
                <w:color w:val="000000" w:themeColor="text1"/>
              </w:rPr>
              <w:t>Every participant will receive compensation of $10 (Walmart/Amazon E-Gift card) from the researcher after the study. The compensation will be given even if the participant does not finish the study. The gift-card will be sent to their email and there won’t be any other expenses in the study. Since the gift-card will be provided through email, there will be automatic history in mailbox and hence no need to sign of participant payment receipt.</w:t>
            </w:r>
          </w:p>
          <w:p w14:paraId="5E136779" w14:textId="77777777" w:rsidR="0045432F" w:rsidRPr="00565E94" w:rsidRDefault="0045432F" w:rsidP="00BC6E3F">
            <w:pPr>
              <w:pStyle w:val="NormalWeb"/>
              <w:shd w:val="clear" w:color="auto" w:fill="FFFFFF"/>
              <w:rPr>
                <w:rFonts w:ascii="Times" w:hAnsi="Times"/>
              </w:rPr>
            </w:pPr>
          </w:p>
        </w:tc>
      </w:tr>
    </w:tbl>
    <w:p w14:paraId="19E6BB69" w14:textId="77777777" w:rsidR="0045432F" w:rsidRPr="00463DD8" w:rsidRDefault="0045432F" w:rsidP="0045432F"/>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45432F" w:rsidRPr="00463DD8" w14:paraId="627DD0A9" w14:textId="77777777" w:rsidTr="00BC6E3F">
        <w:tc>
          <w:tcPr>
            <w:tcW w:w="9900" w:type="dxa"/>
            <w:shd w:val="clear" w:color="auto" w:fill="F2F2F2" w:themeFill="background1" w:themeFillShade="F2"/>
          </w:tcPr>
          <w:p w14:paraId="43B06E21" w14:textId="77777777" w:rsidR="0045432F" w:rsidRPr="00A94911" w:rsidRDefault="0045432F" w:rsidP="00BC6E3F">
            <w:r w:rsidRPr="006446B5">
              <w:rPr>
                <w:b/>
              </w:rPr>
              <w:t>2.6</w:t>
            </w:r>
            <w:r>
              <w:t xml:space="preserve"> </w:t>
            </w:r>
            <w:r w:rsidRPr="00E07F60">
              <w:rPr>
                <w:b/>
                <w:bCs/>
              </w:rPr>
              <w:t>Privacy and confidentiality</w:t>
            </w:r>
            <w:r w:rsidRPr="00463DD8">
              <w:t xml:space="preserve"> </w:t>
            </w:r>
          </w:p>
        </w:tc>
      </w:tr>
      <w:tr w:rsidR="0045432F" w:rsidRPr="00463DD8" w14:paraId="75765916" w14:textId="77777777" w:rsidTr="00BC6E3F">
        <w:trPr>
          <w:trHeight w:val="2250"/>
        </w:trPr>
        <w:tc>
          <w:tcPr>
            <w:tcW w:w="9900" w:type="dxa"/>
          </w:tcPr>
          <w:p w14:paraId="0FBADA16" w14:textId="77777777" w:rsidR="0045432F" w:rsidRPr="00046004" w:rsidRDefault="0045432F" w:rsidP="00BC6E3F">
            <w:pPr>
              <w:ind w:left="582" w:hanging="582"/>
              <w:rPr>
                <w:rFonts w:ascii="Times" w:hAnsi="Times" w:cstheme="minorHAnsi"/>
                <w:szCs w:val="22"/>
              </w:rPr>
            </w:pPr>
            <w:r w:rsidRPr="00046004">
              <w:rPr>
                <w:rFonts w:ascii="Times" w:hAnsi="Times" w:cstheme="minorHAnsi"/>
                <w:szCs w:val="22"/>
              </w:rPr>
              <w:t xml:space="preserve">2.6.1 </w:t>
            </w:r>
            <w:bookmarkStart w:id="115" w:name="_Hlk18410082"/>
          </w:p>
          <w:p w14:paraId="0E4D26AE" w14:textId="77777777" w:rsidR="0045432F" w:rsidRPr="00046004" w:rsidRDefault="0045432F" w:rsidP="00BC6E3F">
            <w:pPr>
              <w:ind w:left="582" w:hanging="582"/>
              <w:rPr>
                <w:rFonts w:ascii="Times" w:hAnsi="Times" w:cstheme="minorHAnsi"/>
                <w:szCs w:val="22"/>
              </w:rPr>
            </w:pPr>
            <w:r w:rsidRPr="00046004">
              <w:rPr>
                <w:rFonts w:ascii="Times" w:hAnsi="Times" w:cstheme="minorHAnsi"/>
                <w:szCs w:val="22"/>
              </w:rPr>
              <w:t>A) Describe who will have knowledge of participants’ identities.</w:t>
            </w:r>
          </w:p>
          <w:p w14:paraId="40D1ACE4" w14:textId="77777777" w:rsidR="0045432F" w:rsidRPr="00046004" w:rsidRDefault="0045432F" w:rsidP="00BC6E3F">
            <w:pPr>
              <w:pStyle w:val="NormalWeb"/>
              <w:shd w:val="clear" w:color="auto" w:fill="FFFFFF"/>
              <w:rPr>
                <w:rFonts w:ascii="Times" w:hAnsi="Times"/>
              </w:rPr>
            </w:pPr>
            <w:r w:rsidRPr="00046004">
              <w:rPr>
                <w:rFonts w:ascii="Times" w:hAnsi="Times"/>
                <w:szCs w:val="22"/>
              </w:rPr>
              <w:t xml:space="preserve">Only the researcher will know the relationship between participant’s name and unique participant IDs. </w:t>
            </w:r>
          </w:p>
          <w:p w14:paraId="46E26BD6" w14:textId="77777777" w:rsidR="0045432F" w:rsidRPr="00046004" w:rsidRDefault="0045432F" w:rsidP="00BC6E3F">
            <w:pPr>
              <w:widowControl w:val="0"/>
              <w:autoSpaceDE w:val="0"/>
              <w:autoSpaceDN w:val="0"/>
              <w:adjustRightInd w:val="0"/>
              <w:ind w:left="342" w:hanging="342"/>
              <w:rPr>
                <w:rFonts w:ascii="Times" w:hAnsi="Times" w:cstheme="minorHAnsi"/>
                <w:szCs w:val="22"/>
              </w:rPr>
            </w:pPr>
            <w:r w:rsidRPr="00046004">
              <w:rPr>
                <w:rFonts w:ascii="Times" w:hAnsi="Times" w:cstheme="minorHAnsi"/>
                <w:szCs w:val="22"/>
              </w:rPr>
              <w:t>B) Describe the level of identifiability of the study data (</w:t>
            </w:r>
            <w:bookmarkStart w:id="116" w:name="_Hlk20834429"/>
            <w:r w:rsidRPr="00046004">
              <w:rPr>
                <w:rFonts w:ascii="Times" w:hAnsi="Times" w:cstheme="minorHAnsi"/>
                <w:szCs w:val="22"/>
              </w:rPr>
              <w:t>anonymous, anonymized, de-identified/coded, identifying</w:t>
            </w:r>
            <w:bookmarkEnd w:id="116"/>
            <w:r w:rsidRPr="00046004">
              <w:rPr>
                <w:rFonts w:ascii="Times" w:hAnsi="Times" w:cstheme="minorHAnsi"/>
                <w:szCs w:val="22"/>
              </w:rPr>
              <w:t xml:space="preserve">) (see </w:t>
            </w:r>
            <w:hyperlink r:id="rId62" w:anchor="a" w:history="1">
              <w:r w:rsidRPr="00046004">
                <w:rPr>
                  <w:rStyle w:val="Hyperlink"/>
                  <w:rFonts w:ascii="Times" w:hAnsi="Times" w:cstheme="minorHAnsi"/>
                  <w:szCs w:val="22"/>
                </w:rPr>
                <w:t>TCPS Chapter 5A – types of information</w:t>
              </w:r>
            </w:hyperlink>
            <w:r w:rsidRPr="00046004">
              <w:rPr>
                <w:rFonts w:ascii="Times" w:hAnsi="Times" w:cstheme="minorHAnsi"/>
                <w:szCs w:val="22"/>
              </w:rPr>
              <w:t xml:space="preserve"> for definitions).</w:t>
            </w:r>
          </w:p>
          <w:p w14:paraId="774FD5BE" w14:textId="77777777" w:rsidR="0045432F" w:rsidRPr="00565E94" w:rsidRDefault="0045432F" w:rsidP="00BC6E3F">
            <w:pPr>
              <w:pStyle w:val="NormalWeb"/>
              <w:shd w:val="clear" w:color="auto" w:fill="FFFFFF"/>
              <w:rPr>
                <w:rFonts w:ascii="Times" w:hAnsi="Times"/>
              </w:rPr>
            </w:pPr>
            <w:r w:rsidRPr="00565E94">
              <w:rPr>
                <w:rFonts w:ascii="Times" w:hAnsi="Times"/>
              </w:rPr>
              <w:t xml:space="preserve">Data from this study will be associated to participants IDs (Coded Information). </w:t>
            </w:r>
          </w:p>
          <w:p w14:paraId="4CC7D488" w14:textId="77777777" w:rsidR="0045432F" w:rsidRPr="00046004" w:rsidRDefault="0045432F" w:rsidP="00BC6E3F">
            <w:pPr>
              <w:rPr>
                <w:rFonts w:ascii="Times" w:hAnsi="Times" w:cstheme="minorHAnsi"/>
                <w:szCs w:val="22"/>
              </w:rPr>
            </w:pPr>
          </w:p>
          <w:p w14:paraId="29313EA6" w14:textId="77777777" w:rsidR="0045432F" w:rsidRPr="00046004" w:rsidRDefault="0045432F" w:rsidP="00BC6E3F">
            <w:pPr>
              <w:ind w:left="342" w:hanging="342"/>
              <w:rPr>
                <w:rFonts w:ascii="Times" w:hAnsi="Times" w:cstheme="minorHAnsi"/>
                <w:szCs w:val="22"/>
              </w:rPr>
            </w:pPr>
            <w:r w:rsidRPr="00046004">
              <w:rPr>
                <w:rFonts w:ascii="Times" w:hAnsi="Times" w:cstheme="minorHAnsi"/>
                <w:szCs w:val="22"/>
              </w:rPr>
              <w:t>C) Specify which members of the research team (or others) will have access to participants’ data and for what purpose.</w:t>
            </w:r>
          </w:p>
          <w:p w14:paraId="613D2697" w14:textId="77777777" w:rsidR="0045432F" w:rsidRDefault="0045432F" w:rsidP="00BC6E3F">
            <w:pPr>
              <w:ind w:left="342" w:hanging="342"/>
              <w:rPr>
                <w:rFonts w:ascii="Times" w:hAnsi="Times"/>
                <w:szCs w:val="22"/>
              </w:rPr>
            </w:pPr>
          </w:p>
          <w:p w14:paraId="01FE6938" w14:textId="77777777" w:rsidR="0045432F" w:rsidRPr="00046004" w:rsidRDefault="0045432F" w:rsidP="00BC6E3F">
            <w:pPr>
              <w:ind w:left="342" w:hanging="342"/>
              <w:rPr>
                <w:rFonts w:ascii="Times" w:hAnsi="Times" w:cstheme="minorHAnsi"/>
                <w:szCs w:val="22"/>
              </w:rPr>
            </w:pPr>
            <w:r w:rsidRPr="00046004">
              <w:rPr>
                <w:rFonts w:ascii="Times" w:hAnsi="Times"/>
                <w:szCs w:val="22"/>
              </w:rPr>
              <w:t>Project supervisor might have access on participants information for validation and justify their achievement with their qualification. In other word</w:t>
            </w:r>
            <w:r>
              <w:rPr>
                <w:rFonts w:ascii="Times" w:hAnsi="Times"/>
                <w:szCs w:val="22"/>
              </w:rPr>
              <w:t>s,</w:t>
            </w:r>
            <w:r w:rsidRPr="00046004">
              <w:rPr>
                <w:rFonts w:ascii="Times" w:hAnsi="Times"/>
                <w:szCs w:val="22"/>
              </w:rPr>
              <w:t xml:space="preserve"> to </w:t>
            </w:r>
            <w:r>
              <w:rPr>
                <w:rFonts w:ascii="Times" w:hAnsi="Times"/>
                <w:szCs w:val="22"/>
              </w:rPr>
              <w:t>justify</w:t>
            </w:r>
            <w:r w:rsidRPr="00046004">
              <w:rPr>
                <w:rFonts w:ascii="Times" w:hAnsi="Times"/>
                <w:szCs w:val="22"/>
              </w:rPr>
              <w:t xml:space="preserve"> how much the educational background or knowledge level helps to answer the questionnaire properly.</w:t>
            </w:r>
          </w:p>
          <w:p w14:paraId="18172E36" w14:textId="77777777" w:rsidR="0045432F" w:rsidRPr="009C3487" w:rsidRDefault="0045432F" w:rsidP="00BC6E3F">
            <w:pPr>
              <w:rPr>
                <w:rFonts w:cstheme="minorHAnsi"/>
                <w:szCs w:val="22"/>
              </w:rPr>
            </w:pPr>
          </w:p>
          <w:p w14:paraId="4C548F2E" w14:textId="77777777" w:rsidR="0045432F" w:rsidRPr="00046004" w:rsidRDefault="0045432F" w:rsidP="00BC6E3F">
            <w:pPr>
              <w:widowControl w:val="0"/>
              <w:autoSpaceDE w:val="0"/>
              <w:autoSpaceDN w:val="0"/>
              <w:adjustRightInd w:val="0"/>
              <w:ind w:left="342" w:hanging="342"/>
              <w:rPr>
                <w:rFonts w:ascii="Times" w:hAnsi="Times" w:cstheme="minorHAnsi"/>
              </w:rPr>
            </w:pPr>
            <w:r w:rsidRPr="009C3487">
              <w:rPr>
                <w:rFonts w:cstheme="minorHAnsi"/>
                <w:szCs w:val="22"/>
              </w:rPr>
              <w:t xml:space="preserve">D) </w:t>
            </w:r>
            <w:r>
              <w:rPr>
                <w:rFonts w:cstheme="minorHAnsi"/>
                <w:szCs w:val="22"/>
              </w:rPr>
              <w:t>D</w:t>
            </w:r>
            <w:r w:rsidRPr="009C3487">
              <w:rPr>
                <w:rFonts w:cstheme="minorHAnsi"/>
                <w:szCs w:val="22"/>
              </w:rPr>
              <w:t xml:space="preserve">escribe </w:t>
            </w:r>
            <w:r>
              <w:rPr>
                <w:rFonts w:cstheme="minorHAnsi"/>
                <w:szCs w:val="22"/>
              </w:rPr>
              <w:t>measures to ensure privacy and confidentiality</w:t>
            </w:r>
            <w:r w:rsidRPr="009C3487">
              <w:rPr>
                <w:rFonts w:cstheme="minorHAnsi"/>
                <w:szCs w:val="22"/>
              </w:rPr>
              <w:t xml:space="preserve"> </w:t>
            </w:r>
            <w:r>
              <w:rPr>
                <w:rFonts w:cstheme="minorHAnsi"/>
                <w:szCs w:val="22"/>
              </w:rPr>
              <w:t>of</w:t>
            </w:r>
            <w:r w:rsidRPr="009C3487">
              <w:rPr>
                <w:rFonts w:cstheme="minorHAnsi"/>
                <w:szCs w:val="22"/>
              </w:rPr>
              <w:t xml:space="preserve"> study documents and </w:t>
            </w:r>
            <w:r>
              <w:rPr>
                <w:rFonts w:cstheme="minorHAnsi"/>
                <w:szCs w:val="22"/>
              </w:rPr>
              <w:t xml:space="preserve">participant </w:t>
            </w:r>
            <w:r w:rsidRPr="009C3487">
              <w:rPr>
                <w:rFonts w:cstheme="minorHAnsi"/>
                <w:szCs w:val="22"/>
              </w:rPr>
              <w:t>data</w:t>
            </w:r>
            <w:r>
              <w:rPr>
                <w:rFonts w:cstheme="minorHAnsi"/>
                <w:szCs w:val="22"/>
              </w:rPr>
              <w:t xml:space="preserve"> </w:t>
            </w:r>
            <w:r w:rsidRPr="00046004">
              <w:rPr>
                <w:rFonts w:ascii="Times" w:hAnsi="Times" w:cstheme="minorHAnsi"/>
              </w:rPr>
              <w:t>during the data collection and analysis phase</w:t>
            </w:r>
            <w:bookmarkEnd w:id="115"/>
            <w:r w:rsidRPr="00046004">
              <w:rPr>
                <w:rFonts w:ascii="Times" w:hAnsi="Times" w:cstheme="minorHAnsi"/>
              </w:rPr>
              <w:t>. [Note that plans for long term storage will be covered in 2.6.2]</w:t>
            </w:r>
          </w:p>
          <w:p w14:paraId="6305C614" w14:textId="77777777" w:rsidR="0045432F" w:rsidRPr="00046004" w:rsidRDefault="0045432F" w:rsidP="009D20AF">
            <w:pPr>
              <w:pStyle w:val="ListParagraph"/>
              <w:widowControl w:val="0"/>
              <w:numPr>
                <w:ilvl w:val="0"/>
                <w:numId w:val="15"/>
              </w:numPr>
              <w:autoSpaceDE w:val="0"/>
              <w:autoSpaceDN w:val="0"/>
              <w:adjustRightInd w:val="0"/>
              <w:rPr>
                <w:rFonts w:ascii="Times" w:hAnsi="Times" w:cstheme="minorHAnsi"/>
              </w:rPr>
            </w:pPr>
            <w:r w:rsidRPr="00046004">
              <w:rPr>
                <w:rFonts w:ascii="Times" w:hAnsi="Times" w:cstheme="minorHAnsi"/>
              </w:rPr>
              <w:t xml:space="preserve">Address: handling of documents/data during data collection; transportation or transfer of documents/data; storage of documents/data (during the study). </w:t>
            </w:r>
          </w:p>
          <w:p w14:paraId="6F8CDC75" w14:textId="77777777" w:rsidR="0045432F" w:rsidRPr="00046004" w:rsidRDefault="0045432F" w:rsidP="009D20AF">
            <w:pPr>
              <w:pStyle w:val="ListParagraph"/>
              <w:widowControl w:val="0"/>
              <w:numPr>
                <w:ilvl w:val="0"/>
                <w:numId w:val="15"/>
              </w:numPr>
              <w:autoSpaceDE w:val="0"/>
              <w:autoSpaceDN w:val="0"/>
              <w:adjustRightInd w:val="0"/>
              <w:rPr>
                <w:rFonts w:ascii="Times" w:hAnsi="Times" w:cstheme="minorHAnsi"/>
              </w:rPr>
            </w:pPr>
            <w:r w:rsidRPr="00046004">
              <w:rPr>
                <w:rFonts w:ascii="Times" w:hAnsi="Times" w:cstheme="minorHAnsi"/>
              </w:rPr>
              <w:t xml:space="preserve">If a key-code will be maintained, describe how it will be kept secure. </w:t>
            </w:r>
          </w:p>
          <w:p w14:paraId="09F263A0" w14:textId="77777777" w:rsidR="0045432F" w:rsidRPr="00046004" w:rsidRDefault="0045432F" w:rsidP="009D20AF">
            <w:pPr>
              <w:pStyle w:val="ListParagraph"/>
              <w:widowControl w:val="0"/>
              <w:numPr>
                <w:ilvl w:val="0"/>
                <w:numId w:val="15"/>
              </w:numPr>
              <w:autoSpaceDE w:val="0"/>
              <w:autoSpaceDN w:val="0"/>
              <w:adjustRightInd w:val="0"/>
              <w:rPr>
                <w:rFonts w:ascii="Times" w:hAnsi="Times" w:cstheme="minorHAnsi"/>
              </w:rPr>
            </w:pPr>
            <w:r w:rsidRPr="00046004">
              <w:rPr>
                <w:rFonts w:ascii="Times" w:hAnsi="Times" w:cstheme="minorHAnsi"/>
              </w:rPr>
              <w:t xml:space="preserve">For electronic data, describe electronic data security measures, including file encryption and/or password protection </w:t>
            </w:r>
            <w:hyperlink r:id="rId63" w:history="1">
              <w:r w:rsidRPr="00046004">
                <w:rPr>
                  <w:rStyle w:val="Hyperlink"/>
                  <w:rFonts w:ascii="Times" w:hAnsi="Times" w:cstheme="minorHAnsi"/>
                </w:rPr>
                <w:t>as applicable</w:t>
              </w:r>
            </w:hyperlink>
            <w:r w:rsidRPr="00046004">
              <w:rPr>
                <w:rFonts w:ascii="Times" w:hAnsi="Times" w:cstheme="minorHAnsi"/>
              </w:rPr>
              <w:t xml:space="preserve">.  </w:t>
            </w:r>
          </w:p>
          <w:p w14:paraId="32E4B2FD" w14:textId="77777777" w:rsidR="0045432F" w:rsidRPr="00046004" w:rsidRDefault="0045432F" w:rsidP="009D20AF">
            <w:pPr>
              <w:pStyle w:val="ListParagraph"/>
              <w:widowControl w:val="0"/>
              <w:numPr>
                <w:ilvl w:val="0"/>
                <w:numId w:val="15"/>
              </w:numPr>
              <w:autoSpaceDE w:val="0"/>
              <w:autoSpaceDN w:val="0"/>
              <w:adjustRightInd w:val="0"/>
              <w:rPr>
                <w:rFonts w:ascii="Times" w:hAnsi="Times" w:cstheme="minorHAnsi"/>
              </w:rPr>
            </w:pPr>
            <w:r w:rsidRPr="00046004">
              <w:rPr>
                <w:rFonts w:ascii="Times" w:hAnsi="Times" w:cstheme="minorHAnsi"/>
              </w:rPr>
              <w:t xml:space="preserve">For hard copy documents, describe physical security measures (specify location). </w:t>
            </w:r>
          </w:p>
          <w:p w14:paraId="0AB360CA" w14:textId="77777777" w:rsidR="0045432F" w:rsidRPr="00046004" w:rsidRDefault="0045432F" w:rsidP="00BC6E3F">
            <w:pPr>
              <w:widowControl w:val="0"/>
              <w:autoSpaceDE w:val="0"/>
              <w:autoSpaceDN w:val="0"/>
              <w:adjustRightInd w:val="0"/>
              <w:ind w:left="342" w:hanging="342"/>
              <w:rPr>
                <w:rFonts w:ascii="Times" w:hAnsi="Times" w:cstheme="minorHAnsi"/>
              </w:rPr>
            </w:pPr>
          </w:p>
          <w:p w14:paraId="1E94E6CC" w14:textId="77777777" w:rsidR="0045432F" w:rsidRPr="00046004" w:rsidRDefault="0045432F" w:rsidP="00BC6E3F">
            <w:pPr>
              <w:widowControl w:val="0"/>
              <w:autoSpaceDE w:val="0"/>
              <w:autoSpaceDN w:val="0"/>
              <w:adjustRightInd w:val="0"/>
              <w:ind w:left="342" w:hanging="342"/>
              <w:rPr>
                <w:rFonts w:ascii="Times" w:hAnsi="Times" w:cstheme="minorHAnsi"/>
              </w:rPr>
            </w:pPr>
          </w:p>
          <w:p w14:paraId="5166E98A" w14:textId="77777777" w:rsidR="0045432F" w:rsidRPr="00D00340" w:rsidRDefault="0045432F" w:rsidP="00BC6E3F">
            <w:pPr>
              <w:pStyle w:val="NormalWeb"/>
              <w:shd w:val="clear" w:color="auto" w:fill="FFFFFF"/>
              <w:jc w:val="both"/>
              <w:rPr>
                <w:rFonts w:ascii="Times" w:hAnsi="Times"/>
                <w:color w:val="000000" w:themeColor="text1"/>
              </w:rPr>
            </w:pPr>
            <w:r w:rsidRPr="00D00340">
              <w:rPr>
                <w:rFonts w:ascii="Times" w:hAnsi="Times"/>
                <w:color w:val="000000" w:themeColor="text1"/>
              </w:rPr>
              <w:t>We will use our self-developed web application for the questionnaire. The questionnaire will include multiple choice questions and identification</w:t>
            </w:r>
            <w:r w:rsidRPr="00D00340" w:rsidDel="00213170">
              <w:rPr>
                <w:rFonts w:ascii="Times" w:hAnsi="Times"/>
                <w:color w:val="000000" w:themeColor="text1"/>
              </w:rPr>
              <w:t xml:space="preserve"> </w:t>
            </w:r>
            <w:r w:rsidRPr="00D00340">
              <w:rPr>
                <w:rFonts w:ascii="Times" w:hAnsi="Times"/>
                <w:color w:val="000000" w:themeColor="text1"/>
              </w:rPr>
              <w:t>questions based on provided parameters. No personal information will be asked from the participants other than email to send the gift-card and computer skill/profession to evaluate our study performance based on their qualification</w:t>
            </w:r>
            <w:r w:rsidRPr="00040570">
              <w:rPr>
                <w:rFonts w:ascii="Times" w:hAnsi="Times"/>
                <w:color w:val="000000" w:themeColor="text1"/>
              </w:rPr>
              <w:t>. We will store the audio and video (screenshare only) and securely at Dalhousie university and will keep until research work is evaluated and nobody would be able to access the data other than researcher. The researcher will be responsible to keep the data strictly secret and will not share or disclose it to anyone. After evaluation, researcher will permanently erase all data (audio, response, screenshare video) relevant to participation.</w:t>
            </w:r>
            <w:r>
              <w:rPr>
                <w:rFonts w:ascii="Times" w:hAnsi="Times"/>
                <w:color w:val="000000" w:themeColor="text1"/>
              </w:rPr>
              <w:t xml:space="preserve"> </w:t>
            </w:r>
          </w:p>
          <w:p w14:paraId="741A2D45" w14:textId="77777777" w:rsidR="0045432F" w:rsidRPr="00046004" w:rsidRDefault="0045432F" w:rsidP="00BC6E3F">
            <w:pPr>
              <w:widowControl w:val="0"/>
              <w:autoSpaceDE w:val="0"/>
              <w:autoSpaceDN w:val="0"/>
              <w:adjustRightInd w:val="0"/>
              <w:ind w:left="342" w:hanging="342"/>
              <w:rPr>
                <w:rFonts w:ascii="Times" w:hAnsi="Times" w:cstheme="minorHAnsi"/>
              </w:rPr>
            </w:pPr>
          </w:p>
          <w:p w14:paraId="2B479D9D" w14:textId="77777777" w:rsidR="0045432F" w:rsidRPr="004A707C" w:rsidRDefault="0045432F" w:rsidP="00BC6E3F">
            <w:pPr>
              <w:rPr>
                <w:rFonts w:cstheme="minorHAnsi"/>
                <w:szCs w:val="22"/>
              </w:rPr>
            </w:pPr>
            <w:r w:rsidRPr="00046004">
              <w:rPr>
                <w:rFonts w:ascii="Times" w:hAnsi="Times" w:cstheme="minorHAnsi"/>
              </w:rPr>
              <w:t xml:space="preserve"> [  ] This research involves personal health records (ensure section 2.13 is completed)</w:t>
            </w:r>
          </w:p>
        </w:tc>
      </w:tr>
      <w:tr w:rsidR="0045432F" w:rsidRPr="00463DD8" w14:paraId="36E2EB43" w14:textId="77777777" w:rsidTr="00BC6E3F">
        <w:trPr>
          <w:trHeight w:val="1583"/>
        </w:trPr>
        <w:tc>
          <w:tcPr>
            <w:tcW w:w="9900" w:type="dxa"/>
          </w:tcPr>
          <w:p w14:paraId="5844A504" w14:textId="77777777" w:rsidR="0045432F" w:rsidRDefault="0045432F" w:rsidP="00BC6E3F">
            <w:pPr>
              <w:ind w:left="582" w:hanging="582"/>
            </w:pPr>
            <w:r w:rsidRPr="00463DD8">
              <w:t>2.</w:t>
            </w:r>
            <w:r>
              <w:t>6.2 Describe</w:t>
            </w:r>
            <w:r w:rsidRPr="002B0D0B">
              <w:t xml:space="preserve"> plans for </w:t>
            </w:r>
            <w:r>
              <w:t>data retention and long-term storage</w:t>
            </w:r>
            <w:r w:rsidRPr="002B0D0B">
              <w:t xml:space="preserve"> </w:t>
            </w:r>
            <w:r>
              <w:t xml:space="preserve">(i.e. </w:t>
            </w:r>
            <w:r w:rsidRPr="002B0D0B">
              <w:t>how long data will be retained</w:t>
            </w:r>
            <w:r>
              <w:t>, in what form</w:t>
            </w:r>
            <w:r w:rsidRPr="002B0D0B">
              <w:t xml:space="preserve"> and where</w:t>
            </w:r>
            <w:r>
              <w:t xml:space="preserve">). </w:t>
            </w:r>
            <w:r w:rsidRPr="004414F2">
              <w:t>Will the data eventually be destroyed or irreversibly anonymized? If so, what procedures will be used for this? Discuss any plans for future use of the data or materials beyond the study currently being reviewed.</w:t>
            </w:r>
          </w:p>
          <w:p w14:paraId="5C7B6664" w14:textId="77777777" w:rsidR="0045432F" w:rsidRDefault="0045432F" w:rsidP="00BC6E3F">
            <w:pPr>
              <w:jc w:val="both"/>
              <w:rPr>
                <w:rFonts w:ascii="Times" w:hAnsi="Times"/>
              </w:rPr>
            </w:pPr>
          </w:p>
          <w:p w14:paraId="0513DF4D" w14:textId="77777777" w:rsidR="0045432F" w:rsidRPr="00046004" w:rsidRDefault="0045432F" w:rsidP="00BC6E3F">
            <w:pPr>
              <w:jc w:val="both"/>
            </w:pPr>
            <w:r w:rsidRPr="00040570">
              <w:t xml:space="preserve">Survey responses will be stored </w:t>
            </w:r>
            <w:r w:rsidRPr="00040570">
              <w:rPr>
                <w:color w:val="000000" w:themeColor="text1"/>
              </w:rPr>
              <w:t xml:space="preserve">on </w:t>
            </w:r>
            <w:r w:rsidRPr="00040570">
              <w:t>the Dalhousie Servers (secure web-space allocated for the researcher by Dalhousie University) through our online web application automatically. Recorded audio and video from the screenshare will be stored on the same secure server of dal-space</w:t>
            </w:r>
            <w:r w:rsidRPr="00040570">
              <w:rPr>
                <w:color w:val="000000" w:themeColor="text1"/>
                <w:shd w:val="clear" w:color="auto" w:fill="FFFFFF"/>
              </w:rPr>
              <w:t xml:space="preserve">. The response data will be stored with users email address initially and after completion of study, it will be added to the report in de-identified form and the researcher will destroy the files after successful completion of the research. </w:t>
            </w:r>
            <w:r w:rsidRPr="00040570">
              <w:t>Only the researcher will have access to the collected data in this study and there is no plan to use the collected data beyond the study.</w:t>
            </w:r>
          </w:p>
          <w:p w14:paraId="666A3FB2" w14:textId="77777777" w:rsidR="0045432F" w:rsidRDefault="0045432F" w:rsidP="00BC6E3F">
            <w:pPr>
              <w:ind w:left="582" w:hanging="582"/>
            </w:pPr>
          </w:p>
          <w:p w14:paraId="151A8EBF" w14:textId="77777777" w:rsidR="0045432F" w:rsidRPr="00463DD8" w:rsidRDefault="0045432F" w:rsidP="00BC6E3F">
            <w:r w:rsidRPr="00375AAB">
              <w:rPr>
                <w:sz w:val="18"/>
                <w:szCs w:val="18"/>
              </w:rPr>
              <w:t>[  ]</w:t>
            </w:r>
            <w:r>
              <w:t xml:space="preserve"> This research will be deposited in a data repository (ensure section </w:t>
            </w:r>
            <w:r w:rsidRPr="002F192D">
              <w:t>2.14</w:t>
            </w:r>
            <w:r>
              <w:t xml:space="preserve"> is completed)</w:t>
            </w:r>
          </w:p>
        </w:tc>
      </w:tr>
      <w:tr w:rsidR="0045432F" w:rsidRPr="00463DD8" w14:paraId="700ED117" w14:textId="77777777" w:rsidTr="00BC6E3F">
        <w:trPr>
          <w:trHeight w:val="934"/>
        </w:trPr>
        <w:tc>
          <w:tcPr>
            <w:tcW w:w="9900" w:type="dxa"/>
          </w:tcPr>
          <w:p w14:paraId="3A6833D2" w14:textId="77777777" w:rsidR="0045432F" w:rsidRDefault="0045432F" w:rsidP="00BC6E3F">
            <w:pPr>
              <w:ind w:left="582" w:hanging="582"/>
            </w:pPr>
            <w:r w:rsidRPr="00463DD8">
              <w:t>2.</w:t>
            </w:r>
            <w:r>
              <w:t xml:space="preserve">6.3 </w:t>
            </w:r>
          </w:p>
          <w:p w14:paraId="4A98C7E5" w14:textId="77777777" w:rsidR="0045432F" w:rsidRDefault="0045432F" w:rsidP="00BC6E3F">
            <w:pPr>
              <w:ind w:left="582" w:hanging="582"/>
            </w:pPr>
            <w:r w:rsidRPr="00463DD8">
              <w:t>Describe</w:t>
            </w:r>
            <w:r>
              <w:t xml:space="preserve"> if/how participant</w:t>
            </w:r>
            <w:r w:rsidRPr="00463DD8">
              <w:t xml:space="preserve"> </w:t>
            </w:r>
            <w:r>
              <w:t>confidentiality will be protected</w:t>
            </w:r>
            <w:r w:rsidRPr="00463DD8">
              <w:t xml:space="preserve"> </w:t>
            </w:r>
            <w:r>
              <w:t>when</w:t>
            </w:r>
            <w:r w:rsidRPr="00463DD8">
              <w:t xml:space="preserve"> research results </w:t>
            </w:r>
            <w:r>
              <w:t>are reported:</w:t>
            </w:r>
          </w:p>
          <w:p w14:paraId="62397667" w14:textId="77777777" w:rsidR="0045432F" w:rsidRPr="00AA3D1C" w:rsidRDefault="0045432F" w:rsidP="00BC6E3F">
            <w:pPr>
              <w:ind w:left="522" w:hanging="522"/>
              <w:rPr>
                <w:rFonts w:cs="Calibri"/>
                <w:szCs w:val="22"/>
              </w:rPr>
            </w:pPr>
            <w:r>
              <w:t xml:space="preserve">A) For quantitative results - </w:t>
            </w:r>
            <w:r>
              <w:rPr>
                <w:rFonts w:cs="Calibri"/>
                <w:szCs w:val="22"/>
              </w:rPr>
              <w:t>In what form</w:t>
            </w:r>
            <w:r w:rsidRPr="00AA3D1C">
              <w:rPr>
                <w:rFonts w:cs="Calibri"/>
                <w:szCs w:val="22"/>
              </w:rPr>
              <w:t xml:space="preserve"> will study </w:t>
            </w:r>
            <w:r>
              <w:rPr>
                <w:rFonts w:cs="Calibri"/>
                <w:szCs w:val="22"/>
              </w:rPr>
              <w:t>data</w:t>
            </w:r>
            <w:r w:rsidRPr="00AA3D1C">
              <w:rPr>
                <w:rFonts w:cs="Calibri"/>
                <w:szCs w:val="22"/>
              </w:rPr>
              <w:t xml:space="preserve"> be disseminated?</w:t>
            </w:r>
          </w:p>
          <w:p w14:paraId="518041EE" w14:textId="77777777" w:rsidR="0045432F" w:rsidRPr="005525C9" w:rsidRDefault="0045432F" w:rsidP="00BC6E3F">
            <w:pPr>
              <w:ind w:left="1134" w:hanging="612"/>
              <w:rPr>
                <w:rFonts w:cs="Calibri"/>
                <w:szCs w:val="22"/>
              </w:rPr>
            </w:pPr>
            <w:r>
              <w:rPr>
                <w:sz w:val="18"/>
                <w:szCs w:val="18"/>
              </w:rPr>
              <w:t xml:space="preserve">[  ] </w:t>
            </w:r>
            <w:r w:rsidRPr="005525C9">
              <w:rPr>
                <w:rFonts w:cs="Calibri"/>
                <w:szCs w:val="22"/>
              </w:rPr>
              <w:t>Only aggregate data will be presented</w:t>
            </w:r>
          </w:p>
          <w:p w14:paraId="406E329C" w14:textId="77777777" w:rsidR="0045432F" w:rsidRPr="00AA3D1C" w:rsidRDefault="0045432F" w:rsidP="00BC6E3F">
            <w:pPr>
              <w:ind w:left="1134" w:hanging="612"/>
              <w:rPr>
                <w:rFonts w:cs="Calibri"/>
                <w:szCs w:val="22"/>
              </w:rPr>
            </w:pPr>
            <w:r>
              <w:rPr>
                <w:sz w:val="18"/>
                <w:szCs w:val="18"/>
              </w:rPr>
              <w:t xml:space="preserve">[X] </w:t>
            </w:r>
            <w:r w:rsidRPr="00AA3D1C">
              <w:rPr>
                <w:rFonts w:cs="Calibri"/>
                <w:szCs w:val="22"/>
              </w:rPr>
              <w:t>Individual de-identified</w:t>
            </w:r>
            <w:r>
              <w:rPr>
                <w:rFonts w:cs="Calibri"/>
                <w:szCs w:val="22"/>
              </w:rPr>
              <w:t xml:space="preserve">, anonymized or anonymous </w:t>
            </w:r>
            <w:r w:rsidRPr="00AA3D1C">
              <w:rPr>
                <w:rFonts w:cs="Calibri"/>
                <w:szCs w:val="22"/>
              </w:rPr>
              <w:t>data will be presented</w:t>
            </w:r>
          </w:p>
          <w:p w14:paraId="5E985AC5" w14:textId="77777777" w:rsidR="0045432F" w:rsidRPr="00AA3D1C" w:rsidRDefault="0045432F" w:rsidP="00BC6E3F">
            <w:pPr>
              <w:ind w:left="1134" w:hanging="612"/>
              <w:rPr>
                <w:rFonts w:cs="Calibri"/>
                <w:szCs w:val="22"/>
              </w:rPr>
            </w:pPr>
            <w:r>
              <w:rPr>
                <w:sz w:val="18"/>
                <w:szCs w:val="18"/>
              </w:rPr>
              <w:t xml:space="preserve">[  ] </w:t>
            </w:r>
            <w:r w:rsidRPr="00AA3D1C">
              <w:rPr>
                <w:rFonts w:cs="Calibri"/>
                <w:szCs w:val="22"/>
              </w:rPr>
              <w:t>Other. If “other”, briefly describe dissemination plans with regard to identifiability of data.</w:t>
            </w:r>
          </w:p>
          <w:p w14:paraId="15DF1814" w14:textId="77777777" w:rsidR="0045432F" w:rsidRPr="005525C9" w:rsidRDefault="0045432F" w:rsidP="00BC6E3F">
            <w:pPr>
              <w:ind w:left="1134" w:hanging="612"/>
              <w:rPr>
                <w:szCs w:val="22"/>
              </w:rPr>
            </w:pPr>
            <w:r>
              <w:rPr>
                <w:sz w:val="18"/>
                <w:szCs w:val="18"/>
              </w:rPr>
              <w:t xml:space="preserve">[  ] </w:t>
            </w:r>
            <w:r w:rsidRPr="005525C9">
              <w:rPr>
                <w:szCs w:val="22"/>
              </w:rPr>
              <w:t>Not applicable, only qualitative data will be presented</w:t>
            </w:r>
          </w:p>
          <w:p w14:paraId="2AAB68F2" w14:textId="77777777" w:rsidR="0045432F" w:rsidRDefault="0045432F" w:rsidP="00BC6E3F">
            <w:pPr>
              <w:ind w:left="522" w:hanging="522"/>
              <w:rPr>
                <w:rFonts w:cs="Calibri"/>
                <w:szCs w:val="22"/>
              </w:rPr>
            </w:pPr>
          </w:p>
          <w:p w14:paraId="0CE5CFCD" w14:textId="77777777" w:rsidR="0045432F" w:rsidRPr="009D036D" w:rsidRDefault="0045432F" w:rsidP="00BC6E3F">
            <w:pPr>
              <w:ind w:left="522" w:hanging="522"/>
              <w:rPr>
                <w:rFonts w:cs="Calibri"/>
                <w:szCs w:val="22"/>
              </w:rPr>
            </w:pPr>
            <w:r>
              <w:rPr>
                <w:rFonts w:cs="Calibri"/>
                <w:szCs w:val="22"/>
              </w:rPr>
              <w:t xml:space="preserve">B) For qualitative results </w:t>
            </w:r>
            <w:r>
              <w:t>- W</w:t>
            </w:r>
            <w:r w:rsidRPr="00AA3D1C">
              <w:rPr>
                <w:rFonts w:cs="Calibri"/>
                <w:szCs w:val="22"/>
              </w:rPr>
              <w:t xml:space="preserve">ill </w:t>
            </w:r>
            <w:r>
              <w:rPr>
                <w:rFonts w:cs="Calibri"/>
                <w:szCs w:val="22"/>
              </w:rPr>
              <w:t>identifiable data be used in research presentations/publications</w:t>
            </w:r>
            <w:r w:rsidRPr="00AA3D1C">
              <w:rPr>
                <w:rFonts w:cs="Calibri"/>
                <w:szCs w:val="22"/>
              </w:rPr>
              <w:t>?</w:t>
            </w:r>
            <w:r>
              <w:rPr>
                <w:rFonts w:cs="Calibri"/>
                <w:szCs w:val="22"/>
              </w:rPr>
              <w:t xml:space="preserve"> </w:t>
            </w:r>
            <w:r w:rsidRPr="00463DD8">
              <w:t>If participants will be quoted</w:t>
            </w:r>
            <w:r>
              <w:t>,</w:t>
            </w:r>
            <w:r w:rsidRPr="00463DD8">
              <w:t xml:space="preserve"> address consent for this</w:t>
            </w:r>
            <w:r>
              <w:t xml:space="preserve"> and indicate whether quotes will be identifiable or attributed. </w:t>
            </w:r>
          </w:p>
          <w:p w14:paraId="6761B4AD" w14:textId="77777777" w:rsidR="0045432F" w:rsidRPr="005525C9" w:rsidRDefault="0045432F" w:rsidP="00BC6E3F">
            <w:pPr>
              <w:ind w:left="1044" w:hanging="522"/>
              <w:rPr>
                <w:rFonts w:cs="Calibri"/>
                <w:szCs w:val="22"/>
              </w:rPr>
            </w:pPr>
            <w:r>
              <w:rPr>
                <w:sz w:val="18"/>
                <w:szCs w:val="18"/>
              </w:rPr>
              <w:t xml:space="preserve">[  ] </w:t>
            </w:r>
            <w:r w:rsidRPr="005525C9">
              <w:rPr>
                <w:rFonts w:cs="Calibri"/>
                <w:szCs w:val="22"/>
              </w:rPr>
              <w:t>Not applicable, only qua</w:t>
            </w:r>
            <w:r>
              <w:rPr>
                <w:rFonts w:cs="Calibri"/>
                <w:szCs w:val="22"/>
              </w:rPr>
              <w:t>ntitative</w:t>
            </w:r>
            <w:r w:rsidRPr="005525C9">
              <w:rPr>
                <w:rFonts w:cs="Calibri"/>
                <w:szCs w:val="22"/>
              </w:rPr>
              <w:t xml:space="preserve"> data will be presented</w:t>
            </w:r>
          </w:p>
          <w:p w14:paraId="2A5D3C72" w14:textId="77777777" w:rsidR="0045432F" w:rsidRDefault="0045432F" w:rsidP="00BC6E3F">
            <w:pPr>
              <w:ind w:left="522" w:hanging="522"/>
              <w:rPr>
                <w:rFonts w:cs="Calibri"/>
                <w:szCs w:val="22"/>
              </w:rPr>
            </w:pPr>
          </w:p>
          <w:p w14:paraId="55E4B4F5" w14:textId="77777777" w:rsidR="0045432F" w:rsidRPr="00046004" w:rsidRDefault="0045432F" w:rsidP="00BC6E3F">
            <w:pPr>
              <w:ind w:left="522" w:hanging="522"/>
              <w:jc w:val="both"/>
            </w:pPr>
            <w:r w:rsidRPr="00046004">
              <w:t>Participants are given the option to allow</w:t>
            </w:r>
            <w:r>
              <w:t xml:space="preserve">/disallow the </w:t>
            </w:r>
            <w:r w:rsidRPr="00046004">
              <w:t xml:space="preserve">researchers to use quotes when disseminating results in the consent form. These quotes would be collected from the written questions in the questionnaire (Appendix </w:t>
            </w:r>
            <w:r>
              <w:t>D</w:t>
            </w:r>
            <w:r w:rsidRPr="00046004">
              <w:t>) and from the recorded audio capture during the user study. We will use participant quotes</w:t>
            </w:r>
            <w:r>
              <w:t xml:space="preserve"> anonymously.</w:t>
            </w:r>
          </w:p>
          <w:p w14:paraId="41FF0926" w14:textId="77777777" w:rsidR="0045432F" w:rsidRPr="00463DD8" w:rsidRDefault="0045432F" w:rsidP="00BC6E3F">
            <w:pPr>
              <w:ind w:left="522" w:hanging="522"/>
            </w:pPr>
          </w:p>
        </w:tc>
      </w:tr>
      <w:tr w:rsidR="0045432F" w:rsidRPr="00463DD8" w14:paraId="1944149F" w14:textId="77777777" w:rsidTr="00BC6E3F">
        <w:trPr>
          <w:trHeight w:val="940"/>
        </w:trPr>
        <w:tc>
          <w:tcPr>
            <w:tcW w:w="9900" w:type="dxa"/>
          </w:tcPr>
          <w:p w14:paraId="03785AD7" w14:textId="77777777" w:rsidR="0045432F" w:rsidRPr="00463DD8" w:rsidRDefault="0045432F" w:rsidP="00BC6E3F">
            <w:pPr>
              <w:ind w:left="582" w:hanging="582"/>
            </w:pPr>
            <w:r w:rsidRPr="00463DD8">
              <w:t>2.</w:t>
            </w:r>
            <w:r>
              <w:t xml:space="preserve">6.4 </w:t>
            </w:r>
            <w:r w:rsidRPr="00463DD8">
              <w:t>Address any limits on confidentiality, such as a</w:t>
            </w:r>
            <w:r>
              <w:t xml:space="preserve"> legal</w:t>
            </w:r>
            <w:r w:rsidRPr="00463DD8">
              <w:t xml:space="preserve"> duty to </w:t>
            </w:r>
            <w:r>
              <w:t>report</w:t>
            </w:r>
            <w:r w:rsidRPr="00463DD8">
              <w:t xml:space="preserve"> abuse or neglect of a </w:t>
            </w:r>
            <w:hyperlink r:id="rId64" w:history="1">
              <w:r w:rsidRPr="00FB0B8B">
                <w:rPr>
                  <w:rStyle w:val="Hyperlink"/>
                </w:rPr>
                <w:t>child</w:t>
              </w:r>
            </w:hyperlink>
            <w:r w:rsidRPr="00463DD8">
              <w:t xml:space="preserve"> or </w:t>
            </w:r>
            <w:hyperlink r:id="rId65" w:history="1">
              <w:r w:rsidRPr="00FB0B8B">
                <w:rPr>
                  <w:rStyle w:val="Hyperlink"/>
                </w:rPr>
                <w:t>adult in need of protection</w:t>
              </w:r>
            </w:hyperlink>
            <w:r w:rsidRPr="00463DD8">
              <w:t xml:space="preserve">, </w:t>
            </w:r>
            <w:r>
              <w:t>and how these will be handled. Ensure these are clear</w:t>
            </w:r>
            <w:r w:rsidRPr="00463DD8">
              <w:t xml:space="preserve"> in </w:t>
            </w:r>
            <w:r>
              <w:t xml:space="preserve">the </w:t>
            </w:r>
            <w:r w:rsidRPr="00463DD8">
              <w:t xml:space="preserve">consent documents. </w:t>
            </w:r>
            <w:r>
              <w:t xml:space="preserve">(See the </w:t>
            </w:r>
            <w:hyperlink r:id="rId66" w:history="1">
              <w:r w:rsidRPr="00343D47">
                <w:rPr>
                  <w:rStyle w:val="Hyperlink"/>
                </w:rPr>
                <w:t>guidance document</w:t>
              </w:r>
            </w:hyperlink>
            <w:r>
              <w:t xml:space="preserve"> for more information on legal duties and professional codes of ethics).</w:t>
            </w:r>
          </w:p>
          <w:p w14:paraId="3B41AAC5" w14:textId="77777777" w:rsidR="0045432F" w:rsidRPr="00253FFC" w:rsidRDefault="0045432F" w:rsidP="00BC6E3F">
            <w:r w:rsidRPr="00375AAB">
              <w:rPr>
                <w:rFonts w:cs="Calibri"/>
                <w:sz w:val="18"/>
                <w:szCs w:val="18"/>
              </w:rPr>
              <w:t>[</w:t>
            </w:r>
            <w:r>
              <w:rPr>
                <w:rFonts w:cs="Calibri"/>
                <w:sz w:val="18"/>
                <w:szCs w:val="18"/>
              </w:rPr>
              <w:t>X</w:t>
            </w:r>
            <w:r w:rsidRPr="00375AAB">
              <w:rPr>
                <w:rFonts w:cs="Calibri"/>
                <w:sz w:val="18"/>
                <w:szCs w:val="18"/>
              </w:rPr>
              <w:t>]</w:t>
            </w:r>
            <w:r>
              <w:rPr>
                <w:rFonts w:cs="Calibri"/>
                <w:szCs w:val="22"/>
              </w:rPr>
              <w:t xml:space="preserve"> </w:t>
            </w:r>
            <w:r>
              <w:t xml:space="preserve"> </w:t>
            </w:r>
            <w:r w:rsidRPr="00253FFC">
              <w:t>Not applicable</w:t>
            </w:r>
          </w:p>
          <w:p w14:paraId="6141180A" w14:textId="77777777" w:rsidR="0045432F" w:rsidRPr="00656895" w:rsidRDefault="0045432F" w:rsidP="00BC6E3F">
            <w:pPr>
              <w:pStyle w:val="NormalWeb"/>
              <w:shd w:val="clear" w:color="auto" w:fill="FFFFFF"/>
            </w:pPr>
          </w:p>
        </w:tc>
      </w:tr>
      <w:tr w:rsidR="0045432F" w:rsidRPr="00463DD8" w14:paraId="7F7C677A" w14:textId="77777777" w:rsidTr="00BC6E3F">
        <w:trPr>
          <w:trHeight w:val="3238"/>
        </w:trPr>
        <w:tc>
          <w:tcPr>
            <w:tcW w:w="9900" w:type="dxa"/>
          </w:tcPr>
          <w:p w14:paraId="63D7DB32" w14:textId="77777777" w:rsidR="0045432F" w:rsidRPr="00253FFC" w:rsidRDefault="0045432F" w:rsidP="00BC6E3F">
            <w:pPr>
              <w:ind w:left="582" w:hanging="582"/>
            </w:pPr>
            <w:r w:rsidRPr="00253FFC">
              <w:t>2.6.</w:t>
            </w:r>
            <w:r>
              <w:t xml:space="preserve">5 </w:t>
            </w:r>
            <w:r w:rsidRPr="00253FFC">
              <w:t xml:space="preserve">Will any information that may reasonably be expected to identify an individual (alone or in combination with other available information) be accessible outside Canada? </w:t>
            </w:r>
            <w:r>
              <w:t xml:space="preserve">And/or, will you be using any electronic tool (e.g. survey company, software, data repository) to help you collect, manage, store, share, or analyze personally identifiable data that makes the data accessible from outside Canada? </w:t>
            </w:r>
          </w:p>
          <w:p w14:paraId="6B00F949" w14:textId="77777777" w:rsidR="0045432F" w:rsidRPr="00253FFC" w:rsidRDefault="0045432F" w:rsidP="00BC6E3F">
            <w:r w:rsidRPr="00B315D9">
              <w:rPr>
                <w:rFonts w:cs="Calibri"/>
                <w:sz w:val="18"/>
                <w:szCs w:val="18"/>
              </w:rPr>
              <w:t>[]</w:t>
            </w:r>
            <w:r>
              <w:rPr>
                <w:rFonts w:cs="Calibri"/>
                <w:szCs w:val="22"/>
              </w:rPr>
              <w:t xml:space="preserve"> </w:t>
            </w:r>
            <w:r w:rsidRPr="00253FFC">
              <w:t>No</w:t>
            </w:r>
          </w:p>
          <w:p w14:paraId="1F68437B" w14:textId="77777777" w:rsidR="0045432F" w:rsidRPr="00253FFC" w:rsidRDefault="0045432F" w:rsidP="00BC6E3F">
            <w:r w:rsidRPr="00B315D9">
              <w:rPr>
                <w:rFonts w:cs="Calibri"/>
                <w:sz w:val="18"/>
                <w:szCs w:val="18"/>
              </w:rPr>
              <w:t>[</w:t>
            </w:r>
            <w:r>
              <w:rPr>
                <w:rFonts w:cs="Calibri"/>
                <w:sz w:val="18"/>
                <w:szCs w:val="18"/>
              </w:rPr>
              <w:t>X</w:t>
            </w:r>
            <w:r w:rsidRPr="00B315D9">
              <w:rPr>
                <w:rFonts w:cs="Calibri"/>
                <w:sz w:val="18"/>
                <w:szCs w:val="18"/>
              </w:rPr>
              <w:t>]</w:t>
            </w:r>
            <w:r>
              <w:rPr>
                <w:rFonts w:cs="Calibri"/>
                <w:szCs w:val="22"/>
              </w:rPr>
              <w:t xml:space="preserve"> </w:t>
            </w:r>
            <w:r>
              <w:t xml:space="preserve">Yes. </w:t>
            </w:r>
            <w:r w:rsidRPr="00253FFC">
              <w:rPr>
                <w:iCs/>
              </w:rPr>
              <w:t xml:space="preserve">If yes, </w:t>
            </w:r>
            <w:r>
              <w:rPr>
                <w:iCs/>
              </w:rPr>
              <w:t xml:space="preserve">refer to </w:t>
            </w:r>
            <w:r w:rsidRPr="00253FFC">
              <w:t xml:space="preserve">the University </w:t>
            </w:r>
            <w:hyperlink r:id="rId67" w:history="1">
              <w:r w:rsidRPr="00904D3B">
                <w:rPr>
                  <w:rStyle w:val="Hyperlink"/>
                  <w:i/>
                </w:rPr>
                <w:t>Policy for the Protection of Personal Information from Access Outside Canada</w:t>
              </w:r>
            </w:hyperlink>
            <w:r w:rsidRPr="00253FFC">
              <w:t>,</w:t>
            </w:r>
            <w:r>
              <w:t xml:space="preserve"> and </w:t>
            </w:r>
            <w:r w:rsidRPr="00253FFC">
              <w:rPr>
                <w:iCs/>
              </w:rPr>
              <w:t xml:space="preserve">describe how you comply </w:t>
            </w:r>
            <w:r w:rsidRPr="00253FFC">
              <w:t>with</w:t>
            </w:r>
            <w:r>
              <w:t xml:space="preserve"> the policy</w:t>
            </w:r>
            <w:r w:rsidRPr="00253FFC">
              <w:t xml:space="preserve"> </w:t>
            </w:r>
            <w:r>
              <w:t>(</w:t>
            </w:r>
            <w:r w:rsidRPr="00253FFC">
              <w:t>such as securing participant consent and/or securing approval f</w:t>
            </w:r>
            <w:r>
              <w:t>rom the Vice President Research and Innovation)</w:t>
            </w:r>
            <w:r w:rsidRPr="00253FFC">
              <w:t>.</w:t>
            </w:r>
          </w:p>
          <w:p w14:paraId="7DF19721" w14:textId="77777777" w:rsidR="0045432F" w:rsidRDefault="0045432F" w:rsidP="00BC6E3F">
            <w:pPr>
              <w:rPr>
                <w:highlight w:val="yellow"/>
              </w:rPr>
            </w:pPr>
          </w:p>
          <w:p w14:paraId="383FB7D6" w14:textId="77777777" w:rsidR="0045432F" w:rsidRPr="00253FFC" w:rsidRDefault="0045432F" w:rsidP="00BC6E3F">
            <w:r w:rsidRPr="00040570">
              <w:t xml:space="preserve">Explained in Consent Form, Page: 18. 5th and 6th paragraphs. </w:t>
            </w:r>
          </w:p>
        </w:tc>
      </w:tr>
    </w:tbl>
    <w:p w14:paraId="629AB23F" w14:textId="77777777" w:rsidR="0045432F" w:rsidRDefault="0045432F" w:rsidP="0045432F"/>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45432F" w:rsidRPr="00463DD8" w14:paraId="342826B0" w14:textId="77777777" w:rsidTr="00BC6E3F">
        <w:tc>
          <w:tcPr>
            <w:tcW w:w="9900" w:type="dxa"/>
            <w:shd w:val="clear" w:color="auto" w:fill="F2F2F2" w:themeFill="background1" w:themeFillShade="F2"/>
          </w:tcPr>
          <w:p w14:paraId="63B50FB3" w14:textId="77777777" w:rsidR="0045432F" w:rsidRPr="00865B24" w:rsidRDefault="0045432F" w:rsidP="00BC6E3F">
            <w:pPr>
              <w:rPr>
                <w:b/>
                <w:bCs/>
              </w:rPr>
            </w:pPr>
            <w:r w:rsidRPr="00865B24">
              <w:rPr>
                <w:b/>
                <w:bCs/>
              </w:rPr>
              <w:br w:type="page"/>
              <w:t>2.</w:t>
            </w:r>
            <w:r>
              <w:rPr>
                <w:b/>
                <w:bCs/>
              </w:rPr>
              <w:t>7</w:t>
            </w:r>
            <w:r w:rsidRPr="00865B24">
              <w:rPr>
                <w:b/>
                <w:bCs/>
              </w:rPr>
              <w:t xml:space="preserve"> Risk and benefit analysis </w:t>
            </w:r>
          </w:p>
        </w:tc>
      </w:tr>
      <w:tr w:rsidR="0045432F" w:rsidRPr="00463DD8" w14:paraId="2EA5A47E" w14:textId="77777777" w:rsidTr="00BC6E3F">
        <w:trPr>
          <w:trHeight w:val="1874"/>
        </w:trPr>
        <w:tc>
          <w:tcPr>
            <w:tcW w:w="9900" w:type="dxa"/>
            <w:tcBorders>
              <w:bottom w:val="single" w:sz="4" w:space="0" w:color="auto"/>
            </w:tcBorders>
            <w:vAlign w:val="center"/>
          </w:tcPr>
          <w:p w14:paraId="0360ED8E" w14:textId="77777777" w:rsidR="0045432F" w:rsidRPr="00463DD8" w:rsidRDefault="0045432F" w:rsidP="00BC6E3F">
            <w:pPr>
              <w:ind w:left="582" w:hanging="582"/>
            </w:pPr>
            <w:r w:rsidRPr="00463DD8">
              <w:t>2.</w:t>
            </w:r>
            <w:r>
              <w:t xml:space="preserve">7.1 </w:t>
            </w:r>
            <w:r w:rsidRPr="00463DD8">
              <w:t>Discuss what risks or discomforts are anticipated for participants, how likely risks are and how risks will be mitigated.</w:t>
            </w:r>
            <w:r>
              <w:t xml:space="preserve"> </w:t>
            </w:r>
            <w:r w:rsidRPr="00583DE0">
              <w:t xml:space="preserve">Address any particular ethical vulnerability of your study population. </w:t>
            </w:r>
            <w:r>
              <w:t>Risks to privacy from use of identifying information should be addressed.</w:t>
            </w:r>
            <w:r w:rsidRPr="00583DE0">
              <w:t xml:space="preserve"> If applicable, address </w:t>
            </w:r>
            <w:r>
              <w:t xml:space="preserve">third party or </w:t>
            </w:r>
            <w:r w:rsidRPr="00583DE0">
              <w:t>community risk</w:t>
            </w:r>
            <w:r>
              <w:t>. (</w:t>
            </w:r>
            <w:r w:rsidRPr="00F01F92">
              <w:t xml:space="preserve">If the research involves </w:t>
            </w:r>
            <w:r>
              <w:t>Indigenous</w:t>
            </w:r>
            <w:r w:rsidRPr="00F01F92">
              <w:t xml:space="preserve"> </w:t>
            </w:r>
            <w:r>
              <w:t xml:space="preserve">communities also </w:t>
            </w:r>
            <w:r w:rsidRPr="004361EF">
              <w:t>complete section 2.1</w:t>
            </w:r>
            <w:r>
              <w:t>1)</w:t>
            </w:r>
          </w:p>
          <w:p w14:paraId="38861C3B" w14:textId="77777777" w:rsidR="0045432F" w:rsidRDefault="0045432F" w:rsidP="00BC6E3F"/>
          <w:p w14:paraId="0BF5CD64" w14:textId="77777777" w:rsidR="0045432F" w:rsidRPr="004E6740" w:rsidRDefault="0045432F" w:rsidP="00BC6E3F">
            <w:pPr>
              <w:pStyle w:val="NormalWeb"/>
              <w:shd w:val="clear" w:color="auto" w:fill="FFFFFF"/>
              <w:jc w:val="both"/>
            </w:pPr>
            <w:r w:rsidRPr="00403FA6">
              <w:t xml:space="preserve">The use of publicly available data surrounding Covid 19 may cause some degree of discomfort to some participants, given that the data is representative of a pandemic </w:t>
            </w:r>
            <w:r>
              <w:t xml:space="preserve">which is </w:t>
            </w:r>
            <w:r w:rsidRPr="00403FA6">
              <w:t xml:space="preserve">of concern to all.   </w:t>
            </w:r>
          </w:p>
          <w:p w14:paraId="6FD53384" w14:textId="77777777" w:rsidR="0045432F" w:rsidRPr="004E6740" w:rsidRDefault="0045432F" w:rsidP="00BC6E3F">
            <w:pPr>
              <w:pStyle w:val="NormalWeb"/>
              <w:shd w:val="clear" w:color="auto" w:fill="FFFFFF"/>
              <w:jc w:val="both"/>
              <w:rPr>
                <w:color w:val="FF0000"/>
              </w:rPr>
            </w:pPr>
            <w:r w:rsidRPr="004E6740">
              <w:t xml:space="preserve">In </w:t>
            </w:r>
            <w:r w:rsidRPr="00403FA6">
              <w:t>addition,</w:t>
            </w:r>
            <w:r w:rsidRPr="004E6740">
              <w:t xml:space="preserve"> it is possible the use of simulated chromatic aberration may cause some</w:t>
            </w:r>
            <w:r>
              <w:t xml:space="preserve"> minor</w:t>
            </w:r>
            <w:r w:rsidRPr="004E6740">
              <w:t xml:space="preserve"> eye strain. </w:t>
            </w:r>
          </w:p>
          <w:p w14:paraId="61264603" w14:textId="77777777" w:rsidR="0045432F" w:rsidRPr="00046004" w:rsidRDefault="0045432F" w:rsidP="00BC6E3F">
            <w:pPr>
              <w:pStyle w:val="NormalWeb"/>
              <w:shd w:val="clear" w:color="auto" w:fill="FFFFFF"/>
              <w:jc w:val="both"/>
            </w:pPr>
            <w:r>
              <w:t>Beyond the above noted concerns, t</w:t>
            </w:r>
            <w:r w:rsidRPr="00046004">
              <w:t>here are no anticipated physical, mental, economic</w:t>
            </w:r>
            <w:r>
              <w:t>,</w:t>
            </w:r>
            <w:r w:rsidRPr="00046004">
              <w:t xml:space="preserve"> or social risks associated with participation beyond those associated with everyday computer use. There may be some minor discomforts for participants in that they will be using a new software application for the first time if someone didn’t have the similar experience. We do not anticipate that this will exceed the usual levels of ambiguity or confusion commonly experienced when someone uses new software for the first time.</w:t>
            </w:r>
          </w:p>
          <w:p w14:paraId="1458D30F" w14:textId="77777777" w:rsidR="0045432F" w:rsidRPr="00463DD8" w:rsidRDefault="0045432F" w:rsidP="00BC6E3F"/>
        </w:tc>
      </w:tr>
      <w:tr w:rsidR="0045432F" w:rsidRPr="00463DD8" w14:paraId="56213B2B" w14:textId="77777777" w:rsidTr="00BC6E3F">
        <w:trPr>
          <w:trHeight w:val="1292"/>
        </w:trPr>
        <w:tc>
          <w:tcPr>
            <w:tcW w:w="9900" w:type="dxa"/>
            <w:tcBorders>
              <w:bottom w:val="single" w:sz="4" w:space="0" w:color="auto"/>
            </w:tcBorders>
            <w:vAlign w:val="center"/>
          </w:tcPr>
          <w:p w14:paraId="23A43889" w14:textId="77777777" w:rsidR="0045432F" w:rsidRPr="00463DD8" w:rsidRDefault="0045432F" w:rsidP="00BC6E3F">
            <w:pPr>
              <w:ind w:left="582" w:hanging="582"/>
            </w:pPr>
            <w:r w:rsidRPr="00463DD8">
              <w:t>2.</w:t>
            </w:r>
            <w:r>
              <w:t xml:space="preserve">7.2 </w:t>
            </w:r>
            <w:r w:rsidRPr="00463DD8">
              <w:t xml:space="preserve">Identify any direct benefits of participation to participants (other than compensation), and </w:t>
            </w:r>
            <w:r>
              <w:t>any</w:t>
            </w:r>
            <w:r w:rsidRPr="00463DD8">
              <w:t xml:space="preserve"> indi</w:t>
            </w:r>
            <w:r>
              <w:t>rect benefits of the study (e.g.</w:t>
            </w:r>
            <w:r w:rsidRPr="00463DD8">
              <w:t xml:space="preserve"> contribution to new knowledge)</w:t>
            </w:r>
            <w:r>
              <w:t>.</w:t>
            </w:r>
          </w:p>
          <w:p w14:paraId="6E19B389" w14:textId="77777777" w:rsidR="0045432F" w:rsidRDefault="0045432F" w:rsidP="00BC6E3F"/>
          <w:p w14:paraId="6B0991D1" w14:textId="77777777" w:rsidR="0045432F" w:rsidRDefault="0045432F" w:rsidP="00BC6E3F">
            <w:pPr>
              <w:pStyle w:val="NormalWeb"/>
              <w:shd w:val="clear" w:color="auto" w:fill="FFFFFF"/>
              <w:rPr>
                <w:rFonts w:ascii="Times" w:hAnsi="Times" w:cs="Calibri"/>
              </w:rPr>
            </w:pPr>
            <w:r w:rsidRPr="00046004">
              <w:t>Participating in the study might benefit participants in terms of knowledge which will help them to participate in paid surveys in future or</w:t>
            </w:r>
            <w:r>
              <w:t xml:space="preserve"> </w:t>
            </w:r>
            <w:r w:rsidRPr="00046004">
              <w:t xml:space="preserve">conduct and contribute their own survey if </w:t>
            </w:r>
            <w:r>
              <w:t>ever required</w:t>
            </w:r>
            <w:r w:rsidRPr="00040570">
              <w:t xml:space="preserve">. </w:t>
            </w:r>
            <w:r w:rsidRPr="00040570">
              <w:rPr>
                <w:rFonts w:ascii="Times" w:hAnsi="Times" w:cs="Calibri"/>
              </w:rPr>
              <w:t>But there will not be any direct benefit.</w:t>
            </w:r>
          </w:p>
          <w:p w14:paraId="692BF34A" w14:textId="77777777" w:rsidR="0045432F" w:rsidRPr="00201FF2" w:rsidRDefault="0045432F" w:rsidP="00BC6E3F">
            <w:pPr>
              <w:pStyle w:val="NormalWeb"/>
              <w:shd w:val="clear" w:color="auto" w:fill="FFFFFF"/>
            </w:pPr>
          </w:p>
        </w:tc>
      </w:tr>
    </w:tbl>
    <w:p w14:paraId="53E7BFEE" w14:textId="77777777" w:rsidR="0045432F" w:rsidRDefault="0045432F" w:rsidP="0045432F"/>
    <w:p w14:paraId="7CBAE918" w14:textId="77777777" w:rsidR="0045432F" w:rsidRDefault="0045432F" w:rsidP="0045432F"/>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45432F" w:rsidRPr="00463DD8" w14:paraId="2B64EEDC" w14:textId="77777777" w:rsidTr="00BC6E3F">
        <w:tc>
          <w:tcPr>
            <w:tcW w:w="9900" w:type="dxa"/>
            <w:shd w:val="clear" w:color="auto" w:fill="F2F2F2" w:themeFill="background1" w:themeFillShade="F2"/>
          </w:tcPr>
          <w:p w14:paraId="298D438B" w14:textId="77777777" w:rsidR="0045432F" w:rsidRPr="00865B24" w:rsidRDefault="0045432F" w:rsidP="00BC6E3F">
            <w:pPr>
              <w:rPr>
                <w:b/>
                <w:bCs/>
              </w:rPr>
            </w:pPr>
            <w:bookmarkStart w:id="117" w:name="_Hlk20830695"/>
            <w:r w:rsidRPr="00865B24">
              <w:rPr>
                <w:b/>
                <w:bCs/>
              </w:rPr>
              <w:br w:type="page"/>
              <w:t>2.</w:t>
            </w:r>
            <w:r>
              <w:rPr>
                <w:b/>
                <w:bCs/>
              </w:rPr>
              <w:t>8</w:t>
            </w:r>
            <w:r w:rsidRPr="00865B24">
              <w:rPr>
                <w:b/>
                <w:bCs/>
              </w:rPr>
              <w:t xml:space="preserve"> Provision of results to participants and dissemination plans.</w:t>
            </w:r>
          </w:p>
        </w:tc>
      </w:tr>
      <w:tr w:rsidR="0045432F" w:rsidRPr="00463DD8" w14:paraId="5436E136" w14:textId="77777777" w:rsidTr="00BC6E3F">
        <w:trPr>
          <w:trHeight w:val="1683"/>
        </w:trPr>
        <w:tc>
          <w:tcPr>
            <w:tcW w:w="9900" w:type="dxa"/>
          </w:tcPr>
          <w:p w14:paraId="5A2C2CB6" w14:textId="77777777" w:rsidR="0045432F" w:rsidRPr="00463DD8" w:rsidRDefault="0045432F" w:rsidP="00BC6E3F">
            <w:pPr>
              <w:ind w:left="582" w:hanging="582"/>
            </w:pPr>
            <w:r>
              <w:t xml:space="preserve">2.8.1 The TCPS encourages researchers to share study results with participants in appropriate formats. Describe your plans to share study results with participants and discuss the process and format. </w:t>
            </w:r>
          </w:p>
          <w:p w14:paraId="6BBC2432" w14:textId="77777777" w:rsidR="0045432F" w:rsidRPr="00046004" w:rsidRDefault="0045432F" w:rsidP="00BC6E3F">
            <w:pPr>
              <w:pStyle w:val="NormalWeb"/>
              <w:shd w:val="clear" w:color="auto" w:fill="FFFFFF"/>
              <w:jc w:val="both"/>
            </w:pPr>
            <w:r w:rsidRPr="00046004">
              <w:t>Participants are given a chance to add their e-mail address to receive the results of this study when it has been accepted for publication. Those participants that provided their email addresses for this purpose will receive a summary of the findings after the results are published but nobody will know other participants information.</w:t>
            </w:r>
          </w:p>
          <w:p w14:paraId="2BC58974" w14:textId="77777777" w:rsidR="0045432F" w:rsidRPr="00463DD8" w:rsidRDefault="0045432F" w:rsidP="00BC6E3F"/>
        </w:tc>
      </w:tr>
      <w:tr w:rsidR="0045432F" w:rsidRPr="00463DD8" w14:paraId="2D1C642A" w14:textId="77777777" w:rsidTr="00BC6E3F">
        <w:trPr>
          <w:trHeight w:val="1974"/>
        </w:trPr>
        <w:tc>
          <w:tcPr>
            <w:tcW w:w="9900" w:type="dxa"/>
          </w:tcPr>
          <w:p w14:paraId="586AA5B0" w14:textId="77777777" w:rsidR="0045432F" w:rsidRPr="00253FFC" w:rsidRDefault="0045432F" w:rsidP="00BC6E3F">
            <w:pPr>
              <w:ind w:left="582" w:hanging="582"/>
            </w:pPr>
            <w:r>
              <w:t xml:space="preserve">2.8.2 </w:t>
            </w:r>
            <w:r w:rsidRPr="00253FFC">
              <w:t xml:space="preserve">If applicable, describe how participants will be informed of any </w:t>
            </w:r>
            <w:r>
              <w:t>material incidental findings</w:t>
            </w:r>
            <w:r w:rsidRPr="00253FFC">
              <w:t xml:space="preserve"> – </w:t>
            </w:r>
            <w:r>
              <w:t>a discovery about a participant made in the course of research (</w:t>
            </w:r>
            <w:r w:rsidRPr="00253FFC">
              <w:t>screening or data collection</w:t>
            </w:r>
            <w:r>
              <w:t xml:space="preserve">) that is outside the objectives of the study, </w:t>
            </w:r>
            <w:r w:rsidRPr="00253FFC">
              <w:t>that h</w:t>
            </w:r>
            <w:r>
              <w:t>as</w:t>
            </w:r>
            <w:r w:rsidRPr="00253FFC">
              <w:t xml:space="preserve"> implications for participant welfare (health, psychological or social).</w:t>
            </w:r>
            <w:r>
              <w:t xml:space="preserve"> See </w:t>
            </w:r>
            <w:hyperlink r:id="rId68" w:history="1">
              <w:r w:rsidRPr="00665FD4">
                <w:rPr>
                  <w:rStyle w:val="Hyperlink"/>
                </w:rPr>
                <w:t>TCPS Article 3.4</w:t>
              </w:r>
            </w:hyperlink>
            <w:r>
              <w:t xml:space="preserve"> for more information. </w:t>
            </w:r>
            <w:r w:rsidRPr="00253FFC">
              <w:t xml:space="preserve"> </w:t>
            </w:r>
          </w:p>
          <w:p w14:paraId="0E633F4F" w14:textId="77777777" w:rsidR="0045432F" w:rsidRPr="00253FFC" w:rsidRDefault="0045432F" w:rsidP="00BC6E3F">
            <w:r w:rsidRPr="00B315D9">
              <w:rPr>
                <w:rFonts w:cs="Calibri"/>
                <w:sz w:val="18"/>
                <w:szCs w:val="18"/>
              </w:rPr>
              <w:t xml:space="preserve">[ </w:t>
            </w:r>
            <w:r>
              <w:rPr>
                <w:rFonts w:cs="Calibri"/>
                <w:sz w:val="18"/>
                <w:szCs w:val="18"/>
              </w:rPr>
              <w:t xml:space="preserve">X </w:t>
            </w:r>
            <w:r w:rsidRPr="00B315D9">
              <w:rPr>
                <w:rFonts w:cs="Calibri"/>
                <w:sz w:val="18"/>
                <w:szCs w:val="18"/>
              </w:rPr>
              <w:t>]</w:t>
            </w:r>
            <w:r>
              <w:rPr>
                <w:rFonts w:cs="Calibri"/>
                <w:szCs w:val="22"/>
              </w:rPr>
              <w:t xml:space="preserve"> </w:t>
            </w:r>
            <w:r w:rsidRPr="00253FFC">
              <w:t>Not applicable</w:t>
            </w:r>
          </w:p>
          <w:p w14:paraId="10808288" w14:textId="77777777" w:rsidR="0045432F" w:rsidRPr="00253FFC" w:rsidRDefault="0045432F" w:rsidP="00BC6E3F"/>
        </w:tc>
      </w:tr>
      <w:tr w:rsidR="0045432F" w:rsidRPr="00463DD8" w14:paraId="3B8D2DA9" w14:textId="77777777" w:rsidTr="00BC6E3F">
        <w:trPr>
          <w:trHeight w:val="1974"/>
        </w:trPr>
        <w:tc>
          <w:tcPr>
            <w:tcW w:w="9900" w:type="dxa"/>
          </w:tcPr>
          <w:p w14:paraId="353B610C" w14:textId="77777777" w:rsidR="0045432F" w:rsidRPr="009D036D" w:rsidRDefault="0045432F" w:rsidP="00BC6E3F">
            <w:pPr>
              <w:ind w:left="522" w:hanging="522"/>
            </w:pPr>
            <w:r>
              <w:t>2.8.3 Describe plans for dissemination of the research findings (e.g. conference presentations, journal articles, public lectures etc.).</w:t>
            </w:r>
            <w:r>
              <w:rPr>
                <w:rFonts w:cs="Calibri"/>
                <w:szCs w:val="22"/>
              </w:rPr>
              <w:t xml:space="preserve"> </w:t>
            </w:r>
          </w:p>
          <w:p w14:paraId="4206CF45" w14:textId="77777777" w:rsidR="0045432F" w:rsidRDefault="0045432F" w:rsidP="00BC6E3F">
            <w:pPr>
              <w:ind w:left="522" w:hanging="522"/>
              <w:rPr>
                <w:rFonts w:cs="Calibri"/>
                <w:szCs w:val="22"/>
              </w:rPr>
            </w:pPr>
          </w:p>
          <w:p w14:paraId="1A4A4F9A" w14:textId="77777777" w:rsidR="0045432F" w:rsidRPr="00046004" w:rsidRDefault="0045432F" w:rsidP="00BC6E3F">
            <w:pPr>
              <w:pStyle w:val="NormalWeb"/>
              <w:shd w:val="clear" w:color="auto" w:fill="FFFFFF"/>
            </w:pPr>
            <w:r w:rsidRPr="00046004">
              <w:t>Results from this study will be used for the lead researcher’s MCS thesis paper and possibly for publication in Computer Science journals or conferences or in final thesis defense.</w:t>
            </w:r>
          </w:p>
          <w:p w14:paraId="2FDC9000" w14:textId="77777777" w:rsidR="0045432F" w:rsidRDefault="0045432F" w:rsidP="00BC6E3F">
            <w:pPr>
              <w:ind w:left="612" w:hanging="612"/>
            </w:pPr>
          </w:p>
        </w:tc>
      </w:tr>
      <w:bookmarkEnd w:id="117"/>
    </w:tbl>
    <w:p w14:paraId="321D882F" w14:textId="77777777" w:rsidR="0045432F" w:rsidRDefault="0045432F" w:rsidP="0045432F"/>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45432F" w:rsidRPr="00865B24" w14:paraId="0107FF25" w14:textId="77777777" w:rsidTr="00BC6E3F">
        <w:tc>
          <w:tcPr>
            <w:tcW w:w="9900" w:type="dxa"/>
            <w:shd w:val="clear" w:color="auto" w:fill="F2F2F2" w:themeFill="background1" w:themeFillShade="F2"/>
          </w:tcPr>
          <w:p w14:paraId="31FE3A1C" w14:textId="77777777" w:rsidR="0045432F" w:rsidRPr="00046004" w:rsidRDefault="0045432F" w:rsidP="009D20AF">
            <w:pPr>
              <w:pStyle w:val="ListParagraph"/>
              <w:numPr>
                <w:ilvl w:val="1"/>
                <w:numId w:val="16"/>
              </w:numPr>
              <w:spacing w:after="100" w:line="276" w:lineRule="auto"/>
            </w:pPr>
            <w:r w:rsidRPr="00865B24">
              <w:rPr>
                <w:b/>
                <w:bCs/>
              </w:rPr>
              <w:br w:type="page"/>
            </w:r>
            <w:r w:rsidRPr="00046004">
              <w:t>Research Team</w:t>
            </w:r>
          </w:p>
        </w:tc>
      </w:tr>
      <w:tr w:rsidR="0045432F" w:rsidRPr="00865B24" w14:paraId="7E6DADF5" w14:textId="77777777" w:rsidTr="00BC6E3F">
        <w:tc>
          <w:tcPr>
            <w:tcW w:w="9900" w:type="dxa"/>
          </w:tcPr>
          <w:p w14:paraId="2AD3E00C" w14:textId="77777777" w:rsidR="0045432F" w:rsidRDefault="0045432F" w:rsidP="00BC6E3F">
            <w:pPr>
              <w:ind w:left="626" w:hanging="626"/>
            </w:pPr>
            <w:r>
              <w:t xml:space="preserve">2.9.1 </w:t>
            </w:r>
            <w:r w:rsidRPr="00865B24">
              <w:t>Describe the role and duties of all research team members (including students, RA’s and supervisors) in relation to the overall study.</w:t>
            </w:r>
          </w:p>
          <w:p w14:paraId="1D46E948" w14:textId="77777777" w:rsidR="0045432F" w:rsidRDefault="0045432F" w:rsidP="00BC6E3F"/>
          <w:p w14:paraId="4470219F" w14:textId="77777777" w:rsidR="0045432F" w:rsidRDefault="0045432F" w:rsidP="00BC6E3F">
            <w:pPr>
              <w:pStyle w:val="NormalWeb"/>
              <w:shd w:val="clear" w:color="auto" w:fill="FFFFFF"/>
              <w:jc w:val="both"/>
            </w:pPr>
            <w:r w:rsidRPr="00046004">
              <w:t xml:space="preserve">Dr. Brooks is a faculty member (Professor) in Computer Science. He will provide </w:t>
            </w:r>
            <w:r>
              <w:t>guidance</w:t>
            </w:r>
            <w:r w:rsidRPr="00046004">
              <w:t xml:space="preserve"> during the study trials and will take part in </w:t>
            </w:r>
            <w:r>
              <w:t>the</w:t>
            </w:r>
            <w:r w:rsidRPr="00046004">
              <w:t xml:space="preserve"> analysis after the </w:t>
            </w:r>
            <w:r w:rsidRPr="00040570">
              <w:t>event since he has previous expertise on guiding students earlier on visualization related research, conducting user studies and numerical analysis of the study results.</w:t>
            </w:r>
          </w:p>
          <w:p w14:paraId="1CC6A446" w14:textId="77777777" w:rsidR="0045432F" w:rsidRPr="00046004" w:rsidRDefault="0045432F" w:rsidP="00BC6E3F">
            <w:pPr>
              <w:pStyle w:val="NormalWeb"/>
              <w:shd w:val="clear" w:color="auto" w:fill="FFFFFF"/>
              <w:jc w:val="both"/>
            </w:pPr>
            <w:r w:rsidRPr="00046004">
              <w:t xml:space="preserve">Investigator Rashidul Islam has developed the study design under the direction of Dr. Brooks. This study is an integral part of his MCS Thesis component. </w:t>
            </w:r>
            <w:r w:rsidRPr="00040570">
              <w:t>Since the primary researcher is new to this kind of research and user study, he will discuss the process with the supervisor on an ongoing basis. For example: during study design the researcher tried a variety of alternative approaches such as noise, blurriness, transparency, etc. to compare with his novel technique of Chromatic Aberration (CA). During these phases supervisor discussed the researcher’s idea and discussed the pros and cons together.  After significant discussion we decided to compare our method with [Correll 2018].</w:t>
            </w:r>
          </w:p>
          <w:p w14:paraId="0B98C296" w14:textId="77777777" w:rsidR="0045432F" w:rsidRPr="00865B24" w:rsidRDefault="0045432F" w:rsidP="00BC6E3F"/>
        </w:tc>
      </w:tr>
      <w:tr w:rsidR="0045432F" w:rsidRPr="00865B24" w14:paraId="39581E85" w14:textId="77777777" w:rsidTr="00BC6E3F">
        <w:tc>
          <w:tcPr>
            <w:tcW w:w="9900" w:type="dxa"/>
            <w:tcBorders>
              <w:bottom w:val="single" w:sz="4" w:space="0" w:color="auto"/>
            </w:tcBorders>
          </w:tcPr>
          <w:p w14:paraId="50B79C6B" w14:textId="77777777" w:rsidR="0045432F" w:rsidRPr="00046004" w:rsidRDefault="0045432F" w:rsidP="009D20AF">
            <w:pPr>
              <w:pStyle w:val="ListParagraph"/>
              <w:numPr>
                <w:ilvl w:val="2"/>
                <w:numId w:val="16"/>
              </w:numPr>
              <w:spacing w:after="100" w:line="276" w:lineRule="auto"/>
            </w:pPr>
            <w:r w:rsidRPr="00046004">
              <w:t>Briefly identify any previous experience or special qualifications represented on the team relevant to the proposed study (e.g., professional or clinical expertise, research methods, experience with the study population, statistics expertise, etc.).</w:t>
            </w:r>
          </w:p>
          <w:p w14:paraId="2EF89DFF" w14:textId="77777777" w:rsidR="0045432F" w:rsidRPr="00046004" w:rsidRDefault="0045432F" w:rsidP="00BC6E3F">
            <w:pPr>
              <w:pStyle w:val="NormalWeb"/>
              <w:shd w:val="clear" w:color="auto" w:fill="FFFFFF"/>
            </w:pPr>
            <w:r w:rsidRPr="00046004">
              <w:t xml:space="preserve">Dr. Brooks has </w:t>
            </w:r>
            <w:r>
              <w:t>previous</w:t>
            </w:r>
            <w:r w:rsidRPr="00046004">
              <w:t xml:space="preserve"> experience in designing and executing user studies in the field of data visualization. Investigator Rashidul Islam is novice in conducting such user studies. </w:t>
            </w:r>
          </w:p>
          <w:p w14:paraId="12D21369" w14:textId="77777777" w:rsidR="0045432F" w:rsidRDefault="0045432F" w:rsidP="00BC6E3F"/>
          <w:p w14:paraId="203F5978" w14:textId="77777777" w:rsidR="0045432F" w:rsidRPr="00865B24" w:rsidRDefault="0045432F" w:rsidP="00BC6E3F">
            <w:pPr>
              <w:pStyle w:val="ListParagraph"/>
            </w:pPr>
          </w:p>
        </w:tc>
      </w:tr>
    </w:tbl>
    <w:p w14:paraId="0497AA90" w14:textId="77777777" w:rsidR="0045432F" w:rsidRDefault="0045432F" w:rsidP="0045432F"/>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45432F" w:rsidRPr="00463DD8" w14:paraId="7723F786" w14:textId="77777777" w:rsidTr="00BC6E3F">
        <w:tc>
          <w:tcPr>
            <w:tcW w:w="9900" w:type="dxa"/>
            <w:shd w:val="clear" w:color="auto" w:fill="F2F2F2" w:themeFill="background1" w:themeFillShade="F2"/>
          </w:tcPr>
          <w:p w14:paraId="49770C69" w14:textId="77777777" w:rsidR="0045432F" w:rsidRPr="00865B24" w:rsidRDefault="0045432F" w:rsidP="00BC6E3F">
            <w:pPr>
              <w:rPr>
                <w:b/>
                <w:bCs/>
              </w:rPr>
            </w:pPr>
            <w:r w:rsidRPr="00865B24">
              <w:rPr>
                <w:b/>
                <w:bCs/>
              </w:rPr>
              <w:br w:type="page"/>
              <w:t xml:space="preserve">2.10 Conflict of interest </w:t>
            </w:r>
          </w:p>
        </w:tc>
      </w:tr>
      <w:tr w:rsidR="0045432F" w:rsidRPr="00463DD8" w14:paraId="230782BD" w14:textId="77777777" w:rsidTr="00BC6E3F">
        <w:tc>
          <w:tcPr>
            <w:tcW w:w="9900" w:type="dxa"/>
            <w:tcBorders>
              <w:bottom w:val="single" w:sz="4" w:space="0" w:color="auto"/>
            </w:tcBorders>
          </w:tcPr>
          <w:p w14:paraId="39DBD8A6" w14:textId="77777777" w:rsidR="0045432F" w:rsidRDefault="0045432F" w:rsidP="00BC6E3F">
            <w:r w:rsidRPr="00815A34">
              <w:t xml:space="preserve">Describe whether any </w:t>
            </w:r>
            <w:r>
              <w:t xml:space="preserve">dual role or </w:t>
            </w:r>
            <w:r w:rsidRPr="00815A34">
              <w:t>conflict of interest exists for any member of the research team in relation to potential study participants (e.g. TA, fellow student, teaching or clinical relationship), and/or study sponsors, and how this will be handled.</w:t>
            </w:r>
          </w:p>
          <w:p w14:paraId="421333A4" w14:textId="77777777" w:rsidR="0045432F" w:rsidRPr="00463DD8" w:rsidRDefault="0045432F" w:rsidP="00BC6E3F">
            <w:r w:rsidRPr="001A7C3E">
              <w:rPr>
                <w:rFonts w:cs="Calibri"/>
                <w:sz w:val="18"/>
                <w:szCs w:val="18"/>
              </w:rPr>
              <w:t xml:space="preserve">[ </w:t>
            </w:r>
            <w:r>
              <w:rPr>
                <w:rFonts w:cs="Calibri"/>
                <w:sz w:val="18"/>
                <w:szCs w:val="18"/>
              </w:rPr>
              <w:t>X</w:t>
            </w:r>
            <w:r w:rsidRPr="001A7C3E">
              <w:rPr>
                <w:rFonts w:cs="Calibri"/>
                <w:sz w:val="18"/>
                <w:szCs w:val="18"/>
              </w:rPr>
              <w:t xml:space="preserve"> ] </w:t>
            </w:r>
            <w:r w:rsidRPr="00096B22">
              <w:t>Not applicable</w:t>
            </w:r>
          </w:p>
          <w:p w14:paraId="75B10486" w14:textId="77777777" w:rsidR="0045432F" w:rsidRPr="00463DD8" w:rsidRDefault="0045432F" w:rsidP="00BC6E3F">
            <w:pPr>
              <w:rPr>
                <w:rFonts w:ascii="Calibri" w:hAnsi="Calibri" w:cs="Calibri"/>
                <w:szCs w:val="22"/>
              </w:rPr>
            </w:pPr>
          </w:p>
        </w:tc>
      </w:tr>
    </w:tbl>
    <w:p w14:paraId="722F6273" w14:textId="77777777" w:rsidR="0045432F" w:rsidRDefault="0045432F" w:rsidP="0045432F"/>
    <w:tbl>
      <w:tblPr>
        <w:tblW w:w="9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1E0" w:firstRow="1" w:lastRow="1" w:firstColumn="1" w:lastColumn="1" w:noHBand="0" w:noVBand="0"/>
      </w:tblPr>
      <w:tblGrid>
        <w:gridCol w:w="9952"/>
      </w:tblGrid>
      <w:tr w:rsidR="0045432F" w:rsidRPr="00096B22" w14:paraId="1FDB8268" w14:textId="77777777" w:rsidTr="00BC6E3F">
        <w:tc>
          <w:tcPr>
            <w:tcW w:w="9952" w:type="dxa"/>
            <w:shd w:val="clear" w:color="auto" w:fill="F2F2F2" w:themeFill="background1" w:themeFillShade="F2"/>
          </w:tcPr>
          <w:p w14:paraId="1EE0D528" w14:textId="77777777" w:rsidR="0045432F" w:rsidRPr="00046004" w:rsidRDefault="0045432F" w:rsidP="00BC6E3F">
            <w:pPr>
              <w:rPr>
                <w:szCs w:val="22"/>
              </w:rPr>
            </w:pPr>
            <w:r w:rsidRPr="00046004">
              <w:t>2.</w:t>
            </w:r>
            <w:r w:rsidRPr="00046004">
              <w:rPr>
                <w:szCs w:val="22"/>
              </w:rPr>
              <w:t xml:space="preserve">11 Research involving Indigenous peoples </w:t>
            </w:r>
          </w:p>
          <w:p w14:paraId="325E3147" w14:textId="77777777" w:rsidR="0045432F" w:rsidRPr="00046004" w:rsidRDefault="0045432F" w:rsidP="00BC6E3F">
            <w:pPr>
              <w:rPr>
                <w:szCs w:val="22"/>
              </w:rPr>
            </w:pPr>
            <w:r w:rsidRPr="00046004">
              <w:rPr>
                <w:szCs w:val="22"/>
              </w:rPr>
              <w:t xml:space="preserve">Consult TCPS </w:t>
            </w:r>
            <w:hyperlink r:id="rId69" w:history="1">
              <w:r w:rsidRPr="00046004">
                <w:rPr>
                  <w:rStyle w:val="Hyperlink"/>
                  <w:szCs w:val="22"/>
                </w:rPr>
                <w:t>Articles 9.1 and 9.2</w:t>
              </w:r>
            </w:hyperlink>
            <w:r w:rsidRPr="00046004">
              <w:rPr>
                <w:szCs w:val="22"/>
              </w:rPr>
              <w:t xml:space="preserve"> in determining whether this section is applicable to your research.</w:t>
            </w:r>
          </w:p>
          <w:p w14:paraId="62955126" w14:textId="77777777" w:rsidR="0045432F" w:rsidRPr="00046004" w:rsidRDefault="0045432F" w:rsidP="00BC6E3F">
            <w:pPr>
              <w:rPr>
                <w:szCs w:val="22"/>
              </w:rPr>
            </w:pPr>
          </w:p>
          <w:p w14:paraId="15570F46" w14:textId="77777777" w:rsidR="0045432F" w:rsidRPr="00046004" w:rsidRDefault="0045432F" w:rsidP="00BC6E3F">
            <w:pPr>
              <w:rPr>
                <w:szCs w:val="22"/>
              </w:rPr>
            </w:pPr>
            <w:r w:rsidRPr="00046004">
              <w:rPr>
                <w:szCs w:val="22"/>
              </w:rPr>
              <w:t>[ X ] Not applicable – go to 2.12</w:t>
            </w:r>
          </w:p>
          <w:p w14:paraId="47F1BC8F" w14:textId="77777777" w:rsidR="0045432F" w:rsidRPr="00096B22" w:rsidRDefault="0045432F" w:rsidP="00BC6E3F"/>
        </w:tc>
      </w:tr>
      <w:tr w:rsidR="0045432F" w:rsidRPr="00096B22" w14:paraId="3B3DC1D8" w14:textId="77777777" w:rsidTr="00BC6E3F">
        <w:trPr>
          <w:trHeight w:val="1053"/>
        </w:trPr>
        <w:tc>
          <w:tcPr>
            <w:tcW w:w="9952" w:type="dxa"/>
          </w:tcPr>
          <w:p w14:paraId="43269C0F" w14:textId="77777777" w:rsidR="0045432F" w:rsidRPr="00096B22" w:rsidRDefault="0045432F" w:rsidP="00BC6E3F">
            <w:pPr>
              <w:ind w:left="672" w:hanging="672"/>
            </w:pPr>
            <w:r>
              <w:t xml:space="preserve">2.11.1 If the proposed research is expected to involve people who are Indigenous, describe the plan for community engagement (per TCPS Articles </w:t>
            </w:r>
            <w:hyperlink r:id="rId70" w:anchor="c" w:history="1">
              <w:r w:rsidRPr="00841C43">
                <w:rPr>
                  <w:rStyle w:val="Hyperlink"/>
                </w:rPr>
                <w:t>9.1 and 9.2</w:t>
              </w:r>
            </w:hyperlink>
            <w:r>
              <w:t>). If community engagement is not sought, explain why the research does not require it, referencing TCPS article 9.2.</w:t>
            </w:r>
          </w:p>
        </w:tc>
      </w:tr>
      <w:tr w:rsidR="0045432F" w:rsidRPr="00096B22" w14:paraId="3CCB7CB8" w14:textId="77777777" w:rsidTr="00BC6E3F">
        <w:trPr>
          <w:trHeight w:val="1196"/>
        </w:trPr>
        <w:tc>
          <w:tcPr>
            <w:tcW w:w="9952" w:type="dxa"/>
          </w:tcPr>
          <w:p w14:paraId="4B423F81" w14:textId="77777777" w:rsidR="0045432F" w:rsidRPr="00096B22" w:rsidRDefault="0045432F" w:rsidP="00BC6E3F">
            <w:pPr>
              <w:ind w:left="672" w:hanging="672"/>
            </w:pPr>
            <w:r>
              <w:t xml:space="preserve">2.11.2 State whether ethical approval has been or will be sought from </w:t>
            </w:r>
            <w:hyperlink r:id="rId71" w:history="1">
              <w:r w:rsidRPr="005D388C">
                <w:rPr>
                  <w:rStyle w:val="Hyperlink"/>
                </w:rPr>
                <w:t>Mi’kmaw Ethics Watch</w:t>
              </w:r>
            </w:hyperlink>
            <w:r>
              <w:t xml:space="preserve"> and if not, why the research does not fall under their purview. If the research falls under the purview of other Indigenous ethics groups, state whether ethical approval has been or will be sought.</w:t>
            </w:r>
          </w:p>
          <w:p w14:paraId="478B0F01" w14:textId="77777777" w:rsidR="0045432F" w:rsidRPr="00096B22" w:rsidRDefault="0045432F" w:rsidP="00BC6E3F"/>
        </w:tc>
      </w:tr>
      <w:tr w:rsidR="0045432F" w:rsidRPr="00096B22" w14:paraId="7EDEE55D" w14:textId="77777777" w:rsidTr="00BC6E3F">
        <w:trPr>
          <w:trHeight w:val="1173"/>
        </w:trPr>
        <w:tc>
          <w:tcPr>
            <w:tcW w:w="9952" w:type="dxa"/>
          </w:tcPr>
          <w:p w14:paraId="657C7323" w14:textId="77777777" w:rsidR="0045432F" w:rsidRPr="00096B22" w:rsidRDefault="0045432F" w:rsidP="00BC6E3F">
            <w:pPr>
              <w:ind w:left="672" w:hanging="672"/>
            </w:pPr>
            <w:r>
              <w:t xml:space="preserve">2.11.3 Describe plans for returning results to the community and any intellectual property rights agreements negotiated with the community with regard to data ownership (see also 2.11.4 if applicable). Append applicable research agreements. </w:t>
            </w:r>
          </w:p>
          <w:p w14:paraId="7259ECD0" w14:textId="77777777" w:rsidR="0045432F" w:rsidRPr="00096B22" w:rsidRDefault="0045432F" w:rsidP="00BC6E3F"/>
        </w:tc>
      </w:tr>
      <w:tr w:rsidR="0045432F" w:rsidRPr="00096B22" w14:paraId="3B873026" w14:textId="77777777" w:rsidTr="00BC6E3F">
        <w:trPr>
          <w:trHeight w:val="1460"/>
        </w:trPr>
        <w:tc>
          <w:tcPr>
            <w:tcW w:w="9952" w:type="dxa"/>
          </w:tcPr>
          <w:p w14:paraId="48122017" w14:textId="77777777" w:rsidR="0045432F" w:rsidRDefault="0045432F" w:rsidP="00BC6E3F">
            <w:pPr>
              <w:ind w:left="672" w:hanging="672"/>
            </w:pPr>
            <w:r>
              <w:t xml:space="preserve">2.11.4 Does this research incorporate OCAP (Ownership, Control, Access, and Possession) principles as described in TCPS </w:t>
            </w:r>
            <w:hyperlink r:id="rId72" w:anchor="8" w:history="1">
              <w:r w:rsidRPr="00555CB0">
                <w:rPr>
                  <w:rStyle w:val="Hyperlink"/>
                </w:rPr>
                <w:t>Article 9.8</w:t>
              </w:r>
            </w:hyperlink>
            <w:r>
              <w:t>?</w:t>
            </w:r>
          </w:p>
          <w:p w14:paraId="7A65DD35" w14:textId="77777777" w:rsidR="0045432F" w:rsidRDefault="0045432F" w:rsidP="00BC6E3F">
            <w:pPr>
              <w:ind w:left="432" w:hanging="432"/>
              <w:rPr>
                <w:rFonts w:cs="Calibri"/>
                <w:szCs w:val="22"/>
              </w:rPr>
            </w:pPr>
            <w:r w:rsidRPr="00C20C63">
              <w:rPr>
                <w:rFonts w:cs="Calibri"/>
                <w:sz w:val="18"/>
                <w:szCs w:val="18"/>
              </w:rPr>
              <w:t>[  ]</w:t>
            </w:r>
            <w:r>
              <w:rPr>
                <w:rFonts w:cs="Calibri"/>
                <w:szCs w:val="22"/>
              </w:rPr>
              <w:t xml:space="preserve"> Yes. Explain how.</w:t>
            </w:r>
          </w:p>
          <w:p w14:paraId="30E425B4" w14:textId="77777777" w:rsidR="0045432F" w:rsidRDefault="0045432F" w:rsidP="00BC6E3F">
            <w:pPr>
              <w:ind w:left="672" w:hanging="672"/>
            </w:pPr>
            <w:r w:rsidRPr="00C20C63">
              <w:rPr>
                <w:rFonts w:cs="Calibri"/>
                <w:sz w:val="18"/>
                <w:szCs w:val="18"/>
              </w:rPr>
              <w:t>[  ]</w:t>
            </w:r>
            <w:r>
              <w:rPr>
                <w:rFonts w:cs="Calibri"/>
                <w:szCs w:val="22"/>
              </w:rPr>
              <w:t xml:space="preserve"> No. Explain why not.</w:t>
            </w:r>
          </w:p>
        </w:tc>
      </w:tr>
    </w:tbl>
    <w:p w14:paraId="4C4EFFC4" w14:textId="77777777" w:rsidR="0045432F" w:rsidRDefault="0045432F" w:rsidP="0045432F"/>
    <w:tbl>
      <w:tblPr>
        <w:tblW w:w="9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1E0" w:firstRow="1" w:lastRow="1" w:firstColumn="1" w:lastColumn="1" w:noHBand="0" w:noVBand="0"/>
      </w:tblPr>
      <w:tblGrid>
        <w:gridCol w:w="9952"/>
      </w:tblGrid>
      <w:tr w:rsidR="0045432F" w:rsidRPr="00253FFC" w14:paraId="62B548F9" w14:textId="77777777" w:rsidTr="00BC6E3F">
        <w:tc>
          <w:tcPr>
            <w:tcW w:w="9952" w:type="dxa"/>
            <w:shd w:val="clear" w:color="auto" w:fill="F2F2F2" w:themeFill="background1" w:themeFillShade="F2"/>
          </w:tcPr>
          <w:p w14:paraId="0DB6D381" w14:textId="77777777" w:rsidR="0045432F" w:rsidRPr="00253FFC" w:rsidRDefault="0045432F" w:rsidP="00BC6E3F">
            <w:r w:rsidRPr="006446B5">
              <w:rPr>
                <w:b/>
              </w:rPr>
              <w:t>2.1</w:t>
            </w:r>
            <w:r>
              <w:rPr>
                <w:b/>
              </w:rPr>
              <w:t>2</w:t>
            </w:r>
            <w:r>
              <w:t xml:space="preserve"> </w:t>
            </w:r>
            <w:r w:rsidRPr="00865B24">
              <w:rPr>
                <w:b/>
                <w:bCs/>
              </w:rPr>
              <w:t>Clinical trials</w:t>
            </w:r>
            <w:r w:rsidRPr="00253FFC">
              <w:t xml:space="preserve"> </w:t>
            </w:r>
          </w:p>
          <w:p w14:paraId="39DCB269" w14:textId="77777777" w:rsidR="0045432F" w:rsidRPr="00253FFC" w:rsidRDefault="0045432F" w:rsidP="00BC6E3F">
            <w:r w:rsidRPr="00665FD4">
              <w:rPr>
                <w:rFonts w:cs="Calibri"/>
                <w:sz w:val="18"/>
                <w:szCs w:val="18"/>
              </w:rPr>
              <w:t xml:space="preserve">[ </w:t>
            </w:r>
            <w:r>
              <w:rPr>
                <w:rFonts w:cs="Calibri"/>
                <w:sz w:val="18"/>
                <w:szCs w:val="18"/>
              </w:rPr>
              <w:t>X</w:t>
            </w:r>
            <w:r w:rsidRPr="00665FD4">
              <w:rPr>
                <w:rFonts w:cs="Calibri"/>
                <w:sz w:val="18"/>
                <w:szCs w:val="18"/>
              </w:rPr>
              <w:t xml:space="preserve"> ] </w:t>
            </w:r>
            <w:r w:rsidRPr="00253FFC">
              <w:t>Not applicable</w:t>
            </w:r>
            <w:r>
              <w:t xml:space="preserve"> – go to 2.13</w:t>
            </w:r>
          </w:p>
        </w:tc>
      </w:tr>
      <w:tr w:rsidR="0045432F" w:rsidRPr="00253FFC" w14:paraId="435CAC89" w14:textId="77777777" w:rsidTr="00BC6E3F">
        <w:trPr>
          <w:trHeight w:val="2074"/>
        </w:trPr>
        <w:tc>
          <w:tcPr>
            <w:tcW w:w="9952" w:type="dxa"/>
          </w:tcPr>
          <w:p w14:paraId="5FBD68B3" w14:textId="77777777" w:rsidR="0045432F" w:rsidRPr="00253FFC" w:rsidRDefault="0045432F" w:rsidP="00BC6E3F">
            <w:pPr>
              <w:ind w:left="672" w:hanging="672"/>
            </w:pPr>
            <w:r w:rsidRPr="00253FFC">
              <w:t>2.1</w:t>
            </w:r>
            <w:r>
              <w:t>2</w:t>
            </w:r>
            <w:r w:rsidRPr="00253FFC">
              <w:t xml:space="preserve">.1 </w:t>
            </w:r>
            <w:r>
              <w:t xml:space="preserve"> Will the</w:t>
            </w:r>
            <w:r w:rsidRPr="00253FFC">
              <w:t xml:space="preserve"> proposed </w:t>
            </w:r>
            <w:r>
              <w:t>clinical trial be registered?</w:t>
            </w:r>
            <w:r w:rsidRPr="00253FFC">
              <w:t xml:space="preserve"> </w:t>
            </w:r>
          </w:p>
          <w:p w14:paraId="0066789E" w14:textId="77777777" w:rsidR="0045432F" w:rsidRPr="00253FFC" w:rsidRDefault="0045432F" w:rsidP="00BC6E3F">
            <w:r w:rsidRPr="00665FD4">
              <w:rPr>
                <w:rFonts w:cs="Calibri"/>
                <w:sz w:val="18"/>
                <w:szCs w:val="18"/>
              </w:rPr>
              <w:t xml:space="preserve">[  ] </w:t>
            </w:r>
            <w:r w:rsidRPr="00665FD4">
              <w:rPr>
                <w:sz w:val="18"/>
                <w:szCs w:val="20"/>
              </w:rPr>
              <w:t xml:space="preserve"> </w:t>
            </w:r>
            <w:r w:rsidRPr="00253FFC">
              <w:t xml:space="preserve">No. </w:t>
            </w:r>
            <w:r>
              <w:t>E</w:t>
            </w:r>
            <w:r w:rsidRPr="00253FFC">
              <w:t>xplain why not</w:t>
            </w:r>
            <w:r>
              <w:t>.</w:t>
            </w:r>
          </w:p>
          <w:p w14:paraId="762DF3DA" w14:textId="77777777" w:rsidR="0045432F" w:rsidRPr="00253FFC" w:rsidRDefault="0045432F" w:rsidP="00BC6E3F">
            <w:r w:rsidRPr="00665FD4">
              <w:rPr>
                <w:rFonts w:cs="Calibri"/>
                <w:sz w:val="18"/>
                <w:szCs w:val="18"/>
              </w:rPr>
              <w:t xml:space="preserve">[  ] </w:t>
            </w:r>
            <w:r w:rsidRPr="00253FFC">
              <w:t xml:space="preserve">Yes. </w:t>
            </w:r>
            <w:r>
              <w:t>I</w:t>
            </w:r>
            <w:r w:rsidRPr="00253FFC">
              <w:t>ndicate where it was</w:t>
            </w:r>
            <w:r>
              <w:t>/will be</w:t>
            </w:r>
            <w:r w:rsidRPr="00253FFC">
              <w:t xml:space="preserve"> registered and provide the registration number</w:t>
            </w:r>
            <w:r>
              <w:t>.</w:t>
            </w:r>
          </w:p>
          <w:p w14:paraId="5BF0E3B6" w14:textId="77777777" w:rsidR="0045432F" w:rsidRPr="00253FFC" w:rsidRDefault="0045432F" w:rsidP="00BC6E3F"/>
        </w:tc>
      </w:tr>
      <w:tr w:rsidR="0045432F" w:rsidRPr="00253FFC" w14:paraId="1AB4D0C9" w14:textId="77777777" w:rsidTr="00BC6E3F">
        <w:trPr>
          <w:trHeight w:val="1583"/>
        </w:trPr>
        <w:tc>
          <w:tcPr>
            <w:tcW w:w="9952" w:type="dxa"/>
          </w:tcPr>
          <w:p w14:paraId="5553E16E" w14:textId="77777777" w:rsidR="0045432F" w:rsidRPr="00253FFC" w:rsidRDefault="0045432F" w:rsidP="00BC6E3F">
            <w:pPr>
              <w:ind w:left="672" w:hanging="672"/>
            </w:pPr>
            <w:r>
              <w:t xml:space="preserve">2.12.2 </w:t>
            </w:r>
            <w:r w:rsidRPr="00253FFC">
              <w:t xml:space="preserve">If a novel intervention or treatment is being examined, describe standard treatment or intervention, to indicate a situation of clinical equipoise exists (TCPS </w:t>
            </w:r>
            <w:hyperlink r:id="rId73" w:history="1">
              <w:r w:rsidRPr="00841C43">
                <w:rPr>
                  <w:rStyle w:val="Hyperlink"/>
                </w:rPr>
                <w:t>Chapter 11</w:t>
              </w:r>
            </w:hyperlink>
            <w:r w:rsidRPr="00253FFC">
              <w:t xml:space="preserve">). If placebo is used with a control group rather than standard treatment, please justify.  </w:t>
            </w:r>
          </w:p>
          <w:p w14:paraId="0DFC14C0" w14:textId="77777777" w:rsidR="0045432F" w:rsidRPr="00253FFC" w:rsidRDefault="0045432F" w:rsidP="00BC6E3F"/>
        </w:tc>
      </w:tr>
      <w:tr w:rsidR="0045432F" w:rsidRPr="00253FFC" w14:paraId="1C40B46F" w14:textId="77777777" w:rsidTr="00BC6E3F">
        <w:trPr>
          <w:trHeight w:val="1974"/>
        </w:trPr>
        <w:tc>
          <w:tcPr>
            <w:tcW w:w="9952" w:type="dxa"/>
          </w:tcPr>
          <w:p w14:paraId="25BA69FD" w14:textId="77777777" w:rsidR="0045432F" w:rsidRPr="00253FFC" w:rsidRDefault="0045432F" w:rsidP="00BC6E3F">
            <w:pPr>
              <w:ind w:left="672" w:hanging="672"/>
            </w:pPr>
            <w:r>
              <w:t xml:space="preserve">2.12.3 </w:t>
            </w:r>
            <w:r w:rsidRPr="00253FFC">
              <w:t>Clearly identify the known effects of any product or device under investigation, app</w:t>
            </w:r>
            <w:r>
              <w:t xml:space="preserve">roved uses, safety information </w:t>
            </w:r>
            <w:r w:rsidRPr="00253FFC">
              <w:t xml:space="preserve">and possible contraindications. Indicate how the proposed study use differs from approved uses.  </w:t>
            </w:r>
          </w:p>
          <w:p w14:paraId="7B80E6DF" w14:textId="77777777" w:rsidR="0045432F" w:rsidRPr="00253FFC" w:rsidRDefault="0045432F" w:rsidP="00BC6E3F">
            <w:r>
              <w:rPr>
                <w:rFonts w:cs="Calibri"/>
                <w:szCs w:val="22"/>
              </w:rPr>
              <w:t xml:space="preserve">[  ] </w:t>
            </w:r>
            <w:r w:rsidRPr="00253FFC">
              <w:t>Not applicable</w:t>
            </w:r>
          </w:p>
          <w:p w14:paraId="1B2602A8" w14:textId="77777777" w:rsidR="0045432F" w:rsidRPr="00253FFC" w:rsidRDefault="0045432F" w:rsidP="00BC6E3F"/>
        </w:tc>
      </w:tr>
      <w:tr w:rsidR="0045432F" w:rsidRPr="00253FFC" w14:paraId="4270365F" w14:textId="77777777" w:rsidTr="00BC6E3F">
        <w:trPr>
          <w:trHeight w:val="1001"/>
        </w:trPr>
        <w:tc>
          <w:tcPr>
            <w:tcW w:w="9952" w:type="dxa"/>
          </w:tcPr>
          <w:p w14:paraId="7956D226" w14:textId="77777777" w:rsidR="0045432F" w:rsidRDefault="0045432F" w:rsidP="00BC6E3F">
            <w:r>
              <w:t>2.12.4 Discuss any plans for blinding/randomization.</w:t>
            </w:r>
          </w:p>
          <w:p w14:paraId="12C8F51E" w14:textId="77777777" w:rsidR="0045432F" w:rsidRDefault="0045432F" w:rsidP="00BC6E3F"/>
        </w:tc>
      </w:tr>
      <w:tr w:rsidR="0045432F" w:rsidRPr="00253FFC" w14:paraId="268DC496" w14:textId="77777777" w:rsidTr="00BC6E3F">
        <w:trPr>
          <w:trHeight w:val="2165"/>
        </w:trPr>
        <w:tc>
          <w:tcPr>
            <w:tcW w:w="9952" w:type="dxa"/>
          </w:tcPr>
          <w:p w14:paraId="65E2B65F" w14:textId="77777777" w:rsidR="0045432F" w:rsidRPr="00253FFC" w:rsidRDefault="0045432F" w:rsidP="00BC6E3F">
            <w:pPr>
              <w:ind w:left="672" w:hanging="672"/>
            </w:pPr>
            <w:r>
              <w:t xml:space="preserve">2.12.5 </w:t>
            </w:r>
            <w:r w:rsidRPr="00253FFC">
              <w:t>What plans are in place for safety monitoring and reporting of new information to participants, the REB, other team members, sponsors, and the clinical trial registry</w:t>
            </w:r>
            <w:r>
              <w:t xml:space="preserve"> (refer to TCPS </w:t>
            </w:r>
            <w:hyperlink r:id="rId74" w:history="1">
              <w:r w:rsidRPr="00A81B10">
                <w:rPr>
                  <w:rStyle w:val="Hyperlink"/>
                </w:rPr>
                <w:t>Articles 11.6, 11.7, 11.8</w:t>
              </w:r>
            </w:hyperlink>
            <w:r>
              <w:t>)</w:t>
            </w:r>
            <w:r w:rsidRPr="00253FFC">
              <w:t>? These should address plans for removing participants for safety</w:t>
            </w:r>
            <w:r>
              <w:t xml:space="preserve"> reasons</w:t>
            </w:r>
            <w:r w:rsidRPr="00253FFC">
              <w:t>, and early stopping/unblinding/amendment of the trial</w:t>
            </w:r>
            <w:r>
              <w:t xml:space="preserve">. </w:t>
            </w:r>
            <w:r w:rsidRPr="00253FFC">
              <w:t xml:space="preserve">What risks may arise for participants through early trial closure, and how will these be addressed? </w:t>
            </w:r>
            <w:r>
              <w:t>Are there</w:t>
            </w:r>
            <w:r w:rsidRPr="00253FFC">
              <w:t xml:space="preserve"> any </w:t>
            </w:r>
            <w:r>
              <w:t>options for</w:t>
            </w:r>
            <w:r w:rsidRPr="00253FFC">
              <w:t xml:space="preserve"> continued access to interventions shown to be beneficial</w:t>
            </w:r>
            <w:r>
              <w:t>?</w:t>
            </w:r>
          </w:p>
          <w:p w14:paraId="457B4EE0" w14:textId="77777777" w:rsidR="0045432F" w:rsidRPr="00253FFC" w:rsidRDefault="0045432F" w:rsidP="00BC6E3F"/>
        </w:tc>
      </w:tr>
    </w:tbl>
    <w:p w14:paraId="27BB86D6" w14:textId="77777777" w:rsidR="0045432F" w:rsidRPr="00253FFC" w:rsidRDefault="0045432F" w:rsidP="0045432F"/>
    <w:tbl>
      <w:tblPr>
        <w:tblW w:w="9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1E0" w:firstRow="1" w:lastRow="1" w:firstColumn="1" w:lastColumn="1" w:noHBand="0" w:noVBand="0"/>
      </w:tblPr>
      <w:tblGrid>
        <w:gridCol w:w="9952"/>
      </w:tblGrid>
      <w:tr w:rsidR="0045432F" w:rsidRPr="00253FFC" w14:paraId="37720935" w14:textId="77777777" w:rsidTr="00BC6E3F">
        <w:tc>
          <w:tcPr>
            <w:tcW w:w="9952" w:type="dxa"/>
            <w:shd w:val="clear" w:color="auto" w:fill="F2F2F2" w:themeFill="background1" w:themeFillShade="F2"/>
          </w:tcPr>
          <w:p w14:paraId="60307923" w14:textId="77777777" w:rsidR="0045432F" w:rsidRPr="00253FFC" w:rsidRDefault="0045432F" w:rsidP="00BC6E3F">
            <w:r w:rsidRPr="006446B5">
              <w:rPr>
                <w:b/>
              </w:rPr>
              <w:t>2.1</w:t>
            </w:r>
            <w:r>
              <w:rPr>
                <w:b/>
              </w:rPr>
              <w:t>3</w:t>
            </w:r>
            <w:r>
              <w:t xml:space="preserve"> </w:t>
            </w:r>
            <w:r w:rsidRPr="00865B24">
              <w:rPr>
                <w:b/>
                <w:bCs/>
              </w:rPr>
              <w:t>Use of personal health information</w:t>
            </w:r>
            <w:r w:rsidRPr="00253FFC">
              <w:t xml:space="preserve"> </w:t>
            </w:r>
          </w:p>
          <w:p w14:paraId="3EA412CD" w14:textId="77777777" w:rsidR="0045432F" w:rsidRPr="002B1FF5" w:rsidRDefault="0045432F" w:rsidP="00BC6E3F">
            <w:r w:rsidRPr="00537E28">
              <w:rPr>
                <w:rFonts w:cs="Calibri"/>
                <w:sz w:val="18"/>
                <w:szCs w:val="18"/>
              </w:rPr>
              <w:t xml:space="preserve">[ </w:t>
            </w:r>
            <w:r>
              <w:rPr>
                <w:rFonts w:cs="Calibri"/>
                <w:sz w:val="18"/>
                <w:szCs w:val="18"/>
              </w:rPr>
              <w:t>X</w:t>
            </w:r>
            <w:r w:rsidRPr="00537E28">
              <w:rPr>
                <w:rFonts w:cs="Calibri"/>
                <w:sz w:val="18"/>
                <w:szCs w:val="18"/>
              </w:rPr>
              <w:t xml:space="preserve"> ] </w:t>
            </w:r>
            <w:r w:rsidRPr="00253FFC">
              <w:t>Not applicable</w:t>
            </w:r>
            <w:r>
              <w:t xml:space="preserve"> – go to 2.14</w:t>
            </w:r>
          </w:p>
        </w:tc>
      </w:tr>
      <w:tr w:rsidR="0045432F" w:rsidRPr="00253FFC" w14:paraId="74E05D90" w14:textId="77777777" w:rsidTr="00BC6E3F">
        <w:trPr>
          <w:trHeight w:val="1874"/>
        </w:trPr>
        <w:tc>
          <w:tcPr>
            <w:tcW w:w="9952" w:type="dxa"/>
          </w:tcPr>
          <w:p w14:paraId="2CD7FBB7" w14:textId="77777777" w:rsidR="0045432F" w:rsidRPr="00253FFC" w:rsidRDefault="0045432F" w:rsidP="00BC6E3F">
            <w:pPr>
              <w:ind w:left="672" w:hanging="672"/>
            </w:pPr>
            <w:r>
              <w:t xml:space="preserve">2.13.1 </w:t>
            </w:r>
            <w:r>
              <w:rPr>
                <w:rFonts w:cs="Calibri"/>
                <w:szCs w:val="22"/>
              </w:rPr>
              <w:t>R</w:t>
            </w:r>
            <w:r w:rsidRPr="00AA3D1C">
              <w:rPr>
                <w:rFonts w:cs="Calibri"/>
                <w:szCs w:val="22"/>
              </w:rPr>
              <w:t xml:space="preserve">esearch using health information </w:t>
            </w:r>
            <w:r>
              <w:rPr>
                <w:rFonts w:cs="Calibri"/>
                <w:szCs w:val="22"/>
              </w:rPr>
              <w:t>may be</w:t>
            </w:r>
            <w:r w:rsidRPr="00AA3D1C">
              <w:rPr>
                <w:rFonts w:cs="Calibri"/>
                <w:szCs w:val="22"/>
              </w:rPr>
              <w:t xml:space="preserve"> subject to Nova Scotia’s </w:t>
            </w:r>
            <w:hyperlink r:id="rId75" w:history="1">
              <w:r w:rsidRPr="00FE439C">
                <w:rPr>
                  <w:rStyle w:val="Hyperlink"/>
                  <w:rFonts w:cs="Calibri"/>
                  <w:i/>
                  <w:iCs/>
                  <w:szCs w:val="22"/>
                  <w:lang w:val="en"/>
                </w:rPr>
                <w:t>Personal Health Information Act</w:t>
              </w:r>
            </w:hyperlink>
            <w:r w:rsidRPr="00AA3D1C">
              <w:rPr>
                <w:rFonts w:cs="Calibri"/>
                <w:iCs/>
                <w:szCs w:val="22"/>
                <w:lang w:val="en"/>
              </w:rPr>
              <w:t xml:space="preserve">. </w:t>
            </w:r>
            <w:r w:rsidRPr="00253FFC">
              <w:t xml:space="preserve">Describe the personal health information </w:t>
            </w:r>
            <w:r>
              <w:t>(</w:t>
            </w:r>
            <w:hyperlink r:id="rId76" w:history="1">
              <w:r w:rsidRPr="00F52D6C">
                <w:rPr>
                  <w:rStyle w:val="Hyperlink"/>
                </w:rPr>
                <w:t>definition explained in the guidance document</w:t>
              </w:r>
            </w:hyperlink>
            <w:r>
              <w:t xml:space="preserve">) </w:t>
            </w:r>
            <w:r w:rsidRPr="00253FFC">
              <w:t>required and the information sources, and explain why the research cannot reasonably be accomplished without the use of that information. Describe how the personal health information will be used, and in the most de-identified form possible.</w:t>
            </w:r>
          </w:p>
        </w:tc>
      </w:tr>
      <w:tr w:rsidR="0045432F" w:rsidRPr="00253FFC" w14:paraId="78EE3139" w14:textId="77777777" w:rsidTr="00BC6E3F">
        <w:trPr>
          <w:trHeight w:val="1223"/>
        </w:trPr>
        <w:tc>
          <w:tcPr>
            <w:tcW w:w="9952" w:type="dxa"/>
          </w:tcPr>
          <w:p w14:paraId="5E726575" w14:textId="77777777" w:rsidR="0045432F" w:rsidRDefault="0045432F" w:rsidP="00BC6E3F">
            <w:pPr>
              <w:ind w:left="612" w:hanging="612"/>
              <w:rPr>
                <w:rFonts w:cs="Calibri"/>
              </w:rPr>
            </w:pPr>
            <w:r>
              <w:t xml:space="preserve">2.13.2 </w:t>
            </w:r>
            <w:r>
              <w:rPr>
                <w:rFonts w:cs="Calibri"/>
              </w:rPr>
              <w:t xml:space="preserve">Will there be any linking of separate health data sets as part of this research? </w:t>
            </w:r>
          </w:p>
          <w:p w14:paraId="65AB14FD" w14:textId="77777777" w:rsidR="0045432F" w:rsidRDefault="0045432F" w:rsidP="00BC6E3F">
            <w:pPr>
              <w:ind w:left="612" w:hanging="612"/>
            </w:pPr>
            <w:r w:rsidRPr="002901CC">
              <w:rPr>
                <w:sz w:val="18"/>
                <w:szCs w:val="20"/>
              </w:rPr>
              <w:t xml:space="preserve">[  ] </w:t>
            </w:r>
            <w:r>
              <w:t>No</w:t>
            </w:r>
          </w:p>
          <w:p w14:paraId="6F5125CB" w14:textId="77777777" w:rsidR="0045432F" w:rsidRDefault="0045432F" w:rsidP="00BC6E3F">
            <w:pPr>
              <w:ind w:left="612" w:hanging="612"/>
            </w:pPr>
            <w:r w:rsidRPr="002901CC">
              <w:rPr>
                <w:sz w:val="18"/>
                <w:szCs w:val="20"/>
              </w:rPr>
              <w:t xml:space="preserve">[  ] </w:t>
            </w:r>
            <w:r>
              <w:t>Yes</w:t>
            </w:r>
          </w:p>
          <w:p w14:paraId="1723CE91" w14:textId="77777777" w:rsidR="0045432F" w:rsidRDefault="0045432F" w:rsidP="00BC6E3F">
            <w:pPr>
              <w:ind w:left="612" w:hanging="612"/>
            </w:pPr>
          </w:p>
          <w:p w14:paraId="53B840DB" w14:textId="77777777" w:rsidR="0045432F" w:rsidRDefault="0045432F" w:rsidP="00BC6E3F">
            <w:pPr>
              <w:ind w:left="612" w:hanging="612"/>
            </w:pPr>
          </w:p>
          <w:p w14:paraId="5E9CE387" w14:textId="77777777" w:rsidR="0045432F" w:rsidRDefault="0045432F" w:rsidP="00BC6E3F">
            <w:pPr>
              <w:ind w:left="612" w:hanging="612"/>
            </w:pPr>
            <w:r>
              <w:t>If yes:</w:t>
            </w:r>
          </w:p>
          <w:p w14:paraId="43D1A74E" w14:textId="77777777" w:rsidR="0045432F" w:rsidRDefault="0045432F" w:rsidP="00BC6E3F">
            <w:pPr>
              <w:ind w:left="612" w:hanging="612"/>
            </w:pPr>
            <w:r>
              <w:t xml:space="preserve">A) Why is the linkage necessary? </w:t>
            </w:r>
          </w:p>
          <w:p w14:paraId="5D0C3F70" w14:textId="77777777" w:rsidR="0045432F" w:rsidRDefault="0045432F" w:rsidP="00BC6E3F">
            <w:pPr>
              <w:ind w:left="612" w:hanging="612"/>
            </w:pPr>
            <w:r>
              <w:t>B) Describe how the linkage will be conducted (it is helpful to append a flow diagram)</w:t>
            </w:r>
          </w:p>
          <w:p w14:paraId="39EA9F4D" w14:textId="77777777" w:rsidR="0045432F" w:rsidRPr="004F460E" w:rsidRDefault="0045432F" w:rsidP="00BC6E3F">
            <w:pPr>
              <w:ind w:left="612" w:hanging="612"/>
            </w:pPr>
            <w:r>
              <w:t xml:space="preserve">C) Does that linkage increase the identifiability of the participants? </w:t>
            </w:r>
          </w:p>
        </w:tc>
      </w:tr>
      <w:tr w:rsidR="0045432F" w:rsidRPr="00096B22" w14:paraId="4908E9B8" w14:textId="77777777" w:rsidTr="00BC6E3F">
        <w:trPr>
          <w:trHeight w:val="1321"/>
        </w:trPr>
        <w:tc>
          <w:tcPr>
            <w:tcW w:w="9952" w:type="dxa"/>
          </w:tcPr>
          <w:p w14:paraId="64E35942" w14:textId="77777777" w:rsidR="0045432F" w:rsidRPr="00253FFC" w:rsidRDefault="0045432F" w:rsidP="00BC6E3F">
            <w:r>
              <w:t xml:space="preserve">2.13.3 </w:t>
            </w:r>
            <w:r w:rsidRPr="00253FFC">
              <w:t xml:space="preserve">Describe reasonably foreseeable risks to privacy </w:t>
            </w:r>
            <w:r>
              <w:t xml:space="preserve">due to the use of personal health information </w:t>
            </w:r>
            <w:r w:rsidRPr="00253FFC">
              <w:t>and how these will be mitigated.</w:t>
            </w:r>
          </w:p>
          <w:p w14:paraId="00E41511" w14:textId="77777777" w:rsidR="0045432F" w:rsidRPr="00253FFC" w:rsidRDefault="0045432F" w:rsidP="00BC6E3F"/>
        </w:tc>
      </w:tr>
    </w:tbl>
    <w:p w14:paraId="75FB08B1" w14:textId="77777777" w:rsidR="0045432F" w:rsidRDefault="0045432F" w:rsidP="0045432F"/>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45432F" w:rsidRPr="00463DD8" w14:paraId="6D74DCD3" w14:textId="77777777" w:rsidTr="00BC6E3F">
        <w:tc>
          <w:tcPr>
            <w:tcW w:w="9900" w:type="dxa"/>
            <w:shd w:val="clear" w:color="auto" w:fill="F2F2F2" w:themeFill="background1" w:themeFillShade="F2"/>
          </w:tcPr>
          <w:p w14:paraId="3A89533B" w14:textId="77777777" w:rsidR="0045432F" w:rsidRDefault="0045432F" w:rsidP="00BC6E3F">
            <w:bookmarkStart w:id="118" w:name="_Hlk10465988"/>
            <w:r w:rsidRPr="006446B5">
              <w:rPr>
                <w:b/>
              </w:rPr>
              <w:t>2.</w:t>
            </w:r>
            <w:r>
              <w:rPr>
                <w:b/>
              </w:rPr>
              <w:t>14</w:t>
            </w:r>
            <w:r>
              <w:t xml:space="preserve"> </w:t>
            </w:r>
            <w:r w:rsidRPr="00865B24">
              <w:rPr>
                <w:b/>
                <w:bCs/>
              </w:rPr>
              <w:t>Data Repositories</w:t>
            </w:r>
          </w:p>
          <w:p w14:paraId="414ACBAF" w14:textId="77777777" w:rsidR="0045432F" w:rsidRPr="00463DD8" w:rsidRDefault="0045432F" w:rsidP="00BC6E3F">
            <w:r w:rsidRPr="00665FD4">
              <w:rPr>
                <w:sz w:val="18"/>
                <w:szCs w:val="20"/>
              </w:rPr>
              <w:t>[</w:t>
            </w:r>
            <w:r>
              <w:rPr>
                <w:sz w:val="18"/>
                <w:szCs w:val="20"/>
              </w:rPr>
              <w:t xml:space="preserve"> X</w:t>
            </w:r>
            <w:r w:rsidRPr="00665FD4">
              <w:rPr>
                <w:sz w:val="18"/>
                <w:szCs w:val="20"/>
              </w:rPr>
              <w:t xml:space="preserve"> ] </w:t>
            </w:r>
            <w:r>
              <w:t>Not applicable</w:t>
            </w:r>
          </w:p>
        </w:tc>
      </w:tr>
      <w:tr w:rsidR="0045432F" w:rsidRPr="00463DD8" w14:paraId="7738176A" w14:textId="77777777" w:rsidTr="00BC6E3F">
        <w:trPr>
          <w:trHeight w:val="27"/>
        </w:trPr>
        <w:tc>
          <w:tcPr>
            <w:tcW w:w="9900" w:type="dxa"/>
          </w:tcPr>
          <w:p w14:paraId="37488C34" w14:textId="77777777" w:rsidR="0045432F" w:rsidRPr="00463DD8" w:rsidRDefault="0045432F" w:rsidP="00BC6E3F">
            <w:pPr>
              <w:ind w:left="582" w:hanging="582"/>
            </w:pPr>
            <w:r w:rsidRPr="00463DD8">
              <w:t>2</w:t>
            </w:r>
            <w:r>
              <w:t xml:space="preserve">.14.1 Identify and describe the data repository in which the research data will be deposited. What is its focus, who are its target users, who can access deposited data and under what circumstances? For how long will the data be kept in the repository? </w:t>
            </w:r>
          </w:p>
          <w:p w14:paraId="753782F9" w14:textId="77777777" w:rsidR="0045432F" w:rsidRDefault="0045432F" w:rsidP="00BC6E3F"/>
          <w:p w14:paraId="6DA893B9" w14:textId="77777777" w:rsidR="0045432F" w:rsidRPr="00493200" w:rsidRDefault="0045432F" w:rsidP="00BC6E3F">
            <w:pPr>
              <w:jc w:val="both"/>
            </w:pPr>
          </w:p>
        </w:tc>
      </w:tr>
      <w:tr w:rsidR="0045432F" w:rsidRPr="00463DD8" w14:paraId="79FEC962" w14:textId="77777777" w:rsidTr="00BC6E3F">
        <w:trPr>
          <w:trHeight w:val="487"/>
        </w:trPr>
        <w:tc>
          <w:tcPr>
            <w:tcW w:w="9900" w:type="dxa"/>
          </w:tcPr>
          <w:p w14:paraId="3DE73D69" w14:textId="77777777" w:rsidR="0045432F" w:rsidRPr="00463DD8" w:rsidRDefault="0045432F" w:rsidP="00BC6E3F">
            <w:pPr>
              <w:ind w:left="582" w:hanging="582"/>
            </w:pPr>
            <w:r w:rsidRPr="00463DD8">
              <w:t>2.</w:t>
            </w:r>
            <w:r>
              <w:t xml:space="preserve">14.2 Describe the data set to be released to the repository. If there is personal and/or sensitive information in the data, describe how you will prepare the data for submission to the repository and mitigate risks to privacy. Identify all fields that will be included in the final data set (include as an appendix). </w:t>
            </w:r>
          </w:p>
          <w:p w14:paraId="6B2BC161" w14:textId="77777777" w:rsidR="0045432F" w:rsidRDefault="0045432F" w:rsidP="00BC6E3F"/>
          <w:p w14:paraId="08A69716" w14:textId="77777777" w:rsidR="0045432F" w:rsidRPr="00A33358" w:rsidRDefault="0045432F" w:rsidP="00BC6E3F">
            <w:pPr>
              <w:jc w:val="both"/>
            </w:pPr>
          </w:p>
        </w:tc>
      </w:tr>
      <w:tr w:rsidR="0045432F" w:rsidRPr="00463DD8" w14:paraId="0397F652" w14:textId="77777777" w:rsidTr="00BC6E3F">
        <w:trPr>
          <w:trHeight w:val="1171"/>
        </w:trPr>
        <w:tc>
          <w:tcPr>
            <w:tcW w:w="9900" w:type="dxa"/>
          </w:tcPr>
          <w:p w14:paraId="3E809CC1" w14:textId="77777777" w:rsidR="0045432F" w:rsidRDefault="0045432F" w:rsidP="00BC6E3F">
            <w:pPr>
              <w:ind w:left="582" w:hanging="582"/>
            </w:pPr>
            <w:r>
              <w:t xml:space="preserve">2.14.3 Is agreeing to have one’s data deposited a requirement for participation in the study? If yes, provide a justification. If no, indicate how participants can opt in or out. </w:t>
            </w:r>
          </w:p>
          <w:p w14:paraId="670A5E2B" w14:textId="77777777" w:rsidR="0045432F" w:rsidRDefault="0045432F" w:rsidP="00BC6E3F">
            <w:pPr>
              <w:ind w:left="582" w:hanging="582"/>
            </w:pPr>
          </w:p>
          <w:p w14:paraId="13CB9175" w14:textId="77777777" w:rsidR="0045432F" w:rsidRPr="00A33358" w:rsidRDefault="0045432F" w:rsidP="00BC6E3F">
            <w:pPr>
              <w:ind w:left="582" w:hanging="582"/>
              <w:jc w:val="both"/>
            </w:pPr>
          </w:p>
        </w:tc>
      </w:tr>
      <w:bookmarkEnd w:id="118"/>
    </w:tbl>
    <w:p w14:paraId="77D15FD5" w14:textId="77777777" w:rsidR="0045432F" w:rsidRDefault="0045432F" w:rsidP="0045432F"/>
    <w:p w14:paraId="3656697D" w14:textId="77777777" w:rsidR="0045432F" w:rsidRDefault="0045432F" w:rsidP="0045432F"/>
    <w:p w14:paraId="2C19A4AC" w14:textId="77777777" w:rsidR="0045432F" w:rsidRDefault="0045432F" w:rsidP="0045432F"/>
    <w:p w14:paraId="6ECF202A" w14:textId="77777777" w:rsidR="0045432F" w:rsidRDefault="0045432F" w:rsidP="0045432F">
      <w:pPr>
        <w:rPr>
          <w:rFonts w:asciiTheme="majorHAnsi" w:eastAsiaTheme="majorEastAsia" w:hAnsiTheme="majorHAnsi" w:cstheme="majorBidi"/>
          <w:b/>
          <w:color w:val="000000" w:themeColor="text1"/>
          <w:szCs w:val="26"/>
        </w:rPr>
      </w:pPr>
      <w:r>
        <w:br w:type="page"/>
      </w:r>
    </w:p>
    <w:p w14:paraId="1B11E89E" w14:textId="77777777" w:rsidR="0045432F" w:rsidRPr="00463DD8" w:rsidRDefault="0045432F" w:rsidP="0045432F">
      <w:pPr>
        <w:pStyle w:val="Heading2"/>
      </w:pPr>
      <w:r w:rsidRPr="00463DD8">
        <w:t>SECTION 3.  APPENDICES</w:t>
      </w:r>
    </w:p>
    <w:p w14:paraId="1915A488" w14:textId="77777777" w:rsidR="0045432F" w:rsidRPr="00463DD8" w:rsidRDefault="0045432F" w:rsidP="0045432F"/>
    <w:p w14:paraId="6E55B28C" w14:textId="77777777" w:rsidR="0045432F" w:rsidRPr="00463DD8" w:rsidRDefault="0045432F" w:rsidP="0045432F">
      <w:r w:rsidRPr="00463DD8">
        <w:rPr>
          <w:b/>
        </w:rPr>
        <w:t xml:space="preserve">Appendices Checklist.  </w:t>
      </w:r>
      <w:r w:rsidRPr="00463DD8">
        <w:t>Append all relevant material to this application</w:t>
      </w:r>
      <w:r>
        <w:t xml:space="preserve"> in the order they will be used</w:t>
      </w:r>
      <w:r w:rsidRPr="00463DD8">
        <w:t>. This may include:</w:t>
      </w:r>
    </w:p>
    <w:p w14:paraId="68AF8717" w14:textId="77777777" w:rsidR="0045432F" w:rsidRDefault="0045432F" w:rsidP="0045432F">
      <w:pPr>
        <w:rPr>
          <w:rFonts w:cs="Calibri"/>
          <w:szCs w:val="22"/>
        </w:rPr>
      </w:pPr>
      <w:bookmarkStart w:id="119" w:name="_Hlk22122079"/>
      <w:r w:rsidRPr="00665FD4">
        <w:rPr>
          <w:rFonts w:cs="Calibri"/>
          <w:sz w:val="18"/>
          <w:szCs w:val="18"/>
        </w:rPr>
        <w:t>[</w:t>
      </w:r>
      <w:r w:rsidRPr="00BA373C">
        <w:rPr>
          <w:rFonts w:cs="Calibri"/>
          <w:sz w:val="18"/>
          <w:szCs w:val="18"/>
        </w:rPr>
        <w:t>X</w:t>
      </w:r>
      <w:r w:rsidRPr="00665FD4">
        <w:rPr>
          <w:rFonts w:cs="Calibri"/>
          <w:sz w:val="18"/>
          <w:szCs w:val="18"/>
        </w:rPr>
        <w:t xml:space="preserve">] </w:t>
      </w:r>
      <w:r>
        <w:rPr>
          <w:rFonts w:cs="Calibri"/>
          <w:sz w:val="18"/>
          <w:szCs w:val="18"/>
        </w:rPr>
        <w:t xml:space="preserve"> </w:t>
      </w:r>
      <w:r>
        <w:rPr>
          <w:rFonts w:cs="Calibri"/>
          <w:szCs w:val="22"/>
        </w:rPr>
        <w:t>Reference list</w:t>
      </w:r>
    </w:p>
    <w:p w14:paraId="30DE5C4A" w14:textId="77777777" w:rsidR="0045432F" w:rsidRPr="008C1597" w:rsidRDefault="0045432F" w:rsidP="0045432F">
      <w:pPr>
        <w:rPr>
          <w:rFonts w:cs="Calibri"/>
          <w:szCs w:val="22"/>
        </w:rPr>
      </w:pPr>
      <w:r w:rsidRPr="00665FD4">
        <w:rPr>
          <w:rFonts w:cs="Calibri"/>
          <w:sz w:val="18"/>
          <w:szCs w:val="18"/>
        </w:rPr>
        <w:t xml:space="preserve">[  ] </w:t>
      </w:r>
      <w:r>
        <w:rPr>
          <w:rFonts w:cs="Calibri"/>
          <w:sz w:val="18"/>
          <w:szCs w:val="18"/>
        </w:rPr>
        <w:t xml:space="preserve"> </w:t>
      </w:r>
      <w:r w:rsidRPr="0043688D">
        <w:rPr>
          <w:rFonts w:cstheme="minorHAnsi"/>
          <w:szCs w:val="22"/>
        </w:rPr>
        <w:t>Permission or support/cooperation letters (e.g. Indigenous Band Council, School Board, Director of a long-term care facility, anyone whose permission you need to conduct recruit participants or conduct research)</w:t>
      </w:r>
    </w:p>
    <w:p w14:paraId="5D87620A" w14:textId="77777777" w:rsidR="0045432F" w:rsidRPr="00C603A4" w:rsidRDefault="0045432F" w:rsidP="0045432F">
      <w:r w:rsidRPr="00665FD4">
        <w:rPr>
          <w:rFonts w:cs="Calibri"/>
          <w:sz w:val="18"/>
          <w:szCs w:val="18"/>
        </w:rPr>
        <w:t xml:space="preserve">[  ] </w:t>
      </w:r>
      <w:r>
        <w:t>Research agreements</w:t>
      </w:r>
      <w:bookmarkStart w:id="120" w:name="_Hlk49510127"/>
      <w:r>
        <w:t xml:space="preserve"> (required for research involving Indigenous communities)</w:t>
      </w:r>
    </w:p>
    <w:bookmarkEnd w:id="120"/>
    <w:p w14:paraId="2DC90DB3" w14:textId="77777777" w:rsidR="0045432F" w:rsidRPr="00BA373C" w:rsidRDefault="0045432F" w:rsidP="0045432F">
      <w:r w:rsidRPr="00665FD4">
        <w:rPr>
          <w:rFonts w:cs="Calibri"/>
          <w:sz w:val="18"/>
          <w:szCs w:val="18"/>
        </w:rPr>
        <w:t>[</w:t>
      </w:r>
      <w:r w:rsidRPr="00BA373C">
        <w:rPr>
          <w:rFonts w:cs="Calibri"/>
          <w:sz w:val="18"/>
          <w:szCs w:val="18"/>
        </w:rPr>
        <w:t xml:space="preserve"> X</w:t>
      </w:r>
      <w:r w:rsidRPr="00665FD4">
        <w:rPr>
          <w:rFonts w:cs="Calibri"/>
          <w:sz w:val="18"/>
          <w:szCs w:val="18"/>
        </w:rPr>
        <w:t xml:space="preserve"> ] </w:t>
      </w:r>
      <w:r w:rsidRPr="00463DD8">
        <w:t xml:space="preserve">Recruitment </w:t>
      </w:r>
      <w:r>
        <w:t>d</w:t>
      </w:r>
      <w:r w:rsidRPr="00463DD8">
        <w:t xml:space="preserve">ocuments (posters, </w:t>
      </w:r>
      <w:r>
        <w:t>oral</w:t>
      </w:r>
      <w:r w:rsidRPr="00463DD8">
        <w:t xml:space="preserve"> scripts, online postings, </w:t>
      </w:r>
      <w:r>
        <w:t>invitations to participate</w:t>
      </w:r>
      <w:r w:rsidRPr="00463DD8">
        <w:t>, etc</w:t>
      </w:r>
      <w:r>
        <w:t>.</w:t>
      </w:r>
      <w:r w:rsidRPr="00463DD8">
        <w:t>)</w:t>
      </w:r>
    </w:p>
    <w:p w14:paraId="151F4D5E" w14:textId="77777777" w:rsidR="0045432F" w:rsidRPr="00BA373C" w:rsidRDefault="0045432F" w:rsidP="0045432F">
      <w:r w:rsidRPr="00665FD4">
        <w:rPr>
          <w:rFonts w:cs="Calibri"/>
          <w:sz w:val="18"/>
          <w:szCs w:val="18"/>
        </w:rPr>
        <w:t>[</w:t>
      </w:r>
      <w:r w:rsidRPr="00BA373C">
        <w:rPr>
          <w:rFonts w:cs="Calibri"/>
          <w:sz w:val="18"/>
          <w:szCs w:val="18"/>
        </w:rPr>
        <w:t xml:space="preserve">  </w:t>
      </w:r>
      <w:r w:rsidRPr="00665FD4">
        <w:rPr>
          <w:rFonts w:cs="Calibri"/>
          <w:sz w:val="18"/>
          <w:szCs w:val="18"/>
        </w:rPr>
        <w:t xml:space="preserve">] </w:t>
      </w:r>
      <w:r w:rsidRPr="00463DD8">
        <w:t xml:space="preserve">Screening </w:t>
      </w:r>
      <w:r>
        <w:t>d</w:t>
      </w:r>
      <w:r w:rsidRPr="00463DD8">
        <w:t>ocuments</w:t>
      </w:r>
    </w:p>
    <w:p w14:paraId="6CE7D19B" w14:textId="77777777" w:rsidR="0045432F" w:rsidRPr="00BA373C" w:rsidRDefault="0045432F" w:rsidP="0045432F">
      <w:r w:rsidRPr="00665FD4">
        <w:rPr>
          <w:rFonts w:cs="Calibri"/>
          <w:sz w:val="18"/>
          <w:szCs w:val="18"/>
        </w:rPr>
        <w:t xml:space="preserve">[ </w:t>
      </w:r>
      <w:r w:rsidRPr="00BA373C">
        <w:rPr>
          <w:rFonts w:cs="Calibri"/>
          <w:sz w:val="18"/>
          <w:szCs w:val="18"/>
        </w:rPr>
        <w:t>X</w:t>
      </w:r>
      <w:r w:rsidRPr="00665FD4">
        <w:rPr>
          <w:rFonts w:cs="Calibri"/>
          <w:sz w:val="18"/>
          <w:szCs w:val="18"/>
        </w:rPr>
        <w:t xml:space="preserve"> ] </w:t>
      </w:r>
      <w:r>
        <w:t xml:space="preserve">Consent/assent documents or scripts </w:t>
      </w:r>
    </w:p>
    <w:p w14:paraId="14612BEF" w14:textId="77777777" w:rsidR="0045432F" w:rsidRPr="00BA373C" w:rsidRDefault="0045432F" w:rsidP="0045432F">
      <w:r w:rsidRPr="00665FD4">
        <w:rPr>
          <w:rFonts w:cs="Calibri"/>
          <w:sz w:val="18"/>
          <w:szCs w:val="18"/>
        </w:rPr>
        <w:t xml:space="preserve">[ </w:t>
      </w:r>
      <w:r w:rsidRPr="00BA373C">
        <w:rPr>
          <w:rFonts w:cs="Calibri"/>
          <w:sz w:val="18"/>
          <w:szCs w:val="18"/>
        </w:rPr>
        <w:t>X</w:t>
      </w:r>
      <w:r w:rsidRPr="00665FD4">
        <w:rPr>
          <w:rFonts w:cs="Calibri"/>
          <w:sz w:val="18"/>
          <w:szCs w:val="18"/>
        </w:rPr>
        <w:t xml:space="preserve"> ] </w:t>
      </w:r>
      <w:r w:rsidRPr="00463DD8">
        <w:t>Resear</w:t>
      </w:r>
      <w:r>
        <w:t>ch instruments (questionnaires</w:t>
      </w:r>
      <w:r w:rsidRPr="00463DD8">
        <w:t>, interview or focus group questions, etc</w:t>
      </w:r>
      <w:r>
        <w:t>.</w:t>
      </w:r>
      <w:r w:rsidRPr="00463DD8">
        <w:t>)</w:t>
      </w:r>
    </w:p>
    <w:p w14:paraId="6EDF36C7" w14:textId="77777777" w:rsidR="0045432F" w:rsidRPr="00463DD8" w:rsidRDefault="0045432F" w:rsidP="0045432F">
      <w:pPr>
        <w:rPr>
          <w:lang w:val="en-GB"/>
        </w:rPr>
      </w:pPr>
      <w:r w:rsidRPr="00665FD4">
        <w:rPr>
          <w:rFonts w:cs="Calibri"/>
          <w:sz w:val="18"/>
          <w:szCs w:val="18"/>
        </w:rPr>
        <w:t xml:space="preserve">[  ] </w:t>
      </w:r>
      <w:r>
        <w:rPr>
          <w:rFonts w:cs="Calibri"/>
          <w:szCs w:val="22"/>
        </w:rPr>
        <w:t>D</w:t>
      </w:r>
      <w:r w:rsidRPr="00463DD8">
        <w:t xml:space="preserve">ebriefing </w:t>
      </w:r>
      <w:r>
        <w:t>and/or study results templates</w:t>
      </w:r>
    </w:p>
    <w:p w14:paraId="04457106" w14:textId="77777777" w:rsidR="0045432F" w:rsidRDefault="0045432F" w:rsidP="0045432F">
      <w:bookmarkStart w:id="121" w:name="_Hlk20821913"/>
      <w:r w:rsidRPr="00665FD4">
        <w:rPr>
          <w:sz w:val="18"/>
          <w:szCs w:val="20"/>
        </w:rPr>
        <w:t xml:space="preserve">[  ] </w:t>
      </w:r>
      <w:r>
        <w:t>List of data fields included in data repository</w:t>
      </w:r>
    </w:p>
    <w:p w14:paraId="770DA90D" w14:textId="77777777" w:rsidR="0045432F" w:rsidRDefault="0045432F" w:rsidP="0045432F">
      <w:r>
        <w:t>[  ] Confidentiality agreements</w:t>
      </w:r>
    </w:p>
    <w:bookmarkEnd w:id="119"/>
    <w:bookmarkEnd w:id="121"/>
    <w:p w14:paraId="621B4890" w14:textId="77777777" w:rsidR="0045432F" w:rsidRPr="00463DD8" w:rsidRDefault="0045432F" w:rsidP="0045432F">
      <w:pPr>
        <w:rPr>
          <w:lang w:val="en-GB"/>
        </w:rPr>
      </w:pPr>
    </w:p>
    <w:p w14:paraId="4BBBAB6E" w14:textId="77777777" w:rsidR="0045432F" w:rsidRPr="00463DD8" w:rsidRDefault="0045432F" w:rsidP="0045432F"/>
    <w:p w14:paraId="79AC831C" w14:textId="77777777" w:rsidR="0045432F" w:rsidRPr="00182605" w:rsidRDefault="0045432F" w:rsidP="0045432F">
      <w:pPr>
        <w:rPr>
          <w:b/>
        </w:rPr>
      </w:pPr>
      <w:r w:rsidRPr="00182605">
        <w:rPr>
          <w:b/>
        </w:rPr>
        <w:t>Consent Form</w:t>
      </w:r>
      <w:r>
        <w:rPr>
          <w:b/>
        </w:rPr>
        <w:t xml:space="preserve"> Templates </w:t>
      </w:r>
    </w:p>
    <w:p w14:paraId="6A2EB571" w14:textId="77777777" w:rsidR="0045432F" w:rsidRDefault="0045432F" w:rsidP="0045432F">
      <w:r>
        <w:t>S</w:t>
      </w:r>
      <w:r w:rsidRPr="00463DD8">
        <w:t>ample consent form</w:t>
      </w:r>
      <w:r>
        <w:t>s</w:t>
      </w:r>
      <w:r w:rsidRPr="00463DD8">
        <w:t xml:space="preserve"> </w:t>
      </w:r>
      <w:r>
        <w:t xml:space="preserve">are provided on the </w:t>
      </w:r>
      <w:hyperlink r:id="rId77" w:history="1">
        <w:r w:rsidRPr="00DD0B7D">
          <w:rPr>
            <w:rStyle w:val="Hyperlink"/>
          </w:rPr>
          <w:t>Research Ethics website</w:t>
        </w:r>
      </w:hyperlink>
      <w:r w:rsidRPr="00463DD8">
        <w:t xml:space="preserve"> and may be used in conjunction with the information in the </w:t>
      </w:r>
      <w:hyperlink r:id="rId78" w:history="1">
        <w:r w:rsidRPr="00CD3472">
          <w:rPr>
            <w:rStyle w:val="Hyperlink"/>
            <w:i/>
          </w:rPr>
          <w:t>Guidance</w:t>
        </w:r>
      </w:hyperlink>
      <w:r w:rsidRPr="00463DD8">
        <w:t xml:space="preserve"> document to help you develop your consent form.  </w:t>
      </w:r>
    </w:p>
    <w:p w14:paraId="1CF39C06"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48B56234"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71853E6D"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1FB8DE20"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122E354A"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11BF0C30"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694338AB"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52E1F0E8"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40E3C6A1"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7D47D9DD"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487DE926"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21662602" w14:textId="77777777" w:rsidR="0045432F" w:rsidRDefault="0045432F" w:rsidP="0045432F">
      <w:pPr>
        <w:rPr>
          <w:rFonts w:ascii="Times" w:hAnsi="Times"/>
          <w:b/>
          <w:bCs/>
          <w:color w:val="000000" w:themeColor="text1"/>
          <w:kern w:val="36"/>
          <w:sz w:val="48"/>
          <w:szCs w:val="48"/>
          <w:lang w:val="en-US"/>
        </w:rPr>
      </w:pPr>
      <w:r>
        <w:rPr>
          <w:rFonts w:ascii="Times" w:hAnsi="Times"/>
          <w:color w:val="000000" w:themeColor="text1"/>
          <w:lang w:val="en-US"/>
        </w:rPr>
        <w:br w:type="page"/>
      </w:r>
    </w:p>
    <w:p w14:paraId="66CCCDFA"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5A06D2F3" w14:textId="77777777" w:rsidR="0045432F" w:rsidRDefault="0045432F" w:rsidP="0045432F">
      <w:pPr>
        <w:rPr>
          <w:rFonts w:ascii="Times" w:hAnsi="Times"/>
          <w:b/>
          <w:bCs/>
          <w:color w:val="000000" w:themeColor="text1"/>
          <w:kern w:val="36"/>
          <w:sz w:val="48"/>
          <w:szCs w:val="48"/>
          <w:lang w:val="en-US"/>
        </w:rPr>
      </w:pPr>
      <w:r>
        <w:rPr>
          <w:rFonts w:ascii="Times" w:hAnsi="Times"/>
          <w:color w:val="000000" w:themeColor="text1"/>
          <w:lang w:val="en-US"/>
        </w:rPr>
        <w:br w:type="page"/>
      </w:r>
      <w:r>
        <w:rPr>
          <w:rFonts w:ascii="Times" w:hAnsi="Times"/>
          <w:b/>
          <w:bCs/>
          <w:noProof/>
          <w:color w:val="000000" w:themeColor="text1"/>
          <w:kern w:val="36"/>
          <w:sz w:val="48"/>
          <w:szCs w:val="48"/>
          <w:lang w:val="en-US"/>
        </w:rPr>
        <w:drawing>
          <wp:inline distT="0" distB="0" distL="0" distR="0" wp14:anchorId="221D3902" wp14:editId="5620C53C">
            <wp:extent cx="5731510" cy="6936740"/>
            <wp:effectExtent l="0" t="0" r="0" b="0"/>
            <wp:docPr id="263" name="Picture 263"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Picture 263" descr="Text, letter&#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5731510" cy="6936740"/>
                    </a:xfrm>
                    <a:prstGeom prst="rect">
                      <a:avLst/>
                    </a:prstGeom>
                  </pic:spPr>
                </pic:pic>
              </a:graphicData>
            </a:graphic>
          </wp:inline>
        </w:drawing>
      </w:r>
    </w:p>
    <w:p w14:paraId="52D79A07"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343CF202"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211D0D0C"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728A426C"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3D232ADC" w14:textId="77777777" w:rsidR="0045432F" w:rsidRDefault="0045432F" w:rsidP="0045432F"/>
    <w:p w14:paraId="09301D0E" w14:textId="77777777" w:rsidR="0045432F" w:rsidRDefault="0045432F" w:rsidP="0045432F">
      <w:r>
        <w:rPr>
          <w:noProof/>
        </w:rPr>
        <w:drawing>
          <wp:inline distT="0" distB="0" distL="0" distR="0" wp14:anchorId="423B81E3" wp14:editId="7FF2BB4D">
            <wp:extent cx="1754321" cy="42862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extLst>
                        <a:ext uri="{28A0092B-C50C-407E-A947-70E740481C1C}">
                          <a14:useLocalDpi xmlns:a14="http://schemas.microsoft.com/office/drawing/2010/main" val="0"/>
                        </a:ext>
                      </a:extLst>
                    </a:blip>
                    <a:stretch>
                      <a:fillRect/>
                    </a:stretch>
                  </pic:blipFill>
                  <pic:spPr bwMode="auto">
                    <a:xfrm>
                      <a:off x="0" y="0"/>
                      <a:ext cx="1768772" cy="432156"/>
                    </a:xfrm>
                    <a:prstGeom prst="rect">
                      <a:avLst/>
                    </a:prstGeom>
                    <a:noFill/>
                    <a:ln>
                      <a:noFill/>
                    </a:ln>
                  </pic:spPr>
                </pic:pic>
              </a:graphicData>
            </a:graphic>
          </wp:inline>
        </w:drawing>
      </w:r>
    </w:p>
    <w:p w14:paraId="15D7617A" w14:textId="77777777" w:rsidR="0045432F" w:rsidRDefault="0045432F" w:rsidP="0045432F">
      <w:r>
        <w:tab/>
      </w:r>
      <w:r>
        <w:tab/>
      </w:r>
    </w:p>
    <w:p w14:paraId="02C3526D" w14:textId="77777777" w:rsidR="0045432F" w:rsidRDefault="0045432F" w:rsidP="0045432F">
      <w:r>
        <w:tab/>
      </w:r>
      <w:r>
        <w:tab/>
      </w:r>
    </w:p>
    <w:p w14:paraId="1A3DCF8E" w14:textId="77777777" w:rsidR="0045432F" w:rsidRPr="00160A37" w:rsidRDefault="0045432F" w:rsidP="0045432F">
      <w:pPr>
        <w:rPr>
          <w:rFonts w:ascii="Times" w:hAnsi="Times"/>
          <w:b/>
          <w:bCs/>
        </w:rPr>
      </w:pPr>
      <w:r>
        <w:tab/>
      </w:r>
      <w:r>
        <w:tab/>
      </w:r>
      <w:r>
        <w:tab/>
      </w:r>
      <w:r>
        <w:tab/>
      </w:r>
      <w:r>
        <w:tab/>
      </w:r>
      <w:r>
        <w:tab/>
      </w:r>
      <w:r w:rsidRPr="00160A37">
        <w:rPr>
          <w:rFonts w:ascii="Times" w:hAnsi="Times"/>
          <w:b/>
          <w:bCs/>
        </w:rPr>
        <w:t>CONSENT FORM</w:t>
      </w:r>
    </w:p>
    <w:p w14:paraId="505037A7" w14:textId="77777777" w:rsidR="0045432F" w:rsidRPr="009573DE" w:rsidRDefault="0045432F" w:rsidP="0045432F">
      <w:pPr>
        <w:spacing w:before="100" w:beforeAutospacing="1" w:after="100" w:afterAutospacing="1"/>
        <w:rPr>
          <w:rFonts w:ascii="Times" w:hAnsi="Times"/>
        </w:rPr>
      </w:pPr>
      <w:r w:rsidRPr="00160A37">
        <w:rPr>
          <w:rFonts w:ascii="Times" w:hAnsi="Times" w:cs="Calibri"/>
          <w:b/>
          <w:bCs/>
        </w:rPr>
        <w:t>Project title</w:t>
      </w:r>
      <w:r w:rsidRPr="00160A37">
        <w:rPr>
          <w:rFonts w:ascii="Times" w:hAnsi="Times" w:cs="Calibri"/>
        </w:rPr>
        <w:t xml:space="preserve">: </w:t>
      </w:r>
      <w:r w:rsidRPr="00160A37">
        <w:rPr>
          <w:rFonts w:ascii="Times" w:hAnsi="Times" w:cstheme="minorHAnsi"/>
          <w:color w:val="000000" w:themeColor="text1"/>
        </w:rPr>
        <w:t>V</w:t>
      </w:r>
      <w:r w:rsidRPr="00160A37">
        <w:rPr>
          <w:rFonts w:ascii="Times" w:hAnsi="Times" w:cstheme="minorHAnsi"/>
          <w:color w:val="201F1E"/>
          <w:shd w:val="clear" w:color="auto" w:fill="FFFFFF"/>
        </w:rPr>
        <w:t>isualizing Uncertainty with Chromatic Aberration</w:t>
      </w:r>
      <w:r>
        <w:rPr>
          <w:rFonts w:ascii="Times" w:hAnsi="Times" w:cstheme="minorHAnsi"/>
          <w:color w:val="201F1E"/>
          <w:shd w:val="clear" w:color="auto" w:fill="FFFFFF"/>
        </w:rPr>
        <w:t xml:space="preserve">  </w:t>
      </w:r>
    </w:p>
    <w:p w14:paraId="3073F3EF" w14:textId="77777777" w:rsidR="0045432F" w:rsidRPr="00160A37" w:rsidRDefault="0045432F" w:rsidP="0045432F">
      <w:pPr>
        <w:spacing w:before="100" w:beforeAutospacing="1" w:after="100" w:afterAutospacing="1"/>
        <w:rPr>
          <w:rFonts w:ascii="Times" w:hAnsi="Times" w:cs="Calibri"/>
        </w:rPr>
      </w:pPr>
      <w:r w:rsidRPr="00160A37">
        <w:rPr>
          <w:rFonts w:ascii="Times" w:hAnsi="Times" w:cs="Calibri"/>
          <w:b/>
          <w:bCs/>
        </w:rPr>
        <w:t>Lead researcher</w:t>
      </w:r>
      <w:r w:rsidRPr="00160A37">
        <w:rPr>
          <w:rFonts w:ascii="Times" w:hAnsi="Times" w:cs="Calibri"/>
        </w:rPr>
        <w:t xml:space="preserve">: Md Rashidul Islam, Dalhousie University, </w:t>
      </w:r>
      <w:r w:rsidRPr="00160A37">
        <w:rPr>
          <w:rFonts w:ascii="Times" w:hAnsi="Times" w:cs="AppleSystemUIFont"/>
          <w:lang w:val="en-GB"/>
        </w:rPr>
        <w:t>md313724@dal.ca</w:t>
      </w:r>
      <w:r w:rsidRPr="00160A37">
        <w:rPr>
          <w:rFonts w:ascii="Times" w:hAnsi="Times" w:cs="Calibri"/>
        </w:rPr>
        <w:t>, +</w:t>
      </w:r>
      <w:r>
        <w:rPr>
          <w:rFonts w:ascii="Times" w:hAnsi="Times" w:cs="Calibri"/>
        </w:rPr>
        <w:t>1(902)4483533</w:t>
      </w:r>
      <w:r w:rsidRPr="00160A37">
        <w:rPr>
          <w:rFonts w:ascii="Times" w:hAnsi="Times" w:cs="Calibri"/>
        </w:rPr>
        <w:t xml:space="preserve"> </w:t>
      </w:r>
    </w:p>
    <w:p w14:paraId="6B61F1BC" w14:textId="77777777" w:rsidR="0045432F" w:rsidRPr="00160A37" w:rsidRDefault="0045432F" w:rsidP="0045432F">
      <w:pPr>
        <w:spacing w:before="100" w:beforeAutospacing="1" w:after="100" w:afterAutospacing="1"/>
        <w:rPr>
          <w:rFonts w:ascii="Times" w:hAnsi="Times" w:cs="Calibri"/>
          <w:color w:val="0000FF"/>
        </w:rPr>
      </w:pPr>
      <w:r w:rsidRPr="00160A37">
        <w:rPr>
          <w:rFonts w:ascii="Times" w:hAnsi="Times" w:cs="Calibri"/>
          <w:b/>
          <w:bCs/>
        </w:rPr>
        <w:t>Other researchers</w:t>
      </w:r>
      <w:r w:rsidRPr="00160A37">
        <w:rPr>
          <w:rFonts w:ascii="Times" w:hAnsi="Times" w:cs="Calibri"/>
        </w:rPr>
        <w:t xml:space="preserve"> </w:t>
      </w:r>
      <w:r w:rsidRPr="00160A37">
        <w:rPr>
          <w:rFonts w:ascii="Times" w:hAnsi="Times"/>
        </w:rPr>
        <w:br/>
      </w:r>
      <w:r w:rsidRPr="00160A37">
        <w:rPr>
          <w:rFonts w:ascii="Times" w:hAnsi="Times" w:cs="Calibri"/>
        </w:rPr>
        <w:t xml:space="preserve">Dr. Stephen Brooks, </w:t>
      </w:r>
      <w:hyperlink r:id="rId80" w:history="1">
        <w:r w:rsidRPr="00160A37">
          <w:rPr>
            <w:rStyle w:val="Hyperlink"/>
            <w:rFonts w:ascii="Times" w:hAnsi="Times" w:cs="Calibri"/>
          </w:rPr>
          <w:t>sbrooks@cs.dal.ca</w:t>
        </w:r>
      </w:hyperlink>
      <w:r w:rsidRPr="00160A37">
        <w:rPr>
          <w:rFonts w:ascii="Times" w:hAnsi="Times" w:cs="Calibri"/>
          <w:color w:val="0000FF"/>
        </w:rPr>
        <w:t xml:space="preserve"> </w:t>
      </w:r>
    </w:p>
    <w:p w14:paraId="2783B84D" w14:textId="77777777" w:rsidR="0045432F" w:rsidRPr="00160A37" w:rsidRDefault="0045432F" w:rsidP="0045432F">
      <w:pPr>
        <w:spacing w:before="100" w:beforeAutospacing="1" w:after="100" w:afterAutospacing="1"/>
        <w:rPr>
          <w:rFonts w:ascii="Times" w:hAnsi="Times"/>
        </w:rPr>
      </w:pPr>
      <w:r w:rsidRPr="00160A37">
        <w:rPr>
          <w:rFonts w:ascii="Times" w:hAnsi="Times" w:cs="Calibri"/>
          <w:b/>
          <w:bCs/>
        </w:rPr>
        <w:t>Funding provided by:</w:t>
      </w:r>
      <w:r w:rsidRPr="00160A37">
        <w:rPr>
          <w:rFonts w:ascii="Times" w:hAnsi="Times" w:cs="Calibri"/>
        </w:rPr>
        <w:t xml:space="preserve"> NIL </w:t>
      </w:r>
    </w:p>
    <w:p w14:paraId="03423752" w14:textId="77777777" w:rsidR="0045432F" w:rsidRPr="00160A37" w:rsidRDefault="0045432F" w:rsidP="0045432F">
      <w:pPr>
        <w:spacing w:before="100" w:beforeAutospacing="1" w:after="100" w:afterAutospacing="1"/>
        <w:rPr>
          <w:rFonts w:ascii="Times" w:hAnsi="Times"/>
          <w:b/>
          <w:bCs/>
        </w:rPr>
      </w:pPr>
      <w:r w:rsidRPr="00160A37">
        <w:rPr>
          <w:rFonts w:ascii="Times" w:hAnsi="Times" w:cs="Calibri"/>
          <w:b/>
          <w:bCs/>
        </w:rPr>
        <w:t xml:space="preserve">Introduction </w:t>
      </w:r>
    </w:p>
    <w:p w14:paraId="1E50F3FF" w14:textId="77777777" w:rsidR="0045432F" w:rsidRPr="00160A37" w:rsidRDefault="0045432F" w:rsidP="0045432F">
      <w:pPr>
        <w:spacing w:before="100" w:beforeAutospacing="1" w:after="100" w:afterAutospacing="1"/>
        <w:jc w:val="both"/>
        <w:rPr>
          <w:rFonts w:ascii="Times" w:hAnsi="Times" w:cs="Calibri"/>
        </w:rPr>
      </w:pPr>
      <w:r w:rsidRPr="00160A37">
        <w:rPr>
          <w:rFonts w:ascii="Times" w:hAnsi="Times" w:cs="Calibri"/>
        </w:rPr>
        <w:t>We invite you to take part in a research study being conducted by Rashidul Islam, who is an MCS (Master of Computer Science) student at Dalhousie University. Choosing whether or not to take part in this research is entirely your choice. There will be no impact to you if you decide not to participate in the research. The information below tells you about what is involved in the research, what you will be asked to do and about any benefit, risk, inconvenience or discomfort that you might experience.</w:t>
      </w:r>
      <w:r w:rsidRPr="00160A37">
        <w:rPr>
          <w:rFonts w:ascii="Times" w:hAnsi="Times" w:cs="Calibri"/>
        </w:rPr>
        <w:tab/>
      </w:r>
      <w:r w:rsidRPr="00160A37">
        <w:rPr>
          <w:rFonts w:ascii="Times" w:hAnsi="Times" w:cs="Calibri"/>
        </w:rPr>
        <w:br/>
      </w:r>
      <w:r w:rsidRPr="00160A37">
        <w:rPr>
          <w:rFonts w:ascii="Times" w:hAnsi="Times" w:cs="Calibri"/>
        </w:rPr>
        <w:br/>
        <w:t>You should discuss any questions you have about this study with Rashidul Islam or Dr. Stephen Brooks. Please ask as many questions as you have and we will</w:t>
      </w:r>
      <w:r>
        <w:rPr>
          <w:rFonts w:ascii="Times" w:hAnsi="Times" w:cs="Calibri"/>
        </w:rPr>
        <w:t xml:space="preserve"> be</w:t>
      </w:r>
      <w:r w:rsidRPr="00160A37">
        <w:rPr>
          <w:rFonts w:ascii="Times" w:hAnsi="Times" w:cs="Calibri"/>
        </w:rPr>
        <w:t xml:space="preserve"> happy to answer your questions. If you have questions later, please contact Rashidul Islam. </w:t>
      </w:r>
    </w:p>
    <w:p w14:paraId="22AD41C0" w14:textId="77777777" w:rsidR="0045432F" w:rsidRDefault="0045432F" w:rsidP="0045432F">
      <w:pPr>
        <w:spacing w:before="100" w:beforeAutospacing="1" w:after="100" w:afterAutospacing="1"/>
        <w:jc w:val="both"/>
        <w:rPr>
          <w:rFonts w:ascii="Times" w:hAnsi="Times" w:cs="Calibri"/>
        </w:rPr>
      </w:pPr>
      <w:r w:rsidRPr="00160A37">
        <w:rPr>
          <w:rFonts w:ascii="Times" w:hAnsi="Times" w:cs="Calibri"/>
          <w:b/>
          <w:bCs/>
        </w:rPr>
        <w:t>Purpose and Outline of the Research Study</w:t>
      </w:r>
      <w:r>
        <w:rPr>
          <w:rFonts w:ascii="Times" w:hAnsi="Times" w:cs="Calibri"/>
          <w:b/>
          <w:bCs/>
        </w:rPr>
        <w:tab/>
      </w:r>
      <w:r>
        <w:rPr>
          <w:rFonts w:ascii="Times" w:hAnsi="Times" w:cs="Calibri"/>
          <w:b/>
          <w:bCs/>
        </w:rPr>
        <w:br/>
      </w:r>
      <w:r w:rsidRPr="001676F4">
        <w:rPr>
          <w:rFonts w:ascii="Times" w:hAnsi="Times" w:cs="Calibri"/>
        </w:rPr>
        <w:t xml:space="preserve">We have a new technique for displaying uncertain information in a visualization. The new visualization approach has been developed on a website that contains the new design. There are several possible ways to visualize uncertain data. So, it is important to assess how effective his new technique is compared to other possible techniques. To evaluate the new visualization technique the study will compare this new method with an existing approach that visualizes uncertainty with a special color palette. The two visualization approaches will be shown to users in an interactive website.  The users will then be asked some question about the visualizations, and their feedback will be recorded. </w:t>
      </w:r>
      <w:r>
        <w:rPr>
          <w:rFonts w:ascii="Times" w:hAnsi="Times" w:cs="Calibri"/>
        </w:rPr>
        <w:t xml:space="preserve"> </w:t>
      </w:r>
    </w:p>
    <w:p w14:paraId="6BC0317F" w14:textId="77777777" w:rsidR="0045432F" w:rsidRPr="001068B8" w:rsidRDefault="0045432F" w:rsidP="0045432F">
      <w:pPr>
        <w:spacing w:before="100" w:beforeAutospacing="1" w:after="100" w:afterAutospacing="1"/>
        <w:jc w:val="both"/>
        <w:rPr>
          <w:rFonts w:ascii="Times" w:hAnsi="Times"/>
          <w:b/>
          <w:bCs/>
        </w:rPr>
      </w:pPr>
      <w:r w:rsidRPr="00160A37">
        <w:rPr>
          <w:rFonts w:ascii="Times" w:hAnsi="Times" w:cs="Calibri"/>
          <w:b/>
          <w:bCs/>
        </w:rPr>
        <w:t>Who Can Take Part in the Research Study</w:t>
      </w:r>
      <w:r>
        <w:rPr>
          <w:rFonts w:ascii="Times" w:hAnsi="Times" w:cs="Calibri"/>
          <w:b/>
          <w:bCs/>
        </w:rPr>
        <w:tab/>
      </w:r>
      <w:r w:rsidRPr="00160A37">
        <w:rPr>
          <w:rFonts w:ascii="Times" w:hAnsi="Times" w:cs="Calibri"/>
          <w:b/>
          <w:bCs/>
        </w:rPr>
        <w:t xml:space="preserve"> </w:t>
      </w:r>
      <w:r>
        <w:rPr>
          <w:rFonts w:ascii="Times" w:hAnsi="Times"/>
          <w:b/>
          <w:bCs/>
        </w:rPr>
        <w:br/>
      </w:r>
      <w:r>
        <w:rPr>
          <w:rFonts w:ascii="Times" w:hAnsi="Times" w:cs="Calibri"/>
        </w:rPr>
        <w:t>Anyone can</w:t>
      </w:r>
      <w:r w:rsidRPr="00160A37">
        <w:rPr>
          <w:rFonts w:ascii="Times" w:hAnsi="Times" w:cs="Calibri"/>
        </w:rPr>
        <w:t xml:space="preserve"> participate in this study </w:t>
      </w:r>
      <w:r>
        <w:rPr>
          <w:rFonts w:ascii="Times" w:hAnsi="Times" w:cs="Calibri"/>
        </w:rPr>
        <w:t>who has basic knowledge for recognizing simple shapes such as circles, rectangles, ellipse, partial filling of circles etc. They also need to</w:t>
      </w:r>
      <w:r w:rsidRPr="00160A37">
        <w:rPr>
          <w:rFonts w:ascii="Times" w:hAnsi="Times" w:cs="Calibri"/>
        </w:rPr>
        <w:t xml:space="preserve"> have access to a computer</w:t>
      </w:r>
      <w:r>
        <w:rPr>
          <w:rFonts w:ascii="Times" w:hAnsi="Times" w:cs="Calibri"/>
        </w:rPr>
        <w:t xml:space="preserve"> browser; for instance: Firefox</w:t>
      </w:r>
      <w:r w:rsidRPr="00160A37">
        <w:rPr>
          <w:rFonts w:ascii="Times" w:hAnsi="Times" w:cs="Calibri"/>
        </w:rPr>
        <w:t xml:space="preserve">, have </w:t>
      </w:r>
      <w:r>
        <w:rPr>
          <w:rFonts w:ascii="Times" w:hAnsi="Times" w:cs="Calibri"/>
        </w:rPr>
        <w:t>good</w:t>
      </w:r>
      <w:r w:rsidRPr="00160A37">
        <w:rPr>
          <w:rFonts w:ascii="Times" w:hAnsi="Times" w:cs="Calibri"/>
        </w:rPr>
        <w:t xml:space="preserve"> internet connection, and have a microphone connected to the computer</w:t>
      </w:r>
      <w:r>
        <w:rPr>
          <w:rFonts w:ascii="Times" w:hAnsi="Times" w:cs="Calibri"/>
        </w:rPr>
        <w:t xml:space="preserve"> to communicate with researcher</w:t>
      </w:r>
      <w:r w:rsidRPr="00160A37">
        <w:rPr>
          <w:rFonts w:ascii="Times" w:hAnsi="Times" w:cs="Calibri"/>
        </w:rPr>
        <w:t xml:space="preserve">. </w:t>
      </w:r>
      <w:r>
        <w:rPr>
          <w:rFonts w:ascii="Times" w:hAnsi="Times" w:cs="Calibri"/>
        </w:rPr>
        <w:t>In addition, participants must have color vision and not be impaired by color blindness.</w:t>
      </w:r>
    </w:p>
    <w:p w14:paraId="4737D1AB" w14:textId="77777777" w:rsidR="0045432F" w:rsidRPr="008C2C8E" w:rsidRDefault="0045432F" w:rsidP="0045432F">
      <w:pPr>
        <w:spacing w:before="100" w:beforeAutospacing="1" w:after="100" w:afterAutospacing="1"/>
        <w:jc w:val="both"/>
        <w:rPr>
          <w:rFonts w:ascii="Times" w:hAnsi="Times" w:cs="Calibri"/>
        </w:rPr>
      </w:pPr>
      <w:r w:rsidRPr="00160A37">
        <w:rPr>
          <w:rFonts w:ascii="Times" w:hAnsi="Times" w:cs="Calibri"/>
          <w:b/>
          <w:bCs/>
        </w:rPr>
        <w:t>What You Will Be Asked to Do</w:t>
      </w:r>
      <w:r>
        <w:rPr>
          <w:rFonts w:ascii="Times" w:hAnsi="Times" w:cs="Calibri"/>
          <w:b/>
          <w:bCs/>
        </w:rPr>
        <w:tab/>
      </w:r>
      <w:r w:rsidRPr="00160A37">
        <w:rPr>
          <w:rFonts w:ascii="Times" w:hAnsi="Times" w:cs="Calibri"/>
          <w:b/>
          <w:bCs/>
        </w:rPr>
        <w:t xml:space="preserve"> </w:t>
      </w:r>
      <w:r>
        <w:rPr>
          <w:rFonts w:ascii="Times" w:hAnsi="Times"/>
          <w:b/>
          <w:bCs/>
        </w:rPr>
        <w:br/>
      </w:r>
      <w:r w:rsidRPr="00160A37">
        <w:rPr>
          <w:rFonts w:ascii="Times" w:hAnsi="Times" w:cs="Calibri"/>
        </w:rPr>
        <w:t xml:space="preserve">If you decide to participate in this research, you will be asked to </w:t>
      </w:r>
      <w:r>
        <w:rPr>
          <w:rFonts w:ascii="Times" w:hAnsi="Times" w:cs="Calibri"/>
        </w:rPr>
        <w:t>navigate to a web</w:t>
      </w:r>
      <w:r w:rsidRPr="00160A37">
        <w:rPr>
          <w:rFonts w:ascii="Times" w:hAnsi="Times" w:cs="Calibri"/>
        </w:rPr>
        <w:t xml:space="preserve"> application </w:t>
      </w:r>
      <w:r>
        <w:rPr>
          <w:rFonts w:ascii="Times" w:hAnsi="Times" w:cs="Calibri"/>
        </w:rPr>
        <w:t>through your</w:t>
      </w:r>
      <w:r w:rsidRPr="00160A37">
        <w:rPr>
          <w:rFonts w:ascii="Times" w:hAnsi="Times" w:cs="Calibri"/>
        </w:rPr>
        <w:t xml:space="preserve"> computer</w:t>
      </w:r>
      <w:r>
        <w:rPr>
          <w:rFonts w:ascii="Times" w:hAnsi="Times" w:cs="Calibri"/>
        </w:rPr>
        <w:t xml:space="preserve"> </w:t>
      </w:r>
      <w:r w:rsidRPr="001676F4">
        <w:rPr>
          <w:rFonts w:ascii="Times" w:hAnsi="Times" w:cs="Calibri"/>
        </w:rPr>
        <w:t>browser (Firefox).</w:t>
      </w:r>
      <w:r w:rsidRPr="00160A37">
        <w:rPr>
          <w:rFonts w:ascii="Times" w:hAnsi="Times" w:cs="Calibri"/>
        </w:rPr>
        <w:t xml:space="preserve"> You will be asked to connect to a meeting with an audio connection</w:t>
      </w:r>
      <w:r>
        <w:rPr>
          <w:rFonts w:ascii="Times" w:hAnsi="Times" w:cs="Calibri"/>
        </w:rPr>
        <w:t xml:space="preserve"> </w:t>
      </w:r>
      <w:r w:rsidRPr="001676F4">
        <w:rPr>
          <w:rFonts w:ascii="Times" w:hAnsi="Times" w:cs="Calibri"/>
        </w:rPr>
        <w:t>and screen sharing with Skype or Teams. Your audio and shared screen will be recorded for the study evaluation.</w:t>
      </w:r>
      <w:r>
        <w:rPr>
          <w:rFonts w:ascii="Times" w:hAnsi="Times" w:cs="Calibri"/>
        </w:rPr>
        <w:t xml:space="preserve"> </w:t>
      </w:r>
      <w:r w:rsidRPr="00160A37">
        <w:rPr>
          <w:rFonts w:ascii="Times" w:hAnsi="Times" w:cs="Calibri"/>
        </w:rPr>
        <w:t xml:space="preserve">You will be </w:t>
      </w:r>
      <w:r>
        <w:rPr>
          <w:rFonts w:ascii="Times" w:hAnsi="Times" w:cs="Calibri"/>
        </w:rPr>
        <w:t>recommended</w:t>
      </w:r>
      <w:r w:rsidRPr="00160A37">
        <w:rPr>
          <w:rFonts w:ascii="Times" w:hAnsi="Times" w:cs="Calibri"/>
        </w:rPr>
        <w:t xml:space="preserve"> to close all other applications besides the </w:t>
      </w:r>
      <w:r>
        <w:rPr>
          <w:rFonts w:ascii="Times" w:hAnsi="Times" w:cs="Calibri"/>
        </w:rPr>
        <w:t>navigated</w:t>
      </w:r>
      <w:r w:rsidRPr="00160A37">
        <w:rPr>
          <w:rFonts w:ascii="Times" w:hAnsi="Times" w:cs="Calibri"/>
        </w:rPr>
        <w:t xml:space="preserve"> </w:t>
      </w:r>
      <w:r>
        <w:rPr>
          <w:rFonts w:ascii="Times" w:hAnsi="Times" w:cs="Calibri"/>
        </w:rPr>
        <w:t>application</w:t>
      </w:r>
      <w:r w:rsidRPr="00160A37">
        <w:rPr>
          <w:rFonts w:ascii="Times" w:hAnsi="Times" w:cs="Calibri"/>
        </w:rPr>
        <w:t xml:space="preserve"> and the communication software itself.</w:t>
      </w:r>
      <w:r>
        <w:rPr>
          <w:rFonts w:ascii="Times" w:hAnsi="Times" w:cs="Calibri"/>
        </w:rPr>
        <w:t xml:space="preserve"> </w:t>
      </w:r>
      <w:r>
        <w:rPr>
          <w:rFonts w:ascii="Times" w:hAnsi="Times" w:cs="Calibri"/>
          <w:color w:val="000000" w:themeColor="text1"/>
        </w:rPr>
        <w:t xml:space="preserve">You have to complete the survey. If </w:t>
      </w:r>
      <w:r w:rsidRPr="00EC646B">
        <w:rPr>
          <w:rFonts w:ascii="Times" w:hAnsi="Times" w:cs="Calibri"/>
          <w:color w:val="000000" w:themeColor="text1"/>
        </w:rPr>
        <w:t>you have any questions</w:t>
      </w:r>
      <w:r>
        <w:rPr>
          <w:rFonts w:ascii="Times" w:hAnsi="Times" w:cs="Calibri"/>
          <w:color w:val="000000" w:themeColor="text1"/>
        </w:rPr>
        <w:t xml:space="preserve"> or need clarification, then </w:t>
      </w:r>
      <w:r w:rsidRPr="00EC646B">
        <w:rPr>
          <w:rFonts w:ascii="Times" w:hAnsi="Times" w:cs="Calibri"/>
          <w:color w:val="000000" w:themeColor="text1"/>
        </w:rPr>
        <w:t xml:space="preserve">researcher can explain </w:t>
      </w:r>
      <w:r>
        <w:rPr>
          <w:rFonts w:ascii="Times" w:hAnsi="Times" w:cs="Calibri"/>
          <w:color w:val="000000" w:themeColor="text1"/>
        </w:rPr>
        <w:t>as</w:t>
      </w:r>
      <w:r w:rsidRPr="00EC646B">
        <w:rPr>
          <w:rFonts w:ascii="Times" w:hAnsi="Times" w:cs="Calibri"/>
          <w:color w:val="000000" w:themeColor="text1"/>
        </w:rPr>
        <w:t xml:space="preserve"> he will be available to you for the entire duration</w:t>
      </w:r>
      <w:r>
        <w:rPr>
          <w:rFonts w:ascii="Times" w:hAnsi="Times" w:cs="Calibri"/>
          <w:color w:val="000000" w:themeColor="text1"/>
        </w:rPr>
        <w:t xml:space="preserve">. </w:t>
      </w:r>
      <w:r w:rsidRPr="001676F4">
        <w:rPr>
          <w:rFonts w:ascii="Times" w:hAnsi="Times" w:cs="Calibri"/>
          <w:color w:val="000000" w:themeColor="text1"/>
        </w:rPr>
        <w:t>The length of the session would be approximately 1 hour.</w:t>
      </w:r>
    </w:p>
    <w:p w14:paraId="437362C4" w14:textId="77777777" w:rsidR="0045432F" w:rsidRPr="004A1CAA" w:rsidRDefault="0045432F" w:rsidP="0045432F">
      <w:pPr>
        <w:spacing w:before="100" w:beforeAutospacing="1" w:after="100" w:afterAutospacing="1"/>
        <w:jc w:val="both"/>
        <w:rPr>
          <w:rFonts w:ascii="Times" w:hAnsi="Times"/>
        </w:rPr>
      </w:pPr>
    </w:p>
    <w:p w14:paraId="3CA0C448" w14:textId="77777777" w:rsidR="0045432F" w:rsidRPr="004A1CAA" w:rsidRDefault="0045432F" w:rsidP="0045432F">
      <w:pPr>
        <w:spacing w:before="100" w:beforeAutospacing="1" w:after="100" w:afterAutospacing="1"/>
        <w:rPr>
          <w:rFonts w:ascii="Times" w:hAnsi="Times"/>
          <w:b/>
          <w:bCs/>
        </w:rPr>
      </w:pPr>
      <w:r w:rsidRPr="00160A37">
        <w:rPr>
          <w:rFonts w:ascii="Times" w:hAnsi="Times" w:cs="Calibri"/>
          <w:b/>
          <w:bCs/>
        </w:rPr>
        <w:t xml:space="preserve">Possible Benefits, Risks and Discomforts </w:t>
      </w:r>
    </w:p>
    <w:p w14:paraId="7E96D824" w14:textId="77777777" w:rsidR="0045432F" w:rsidRDefault="0045432F" w:rsidP="0045432F">
      <w:pPr>
        <w:spacing w:before="100" w:beforeAutospacing="1" w:after="100" w:afterAutospacing="1"/>
        <w:jc w:val="both"/>
        <w:rPr>
          <w:rFonts w:ascii="Times" w:hAnsi="Times" w:cs="Calibri"/>
        </w:rPr>
      </w:pPr>
      <w:r>
        <w:rPr>
          <w:rFonts w:ascii="Times" w:hAnsi="Times" w:cs="Calibri"/>
        </w:rPr>
        <w:t>Benefits:</w:t>
      </w:r>
      <w:r w:rsidRPr="00294462">
        <w:rPr>
          <w:rFonts w:ascii="Times" w:hAnsi="Times" w:cs="Calibri"/>
        </w:rPr>
        <w:t xml:space="preserve"> </w:t>
      </w:r>
      <w:r>
        <w:rPr>
          <w:rFonts w:ascii="Times" w:hAnsi="Times" w:cs="Calibri"/>
        </w:rPr>
        <w:t>As a user you will be able interact with new types of visualizations</w:t>
      </w:r>
      <w:r w:rsidRPr="001676F4">
        <w:rPr>
          <w:rFonts w:ascii="Times" w:hAnsi="Times" w:cs="Calibri"/>
        </w:rPr>
        <w:t>. Other than that, there will not be any direct benefit.</w:t>
      </w:r>
    </w:p>
    <w:p w14:paraId="7BEEE30C" w14:textId="77777777" w:rsidR="0045432F" w:rsidRDefault="0045432F" w:rsidP="0045432F">
      <w:pPr>
        <w:spacing w:before="100" w:beforeAutospacing="1" w:after="100" w:afterAutospacing="1"/>
        <w:jc w:val="both"/>
        <w:rPr>
          <w:rFonts w:ascii="Times" w:hAnsi="Times" w:cs="Calibri"/>
        </w:rPr>
      </w:pPr>
      <w:r w:rsidRPr="00160A37">
        <w:rPr>
          <w:rFonts w:ascii="Times" w:hAnsi="Times" w:cs="Calibri"/>
        </w:rPr>
        <w:t xml:space="preserve">Risks: </w:t>
      </w:r>
      <w:r>
        <w:rPr>
          <w:rFonts w:ascii="Times" w:hAnsi="Times" w:cs="Calibri"/>
        </w:rPr>
        <w:t>Looking at images that contain colors that are blurry may produce some eye strain.  Also, the data used in the examples are country level Covid 19 statistics which may cause some concern for some participants.  Beyond these noted potential minor issues, no significant risks are anticipated</w:t>
      </w:r>
      <w:r w:rsidRPr="00160A37">
        <w:rPr>
          <w:rFonts w:ascii="Times" w:hAnsi="Times" w:cs="Calibri"/>
        </w:rPr>
        <w:t xml:space="preserve"> with this study beyond being bored or fatigued or confused by using a new piece of software</w:t>
      </w:r>
      <w:r>
        <w:rPr>
          <w:rFonts w:ascii="Times" w:hAnsi="Times" w:cs="Calibri"/>
        </w:rPr>
        <w:t xml:space="preserve"> just like what you may feel for using any other new software.</w:t>
      </w:r>
      <w:r w:rsidRPr="00160A37">
        <w:rPr>
          <w:rFonts w:ascii="Times" w:hAnsi="Times" w:cs="Calibri"/>
        </w:rPr>
        <w:t xml:space="preserve"> </w:t>
      </w:r>
      <w:r>
        <w:rPr>
          <w:rFonts w:ascii="Times" w:hAnsi="Times" w:cs="Calibri"/>
        </w:rPr>
        <w:t>T</w:t>
      </w:r>
      <w:r w:rsidRPr="00160A37">
        <w:rPr>
          <w:rFonts w:ascii="Times" w:hAnsi="Times" w:cs="Calibri"/>
        </w:rPr>
        <w:t xml:space="preserve">o reduce these </w:t>
      </w:r>
      <w:r>
        <w:rPr>
          <w:rFonts w:ascii="Times" w:hAnsi="Times" w:cs="Calibri"/>
        </w:rPr>
        <w:t>discomforts,</w:t>
      </w:r>
      <w:r w:rsidRPr="00160A37">
        <w:rPr>
          <w:rFonts w:ascii="Times" w:hAnsi="Times" w:cs="Calibri"/>
        </w:rPr>
        <w:t xml:space="preserve"> </w:t>
      </w:r>
      <w:r>
        <w:rPr>
          <w:rFonts w:ascii="Times" w:hAnsi="Times" w:cs="Calibri"/>
        </w:rPr>
        <w:t>we will</w:t>
      </w:r>
      <w:r w:rsidRPr="00160A37">
        <w:rPr>
          <w:rFonts w:ascii="Times" w:hAnsi="Times" w:cs="Calibri"/>
        </w:rPr>
        <w:t xml:space="preserve"> offer</w:t>
      </w:r>
      <w:r>
        <w:rPr>
          <w:rFonts w:ascii="Times" w:hAnsi="Times" w:cs="Calibri"/>
        </w:rPr>
        <w:t xml:space="preserve"> you</w:t>
      </w:r>
      <w:r w:rsidRPr="00160A37">
        <w:rPr>
          <w:rFonts w:ascii="Times" w:hAnsi="Times" w:cs="Calibri"/>
        </w:rPr>
        <w:t xml:space="preserve"> breaks between activities</w:t>
      </w:r>
      <w:r>
        <w:rPr>
          <w:rFonts w:ascii="Times" w:hAnsi="Times" w:cs="Calibri"/>
        </w:rPr>
        <w:t xml:space="preserve"> whenever you need.</w:t>
      </w:r>
    </w:p>
    <w:p w14:paraId="16893ADF" w14:textId="77777777" w:rsidR="0045432F" w:rsidRPr="001676F4" w:rsidRDefault="0045432F" w:rsidP="0045432F">
      <w:pPr>
        <w:spacing w:before="100" w:beforeAutospacing="1" w:after="100" w:afterAutospacing="1"/>
        <w:jc w:val="both"/>
        <w:rPr>
          <w:rFonts w:ascii="Times" w:hAnsi="Times" w:cs="Calibri"/>
        </w:rPr>
      </w:pPr>
      <w:r w:rsidRPr="001676F4">
        <w:rPr>
          <w:rFonts w:ascii="Times" w:hAnsi="Times" w:cs="Calibri"/>
        </w:rPr>
        <w:t>Your audio and screen share will be recorded and will be stored in secure space in our Dalhousie University server using your email address. So, until the study is evaluated, it will remain identifiable only by the researcher but no one else will have access to it. At the end of the research evaluation all data will be securely erased by researcher.</w:t>
      </w:r>
    </w:p>
    <w:p w14:paraId="29A44C10" w14:textId="77777777" w:rsidR="0045432F" w:rsidRPr="001676F4" w:rsidRDefault="0045432F" w:rsidP="0045432F">
      <w:pPr>
        <w:spacing w:before="100" w:beforeAutospacing="1" w:after="100" w:afterAutospacing="1"/>
        <w:jc w:val="both"/>
        <w:rPr>
          <w:rFonts w:ascii="Times" w:hAnsi="Times" w:cs="Calibri"/>
        </w:rPr>
      </w:pPr>
      <w:r w:rsidRPr="001676F4">
        <w:rPr>
          <w:rFonts w:ascii="Times" w:hAnsi="Times" w:cs="Calibri"/>
        </w:rPr>
        <w:t xml:space="preserve">The researcher will use their Dalhousie University credentials for the Microsoft Teams meeting, which will ensure that the Teams meeting recordings are securely stored in Canada. However, during the live Teams meeting, audio and video content is routed through the United States, and therefore may be subject to monitoring without notice, under the provisions of the US Patriot Act while the meeting is in progress. After the meeting is complete, meeting recordings made by Dalhousie are stored in Canada and are inaccessible to external authorities. </w:t>
      </w:r>
    </w:p>
    <w:p w14:paraId="1F06CD7E" w14:textId="77777777" w:rsidR="0045432F" w:rsidRPr="001676F4" w:rsidRDefault="0045432F" w:rsidP="0045432F">
      <w:pPr>
        <w:spacing w:before="100" w:beforeAutospacing="1" w:after="100" w:afterAutospacing="1"/>
        <w:jc w:val="both"/>
        <w:rPr>
          <w:rFonts w:ascii="Times" w:hAnsi="Times" w:cs="Calibri"/>
        </w:rPr>
      </w:pPr>
      <w:r w:rsidRPr="001676F4">
        <w:rPr>
          <w:rFonts w:ascii="Times" w:hAnsi="Times" w:cs="Calibri"/>
        </w:rPr>
        <w:t>However, we can alternatively use Skype if you prefer.   Although it is a widely used conferencing tool, we do not have detailed internal knowledge about their data routing. So, similar to a Teams meeting, it is possible that Skype users can also be subject to hidden monitoring.</w:t>
      </w:r>
    </w:p>
    <w:p w14:paraId="63061FC8" w14:textId="77777777" w:rsidR="0045432F" w:rsidRPr="00EC646B" w:rsidRDefault="0045432F" w:rsidP="0045432F">
      <w:pPr>
        <w:spacing w:before="100" w:beforeAutospacing="1" w:after="100" w:afterAutospacing="1"/>
        <w:rPr>
          <w:rFonts w:ascii="Times" w:hAnsi="Times"/>
          <w:b/>
          <w:bCs/>
          <w:color w:val="000000" w:themeColor="text1"/>
        </w:rPr>
      </w:pPr>
      <w:r w:rsidRPr="00160A37">
        <w:rPr>
          <w:rFonts w:ascii="Times" w:hAnsi="Times" w:cs="Calibri"/>
          <w:b/>
          <w:bCs/>
        </w:rPr>
        <w:t xml:space="preserve">Compensation / Reimbursement </w:t>
      </w:r>
      <w:r w:rsidRPr="00EC646B">
        <w:rPr>
          <w:rFonts w:ascii="Times" w:hAnsi="Times"/>
          <w:b/>
          <w:bCs/>
          <w:color w:val="000000" w:themeColor="text1"/>
        </w:rPr>
        <w:br/>
      </w:r>
      <w:r w:rsidRPr="00EC646B">
        <w:rPr>
          <w:rFonts w:hint="eastAsia"/>
          <w:iCs/>
          <w:color w:val="000000" w:themeColor="text1"/>
          <w:lang w:eastAsia="zh-CN"/>
        </w:rPr>
        <w:t>Every participant will receive compensation of $10</w:t>
      </w:r>
      <w:r w:rsidRPr="00EC646B">
        <w:rPr>
          <w:iCs/>
          <w:color w:val="000000" w:themeColor="text1"/>
          <w:lang w:eastAsia="zh-CN"/>
        </w:rPr>
        <w:t xml:space="preserve"> </w:t>
      </w:r>
      <w:r w:rsidRPr="00EC646B">
        <w:rPr>
          <w:rFonts w:ascii="Times" w:hAnsi="Times"/>
          <w:color w:val="000000" w:themeColor="text1"/>
        </w:rPr>
        <w:t xml:space="preserve">(Walmart/Amazon E-Gift card) </w:t>
      </w:r>
      <w:r w:rsidRPr="00EC646B">
        <w:rPr>
          <w:rFonts w:hint="eastAsia"/>
          <w:iCs/>
          <w:color w:val="000000" w:themeColor="text1"/>
          <w:lang w:eastAsia="zh-CN"/>
        </w:rPr>
        <w:t>and it will be given from the researcher</w:t>
      </w:r>
      <w:r w:rsidRPr="00EC646B">
        <w:rPr>
          <w:iCs/>
          <w:color w:val="000000" w:themeColor="text1"/>
          <w:lang w:eastAsia="zh-CN"/>
        </w:rPr>
        <w:t xml:space="preserve"> to the participant’s email</w:t>
      </w:r>
      <w:r w:rsidRPr="00EC646B">
        <w:rPr>
          <w:rFonts w:hint="eastAsia"/>
          <w:iCs/>
          <w:color w:val="000000" w:themeColor="text1"/>
          <w:lang w:eastAsia="zh-CN"/>
        </w:rPr>
        <w:t xml:space="preserve"> after the study. </w:t>
      </w:r>
      <w:r w:rsidRPr="00EC646B">
        <w:rPr>
          <w:iCs/>
          <w:color w:val="000000" w:themeColor="text1"/>
          <w:lang w:eastAsia="zh-CN"/>
        </w:rPr>
        <w:t>The compensation will be given even if the participant does not finish the study.</w:t>
      </w:r>
    </w:p>
    <w:p w14:paraId="7CFE20A8" w14:textId="77777777" w:rsidR="0045432F" w:rsidRPr="00EC646B" w:rsidRDefault="0045432F" w:rsidP="0045432F">
      <w:pPr>
        <w:spacing w:before="100" w:beforeAutospacing="1" w:after="100" w:afterAutospacing="1"/>
        <w:jc w:val="both"/>
        <w:rPr>
          <w:rFonts w:ascii="Times" w:hAnsi="Times" w:cs="Calibri"/>
          <w:color w:val="000000" w:themeColor="text1"/>
        </w:rPr>
      </w:pPr>
      <w:r w:rsidRPr="00EC646B">
        <w:rPr>
          <w:rFonts w:ascii="Times" w:hAnsi="Times" w:cs="Calibri"/>
          <w:b/>
          <w:bCs/>
          <w:color w:val="000000" w:themeColor="text1"/>
        </w:rPr>
        <w:t>How your information will be protected:</w:t>
      </w:r>
      <w:r w:rsidRPr="00EC646B">
        <w:rPr>
          <w:rFonts w:ascii="Times" w:hAnsi="Times" w:cs="Calibri"/>
          <w:b/>
          <w:bCs/>
          <w:color w:val="000000" w:themeColor="text1"/>
        </w:rPr>
        <w:tab/>
        <w:t xml:space="preserve"> </w:t>
      </w:r>
      <w:r w:rsidRPr="00EC646B">
        <w:rPr>
          <w:rFonts w:ascii="Times" w:hAnsi="Times" w:cs="Calibri"/>
          <w:b/>
          <w:bCs/>
          <w:color w:val="000000" w:themeColor="text1"/>
        </w:rPr>
        <w:br/>
      </w:r>
      <w:r w:rsidRPr="00EC646B">
        <w:rPr>
          <w:rFonts w:ascii="Times" w:hAnsi="Times" w:cs="Calibri"/>
          <w:color w:val="000000" w:themeColor="text1"/>
        </w:rPr>
        <w:t xml:space="preserve">Before starting the study we will inform you that your screenshare, questionnaire/answers, conversation will be recorded for future use and this information will be stored by the research team and only they will know about your participation information. </w:t>
      </w:r>
    </w:p>
    <w:p w14:paraId="3C37C78A" w14:textId="77777777" w:rsidR="0045432F" w:rsidRDefault="0045432F" w:rsidP="0045432F">
      <w:pPr>
        <w:spacing w:before="100" w:beforeAutospacing="1" w:after="100" w:afterAutospacing="1"/>
        <w:jc w:val="both"/>
        <w:rPr>
          <w:rFonts w:ascii="Times" w:hAnsi="Times" w:cs="Calibri"/>
        </w:rPr>
      </w:pPr>
      <w:r w:rsidRPr="00EC646B">
        <w:rPr>
          <w:rFonts w:ascii="Times" w:hAnsi="Times" w:cs="Calibri"/>
          <w:color w:val="000000" w:themeColor="text1"/>
        </w:rPr>
        <w:t xml:space="preserve">The information that we will take from you will remain highly </w:t>
      </w:r>
      <w:r>
        <w:rPr>
          <w:rFonts w:ascii="Times" w:hAnsi="Times" w:cs="Calibri"/>
        </w:rPr>
        <w:t>confidential and secure. Only the research team at Dalhousie university who work with us have access to this information and all of us have an obligation to keep all these study information protected from any kind of unauthorized access. Your identity information (name and contact information) also be securely stored separately in an encoded approach. Instead of using your name or contact information, we will create a new ID number by encrypting your base information and which will be used as your participation number. In addition to that, all information will be kept secure in an encrypted file on the researcher’s password-protected computer, and we will not maintain any paper/printed documents.</w:t>
      </w:r>
    </w:p>
    <w:p w14:paraId="42EED25F" w14:textId="77777777" w:rsidR="0045432F" w:rsidRPr="00160A37" w:rsidRDefault="0045432F" w:rsidP="0045432F">
      <w:pPr>
        <w:spacing w:before="100" w:beforeAutospacing="1" w:after="100" w:afterAutospacing="1"/>
        <w:jc w:val="both"/>
        <w:rPr>
          <w:rFonts w:ascii="Times" w:hAnsi="Times"/>
        </w:rPr>
      </w:pPr>
      <w:r>
        <w:rPr>
          <w:rFonts w:ascii="Times" w:hAnsi="Times" w:cs="Calibri"/>
        </w:rPr>
        <w:t>Since the study is a core component of our thesis research, w</w:t>
      </w:r>
      <w:r w:rsidRPr="00160A37">
        <w:rPr>
          <w:rFonts w:ascii="Times" w:hAnsi="Times" w:cs="Calibri"/>
        </w:rPr>
        <w:t xml:space="preserve">e will </w:t>
      </w:r>
      <w:r>
        <w:rPr>
          <w:rFonts w:ascii="Times" w:hAnsi="Times" w:cs="Calibri"/>
        </w:rPr>
        <w:t>explain</w:t>
      </w:r>
      <w:r w:rsidRPr="00160A37">
        <w:rPr>
          <w:rFonts w:ascii="Times" w:hAnsi="Times" w:cs="Calibri"/>
        </w:rPr>
        <w:t xml:space="preserve"> and share our findings in the researcher’s thesis </w:t>
      </w:r>
      <w:r>
        <w:rPr>
          <w:rFonts w:ascii="Times" w:hAnsi="Times" w:cs="Calibri"/>
        </w:rPr>
        <w:t xml:space="preserve">report </w:t>
      </w:r>
      <w:r w:rsidRPr="00160A37">
        <w:rPr>
          <w:rFonts w:ascii="Times" w:hAnsi="Times" w:cs="Calibri"/>
        </w:rPr>
        <w:t>and thesis’s defense</w:t>
      </w:r>
      <w:r w:rsidRPr="001676F4">
        <w:rPr>
          <w:rFonts w:ascii="Times" w:hAnsi="Times" w:cs="Calibri"/>
        </w:rPr>
        <w:t xml:space="preserve">. We expect you </w:t>
      </w:r>
      <w:r w:rsidRPr="001676F4">
        <w:t xml:space="preserve">allow us to use your quotes in our report if needed. </w:t>
      </w:r>
      <w:r w:rsidRPr="001676F4">
        <w:rPr>
          <w:rFonts w:ascii="Times" w:hAnsi="Times" w:cs="Calibri"/>
        </w:rPr>
        <w:t>But the report will not inc</w:t>
      </w:r>
      <w:r>
        <w:rPr>
          <w:rFonts w:ascii="Times" w:hAnsi="Times" w:cs="Calibri"/>
        </w:rPr>
        <w:t>lude any individual information but</w:t>
      </w:r>
      <w:r w:rsidRPr="00160A37">
        <w:rPr>
          <w:rFonts w:ascii="Times" w:hAnsi="Times" w:cs="Calibri"/>
        </w:rPr>
        <w:t xml:space="preserve"> group results. This means that </w:t>
      </w:r>
      <w:r>
        <w:rPr>
          <w:rFonts w:ascii="Times" w:hAnsi="Times" w:cs="Calibri"/>
        </w:rPr>
        <w:t>nobody</w:t>
      </w:r>
      <w:r w:rsidRPr="00160A37">
        <w:rPr>
          <w:rFonts w:ascii="Times" w:hAnsi="Times" w:cs="Calibri"/>
        </w:rPr>
        <w:t xml:space="preserve"> wil</w:t>
      </w:r>
      <w:r>
        <w:rPr>
          <w:rFonts w:ascii="Times" w:hAnsi="Times" w:cs="Calibri"/>
        </w:rPr>
        <w:t xml:space="preserve">l </w:t>
      </w:r>
      <w:r w:rsidRPr="00160A37">
        <w:rPr>
          <w:rFonts w:ascii="Times" w:hAnsi="Times" w:cs="Calibri"/>
        </w:rPr>
        <w:t xml:space="preserve">be </w:t>
      </w:r>
      <w:r>
        <w:rPr>
          <w:rFonts w:ascii="Times" w:hAnsi="Times" w:cs="Calibri"/>
        </w:rPr>
        <w:t xml:space="preserve">able to </w:t>
      </w:r>
      <w:r w:rsidRPr="00160A37">
        <w:rPr>
          <w:rFonts w:ascii="Times" w:hAnsi="Times" w:cs="Calibri"/>
        </w:rPr>
        <w:t>identif</w:t>
      </w:r>
      <w:r>
        <w:rPr>
          <w:rFonts w:ascii="Times" w:hAnsi="Times" w:cs="Calibri"/>
        </w:rPr>
        <w:t xml:space="preserve">y a single participant’s information from </w:t>
      </w:r>
      <w:r w:rsidRPr="00160A37">
        <w:rPr>
          <w:rFonts w:ascii="Times" w:hAnsi="Times" w:cs="Calibri"/>
        </w:rPr>
        <w:t xml:space="preserve">our reports. </w:t>
      </w:r>
    </w:p>
    <w:p w14:paraId="5F096D29" w14:textId="77777777" w:rsidR="0045432F" w:rsidRPr="00B85AA3" w:rsidRDefault="0045432F" w:rsidP="0045432F">
      <w:pPr>
        <w:spacing w:before="100" w:beforeAutospacing="1" w:after="100" w:afterAutospacing="1"/>
        <w:jc w:val="both"/>
        <w:rPr>
          <w:rFonts w:ascii="Times" w:hAnsi="Times"/>
          <w:b/>
          <w:bCs/>
        </w:rPr>
      </w:pPr>
      <w:r w:rsidRPr="00160A37">
        <w:rPr>
          <w:rFonts w:ascii="Times" w:hAnsi="Times" w:cs="Calibri"/>
          <w:b/>
          <w:bCs/>
        </w:rPr>
        <w:t>If You Decide to Stop Participating</w:t>
      </w:r>
      <w:r>
        <w:rPr>
          <w:rFonts w:ascii="Times" w:hAnsi="Times" w:cs="Calibri"/>
          <w:b/>
          <w:bCs/>
        </w:rPr>
        <w:tab/>
      </w:r>
      <w:r w:rsidRPr="00160A37">
        <w:rPr>
          <w:rFonts w:ascii="Times" w:hAnsi="Times" w:cs="Calibri"/>
          <w:b/>
          <w:bCs/>
        </w:rPr>
        <w:t xml:space="preserve"> </w:t>
      </w:r>
      <w:r>
        <w:rPr>
          <w:rFonts w:ascii="Times" w:hAnsi="Times"/>
          <w:b/>
          <w:bCs/>
        </w:rPr>
        <w:br/>
      </w:r>
      <w:r w:rsidRPr="00160A37">
        <w:rPr>
          <w:rFonts w:ascii="Times" w:hAnsi="Times" w:cs="Calibri"/>
        </w:rPr>
        <w:t>You are</w:t>
      </w:r>
      <w:r>
        <w:rPr>
          <w:rFonts w:ascii="Times" w:hAnsi="Times" w:cs="Calibri"/>
        </w:rPr>
        <w:t xml:space="preserve"> fully</w:t>
      </w:r>
      <w:r w:rsidRPr="00160A37">
        <w:rPr>
          <w:rFonts w:ascii="Times" w:hAnsi="Times" w:cs="Calibri"/>
        </w:rPr>
        <w:t xml:space="preserve"> free to leave the study at any time</w:t>
      </w:r>
      <w:r>
        <w:rPr>
          <w:rFonts w:ascii="Times" w:hAnsi="Times" w:cs="Calibri"/>
        </w:rPr>
        <w:t xml:space="preserve">. </w:t>
      </w:r>
      <w:r w:rsidRPr="00160A37">
        <w:rPr>
          <w:rFonts w:ascii="Times" w:hAnsi="Times" w:cs="Calibri"/>
        </w:rPr>
        <w:t xml:space="preserve">If you </w:t>
      </w:r>
      <w:r>
        <w:rPr>
          <w:rFonts w:ascii="Times" w:hAnsi="Times" w:cs="Calibri"/>
        </w:rPr>
        <w:t>want</w:t>
      </w:r>
      <w:r w:rsidRPr="00160A37">
        <w:rPr>
          <w:rFonts w:ascii="Times" w:hAnsi="Times" w:cs="Calibri"/>
        </w:rPr>
        <w:t xml:space="preserve"> to stop participating during the study, you can </w:t>
      </w:r>
      <w:r>
        <w:rPr>
          <w:rFonts w:ascii="Times" w:hAnsi="Times" w:cs="Calibri"/>
        </w:rPr>
        <w:t xml:space="preserve">also </w:t>
      </w:r>
      <w:r w:rsidRPr="00160A37">
        <w:rPr>
          <w:rFonts w:ascii="Times" w:hAnsi="Times" w:cs="Calibri"/>
        </w:rPr>
        <w:t xml:space="preserve">decide whether you want </w:t>
      </w:r>
      <w:r>
        <w:rPr>
          <w:rFonts w:ascii="Times" w:hAnsi="Times" w:cs="Calibri"/>
        </w:rPr>
        <w:t xml:space="preserve">to allow us to use or remove </w:t>
      </w:r>
      <w:r w:rsidRPr="00160A37">
        <w:rPr>
          <w:rFonts w:ascii="Times" w:hAnsi="Times" w:cs="Calibri"/>
        </w:rPr>
        <w:t xml:space="preserve">any of the information that you have </w:t>
      </w:r>
      <w:r>
        <w:rPr>
          <w:rFonts w:ascii="Times" w:hAnsi="Times" w:cs="Calibri"/>
        </w:rPr>
        <w:t>given us</w:t>
      </w:r>
      <w:r w:rsidRPr="00160A37">
        <w:rPr>
          <w:rFonts w:ascii="Times" w:hAnsi="Times" w:cs="Calibri"/>
        </w:rPr>
        <w:t xml:space="preserve"> up to that point. </w:t>
      </w:r>
      <w:r>
        <w:rPr>
          <w:rFonts w:ascii="Times" w:hAnsi="Times" w:cs="Calibri"/>
        </w:rPr>
        <w:t xml:space="preserve">If you want not to keep your </w:t>
      </w:r>
      <w:r w:rsidRPr="00160A37">
        <w:rPr>
          <w:rFonts w:ascii="Times" w:hAnsi="Times" w:cs="Calibri"/>
        </w:rPr>
        <w:t>participat</w:t>
      </w:r>
      <w:r>
        <w:rPr>
          <w:rFonts w:ascii="Times" w:hAnsi="Times" w:cs="Calibri"/>
        </w:rPr>
        <w:t>ion</w:t>
      </w:r>
      <w:r w:rsidRPr="00160A37">
        <w:rPr>
          <w:rFonts w:ascii="Times" w:hAnsi="Times" w:cs="Calibri"/>
        </w:rPr>
        <w:t xml:space="preserve"> in the study</w:t>
      </w:r>
      <w:r>
        <w:rPr>
          <w:rFonts w:ascii="Times" w:hAnsi="Times" w:cs="Calibri"/>
        </w:rPr>
        <w:t xml:space="preserve"> after completing the study and </w:t>
      </w:r>
      <w:r w:rsidRPr="00160A37">
        <w:rPr>
          <w:rFonts w:ascii="Times" w:hAnsi="Times" w:cs="Calibri"/>
        </w:rPr>
        <w:t>want us to remove your data</w:t>
      </w:r>
      <w:r>
        <w:rPr>
          <w:rFonts w:ascii="Times" w:hAnsi="Times" w:cs="Calibri"/>
        </w:rPr>
        <w:t>, then</w:t>
      </w:r>
      <w:r w:rsidRPr="00160A37">
        <w:rPr>
          <w:rFonts w:ascii="Times" w:hAnsi="Times" w:cs="Calibri"/>
        </w:rPr>
        <w:t xml:space="preserve"> you can decide for up to 1 week. </w:t>
      </w:r>
      <w:r w:rsidRPr="001676F4">
        <w:rPr>
          <w:rFonts w:ascii="Times" w:hAnsi="Times" w:cs="Calibri"/>
        </w:rPr>
        <w:t xml:space="preserve">After that time, we will remove your data but your responses will be </w:t>
      </w:r>
      <w:r w:rsidRPr="001676F4">
        <w:rPr>
          <w:szCs w:val="22"/>
        </w:rPr>
        <w:t>anonymized</w:t>
      </w:r>
      <w:r w:rsidRPr="001676F4">
        <w:rPr>
          <w:rFonts w:cs="Calibri"/>
          <w:szCs w:val="22"/>
        </w:rPr>
        <w:t xml:space="preserve"> </w:t>
      </w:r>
      <w:r w:rsidRPr="001676F4">
        <w:rPr>
          <w:rFonts w:ascii="Times" w:hAnsi="Times" w:cs="Calibri"/>
        </w:rPr>
        <w:t>in an analysis report and so there will be no way to trace your data individually.</w:t>
      </w:r>
    </w:p>
    <w:p w14:paraId="07ADB842" w14:textId="77777777" w:rsidR="0045432F" w:rsidRPr="00AF1FA0" w:rsidRDefault="0045432F" w:rsidP="0045432F">
      <w:pPr>
        <w:spacing w:before="100" w:beforeAutospacing="1" w:after="100" w:afterAutospacing="1"/>
        <w:jc w:val="both"/>
        <w:rPr>
          <w:rFonts w:ascii="Times" w:hAnsi="Times"/>
          <w:b/>
          <w:bCs/>
        </w:rPr>
      </w:pPr>
      <w:r w:rsidRPr="00160A37">
        <w:rPr>
          <w:rFonts w:ascii="Times" w:hAnsi="Times" w:cs="Calibri"/>
          <w:b/>
          <w:bCs/>
        </w:rPr>
        <w:t>How to Obtain Results</w:t>
      </w:r>
      <w:r>
        <w:rPr>
          <w:rFonts w:ascii="Times" w:hAnsi="Times" w:cs="Calibri"/>
          <w:b/>
          <w:bCs/>
        </w:rPr>
        <w:tab/>
      </w:r>
      <w:r w:rsidRPr="00160A37">
        <w:rPr>
          <w:rFonts w:ascii="Times" w:hAnsi="Times" w:cs="Calibri"/>
          <w:b/>
          <w:bCs/>
        </w:rPr>
        <w:t xml:space="preserve"> </w:t>
      </w:r>
      <w:r>
        <w:rPr>
          <w:rFonts w:ascii="Times" w:hAnsi="Times"/>
          <w:b/>
          <w:bCs/>
        </w:rPr>
        <w:br/>
      </w:r>
      <w:r>
        <w:rPr>
          <w:rFonts w:ascii="Times" w:hAnsi="Times" w:cs="Calibri"/>
        </w:rPr>
        <w:t>At the end of t</w:t>
      </w:r>
      <w:r w:rsidRPr="00160A37">
        <w:rPr>
          <w:rFonts w:ascii="Times" w:hAnsi="Times" w:cs="Calibri"/>
        </w:rPr>
        <w:t>he study</w:t>
      </w:r>
      <w:r>
        <w:rPr>
          <w:rFonts w:ascii="Times" w:hAnsi="Times" w:cs="Calibri"/>
        </w:rPr>
        <w:t>, w</w:t>
      </w:r>
      <w:r w:rsidRPr="00160A37">
        <w:rPr>
          <w:rFonts w:ascii="Times" w:hAnsi="Times" w:cs="Calibri"/>
        </w:rPr>
        <w:t>e will provide you with a short description of group results</w:t>
      </w:r>
      <w:r>
        <w:rPr>
          <w:rFonts w:ascii="Times" w:hAnsi="Times" w:cs="Calibri"/>
        </w:rPr>
        <w:t xml:space="preserve"> but not </w:t>
      </w:r>
      <w:r w:rsidRPr="00160A37">
        <w:rPr>
          <w:rFonts w:ascii="Times" w:hAnsi="Times" w:cs="Calibri"/>
        </w:rPr>
        <w:t>individual results.</w:t>
      </w:r>
      <w:r>
        <w:rPr>
          <w:rFonts w:ascii="Times" w:hAnsi="Times" w:cs="Calibri"/>
        </w:rPr>
        <w:t xml:space="preserve"> </w:t>
      </w:r>
      <w:r w:rsidRPr="00160A37">
        <w:rPr>
          <w:rFonts w:ascii="Times" w:hAnsi="Times" w:cs="Calibri"/>
        </w:rPr>
        <w:t xml:space="preserve">You can obtain these results by </w:t>
      </w:r>
      <w:r>
        <w:rPr>
          <w:rFonts w:ascii="Times" w:hAnsi="Times" w:cs="Calibri"/>
        </w:rPr>
        <w:t>letting researcher know during</w:t>
      </w:r>
      <w:r w:rsidRPr="00160A37">
        <w:rPr>
          <w:rFonts w:ascii="Times" w:hAnsi="Times" w:cs="Calibri"/>
        </w:rPr>
        <w:t xml:space="preserve"> participation. </w:t>
      </w:r>
    </w:p>
    <w:p w14:paraId="2E8260D8" w14:textId="77777777" w:rsidR="0045432F" w:rsidRPr="00A01DE9" w:rsidRDefault="0045432F" w:rsidP="0045432F">
      <w:pPr>
        <w:jc w:val="both"/>
        <w:rPr>
          <w:rFonts w:cs="Calibri"/>
          <w:szCs w:val="22"/>
        </w:rPr>
      </w:pPr>
      <w:r w:rsidRPr="00782A12">
        <w:rPr>
          <w:rFonts w:ascii="Times" w:hAnsi="Times" w:cs="Calibri"/>
          <w:b/>
          <w:bCs/>
        </w:rPr>
        <w:t xml:space="preserve">Questions </w:t>
      </w:r>
      <w:r>
        <w:rPr>
          <w:rFonts w:ascii="Times" w:hAnsi="Times"/>
          <w:b/>
          <w:bCs/>
        </w:rPr>
        <w:br/>
      </w:r>
      <w:r w:rsidRPr="00A01DE9">
        <w:rPr>
          <w:rFonts w:ascii="Times" w:hAnsi="Times" w:cs="Calibri"/>
        </w:rPr>
        <w:t xml:space="preserve">You are always welcome to </w:t>
      </w:r>
      <w:r>
        <w:rPr>
          <w:rFonts w:ascii="Times" w:hAnsi="Times" w:cs="Calibri"/>
        </w:rPr>
        <w:t>reach</w:t>
      </w:r>
      <w:r w:rsidRPr="00A01DE9">
        <w:rPr>
          <w:rFonts w:ascii="Times" w:hAnsi="Times" w:cs="Calibri"/>
        </w:rPr>
        <w:t xml:space="preserve"> </w:t>
      </w:r>
      <w:r>
        <w:rPr>
          <w:rFonts w:ascii="Times" w:hAnsi="Times" w:cs="Calibri"/>
        </w:rPr>
        <w:t xml:space="preserve">out </w:t>
      </w:r>
      <w:r w:rsidRPr="00A01DE9">
        <w:rPr>
          <w:rFonts w:ascii="Times" w:hAnsi="Times" w:cs="Calibri"/>
        </w:rPr>
        <w:t xml:space="preserve">us </w:t>
      </w:r>
      <w:r>
        <w:rPr>
          <w:rFonts w:ascii="Times" w:hAnsi="Times" w:cs="Calibri"/>
        </w:rPr>
        <w:t>with</w:t>
      </w:r>
      <w:r w:rsidRPr="00A01DE9">
        <w:rPr>
          <w:rFonts w:ascii="Times" w:hAnsi="Times" w:cs="Calibri"/>
        </w:rPr>
        <w:t xml:space="preserve"> </w:t>
      </w:r>
      <w:r>
        <w:rPr>
          <w:rFonts w:ascii="Times" w:hAnsi="Times" w:cs="Calibri"/>
        </w:rPr>
        <w:t>whatever</w:t>
      </w:r>
      <w:r w:rsidRPr="00A01DE9">
        <w:rPr>
          <w:rFonts w:ascii="Times" w:hAnsi="Times" w:cs="Calibri"/>
        </w:rPr>
        <w:t xml:space="preserve"> questions or concerns you may have about your participation in this research study. Please contact </w:t>
      </w:r>
      <w:r>
        <w:rPr>
          <w:rFonts w:ascii="Times" w:hAnsi="Times" w:cs="Calibri"/>
        </w:rPr>
        <w:t xml:space="preserve">at any time to Md </w:t>
      </w:r>
      <w:r w:rsidRPr="00A01DE9">
        <w:rPr>
          <w:rFonts w:ascii="Times" w:hAnsi="Times" w:cs="Calibri"/>
        </w:rPr>
        <w:t xml:space="preserve">Rashidul Islam at </w:t>
      </w:r>
      <w:r w:rsidRPr="00A01DE9">
        <w:rPr>
          <w:rFonts w:ascii="Times" w:hAnsi="Times"/>
        </w:rPr>
        <w:t>+</w:t>
      </w:r>
      <w:r>
        <w:rPr>
          <w:rFonts w:ascii="Times" w:hAnsi="Times"/>
        </w:rPr>
        <w:t>1 (902) 448 3533</w:t>
      </w:r>
      <w:r>
        <w:rPr>
          <w:rFonts w:ascii="Times" w:hAnsi="Times" w:cs="Calibri"/>
        </w:rPr>
        <w:t xml:space="preserve">, </w:t>
      </w:r>
      <w:r w:rsidRPr="00A01DE9">
        <w:rPr>
          <w:rFonts w:ascii="Times" w:hAnsi="Times" w:cs="AppleSystemUIFont"/>
          <w:lang w:val="en-GB"/>
        </w:rPr>
        <w:t>md313724@dal.ca</w:t>
      </w:r>
      <w:r w:rsidRPr="00A01DE9">
        <w:rPr>
          <w:rFonts w:ascii="Times" w:hAnsi="Times" w:cs="Calibri"/>
        </w:rPr>
        <w:t xml:space="preserve"> or Dr. Stephen Brooks at sbrooks@dal.ca</w:t>
      </w:r>
      <w:r>
        <w:rPr>
          <w:rFonts w:ascii="Times" w:hAnsi="Times" w:cs="Calibri"/>
        </w:rPr>
        <w:t xml:space="preserve"> </w:t>
      </w:r>
      <w:r w:rsidRPr="00A01DE9">
        <w:rPr>
          <w:rFonts w:ascii="Times" w:hAnsi="Times" w:cs="Calibri"/>
        </w:rPr>
        <w:t xml:space="preserve">with </w:t>
      </w:r>
      <w:r>
        <w:rPr>
          <w:rFonts w:ascii="Times" w:hAnsi="Times" w:cs="Calibri"/>
        </w:rPr>
        <w:t xml:space="preserve">your </w:t>
      </w:r>
      <w:r w:rsidRPr="00A01DE9">
        <w:rPr>
          <w:rFonts w:ascii="Times" w:hAnsi="Times" w:cs="Calibri"/>
        </w:rPr>
        <w:t xml:space="preserve">questions, </w:t>
      </w:r>
      <w:r>
        <w:rPr>
          <w:rFonts w:ascii="Times" w:hAnsi="Times" w:cs="Calibri"/>
        </w:rPr>
        <w:t xml:space="preserve">suggestions, </w:t>
      </w:r>
      <w:r w:rsidRPr="00A01DE9">
        <w:rPr>
          <w:rFonts w:ascii="Times" w:hAnsi="Times" w:cs="Calibri"/>
        </w:rPr>
        <w:t>comments, or concerns about the research study.</w:t>
      </w:r>
      <w:r w:rsidRPr="00160A37">
        <w:rPr>
          <w:rFonts w:ascii="Times" w:hAnsi="Times" w:cs="Calibri"/>
        </w:rPr>
        <w:t xml:space="preserve"> </w:t>
      </w:r>
    </w:p>
    <w:p w14:paraId="5ACA0008" w14:textId="77777777" w:rsidR="0045432F" w:rsidRPr="00160A37" w:rsidRDefault="0045432F" w:rsidP="0045432F">
      <w:pPr>
        <w:spacing w:before="100" w:beforeAutospacing="1" w:after="100" w:afterAutospacing="1"/>
        <w:rPr>
          <w:rFonts w:ascii="Times" w:hAnsi="Times"/>
        </w:rPr>
      </w:pPr>
      <w:r w:rsidRPr="00160A37">
        <w:rPr>
          <w:rFonts w:ascii="Times" w:hAnsi="Times" w:cs="Calibri"/>
        </w:rPr>
        <w:t xml:space="preserve">If you have any ethical concerns about your participation in this research, you may also contact Research Ethics, Dalhousie University at (902) 494-3423, or email: ethics@dal.ca (and reference REB file # 20XX-XXXX). </w:t>
      </w:r>
    </w:p>
    <w:p w14:paraId="12700A47" w14:textId="77777777" w:rsidR="0045432F" w:rsidRDefault="0045432F" w:rsidP="0045432F">
      <w:pPr>
        <w:spacing w:before="100" w:beforeAutospacing="1" w:after="100" w:afterAutospacing="1"/>
        <w:rPr>
          <w:rFonts w:ascii="Times" w:hAnsi="Times"/>
          <w:color w:val="000000" w:themeColor="text1"/>
          <w:lang w:val="en-US"/>
        </w:rPr>
      </w:pPr>
      <w:r w:rsidRPr="00160A37">
        <w:rPr>
          <w:rFonts w:ascii="Times" w:hAnsi="Times" w:cs="Calibri"/>
          <w:b/>
          <w:bCs/>
        </w:rPr>
        <w:t xml:space="preserve">Signature </w:t>
      </w:r>
      <w:r>
        <w:rPr>
          <w:rFonts w:ascii="Times" w:hAnsi="Times"/>
          <w:b/>
          <w:bCs/>
        </w:rPr>
        <w:br/>
      </w:r>
      <w:r w:rsidRPr="001676F4">
        <w:rPr>
          <w:rFonts w:ascii="Times" w:hAnsi="Times" w:cs="Calibri"/>
        </w:rPr>
        <w:t>Signatures will not be required as part of this informed consent process. Your email reply with assent will be considered as consent.</w:t>
      </w:r>
      <w:r>
        <w:rPr>
          <w:rFonts w:ascii="Times" w:hAnsi="Times"/>
          <w:color w:val="000000" w:themeColor="text1"/>
          <w:lang w:val="en-US"/>
        </w:rPr>
        <w:t xml:space="preserve"> </w:t>
      </w:r>
    </w:p>
    <w:p w14:paraId="6F46F153"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0FA4EB73"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44E95CA4"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4793CC74"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0C1765EB"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78ADB1CC" w14:textId="77777777" w:rsidR="0045432F" w:rsidRDefault="0045432F" w:rsidP="0045432F">
      <w:pPr>
        <w:spacing w:before="100" w:beforeAutospacing="1" w:after="100" w:afterAutospacing="1"/>
        <w:jc w:val="center"/>
        <w:rPr>
          <w:rFonts w:ascii="Times" w:hAnsi="Times" w:cs="Calibri"/>
          <w:b/>
          <w:bCs/>
        </w:rPr>
      </w:pPr>
      <w:r>
        <w:rPr>
          <w:rFonts w:ascii="Calibri" w:hAnsi="Calibri" w:cs="Calibri"/>
          <w:b/>
          <w:bCs/>
        </w:rPr>
        <w:t xml:space="preserve">EXAMPLES AND </w:t>
      </w:r>
      <w:r w:rsidRPr="00FB274F">
        <w:rPr>
          <w:rFonts w:ascii="Calibri" w:hAnsi="Calibri" w:cs="Calibri"/>
          <w:b/>
          <w:bCs/>
        </w:rPr>
        <w:t xml:space="preserve">QUESTIONNAIRE </w:t>
      </w:r>
      <w:r>
        <w:rPr>
          <w:rFonts w:ascii="Calibri" w:hAnsi="Calibri" w:cs="Calibri"/>
          <w:b/>
          <w:bCs/>
        </w:rPr>
        <w:t>MODULE</w:t>
      </w:r>
      <w:r w:rsidRPr="00FB274F">
        <w:rPr>
          <w:rFonts w:ascii="Calibri" w:hAnsi="Calibri" w:cs="Calibri"/>
          <w:b/>
          <w:bCs/>
        </w:rPr>
        <w:br/>
      </w:r>
    </w:p>
    <w:p w14:paraId="3A8ADF9D" w14:textId="77777777" w:rsidR="0045432F" w:rsidRPr="009573DE" w:rsidRDefault="0045432F" w:rsidP="0045432F">
      <w:pPr>
        <w:spacing w:before="100" w:beforeAutospacing="1" w:after="100" w:afterAutospacing="1"/>
        <w:rPr>
          <w:rFonts w:ascii="Times" w:hAnsi="Times"/>
        </w:rPr>
      </w:pPr>
      <w:r w:rsidRPr="00160A37">
        <w:rPr>
          <w:rFonts w:ascii="Times" w:hAnsi="Times" w:cs="Calibri"/>
          <w:b/>
          <w:bCs/>
        </w:rPr>
        <w:t>Project title</w:t>
      </w:r>
      <w:r w:rsidRPr="00160A37">
        <w:rPr>
          <w:rFonts w:ascii="Times" w:hAnsi="Times" w:cs="Calibri"/>
        </w:rPr>
        <w:t xml:space="preserve">: </w:t>
      </w:r>
      <w:r w:rsidRPr="00160A37">
        <w:rPr>
          <w:rFonts w:ascii="Times" w:hAnsi="Times" w:cstheme="minorHAnsi"/>
          <w:color w:val="000000" w:themeColor="text1"/>
        </w:rPr>
        <w:t>V</w:t>
      </w:r>
      <w:r w:rsidRPr="00160A37">
        <w:rPr>
          <w:rFonts w:ascii="Times" w:hAnsi="Times" w:cstheme="minorHAnsi"/>
          <w:color w:val="201F1E"/>
          <w:shd w:val="clear" w:color="auto" w:fill="FFFFFF"/>
        </w:rPr>
        <w:t>isualizing Uncertainty with Chromatic Aberration</w:t>
      </w:r>
      <w:r>
        <w:rPr>
          <w:rFonts w:ascii="Times" w:hAnsi="Times" w:cstheme="minorHAnsi"/>
          <w:color w:val="201F1E"/>
          <w:shd w:val="clear" w:color="auto" w:fill="FFFFFF"/>
        </w:rPr>
        <w:t xml:space="preserve">  </w:t>
      </w:r>
    </w:p>
    <w:p w14:paraId="7CB1514A" w14:textId="77777777" w:rsidR="0045432F" w:rsidRPr="00160A37" w:rsidRDefault="0045432F" w:rsidP="0045432F">
      <w:pPr>
        <w:spacing w:before="100" w:beforeAutospacing="1" w:after="100" w:afterAutospacing="1"/>
        <w:rPr>
          <w:rFonts w:ascii="Times" w:hAnsi="Times" w:cs="Calibri"/>
        </w:rPr>
      </w:pPr>
      <w:r w:rsidRPr="00160A37">
        <w:rPr>
          <w:rFonts w:ascii="Times" w:hAnsi="Times" w:cs="Calibri"/>
          <w:b/>
          <w:bCs/>
        </w:rPr>
        <w:t>Lead researcher</w:t>
      </w:r>
      <w:r w:rsidRPr="00160A37">
        <w:rPr>
          <w:rFonts w:ascii="Times" w:hAnsi="Times" w:cs="Calibri"/>
        </w:rPr>
        <w:t xml:space="preserve">: Md Rashidul Islam, Dalhousie University, </w:t>
      </w:r>
      <w:r w:rsidRPr="00160A37">
        <w:rPr>
          <w:rFonts w:ascii="Times" w:hAnsi="Times" w:cs="AppleSystemUIFont"/>
          <w:lang w:val="en-GB"/>
        </w:rPr>
        <w:t>md313724@dal.ca</w:t>
      </w:r>
      <w:r w:rsidRPr="00160A37">
        <w:rPr>
          <w:rFonts w:ascii="Times" w:hAnsi="Times" w:cs="Calibri"/>
        </w:rPr>
        <w:t xml:space="preserve">, </w:t>
      </w:r>
      <w:r>
        <w:rPr>
          <w:rFonts w:ascii="Times" w:hAnsi="Times" w:cs="Calibri"/>
        </w:rPr>
        <w:t>+1(902)4483533</w:t>
      </w:r>
    </w:p>
    <w:p w14:paraId="39887A1F" w14:textId="77777777" w:rsidR="0045432F" w:rsidRPr="00160A37" w:rsidRDefault="0045432F" w:rsidP="0045432F">
      <w:pPr>
        <w:spacing w:before="100" w:beforeAutospacing="1" w:after="100" w:afterAutospacing="1"/>
        <w:rPr>
          <w:rFonts w:ascii="Times" w:hAnsi="Times" w:cs="Calibri"/>
          <w:color w:val="0000FF"/>
        </w:rPr>
      </w:pPr>
      <w:r w:rsidRPr="00160A37">
        <w:rPr>
          <w:rFonts w:ascii="Times" w:hAnsi="Times" w:cs="Calibri"/>
          <w:b/>
          <w:bCs/>
        </w:rPr>
        <w:t>Other researchers</w:t>
      </w:r>
      <w:r w:rsidRPr="00160A37">
        <w:rPr>
          <w:rFonts w:ascii="Times" w:hAnsi="Times" w:cs="Calibri"/>
        </w:rPr>
        <w:t xml:space="preserve"> </w:t>
      </w:r>
      <w:r w:rsidRPr="00160A37">
        <w:rPr>
          <w:rFonts w:ascii="Times" w:hAnsi="Times"/>
        </w:rPr>
        <w:br/>
      </w:r>
      <w:r w:rsidRPr="00160A37">
        <w:rPr>
          <w:rFonts w:ascii="Times" w:hAnsi="Times" w:cs="Calibri"/>
        </w:rPr>
        <w:t xml:space="preserve">Dr. Stephen Brooks, </w:t>
      </w:r>
      <w:hyperlink r:id="rId81" w:history="1">
        <w:r w:rsidRPr="00160A37">
          <w:rPr>
            <w:rStyle w:val="Hyperlink"/>
            <w:rFonts w:ascii="Times" w:hAnsi="Times" w:cs="Calibri"/>
          </w:rPr>
          <w:t>sbrooks@cs.dal.ca</w:t>
        </w:r>
      </w:hyperlink>
      <w:r w:rsidRPr="00160A37">
        <w:rPr>
          <w:rFonts w:ascii="Times" w:hAnsi="Times" w:cs="Calibri"/>
          <w:color w:val="0000FF"/>
        </w:rPr>
        <w:t xml:space="preserve"> </w:t>
      </w:r>
    </w:p>
    <w:p w14:paraId="43C1C304" w14:textId="77777777" w:rsidR="0045432F" w:rsidRPr="00704014" w:rsidRDefault="0045432F" w:rsidP="0045432F">
      <w:pPr>
        <w:spacing w:before="100" w:beforeAutospacing="1" w:after="100" w:afterAutospacing="1"/>
        <w:rPr>
          <w:rFonts w:ascii="Times" w:hAnsi="Times" w:cs="Calibri"/>
        </w:rPr>
      </w:pPr>
      <w:r w:rsidRPr="00160A37">
        <w:rPr>
          <w:rFonts w:ascii="Times" w:hAnsi="Times" w:cs="Calibri"/>
          <w:b/>
          <w:bCs/>
        </w:rPr>
        <w:t>Funding provided by:</w:t>
      </w:r>
      <w:r w:rsidRPr="00160A37">
        <w:rPr>
          <w:rFonts w:ascii="Times" w:hAnsi="Times" w:cs="Calibri"/>
        </w:rPr>
        <w:t xml:space="preserve"> NIL </w:t>
      </w:r>
    </w:p>
    <w:p w14:paraId="7B633C6D" w14:textId="77777777" w:rsidR="0045432F" w:rsidRDefault="0045432F" w:rsidP="0045432F">
      <w:pPr>
        <w:spacing w:before="100" w:beforeAutospacing="1" w:after="100" w:afterAutospacing="1"/>
        <w:rPr>
          <w:b/>
          <w:bCs/>
          <w:sz w:val="28"/>
          <w:szCs w:val="28"/>
        </w:rPr>
      </w:pPr>
    </w:p>
    <w:p w14:paraId="291228D8" w14:textId="77777777" w:rsidR="0045432F" w:rsidRPr="00704014" w:rsidRDefault="0045432F" w:rsidP="0045432F">
      <w:pPr>
        <w:spacing w:before="100" w:beforeAutospacing="1" w:after="100" w:afterAutospacing="1"/>
        <w:rPr>
          <w:sz w:val="28"/>
          <w:szCs w:val="28"/>
        </w:rPr>
      </w:pPr>
      <w:r>
        <w:rPr>
          <w:b/>
          <w:bCs/>
          <w:sz w:val="28"/>
          <w:szCs w:val="28"/>
        </w:rPr>
        <w:t>1.</w:t>
      </w:r>
      <w:r>
        <w:rPr>
          <w:b/>
          <w:bCs/>
          <w:sz w:val="28"/>
          <w:szCs w:val="28"/>
        </w:rPr>
        <w:tab/>
      </w:r>
      <w:r w:rsidRPr="00704014">
        <w:rPr>
          <w:b/>
          <w:bCs/>
          <w:sz w:val="28"/>
          <w:szCs w:val="28"/>
        </w:rPr>
        <w:t xml:space="preserve">Questionnaire Setup and Arrangement: </w:t>
      </w:r>
    </w:p>
    <w:p w14:paraId="38B5BB10" w14:textId="77777777" w:rsidR="0045432F" w:rsidRPr="00BB1663" w:rsidRDefault="0045432F" w:rsidP="0045432F">
      <w:pPr>
        <w:spacing w:before="100" w:beforeAutospacing="1" w:after="100" w:afterAutospacing="1"/>
        <w:jc w:val="both"/>
        <w:rPr>
          <w:rFonts w:ascii="Times" w:hAnsi="Times"/>
        </w:rPr>
      </w:pPr>
      <w:r w:rsidRPr="00BB1663">
        <w:rPr>
          <w:rFonts w:ascii="Times" w:hAnsi="Times" w:cs="Calibri"/>
        </w:rPr>
        <w:t xml:space="preserve">The existing </w:t>
      </w:r>
      <w:r>
        <w:rPr>
          <w:rFonts w:ascii="Times" w:hAnsi="Times" w:cs="Calibri"/>
        </w:rPr>
        <w:t>evaluation</w:t>
      </w:r>
      <w:r w:rsidRPr="00BB1663">
        <w:rPr>
          <w:rFonts w:ascii="Times" w:hAnsi="Times" w:cs="Calibri"/>
        </w:rPr>
        <w:t xml:space="preserve"> of uncertainty representation named VSUP </w:t>
      </w:r>
      <w:r w:rsidRPr="00BB1663">
        <w:rPr>
          <w:rFonts w:ascii="Times" w:hAnsi="Times"/>
        </w:rPr>
        <w:t>use</w:t>
      </w:r>
      <w:r>
        <w:rPr>
          <w:rFonts w:ascii="Times" w:hAnsi="Times"/>
        </w:rPr>
        <w:t>d</w:t>
      </w:r>
      <w:r w:rsidRPr="00BB1663">
        <w:rPr>
          <w:rFonts w:ascii="Times" w:hAnsi="Times"/>
        </w:rPr>
        <w:t xml:space="preserve"> grid-chart method </w:t>
      </w:r>
      <w:r>
        <w:rPr>
          <w:rFonts w:ascii="Times" w:hAnsi="Times"/>
        </w:rPr>
        <w:t xml:space="preserve">with a custom color set.  We will be comparing VSUP </w:t>
      </w:r>
      <w:r w:rsidRPr="00BB1663">
        <w:rPr>
          <w:rFonts w:ascii="Times" w:hAnsi="Times"/>
        </w:rPr>
        <w:t xml:space="preserve">with Chromatic Aberration (CA)using both </w:t>
      </w:r>
      <w:r>
        <w:rPr>
          <w:rFonts w:ascii="Times" w:hAnsi="Times"/>
        </w:rPr>
        <w:t xml:space="preserve">a </w:t>
      </w:r>
      <w:r w:rsidRPr="00BB1663">
        <w:rPr>
          <w:rFonts w:ascii="Times" w:hAnsi="Times"/>
        </w:rPr>
        <w:t xml:space="preserve">grid-chart and bubble-chart. So, the questionnaire arrangement is made with the following </w:t>
      </w:r>
      <w:r>
        <w:rPr>
          <w:rFonts w:ascii="Times" w:hAnsi="Times"/>
        </w:rPr>
        <w:t>sections</w:t>
      </w:r>
      <w:r w:rsidRPr="00BB1663">
        <w:rPr>
          <w:rFonts w:ascii="Times" w:hAnsi="Times"/>
        </w:rPr>
        <w:t>:</w:t>
      </w:r>
    </w:p>
    <w:p w14:paraId="2ED6316D" w14:textId="77777777" w:rsidR="0045432F" w:rsidRPr="00DC40D6" w:rsidRDefault="0045432F" w:rsidP="009D20AF">
      <w:pPr>
        <w:pStyle w:val="ListParagraph"/>
        <w:numPr>
          <w:ilvl w:val="0"/>
          <w:numId w:val="19"/>
        </w:numPr>
        <w:contextualSpacing w:val="0"/>
        <w:rPr>
          <w:rFonts w:ascii="Times" w:hAnsi="Times"/>
        </w:rPr>
      </w:pPr>
      <w:r w:rsidRPr="00DC40D6">
        <w:rPr>
          <w:rFonts w:ascii="Times" w:hAnsi="Times"/>
        </w:rPr>
        <w:t>A: CA</w:t>
      </w:r>
      <w:r>
        <w:rPr>
          <w:rFonts w:ascii="Times" w:hAnsi="Times"/>
        </w:rPr>
        <w:t xml:space="preserve"> </w:t>
      </w:r>
      <w:r w:rsidRPr="00DC40D6">
        <w:rPr>
          <w:rFonts w:ascii="Times" w:hAnsi="Times"/>
        </w:rPr>
        <w:t>+</w:t>
      </w:r>
      <w:r>
        <w:rPr>
          <w:rFonts w:ascii="Times" w:hAnsi="Times"/>
        </w:rPr>
        <w:t xml:space="preserve"> B</w:t>
      </w:r>
      <w:r w:rsidRPr="00DC40D6">
        <w:rPr>
          <w:rFonts w:ascii="Times" w:hAnsi="Times"/>
        </w:rPr>
        <w:t xml:space="preserve">ubble </w:t>
      </w:r>
    </w:p>
    <w:p w14:paraId="6A32E98D" w14:textId="77777777" w:rsidR="0045432F" w:rsidRPr="00DC40D6" w:rsidRDefault="0045432F" w:rsidP="009D20AF">
      <w:pPr>
        <w:pStyle w:val="ListParagraph"/>
        <w:numPr>
          <w:ilvl w:val="0"/>
          <w:numId w:val="19"/>
        </w:numPr>
        <w:contextualSpacing w:val="0"/>
        <w:rPr>
          <w:rFonts w:ascii="Times" w:hAnsi="Times"/>
        </w:rPr>
      </w:pPr>
      <w:r w:rsidRPr="00DC40D6">
        <w:rPr>
          <w:rFonts w:ascii="Times" w:hAnsi="Times"/>
        </w:rPr>
        <w:t>B: CA</w:t>
      </w:r>
      <w:r>
        <w:rPr>
          <w:rFonts w:ascii="Times" w:hAnsi="Times"/>
        </w:rPr>
        <w:t xml:space="preserve"> </w:t>
      </w:r>
      <w:r w:rsidRPr="00DC40D6">
        <w:rPr>
          <w:rFonts w:ascii="Times" w:hAnsi="Times"/>
        </w:rPr>
        <w:t>+</w:t>
      </w:r>
      <w:r>
        <w:rPr>
          <w:rFonts w:ascii="Times" w:hAnsi="Times"/>
        </w:rPr>
        <w:t xml:space="preserve"> G</w:t>
      </w:r>
      <w:r w:rsidRPr="00DC40D6">
        <w:rPr>
          <w:rFonts w:ascii="Times" w:hAnsi="Times"/>
        </w:rPr>
        <w:t>rid</w:t>
      </w:r>
    </w:p>
    <w:p w14:paraId="3E36C6F3" w14:textId="77777777" w:rsidR="0045432F" w:rsidRPr="00DC40D6" w:rsidRDefault="0045432F" w:rsidP="009D20AF">
      <w:pPr>
        <w:pStyle w:val="ListParagraph"/>
        <w:numPr>
          <w:ilvl w:val="0"/>
          <w:numId w:val="19"/>
        </w:numPr>
        <w:contextualSpacing w:val="0"/>
        <w:rPr>
          <w:rFonts w:ascii="Times" w:hAnsi="Times"/>
        </w:rPr>
      </w:pPr>
      <w:r w:rsidRPr="00DC40D6">
        <w:rPr>
          <w:rFonts w:ascii="Times" w:hAnsi="Times"/>
        </w:rPr>
        <w:t>C: VSUP</w:t>
      </w:r>
      <w:r>
        <w:rPr>
          <w:rFonts w:ascii="Times" w:hAnsi="Times"/>
        </w:rPr>
        <w:t xml:space="preserve"> </w:t>
      </w:r>
      <w:r w:rsidRPr="00DC40D6">
        <w:rPr>
          <w:rFonts w:ascii="Times" w:hAnsi="Times"/>
        </w:rPr>
        <w:t>+</w:t>
      </w:r>
      <w:r>
        <w:rPr>
          <w:rFonts w:ascii="Times" w:hAnsi="Times"/>
        </w:rPr>
        <w:t xml:space="preserve"> B</w:t>
      </w:r>
      <w:r w:rsidRPr="00DC40D6">
        <w:rPr>
          <w:rFonts w:ascii="Times" w:hAnsi="Times"/>
        </w:rPr>
        <w:t>ubble</w:t>
      </w:r>
    </w:p>
    <w:p w14:paraId="567B345D" w14:textId="77777777" w:rsidR="0045432F" w:rsidRPr="001B18EA" w:rsidRDefault="0045432F" w:rsidP="009D20AF">
      <w:pPr>
        <w:pStyle w:val="ListParagraph"/>
        <w:numPr>
          <w:ilvl w:val="0"/>
          <w:numId w:val="19"/>
        </w:numPr>
        <w:spacing w:before="100" w:beforeAutospacing="1" w:after="100" w:afterAutospacing="1"/>
        <w:contextualSpacing w:val="0"/>
        <w:rPr>
          <w:rFonts w:ascii="Times" w:hAnsi="Times"/>
        </w:rPr>
      </w:pPr>
      <w:r w:rsidRPr="00DC40D6">
        <w:rPr>
          <w:rFonts w:ascii="Times" w:hAnsi="Times"/>
        </w:rPr>
        <w:t>D: VSUP</w:t>
      </w:r>
      <w:r>
        <w:rPr>
          <w:rFonts w:ascii="Times" w:hAnsi="Times"/>
        </w:rPr>
        <w:t xml:space="preserve"> </w:t>
      </w:r>
      <w:r w:rsidRPr="00DC40D6">
        <w:rPr>
          <w:rFonts w:ascii="Times" w:hAnsi="Times"/>
        </w:rPr>
        <w:t>+</w:t>
      </w:r>
      <w:r>
        <w:rPr>
          <w:rFonts w:ascii="Times" w:hAnsi="Times"/>
        </w:rPr>
        <w:t xml:space="preserve"> G</w:t>
      </w:r>
      <w:r w:rsidRPr="00DC40D6">
        <w:rPr>
          <w:rFonts w:ascii="Times" w:hAnsi="Times"/>
        </w:rPr>
        <w:t>rid</w:t>
      </w:r>
    </w:p>
    <w:p w14:paraId="4F94B6B1" w14:textId="77777777" w:rsidR="0045432F" w:rsidRDefault="0045432F" w:rsidP="0045432F">
      <w:pPr>
        <w:jc w:val="both"/>
      </w:pPr>
      <w:r w:rsidRPr="00DC40D6">
        <w:t>To make</w:t>
      </w:r>
      <w:r>
        <w:t xml:space="preserve"> the</w:t>
      </w:r>
      <w:r w:rsidRPr="00DC40D6">
        <w:t xml:space="preserve"> comparison fair, we have grouped our uncertainties to 4 levels since VSUP </w:t>
      </w:r>
      <w:r>
        <w:t xml:space="preserve">also </w:t>
      </w:r>
      <w:r w:rsidRPr="00DC40D6">
        <w:t>uses four levels of uncertainties. In our case, we have quantized our CA data and made four equidistant values of [33, 52, 71, 90] to draw the aberration in both circles and rectangles. In addition</w:t>
      </w:r>
      <w:r>
        <w:t>, to fill the circles and rectangles of CA, we have used the eight standard VSUP colors to make the evaluation consistent.</w:t>
      </w:r>
    </w:p>
    <w:p w14:paraId="17317527" w14:textId="77777777" w:rsidR="0045432F" w:rsidRDefault="0045432F" w:rsidP="0045432F">
      <w:pPr>
        <w:jc w:val="both"/>
      </w:pPr>
    </w:p>
    <w:p w14:paraId="5F680C44" w14:textId="77777777" w:rsidR="0045432F" w:rsidRPr="000B13FB" w:rsidRDefault="0045432F" w:rsidP="0045432F">
      <w:pPr>
        <w:jc w:val="both"/>
        <w:rPr>
          <w:color w:val="000000" w:themeColor="text1"/>
        </w:rPr>
      </w:pPr>
      <w:r w:rsidRPr="000B13FB">
        <w:rPr>
          <w:color w:val="000000" w:themeColor="text1"/>
        </w:rPr>
        <w:t xml:space="preserve">We have also implemented counterbalancing in the questionnaire presentation. That means every four users will see the questionnaire </w:t>
      </w:r>
      <w:r>
        <w:rPr>
          <w:color w:val="000000" w:themeColor="text1"/>
        </w:rPr>
        <w:t>in one of</w:t>
      </w:r>
      <w:r w:rsidRPr="000B13FB">
        <w:rPr>
          <w:color w:val="000000" w:themeColor="text1"/>
        </w:rPr>
        <w:t xml:space="preserve"> the following orders:</w:t>
      </w:r>
    </w:p>
    <w:p w14:paraId="35AB8843" w14:textId="77777777" w:rsidR="0045432F" w:rsidRDefault="0045432F" w:rsidP="0045432F">
      <w:pPr>
        <w:jc w:val="both"/>
        <w:rPr>
          <w:color w:val="FF0000"/>
        </w:rPr>
      </w:pPr>
    </w:p>
    <w:p w14:paraId="109739F9" w14:textId="77777777" w:rsidR="0045432F" w:rsidRDefault="0045432F" w:rsidP="0045432F">
      <w:pPr>
        <w:jc w:val="both"/>
        <w:rPr>
          <w:color w:val="FF0000"/>
        </w:rPr>
      </w:pPr>
      <w:r>
        <w:rPr>
          <w:noProof/>
        </w:rPr>
        <w:drawing>
          <wp:inline distT="0" distB="0" distL="0" distR="0" wp14:anchorId="1E087103" wp14:editId="44E43344">
            <wp:extent cx="2687320" cy="1889760"/>
            <wp:effectExtent l="0" t="0" r="0" b="0"/>
            <wp:docPr id="249" name="Picture 249"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Shape&#10;&#10;Description automatically generated with medium confidence"/>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687320" cy="1889760"/>
                    </a:xfrm>
                    <a:prstGeom prst="rect">
                      <a:avLst/>
                    </a:prstGeom>
                    <a:noFill/>
                    <a:ln>
                      <a:noFill/>
                    </a:ln>
                  </pic:spPr>
                </pic:pic>
              </a:graphicData>
            </a:graphic>
          </wp:inline>
        </w:drawing>
      </w:r>
    </w:p>
    <w:p w14:paraId="1497D1D0" w14:textId="77777777" w:rsidR="0045432F" w:rsidRPr="00FD5AB3" w:rsidRDefault="0045432F" w:rsidP="0045432F">
      <w:pPr>
        <w:jc w:val="both"/>
        <w:rPr>
          <w:color w:val="000000" w:themeColor="text1"/>
        </w:rPr>
      </w:pPr>
      <w:r w:rsidRPr="00FD5AB3">
        <w:rPr>
          <w:color w:val="000000" w:themeColor="text1"/>
        </w:rPr>
        <w:t>Figure</w:t>
      </w:r>
      <w:r>
        <w:rPr>
          <w:color w:val="000000" w:themeColor="text1"/>
        </w:rPr>
        <w:t xml:space="preserve"> D.</w:t>
      </w:r>
      <w:r w:rsidRPr="00FD5AB3">
        <w:rPr>
          <w:color w:val="000000" w:themeColor="text1"/>
        </w:rPr>
        <w:t>1: Balanced Latin Squares</w:t>
      </w:r>
    </w:p>
    <w:p w14:paraId="1F58CF90" w14:textId="77777777" w:rsidR="0045432F" w:rsidRDefault="0045432F" w:rsidP="0045432F"/>
    <w:p w14:paraId="2D1F873A" w14:textId="77777777" w:rsidR="0045432F" w:rsidRPr="00DC40D6" w:rsidRDefault="0045432F" w:rsidP="0045432F"/>
    <w:p w14:paraId="2D939397" w14:textId="77777777" w:rsidR="0045432F" w:rsidRPr="00DC40D6" w:rsidRDefault="0045432F" w:rsidP="0045432F">
      <w:pPr>
        <w:jc w:val="both"/>
      </w:pPr>
      <w:r w:rsidRPr="00DC40D6">
        <w:t xml:space="preserve">Every section consists of eight </w:t>
      </w:r>
      <w:r w:rsidRPr="00703FB2">
        <w:t>questions,</w:t>
      </w:r>
      <w:r w:rsidRPr="00DC40D6">
        <w:t xml:space="preserve"> but the order of the questions </w:t>
      </w:r>
      <w:r w:rsidRPr="00703FB2">
        <w:t>is</w:t>
      </w:r>
      <w:r w:rsidRPr="00DC40D6">
        <w:t xml:space="preserve"> randomly chosen by the system. So, the number of questions and the content of the questions will remain the same but in </w:t>
      </w:r>
      <w:r>
        <w:t xml:space="preserve">a </w:t>
      </w:r>
      <w:r w:rsidRPr="00DC40D6">
        <w:t>different order for different participants.</w:t>
      </w:r>
    </w:p>
    <w:p w14:paraId="1191C154" w14:textId="77777777" w:rsidR="0045432F" w:rsidRDefault="0045432F" w:rsidP="0045432F">
      <w:pPr>
        <w:rPr>
          <w:b/>
          <w:bCs/>
          <w:u w:val="single"/>
        </w:rPr>
      </w:pPr>
    </w:p>
    <w:p w14:paraId="1FB27335" w14:textId="77777777" w:rsidR="0045432F" w:rsidRDefault="0045432F" w:rsidP="0045432F">
      <w:pPr>
        <w:rPr>
          <w:b/>
          <w:bCs/>
          <w:u w:val="single"/>
        </w:rPr>
      </w:pPr>
    </w:p>
    <w:p w14:paraId="1BFA7ADE" w14:textId="77777777" w:rsidR="0045432F" w:rsidRPr="00DC40D6" w:rsidRDefault="0045432F" w:rsidP="0045432F">
      <w:r w:rsidRPr="00DC40D6">
        <w:t xml:space="preserve">So, at the first place when participant will </w:t>
      </w:r>
      <w:r>
        <w:t xml:space="preserve">be </w:t>
      </w:r>
      <w:r w:rsidRPr="00DC40D6">
        <w:t>navigate</w:t>
      </w:r>
      <w:r>
        <w:t>d</w:t>
      </w:r>
      <w:r w:rsidRPr="00DC40D6">
        <w:t xml:space="preserve"> to the given </w:t>
      </w:r>
      <w:r>
        <w:t>URL</w:t>
      </w:r>
      <w:r w:rsidRPr="00DC40D6">
        <w:t xml:space="preserve"> of our online application, they will see the following screen to provide their email address:</w:t>
      </w:r>
    </w:p>
    <w:p w14:paraId="73485C7B" w14:textId="77777777" w:rsidR="0045432F" w:rsidRDefault="0045432F" w:rsidP="0045432F">
      <w:pPr>
        <w:rPr>
          <w:b/>
          <w:bCs/>
          <w:u w:val="single"/>
        </w:rPr>
      </w:pPr>
    </w:p>
    <w:p w14:paraId="3A10BF9D" w14:textId="77777777" w:rsidR="0045432F" w:rsidRDefault="0045432F" w:rsidP="0045432F">
      <w:pPr>
        <w:rPr>
          <w:b/>
          <w:bCs/>
          <w:u w:val="single"/>
        </w:rPr>
      </w:pPr>
      <w:r w:rsidRPr="00C9029A">
        <w:rPr>
          <w:b/>
          <w:bCs/>
          <w:noProof/>
        </w:rPr>
        <w:drawing>
          <wp:inline distT="0" distB="0" distL="0" distR="0" wp14:anchorId="018F93DE" wp14:editId="7C286F28">
            <wp:extent cx="5639955" cy="3213317"/>
            <wp:effectExtent l="12700" t="12700" r="12065" b="12700"/>
            <wp:docPr id="250" name="Picture 25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application&#10;&#10;Description automatically generated"/>
                    <pic:cNvPicPr/>
                  </pic:nvPicPr>
                  <pic:blipFill>
                    <a:blip r:embed="rId83"/>
                    <a:stretch>
                      <a:fillRect/>
                    </a:stretch>
                  </pic:blipFill>
                  <pic:spPr>
                    <a:xfrm>
                      <a:off x="0" y="0"/>
                      <a:ext cx="5665951" cy="3228128"/>
                    </a:xfrm>
                    <a:prstGeom prst="rect">
                      <a:avLst/>
                    </a:prstGeom>
                    <a:ln w="3175">
                      <a:solidFill>
                        <a:schemeClr val="bg1">
                          <a:lumMod val="85000"/>
                        </a:schemeClr>
                      </a:solidFill>
                    </a:ln>
                  </pic:spPr>
                </pic:pic>
              </a:graphicData>
            </a:graphic>
          </wp:inline>
        </w:drawing>
      </w:r>
    </w:p>
    <w:p w14:paraId="2F93B74A" w14:textId="77777777" w:rsidR="0045432F" w:rsidRPr="00FD5AB3" w:rsidRDefault="0045432F" w:rsidP="0045432F">
      <w:r>
        <w:br/>
      </w:r>
      <w:r w:rsidRPr="00FD5AB3">
        <w:t>Figure</w:t>
      </w:r>
      <w:r>
        <w:t xml:space="preserve"> D.</w:t>
      </w:r>
      <w:r w:rsidRPr="00FD5AB3">
        <w:t xml:space="preserve">2: </w:t>
      </w:r>
      <w:r>
        <w:t xml:space="preserve">Questionnaire </w:t>
      </w:r>
      <w:r w:rsidRPr="00FD5AB3">
        <w:t>Email Screen</w:t>
      </w:r>
    </w:p>
    <w:p w14:paraId="50EB4FC6" w14:textId="77777777" w:rsidR="0045432F" w:rsidRDefault="0045432F" w:rsidP="0045432F">
      <w:pPr>
        <w:rPr>
          <w:b/>
          <w:bCs/>
          <w:u w:val="single"/>
        </w:rPr>
      </w:pPr>
    </w:p>
    <w:p w14:paraId="6E603A1D" w14:textId="77777777" w:rsidR="0045432F" w:rsidRDefault="0045432F" w:rsidP="0045432F">
      <w:pPr>
        <w:rPr>
          <w:b/>
          <w:bCs/>
          <w:u w:val="single"/>
        </w:rPr>
      </w:pPr>
    </w:p>
    <w:p w14:paraId="7CA26CE8" w14:textId="77777777" w:rsidR="0045432F" w:rsidRPr="00DC40D6" w:rsidRDefault="0045432F" w:rsidP="0045432F">
      <w:r w:rsidRPr="00DC40D6">
        <w:t xml:space="preserve">After providing the email address, </w:t>
      </w:r>
      <w:r>
        <w:t xml:space="preserve">the </w:t>
      </w:r>
      <w:r w:rsidRPr="00DC40D6">
        <w:t>user will see one of the four sections</w:t>
      </w:r>
      <w:r>
        <w:t xml:space="preserve"> of the questionnaire.</w:t>
      </w:r>
      <w:r w:rsidRPr="00DC40D6">
        <w:t xml:space="preserve"> The layout of the questionnaire design will be </w:t>
      </w:r>
      <w:r>
        <w:t>as follows</w:t>
      </w:r>
      <w:r w:rsidRPr="00DC40D6">
        <w:t>:</w:t>
      </w:r>
    </w:p>
    <w:p w14:paraId="7E390294" w14:textId="77777777" w:rsidR="0045432F" w:rsidRPr="001B18EA" w:rsidRDefault="0045432F" w:rsidP="0045432F">
      <w:pPr>
        <w:rPr>
          <w:b/>
          <w:bCs/>
          <w:color w:val="FF0000"/>
          <w:u w:val="single"/>
        </w:rPr>
      </w:pPr>
    </w:p>
    <w:p w14:paraId="6C24E32C" w14:textId="77777777" w:rsidR="0045432F" w:rsidRDefault="0045432F" w:rsidP="0045432F">
      <w:pPr>
        <w:rPr>
          <w:b/>
          <w:bCs/>
          <w:u w:val="single"/>
        </w:rPr>
      </w:pPr>
      <w:r w:rsidRPr="00EC646B">
        <w:rPr>
          <w:b/>
          <w:bCs/>
          <w:noProof/>
        </w:rPr>
        <w:drawing>
          <wp:inline distT="0" distB="0" distL="0" distR="0" wp14:anchorId="363D44A0" wp14:editId="677E6D23">
            <wp:extent cx="6291580" cy="3168650"/>
            <wp:effectExtent l="0" t="0" r="0" b="6350"/>
            <wp:docPr id="52" name="Picture 52"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application, PowerPoint&#10;&#10;Description automatically generated"/>
                    <pic:cNvPicPr/>
                  </pic:nvPicPr>
                  <pic:blipFill>
                    <a:blip r:embed="rId84"/>
                    <a:stretch>
                      <a:fillRect/>
                    </a:stretch>
                  </pic:blipFill>
                  <pic:spPr>
                    <a:xfrm>
                      <a:off x="0" y="0"/>
                      <a:ext cx="6291580" cy="3168650"/>
                    </a:xfrm>
                    <a:prstGeom prst="rect">
                      <a:avLst/>
                    </a:prstGeom>
                  </pic:spPr>
                </pic:pic>
              </a:graphicData>
            </a:graphic>
          </wp:inline>
        </w:drawing>
      </w:r>
      <w:r>
        <w:rPr>
          <w:b/>
          <w:bCs/>
          <w:u w:val="single"/>
        </w:rPr>
        <w:br/>
      </w:r>
      <w:r>
        <w:br/>
      </w:r>
      <w:r w:rsidRPr="00FD5AB3">
        <w:t>Figure</w:t>
      </w:r>
      <w:r>
        <w:t xml:space="preserve"> D.</w:t>
      </w:r>
      <w:r w:rsidRPr="00FD5AB3">
        <w:t>3: Layout of Questionnaire View</w:t>
      </w:r>
    </w:p>
    <w:p w14:paraId="5E2BEF1E" w14:textId="77777777" w:rsidR="0045432F" w:rsidRDefault="0045432F" w:rsidP="0045432F">
      <w:pPr>
        <w:rPr>
          <w:b/>
          <w:bCs/>
          <w:u w:val="single"/>
        </w:rPr>
      </w:pPr>
    </w:p>
    <w:p w14:paraId="56812D89" w14:textId="77777777" w:rsidR="0045432F" w:rsidRDefault="0045432F" w:rsidP="0045432F">
      <w:pPr>
        <w:rPr>
          <w:b/>
          <w:bCs/>
          <w:u w:val="single"/>
        </w:rPr>
      </w:pPr>
    </w:p>
    <w:p w14:paraId="34BCC03B" w14:textId="77777777" w:rsidR="0045432F" w:rsidRDefault="0045432F" w:rsidP="0045432F">
      <w:pPr>
        <w:rPr>
          <w:b/>
          <w:bCs/>
          <w:u w:val="single"/>
        </w:rPr>
      </w:pPr>
    </w:p>
    <w:p w14:paraId="48275AA5" w14:textId="77777777" w:rsidR="0045432F" w:rsidRDefault="0045432F" w:rsidP="0045432F">
      <w:pPr>
        <w:rPr>
          <w:b/>
          <w:bCs/>
          <w:u w:val="single"/>
        </w:rPr>
      </w:pPr>
    </w:p>
    <w:p w14:paraId="28CD4329" w14:textId="77777777" w:rsidR="0045432F" w:rsidRDefault="0045432F" w:rsidP="0045432F">
      <w:pPr>
        <w:rPr>
          <w:b/>
          <w:bCs/>
          <w:u w:val="single"/>
        </w:rPr>
      </w:pPr>
    </w:p>
    <w:p w14:paraId="65963FDA" w14:textId="77777777" w:rsidR="0045432F" w:rsidRDefault="0045432F" w:rsidP="0045432F">
      <w:pPr>
        <w:jc w:val="both"/>
        <w:rPr>
          <w:b/>
          <w:bCs/>
          <w:u w:val="single"/>
        </w:rPr>
      </w:pPr>
      <w:r w:rsidRPr="00DC40D6">
        <w:t xml:space="preserve">At the beginning of every section, </w:t>
      </w:r>
      <w:r>
        <w:t xml:space="preserve">the </w:t>
      </w:r>
      <w:r w:rsidRPr="00DC40D6">
        <w:t xml:space="preserve">bottom-right part the of the UI will show the Session description. </w:t>
      </w:r>
      <w:r>
        <w:t xml:space="preserve">The </w:t>
      </w:r>
      <w:r w:rsidRPr="00DC40D6">
        <w:t>researcher will describe the features (chart, legend and how question will be asked and what does that mean, etc.)</w:t>
      </w:r>
      <w:r>
        <w:t>.  After completion of explanation, the participant is asked to hit ‘Start’ button as the following screen:</w:t>
      </w:r>
    </w:p>
    <w:p w14:paraId="501C84BB" w14:textId="77777777" w:rsidR="0045432F" w:rsidRDefault="0045432F" w:rsidP="0045432F">
      <w:pPr>
        <w:rPr>
          <w:b/>
          <w:bCs/>
          <w:u w:val="single"/>
        </w:rPr>
      </w:pPr>
    </w:p>
    <w:p w14:paraId="711CE168" w14:textId="77777777" w:rsidR="0045432F" w:rsidRDefault="0045432F" w:rsidP="0045432F">
      <w:pPr>
        <w:rPr>
          <w:b/>
          <w:bCs/>
          <w:u w:val="single"/>
        </w:rPr>
      </w:pPr>
      <w:r w:rsidRPr="00925F81">
        <w:rPr>
          <w:b/>
          <w:bCs/>
          <w:noProof/>
        </w:rPr>
        <w:drawing>
          <wp:inline distT="0" distB="0" distL="0" distR="0" wp14:anchorId="782DCEB3" wp14:editId="105F93F4">
            <wp:extent cx="6291580" cy="1849755"/>
            <wp:effectExtent l="12700" t="12700" r="7620" b="17145"/>
            <wp:docPr id="53" name="Picture 5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text, application&#10;&#10;Description automatically generated"/>
                    <pic:cNvPicPr/>
                  </pic:nvPicPr>
                  <pic:blipFill>
                    <a:blip r:embed="rId85"/>
                    <a:stretch>
                      <a:fillRect/>
                    </a:stretch>
                  </pic:blipFill>
                  <pic:spPr>
                    <a:xfrm>
                      <a:off x="0" y="0"/>
                      <a:ext cx="6291580" cy="1849755"/>
                    </a:xfrm>
                    <a:prstGeom prst="rect">
                      <a:avLst/>
                    </a:prstGeom>
                    <a:ln w="3175">
                      <a:solidFill>
                        <a:schemeClr val="bg1">
                          <a:lumMod val="85000"/>
                        </a:schemeClr>
                      </a:solidFill>
                    </a:ln>
                  </pic:spPr>
                </pic:pic>
              </a:graphicData>
            </a:graphic>
          </wp:inline>
        </w:drawing>
      </w:r>
    </w:p>
    <w:p w14:paraId="7C004D10" w14:textId="77777777" w:rsidR="0045432F" w:rsidRPr="00FD5AB3" w:rsidRDefault="0045432F" w:rsidP="0045432F">
      <w:r>
        <w:br/>
      </w:r>
      <w:r w:rsidRPr="00FD5AB3">
        <w:t>Figure</w:t>
      </w:r>
      <w:r>
        <w:t xml:space="preserve"> D.</w:t>
      </w:r>
      <w:r w:rsidRPr="00FD5AB3">
        <w:t xml:space="preserve">4: </w:t>
      </w:r>
      <w:r>
        <w:t>Module</w:t>
      </w:r>
      <w:r w:rsidRPr="00FD5AB3">
        <w:t xml:space="preserve"> Starter View </w:t>
      </w:r>
    </w:p>
    <w:p w14:paraId="32994970" w14:textId="77777777" w:rsidR="0045432F" w:rsidRDefault="0045432F" w:rsidP="0045432F">
      <w:pPr>
        <w:rPr>
          <w:b/>
          <w:bCs/>
          <w:u w:val="single"/>
        </w:rPr>
      </w:pPr>
    </w:p>
    <w:p w14:paraId="3DA31372" w14:textId="77777777" w:rsidR="0045432F" w:rsidRDefault="0045432F" w:rsidP="0045432F">
      <w:pPr>
        <w:rPr>
          <w:b/>
          <w:bCs/>
          <w:u w:val="single"/>
        </w:rPr>
      </w:pPr>
    </w:p>
    <w:p w14:paraId="342DDA60" w14:textId="77777777" w:rsidR="0045432F" w:rsidRPr="00DC40D6" w:rsidRDefault="0045432F" w:rsidP="0045432F">
      <w:r w:rsidRPr="00DC40D6">
        <w:t>On</w:t>
      </w:r>
      <w:r>
        <w:t>ce she or he</w:t>
      </w:r>
      <w:r w:rsidRPr="00DC40D6">
        <w:t xml:space="preserve"> press</w:t>
      </w:r>
      <w:r>
        <w:t>es the</w:t>
      </w:r>
      <w:r w:rsidRPr="00DC40D6">
        <w:t xml:space="preserve"> ‘Start’</w:t>
      </w:r>
      <w:r>
        <w:t xml:space="preserve"> button,</w:t>
      </w:r>
      <w:r w:rsidRPr="00DC40D6">
        <w:t xml:space="preserve"> </w:t>
      </w:r>
      <w:r>
        <w:t xml:space="preserve">the </w:t>
      </w:r>
      <w:r w:rsidRPr="00DC40D6">
        <w:t xml:space="preserve">questionnaire will be started </w:t>
      </w:r>
      <w:r>
        <w:t xml:space="preserve">immediately </w:t>
      </w:r>
      <w:r w:rsidRPr="00DC40D6">
        <w:t xml:space="preserve">and </w:t>
      </w:r>
      <w:r>
        <w:t xml:space="preserve">will present </w:t>
      </w:r>
      <w:r w:rsidRPr="00DC40D6">
        <w:t>one question at a time. For example:</w:t>
      </w:r>
    </w:p>
    <w:p w14:paraId="5E1F662C" w14:textId="77777777" w:rsidR="0045432F" w:rsidRDefault="0045432F" w:rsidP="0045432F">
      <w:pPr>
        <w:rPr>
          <w:b/>
          <w:bCs/>
          <w:u w:val="single"/>
        </w:rPr>
      </w:pPr>
    </w:p>
    <w:p w14:paraId="759F82E4" w14:textId="77777777" w:rsidR="0045432F" w:rsidRDefault="0045432F" w:rsidP="0045432F">
      <w:pPr>
        <w:rPr>
          <w:b/>
          <w:bCs/>
          <w:u w:val="single"/>
        </w:rPr>
      </w:pPr>
      <w:r w:rsidRPr="00925F81">
        <w:rPr>
          <w:b/>
          <w:bCs/>
          <w:noProof/>
        </w:rPr>
        <w:drawing>
          <wp:inline distT="0" distB="0" distL="0" distR="0" wp14:anchorId="3DBBB2E9" wp14:editId="64CB621E">
            <wp:extent cx="6291580" cy="1235710"/>
            <wp:effectExtent l="12700" t="12700" r="7620" b="8890"/>
            <wp:docPr id="251" name="Picture 251"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ext&#10;&#10;Description automatically generated with low confidence"/>
                    <pic:cNvPicPr/>
                  </pic:nvPicPr>
                  <pic:blipFill>
                    <a:blip r:embed="rId86"/>
                    <a:stretch>
                      <a:fillRect/>
                    </a:stretch>
                  </pic:blipFill>
                  <pic:spPr>
                    <a:xfrm>
                      <a:off x="0" y="0"/>
                      <a:ext cx="6291580" cy="1235710"/>
                    </a:xfrm>
                    <a:prstGeom prst="rect">
                      <a:avLst/>
                    </a:prstGeom>
                    <a:ln w="3175">
                      <a:solidFill>
                        <a:schemeClr val="bg1">
                          <a:lumMod val="85000"/>
                        </a:schemeClr>
                      </a:solidFill>
                    </a:ln>
                  </pic:spPr>
                </pic:pic>
              </a:graphicData>
            </a:graphic>
          </wp:inline>
        </w:drawing>
      </w:r>
    </w:p>
    <w:p w14:paraId="036D6E07" w14:textId="77777777" w:rsidR="0045432F" w:rsidRPr="00FD5AB3" w:rsidRDefault="0045432F" w:rsidP="0045432F">
      <w:r>
        <w:br/>
      </w:r>
      <w:r w:rsidRPr="00FD5AB3">
        <w:t>Figure</w:t>
      </w:r>
      <w:r>
        <w:t xml:space="preserve"> D.</w:t>
      </w:r>
      <w:r w:rsidRPr="00FD5AB3">
        <w:t xml:space="preserve">5: Sample Question </w:t>
      </w:r>
    </w:p>
    <w:p w14:paraId="1822A623" w14:textId="77777777" w:rsidR="0045432F" w:rsidRDefault="0045432F" w:rsidP="0045432F">
      <w:pPr>
        <w:rPr>
          <w:b/>
          <w:bCs/>
          <w:u w:val="single"/>
        </w:rPr>
      </w:pPr>
    </w:p>
    <w:p w14:paraId="044C4AE9" w14:textId="77777777" w:rsidR="0045432F" w:rsidRDefault="0045432F" w:rsidP="0045432F">
      <w:pPr>
        <w:rPr>
          <w:b/>
          <w:bCs/>
          <w:u w:val="single"/>
        </w:rPr>
      </w:pPr>
    </w:p>
    <w:p w14:paraId="7DE276FA" w14:textId="77777777" w:rsidR="0045432F" w:rsidRDefault="0045432F" w:rsidP="0045432F">
      <w:pPr>
        <w:jc w:val="both"/>
      </w:pPr>
      <w:r>
        <w:t>The user then needs to</w:t>
      </w:r>
      <w:r w:rsidRPr="00DC40D6">
        <w:t xml:space="preserve"> select a cell (bubble or rectangle) from the chart based on the provided Value and Uncertainty/CA</w:t>
      </w:r>
      <w:r>
        <w:t xml:space="preserve"> combination</w:t>
      </w:r>
      <w:r w:rsidRPr="00DC40D6">
        <w:t xml:space="preserve">. </w:t>
      </w:r>
      <w:r>
        <w:t xml:space="preserve"> After a cell is selected by the user</w:t>
      </w:r>
      <w:r w:rsidRPr="00DC40D6">
        <w:t xml:space="preserve">, </w:t>
      </w:r>
      <w:r>
        <w:t xml:space="preserve">the </w:t>
      </w:r>
      <w:r w:rsidRPr="00DC40D6">
        <w:t>next question will appear at the same place until it reaches to eighth question of the section.</w:t>
      </w:r>
    </w:p>
    <w:p w14:paraId="73FB46B5" w14:textId="77777777" w:rsidR="0045432F" w:rsidRDefault="0045432F" w:rsidP="0045432F"/>
    <w:p w14:paraId="09D4918E" w14:textId="77777777" w:rsidR="0045432F" w:rsidRPr="000C5CB8" w:rsidRDefault="0045432F" w:rsidP="0045432F">
      <w:pPr>
        <w:jc w:val="both"/>
        <w:rPr>
          <w:color w:val="FA04FE"/>
        </w:rPr>
      </w:pPr>
      <w:r>
        <w:t xml:space="preserve">Since the bubble chart and the grid chart are two major components of this research and we have four sections with these two components, we present one example with identification procedure for a sample question prior to questionnaire of each section. </w:t>
      </w:r>
      <w:r>
        <w:rPr>
          <w:color w:val="000000" w:themeColor="text1"/>
        </w:rPr>
        <w:t>Examples are given here for the reader of this document but in real application it will be described verbally to the participant along with answering more questions if the participant may have. O</w:t>
      </w:r>
      <w:r w:rsidRPr="0080306C">
        <w:rPr>
          <w:color w:val="000000" w:themeColor="text1"/>
        </w:rPr>
        <w:t xml:space="preserve">rders </w:t>
      </w:r>
      <w:r>
        <w:rPr>
          <w:color w:val="000000" w:themeColor="text1"/>
        </w:rPr>
        <w:t xml:space="preserve">of the questionnaire </w:t>
      </w:r>
      <w:r w:rsidRPr="0080306C">
        <w:rPr>
          <w:color w:val="000000" w:themeColor="text1"/>
        </w:rPr>
        <w:t>will be changed by counterbalancing stated above for different session users</w:t>
      </w:r>
      <w:r>
        <w:rPr>
          <w:color w:val="000000" w:themeColor="text1"/>
        </w:rPr>
        <w:t>. So, these are the summary of the next sections:</w:t>
      </w:r>
    </w:p>
    <w:p w14:paraId="3AE0BB8B" w14:textId="77777777" w:rsidR="0045432F" w:rsidRDefault="0045432F" w:rsidP="0045432F">
      <w:pPr>
        <w:jc w:val="both"/>
      </w:pPr>
    </w:p>
    <w:p w14:paraId="5A879DDC" w14:textId="77777777" w:rsidR="0045432F" w:rsidRPr="00310D22" w:rsidRDefault="0045432F" w:rsidP="009D20AF">
      <w:pPr>
        <w:pStyle w:val="ListParagraph"/>
        <w:numPr>
          <w:ilvl w:val="0"/>
          <w:numId w:val="20"/>
        </w:numPr>
        <w:spacing w:after="100" w:line="276" w:lineRule="auto"/>
        <w:rPr>
          <w:color w:val="000000" w:themeColor="text1"/>
        </w:rPr>
      </w:pPr>
      <w:r w:rsidRPr="00310D22">
        <w:rPr>
          <w:color w:val="000000" w:themeColor="text1"/>
        </w:rPr>
        <w:t>Example of CA + Bubble</w:t>
      </w:r>
    </w:p>
    <w:p w14:paraId="1FBFDD03" w14:textId="77777777" w:rsidR="0045432F" w:rsidRDefault="0045432F" w:rsidP="009D20AF">
      <w:pPr>
        <w:pStyle w:val="ListParagraph"/>
        <w:numPr>
          <w:ilvl w:val="0"/>
          <w:numId w:val="20"/>
        </w:numPr>
        <w:spacing w:after="100" w:line="276" w:lineRule="auto"/>
        <w:rPr>
          <w:color w:val="000000" w:themeColor="text1"/>
        </w:rPr>
      </w:pPr>
      <w:r w:rsidRPr="00310D22">
        <w:rPr>
          <w:color w:val="000000" w:themeColor="text1"/>
        </w:rPr>
        <w:t xml:space="preserve">Questionnaire </w:t>
      </w:r>
      <w:r>
        <w:rPr>
          <w:color w:val="000000" w:themeColor="text1"/>
        </w:rPr>
        <w:t>on</w:t>
      </w:r>
      <w:r w:rsidRPr="00310D22">
        <w:rPr>
          <w:color w:val="000000" w:themeColor="text1"/>
        </w:rPr>
        <w:t xml:space="preserve"> CA + Bubble</w:t>
      </w:r>
    </w:p>
    <w:p w14:paraId="1E8E78A2" w14:textId="77777777" w:rsidR="0045432F" w:rsidRPr="00310D22" w:rsidRDefault="0045432F" w:rsidP="009D20AF">
      <w:pPr>
        <w:pStyle w:val="ListParagraph"/>
        <w:numPr>
          <w:ilvl w:val="0"/>
          <w:numId w:val="20"/>
        </w:numPr>
        <w:spacing w:after="100" w:line="276" w:lineRule="auto"/>
        <w:rPr>
          <w:color w:val="000000" w:themeColor="text1"/>
        </w:rPr>
      </w:pPr>
      <w:r w:rsidRPr="00310D22">
        <w:rPr>
          <w:color w:val="000000" w:themeColor="text1"/>
        </w:rPr>
        <w:t xml:space="preserve">Example of </w:t>
      </w:r>
      <w:r w:rsidRPr="00310D22">
        <w:rPr>
          <w:color w:val="000000" w:themeColor="text1"/>
          <w:lang w:val="fr-FR"/>
        </w:rPr>
        <w:t>VSUP + Bubble</w:t>
      </w:r>
    </w:p>
    <w:p w14:paraId="5AB6AFB3" w14:textId="77777777" w:rsidR="0045432F" w:rsidRPr="00310D22" w:rsidRDefault="0045432F" w:rsidP="009D20AF">
      <w:pPr>
        <w:pStyle w:val="ListParagraph"/>
        <w:numPr>
          <w:ilvl w:val="0"/>
          <w:numId w:val="20"/>
        </w:numPr>
        <w:spacing w:after="100" w:line="276" w:lineRule="auto"/>
        <w:rPr>
          <w:color w:val="000000" w:themeColor="text1"/>
          <w:lang w:val="fr-FR"/>
        </w:rPr>
      </w:pPr>
      <w:r w:rsidRPr="00310D22">
        <w:rPr>
          <w:color w:val="000000" w:themeColor="text1"/>
          <w:lang w:val="fr-FR"/>
        </w:rPr>
        <w:t xml:space="preserve">Questionnaire </w:t>
      </w:r>
      <w:r>
        <w:rPr>
          <w:color w:val="000000" w:themeColor="text1"/>
          <w:lang w:val="fr-FR"/>
        </w:rPr>
        <w:t>on</w:t>
      </w:r>
      <w:r w:rsidRPr="00310D22">
        <w:rPr>
          <w:color w:val="000000" w:themeColor="text1"/>
          <w:lang w:val="fr-FR"/>
        </w:rPr>
        <w:t xml:space="preserve"> VSUP + Bubble</w:t>
      </w:r>
    </w:p>
    <w:p w14:paraId="2D7F3F7E" w14:textId="77777777" w:rsidR="0045432F" w:rsidRPr="00310D22" w:rsidRDefault="0045432F" w:rsidP="009D20AF">
      <w:pPr>
        <w:pStyle w:val="ListParagraph"/>
        <w:numPr>
          <w:ilvl w:val="0"/>
          <w:numId w:val="20"/>
        </w:numPr>
        <w:spacing w:after="100" w:line="276" w:lineRule="auto"/>
        <w:rPr>
          <w:color w:val="000000" w:themeColor="text1"/>
        </w:rPr>
      </w:pPr>
      <w:r>
        <w:rPr>
          <w:color w:val="000000" w:themeColor="text1"/>
        </w:rPr>
        <w:t>Example</w:t>
      </w:r>
      <w:r w:rsidRPr="00310D22">
        <w:rPr>
          <w:color w:val="000000" w:themeColor="text1"/>
        </w:rPr>
        <w:t xml:space="preserve"> </w:t>
      </w:r>
      <w:r>
        <w:rPr>
          <w:color w:val="000000" w:themeColor="text1"/>
        </w:rPr>
        <w:t xml:space="preserve">of </w:t>
      </w:r>
      <w:r w:rsidRPr="00310D22">
        <w:rPr>
          <w:color w:val="000000" w:themeColor="text1"/>
        </w:rPr>
        <w:t>CA + Grid</w:t>
      </w:r>
    </w:p>
    <w:p w14:paraId="05B399F9" w14:textId="77777777" w:rsidR="0045432F" w:rsidRDefault="0045432F" w:rsidP="009D20AF">
      <w:pPr>
        <w:pStyle w:val="ListParagraph"/>
        <w:numPr>
          <w:ilvl w:val="0"/>
          <w:numId w:val="20"/>
        </w:numPr>
        <w:spacing w:after="100" w:line="276" w:lineRule="auto"/>
        <w:rPr>
          <w:color w:val="000000" w:themeColor="text1"/>
        </w:rPr>
      </w:pPr>
      <w:r w:rsidRPr="00310D22">
        <w:rPr>
          <w:color w:val="000000" w:themeColor="text1"/>
        </w:rPr>
        <w:t xml:space="preserve">Questionnaire </w:t>
      </w:r>
      <w:r>
        <w:rPr>
          <w:color w:val="000000" w:themeColor="text1"/>
        </w:rPr>
        <w:t xml:space="preserve">on </w:t>
      </w:r>
      <w:r w:rsidRPr="00310D22">
        <w:rPr>
          <w:color w:val="000000" w:themeColor="text1"/>
        </w:rPr>
        <w:t>CA + Grid</w:t>
      </w:r>
    </w:p>
    <w:p w14:paraId="562686B9" w14:textId="77777777" w:rsidR="0045432F" w:rsidRPr="00DB7D3C" w:rsidRDefault="0045432F" w:rsidP="009D20AF">
      <w:pPr>
        <w:pStyle w:val="ListParagraph"/>
        <w:numPr>
          <w:ilvl w:val="0"/>
          <w:numId w:val="20"/>
        </w:numPr>
        <w:spacing w:after="100" w:line="276" w:lineRule="auto"/>
        <w:rPr>
          <w:color w:val="000000" w:themeColor="text1"/>
        </w:rPr>
      </w:pPr>
      <w:r>
        <w:rPr>
          <w:color w:val="000000" w:themeColor="text1"/>
        </w:rPr>
        <w:t>Example</w:t>
      </w:r>
      <w:r w:rsidRPr="00310D22">
        <w:rPr>
          <w:color w:val="000000" w:themeColor="text1"/>
        </w:rPr>
        <w:t xml:space="preserve"> </w:t>
      </w:r>
      <w:r>
        <w:rPr>
          <w:color w:val="000000" w:themeColor="text1"/>
        </w:rPr>
        <w:t>of</w:t>
      </w:r>
      <w:r w:rsidRPr="00310D22">
        <w:rPr>
          <w:color w:val="000000" w:themeColor="text1"/>
        </w:rPr>
        <w:t xml:space="preserve"> VSUP + Grid</w:t>
      </w:r>
    </w:p>
    <w:p w14:paraId="1F0B59ED" w14:textId="77777777" w:rsidR="0045432F" w:rsidRDefault="0045432F" w:rsidP="009D20AF">
      <w:pPr>
        <w:pStyle w:val="ListParagraph"/>
        <w:numPr>
          <w:ilvl w:val="0"/>
          <w:numId w:val="20"/>
        </w:numPr>
        <w:spacing w:after="100" w:line="276" w:lineRule="auto"/>
        <w:rPr>
          <w:color w:val="000000" w:themeColor="text1"/>
        </w:rPr>
      </w:pPr>
      <w:r w:rsidRPr="00310D22">
        <w:rPr>
          <w:color w:val="000000" w:themeColor="text1"/>
        </w:rPr>
        <w:t xml:space="preserve">Questionnaire </w:t>
      </w:r>
      <w:r>
        <w:rPr>
          <w:color w:val="000000" w:themeColor="text1"/>
        </w:rPr>
        <w:t>on</w:t>
      </w:r>
      <w:r w:rsidRPr="00310D22">
        <w:rPr>
          <w:color w:val="000000" w:themeColor="text1"/>
        </w:rPr>
        <w:t xml:space="preserve"> VSUP + Grid</w:t>
      </w:r>
    </w:p>
    <w:p w14:paraId="11859019" w14:textId="77777777" w:rsidR="0045432F" w:rsidRDefault="0045432F" w:rsidP="0045432F">
      <w:pPr>
        <w:pStyle w:val="ListParagraph"/>
        <w:rPr>
          <w:color w:val="000000" w:themeColor="text1"/>
        </w:rPr>
      </w:pPr>
    </w:p>
    <w:p w14:paraId="4BF5CEFF" w14:textId="77777777" w:rsidR="0045432F" w:rsidRDefault="0045432F" w:rsidP="0045432F">
      <w:pPr>
        <w:pStyle w:val="ListParagraph"/>
        <w:ind w:left="0"/>
        <w:rPr>
          <w:color w:val="000000" w:themeColor="text1"/>
        </w:rPr>
      </w:pPr>
      <w:r>
        <w:rPr>
          <w:color w:val="000000" w:themeColor="text1"/>
        </w:rPr>
        <w:t xml:space="preserve">Then we ask the following two types of additional questionnaires: </w:t>
      </w:r>
    </w:p>
    <w:p w14:paraId="3012E427" w14:textId="77777777" w:rsidR="0045432F" w:rsidRPr="003403E6" w:rsidRDefault="0045432F" w:rsidP="0045432F">
      <w:pPr>
        <w:pStyle w:val="ListParagraph"/>
        <w:ind w:left="0"/>
        <w:rPr>
          <w:color w:val="000000" w:themeColor="text1"/>
        </w:rPr>
      </w:pPr>
    </w:p>
    <w:p w14:paraId="5FC78C00" w14:textId="77777777" w:rsidR="0045432F" w:rsidRPr="003403E6" w:rsidRDefault="0045432F" w:rsidP="009D20AF">
      <w:pPr>
        <w:pStyle w:val="ListParagraph"/>
        <w:numPr>
          <w:ilvl w:val="0"/>
          <w:numId w:val="20"/>
        </w:numPr>
        <w:spacing w:after="100" w:line="276" w:lineRule="auto"/>
        <w:rPr>
          <w:rFonts w:ascii="Times" w:hAnsi="Times"/>
          <w:color w:val="000000" w:themeColor="text1"/>
        </w:rPr>
      </w:pPr>
      <w:r w:rsidRPr="003403E6">
        <w:rPr>
          <w:rFonts w:ascii="Times" w:hAnsi="Times"/>
          <w:color w:val="000000" w:themeColor="text1"/>
        </w:rPr>
        <w:t>Questions on System Usability Scale (SUS)</w:t>
      </w:r>
    </w:p>
    <w:p w14:paraId="0552C20E" w14:textId="77777777" w:rsidR="0045432F" w:rsidRPr="003403E6" w:rsidRDefault="0045432F" w:rsidP="009D20AF">
      <w:pPr>
        <w:pStyle w:val="ListParagraph"/>
        <w:numPr>
          <w:ilvl w:val="0"/>
          <w:numId w:val="20"/>
        </w:numPr>
        <w:spacing w:after="100" w:line="276" w:lineRule="auto"/>
        <w:rPr>
          <w:rFonts w:ascii="Times" w:hAnsi="Times"/>
          <w:color w:val="000000" w:themeColor="text1"/>
        </w:rPr>
      </w:pPr>
      <w:r w:rsidRPr="003403E6">
        <w:rPr>
          <w:rFonts w:ascii="Times" w:hAnsi="Times"/>
          <w:color w:val="000000" w:themeColor="text1"/>
        </w:rPr>
        <w:t>Questions on NASA TLX</w:t>
      </w:r>
    </w:p>
    <w:p w14:paraId="52EB55B2" w14:textId="77777777" w:rsidR="0045432F" w:rsidRPr="00310D22" w:rsidRDefault="0045432F" w:rsidP="0045432F">
      <w:pPr>
        <w:pStyle w:val="ListParagraph"/>
        <w:ind w:left="0"/>
        <w:rPr>
          <w:color w:val="000000" w:themeColor="text1"/>
        </w:rPr>
      </w:pPr>
    </w:p>
    <w:p w14:paraId="294379DD" w14:textId="77777777" w:rsidR="0045432F" w:rsidRDefault="0045432F" w:rsidP="0045432F">
      <w:pPr>
        <w:rPr>
          <w:b/>
          <w:bCs/>
          <w:u w:val="single"/>
        </w:rPr>
      </w:pPr>
    </w:p>
    <w:p w14:paraId="1CA6D1DA" w14:textId="77777777" w:rsidR="0045432F" w:rsidRDefault="0045432F" w:rsidP="0045432F">
      <w:pPr>
        <w:rPr>
          <w:b/>
          <w:bCs/>
          <w:u w:val="single"/>
        </w:rPr>
      </w:pPr>
    </w:p>
    <w:p w14:paraId="46CD655F" w14:textId="77777777" w:rsidR="0045432F" w:rsidRDefault="0045432F" w:rsidP="0045432F">
      <w:pPr>
        <w:rPr>
          <w:b/>
          <w:bCs/>
          <w:u w:val="single"/>
        </w:rPr>
      </w:pPr>
    </w:p>
    <w:p w14:paraId="50B6CACC" w14:textId="77777777" w:rsidR="0045432F" w:rsidRDefault="0045432F" w:rsidP="0045432F">
      <w:pPr>
        <w:rPr>
          <w:b/>
          <w:bCs/>
          <w:u w:val="single"/>
        </w:rPr>
      </w:pPr>
    </w:p>
    <w:p w14:paraId="0F8ED36C" w14:textId="77777777" w:rsidR="0045432F" w:rsidRDefault="0045432F" w:rsidP="0045432F">
      <w:pPr>
        <w:rPr>
          <w:b/>
          <w:bCs/>
          <w:u w:val="single"/>
        </w:rPr>
      </w:pPr>
    </w:p>
    <w:p w14:paraId="75518B81" w14:textId="77777777" w:rsidR="0045432F" w:rsidRDefault="0045432F" w:rsidP="0045432F">
      <w:pPr>
        <w:rPr>
          <w:b/>
          <w:bCs/>
          <w:u w:val="single"/>
        </w:rPr>
      </w:pPr>
    </w:p>
    <w:p w14:paraId="5461D9AF" w14:textId="77777777" w:rsidR="0045432F" w:rsidRDefault="0045432F" w:rsidP="0045432F">
      <w:pPr>
        <w:rPr>
          <w:b/>
          <w:bCs/>
          <w:u w:val="single"/>
        </w:rPr>
      </w:pPr>
    </w:p>
    <w:p w14:paraId="48E8F84C" w14:textId="77777777" w:rsidR="0045432F" w:rsidRDefault="0045432F" w:rsidP="0045432F">
      <w:pPr>
        <w:rPr>
          <w:b/>
          <w:bCs/>
          <w:u w:val="single"/>
        </w:rPr>
      </w:pPr>
    </w:p>
    <w:p w14:paraId="2C8A60C4" w14:textId="77777777" w:rsidR="0045432F" w:rsidRDefault="0045432F" w:rsidP="0045432F">
      <w:pPr>
        <w:rPr>
          <w:b/>
          <w:bCs/>
          <w:u w:val="single"/>
        </w:rPr>
      </w:pPr>
    </w:p>
    <w:p w14:paraId="53AEFAEC" w14:textId="77777777" w:rsidR="0045432F" w:rsidRDefault="0045432F" w:rsidP="0045432F">
      <w:pPr>
        <w:rPr>
          <w:b/>
          <w:bCs/>
          <w:u w:val="single"/>
        </w:rPr>
      </w:pPr>
    </w:p>
    <w:p w14:paraId="7ADD00A7" w14:textId="77777777" w:rsidR="0045432F" w:rsidRDefault="0045432F" w:rsidP="0045432F">
      <w:pPr>
        <w:rPr>
          <w:b/>
          <w:bCs/>
          <w:u w:val="single"/>
        </w:rPr>
      </w:pPr>
    </w:p>
    <w:p w14:paraId="0B6F0D78" w14:textId="77777777" w:rsidR="0045432F" w:rsidRDefault="0045432F" w:rsidP="0045432F">
      <w:pPr>
        <w:rPr>
          <w:b/>
          <w:bCs/>
          <w:u w:val="single"/>
        </w:rPr>
      </w:pPr>
    </w:p>
    <w:p w14:paraId="3E645F61" w14:textId="77777777" w:rsidR="0045432F" w:rsidRDefault="0045432F" w:rsidP="0045432F">
      <w:pPr>
        <w:rPr>
          <w:b/>
          <w:bCs/>
          <w:color w:val="000000" w:themeColor="text1"/>
          <w:sz w:val="28"/>
          <w:szCs w:val="28"/>
        </w:rPr>
      </w:pPr>
      <w:r>
        <w:rPr>
          <w:b/>
          <w:bCs/>
          <w:color w:val="000000" w:themeColor="text1"/>
          <w:sz w:val="28"/>
          <w:szCs w:val="28"/>
        </w:rPr>
        <w:t>2</w:t>
      </w:r>
      <w:r w:rsidRPr="003C653A">
        <w:rPr>
          <w:b/>
          <w:bCs/>
          <w:color w:val="000000" w:themeColor="text1"/>
          <w:sz w:val="28"/>
          <w:szCs w:val="28"/>
        </w:rPr>
        <w:t>.</w:t>
      </w:r>
      <w:r w:rsidRPr="003C653A">
        <w:rPr>
          <w:b/>
          <w:bCs/>
          <w:color w:val="000000" w:themeColor="text1"/>
          <w:sz w:val="28"/>
          <w:szCs w:val="28"/>
        </w:rPr>
        <w:tab/>
        <w:t>Example</w:t>
      </w:r>
      <w:r>
        <w:rPr>
          <w:b/>
          <w:bCs/>
          <w:color w:val="000000" w:themeColor="text1"/>
          <w:sz w:val="28"/>
          <w:szCs w:val="28"/>
        </w:rPr>
        <w:t xml:space="preserve"> of CA + Bubble</w:t>
      </w:r>
      <w:r w:rsidRPr="003C653A">
        <w:rPr>
          <w:b/>
          <w:bCs/>
          <w:color w:val="000000" w:themeColor="text1"/>
          <w:sz w:val="28"/>
          <w:szCs w:val="28"/>
        </w:rPr>
        <w:t>:</w:t>
      </w:r>
    </w:p>
    <w:p w14:paraId="2BABDB37" w14:textId="77777777" w:rsidR="0045432F" w:rsidRPr="003C653A" w:rsidRDefault="0045432F" w:rsidP="0045432F">
      <w:pPr>
        <w:rPr>
          <w:b/>
          <w:bCs/>
          <w:color w:val="000000" w:themeColor="text1"/>
          <w:sz w:val="28"/>
          <w:szCs w:val="28"/>
        </w:rPr>
      </w:pPr>
    </w:p>
    <w:p w14:paraId="7B0591B0" w14:textId="77777777" w:rsidR="0045432F" w:rsidRDefault="0045432F" w:rsidP="0045432F">
      <w:pPr>
        <w:jc w:val="both"/>
        <w:rPr>
          <w:b/>
          <w:bCs/>
          <w:color w:val="000000" w:themeColor="text1"/>
        </w:rPr>
      </w:pPr>
      <w:r>
        <w:rPr>
          <w:b/>
          <w:bCs/>
          <w:noProof/>
          <w:color w:val="000000" w:themeColor="text1"/>
        </w:rPr>
        <mc:AlternateContent>
          <mc:Choice Requires="wpg">
            <w:drawing>
              <wp:anchor distT="0" distB="0" distL="114300" distR="114300" simplePos="0" relativeHeight="251688960" behindDoc="0" locked="0" layoutInCell="1" allowOverlap="1" wp14:anchorId="6980120E" wp14:editId="71419845">
                <wp:simplePos x="0" y="0"/>
                <wp:positionH relativeFrom="column">
                  <wp:posOffset>191919</wp:posOffset>
                </wp:positionH>
                <wp:positionV relativeFrom="paragraph">
                  <wp:posOffset>186839</wp:posOffset>
                </wp:positionV>
                <wp:extent cx="5763895" cy="3088707"/>
                <wp:effectExtent l="0" t="25400" r="52705" b="0"/>
                <wp:wrapNone/>
                <wp:docPr id="83" name="Group 83"/>
                <wp:cNvGraphicFramePr/>
                <a:graphic xmlns:a="http://schemas.openxmlformats.org/drawingml/2006/main">
                  <a:graphicData uri="http://schemas.microsoft.com/office/word/2010/wordprocessingGroup">
                    <wpg:wgp>
                      <wpg:cNvGrpSpPr/>
                      <wpg:grpSpPr>
                        <a:xfrm>
                          <a:off x="0" y="0"/>
                          <a:ext cx="5763895" cy="3088707"/>
                          <a:chOff x="0" y="-34362"/>
                          <a:chExt cx="5763895" cy="3089135"/>
                        </a:xfrm>
                      </wpg:grpSpPr>
                      <wps:wsp>
                        <wps:cNvPr id="84" name="Straight Arrow Connector 84"/>
                        <wps:cNvCnPr/>
                        <wps:spPr>
                          <a:xfrm flipH="1">
                            <a:off x="3994573" y="873760"/>
                            <a:ext cx="1168400" cy="298027"/>
                          </a:xfrm>
                          <a:prstGeom prst="straightConnector1">
                            <a:avLst/>
                          </a:prstGeom>
                          <a:ln w="6350">
                            <a:tailEnd type="triangle"/>
                          </a:ln>
                          <a:effectLst>
                            <a:outerShdw blurRad="40000"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wps:wsp>
                        <wps:cNvPr id="85" name="Straight Arrow Connector 85"/>
                        <wps:cNvCnPr/>
                        <wps:spPr>
                          <a:xfrm flipH="1" flipV="1">
                            <a:off x="2275417" y="2607161"/>
                            <a:ext cx="676063" cy="310049"/>
                          </a:xfrm>
                          <a:prstGeom prst="straightConnector1">
                            <a:avLst/>
                          </a:prstGeom>
                          <a:ln w="6350">
                            <a:tailEnd type="triangle"/>
                          </a:ln>
                          <a:effectLst>
                            <a:outerShdw dist="20000" sx="1000" sy="1000" rotWithShape="0">
                              <a:srgbClr val="000000">
                                <a:alpha val="38000"/>
                              </a:srgbClr>
                            </a:outerShdw>
                          </a:effectLst>
                        </wps:spPr>
                        <wps:style>
                          <a:lnRef idx="2">
                            <a:schemeClr val="accent1"/>
                          </a:lnRef>
                          <a:fillRef idx="0">
                            <a:schemeClr val="accent1"/>
                          </a:fillRef>
                          <a:effectRef idx="1">
                            <a:schemeClr val="accent1"/>
                          </a:effectRef>
                          <a:fontRef idx="minor">
                            <a:schemeClr val="tx1"/>
                          </a:fontRef>
                        </wps:style>
                        <wps:bodyPr/>
                      </wps:wsp>
                      <wps:wsp>
                        <wps:cNvPr id="86" name="Text Box 86"/>
                        <wps:cNvSpPr txBox="1"/>
                        <wps:spPr>
                          <a:xfrm>
                            <a:off x="2959947" y="2878667"/>
                            <a:ext cx="386080" cy="176106"/>
                          </a:xfrm>
                          <a:prstGeom prst="rect">
                            <a:avLst/>
                          </a:prstGeom>
                          <a:solidFill>
                            <a:schemeClr val="lt1"/>
                          </a:solidFill>
                          <a:ln w="6350">
                            <a:noFill/>
                          </a:ln>
                        </wps:spPr>
                        <wps:txbx>
                          <w:txbxContent>
                            <w:p w14:paraId="19DCF912" w14:textId="77777777" w:rsidR="0045432F" w:rsidRPr="001B5743" w:rsidRDefault="0045432F" w:rsidP="0045432F">
                              <w:pPr>
                                <w:rPr>
                                  <w:sz w:val="18"/>
                                  <w:szCs w:val="18"/>
                                </w:rPr>
                              </w:pPr>
                              <w:r w:rsidRPr="001B5743">
                                <w:rPr>
                                  <w:sz w:val="18"/>
                                  <w:szCs w:val="18"/>
                                </w:rPr>
                                <w:t>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87" name="Text Box 87"/>
                        <wps:cNvSpPr txBox="1"/>
                        <wps:spPr>
                          <a:xfrm>
                            <a:off x="1882987" y="0"/>
                            <a:ext cx="562187" cy="176106"/>
                          </a:xfrm>
                          <a:prstGeom prst="rect">
                            <a:avLst/>
                          </a:prstGeom>
                          <a:solidFill>
                            <a:schemeClr val="lt1"/>
                          </a:solidFill>
                          <a:ln w="6350">
                            <a:noFill/>
                          </a:ln>
                        </wps:spPr>
                        <wps:txbx>
                          <w:txbxContent>
                            <w:p w14:paraId="7593524A" w14:textId="77777777" w:rsidR="0045432F" w:rsidRPr="001B5743" w:rsidRDefault="0045432F" w:rsidP="0045432F">
                              <w:pPr>
                                <w:rPr>
                                  <w:sz w:val="18"/>
                                  <w:szCs w:val="18"/>
                                </w:rPr>
                              </w:pPr>
                              <w:r w:rsidRPr="001B5743">
                                <w:rPr>
                                  <w:sz w:val="18"/>
                                  <w:szCs w:val="18"/>
                                </w:rPr>
                                <w:t>Legend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88" name="Straight Arrow Connector 88"/>
                        <wps:cNvCnPr/>
                        <wps:spPr>
                          <a:xfrm>
                            <a:off x="2275840" y="155787"/>
                            <a:ext cx="619760" cy="230293"/>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wps:wsp>
                        <wps:cNvPr id="89" name="Text Box 89"/>
                        <wps:cNvSpPr txBox="1"/>
                        <wps:spPr>
                          <a:xfrm>
                            <a:off x="4802293" y="2431627"/>
                            <a:ext cx="886884" cy="175895"/>
                          </a:xfrm>
                          <a:prstGeom prst="rect">
                            <a:avLst/>
                          </a:prstGeom>
                          <a:solidFill>
                            <a:schemeClr val="lt1"/>
                          </a:solidFill>
                          <a:ln w="6350">
                            <a:noFill/>
                          </a:ln>
                        </wps:spPr>
                        <wps:txbx>
                          <w:txbxContent>
                            <w:p w14:paraId="47E02135" w14:textId="77777777" w:rsidR="0045432F" w:rsidRPr="001B5743" w:rsidRDefault="0045432F" w:rsidP="0045432F">
                              <w:pPr>
                                <w:rPr>
                                  <w:sz w:val="16"/>
                                  <w:szCs w:val="16"/>
                                </w:rPr>
                              </w:pPr>
                              <w:r w:rsidRPr="001B5743">
                                <w:rPr>
                                  <w:sz w:val="16"/>
                                  <w:szCs w:val="16"/>
                                </w:rPr>
                                <w:t>Question Parameters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0" name="Straight Arrow Connector 90"/>
                        <wps:cNvCnPr/>
                        <wps:spPr>
                          <a:xfrm flipH="1" flipV="1">
                            <a:off x="5161280" y="1908387"/>
                            <a:ext cx="209973" cy="521547"/>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wps:wsp>
                        <wps:cNvPr id="91" name="Straight Arrow Connector 91"/>
                        <wps:cNvCnPr/>
                        <wps:spPr>
                          <a:xfrm flipV="1">
                            <a:off x="5371253" y="1908387"/>
                            <a:ext cx="392642" cy="523239"/>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wps:wsp>
                        <wps:cNvPr id="92" name="Text Box 92"/>
                        <wps:cNvSpPr txBox="1"/>
                        <wps:spPr>
                          <a:xfrm>
                            <a:off x="4809066" y="-34362"/>
                            <a:ext cx="562187" cy="197251"/>
                          </a:xfrm>
                          <a:prstGeom prst="rect">
                            <a:avLst/>
                          </a:prstGeom>
                          <a:solidFill>
                            <a:schemeClr val="lt1"/>
                          </a:solidFill>
                          <a:ln w="6350">
                            <a:noFill/>
                          </a:ln>
                        </wps:spPr>
                        <wps:txbx>
                          <w:txbxContent>
                            <w:p w14:paraId="0B7390C9" w14:textId="77777777" w:rsidR="0045432F" w:rsidRPr="001B5743" w:rsidRDefault="0045432F" w:rsidP="0045432F">
                              <w:pPr>
                                <w:rPr>
                                  <w:sz w:val="18"/>
                                  <w:szCs w:val="18"/>
                                </w:rPr>
                              </w:pPr>
                              <w:r>
                                <w:rPr>
                                  <w:sz w:val="18"/>
                                  <w:szCs w:val="18"/>
                                </w:rPr>
                                <w:t>Value=50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3" name="Text Box 93"/>
                        <wps:cNvSpPr txBox="1"/>
                        <wps:spPr>
                          <a:xfrm>
                            <a:off x="5208693" y="785707"/>
                            <a:ext cx="440267" cy="175895"/>
                          </a:xfrm>
                          <a:prstGeom prst="rect">
                            <a:avLst/>
                          </a:prstGeom>
                          <a:solidFill>
                            <a:schemeClr val="lt1"/>
                          </a:solidFill>
                          <a:ln w="6350">
                            <a:noFill/>
                          </a:ln>
                        </wps:spPr>
                        <wps:txbx>
                          <w:txbxContent>
                            <w:p w14:paraId="153F244B" w14:textId="77777777" w:rsidR="0045432F" w:rsidRPr="001B5743" w:rsidRDefault="0045432F" w:rsidP="0045432F">
                              <w:pPr>
                                <w:rPr>
                                  <w:sz w:val="18"/>
                                  <w:szCs w:val="18"/>
                                </w:rPr>
                              </w:pPr>
                              <w:r>
                                <w:rPr>
                                  <w:sz w:val="18"/>
                                  <w:szCs w:val="18"/>
                                </w:rPr>
                                <w:t>CA=71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4" name="Straight Arrow Connector 94"/>
                        <wps:cNvCnPr/>
                        <wps:spPr>
                          <a:xfrm flipH="1" flipV="1">
                            <a:off x="1671320" y="1549400"/>
                            <a:ext cx="975360" cy="551180"/>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wps:wsp>
                        <wps:cNvPr id="95" name="Text Box 95"/>
                        <wps:cNvSpPr txBox="1"/>
                        <wps:spPr>
                          <a:xfrm>
                            <a:off x="2648373" y="2099733"/>
                            <a:ext cx="636694" cy="194522"/>
                          </a:xfrm>
                          <a:prstGeom prst="rect">
                            <a:avLst/>
                          </a:prstGeom>
                          <a:solidFill>
                            <a:schemeClr val="lt1"/>
                          </a:solidFill>
                          <a:ln w="6350">
                            <a:noFill/>
                          </a:ln>
                        </wps:spPr>
                        <wps:txbx>
                          <w:txbxContent>
                            <w:p w14:paraId="29377828" w14:textId="77777777" w:rsidR="0045432F" w:rsidRPr="00CC587A" w:rsidRDefault="0045432F" w:rsidP="0045432F">
                              <w:pPr>
                                <w:rPr>
                                  <w:b/>
                                  <w:bCs/>
                                  <w:color w:val="FFD966" w:themeColor="accent4" w:themeTint="99"/>
                                  <w:sz w:val="18"/>
                                  <w:szCs w:val="18"/>
                                </w:rPr>
                              </w:pPr>
                              <w:r w:rsidRPr="00CC587A">
                                <w:rPr>
                                  <w:b/>
                                  <w:bCs/>
                                  <w:color w:val="FFD966" w:themeColor="accent4" w:themeTint="99"/>
                                  <w:sz w:val="18"/>
                                  <w:szCs w:val="18"/>
                                </w:rPr>
                                <w:t xml:space="preserve">Cell to </w:t>
                              </w:r>
                              <w:r>
                                <w:rPr>
                                  <w:b/>
                                  <w:bCs/>
                                  <w:color w:val="FFD966" w:themeColor="accent4" w:themeTint="99"/>
                                  <w:sz w:val="18"/>
                                  <w:szCs w:val="18"/>
                                </w:rPr>
                                <w:t>C</w:t>
                              </w:r>
                              <w:r w:rsidRPr="00CC587A">
                                <w:rPr>
                                  <w:b/>
                                  <w:bCs/>
                                  <w:color w:val="FFD966" w:themeColor="accent4" w:themeTint="99"/>
                                  <w:sz w:val="18"/>
                                  <w:szCs w:val="18"/>
                                </w:rPr>
                                <w:t>lick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6" name="Text Box 96"/>
                        <wps:cNvSpPr txBox="1"/>
                        <wps:spPr>
                          <a:xfrm>
                            <a:off x="0" y="229023"/>
                            <a:ext cx="866987" cy="157057"/>
                          </a:xfrm>
                          <a:prstGeom prst="rect">
                            <a:avLst/>
                          </a:prstGeom>
                          <a:solidFill>
                            <a:schemeClr val="lt1"/>
                          </a:solidFill>
                          <a:ln w="6350">
                            <a:noFill/>
                          </a:ln>
                        </wps:spPr>
                        <wps:txbx>
                          <w:txbxContent>
                            <w:p w14:paraId="11B925C3" w14:textId="77777777" w:rsidR="0045432F" w:rsidRPr="001B5743" w:rsidRDefault="0045432F" w:rsidP="0045432F">
                              <w:pPr>
                                <w:rPr>
                                  <w:sz w:val="18"/>
                                  <w:szCs w:val="18"/>
                                </w:rPr>
                              </w:pPr>
                              <w:r>
                                <w:rPr>
                                  <w:sz w:val="18"/>
                                  <w:szCs w:val="18"/>
                                </w:rPr>
                                <w:t>Module 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7" name="Straight Arrow Connector 97"/>
                        <wps:cNvCnPr/>
                        <wps:spPr>
                          <a:xfrm flipH="1" flipV="1">
                            <a:off x="215053" y="-34362"/>
                            <a:ext cx="125307" cy="263379"/>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wps:wsp>
                        <wps:cNvPr id="98" name="Straight Arrow Connector 98"/>
                        <wps:cNvCnPr/>
                        <wps:spPr>
                          <a:xfrm flipH="1">
                            <a:off x="4421293" y="101619"/>
                            <a:ext cx="518260" cy="466233"/>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wpg:wgp>
                  </a:graphicData>
                </a:graphic>
                <wp14:sizeRelV relativeFrom="margin">
                  <wp14:pctHeight>0</wp14:pctHeight>
                </wp14:sizeRelV>
              </wp:anchor>
            </w:drawing>
          </mc:Choice>
          <mc:Fallback>
            <w:pict>
              <v:group w14:anchorId="6980120E" id="Group 83" o:spid="_x0000_s1058" style="position:absolute;left:0;text-align:left;margin-left:15.1pt;margin-top:14.7pt;width:453.85pt;height:243.2pt;z-index:251688960;mso-height-relative:margin" coordorigin=",-343" coordsize="57638,3089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">
                <v:shape id="Straight Arrow Connector 84" o:spid="_x0000_s1059" type="#_x0000_t32" style="position:absolute;left:39945;top:8737;width:11684;height:298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" strokecolor="#4472c4 [3204]" strokeweight=".5pt">
                  <v:stroke endarrow="block" joinstyle="miter"/>
                  <v:shadow on="t" type="perspective" color="black" origin=",.5" offset=".55556mm,0" matrix="655f,,,655f"/>
                </v:shape>
                <v:shape id="Straight Arrow Connector 85" o:spid="_x0000_s1060" type="#_x0000_t32" style="position:absolute;left:22754;top:26071;width:6760;height:3101;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" strokecolor="#4472c4 [3204]" strokeweight=".5pt">
                  <v:stroke endarrow="block" joinstyle="miter"/>
                  <v:shadow on="t" type="perspective" color="black" opacity="24903f" origin=",.5" offset=".55556mm,0" matrix="655f,,,655f"/>
                </v:shape>
                <v:shape id="Text Box 86" o:spid="_x0000_s1061" type="#_x0000_t202" style="position:absolute;left:29599;top:28786;width:3861;height:176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" fillcolor="white [3201]" stroked="f" strokeweight=".5pt">
                  <v:textbox inset="0,0,0,0">
                    <w:txbxContent>
                      <w:p w14:paraId="19DCF912" w14:textId="77777777" w:rsidR="0045432F" w:rsidRPr="001B5743" w:rsidRDefault="0045432F" w:rsidP="0045432F">
                        <w:pPr>
                          <w:rPr>
                            <w:sz w:val="18"/>
                            <w:szCs w:val="18"/>
                          </w:rPr>
                        </w:pPr>
                        <w:r w:rsidRPr="001B5743">
                          <w:rPr>
                            <w:sz w:val="18"/>
                            <w:szCs w:val="18"/>
                          </w:rPr>
                          <w:t>Chart</w:t>
                        </w:r>
                      </w:p>
                    </w:txbxContent>
                  </v:textbox>
                </v:shape>
                <v:shape id="Text Box 87" o:spid="_x0000_s1062" type="#_x0000_t202" style="position:absolute;left:18829;width:5622;height:176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" fillcolor="white [3201]" stroked="f" strokeweight=".5pt">
                  <v:textbox inset="0,0,0,0">
                    <w:txbxContent>
                      <w:p w14:paraId="7593524A" w14:textId="77777777" w:rsidR="0045432F" w:rsidRPr="001B5743" w:rsidRDefault="0045432F" w:rsidP="0045432F">
                        <w:pPr>
                          <w:rPr>
                            <w:sz w:val="18"/>
                            <w:szCs w:val="18"/>
                          </w:rPr>
                        </w:pPr>
                        <w:r w:rsidRPr="001B5743">
                          <w:rPr>
                            <w:sz w:val="18"/>
                            <w:szCs w:val="18"/>
                          </w:rPr>
                          <w:t>Legend</w:t>
                        </w:r>
                      </w:p>
                    </w:txbxContent>
                  </v:textbox>
                </v:shape>
                <v:shape id="Straight Arrow Connector 88" o:spid="_x0000_s1063" type="#_x0000_t32" style="position:absolute;left:22758;top:1557;width:6198;height:2303;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" strokecolor="#4472c4 [3204]" strokeweight=".5pt">
                  <v:stroke endarrow="block" joinstyle="miter"/>
                  <v:shadow on="t" type="perspective" color="black" origin=",.5" offset=".55556mm,0" matrix="655f,,,655f"/>
                </v:shape>
                <v:shape id="Text Box 89" o:spid="_x0000_s1064" type="#_x0000_t202" style="position:absolute;left:48022;top:24316;width:8869;height:175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" fillcolor="white [3201]" stroked="f" strokeweight=".5pt">
                  <v:textbox inset="0,0,0,0">
                    <w:txbxContent>
                      <w:p w14:paraId="47E02135" w14:textId="77777777" w:rsidR="0045432F" w:rsidRPr="001B5743" w:rsidRDefault="0045432F" w:rsidP="0045432F">
                        <w:pPr>
                          <w:rPr>
                            <w:sz w:val="16"/>
                            <w:szCs w:val="16"/>
                          </w:rPr>
                        </w:pPr>
                        <w:r w:rsidRPr="001B5743">
                          <w:rPr>
                            <w:sz w:val="16"/>
                            <w:szCs w:val="16"/>
                          </w:rPr>
                          <w:t>Question Parameters</w:t>
                        </w:r>
                      </w:p>
                    </w:txbxContent>
                  </v:textbox>
                </v:shape>
                <v:shape id="Straight Arrow Connector 90" o:spid="_x0000_s1065" type="#_x0000_t32" style="position:absolute;left:51612;top:19083;width:2100;height:5216;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" strokecolor="#4472c4 [3204]" strokeweight=".5pt">
                  <v:stroke endarrow="block" joinstyle="miter"/>
                  <v:shadow on="t" type="perspective" color="black" origin=",.5" offset=".55556mm,0" matrix="655f,,,655f"/>
                </v:shape>
                <v:shape id="Straight Arrow Connector 91" o:spid="_x0000_s1066" type="#_x0000_t32" style="position:absolute;left:53712;top:19083;width:3926;height:5233;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" strokecolor="#4472c4 [3204]" strokeweight=".5pt">
                  <v:stroke endarrow="block" joinstyle="miter"/>
                  <v:shadow on="t" type="perspective" color="black" origin=",.5" offset=".55556mm,0" matrix="655f,,,655f"/>
                </v:shape>
                <v:shape id="Text Box 92" o:spid="_x0000_s1067" type="#_x0000_t202" style="position:absolute;left:48090;top:-343;width:5622;height:19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" fillcolor="white [3201]" stroked="f" strokeweight=".5pt">
                  <v:textbox inset="0,0,0,0">
                    <w:txbxContent>
                      <w:p w14:paraId="0B7390C9" w14:textId="77777777" w:rsidR="0045432F" w:rsidRPr="001B5743" w:rsidRDefault="0045432F" w:rsidP="0045432F">
                        <w:pPr>
                          <w:rPr>
                            <w:sz w:val="18"/>
                            <w:szCs w:val="18"/>
                          </w:rPr>
                        </w:pPr>
                        <w:r>
                          <w:rPr>
                            <w:sz w:val="18"/>
                            <w:szCs w:val="18"/>
                          </w:rPr>
                          <w:t>Value=50</w:t>
                        </w:r>
                      </w:p>
                    </w:txbxContent>
                  </v:textbox>
                </v:shape>
                <v:shape id="Text Box 93" o:spid="_x0000_s1068" type="#_x0000_t202" style="position:absolute;left:52086;top:7857;width:4403;height:175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" fillcolor="white [3201]" stroked="f" strokeweight=".5pt">
                  <v:textbox inset="0,0,0,0">
                    <w:txbxContent>
                      <w:p w14:paraId="153F244B" w14:textId="77777777" w:rsidR="0045432F" w:rsidRPr="001B5743" w:rsidRDefault="0045432F" w:rsidP="0045432F">
                        <w:pPr>
                          <w:rPr>
                            <w:sz w:val="18"/>
                            <w:szCs w:val="18"/>
                          </w:rPr>
                        </w:pPr>
                        <w:r>
                          <w:rPr>
                            <w:sz w:val="18"/>
                            <w:szCs w:val="18"/>
                          </w:rPr>
                          <w:t>CA=71</w:t>
                        </w:r>
                      </w:p>
                    </w:txbxContent>
                  </v:textbox>
                </v:shape>
                <v:shape id="Straight Arrow Connector 94" o:spid="_x0000_s1069" type="#_x0000_t32" style="position:absolute;left:16713;top:15494;width:9753;height:5511;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" strokecolor="#4472c4 [3204]" strokeweight=".5pt">
                  <v:stroke endarrow="block" joinstyle="miter"/>
                  <v:shadow on="t" type="perspective" color="black" origin=",.5" offset=".55556mm,0" matrix="655f,,,655f"/>
                </v:shape>
                <v:shape id="Text Box 95" o:spid="_x0000_s1070" type="#_x0000_t202" style="position:absolute;left:26483;top:20997;width:6367;height:19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" fillcolor="white [3201]" stroked="f" strokeweight=".5pt">
                  <v:textbox inset="0,0,0,0">
                    <w:txbxContent>
                      <w:p w14:paraId="29377828" w14:textId="77777777" w:rsidR="0045432F" w:rsidRPr="00CC587A" w:rsidRDefault="0045432F" w:rsidP="0045432F">
                        <w:pPr>
                          <w:rPr>
                            <w:b/>
                            <w:bCs/>
                            <w:color w:val="FFD966" w:themeColor="accent4" w:themeTint="99"/>
                            <w:sz w:val="18"/>
                            <w:szCs w:val="18"/>
                          </w:rPr>
                        </w:pPr>
                        <w:r w:rsidRPr="00CC587A">
                          <w:rPr>
                            <w:b/>
                            <w:bCs/>
                            <w:color w:val="FFD966" w:themeColor="accent4" w:themeTint="99"/>
                            <w:sz w:val="18"/>
                            <w:szCs w:val="18"/>
                          </w:rPr>
                          <w:t xml:space="preserve">Cell to </w:t>
                        </w:r>
                        <w:r>
                          <w:rPr>
                            <w:b/>
                            <w:bCs/>
                            <w:color w:val="FFD966" w:themeColor="accent4" w:themeTint="99"/>
                            <w:sz w:val="18"/>
                            <w:szCs w:val="18"/>
                          </w:rPr>
                          <w:t>C</w:t>
                        </w:r>
                        <w:r w:rsidRPr="00CC587A">
                          <w:rPr>
                            <w:b/>
                            <w:bCs/>
                            <w:color w:val="FFD966" w:themeColor="accent4" w:themeTint="99"/>
                            <w:sz w:val="18"/>
                            <w:szCs w:val="18"/>
                          </w:rPr>
                          <w:t>lick</w:t>
                        </w:r>
                      </w:p>
                    </w:txbxContent>
                  </v:textbox>
                </v:shape>
                <v:shape id="Text Box 96" o:spid="_x0000_s1071" type="#_x0000_t202" style="position:absolute;top:2290;width:8669;height:15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" fillcolor="white [3201]" stroked="f" strokeweight=".5pt">
                  <v:textbox inset="0,0,0,0">
                    <w:txbxContent>
                      <w:p w14:paraId="11B925C3" w14:textId="77777777" w:rsidR="0045432F" w:rsidRPr="001B5743" w:rsidRDefault="0045432F" w:rsidP="0045432F">
                        <w:pPr>
                          <w:rPr>
                            <w:sz w:val="18"/>
                            <w:szCs w:val="18"/>
                          </w:rPr>
                        </w:pPr>
                        <w:r>
                          <w:rPr>
                            <w:sz w:val="18"/>
                            <w:szCs w:val="18"/>
                          </w:rPr>
                          <w:t>Module Name</w:t>
                        </w:r>
                      </w:p>
                    </w:txbxContent>
                  </v:textbox>
                </v:shape>
                <v:shape id="Straight Arrow Connector 97" o:spid="_x0000_s1072" type="#_x0000_t32" style="position:absolute;left:2150;top:-343;width:1253;height:2633;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" strokecolor="#4472c4 [3204]" strokeweight=".5pt">
                  <v:stroke endarrow="block" joinstyle="miter"/>
                  <v:shadow on="t" type="perspective" color="black" origin=",.5" offset=".55556mm,0" matrix="655f,,,655f"/>
                </v:shape>
                <v:shape id="Straight Arrow Connector 98" o:spid="_x0000_s1073" type="#_x0000_t32" style="position:absolute;left:44212;top:1016;width:5183;height:4662;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" strokecolor="#4472c4 [3204]" strokeweight=".5pt">
                  <v:stroke endarrow="block" joinstyle="miter"/>
                  <v:shadow on="t" type="perspective" color="black" origin=",.5" offset=".55556mm,0" matrix="655f,,,655f"/>
                </v:shape>
              </v:group>
            </w:pict>
          </mc:Fallback>
        </mc:AlternateContent>
      </w:r>
      <w:r w:rsidRPr="00200B75">
        <w:rPr>
          <w:noProof/>
          <w:color w:val="000000" w:themeColor="text1"/>
        </w:rPr>
        <mc:AlternateContent>
          <mc:Choice Requires="wps">
            <w:drawing>
              <wp:anchor distT="0" distB="0" distL="114300" distR="114300" simplePos="0" relativeHeight="251742208" behindDoc="0" locked="0" layoutInCell="1" allowOverlap="1" wp14:anchorId="7C7B9290" wp14:editId="2BB29620">
                <wp:simplePos x="0" y="0"/>
                <wp:positionH relativeFrom="column">
                  <wp:posOffset>3093085</wp:posOffset>
                </wp:positionH>
                <wp:positionV relativeFrom="paragraph">
                  <wp:posOffset>383518</wp:posOffset>
                </wp:positionV>
                <wp:extent cx="2790190" cy="1591310"/>
                <wp:effectExtent l="0" t="0" r="16510" b="21590"/>
                <wp:wrapNone/>
                <wp:docPr id="99" name="Rectangle 99"/>
                <wp:cNvGraphicFramePr/>
                <a:graphic xmlns:a="http://schemas.openxmlformats.org/drawingml/2006/main">
                  <a:graphicData uri="http://schemas.microsoft.com/office/word/2010/wordprocessingShape">
                    <wps:wsp>
                      <wps:cNvSpPr/>
                      <wps:spPr>
                        <a:xfrm>
                          <a:off x="0" y="0"/>
                          <a:ext cx="2790190" cy="1591310"/>
                        </a:xfrm>
                        <a:prstGeom prst="rect">
                          <a:avLst/>
                        </a:prstGeom>
                        <a:noFill/>
                        <a:ln w="3175">
                          <a:solidFill>
                            <a:schemeClr val="bg1">
                              <a:lumMod val="85000"/>
                            </a:schemeClr>
                          </a:solidFill>
                        </a:ln>
                        <a:effectLst>
                          <a:outerShdw dist="23000" sx="1000" sy="1000" rotWithShape="0">
                            <a:srgbClr val="000000">
                              <a:alpha val="3500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BC5EBA4" id="Rectangle 99" o:spid="_x0000_s1026" style="position:absolute;margin-left:243.55pt;margin-top:30.2pt;width:219.7pt;height:125.3pt;z-index:2517422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" filled="f" strokecolor="#d8d8d8 [2732]" strokeweight=".25pt">
                <v:shadow on="t" type="perspective" color="black" opacity="22937f" origin=",.5" offset=".63889mm,0" matrix="655f,,,655f"/>
              </v:rect>
            </w:pict>
          </mc:Fallback>
        </mc:AlternateContent>
      </w:r>
      <w:r>
        <w:rPr>
          <w:b/>
          <w:bCs/>
          <w:noProof/>
          <w:color w:val="000000" w:themeColor="text1"/>
        </w:rPr>
        <mc:AlternateContent>
          <mc:Choice Requires="wps">
            <w:drawing>
              <wp:anchor distT="0" distB="0" distL="114300" distR="114300" simplePos="0" relativeHeight="251674624" behindDoc="0" locked="0" layoutInCell="1" allowOverlap="1" wp14:anchorId="7D360E2E" wp14:editId="1DCB02A2">
                <wp:simplePos x="0" y="0"/>
                <wp:positionH relativeFrom="column">
                  <wp:posOffset>45297</wp:posOffset>
                </wp:positionH>
                <wp:positionV relativeFrom="paragraph">
                  <wp:posOffset>733637</wp:posOffset>
                </wp:positionV>
                <wp:extent cx="2424641" cy="2695786"/>
                <wp:effectExtent l="0" t="0" r="13970" b="22225"/>
                <wp:wrapNone/>
                <wp:docPr id="196" name="Rectangle 196"/>
                <wp:cNvGraphicFramePr/>
                <a:graphic xmlns:a="http://schemas.openxmlformats.org/drawingml/2006/main">
                  <a:graphicData uri="http://schemas.microsoft.com/office/word/2010/wordprocessingShape">
                    <wps:wsp>
                      <wps:cNvSpPr/>
                      <wps:spPr>
                        <a:xfrm>
                          <a:off x="0" y="0"/>
                          <a:ext cx="2424641" cy="2695786"/>
                        </a:xfrm>
                        <a:prstGeom prst="rect">
                          <a:avLst/>
                        </a:prstGeom>
                        <a:noFill/>
                        <a:ln w="3175">
                          <a:solidFill>
                            <a:schemeClr val="bg1">
                              <a:lumMod val="85000"/>
                            </a:schemeClr>
                          </a:solidFill>
                        </a:ln>
                        <a:effectLst>
                          <a:outerShdw dist="23000" sx="1000" sy="1000" rotWithShape="0">
                            <a:srgbClr val="000000">
                              <a:alpha val="3500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1E4117" id="Rectangle 196" o:spid="_x0000_s1026" style="position:absolute;margin-left:3.55pt;margin-top:57.75pt;width:190.9pt;height:212.2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" filled="f" strokecolor="#d8d8d8 [2732]" strokeweight=".25pt">
                <v:shadow on="t" type="perspective" color="black" opacity="22937f" origin=",.5" offset=".63889mm,0" matrix="655f,,,655f"/>
              </v:rect>
            </w:pict>
          </mc:Fallback>
        </mc:AlternateContent>
      </w:r>
      <w:r>
        <w:rPr>
          <w:b/>
          <w:bCs/>
          <w:noProof/>
          <w:color w:val="000000" w:themeColor="text1"/>
        </w:rPr>
        <w:drawing>
          <wp:inline distT="0" distB="0" distL="0" distR="0" wp14:anchorId="1030C783" wp14:editId="3A62AB15">
            <wp:extent cx="6291580" cy="3453765"/>
            <wp:effectExtent l="12700" t="12700" r="7620" b="13335"/>
            <wp:docPr id="144" name="Picture 14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Chart&#10;&#10;Description automatically generated"/>
                    <pic:cNvPicPr/>
                  </pic:nvPicPr>
                  <pic:blipFill>
                    <a:blip r:embed="rId87"/>
                    <a:stretch>
                      <a:fillRect/>
                    </a:stretch>
                  </pic:blipFill>
                  <pic:spPr>
                    <a:xfrm>
                      <a:off x="0" y="0"/>
                      <a:ext cx="6291580" cy="3453765"/>
                    </a:xfrm>
                    <a:prstGeom prst="rect">
                      <a:avLst/>
                    </a:prstGeom>
                    <a:ln w="3175">
                      <a:solidFill>
                        <a:schemeClr val="bg1">
                          <a:lumMod val="85000"/>
                        </a:schemeClr>
                      </a:solidFill>
                    </a:ln>
                  </pic:spPr>
                </pic:pic>
              </a:graphicData>
            </a:graphic>
          </wp:inline>
        </w:drawing>
      </w:r>
    </w:p>
    <w:p w14:paraId="1FB2FC6F" w14:textId="77777777" w:rsidR="0045432F" w:rsidRDefault="0045432F" w:rsidP="0045432F">
      <w:pPr>
        <w:jc w:val="both"/>
        <w:rPr>
          <w:color w:val="000000" w:themeColor="text1"/>
        </w:rPr>
      </w:pPr>
    </w:p>
    <w:p w14:paraId="308AEC97" w14:textId="77777777" w:rsidR="0045432F" w:rsidRPr="00200B75" w:rsidRDefault="0045432F" w:rsidP="0045432F">
      <w:pPr>
        <w:jc w:val="both"/>
        <w:rPr>
          <w:color w:val="000000" w:themeColor="text1"/>
        </w:rPr>
      </w:pPr>
      <w:r w:rsidRPr="00200B75">
        <w:rPr>
          <w:color w:val="000000" w:themeColor="text1"/>
        </w:rPr>
        <w:t>Figure</w:t>
      </w:r>
      <w:r>
        <w:rPr>
          <w:color w:val="000000" w:themeColor="text1"/>
        </w:rPr>
        <w:t xml:space="preserve"> D.</w:t>
      </w:r>
      <w:r w:rsidRPr="00200B75">
        <w:rPr>
          <w:color w:val="000000" w:themeColor="text1"/>
        </w:rPr>
        <w:t>6: Question-Answer Identification Procedure</w:t>
      </w:r>
    </w:p>
    <w:p w14:paraId="5CA33485" w14:textId="77777777" w:rsidR="0045432F" w:rsidRPr="001B5743" w:rsidRDefault="0045432F" w:rsidP="0045432F">
      <w:pPr>
        <w:jc w:val="both"/>
        <w:rPr>
          <w:b/>
          <w:bCs/>
          <w:color w:val="000000" w:themeColor="text1"/>
        </w:rPr>
      </w:pPr>
    </w:p>
    <w:p w14:paraId="7C22C015" w14:textId="77777777" w:rsidR="0045432F" w:rsidRPr="00E519F0" w:rsidRDefault="0045432F" w:rsidP="0045432F">
      <w:r w:rsidRPr="002B1D5F">
        <w:rPr>
          <w:b/>
          <w:bCs/>
        </w:rPr>
        <w:t>Description</w:t>
      </w:r>
      <w:r w:rsidRPr="00E519F0">
        <w:t>:</w:t>
      </w:r>
    </w:p>
    <w:p w14:paraId="5C2FE9CD" w14:textId="77777777" w:rsidR="0045432F" w:rsidRDefault="0045432F" w:rsidP="0045432F">
      <w:r w:rsidRPr="00E519F0">
        <w:t>In this example</w:t>
      </w:r>
      <w:r>
        <w:t>, we have introduced the different components with arrow indicators such as Chart, Legend, question parameters. Detection of question parameters in legend and finally based on the parameter values finding the target cell from the chart with the label ‘Cell to Click’.</w:t>
      </w:r>
    </w:p>
    <w:p w14:paraId="35294733" w14:textId="77777777" w:rsidR="0045432F" w:rsidRDefault="0045432F" w:rsidP="0045432F"/>
    <w:p w14:paraId="0B9D2E52" w14:textId="77777777" w:rsidR="0045432F" w:rsidRDefault="0045432F" w:rsidP="0045432F">
      <w:r>
        <w:t>In identification the following rules are needed to be used:</w:t>
      </w:r>
    </w:p>
    <w:p w14:paraId="2806BB82" w14:textId="77777777" w:rsidR="0045432F" w:rsidRDefault="0045432F" w:rsidP="0045432F">
      <w:r>
        <w:t xml:space="preserve">CA = The thickness of the colorful edges of the three overlapping circles </w:t>
      </w:r>
    </w:p>
    <w:p w14:paraId="25543B27" w14:textId="77777777" w:rsidR="0045432F" w:rsidRDefault="0045432F" w:rsidP="0045432F">
      <w:r>
        <w:t>Value = Color of the common(center) portion of the three circles.</w:t>
      </w:r>
    </w:p>
    <w:p w14:paraId="2B6E013D" w14:textId="77777777" w:rsidR="0045432F" w:rsidRDefault="0045432F" w:rsidP="0045432F"/>
    <w:p w14:paraId="3632523C" w14:textId="77777777" w:rsidR="0045432F" w:rsidRPr="00CC587A" w:rsidRDefault="0045432F" w:rsidP="0045432F">
      <w:r>
        <w:t>Based on the above instruction participant need to answer the questions of this model in next section. Researcher will also explain the mechanism verbally before starting the module.</w:t>
      </w:r>
    </w:p>
    <w:p w14:paraId="43898FCE" w14:textId="77777777" w:rsidR="0045432F" w:rsidRDefault="0045432F" w:rsidP="0045432F">
      <w:pPr>
        <w:rPr>
          <w:b/>
          <w:bCs/>
          <w:sz w:val="28"/>
          <w:szCs w:val="28"/>
          <w:u w:val="single"/>
        </w:rPr>
      </w:pPr>
    </w:p>
    <w:p w14:paraId="0F5E9AAB" w14:textId="77777777" w:rsidR="0045432F" w:rsidRDefault="0045432F" w:rsidP="0045432F">
      <w:pPr>
        <w:rPr>
          <w:b/>
          <w:bCs/>
          <w:sz w:val="28"/>
          <w:szCs w:val="28"/>
          <w:u w:val="single"/>
        </w:rPr>
      </w:pPr>
    </w:p>
    <w:p w14:paraId="3B605AE1" w14:textId="77777777" w:rsidR="0045432F" w:rsidRDefault="0045432F" w:rsidP="0045432F">
      <w:pPr>
        <w:rPr>
          <w:b/>
          <w:bCs/>
          <w:sz w:val="28"/>
          <w:szCs w:val="28"/>
          <w:u w:val="single"/>
        </w:rPr>
      </w:pPr>
    </w:p>
    <w:p w14:paraId="7A8B2B86" w14:textId="77777777" w:rsidR="0045432F" w:rsidRDefault="0045432F" w:rsidP="0045432F">
      <w:pPr>
        <w:rPr>
          <w:b/>
          <w:bCs/>
          <w:sz w:val="28"/>
          <w:szCs w:val="28"/>
          <w:u w:val="single"/>
        </w:rPr>
      </w:pPr>
    </w:p>
    <w:p w14:paraId="48119FF3" w14:textId="77777777" w:rsidR="0045432F" w:rsidRDefault="0045432F" w:rsidP="0045432F">
      <w:pPr>
        <w:rPr>
          <w:b/>
          <w:bCs/>
          <w:sz w:val="28"/>
          <w:szCs w:val="28"/>
          <w:u w:val="single"/>
        </w:rPr>
      </w:pPr>
    </w:p>
    <w:p w14:paraId="6732193F" w14:textId="77777777" w:rsidR="0045432F" w:rsidRDefault="0045432F" w:rsidP="0045432F">
      <w:pPr>
        <w:rPr>
          <w:b/>
          <w:bCs/>
          <w:sz w:val="28"/>
          <w:szCs w:val="28"/>
          <w:u w:val="single"/>
        </w:rPr>
      </w:pPr>
    </w:p>
    <w:p w14:paraId="07FF7C47" w14:textId="77777777" w:rsidR="0045432F" w:rsidRDefault="0045432F" w:rsidP="0045432F">
      <w:pPr>
        <w:rPr>
          <w:b/>
          <w:bCs/>
          <w:sz w:val="28"/>
          <w:szCs w:val="28"/>
          <w:u w:val="single"/>
        </w:rPr>
      </w:pPr>
    </w:p>
    <w:p w14:paraId="6F4F62F7" w14:textId="77777777" w:rsidR="0045432F" w:rsidRDefault="0045432F" w:rsidP="0045432F">
      <w:pPr>
        <w:rPr>
          <w:b/>
          <w:bCs/>
          <w:sz w:val="28"/>
          <w:szCs w:val="28"/>
          <w:u w:val="single"/>
        </w:rPr>
      </w:pPr>
    </w:p>
    <w:p w14:paraId="5394A041" w14:textId="77777777" w:rsidR="0045432F" w:rsidRDefault="0045432F" w:rsidP="0045432F">
      <w:pPr>
        <w:rPr>
          <w:b/>
          <w:bCs/>
          <w:sz w:val="28"/>
          <w:szCs w:val="28"/>
          <w:u w:val="single"/>
        </w:rPr>
      </w:pPr>
    </w:p>
    <w:p w14:paraId="07D4C7A4" w14:textId="77777777" w:rsidR="0045432F" w:rsidRDefault="0045432F" w:rsidP="0045432F">
      <w:pPr>
        <w:rPr>
          <w:b/>
          <w:bCs/>
          <w:sz w:val="28"/>
          <w:szCs w:val="28"/>
          <w:u w:val="single"/>
        </w:rPr>
      </w:pPr>
    </w:p>
    <w:p w14:paraId="08FB92E2" w14:textId="77777777" w:rsidR="0045432F" w:rsidRDefault="0045432F" w:rsidP="0045432F">
      <w:pPr>
        <w:rPr>
          <w:b/>
          <w:bCs/>
          <w:u w:val="single"/>
        </w:rPr>
      </w:pPr>
    </w:p>
    <w:p w14:paraId="363E9356" w14:textId="77777777" w:rsidR="0045432F" w:rsidRPr="00E0004B" w:rsidRDefault="0045432F" w:rsidP="0045432F">
      <w:pPr>
        <w:rPr>
          <w:b/>
          <w:bCs/>
          <w:sz w:val="28"/>
          <w:szCs w:val="28"/>
        </w:rPr>
      </w:pPr>
      <w:r>
        <w:rPr>
          <w:b/>
          <w:bCs/>
          <w:sz w:val="28"/>
          <w:szCs w:val="28"/>
        </w:rPr>
        <w:t>3.</w:t>
      </w:r>
      <w:r>
        <w:rPr>
          <w:b/>
          <w:bCs/>
          <w:sz w:val="28"/>
          <w:szCs w:val="28"/>
        </w:rPr>
        <w:tab/>
      </w:r>
      <w:r w:rsidRPr="00E0004B">
        <w:rPr>
          <w:b/>
          <w:bCs/>
          <w:sz w:val="28"/>
          <w:szCs w:val="28"/>
        </w:rPr>
        <w:t xml:space="preserve">Questionnaire </w:t>
      </w:r>
      <w:r>
        <w:rPr>
          <w:b/>
          <w:bCs/>
          <w:sz w:val="28"/>
          <w:szCs w:val="28"/>
        </w:rPr>
        <w:t>on</w:t>
      </w:r>
      <w:r w:rsidRPr="00E0004B">
        <w:rPr>
          <w:b/>
          <w:bCs/>
          <w:sz w:val="28"/>
          <w:szCs w:val="28"/>
        </w:rPr>
        <w:t xml:space="preserve"> CA + Bubble</w:t>
      </w:r>
    </w:p>
    <w:p w14:paraId="19A71CAA" w14:textId="77777777" w:rsidR="0045432F" w:rsidRDefault="0045432F" w:rsidP="0045432F"/>
    <w:p w14:paraId="3B03781B" w14:textId="77777777" w:rsidR="0045432F" w:rsidRDefault="0045432F" w:rsidP="0045432F">
      <w:r>
        <w:rPr>
          <w:noProof/>
        </w:rPr>
        <w:drawing>
          <wp:inline distT="0" distB="0" distL="0" distR="0" wp14:anchorId="764A0AD5" wp14:editId="118E9527">
            <wp:extent cx="6291580" cy="3496945"/>
            <wp:effectExtent l="12700" t="12700" r="7620" b="17780"/>
            <wp:docPr id="252" name="Picture 25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Chart&#10;&#10;Description automatically generated"/>
                    <pic:cNvPicPr/>
                  </pic:nvPicPr>
                  <pic:blipFill>
                    <a:blip r:embed="rId88"/>
                    <a:stretch>
                      <a:fillRect/>
                    </a:stretch>
                  </pic:blipFill>
                  <pic:spPr>
                    <a:xfrm>
                      <a:off x="0" y="0"/>
                      <a:ext cx="6291580" cy="3496945"/>
                    </a:xfrm>
                    <a:prstGeom prst="rect">
                      <a:avLst/>
                    </a:prstGeom>
                    <a:ln w="6350">
                      <a:solidFill>
                        <a:schemeClr val="bg1">
                          <a:lumMod val="85000"/>
                        </a:schemeClr>
                      </a:solidFill>
                    </a:ln>
                  </pic:spPr>
                </pic:pic>
              </a:graphicData>
            </a:graphic>
          </wp:inline>
        </w:drawing>
      </w:r>
    </w:p>
    <w:p w14:paraId="0F236F31" w14:textId="77777777" w:rsidR="0045432F" w:rsidRDefault="0045432F" w:rsidP="0045432F"/>
    <w:p w14:paraId="5D6D53EF" w14:textId="77777777" w:rsidR="0045432F" w:rsidRDefault="0045432F" w:rsidP="0045432F">
      <w:r>
        <w:t>Figure D.7: CA + Bubble Questionnaire UI</w:t>
      </w:r>
    </w:p>
    <w:p w14:paraId="4639ED50" w14:textId="77777777" w:rsidR="0045432F" w:rsidRDefault="0045432F" w:rsidP="0045432F"/>
    <w:p w14:paraId="3751E8B6" w14:textId="77777777" w:rsidR="0045432F" w:rsidRDefault="0045432F" w:rsidP="0045432F"/>
    <w:p w14:paraId="5C594F01" w14:textId="77777777" w:rsidR="0045432F" w:rsidRPr="0084144D" w:rsidRDefault="0045432F" w:rsidP="0045432F">
      <w:pPr>
        <w:rPr>
          <w:b/>
          <w:bCs/>
          <w:color w:val="000000" w:themeColor="text1"/>
        </w:rPr>
      </w:pPr>
      <w:r w:rsidRPr="0084144D">
        <w:rPr>
          <w:b/>
          <w:bCs/>
          <w:color w:val="000000" w:themeColor="text1"/>
        </w:rPr>
        <w:t>Questions:</w:t>
      </w:r>
    </w:p>
    <w:p w14:paraId="6938BEBD" w14:textId="77777777" w:rsidR="0045432F" w:rsidRDefault="0045432F" w:rsidP="0045432F">
      <w:pPr>
        <w:rPr>
          <w:color w:val="000000" w:themeColor="text1"/>
        </w:rPr>
      </w:pPr>
      <w:r w:rsidRPr="003403E6">
        <w:rPr>
          <w:color w:val="000000" w:themeColor="text1"/>
        </w:rPr>
        <w:t xml:space="preserve">On pressing </w:t>
      </w:r>
      <w:r>
        <w:rPr>
          <w:color w:val="000000" w:themeColor="text1"/>
        </w:rPr>
        <w:t>‘</w:t>
      </w:r>
      <w:r w:rsidRPr="003403E6">
        <w:rPr>
          <w:color w:val="000000" w:themeColor="text1"/>
        </w:rPr>
        <w:t>Start’ button it will start</w:t>
      </w:r>
      <w:r>
        <w:rPr>
          <w:color w:val="000000" w:themeColor="text1"/>
        </w:rPr>
        <w:t xml:space="preserve"> to show</w:t>
      </w:r>
      <w:r w:rsidRPr="003403E6">
        <w:rPr>
          <w:color w:val="000000" w:themeColor="text1"/>
        </w:rPr>
        <w:t xml:space="preserve"> the questions one by one as follows (orders of the questions will be </w:t>
      </w:r>
      <w:r>
        <w:rPr>
          <w:color w:val="000000" w:themeColor="text1"/>
        </w:rPr>
        <w:t xml:space="preserve">changed by </w:t>
      </w:r>
      <w:r w:rsidRPr="003403E6">
        <w:rPr>
          <w:color w:val="000000" w:themeColor="text1"/>
        </w:rPr>
        <w:t>counterbalancing for different session users)</w:t>
      </w:r>
    </w:p>
    <w:p w14:paraId="40FA4FA6" w14:textId="77777777" w:rsidR="0045432F" w:rsidRPr="003403E6" w:rsidRDefault="0045432F" w:rsidP="0045432F">
      <w:pPr>
        <w:rPr>
          <w:color w:val="000000" w:themeColor="text1"/>
        </w:rPr>
      </w:pPr>
    </w:p>
    <w:p w14:paraId="5DCE57DD" w14:textId="77777777" w:rsidR="0045432F" w:rsidRDefault="0045432F" w:rsidP="0045432F">
      <w:pPr>
        <w:rPr>
          <w:color w:val="FF0000"/>
        </w:rPr>
      </w:pPr>
      <w:r w:rsidRPr="0084144D">
        <w:rPr>
          <w:noProof/>
          <w:color w:val="FF0000"/>
        </w:rPr>
        <w:drawing>
          <wp:inline distT="0" distB="0" distL="0" distR="0" wp14:anchorId="25FCB1BE" wp14:editId="6A3B7ED1">
            <wp:extent cx="6291580" cy="544195"/>
            <wp:effectExtent l="12700" t="12700" r="7620" b="1460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89"/>
                    <a:stretch>
                      <a:fillRect/>
                    </a:stretch>
                  </pic:blipFill>
                  <pic:spPr>
                    <a:xfrm>
                      <a:off x="0" y="0"/>
                      <a:ext cx="6291580" cy="544195"/>
                    </a:xfrm>
                    <a:prstGeom prst="rect">
                      <a:avLst/>
                    </a:prstGeom>
                    <a:ln w="3175">
                      <a:solidFill>
                        <a:schemeClr val="bg1">
                          <a:lumMod val="85000"/>
                        </a:schemeClr>
                      </a:solidFill>
                    </a:ln>
                  </pic:spPr>
                </pic:pic>
              </a:graphicData>
            </a:graphic>
          </wp:inline>
        </w:drawing>
      </w:r>
    </w:p>
    <w:p w14:paraId="500D9AD7" w14:textId="77777777" w:rsidR="0045432F" w:rsidRDefault="0045432F" w:rsidP="0045432F">
      <w:pPr>
        <w:rPr>
          <w:color w:val="FF0000"/>
        </w:rPr>
      </w:pPr>
    </w:p>
    <w:p w14:paraId="34FA16FA" w14:textId="77777777" w:rsidR="0045432F" w:rsidRDefault="0045432F" w:rsidP="0045432F">
      <w:pPr>
        <w:rPr>
          <w:color w:val="FF0000"/>
        </w:rPr>
      </w:pPr>
      <w:r>
        <w:rPr>
          <w:noProof/>
          <w:color w:val="FF0000"/>
        </w:rPr>
        <w:drawing>
          <wp:inline distT="0" distB="0" distL="0" distR="0" wp14:anchorId="077D0BFE" wp14:editId="6341D09C">
            <wp:extent cx="6291580" cy="544195"/>
            <wp:effectExtent l="12700" t="12700" r="7620" b="146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90"/>
                    <a:stretch>
                      <a:fillRect/>
                    </a:stretch>
                  </pic:blipFill>
                  <pic:spPr>
                    <a:xfrm>
                      <a:off x="0" y="0"/>
                      <a:ext cx="6291580" cy="544195"/>
                    </a:xfrm>
                    <a:prstGeom prst="rect">
                      <a:avLst/>
                    </a:prstGeom>
                    <a:ln w="3175">
                      <a:solidFill>
                        <a:schemeClr val="bg1">
                          <a:lumMod val="85000"/>
                        </a:schemeClr>
                      </a:solidFill>
                    </a:ln>
                  </pic:spPr>
                </pic:pic>
              </a:graphicData>
            </a:graphic>
          </wp:inline>
        </w:drawing>
      </w:r>
    </w:p>
    <w:p w14:paraId="79504BBC" w14:textId="77777777" w:rsidR="0045432F" w:rsidRDefault="0045432F" w:rsidP="0045432F">
      <w:pPr>
        <w:rPr>
          <w:color w:val="FF0000"/>
        </w:rPr>
      </w:pPr>
      <w:r>
        <w:rPr>
          <w:color w:val="FF0000"/>
        </w:rPr>
        <w:tab/>
      </w:r>
    </w:p>
    <w:p w14:paraId="1876601D" w14:textId="77777777" w:rsidR="0045432F" w:rsidRDefault="0045432F" w:rsidP="0045432F">
      <w:pPr>
        <w:rPr>
          <w:color w:val="FF0000"/>
        </w:rPr>
      </w:pPr>
      <w:r>
        <w:rPr>
          <w:noProof/>
          <w:color w:val="FF0000"/>
        </w:rPr>
        <w:drawing>
          <wp:inline distT="0" distB="0" distL="0" distR="0" wp14:anchorId="6EECD97E" wp14:editId="0F60BB66">
            <wp:extent cx="6291580" cy="544195"/>
            <wp:effectExtent l="12700" t="12700" r="7620" b="1460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91"/>
                    <a:stretch>
                      <a:fillRect/>
                    </a:stretch>
                  </pic:blipFill>
                  <pic:spPr>
                    <a:xfrm>
                      <a:off x="0" y="0"/>
                      <a:ext cx="6291580" cy="544195"/>
                    </a:xfrm>
                    <a:prstGeom prst="rect">
                      <a:avLst/>
                    </a:prstGeom>
                    <a:ln w="3175">
                      <a:solidFill>
                        <a:schemeClr val="bg1">
                          <a:lumMod val="85000"/>
                        </a:schemeClr>
                      </a:solidFill>
                    </a:ln>
                  </pic:spPr>
                </pic:pic>
              </a:graphicData>
            </a:graphic>
          </wp:inline>
        </w:drawing>
      </w:r>
    </w:p>
    <w:p w14:paraId="1051F2E8" w14:textId="77777777" w:rsidR="0045432F" w:rsidRDefault="0045432F" w:rsidP="0045432F">
      <w:pPr>
        <w:rPr>
          <w:color w:val="FF0000"/>
        </w:rPr>
      </w:pPr>
    </w:p>
    <w:p w14:paraId="32E074DD" w14:textId="77777777" w:rsidR="0045432F" w:rsidRDefault="0045432F" w:rsidP="0045432F">
      <w:pPr>
        <w:rPr>
          <w:color w:val="FF0000"/>
        </w:rPr>
      </w:pPr>
      <w:r>
        <w:rPr>
          <w:noProof/>
          <w:color w:val="FF0000"/>
        </w:rPr>
        <w:drawing>
          <wp:inline distT="0" distB="0" distL="0" distR="0" wp14:anchorId="0D01FF04" wp14:editId="20A0F075">
            <wp:extent cx="6291580" cy="544195"/>
            <wp:effectExtent l="12700" t="12700" r="7620" b="146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92"/>
                    <a:stretch>
                      <a:fillRect/>
                    </a:stretch>
                  </pic:blipFill>
                  <pic:spPr>
                    <a:xfrm>
                      <a:off x="0" y="0"/>
                      <a:ext cx="6291580" cy="544195"/>
                    </a:xfrm>
                    <a:prstGeom prst="rect">
                      <a:avLst/>
                    </a:prstGeom>
                    <a:ln w="3175">
                      <a:solidFill>
                        <a:schemeClr val="bg1">
                          <a:lumMod val="85000"/>
                        </a:schemeClr>
                      </a:solidFill>
                    </a:ln>
                  </pic:spPr>
                </pic:pic>
              </a:graphicData>
            </a:graphic>
          </wp:inline>
        </w:drawing>
      </w:r>
    </w:p>
    <w:p w14:paraId="67F0202B" w14:textId="77777777" w:rsidR="0045432F" w:rsidRDefault="0045432F" w:rsidP="0045432F">
      <w:pPr>
        <w:rPr>
          <w:color w:val="FF0000"/>
        </w:rPr>
      </w:pPr>
    </w:p>
    <w:p w14:paraId="020F0251" w14:textId="77777777" w:rsidR="0045432F" w:rsidRDefault="0045432F" w:rsidP="0045432F">
      <w:pPr>
        <w:rPr>
          <w:color w:val="FF0000"/>
        </w:rPr>
      </w:pPr>
      <w:r>
        <w:rPr>
          <w:noProof/>
          <w:color w:val="FF0000"/>
        </w:rPr>
        <w:drawing>
          <wp:inline distT="0" distB="0" distL="0" distR="0" wp14:anchorId="59356E3A" wp14:editId="71D289F9">
            <wp:extent cx="6291580" cy="544195"/>
            <wp:effectExtent l="12700" t="12700" r="7620" b="1460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92"/>
                    <a:stretch>
                      <a:fillRect/>
                    </a:stretch>
                  </pic:blipFill>
                  <pic:spPr>
                    <a:xfrm>
                      <a:off x="0" y="0"/>
                      <a:ext cx="6291580" cy="544195"/>
                    </a:xfrm>
                    <a:prstGeom prst="rect">
                      <a:avLst/>
                    </a:prstGeom>
                    <a:ln w="3175">
                      <a:solidFill>
                        <a:schemeClr val="bg1">
                          <a:lumMod val="85000"/>
                        </a:schemeClr>
                      </a:solidFill>
                    </a:ln>
                  </pic:spPr>
                </pic:pic>
              </a:graphicData>
            </a:graphic>
          </wp:inline>
        </w:drawing>
      </w:r>
    </w:p>
    <w:p w14:paraId="14D89819" w14:textId="77777777" w:rsidR="0045432F" w:rsidRDefault="0045432F" w:rsidP="0045432F">
      <w:pPr>
        <w:rPr>
          <w:color w:val="FF0000"/>
        </w:rPr>
      </w:pPr>
    </w:p>
    <w:p w14:paraId="544FB32D" w14:textId="77777777" w:rsidR="0045432F" w:rsidRDefault="0045432F" w:rsidP="0045432F">
      <w:pPr>
        <w:rPr>
          <w:color w:val="FF0000"/>
        </w:rPr>
      </w:pPr>
      <w:r>
        <w:rPr>
          <w:noProof/>
          <w:color w:val="FF0000"/>
        </w:rPr>
        <w:drawing>
          <wp:inline distT="0" distB="0" distL="0" distR="0" wp14:anchorId="35040CAB" wp14:editId="7766D5A8">
            <wp:extent cx="6291580" cy="544195"/>
            <wp:effectExtent l="12700" t="12700" r="7620" b="1460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93"/>
                    <a:stretch>
                      <a:fillRect/>
                    </a:stretch>
                  </pic:blipFill>
                  <pic:spPr>
                    <a:xfrm>
                      <a:off x="0" y="0"/>
                      <a:ext cx="6291580" cy="544195"/>
                    </a:xfrm>
                    <a:prstGeom prst="rect">
                      <a:avLst/>
                    </a:prstGeom>
                    <a:ln w="3175">
                      <a:solidFill>
                        <a:schemeClr val="bg1">
                          <a:lumMod val="85000"/>
                        </a:schemeClr>
                      </a:solidFill>
                    </a:ln>
                  </pic:spPr>
                </pic:pic>
              </a:graphicData>
            </a:graphic>
          </wp:inline>
        </w:drawing>
      </w:r>
    </w:p>
    <w:p w14:paraId="1099A9C1" w14:textId="77777777" w:rsidR="0045432F" w:rsidRDefault="0045432F" w:rsidP="0045432F">
      <w:pPr>
        <w:rPr>
          <w:color w:val="FF0000"/>
        </w:rPr>
      </w:pPr>
      <w:r>
        <w:rPr>
          <w:color w:val="FF0000"/>
        </w:rPr>
        <w:tab/>
      </w:r>
      <w:r>
        <w:rPr>
          <w:color w:val="FF0000"/>
        </w:rPr>
        <w:tab/>
      </w:r>
      <w:r>
        <w:rPr>
          <w:color w:val="FF0000"/>
        </w:rPr>
        <w:tab/>
      </w:r>
      <w:r>
        <w:rPr>
          <w:color w:val="FF0000"/>
        </w:rPr>
        <w:tab/>
      </w:r>
      <w:r>
        <w:rPr>
          <w:color w:val="FF0000"/>
        </w:rPr>
        <w:tab/>
      </w:r>
      <w:r>
        <w:rPr>
          <w:color w:val="FF0000"/>
        </w:rPr>
        <w:tab/>
      </w:r>
    </w:p>
    <w:p w14:paraId="721213DF" w14:textId="77777777" w:rsidR="0045432F" w:rsidRDefault="0045432F" w:rsidP="0045432F">
      <w:pPr>
        <w:rPr>
          <w:color w:val="FF0000"/>
        </w:rPr>
      </w:pPr>
      <w:r>
        <w:rPr>
          <w:noProof/>
          <w:color w:val="FF0000"/>
        </w:rPr>
        <w:drawing>
          <wp:inline distT="0" distB="0" distL="0" distR="0" wp14:anchorId="3F1F908F" wp14:editId="38F9819C">
            <wp:extent cx="6291580" cy="544195"/>
            <wp:effectExtent l="12700" t="12700" r="7620" b="1460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94"/>
                    <a:stretch>
                      <a:fillRect/>
                    </a:stretch>
                  </pic:blipFill>
                  <pic:spPr>
                    <a:xfrm>
                      <a:off x="0" y="0"/>
                      <a:ext cx="6291580" cy="544195"/>
                    </a:xfrm>
                    <a:prstGeom prst="rect">
                      <a:avLst/>
                    </a:prstGeom>
                    <a:ln w="3175">
                      <a:solidFill>
                        <a:schemeClr val="bg1">
                          <a:lumMod val="85000"/>
                        </a:schemeClr>
                      </a:solidFill>
                    </a:ln>
                  </pic:spPr>
                </pic:pic>
              </a:graphicData>
            </a:graphic>
          </wp:inline>
        </w:drawing>
      </w:r>
    </w:p>
    <w:p w14:paraId="3A914C25" w14:textId="77777777" w:rsidR="0045432F" w:rsidRDefault="0045432F" w:rsidP="0045432F">
      <w:pPr>
        <w:rPr>
          <w:color w:val="FF0000"/>
        </w:rPr>
      </w:pPr>
    </w:p>
    <w:p w14:paraId="73230446" w14:textId="77777777" w:rsidR="0045432F" w:rsidRDefault="0045432F" w:rsidP="0045432F">
      <w:pPr>
        <w:rPr>
          <w:color w:val="FF0000"/>
        </w:rPr>
      </w:pPr>
      <w:r>
        <w:rPr>
          <w:noProof/>
          <w:color w:val="FF0000"/>
        </w:rPr>
        <w:drawing>
          <wp:inline distT="0" distB="0" distL="0" distR="0" wp14:anchorId="56EE1856" wp14:editId="07286CD8">
            <wp:extent cx="6291580" cy="544195"/>
            <wp:effectExtent l="12700" t="12700" r="7620" b="1460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95"/>
                    <a:stretch>
                      <a:fillRect/>
                    </a:stretch>
                  </pic:blipFill>
                  <pic:spPr>
                    <a:xfrm>
                      <a:off x="0" y="0"/>
                      <a:ext cx="6291580" cy="544195"/>
                    </a:xfrm>
                    <a:prstGeom prst="rect">
                      <a:avLst/>
                    </a:prstGeom>
                    <a:ln w="3175">
                      <a:solidFill>
                        <a:schemeClr val="bg1">
                          <a:lumMod val="85000"/>
                        </a:schemeClr>
                      </a:solidFill>
                    </a:ln>
                  </pic:spPr>
                </pic:pic>
              </a:graphicData>
            </a:graphic>
          </wp:inline>
        </w:drawing>
      </w:r>
    </w:p>
    <w:p w14:paraId="2167F3A8" w14:textId="77777777" w:rsidR="0045432F" w:rsidRDefault="0045432F" w:rsidP="0045432F">
      <w:pPr>
        <w:rPr>
          <w:color w:val="FF0000"/>
        </w:rPr>
      </w:pPr>
    </w:p>
    <w:p w14:paraId="2BFB422F" w14:textId="77777777" w:rsidR="0045432F" w:rsidRDefault="0045432F" w:rsidP="0045432F">
      <w:pPr>
        <w:rPr>
          <w:color w:val="FF0000"/>
        </w:rPr>
      </w:pPr>
      <w:r>
        <w:rPr>
          <w:noProof/>
          <w:color w:val="FF0000"/>
        </w:rPr>
        <w:drawing>
          <wp:inline distT="0" distB="0" distL="0" distR="0" wp14:anchorId="34E44687" wp14:editId="34727B64">
            <wp:extent cx="6291580" cy="544195"/>
            <wp:effectExtent l="12700" t="12700" r="7620" b="1460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96"/>
                    <a:stretch>
                      <a:fillRect/>
                    </a:stretch>
                  </pic:blipFill>
                  <pic:spPr>
                    <a:xfrm>
                      <a:off x="0" y="0"/>
                      <a:ext cx="6291580" cy="544195"/>
                    </a:xfrm>
                    <a:prstGeom prst="rect">
                      <a:avLst/>
                    </a:prstGeom>
                    <a:ln w="3175">
                      <a:solidFill>
                        <a:schemeClr val="bg1">
                          <a:lumMod val="85000"/>
                        </a:schemeClr>
                      </a:solidFill>
                    </a:ln>
                  </pic:spPr>
                </pic:pic>
              </a:graphicData>
            </a:graphic>
          </wp:inline>
        </w:drawing>
      </w:r>
    </w:p>
    <w:p w14:paraId="6126C9DB" w14:textId="77777777" w:rsidR="0045432F" w:rsidRDefault="0045432F" w:rsidP="0045432F">
      <w:pPr>
        <w:rPr>
          <w:color w:val="000000" w:themeColor="text1"/>
        </w:rPr>
      </w:pPr>
    </w:p>
    <w:p w14:paraId="281ACD06" w14:textId="77777777" w:rsidR="0045432F" w:rsidRPr="001C5A22" w:rsidRDefault="0045432F" w:rsidP="0045432F">
      <w:pPr>
        <w:rPr>
          <w:color w:val="000000" w:themeColor="text1"/>
        </w:rPr>
      </w:pPr>
      <w:r w:rsidRPr="001C5A22">
        <w:rPr>
          <w:color w:val="000000" w:themeColor="text1"/>
        </w:rPr>
        <w:t>Figure D.8: Questions o</w:t>
      </w:r>
      <w:r>
        <w:rPr>
          <w:color w:val="000000" w:themeColor="text1"/>
        </w:rPr>
        <w:t xml:space="preserve">n CA + Bubble </w:t>
      </w:r>
    </w:p>
    <w:p w14:paraId="27381953" w14:textId="77777777" w:rsidR="0045432F" w:rsidRDefault="0045432F" w:rsidP="0045432F">
      <w:pPr>
        <w:rPr>
          <w:color w:val="FF0000"/>
        </w:rPr>
      </w:pPr>
    </w:p>
    <w:p w14:paraId="2E305D32" w14:textId="77777777" w:rsidR="0045432F" w:rsidRDefault="0045432F" w:rsidP="0045432F"/>
    <w:p w14:paraId="10740B0D" w14:textId="77777777" w:rsidR="0045432F" w:rsidRDefault="0045432F" w:rsidP="0045432F">
      <w:pPr>
        <w:rPr>
          <w:b/>
          <w:bCs/>
          <w:sz w:val="28"/>
          <w:szCs w:val="28"/>
          <w:u w:val="single"/>
        </w:rPr>
      </w:pPr>
    </w:p>
    <w:p w14:paraId="4ED8BAED" w14:textId="77777777" w:rsidR="0045432F" w:rsidRDefault="0045432F" w:rsidP="0045432F">
      <w:pPr>
        <w:rPr>
          <w:b/>
          <w:bCs/>
          <w:sz w:val="28"/>
          <w:szCs w:val="28"/>
          <w:u w:val="single"/>
        </w:rPr>
      </w:pPr>
    </w:p>
    <w:p w14:paraId="6B8801B1" w14:textId="77777777" w:rsidR="0045432F" w:rsidRDefault="0045432F" w:rsidP="0045432F">
      <w:pPr>
        <w:rPr>
          <w:b/>
          <w:bCs/>
          <w:sz w:val="28"/>
          <w:szCs w:val="28"/>
          <w:u w:val="single"/>
        </w:rPr>
      </w:pPr>
    </w:p>
    <w:p w14:paraId="5BB5DD35" w14:textId="77777777" w:rsidR="0045432F" w:rsidRDefault="0045432F" w:rsidP="0045432F">
      <w:pPr>
        <w:rPr>
          <w:b/>
          <w:bCs/>
          <w:sz w:val="28"/>
          <w:szCs w:val="28"/>
          <w:u w:val="single"/>
        </w:rPr>
      </w:pPr>
    </w:p>
    <w:p w14:paraId="6AF42879" w14:textId="77777777" w:rsidR="0045432F" w:rsidRDefault="0045432F" w:rsidP="0045432F">
      <w:pPr>
        <w:rPr>
          <w:b/>
          <w:bCs/>
          <w:sz w:val="28"/>
          <w:szCs w:val="28"/>
          <w:u w:val="single"/>
        </w:rPr>
      </w:pPr>
    </w:p>
    <w:p w14:paraId="33C18B37" w14:textId="77777777" w:rsidR="0045432F" w:rsidRDefault="0045432F" w:rsidP="0045432F">
      <w:pPr>
        <w:rPr>
          <w:b/>
          <w:bCs/>
          <w:sz w:val="28"/>
          <w:szCs w:val="28"/>
          <w:u w:val="single"/>
        </w:rPr>
      </w:pPr>
    </w:p>
    <w:p w14:paraId="23068E21" w14:textId="77777777" w:rsidR="0045432F" w:rsidRDefault="0045432F" w:rsidP="0045432F">
      <w:pPr>
        <w:rPr>
          <w:b/>
          <w:bCs/>
          <w:sz w:val="28"/>
          <w:szCs w:val="28"/>
          <w:u w:val="single"/>
        </w:rPr>
      </w:pPr>
    </w:p>
    <w:p w14:paraId="4D8756F6" w14:textId="77777777" w:rsidR="0045432F" w:rsidRDefault="0045432F" w:rsidP="0045432F">
      <w:pPr>
        <w:rPr>
          <w:b/>
          <w:bCs/>
          <w:sz w:val="28"/>
          <w:szCs w:val="28"/>
          <w:u w:val="single"/>
        </w:rPr>
      </w:pPr>
    </w:p>
    <w:p w14:paraId="5C200670" w14:textId="77777777" w:rsidR="0045432F" w:rsidRDefault="0045432F" w:rsidP="0045432F">
      <w:pPr>
        <w:rPr>
          <w:b/>
          <w:bCs/>
          <w:sz w:val="28"/>
          <w:szCs w:val="28"/>
          <w:u w:val="single"/>
        </w:rPr>
      </w:pPr>
    </w:p>
    <w:p w14:paraId="53A3E62E" w14:textId="77777777" w:rsidR="0045432F" w:rsidRDefault="0045432F" w:rsidP="0045432F">
      <w:pPr>
        <w:rPr>
          <w:b/>
          <w:bCs/>
          <w:sz w:val="28"/>
          <w:szCs w:val="28"/>
          <w:u w:val="single"/>
        </w:rPr>
      </w:pPr>
    </w:p>
    <w:p w14:paraId="51C25757" w14:textId="77777777" w:rsidR="0045432F" w:rsidRDefault="0045432F" w:rsidP="0045432F">
      <w:pPr>
        <w:rPr>
          <w:b/>
          <w:bCs/>
          <w:sz w:val="28"/>
          <w:szCs w:val="28"/>
          <w:u w:val="single"/>
        </w:rPr>
      </w:pPr>
    </w:p>
    <w:p w14:paraId="279D7C46" w14:textId="77777777" w:rsidR="0045432F" w:rsidRDefault="0045432F" w:rsidP="0045432F">
      <w:pPr>
        <w:rPr>
          <w:b/>
          <w:bCs/>
          <w:sz w:val="28"/>
          <w:szCs w:val="28"/>
          <w:u w:val="single"/>
        </w:rPr>
      </w:pPr>
    </w:p>
    <w:p w14:paraId="5FB550D6" w14:textId="77777777" w:rsidR="0045432F" w:rsidRDefault="0045432F" w:rsidP="0045432F">
      <w:pPr>
        <w:rPr>
          <w:b/>
          <w:bCs/>
          <w:sz w:val="28"/>
          <w:szCs w:val="28"/>
          <w:u w:val="single"/>
        </w:rPr>
      </w:pPr>
    </w:p>
    <w:p w14:paraId="49EAFF8D" w14:textId="77777777" w:rsidR="0045432F" w:rsidRDefault="0045432F" w:rsidP="0045432F">
      <w:pPr>
        <w:rPr>
          <w:b/>
          <w:bCs/>
          <w:sz w:val="28"/>
          <w:szCs w:val="28"/>
          <w:u w:val="single"/>
        </w:rPr>
      </w:pPr>
    </w:p>
    <w:p w14:paraId="575AADF2" w14:textId="77777777" w:rsidR="0045432F" w:rsidRDefault="0045432F" w:rsidP="0045432F">
      <w:pPr>
        <w:rPr>
          <w:b/>
          <w:bCs/>
          <w:sz w:val="28"/>
          <w:szCs w:val="28"/>
          <w:u w:val="single"/>
        </w:rPr>
      </w:pPr>
    </w:p>
    <w:p w14:paraId="4CD00211" w14:textId="77777777" w:rsidR="0045432F" w:rsidRDefault="0045432F" w:rsidP="0045432F">
      <w:pPr>
        <w:rPr>
          <w:b/>
          <w:bCs/>
          <w:sz w:val="28"/>
          <w:szCs w:val="28"/>
          <w:u w:val="single"/>
        </w:rPr>
      </w:pPr>
    </w:p>
    <w:p w14:paraId="62EC2841" w14:textId="77777777" w:rsidR="0045432F" w:rsidRDefault="0045432F" w:rsidP="0045432F">
      <w:pPr>
        <w:rPr>
          <w:b/>
          <w:bCs/>
          <w:sz w:val="28"/>
          <w:szCs w:val="28"/>
          <w:u w:val="single"/>
        </w:rPr>
      </w:pPr>
    </w:p>
    <w:p w14:paraId="18D13CE7" w14:textId="77777777" w:rsidR="0045432F" w:rsidRDefault="0045432F" w:rsidP="0045432F">
      <w:pPr>
        <w:rPr>
          <w:b/>
          <w:bCs/>
          <w:sz w:val="28"/>
          <w:szCs w:val="28"/>
          <w:u w:val="single"/>
        </w:rPr>
      </w:pPr>
    </w:p>
    <w:p w14:paraId="2E1A23FD" w14:textId="77777777" w:rsidR="0045432F" w:rsidRDefault="0045432F" w:rsidP="0045432F">
      <w:pPr>
        <w:rPr>
          <w:b/>
          <w:bCs/>
          <w:sz w:val="28"/>
          <w:szCs w:val="28"/>
          <w:u w:val="single"/>
        </w:rPr>
      </w:pPr>
    </w:p>
    <w:p w14:paraId="3BE371FC" w14:textId="77777777" w:rsidR="0045432F" w:rsidRDefault="0045432F" w:rsidP="0045432F">
      <w:pPr>
        <w:rPr>
          <w:b/>
          <w:bCs/>
          <w:sz w:val="28"/>
          <w:szCs w:val="28"/>
          <w:u w:val="single"/>
        </w:rPr>
      </w:pPr>
    </w:p>
    <w:p w14:paraId="1F98988E" w14:textId="77777777" w:rsidR="0045432F" w:rsidRDefault="0045432F" w:rsidP="0045432F">
      <w:pPr>
        <w:rPr>
          <w:b/>
          <w:bCs/>
          <w:sz w:val="28"/>
          <w:szCs w:val="28"/>
          <w:u w:val="single"/>
        </w:rPr>
      </w:pPr>
    </w:p>
    <w:p w14:paraId="3C21486B" w14:textId="77777777" w:rsidR="0045432F" w:rsidRDefault="0045432F" w:rsidP="0045432F">
      <w:pPr>
        <w:rPr>
          <w:b/>
          <w:bCs/>
          <w:sz w:val="28"/>
          <w:szCs w:val="28"/>
          <w:u w:val="single"/>
        </w:rPr>
      </w:pPr>
    </w:p>
    <w:p w14:paraId="63E3F9A0" w14:textId="77777777" w:rsidR="0045432F" w:rsidRDefault="0045432F" w:rsidP="0045432F">
      <w:pPr>
        <w:rPr>
          <w:b/>
          <w:bCs/>
          <w:sz w:val="28"/>
          <w:szCs w:val="28"/>
          <w:u w:val="single"/>
        </w:rPr>
      </w:pPr>
    </w:p>
    <w:p w14:paraId="3BEC5747" w14:textId="77777777" w:rsidR="0045432F" w:rsidRDefault="0045432F" w:rsidP="0045432F">
      <w:pPr>
        <w:rPr>
          <w:b/>
          <w:bCs/>
          <w:sz w:val="28"/>
          <w:szCs w:val="28"/>
          <w:u w:val="single"/>
        </w:rPr>
      </w:pPr>
    </w:p>
    <w:p w14:paraId="74DD04B3" w14:textId="77777777" w:rsidR="0045432F" w:rsidRDefault="0045432F" w:rsidP="0045432F">
      <w:pPr>
        <w:rPr>
          <w:b/>
          <w:bCs/>
          <w:sz w:val="28"/>
          <w:szCs w:val="28"/>
          <w:u w:val="single"/>
        </w:rPr>
      </w:pPr>
      <w:r>
        <w:rPr>
          <w:b/>
          <w:bCs/>
          <w:color w:val="000000" w:themeColor="text1"/>
          <w:sz w:val="28"/>
          <w:szCs w:val="28"/>
          <w:lang w:val="fr-FR"/>
        </w:rPr>
        <w:t>4. Example</w:t>
      </w:r>
      <w:r w:rsidRPr="008059B9">
        <w:rPr>
          <w:b/>
          <w:bCs/>
          <w:color w:val="000000" w:themeColor="text1"/>
          <w:sz w:val="28"/>
          <w:szCs w:val="28"/>
          <w:lang w:val="fr-FR"/>
        </w:rPr>
        <w:t xml:space="preserve"> o</w:t>
      </w:r>
      <w:r>
        <w:rPr>
          <w:b/>
          <w:bCs/>
          <w:color w:val="000000" w:themeColor="text1"/>
          <w:sz w:val="28"/>
          <w:szCs w:val="28"/>
          <w:lang w:val="fr-FR"/>
        </w:rPr>
        <w:t>f</w:t>
      </w:r>
      <w:r w:rsidRPr="008059B9">
        <w:rPr>
          <w:b/>
          <w:bCs/>
          <w:color w:val="000000" w:themeColor="text1"/>
          <w:sz w:val="28"/>
          <w:szCs w:val="28"/>
          <w:lang w:val="fr-FR"/>
        </w:rPr>
        <w:t xml:space="preserve"> VSUP + Bubble</w:t>
      </w:r>
      <w:r>
        <w:rPr>
          <w:b/>
          <w:bCs/>
          <w:color w:val="000000" w:themeColor="text1"/>
          <w:sz w:val="28"/>
          <w:szCs w:val="28"/>
          <w:lang w:val="fr-FR"/>
        </w:rPr>
        <w:t> :</w:t>
      </w:r>
    </w:p>
    <w:p w14:paraId="5E0A32EC" w14:textId="77777777" w:rsidR="0045432F" w:rsidRDefault="0045432F" w:rsidP="0045432F">
      <w:pPr>
        <w:rPr>
          <w:b/>
          <w:bCs/>
          <w:sz w:val="28"/>
          <w:szCs w:val="28"/>
          <w:u w:val="single"/>
        </w:rPr>
      </w:pPr>
    </w:p>
    <w:p w14:paraId="48507727" w14:textId="77777777" w:rsidR="0045432F" w:rsidRDefault="0045432F" w:rsidP="0045432F">
      <w:pPr>
        <w:rPr>
          <w:b/>
          <w:bCs/>
          <w:sz w:val="28"/>
          <w:szCs w:val="28"/>
        </w:rPr>
      </w:pPr>
      <w:r w:rsidRPr="00B25847">
        <w:rPr>
          <w:b/>
          <w:bCs/>
          <w:noProof/>
          <w:sz w:val="28"/>
          <w:szCs w:val="28"/>
          <w:u w:val="single"/>
        </w:rPr>
        <mc:AlternateContent>
          <mc:Choice Requires="wps">
            <w:drawing>
              <wp:anchor distT="0" distB="0" distL="114300" distR="114300" simplePos="0" relativeHeight="251726848" behindDoc="0" locked="0" layoutInCell="1" allowOverlap="1" wp14:anchorId="26F476B5" wp14:editId="0B7ACD42">
                <wp:simplePos x="0" y="0"/>
                <wp:positionH relativeFrom="column">
                  <wp:posOffset>4071407</wp:posOffset>
                </wp:positionH>
                <wp:positionV relativeFrom="paragraph">
                  <wp:posOffset>872490</wp:posOffset>
                </wp:positionV>
                <wp:extent cx="885614" cy="260350"/>
                <wp:effectExtent l="0" t="38100" r="0" b="82550"/>
                <wp:wrapNone/>
                <wp:docPr id="220" name="Straight Arrow Connector 220"/>
                <wp:cNvGraphicFramePr/>
                <a:graphic xmlns:a="http://schemas.openxmlformats.org/drawingml/2006/main">
                  <a:graphicData uri="http://schemas.microsoft.com/office/word/2010/wordprocessingShape">
                    <wps:wsp>
                      <wps:cNvCnPr/>
                      <wps:spPr>
                        <a:xfrm flipH="1" flipV="1">
                          <a:off x="0" y="0"/>
                          <a:ext cx="885614" cy="260350"/>
                        </a:xfrm>
                        <a:prstGeom prst="straightConnector1">
                          <a:avLst/>
                        </a:prstGeom>
                        <a:ln w="6350">
                          <a:tailEnd type="triangle"/>
                        </a:ln>
                        <a:effectLst>
                          <a:outerShdw blurRad="40000"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1F3C580" id="Straight Arrow Connector 220" o:spid="_x0000_s1026" type="#_x0000_t32" style="position:absolute;margin-left:320.6pt;margin-top:68.7pt;width:69.75pt;height:20.5pt;flip:x y;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" strokecolor="#4472c4 [3204]" strokeweight=".5pt">
                <v:stroke endarrow="block" joinstyle="miter"/>
                <v:shadow on="t" type="perspective" color="black" origin=",.5" offset=".55556mm,0" matrix="655f,,,655f"/>
              </v:shape>
            </w:pict>
          </mc:Fallback>
        </mc:AlternateContent>
      </w:r>
      <w:r w:rsidRPr="00B25847">
        <w:rPr>
          <w:b/>
          <w:bCs/>
          <w:noProof/>
          <w:sz w:val="28"/>
          <w:szCs w:val="28"/>
          <w:u w:val="single"/>
        </w:rPr>
        <mc:AlternateContent>
          <mc:Choice Requires="wps">
            <w:drawing>
              <wp:anchor distT="0" distB="0" distL="114300" distR="114300" simplePos="0" relativeHeight="251727872" behindDoc="0" locked="0" layoutInCell="1" allowOverlap="1" wp14:anchorId="012105BE" wp14:editId="6AE5F64E">
                <wp:simplePos x="0" y="0"/>
                <wp:positionH relativeFrom="column">
                  <wp:posOffset>2354368</wp:posOffset>
                </wp:positionH>
                <wp:positionV relativeFrom="paragraph">
                  <wp:posOffset>2701290</wp:posOffset>
                </wp:positionV>
                <wp:extent cx="593302" cy="214630"/>
                <wp:effectExtent l="25400" t="38100" r="3810" b="52070"/>
                <wp:wrapNone/>
                <wp:docPr id="221" name="Straight Arrow Connector 221"/>
                <wp:cNvGraphicFramePr/>
                <a:graphic xmlns:a="http://schemas.openxmlformats.org/drawingml/2006/main">
                  <a:graphicData uri="http://schemas.microsoft.com/office/word/2010/wordprocessingShape">
                    <wps:wsp>
                      <wps:cNvCnPr/>
                      <wps:spPr>
                        <a:xfrm flipH="1" flipV="1">
                          <a:off x="0" y="0"/>
                          <a:ext cx="593302" cy="214630"/>
                        </a:xfrm>
                        <a:prstGeom prst="straightConnector1">
                          <a:avLst/>
                        </a:prstGeom>
                        <a:ln w="6350">
                          <a:tailEnd type="triangle"/>
                        </a:ln>
                        <a:effectLst>
                          <a:outerShdw dist="20000" sx="1000" sy="1000" rotWithShape="0">
                            <a:srgbClr val="000000">
                              <a:alpha val="38000"/>
                            </a:srgbClr>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5AA619" id="Straight Arrow Connector 221" o:spid="_x0000_s1026" type="#_x0000_t32" style="position:absolute;margin-left:185.4pt;margin-top:212.7pt;width:46.7pt;height:16.9pt;flip:x y;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" strokecolor="#4472c4 [3204]" strokeweight=".5pt">
                <v:stroke endarrow="block" joinstyle="miter"/>
                <v:shadow on="t" type="perspective" color="black" opacity="24903f" origin=",.5" offset=".55556mm,0" matrix="655f,,,655f"/>
              </v:shape>
            </w:pict>
          </mc:Fallback>
        </mc:AlternateContent>
      </w:r>
      <w:r>
        <w:rPr>
          <w:b/>
          <w:bCs/>
          <w:noProof/>
          <w:color w:val="000000" w:themeColor="text1"/>
        </w:rPr>
        <mc:AlternateContent>
          <mc:Choice Requires="wps">
            <w:drawing>
              <wp:anchor distT="0" distB="0" distL="114300" distR="114300" simplePos="0" relativeHeight="251672576" behindDoc="0" locked="0" layoutInCell="1" allowOverlap="1" wp14:anchorId="1326F597" wp14:editId="58A86C68">
                <wp:simplePos x="0" y="0"/>
                <wp:positionH relativeFrom="column">
                  <wp:posOffset>36195</wp:posOffset>
                </wp:positionH>
                <wp:positionV relativeFrom="paragraph">
                  <wp:posOffset>623782</wp:posOffset>
                </wp:positionV>
                <wp:extent cx="2316057" cy="2579370"/>
                <wp:effectExtent l="0" t="0" r="8255" b="24130"/>
                <wp:wrapNone/>
                <wp:docPr id="236" name="Rectangle 236"/>
                <wp:cNvGraphicFramePr/>
                <a:graphic xmlns:a="http://schemas.openxmlformats.org/drawingml/2006/main">
                  <a:graphicData uri="http://schemas.microsoft.com/office/word/2010/wordprocessingShape">
                    <wps:wsp>
                      <wps:cNvSpPr/>
                      <wps:spPr>
                        <a:xfrm>
                          <a:off x="0" y="0"/>
                          <a:ext cx="2316057" cy="2579370"/>
                        </a:xfrm>
                        <a:prstGeom prst="rect">
                          <a:avLst/>
                        </a:prstGeom>
                        <a:noFill/>
                        <a:ln w="3175">
                          <a:solidFill>
                            <a:schemeClr val="bg1">
                              <a:lumMod val="85000"/>
                            </a:schemeClr>
                          </a:solidFill>
                        </a:ln>
                        <a:effectLst>
                          <a:outerShdw dist="23000" sx="1000" sy="1000" rotWithShape="0">
                            <a:srgbClr val="000000">
                              <a:alpha val="3500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0A5FEC" id="Rectangle 236" o:spid="_x0000_s1026" style="position:absolute;margin-left:2.85pt;margin-top:49.1pt;width:182.35pt;height:203.1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" filled="f" strokecolor="#d8d8d8 [2732]" strokeweight=".25pt">
                <v:shadow on="t" type="perspective" color="black" opacity="22937f" origin=",.5" offset=".63889mm,0" matrix="655f,,,655f"/>
              </v:rect>
            </w:pict>
          </mc:Fallback>
        </mc:AlternateContent>
      </w:r>
      <w:r w:rsidRPr="00B25847">
        <w:rPr>
          <w:b/>
          <w:bCs/>
          <w:noProof/>
          <w:sz w:val="28"/>
          <w:szCs w:val="28"/>
          <w:u w:val="single"/>
        </w:rPr>
        <mc:AlternateContent>
          <mc:Choice Requires="wps">
            <w:drawing>
              <wp:anchor distT="0" distB="0" distL="114300" distR="114300" simplePos="0" relativeHeight="251739136" behindDoc="0" locked="0" layoutInCell="1" allowOverlap="1" wp14:anchorId="5053C7B8" wp14:editId="3921B3F0">
                <wp:simplePos x="0" y="0"/>
                <wp:positionH relativeFrom="column">
                  <wp:posOffset>2379557</wp:posOffset>
                </wp:positionH>
                <wp:positionV relativeFrom="paragraph">
                  <wp:posOffset>1882140</wp:posOffset>
                </wp:positionV>
                <wp:extent cx="636270" cy="194310"/>
                <wp:effectExtent l="0" t="0" r="0" b="0"/>
                <wp:wrapNone/>
                <wp:docPr id="232" name="Text Box 232"/>
                <wp:cNvGraphicFramePr/>
                <a:graphic xmlns:a="http://schemas.openxmlformats.org/drawingml/2006/main">
                  <a:graphicData uri="http://schemas.microsoft.com/office/word/2010/wordprocessingShape">
                    <wps:wsp>
                      <wps:cNvSpPr txBox="1"/>
                      <wps:spPr>
                        <a:xfrm>
                          <a:off x="0" y="0"/>
                          <a:ext cx="636270" cy="194310"/>
                        </a:xfrm>
                        <a:prstGeom prst="rect">
                          <a:avLst/>
                        </a:prstGeom>
                        <a:solidFill>
                          <a:schemeClr val="lt1"/>
                        </a:solidFill>
                        <a:ln w="6350">
                          <a:noFill/>
                        </a:ln>
                      </wps:spPr>
                      <wps:txbx>
                        <w:txbxContent>
                          <w:p w14:paraId="673BC768" w14:textId="77777777" w:rsidR="0045432F" w:rsidRPr="00CC587A" w:rsidRDefault="0045432F" w:rsidP="0045432F">
                            <w:pPr>
                              <w:rPr>
                                <w:b/>
                                <w:bCs/>
                                <w:color w:val="FFD966" w:themeColor="accent4" w:themeTint="99"/>
                                <w:sz w:val="18"/>
                                <w:szCs w:val="18"/>
                              </w:rPr>
                            </w:pPr>
                            <w:r w:rsidRPr="00CC587A">
                              <w:rPr>
                                <w:b/>
                                <w:bCs/>
                                <w:color w:val="FFD966" w:themeColor="accent4" w:themeTint="99"/>
                                <w:sz w:val="18"/>
                                <w:szCs w:val="18"/>
                              </w:rPr>
                              <w:t xml:space="preserve">Cell to </w:t>
                            </w:r>
                            <w:r>
                              <w:rPr>
                                <w:b/>
                                <w:bCs/>
                                <w:color w:val="FFD966" w:themeColor="accent4" w:themeTint="99"/>
                                <w:sz w:val="18"/>
                                <w:szCs w:val="18"/>
                              </w:rPr>
                              <w:t>C</w:t>
                            </w:r>
                            <w:r w:rsidRPr="00CC587A">
                              <w:rPr>
                                <w:b/>
                                <w:bCs/>
                                <w:color w:val="FFD966" w:themeColor="accent4" w:themeTint="99"/>
                                <w:sz w:val="18"/>
                                <w:szCs w:val="18"/>
                              </w:rPr>
                              <w:t>lick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5053C7B8" id="Text Box 232" o:spid="_x0000_s1074" type="#_x0000_t202" style="position:absolute;margin-left:187.35pt;margin-top:148.2pt;width:50.1pt;height:15.3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" fillcolor="white [3201]" stroked="f" strokeweight=".5pt">
                <v:textbox inset="0,0,0,0">
                  <w:txbxContent>
                    <w:p w14:paraId="673BC768" w14:textId="77777777" w:rsidR="0045432F" w:rsidRPr="00CC587A" w:rsidRDefault="0045432F" w:rsidP="0045432F">
                      <w:pPr>
                        <w:rPr>
                          <w:b/>
                          <w:bCs/>
                          <w:color w:val="FFD966" w:themeColor="accent4" w:themeTint="99"/>
                          <w:sz w:val="18"/>
                          <w:szCs w:val="18"/>
                        </w:rPr>
                      </w:pPr>
                      <w:r w:rsidRPr="00CC587A">
                        <w:rPr>
                          <w:b/>
                          <w:bCs/>
                          <w:color w:val="FFD966" w:themeColor="accent4" w:themeTint="99"/>
                          <w:sz w:val="18"/>
                          <w:szCs w:val="18"/>
                        </w:rPr>
                        <w:t xml:space="preserve">Cell to </w:t>
                      </w:r>
                      <w:r>
                        <w:rPr>
                          <w:b/>
                          <w:bCs/>
                          <w:color w:val="FFD966" w:themeColor="accent4" w:themeTint="99"/>
                          <w:sz w:val="18"/>
                          <w:szCs w:val="18"/>
                        </w:rPr>
                        <w:t>C</w:t>
                      </w:r>
                      <w:r w:rsidRPr="00CC587A">
                        <w:rPr>
                          <w:b/>
                          <w:bCs/>
                          <w:color w:val="FFD966" w:themeColor="accent4" w:themeTint="99"/>
                          <w:sz w:val="18"/>
                          <w:szCs w:val="18"/>
                        </w:rPr>
                        <w:t>lick</w:t>
                      </w:r>
                    </w:p>
                  </w:txbxContent>
                </v:textbox>
              </v:shape>
            </w:pict>
          </mc:Fallback>
        </mc:AlternateContent>
      </w:r>
      <w:r w:rsidRPr="00B25847">
        <w:rPr>
          <w:b/>
          <w:bCs/>
          <w:noProof/>
          <w:sz w:val="28"/>
          <w:szCs w:val="28"/>
          <w:u w:val="single"/>
        </w:rPr>
        <mc:AlternateContent>
          <mc:Choice Requires="wps">
            <w:drawing>
              <wp:anchor distT="0" distB="0" distL="114300" distR="114300" simplePos="0" relativeHeight="251738112" behindDoc="0" locked="0" layoutInCell="1" allowOverlap="1" wp14:anchorId="5D00CCB6" wp14:editId="02BA49BF">
                <wp:simplePos x="0" y="0"/>
                <wp:positionH relativeFrom="column">
                  <wp:posOffset>1228937</wp:posOffset>
                </wp:positionH>
                <wp:positionV relativeFrom="paragraph">
                  <wp:posOffset>1631103</wp:posOffset>
                </wp:positionV>
                <wp:extent cx="1153160" cy="287020"/>
                <wp:effectExtent l="0" t="38100" r="15240" b="43180"/>
                <wp:wrapNone/>
                <wp:docPr id="231" name="Straight Arrow Connector 231"/>
                <wp:cNvGraphicFramePr/>
                <a:graphic xmlns:a="http://schemas.openxmlformats.org/drawingml/2006/main">
                  <a:graphicData uri="http://schemas.microsoft.com/office/word/2010/wordprocessingShape">
                    <wps:wsp>
                      <wps:cNvCnPr/>
                      <wps:spPr>
                        <a:xfrm flipH="1" flipV="1">
                          <a:off x="0" y="0"/>
                          <a:ext cx="1153160" cy="287020"/>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AA0A069" id="Straight Arrow Connector 231" o:spid="_x0000_s1026" type="#_x0000_t32" style="position:absolute;margin-left:96.75pt;margin-top:128.45pt;width:90.8pt;height:22.6pt;flip:x y;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" strokecolor="#4472c4 [3204]" strokeweight=".5pt">
                <v:stroke endarrow="block" joinstyle="miter"/>
                <v:shadow on="t" type="perspective" color="black" origin=",.5" offset=".55556mm,0" matrix="655f,,,655f"/>
              </v:shape>
            </w:pict>
          </mc:Fallback>
        </mc:AlternateContent>
      </w:r>
      <w:r w:rsidRPr="00B25847">
        <w:rPr>
          <w:b/>
          <w:bCs/>
          <w:noProof/>
          <w:sz w:val="28"/>
          <w:szCs w:val="28"/>
          <w:u w:val="single"/>
        </w:rPr>
        <mc:AlternateContent>
          <mc:Choice Requires="wps">
            <w:drawing>
              <wp:anchor distT="0" distB="0" distL="114300" distR="114300" simplePos="0" relativeHeight="251737088" behindDoc="0" locked="0" layoutInCell="1" allowOverlap="1" wp14:anchorId="3FABDFE1" wp14:editId="3FB89D1F">
                <wp:simplePos x="0" y="0"/>
                <wp:positionH relativeFrom="column">
                  <wp:posOffset>4956175</wp:posOffset>
                </wp:positionH>
                <wp:positionV relativeFrom="paragraph">
                  <wp:posOffset>1071245</wp:posOffset>
                </wp:positionV>
                <wp:extent cx="440267" cy="175871"/>
                <wp:effectExtent l="0" t="0" r="0" b="0"/>
                <wp:wrapNone/>
                <wp:docPr id="230" name="Text Box 230"/>
                <wp:cNvGraphicFramePr/>
                <a:graphic xmlns:a="http://schemas.openxmlformats.org/drawingml/2006/main">
                  <a:graphicData uri="http://schemas.microsoft.com/office/word/2010/wordprocessingShape">
                    <wps:wsp>
                      <wps:cNvSpPr txBox="1"/>
                      <wps:spPr>
                        <a:xfrm>
                          <a:off x="0" y="0"/>
                          <a:ext cx="440267" cy="175871"/>
                        </a:xfrm>
                        <a:prstGeom prst="rect">
                          <a:avLst/>
                        </a:prstGeom>
                        <a:solidFill>
                          <a:schemeClr val="lt1"/>
                        </a:solidFill>
                        <a:ln w="6350">
                          <a:noFill/>
                        </a:ln>
                      </wps:spPr>
                      <wps:txbx>
                        <w:txbxContent>
                          <w:p w14:paraId="59F4C795" w14:textId="77777777" w:rsidR="0045432F" w:rsidRPr="001B5743" w:rsidRDefault="0045432F" w:rsidP="0045432F">
                            <w:pPr>
                              <w:rPr>
                                <w:sz w:val="18"/>
                                <w:szCs w:val="18"/>
                              </w:rPr>
                            </w:pPr>
                            <w:r>
                              <w:rPr>
                                <w:sz w:val="18"/>
                                <w:szCs w:val="18"/>
                              </w:rPr>
                              <w:t>CA=35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3FABDFE1" id="Text Box 230" o:spid="_x0000_s1075" type="#_x0000_t202" style="position:absolute;margin-left:390.25pt;margin-top:84.35pt;width:34.65pt;height:13.85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" fillcolor="white [3201]" stroked="f" strokeweight=".5pt">
                <v:textbox inset="0,0,0,0">
                  <w:txbxContent>
                    <w:p w14:paraId="59F4C795" w14:textId="77777777" w:rsidR="0045432F" w:rsidRPr="001B5743" w:rsidRDefault="0045432F" w:rsidP="0045432F">
                      <w:pPr>
                        <w:rPr>
                          <w:sz w:val="18"/>
                          <w:szCs w:val="18"/>
                        </w:rPr>
                      </w:pPr>
                      <w:r>
                        <w:rPr>
                          <w:sz w:val="18"/>
                          <w:szCs w:val="18"/>
                        </w:rPr>
                        <w:t>CA=35</w:t>
                      </w:r>
                    </w:p>
                  </w:txbxContent>
                </v:textbox>
              </v:shape>
            </w:pict>
          </mc:Fallback>
        </mc:AlternateContent>
      </w:r>
      <w:r w:rsidRPr="00B25847">
        <w:rPr>
          <w:b/>
          <w:bCs/>
          <w:noProof/>
          <w:sz w:val="28"/>
          <w:szCs w:val="28"/>
          <w:u w:val="single"/>
        </w:rPr>
        <mc:AlternateContent>
          <mc:Choice Requires="wps">
            <w:drawing>
              <wp:anchor distT="0" distB="0" distL="114300" distR="114300" simplePos="0" relativeHeight="251736064" behindDoc="0" locked="0" layoutInCell="1" allowOverlap="1" wp14:anchorId="28708BB3" wp14:editId="00AC18EA">
                <wp:simplePos x="0" y="0"/>
                <wp:positionH relativeFrom="column">
                  <wp:posOffset>3925782</wp:posOffset>
                </wp:positionH>
                <wp:positionV relativeFrom="paragraph">
                  <wp:posOffset>265218</wp:posOffset>
                </wp:positionV>
                <wp:extent cx="562187" cy="176082"/>
                <wp:effectExtent l="0" t="0" r="0" b="0"/>
                <wp:wrapNone/>
                <wp:docPr id="229" name="Text Box 229"/>
                <wp:cNvGraphicFramePr/>
                <a:graphic xmlns:a="http://schemas.openxmlformats.org/drawingml/2006/main">
                  <a:graphicData uri="http://schemas.microsoft.com/office/word/2010/wordprocessingShape">
                    <wps:wsp>
                      <wps:cNvSpPr txBox="1"/>
                      <wps:spPr>
                        <a:xfrm>
                          <a:off x="0" y="0"/>
                          <a:ext cx="562187" cy="176082"/>
                        </a:xfrm>
                        <a:prstGeom prst="rect">
                          <a:avLst/>
                        </a:prstGeom>
                        <a:solidFill>
                          <a:schemeClr val="lt1"/>
                        </a:solidFill>
                        <a:ln w="6350">
                          <a:noFill/>
                        </a:ln>
                      </wps:spPr>
                      <wps:txbx>
                        <w:txbxContent>
                          <w:p w14:paraId="022703BC" w14:textId="77777777" w:rsidR="0045432F" w:rsidRPr="001B5743" w:rsidRDefault="0045432F" w:rsidP="0045432F">
                            <w:pPr>
                              <w:rPr>
                                <w:sz w:val="18"/>
                                <w:szCs w:val="18"/>
                              </w:rPr>
                            </w:pPr>
                            <w:r>
                              <w:rPr>
                                <w:sz w:val="18"/>
                                <w:szCs w:val="18"/>
                              </w:rPr>
                              <w:t>Value=25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8708BB3" id="Text Box 229" o:spid="_x0000_s1076" type="#_x0000_t202" style="position:absolute;margin-left:309.1pt;margin-top:20.9pt;width:44.25pt;height:13.85pt;z-index:2517360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" fillcolor="white [3201]" stroked="f" strokeweight=".5pt">
                <v:textbox inset="0,0,0,0">
                  <w:txbxContent>
                    <w:p w14:paraId="022703BC" w14:textId="77777777" w:rsidR="0045432F" w:rsidRPr="001B5743" w:rsidRDefault="0045432F" w:rsidP="0045432F">
                      <w:pPr>
                        <w:rPr>
                          <w:sz w:val="18"/>
                          <w:szCs w:val="18"/>
                        </w:rPr>
                      </w:pPr>
                      <w:r>
                        <w:rPr>
                          <w:sz w:val="18"/>
                          <w:szCs w:val="18"/>
                        </w:rPr>
                        <w:t>Value=25</w:t>
                      </w:r>
                    </w:p>
                  </w:txbxContent>
                </v:textbox>
              </v:shape>
            </w:pict>
          </mc:Fallback>
        </mc:AlternateContent>
      </w:r>
      <w:r w:rsidRPr="00B25847">
        <w:rPr>
          <w:b/>
          <w:bCs/>
          <w:noProof/>
          <w:sz w:val="28"/>
          <w:szCs w:val="28"/>
          <w:u w:val="single"/>
        </w:rPr>
        <mc:AlternateContent>
          <mc:Choice Requires="wps">
            <w:drawing>
              <wp:anchor distT="0" distB="0" distL="114300" distR="114300" simplePos="0" relativeHeight="251735040" behindDoc="0" locked="0" layoutInCell="1" allowOverlap="1" wp14:anchorId="6544760A" wp14:editId="0E713DD8">
                <wp:simplePos x="0" y="0"/>
                <wp:positionH relativeFrom="column">
                  <wp:posOffset>4026323</wp:posOffset>
                </wp:positionH>
                <wp:positionV relativeFrom="paragraph">
                  <wp:posOffset>387350</wp:posOffset>
                </wp:positionV>
                <wp:extent cx="45719" cy="447040"/>
                <wp:effectExtent l="25400" t="0" r="56515" b="35560"/>
                <wp:wrapNone/>
                <wp:docPr id="228" name="Straight Arrow Connector 228"/>
                <wp:cNvGraphicFramePr/>
                <a:graphic xmlns:a="http://schemas.openxmlformats.org/drawingml/2006/main">
                  <a:graphicData uri="http://schemas.microsoft.com/office/word/2010/wordprocessingShape">
                    <wps:wsp>
                      <wps:cNvCnPr/>
                      <wps:spPr>
                        <a:xfrm>
                          <a:off x="0" y="0"/>
                          <a:ext cx="45719" cy="447040"/>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841FD1" id="Straight Arrow Connector 228" o:spid="_x0000_s1026" type="#_x0000_t32" style="position:absolute;margin-left:317.05pt;margin-top:30.5pt;width:3.6pt;height:35.2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" strokecolor="#4472c4 [3204]" strokeweight=".5pt">
                <v:stroke endarrow="block" joinstyle="miter"/>
                <v:shadow on="t" type="perspective" color="black" origin=",.5" offset=".55556mm,0" matrix="655f,,,655f"/>
              </v:shape>
            </w:pict>
          </mc:Fallback>
        </mc:AlternateContent>
      </w:r>
      <w:r w:rsidRPr="00B25847">
        <w:rPr>
          <w:b/>
          <w:bCs/>
          <w:noProof/>
          <w:sz w:val="28"/>
          <w:szCs w:val="28"/>
          <w:u w:val="single"/>
        </w:rPr>
        <mc:AlternateContent>
          <mc:Choice Requires="wps">
            <w:drawing>
              <wp:anchor distT="0" distB="0" distL="114300" distR="114300" simplePos="0" relativeHeight="251729920" behindDoc="0" locked="0" layoutInCell="1" allowOverlap="1" wp14:anchorId="295E4F1A" wp14:editId="220D64CD">
                <wp:simplePos x="0" y="0"/>
                <wp:positionH relativeFrom="column">
                  <wp:posOffset>2191808</wp:posOffset>
                </wp:positionH>
                <wp:positionV relativeFrom="paragraph">
                  <wp:posOffset>89535</wp:posOffset>
                </wp:positionV>
                <wp:extent cx="562187" cy="176082"/>
                <wp:effectExtent l="0" t="0" r="0" b="0"/>
                <wp:wrapNone/>
                <wp:docPr id="223" name="Text Box 223"/>
                <wp:cNvGraphicFramePr/>
                <a:graphic xmlns:a="http://schemas.openxmlformats.org/drawingml/2006/main">
                  <a:graphicData uri="http://schemas.microsoft.com/office/word/2010/wordprocessingShape">
                    <wps:wsp>
                      <wps:cNvSpPr txBox="1"/>
                      <wps:spPr>
                        <a:xfrm>
                          <a:off x="0" y="0"/>
                          <a:ext cx="562187" cy="176082"/>
                        </a:xfrm>
                        <a:prstGeom prst="rect">
                          <a:avLst/>
                        </a:prstGeom>
                        <a:solidFill>
                          <a:schemeClr val="lt1"/>
                        </a:solidFill>
                        <a:ln w="6350">
                          <a:noFill/>
                        </a:ln>
                      </wps:spPr>
                      <wps:txbx>
                        <w:txbxContent>
                          <w:p w14:paraId="430D3197" w14:textId="77777777" w:rsidR="0045432F" w:rsidRPr="001B5743" w:rsidRDefault="0045432F" w:rsidP="0045432F">
                            <w:pPr>
                              <w:rPr>
                                <w:sz w:val="18"/>
                                <w:szCs w:val="18"/>
                              </w:rPr>
                            </w:pPr>
                            <w:r w:rsidRPr="001B5743">
                              <w:rPr>
                                <w:sz w:val="18"/>
                                <w:szCs w:val="18"/>
                              </w:rPr>
                              <w:t>Legend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295E4F1A" id="Text Box 223" o:spid="_x0000_s1077" type="#_x0000_t202" style="position:absolute;margin-left:172.6pt;margin-top:7.05pt;width:44.25pt;height:13.85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" fillcolor="white [3201]" stroked="f" strokeweight=".5pt">
                <v:textbox inset="0,0,0,0">
                  <w:txbxContent>
                    <w:p w14:paraId="430D3197" w14:textId="77777777" w:rsidR="0045432F" w:rsidRPr="001B5743" w:rsidRDefault="0045432F" w:rsidP="0045432F">
                      <w:pPr>
                        <w:rPr>
                          <w:sz w:val="18"/>
                          <w:szCs w:val="18"/>
                        </w:rPr>
                      </w:pPr>
                      <w:r w:rsidRPr="001B5743">
                        <w:rPr>
                          <w:sz w:val="18"/>
                          <w:szCs w:val="18"/>
                        </w:rPr>
                        <w:t>Legend</w:t>
                      </w:r>
                    </w:p>
                  </w:txbxContent>
                </v:textbox>
              </v:shape>
            </w:pict>
          </mc:Fallback>
        </mc:AlternateContent>
      </w:r>
      <w:r w:rsidRPr="00B25847">
        <w:rPr>
          <w:b/>
          <w:bCs/>
          <w:noProof/>
          <w:sz w:val="28"/>
          <w:szCs w:val="28"/>
          <w:u w:val="single"/>
        </w:rPr>
        <mc:AlternateContent>
          <mc:Choice Requires="wps">
            <w:drawing>
              <wp:anchor distT="0" distB="0" distL="114300" distR="114300" simplePos="0" relativeHeight="251730944" behindDoc="0" locked="0" layoutInCell="1" allowOverlap="1" wp14:anchorId="76E0C378" wp14:editId="27B7B8DF">
                <wp:simplePos x="0" y="0"/>
                <wp:positionH relativeFrom="column">
                  <wp:posOffset>2537883</wp:posOffset>
                </wp:positionH>
                <wp:positionV relativeFrom="paragraph">
                  <wp:posOffset>265429</wp:posOffset>
                </wp:positionV>
                <wp:extent cx="355600" cy="121497"/>
                <wp:effectExtent l="0" t="0" r="50800" b="43815"/>
                <wp:wrapNone/>
                <wp:docPr id="224" name="Straight Arrow Connector 224"/>
                <wp:cNvGraphicFramePr/>
                <a:graphic xmlns:a="http://schemas.openxmlformats.org/drawingml/2006/main">
                  <a:graphicData uri="http://schemas.microsoft.com/office/word/2010/wordprocessingShape">
                    <wps:wsp>
                      <wps:cNvCnPr/>
                      <wps:spPr>
                        <a:xfrm>
                          <a:off x="0" y="0"/>
                          <a:ext cx="355600" cy="121497"/>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3EEA23" id="Straight Arrow Connector 224" o:spid="_x0000_s1026" type="#_x0000_t32" style="position:absolute;margin-left:199.85pt;margin-top:20.9pt;width:28pt;height:9.5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" strokecolor="#4472c4 [3204]" strokeweight=".5pt">
                <v:stroke endarrow="block" joinstyle="miter"/>
                <v:shadow on="t" type="perspective" color="black" origin=",.5" offset=".55556mm,0" matrix="655f,,,655f"/>
              </v:shape>
            </w:pict>
          </mc:Fallback>
        </mc:AlternateContent>
      </w:r>
      <w:r w:rsidRPr="00B25847">
        <w:rPr>
          <w:b/>
          <w:bCs/>
          <w:noProof/>
          <w:sz w:val="28"/>
          <w:szCs w:val="28"/>
          <w:u w:val="single"/>
        </w:rPr>
        <mc:AlternateContent>
          <mc:Choice Requires="wps">
            <w:drawing>
              <wp:anchor distT="0" distB="0" distL="114300" distR="114300" simplePos="0" relativeHeight="251741184" behindDoc="0" locked="0" layoutInCell="1" allowOverlap="1" wp14:anchorId="4E3C1A9A" wp14:editId="72D56CBF">
                <wp:simplePos x="0" y="0"/>
                <wp:positionH relativeFrom="column">
                  <wp:posOffset>490643</wp:posOffset>
                </wp:positionH>
                <wp:positionV relativeFrom="paragraph">
                  <wp:posOffset>189229</wp:posOffset>
                </wp:positionV>
                <wp:extent cx="198120" cy="197697"/>
                <wp:effectExtent l="25400" t="25400" r="17780" b="43815"/>
                <wp:wrapNone/>
                <wp:docPr id="234" name="Straight Arrow Connector 234"/>
                <wp:cNvGraphicFramePr/>
                <a:graphic xmlns:a="http://schemas.openxmlformats.org/drawingml/2006/main">
                  <a:graphicData uri="http://schemas.microsoft.com/office/word/2010/wordprocessingShape">
                    <wps:wsp>
                      <wps:cNvCnPr/>
                      <wps:spPr>
                        <a:xfrm flipH="1" flipV="1">
                          <a:off x="0" y="0"/>
                          <a:ext cx="198120" cy="197697"/>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AB0E44" id="Straight Arrow Connector 234" o:spid="_x0000_s1026" type="#_x0000_t32" style="position:absolute;margin-left:38.65pt;margin-top:14.9pt;width:15.6pt;height:15.55pt;flip:x y;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" strokecolor="#4472c4 [3204]" strokeweight=".5pt">
                <v:stroke endarrow="block" joinstyle="miter"/>
                <v:shadow on="t" type="perspective" color="black" origin=",.5" offset=".55556mm,0" matrix="655f,,,655f"/>
              </v:shape>
            </w:pict>
          </mc:Fallback>
        </mc:AlternateContent>
      </w:r>
      <w:r w:rsidRPr="00B25847">
        <w:rPr>
          <w:b/>
          <w:bCs/>
          <w:noProof/>
          <w:sz w:val="28"/>
          <w:szCs w:val="28"/>
          <w:u w:val="single"/>
        </w:rPr>
        <mc:AlternateContent>
          <mc:Choice Requires="wps">
            <w:drawing>
              <wp:anchor distT="0" distB="0" distL="114300" distR="114300" simplePos="0" relativeHeight="251740160" behindDoc="0" locked="0" layoutInCell="1" allowOverlap="1" wp14:anchorId="00B9BD52" wp14:editId="70A0B5D9">
                <wp:simplePos x="0" y="0"/>
                <wp:positionH relativeFrom="column">
                  <wp:posOffset>431377</wp:posOffset>
                </wp:positionH>
                <wp:positionV relativeFrom="paragraph">
                  <wp:posOffset>400897</wp:posOffset>
                </wp:positionV>
                <wp:extent cx="866775" cy="175895"/>
                <wp:effectExtent l="0" t="0" r="0" b="1905"/>
                <wp:wrapNone/>
                <wp:docPr id="233" name="Text Box 233"/>
                <wp:cNvGraphicFramePr/>
                <a:graphic xmlns:a="http://schemas.openxmlformats.org/drawingml/2006/main">
                  <a:graphicData uri="http://schemas.microsoft.com/office/word/2010/wordprocessingShape">
                    <wps:wsp>
                      <wps:cNvSpPr txBox="1"/>
                      <wps:spPr>
                        <a:xfrm>
                          <a:off x="0" y="0"/>
                          <a:ext cx="866775" cy="175895"/>
                        </a:xfrm>
                        <a:prstGeom prst="rect">
                          <a:avLst/>
                        </a:prstGeom>
                        <a:solidFill>
                          <a:schemeClr val="lt1"/>
                        </a:solidFill>
                        <a:ln w="6350">
                          <a:noFill/>
                        </a:ln>
                      </wps:spPr>
                      <wps:txbx>
                        <w:txbxContent>
                          <w:p w14:paraId="2BD1F34C" w14:textId="77777777" w:rsidR="0045432F" w:rsidRPr="001B5743" w:rsidRDefault="0045432F" w:rsidP="0045432F">
                            <w:pPr>
                              <w:rPr>
                                <w:sz w:val="18"/>
                                <w:szCs w:val="18"/>
                              </w:rPr>
                            </w:pPr>
                            <w:r>
                              <w:rPr>
                                <w:sz w:val="18"/>
                                <w:szCs w:val="18"/>
                              </w:rPr>
                              <w:t>Module 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00B9BD52" id="Text Box 233" o:spid="_x0000_s1078" type="#_x0000_t202" style="position:absolute;margin-left:33.95pt;margin-top:31.55pt;width:68.25pt;height:13.85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" fillcolor="white [3201]" stroked="f" strokeweight=".5pt">
                <v:textbox inset="0,0,0,0">
                  <w:txbxContent>
                    <w:p w14:paraId="2BD1F34C" w14:textId="77777777" w:rsidR="0045432F" w:rsidRPr="001B5743" w:rsidRDefault="0045432F" w:rsidP="0045432F">
                      <w:pPr>
                        <w:rPr>
                          <w:sz w:val="18"/>
                          <w:szCs w:val="18"/>
                        </w:rPr>
                      </w:pPr>
                      <w:r>
                        <w:rPr>
                          <w:sz w:val="18"/>
                          <w:szCs w:val="18"/>
                        </w:rPr>
                        <w:t>Module Name</w:t>
                      </w:r>
                    </w:p>
                  </w:txbxContent>
                </v:textbox>
              </v:shape>
            </w:pict>
          </mc:Fallback>
        </mc:AlternateContent>
      </w:r>
      <w:r w:rsidRPr="00B25847">
        <w:rPr>
          <w:b/>
          <w:bCs/>
          <w:noProof/>
          <w:sz w:val="28"/>
          <w:szCs w:val="28"/>
          <w:u w:val="single"/>
        </w:rPr>
        <mc:AlternateContent>
          <mc:Choice Requires="wps">
            <w:drawing>
              <wp:anchor distT="0" distB="0" distL="114300" distR="114300" simplePos="0" relativeHeight="251734016" behindDoc="0" locked="0" layoutInCell="1" allowOverlap="1" wp14:anchorId="606D357A" wp14:editId="58A9610F">
                <wp:simplePos x="0" y="0"/>
                <wp:positionH relativeFrom="column">
                  <wp:posOffset>5260763</wp:posOffset>
                </wp:positionH>
                <wp:positionV relativeFrom="paragraph">
                  <wp:posOffset>2234776</wp:posOffset>
                </wp:positionV>
                <wp:extent cx="487680" cy="522605"/>
                <wp:effectExtent l="0" t="25400" r="33020" b="36195"/>
                <wp:wrapNone/>
                <wp:docPr id="227" name="Straight Arrow Connector 227"/>
                <wp:cNvGraphicFramePr/>
                <a:graphic xmlns:a="http://schemas.openxmlformats.org/drawingml/2006/main">
                  <a:graphicData uri="http://schemas.microsoft.com/office/word/2010/wordprocessingShape">
                    <wps:wsp>
                      <wps:cNvCnPr/>
                      <wps:spPr>
                        <a:xfrm flipV="1">
                          <a:off x="0" y="0"/>
                          <a:ext cx="487680" cy="522605"/>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shape w14:anchorId="58ECE54A" id="Straight Arrow Connector 227" o:spid="_x0000_s1026" type="#_x0000_t32" style="position:absolute;margin-left:414.25pt;margin-top:175.95pt;width:38.4pt;height:41.15pt;flip:y;z-index:2517340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" strokecolor="#4472c4 [3204]" strokeweight=".5pt">
                <v:stroke endarrow="block" joinstyle="miter"/>
                <v:shadow on="t" type="perspective" color="black" origin=",.5" offset=".55556mm,0" matrix="655f,,,655f"/>
              </v:shape>
            </w:pict>
          </mc:Fallback>
        </mc:AlternateContent>
      </w:r>
      <w:r w:rsidRPr="00B25847">
        <w:rPr>
          <w:b/>
          <w:bCs/>
          <w:noProof/>
          <w:sz w:val="28"/>
          <w:szCs w:val="28"/>
          <w:u w:val="single"/>
        </w:rPr>
        <mc:AlternateContent>
          <mc:Choice Requires="wps">
            <w:drawing>
              <wp:anchor distT="0" distB="0" distL="114300" distR="114300" simplePos="0" relativeHeight="251731968" behindDoc="0" locked="0" layoutInCell="1" allowOverlap="1" wp14:anchorId="74FD712F" wp14:editId="39EC1821">
                <wp:simplePos x="0" y="0"/>
                <wp:positionH relativeFrom="column">
                  <wp:posOffset>4694555</wp:posOffset>
                </wp:positionH>
                <wp:positionV relativeFrom="paragraph">
                  <wp:posOffset>2759710</wp:posOffset>
                </wp:positionV>
                <wp:extent cx="886460" cy="175260"/>
                <wp:effectExtent l="0" t="0" r="2540" b="2540"/>
                <wp:wrapNone/>
                <wp:docPr id="225" name="Text Box 225"/>
                <wp:cNvGraphicFramePr/>
                <a:graphic xmlns:a="http://schemas.openxmlformats.org/drawingml/2006/main">
                  <a:graphicData uri="http://schemas.microsoft.com/office/word/2010/wordprocessingShape">
                    <wps:wsp>
                      <wps:cNvSpPr txBox="1"/>
                      <wps:spPr>
                        <a:xfrm>
                          <a:off x="0" y="0"/>
                          <a:ext cx="886460" cy="175260"/>
                        </a:xfrm>
                        <a:prstGeom prst="rect">
                          <a:avLst/>
                        </a:prstGeom>
                        <a:solidFill>
                          <a:schemeClr val="lt1"/>
                        </a:solidFill>
                        <a:ln w="6350">
                          <a:noFill/>
                        </a:ln>
                      </wps:spPr>
                      <wps:txbx>
                        <w:txbxContent>
                          <w:p w14:paraId="3CFA7256" w14:textId="77777777" w:rsidR="0045432F" w:rsidRPr="001B5743" w:rsidRDefault="0045432F" w:rsidP="0045432F">
                            <w:pPr>
                              <w:rPr>
                                <w:sz w:val="16"/>
                                <w:szCs w:val="16"/>
                              </w:rPr>
                            </w:pPr>
                            <w:r w:rsidRPr="001B5743">
                              <w:rPr>
                                <w:sz w:val="16"/>
                                <w:szCs w:val="16"/>
                              </w:rPr>
                              <w:t>Question Parameters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74FD712F" id="Text Box 225" o:spid="_x0000_s1079" type="#_x0000_t202" style="position:absolute;margin-left:369.65pt;margin-top:217.3pt;width:69.8pt;height:13.8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" fillcolor="white [3201]" stroked="f" strokeweight=".5pt">
                <v:textbox inset="0,0,0,0">
                  <w:txbxContent>
                    <w:p w14:paraId="3CFA7256" w14:textId="77777777" w:rsidR="0045432F" w:rsidRPr="001B5743" w:rsidRDefault="0045432F" w:rsidP="0045432F">
                      <w:pPr>
                        <w:rPr>
                          <w:sz w:val="16"/>
                          <w:szCs w:val="16"/>
                        </w:rPr>
                      </w:pPr>
                      <w:r w:rsidRPr="001B5743">
                        <w:rPr>
                          <w:sz w:val="16"/>
                          <w:szCs w:val="16"/>
                        </w:rPr>
                        <w:t>Question Parameters</w:t>
                      </w:r>
                    </w:p>
                  </w:txbxContent>
                </v:textbox>
              </v:shape>
            </w:pict>
          </mc:Fallback>
        </mc:AlternateContent>
      </w:r>
      <w:r w:rsidRPr="00B25847">
        <w:rPr>
          <w:b/>
          <w:bCs/>
          <w:noProof/>
          <w:sz w:val="28"/>
          <w:szCs w:val="28"/>
          <w:u w:val="single"/>
        </w:rPr>
        <mc:AlternateContent>
          <mc:Choice Requires="wps">
            <w:drawing>
              <wp:anchor distT="0" distB="0" distL="114300" distR="114300" simplePos="0" relativeHeight="251732992" behindDoc="0" locked="0" layoutInCell="1" allowOverlap="1" wp14:anchorId="31666DCD" wp14:editId="418F13B6">
                <wp:simplePos x="0" y="0"/>
                <wp:positionH relativeFrom="column">
                  <wp:posOffset>5053965</wp:posOffset>
                </wp:positionH>
                <wp:positionV relativeFrom="paragraph">
                  <wp:posOffset>2236470</wp:posOffset>
                </wp:positionV>
                <wp:extent cx="209550" cy="521335"/>
                <wp:effectExtent l="25400" t="25400" r="19050" b="37465"/>
                <wp:wrapNone/>
                <wp:docPr id="226" name="Straight Arrow Connector 226"/>
                <wp:cNvGraphicFramePr/>
                <a:graphic xmlns:a="http://schemas.openxmlformats.org/drawingml/2006/main">
                  <a:graphicData uri="http://schemas.microsoft.com/office/word/2010/wordprocessingShape">
                    <wps:wsp>
                      <wps:cNvCnPr/>
                      <wps:spPr>
                        <a:xfrm flipH="1" flipV="1">
                          <a:off x="0" y="0"/>
                          <a:ext cx="209550" cy="521335"/>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554D8E79" id="Straight Arrow Connector 226" o:spid="_x0000_s1026" type="#_x0000_t32" style="position:absolute;margin-left:397.95pt;margin-top:176.1pt;width:16.5pt;height:41.05pt;flip:x y;z-index:251732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" strokecolor="#4472c4 [3204]" strokeweight=".5pt">
                <v:stroke endarrow="block" joinstyle="miter"/>
                <v:shadow on="t" type="perspective" color="black" origin=",.5" offset=".55556mm,0" matrix="655f,,,655f"/>
              </v:shape>
            </w:pict>
          </mc:Fallback>
        </mc:AlternateContent>
      </w:r>
      <w:r>
        <w:rPr>
          <w:b/>
          <w:bCs/>
          <w:noProof/>
          <w:color w:val="000000" w:themeColor="text1"/>
        </w:rPr>
        <mc:AlternateContent>
          <mc:Choice Requires="wps">
            <w:drawing>
              <wp:anchor distT="0" distB="0" distL="114300" distR="114300" simplePos="0" relativeHeight="251673600" behindDoc="0" locked="0" layoutInCell="1" allowOverlap="1" wp14:anchorId="28F3F679" wp14:editId="32435321">
                <wp:simplePos x="0" y="0"/>
                <wp:positionH relativeFrom="column">
                  <wp:posOffset>2893695</wp:posOffset>
                </wp:positionH>
                <wp:positionV relativeFrom="paragraph">
                  <wp:posOffset>231352</wp:posOffset>
                </wp:positionV>
                <wp:extent cx="2790190" cy="1591310"/>
                <wp:effectExtent l="0" t="0" r="16510" b="21590"/>
                <wp:wrapNone/>
                <wp:docPr id="235" name="Rectangle 235"/>
                <wp:cNvGraphicFramePr/>
                <a:graphic xmlns:a="http://schemas.openxmlformats.org/drawingml/2006/main">
                  <a:graphicData uri="http://schemas.microsoft.com/office/word/2010/wordprocessingShape">
                    <wps:wsp>
                      <wps:cNvSpPr/>
                      <wps:spPr>
                        <a:xfrm>
                          <a:off x="0" y="0"/>
                          <a:ext cx="2790190" cy="1591310"/>
                        </a:xfrm>
                        <a:prstGeom prst="rect">
                          <a:avLst/>
                        </a:prstGeom>
                        <a:noFill/>
                        <a:ln w="3175">
                          <a:solidFill>
                            <a:schemeClr val="bg1">
                              <a:lumMod val="85000"/>
                            </a:schemeClr>
                          </a:solidFill>
                        </a:ln>
                        <a:effectLst>
                          <a:outerShdw dist="23000" sx="1000" sy="1000" rotWithShape="0">
                            <a:srgbClr val="000000">
                              <a:alpha val="3500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A29E1BB" id="Rectangle 235" o:spid="_x0000_s1026" style="position:absolute;margin-left:227.85pt;margin-top:18.2pt;width:219.7pt;height:125.3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" filled="f" strokecolor="#d8d8d8 [2732]" strokeweight=".25pt">
                <v:shadow on="t" type="perspective" color="black" opacity="22937f" origin=",.5" offset=".63889mm,0" matrix="655f,,,655f"/>
              </v:rect>
            </w:pict>
          </mc:Fallback>
        </mc:AlternateContent>
      </w:r>
      <w:r w:rsidRPr="00B25847">
        <w:rPr>
          <w:b/>
          <w:bCs/>
          <w:noProof/>
          <w:sz w:val="28"/>
          <w:szCs w:val="28"/>
          <w:u w:val="single"/>
        </w:rPr>
        <mc:AlternateContent>
          <mc:Choice Requires="wps">
            <w:drawing>
              <wp:anchor distT="0" distB="0" distL="114300" distR="114300" simplePos="0" relativeHeight="251728896" behindDoc="0" locked="0" layoutInCell="1" allowOverlap="1" wp14:anchorId="5BD8E44A" wp14:editId="2ABAD9C7">
                <wp:simplePos x="0" y="0"/>
                <wp:positionH relativeFrom="column">
                  <wp:posOffset>2957618</wp:posOffset>
                </wp:positionH>
                <wp:positionV relativeFrom="paragraph">
                  <wp:posOffset>2879725</wp:posOffset>
                </wp:positionV>
                <wp:extent cx="386080" cy="176082"/>
                <wp:effectExtent l="0" t="0" r="0" b="0"/>
                <wp:wrapNone/>
                <wp:docPr id="222" name="Text Box 222"/>
                <wp:cNvGraphicFramePr/>
                <a:graphic xmlns:a="http://schemas.openxmlformats.org/drawingml/2006/main">
                  <a:graphicData uri="http://schemas.microsoft.com/office/word/2010/wordprocessingShape">
                    <wps:wsp>
                      <wps:cNvSpPr txBox="1"/>
                      <wps:spPr>
                        <a:xfrm>
                          <a:off x="0" y="0"/>
                          <a:ext cx="386080" cy="176082"/>
                        </a:xfrm>
                        <a:prstGeom prst="rect">
                          <a:avLst/>
                        </a:prstGeom>
                        <a:solidFill>
                          <a:schemeClr val="lt1"/>
                        </a:solidFill>
                        <a:ln w="6350">
                          <a:noFill/>
                        </a:ln>
                      </wps:spPr>
                      <wps:txbx>
                        <w:txbxContent>
                          <w:p w14:paraId="17EF3D34" w14:textId="77777777" w:rsidR="0045432F" w:rsidRPr="001B5743" w:rsidRDefault="0045432F" w:rsidP="0045432F">
                            <w:pPr>
                              <w:rPr>
                                <w:sz w:val="18"/>
                                <w:szCs w:val="18"/>
                              </w:rPr>
                            </w:pPr>
                            <w:r w:rsidRPr="001B5743">
                              <w:rPr>
                                <w:sz w:val="18"/>
                                <w:szCs w:val="18"/>
                              </w:rPr>
                              <w:t>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5BD8E44A" id="Text Box 222" o:spid="_x0000_s1080" type="#_x0000_t202" style="position:absolute;margin-left:232.9pt;margin-top:226.75pt;width:30.4pt;height:13.8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" fillcolor="white [3201]" stroked="f" strokeweight=".5pt">
                <v:textbox inset="0,0,0,0">
                  <w:txbxContent>
                    <w:p w14:paraId="17EF3D34" w14:textId="77777777" w:rsidR="0045432F" w:rsidRPr="001B5743" w:rsidRDefault="0045432F" w:rsidP="0045432F">
                      <w:pPr>
                        <w:rPr>
                          <w:sz w:val="18"/>
                          <w:szCs w:val="18"/>
                        </w:rPr>
                      </w:pPr>
                      <w:r w:rsidRPr="001B5743">
                        <w:rPr>
                          <w:sz w:val="18"/>
                          <w:szCs w:val="18"/>
                        </w:rPr>
                        <w:t>Chart</w:t>
                      </w:r>
                    </w:p>
                  </w:txbxContent>
                </v:textbox>
              </v:shape>
            </w:pict>
          </mc:Fallback>
        </mc:AlternateContent>
      </w:r>
      <w:r w:rsidRPr="00200B75">
        <w:rPr>
          <w:b/>
          <w:bCs/>
          <w:noProof/>
          <w:sz w:val="28"/>
          <w:szCs w:val="28"/>
        </w:rPr>
        <w:drawing>
          <wp:inline distT="0" distB="0" distL="0" distR="0" wp14:anchorId="5D417A89" wp14:editId="3406D268">
            <wp:extent cx="6291580" cy="3223260"/>
            <wp:effectExtent l="12700" t="12700" r="7620" b="15240"/>
            <wp:docPr id="219" name="Picture 21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descr="Chart&#10;&#10;Description automatically generated"/>
                    <pic:cNvPicPr/>
                  </pic:nvPicPr>
                  <pic:blipFill>
                    <a:blip r:embed="rId97"/>
                    <a:stretch>
                      <a:fillRect/>
                    </a:stretch>
                  </pic:blipFill>
                  <pic:spPr>
                    <a:xfrm>
                      <a:off x="0" y="0"/>
                      <a:ext cx="6291580" cy="3223260"/>
                    </a:xfrm>
                    <a:prstGeom prst="rect">
                      <a:avLst/>
                    </a:prstGeom>
                    <a:ln w="3175">
                      <a:solidFill>
                        <a:schemeClr val="bg1">
                          <a:lumMod val="85000"/>
                        </a:schemeClr>
                      </a:solidFill>
                    </a:ln>
                  </pic:spPr>
                </pic:pic>
              </a:graphicData>
            </a:graphic>
          </wp:inline>
        </w:drawing>
      </w:r>
    </w:p>
    <w:p w14:paraId="51F7F0D4" w14:textId="77777777" w:rsidR="0045432F" w:rsidRPr="00200B75" w:rsidRDefault="0045432F" w:rsidP="0045432F">
      <w:pPr>
        <w:rPr>
          <w:b/>
          <w:bCs/>
          <w:sz w:val="28"/>
          <w:szCs w:val="28"/>
        </w:rPr>
      </w:pPr>
    </w:p>
    <w:p w14:paraId="2FDED0CE" w14:textId="77777777" w:rsidR="0045432F" w:rsidRDefault="0045432F" w:rsidP="0045432F">
      <w:pPr>
        <w:rPr>
          <w:color w:val="000000" w:themeColor="text1"/>
        </w:rPr>
      </w:pPr>
      <w:r w:rsidRPr="00D9452A">
        <w:rPr>
          <w:color w:val="000000" w:themeColor="text1"/>
        </w:rPr>
        <w:t>Figure</w:t>
      </w:r>
      <w:r>
        <w:rPr>
          <w:color w:val="000000" w:themeColor="text1"/>
        </w:rPr>
        <w:t xml:space="preserve"> D.9</w:t>
      </w:r>
      <w:r w:rsidRPr="00D9452A">
        <w:rPr>
          <w:color w:val="000000" w:themeColor="text1"/>
        </w:rPr>
        <w:t>: Question-Answer Identification Procedure</w:t>
      </w:r>
    </w:p>
    <w:p w14:paraId="11FD35DF" w14:textId="77777777" w:rsidR="0045432F" w:rsidRDefault="0045432F" w:rsidP="0045432F">
      <w:pPr>
        <w:rPr>
          <w:b/>
          <w:bCs/>
          <w:sz w:val="28"/>
          <w:szCs w:val="28"/>
          <w:u w:val="single"/>
        </w:rPr>
      </w:pPr>
    </w:p>
    <w:p w14:paraId="3A0866FB" w14:textId="77777777" w:rsidR="0045432F" w:rsidRPr="00E519F0" w:rsidRDefault="0045432F" w:rsidP="0045432F">
      <w:r w:rsidRPr="002B1D5F">
        <w:rPr>
          <w:b/>
          <w:bCs/>
        </w:rPr>
        <w:t>Description</w:t>
      </w:r>
      <w:r w:rsidRPr="00E519F0">
        <w:t>:</w:t>
      </w:r>
    </w:p>
    <w:p w14:paraId="6F638326" w14:textId="77777777" w:rsidR="0045432F" w:rsidRDefault="0045432F" w:rsidP="0045432F">
      <w:r w:rsidRPr="00E519F0">
        <w:t>In this example</w:t>
      </w:r>
      <w:r>
        <w:t>, we have introduced the different components with arrow indicators such as Chart, Legend, question parameters. Detection of question parameters in legend and finally based on the parameter values finding the target cell from the bubble chart with the label ‘Cell to Click’.</w:t>
      </w:r>
    </w:p>
    <w:p w14:paraId="57AB2C15" w14:textId="77777777" w:rsidR="0045432F" w:rsidRDefault="0045432F" w:rsidP="0045432F"/>
    <w:p w14:paraId="5CC71564" w14:textId="77777777" w:rsidR="0045432F" w:rsidRDefault="0045432F" w:rsidP="0045432F">
      <w:r>
        <w:t>In identification the following rules are needed to be used:</w:t>
      </w:r>
    </w:p>
    <w:p w14:paraId="5C8C8F84" w14:textId="77777777" w:rsidR="0045432F" w:rsidRDefault="0045432F" w:rsidP="0045432F">
      <w:r>
        <w:t xml:space="preserve">Uncertainty = Represents the vertical axis in the legend labeled by ‘Uncertainty’ </w:t>
      </w:r>
    </w:p>
    <w:p w14:paraId="176AB444" w14:textId="77777777" w:rsidR="0045432F" w:rsidRDefault="0045432F" w:rsidP="0045432F">
      <w:r>
        <w:t>Value = Represents the horizontal axis on the legend.</w:t>
      </w:r>
    </w:p>
    <w:p w14:paraId="73924B19" w14:textId="77777777" w:rsidR="0045432F" w:rsidRDefault="0045432F" w:rsidP="0045432F"/>
    <w:p w14:paraId="4E57F957" w14:textId="77777777" w:rsidR="0045432F" w:rsidRDefault="0045432F" w:rsidP="0045432F">
      <w:r>
        <w:t>In this scenario, by using Uncertainty and Value, we get single cell from the legend as indicated above.</w:t>
      </w:r>
    </w:p>
    <w:p w14:paraId="200550CE" w14:textId="77777777" w:rsidR="0045432F" w:rsidRDefault="0045432F" w:rsidP="0045432F"/>
    <w:p w14:paraId="06F9AC48" w14:textId="77777777" w:rsidR="0045432F" w:rsidRPr="00CC587A" w:rsidRDefault="0045432F" w:rsidP="0045432F">
      <w:r>
        <w:t>Based on the above instruction participant need to answer the questions of this model in next section. Researcher will also explain the mechanism verbally before starting the module.</w:t>
      </w:r>
    </w:p>
    <w:p w14:paraId="3352F789" w14:textId="77777777" w:rsidR="0045432F" w:rsidRDefault="0045432F" w:rsidP="0045432F">
      <w:pPr>
        <w:rPr>
          <w:b/>
          <w:bCs/>
          <w:sz w:val="28"/>
          <w:szCs w:val="28"/>
          <w:u w:val="single"/>
        </w:rPr>
      </w:pPr>
    </w:p>
    <w:p w14:paraId="10EF1126" w14:textId="77777777" w:rsidR="0045432F" w:rsidRDefault="0045432F" w:rsidP="0045432F">
      <w:pPr>
        <w:rPr>
          <w:b/>
          <w:bCs/>
          <w:sz w:val="28"/>
          <w:szCs w:val="28"/>
          <w:u w:val="single"/>
        </w:rPr>
      </w:pPr>
    </w:p>
    <w:p w14:paraId="3E719222" w14:textId="77777777" w:rsidR="0045432F" w:rsidRDefault="0045432F" w:rsidP="0045432F">
      <w:pPr>
        <w:rPr>
          <w:b/>
          <w:bCs/>
          <w:sz w:val="28"/>
          <w:szCs w:val="28"/>
          <w:u w:val="single"/>
        </w:rPr>
      </w:pPr>
    </w:p>
    <w:p w14:paraId="25FFE617" w14:textId="77777777" w:rsidR="0045432F" w:rsidRDefault="0045432F" w:rsidP="0045432F">
      <w:pPr>
        <w:rPr>
          <w:b/>
          <w:bCs/>
          <w:sz w:val="28"/>
          <w:szCs w:val="28"/>
          <w:u w:val="single"/>
        </w:rPr>
      </w:pPr>
    </w:p>
    <w:p w14:paraId="652ABB9F" w14:textId="77777777" w:rsidR="0045432F" w:rsidRDefault="0045432F" w:rsidP="0045432F">
      <w:pPr>
        <w:rPr>
          <w:b/>
          <w:bCs/>
          <w:sz w:val="28"/>
          <w:szCs w:val="28"/>
          <w:u w:val="single"/>
        </w:rPr>
      </w:pPr>
    </w:p>
    <w:p w14:paraId="336CB69A" w14:textId="77777777" w:rsidR="0045432F" w:rsidRDefault="0045432F" w:rsidP="0045432F">
      <w:pPr>
        <w:rPr>
          <w:b/>
          <w:bCs/>
          <w:sz w:val="28"/>
          <w:szCs w:val="28"/>
          <w:u w:val="single"/>
        </w:rPr>
      </w:pPr>
    </w:p>
    <w:p w14:paraId="6CA604BD" w14:textId="77777777" w:rsidR="0045432F" w:rsidRDefault="0045432F" w:rsidP="0045432F">
      <w:pPr>
        <w:rPr>
          <w:b/>
          <w:bCs/>
          <w:sz w:val="28"/>
          <w:szCs w:val="28"/>
          <w:u w:val="single"/>
        </w:rPr>
      </w:pPr>
    </w:p>
    <w:p w14:paraId="3810BBD9" w14:textId="77777777" w:rsidR="0045432F" w:rsidRDefault="0045432F" w:rsidP="0045432F">
      <w:pPr>
        <w:rPr>
          <w:b/>
          <w:bCs/>
          <w:sz w:val="28"/>
          <w:szCs w:val="28"/>
          <w:u w:val="single"/>
        </w:rPr>
      </w:pPr>
    </w:p>
    <w:p w14:paraId="750350F7" w14:textId="77777777" w:rsidR="0045432F" w:rsidRPr="00604CF3" w:rsidRDefault="0045432F" w:rsidP="0045432F">
      <w:pPr>
        <w:rPr>
          <w:b/>
          <w:bCs/>
          <w:sz w:val="28"/>
          <w:szCs w:val="28"/>
          <w:u w:val="single"/>
        </w:rPr>
      </w:pPr>
    </w:p>
    <w:p w14:paraId="1B460B78" w14:textId="77777777" w:rsidR="0045432F" w:rsidRPr="008059B9" w:rsidRDefault="0045432F" w:rsidP="0045432F">
      <w:pPr>
        <w:rPr>
          <w:b/>
          <w:bCs/>
          <w:color w:val="000000" w:themeColor="text1"/>
          <w:sz w:val="28"/>
          <w:szCs w:val="28"/>
          <w:lang w:val="fr-FR"/>
        </w:rPr>
      </w:pPr>
      <w:r>
        <w:rPr>
          <w:b/>
          <w:bCs/>
          <w:color w:val="000000" w:themeColor="text1"/>
          <w:sz w:val="28"/>
          <w:szCs w:val="28"/>
          <w:lang w:val="fr-FR"/>
        </w:rPr>
        <w:t>4</w:t>
      </w:r>
      <w:r w:rsidRPr="008059B9">
        <w:rPr>
          <w:b/>
          <w:bCs/>
          <w:color w:val="000000" w:themeColor="text1"/>
          <w:sz w:val="28"/>
          <w:szCs w:val="28"/>
          <w:lang w:val="fr-FR"/>
        </w:rPr>
        <w:t>.</w:t>
      </w:r>
      <w:r w:rsidRPr="008059B9">
        <w:rPr>
          <w:b/>
          <w:bCs/>
          <w:color w:val="000000" w:themeColor="text1"/>
          <w:sz w:val="28"/>
          <w:szCs w:val="28"/>
          <w:lang w:val="fr-FR"/>
        </w:rPr>
        <w:tab/>
        <w:t>Questionnaire on VSUP + Bubble</w:t>
      </w:r>
      <w:r>
        <w:rPr>
          <w:b/>
          <w:bCs/>
          <w:color w:val="000000" w:themeColor="text1"/>
          <w:sz w:val="28"/>
          <w:szCs w:val="28"/>
          <w:lang w:val="fr-FR"/>
        </w:rPr>
        <w:t> :</w:t>
      </w:r>
    </w:p>
    <w:p w14:paraId="6932B842" w14:textId="77777777" w:rsidR="0045432F" w:rsidRPr="0080306C" w:rsidRDefault="0045432F" w:rsidP="0045432F">
      <w:pPr>
        <w:rPr>
          <w:lang w:val="fr-FR"/>
        </w:rPr>
      </w:pPr>
    </w:p>
    <w:p w14:paraId="59D3A89F" w14:textId="77777777" w:rsidR="0045432F" w:rsidRPr="0080306C" w:rsidRDefault="0045432F" w:rsidP="0045432F">
      <w:pPr>
        <w:rPr>
          <w:lang w:val="fr-FR"/>
        </w:rPr>
      </w:pPr>
      <w:r>
        <w:rPr>
          <w:noProof/>
          <w:lang w:val="fr-FR"/>
        </w:rPr>
        <w:drawing>
          <wp:inline distT="0" distB="0" distL="0" distR="0" wp14:anchorId="04C2A432" wp14:editId="3A21BF6C">
            <wp:extent cx="6291580" cy="3500755"/>
            <wp:effectExtent l="12700" t="12700" r="7620" b="17145"/>
            <wp:docPr id="165" name="Picture 16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Chart&#10;&#10;Description automatically generated"/>
                    <pic:cNvPicPr/>
                  </pic:nvPicPr>
                  <pic:blipFill>
                    <a:blip r:embed="rId98"/>
                    <a:stretch>
                      <a:fillRect/>
                    </a:stretch>
                  </pic:blipFill>
                  <pic:spPr>
                    <a:xfrm>
                      <a:off x="0" y="0"/>
                      <a:ext cx="6291580" cy="3500755"/>
                    </a:xfrm>
                    <a:prstGeom prst="rect">
                      <a:avLst/>
                    </a:prstGeom>
                    <a:ln w="3175">
                      <a:solidFill>
                        <a:schemeClr val="bg1">
                          <a:lumMod val="85000"/>
                        </a:schemeClr>
                      </a:solidFill>
                    </a:ln>
                  </pic:spPr>
                </pic:pic>
              </a:graphicData>
            </a:graphic>
          </wp:inline>
        </w:drawing>
      </w:r>
    </w:p>
    <w:p w14:paraId="27F8C423" w14:textId="77777777" w:rsidR="0045432F" w:rsidRPr="0070208B" w:rsidRDefault="0045432F" w:rsidP="0045432F">
      <w:r w:rsidRPr="0070208B">
        <w:t xml:space="preserve">        </w:t>
      </w:r>
      <w:r w:rsidRPr="0070208B">
        <w:tab/>
      </w:r>
      <w:r w:rsidRPr="0070208B">
        <w:tab/>
      </w:r>
      <w:r w:rsidRPr="0070208B">
        <w:tab/>
        <w:t xml:space="preserve">  </w:t>
      </w:r>
      <w:r w:rsidRPr="0070208B">
        <w:br/>
        <w:t>Figure</w:t>
      </w:r>
      <w:r>
        <w:t xml:space="preserve"> D.10</w:t>
      </w:r>
      <w:r w:rsidRPr="0070208B">
        <w:rPr>
          <w:color w:val="000000" w:themeColor="text1"/>
        </w:rPr>
        <w:t> </w:t>
      </w:r>
      <w:r w:rsidRPr="0070208B">
        <w:t xml:space="preserve">:  VSUP + Bubble </w:t>
      </w:r>
      <w:r>
        <w:rPr>
          <w:color w:val="000000" w:themeColor="text1"/>
        </w:rPr>
        <w:t>Questionnaire UI</w:t>
      </w:r>
    </w:p>
    <w:p w14:paraId="0D894D88" w14:textId="77777777" w:rsidR="0045432F" w:rsidRPr="0070208B" w:rsidRDefault="0045432F" w:rsidP="0045432F"/>
    <w:p w14:paraId="67701393" w14:textId="77777777" w:rsidR="0045432F" w:rsidRPr="0070208B" w:rsidRDefault="0045432F" w:rsidP="0045432F"/>
    <w:p w14:paraId="51ABDEF2" w14:textId="77777777" w:rsidR="0045432F" w:rsidRPr="0070208B" w:rsidRDefault="0045432F" w:rsidP="0045432F">
      <w:pPr>
        <w:rPr>
          <w:b/>
          <w:bCs/>
          <w:color w:val="000000" w:themeColor="text1"/>
        </w:rPr>
      </w:pPr>
      <w:r w:rsidRPr="0070208B">
        <w:rPr>
          <w:b/>
          <w:bCs/>
          <w:color w:val="000000" w:themeColor="text1"/>
        </w:rPr>
        <w:t>Questions :</w:t>
      </w:r>
    </w:p>
    <w:p w14:paraId="4994BD02" w14:textId="77777777" w:rsidR="0045432F" w:rsidRPr="003403E6" w:rsidRDefault="0045432F" w:rsidP="0045432F">
      <w:pPr>
        <w:rPr>
          <w:color w:val="000000" w:themeColor="text1"/>
        </w:rPr>
      </w:pPr>
      <w:r w:rsidRPr="003403E6">
        <w:rPr>
          <w:color w:val="000000" w:themeColor="text1"/>
        </w:rPr>
        <w:t xml:space="preserve">On pressing </w:t>
      </w:r>
      <w:r>
        <w:rPr>
          <w:color w:val="000000" w:themeColor="text1"/>
        </w:rPr>
        <w:t>‘</w:t>
      </w:r>
      <w:r w:rsidRPr="003403E6">
        <w:rPr>
          <w:color w:val="000000" w:themeColor="text1"/>
        </w:rPr>
        <w:t>Start’ button it will start</w:t>
      </w:r>
      <w:r>
        <w:rPr>
          <w:color w:val="000000" w:themeColor="text1"/>
        </w:rPr>
        <w:t xml:space="preserve"> to show</w:t>
      </w:r>
      <w:r w:rsidRPr="003403E6">
        <w:rPr>
          <w:color w:val="000000" w:themeColor="text1"/>
        </w:rPr>
        <w:t xml:space="preserve"> the questions one by one as follows (orders of the questions will be </w:t>
      </w:r>
      <w:r>
        <w:rPr>
          <w:color w:val="000000" w:themeColor="text1"/>
        </w:rPr>
        <w:t xml:space="preserve">changed by </w:t>
      </w:r>
      <w:r w:rsidRPr="003403E6">
        <w:rPr>
          <w:color w:val="000000" w:themeColor="text1"/>
        </w:rPr>
        <w:t>counterbalancing for different session users)</w:t>
      </w:r>
    </w:p>
    <w:p w14:paraId="6A23E06C" w14:textId="77777777" w:rsidR="0045432F" w:rsidRPr="0070208B" w:rsidRDefault="0045432F" w:rsidP="0045432F">
      <w:pPr>
        <w:rPr>
          <w:b/>
          <w:bCs/>
          <w:color w:val="A5A5A5" w:themeColor="accent3"/>
        </w:rPr>
      </w:pPr>
    </w:p>
    <w:p w14:paraId="7D65823F" w14:textId="77777777" w:rsidR="0045432F" w:rsidRDefault="0045432F" w:rsidP="0045432F">
      <w:pPr>
        <w:rPr>
          <w:b/>
          <w:bCs/>
          <w:color w:val="A5A5A5" w:themeColor="accent3"/>
          <w:lang w:val="fr-FR"/>
        </w:rPr>
      </w:pPr>
      <w:r>
        <w:rPr>
          <w:b/>
          <w:bCs/>
          <w:noProof/>
          <w:color w:val="A5A5A5" w:themeColor="accent3"/>
          <w:lang w:val="fr-FR"/>
        </w:rPr>
        <w:drawing>
          <wp:inline distT="0" distB="0" distL="0" distR="0" wp14:anchorId="3BB960FC" wp14:editId="51CA79B7">
            <wp:extent cx="6291580" cy="410210"/>
            <wp:effectExtent l="12700" t="12700" r="7620" b="889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pic:cNvPicPr/>
                  </pic:nvPicPr>
                  <pic:blipFill>
                    <a:blip r:embed="rId99"/>
                    <a:stretch>
                      <a:fillRect/>
                    </a:stretch>
                  </pic:blipFill>
                  <pic:spPr>
                    <a:xfrm>
                      <a:off x="0" y="0"/>
                      <a:ext cx="6291580" cy="410210"/>
                    </a:xfrm>
                    <a:prstGeom prst="rect">
                      <a:avLst/>
                    </a:prstGeom>
                    <a:ln w="3175">
                      <a:solidFill>
                        <a:schemeClr val="bg1">
                          <a:lumMod val="85000"/>
                        </a:schemeClr>
                      </a:solidFill>
                    </a:ln>
                  </pic:spPr>
                </pic:pic>
              </a:graphicData>
            </a:graphic>
          </wp:inline>
        </w:drawing>
      </w:r>
    </w:p>
    <w:p w14:paraId="3A42A41F" w14:textId="77777777" w:rsidR="0045432F" w:rsidRDefault="0045432F" w:rsidP="0045432F">
      <w:pPr>
        <w:rPr>
          <w:b/>
          <w:bCs/>
          <w:color w:val="A5A5A5" w:themeColor="accent3"/>
          <w:lang w:val="fr-FR"/>
        </w:rPr>
      </w:pPr>
    </w:p>
    <w:p w14:paraId="299F0F35" w14:textId="77777777" w:rsidR="0045432F" w:rsidRDefault="0045432F" w:rsidP="0045432F">
      <w:pPr>
        <w:rPr>
          <w:b/>
          <w:bCs/>
          <w:color w:val="A5A5A5" w:themeColor="accent3"/>
          <w:lang w:val="fr-FR"/>
        </w:rPr>
      </w:pPr>
      <w:r>
        <w:rPr>
          <w:b/>
          <w:bCs/>
          <w:noProof/>
          <w:color w:val="A5A5A5" w:themeColor="accent3"/>
          <w:lang w:val="fr-FR"/>
        </w:rPr>
        <w:drawing>
          <wp:inline distT="0" distB="0" distL="0" distR="0" wp14:anchorId="5FAC36F9" wp14:editId="6CC5D1F6">
            <wp:extent cx="6291580" cy="410210"/>
            <wp:effectExtent l="12700" t="12700" r="7620" b="889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pic:cNvPicPr/>
                  </pic:nvPicPr>
                  <pic:blipFill>
                    <a:blip r:embed="rId100"/>
                    <a:stretch>
                      <a:fillRect/>
                    </a:stretch>
                  </pic:blipFill>
                  <pic:spPr>
                    <a:xfrm>
                      <a:off x="0" y="0"/>
                      <a:ext cx="6291580" cy="410210"/>
                    </a:xfrm>
                    <a:prstGeom prst="rect">
                      <a:avLst/>
                    </a:prstGeom>
                    <a:ln w="3175">
                      <a:solidFill>
                        <a:schemeClr val="bg1">
                          <a:lumMod val="85000"/>
                        </a:schemeClr>
                      </a:solidFill>
                    </a:ln>
                  </pic:spPr>
                </pic:pic>
              </a:graphicData>
            </a:graphic>
          </wp:inline>
        </w:drawing>
      </w:r>
    </w:p>
    <w:p w14:paraId="561724D7" w14:textId="77777777" w:rsidR="0045432F" w:rsidRDefault="0045432F" w:rsidP="0045432F">
      <w:pPr>
        <w:rPr>
          <w:b/>
          <w:bCs/>
          <w:color w:val="A5A5A5" w:themeColor="accent3"/>
          <w:lang w:val="fr-FR"/>
        </w:rPr>
      </w:pPr>
    </w:p>
    <w:p w14:paraId="50ED3BF9" w14:textId="77777777" w:rsidR="0045432F" w:rsidRDefault="0045432F" w:rsidP="0045432F">
      <w:pPr>
        <w:rPr>
          <w:b/>
          <w:bCs/>
          <w:color w:val="A5A5A5" w:themeColor="accent3"/>
          <w:lang w:val="fr-FR"/>
        </w:rPr>
      </w:pPr>
      <w:r>
        <w:rPr>
          <w:b/>
          <w:bCs/>
          <w:noProof/>
          <w:color w:val="A5A5A5" w:themeColor="accent3"/>
          <w:lang w:val="fr-FR"/>
        </w:rPr>
        <w:drawing>
          <wp:inline distT="0" distB="0" distL="0" distR="0" wp14:anchorId="7C14AC98" wp14:editId="402E4884">
            <wp:extent cx="6291580" cy="410210"/>
            <wp:effectExtent l="12700" t="12700" r="7620" b="889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pic:cNvPicPr/>
                  </pic:nvPicPr>
                  <pic:blipFill>
                    <a:blip r:embed="rId101"/>
                    <a:stretch>
                      <a:fillRect/>
                    </a:stretch>
                  </pic:blipFill>
                  <pic:spPr>
                    <a:xfrm>
                      <a:off x="0" y="0"/>
                      <a:ext cx="6291580" cy="410210"/>
                    </a:xfrm>
                    <a:prstGeom prst="rect">
                      <a:avLst/>
                    </a:prstGeom>
                    <a:ln w="3175">
                      <a:solidFill>
                        <a:schemeClr val="bg1">
                          <a:lumMod val="85000"/>
                        </a:schemeClr>
                      </a:solidFill>
                    </a:ln>
                  </pic:spPr>
                </pic:pic>
              </a:graphicData>
            </a:graphic>
          </wp:inline>
        </w:drawing>
      </w:r>
    </w:p>
    <w:p w14:paraId="3822A091" w14:textId="77777777" w:rsidR="0045432F" w:rsidRDefault="0045432F" w:rsidP="0045432F">
      <w:pPr>
        <w:rPr>
          <w:b/>
          <w:bCs/>
          <w:color w:val="A5A5A5" w:themeColor="accent3"/>
          <w:lang w:val="fr-FR"/>
        </w:rPr>
      </w:pPr>
    </w:p>
    <w:p w14:paraId="23769DBD" w14:textId="77777777" w:rsidR="0045432F" w:rsidRDefault="0045432F" w:rsidP="0045432F">
      <w:pPr>
        <w:rPr>
          <w:b/>
          <w:bCs/>
          <w:color w:val="A5A5A5" w:themeColor="accent3"/>
          <w:lang w:val="fr-FR"/>
        </w:rPr>
      </w:pPr>
      <w:r>
        <w:rPr>
          <w:b/>
          <w:bCs/>
          <w:noProof/>
          <w:color w:val="A5A5A5" w:themeColor="accent3"/>
          <w:lang w:val="fr-FR"/>
        </w:rPr>
        <w:drawing>
          <wp:inline distT="0" distB="0" distL="0" distR="0" wp14:anchorId="4AA0CF30" wp14:editId="1639391C">
            <wp:extent cx="6291580" cy="410210"/>
            <wp:effectExtent l="12700" t="12700" r="7620" b="889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pic:cNvPicPr/>
                  </pic:nvPicPr>
                  <pic:blipFill>
                    <a:blip r:embed="rId102"/>
                    <a:stretch>
                      <a:fillRect/>
                    </a:stretch>
                  </pic:blipFill>
                  <pic:spPr>
                    <a:xfrm>
                      <a:off x="0" y="0"/>
                      <a:ext cx="6291580" cy="410210"/>
                    </a:xfrm>
                    <a:prstGeom prst="rect">
                      <a:avLst/>
                    </a:prstGeom>
                    <a:ln w="3175">
                      <a:solidFill>
                        <a:schemeClr val="bg1">
                          <a:lumMod val="85000"/>
                        </a:schemeClr>
                      </a:solidFill>
                    </a:ln>
                  </pic:spPr>
                </pic:pic>
              </a:graphicData>
            </a:graphic>
          </wp:inline>
        </w:drawing>
      </w:r>
    </w:p>
    <w:p w14:paraId="188E24F1" w14:textId="77777777" w:rsidR="0045432F" w:rsidRDefault="0045432F" w:rsidP="0045432F">
      <w:pPr>
        <w:rPr>
          <w:b/>
          <w:bCs/>
          <w:color w:val="A5A5A5" w:themeColor="accent3"/>
          <w:lang w:val="fr-FR"/>
        </w:rPr>
      </w:pPr>
    </w:p>
    <w:p w14:paraId="202BFDC1" w14:textId="77777777" w:rsidR="0045432F" w:rsidRDefault="0045432F" w:rsidP="0045432F">
      <w:pPr>
        <w:rPr>
          <w:b/>
          <w:bCs/>
          <w:color w:val="A5A5A5" w:themeColor="accent3"/>
          <w:lang w:val="fr-FR"/>
        </w:rPr>
      </w:pPr>
      <w:r>
        <w:rPr>
          <w:b/>
          <w:bCs/>
          <w:noProof/>
          <w:color w:val="A5A5A5" w:themeColor="accent3"/>
          <w:lang w:val="fr-FR"/>
        </w:rPr>
        <w:drawing>
          <wp:inline distT="0" distB="0" distL="0" distR="0" wp14:anchorId="2C50A464" wp14:editId="2CBF532A">
            <wp:extent cx="6291580" cy="410210"/>
            <wp:effectExtent l="12700" t="12700" r="7620" b="889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pic:cNvPicPr/>
                  </pic:nvPicPr>
                  <pic:blipFill>
                    <a:blip r:embed="rId103"/>
                    <a:stretch>
                      <a:fillRect/>
                    </a:stretch>
                  </pic:blipFill>
                  <pic:spPr>
                    <a:xfrm>
                      <a:off x="0" y="0"/>
                      <a:ext cx="6291580" cy="410210"/>
                    </a:xfrm>
                    <a:prstGeom prst="rect">
                      <a:avLst/>
                    </a:prstGeom>
                    <a:ln w="3175">
                      <a:solidFill>
                        <a:schemeClr val="bg1">
                          <a:lumMod val="85000"/>
                        </a:schemeClr>
                      </a:solidFill>
                    </a:ln>
                  </pic:spPr>
                </pic:pic>
              </a:graphicData>
            </a:graphic>
          </wp:inline>
        </w:drawing>
      </w:r>
    </w:p>
    <w:p w14:paraId="52B2A489" w14:textId="77777777" w:rsidR="0045432F" w:rsidRDefault="0045432F" w:rsidP="0045432F">
      <w:pPr>
        <w:rPr>
          <w:b/>
          <w:bCs/>
          <w:color w:val="A5A5A5" w:themeColor="accent3"/>
          <w:lang w:val="fr-FR"/>
        </w:rPr>
      </w:pPr>
    </w:p>
    <w:p w14:paraId="2A5F0A4A" w14:textId="77777777" w:rsidR="0045432F" w:rsidRDefault="0045432F" w:rsidP="0045432F">
      <w:pPr>
        <w:rPr>
          <w:b/>
          <w:bCs/>
          <w:color w:val="A5A5A5" w:themeColor="accent3"/>
          <w:lang w:val="fr-FR"/>
        </w:rPr>
      </w:pPr>
      <w:r>
        <w:rPr>
          <w:b/>
          <w:bCs/>
          <w:noProof/>
          <w:color w:val="A5A5A5" w:themeColor="accent3"/>
          <w:lang w:val="fr-FR"/>
        </w:rPr>
        <w:drawing>
          <wp:inline distT="0" distB="0" distL="0" distR="0" wp14:anchorId="42E64CFF" wp14:editId="1824AB34">
            <wp:extent cx="6291580" cy="410210"/>
            <wp:effectExtent l="12700" t="12700" r="7620" b="889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pic:cNvPicPr/>
                  </pic:nvPicPr>
                  <pic:blipFill>
                    <a:blip r:embed="rId104"/>
                    <a:stretch>
                      <a:fillRect/>
                    </a:stretch>
                  </pic:blipFill>
                  <pic:spPr>
                    <a:xfrm>
                      <a:off x="0" y="0"/>
                      <a:ext cx="6291580" cy="410210"/>
                    </a:xfrm>
                    <a:prstGeom prst="rect">
                      <a:avLst/>
                    </a:prstGeom>
                    <a:ln w="3175">
                      <a:solidFill>
                        <a:schemeClr val="bg1">
                          <a:lumMod val="85000"/>
                        </a:schemeClr>
                      </a:solidFill>
                    </a:ln>
                  </pic:spPr>
                </pic:pic>
              </a:graphicData>
            </a:graphic>
          </wp:inline>
        </w:drawing>
      </w:r>
    </w:p>
    <w:p w14:paraId="1B1A8FA7" w14:textId="77777777" w:rsidR="0045432F" w:rsidRDefault="0045432F" w:rsidP="0045432F">
      <w:pPr>
        <w:rPr>
          <w:b/>
          <w:bCs/>
          <w:color w:val="A5A5A5" w:themeColor="accent3"/>
          <w:lang w:val="fr-FR"/>
        </w:rPr>
      </w:pPr>
    </w:p>
    <w:p w14:paraId="6505BA2E" w14:textId="77777777" w:rsidR="0045432F" w:rsidRDefault="0045432F" w:rsidP="0045432F">
      <w:pPr>
        <w:rPr>
          <w:b/>
          <w:bCs/>
          <w:color w:val="A5A5A5" w:themeColor="accent3"/>
          <w:lang w:val="fr-FR"/>
        </w:rPr>
      </w:pPr>
      <w:r>
        <w:rPr>
          <w:b/>
          <w:bCs/>
          <w:noProof/>
          <w:color w:val="A5A5A5" w:themeColor="accent3"/>
          <w:lang w:val="fr-FR"/>
        </w:rPr>
        <w:drawing>
          <wp:inline distT="0" distB="0" distL="0" distR="0" wp14:anchorId="51C8B831" wp14:editId="1C4F0286">
            <wp:extent cx="6291580" cy="410210"/>
            <wp:effectExtent l="12700" t="12700" r="7620" b="889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pic:cNvPicPr/>
                  </pic:nvPicPr>
                  <pic:blipFill>
                    <a:blip r:embed="rId105"/>
                    <a:stretch>
                      <a:fillRect/>
                    </a:stretch>
                  </pic:blipFill>
                  <pic:spPr>
                    <a:xfrm>
                      <a:off x="0" y="0"/>
                      <a:ext cx="6291580" cy="410210"/>
                    </a:xfrm>
                    <a:prstGeom prst="rect">
                      <a:avLst/>
                    </a:prstGeom>
                    <a:ln w="3175">
                      <a:solidFill>
                        <a:schemeClr val="bg1">
                          <a:lumMod val="85000"/>
                        </a:schemeClr>
                      </a:solidFill>
                    </a:ln>
                  </pic:spPr>
                </pic:pic>
              </a:graphicData>
            </a:graphic>
          </wp:inline>
        </w:drawing>
      </w:r>
    </w:p>
    <w:p w14:paraId="27C45F9D" w14:textId="77777777" w:rsidR="0045432F" w:rsidRDefault="0045432F" w:rsidP="0045432F">
      <w:pPr>
        <w:rPr>
          <w:b/>
          <w:bCs/>
          <w:color w:val="A5A5A5" w:themeColor="accent3"/>
          <w:lang w:val="fr-FR"/>
        </w:rPr>
      </w:pPr>
    </w:p>
    <w:p w14:paraId="3394C8E7" w14:textId="77777777" w:rsidR="0045432F" w:rsidRPr="0080306C" w:rsidRDefault="0045432F" w:rsidP="0045432F">
      <w:pPr>
        <w:rPr>
          <w:b/>
          <w:bCs/>
          <w:color w:val="A5A5A5" w:themeColor="accent3"/>
          <w:lang w:val="fr-FR"/>
        </w:rPr>
      </w:pPr>
      <w:r>
        <w:rPr>
          <w:b/>
          <w:bCs/>
          <w:noProof/>
          <w:color w:val="A5A5A5" w:themeColor="accent3"/>
          <w:lang w:val="fr-FR"/>
        </w:rPr>
        <w:drawing>
          <wp:inline distT="0" distB="0" distL="0" distR="0" wp14:anchorId="1E20968A" wp14:editId="633BE706">
            <wp:extent cx="6291580" cy="410210"/>
            <wp:effectExtent l="12700" t="12700" r="7620" b="889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pic:cNvPicPr/>
                  </pic:nvPicPr>
                  <pic:blipFill>
                    <a:blip r:embed="rId106"/>
                    <a:stretch>
                      <a:fillRect/>
                    </a:stretch>
                  </pic:blipFill>
                  <pic:spPr>
                    <a:xfrm>
                      <a:off x="0" y="0"/>
                      <a:ext cx="6291580" cy="410210"/>
                    </a:xfrm>
                    <a:prstGeom prst="rect">
                      <a:avLst/>
                    </a:prstGeom>
                    <a:ln w="3175">
                      <a:solidFill>
                        <a:schemeClr val="bg1">
                          <a:lumMod val="85000"/>
                        </a:schemeClr>
                      </a:solidFill>
                    </a:ln>
                  </pic:spPr>
                </pic:pic>
              </a:graphicData>
            </a:graphic>
          </wp:inline>
        </w:drawing>
      </w:r>
    </w:p>
    <w:p w14:paraId="6DEC089A" w14:textId="77777777" w:rsidR="0045432F" w:rsidRPr="0080306C" w:rsidRDefault="0045432F" w:rsidP="0045432F">
      <w:pPr>
        <w:rPr>
          <w:color w:val="A5A5A5" w:themeColor="accent3"/>
          <w:lang w:val="fr-FR"/>
        </w:rPr>
      </w:pPr>
    </w:p>
    <w:p w14:paraId="1312EF1D" w14:textId="77777777" w:rsidR="0045432F" w:rsidRPr="00566526" w:rsidRDefault="0045432F" w:rsidP="0045432F">
      <w:pPr>
        <w:rPr>
          <w:rFonts w:ascii="Times" w:hAnsi="Times"/>
        </w:rPr>
      </w:pPr>
      <w:r>
        <w:rPr>
          <w:rFonts w:ascii="Times" w:hAnsi="Times"/>
        </w:rPr>
        <w:t xml:space="preserve">Figure D.11: Questions on VSUP + Bubble </w:t>
      </w:r>
    </w:p>
    <w:p w14:paraId="586BE60E" w14:textId="77777777" w:rsidR="0045432F" w:rsidRDefault="0045432F" w:rsidP="0045432F">
      <w:pPr>
        <w:rPr>
          <w:b/>
          <w:bCs/>
        </w:rPr>
      </w:pPr>
    </w:p>
    <w:p w14:paraId="3E657B9B" w14:textId="77777777" w:rsidR="0045432F" w:rsidRDefault="0045432F" w:rsidP="0045432F">
      <w:pPr>
        <w:rPr>
          <w:b/>
          <w:bCs/>
        </w:rPr>
      </w:pPr>
    </w:p>
    <w:p w14:paraId="5643BEF3" w14:textId="77777777" w:rsidR="0045432F" w:rsidRDefault="0045432F" w:rsidP="0045432F">
      <w:pPr>
        <w:rPr>
          <w:b/>
          <w:bCs/>
        </w:rPr>
      </w:pPr>
    </w:p>
    <w:p w14:paraId="000161B9" w14:textId="77777777" w:rsidR="0045432F" w:rsidRDefault="0045432F" w:rsidP="0045432F">
      <w:pPr>
        <w:rPr>
          <w:b/>
          <w:bCs/>
        </w:rPr>
      </w:pPr>
    </w:p>
    <w:p w14:paraId="500EA9D5" w14:textId="77777777" w:rsidR="0045432F" w:rsidRDefault="0045432F" w:rsidP="0045432F">
      <w:pPr>
        <w:rPr>
          <w:b/>
          <w:bCs/>
        </w:rPr>
      </w:pPr>
    </w:p>
    <w:p w14:paraId="5D962FFD" w14:textId="77777777" w:rsidR="0045432F" w:rsidRDefault="0045432F" w:rsidP="0045432F">
      <w:pPr>
        <w:rPr>
          <w:b/>
          <w:bCs/>
        </w:rPr>
      </w:pPr>
    </w:p>
    <w:p w14:paraId="65BBDBEB" w14:textId="77777777" w:rsidR="0045432F" w:rsidRDefault="0045432F" w:rsidP="0045432F">
      <w:pPr>
        <w:rPr>
          <w:b/>
          <w:bCs/>
        </w:rPr>
      </w:pPr>
    </w:p>
    <w:p w14:paraId="72F0AC7F" w14:textId="77777777" w:rsidR="0045432F" w:rsidRDefault="0045432F" w:rsidP="0045432F">
      <w:pPr>
        <w:rPr>
          <w:b/>
          <w:bCs/>
          <w:color w:val="FF0000"/>
        </w:rPr>
      </w:pPr>
    </w:p>
    <w:p w14:paraId="16167415" w14:textId="77777777" w:rsidR="0045432F" w:rsidRDefault="0045432F" w:rsidP="0045432F">
      <w:pPr>
        <w:rPr>
          <w:b/>
          <w:bCs/>
          <w:color w:val="FF0000"/>
        </w:rPr>
      </w:pPr>
    </w:p>
    <w:p w14:paraId="76700B7D" w14:textId="77777777" w:rsidR="0045432F" w:rsidRDefault="0045432F" w:rsidP="0045432F">
      <w:pPr>
        <w:rPr>
          <w:b/>
          <w:bCs/>
          <w:color w:val="FF0000"/>
        </w:rPr>
      </w:pPr>
    </w:p>
    <w:p w14:paraId="4375ADA6" w14:textId="77777777" w:rsidR="0045432F" w:rsidRDefault="0045432F" w:rsidP="0045432F">
      <w:pPr>
        <w:rPr>
          <w:b/>
          <w:bCs/>
          <w:color w:val="FF0000"/>
        </w:rPr>
      </w:pPr>
    </w:p>
    <w:p w14:paraId="1493A13C" w14:textId="77777777" w:rsidR="0045432F" w:rsidRDefault="0045432F" w:rsidP="0045432F">
      <w:pPr>
        <w:rPr>
          <w:b/>
          <w:bCs/>
          <w:color w:val="FF0000"/>
        </w:rPr>
      </w:pPr>
    </w:p>
    <w:p w14:paraId="7E9D2BCC" w14:textId="77777777" w:rsidR="0045432F" w:rsidRDefault="0045432F" w:rsidP="0045432F">
      <w:pPr>
        <w:rPr>
          <w:b/>
          <w:bCs/>
          <w:color w:val="FF0000"/>
        </w:rPr>
      </w:pPr>
    </w:p>
    <w:p w14:paraId="6EA6295E" w14:textId="77777777" w:rsidR="0045432F" w:rsidRDefault="0045432F" w:rsidP="0045432F">
      <w:pPr>
        <w:rPr>
          <w:b/>
          <w:bCs/>
          <w:color w:val="FF0000"/>
        </w:rPr>
      </w:pPr>
    </w:p>
    <w:p w14:paraId="778DE984" w14:textId="77777777" w:rsidR="0045432F" w:rsidRDefault="0045432F" w:rsidP="0045432F">
      <w:pPr>
        <w:rPr>
          <w:b/>
          <w:bCs/>
          <w:color w:val="FF0000"/>
        </w:rPr>
      </w:pPr>
    </w:p>
    <w:p w14:paraId="1A445C39" w14:textId="77777777" w:rsidR="0045432F" w:rsidRDefault="0045432F" w:rsidP="0045432F">
      <w:pPr>
        <w:rPr>
          <w:b/>
          <w:bCs/>
          <w:color w:val="FF0000"/>
        </w:rPr>
      </w:pPr>
    </w:p>
    <w:p w14:paraId="4B92C681" w14:textId="77777777" w:rsidR="0045432F" w:rsidRDefault="0045432F" w:rsidP="0045432F">
      <w:pPr>
        <w:rPr>
          <w:b/>
          <w:bCs/>
          <w:color w:val="FF0000"/>
        </w:rPr>
      </w:pPr>
    </w:p>
    <w:p w14:paraId="58D62DDC" w14:textId="77777777" w:rsidR="0045432F" w:rsidRDefault="0045432F" w:rsidP="0045432F">
      <w:pPr>
        <w:rPr>
          <w:b/>
          <w:bCs/>
          <w:color w:val="FF0000"/>
        </w:rPr>
      </w:pPr>
    </w:p>
    <w:p w14:paraId="2BAA3973" w14:textId="77777777" w:rsidR="0045432F" w:rsidRDefault="0045432F" w:rsidP="0045432F">
      <w:pPr>
        <w:rPr>
          <w:b/>
          <w:bCs/>
          <w:color w:val="FF0000"/>
        </w:rPr>
      </w:pPr>
    </w:p>
    <w:p w14:paraId="3C6AB32A" w14:textId="77777777" w:rsidR="0045432F" w:rsidRDefault="0045432F" w:rsidP="0045432F">
      <w:pPr>
        <w:rPr>
          <w:b/>
          <w:bCs/>
          <w:color w:val="FF0000"/>
        </w:rPr>
      </w:pPr>
    </w:p>
    <w:p w14:paraId="6468298C" w14:textId="77777777" w:rsidR="0045432F" w:rsidRDefault="0045432F" w:rsidP="0045432F">
      <w:pPr>
        <w:rPr>
          <w:b/>
          <w:bCs/>
          <w:color w:val="FF0000"/>
        </w:rPr>
      </w:pPr>
    </w:p>
    <w:p w14:paraId="0B0ED128" w14:textId="77777777" w:rsidR="0045432F" w:rsidRDefault="0045432F" w:rsidP="0045432F">
      <w:pPr>
        <w:rPr>
          <w:b/>
          <w:bCs/>
          <w:color w:val="FF0000"/>
        </w:rPr>
      </w:pPr>
    </w:p>
    <w:p w14:paraId="527A9138" w14:textId="77777777" w:rsidR="0045432F" w:rsidRDefault="0045432F" w:rsidP="0045432F">
      <w:pPr>
        <w:rPr>
          <w:b/>
          <w:bCs/>
          <w:color w:val="FF0000"/>
        </w:rPr>
      </w:pPr>
    </w:p>
    <w:p w14:paraId="4321F932" w14:textId="77777777" w:rsidR="0045432F" w:rsidRDefault="0045432F" w:rsidP="0045432F">
      <w:pPr>
        <w:rPr>
          <w:b/>
          <w:bCs/>
          <w:color w:val="FF0000"/>
        </w:rPr>
      </w:pPr>
    </w:p>
    <w:p w14:paraId="0961C391" w14:textId="77777777" w:rsidR="0045432F" w:rsidRDefault="0045432F" w:rsidP="0045432F">
      <w:pPr>
        <w:rPr>
          <w:b/>
          <w:bCs/>
          <w:color w:val="FF0000"/>
        </w:rPr>
      </w:pPr>
    </w:p>
    <w:p w14:paraId="06984156" w14:textId="77777777" w:rsidR="0045432F" w:rsidRDefault="0045432F" w:rsidP="0045432F">
      <w:pPr>
        <w:rPr>
          <w:b/>
          <w:bCs/>
          <w:color w:val="FF0000"/>
        </w:rPr>
      </w:pPr>
    </w:p>
    <w:p w14:paraId="1A0F2170" w14:textId="77777777" w:rsidR="0045432F" w:rsidRDefault="0045432F" w:rsidP="0045432F">
      <w:pPr>
        <w:rPr>
          <w:b/>
          <w:bCs/>
          <w:color w:val="FF0000"/>
        </w:rPr>
      </w:pPr>
    </w:p>
    <w:p w14:paraId="51828B12" w14:textId="77777777" w:rsidR="0045432F" w:rsidRDefault="0045432F" w:rsidP="0045432F">
      <w:pPr>
        <w:rPr>
          <w:b/>
          <w:bCs/>
          <w:color w:val="FF0000"/>
        </w:rPr>
      </w:pPr>
    </w:p>
    <w:p w14:paraId="181E1306" w14:textId="77777777" w:rsidR="0045432F" w:rsidRDefault="0045432F" w:rsidP="0045432F">
      <w:pPr>
        <w:rPr>
          <w:b/>
          <w:bCs/>
          <w:color w:val="FF0000"/>
        </w:rPr>
      </w:pPr>
    </w:p>
    <w:p w14:paraId="54CC8CB8" w14:textId="77777777" w:rsidR="0045432F" w:rsidRDefault="0045432F" w:rsidP="0045432F">
      <w:pPr>
        <w:rPr>
          <w:b/>
          <w:bCs/>
          <w:color w:val="FF0000"/>
        </w:rPr>
      </w:pPr>
    </w:p>
    <w:p w14:paraId="463F49E2" w14:textId="77777777" w:rsidR="0045432F" w:rsidRDefault="0045432F" w:rsidP="0045432F">
      <w:pPr>
        <w:rPr>
          <w:b/>
          <w:bCs/>
          <w:color w:val="FF0000"/>
        </w:rPr>
      </w:pPr>
    </w:p>
    <w:p w14:paraId="0502312E" w14:textId="77777777" w:rsidR="0045432F" w:rsidRDefault="0045432F" w:rsidP="0045432F">
      <w:pPr>
        <w:rPr>
          <w:b/>
          <w:bCs/>
          <w:color w:val="FF0000"/>
        </w:rPr>
      </w:pPr>
    </w:p>
    <w:p w14:paraId="40256F87" w14:textId="77777777" w:rsidR="0045432F" w:rsidRDefault="0045432F" w:rsidP="0045432F">
      <w:pPr>
        <w:rPr>
          <w:b/>
          <w:bCs/>
          <w:color w:val="FF0000"/>
        </w:rPr>
      </w:pPr>
    </w:p>
    <w:p w14:paraId="77346242" w14:textId="77777777" w:rsidR="0045432F" w:rsidRDefault="0045432F" w:rsidP="0045432F">
      <w:pPr>
        <w:rPr>
          <w:b/>
          <w:bCs/>
          <w:color w:val="FF0000"/>
        </w:rPr>
      </w:pPr>
    </w:p>
    <w:p w14:paraId="2FAA8479" w14:textId="77777777" w:rsidR="0045432F" w:rsidRDefault="0045432F" w:rsidP="0045432F">
      <w:pPr>
        <w:rPr>
          <w:b/>
          <w:bCs/>
          <w:color w:val="FF0000"/>
        </w:rPr>
      </w:pPr>
    </w:p>
    <w:p w14:paraId="3BA8F198" w14:textId="77777777" w:rsidR="0045432F" w:rsidRDefault="0045432F" w:rsidP="0045432F">
      <w:pPr>
        <w:rPr>
          <w:b/>
          <w:bCs/>
          <w:color w:val="FF0000"/>
        </w:rPr>
      </w:pPr>
    </w:p>
    <w:p w14:paraId="5B4933AD" w14:textId="77777777" w:rsidR="0045432F" w:rsidRDefault="0045432F" w:rsidP="0045432F">
      <w:pPr>
        <w:rPr>
          <w:b/>
          <w:bCs/>
          <w:color w:val="FF0000"/>
        </w:rPr>
      </w:pPr>
    </w:p>
    <w:p w14:paraId="22505D6C" w14:textId="77777777" w:rsidR="0045432F" w:rsidRDefault="0045432F" w:rsidP="0045432F">
      <w:pPr>
        <w:rPr>
          <w:b/>
          <w:bCs/>
          <w:color w:val="FF0000"/>
        </w:rPr>
      </w:pPr>
    </w:p>
    <w:p w14:paraId="001CCF75" w14:textId="77777777" w:rsidR="0045432F" w:rsidRDefault="0045432F" w:rsidP="0045432F">
      <w:pPr>
        <w:rPr>
          <w:b/>
          <w:bCs/>
          <w:color w:val="FF0000"/>
        </w:rPr>
      </w:pPr>
    </w:p>
    <w:p w14:paraId="6C4F5919" w14:textId="77777777" w:rsidR="0045432F" w:rsidRDefault="0045432F" w:rsidP="0045432F">
      <w:pPr>
        <w:rPr>
          <w:b/>
          <w:bCs/>
          <w:color w:val="FF0000"/>
        </w:rPr>
      </w:pPr>
    </w:p>
    <w:p w14:paraId="3B1A0A9F" w14:textId="77777777" w:rsidR="0045432F" w:rsidRDefault="0045432F" w:rsidP="0045432F">
      <w:pPr>
        <w:rPr>
          <w:b/>
          <w:bCs/>
          <w:color w:val="FF0000"/>
        </w:rPr>
      </w:pPr>
    </w:p>
    <w:p w14:paraId="71164542" w14:textId="77777777" w:rsidR="0045432F" w:rsidRDefault="0045432F" w:rsidP="0045432F">
      <w:pPr>
        <w:rPr>
          <w:b/>
          <w:bCs/>
          <w:color w:val="000000" w:themeColor="text1"/>
          <w:sz w:val="28"/>
          <w:szCs w:val="28"/>
        </w:rPr>
      </w:pPr>
      <w:r>
        <w:rPr>
          <w:b/>
          <w:bCs/>
          <w:color w:val="000000" w:themeColor="text1"/>
          <w:sz w:val="28"/>
          <w:szCs w:val="28"/>
        </w:rPr>
        <w:t>6</w:t>
      </w:r>
      <w:r w:rsidRPr="003C653A">
        <w:rPr>
          <w:b/>
          <w:bCs/>
          <w:color w:val="000000" w:themeColor="text1"/>
          <w:sz w:val="28"/>
          <w:szCs w:val="28"/>
        </w:rPr>
        <w:t>.</w:t>
      </w:r>
      <w:r w:rsidRPr="003C653A">
        <w:rPr>
          <w:b/>
          <w:bCs/>
          <w:color w:val="000000" w:themeColor="text1"/>
          <w:sz w:val="28"/>
          <w:szCs w:val="28"/>
        </w:rPr>
        <w:tab/>
        <w:t>Example</w:t>
      </w:r>
      <w:r>
        <w:rPr>
          <w:b/>
          <w:bCs/>
          <w:color w:val="000000" w:themeColor="text1"/>
          <w:sz w:val="28"/>
          <w:szCs w:val="28"/>
        </w:rPr>
        <w:t xml:space="preserve"> of CA + Grid</w:t>
      </w:r>
      <w:r w:rsidRPr="003C653A">
        <w:rPr>
          <w:b/>
          <w:bCs/>
          <w:color w:val="000000" w:themeColor="text1"/>
          <w:sz w:val="28"/>
          <w:szCs w:val="28"/>
        </w:rPr>
        <w:t>:</w:t>
      </w:r>
    </w:p>
    <w:p w14:paraId="7E6BEA76" w14:textId="77777777" w:rsidR="0045432F" w:rsidRDefault="0045432F" w:rsidP="0045432F">
      <w:pPr>
        <w:rPr>
          <w:b/>
          <w:bCs/>
          <w:color w:val="FF0000"/>
        </w:rPr>
      </w:pPr>
    </w:p>
    <w:p w14:paraId="0D0EA9E1" w14:textId="77777777" w:rsidR="0045432F" w:rsidRDefault="0045432F" w:rsidP="0045432F">
      <w:pPr>
        <w:rPr>
          <w:b/>
          <w:bCs/>
          <w:color w:val="FF0000"/>
        </w:rPr>
      </w:pPr>
      <w:r w:rsidRPr="00151CDE">
        <w:rPr>
          <w:b/>
          <w:bCs/>
          <w:noProof/>
          <w:color w:val="FF0000"/>
        </w:rPr>
        <mc:AlternateContent>
          <mc:Choice Requires="wps">
            <w:drawing>
              <wp:anchor distT="0" distB="0" distL="114300" distR="114300" simplePos="0" relativeHeight="251700224" behindDoc="0" locked="0" layoutInCell="1" allowOverlap="1" wp14:anchorId="0C1AC88B" wp14:editId="7A8C3D88">
                <wp:simplePos x="0" y="0"/>
                <wp:positionH relativeFrom="column">
                  <wp:posOffset>5205730</wp:posOffset>
                </wp:positionH>
                <wp:positionV relativeFrom="paragraph">
                  <wp:posOffset>984673</wp:posOffset>
                </wp:positionV>
                <wp:extent cx="440055" cy="175260"/>
                <wp:effectExtent l="0" t="0" r="4445" b="2540"/>
                <wp:wrapNone/>
                <wp:docPr id="189" name="Text Box 189"/>
                <wp:cNvGraphicFramePr/>
                <a:graphic xmlns:a="http://schemas.openxmlformats.org/drawingml/2006/main">
                  <a:graphicData uri="http://schemas.microsoft.com/office/word/2010/wordprocessingShape">
                    <wps:wsp>
                      <wps:cNvSpPr txBox="1"/>
                      <wps:spPr>
                        <a:xfrm>
                          <a:off x="0" y="0"/>
                          <a:ext cx="440055" cy="175260"/>
                        </a:xfrm>
                        <a:prstGeom prst="rect">
                          <a:avLst/>
                        </a:prstGeom>
                        <a:solidFill>
                          <a:schemeClr val="lt1"/>
                        </a:solidFill>
                        <a:ln w="6350">
                          <a:noFill/>
                        </a:ln>
                      </wps:spPr>
                      <wps:txbx>
                        <w:txbxContent>
                          <w:p w14:paraId="6C0EFC93" w14:textId="77777777" w:rsidR="0045432F" w:rsidRPr="001B5743" w:rsidRDefault="0045432F" w:rsidP="0045432F">
                            <w:pPr>
                              <w:rPr>
                                <w:sz w:val="18"/>
                                <w:szCs w:val="18"/>
                              </w:rPr>
                            </w:pPr>
                            <w:r>
                              <w:rPr>
                                <w:sz w:val="18"/>
                                <w:szCs w:val="18"/>
                              </w:rPr>
                              <w:t>CA=33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0C1AC88B" id="Text Box 189" o:spid="_x0000_s1081" type="#_x0000_t202" style="position:absolute;margin-left:409.9pt;margin-top:77.55pt;width:34.65pt;height:13.8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" fillcolor="white [3201]" stroked="f" strokeweight=".5pt">
                <v:textbox inset="0,0,0,0">
                  <w:txbxContent>
                    <w:p w14:paraId="6C0EFC93" w14:textId="77777777" w:rsidR="0045432F" w:rsidRPr="001B5743" w:rsidRDefault="0045432F" w:rsidP="0045432F">
                      <w:pPr>
                        <w:rPr>
                          <w:sz w:val="18"/>
                          <w:szCs w:val="18"/>
                        </w:rPr>
                      </w:pPr>
                      <w:r>
                        <w:rPr>
                          <w:sz w:val="18"/>
                          <w:szCs w:val="18"/>
                        </w:rPr>
                        <w:t>CA=33</w:t>
                      </w:r>
                    </w:p>
                  </w:txbxContent>
                </v:textbox>
              </v:shape>
            </w:pict>
          </mc:Fallback>
        </mc:AlternateContent>
      </w:r>
      <w:r w:rsidRPr="00151CDE">
        <w:rPr>
          <w:b/>
          <w:bCs/>
          <w:noProof/>
          <w:color w:val="FF0000"/>
        </w:rPr>
        <mc:AlternateContent>
          <mc:Choice Requires="wps">
            <w:drawing>
              <wp:anchor distT="0" distB="0" distL="114300" distR="114300" simplePos="0" relativeHeight="251689984" behindDoc="0" locked="0" layoutInCell="1" allowOverlap="1" wp14:anchorId="71217DB8" wp14:editId="2CE0EAAA">
                <wp:simplePos x="0" y="0"/>
                <wp:positionH relativeFrom="column">
                  <wp:posOffset>3809576</wp:posOffset>
                </wp:positionH>
                <wp:positionV relativeFrom="paragraph">
                  <wp:posOffset>1093047</wp:posOffset>
                </wp:positionV>
                <wp:extent cx="1397000" cy="359410"/>
                <wp:effectExtent l="25400" t="0" r="12700" b="148590"/>
                <wp:wrapNone/>
                <wp:docPr id="179" name="Straight Arrow Connector 179"/>
                <wp:cNvGraphicFramePr/>
                <a:graphic xmlns:a="http://schemas.openxmlformats.org/drawingml/2006/main">
                  <a:graphicData uri="http://schemas.microsoft.com/office/word/2010/wordprocessingShape">
                    <wps:wsp>
                      <wps:cNvCnPr/>
                      <wps:spPr>
                        <a:xfrm flipH="1">
                          <a:off x="0" y="0"/>
                          <a:ext cx="1397000" cy="359410"/>
                        </a:xfrm>
                        <a:prstGeom prst="straightConnector1">
                          <a:avLst/>
                        </a:prstGeom>
                        <a:ln w="6350">
                          <a:tailEnd type="triangle"/>
                        </a:ln>
                        <a:effectLst>
                          <a:outerShdw blurRad="40000"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41F712E" id="Straight Arrow Connector 179" o:spid="_x0000_s1026" type="#_x0000_t32" style="position:absolute;margin-left:299.95pt;margin-top:86.05pt;width:110pt;height:28.3pt;flip:x;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" strokecolor="#4472c4 [3204]" strokeweight=".5pt">
                <v:stroke endarrow="block" joinstyle="miter"/>
                <v:shadow on="t" type="perspective" color="black" origin=",.5" offset=".55556mm,0" matrix="655f,,,655f"/>
              </v:shape>
            </w:pict>
          </mc:Fallback>
        </mc:AlternateContent>
      </w:r>
      <w:r w:rsidRPr="00151CDE">
        <w:rPr>
          <w:b/>
          <w:bCs/>
          <w:noProof/>
          <w:color w:val="FF0000"/>
        </w:rPr>
        <mc:AlternateContent>
          <mc:Choice Requires="wps">
            <w:drawing>
              <wp:anchor distT="0" distB="0" distL="114300" distR="114300" simplePos="0" relativeHeight="251693056" behindDoc="0" locked="0" layoutInCell="1" allowOverlap="1" wp14:anchorId="4B97481C" wp14:editId="05B63789">
                <wp:simplePos x="0" y="0"/>
                <wp:positionH relativeFrom="column">
                  <wp:posOffset>1880235</wp:posOffset>
                </wp:positionH>
                <wp:positionV relativeFrom="paragraph">
                  <wp:posOffset>16298</wp:posOffset>
                </wp:positionV>
                <wp:extent cx="561975" cy="175895"/>
                <wp:effectExtent l="0" t="0" r="0" b="1905"/>
                <wp:wrapNone/>
                <wp:docPr id="182" name="Text Box 182"/>
                <wp:cNvGraphicFramePr/>
                <a:graphic xmlns:a="http://schemas.openxmlformats.org/drawingml/2006/main">
                  <a:graphicData uri="http://schemas.microsoft.com/office/word/2010/wordprocessingShape">
                    <wps:wsp>
                      <wps:cNvSpPr txBox="1"/>
                      <wps:spPr>
                        <a:xfrm>
                          <a:off x="0" y="0"/>
                          <a:ext cx="561975" cy="175895"/>
                        </a:xfrm>
                        <a:prstGeom prst="rect">
                          <a:avLst/>
                        </a:prstGeom>
                        <a:solidFill>
                          <a:schemeClr val="lt1"/>
                        </a:solidFill>
                        <a:ln w="6350">
                          <a:noFill/>
                        </a:ln>
                      </wps:spPr>
                      <wps:txbx>
                        <w:txbxContent>
                          <w:p w14:paraId="12E8D364" w14:textId="77777777" w:rsidR="0045432F" w:rsidRPr="001B5743" w:rsidRDefault="0045432F" w:rsidP="0045432F">
                            <w:pPr>
                              <w:rPr>
                                <w:sz w:val="18"/>
                                <w:szCs w:val="18"/>
                              </w:rPr>
                            </w:pPr>
                            <w:r w:rsidRPr="001B5743">
                              <w:rPr>
                                <w:sz w:val="18"/>
                                <w:szCs w:val="18"/>
                              </w:rPr>
                              <w:t>Legend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4B97481C" id="Text Box 182" o:spid="_x0000_s1082" type="#_x0000_t202" style="position:absolute;margin-left:148.05pt;margin-top:1.3pt;width:44.25pt;height:13.8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" fillcolor="white [3201]" stroked="f" strokeweight=".5pt">
                <v:textbox inset="0,0,0,0">
                  <w:txbxContent>
                    <w:p w14:paraId="12E8D364" w14:textId="77777777" w:rsidR="0045432F" w:rsidRPr="001B5743" w:rsidRDefault="0045432F" w:rsidP="0045432F">
                      <w:pPr>
                        <w:rPr>
                          <w:sz w:val="18"/>
                          <w:szCs w:val="18"/>
                        </w:rPr>
                      </w:pPr>
                      <w:r w:rsidRPr="001B5743">
                        <w:rPr>
                          <w:sz w:val="18"/>
                          <w:szCs w:val="18"/>
                        </w:rPr>
                        <w:t>Legend</w:t>
                      </w:r>
                    </w:p>
                  </w:txbxContent>
                </v:textbox>
              </v:shape>
            </w:pict>
          </mc:Fallback>
        </mc:AlternateContent>
      </w:r>
      <w:r w:rsidRPr="00151CDE">
        <w:rPr>
          <w:b/>
          <w:bCs/>
          <w:noProof/>
          <w:color w:val="FF0000"/>
        </w:rPr>
        <mc:AlternateContent>
          <mc:Choice Requires="wps">
            <w:drawing>
              <wp:anchor distT="0" distB="0" distL="114300" distR="114300" simplePos="0" relativeHeight="251697152" behindDoc="0" locked="0" layoutInCell="1" allowOverlap="1" wp14:anchorId="3A7D42AF" wp14:editId="72740B16">
                <wp:simplePos x="0" y="0"/>
                <wp:positionH relativeFrom="column">
                  <wp:posOffset>5303732</wp:posOffset>
                </wp:positionH>
                <wp:positionV relativeFrom="paragraph">
                  <wp:posOffset>2162387</wp:posOffset>
                </wp:positionV>
                <wp:extent cx="498263" cy="457200"/>
                <wp:effectExtent l="0" t="25400" r="35560" b="38100"/>
                <wp:wrapNone/>
                <wp:docPr id="186" name="Straight Arrow Connector 186"/>
                <wp:cNvGraphicFramePr/>
                <a:graphic xmlns:a="http://schemas.openxmlformats.org/drawingml/2006/main">
                  <a:graphicData uri="http://schemas.microsoft.com/office/word/2010/wordprocessingShape">
                    <wps:wsp>
                      <wps:cNvCnPr/>
                      <wps:spPr>
                        <a:xfrm flipV="1">
                          <a:off x="0" y="0"/>
                          <a:ext cx="498263" cy="457200"/>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709F73" id="Straight Arrow Connector 186" o:spid="_x0000_s1026" type="#_x0000_t32" style="position:absolute;margin-left:417.6pt;margin-top:170.25pt;width:39.25pt;height:36pt;flip:y;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" strokecolor="#4472c4 [3204]" strokeweight=".5pt">
                <v:stroke endarrow="block" joinstyle="miter"/>
                <v:shadow on="t" type="perspective" color="black" origin=",.5" offset=".55556mm,0" matrix="655f,,,655f"/>
              </v:shape>
            </w:pict>
          </mc:Fallback>
        </mc:AlternateContent>
      </w:r>
      <w:r w:rsidRPr="00151CDE">
        <w:rPr>
          <w:b/>
          <w:bCs/>
          <w:noProof/>
          <w:color w:val="FF0000"/>
        </w:rPr>
        <mc:AlternateContent>
          <mc:Choice Requires="wps">
            <w:drawing>
              <wp:anchor distT="0" distB="0" distL="114300" distR="114300" simplePos="0" relativeHeight="251696128" behindDoc="0" locked="0" layoutInCell="1" allowOverlap="1" wp14:anchorId="68DA5130" wp14:editId="1A698491">
                <wp:simplePos x="0" y="0"/>
                <wp:positionH relativeFrom="column">
                  <wp:posOffset>5206576</wp:posOffset>
                </wp:positionH>
                <wp:positionV relativeFrom="paragraph">
                  <wp:posOffset>2197946</wp:posOffset>
                </wp:positionV>
                <wp:extent cx="100118" cy="419735"/>
                <wp:effectExtent l="38100" t="25400" r="14605" b="37465"/>
                <wp:wrapNone/>
                <wp:docPr id="185" name="Straight Arrow Connector 185"/>
                <wp:cNvGraphicFramePr/>
                <a:graphic xmlns:a="http://schemas.openxmlformats.org/drawingml/2006/main">
                  <a:graphicData uri="http://schemas.microsoft.com/office/word/2010/wordprocessingShape">
                    <wps:wsp>
                      <wps:cNvCnPr/>
                      <wps:spPr>
                        <a:xfrm flipH="1" flipV="1">
                          <a:off x="0" y="0"/>
                          <a:ext cx="100118" cy="419735"/>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195C8A" id="Straight Arrow Connector 185" o:spid="_x0000_s1026" type="#_x0000_t32" style="position:absolute;margin-left:409.95pt;margin-top:173.05pt;width:7.9pt;height:33.05pt;flip:x y;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" strokecolor="#4472c4 [3204]" strokeweight=".5pt">
                <v:stroke endarrow="block" joinstyle="miter"/>
                <v:shadow on="t" type="perspective" color="black" origin=",.5" offset=".55556mm,0" matrix="655f,,,655f"/>
              </v:shape>
            </w:pict>
          </mc:Fallback>
        </mc:AlternateContent>
      </w:r>
      <w:r w:rsidRPr="00151CDE">
        <w:rPr>
          <w:b/>
          <w:bCs/>
          <w:noProof/>
          <w:color w:val="FF0000"/>
        </w:rPr>
        <mc:AlternateContent>
          <mc:Choice Requires="wps">
            <w:drawing>
              <wp:anchor distT="0" distB="0" distL="114300" distR="114300" simplePos="0" relativeHeight="251695104" behindDoc="0" locked="0" layoutInCell="1" allowOverlap="1" wp14:anchorId="5D0F7841" wp14:editId="35853DB1">
                <wp:simplePos x="0" y="0"/>
                <wp:positionH relativeFrom="column">
                  <wp:posOffset>4732443</wp:posOffset>
                </wp:positionH>
                <wp:positionV relativeFrom="paragraph">
                  <wp:posOffset>2617894</wp:posOffset>
                </wp:positionV>
                <wp:extent cx="914189" cy="164042"/>
                <wp:effectExtent l="0" t="0" r="635" b="1270"/>
                <wp:wrapNone/>
                <wp:docPr id="184" name="Text Box 184"/>
                <wp:cNvGraphicFramePr/>
                <a:graphic xmlns:a="http://schemas.openxmlformats.org/drawingml/2006/main">
                  <a:graphicData uri="http://schemas.microsoft.com/office/word/2010/wordprocessingShape">
                    <wps:wsp>
                      <wps:cNvSpPr txBox="1"/>
                      <wps:spPr>
                        <a:xfrm>
                          <a:off x="0" y="0"/>
                          <a:ext cx="914189" cy="164042"/>
                        </a:xfrm>
                        <a:prstGeom prst="rect">
                          <a:avLst/>
                        </a:prstGeom>
                        <a:solidFill>
                          <a:schemeClr val="lt1"/>
                        </a:solidFill>
                        <a:ln w="6350">
                          <a:noFill/>
                        </a:ln>
                      </wps:spPr>
                      <wps:txbx>
                        <w:txbxContent>
                          <w:p w14:paraId="39EE4CD4" w14:textId="77777777" w:rsidR="0045432F" w:rsidRPr="001B5743" w:rsidRDefault="0045432F" w:rsidP="0045432F">
                            <w:pPr>
                              <w:rPr>
                                <w:sz w:val="16"/>
                                <w:szCs w:val="16"/>
                              </w:rPr>
                            </w:pPr>
                            <w:r w:rsidRPr="001B5743">
                              <w:rPr>
                                <w:sz w:val="16"/>
                                <w:szCs w:val="16"/>
                              </w:rPr>
                              <w:t>Question Parameters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0F7841" id="Text Box 184" o:spid="_x0000_s1083" type="#_x0000_t202" style="position:absolute;margin-left:372.65pt;margin-top:206.15pt;width:1in;height:12.9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" fillcolor="white [3201]" stroked="f" strokeweight=".5pt">
                <v:textbox inset="0,0,0,0">
                  <w:txbxContent>
                    <w:p w14:paraId="39EE4CD4" w14:textId="77777777" w:rsidR="0045432F" w:rsidRPr="001B5743" w:rsidRDefault="0045432F" w:rsidP="0045432F">
                      <w:pPr>
                        <w:rPr>
                          <w:sz w:val="16"/>
                          <w:szCs w:val="16"/>
                        </w:rPr>
                      </w:pPr>
                      <w:r w:rsidRPr="001B5743">
                        <w:rPr>
                          <w:sz w:val="16"/>
                          <w:szCs w:val="16"/>
                        </w:rPr>
                        <w:t>Question Parameters</w:t>
                      </w:r>
                    </w:p>
                  </w:txbxContent>
                </v:textbox>
              </v:shape>
            </w:pict>
          </mc:Fallback>
        </mc:AlternateContent>
      </w:r>
      <w:r w:rsidRPr="00151CDE">
        <w:rPr>
          <w:b/>
          <w:bCs/>
          <w:noProof/>
          <w:color w:val="FF0000"/>
        </w:rPr>
        <mc:AlternateContent>
          <mc:Choice Requires="wps">
            <w:drawing>
              <wp:anchor distT="0" distB="0" distL="114300" distR="114300" simplePos="0" relativeHeight="251691008" behindDoc="0" locked="0" layoutInCell="1" allowOverlap="1" wp14:anchorId="539C6E3D" wp14:editId="333E0A2E">
                <wp:simplePos x="0" y="0"/>
                <wp:positionH relativeFrom="column">
                  <wp:posOffset>1372870</wp:posOffset>
                </wp:positionH>
                <wp:positionV relativeFrom="paragraph">
                  <wp:posOffset>2426335</wp:posOffset>
                </wp:positionV>
                <wp:extent cx="316865" cy="283845"/>
                <wp:effectExtent l="25400" t="25400" r="0" b="46355"/>
                <wp:wrapNone/>
                <wp:docPr id="180" name="Straight Arrow Connector 180"/>
                <wp:cNvGraphicFramePr/>
                <a:graphic xmlns:a="http://schemas.openxmlformats.org/drawingml/2006/main">
                  <a:graphicData uri="http://schemas.microsoft.com/office/word/2010/wordprocessingShape">
                    <wps:wsp>
                      <wps:cNvCnPr/>
                      <wps:spPr>
                        <a:xfrm flipH="1" flipV="1">
                          <a:off x="0" y="0"/>
                          <a:ext cx="316865" cy="283845"/>
                        </a:xfrm>
                        <a:prstGeom prst="straightConnector1">
                          <a:avLst/>
                        </a:prstGeom>
                        <a:ln w="6350">
                          <a:tailEnd type="triangle"/>
                        </a:ln>
                        <a:effectLst>
                          <a:outerShdw dist="20000" sx="1000" sy="1000" rotWithShape="0">
                            <a:srgbClr val="000000">
                              <a:alpha val="38000"/>
                            </a:srgbClr>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71A1878" id="Straight Arrow Connector 180" o:spid="_x0000_s1026" type="#_x0000_t32" style="position:absolute;margin-left:108.1pt;margin-top:191.05pt;width:24.95pt;height:22.35pt;flip:x y;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" strokecolor="#4472c4 [3204]" strokeweight=".5pt">
                <v:stroke endarrow="block" joinstyle="miter"/>
                <v:shadow on="t" type="perspective" color="black" opacity="24903f" origin=",.5" offset=".55556mm,0" matrix="655f,,,655f"/>
              </v:shape>
            </w:pict>
          </mc:Fallback>
        </mc:AlternateContent>
      </w:r>
      <w:r>
        <w:rPr>
          <w:b/>
          <w:bCs/>
          <w:noProof/>
          <w:color w:val="000000" w:themeColor="text1"/>
        </w:rPr>
        <mc:AlternateContent>
          <mc:Choice Requires="wps">
            <w:drawing>
              <wp:anchor distT="0" distB="0" distL="114300" distR="114300" simplePos="0" relativeHeight="251705344" behindDoc="0" locked="0" layoutInCell="1" allowOverlap="1" wp14:anchorId="6E194F64" wp14:editId="5C079082">
                <wp:simplePos x="0" y="0"/>
                <wp:positionH relativeFrom="column">
                  <wp:posOffset>194310</wp:posOffset>
                </wp:positionH>
                <wp:positionV relativeFrom="paragraph">
                  <wp:posOffset>775546</wp:posOffset>
                </wp:positionV>
                <wp:extent cx="2031577" cy="1652693"/>
                <wp:effectExtent l="0" t="0" r="13335" b="24130"/>
                <wp:wrapNone/>
                <wp:docPr id="195" name="Rectangle 195"/>
                <wp:cNvGraphicFramePr/>
                <a:graphic xmlns:a="http://schemas.openxmlformats.org/drawingml/2006/main">
                  <a:graphicData uri="http://schemas.microsoft.com/office/word/2010/wordprocessingShape">
                    <wps:wsp>
                      <wps:cNvSpPr/>
                      <wps:spPr>
                        <a:xfrm>
                          <a:off x="0" y="0"/>
                          <a:ext cx="2031577" cy="1652693"/>
                        </a:xfrm>
                        <a:prstGeom prst="rect">
                          <a:avLst/>
                        </a:prstGeom>
                        <a:noFill/>
                        <a:ln w="3175">
                          <a:solidFill>
                            <a:schemeClr val="bg1">
                              <a:lumMod val="85000"/>
                            </a:schemeClr>
                          </a:solidFill>
                        </a:ln>
                        <a:effectLst>
                          <a:outerShdw dist="23000" sx="1000" sy="1000" rotWithShape="0">
                            <a:srgbClr val="000000">
                              <a:alpha val="3500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59102F" id="Rectangle 195" o:spid="_x0000_s1026" style="position:absolute;margin-left:15.3pt;margin-top:61.05pt;width:159.95pt;height:130.1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" filled="f" strokecolor="#d8d8d8 [2732]" strokeweight=".25pt">
                <v:shadow on="t" type="perspective" color="black" opacity="22937f" origin=",.5" offset=".63889mm,0" matrix="655f,,,655f"/>
              </v:rect>
            </w:pict>
          </mc:Fallback>
        </mc:AlternateContent>
      </w:r>
      <w:r w:rsidRPr="00151CDE">
        <w:rPr>
          <w:b/>
          <w:bCs/>
          <w:noProof/>
          <w:color w:val="FF0000"/>
        </w:rPr>
        <mc:AlternateContent>
          <mc:Choice Requires="wps">
            <w:drawing>
              <wp:anchor distT="0" distB="0" distL="114300" distR="114300" simplePos="0" relativeHeight="251692032" behindDoc="0" locked="0" layoutInCell="1" allowOverlap="1" wp14:anchorId="293FBBB2" wp14:editId="0D1067CB">
                <wp:simplePos x="0" y="0"/>
                <wp:positionH relativeFrom="column">
                  <wp:posOffset>1599565</wp:posOffset>
                </wp:positionH>
                <wp:positionV relativeFrom="paragraph">
                  <wp:posOffset>2650279</wp:posOffset>
                </wp:positionV>
                <wp:extent cx="386080" cy="176082"/>
                <wp:effectExtent l="0" t="0" r="0" b="0"/>
                <wp:wrapNone/>
                <wp:docPr id="181" name="Text Box 181"/>
                <wp:cNvGraphicFramePr/>
                <a:graphic xmlns:a="http://schemas.openxmlformats.org/drawingml/2006/main">
                  <a:graphicData uri="http://schemas.microsoft.com/office/word/2010/wordprocessingShape">
                    <wps:wsp>
                      <wps:cNvSpPr txBox="1"/>
                      <wps:spPr>
                        <a:xfrm>
                          <a:off x="0" y="0"/>
                          <a:ext cx="386080" cy="176082"/>
                        </a:xfrm>
                        <a:prstGeom prst="rect">
                          <a:avLst/>
                        </a:prstGeom>
                        <a:solidFill>
                          <a:schemeClr val="lt1"/>
                        </a:solidFill>
                        <a:ln w="6350">
                          <a:noFill/>
                        </a:ln>
                      </wps:spPr>
                      <wps:txbx>
                        <w:txbxContent>
                          <w:p w14:paraId="35B3F043" w14:textId="77777777" w:rsidR="0045432F" w:rsidRPr="001B5743" w:rsidRDefault="0045432F" w:rsidP="0045432F">
                            <w:pPr>
                              <w:rPr>
                                <w:sz w:val="18"/>
                                <w:szCs w:val="18"/>
                              </w:rPr>
                            </w:pPr>
                            <w:r w:rsidRPr="001B5743">
                              <w:rPr>
                                <w:sz w:val="18"/>
                                <w:szCs w:val="18"/>
                              </w:rPr>
                              <w:t>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293FBBB2" id="Text Box 181" o:spid="_x0000_s1084" type="#_x0000_t202" style="position:absolute;margin-left:125.95pt;margin-top:208.7pt;width:30.4pt;height:13.8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" fillcolor="white [3201]" stroked="f" strokeweight=".5pt">
                <v:textbox inset="0,0,0,0">
                  <w:txbxContent>
                    <w:p w14:paraId="35B3F043" w14:textId="77777777" w:rsidR="0045432F" w:rsidRPr="001B5743" w:rsidRDefault="0045432F" w:rsidP="0045432F">
                      <w:pPr>
                        <w:rPr>
                          <w:sz w:val="18"/>
                          <w:szCs w:val="18"/>
                        </w:rPr>
                      </w:pPr>
                      <w:r w:rsidRPr="001B5743">
                        <w:rPr>
                          <w:sz w:val="18"/>
                          <w:szCs w:val="18"/>
                        </w:rPr>
                        <w:t>Chart</w:t>
                      </w:r>
                    </w:p>
                  </w:txbxContent>
                </v:textbox>
              </v:shape>
            </w:pict>
          </mc:Fallback>
        </mc:AlternateContent>
      </w:r>
      <w:r w:rsidRPr="00151CDE">
        <w:rPr>
          <w:b/>
          <w:bCs/>
          <w:noProof/>
          <w:color w:val="FF0000"/>
        </w:rPr>
        <mc:AlternateContent>
          <mc:Choice Requires="wps">
            <w:drawing>
              <wp:anchor distT="0" distB="0" distL="114300" distR="114300" simplePos="0" relativeHeight="251702272" behindDoc="0" locked="0" layoutInCell="1" allowOverlap="1" wp14:anchorId="496A9F34" wp14:editId="1A6A5A2C">
                <wp:simplePos x="0" y="0"/>
                <wp:positionH relativeFrom="column">
                  <wp:posOffset>2394797</wp:posOffset>
                </wp:positionH>
                <wp:positionV relativeFrom="paragraph">
                  <wp:posOffset>2095711</wp:posOffset>
                </wp:positionV>
                <wp:extent cx="636694" cy="194495"/>
                <wp:effectExtent l="0" t="0" r="0" b="0"/>
                <wp:wrapNone/>
                <wp:docPr id="191" name="Text Box 191"/>
                <wp:cNvGraphicFramePr/>
                <a:graphic xmlns:a="http://schemas.openxmlformats.org/drawingml/2006/main">
                  <a:graphicData uri="http://schemas.microsoft.com/office/word/2010/wordprocessingShape">
                    <wps:wsp>
                      <wps:cNvSpPr txBox="1"/>
                      <wps:spPr>
                        <a:xfrm>
                          <a:off x="0" y="0"/>
                          <a:ext cx="636694" cy="194495"/>
                        </a:xfrm>
                        <a:prstGeom prst="rect">
                          <a:avLst/>
                        </a:prstGeom>
                        <a:solidFill>
                          <a:schemeClr val="lt1"/>
                        </a:solidFill>
                        <a:ln w="6350">
                          <a:noFill/>
                        </a:ln>
                      </wps:spPr>
                      <wps:txbx>
                        <w:txbxContent>
                          <w:p w14:paraId="677AFF7F" w14:textId="77777777" w:rsidR="0045432F" w:rsidRPr="00CC587A" w:rsidRDefault="0045432F" w:rsidP="0045432F">
                            <w:pPr>
                              <w:rPr>
                                <w:b/>
                                <w:bCs/>
                                <w:color w:val="FFD966" w:themeColor="accent4" w:themeTint="99"/>
                                <w:sz w:val="18"/>
                                <w:szCs w:val="18"/>
                              </w:rPr>
                            </w:pPr>
                            <w:r w:rsidRPr="00CC587A">
                              <w:rPr>
                                <w:b/>
                                <w:bCs/>
                                <w:color w:val="FFD966" w:themeColor="accent4" w:themeTint="99"/>
                                <w:sz w:val="18"/>
                                <w:szCs w:val="18"/>
                              </w:rPr>
                              <w:t xml:space="preserve">Cell to </w:t>
                            </w:r>
                            <w:r>
                              <w:rPr>
                                <w:b/>
                                <w:bCs/>
                                <w:color w:val="FFD966" w:themeColor="accent4" w:themeTint="99"/>
                                <w:sz w:val="18"/>
                                <w:szCs w:val="18"/>
                              </w:rPr>
                              <w:t>C</w:t>
                            </w:r>
                            <w:r w:rsidRPr="00CC587A">
                              <w:rPr>
                                <w:b/>
                                <w:bCs/>
                                <w:color w:val="FFD966" w:themeColor="accent4" w:themeTint="99"/>
                                <w:sz w:val="18"/>
                                <w:szCs w:val="18"/>
                              </w:rPr>
                              <w:t>lick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496A9F34" id="Text Box 191" o:spid="_x0000_s1085" type="#_x0000_t202" style="position:absolute;margin-left:188.55pt;margin-top:165pt;width:50.15pt;height:15.3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" fillcolor="white [3201]" stroked="f" strokeweight=".5pt">
                <v:textbox inset="0,0,0,0">
                  <w:txbxContent>
                    <w:p w14:paraId="677AFF7F" w14:textId="77777777" w:rsidR="0045432F" w:rsidRPr="00CC587A" w:rsidRDefault="0045432F" w:rsidP="0045432F">
                      <w:pPr>
                        <w:rPr>
                          <w:b/>
                          <w:bCs/>
                          <w:color w:val="FFD966" w:themeColor="accent4" w:themeTint="99"/>
                          <w:sz w:val="18"/>
                          <w:szCs w:val="18"/>
                        </w:rPr>
                      </w:pPr>
                      <w:r w:rsidRPr="00CC587A">
                        <w:rPr>
                          <w:b/>
                          <w:bCs/>
                          <w:color w:val="FFD966" w:themeColor="accent4" w:themeTint="99"/>
                          <w:sz w:val="18"/>
                          <w:szCs w:val="18"/>
                        </w:rPr>
                        <w:t xml:space="preserve">Cell to </w:t>
                      </w:r>
                      <w:r>
                        <w:rPr>
                          <w:b/>
                          <w:bCs/>
                          <w:color w:val="FFD966" w:themeColor="accent4" w:themeTint="99"/>
                          <w:sz w:val="18"/>
                          <w:szCs w:val="18"/>
                        </w:rPr>
                        <w:t>C</w:t>
                      </w:r>
                      <w:r w:rsidRPr="00CC587A">
                        <w:rPr>
                          <w:b/>
                          <w:bCs/>
                          <w:color w:val="FFD966" w:themeColor="accent4" w:themeTint="99"/>
                          <w:sz w:val="18"/>
                          <w:szCs w:val="18"/>
                        </w:rPr>
                        <w:t>lick</w:t>
                      </w:r>
                    </w:p>
                  </w:txbxContent>
                </v:textbox>
              </v:shape>
            </w:pict>
          </mc:Fallback>
        </mc:AlternateContent>
      </w:r>
      <w:r w:rsidRPr="00151CDE">
        <w:rPr>
          <w:b/>
          <w:bCs/>
          <w:noProof/>
          <w:color w:val="FF0000"/>
        </w:rPr>
        <mc:AlternateContent>
          <mc:Choice Requires="wps">
            <w:drawing>
              <wp:anchor distT="0" distB="0" distL="114300" distR="114300" simplePos="0" relativeHeight="251699200" behindDoc="0" locked="0" layoutInCell="1" allowOverlap="1" wp14:anchorId="7D11FA03" wp14:editId="35B12F7D">
                <wp:simplePos x="0" y="0"/>
                <wp:positionH relativeFrom="column">
                  <wp:posOffset>3811270</wp:posOffset>
                </wp:positionH>
                <wp:positionV relativeFrom="paragraph">
                  <wp:posOffset>254000</wp:posOffset>
                </wp:positionV>
                <wp:extent cx="561975" cy="187748"/>
                <wp:effectExtent l="0" t="0" r="0" b="3175"/>
                <wp:wrapNone/>
                <wp:docPr id="188" name="Text Box 188"/>
                <wp:cNvGraphicFramePr/>
                <a:graphic xmlns:a="http://schemas.openxmlformats.org/drawingml/2006/main">
                  <a:graphicData uri="http://schemas.microsoft.com/office/word/2010/wordprocessingShape">
                    <wps:wsp>
                      <wps:cNvSpPr txBox="1"/>
                      <wps:spPr>
                        <a:xfrm>
                          <a:off x="0" y="0"/>
                          <a:ext cx="561975" cy="187748"/>
                        </a:xfrm>
                        <a:prstGeom prst="rect">
                          <a:avLst/>
                        </a:prstGeom>
                        <a:solidFill>
                          <a:schemeClr val="lt1"/>
                        </a:solidFill>
                        <a:ln w="6350">
                          <a:noFill/>
                        </a:ln>
                      </wps:spPr>
                      <wps:txbx>
                        <w:txbxContent>
                          <w:p w14:paraId="04B6A64F" w14:textId="77777777" w:rsidR="0045432F" w:rsidRPr="001B5743" w:rsidRDefault="0045432F" w:rsidP="0045432F">
                            <w:pPr>
                              <w:rPr>
                                <w:sz w:val="18"/>
                                <w:szCs w:val="18"/>
                              </w:rPr>
                            </w:pPr>
                            <w:r>
                              <w:rPr>
                                <w:sz w:val="18"/>
                                <w:szCs w:val="18"/>
                              </w:rPr>
                              <w:t>Value=5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D11FA03" id="Text Box 188" o:spid="_x0000_s1086" type="#_x0000_t202" style="position:absolute;margin-left:300.1pt;margin-top:20pt;width:44.25pt;height:14.8pt;z-index:251699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" fillcolor="white [3201]" stroked="f" strokeweight=".5pt">
                <v:textbox inset="0,0,0,0">
                  <w:txbxContent>
                    <w:p w14:paraId="04B6A64F" w14:textId="77777777" w:rsidR="0045432F" w:rsidRPr="001B5743" w:rsidRDefault="0045432F" w:rsidP="0045432F">
                      <w:pPr>
                        <w:rPr>
                          <w:sz w:val="18"/>
                          <w:szCs w:val="18"/>
                        </w:rPr>
                      </w:pPr>
                      <w:r>
                        <w:rPr>
                          <w:sz w:val="18"/>
                          <w:szCs w:val="18"/>
                        </w:rPr>
                        <w:t>Value=5</w:t>
                      </w:r>
                    </w:p>
                  </w:txbxContent>
                </v:textbox>
              </v:shape>
            </w:pict>
          </mc:Fallback>
        </mc:AlternateContent>
      </w:r>
      <w:r w:rsidRPr="00151CDE">
        <w:rPr>
          <w:b/>
          <w:bCs/>
          <w:noProof/>
          <w:color w:val="FF0000"/>
        </w:rPr>
        <mc:AlternateContent>
          <mc:Choice Requires="wps">
            <w:drawing>
              <wp:anchor distT="0" distB="0" distL="114300" distR="114300" simplePos="0" relativeHeight="251698176" behindDoc="0" locked="0" layoutInCell="1" allowOverlap="1" wp14:anchorId="6977A58D" wp14:editId="2E16F594">
                <wp:simplePos x="0" y="0"/>
                <wp:positionH relativeFrom="column">
                  <wp:posOffset>3973830</wp:posOffset>
                </wp:positionH>
                <wp:positionV relativeFrom="paragraph">
                  <wp:posOffset>441748</wp:posOffset>
                </wp:positionV>
                <wp:extent cx="108373" cy="516255"/>
                <wp:effectExtent l="0" t="0" r="44450" b="29845"/>
                <wp:wrapNone/>
                <wp:docPr id="187" name="Straight Arrow Connector 187"/>
                <wp:cNvGraphicFramePr/>
                <a:graphic xmlns:a="http://schemas.openxmlformats.org/drawingml/2006/main">
                  <a:graphicData uri="http://schemas.microsoft.com/office/word/2010/wordprocessingShape">
                    <wps:wsp>
                      <wps:cNvCnPr/>
                      <wps:spPr>
                        <a:xfrm>
                          <a:off x="0" y="0"/>
                          <a:ext cx="108373" cy="516255"/>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09FE3C" id="Straight Arrow Connector 187" o:spid="_x0000_s1026" type="#_x0000_t32" style="position:absolute;margin-left:312.9pt;margin-top:34.8pt;width:8.55pt;height:40.6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" strokecolor="#4472c4 [3204]" strokeweight=".5pt">
                <v:stroke endarrow="block" joinstyle="miter"/>
                <v:shadow on="t" type="perspective" color="black" origin=",.5" offset=".55556mm,0" matrix="655f,,,655f"/>
              </v:shape>
            </w:pict>
          </mc:Fallback>
        </mc:AlternateContent>
      </w:r>
      <w:r w:rsidRPr="00151CDE">
        <w:rPr>
          <w:b/>
          <w:bCs/>
          <w:noProof/>
          <w:color w:val="FF0000"/>
        </w:rPr>
        <mc:AlternateContent>
          <mc:Choice Requires="wps">
            <w:drawing>
              <wp:anchor distT="0" distB="0" distL="114300" distR="114300" simplePos="0" relativeHeight="251701248" behindDoc="0" locked="0" layoutInCell="1" allowOverlap="1" wp14:anchorId="41D8030F" wp14:editId="16FA3D8E">
                <wp:simplePos x="0" y="0"/>
                <wp:positionH relativeFrom="column">
                  <wp:posOffset>2077297</wp:posOffset>
                </wp:positionH>
                <wp:positionV relativeFrom="paragraph">
                  <wp:posOffset>1649306</wp:posOffset>
                </wp:positionV>
                <wp:extent cx="568960" cy="448945"/>
                <wp:effectExtent l="25400" t="25400" r="15240" b="46355"/>
                <wp:wrapNone/>
                <wp:docPr id="190" name="Straight Arrow Connector 190"/>
                <wp:cNvGraphicFramePr/>
                <a:graphic xmlns:a="http://schemas.openxmlformats.org/drawingml/2006/main">
                  <a:graphicData uri="http://schemas.microsoft.com/office/word/2010/wordprocessingShape">
                    <wps:wsp>
                      <wps:cNvCnPr/>
                      <wps:spPr>
                        <a:xfrm flipH="1" flipV="1">
                          <a:off x="0" y="0"/>
                          <a:ext cx="568960" cy="448945"/>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F54DB6" id="Straight Arrow Connector 190" o:spid="_x0000_s1026" type="#_x0000_t32" style="position:absolute;margin-left:163.55pt;margin-top:129.85pt;width:44.8pt;height:35.35pt;flip:x y;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" strokecolor="#4472c4 [3204]" strokeweight=".5pt">
                <v:stroke endarrow="block" joinstyle="miter"/>
                <v:shadow on="t" type="perspective" color="black" origin=",.5" offset=".55556mm,0" matrix="655f,,,655f"/>
              </v:shape>
            </w:pict>
          </mc:Fallback>
        </mc:AlternateContent>
      </w:r>
      <w:r w:rsidRPr="00151CDE">
        <w:rPr>
          <w:b/>
          <w:bCs/>
          <w:noProof/>
          <w:color w:val="FF0000"/>
        </w:rPr>
        <mc:AlternateContent>
          <mc:Choice Requires="wps">
            <w:drawing>
              <wp:anchor distT="0" distB="0" distL="114300" distR="114300" simplePos="0" relativeHeight="251694080" behindDoc="0" locked="0" layoutInCell="1" allowOverlap="1" wp14:anchorId="191821AB" wp14:editId="4DD04F9F">
                <wp:simplePos x="0" y="0"/>
                <wp:positionH relativeFrom="column">
                  <wp:posOffset>2273723</wp:posOffset>
                </wp:positionH>
                <wp:positionV relativeFrom="paragraph">
                  <wp:posOffset>152399</wp:posOffset>
                </wp:positionV>
                <wp:extent cx="676910" cy="230293"/>
                <wp:effectExtent l="0" t="0" r="34290" b="49530"/>
                <wp:wrapNone/>
                <wp:docPr id="183" name="Straight Arrow Connector 183"/>
                <wp:cNvGraphicFramePr/>
                <a:graphic xmlns:a="http://schemas.openxmlformats.org/drawingml/2006/main">
                  <a:graphicData uri="http://schemas.microsoft.com/office/word/2010/wordprocessingShape">
                    <wps:wsp>
                      <wps:cNvCnPr/>
                      <wps:spPr>
                        <a:xfrm>
                          <a:off x="0" y="0"/>
                          <a:ext cx="676910" cy="230293"/>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shape w14:anchorId="30D6F6CF" id="Straight Arrow Connector 183" o:spid="_x0000_s1026" type="#_x0000_t32" style="position:absolute;margin-left:179.05pt;margin-top:12pt;width:53.3pt;height:18.15pt;z-index:2516940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" strokecolor="#4472c4 [3204]" strokeweight=".5pt">
                <v:stroke endarrow="block" joinstyle="miter"/>
                <v:shadow on="t" type="perspective" color="black" origin=",.5" offset=".55556mm,0" matrix="655f,,,655f"/>
              </v:shape>
            </w:pict>
          </mc:Fallback>
        </mc:AlternateContent>
      </w:r>
      <w:r>
        <w:rPr>
          <w:b/>
          <w:bCs/>
          <w:noProof/>
          <w:color w:val="000000" w:themeColor="text1"/>
        </w:rPr>
        <mc:AlternateContent>
          <mc:Choice Requires="wps">
            <w:drawing>
              <wp:anchor distT="0" distB="0" distL="114300" distR="114300" simplePos="0" relativeHeight="251675648" behindDoc="0" locked="0" layoutInCell="1" allowOverlap="1" wp14:anchorId="4B8B70EF" wp14:editId="3F78696D">
                <wp:simplePos x="0" y="0"/>
                <wp:positionH relativeFrom="column">
                  <wp:posOffset>2958253</wp:posOffset>
                </wp:positionH>
                <wp:positionV relativeFrom="paragraph">
                  <wp:posOffset>225425</wp:posOffset>
                </wp:positionV>
                <wp:extent cx="2790190" cy="1591310"/>
                <wp:effectExtent l="0" t="0" r="16510" b="21590"/>
                <wp:wrapNone/>
                <wp:docPr id="194" name="Rectangle 194"/>
                <wp:cNvGraphicFramePr/>
                <a:graphic xmlns:a="http://schemas.openxmlformats.org/drawingml/2006/main">
                  <a:graphicData uri="http://schemas.microsoft.com/office/word/2010/wordprocessingShape">
                    <wps:wsp>
                      <wps:cNvSpPr/>
                      <wps:spPr>
                        <a:xfrm>
                          <a:off x="0" y="0"/>
                          <a:ext cx="2790190" cy="1591310"/>
                        </a:xfrm>
                        <a:prstGeom prst="rect">
                          <a:avLst/>
                        </a:prstGeom>
                        <a:noFill/>
                        <a:ln w="3175">
                          <a:solidFill>
                            <a:schemeClr val="bg1">
                              <a:lumMod val="85000"/>
                            </a:schemeClr>
                          </a:solidFill>
                        </a:ln>
                        <a:effectLst>
                          <a:outerShdw dist="23000" sx="1000" sy="1000" rotWithShape="0">
                            <a:srgbClr val="000000">
                              <a:alpha val="3500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038BEA0" id="Rectangle 194" o:spid="_x0000_s1026" style="position:absolute;margin-left:232.95pt;margin-top:17.75pt;width:219.7pt;height:125.3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" filled="f" strokecolor="#d8d8d8 [2732]" strokeweight=".25pt">
                <v:shadow on="t" type="perspective" color="black" opacity="22937f" origin=",.5" offset=".63889mm,0" matrix="655f,,,655f"/>
              </v:rect>
            </w:pict>
          </mc:Fallback>
        </mc:AlternateContent>
      </w:r>
      <w:r w:rsidRPr="00151CDE">
        <w:rPr>
          <w:b/>
          <w:bCs/>
          <w:noProof/>
          <w:color w:val="FF0000"/>
        </w:rPr>
        <mc:AlternateContent>
          <mc:Choice Requires="wps">
            <w:drawing>
              <wp:anchor distT="0" distB="0" distL="114300" distR="114300" simplePos="0" relativeHeight="251704320" behindDoc="0" locked="0" layoutInCell="1" allowOverlap="1" wp14:anchorId="097143F5" wp14:editId="5948BACF">
                <wp:simplePos x="0" y="0"/>
                <wp:positionH relativeFrom="column">
                  <wp:posOffset>397509</wp:posOffset>
                </wp:positionH>
                <wp:positionV relativeFrom="paragraph">
                  <wp:posOffset>226906</wp:posOffset>
                </wp:positionV>
                <wp:extent cx="287655" cy="216535"/>
                <wp:effectExtent l="25400" t="25400" r="17145" b="37465"/>
                <wp:wrapNone/>
                <wp:docPr id="193" name="Straight Arrow Connector 193"/>
                <wp:cNvGraphicFramePr/>
                <a:graphic xmlns:a="http://schemas.openxmlformats.org/drawingml/2006/main">
                  <a:graphicData uri="http://schemas.microsoft.com/office/word/2010/wordprocessingShape">
                    <wps:wsp>
                      <wps:cNvCnPr/>
                      <wps:spPr>
                        <a:xfrm flipH="1" flipV="1">
                          <a:off x="0" y="0"/>
                          <a:ext cx="287655" cy="216535"/>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shape w14:anchorId="1D9AD5C7" id="Straight Arrow Connector 193" o:spid="_x0000_s1026" type="#_x0000_t32" style="position:absolute;margin-left:31.3pt;margin-top:17.85pt;width:22.65pt;height:17.05pt;flip:x y;z-index:251704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" strokecolor="#4472c4 [3204]" strokeweight=".5pt">
                <v:stroke endarrow="block" joinstyle="miter"/>
                <v:shadow on="t" type="perspective" color="black" origin=",.5" offset=".55556mm,0" matrix="655f,,,655f"/>
              </v:shape>
            </w:pict>
          </mc:Fallback>
        </mc:AlternateContent>
      </w:r>
      <w:r w:rsidRPr="00151CDE">
        <w:rPr>
          <w:b/>
          <w:bCs/>
          <w:noProof/>
          <w:color w:val="FF0000"/>
        </w:rPr>
        <mc:AlternateContent>
          <mc:Choice Requires="wps">
            <w:drawing>
              <wp:anchor distT="0" distB="0" distL="114300" distR="114300" simplePos="0" relativeHeight="251703296" behindDoc="0" locked="0" layoutInCell="1" allowOverlap="1" wp14:anchorId="563388DD" wp14:editId="1216752F">
                <wp:simplePos x="0" y="0"/>
                <wp:positionH relativeFrom="column">
                  <wp:posOffset>735965</wp:posOffset>
                </wp:positionH>
                <wp:positionV relativeFrom="paragraph">
                  <wp:posOffset>381000</wp:posOffset>
                </wp:positionV>
                <wp:extent cx="866987" cy="176082"/>
                <wp:effectExtent l="0" t="0" r="0" b="0"/>
                <wp:wrapNone/>
                <wp:docPr id="192" name="Text Box 192"/>
                <wp:cNvGraphicFramePr/>
                <a:graphic xmlns:a="http://schemas.openxmlformats.org/drawingml/2006/main">
                  <a:graphicData uri="http://schemas.microsoft.com/office/word/2010/wordprocessingShape">
                    <wps:wsp>
                      <wps:cNvSpPr txBox="1"/>
                      <wps:spPr>
                        <a:xfrm>
                          <a:off x="0" y="0"/>
                          <a:ext cx="866987" cy="176082"/>
                        </a:xfrm>
                        <a:prstGeom prst="rect">
                          <a:avLst/>
                        </a:prstGeom>
                        <a:solidFill>
                          <a:schemeClr val="lt1"/>
                        </a:solidFill>
                        <a:ln w="6350">
                          <a:noFill/>
                        </a:ln>
                      </wps:spPr>
                      <wps:txbx>
                        <w:txbxContent>
                          <w:p w14:paraId="7D53494F" w14:textId="77777777" w:rsidR="0045432F" w:rsidRPr="001B5743" w:rsidRDefault="0045432F" w:rsidP="0045432F">
                            <w:pPr>
                              <w:rPr>
                                <w:sz w:val="18"/>
                                <w:szCs w:val="18"/>
                              </w:rPr>
                            </w:pPr>
                            <w:r>
                              <w:rPr>
                                <w:sz w:val="18"/>
                                <w:szCs w:val="18"/>
                              </w:rPr>
                              <w:t>Module 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563388DD" id="Text Box 192" o:spid="_x0000_s1087" type="#_x0000_t202" style="position:absolute;margin-left:57.95pt;margin-top:30pt;width:68.25pt;height:13.8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" fillcolor="white [3201]" stroked="f" strokeweight=".5pt">
                <v:textbox inset="0,0,0,0">
                  <w:txbxContent>
                    <w:p w14:paraId="7D53494F" w14:textId="77777777" w:rsidR="0045432F" w:rsidRPr="001B5743" w:rsidRDefault="0045432F" w:rsidP="0045432F">
                      <w:pPr>
                        <w:rPr>
                          <w:sz w:val="18"/>
                          <w:szCs w:val="18"/>
                        </w:rPr>
                      </w:pPr>
                      <w:r>
                        <w:rPr>
                          <w:sz w:val="18"/>
                          <w:szCs w:val="18"/>
                        </w:rPr>
                        <w:t>Module Name</w:t>
                      </w:r>
                    </w:p>
                  </w:txbxContent>
                </v:textbox>
              </v:shape>
            </w:pict>
          </mc:Fallback>
        </mc:AlternateContent>
      </w:r>
      <w:r>
        <w:rPr>
          <w:b/>
          <w:bCs/>
          <w:noProof/>
          <w:color w:val="FF0000"/>
        </w:rPr>
        <w:drawing>
          <wp:inline distT="0" distB="0" distL="0" distR="0" wp14:anchorId="029A38F6" wp14:editId="7187E146">
            <wp:extent cx="6291580" cy="2966720"/>
            <wp:effectExtent l="12700" t="12700" r="7620" b="17780"/>
            <wp:docPr id="175" name="Picture 175" descr="Chart, sunburst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Chart, sunburst chart&#10;&#10;Description automatically generated"/>
                    <pic:cNvPicPr/>
                  </pic:nvPicPr>
                  <pic:blipFill>
                    <a:blip r:embed="rId107"/>
                    <a:stretch>
                      <a:fillRect/>
                    </a:stretch>
                  </pic:blipFill>
                  <pic:spPr>
                    <a:xfrm>
                      <a:off x="0" y="0"/>
                      <a:ext cx="6291580" cy="2966720"/>
                    </a:xfrm>
                    <a:prstGeom prst="rect">
                      <a:avLst/>
                    </a:prstGeom>
                    <a:ln w="3175">
                      <a:solidFill>
                        <a:schemeClr val="bg1">
                          <a:lumMod val="85000"/>
                        </a:schemeClr>
                      </a:solidFill>
                    </a:ln>
                  </pic:spPr>
                </pic:pic>
              </a:graphicData>
            </a:graphic>
          </wp:inline>
        </w:drawing>
      </w:r>
    </w:p>
    <w:p w14:paraId="0697DDB4" w14:textId="77777777" w:rsidR="0045432F" w:rsidRDefault="0045432F" w:rsidP="0045432F">
      <w:pPr>
        <w:rPr>
          <w:color w:val="000000" w:themeColor="text1"/>
        </w:rPr>
      </w:pPr>
    </w:p>
    <w:p w14:paraId="0B210861" w14:textId="77777777" w:rsidR="0045432F" w:rsidRDefault="0045432F" w:rsidP="0045432F">
      <w:pPr>
        <w:rPr>
          <w:color w:val="000000" w:themeColor="text1"/>
        </w:rPr>
      </w:pPr>
      <w:r w:rsidRPr="00D9452A">
        <w:rPr>
          <w:color w:val="000000" w:themeColor="text1"/>
        </w:rPr>
        <w:t>Figure</w:t>
      </w:r>
      <w:r>
        <w:rPr>
          <w:color w:val="000000" w:themeColor="text1"/>
        </w:rPr>
        <w:t xml:space="preserve"> D.12</w:t>
      </w:r>
      <w:r w:rsidRPr="00D9452A">
        <w:rPr>
          <w:color w:val="000000" w:themeColor="text1"/>
        </w:rPr>
        <w:t>: Question-Answer Identification Procedure</w:t>
      </w:r>
    </w:p>
    <w:p w14:paraId="0D4B1761" w14:textId="77777777" w:rsidR="0045432F" w:rsidRDefault="0045432F" w:rsidP="0045432F">
      <w:pPr>
        <w:rPr>
          <w:color w:val="000000" w:themeColor="text1"/>
        </w:rPr>
      </w:pPr>
    </w:p>
    <w:p w14:paraId="14CCA92D" w14:textId="77777777" w:rsidR="0045432F" w:rsidRDefault="0045432F" w:rsidP="0045432F"/>
    <w:p w14:paraId="0A82DB06" w14:textId="77777777" w:rsidR="0045432F" w:rsidRPr="00E519F0" w:rsidRDefault="0045432F" w:rsidP="0045432F">
      <w:r w:rsidRPr="002B1D5F">
        <w:rPr>
          <w:b/>
          <w:bCs/>
        </w:rPr>
        <w:t>Description</w:t>
      </w:r>
      <w:r w:rsidRPr="00E519F0">
        <w:t>:</w:t>
      </w:r>
    </w:p>
    <w:p w14:paraId="59192715" w14:textId="77777777" w:rsidR="0045432F" w:rsidRDefault="0045432F" w:rsidP="0045432F">
      <w:r w:rsidRPr="00E519F0">
        <w:t>In this example</w:t>
      </w:r>
      <w:r>
        <w:t xml:space="preserve">, we have introduced the different components with arrow indicators such as Chart, Legend, question parameters. Detection of question parameters in legend and finally based on the parameter values finding the target cell from the chart with label ‘Cell to Click’. </w:t>
      </w:r>
    </w:p>
    <w:p w14:paraId="34FD296C" w14:textId="77777777" w:rsidR="0045432F" w:rsidRDefault="0045432F" w:rsidP="0045432F"/>
    <w:p w14:paraId="6F2AD113" w14:textId="77777777" w:rsidR="0045432F" w:rsidRDefault="0045432F" w:rsidP="0045432F">
      <w:r>
        <w:t>In identification the following rules are needed to be used:</w:t>
      </w:r>
    </w:p>
    <w:p w14:paraId="58A3B29F" w14:textId="77777777" w:rsidR="0045432F" w:rsidRDefault="0045432F" w:rsidP="0045432F">
      <w:r>
        <w:t xml:space="preserve">CA = The thickness of the colorful edges of the three overlapping rectangles </w:t>
      </w:r>
    </w:p>
    <w:p w14:paraId="1B086D2F" w14:textId="77777777" w:rsidR="0045432F" w:rsidRDefault="0045432F" w:rsidP="0045432F">
      <w:r>
        <w:t>Value = Color of the common(center) portion of three rectangles.</w:t>
      </w:r>
    </w:p>
    <w:p w14:paraId="2D515B5F" w14:textId="77777777" w:rsidR="0045432F" w:rsidRDefault="0045432F" w:rsidP="0045432F"/>
    <w:p w14:paraId="252B274D" w14:textId="77777777" w:rsidR="0045432F" w:rsidRPr="00CC587A" w:rsidRDefault="0045432F" w:rsidP="0045432F">
      <w:r>
        <w:t>Based on the above instruction participant need to answer the questions of this model in next section. Researcher will also explain the mechanism verbally before starting the module.</w:t>
      </w:r>
    </w:p>
    <w:p w14:paraId="038F7C02" w14:textId="77777777" w:rsidR="0045432F" w:rsidRDefault="0045432F" w:rsidP="0045432F">
      <w:pPr>
        <w:rPr>
          <w:b/>
          <w:bCs/>
          <w:color w:val="FF0000"/>
        </w:rPr>
      </w:pPr>
    </w:p>
    <w:p w14:paraId="329513B2" w14:textId="77777777" w:rsidR="0045432F" w:rsidRDefault="0045432F" w:rsidP="0045432F">
      <w:pPr>
        <w:rPr>
          <w:b/>
          <w:bCs/>
          <w:color w:val="FF0000"/>
        </w:rPr>
      </w:pPr>
    </w:p>
    <w:p w14:paraId="1C216BA2" w14:textId="77777777" w:rsidR="0045432F" w:rsidRDefault="0045432F" w:rsidP="0045432F">
      <w:pPr>
        <w:rPr>
          <w:b/>
          <w:bCs/>
          <w:color w:val="FF0000"/>
        </w:rPr>
      </w:pPr>
    </w:p>
    <w:p w14:paraId="492AE2C5" w14:textId="77777777" w:rsidR="0045432F" w:rsidRDefault="0045432F" w:rsidP="0045432F">
      <w:pPr>
        <w:rPr>
          <w:b/>
          <w:bCs/>
          <w:color w:val="FF0000"/>
        </w:rPr>
      </w:pPr>
    </w:p>
    <w:p w14:paraId="0D4A6CE5" w14:textId="77777777" w:rsidR="0045432F" w:rsidRDefault="0045432F" w:rsidP="0045432F">
      <w:pPr>
        <w:rPr>
          <w:b/>
          <w:bCs/>
          <w:color w:val="FF0000"/>
        </w:rPr>
      </w:pPr>
    </w:p>
    <w:p w14:paraId="7B40520C" w14:textId="77777777" w:rsidR="0045432F" w:rsidRDefault="0045432F" w:rsidP="0045432F">
      <w:pPr>
        <w:rPr>
          <w:b/>
          <w:bCs/>
          <w:color w:val="FF0000"/>
        </w:rPr>
      </w:pPr>
    </w:p>
    <w:p w14:paraId="6D9893C9" w14:textId="77777777" w:rsidR="0045432F" w:rsidRDefault="0045432F" w:rsidP="0045432F">
      <w:pPr>
        <w:rPr>
          <w:b/>
          <w:bCs/>
          <w:color w:val="FF0000"/>
        </w:rPr>
      </w:pPr>
    </w:p>
    <w:p w14:paraId="116A88EC" w14:textId="77777777" w:rsidR="0045432F" w:rsidRDefault="0045432F" w:rsidP="0045432F">
      <w:pPr>
        <w:rPr>
          <w:b/>
          <w:bCs/>
          <w:color w:val="FF0000"/>
        </w:rPr>
      </w:pPr>
    </w:p>
    <w:p w14:paraId="3F1385CC" w14:textId="77777777" w:rsidR="0045432F" w:rsidRDefault="0045432F" w:rsidP="0045432F">
      <w:pPr>
        <w:rPr>
          <w:b/>
          <w:bCs/>
          <w:color w:val="FF0000"/>
        </w:rPr>
      </w:pPr>
    </w:p>
    <w:p w14:paraId="6B00C88F" w14:textId="77777777" w:rsidR="0045432F" w:rsidRDefault="0045432F" w:rsidP="0045432F">
      <w:pPr>
        <w:rPr>
          <w:b/>
          <w:bCs/>
          <w:color w:val="FF0000"/>
        </w:rPr>
      </w:pPr>
    </w:p>
    <w:p w14:paraId="181B13E8" w14:textId="77777777" w:rsidR="0045432F" w:rsidRDefault="0045432F" w:rsidP="0045432F">
      <w:pPr>
        <w:rPr>
          <w:b/>
          <w:bCs/>
          <w:color w:val="FF0000"/>
        </w:rPr>
      </w:pPr>
    </w:p>
    <w:p w14:paraId="61D76BCB" w14:textId="77777777" w:rsidR="0045432F" w:rsidRDefault="0045432F" w:rsidP="0045432F">
      <w:pPr>
        <w:rPr>
          <w:b/>
          <w:bCs/>
          <w:color w:val="FF0000"/>
        </w:rPr>
      </w:pPr>
    </w:p>
    <w:p w14:paraId="204F33A6" w14:textId="77777777" w:rsidR="0045432F" w:rsidRDefault="0045432F" w:rsidP="0045432F">
      <w:pPr>
        <w:rPr>
          <w:b/>
          <w:bCs/>
          <w:color w:val="FF0000"/>
        </w:rPr>
      </w:pPr>
    </w:p>
    <w:p w14:paraId="197D262C" w14:textId="77777777" w:rsidR="0045432F" w:rsidRDefault="0045432F" w:rsidP="0045432F">
      <w:pPr>
        <w:rPr>
          <w:b/>
          <w:bCs/>
          <w:color w:val="FF0000"/>
        </w:rPr>
      </w:pPr>
    </w:p>
    <w:p w14:paraId="712E28AB" w14:textId="77777777" w:rsidR="0045432F" w:rsidRDefault="0045432F" w:rsidP="0045432F">
      <w:pPr>
        <w:rPr>
          <w:b/>
          <w:bCs/>
        </w:rPr>
      </w:pPr>
    </w:p>
    <w:p w14:paraId="12DB1B4A" w14:textId="77777777" w:rsidR="0045432F" w:rsidRDefault="0045432F" w:rsidP="0045432F">
      <w:pPr>
        <w:rPr>
          <w:b/>
          <w:bCs/>
        </w:rPr>
      </w:pPr>
    </w:p>
    <w:p w14:paraId="7AB2A066" w14:textId="77777777" w:rsidR="0045432F" w:rsidRPr="00D654E6" w:rsidRDefault="0045432F" w:rsidP="0045432F">
      <w:pPr>
        <w:rPr>
          <w:b/>
          <w:bCs/>
          <w:sz w:val="28"/>
          <w:szCs w:val="28"/>
        </w:rPr>
      </w:pPr>
      <w:r>
        <w:rPr>
          <w:b/>
          <w:bCs/>
          <w:sz w:val="28"/>
          <w:szCs w:val="28"/>
        </w:rPr>
        <w:t>7.</w:t>
      </w:r>
      <w:r>
        <w:rPr>
          <w:b/>
          <w:bCs/>
          <w:sz w:val="28"/>
          <w:szCs w:val="28"/>
        </w:rPr>
        <w:tab/>
      </w:r>
      <w:r w:rsidRPr="00D654E6">
        <w:rPr>
          <w:b/>
          <w:bCs/>
          <w:sz w:val="28"/>
          <w:szCs w:val="28"/>
        </w:rPr>
        <w:t xml:space="preserve">Questionnaire </w:t>
      </w:r>
      <w:r>
        <w:rPr>
          <w:b/>
          <w:bCs/>
          <w:sz w:val="28"/>
          <w:szCs w:val="28"/>
        </w:rPr>
        <w:t xml:space="preserve">on </w:t>
      </w:r>
      <w:r w:rsidRPr="00D654E6">
        <w:rPr>
          <w:b/>
          <w:bCs/>
          <w:sz w:val="28"/>
          <w:szCs w:val="28"/>
        </w:rPr>
        <w:t>CA + Grid</w:t>
      </w:r>
    </w:p>
    <w:p w14:paraId="31C063F0" w14:textId="77777777" w:rsidR="0045432F" w:rsidRDefault="0045432F" w:rsidP="0045432F">
      <w:pPr>
        <w:rPr>
          <w:b/>
          <w:bCs/>
          <w:u w:val="single"/>
        </w:rPr>
      </w:pPr>
    </w:p>
    <w:p w14:paraId="3CC6C3D5" w14:textId="77777777" w:rsidR="0045432F" w:rsidRPr="00211CFE" w:rsidRDefault="0045432F" w:rsidP="0045432F">
      <w:pPr>
        <w:rPr>
          <w:b/>
          <w:bCs/>
          <w:u w:val="single"/>
        </w:rPr>
      </w:pPr>
      <w:r w:rsidRPr="003403E6">
        <w:rPr>
          <w:b/>
          <w:bCs/>
          <w:noProof/>
        </w:rPr>
        <w:drawing>
          <wp:inline distT="0" distB="0" distL="0" distR="0" wp14:anchorId="04DA2535" wp14:editId="3FD22684">
            <wp:extent cx="6291580" cy="2740025"/>
            <wp:effectExtent l="12700" t="12700" r="7620" b="15875"/>
            <wp:docPr id="145" name="Picture 145" descr="Chart, sunburst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Chart, sunburst chart&#10;&#10;Description automatically generated"/>
                    <pic:cNvPicPr/>
                  </pic:nvPicPr>
                  <pic:blipFill>
                    <a:blip r:embed="rId108"/>
                    <a:stretch>
                      <a:fillRect/>
                    </a:stretch>
                  </pic:blipFill>
                  <pic:spPr>
                    <a:xfrm>
                      <a:off x="0" y="0"/>
                      <a:ext cx="6291580" cy="2740025"/>
                    </a:xfrm>
                    <a:prstGeom prst="rect">
                      <a:avLst/>
                    </a:prstGeom>
                    <a:ln w="3175">
                      <a:solidFill>
                        <a:schemeClr val="bg1">
                          <a:lumMod val="85000"/>
                        </a:schemeClr>
                      </a:solidFill>
                    </a:ln>
                  </pic:spPr>
                </pic:pic>
              </a:graphicData>
            </a:graphic>
          </wp:inline>
        </w:drawing>
      </w:r>
    </w:p>
    <w:p w14:paraId="30538D75" w14:textId="77777777" w:rsidR="0045432F" w:rsidRDefault="0045432F" w:rsidP="0045432F">
      <w:r>
        <w:t xml:space="preserve">                          </w:t>
      </w:r>
    </w:p>
    <w:p w14:paraId="10669B7F" w14:textId="77777777" w:rsidR="0045432F" w:rsidRDefault="0045432F" w:rsidP="0045432F">
      <w:r>
        <w:t>Figure D.13: CA + Grid Questionnaire UI</w:t>
      </w:r>
    </w:p>
    <w:p w14:paraId="4B681062" w14:textId="77777777" w:rsidR="0045432F" w:rsidRDefault="0045432F" w:rsidP="0045432F"/>
    <w:p w14:paraId="724950BF" w14:textId="77777777" w:rsidR="0045432F" w:rsidRPr="003403E6" w:rsidRDefault="0045432F" w:rsidP="0045432F">
      <w:pPr>
        <w:rPr>
          <w:color w:val="000000" w:themeColor="text1"/>
        </w:rPr>
      </w:pPr>
    </w:p>
    <w:p w14:paraId="01ABA4BB" w14:textId="77777777" w:rsidR="0045432F" w:rsidRDefault="0045432F" w:rsidP="0045432F">
      <w:pPr>
        <w:rPr>
          <w:b/>
          <w:bCs/>
          <w:color w:val="000000" w:themeColor="text1"/>
        </w:rPr>
      </w:pPr>
      <w:r w:rsidRPr="003403E6">
        <w:rPr>
          <w:b/>
          <w:bCs/>
          <w:color w:val="000000" w:themeColor="text1"/>
        </w:rPr>
        <w:t>Questions:</w:t>
      </w:r>
    </w:p>
    <w:p w14:paraId="30DB386E" w14:textId="77777777" w:rsidR="0045432F" w:rsidRPr="003403E6" w:rsidRDefault="0045432F" w:rsidP="0045432F">
      <w:pPr>
        <w:rPr>
          <w:color w:val="000000" w:themeColor="text1"/>
        </w:rPr>
      </w:pPr>
      <w:r w:rsidRPr="003403E6">
        <w:rPr>
          <w:color w:val="000000" w:themeColor="text1"/>
        </w:rPr>
        <w:t>On pressing 'Start’ button it will start</w:t>
      </w:r>
      <w:r>
        <w:rPr>
          <w:color w:val="000000" w:themeColor="text1"/>
        </w:rPr>
        <w:t xml:space="preserve"> to show</w:t>
      </w:r>
      <w:r w:rsidRPr="003403E6">
        <w:rPr>
          <w:color w:val="000000" w:themeColor="text1"/>
        </w:rPr>
        <w:t xml:space="preserve"> the questions one by one as follows (orders of the questions will be </w:t>
      </w:r>
      <w:r>
        <w:rPr>
          <w:color w:val="000000" w:themeColor="text1"/>
        </w:rPr>
        <w:t xml:space="preserve">changed by </w:t>
      </w:r>
      <w:r w:rsidRPr="003403E6">
        <w:rPr>
          <w:color w:val="000000" w:themeColor="text1"/>
        </w:rPr>
        <w:t>counterbalancing for different session users)</w:t>
      </w:r>
    </w:p>
    <w:p w14:paraId="6510AB07" w14:textId="77777777" w:rsidR="0045432F" w:rsidRPr="003403E6" w:rsidRDefault="0045432F" w:rsidP="0045432F">
      <w:pPr>
        <w:rPr>
          <w:b/>
          <w:bCs/>
          <w:color w:val="000000" w:themeColor="text1"/>
        </w:rPr>
      </w:pPr>
    </w:p>
    <w:p w14:paraId="4B7E1EEF" w14:textId="77777777" w:rsidR="0045432F" w:rsidRPr="003403E6" w:rsidRDefault="0045432F" w:rsidP="0045432F">
      <w:pPr>
        <w:rPr>
          <w:b/>
          <w:bCs/>
          <w:color w:val="000000" w:themeColor="text1"/>
        </w:rPr>
      </w:pPr>
    </w:p>
    <w:p w14:paraId="4075862C" w14:textId="77777777" w:rsidR="0045432F" w:rsidRDefault="0045432F" w:rsidP="0045432F">
      <w:pPr>
        <w:rPr>
          <w:b/>
          <w:bCs/>
          <w:color w:val="FF0000"/>
        </w:rPr>
      </w:pPr>
      <w:r>
        <w:rPr>
          <w:b/>
          <w:bCs/>
          <w:noProof/>
          <w:color w:val="FF0000"/>
        </w:rPr>
        <w:drawing>
          <wp:inline distT="0" distB="0" distL="0" distR="0" wp14:anchorId="7C1C5BA2" wp14:editId="66F45334">
            <wp:extent cx="6291580" cy="476885"/>
            <wp:effectExtent l="12700" t="12700" r="7620" b="1841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pic:cNvPicPr/>
                  </pic:nvPicPr>
                  <pic:blipFill>
                    <a:blip r:embed="rId109"/>
                    <a:stretch>
                      <a:fillRect/>
                    </a:stretch>
                  </pic:blipFill>
                  <pic:spPr>
                    <a:xfrm>
                      <a:off x="0" y="0"/>
                      <a:ext cx="6291580" cy="476885"/>
                    </a:xfrm>
                    <a:prstGeom prst="rect">
                      <a:avLst/>
                    </a:prstGeom>
                    <a:ln w="3175">
                      <a:solidFill>
                        <a:schemeClr val="bg1">
                          <a:lumMod val="85000"/>
                        </a:schemeClr>
                      </a:solidFill>
                    </a:ln>
                  </pic:spPr>
                </pic:pic>
              </a:graphicData>
            </a:graphic>
          </wp:inline>
        </w:drawing>
      </w:r>
    </w:p>
    <w:p w14:paraId="77A92D88" w14:textId="77777777" w:rsidR="0045432F" w:rsidRDefault="0045432F" w:rsidP="0045432F">
      <w:pPr>
        <w:rPr>
          <w:b/>
          <w:bCs/>
          <w:color w:val="FF0000"/>
        </w:rPr>
      </w:pPr>
    </w:p>
    <w:p w14:paraId="3044BBA9" w14:textId="77777777" w:rsidR="0045432F" w:rsidRDefault="0045432F" w:rsidP="0045432F">
      <w:pPr>
        <w:rPr>
          <w:b/>
          <w:bCs/>
          <w:color w:val="FF0000"/>
        </w:rPr>
      </w:pPr>
      <w:r>
        <w:rPr>
          <w:b/>
          <w:bCs/>
          <w:noProof/>
          <w:color w:val="FF0000"/>
        </w:rPr>
        <w:drawing>
          <wp:inline distT="0" distB="0" distL="0" distR="0" wp14:anchorId="4628EDBF" wp14:editId="2B359BE5">
            <wp:extent cx="6291580" cy="476885"/>
            <wp:effectExtent l="12700" t="12700" r="7620" b="1841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pic:cNvPicPr/>
                  </pic:nvPicPr>
                  <pic:blipFill>
                    <a:blip r:embed="rId110"/>
                    <a:stretch>
                      <a:fillRect/>
                    </a:stretch>
                  </pic:blipFill>
                  <pic:spPr>
                    <a:xfrm>
                      <a:off x="0" y="0"/>
                      <a:ext cx="6291580" cy="476885"/>
                    </a:xfrm>
                    <a:prstGeom prst="rect">
                      <a:avLst/>
                    </a:prstGeom>
                    <a:ln w="3175">
                      <a:solidFill>
                        <a:schemeClr val="bg1">
                          <a:lumMod val="85000"/>
                        </a:schemeClr>
                      </a:solidFill>
                    </a:ln>
                  </pic:spPr>
                </pic:pic>
              </a:graphicData>
            </a:graphic>
          </wp:inline>
        </w:drawing>
      </w:r>
    </w:p>
    <w:p w14:paraId="57E0029B" w14:textId="77777777" w:rsidR="0045432F" w:rsidRDefault="0045432F" w:rsidP="0045432F">
      <w:pPr>
        <w:rPr>
          <w:b/>
          <w:bCs/>
          <w:color w:val="FF0000"/>
        </w:rPr>
      </w:pPr>
    </w:p>
    <w:p w14:paraId="47D0E7B3" w14:textId="77777777" w:rsidR="0045432F" w:rsidRDefault="0045432F" w:rsidP="0045432F">
      <w:pPr>
        <w:rPr>
          <w:b/>
          <w:bCs/>
          <w:color w:val="FF0000"/>
        </w:rPr>
      </w:pPr>
      <w:r>
        <w:rPr>
          <w:b/>
          <w:bCs/>
          <w:noProof/>
          <w:color w:val="FF0000"/>
        </w:rPr>
        <w:drawing>
          <wp:inline distT="0" distB="0" distL="0" distR="0" wp14:anchorId="42AA5C0F" wp14:editId="1C9A8A50">
            <wp:extent cx="6291580" cy="476885"/>
            <wp:effectExtent l="12700" t="12700" r="7620" b="1841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pic:cNvPicPr/>
                  </pic:nvPicPr>
                  <pic:blipFill>
                    <a:blip r:embed="rId111"/>
                    <a:stretch>
                      <a:fillRect/>
                    </a:stretch>
                  </pic:blipFill>
                  <pic:spPr>
                    <a:xfrm>
                      <a:off x="0" y="0"/>
                      <a:ext cx="6291580" cy="476885"/>
                    </a:xfrm>
                    <a:prstGeom prst="rect">
                      <a:avLst/>
                    </a:prstGeom>
                    <a:ln w="3175">
                      <a:solidFill>
                        <a:schemeClr val="bg1">
                          <a:lumMod val="85000"/>
                        </a:schemeClr>
                      </a:solidFill>
                    </a:ln>
                  </pic:spPr>
                </pic:pic>
              </a:graphicData>
            </a:graphic>
          </wp:inline>
        </w:drawing>
      </w:r>
    </w:p>
    <w:p w14:paraId="34558D61" w14:textId="77777777" w:rsidR="0045432F" w:rsidRDefault="0045432F" w:rsidP="0045432F">
      <w:pPr>
        <w:rPr>
          <w:b/>
          <w:bCs/>
          <w:color w:val="FF0000"/>
        </w:rPr>
      </w:pPr>
    </w:p>
    <w:p w14:paraId="511D836D" w14:textId="77777777" w:rsidR="0045432F" w:rsidRDefault="0045432F" w:rsidP="0045432F">
      <w:pPr>
        <w:rPr>
          <w:b/>
          <w:bCs/>
          <w:color w:val="FF0000"/>
        </w:rPr>
      </w:pPr>
      <w:r>
        <w:rPr>
          <w:b/>
          <w:bCs/>
          <w:noProof/>
          <w:color w:val="FF0000"/>
        </w:rPr>
        <w:drawing>
          <wp:inline distT="0" distB="0" distL="0" distR="0" wp14:anchorId="6FB8D0E3" wp14:editId="20328CA7">
            <wp:extent cx="6291580" cy="476885"/>
            <wp:effectExtent l="12700" t="12700" r="7620" b="1841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pic:cNvPicPr/>
                  </pic:nvPicPr>
                  <pic:blipFill>
                    <a:blip r:embed="rId112"/>
                    <a:stretch>
                      <a:fillRect/>
                    </a:stretch>
                  </pic:blipFill>
                  <pic:spPr>
                    <a:xfrm>
                      <a:off x="0" y="0"/>
                      <a:ext cx="6291580" cy="476885"/>
                    </a:xfrm>
                    <a:prstGeom prst="rect">
                      <a:avLst/>
                    </a:prstGeom>
                    <a:ln w="3175">
                      <a:solidFill>
                        <a:schemeClr val="bg1">
                          <a:lumMod val="85000"/>
                        </a:schemeClr>
                      </a:solidFill>
                    </a:ln>
                  </pic:spPr>
                </pic:pic>
              </a:graphicData>
            </a:graphic>
          </wp:inline>
        </w:drawing>
      </w:r>
    </w:p>
    <w:p w14:paraId="7447C77C" w14:textId="77777777" w:rsidR="0045432F" w:rsidRDefault="0045432F" w:rsidP="0045432F">
      <w:pPr>
        <w:rPr>
          <w:b/>
          <w:bCs/>
          <w:color w:val="FF0000"/>
        </w:rPr>
      </w:pPr>
    </w:p>
    <w:p w14:paraId="00BCC68E" w14:textId="77777777" w:rsidR="0045432F" w:rsidRDefault="0045432F" w:rsidP="0045432F">
      <w:pPr>
        <w:rPr>
          <w:b/>
          <w:bCs/>
          <w:color w:val="FF0000"/>
        </w:rPr>
      </w:pPr>
      <w:r>
        <w:rPr>
          <w:b/>
          <w:bCs/>
          <w:noProof/>
          <w:color w:val="FF0000"/>
        </w:rPr>
        <w:drawing>
          <wp:inline distT="0" distB="0" distL="0" distR="0" wp14:anchorId="4E4AA3A1" wp14:editId="207443D6">
            <wp:extent cx="6291580" cy="476885"/>
            <wp:effectExtent l="12700" t="12700" r="7620" b="1841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pic:cNvPicPr/>
                  </pic:nvPicPr>
                  <pic:blipFill>
                    <a:blip r:embed="rId113"/>
                    <a:stretch>
                      <a:fillRect/>
                    </a:stretch>
                  </pic:blipFill>
                  <pic:spPr>
                    <a:xfrm>
                      <a:off x="0" y="0"/>
                      <a:ext cx="6291580" cy="476885"/>
                    </a:xfrm>
                    <a:prstGeom prst="rect">
                      <a:avLst/>
                    </a:prstGeom>
                    <a:ln w="3175">
                      <a:solidFill>
                        <a:schemeClr val="bg1">
                          <a:lumMod val="85000"/>
                        </a:schemeClr>
                      </a:solidFill>
                    </a:ln>
                  </pic:spPr>
                </pic:pic>
              </a:graphicData>
            </a:graphic>
          </wp:inline>
        </w:drawing>
      </w:r>
    </w:p>
    <w:p w14:paraId="6519D547" w14:textId="77777777" w:rsidR="0045432F" w:rsidRDefault="0045432F" w:rsidP="0045432F">
      <w:pPr>
        <w:rPr>
          <w:b/>
          <w:bCs/>
          <w:color w:val="FF0000"/>
        </w:rPr>
      </w:pPr>
    </w:p>
    <w:p w14:paraId="2B17FEA1" w14:textId="77777777" w:rsidR="0045432F" w:rsidRDefault="0045432F" w:rsidP="0045432F">
      <w:pPr>
        <w:rPr>
          <w:b/>
          <w:bCs/>
          <w:color w:val="FF0000"/>
        </w:rPr>
      </w:pPr>
      <w:r>
        <w:rPr>
          <w:b/>
          <w:bCs/>
          <w:noProof/>
          <w:color w:val="FF0000"/>
        </w:rPr>
        <w:drawing>
          <wp:inline distT="0" distB="0" distL="0" distR="0" wp14:anchorId="275B353F" wp14:editId="711676D1">
            <wp:extent cx="6291580" cy="476885"/>
            <wp:effectExtent l="12700" t="12700" r="7620" b="1841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pic:cNvPicPr/>
                  </pic:nvPicPr>
                  <pic:blipFill>
                    <a:blip r:embed="rId114"/>
                    <a:stretch>
                      <a:fillRect/>
                    </a:stretch>
                  </pic:blipFill>
                  <pic:spPr>
                    <a:xfrm>
                      <a:off x="0" y="0"/>
                      <a:ext cx="6291580" cy="476885"/>
                    </a:xfrm>
                    <a:prstGeom prst="rect">
                      <a:avLst/>
                    </a:prstGeom>
                    <a:ln w="3175">
                      <a:solidFill>
                        <a:schemeClr val="bg1">
                          <a:lumMod val="85000"/>
                        </a:schemeClr>
                      </a:solidFill>
                    </a:ln>
                  </pic:spPr>
                </pic:pic>
              </a:graphicData>
            </a:graphic>
          </wp:inline>
        </w:drawing>
      </w:r>
    </w:p>
    <w:p w14:paraId="529032C4" w14:textId="77777777" w:rsidR="0045432F" w:rsidRDefault="0045432F" w:rsidP="0045432F">
      <w:pPr>
        <w:rPr>
          <w:b/>
          <w:bCs/>
          <w:color w:val="FF0000"/>
        </w:rPr>
      </w:pPr>
      <w:r>
        <w:rPr>
          <w:b/>
          <w:bCs/>
          <w:noProof/>
          <w:color w:val="FF0000"/>
        </w:rPr>
        <w:drawing>
          <wp:inline distT="0" distB="0" distL="0" distR="0" wp14:anchorId="05D93454" wp14:editId="78B92C7D">
            <wp:extent cx="6291580" cy="476885"/>
            <wp:effectExtent l="12700" t="12700" r="7620" b="1841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pic:cNvPicPr/>
                  </pic:nvPicPr>
                  <pic:blipFill>
                    <a:blip r:embed="rId115"/>
                    <a:stretch>
                      <a:fillRect/>
                    </a:stretch>
                  </pic:blipFill>
                  <pic:spPr>
                    <a:xfrm>
                      <a:off x="0" y="0"/>
                      <a:ext cx="6291580" cy="476885"/>
                    </a:xfrm>
                    <a:prstGeom prst="rect">
                      <a:avLst/>
                    </a:prstGeom>
                    <a:ln w="3175">
                      <a:solidFill>
                        <a:schemeClr val="bg1">
                          <a:lumMod val="85000"/>
                        </a:schemeClr>
                      </a:solidFill>
                    </a:ln>
                  </pic:spPr>
                </pic:pic>
              </a:graphicData>
            </a:graphic>
          </wp:inline>
        </w:drawing>
      </w:r>
    </w:p>
    <w:p w14:paraId="00F85F9A" w14:textId="77777777" w:rsidR="0045432F" w:rsidRDefault="0045432F" w:rsidP="0045432F">
      <w:pPr>
        <w:rPr>
          <w:b/>
          <w:bCs/>
          <w:color w:val="FF0000"/>
        </w:rPr>
      </w:pPr>
    </w:p>
    <w:p w14:paraId="5378349E" w14:textId="77777777" w:rsidR="0045432F" w:rsidRPr="00D654E6" w:rsidRDefault="0045432F" w:rsidP="0045432F">
      <w:pPr>
        <w:rPr>
          <w:b/>
          <w:bCs/>
          <w:color w:val="FF0000"/>
        </w:rPr>
      </w:pPr>
      <w:r>
        <w:rPr>
          <w:b/>
          <w:bCs/>
          <w:noProof/>
          <w:color w:val="FF0000"/>
        </w:rPr>
        <w:drawing>
          <wp:inline distT="0" distB="0" distL="0" distR="0" wp14:anchorId="72ECBD87" wp14:editId="7F2FE9A3">
            <wp:extent cx="6291580" cy="476885"/>
            <wp:effectExtent l="12700" t="12700" r="7620" b="1841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pic:cNvPicPr/>
                  </pic:nvPicPr>
                  <pic:blipFill>
                    <a:blip r:embed="rId116"/>
                    <a:stretch>
                      <a:fillRect/>
                    </a:stretch>
                  </pic:blipFill>
                  <pic:spPr>
                    <a:xfrm>
                      <a:off x="0" y="0"/>
                      <a:ext cx="6291580" cy="476885"/>
                    </a:xfrm>
                    <a:prstGeom prst="rect">
                      <a:avLst/>
                    </a:prstGeom>
                    <a:ln w="3175">
                      <a:solidFill>
                        <a:schemeClr val="bg1">
                          <a:lumMod val="85000"/>
                        </a:schemeClr>
                      </a:solidFill>
                    </a:ln>
                  </pic:spPr>
                </pic:pic>
              </a:graphicData>
            </a:graphic>
          </wp:inline>
        </w:drawing>
      </w:r>
    </w:p>
    <w:p w14:paraId="4587688B" w14:textId="77777777" w:rsidR="0045432F" w:rsidRDefault="0045432F" w:rsidP="0045432F">
      <w:pPr>
        <w:rPr>
          <w:color w:val="FF0000"/>
        </w:rPr>
      </w:pPr>
    </w:p>
    <w:p w14:paraId="76C264F3" w14:textId="77777777" w:rsidR="0045432F" w:rsidRPr="003675BA" w:rsidRDefault="0045432F" w:rsidP="0045432F">
      <w:pPr>
        <w:rPr>
          <w:color w:val="000000" w:themeColor="text1"/>
        </w:rPr>
      </w:pPr>
      <w:r w:rsidRPr="003675BA">
        <w:rPr>
          <w:color w:val="000000" w:themeColor="text1"/>
        </w:rPr>
        <w:t>Figure D.14: Questions on CA + Grid</w:t>
      </w:r>
    </w:p>
    <w:p w14:paraId="1AA7B0EC" w14:textId="77777777" w:rsidR="0045432F" w:rsidRDefault="0045432F" w:rsidP="0045432F">
      <w:pPr>
        <w:rPr>
          <w:color w:val="FF0000"/>
        </w:rPr>
      </w:pPr>
    </w:p>
    <w:p w14:paraId="2E3AFDEA" w14:textId="77777777" w:rsidR="0045432F" w:rsidRDefault="0045432F" w:rsidP="0045432F">
      <w:pPr>
        <w:rPr>
          <w:color w:val="FF0000"/>
        </w:rPr>
      </w:pPr>
    </w:p>
    <w:p w14:paraId="282BCBFB" w14:textId="77777777" w:rsidR="0045432F" w:rsidRDefault="0045432F" w:rsidP="0045432F">
      <w:pPr>
        <w:rPr>
          <w:color w:val="FF0000"/>
        </w:rPr>
      </w:pPr>
    </w:p>
    <w:p w14:paraId="333D2B16" w14:textId="77777777" w:rsidR="0045432F" w:rsidRDefault="0045432F" w:rsidP="0045432F">
      <w:pPr>
        <w:rPr>
          <w:color w:val="FF0000"/>
        </w:rPr>
      </w:pPr>
    </w:p>
    <w:p w14:paraId="4CAAA8BC" w14:textId="77777777" w:rsidR="0045432F" w:rsidRDefault="0045432F" w:rsidP="0045432F">
      <w:pPr>
        <w:rPr>
          <w:color w:val="FF0000"/>
        </w:rPr>
      </w:pPr>
    </w:p>
    <w:p w14:paraId="4A18018C" w14:textId="77777777" w:rsidR="0045432F" w:rsidRDefault="0045432F" w:rsidP="0045432F">
      <w:pPr>
        <w:rPr>
          <w:color w:val="FF0000"/>
        </w:rPr>
      </w:pPr>
    </w:p>
    <w:p w14:paraId="16003C1E" w14:textId="77777777" w:rsidR="0045432F" w:rsidRDefault="0045432F" w:rsidP="0045432F">
      <w:pPr>
        <w:rPr>
          <w:color w:val="FF0000"/>
        </w:rPr>
      </w:pPr>
    </w:p>
    <w:p w14:paraId="220EFFBA" w14:textId="77777777" w:rsidR="0045432F" w:rsidRDefault="0045432F" w:rsidP="0045432F">
      <w:pPr>
        <w:rPr>
          <w:color w:val="FF0000"/>
        </w:rPr>
      </w:pPr>
    </w:p>
    <w:p w14:paraId="34753838" w14:textId="77777777" w:rsidR="0045432F" w:rsidRDefault="0045432F" w:rsidP="0045432F">
      <w:pPr>
        <w:rPr>
          <w:color w:val="FF0000"/>
        </w:rPr>
      </w:pPr>
    </w:p>
    <w:p w14:paraId="0FFA9849" w14:textId="77777777" w:rsidR="0045432F" w:rsidRDefault="0045432F" w:rsidP="0045432F">
      <w:pPr>
        <w:rPr>
          <w:color w:val="FF0000"/>
        </w:rPr>
      </w:pPr>
    </w:p>
    <w:p w14:paraId="1BB0D721" w14:textId="77777777" w:rsidR="0045432F" w:rsidRDefault="0045432F" w:rsidP="0045432F">
      <w:pPr>
        <w:rPr>
          <w:color w:val="FF0000"/>
        </w:rPr>
      </w:pPr>
    </w:p>
    <w:p w14:paraId="6A39BFB6" w14:textId="77777777" w:rsidR="0045432F" w:rsidRDefault="0045432F" w:rsidP="0045432F">
      <w:pPr>
        <w:rPr>
          <w:color w:val="FF0000"/>
        </w:rPr>
      </w:pPr>
    </w:p>
    <w:p w14:paraId="447CA832" w14:textId="77777777" w:rsidR="0045432F" w:rsidRDefault="0045432F" w:rsidP="0045432F">
      <w:pPr>
        <w:rPr>
          <w:color w:val="FF0000"/>
        </w:rPr>
      </w:pPr>
    </w:p>
    <w:p w14:paraId="7D4D6266" w14:textId="77777777" w:rsidR="0045432F" w:rsidRDefault="0045432F" w:rsidP="0045432F">
      <w:pPr>
        <w:rPr>
          <w:color w:val="FF0000"/>
        </w:rPr>
      </w:pPr>
    </w:p>
    <w:p w14:paraId="1CC4D3E6" w14:textId="77777777" w:rsidR="0045432F" w:rsidRDefault="0045432F" w:rsidP="0045432F">
      <w:pPr>
        <w:rPr>
          <w:color w:val="FF0000"/>
        </w:rPr>
      </w:pPr>
    </w:p>
    <w:p w14:paraId="4601E74F" w14:textId="77777777" w:rsidR="0045432F" w:rsidRDefault="0045432F" w:rsidP="0045432F">
      <w:pPr>
        <w:rPr>
          <w:color w:val="FF0000"/>
        </w:rPr>
      </w:pPr>
    </w:p>
    <w:p w14:paraId="5213A9D9" w14:textId="77777777" w:rsidR="0045432F" w:rsidRDefault="0045432F" w:rsidP="0045432F">
      <w:pPr>
        <w:rPr>
          <w:color w:val="FF0000"/>
        </w:rPr>
      </w:pPr>
    </w:p>
    <w:p w14:paraId="5767D61A" w14:textId="77777777" w:rsidR="0045432F" w:rsidRDefault="0045432F" w:rsidP="0045432F">
      <w:pPr>
        <w:rPr>
          <w:color w:val="FF0000"/>
        </w:rPr>
      </w:pPr>
    </w:p>
    <w:p w14:paraId="458D8F58" w14:textId="77777777" w:rsidR="0045432F" w:rsidRDefault="0045432F" w:rsidP="0045432F">
      <w:pPr>
        <w:rPr>
          <w:color w:val="FF0000"/>
        </w:rPr>
      </w:pPr>
    </w:p>
    <w:p w14:paraId="62C0EC06" w14:textId="77777777" w:rsidR="0045432F" w:rsidRDefault="0045432F" w:rsidP="0045432F">
      <w:pPr>
        <w:rPr>
          <w:color w:val="FF0000"/>
        </w:rPr>
      </w:pPr>
    </w:p>
    <w:p w14:paraId="1E2B7FD8" w14:textId="77777777" w:rsidR="0045432F" w:rsidRDefault="0045432F" w:rsidP="0045432F">
      <w:pPr>
        <w:rPr>
          <w:color w:val="FF0000"/>
        </w:rPr>
      </w:pPr>
    </w:p>
    <w:p w14:paraId="05D436E6" w14:textId="77777777" w:rsidR="0045432F" w:rsidRDefault="0045432F" w:rsidP="0045432F">
      <w:pPr>
        <w:rPr>
          <w:color w:val="FF0000"/>
        </w:rPr>
      </w:pPr>
    </w:p>
    <w:p w14:paraId="394AB639" w14:textId="77777777" w:rsidR="0045432F" w:rsidRDefault="0045432F" w:rsidP="0045432F">
      <w:pPr>
        <w:rPr>
          <w:color w:val="FF0000"/>
        </w:rPr>
      </w:pPr>
    </w:p>
    <w:p w14:paraId="023D8A0B" w14:textId="77777777" w:rsidR="0045432F" w:rsidRDefault="0045432F" w:rsidP="0045432F">
      <w:pPr>
        <w:rPr>
          <w:color w:val="FF0000"/>
        </w:rPr>
      </w:pPr>
    </w:p>
    <w:p w14:paraId="0DE5799A" w14:textId="77777777" w:rsidR="0045432F" w:rsidRDefault="0045432F" w:rsidP="0045432F">
      <w:pPr>
        <w:rPr>
          <w:color w:val="FF0000"/>
        </w:rPr>
      </w:pPr>
    </w:p>
    <w:p w14:paraId="3776C5DD" w14:textId="77777777" w:rsidR="0045432F" w:rsidRDefault="0045432F" w:rsidP="0045432F">
      <w:pPr>
        <w:rPr>
          <w:color w:val="FF0000"/>
        </w:rPr>
      </w:pPr>
    </w:p>
    <w:p w14:paraId="6291939D" w14:textId="77777777" w:rsidR="0045432F" w:rsidRDefault="0045432F" w:rsidP="0045432F">
      <w:pPr>
        <w:rPr>
          <w:color w:val="FF0000"/>
        </w:rPr>
      </w:pPr>
    </w:p>
    <w:p w14:paraId="05D8D032" w14:textId="77777777" w:rsidR="0045432F" w:rsidRDefault="0045432F" w:rsidP="0045432F">
      <w:pPr>
        <w:rPr>
          <w:color w:val="FF0000"/>
        </w:rPr>
      </w:pPr>
    </w:p>
    <w:p w14:paraId="69B7BFB0" w14:textId="77777777" w:rsidR="0045432F" w:rsidRDefault="0045432F" w:rsidP="0045432F">
      <w:pPr>
        <w:rPr>
          <w:color w:val="FF0000"/>
        </w:rPr>
      </w:pPr>
    </w:p>
    <w:p w14:paraId="4941C59D" w14:textId="77777777" w:rsidR="0045432F" w:rsidRDefault="0045432F" w:rsidP="0045432F">
      <w:pPr>
        <w:rPr>
          <w:color w:val="FF0000"/>
        </w:rPr>
      </w:pPr>
    </w:p>
    <w:p w14:paraId="7B46E97B" w14:textId="77777777" w:rsidR="0045432F" w:rsidRDefault="0045432F" w:rsidP="0045432F">
      <w:pPr>
        <w:rPr>
          <w:color w:val="FF0000"/>
        </w:rPr>
      </w:pPr>
    </w:p>
    <w:p w14:paraId="6A77FE87" w14:textId="77777777" w:rsidR="0045432F" w:rsidRDefault="0045432F" w:rsidP="0045432F">
      <w:pPr>
        <w:rPr>
          <w:color w:val="FF0000"/>
        </w:rPr>
      </w:pPr>
    </w:p>
    <w:p w14:paraId="186C8226" w14:textId="77777777" w:rsidR="0045432F" w:rsidRDefault="0045432F" w:rsidP="0045432F">
      <w:pPr>
        <w:rPr>
          <w:color w:val="FF0000"/>
        </w:rPr>
      </w:pPr>
    </w:p>
    <w:p w14:paraId="15C99E02" w14:textId="77777777" w:rsidR="0045432F" w:rsidRDefault="0045432F" w:rsidP="0045432F">
      <w:pPr>
        <w:rPr>
          <w:color w:val="FF0000"/>
        </w:rPr>
      </w:pPr>
    </w:p>
    <w:p w14:paraId="72BF8106" w14:textId="77777777" w:rsidR="0045432F" w:rsidRDefault="0045432F" w:rsidP="0045432F">
      <w:pPr>
        <w:rPr>
          <w:color w:val="FF0000"/>
        </w:rPr>
      </w:pPr>
    </w:p>
    <w:p w14:paraId="37C5BC44" w14:textId="77777777" w:rsidR="0045432F" w:rsidRDefault="0045432F" w:rsidP="0045432F">
      <w:pPr>
        <w:rPr>
          <w:color w:val="FF0000"/>
        </w:rPr>
      </w:pPr>
    </w:p>
    <w:p w14:paraId="37D4448F" w14:textId="77777777" w:rsidR="0045432F" w:rsidRDefault="0045432F" w:rsidP="0045432F">
      <w:pPr>
        <w:rPr>
          <w:color w:val="FF0000"/>
        </w:rPr>
      </w:pPr>
    </w:p>
    <w:p w14:paraId="65570334" w14:textId="77777777" w:rsidR="0045432F" w:rsidRDefault="0045432F" w:rsidP="0045432F">
      <w:pPr>
        <w:rPr>
          <w:color w:val="FF0000"/>
        </w:rPr>
      </w:pPr>
    </w:p>
    <w:p w14:paraId="5622D940" w14:textId="77777777" w:rsidR="0045432F" w:rsidRDefault="0045432F" w:rsidP="0045432F">
      <w:pPr>
        <w:rPr>
          <w:b/>
          <w:bCs/>
          <w:sz w:val="28"/>
          <w:szCs w:val="28"/>
        </w:rPr>
      </w:pPr>
      <w:r>
        <w:rPr>
          <w:b/>
          <w:bCs/>
          <w:sz w:val="28"/>
          <w:szCs w:val="28"/>
        </w:rPr>
        <w:t>8.</w:t>
      </w:r>
      <w:r>
        <w:rPr>
          <w:b/>
          <w:bCs/>
          <w:sz w:val="28"/>
          <w:szCs w:val="28"/>
        </w:rPr>
        <w:tab/>
        <w:t>Example</w:t>
      </w:r>
      <w:r w:rsidRPr="00D654E6">
        <w:rPr>
          <w:b/>
          <w:bCs/>
          <w:sz w:val="28"/>
          <w:szCs w:val="28"/>
        </w:rPr>
        <w:t xml:space="preserve"> </w:t>
      </w:r>
      <w:r>
        <w:rPr>
          <w:b/>
          <w:bCs/>
          <w:sz w:val="28"/>
          <w:szCs w:val="28"/>
        </w:rPr>
        <w:t xml:space="preserve">of </w:t>
      </w:r>
      <w:r w:rsidRPr="00D654E6">
        <w:rPr>
          <w:b/>
          <w:bCs/>
          <w:sz w:val="28"/>
          <w:szCs w:val="28"/>
        </w:rPr>
        <w:t>VSUP + Grid</w:t>
      </w:r>
      <w:r>
        <w:rPr>
          <w:b/>
          <w:bCs/>
          <w:sz w:val="28"/>
          <w:szCs w:val="28"/>
        </w:rPr>
        <w:br/>
      </w:r>
    </w:p>
    <w:p w14:paraId="11F553A7" w14:textId="77777777" w:rsidR="0045432F" w:rsidRDefault="0045432F" w:rsidP="0045432F">
      <w:pPr>
        <w:rPr>
          <w:b/>
          <w:bCs/>
          <w:sz w:val="28"/>
          <w:szCs w:val="28"/>
        </w:rPr>
      </w:pPr>
      <w:r w:rsidRPr="005B7109">
        <w:rPr>
          <w:b/>
          <w:bCs/>
          <w:noProof/>
          <w:sz w:val="28"/>
          <w:szCs w:val="28"/>
        </w:rPr>
        <mc:AlternateContent>
          <mc:Choice Requires="wps">
            <w:drawing>
              <wp:anchor distT="0" distB="0" distL="114300" distR="114300" simplePos="0" relativeHeight="251708416" behindDoc="0" locked="0" layoutInCell="1" allowOverlap="1" wp14:anchorId="6C230D52" wp14:editId="17C2ED6A">
                <wp:simplePos x="0" y="0"/>
                <wp:positionH relativeFrom="column">
                  <wp:posOffset>1230630</wp:posOffset>
                </wp:positionH>
                <wp:positionV relativeFrom="paragraph">
                  <wp:posOffset>2353733</wp:posOffset>
                </wp:positionV>
                <wp:extent cx="212937" cy="245534"/>
                <wp:effectExtent l="0" t="25400" r="53975" b="46990"/>
                <wp:wrapNone/>
                <wp:docPr id="201" name="Straight Arrow Connector 201"/>
                <wp:cNvGraphicFramePr/>
                <a:graphic xmlns:a="http://schemas.openxmlformats.org/drawingml/2006/main">
                  <a:graphicData uri="http://schemas.microsoft.com/office/word/2010/wordprocessingShape">
                    <wps:wsp>
                      <wps:cNvCnPr/>
                      <wps:spPr>
                        <a:xfrm flipV="1">
                          <a:off x="0" y="0"/>
                          <a:ext cx="212937" cy="245534"/>
                        </a:xfrm>
                        <a:prstGeom prst="straightConnector1">
                          <a:avLst/>
                        </a:prstGeom>
                        <a:ln w="6350">
                          <a:tailEnd type="triangle"/>
                        </a:ln>
                        <a:effectLst>
                          <a:outerShdw dist="20000" sx="1000" sy="1000" rotWithShape="0">
                            <a:srgbClr val="000000">
                              <a:alpha val="38000"/>
                            </a:srgbClr>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C3E2BAB" id="Straight Arrow Connector 201" o:spid="_x0000_s1026" type="#_x0000_t32" style="position:absolute;margin-left:96.9pt;margin-top:185.35pt;width:16.75pt;height:19.35pt;flip:y;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" strokecolor="#4472c4 [3204]" strokeweight=".5pt">
                <v:stroke endarrow="block" joinstyle="miter"/>
                <v:shadow on="t" type="perspective" color="black" opacity="24903f" origin=",.5" offset=".55556mm,0" matrix="655f,,,655f"/>
              </v:shape>
            </w:pict>
          </mc:Fallback>
        </mc:AlternateContent>
      </w:r>
      <w:r w:rsidRPr="005B7109">
        <w:rPr>
          <w:b/>
          <w:bCs/>
          <w:noProof/>
          <w:sz w:val="28"/>
          <w:szCs w:val="28"/>
        </w:rPr>
        <mc:AlternateContent>
          <mc:Choice Requires="wps">
            <w:drawing>
              <wp:anchor distT="0" distB="0" distL="114300" distR="114300" simplePos="0" relativeHeight="251709440" behindDoc="0" locked="0" layoutInCell="1" allowOverlap="1" wp14:anchorId="2C1AC145" wp14:editId="19752BAA">
                <wp:simplePos x="0" y="0"/>
                <wp:positionH relativeFrom="column">
                  <wp:posOffset>1060027</wp:posOffset>
                </wp:positionH>
                <wp:positionV relativeFrom="paragraph">
                  <wp:posOffset>2599478</wp:posOffset>
                </wp:positionV>
                <wp:extent cx="386080" cy="175895"/>
                <wp:effectExtent l="0" t="0" r="0" b="1905"/>
                <wp:wrapNone/>
                <wp:docPr id="202" name="Text Box 202"/>
                <wp:cNvGraphicFramePr/>
                <a:graphic xmlns:a="http://schemas.openxmlformats.org/drawingml/2006/main">
                  <a:graphicData uri="http://schemas.microsoft.com/office/word/2010/wordprocessingShape">
                    <wps:wsp>
                      <wps:cNvSpPr txBox="1"/>
                      <wps:spPr>
                        <a:xfrm>
                          <a:off x="0" y="0"/>
                          <a:ext cx="386080" cy="175895"/>
                        </a:xfrm>
                        <a:prstGeom prst="rect">
                          <a:avLst/>
                        </a:prstGeom>
                        <a:solidFill>
                          <a:schemeClr val="lt1"/>
                        </a:solidFill>
                        <a:ln w="6350">
                          <a:noFill/>
                        </a:ln>
                      </wps:spPr>
                      <wps:txbx>
                        <w:txbxContent>
                          <w:p w14:paraId="7D9E7A86" w14:textId="77777777" w:rsidR="0045432F" w:rsidRPr="001B5743" w:rsidRDefault="0045432F" w:rsidP="0045432F">
                            <w:pPr>
                              <w:rPr>
                                <w:sz w:val="18"/>
                                <w:szCs w:val="18"/>
                              </w:rPr>
                            </w:pPr>
                            <w:r>
                              <w:rPr>
                                <w:sz w:val="18"/>
                                <w:szCs w:val="18"/>
                              </w:rPr>
                              <w:t>Grid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2C1AC145" id="Text Box 202" o:spid="_x0000_s1088" type="#_x0000_t202" style="position:absolute;margin-left:83.45pt;margin-top:204.7pt;width:30.4pt;height:13.8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" fillcolor="white [3201]" stroked="f" strokeweight=".5pt">
                <v:textbox inset="0,0,0,0">
                  <w:txbxContent>
                    <w:p w14:paraId="7D9E7A86" w14:textId="77777777" w:rsidR="0045432F" w:rsidRPr="001B5743" w:rsidRDefault="0045432F" w:rsidP="0045432F">
                      <w:pPr>
                        <w:rPr>
                          <w:sz w:val="18"/>
                          <w:szCs w:val="18"/>
                        </w:rPr>
                      </w:pPr>
                      <w:r>
                        <w:rPr>
                          <w:sz w:val="18"/>
                          <w:szCs w:val="18"/>
                        </w:rPr>
                        <w:t>Grid</w:t>
                      </w:r>
                    </w:p>
                  </w:txbxContent>
                </v:textbox>
              </v:shape>
            </w:pict>
          </mc:Fallback>
        </mc:AlternateContent>
      </w:r>
      <w:r w:rsidRPr="005B7109">
        <w:rPr>
          <w:b/>
          <w:bCs/>
          <w:noProof/>
          <w:sz w:val="28"/>
          <w:szCs w:val="28"/>
        </w:rPr>
        <mc:AlternateContent>
          <mc:Choice Requires="wps">
            <w:drawing>
              <wp:anchor distT="0" distB="0" distL="114300" distR="114300" simplePos="0" relativeHeight="251714560" behindDoc="0" locked="0" layoutInCell="1" allowOverlap="1" wp14:anchorId="3F18EA0E" wp14:editId="39D7F7FF">
                <wp:simplePos x="0" y="0"/>
                <wp:positionH relativeFrom="column">
                  <wp:posOffset>4766310</wp:posOffset>
                </wp:positionH>
                <wp:positionV relativeFrom="paragraph">
                  <wp:posOffset>2034540</wp:posOffset>
                </wp:positionV>
                <wp:extent cx="1008380" cy="461010"/>
                <wp:effectExtent l="0" t="25400" r="33020" b="46990"/>
                <wp:wrapNone/>
                <wp:docPr id="207" name="Straight Arrow Connector 207"/>
                <wp:cNvGraphicFramePr/>
                <a:graphic xmlns:a="http://schemas.openxmlformats.org/drawingml/2006/main">
                  <a:graphicData uri="http://schemas.microsoft.com/office/word/2010/wordprocessingShape">
                    <wps:wsp>
                      <wps:cNvCnPr/>
                      <wps:spPr>
                        <a:xfrm flipV="1">
                          <a:off x="0" y="0"/>
                          <a:ext cx="1008380" cy="461010"/>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D59320" id="Straight Arrow Connector 207" o:spid="_x0000_s1026" type="#_x0000_t32" style="position:absolute;margin-left:375.3pt;margin-top:160.2pt;width:79.4pt;height:36.3pt;flip:y;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" strokecolor="#4472c4 [3204]" strokeweight=".5pt">
                <v:stroke endarrow="block" joinstyle="miter"/>
                <v:shadow on="t" type="perspective" color="black" origin=",.5" offset=".55556mm,0" matrix="655f,,,655f"/>
              </v:shape>
            </w:pict>
          </mc:Fallback>
        </mc:AlternateContent>
      </w:r>
      <w:r w:rsidRPr="005B7109">
        <w:rPr>
          <w:b/>
          <w:bCs/>
          <w:noProof/>
          <w:sz w:val="28"/>
          <w:szCs w:val="28"/>
        </w:rPr>
        <mc:AlternateContent>
          <mc:Choice Requires="wps">
            <w:drawing>
              <wp:anchor distT="0" distB="0" distL="114300" distR="114300" simplePos="0" relativeHeight="251725824" behindDoc="0" locked="0" layoutInCell="1" allowOverlap="1" wp14:anchorId="2D51D478" wp14:editId="3750C979">
                <wp:simplePos x="0" y="0"/>
                <wp:positionH relativeFrom="column">
                  <wp:posOffset>634577</wp:posOffset>
                </wp:positionH>
                <wp:positionV relativeFrom="paragraph">
                  <wp:posOffset>910167</wp:posOffset>
                </wp:positionV>
                <wp:extent cx="1936750" cy="1442508"/>
                <wp:effectExtent l="0" t="0" r="19050" b="31115"/>
                <wp:wrapNone/>
                <wp:docPr id="218" name="Rectangle 218"/>
                <wp:cNvGraphicFramePr/>
                <a:graphic xmlns:a="http://schemas.openxmlformats.org/drawingml/2006/main">
                  <a:graphicData uri="http://schemas.microsoft.com/office/word/2010/wordprocessingShape">
                    <wps:wsp>
                      <wps:cNvSpPr/>
                      <wps:spPr>
                        <a:xfrm>
                          <a:off x="0" y="0"/>
                          <a:ext cx="1936750" cy="1442508"/>
                        </a:xfrm>
                        <a:prstGeom prst="rect">
                          <a:avLst/>
                        </a:prstGeom>
                        <a:noFill/>
                        <a:ln w="3175">
                          <a:solidFill>
                            <a:schemeClr val="bg1">
                              <a:lumMod val="85000"/>
                            </a:schemeClr>
                          </a:solidFill>
                        </a:ln>
                        <a:effectLst>
                          <a:outerShdw dist="23000" sx="1000" sy="1000" rotWithShape="0">
                            <a:srgbClr val="000000">
                              <a:alpha val="3500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815161" id="Rectangle 218" o:spid="_x0000_s1026" style="position:absolute;margin-left:49.95pt;margin-top:71.65pt;width:152.5pt;height:113.6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" filled="f" strokecolor="#d8d8d8 [2732]" strokeweight=".25pt">
                <v:shadow on="t" type="perspective" color="black" opacity="22937f" origin=",.5" offset=".63889mm,0" matrix="655f,,,655f"/>
              </v:rect>
            </w:pict>
          </mc:Fallback>
        </mc:AlternateContent>
      </w:r>
      <w:r w:rsidRPr="005B7109">
        <w:rPr>
          <w:b/>
          <w:bCs/>
          <w:noProof/>
          <w:sz w:val="28"/>
          <w:szCs w:val="28"/>
        </w:rPr>
        <mc:AlternateContent>
          <mc:Choice Requires="wps">
            <w:drawing>
              <wp:anchor distT="0" distB="0" distL="114300" distR="114300" simplePos="0" relativeHeight="251710464" behindDoc="0" locked="0" layoutInCell="1" allowOverlap="1" wp14:anchorId="314E048B" wp14:editId="19111D51">
                <wp:simplePos x="0" y="0"/>
                <wp:positionH relativeFrom="column">
                  <wp:posOffset>2494068</wp:posOffset>
                </wp:positionH>
                <wp:positionV relativeFrom="paragraph">
                  <wp:posOffset>286385</wp:posOffset>
                </wp:positionV>
                <wp:extent cx="562187" cy="176082"/>
                <wp:effectExtent l="0" t="0" r="0" b="0"/>
                <wp:wrapNone/>
                <wp:docPr id="203" name="Text Box 203"/>
                <wp:cNvGraphicFramePr/>
                <a:graphic xmlns:a="http://schemas.openxmlformats.org/drawingml/2006/main">
                  <a:graphicData uri="http://schemas.microsoft.com/office/word/2010/wordprocessingShape">
                    <wps:wsp>
                      <wps:cNvSpPr txBox="1"/>
                      <wps:spPr>
                        <a:xfrm>
                          <a:off x="0" y="0"/>
                          <a:ext cx="562187" cy="176082"/>
                        </a:xfrm>
                        <a:prstGeom prst="rect">
                          <a:avLst/>
                        </a:prstGeom>
                        <a:solidFill>
                          <a:schemeClr val="lt1"/>
                        </a:solidFill>
                        <a:ln w="6350">
                          <a:noFill/>
                        </a:ln>
                      </wps:spPr>
                      <wps:txbx>
                        <w:txbxContent>
                          <w:p w14:paraId="0523CF71" w14:textId="77777777" w:rsidR="0045432F" w:rsidRPr="001B5743" w:rsidRDefault="0045432F" w:rsidP="0045432F">
                            <w:pPr>
                              <w:rPr>
                                <w:sz w:val="18"/>
                                <w:szCs w:val="18"/>
                              </w:rPr>
                            </w:pPr>
                            <w:r w:rsidRPr="001B5743">
                              <w:rPr>
                                <w:sz w:val="18"/>
                                <w:szCs w:val="18"/>
                              </w:rPr>
                              <w:t>Legend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314E048B" id="Text Box 203" o:spid="_x0000_s1089" type="#_x0000_t202" style="position:absolute;margin-left:196.4pt;margin-top:22.55pt;width:44.25pt;height:13.8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" fillcolor="white [3201]" stroked="f" strokeweight=".5pt">
                <v:textbox inset="0,0,0,0">
                  <w:txbxContent>
                    <w:p w14:paraId="0523CF71" w14:textId="77777777" w:rsidR="0045432F" w:rsidRPr="001B5743" w:rsidRDefault="0045432F" w:rsidP="0045432F">
                      <w:pPr>
                        <w:rPr>
                          <w:sz w:val="18"/>
                          <w:szCs w:val="18"/>
                        </w:rPr>
                      </w:pPr>
                      <w:r w:rsidRPr="001B5743">
                        <w:rPr>
                          <w:sz w:val="18"/>
                          <w:szCs w:val="18"/>
                        </w:rPr>
                        <w:t>Legend</w:t>
                      </w:r>
                    </w:p>
                  </w:txbxContent>
                </v:textbox>
              </v:shape>
            </w:pict>
          </mc:Fallback>
        </mc:AlternateContent>
      </w:r>
      <w:r w:rsidRPr="005B7109">
        <w:rPr>
          <w:b/>
          <w:bCs/>
          <w:noProof/>
          <w:sz w:val="28"/>
          <w:szCs w:val="28"/>
        </w:rPr>
        <mc:AlternateContent>
          <mc:Choice Requires="wps">
            <w:drawing>
              <wp:anchor distT="0" distB="0" distL="114300" distR="114300" simplePos="0" relativeHeight="251711488" behindDoc="0" locked="0" layoutInCell="1" allowOverlap="1" wp14:anchorId="409E7794" wp14:editId="1A5E49BA">
                <wp:simplePos x="0" y="0"/>
                <wp:positionH relativeFrom="column">
                  <wp:posOffset>2611755</wp:posOffset>
                </wp:positionH>
                <wp:positionV relativeFrom="paragraph">
                  <wp:posOffset>461010</wp:posOffset>
                </wp:positionV>
                <wp:extent cx="676910" cy="230293"/>
                <wp:effectExtent l="0" t="0" r="34290" b="49530"/>
                <wp:wrapNone/>
                <wp:docPr id="204" name="Straight Arrow Connector 204"/>
                <wp:cNvGraphicFramePr/>
                <a:graphic xmlns:a="http://schemas.openxmlformats.org/drawingml/2006/main">
                  <a:graphicData uri="http://schemas.microsoft.com/office/word/2010/wordprocessingShape">
                    <wps:wsp>
                      <wps:cNvCnPr/>
                      <wps:spPr>
                        <a:xfrm>
                          <a:off x="0" y="0"/>
                          <a:ext cx="676910" cy="230293"/>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shape w14:anchorId="23153539" id="Straight Arrow Connector 204" o:spid="_x0000_s1026" type="#_x0000_t32" style="position:absolute;margin-left:205.65pt;margin-top:36.3pt;width:53.3pt;height:18.15pt;z-index:2517114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" strokecolor="#4472c4 [3204]" strokeweight=".5pt">
                <v:stroke endarrow="block" joinstyle="miter"/>
                <v:shadow on="t" type="perspective" color="black" origin=",.5" offset=".55556mm,0" matrix="655f,,,655f"/>
              </v:shape>
            </w:pict>
          </mc:Fallback>
        </mc:AlternateContent>
      </w:r>
      <w:r w:rsidRPr="005B7109">
        <w:rPr>
          <w:b/>
          <w:bCs/>
          <w:noProof/>
          <w:sz w:val="28"/>
          <w:szCs w:val="28"/>
        </w:rPr>
        <mc:AlternateContent>
          <mc:Choice Requires="wps">
            <w:drawing>
              <wp:anchor distT="0" distB="0" distL="114300" distR="114300" simplePos="0" relativeHeight="251706368" behindDoc="0" locked="0" layoutInCell="1" allowOverlap="1" wp14:anchorId="2E3F19B2" wp14:editId="45C99330">
                <wp:simplePos x="0" y="0"/>
                <wp:positionH relativeFrom="column">
                  <wp:posOffset>3289723</wp:posOffset>
                </wp:positionH>
                <wp:positionV relativeFrom="paragraph">
                  <wp:posOffset>171873</wp:posOffset>
                </wp:positionV>
                <wp:extent cx="2146724" cy="1591310"/>
                <wp:effectExtent l="0" t="0" r="12700" b="21590"/>
                <wp:wrapNone/>
                <wp:docPr id="199" name="Rectangle 199"/>
                <wp:cNvGraphicFramePr/>
                <a:graphic xmlns:a="http://schemas.openxmlformats.org/drawingml/2006/main">
                  <a:graphicData uri="http://schemas.microsoft.com/office/word/2010/wordprocessingShape">
                    <wps:wsp>
                      <wps:cNvSpPr/>
                      <wps:spPr>
                        <a:xfrm>
                          <a:off x="0" y="0"/>
                          <a:ext cx="2146724" cy="1591310"/>
                        </a:xfrm>
                        <a:prstGeom prst="rect">
                          <a:avLst/>
                        </a:prstGeom>
                        <a:noFill/>
                        <a:ln w="3175">
                          <a:solidFill>
                            <a:schemeClr val="bg1">
                              <a:lumMod val="85000"/>
                            </a:schemeClr>
                          </a:solidFill>
                        </a:ln>
                        <a:effectLst>
                          <a:outerShdw dist="23000" sx="1000" sy="1000" rotWithShape="0">
                            <a:srgbClr val="000000">
                              <a:alpha val="3500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3B8D36E" id="Rectangle 199" o:spid="_x0000_s1026" style="position:absolute;margin-left:259.05pt;margin-top:13.55pt;width:169.05pt;height:125.3pt;z-index:251706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" filled="f" strokecolor="#d8d8d8 [2732]" strokeweight=".25pt">
                <v:shadow on="t" type="perspective" color="black" opacity="22937f" origin=",.5" offset=".63889mm,0" matrix="655f,,,655f"/>
              </v:rect>
            </w:pict>
          </mc:Fallback>
        </mc:AlternateContent>
      </w:r>
      <w:r w:rsidRPr="005B7109">
        <w:rPr>
          <w:b/>
          <w:bCs/>
          <w:noProof/>
          <w:sz w:val="28"/>
          <w:szCs w:val="28"/>
        </w:rPr>
        <mc:AlternateContent>
          <mc:Choice Requires="wps">
            <w:drawing>
              <wp:anchor distT="0" distB="0" distL="114300" distR="114300" simplePos="0" relativeHeight="251723776" behindDoc="0" locked="0" layoutInCell="1" allowOverlap="1" wp14:anchorId="612063E3" wp14:editId="32A4F84C">
                <wp:simplePos x="0" y="0"/>
                <wp:positionH relativeFrom="column">
                  <wp:posOffset>1551728</wp:posOffset>
                </wp:positionH>
                <wp:positionV relativeFrom="paragraph">
                  <wp:posOffset>767926</wp:posOffset>
                </wp:positionV>
                <wp:extent cx="45719" cy="394123"/>
                <wp:effectExtent l="50800" t="0" r="43815" b="38100"/>
                <wp:wrapNone/>
                <wp:docPr id="216" name="Straight Arrow Connector 216"/>
                <wp:cNvGraphicFramePr/>
                <a:graphic xmlns:a="http://schemas.openxmlformats.org/drawingml/2006/main">
                  <a:graphicData uri="http://schemas.microsoft.com/office/word/2010/wordprocessingShape">
                    <wps:wsp>
                      <wps:cNvCnPr/>
                      <wps:spPr>
                        <a:xfrm flipH="1">
                          <a:off x="0" y="0"/>
                          <a:ext cx="45719" cy="394123"/>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C5F385" id="Straight Arrow Connector 216" o:spid="_x0000_s1026" type="#_x0000_t32" style="position:absolute;margin-left:122.2pt;margin-top:60.45pt;width:3.6pt;height:31.05pt;flip:x;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" strokecolor="#4472c4 [3204]" strokeweight=".5pt">
                <v:stroke endarrow="block" joinstyle="miter"/>
                <v:shadow on="t" type="perspective" color="black" origin=",.5" offset=".55556mm,0" matrix="655f,,,655f"/>
              </v:shape>
            </w:pict>
          </mc:Fallback>
        </mc:AlternateContent>
      </w:r>
      <w:r w:rsidRPr="005B7109">
        <w:rPr>
          <w:b/>
          <w:bCs/>
          <w:noProof/>
          <w:sz w:val="28"/>
          <w:szCs w:val="28"/>
        </w:rPr>
        <mc:AlternateContent>
          <mc:Choice Requires="wps">
            <w:drawing>
              <wp:anchor distT="0" distB="0" distL="114300" distR="114300" simplePos="0" relativeHeight="251724800" behindDoc="0" locked="0" layoutInCell="1" allowOverlap="1" wp14:anchorId="7DD6469C" wp14:editId="205FC80F">
                <wp:simplePos x="0" y="0"/>
                <wp:positionH relativeFrom="column">
                  <wp:posOffset>1349162</wp:posOffset>
                </wp:positionH>
                <wp:positionV relativeFrom="paragraph">
                  <wp:posOffset>754380</wp:posOffset>
                </wp:positionV>
                <wp:extent cx="247227" cy="408093"/>
                <wp:effectExtent l="25400" t="0" r="19685" b="36830"/>
                <wp:wrapNone/>
                <wp:docPr id="217" name="Straight Arrow Connector 217"/>
                <wp:cNvGraphicFramePr/>
                <a:graphic xmlns:a="http://schemas.openxmlformats.org/drawingml/2006/main">
                  <a:graphicData uri="http://schemas.microsoft.com/office/word/2010/wordprocessingShape">
                    <wps:wsp>
                      <wps:cNvCnPr/>
                      <wps:spPr>
                        <a:xfrm flipH="1">
                          <a:off x="0" y="0"/>
                          <a:ext cx="247227" cy="408093"/>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CAB6422" id="Straight Arrow Connector 217" o:spid="_x0000_s1026" type="#_x0000_t32" style="position:absolute;margin-left:106.25pt;margin-top:59.4pt;width:19.45pt;height:32.15pt;flip:x;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" strokecolor="#4472c4 [3204]" strokeweight=".5pt">
                <v:stroke endarrow="block" joinstyle="miter"/>
                <v:shadow on="t" type="perspective" color="black" origin=",.5" offset=".55556mm,0" matrix="655f,,,655f"/>
              </v:shape>
            </w:pict>
          </mc:Fallback>
        </mc:AlternateContent>
      </w:r>
      <w:r w:rsidRPr="005B7109">
        <w:rPr>
          <w:b/>
          <w:bCs/>
          <w:noProof/>
          <w:sz w:val="28"/>
          <w:szCs w:val="28"/>
        </w:rPr>
        <mc:AlternateContent>
          <mc:Choice Requires="wps">
            <w:drawing>
              <wp:anchor distT="0" distB="0" distL="114300" distR="114300" simplePos="0" relativeHeight="251722752" behindDoc="0" locked="0" layoutInCell="1" allowOverlap="1" wp14:anchorId="158AA4D2" wp14:editId="02E1B6B4">
                <wp:simplePos x="0" y="0"/>
                <wp:positionH relativeFrom="column">
                  <wp:posOffset>1603163</wp:posOffset>
                </wp:positionH>
                <wp:positionV relativeFrom="paragraph">
                  <wp:posOffset>754379</wp:posOffset>
                </wp:positionV>
                <wp:extent cx="426297" cy="392853"/>
                <wp:effectExtent l="0" t="0" r="43815" b="39370"/>
                <wp:wrapNone/>
                <wp:docPr id="215" name="Straight Arrow Connector 215"/>
                <wp:cNvGraphicFramePr/>
                <a:graphic xmlns:a="http://schemas.openxmlformats.org/drawingml/2006/main">
                  <a:graphicData uri="http://schemas.microsoft.com/office/word/2010/wordprocessingShape">
                    <wps:wsp>
                      <wps:cNvCnPr/>
                      <wps:spPr>
                        <a:xfrm>
                          <a:off x="0" y="0"/>
                          <a:ext cx="426297" cy="392853"/>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13FA27" id="Straight Arrow Connector 215" o:spid="_x0000_s1026" type="#_x0000_t32" style="position:absolute;margin-left:126.25pt;margin-top:59.4pt;width:33.55pt;height:30.9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" strokecolor="#4472c4 [3204]" strokeweight=".5pt">
                <v:stroke endarrow="block" joinstyle="miter"/>
                <v:shadow on="t" type="perspective" color="black" origin=",.5" offset=".55556mm,0" matrix="655f,,,655f"/>
              </v:shape>
            </w:pict>
          </mc:Fallback>
        </mc:AlternateContent>
      </w:r>
      <w:r w:rsidRPr="005B7109">
        <w:rPr>
          <w:b/>
          <w:bCs/>
          <w:noProof/>
          <w:sz w:val="28"/>
          <w:szCs w:val="28"/>
        </w:rPr>
        <mc:AlternateContent>
          <mc:Choice Requires="wps">
            <w:drawing>
              <wp:anchor distT="0" distB="0" distL="114300" distR="114300" simplePos="0" relativeHeight="251719680" behindDoc="0" locked="0" layoutInCell="1" allowOverlap="1" wp14:anchorId="282AC386" wp14:editId="0B9BC500">
                <wp:simplePos x="0" y="0"/>
                <wp:positionH relativeFrom="column">
                  <wp:posOffset>1390226</wp:posOffset>
                </wp:positionH>
                <wp:positionV relativeFrom="paragraph">
                  <wp:posOffset>603038</wp:posOffset>
                </wp:positionV>
                <wp:extent cx="636694" cy="194495"/>
                <wp:effectExtent l="0" t="0" r="0" b="0"/>
                <wp:wrapNone/>
                <wp:docPr id="212" name="Text Box 212"/>
                <wp:cNvGraphicFramePr/>
                <a:graphic xmlns:a="http://schemas.openxmlformats.org/drawingml/2006/main">
                  <a:graphicData uri="http://schemas.microsoft.com/office/word/2010/wordprocessingShape">
                    <wps:wsp>
                      <wps:cNvSpPr txBox="1"/>
                      <wps:spPr>
                        <a:xfrm>
                          <a:off x="0" y="0"/>
                          <a:ext cx="636694" cy="194495"/>
                        </a:xfrm>
                        <a:prstGeom prst="rect">
                          <a:avLst/>
                        </a:prstGeom>
                        <a:solidFill>
                          <a:schemeClr val="lt1"/>
                        </a:solidFill>
                        <a:ln w="6350">
                          <a:noFill/>
                        </a:ln>
                      </wps:spPr>
                      <wps:txbx>
                        <w:txbxContent>
                          <w:p w14:paraId="439C9C54" w14:textId="77777777" w:rsidR="0045432F" w:rsidRPr="00CC587A" w:rsidRDefault="0045432F" w:rsidP="0045432F">
                            <w:pPr>
                              <w:rPr>
                                <w:b/>
                                <w:bCs/>
                                <w:color w:val="FFD966" w:themeColor="accent4" w:themeTint="99"/>
                                <w:sz w:val="18"/>
                                <w:szCs w:val="18"/>
                              </w:rPr>
                            </w:pPr>
                            <w:r w:rsidRPr="00CC587A">
                              <w:rPr>
                                <w:b/>
                                <w:bCs/>
                                <w:color w:val="FFD966" w:themeColor="accent4" w:themeTint="99"/>
                                <w:sz w:val="18"/>
                                <w:szCs w:val="18"/>
                              </w:rPr>
                              <w:t xml:space="preserve">Cell to </w:t>
                            </w:r>
                            <w:r>
                              <w:rPr>
                                <w:b/>
                                <w:bCs/>
                                <w:color w:val="FFD966" w:themeColor="accent4" w:themeTint="99"/>
                                <w:sz w:val="18"/>
                                <w:szCs w:val="18"/>
                              </w:rPr>
                              <w:t>C</w:t>
                            </w:r>
                            <w:r w:rsidRPr="00CC587A">
                              <w:rPr>
                                <w:b/>
                                <w:bCs/>
                                <w:color w:val="FFD966" w:themeColor="accent4" w:themeTint="99"/>
                                <w:sz w:val="18"/>
                                <w:szCs w:val="18"/>
                              </w:rPr>
                              <w:t>lick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282AC386" id="Text Box 212" o:spid="_x0000_s1090" type="#_x0000_t202" style="position:absolute;margin-left:109.45pt;margin-top:47.5pt;width:50.15pt;height:15.3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" fillcolor="white [3201]" stroked="f" strokeweight=".5pt">
                <v:textbox inset="0,0,0,0">
                  <w:txbxContent>
                    <w:p w14:paraId="439C9C54" w14:textId="77777777" w:rsidR="0045432F" w:rsidRPr="00CC587A" w:rsidRDefault="0045432F" w:rsidP="0045432F">
                      <w:pPr>
                        <w:rPr>
                          <w:b/>
                          <w:bCs/>
                          <w:color w:val="FFD966" w:themeColor="accent4" w:themeTint="99"/>
                          <w:sz w:val="18"/>
                          <w:szCs w:val="18"/>
                        </w:rPr>
                      </w:pPr>
                      <w:r w:rsidRPr="00CC587A">
                        <w:rPr>
                          <w:b/>
                          <w:bCs/>
                          <w:color w:val="FFD966" w:themeColor="accent4" w:themeTint="99"/>
                          <w:sz w:val="18"/>
                          <w:szCs w:val="18"/>
                        </w:rPr>
                        <w:t xml:space="preserve">Cell to </w:t>
                      </w:r>
                      <w:r>
                        <w:rPr>
                          <w:b/>
                          <w:bCs/>
                          <w:color w:val="FFD966" w:themeColor="accent4" w:themeTint="99"/>
                          <w:sz w:val="18"/>
                          <w:szCs w:val="18"/>
                        </w:rPr>
                        <w:t>C</w:t>
                      </w:r>
                      <w:r w:rsidRPr="00CC587A">
                        <w:rPr>
                          <w:b/>
                          <w:bCs/>
                          <w:color w:val="FFD966" w:themeColor="accent4" w:themeTint="99"/>
                          <w:sz w:val="18"/>
                          <w:szCs w:val="18"/>
                        </w:rPr>
                        <w:t>lick</w:t>
                      </w:r>
                    </w:p>
                  </w:txbxContent>
                </v:textbox>
              </v:shape>
            </w:pict>
          </mc:Fallback>
        </mc:AlternateContent>
      </w:r>
      <w:r w:rsidRPr="005B7109">
        <w:rPr>
          <w:b/>
          <w:bCs/>
          <w:noProof/>
          <w:sz w:val="28"/>
          <w:szCs w:val="28"/>
        </w:rPr>
        <mc:AlternateContent>
          <mc:Choice Requires="wps">
            <w:drawing>
              <wp:anchor distT="0" distB="0" distL="114300" distR="114300" simplePos="0" relativeHeight="251717632" behindDoc="0" locked="0" layoutInCell="1" allowOverlap="1" wp14:anchorId="71E148E5" wp14:editId="6AB6665C">
                <wp:simplePos x="0" y="0"/>
                <wp:positionH relativeFrom="column">
                  <wp:posOffset>5247852</wp:posOffset>
                </wp:positionH>
                <wp:positionV relativeFrom="paragraph">
                  <wp:posOffset>1211157</wp:posOffset>
                </wp:positionV>
                <wp:extent cx="785706" cy="173567"/>
                <wp:effectExtent l="0" t="0" r="1905" b="4445"/>
                <wp:wrapNone/>
                <wp:docPr id="210" name="Text Box 210"/>
                <wp:cNvGraphicFramePr/>
                <a:graphic xmlns:a="http://schemas.openxmlformats.org/drawingml/2006/main">
                  <a:graphicData uri="http://schemas.microsoft.com/office/word/2010/wordprocessingShape">
                    <wps:wsp>
                      <wps:cNvSpPr txBox="1"/>
                      <wps:spPr>
                        <a:xfrm>
                          <a:off x="0" y="0"/>
                          <a:ext cx="785706" cy="173567"/>
                        </a:xfrm>
                        <a:prstGeom prst="rect">
                          <a:avLst/>
                        </a:prstGeom>
                        <a:solidFill>
                          <a:schemeClr val="lt1"/>
                        </a:solidFill>
                        <a:ln w="6350">
                          <a:noFill/>
                        </a:ln>
                      </wps:spPr>
                      <wps:txbx>
                        <w:txbxContent>
                          <w:p w14:paraId="53D57853" w14:textId="77777777" w:rsidR="0045432F" w:rsidRPr="001B5743" w:rsidRDefault="0045432F" w:rsidP="0045432F">
                            <w:pPr>
                              <w:rPr>
                                <w:sz w:val="18"/>
                                <w:szCs w:val="18"/>
                              </w:rPr>
                            </w:pPr>
                            <w:r>
                              <w:rPr>
                                <w:sz w:val="18"/>
                                <w:szCs w:val="18"/>
                              </w:rPr>
                              <w:t>Uncertainty=75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E148E5" id="Text Box 210" o:spid="_x0000_s1091" type="#_x0000_t202" style="position:absolute;margin-left:413.2pt;margin-top:95.35pt;width:61.85pt;height:13.6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" fillcolor="white [3201]" stroked="f" strokeweight=".5pt">
                <v:textbox inset="0,0,0,0">
                  <w:txbxContent>
                    <w:p w14:paraId="53D57853" w14:textId="77777777" w:rsidR="0045432F" w:rsidRPr="001B5743" w:rsidRDefault="0045432F" w:rsidP="0045432F">
                      <w:pPr>
                        <w:rPr>
                          <w:sz w:val="18"/>
                          <w:szCs w:val="18"/>
                        </w:rPr>
                      </w:pPr>
                      <w:r>
                        <w:rPr>
                          <w:sz w:val="18"/>
                          <w:szCs w:val="18"/>
                        </w:rPr>
                        <w:t>Uncertainty=75</w:t>
                      </w:r>
                    </w:p>
                  </w:txbxContent>
                </v:textbox>
              </v:shape>
            </w:pict>
          </mc:Fallback>
        </mc:AlternateContent>
      </w:r>
      <w:r w:rsidRPr="005B7109">
        <w:rPr>
          <w:b/>
          <w:bCs/>
          <w:noProof/>
          <w:sz w:val="28"/>
          <w:szCs w:val="28"/>
        </w:rPr>
        <mc:AlternateContent>
          <mc:Choice Requires="wps">
            <w:drawing>
              <wp:anchor distT="0" distB="0" distL="114300" distR="114300" simplePos="0" relativeHeight="251707392" behindDoc="0" locked="0" layoutInCell="1" allowOverlap="1" wp14:anchorId="7281CA49" wp14:editId="783A3DD0">
                <wp:simplePos x="0" y="0"/>
                <wp:positionH relativeFrom="column">
                  <wp:posOffset>4256616</wp:posOffset>
                </wp:positionH>
                <wp:positionV relativeFrom="paragraph">
                  <wp:posOffset>1035473</wp:posOffset>
                </wp:positionV>
                <wp:extent cx="990600" cy="274320"/>
                <wp:effectExtent l="0" t="38100" r="0" b="81280"/>
                <wp:wrapNone/>
                <wp:docPr id="200" name="Straight Arrow Connector 200"/>
                <wp:cNvGraphicFramePr/>
                <a:graphic xmlns:a="http://schemas.openxmlformats.org/drawingml/2006/main">
                  <a:graphicData uri="http://schemas.microsoft.com/office/word/2010/wordprocessingShape">
                    <wps:wsp>
                      <wps:cNvCnPr/>
                      <wps:spPr>
                        <a:xfrm flipH="1" flipV="1">
                          <a:off x="0" y="0"/>
                          <a:ext cx="990600" cy="274320"/>
                        </a:xfrm>
                        <a:prstGeom prst="straightConnector1">
                          <a:avLst/>
                        </a:prstGeom>
                        <a:ln w="6350">
                          <a:tailEnd type="triangle"/>
                        </a:ln>
                        <a:effectLst>
                          <a:outerShdw blurRad="40000"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93E61D" id="Straight Arrow Connector 200" o:spid="_x0000_s1026" type="#_x0000_t32" style="position:absolute;margin-left:335.15pt;margin-top:81.55pt;width:78pt;height:21.6pt;flip:x y;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" strokecolor="#4472c4 [3204]" strokeweight=".5pt">
                <v:stroke endarrow="block" joinstyle="miter"/>
                <v:shadow on="t" type="perspective" color="black" origin=",.5" offset=".55556mm,0" matrix="655f,,,655f"/>
              </v:shape>
            </w:pict>
          </mc:Fallback>
        </mc:AlternateContent>
      </w:r>
      <w:r w:rsidRPr="005B7109">
        <w:rPr>
          <w:b/>
          <w:bCs/>
          <w:noProof/>
          <w:sz w:val="28"/>
          <w:szCs w:val="28"/>
        </w:rPr>
        <mc:AlternateContent>
          <mc:Choice Requires="wps">
            <w:drawing>
              <wp:anchor distT="0" distB="0" distL="114300" distR="114300" simplePos="0" relativeHeight="251715584" behindDoc="0" locked="0" layoutInCell="1" allowOverlap="1" wp14:anchorId="6D6258F5" wp14:editId="70FBADB4">
                <wp:simplePos x="0" y="0"/>
                <wp:positionH relativeFrom="column">
                  <wp:posOffset>4073737</wp:posOffset>
                </wp:positionH>
                <wp:positionV relativeFrom="paragraph">
                  <wp:posOffset>185420</wp:posOffset>
                </wp:positionV>
                <wp:extent cx="137160" cy="853440"/>
                <wp:effectExtent l="0" t="0" r="66040" b="35560"/>
                <wp:wrapNone/>
                <wp:docPr id="208" name="Straight Arrow Connector 208"/>
                <wp:cNvGraphicFramePr/>
                <a:graphic xmlns:a="http://schemas.openxmlformats.org/drawingml/2006/main">
                  <a:graphicData uri="http://schemas.microsoft.com/office/word/2010/wordprocessingShape">
                    <wps:wsp>
                      <wps:cNvCnPr/>
                      <wps:spPr>
                        <a:xfrm>
                          <a:off x="0" y="0"/>
                          <a:ext cx="137160" cy="853440"/>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839DBFE" id="Straight Arrow Connector 208" o:spid="_x0000_s1026" type="#_x0000_t32" style="position:absolute;margin-left:320.75pt;margin-top:14.6pt;width:10.8pt;height:67.2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" strokecolor="#4472c4 [3204]" strokeweight=".5pt">
                <v:stroke endarrow="block" joinstyle="miter"/>
                <v:shadow on="t" type="perspective" color="black" origin=",.5" offset=".55556mm,0" matrix="655f,,,655f"/>
              </v:shape>
            </w:pict>
          </mc:Fallback>
        </mc:AlternateContent>
      </w:r>
      <w:r w:rsidRPr="005B7109">
        <w:rPr>
          <w:b/>
          <w:bCs/>
          <w:noProof/>
          <w:sz w:val="28"/>
          <w:szCs w:val="28"/>
        </w:rPr>
        <mc:AlternateContent>
          <mc:Choice Requires="wps">
            <w:drawing>
              <wp:anchor distT="0" distB="0" distL="114300" distR="114300" simplePos="0" relativeHeight="251716608" behindDoc="0" locked="0" layoutInCell="1" allowOverlap="1" wp14:anchorId="0243D897" wp14:editId="7FD8D89E">
                <wp:simplePos x="0" y="0"/>
                <wp:positionH relativeFrom="column">
                  <wp:posOffset>3763856</wp:posOffset>
                </wp:positionH>
                <wp:positionV relativeFrom="paragraph">
                  <wp:posOffset>35136</wp:posOffset>
                </wp:positionV>
                <wp:extent cx="561975" cy="135466"/>
                <wp:effectExtent l="0" t="0" r="0" b="4445"/>
                <wp:wrapNone/>
                <wp:docPr id="209" name="Text Box 209"/>
                <wp:cNvGraphicFramePr/>
                <a:graphic xmlns:a="http://schemas.openxmlformats.org/drawingml/2006/main">
                  <a:graphicData uri="http://schemas.microsoft.com/office/word/2010/wordprocessingShape">
                    <wps:wsp>
                      <wps:cNvSpPr txBox="1"/>
                      <wps:spPr>
                        <a:xfrm>
                          <a:off x="0" y="0"/>
                          <a:ext cx="561975" cy="135466"/>
                        </a:xfrm>
                        <a:prstGeom prst="rect">
                          <a:avLst/>
                        </a:prstGeom>
                        <a:solidFill>
                          <a:schemeClr val="lt1"/>
                        </a:solidFill>
                        <a:ln w="6350">
                          <a:noFill/>
                        </a:ln>
                      </wps:spPr>
                      <wps:txbx>
                        <w:txbxContent>
                          <w:p w14:paraId="28743E8F" w14:textId="77777777" w:rsidR="0045432F" w:rsidRPr="001B5743" w:rsidRDefault="0045432F" w:rsidP="0045432F">
                            <w:pPr>
                              <w:rPr>
                                <w:sz w:val="18"/>
                                <w:szCs w:val="18"/>
                              </w:rPr>
                            </w:pPr>
                            <w:r>
                              <w:rPr>
                                <w:sz w:val="18"/>
                                <w:szCs w:val="18"/>
                              </w:rPr>
                              <w:t>Value=20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243D897" id="Text Box 209" o:spid="_x0000_s1092" type="#_x0000_t202" style="position:absolute;margin-left:296.35pt;margin-top:2.75pt;width:44.25pt;height:10.65pt;z-index:2517166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" fillcolor="white [3201]" stroked="f" strokeweight=".5pt">
                <v:textbox inset="0,0,0,0">
                  <w:txbxContent>
                    <w:p w14:paraId="28743E8F" w14:textId="77777777" w:rsidR="0045432F" w:rsidRPr="001B5743" w:rsidRDefault="0045432F" w:rsidP="0045432F">
                      <w:pPr>
                        <w:rPr>
                          <w:sz w:val="18"/>
                          <w:szCs w:val="18"/>
                        </w:rPr>
                      </w:pPr>
                      <w:r>
                        <w:rPr>
                          <w:sz w:val="18"/>
                          <w:szCs w:val="18"/>
                        </w:rPr>
                        <w:t>Value=20</w:t>
                      </w:r>
                    </w:p>
                  </w:txbxContent>
                </v:textbox>
              </v:shape>
            </w:pict>
          </mc:Fallback>
        </mc:AlternateContent>
      </w:r>
      <w:r w:rsidRPr="005B7109">
        <w:rPr>
          <w:b/>
          <w:bCs/>
          <w:noProof/>
          <w:sz w:val="28"/>
          <w:szCs w:val="28"/>
        </w:rPr>
        <mc:AlternateContent>
          <mc:Choice Requires="wps">
            <w:drawing>
              <wp:anchor distT="0" distB="0" distL="114300" distR="114300" simplePos="0" relativeHeight="251713536" behindDoc="0" locked="0" layoutInCell="1" allowOverlap="1" wp14:anchorId="3CFB1558" wp14:editId="076EA9C3">
                <wp:simplePos x="0" y="0"/>
                <wp:positionH relativeFrom="column">
                  <wp:posOffset>4766309</wp:posOffset>
                </wp:positionH>
                <wp:positionV relativeFrom="paragraph">
                  <wp:posOffset>1998979</wp:posOffset>
                </wp:positionV>
                <wp:extent cx="202777" cy="496147"/>
                <wp:effectExtent l="0" t="25400" r="38735" b="37465"/>
                <wp:wrapNone/>
                <wp:docPr id="206" name="Straight Arrow Connector 206"/>
                <wp:cNvGraphicFramePr/>
                <a:graphic xmlns:a="http://schemas.openxmlformats.org/drawingml/2006/main">
                  <a:graphicData uri="http://schemas.microsoft.com/office/word/2010/wordprocessingShape">
                    <wps:wsp>
                      <wps:cNvCnPr/>
                      <wps:spPr>
                        <a:xfrm flipV="1">
                          <a:off x="0" y="0"/>
                          <a:ext cx="202777" cy="496147"/>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136E5F" id="Straight Arrow Connector 206" o:spid="_x0000_s1026" type="#_x0000_t32" style="position:absolute;margin-left:375.3pt;margin-top:157.4pt;width:15.95pt;height:39.05pt;flip:y;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" strokecolor="#4472c4 [3204]" strokeweight=".5pt">
                <v:stroke endarrow="block" joinstyle="miter"/>
                <v:shadow on="t" type="perspective" color="black" origin=",.5" offset=".55556mm,0" matrix="655f,,,655f"/>
              </v:shape>
            </w:pict>
          </mc:Fallback>
        </mc:AlternateContent>
      </w:r>
      <w:r w:rsidRPr="005B7109">
        <w:rPr>
          <w:b/>
          <w:bCs/>
          <w:noProof/>
          <w:sz w:val="28"/>
          <w:szCs w:val="28"/>
        </w:rPr>
        <mc:AlternateContent>
          <mc:Choice Requires="wps">
            <w:drawing>
              <wp:anchor distT="0" distB="0" distL="114300" distR="114300" simplePos="0" relativeHeight="251712512" behindDoc="0" locked="0" layoutInCell="1" allowOverlap="1" wp14:anchorId="3B735AAF" wp14:editId="536AB1EE">
                <wp:simplePos x="0" y="0"/>
                <wp:positionH relativeFrom="column">
                  <wp:posOffset>4121574</wp:posOffset>
                </wp:positionH>
                <wp:positionV relativeFrom="paragraph">
                  <wp:posOffset>2494280</wp:posOffset>
                </wp:positionV>
                <wp:extent cx="1435524" cy="175871"/>
                <wp:effectExtent l="0" t="0" r="0" b="0"/>
                <wp:wrapNone/>
                <wp:docPr id="205" name="Text Box 205"/>
                <wp:cNvGraphicFramePr/>
                <a:graphic xmlns:a="http://schemas.openxmlformats.org/drawingml/2006/main">
                  <a:graphicData uri="http://schemas.microsoft.com/office/word/2010/wordprocessingShape">
                    <wps:wsp>
                      <wps:cNvSpPr txBox="1"/>
                      <wps:spPr>
                        <a:xfrm>
                          <a:off x="0" y="0"/>
                          <a:ext cx="1435524" cy="175871"/>
                        </a:xfrm>
                        <a:prstGeom prst="rect">
                          <a:avLst/>
                        </a:prstGeom>
                        <a:solidFill>
                          <a:schemeClr val="lt1"/>
                        </a:solidFill>
                        <a:ln w="6350">
                          <a:noFill/>
                        </a:ln>
                      </wps:spPr>
                      <wps:txbx>
                        <w:txbxContent>
                          <w:p w14:paraId="6248062B" w14:textId="77777777" w:rsidR="0045432F" w:rsidRPr="001B5743" w:rsidRDefault="0045432F" w:rsidP="0045432F">
                            <w:pPr>
                              <w:rPr>
                                <w:sz w:val="16"/>
                                <w:szCs w:val="16"/>
                              </w:rPr>
                            </w:pPr>
                            <w:r w:rsidRPr="001B5743">
                              <w:rPr>
                                <w:sz w:val="16"/>
                                <w:szCs w:val="16"/>
                              </w:rPr>
                              <w:t>Question Parameters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3B735AAF" id="Text Box 205" o:spid="_x0000_s1093" type="#_x0000_t202" style="position:absolute;margin-left:324.55pt;margin-top:196.4pt;width:113.05pt;height:13.8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" fillcolor="white [3201]" stroked="f" strokeweight=".5pt">
                <v:textbox inset="0,0,0,0">
                  <w:txbxContent>
                    <w:p w14:paraId="6248062B" w14:textId="77777777" w:rsidR="0045432F" w:rsidRPr="001B5743" w:rsidRDefault="0045432F" w:rsidP="0045432F">
                      <w:pPr>
                        <w:rPr>
                          <w:sz w:val="16"/>
                          <w:szCs w:val="16"/>
                        </w:rPr>
                      </w:pPr>
                      <w:r w:rsidRPr="001B5743">
                        <w:rPr>
                          <w:sz w:val="16"/>
                          <w:szCs w:val="16"/>
                        </w:rPr>
                        <w:t>Question Parameters</w:t>
                      </w:r>
                    </w:p>
                  </w:txbxContent>
                </v:textbox>
              </v:shape>
            </w:pict>
          </mc:Fallback>
        </mc:AlternateContent>
      </w:r>
      <w:r w:rsidRPr="005B7109">
        <w:rPr>
          <w:b/>
          <w:bCs/>
          <w:noProof/>
          <w:sz w:val="28"/>
          <w:szCs w:val="28"/>
        </w:rPr>
        <mc:AlternateContent>
          <mc:Choice Requires="wps">
            <w:drawing>
              <wp:anchor distT="0" distB="0" distL="114300" distR="114300" simplePos="0" relativeHeight="251721728" behindDoc="0" locked="0" layoutInCell="1" allowOverlap="1" wp14:anchorId="3F38E6CE" wp14:editId="04FB4388">
                <wp:simplePos x="0" y="0"/>
                <wp:positionH relativeFrom="column">
                  <wp:posOffset>456565</wp:posOffset>
                </wp:positionH>
                <wp:positionV relativeFrom="paragraph">
                  <wp:posOffset>244687</wp:posOffset>
                </wp:positionV>
                <wp:extent cx="45719" cy="272626"/>
                <wp:effectExtent l="50800" t="25400" r="43815" b="32385"/>
                <wp:wrapNone/>
                <wp:docPr id="214" name="Straight Arrow Connector 214"/>
                <wp:cNvGraphicFramePr/>
                <a:graphic xmlns:a="http://schemas.openxmlformats.org/drawingml/2006/main">
                  <a:graphicData uri="http://schemas.microsoft.com/office/word/2010/wordprocessingShape">
                    <wps:wsp>
                      <wps:cNvCnPr/>
                      <wps:spPr>
                        <a:xfrm flipH="1" flipV="1">
                          <a:off x="0" y="0"/>
                          <a:ext cx="45719" cy="272626"/>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346D27" id="Straight Arrow Connector 214" o:spid="_x0000_s1026" type="#_x0000_t32" style="position:absolute;margin-left:35.95pt;margin-top:19.25pt;width:3.6pt;height:21.45pt;flip:x y;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" strokecolor="#4472c4 [3204]" strokeweight=".5pt">
                <v:stroke endarrow="block" joinstyle="miter"/>
                <v:shadow on="t" type="perspective" color="black" origin=",.5" offset=".55556mm,0" matrix="655f,,,655f"/>
              </v:shape>
            </w:pict>
          </mc:Fallback>
        </mc:AlternateContent>
      </w:r>
      <w:r w:rsidRPr="005B7109">
        <w:rPr>
          <w:b/>
          <w:bCs/>
          <w:noProof/>
          <w:sz w:val="28"/>
          <w:szCs w:val="28"/>
        </w:rPr>
        <mc:AlternateContent>
          <mc:Choice Requires="wps">
            <w:drawing>
              <wp:anchor distT="0" distB="0" distL="114300" distR="114300" simplePos="0" relativeHeight="251720704" behindDoc="0" locked="0" layoutInCell="1" allowOverlap="1" wp14:anchorId="365A71F4" wp14:editId="46D2644C">
                <wp:simplePos x="0" y="0"/>
                <wp:positionH relativeFrom="column">
                  <wp:posOffset>196427</wp:posOffset>
                </wp:positionH>
                <wp:positionV relativeFrom="paragraph">
                  <wp:posOffset>515620</wp:posOffset>
                </wp:positionV>
                <wp:extent cx="866775" cy="176319"/>
                <wp:effectExtent l="0" t="0" r="0" b="1905"/>
                <wp:wrapNone/>
                <wp:docPr id="213" name="Text Box 213"/>
                <wp:cNvGraphicFramePr/>
                <a:graphic xmlns:a="http://schemas.openxmlformats.org/drawingml/2006/main">
                  <a:graphicData uri="http://schemas.microsoft.com/office/word/2010/wordprocessingShape">
                    <wps:wsp>
                      <wps:cNvSpPr txBox="1"/>
                      <wps:spPr>
                        <a:xfrm>
                          <a:off x="0" y="0"/>
                          <a:ext cx="866775" cy="176319"/>
                        </a:xfrm>
                        <a:prstGeom prst="rect">
                          <a:avLst/>
                        </a:prstGeom>
                        <a:solidFill>
                          <a:schemeClr val="lt1"/>
                        </a:solidFill>
                        <a:ln w="6350">
                          <a:noFill/>
                        </a:ln>
                      </wps:spPr>
                      <wps:txbx>
                        <w:txbxContent>
                          <w:p w14:paraId="214B7DE0" w14:textId="77777777" w:rsidR="0045432F" w:rsidRPr="001B5743" w:rsidRDefault="0045432F" w:rsidP="0045432F">
                            <w:pPr>
                              <w:rPr>
                                <w:sz w:val="18"/>
                                <w:szCs w:val="18"/>
                              </w:rPr>
                            </w:pPr>
                            <w:r>
                              <w:rPr>
                                <w:sz w:val="18"/>
                                <w:szCs w:val="18"/>
                              </w:rPr>
                              <w:t>Module 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65A71F4" id="Text Box 213" o:spid="_x0000_s1094" type="#_x0000_t202" style="position:absolute;margin-left:15.45pt;margin-top:40.6pt;width:68.25pt;height:13.9pt;z-index:251720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" fillcolor="white [3201]" stroked="f" strokeweight=".5pt">
                <v:textbox inset="0,0,0,0">
                  <w:txbxContent>
                    <w:p w14:paraId="214B7DE0" w14:textId="77777777" w:rsidR="0045432F" w:rsidRPr="001B5743" w:rsidRDefault="0045432F" w:rsidP="0045432F">
                      <w:pPr>
                        <w:rPr>
                          <w:sz w:val="18"/>
                          <w:szCs w:val="18"/>
                        </w:rPr>
                      </w:pPr>
                      <w:r>
                        <w:rPr>
                          <w:sz w:val="18"/>
                          <w:szCs w:val="18"/>
                        </w:rPr>
                        <w:t>Module Name</w:t>
                      </w:r>
                    </w:p>
                  </w:txbxContent>
                </v:textbox>
              </v:shape>
            </w:pict>
          </mc:Fallback>
        </mc:AlternateContent>
      </w:r>
      <w:r w:rsidRPr="005B7109">
        <w:rPr>
          <w:b/>
          <w:bCs/>
          <w:noProof/>
          <w:sz w:val="28"/>
          <w:szCs w:val="28"/>
        </w:rPr>
        <mc:AlternateContent>
          <mc:Choice Requires="wps">
            <w:drawing>
              <wp:anchor distT="0" distB="0" distL="114300" distR="114300" simplePos="0" relativeHeight="251718656" behindDoc="0" locked="0" layoutInCell="1" allowOverlap="1" wp14:anchorId="105E9C77" wp14:editId="18A54771">
                <wp:simplePos x="0" y="0"/>
                <wp:positionH relativeFrom="column">
                  <wp:posOffset>1690793</wp:posOffset>
                </wp:positionH>
                <wp:positionV relativeFrom="paragraph">
                  <wp:posOffset>1667510</wp:posOffset>
                </wp:positionV>
                <wp:extent cx="568960" cy="448945"/>
                <wp:effectExtent l="25400" t="25400" r="15240" b="46355"/>
                <wp:wrapNone/>
                <wp:docPr id="211" name="Straight Arrow Connector 211"/>
                <wp:cNvGraphicFramePr/>
                <a:graphic xmlns:a="http://schemas.openxmlformats.org/drawingml/2006/main">
                  <a:graphicData uri="http://schemas.microsoft.com/office/word/2010/wordprocessingShape">
                    <wps:wsp>
                      <wps:cNvCnPr/>
                      <wps:spPr>
                        <a:xfrm flipH="1" flipV="1">
                          <a:off x="0" y="0"/>
                          <a:ext cx="568960" cy="448945"/>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DE6093" id="Straight Arrow Connector 211" o:spid="_x0000_s1026" type="#_x0000_t32" style="position:absolute;margin-left:133.15pt;margin-top:131.3pt;width:44.8pt;height:35.35pt;flip:x y;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" strokecolor="#4472c4 [3204]" strokeweight=".5pt">
                <v:stroke endarrow="block" joinstyle="miter"/>
                <v:shadow on="t" type="perspective" color="black" origin=",.5" offset=".55556mm,0" matrix="655f,,,655f"/>
              </v:shape>
            </w:pict>
          </mc:Fallback>
        </mc:AlternateContent>
      </w:r>
      <w:r w:rsidRPr="005B7109">
        <w:rPr>
          <w:b/>
          <w:bCs/>
          <w:noProof/>
          <w:sz w:val="28"/>
          <w:szCs w:val="28"/>
        </w:rPr>
        <w:drawing>
          <wp:inline distT="0" distB="0" distL="0" distR="0" wp14:anchorId="17B27519" wp14:editId="3442F8A7">
            <wp:extent cx="6291580" cy="2774315"/>
            <wp:effectExtent l="12700" t="12700" r="7620" b="6985"/>
            <wp:docPr id="198" name="Picture 19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Chart&#10;&#10;Description automatically generated"/>
                    <pic:cNvPicPr/>
                  </pic:nvPicPr>
                  <pic:blipFill>
                    <a:blip r:embed="rId117"/>
                    <a:stretch>
                      <a:fillRect/>
                    </a:stretch>
                  </pic:blipFill>
                  <pic:spPr>
                    <a:xfrm>
                      <a:off x="0" y="0"/>
                      <a:ext cx="6291580" cy="2774315"/>
                    </a:xfrm>
                    <a:prstGeom prst="rect">
                      <a:avLst/>
                    </a:prstGeom>
                    <a:ln w="3175">
                      <a:solidFill>
                        <a:schemeClr val="bg1">
                          <a:lumMod val="85000"/>
                        </a:schemeClr>
                      </a:solidFill>
                    </a:ln>
                  </pic:spPr>
                </pic:pic>
              </a:graphicData>
            </a:graphic>
          </wp:inline>
        </w:drawing>
      </w:r>
    </w:p>
    <w:p w14:paraId="0B96FA9F" w14:textId="77777777" w:rsidR="0045432F" w:rsidRDefault="0045432F" w:rsidP="0045432F">
      <w:pPr>
        <w:rPr>
          <w:color w:val="000000" w:themeColor="text1"/>
        </w:rPr>
      </w:pPr>
    </w:p>
    <w:p w14:paraId="3A196E25" w14:textId="77777777" w:rsidR="0045432F" w:rsidRDefault="0045432F" w:rsidP="0045432F">
      <w:pPr>
        <w:rPr>
          <w:color w:val="000000" w:themeColor="text1"/>
        </w:rPr>
      </w:pPr>
      <w:r w:rsidRPr="00D9452A">
        <w:rPr>
          <w:color w:val="000000" w:themeColor="text1"/>
        </w:rPr>
        <w:t>Figure</w:t>
      </w:r>
      <w:r>
        <w:rPr>
          <w:color w:val="000000" w:themeColor="text1"/>
        </w:rPr>
        <w:t xml:space="preserve"> D.15</w:t>
      </w:r>
      <w:r w:rsidRPr="00D9452A">
        <w:rPr>
          <w:color w:val="000000" w:themeColor="text1"/>
        </w:rPr>
        <w:t>: Question-Answer Identification Procedure</w:t>
      </w:r>
    </w:p>
    <w:p w14:paraId="7CA346BF" w14:textId="77777777" w:rsidR="0045432F" w:rsidRPr="005B7109" w:rsidRDefault="0045432F" w:rsidP="0045432F">
      <w:pPr>
        <w:rPr>
          <w:b/>
          <w:bCs/>
          <w:sz w:val="28"/>
          <w:szCs w:val="28"/>
        </w:rPr>
      </w:pPr>
    </w:p>
    <w:p w14:paraId="1EDE0E44" w14:textId="77777777" w:rsidR="0045432F" w:rsidRPr="00E519F0" w:rsidRDefault="0045432F" w:rsidP="0045432F">
      <w:r w:rsidRPr="00E519F0">
        <w:t>Description:</w:t>
      </w:r>
    </w:p>
    <w:p w14:paraId="47D60A5D" w14:textId="77777777" w:rsidR="0045432F" w:rsidRDefault="0045432F" w:rsidP="0045432F">
      <w:r w:rsidRPr="00E519F0">
        <w:t>In this example</w:t>
      </w:r>
      <w:r>
        <w:t xml:space="preserve">, we have introduced the different components with arrow indicators such as Grid, Legend, question parameters. Detection of question parameters in the legend and finally based on the parameter values selecting the target cell from the grid with label ‘Cell to Click’. </w:t>
      </w:r>
    </w:p>
    <w:p w14:paraId="79586C72" w14:textId="77777777" w:rsidR="0045432F" w:rsidRDefault="0045432F" w:rsidP="0045432F"/>
    <w:p w14:paraId="50454960" w14:textId="77777777" w:rsidR="0045432F" w:rsidRDefault="0045432F" w:rsidP="0045432F">
      <w:r>
        <w:t>In identification the following rules are needed to be used:</w:t>
      </w:r>
    </w:p>
    <w:p w14:paraId="0D1CBA60" w14:textId="77777777" w:rsidR="0045432F" w:rsidRDefault="0045432F" w:rsidP="0045432F">
      <w:r>
        <w:t xml:space="preserve">Uncertainty = Represents the vertical axis in the legend labeled by ‘Uncertainty’ </w:t>
      </w:r>
    </w:p>
    <w:p w14:paraId="2226A7D4" w14:textId="77777777" w:rsidR="0045432F" w:rsidRDefault="0045432F" w:rsidP="0045432F">
      <w:r>
        <w:t>Value = Represents the horizontal axis on the legend.</w:t>
      </w:r>
    </w:p>
    <w:p w14:paraId="40013746" w14:textId="77777777" w:rsidR="0045432F" w:rsidRDefault="0045432F" w:rsidP="0045432F"/>
    <w:p w14:paraId="09B2484F" w14:textId="77777777" w:rsidR="0045432F" w:rsidRDefault="0045432F" w:rsidP="0045432F">
      <w:r>
        <w:t>In this scenario, by using Uncertainty and Value, we get single cell from the legend as indicated above. Here we found three cells in grid with the target legend cell, so clicking on one of them will be considered as correct answer.</w:t>
      </w:r>
    </w:p>
    <w:p w14:paraId="178CA3F1" w14:textId="77777777" w:rsidR="0045432F" w:rsidRDefault="0045432F" w:rsidP="0045432F"/>
    <w:p w14:paraId="097A1298" w14:textId="77777777" w:rsidR="0045432F" w:rsidRPr="00CC587A" w:rsidRDefault="0045432F" w:rsidP="0045432F">
      <w:r>
        <w:t>Based on the above instruction participant need to answer the questions of this model in next section. Researcher will also explain the mechanism verbally before starting the module.</w:t>
      </w:r>
    </w:p>
    <w:p w14:paraId="2B2813FB" w14:textId="77777777" w:rsidR="0045432F" w:rsidRDefault="0045432F" w:rsidP="0045432F">
      <w:pPr>
        <w:rPr>
          <w:b/>
          <w:bCs/>
          <w:sz w:val="28"/>
          <w:szCs w:val="28"/>
        </w:rPr>
      </w:pPr>
    </w:p>
    <w:p w14:paraId="3B9357F4" w14:textId="77777777" w:rsidR="0045432F" w:rsidRDefault="0045432F" w:rsidP="0045432F">
      <w:pPr>
        <w:rPr>
          <w:b/>
          <w:bCs/>
        </w:rPr>
      </w:pPr>
    </w:p>
    <w:p w14:paraId="1EA20854" w14:textId="77777777" w:rsidR="0045432F" w:rsidRDefault="0045432F" w:rsidP="0045432F">
      <w:pPr>
        <w:rPr>
          <w:b/>
          <w:bCs/>
        </w:rPr>
      </w:pPr>
    </w:p>
    <w:p w14:paraId="49264C71" w14:textId="77777777" w:rsidR="0045432F" w:rsidRDefault="0045432F" w:rsidP="0045432F">
      <w:pPr>
        <w:rPr>
          <w:b/>
          <w:bCs/>
        </w:rPr>
      </w:pPr>
    </w:p>
    <w:p w14:paraId="5D4F614B" w14:textId="77777777" w:rsidR="0045432F" w:rsidRDefault="0045432F" w:rsidP="0045432F">
      <w:pPr>
        <w:rPr>
          <w:b/>
          <w:bCs/>
        </w:rPr>
      </w:pPr>
    </w:p>
    <w:p w14:paraId="495456B5" w14:textId="77777777" w:rsidR="0045432F" w:rsidRDefault="0045432F" w:rsidP="0045432F">
      <w:pPr>
        <w:rPr>
          <w:b/>
          <w:bCs/>
        </w:rPr>
      </w:pPr>
    </w:p>
    <w:p w14:paraId="438F3D23" w14:textId="77777777" w:rsidR="0045432F" w:rsidRDefault="0045432F" w:rsidP="0045432F">
      <w:pPr>
        <w:rPr>
          <w:b/>
          <w:bCs/>
        </w:rPr>
      </w:pPr>
    </w:p>
    <w:p w14:paraId="69294A51" w14:textId="77777777" w:rsidR="0045432F" w:rsidRDefault="0045432F" w:rsidP="0045432F">
      <w:pPr>
        <w:rPr>
          <w:b/>
          <w:bCs/>
        </w:rPr>
      </w:pPr>
    </w:p>
    <w:p w14:paraId="70150720" w14:textId="77777777" w:rsidR="0045432F" w:rsidRDefault="0045432F" w:rsidP="0045432F">
      <w:pPr>
        <w:rPr>
          <w:b/>
          <w:bCs/>
        </w:rPr>
      </w:pPr>
    </w:p>
    <w:p w14:paraId="71BF4092" w14:textId="77777777" w:rsidR="0045432F" w:rsidRDefault="0045432F" w:rsidP="0045432F">
      <w:pPr>
        <w:rPr>
          <w:b/>
          <w:bCs/>
        </w:rPr>
      </w:pPr>
    </w:p>
    <w:p w14:paraId="511D1B3F" w14:textId="77777777" w:rsidR="0045432F" w:rsidRDefault="0045432F" w:rsidP="0045432F">
      <w:pPr>
        <w:rPr>
          <w:b/>
          <w:bCs/>
        </w:rPr>
      </w:pPr>
    </w:p>
    <w:p w14:paraId="64AB239D" w14:textId="77777777" w:rsidR="0045432F" w:rsidRDefault="0045432F" w:rsidP="0045432F">
      <w:pPr>
        <w:rPr>
          <w:b/>
          <w:bCs/>
        </w:rPr>
      </w:pPr>
    </w:p>
    <w:p w14:paraId="1482352D" w14:textId="77777777" w:rsidR="0045432F" w:rsidRDefault="0045432F" w:rsidP="0045432F">
      <w:pPr>
        <w:rPr>
          <w:b/>
          <w:bCs/>
        </w:rPr>
      </w:pPr>
    </w:p>
    <w:p w14:paraId="623EAB7B" w14:textId="77777777" w:rsidR="0045432F" w:rsidRPr="00D654E6" w:rsidRDefault="0045432F" w:rsidP="0045432F">
      <w:pPr>
        <w:rPr>
          <w:b/>
          <w:bCs/>
          <w:sz w:val="28"/>
          <w:szCs w:val="28"/>
        </w:rPr>
      </w:pPr>
      <w:r>
        <w:rPr>
          <w:b/>
          <w:bCs/>
          <w:sz w:val="28"/>
          <w:szCs w:val="28"/>
        </w:rPr>
        <w:t>9.</w:t>
      </w:r>
      <w:r>
        <w:rPr>
          <w:b/>
          <w:bCs/>
          <w:sz w:val="28"/>
          <w:szCs w:val="28"/>
        </w:rPr>
        <w:tab/>
      </w:r>
      <w:r w:rsidRPr="00D654E6">
        <w:rPr>
          <w:b/>
          <w:bCs/>
          <w:sz w:val="28"/>
          <w:szCs w:val="28"/>
        </w:rPr>
        <w:t xml:space="preserve">Questionnaire </w:t>
      </w:r>
      <w:r>
        <w:rPr>
          <w:b/>
          <w:bCs/>
          <w:sz w:val="28"/>
          <w:szCs w:val="28"/>
        </w:rPr>
        <w:t xml:space="preserve">on </w:t>
      </w:r>
      <w:r w:rsidRPr="00D654E6">
        <w:rPr>
          <w:b/>
          <w:bCs/>
          <w:sz w:val="28"/>
          <w:szCs w:val="28"/>
        </w:rPr>
        <w:t>VSUP + Grid</w:t>
      </w:r>
    </w:p>
    <w:p w14:paraId="19456700" w14:textId="77777777" w:rsidR="0045432F" w:rsidRPr="00C17996" w:rsidRDefault="0045432F" w:rsidP="0045432F">
      <w:r>
        <w:t xml:space="preserve">         </w:t>
      </w:r>
      <w:r>
        <w:tab/>
        <w:t xml:space="preserve">     </w:t>
      </w:r>
      <w:r>
        <w:rPr>
          <w:noProof/>
        </w:rPr>
        <w:drawing>
          <wp:inline distT="0" distB="0" distL="0" distR="0" wp14:anchorId="0849FDD5" wp14:editId="199B7BB8">
            <wp:extent cx="6291580" cy="2725420"/>
            <wp:effectExtent l="12700" t="12700" r="7620" b="17780"/>
            <wp:docPr id="156" name="Picture 15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Chart&#10;&#10;Description automatically generated"/>
                    <pic:cNvPicPr/>
                  </pic:nvPicPr>
                  <pic:blipFill>
                    <a:blip r:embed="rId118"/>
                    <a:stretch>
                      <a:fillRect/>
                    </a:stretch>
                  </pic:blipFill>
                  <pic:spPr>
                    <a:xfrm>
                      <a:off x="0" y="0"/>
                      <a:ext cx="6291580" cy="2725420"/>
                    </a:xfrm>
                    <a:prstGeom prst="rect">
                      <a:avLst/>
                    </a:prstGeom>
                    <a:ln w="3175">
                      <a:solidFill>
                        <a:schemeClr val="bg1">
                          <a:lumMod val="85000"/>
                        </a:schemeClr>
                      </a:solidFill>
                    </a:ln>
                  </pic:spPr>
                </pic:pic>
              </a:graphicData>
            </a:graphic>
          </wp:inline>
        </w:drawing>
      </w:r>
    </w:p>
    <w:p w14:paraId="168D3242" w14:textId="77777777" w:rsidR="0045432F" w:rsidRDefault="0045432F" w:rsidP="0045432F">
      <w:r>
        <w:br/>
        <w:t>Figure D.16: VSUP + Grid Questionnaire UI</w:t>
      </w:r>
    </w:p>
    <w:p w14:paraId="41CDDDDA" w14:textId="77777777" w:rsidR="0045432F" w:rsidRDefault="0045432F" w:rsidP="0045432F"/>
    <w:p w14:paraId="11C4BFCD" w14:textId="77777777" w:rsidR="0045432F" w:rsidRPr="00214D26" w:rsidRDefault="0045432F" w:rsidP="0045432F">
      <w:pPr>
        <w:rPr>
          <w:b/>
          <w:bCs/>
          <w:color w:val="000000" w:themeColor="text1"/>
        </w:rPr>
      </w:pPr>
    </w:p>
    <w:p w14:paraId="43FED983" w14:textId="77777777" w:rsidR="0045432F" w:rsidRDefault="0045432F" w:rsidP="0045432F">
      <w:pPr>
        <w:rPr>
          <w:b/>
          <w:bCs/>
          <w:color w:val="000000" w:themeColor="text1"/>
        </w:rPr>
      </w:pPr>
      <w:r w:rsidRPr="00214D26">
        <w:rPr>
          <w:b/>
          <w:bCs/>
          <w:color w:val="000000" w:themeColor="text1"/>
        </w:rPr>
        <w:t>Questions:</w:t>
      </w:r>
    </w:p>
    <w:p w14:paraId="22EB5FB7" w14:textId="77777777" w:rsidR="0045432F" w:rsidRPr="003403E6" w:rsidRDefault="0045432F" w:rsidP="0045432F">
      <w:pPr>
        <w:rPr>
          <w:color w:val="000000" w:themeColor="text1"/>
        </w:rPr>
      </w:pPr>
      <w:r w:rsidRPr="003403E6">
        <w:rPr>
          <w:color w:val="000000" w:themeColor="text1"/>
        </w:rPr>
        <w:t>On pressing 'Start’ button it will start</w:t>
      </w:r>
      <w:r>
        <w:rPr>
          <w:color w:val="000000" w:themeColor="text1"/>
        </w:rPr>
        <w:t xml:space="preserve"> to show</w:t>
      </w:r>
      <w:r w:rsidRPr="003403E6">
        <w:rPr>
          <w:color w:val="000000" w:themeColor="text1"/>
        </w:rPr>
        <w:t xml:space="preserve"> the questions one by one as follows (orders of the questions will be </w:t>
      </w:r>
      <w:r>
        <w:rPr>
          <w:color w:val="000000" w:themeColor="text1"/>
        </w:rPr>
        <w:t xml:space="preserve">changed by </w:t>
      </w:r>
      <w:r w:rsidRPr="003403E6">
        <w:rPr>
          <w:color w:val="000000" w:themeColor="text1"/>
        </w:rPr>
        <w:t>counterbalancing for different session users)</w:t>
      </w:r>
    </w:p>
    <w:p w14:paraId="3AC3C340" w14:textId="77777777" w:rsidR="0045432F" w:rsidRPr="00214D26" w:rsidRDefault="0045432F" w:rsidP="0045432F">
      <w:pPr>
        <w:rPr>
          <w:b/>
          <w:bCs/>
          <w:color w:val="000000" w:themeColor="text1"/>
        </w:rPr>
      </w:pPr>
    </w:p>
    <w:p w14:paraId="03264AF1" w14:textId="77777777" w:rsidR="0045432F" w:rsidRPr="00214D26" w:rsidRDefault="0045432F" w:rsidP="0045432F">
      <w:pPr>
        <w:rPr>
          <w:b/>
          <w:bCs/>
          <w:color w:val="000000" w:themeColor="text1"/>
        </w:rPr>
      </w:pPr>
    </w:p>
    <w:p w14:paraId="6F15A71C" w14:textId="77777777" w:rsidR="0045432F" w:rsidRDefault="0045432F" w:rsidP="0045432F">
      <w:r>
        <w:rPr>
          <w:noProof/>
        </w:rPr>
        <w:drawing>
          <wp:inline distT="0" distB="0" distL="0" distR="0" wp14:anchorId="7CE6032E" wp14:editId="1F14E48A">
            <wp:extent cx="6291580" cy="370840"/>
            <wp:effectExtent l="12700" t="12700" r="7620" b="1016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pic:cNvPicPr/>
                  </pic:nvPicPr>
                  <pic:blipFill>
                    <a:blip r:embed="rId119"/>
                    <a:stretch>
                      <a:fillRect/>
                    </a:stretch>
                  </pic:blipFill>
                  <pic:spPr>
                    <a:xfrm>
                      <a:off x="0" y="0"/>
                      <a:ext cx="6291580" cy="370840"/>
                    </a:xfrm>
                    <a:prstGeom prst="rect">
                      <a:avLst/>
                    </a:prstGeom>
                    <a:ln w="3175">
                      <a:solidFill>
                        <a:schemeClr val="bg1">
                          <a:lumMod val="85000"/>
                        </a:schemeClr>
                      </a:solidFill>
                    </a:ln>
                  </pic:spPr>
                </pic:pic>
              </a:graphicData>
            </a:graphic>
          </wp:inline>
        </w:drawing>
      </w:r>
    </w:p>
    <w:p w14:paraId="2CB8D9C8" w14:textId="77777777" w:rsidR="0045432F" w:rsidRDefault="0045432F" w:rsidP="0045432F"/>
    <w:p w14:paraId="4A879AC2" w14:textId="77777777" w:rsidR="0045432F" w:rsidRDefault="0045432F" w:rsidP="0045432F"/>
    <w:p w14:paraId="4F48DACB" w14:textId="77777777" w:rsidR="0045432F" w:rsidRDefault="0045432F" w:rsidP="0045432F">
      <w:r>
        <w:rPr>
          <w:noProof/>
        </w:rPr>
        <w:drawing>
          <wp:inline distT="0" distB="0" distL="0" distR="0" wp14:anchorId="7F903A1A" wp14:editId="5B11EB95">
            <wp:extent cx="6291580" cy="370840"/>
            <wp:effectExtent l="12700" t="12700" r="7620" b="1016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pic:cNvPicPr/>
                  </pic:nvPicPr>
                  <pic:blipFill>
                    <a:blip r:embed="rId120"/>
                    <a:stretch>
                      <a:fillRect/>
                    </a:stretch>
                  </pic:blipFill>
                  <pic:spPr>
                    <a:xfrm>
                      <a:off x="0" y="0"/>
                      <a:ext cx="6291580" cy="370840"/>
                    </a:xfrm>
                    <a:prstGeom prst="rect">
                      <a:avLst/>
                    </a:prstGeom>
                    <a:ln w="3175">
                      <a:solidFill>
                        <a:schemeClr val="bg1">
                          <a:lumMod val="85000"/>
                        </a:schemeClr>
                      </a:solidFill>
                    </a:ln>
                  </pic:spPr>
                </pic:pic>
              </a:graphicData>
            </a:graphic>
          </wp:inline>
        </w:drawing>
      </w:r>
    </w:p>
    <w:p w14:paraId="38FE812D" w14:textId="77777777" w:rsidR="0045432F" w:rsidRDefault="0045432F" w:rsidP="0045432F"/>
    <w:p w14:paraId="16AE769D" w14:textId="77777777" w:rsidR="0045432F" w:rsidRDefault="0045432F" w:rsidP="0045432F"/>
    <w:p w14:paraId="3E0921A7" w14:textId="77777777" w:rsidR="0045432F" w:rsidRDefault="0045432F" w:rsidP="0045432F">
      <w:r>
        <w:rPr>
          <w:noProof/>
        </w:rPr>
        <w:drawing>
          <wp:inline distT="0" distB="0" distL="0" distR="0" wp14:anchorId="5987A1F2" wp14:editId="435CB38E">
            <wp:extent cx="6291580" cy="370840"/>
            <wp:effectExtent l="12700" t="12700" r="7620" b="1016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pic:cNvPicPr/>
                  </pic:nvPicPr>
                  <pic:blipFill>
                    <a:blip r:embed="rId121"/>
                    <a:stretch>
                      <a:fillRect/>
                    </a:stretch>
                  </pic:blipFill>
                  <pic:spPr>
                    <a:xfrm>
                      <a:off x="0" y="0"/>
                      <a:ext cx="6291580" cy="370840"/>
                    </a:xfrm>
                    <a:prstGeom prst="rect">
                      <a:avLst/>
                    </a:prstGeom>
                    <a:ln w="3175">
                      <a:solidFill>
                        <a:schemeClr val="bg1">
                          <a:lumMod val="85000"/>
                        </a:schemeClr>
                      </a:solidFill>
                    </a:ln>
                  </pic:spPr>
                </pic:pic>
              </a:graphicData>
            </a:graphic>
          </wp:inline>
        </w:drawing>
      </w:r>
    </w:p>
    <w:p w14:paraId="7F5CDB7B" w14:textId="77777777" w:rsidR="0045432F" w:rsidRDefault="0045432F" w:rsidP="0045432F"/>
    <w:p w14:paraId="285CF964" w14:textId="77777777" w:rsidR="0045432F" w:rsidRDefault="0045432F" w:rsidP="0045432F"/>
    <w:p w14:paraId="11D846F9" w14:textId="77777777" w:rsidR="0045432F" w:rsidRDefault="0045432F" w:rsidP="0045432F">
      <w:r>
        <w:rPr>
          <w:noProof/>
        </w:rPr>
        <w:drawing>
          <wp:inline distT="0" distB="0" distL="0" distR="0" wp14:anchorId="566124FA" wp14:editId="67D47537">
            <wp:extent cx="6291580" cy="370840"/>
            <wp:effectExtent l="12700" t="12700" r="7620" b="1016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pic:cNvPicPr/>
                  </pic:nvPicPr>
                  <pic:blipFill>
                    <a:blip r:embed="rId122"/>
                    <a:stretch>
                      <a:fillRect/>
                    </a:stretch>
                  </pic:blipFill>
                  <pic:spPr>
                    <a:xfrm>
                      <a:off x="0" y="0"/>
                      <a:ext cx="6291580" cy="370840"/>
                    </a:xfrm>
                    <a:prstGeom prst="rect">
                      <a:avLst/>
                    </a:prstGeom>
                    <a:ln w="3175">
                      <a:solidFill>
                        <a:schemeClr val="bg1">
                          <a:lumMod val="85000"/>
                        </a:schemeClr>
                      </a:solidFill>
                    </a:ln>
                  </pic:spPr>
                </pic:pic>
              </a:graphicData>
            </a:graphic>
          </wp:inline>
        </w:drawing>
      </w:r>
    </w:p>
    <w:p w14:paraId="31278989" w14:textId="77777777" w:rsidR="0045432F" w:rsidRDefault="0045432F" w:rsidP="0045432F"/>
    <w:p w14:paraId="54D426C2" w14:textId="77777777" w:rsidR="0045432F" w:rsidRDefault="0045432F" w:rsidP="0045432F"/>
    <w:p w14:paraId="69DFC015" w14:textId="77777777" w:rsidR="0045432F" w:rsidRDefault="0045432F" w:rsidP="0045432F">
      <w:r>
        <w:rPr>
          <w:noProof/>
        </w:rPr>
        <w:drawing>
          <wp:inline distT="0" distB="0" distL="0" distR="0" wp14:anchorId="5CA1BC7C" wp14:editId="43C8C467">
            <wp:extent cx="6291580" cy="370840"/>
            <wp:effectExtent l="12700" t="12700" r="7620" b="1016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pic:cNvPicPr/>
                  </pic:nvPicPr>
                  <pic:blipFill>
                    <a:blip r:embed="rId123"/>
                    <a:stretch>
                      <a:fillRect/>
                    </a:stretch>
                  </pic:blipFill>
                  <pic:spPr>
                    <a:xfrm>
                      <a:off x="0" y="0"/>
                      <a:ext cx="6291580" cy="370840"/>
                    </a:xfrm>
                    <a:prstGeom prst="rect">
                      <a:avLst/>
                    </a:prstGeom>
                    <a:ln w="3175">
                      <a:solidFill>
                        <a:schemeClr val="bg1">
                          <a:lumMod val="85000"/>
                        </a:schemeClr>
                      </a:solidFill>
                    </a:ln>
                  </pic:spPr>
                </pic:pic>
              </a:graphicData>
            </a:graphic>
          </wp:inline>
        </w:drawing>
      </w:r>
    </w:p>
    <w:p w14:paraId="47D8DD24" w14:textId="77777777" w:rsidR="0045432F" w:rsidRDefault="0045432F" w:rsidP="0045432F"/>
    <w:p w14:paraId="65A87D0D" w14:textId="77777777" w:rsidR="0045432F" w:rsidRDefault="0045432F" w:rsidP="0045432F"/>
    <w:p w14:paraId="0BD246CC" w14:textId="77777777" w:rsidR="0045432F" w:rsidRDefault="0045432F" w:rsidP="0045432F">
      <w:r>
        <w:rPr>
          <w:noProof/>
        </w:rPr>
        <w:drawing>
          <wp:inline distT="0" distB="0" distL="0" distR="0" wp14:anchorId="082377B7" wp14:editId="53B46838">
            <wp:extent cx="6291580" cy="370840"/>
            <wp:effectExtent l="12700" t="12700" r="7620" b="1016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pic:cNvPicPr/>
                  </pic:nvPicPr>
                  <pic:blipFill>
                    <a:blip r:embed="rId124"/>
                    <a:stretch>
                      <a:fillRect/>
                    </a:stretch>
                  </pic:blipFill>
                  <pic:spPr>
                    <a:xfrm>
                      <a:off x="0" y="0"/>
                      <a:ext cx="6291580" cy="370840"/>
                    </a:xfrm>
                    <a:prstGeom prst="rect">
                      <a:avLst/>
                    </a:prstGeom>
                    <a:ln w="3175">
                      <a:solidFill>
                        <a:schemeClr val="bg1">
                          <a:lumMod val="85000"/>
                        </a:schemeClr>
                      </a:solidFill>
                    </a:ln>
                  </pic:spPr>
                </pic:pic>
              </a:graphicData>
            </a:graphic>
          </wp:inline>
        </w:drawing>
      </w:r>
    </w:p>
    <w:p w14:paraId="1CF2C93E" w14:textId="77777777" w:rsidR="0045432F" w:rsidRDefault="0045432F" w:rsidP="0045432F"/>
    <w:p w14:paraId="291F0DCA" w14:textId="77777777" w:rsidR="0045432F" w:rsidRDefault="0045432F" w:rsidP="0045432F"/>
    <w:p w14:paraId="2760D60D" w14:textId="77777777" w:rsidR="0045432F" w:rsidRDefault="0045432F" w:rsidP="0045432F">
      <w:r>
        <w:rPr>
          <w:noProof/>
        </w:rPr>
        <w:drawing>
          <wp:inline distT="0" distB="0" distL="0" distR="0" wp14:anchorId="4B0F03C9" wp14:editId="1A110EE3">
            <wp:extent cx="6291580" cy="370840"/>
            <wp:effectExtent l="12700" t="12700" r="7620" b="1016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pic:cNvPicPr/>
                  </pic:nvPicPr>
                  <pic:blipFill>
                    <a:blip r:embed="rId125"/>
                    <a:stretch>
                      <a:fillRect/>
                    </a:stretch>
                  </pic:blipFill>
                  <pic:spPr>
                    <a:xfrm>
                      <a:off x="0" y="0"/>
                      <a:ext cx="6291580" cy="370840"/>
                    </a:xfrm>
                    <a:prstGeom prst="rect">
                      <a:avLst/>
                    </a:prstGeom>
                    <a:ln w="3175">
                      <a:solidFill>
                        <a:schemeClr val="bg1">
                          <a:lumMod val="85000"/>
                        </a:schemeClr>
                      </a:solidFill>
                    </a:ln>
                  </pic:spPr>
                </pic:pic>
              </a:graphicData>
            </a:graphic>
          </wp:inline>
        </w:drawing>
      </w:r>
    </w:p>
    <w:p w14:paraId="49007821" w14:textId="77777777" w:rsidR="0045432F" w:rsidRDefault="0045432F" w:rsidP="0045432F"/>
    <w:p w14:paraId="320D67CD" w14:textId="77777777" w:rsidR="0045432F" w:rsidRDefault="0045432F" w:rsidP="0045432F"/>
    <w:p w14:paraId="4753E6D5" w14:textId="77777777" w:rsidR="0045432F" w:rsidRDefault="0045432F" w:rsidP="0045432F">
      <w:r>
        <w:rPr>
          <w:noProof/>
        </w:rPr>
        <w:drawing>
          <wp:inline distT="0" distB="0" distL="0" distR="0" wp14:anchorId="1B74DE47" wp14:editId="6D800C07">
            <wp:extent cx="6291580" cy="370840"/>
            <wp:effectExtent l="12700" t="12700" r="7620" b="1016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pic:cNvPicPr/>
                  </pic:nvPicPr>
                  <pic:blipFill>
                    <a:blip r:embed="rId126"/>
                    <a:stretch>
                      <a:fillRect/>
                    </a:stretch>
                  </pic:blipFill>
                  <pic:spPr>
                    <a:xfrm>
                      <a:off x="0" y="0"/>
                      <a:ext cx="6291580" cy="370840"/>
                    </a:xfrm>
                    <a:prstGeom prst="rect">
                      <a:avLst/>
                    </a:prstGeom>
                    <a:ln w="3175">
                      <a:solidFill>
                        <a:schemeClr val="bg1">
                          <a:lumMod val="85000"/>
                        </a:schemeClr>
                      </a:solidFill>
                    </a:ln>
                  </pic:spPr>
                </pic:pic>
              </a:graphicData>
            </a:graphic>
          </wp:inline>
        </w:drawing>
      </w:r>
    </w:p>
    <w:p w14:paraId="78CB5E87" w14:textId="77777777" w:rsidR="0045432F" w:rsidRDefault="0045432F" w:rsidP="0045432F">
      <w:pPr>
        <w:rPr>
          <w:b/>
          <w:bCs/>
        </w:rPr>
      </w:pPr>
    </w:p>
    <w:p w14:paraId="2CF6697D" w14:textId="77777777" w:rsidR="0045432F" w:rsidRPr="00E5355E" w:rsidRDefault="0045432F" w:rsidP="0045432F">
      <w:pPr>
        <w:rPr>
          <w:color w:val="000000" w:themeColor="text1"/>
        </w:rPr>
      </w:pPr>
      <w:r w:rsidRPr="00E5355E">
        <w:rPr>
          <w:color w:val="000000" w:themeColor="text1"/>
        </w:rPr>
        <w:t>Figure D.17: Questions on VSUP + Grid</w:t>
      </w:r>
    </w:p>
    <w:p w14:paraId="0439B169" w14:textId="77777777" w:rsidR="0045432F" w:rsidRDefault="0045432F" w:rsidP="0045432F">
      <w:pPr>
        <w:rPr>
          <w:b/>
          <w:bCs/>
          <w:color w:val="C00000"/>
          <w:sz w:val="28"/>
          <w:szCs w:val="28"/>
        </w:rPr>
      </w:pPr>
    </w:p>
    <w:p w14:paraId="3457CA2F" w14:textId="77777777" w:rsidR="0045432F" w:rsidRDefault="0045432F" w:rsidP="0045432F">
      <w:pPr>
        <w:rPr>
          <w:b/>
          <w:bCs/>
          <w:color w:val="C00000"/>
          <w:sz w:val="28"/>
          <w:szCs w:val="28"/>
        </w:rPr>
      </w:pPr>
    </w:p>
    <w:p w14:paraId="26F43A07" w14:textId="77777777" w:rsidR="0045432F" w:rsidRDefault="0045432F" w:rsidP="0045432F">
      <w:pPr>
        <w:rPr>
          <w:b/>
          <w:bCs/>
          <w:color w:val="C00000"/>
          <w:sz w:val="28"/>
          <w:szCs w:val="28"/>
        </w:rPr>
      </w:pPr>
    </w:p>
    <w:p w14:paraId="0262E6EE" w14:textId="77777777" w:rsidR="0045432F" w:rsidRDefault="0045432F" w:rsidP="0045432F">
      <w:pPr>
        <w:rPr>
          <w:b/>
          <w:bCs/>
          <w:color w:val="C00000"/>
          <w:sz w:val="28"/>
          <w:szCs w:val="28"/>
        </w:rPr>
      </w:pPr>
    </w:p>
    <w:p w14:paraId="2741D768" w14:textId="77777777" w:rsidR="0045432F" w:rsidRDefault="0045432F" w:rsidP="0045432F">
      <w:pPr>
        <w:rPr>
          <w:b/>
          <w:bCs/>
          <w:color w:val="C00000"/>
          <w:sz w:val="28"/>
          <w:szCs w:val="28"/>
        </w:rPr>
      </w:pPr>
    </w:p>
    <w:p w14:paraId="23F18B4D" w14:textId="77777777" w:rsidR="0045432F" w:rsidRDefault="0045432F" w:rsidP="0045432F">
      <w:pPr>
        <w:rPr>
          <w:b/>
          <w:bCs/>
          <w:color w:val="C00000"/>
          <w:sz w:val="28"/>
          <w:szCs w:val="28"/>
        </w:rPr>
      </w:pPr>
    </w:p>
    <w:p w14:paraId="0479BD47" w14:textId="77777777" w:rsidR="0045432F" w:rsidRDefault="0045432F" w:rsidP="0045432F">
      <w:pPr>
        <w:rPr>
          <w:b/>
          <w:bCs/>
          <w:color w:val="C00000"/>
          <w:sz w:val="28"/>
          <w:szCs w:val="28"/>
        </w:rPr>
      </w:pPr>
    </w:p>
    <w:p w14:paraId="4D5EF807" w14:textId="77777777" w:rsidR="0045432F" w:rsidRDefault="0045432F" w:rsidP="0045432F">
      <w:pPr>
        <w:rPr>
          <w:b/>
          <w:bCs/>
          <w:color w:val="C00000"/>
          <w:sz w:val="28"/>
          <w:szCs w:val="28"/>
        </w:rPr>
      </w:pPr>
    </w:p>
    <w:p w14:paraId="4F5DF6F7" w14:textId="77777777" w:rsidR="0045432F" w:rsidRDefault="0045432F" w:rsidP="0045432F">
      <w:pPr>
        <w:rPr>
          <w:b/>
          <w:bCs/>
          <w:color w:val="C00000"/>
          <w:sz w:val="28"/>
          <w:szCs w:val="28"/>
        </w:rPr>
      </w:pPr>
    </w:p>
    <w:p w14:paraId="62D83413" w14:textId="77777777" w:rsidR="0045432F" w:rsidRDefault="0045432F" w:rsidP="0045432F">
      <w:pPr>
        <w:rPr>
          <w:b/>
          <w:bCs/>
          <w:color w:val="C00000"/>
          <w:sz w:val="28"/>
          <w:szCs w:val="28"/>
        </w:rPr>
      </w:pPr>
    </w:p>
    <w:p w14:paraId="1B52AEA5" w14:textId="77777777" w:rsidR="0045432F" w:rsidRDefault="0045432F" w:rsidP="0045432F">
      <w:pPr>
        <w:rPr>
          <w:b/>
          <w:bCs/>
          <w:color w:val="C00000"/>
          <w:sz w:val="28"/>
          <w:szCs w:val="28"/>
        </w:rPr>
      </w:pPr>
    </w:p>
    <w:p w14:paraId="4E02BF71" w14:textId="77777777" w:rsidR="0045432F" w:rsidRDefault="0045432F" w:rsidP="0045432F">
      <w:pPr>
        <w:rPr>
          <w:b/>
          <w:bCs/>
          <w:color w:val="C00000"/>
          <w:sz w:val="28"/>
          <w:szCs w:val="28"/>
        </w:rPr>
      </w:pPr>
    </w:p>
    <w:p w14:paraId="5A77212C" w14:textId="77777777" w:rsidR="0045432F" w:rsidRDefault="0045432F" w:rsidP="0045432F">
      <w:pPr>
        <w:rPr>
          <w:b/>
          <w:bCs/>
          <w:color w:val="C00000"/>
          <w:sz w:val="28"/>
          <w:szCs w:val="28"/>
        </w:rPr>
      </w:pPr>
    </w:p>
    <w:p w14:paraId="27408DFF" w14:textId="77777777" w:rsidR="0045432F" w:rsidRDefault="0045432F" w:rsidP="0045432F">
      <w:pPr>
        <w:rPr>
          <w:b/>
          <w:bCs/>
          <w:color w:val="C00000"/>
          <w:sz w:val="28"/>
          <w:szCs w:val="28"/>
        </w:rPr>
      </w:pPr>
    </w:p>
    <w:p w14:paraId="72943086" w14:textId="77777777" w:rsidR="0045432F" w:rsidRDefault="0045432F" w:rsidP="0045432F">
      <w:pPr>
        <w:rPr>
          <w:b/>
          <w:bCs/>
          <w:color w:val="C00000"/>
          <w:sz w:val="28"/>
          <w:szCs w:val="28"/>
        </w:rPr>
      </w:pPr>
    </w:p>
    <w:p w14:paraId="3A166A0F" w14:textId="77777777" w:rsidR="0045432F" w:rsidRDefault="0045432F" w:rsidP="0045432F">
      <w:pPr>
        <w:rPr>
          <w:b/>
          <w:bCs/>
          <w:color w:val="C00000"/>
          <w:sz w:val="28"/>
          <w:szCs w:val="28"/>
        </w:rPr>
      </w:pPr>
    </w:p>
    <w:p w14:paraId="08EF9227" w14:textId="77777777" w:rsidR="0045432F" w:rsidRDefault="0045432F" w:rsidP="0045432F">
      <w:pPr>
        <w:rPr>
          <w:b/>
          <w:bCs/>
          <w:color w:val="C00000"/>
          <w:sz w:val="28"/>
          <w:szCs w:val="28"/>
        </w:rPr>
      </w:pPr>
    </w:p>
    <w:p w14:paraId="69C68755" w14:textId="77777777" w:rsidR="0045432F" w:rsidRDefault="0045432F" w:rsidP="0045432F">
      <w:pPr>
        <w:rPr>
          <w:b/>
          <w:bCs/>
          <w:color w:val="C00000"/>
          <w:sz w:val="28"/>
          <w:szCs w:val="28"/>
        </w:rPr>
      </w:pPr>
    </w:p>
    <w:p w14:paraId="0042A552" w14:textId="77777777" w:rsidR="0045432F" w:rsidRDefault="0045432F" w:rsidP="0045432F">
      <w:pPr>
        <w:rPr>
          <w:b/>
          <w:bCs/>
          <w:color w:val="C00000"/>
          <w:sz w:val="28"/>
          <w:szCs w:val="28"/>
        </w:rPr>
      </w:pPr>
    </w:p>
    <w:p w14:paraId="17CCDB50" w14:textId="77777777" w:rsidR="0045432F" w:rsidRDefault="0045432F" w:rsidP="0045432F">
      <w:pPr>
        <w:rPr>
          <w:b/>
          <w:bCs/>
          <w:color w:val="C00000"/>
          <w:sz w:val="28"/>
          <w:szCs w:val="28"/>
        </w:rPr>
      </w:pPr>
    </w:p>
    <w:p w14:paraId="29063919" w14:textId="77777777" w:rsidR="0045432F" w:rsidRDefault="0045432F" w:rsidP="0045432F">
      <w:pPr>
        <w:rPr>
          <w:b/>
          <w:bCs/>
          <w:color w:val="C00000"/>
          <w:sz w:val="28"/>
          <w:szCs w:val="28"/>
        </w:rPr>
      </w:pPr>
    </w:p>
    <w:p w14:paraId="6EC93C4B" w14:textId="77777777" w:rsidR="0045432F" w:rsidRDefault="0045432F" w:rsidP="0045432F">
      <w:pPr>
        <w:rPr>
          <w:b/>
          <w:bCs/>
          <w:color w:val="C00000"/>
          <w:sz w:val="28"/>
          <w:szCs w:val="28"/>
        </w:rPr>
      </w:pPr>
    </w:p>
    <w:p w14:paraId="391AEED9" w14:textId="77777777" w:rsidR="0045432F" w:rsidRDefault="0045432F" w:rsidP="0045432F">
      <w:pPr>
        <w:rPr>
          <w:b/>
          <w:bCs/>
          <w:color w:val="C00000"/>
          <w:sz w:val="28"/>
          <w:szCs w:val="28"/>
        </w:rPr>
      </w:pPr>
    </w:p>
    <w:p w14:paraId="5949E05C" w14:textId="77777777" w:rsidR="0045432F" w:rsidRDefault="0045432F" w:rsidP="0045432F">
      <w:pPr>
        <w:rPr>
          <w:b/>
          <w:bCs/>
          <w:color w:val="C00000"/>
          <w:sz w:val="28"/>
          <w:szCs w:val="28"/>
        </w:rPr>
      </w:pPr>
    </w:p>
    <w:p w14:paraId="023107FC" w14:textId="77777777" w:rsidR="0045432F" w:rsidRDefault="0045432F" w:rsidP="0045432F">
      <w:pPr>
        <w:rPr>
          <w:b/>
          <w:bCs/>
          <w:color w:val="C00000"/>
          <w:sz w:val="28"/>
          <w:szCs w:val="28"/>
        </w:rPr>
      </w:pPr>
    </w:p>
    <w:p w14:paraId="2E0C0ADE" w14:textId="77777777" w:rsidR="0045432F" w:rsidRDefault="0045432F" w:rsidP="0045432F">
      <w:pPr>
        <w:rPr>
          <w:b/>
          <w:bCs/>
          <w:color w:val="C00000"/>
          <w:sz w:val="28"/>
          <w:szCs w:val="28"/>
        </w:rPr>
      </w:pPr>
    </w:p>
    <w:p w14:paraId="1F09A299" w14:textId="77777777" w:rsidR="0045432F" w:rsidRDefault="0045432F" w:rsidP="0045432F">
      <w:pPr>
        <w:rPr>
          <w:b/>
          <w:bCs/>
          <w:color w:val="C00000"/>
          <w:sz w:val="28"/>
          <w:szCs w:val="28"/>
        </w:rPr>
      </w:pPr>
    </w:p>
    <w:p w14:paraId="4FAF77AF" w14:textId="77777777" w:rsidR="0045432F" w:rsidRDefault="0045432F" w:rsidP="0045432F">
      <w:pPr>
        <w:rPr>
          <w:b/>
          <w:bCs/>
          <w:color w:val="C00000"/>
          <w:sz w:val="28"/>
          <w:szCs w:val="28"/>
        </w:rPr>
      </w:pPr>
    </w:p>
    <w:p w14:paraId="198F65F2" w14:textId="77777777" w:rsidR="0045432F" w:rsidRDefault="0045432F" w:rsidP="0045432F">
      <w:pPr>
        <w:rPr>
          <w:b/>
          <w:bCs/>
          <w:color w:val="C00000"/>
          <w:sz w:val="28"/>
          <w:szCs w:val="28"/>
        </w:rPr>
      </w:pPr>
    </w:p>
    <w:p w14:paraId="2D46A193" w14:textId="77777777" w:rsidR="0045432F" w:rsidRDefault="0045432F" w:rsidP="0045432F">
      <w:pPr>
        <w:rPr>
          <w:b/>
          <w:bCs/>
          <w:color w:val="C00000"/>
          <w:sz w:val="28"/>
          <w:szCs w:val="28"/>
        </w:rPr>
      </w:pPr>
    </w:p>
    <w:p w14:paraId="09B141C6" w14:textId="77777777" w:rsidR="0045432F" w:rsidRDefault="0045432F" w:rsidP="0045432F">
      <w:pPr>
        <w:rPr>
          <w:b/>
          <w:bCs/>
          <w:color w:val="C00000"/>
          <w:sz w:val="28"/>
          <w:szCs w:val="28"/>
        </w:rPr>
      </w:pPr>
    </w:p>
    <w:p w14:paraId="7034F356" w14:textId="77777777" w:rsidR="0045432F" w:rsidRDefault="0045432F" w:rsidP="0045432F">
      <w:pPr>
        <w:rPr>
          <w:b/>
          <w:bCs/>
          <w:color w:val="C00000"/>
          <w:sz w:val="28"/>
          <w:szCs w:val="28"/>
        </w:rPr>
      </w:pPr>
    </w:p>
    <w:p w14:paraId="3A68231A" w14:textId="77777777" w:rsidR="0045432F" w:rsidRDefault="0045432F" w:rsidP="0045432F">
      <w:pPr>
        <w:rPr>
          <w:b/>
          <w:bCs/>
          <w:color w:val="C00000"/>
          <w:sz w:val="28"/>
          <w:szCs w:val="28"/>
        </w:rPr>
      </w:pPr>
    </w:p>
    <w:p w14:paraId="481775D6" w14:textId="77777777" w:rsidR="0045432F" w:rsidRPr="00214D26" w:rsidRDefault="0045432F" w:rsidP="0045432F">
      <w:pPr>
        <w:rPr>
          <w:b/>
          <w:bCs/>
          <w:color w:val="000000" w:themeColor="text1"/>
          <w:sz w:val="28"/>
          <w:szCs w:val="28"/>
        </w:rPr>
      </w:pPr>
    </w:p>
    <w:p w14:paraId="471060F8" w14:textId="77777777" w:rsidR="0045432F" w:rsidRPr="00214D26" w:rsidRDefault="0045432F" w:rsidP="0045432F">
      <w:pPr>
        <w:rPr>
          <w:b/>
          <w:bCs/>
          <w:color w:val="000000" w:themeColor="text1"/>
          <w:sz w:val="28"/>
          <w:szCs w:val="28"/>
        </w:rPr>
      </w:pPr>
      <w:r>
        <w:rPr>
          <w:b/>
          <w:bCs/>
          <w:color w:val="000000" w:themeColor="text1"/>
          <w:sz w:val="28"/>
          <w:szCs w:val="28"/>
        </w:rPr>
        <w:t>10</w:t>
      </w:r>
      <w:r w:rsidRPr="00214D26">
        <w:rPr>
          <w:b/>
          <w:bCs/>
          <w:color w:val="000000" w:themeColor="text1"/>
          <w:sz w:val="28"/>
          <w:szCs w:val="28"/>
        </w:rPr>
        <w:t>.</w:t>
      </w:r>
      <w:r w:rsidRPr="00214D26">
        <w:rPr>
          <w:b/>
          <w:bCs/>
          <w:color w:val="000000" w:themeColor="text1"/>
          <w:sz w:val="28"/>
          <w:szCs w:val="28"/>
        </w:rPr>
        <w:tab/>
        <w:t xml:space="preserve">Questions on System Usability Scale (SUS):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34"/>
        <w:gridCol w:w="5492"/>
      </w:tblGrid>
      <w:tr w:rsidR="0045432F" w:rsidRPr="00214D26" w14:paraId="50B6F241" w14:textId="77777777" w:rsidTr="00BC6E3F">
        <w:tc>
          <w:tcPr>
            <w:tcW w:w="3539" w:type="dxa"/>
          </w:tcPr>
          <w:p w14:paraId="5A64D5D8" w14:textId="77777777" w:rsidR="0045432F" w:rsidRPr="00214D26" w:rsidRDefault="0045432F" w:rsidP="00BC6E3F">
            <w:pPr>
              <w:rPr>
                <w:color w:val="000000" w:themeColor="text1"/>
              </w:rPr>
            </w:pPr>
          </w:p>
          <w:p w14:paraId="696CB1CF" w14:textId="77777777" w:rsidR="0045432F" w:rsidRPr="00214D26" w:rsidRDefault="0045432F" w:rsidP="00BC6E3F">
            <w:pPr>
              <w:rPr>
                <w:rFonts w:ascii="Times" w:hAnsi="Times"/>
                <w:color w:val="000000" w:themeColor="text1"/>
              </w:rPr>
            </w:pPr>
          </w:p>
          <w:p w14:paraId="09EE3316" w14:textId="77777777" w:rsidR="0045432F" w:rsidRPr="00214D26" w:rsidRDefault="0045432F" w:rsidP="00BC6E3F">
            <w:pPr>
              <w:rPr>
                <w:rFonts w:ascii="Times" w:hAnsi="Times"/>
                <w:color w:val="000000" w:themeColor="text1"/>
              </w:rPr>
            </w:pPr>
          </w:p>
          <w:p w14:paraId="122A8127" w14:textId="77777777" w:rsidR="0045432F" w:rsidRPr="00214D26" w:rsidRDefault="0045432F" w:rsidP="00BC6E3F">
            <w:pPr>
              <w:rPr>
                <w:rFonts w:ascii="Times" w:hAnsi="Times"/>
                <w:color w:val="000000" w:themeColor="text1"/>
              </w:rPr>
            </w:pPr>
          </w:p>
          <w:p w14:paraId="03A96474" w14:textId="77777777" w:rsidR="0045432F" w:rsidRPr="00214D26" w:rsidRDefault="0045432F" w:rsidP="00BC6E3F">
            <w:pPr>
              <w:rPr>
                <w:rFonts w:ascii="Times" w:hAnsi="Times"/>
                <w:color w:val="000000" w:themeColor="text1"/>
              </w:rPr>
            </w:pPr>
            <w:r w:rsidRPr="00214D26">
              <w:rPr>
                <w:rFonts w:ascii="Times" w:hAnsi="Times"/>
                <w:color w:val="000000" w:themeColor="text1"/>
              </w:rPr>
              <w:t>1. I think that I would like to</w:t>
            </w:r>
          </w:p>
          <w:p w14:paraId="147F5ADC" w14:textId="77777777" w:rsidR="0045432F" w:rsidRPr="00214D26" w:rsidRDefault="0045432F" w:rsidP="00BC6E3F">
            <w:pPr>
              <w:rPr>
                <w:rFonts w:ascii="Times" w:hAnsi="Times"/>
                <w:color w:val="000000" w:themeColor="text1"/>
              </w:rPr>
            </w:pPr>
            <w:r w:rsidRPr="00214D26">
              <w:rPr>
                <w:rFonts w:ascii="Times" w:hAnsi="Times"/>
                <w:color w:val="000000" w:themeColor="text1"/>
              </w:rPr>
              <w:t>use this system frequently.</w:t>
            </w:r>
          </w:p>
          <w:p w14:paraId="74CD5D8B" w14:textId="77777777" w:rsidR="0045432F" w:rsidRPr="00214D26" w:rsidRDefault="0045432F" w:rsidP="00BC6E3F">
            <w:pPr>
              <w:rPr>
                <w:rFonts w:ascii="Times" w:hAnsi="Times"/>
                <w:color w:val="000000" w:themeColor="text1"/>
              </w:rPr>
            </w:pPr>
          </w:p>
          <w:p w14:paraId="058AA379" w14:textId="77777777" w:rsidR="0045432F" w:rsidRPr="00214D26" w:rsidRDefault="0045432F" w:rsidP="00BC6E3F">
            <w:pPr>
              <w:rPr>
                <w:rFonts w:ascii="Times" w:hAnsi="Times"/>
                <w:color w:val="000000" w:themeColor="text1"/>
              </w:rPr>
            </w:pPr>
          </w:p>
          <w:p w14:paraId="32AE03BE" w14:textId="77777777" w:rsidR="0045432F" w:rsidRPr="00214D26" w:rsidRDefault="0045432F" w:rsidP="00BC6E3F">
            <w:pPr>
              <w:rPr>
                <w:rFonts w:ascii="Times" w:hAnsi="Times"/>
                <w:color w:val="000000" w:themeColor="text1"/>
              </w:rPr>
            </w:pPr>
            <w:r w:rsidRPr="00214D26">
              <w:rPr>
                <w:rFonts w:ascii="Times" w:hAnsi="Times"/>
                <w:color w:val="000000" w:themeColor="text1"/>
              </w:rPr>
              <w:t>2. I found the system unnecessarily complex</w:t>
            </w:r>
          </w:p>
          <w:p w14:paraId="58D25EFF" w14:textId="77777777" w:rsidR="0045432F" w:rsidRPr="00214D26" w:rsidRDefault="0045432F" w:rsidP="00BC6E3F">
            <w:pPr>
              <w:rPr>
                <w:rFonts w:ascii="Times" w:hAnsi="Times"/>
                <w:color w:val="000000" w:themeColor="text1"/>
              </w:rPr>
            </w:pPr>
          </w:p>
          <w:p w14:paraId="199347B6" w14:textId="77777777" w:rsidR="0045432F" w:rsidRPr="00214D26" w:rsidRDefault="0045432F" w:rsidP="00BC6E3F">
            <w:pPr>
              <w:rPr>
                <w:rFonts w:ascii="Times" w:hAnsi="Times"/>
                <w:color w:val="000000" w:themeColor="text1"/>
              </w:rPr>
            </w:pPr>
          </w:p>
          <w:p w14:paraId="4232DA3F" w14:textId="77777777" w:rsidR="0045432F" w:rsidRPr="00214D26" w:rsidRDefault="0045432F" w:rsidP="00BC6E3F">
            <w:pPr>
              <w:rPr>
                <w:rFonts w:ascii="Times" w:hAnsi="Times"/>
                <w:color w:val="000000" w:themeColor="text1"/>
              </w:rPr>
            </w:pPr>
            <w:r w:rsidRPr="00214D26">
              <w:rPr>
                <w:rFonts w:ascii="Times" w:hAnsi="Times"/>
                <w:color w:val="000000" w:themeColor="text1"/>
              </w:rPr>
              <w:t>3. I thought the system was easy</w:t>
            </w:r>
          </w:p>
          <w:p w14:paraId="33EB8784" w14:textId="77777777" w:rsidR="0045432F" w:rsidRPr="00214D26" w:rsidRDefault="0045432F" w:rsidP="00BC6E3F">
            <w:pPr>
              <w:rPr>
                <w:rFonts w:ascii="Times" w:hAnsi="Times"/>
                <w:color w:val="000000" w:themeColor="text1"/>
              </w:rPr>
            </w:pPr>
            <w:r w:rsidRPr="00214D26">
              <w:rPr>
                <w:rFonts w:ascii="Times" w:hAnsi="Times"/>
                <w:color w:val="000000" w:themeColor="text1"/>
              </w:rPr>
              <w:t>to use</w:t>
            </w:r>
          </w:p>
          <w:p w14:paraId="6DBAAA9E" w14:textId="77777777" w:rsidR="0045432F" w:rsidRPr="00214D26" w:rsidRDefault="0045432F" w:rsidP="00BC6E3F">
            <w:pPr>
              <w:rPr>
                <w:rFonts w:ascii="Times" w:hAnsi="Times"/>
                <w:color w:val="000000" w:themeColor="text1"/>
              </w:rPr>
            </w:pPr>
          </w:p>
          <w:p w14:paraId="2D305D2B" w14:textId="77777777" w:rsidR="0045432F" w:rsidRPr="00214D26" w:rsidRDefault="0045432F" w:rsidP="00BC6E3F">
            <w:pPr>
              <w:rPr>
                <w:rFonts w:ascii="Times" w:hAnsi="Times"/>
                <w:color w:val="000000" w:themeColor="text1"/>
              </w:rPr>
            </w:pPr>
          </w:p>
          <w:p w14:paraId="33731882" w14:textId="77777777" w:rsidR="0045432F" w:rsidRPr="00214D26" w:rsidRDefault="0045432F" w:rsidP="00BC6E3F">
            <w:pPr>
              <w:rPr>
                <w:rFonts w:ascii="Times" w:hAnsi="Times"/>
                <w:color w:val="000000" w:themeColor="text1"/>
              </w:rPr>
            </w:pPr>
            <w:r w:rsidRPr="00214D26">
              <w:rPr>
                <w:rFonts w:ascii="Times" w:hAnsi="Times"/>
                <w:color w:val="000000" w:themeColor="text1"/>
              </w:rPr>
              <w:t>4. I think that I would need the</w:t>
            </w:r>
          </w:p>
          <w:p w14:paraId="617FFD8E" w14:textId="77777777" w:rsidR="0045432F" w:rsidRPr="00214D26" w:rsidRDefault="0045432F" w:rsidP="00BC6E3F">
            <w:pPr>
              <w:rPr>
                <w:rFonts w:ascii="Times" w:hAnsi="Times"/>
                <w:color w:val="000000" w:themeColor="text1"/>
              </w:rPr>
            </w:pPr>
            <w:r w:rsidRPr="00214D26">
              <w:rPr>
                <w:rFonts w:ascii="Times" w:hAnsi="Times"/>
                <w:color w:val="000000" w:themeColor="text1"/>
              </w:rPr>
              <w:t>support of a technical person to</w:t>
            </w:r>
          </w:p>
          <w:p w14:paraId="062F119F" w14:textId="77777777" w:rsidR="0045432F" w:rsidRPr="00214D26" w:rsidRDefault="0045432F" w:rsidP="00BC6E3F">
            <w:pPr>
              <w:rPr>
                <w:rFonts w:ascii="Times" w:hAnsi="Times"/>
                <w:color w:val="000000" w:themeColor="text1"/>
              </w:rPr>
            </w:pPr>
            <w:r w:rsidRPr="00214D26">
              <w:rPr>
                <w:rFonts w:ascii="Times" w:hAnsi="Times"/>
                <w:color w:val="000000" w:themeColor="text1"/>
              </w:rPr>
              <w:t>be able to use this system</w:t>
            </w:r>
          </w:p>
          <w:p w14:paraId="56C3BCDA" w14:textId="77777777" w:rsidR="0045432F" w:rsidRPr="00214D26" w:rsidRDefault="0045432F" w:rsidP="00BC6E3F">
            <w:pPr>
              <w:rPr>
                <w:rFonts w:ascii="Times" w:hAnsi="Times"/>
                <w:color w:val="000000" w:themeColor="text1"/>
              </w:rPr>
            </w:pPr>
          </w:p>
          <w:p w14:paraId="2E30EAF6" w14:textId="77777777" w:rsidR="0045432F" w:rsidRPr="00214D26" w:rsidRDefault="0045432F" w:rsidP="00BC6E3F">
            <w:pPr>
              <w:rPr>
                <w:rFonts w:ascii="Times" w:hAnsi="Times"/>
                <w:color w:val="000000" w:themeColor="text1"/>
              </w:rPr>
            </w:pPr>
            <w:r w:rsidRPr="00214D26">
              <w:rPr>
                <w:rFonts w:ascii="Times" w:hAnsi="Times"/>
                <w:color w:val="000000" w:themeColor="text1"/>
              </w:rPr>
              <w:t>5. I found the various functions in</w:t>
            </w:r>
          </w:p>
          <w:p w14:paraId="25B2AB32" w14:textId="77777777" w:rsidR="0045432F" w:rsidRPr="00214D26" w:rsidRDefault="0045432F" w:rsidP="00BC6E3F">
            <w:pPr>
              <w:rPr>
                <w:rFonts w:ascii="Times" w:hAnsi="Times"/>
                <w:color w:val="000000" w:themeColor="text1"/>
              </w:rPr>
            </w:pPr>
            <w:r w:rsidRPr="00214D26">
              <w:rPr>
                <w:rFonts w:ascii="Times" w:hAnsi="Times"/>
                <w:color w:val="000000" w:themeColor="text1"/>
              </w:rPr>
              <w:t>this system were well integrated.</w:t>
            </w:r>
          </w:p>
          <w:p w14:paraId="525E701C" w14:textId="77777777" w:rsidR="0045432F" w:rsidRPr="00214D26" w:rsidRDefault="0045432F" w:rsidP="00BC6E3F">
            <w:pPr>
              <w:rPr>
                <w:rFonts w:ascii="Times" w:hAnsi="Times"/>
                <w:color w:val="000000" w:themeColor="text1"/>
              </w:rPr>
            </w:pPr>
          </w:p>
          <w:p w14:paraId="0BFFBEF0" w14:textId="77777777" w:rsidR="0045432F" w:rsidRPr="00214D26" w:rsidRDefault="0045432F" w:rsidP="00BC6E3F">
            <w:pPr>
              <w:rPr>
                <w:rFonts w:ascii="Times" w:hAnsi="Times"/>
                <w:color w:val="000000" w:themeColor="text1"/>
              </w:rPr>
            </w:pPr>
          </w:p>
          <w:p w14:paraId="6D4CABB7" w14:textId="77777777" w:rsidR="0045432F" w:rsidRPr="00214D26" w:rsidRDefault="0045432F" w:rsidP="00BC6E3F">
            <w:pPr>
              <w:rPr>
                <w:rFonts w:ascii="Times" w:hAnsi="Times"/>
                <w:color w:val="000000" w:themeColor="text1"/>
              </w:rPr>
            </w:pPr>
            <w:r w:rsidRPr="00214D26">
              <w:rPr>
                <w:rFonts w:ascii="Times" w:hAnsi="Times"/>
                <w:color w:val="000000" w:themeColor="text1"/>
              </w:rPr>
              <w:t>6. I thought there was too much</w:t>
            </w:r>
          </w:p>
          <w:p w14:paraId="316483F7" w14:textId="77777777" w:rsidR="0045432F" w:rsidRPr="00214D26" w:rsidRDefault="0045432F" w:rsidP="00BC6E3F">
            <w:pPr>
              <w:rPr>
                <w:rFonts w:ascii="Times" w:hAnsi="Times"/>
                <w:color w:val="000000" w:themeColor="text1"/>
              </w:rPr>
            </w:pPr>
            <w:r w:rsidRPr="00214D26">
              <w:rPr>
                <w:rFonts w:ascii="Times" w:hAnsi="Times"/>
                <w:color w:val="000000" w:themeColor="text1"/>
              </w:rPr>
              <w:t>inconsistency in this system</w:t>
            </w:r>
          </w:p>
          <w:p w14:paraId="78277790" w14:textId="77777777" w:rsidR="0045432F" w:rsidRPr="00214D26" w:rsidRDefault="0045432F" w:rsidP="00BC6E3F">
            <w:pPr>
              <w:rPr>
                <w:rFonts w:ascii="Times" w:hAnsi="Times"/>
                <w:color w:val="000000" w:themeColor="text1"/>
              </w:rPr>
            </w:pPr>
          </w:p>
          <w:p w14:paraId="1D22D18A" w14:textId="77777777" w:rsidR="0045432F" w:rsidRPr="00214D26" w:rsidRDefault="0045432F" w:rsidP="00BC6E3F">
            <w:pPr>
              <w:rPr>
                <w:rFonts w:ascii="Times" w:hAnsi="Times"/>
                <w:color w:val="000000" w:themeColor="text1"/>
              </w:rPr>
            </w:pPr>
          </w:p>
          <w:p w14:paraId="5BCD6948" w14:textId="77777777" w:rsidR="0045432F" w:rsidRPr="00214D26" w:rsidRDefault="0045432F" w:rsidP="00BC6E3F">
            <w:pPr>
              <w:rPr>
                <w:rFonts w:ascii="Times" w:hAnsi="Times"/>
                <w:color w:val="000000" w:themeColor="text1"/>
              </w:rPr>
            </w:pPr>
            <w:r w:rsidRPr="00214D26">
              <w:rPr>
                <w:rFonts w:ascii="Times" w:hAnsi="Times"/>
                <w:color w:val="000000" w:themeColor="text1"/>
              </w:rPr>
              <w:t>7. I would imagine that most people would learn to use this system very quickly.</w:t>
            </w:r>
          </w:p>
          <w:p w14:paraId="724CDA4D" w14:textId="77777777" w:rsidR="0045432F" w:rsidRPr="00214D26" w:rsidRDefault="0045432F" w:rsidP="00BC6E3F">
            <w:pPr>
              <w:rPr>
                <w:rFonts w:ascii="Times" w:hAnsi="Times"/>
                <w:color w:val="000000" w:themeColor="text1"/>
              </w:rPr>
            </w:pPr>
          </w:p>
          <w:p w14:paraId="095FB270" w14:textId="77777777" w:rsidR="0045432F" w:rsidRPr="00214D26" w:rsidRDefault="0045432F" w:rsidP="00BC6E3F">
            <w:pPr>
              <w:rPr>
                <w:rFonts w:ascii="Times" w:hAnsi="Times"/>
                <w:color w:val="000000" w:themeColor="text1"/>
              </w:rPr>
            </w:pPr>
          </w:p>
          <w:p w14:paraId="374D2CE8" w14:textId="77777777" w:rsidR="0045432F" w:rsidRPr="00214D26" w:rsidRDefault="0045432F" w:rsidP="00BC6E3F">
            <w:pPr>
              <w:rPr>
                <w:rFonts w:ascii="Times" w:hAnsi="Times"/>
                <w:color w:val="000000" w:themeColor="text1"/>
              </w:rPr>
            </w:pPr>
            <w:r w:rsidRPr="00214D26">
              <w:rPr>
                <w:rFonts w:ascii="Times" w:hAnsi="Times"/>
                <w:color w:val="000000" w:themeColor="text1"/>
              </w:rPr>
              <w:t>8. I found the system very</w:t>
            </w:r>
          </w:p>
          <w:p w14:paraId="26C09F4B" w14:textId="77777777" w:rsidR="0045432F" w:rsidRPr="00214D26" w:rsidRDefault="0045432F" w:rsidP="00BC6E3F">
            <w:pPr>
              <w:rPr>
                <w:rFonts w:ascii="Times" w:hAnsi="Times"/>
                <w:color w:val="000000" w:themeColor="text1"/>
              </w:rPr>
            </w:pPr>
            <w:r w:rsidRPr="00214D26">
              <w:rPr>
                <w:rFonts w:ascii="Times" w:hAnsi="Times"/>
                <w:color w:val="000000" w:themeColor="text1"/>
              </w:rPr>
              <w:t>cumbersome to use.</w:t>
            </w:r>
          </w:p>
          <w:p w14:paraId="46ABC003" w14:textId="77777777" w:rsidR="0045432F" w:rsidRPr="00214D26" w:rsidRDefault="0045432F" w:rsidP="00BC6E3F">
            <w:pPr>
              <w:rPr>
                <w:rFonts w:ascii="Times" w:hAnsi="Times"/>
                <w:color w:val="000000" w:themeColor="text1"/>
              </w:rPr>
            </w:pPr>
          </w:p>
          <w:p w14:paraId="45F1FCAB" w14:textId="77777777" w:rsidR="0045432F" w:rsidRPr="00214D26" w:rsidRDefault="0045432F" w:rsidP="00BC6E3F">
            <w:pPr>
              <w:rPr>
                <w:rFonts w:ascii="Times" w:hAnsi="Times"/>
                <w:color w:val="000000" w:themeColor="text1"/>
              </w:rPr>
            </w:pPr>
          </w:p>
          <w:p w14:paraId="6F771432" w14:textId="77777777" w:rsidR="0045432F" w:rsidRPr="00214D26" w:rsidRDefault="0045432F" w:rsidP="00BC6E3F">
            <w:pPr>
              <w:rPr>
                <w:rFonts w:ascii="Times" w:hAnsi="Times"/>
                <w:color w:val="000000" w:themeColor="text1"/>
              </w:rPr>
            </w:pPr>
            <w:r w:rsidRPr="00214D26">
              <w:rPr>
                <w:rFonts w:ascii="Times" w:hAnsi="Times"/>
                <w:color w:val="000000" w:themeColor="text1"/>
              </w:rPr>
              <w:t>9. I felt very confident using the</w:t>
            </w:r>
          </w:p>
          <w:p w14:paraId="464EA778" w14:textId="77777777" w:rsidR="0045432F" w:rsidRPr="00214D26" w:rsidRDefault="0045432F" w:rsidP="00BC6E3F">
            <w:pPr>
              <w:rPr>
                <w:rFonts w:ascii="Times" w:hAnsi="Times"/>
                <w:color w:val="000000" w:themeColor="text1"/>
              </w:rPr>
            </w:pPr>
            <w:r w:rsidRPr="00214D26">
              <w:rPr>
                <w:rFonts w:ascii="Times" w:hAnsi="Times"/>
                <w:color w:val="000000" w:themeColor="text1"/>
              </w:rPr>
              <w:t>system.</w:t>
            </w:r>
          </w:p>
          <w:p w14:paraId="527B703F" w14:textId="77777777" w:rsidR="0045432F" w:rsidRPr="00214D26" w:rsidRDefault="0045432F" w:rsidP="00BC6E3F">
            <w:pPr>
              <w:rPr>
                <w:rFonts w:ascii="Times" w:hAnsi="Times"/>
                <w:color w:val="000000" w:themeColor="text1"/>
              </w:rPr>
            </w:pPr>
          </w:p>
          <w:p w14:paraId="648E0FEE" w14:textId="77777777" w:rsidR="0045432F" w:rsidRPr="00214D26" w:rsidRDefault="0045432F" w:rsidP="00BC6E3F">
            <w:pPr>
              <w:rPr>
                <w:rFonts w:ascii="Times" w:hAnsi="Times"/>
                <w:color w:val="000000" w:themeColor="text1"/>
              </w:rPr>
            </w:pPr>
          </w:p>
          <w:p w14:paraId="3905FEA5" w14:textId="77777777" w:rsidR="0045432F" w:rsidRPr="00214D26" w:rsidRDefault="0045432F" w:rsidP="00BC6E3F">
            <w:pPr>
              <w:rPr>
                <w:rFonts w:ascii="Times" w:hAnsi="Times"/>
                <w:color w:val="000000" w:themeColor="text1"/>
              </w:rPr>
            </w:pPr>
            <w:r w:rsidRPr="00214D26">
              <w:rPr>
                <w:rFonts w:ascii="Times" w:hAnsi="Times"/>
                <w:color w:val="000000" w:themeColor="text1"/>
              </w:rPr>
              <w:t>10. I needed to learn a lot of</w:t>
            </w:r>
          </w:p>
          <w:p w14:paraId="3606C9F9" w14:textId="77777777" w:rsidR="0045432F" w:rsidRPr="00214D26" w:rsidRDefault="0045432F" w:rsidP="00BC6E3F">
            <w:pPr>
              <w:rPr>
                <w:rFonts w:ascii="Times" w:hAnsi="Times"/>
                <w:color w:val="000000" w:themeColor="text1"/>
              </w:rPr>
            </w:pPr>
            <w:r w:rsidRPr="00214D26">
              <w:rPr>
                <w:rFonts w:ascii="Times" w:hAnsi="Times"/>
                <w:color w:val="000000" w:themeColor="text1"/>
              </w:rPr>
              <w:t>things before I could get going</w:t>
            </w:r>
          </w:p>
          <w:p w14:paraId="3D7F1A9E" w14:textId="77777777" w:rsidR="0045432F" w:rsidRPr="00214D26" w:rsidRDefault="0045432F" w:rsidP="00BC6E3F">
            <w:pPr>
              <w:rPr>
                <w:color w:val="000000" w:themeColor="text1"/>
              </w:rPr>
            </w:pPr>
            <w:r w:rsidRPr="00214D26">
              <w:rPr>
                <w:rFonts w:ascii="Times" w:hAnsi="Times"/>
                <w:color w:val="000000" w:themeColor="text1"/>
              </w:rPr>
              <w:t>with this system.</w:t>
            </w:r>
          </w:p>
        </w:tc>
        <w:tc>
          <w:tcPr>
            <w:tcW w:w="5477" w:type="dxa"/>
          </w:tcPr>
          <w:p w14:paraId="502CEBF9" w14:textId="77777777" w:rsidR="0045432F" w:rsidRPr="00214D26" w:rsidRDefault="0045432F" w:rsidP="00BC6E3F">
            <w:pPr>
              <w:rPr>
                <w:color w:val="000000" w:themeColor="text1"/>
              </w:rPr>
            </w:pPr>
          </w:p>
          <w:p w14:paraId="6665A1B8" w14:textId="77777777" w:rsidR="0045432F" w:rsidRPr="00214D26" w:rsidRDefault="0045432F" w:rsidP="00BC6E3F">
            <w:pPr>
              <w:rPr>
                <w:color w:val="000000" w:themeColor="text1"/>
              </w:rPr>
            </w:pPr>
            <w:r w:rsidRPr="00214D26">
              <w:rPr>
                <w:noProof/>
                <w:color w:val="000000" w:themeColor="text1"/>
              </w:rPr>
              <mc:AlternateContent>
                <mc:Choice Requires="wps">
                  <w:drawing>
                    <wp:anchor distT="0" distB="0" distL="114300" distR="114300" simplePos="0" relativeHeight="251676672" behindDoc="0" locked="0" layoutInCell="1" allowOverlap="1" wp14:anchorId="645A5842" wp14:editId="78F8D595">
                      <wp:simplePos x="0" y="0"/>
                      <wp:positionH relativeFrom="column">
                        <wp:posOffset>80645</wp:posOffset>
                      </wp:positionH>
                      <wp:positionV relativeFrom="paragraph">
                        <wp:posOffset>103101</wp:posOffset>
                      </wp:positionV>
                      <wp:extent cx="665018" cy="384002"/>
                      <wp:effectExtent l="0" t="0" r="0" b="0"/>
                      <wp:wrapNone/>
                      <wp:docPr id="100" name="Text Box 100"/>
                      <wp:cNvGraphicFramePr/>
                      <a:graphic xmlns:a="http://schemas.openxmlformats.org/drawingml/2006/main">
                        <a:graphicData uri="http://schemas.microsoft.com/office/word/2010/wordprocessingShape">
                          <wps:wsp>
                            <wps:cNvSpPr txBox="1"/>
                            <wps:spPr>
                              <a:xfrm>
                                <a:off x="0" y="0"/>
                                <a:ext cx="665018" cy="384002"/>
                              </a:xfrm>
                              <a:prstGeom prst="rect">
                                <a:avLst/>
                              </a:prstGeom>
                              <a:solidFill>
                                <a:schemeClr val="lt1"/>
                              </a:solidFill>
                              <a:ln w="6350">
                                <a:noFill/>
                              </a:ln>
                            </wps:spPr>
                            <wps:txbx>
                              <w:txbxContent>
                                <w:p w14:paraId="7D882E65" w14:textId="77777777" w:rsidR="0045432F" w:rsidRPr="00241CBC" w:rsidRDefault="0045432F" w:rsidP="0045432F">
                                  <w:pPr>
                                    <w:rPr>
                                      <w:rFonts w:ascii="Times" w:hAnsi="Times"/>
                                    </w:rPr>
                                  </w:pPr>
                                  <w:r w:rsidRPr="00241CBC">
                                    <w:rPr>
                                      <w:rFonts w:ascii="Times" w:hAnsi="Times"/>
                                    </w:rPr>
                                    <w:t>Strongly</w:t>
                                  </w:r>
                                </w:p>
                                <w:p w14:paraId="6C68CDBA" w14:textId="77777777" w:rsidR="0045432F" w:rsidRPr="00241CBC" w:rsidRDefault="0045432F" w:rsidP="0045432F">
                                  <w:pPr>
                                    <w:rPr>
                                      <w:rFonts w:ascii="Times" w:hAnsi="Times"/>
                                    </w:rPr>
                                  </w:pPr>
                                  <w:r w:rsidRPr="00241CBC">
                                    <w:rPr>
                                      <w:rFonts w:ascii="Times" w:hAnsi="Times"/>
                                    </w:rP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5A5842" id="Text Box 100" o:spid="_x0000_s1095" type="#_x0000_t202" style="position:absolute;margin-left:6.35pt;margin-top:8.1pt;width:52.35pt;height:30.2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" fillcolor="white [3201]" stroked="f" strokeweight=".5pt">
                      <v:textbox inset="0,0,0,0">
                        <w:txbxContent>
                          <w:p w14:paraId="7D882E65" w14:textId="77777777" w:rsidR="0045432F" w:rsidRPr="00241CBC" w:rsidRDefault="0045432F" w:rsidP="0045432F">
                            <w:pPr>
                              <w:rPr>
                                <w:rFonts w:ascii="Times" w:hAnsi="Times"/>
                              </w:rPr>
                            </w:pPr>
                            <w:r w:rsidRPr="00241CBC">
                              <w:rPr>
                                <w:rFonts w:ascii="Times" w:hAnsi="Times"/>
                              </w:rPr>
                              <w:t>Strongly</w:t>
                            </w:r>
                          </w:p>
                          <w:p w14:paraId="6C68CDBA" w14:textId="77777777" w:rsidR="0045432F" w:rsidRPr="00241CBC" w:rsidRDefault="0045432F" w:rsidP="0045432F">
                            <w:pPr>
                              <w:rPr>
                                <w:rFonts w:ascii="Times" w:hAnsi="Times"/>
                              </w:rPr>
                            </w:pPr>
                            <w:r w:rsidRPr="00241CBC">
                              <w:rPr>
                                <w:rFonts w:ascii="Times" w:hAnsi="Times"/>
                              </w:rPr>
                              <w:t>disagree</w:t>
                            </w:r>
                          </w:p>
                        </w:txbxContent>
                      </v:textbox>
                    </v:shape>
                  </w:pict>
                </mc:Fallback>
              </mc:AlternateContent>
            </w:r>
            <w:r w:rsidRPr="00214D26">
              <w:rPr>
                <w:noProof/>
                <w:color w:val="000000" w:themeColor="text1"/>
              </w:rPr>
              <mc:AlternateContent>
                <mc:Choice Requires="wps">
                  <w:drawing>
                    <wp:anchor distT="0" distB="0" distL="114300" distR="114300" simplePos="0" relativeHeight="251677696" behindDoc="0" locked="0" layoutInCell="1" allowOverlap="1" wp14:anchorId="7D26ADC3" wp14:editId="4FE4FCC3">
                      <wp:simplePos x="0" y="0"/>
                      <wp:positionH relativeFrom="column">
                        <wp:posOffset>2720687</wp:posOffset>
                      </wp:positionH>
                      <wp:positionV relativeFrom="paragraph">
                        <wp:posOffset>102986</wp:posOffset>
                      </wp:positionV>
                      <wp:extent cx="561109" cy="363682"/>
                      <wp:effectExtent l="0" t="0" r="0" b="5080"/>
                      <wp:wrapNone/>
                      <wp:docPr id="101" name="Text Box 101"/>
                      <wp:cNvGraphicFramePr/>
                      <a:graphic xmlns:a="http://schemas.openxmlformats.org/drawingml/2006/main">
                        <a:graphicData uri="http://schemas.microsoft.com/office/word/2010/wordprocessingShape">
                          <wps:wsp>
                            <wps:cNvSpPr txBox="1"/>
                            <wps:spPr>
                              <a:xfrm>
                                <a:off x="0" y="0"/>
                                <a:ext cx="561109" cy="363682"/>
                              </a:xfrm>
                              <a:prstGeom prst="rect">
                                <a:avLst/>
                              </a:prstGeom>
                              <a:solidFill>
                                <a:schemeClr val="lt1"/>
                              </a:solidFill>
                              <a:ln w="6350">
                                <a:noFill/>
                              </a:ln>
                            </wps:spPr>
                            <wps:txbx>
                              <w:txbxContent>
                                <w:p w14:paraId="792D07C7" w14:textId="77777777" w:rsidR="0045432F" w:rsidRPr="00241CBC" w:rsidRDefault="0045432F" w:rsidP="0045432F">
                                  <w:pPr>
                                    <w:rPr>
                                      <w:rFonts w:ascii="Times" w:hAnsi="Times"/>
                                    </w:rPr>
                                  </w:pPr>
                                  <w:r w:rsidRPr="00241CBC">
                                    <w:rPr>
                                      <w:rFonts w:ascii="Times" w:hAnsi="Times"/>
                                    </w:rPr>
                                    <w:t>Strongly</w:t>
                                  </w:r>
                                </w:p>
                                <w:p w14:paraId="4F906583" w14:textId="77777777" w:rsidR="0045432F" w:rsidRPr="00241CBC" w:rsidRDefault="0045432F" w:rsidP="0045432F">
                                  <w:pPr>
                                    <w:rPr>
                                      <w:rFonts w:ascii="Times" w:hAnsi="Times"/>
                                    </w:rPr>
                                  </w:pPr>
                                  <w:r w:rsidRPr="00241CBC">
                                    <w:rPr>
                                      <w:rFonts w:ascii="Times" w:hAnsi="Times"/>
                                    </w:rPr>
                                    <w:t xml:space="preserve">   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26ADC3" id="Text Box 101" o:spid="_x0000_s1096" type="#_x0000_t202" style="position:absolute;margin-left:214.25pt;margin-top:8.1pt;width:44.2pt;height:28.6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" fillcolor="white [3201]" stroked="f" strokeweight=".5pt">
                      <v:textbox inset="0,0,0,0">
                        <w:txbxContent>
                          <w:p w14:paraId="792D07C7" w14:textId="77777777" w:rsidR="0045432F" w:rsidRPr="00241CBC" w:rsidRDefault="0045432F" w:rsidP="0045432F">
                            <w:pPr>
                              <w:rPr>
                                <w:rFonts w:ascii="Times" w:hAnsi="Times"/>
                              </w:rPr>
                            </w:pPr>
                            <w:r w:rsidRPr="00241CBC">
                              <w:rPr>
                                <w:rFonts w:ascii="Times" w:hAnsi="Times"/>
                              </w:rPr>
                              <w:t>Strongly</w:t>
                            </w:r>
                          </w:p>
                          <w:p w14:paraId="4F906583" w14:textId="77777777" w:rsidR="0045432F" w:rsidRPr="00241CBC" w:rsidRDefault="0045432F" w:rsidP="0045432F">
                            <w:pPr>
                              <w:rPr>
                                <w:rFonts w:ascii="Times" w:hAnsi="Times"/>
                              </w:rPr>
                            </w:pPr>
                            <w:r w:rsidRPr="00241CBC">
                              <w:rPr>
                                <w:rFonts w:ascii="Times" w:hAnsi="Times"/>
                              </w:rPr>
                              <w:t xml:space="preserve">   agree</w:t>
                            </w:r>
                          </w:p>
                        </w:txbxContent>
                      </v:textbox>
                    </v:shape>
                  </w:pict>
                </mc:Fallback>
              </mc:AlternateContent>
            </w:r>
          </w:p>
          <w:p w14:paraId="63FA101E" w14:textId="77777777" w:rsidR="0045432F" w:rsidRPr="00214D26" w:rsidRDefault="0045432F" w:rsidP="00BC6E3F">
            <w:pPr>
              <w:rPr>
                <w:color w:val="000000" w:themeColor="text1"/>
              </w:rPr>
            </w:pPr>
          </w:p>
          <w:p w14:paraId="0B494DE8" w14:textId="77777777" w:rsidR="0045432F" w:rsidRPr="00214D26" w:rsidRDefault="0045432F" w:rsidP="00BC6E3F">
            <w:pPr>
              <w:rPr>
                <w:color w:val="000000" w:themeColor="text1"/>
              </w:rPr>
            </w:pPr>
          </w:p>
          <w:tbl>
            <w:tblPr>
              <w:tblStyle w:val="TableGrid"/>
              <w:tblW w:w="5266" w:type="dxa"/>
              <w:tblLook w:val="04A0" w:firstRow="1" w:lastRow="0" w:firstColumn="1" w:lastColumn="0" w:noHBand="0" w:noVBand="1"/>
            </w:tblPr>
            <w:tblGrid>
              <w:gridCol w:w="1053"/>
              <w:gridCol w:w="1053"/>
              <w:gridCol w:w="1053"/>
              <w:gridCol w:w="1053"/>
              <w:gridCol w:w="1054"/>
            </w:tblGrid>
            <w:tr w:rsidR="0045432F" w:rsidRPr="00214D26" w14:paraId="7576DF4F" w14:textId="77777777" w:rsidTr="00BC6E3F">
              <w:trPr>
                <w:trHeight w:val="469"/>
              </w:trPr>
              <w:tc>
                <w:tcPr>
                  <w:tcW w:w="1053" w:type="dxa"/>
                </w:tcPr>
                <w:p w14:paraId="163E6C30" w14:textId="77777777" w:rsidR="0045432F" w:rsidRPr="00214D26" w:rsidRDefault="0045432F" w:rsidP="00BC6E3F">
                  <w:pPr>
                    <w:rPr>
                      <w:color w:val="000000" w:themeColor="text1"/>
                    </w:rPr>
                  </w:pPr>
                </w:p>
              </w:tc>
              <w:tc>
                <w:tcPr>
                  <w:tcW w:w="1053" w:type="dxa"/>
                </w:tcPr>
                <w:p w14:paraId="73C93C09" w14:textId="77777777" w:rsidR="0045432F" w:rsidRPr="00214D26" w:rsidRDefault="0045432F" w:rsidP="00BC6E3F">
                  <w:pPr>
                    <w:rPr>
                      <w:color w:val="000000" w:themeColor="text1"/>
                    </w:rPr>
                  </w:pPr>
                </w:p>
              </w:tc>
              <w:tc>
                <w:tcPr>
                  <w:tcW w:w="1053" w:type="dxa"/>
                </w:tcPr>
                <w:p w14:paraId="0A1113DE" w14:textId="77777777" w:rsidR="0045432F" w:rsidRPr="00214D26" w:rsidRDefault="0045432F" w:rsidP="00BC6E3F">
                  <w:pPr>
                    <w:rPr>
                      <w:color w:val="000000" w:themeColor="text1"/>
                    </w:rPr>
                  </w:pPr>
                </w:p>
              </w:tc>
              <w:tc>
                <w:tcPr>
                  <w:tcW w:w="1053" w:type="dxa"/>
                </w:tcPr>
                <w:p w14:paraId="4C33E305" w14:textId="77777777" w:rsidR="0045432F" w:rsidRPr="00214D26" w:rsidRDefault="0045432F" w:rsidP="00BC6E3F">
                  <w:pPr>
                    <w:rPr>
                      <w:color w:val="000000" w:themeColor="text1"/>
                    </w:rPr>
                  </w:pPr>
                </w:p>
              </w:tc>
              <w:tc>
                <w:tcPr>
                  <w:tcW w:w="1054" w:type="dxa"/>
                </w:tcPr>
                <w:p w14:paraId="7D991992" w14:textId="77777777" w:rsidR="0045432F" w:rsidRPr="00214D26" w:rsidRDefault="0045432F" w:rsidP="00BC6E3F">
                  <w:pPr>
                    <w:rPr>
                      <w:color w:val="000000" w:themeColor="text1"/>
                    </w:rPr>
                  </w:pPr>
                </w:p>
              </w:tc>
            </w:tr>
          </w:tbl>
          <w:p w14:paraId="6C61E1D7" w14:textId="77777777" w:rsidR="0045432F" w:rsidRPr="00214D26" w:rsidRDefault="0045432F" w:rsidP="00BC6E3F">
            <w:pPr>
              <w:rPr>
                <w:color w:val="000000" w:themeColor="text1"/>
              </w:rPr>
            </w:pPr>
            <w:r w:rsidRPr="00214D26">
              <w:rPr>
                <w:noProof/>
                <w:color w:val="000000" w:themeColor="text1"/>
              </w:rPr>
              <mc:AlternateContent>
                <mc:Choice Requires="wpg">
                  <w:drawing>
                    <wp:anchor distT="0" distB="0" distL="114300" distR="114300" simplePos="0" relativeHeight="251678720" behindDoc="0" locked="0" layoutInCell="1" allowOverlap="1" wp14:anchorId="1EC1A679" wp14:editId="061C3D70">
                      <wp:simplePos x="0" y="0"/>
                      <wp:positionH relativeFrom="column">
                        <wp:posOffset>330200</wp:posOffset>
                      </wp:positionH>
                      <wp:positionV relativeFrom="paragraph">
                        <wp:posOffset>2540</wp:posOffset>
                      </wp:positionV>
                      <wp:extent cx="2774315" cy="207010"/>
                      <wp:effectExtent l="0" t="0" r="0" b="0"/>
                      <wp:wrapNone/>
                      <wp:docPr id="102" name="Group 102"/>
                      <wp:cNvGraphicFramePr/>
                      <a:graphic xmlns:a="http://schemas.openxmlformats.org/drawingml/2006/main">
                        <a:graphicData uri="http://schemas.microsoft.com/office/word/2010/wordprocessingGroup">
                          <wpg:wgp>
                            <wpg:cNvGrpSpPr/>
                            <wpg:grpSpPr>
                              <a:xfrm>
                                <a:off x="0" y="0"/>
                                <a:ext cx="2774315" cy="207010"/>
                                <a:chOff x="0" y="0"/>
                                <a:chExt cx="2774315" cy="207241"/>
                              </a:xfrm>
                            </wpg:grpSpPr>
                            <wps:wsp>
                              <wps:cNvPr id="103" name="Text Box 103"/>
                              <wps:cNvSpPr txBox="1"/>
                              <wps:spPr>
                                <a:xfrm>
                                  <a:off x="0" y="0"/>
                                  <a:ext cx="124460" cy="176530"/>
                                </a:xfrm>
                                <a:prstGeom prst="rect">
                                  <a:avLst/>
                                </a:prstGeom>
                                <a:solidFill>
                                  <a:schemeClr val="lt1"/>
                                </a:solidFill>
                                <a:ln w="6350">
                                  <a:noFill/>
                                </a:ln>
                              </wps:spPr>
                              <wps:txbx>
                                <w:txbxContent>
                                  <w:p w14:paraId="3769BAA2" w14:textId="77777777" w:rsidR="0045432F" w:rsidRPr="003E64D5" w:rsidRDefault="0045432F" w:rsidP="0045432F">
                                    <w:r w:rsidRPr="003E64D5">
                                      <w:t>1</w:t>
                                    </w:r>
                                  </w:p>
                                  <w:p w14:paraId="6E29A0B5" w14:textId="77777777" w:rsidR="0045432F" w:rsidRPr="003E64D5" w:rsidRDefault="0045432F" w:rsidP="0045432F">
                                    <w:r w:rsidRPr="003E64D5">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4" name="Text Box 104"/>
                              <wps:cNvSpPr txBox="1"/>
                              <wps:spPr>
                                <a:xfrm>
                                  <a:off x="633845" y="0"/>
                                  <a:ext cx="124460" cy="207010"/>
                                </a:xfrm>
                                <a:prstGeom prst="rect">
                                  <a:avLst/>
                                </a:prstGeom>
                                <a:solidFill>
                                  <a:schemeClr val="lt1"/>
                                </a:solidFill>
                                <a:ln w="6350">
                                  <a:noFill/>
                                </a:ln>
                              </wps:spPr>
                              <wps:txbx>
                                <w:txbxContent>
                                  <w:p w14:paraId="028A413E" w14:textId="77777777" w:rsidR="0045432F" w:rsidRDefault="0045432F" w:rsidP="0045432F">
                                    <w:r>
                                      <w:t>2</w:t>
                                    </w:r>
                                  </w:p>
                                  <w:p w14:paraId="0CF59023"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6" name="Text Box 106"/>
                              <wps:cNvSpPr txBox="1"/>
                              <wps:spPr>
                                <a:xfrm>
                                  <a:off x="1288473" y="10391"/>
                                  <a:ext cx="114300" cy="196850"/>
                                </a:xfrm>
                                <a:prstGeom prst="rect">
                                  <a:avLst/>
                                </a:prstGeom>
                                <a:solidFill>
                                  <a:schemeClr val="lt1"/>
                                </a:solidFill>
                                <a:ln w="6350">
                                  <a:noFill/>
                                </a:ln>
                              </wps:spPr>
                              <wps:txbx>
                                <w:txbxContent>
                                  <w:p w14:paraId="05385CBA" w14:textId="77777777" w:rsidR="0045432F" w:rsidRDefault="0045432F" w:rsidP="0045432F">
                                    <w:r>
                                      <w:t>3</w:t>
                                    </w:r>
                                  </w:p>
                                  <w:p w14:paraId="5E49F17C"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7" name="Text Box 107"/>
                              <wps:cNvSpPr txBox="1"/>
                              <wps:spPr>
                                <a:xfrm>
                                  <a:off x="1963882" y="10391"/>
                                  <a:ext cx="114300" cy="176530"/>
                                </a:xfrm>
                                <a:prstGeom prst="rect">
                                  <a:avLst/>
                                </a:prstGeom>
                                <a:solidFill>
                                  <a:schemeClr val="lt1"/>
                                </a:solidFill>
                                <a:ln w="6350">
                                  <a:noFill/>
                                </a:ln>
                              </wps:spPr>
                              <wps:txbx>
                                <w:txbxContent>
                                  <w:p w14:paraId="0D64CB17" w14:textId="77777777" w:rsidR="0045432F" w:rsidRDefault="0045432F" w:rsidP="0045432F">
                                    <w:r>
                                      <w:t>4</w:t>
                                    </w:r>
                                  </w:p>
                                  <w:p w14:paraId="6ECFE222" w14:textId="77777777" w:rsidR="0045432F" w:rsidRPr="003E64D5" w:rsidRDefault="0045432F" w:rsidP="0045432F">
                                    <w:r>
                                      <w:t>Disagree4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8" name="Text Box 108"/>
                              <wps:cNvSpPr txBox="1"/>
                              <wps:spPr>
                                <a:xfrm>
                                  <a:off x="2628900" y="10391"/>
                                  <a:ext cx="145415" cy="176530"/>
                                </a:xfrm>
                                <a:prstGeom prst="rect">
                                  <a:avLst/>
                                </a:prstGeom>
                                <a:solidFill>
                                  <a:schemeClr val="lt1"/>
                                </a:solidFill>
                                <a:ln w="6350">
                                  <a:noFill/>
                                </a:ln>
                              </wps:spPr>
                              <wps:txbx>
                                <w:txbxContent>
                                  <w:p w14:paraId="35049533" w14:textId="77777777" w:rsidR="0045432F" w:rsidRDefault="0045432F" w:rsidP="0045432F">
                                    <w:r>
                                      <w:t>5</w:t>
                                    </w:r>
                                  </w:p>
                                  <w:p w14:paraId="0BDC9435"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1EC1A679" id="Group 102" o:spid="_x0000_s1097" style="position:absolute;margin-left:26pt;margin-top:.2pt;width:218.45pt;height:16.3pt;z-index:251678720" coordsize="27743,2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">
                      <v:shape id="Text Box 103" o:spid="_x0000_s1098" type="#_x0000_t202" style="position:absolute;width:1244;height:17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" fillcolor="white [3201]" stroked="f" strokeweight=".5pt">
                        <v:textbox inset="0,0,0,0">
                          <w:txbxContent>
                            <w:p w14:paraId="3769BAA2" w14:textId="77777777" w:rsidR="0045432F" w:rsidRPr="003E64D5" w:rsidRDefault="0045432F" w:rsidP="0045432F">
                              <w:r w:rsidRPr="003E64D5">
                                <w:t>1</w:t>
                              </w:r>
                            </w:p>
                            <w:p w14:paraId="6E29A0B5" w14:textId="77777777" w:rsidR="0045432F" w:rsidRPr="003E64D5" w:rsidRDefault="0045432F" w:rsidP="0045432F">
                              <w:r w:rsidRPr="003E64D5">
                                <w:t>disagree</w:t>
                              </w:r>
                            </w:p>
                          </w:txbxContent>
                        </v:textbox>
                      </v:shape>
                      <v:shape id="Text Box 104" o:spid="_x0000_s1099" type="#_x0000_t202" style="position:absolute;left:6338;width:1245;height:20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" fillcolor="white [3201]" stroked="f" strokeweight=".5pt">
                        <v:textbox inset="0,0,0,0">
                          <w:txbxContent>
                            <w:p w14:paraId="028A413E" w14:textId="77777777" w:rsidR="0045432F" w:rsidRDefault="0045432F" w:rsidP="0045432F">
                              <w:r>
                                <w:t>2</w:t>
                              </w:r>
                            </w:p>
                            <w:p w14:paraId="0CF59023" w14:textId="77777777" w:rsidR="0045432F" w:rsidRPr="003E64D5" w:rsidRDefault="0045432F" w:rsidP="0045432F">
                              <w:r>
                                <w:t>disagree</w:t>
                              </w:r>
                            </w:p>
                          </w:txbxContent>
                        </v:textbox>
                      </v:shape>
                      <v:shape id="Text Box 106" o:spid="_x0000_s1100" type="#_x0000_t202" style="position:absolute;left:12884;top:103;width:1143;height:19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" fillcolor="white [3201]" stroked="f" strokeweight=".5pt">
                        <v:textbox inset="0,0,0,0">
                          <w:txbxContent>
                            <w:p w14:paraId="05385CBA" w14:textId="77777777" w:rsidR="0045432F" w:rsidRDefault="0045432F" w:rsidP="0045432F">
                              <w:r>
                                <w:t>3</w:t>
                              </w:r>
                            </w:p>
                            <w:p w14:paraId="5E49F17C" w14:textId="77777777" w:rsidR="0045432F" w:rsidRPr="003E64D5" w:rsidRDefault="0045432F" w:rsidP="0045432F">
                              <w:r>
                                <w:t>disagree</w:t>
                              </w:r>
                            </w:p>
                          </w:txbxContent>
                        </v:textbox>
                      </v:shape>
                      <v:shape id="Text Box 107" o:spid="_x0000_s1101" type="#_x0000_t202" style="position:absolute;left:19638;top:103;width:1143;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" fillcolor="white [3201]" stroked="f" strokeweight=".5pt">
                        <v:textbox inset="0,0,0,0">
                          <w:txbxContent>
                            <w:p w14:paraId="0D64CB17" w14:textId="77777777" w:rsidR="0045432F" w:rsidRDefault="0045432F" w:rsidP="0045432F">
                              <w:r>
                                <w:t>4</w:t>
                              </w:r>
                            </w:p>
                            <w:p w14:paraId="6ECFE222" w14:textId="77777777" w:rsidR="0045432F" w:rsidRPr="003E64D5" w:rsidRDefault="0045432F" w:rsidP="0045432F">
                              <w:r>
                                <w:t>Disagree4</w:t>
                              </w:r>
                            </w:p>
                          </w:txbxContent>
                        </v:textbox>
                      </v:shape>
                      <v:shape id="Text Box 108" o:spid="_x0000_s1102" type="#_x0000_t202" style="position:absolute;left:26289;top:103;width:1454;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" fillcolor="white [3201]" stroked="f" strokeweight=".5pt">
                        <v:textbox inset="0,0,0,0">
                          <w:txbxContent>
                            <w:p w14:paraId="35049533" w14:textId="77777777" w:rsidR="0045432F" w:rsidRDefault="0045432F" w:rsidP="0045432F">
                              <w:r>
                                <w:t>5</w:t>
                              </w:r>
                            </w:p>
                            <w:p w14:paraId="0BDC9435" w14:textId="77777777" w:rsidR="0045432F" w:rsidRPr="003E64D5" w:rsidRDefault="0045432F" w:rsidP="0045432F">
                              <w:r>
                                <w:t>disagree</w:t>
                              </w:r>
                            </w:p>
                          </w:txbxContent>
                        </v:textbox>
                      </v:shape>
                    </v:group>
                  </w:pict>
                </mc:Fallback>
              </mc:AlternateContent>
            </w:r>
            <w:r w:rsidRPr="00214D26">
              <w:rPr>
                <w:color w:val="000000" w:themeColor="text1"/>
              </w:rPr>
              <w:t xml:space="preserve">      </w:t>
            </w:r>
          </w:p>
          <w:p w14:paraId="0221F6F6" w14:textId="77777777" w:rsidR="0045432F" w:rsidRPr="00214D26" w:rsidRDefault="0045432F" w:rsidP="00BC6E3F">
            <w:pPr>
              <w:rPr>
                <w:color w:val="000000" w:themeColor="text1"/>
              </w:rPr>
            </w:pPr>
          </w:p>
          <w:tbl>
            <w:tblPr>
              <w:tblStyle w:val="TableGrid"/>
              <w:tblW w:w="5266" w:type="dxa"/>
              <w:tblLook w:val="04A0" w:firstRow="1" w:lastRow="0" w:firstColumn="1" w:lastColumn="0" w:noHBand="0" w:noVBand="1"/>
            </w:tblPr>
            <w:tblGrid>
              <w:gridCol w:w="1053"/>
              <w:gridCol w:w="1053"/>
              <w:gridCol w:w="1053"/>
              <w:gridCol w:w="1053"/>
              <w:gridCol w:w="1054"/>
            </w:tblGrid>
            <w:tr w:rsidR="0045432F" w:rsidRPr="00214D26" w14:paraId="327E71B8" w14:textId="77777777" w:rsidTr="00BC6E3F">
              <w:trPr>
                <w:trHeight w:val="469"/>
              </w:trPr>
              <w:tc>
                <w:tcPr>
                  <w:tcW w:w="1053" w:type="dxa"/>
                </w:tcPr>
                <w:p w14:paraId="6C0BE699" w14:textId="77777777" w:rsidR="0045432F" w:rsidRPr="00214D26" w:rsidRDefault="0045432F" w:rsidP="00BC6E3F">
                  <w:pPr>
                    <w:rPr>
                      <w:color w:val="000000" w:themeColor="text1"/>
                    </w:rPr>
                  </w:pPr>
                </w:p>
              </w:tc>
              <w:tc>
                <w:tcPr>
                  <w:tcW w:w="1053" w:type="dxa"/>
                </w:tcPr>
                <w:p w14:paraId="1F9A745F" w14:textId="77777777" w:rsidR="0045432F" w:rsidRPr="00214D26" w:rsidRDefault="0045432F" w:rsidP="00BC6E3F">
                  <w:pPr>
                    <w:rPr>
                      <w:color w:val="000000" w:themeColor="text1"/>
                    </w:rPr>
                  </w:pPr>
                </w:p>
              </w:tc>
              <w:tc>
                <w:tcPr>
                  <w:tcW w:w="1053" w:type="dxa"/>
                </w:tcPr>
                <w:p w14:paraId="036F2394" w14:textId="77777777" w:rsidR="0045432F" w:rsidRPr="00214D26" w:rsidRDefault="0045432F" w:rsidP="00BC6E3F">
                  <w:pPr>
                    <w:rPr>
                      <w:color w:val="000000" w:themeColor="text1"/>
                    </w:rPr>
                  </w:pPr>
                </w:p>
              </w:tc>
              <w:tc>
                <w:tcPr>
                  <w:tcW w:w="1053" w:type="dxa"/>
                </w:tcPr>
                <w:p w14:paraId="59B487AE" w14:textId="77777777" w:rsidR="0045432F" w:rsidRPr="00214D26" w:rsidRDefault="0045432F" w:rsidP="00BC6E3F">
                  <w:pPr>
                    <w:rPr>
                      <w:color w:val="000000" w:themeColor="text1"/>
                    </w:rPr>
                  </w:pPr>
                </w:p>
              </w:tc>
              <w:tc>
                <w:tcPr>
                  <w:tcW w:w="1054" w:type="dxa"/>
                </w:tcPr>
                <w:p w14:paraId="7DC610C6" w14:textId="77777777" w:rsidR="0045432F" w:rsidRPr="00214D26" w:rsidRDefault="0045432F" w:rsidP="00BC6E3F">
                  <w:pPr>
                    <w:rPr>
                      <w:color w:val="000000" w:themeColor="text1"/>
                    </w:rPr>
                  </w:pPr>
                </w:p>
              </w:tc>
            </w:tr>
          </w:tbl>
          <w:p w14:paraId="37DD6800" w14:textId="77777777" w:rsidR="0045432F" w:rsidRPr="00214D26" w:rsidRDefault="0045432F" w:rsidP="00BC6E3F">
            <w:pPr>
              <w:rPr>
                <w:color w:val="000000" w:themeColor="text1"/>
              </w:rPr>
            </w:pPr>
            <w:r w:rsidRPr="00214D26">
              <w:rPr>
                <w:noProof/>
                <w:color w:val="000000" w:themeColor="text1"/>
              </w:rPr>
              <mc:AlternateContent>
                <mc:Choice Requires="wpg">
                  <w:drawing>
                    <wp:anchor distT="0" distB="0" distL="114300" distR="114300" simplePos="0" relativeHeight="251679744" behindDoc="0" locked="0" layoutInCell="1" allowOverlap="1" wp14:anchorId="046D9E20" wp14:editId="7C57DA15">
                      <wp:simplePos x="0" y="0"/>
                      <wp:positionH relativeFrom="column">
                        <wp:posOffset>322580</wp:posOffset>
                      </wp:positionH>
                      <wp:positionV relativeFrom="paragraph">
                        <wp:posOffset>10235</wp:posOffset>
                      </wp:positionV>
                      <wp:extent cx="2774315" cy="207010"/>
                      <wp:effectExtent l="0" t="0" r="0" b="0"/>
                      <wp:wrapNone/>
                      <wp:docPr id="109" name="Group 109"/>
                      <wp:cNvGraphicFramePr/>
                      <a:graphic xmlns:a="http://schemas.openxmlformats.org/drawingml/2006/main">
                        <a:graphicData uri="http://schemas.microsoft.com/office/word/2010/wordprocessingGroup">
                          <wpg:wgp>
                            <wpg:cNvGrpSpPr/>
                            <wpg:grpSpPr>
                              <a:xfrm>
                                <a:off x="0" y="0"/>
                                <a:ext cx="2774315" cy="207010"/>
                                <a:chOff x="0" y="0"/>
                                <a:chExt cx="2774315" cy="207241"/>
                              </a:xfrm>
                            </wpg:grpSpPr>
                            <wps:wsp>
                              <wps:cNvPr id="110" name="Text Box 110"/>
                              <wps:cNvSpPr txBox="1"/>
                              <wps:spPr>
                                <a:xfrm>
                                  <a:off x="0" y="0"/>
                                  <a:ext cx="124460" cy="176530"/>
                                </a:xfrm>
                                <a:prstGeom prst="rect">
                                  <a:avLst/>
                                </a:prstGeom>
                                <a:solidFill>
                                  <a:schemeClr val="lt1"/>
                                </a:solidFill>
                                <a:ln w="6350">
                                  <a:noFill/>
                                </a:ln>
                              </wps:spPr>
                              <wps:txbx>
                                <w:txbxContent>
                                  <w:p w14:paraId="15DC71F9" w14:textId="77777777" w:rsidR="0045432F" w:rsidRPr="003E64D5" w:rsidRDefault="0045432F" w:rsidP="0045432F">
                                    <w:r w:rsidRPr="003E64D5">
                                      <w:t>1</w:t>
                                    </w:r>
                                  </w:p>
                                  <w:p w14:paraId="450D1A39" w14:textId="77777777" w:rsidR="0045432F" w:rsidRPr="003E64D5" w:rsidRDefault="0045432F" w:rsidP="0045432F">
                                    <w:r w:rsidRPr="003E64D5">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11" name="Text Box 111"/>
                              <wps:cNvSpPr txBox="1"/>
                              <wps:spPr>
                                <a:xfrm>
                                  <a:off x="633845" y="0"/>
                                  <a:ext cx="124460" cy="207010"/>
                                </a:xfrm>
                                <a:prstGeom prst="rect">
                                  <a:avLst/>
                                </a:prstGeom>
                                <a:solidFill>
                                  <a:schemeClr val="lt1"/>
                                </a:solidFill>
                                <a:ln w="6350">
                                  <a:noFill/>
                                </a:ln>
                              </wps:spPr>
                              <wps:txbx>
                                <w:txbxContent>
                                  <w:p w14:paraId="6A0395F7" w14:textId="77777777" w:rsidR="0045432F" w:rsidRDefault="0045432F" w:rsidP="0045432F">
                                    <w:r>
                                      <w:t>2</w:t>
                                    </w:r>
                                  </w:p>
                                  <w:p w14:paraId="269D216A"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12" name="Text Box 112"/>
                              <wps:cNvSpPr txBox="1"/>
                              <wps:spPr>
                                <a:xfrm>
                                  <a:off x="1288473" y="10391"/>
                                  <a:ext cx="114300" cy="196850"/>
                                </a:xfrm>
                                <a:prstGeom prst="rect">
                                  <a:avLst/>
                                </a:prstGeom>
                                <a:solidFill>
                                  <a:schemeClr val="lt1"/>
                                </a:solidFill>
                                <a:ln w="6350">
                                  <a:noFill/>
                                </a:ln>
                              </wps:spPr>
                              <wps:txbx>
                                <w:txbxContent>
                                  <w:p w14:paraId="25DE8EAB" w14:textId="77777777" w:rsidR="0045432F" w:rsidRDefault="0045432F" w:rsidP="0045432F">
                                    <w:r>
                                      <w:t>3</w:t>
                                    </w:r>
                                  </w:p>
                                  <w:p w14:paraId="6613F2E3"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13" name="Text Box 113"/>
                              <wps:cNvSpPr txBox="1"/>
                              <wps:spPr>
                                <a:xfrm>
                                  <a:off x="1963882" y="10391"/>
                                  <a:ext cx="114300" cy="176530"/>
                                </a:xfrm>
                                <a:prstGeom prst="rect">
                                  <a:avLst/>
                                </a:prstGeom>
                                <a:solidFill>
                                  <a:schemeClr val="lt1"/>
                                </a:solidFill>
                                <a:ln w="6350">
                                  <a:noFill/>
                                </a:ln>
                              </wps:spPr>
                              <wps:txbx>
                                <w:txbxContent>
                                  <w:p w14:paraId="5F2F3572" w14:textId="77777777" w:rsidR="0045432F" w:rsidRDefault="0045432F" w:rsidP="0045432F">
                                    <w:r>
                                      <w:t>4</w:t>
                                    </w:r>
                                  </w:p>
                                  <w:p w14:paraId="31222CBC" w14:textId="77777777" w:rsidR="0045432F" w:rsidRPr="003E64D5" w:rsidRDefault="0045432F" w:rsidP="0045432F">
                                    <w:r>
                                      <w:t>Disagree4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14" name="Text Box 114"/>
                              <wps:cNvSpPr txBox="1"/>
                              <wps:spPr>
                                <a:xfrm>
                                  <a:off x="2628900" y="10391"/>
                                  <a:ext cx="145415" cy="176530"/>
                                </a:xfrm>
                                <a:prstGeom prst="rect">
                                  <a:avLst/>
                                </a:prstGeom>
                                <a:solidFill>
                                  <a:schemeClr val="lt1"/>
                                </a:solidFill>
                                <a:ln w="6350">
                                  <a:noFill/>
                                </a:ln>
                              </wps:spPr>
                              <wps:txbx>
                                <w:txbxContent>
                                  <w:p w14:paraId="2DDDFC0D" w14:textId="77777777" w:rsidR="0045432F" w:rsidRDefault="0045432F" w:rsidP="0045432F">
                                    <w:r>
                                      <w:t>5</w:t>
                                    </w:r>
                                  </w:p>
                                  <w:p w14:paraId="381B3B57"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046D9E20" id="Group 109" o:spid="_x0000_s1103" style="position:absolute;margin-left:25.4pt;margin-top:.8pt;width:218.45pt;height:16.3pt;z-index:251679744" coordsize="27743,2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">
                      <v:shape id="Text Box 110" o:spid="_x0000_s1104" type="#_x0000_t202" style="position:absolute;width:1244;height:17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" fillcolor="white [3201]" stroked="f" strokeweight=".5pt">
                        <v:textbox inset="0,0,0,0">
                          <w:txbxContent>
                            <w:p w14:paraId="15DC71F9" w14:textId="77777777" w:rsidR="0045432F" w:rsidRPr="003E64D5" w:rsidRDefault="0045432F" w:rsidP="0045432F">
                              <w:r w:rsidRPr="003E64D5">
                                <w:t>1</w:t>
                              </w:r>
                            </w:p>
                            <w:p w14:paraId="450D1A39" w14:textId="77777777" w:rsidR="0045432F" w:rsidRPr="003E64D5" w:rsidRDefault="0045432F" w:rsidP="0045432F">
                              <w:r w:rsidRPr="003E64D5">
                                <w:t>disagree</w:t>
                              </w:r>
                            </w:p>
                          </w:txbxContent>
                        </v:textbox>
                      </v:shape>
                      <v:shape id="Text Box 111" o:spid="_x0000_s1105" type="#_x0000_t202" style="position:absolute;left:6338;width:1245;height:20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" fillcolor="white [3201]" stroked="f" strokeweight=".5pt">
                        <v:textbox inset="0,0,0,0">
                          <w:txbxContent>
                            <w:p w14:paraId="6A0395F7" w14:textId="77777777" w:rsidR="0045432F" w:rsidRDefault="0045432F" w:rsidP="0045432F">
                              <w:r>
                                <w:t>2</w:t>
                              </w:r>
                            </w:p>
                            <w:p w14:paraId="269D216A" w14:textId="77777777" w:rsidR="0045432F" w:rsidRPr="003E64D5" w:rsidRDefault="0045432F" w:rsidP="0045432F">
                              <w:r>
                                <w:t>disagree</w:t>
                              </w:r>
                            </w:p>
                          </w:txbxContent>
                        </v:textbox>
                      </v:shape>
                      <v:shape id="Text Box 112" o:spid="_x0000_s1106" type="#_x0000_t202" style="position:absolute;left:12884;top:103;width:1143;height:19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" fillcolor="white [3201]" stroked="f" strokeweight=".5pt">
                        <v:textbox inset="0,0,0,0">
                          <w:txbxContent>
                            <w:p w14:paraId="25DE8EAB" w14:textId="77777777" w:rsidR="0045432F" w:rsidRDefault="0045432F" w:rsidP="0045432F">
                              <w:r>
                                <w:t>3</w:t>
                              </w:r>
                            </w:p>
                            <w:p w14:paraId="6613F2E3" w14:textId="77777777" w:rsidR="0045432F" w:rsidRPr="003E64D5" w:rsidRDefault="0045432F" w:rsidP="0045432F">
                              <w:r>
                                <w:t>disagree</w:t>
                              </w:r>
                            </w:p>
                          </w:txbxContent>
                        </v:textbox>
                      </v:shape>
                      <v:shape id="Text Box 113" o:spid="_x0000_s1107" type="#_x0000_t202" style="position:absolute;left:19638;top:103;width:1143;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" fillcolor="white [3201]" stroked="f" strokeweight=".5pt">
                        <v:textbox inset="0,0,0,0">
                          <w:txbxContent>
                            <w:p w14:paraId="5F2F3572" w14:textId="77777777" w:rsidR="0045432F" w:rsidRDefault="0045432F" w:rsidP="0045432F">
                              <w:r>
                                <w:t>4</w:t>
                              </w:r>
                            </w:p>
                            <w:p w14:paraId="31222CBC" w14:textId="77777777" w:rsidR="0045432F" w:rsidRPr="003E64D5" w:rsidRDefault="0045432F" w:rsidP="0045432F">
                              <w:r>
                                <w:t>Disagree4</w:t>
                              </w:r>
                            </w:p>
                          </w:txbxContent>
                        </v:textbox>
                      </v:shape>
                      <v:shape id="Text Box 114" o:spid="_x0000_s1108" type="#_x0000_t202" style="position:absolute;left:26289;top:103;width:1454;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" fillcolor="white [3201]" stroked="f" strokeweight=".5pt">
                        <v:textbox inset="0,0,0,0">
                          <w:txbxContent>
                            <w:p w14:paraId="2DDDFC0D" w14:textId="77777777" w:rsidR="0045432F" w:rsidRDefault="0045432F" w:rsidP="0045432F">
                              <w:r>
                                <w:t>5</w:t>
                              </w:r>
                            </w:p>
                            <w:p w14:paraId="381B3B57" w14:textId="77777777" w:rsidR="0045432F" w:rsidRPr="003E64D5" w:rsidRDefault="0045432F" w:rsidP="0045432F">
                              <w:r>
                                <w:t>disagree</w:t>
                              </w:r>
                            </w:p>
                          </w:txbxContent>
                        </v:textbox>
                      </v:shape>
                    </v:group>
                  </w:pict>
                </mc:Fallback>
              </mc:AlternateContent>
            </w:r>
          </w:p>
          <w:p w14:paraId="43EB9EC4" w14:textId="77777777" w:rsidR="0045432F" w:rsidRPr="00214D26" w:rsidRDefault="0045432F" w:rsidP="00BC6E3F">
            <w:pPr>
              <w:rPr>
                <w:color w:val="000000" w:themeColor="text1"/>
              </w:rPr>
            </w:pPr>
          </w:p>
          <w:tbl>
            <w:tblPr>
              <w:tblStyle w:val="TableGrid"/>
              <w:tblW w:w="5266" w:type="dxa"/>
              <w:tblLook w:val="04A0" w:firstRow="1" w:lastRow="0" w:firstColumn="1" w:lastColumn="0" w:noHBand="0" w:noVBand="1"/>
            </w:tblPr>
            <w:tblGrid>
              <w:gridCol w:w="1053"/>
              <w:gridCol w:w="1053"/>
              <w:gridCol w:w="1053"/>
              <w:gridCol w:w="1053"/>
              <w:gridCol w:w="1054"/>
            </w:tblGrid>
            <w:tr w:rsidR="0045432F" w:rsidRPr="00214D26" w14:paraId="73B4BFE8" w14:textId="77777777" w:rsidTr="00BC6E3F">
              <w:trPr>
                <w:trHeight w:val="469"/>
              </w:trPr>
              <w:tc>
                <w:tcPr>
                  <w:tcW w:w="1053" w:type="dxa"/>
                </w:tcPr>
                <w:p w14:paraId="4136AC14" w14:textId="77777777" w:rsidR="0045432F" w:rsidRPr="00214D26" w:rsidRDefault="0045432F" w:rsidP="00BC6E3F">
                  <w:pPr>
                    <w:rPr>
                      <w:color w:val="000000" w:themeColor="text1"/>
                    </w:rPr>
                  </w:pPr>
                </w:p>
              </w:tc>
              <w:tc>
                <w:tcPr>
                  <w:tcW w:w="1053" w:type="dxa"/>
                </w:tcPr>
                <w:p w14:paraId="6974642A" w14:textId="77777777" w:rsidR="0045432F" w:rsidRPr="00214D26" w:rsidRDefault="0045432F" w:rsidP="00BC6E3F">
                  <w:pPr>
                    <w:rPr>
                      <w:color w:val="000000" w:themeColor="text1"/>
                    </w:rPr>
                  </w:pPr>
                </w:p>
              </w:tc>
              <w:tc>
                <w:tcPr>
                  <w:tcW w:w="1053" w:type="dxa"/>
                </w:tcPr>
                <w:p w14:paraId="3133847D" w14:textId="77777777" w:rsidR="0045432F" w:rsidRPr="00214D26" w:rsidRDefault="0045432F" w:rsidP="00BC6E3F">
                  <w:pPr>
                    <w:rPr>
                      <w:color w:val="000000" w:themeColor="text1"/>
                    </w:rPr>
                  </w:pPr>
                </w:p>
              </w:tc>
              <w:tc>
                <w:tcPr>
                  <w:tcW w:w="1053" w:type="dxa"/>
                </w:tcPr>
                <w:p w14:paraId="206E7219" w14:textId="77777777" w:rsidR="0045432F" w:rsidRPr="00214D26" w:rsidRDefault="0045432F" w:rsidP="00BC6E3F">
                  <w:pPr>
                    <w:rPr>
                      <w:color w:val="000000" w:themeColor="text1"/>
                    </w:rPr>
                  </w:pPr>
                </w:p>
              </w:tc>
              <w:tc>
                <w:tcPr>
                  <w:tcW w:w="1054" w:type="dxa"/>
                </w:tcPr>
                <w:p w14:paraId="481BF5E2" w14:textId="77777777" w:rsidR="0045432F" w:rsidRPr="00214D26" w:rsidRDefault="0045432F" w:rsidP="00BC6E3F">
                  <w:pPr>
                    <w:rPr>
                      <w:color w:val="000000" w:themeColor="text1"/>
                    </w:rPr>
                  </w:pPr>
                </w:p>
              </w:tc>
            </w:tr>
          </w:tbl>
          <w:p w14:paraId="78331B31" w14:textId="77777777" w:rsidR="0045432F" w:rsidRPr="00214D26" w:rsidRDefault="0045432F" w:rsidP="00BC6E3F">
            <w:pPr>
              <w:rPr>
                <w:color w:val="000000" w:themeColor="text1"/>
              </w:rPr>
            </w:pPr>
            <w:r w:rsidRPr="00214D26">
              <w:rPr>
                <w:noProof/>
                <w:color w:val="000000" w:themeColor="text1"/>
              </w:rPr>
              <mc:AlternateContent>
                <mc:Choice Requires="wpg">
                  <w:drawing>
                    <wp:anchor distT="0" distB="0" distL="114300" distR="114300" simplePos="0" relativeHeight="251680768" behindDoc="0" locked="0" layoutInCell="1" allowOverlap="1" wp14:anchorId="51565B21" wp14:editId="78F2D26F">
                      <wp:simplePos x="0" y="0"/>
                      <wp:positionH relativeFrom="column">
                        <wp:posOffset>322580</wp:posOffset>
                      </wp:positionH>
                      <wp:positionV relativeFrom="paragraph">
                        <wp:posOffset>3175</wp:posOffset>
                      </wp:positionV>
                      <wp:extent cx="2774315" cy="207010"/>
                      <wp:effectExtent l="0" t="0" r="0" b="0"/>
                      <wp:wrapNone/>
                      <wp:docPr id="115" name="Group 115"/>
                      <wp:cNvGraphicFramePr/>
                      <a:graphic xmlns:a="http://schemas.openxmlformats.org/drawingml/2006/main">
                        <a:graphicData uri="http://schemas.microsoft.com/office/word/2010/wordprocessingGroup">
                          <wpg:wgp>
                            <wpg:cNvGrpSpPr/>
                            <wpg:grpSpPr>
                              <a:xfrm>
                                <a:off x="0" y="0"/>
                                <a:ext cx="2774315" cy="207010"/>
                                <a:chOff x="0" y="0"/>
                                <a:chExt cx="2774315" cy="207241"/>
                              </a:xfrm>
                            </wpg:grpSpPr>
                            <wps:wsp>
                              <wps:cNvPr id="116" name="Text Box 116"/>
                              <wps:cNvSpPr txBox="1"/>
                              <wps:spPr>
                                <a:xfrm>
                                  <a:off x="0" y="0"/>
                                  <a:ext cx="124460" cy="176530"/>
                                </a:xfrm>
                                <a:prstGeom prst="rect">
                                  <a:avLst/>
                                </a:prstGeom>
                                <a:solidFill>
                                  <a:schemeClr val="lt1"/>
                                </a:solidFill>
                                <a:ln w="6350">
                                  <a:noFill/>
                                </a:ln>
                              </wps:spPr>
                              <wps:txbx>
                                <w:txbxContent>
                                  <w:p w14:paraId="77DA1493" w14:textId="77777777" w:rsidR="0045432F" w:rsidRPr="003E64D5" w:rsidRDefault="0045432F" w:rsidP="0045432F">
                                    <w:r w:rsidRPr="003E64D5">
                                      <w:t>1</w:t>
                                    </w:r>
                                  </w:p>
                                  <w:p w14:paraId="04544756" w14:textId="77777777" w:rsidR="0045432F" w:rsidRPr="003E64D5" w:rsidRDefault="0045432F" w:rsidP="0045432F">
                                    <w:r w:rsidRPr="003E64D5">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17" name="Text Box 117"/>
                              <wps:cNvSpPr txBox="1"/>
                              <wps:spPr>
                                <a:xfrm>
                                  <a:off x="633845" y="0"/>
                                  <a:ext cx="124460" cy="207010"/>
                                </a:xfrm>
                                <a:prstGeom prst="rect">
                                  <a:avLst/>
                                </a:prstGeom>
                                <a:solidFill>
                                  <a:schemeClr val="lt1"/>
                                </a:solidFill>
                                <a:ln w="6350">
                                  <a:noFill/>
                                </a:ln>
                              </wps:spPr>
                              <wps:txbx>
                                <w:txbxContent>
                                  <w:p w14:paraId="59D2848C" w14:textId="77777777" w:rsidR="0045432F" w:rsidRDefault="0045432F" w:rsidP="0045432F">
                                    <w:r>
                                      <w:t>2</w:t>
                                    </w:r>
                                  </w:p>
                                  <w:p w14:paraId="7C33C5D9"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18" name="Text Box 118"/>
                              <wps:cNvSpPr txBox="1"/>
                              <wps:spPr>
                                <a:xfrm>
                                  <a:off x="1288473" y="10391"/>
                                  <a:ext cx="114300" cy="196850"/>
                                </a:xfrm>
                                <a:prstGeom prst="rect">
                                  <a:avLst/>
                                </a:prstGeom>
                                <a:solidFill>
                                  <a:schemeClr val="lt1"/>
                                </a:solidFill>
                                <a:ln w="6350">
                                  <a:noFill/>
                                </a:ln>
                              </wps:spPr>
                              <wps:txbx>
                                <w:txbxContent>
                                  <w:p w14:paraId="73C29092" w14:textId="77777777" w:rsidR="0045432F" w:rsidRDefault="0045432F" w:rsidP="0045432F">
                                    <w:r>
                                      <w:t>3</w:t>
                                    </w:r>
                                  </w:p>
                                  <w:p w14:paraId="0A311765"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19" name="Text Box 119"/>
                              <wps:cNvSpPr txBox="1"/>
                              <wps:spPr>
                                <a:xfrm>
                                  <a:off x="1963882" y="10391"/>
                                  <a:ext cx="114300" cy="176530"/>
                                </a:xfrm>
                                <a:prstGeom prst="rect">
                                  <a:avLst/>
                                </a:prstGeom>
                                <a:solidFill>
                                  <a:schemeClr val="lt1"/>
                                </a:solidFill>
                                <a:ln w="6350">
                                  <a:noFill/>
                                </a:ln>
                              </wps:spPr>
                              <wps:txbx>
                                <w:txbxContent>
                                  <w:p w14:paraId="7E320803" w14:textId="77777777" w:rsidR="0045432F" w:rsidRDefault="0045432F" w:rsidP="0045432F">
                                    <w:r>
                                      <w:t>4</w:t>
                                    </w:r>
                                  </w:p>
                                  <w:p w14:paraId="606A5FA3" w14:textId="77777777" w:rsidR="0045432F" w:rsidRPr="003E64D5" w:rsidRDefault="0045432F" w:rsidP="0045432F">
                                    <w:r>
                                      <w:t>Disagree4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20" name="Text Box 120"/>
                              <wps:cNvSpPr txBox="1"/>
                              <wps:spPr>
                                <a:xfrm>
                                  <a:off x="2628900" y="10391"/>
                                  <a:ext cx="145415" cy="176530"/>
                                </a:xfrm>
                                <a:prstGeom prst="rect">
                                  <a:avLst/>
                                </a:prstGeom>
                                <a:solidFill>
                                  <a:schemeClr val="lt1"/>
                                </a:solidFill>
                                <a:ln w="6350">
                                  <a:noFill/>
                                </a:ln>
                              </wps:spPr>
                              <wps:txbx>
                                <w:txbxContent>
                                  <w:p w14:paraId="1EA8774B" w14:textId="77777777" w:rsidR="0045432F" w:rsidRDefault="0045432F" w:rsidP="0045432F">
                                    <w:r>
                                      <w:t>5</w:t>
                                    </w:r>
                                  </w:p>
                                  <w:p w14:paraId="3FF531B7"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51565B21" id="Group 115" o:spid="_x0000_s1109" style="position:absolute;margin-left:25.4pt;margin-top:.25pt;width:218.45pt;height:16.3pt;z-index:251680768" coordsize="27743,2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">
                      <v:shape id="Text Box 116" o:spid="_x0000_s1110" type="#_x0000_t202" style="position:absolute;width:1244;height:17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" fillcolor="white [3201]" stroked="f" strokeweight=".5pt">
                        <v:textbox inset="0,0,0,0">
                          <w:txbxContent>
                            <w:p w14:paraId="77DA1493" w14:textId="77777777" w:rsidR="0045432F" w:rsidRPr="003E64D5" w:rsidRDefault="0045432F" w:rsidP="0045432F">
                              <w:r w:rsidRPr="003E64D5">
                                <w:t>1</w:t>
                              </w:r>
                            </w:p>
                            <w:p w14:paraId="04544756" w14:textId="77777777" w:rsidR="0045432F" w:rsidRPr="003E64D5" w:rsidRDefault="0045432F" w:rsidP="0045432F">
                              <w:r w:rsidRPr="003E64D5">
                                <w:t>disagree</w:t>
                              </w:r>
                            </w:p>
                          </w:txbxContent>
                        </v:textbox>
                      </v:shape>
                      <v:shape id="Text Box 117" o:spid="_x0000_s1111" type="#_x0000_t202" style="position:absolute;left:6338;width:1245;height:20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" fillcolor="white [3201]" stroked="f" strokeweight=".5pt">
                        <v:textbox inset="0,0,0,0">
                          <w:txbxContent>
                            <w:p w14:paraId="59D2848C" w14:textId="77777777" w:rsidR="0045432F" w:rsidRDefault="0045432F" w:rsidP="0045432F">
                              <w:r>
                                <w:t>2</w:t>
                              </w:r>
                            </w:p>
                            <w:p w14:paraId="7C33C5D9" w14:textId="77777777" w:rsidR="0045432F" w:rsidRPr="003E64D5" w:rsidRDefault="0045432F" w:rsidP="0045432F">
                              <w:r>
                                <w:t>disagree</w:t>
                              </w:r>
                            </w:p>
                          </w:txbxContent>
                        </v:textbox>
                      </v:shape>
                      <v:shape id="Text Box 118" o:spid="_x0000_s1112" type="#_x0000_t202" style="position:absolute;left:12884;top:103;width:1143;height:19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" fillcolor="white [3201]" stroked="f" strokeweight=".5pt">
                        <v:textbox inset="0,0,0,0">
                          <w:txbxContent>
                            <w:p w14:paraId="73C29092" w14:textId="77777777" w:rsidR="0045432F" w:rsidRDefault="0045432F" w:rsidP="0045432F">
                              <w:r>
                                <w:t>3</w:t>
                              </w:r>
                            </w:p>
                            <w:p w14:paraId="0A311765" w14:textId="77777777" w:rsidR="0045432F" w:rsidRPr="003E64D5" w:rsidRDefault="0045432F" w:rsidP="0045432F">
                              <w:r>
                                <w:t>disagree</w:t>
                              </w:r>
                            </w:p>
                          </w:txbxContent>
                        </v:textbox>
                      </v:shape>
                      <v:shape id="Text Box 119" o:spid="_x0000_s1113" type="#_x0000_t202" style="position:absolute;left:19638;top:103;width:1143;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" fillcolor="white [3201]" stroked="f" strokeweight=".5pt">
                        <v:textbox inset="0,0,0,0">
                          <w:txbxContent>
                            <w:p w14:paraId="7E320803" w14:textId="77777777" w:rsidR="0045432F" w:rsidRDefault="0045432F" w:rsidP="0045432F">
                              <w:r>
                                <w:t>4</w:t>
                              </w:r>
                            </w:p>
                            <w:p w14:paraId="606A5FA3" w14:textId="77777777" w:rsidR="0045432F" w:rsidRPr="003E64D5" w:rsidRDefault="0045432F" w:rsidP="0045432F">
                              <w:r>
                                <w:t>Disagree4</w:t>
                              </w:r>
                            </w:p>
                          </w:txbxContent>
                        </v:textbox>
                      </v:shape>
                      <v:shape id="Text Box 120" o:spid="_x0000_s1114" type="#_x0000_t202" style="position:absolute;left:26289;top:103;width:1454;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" fillcolor="white [3201]" stroked="f" strokeweight=".5pt">
                        <v:textbox inset="0,0,0,0">
                          <w:txbxContent>
                            <w:p w14:paraId="1EA8774B" w14:textId="77777777" w:rsidR="0045432F" w:rsidRDefault="0045432F" w:rsidP="0045432F">
                              <w:r>
                                <w:t>5</w:t>
                              </w:r>
                            </w:p>
                            <w:p w14:paraId="3FF531B7" w14:textId="77777777" w:rsidR="0045432F" w:rsidRPr="003E64D5" w:rsidRDefault="0045432F" w:rsidP="0045432F">
                              <w:r>
                                <w:t>disagree</w:t>
                              </w:r>
                            </w:p>
                          </w:txbxContent>
                        </v:textbox>
                      </v:shape>
                    </v:group>
                  </w:pict>
                </mc:Fallback>
              </mc:AlternateContent>
            </w:r>
          </w:p>
          <w:p w14:paraId="5BA72700" w14:textId="77777777" w:rsidR="0045432F" w:rsidRPr="00214D26" w:rsidRDefault="0045432F" w:rsidP="00BC6E3F">
            <w:pPr>
              <w:rPr>
                <w:color w:val="000000" w:themeColor="text1"/>
              </w:rPr>
            </w:pPr>
          </w:p>
          <w:p w14:paraId="3690231C" w14:textId="77777777" w:rsidR="0045432F" w:rsidRPr="00214D26" w:rsidRDefault="0045432F" w:rsidP="00BC6E3F">
            <w:pPr>
              <w:rPr>
                <w:color w:val="000000" w:themeColor="text1"/>
              </w:rPr>
            </w:pPr>
          </w:p>
          <w:tbl>
            <w:tblPr>
              <w:tblStyle w:val="TableGrid"/>
              <w:tblW w:w="5266" w:type="dxa"/>
              <w:tblLook w:val="04A0" w:firstRow="1" w:lastRow="0" w:firstColumn="1" w:lastColumn="0" w:noHBand="0" w:noVBand="1"/>
            </w:tblPr>
            <w:tblGrid>
              <w:gridCol w:w="1053"/>
              <w:gridCol w:w="1053"/>
              <w:gridCol w:w="1053"/>
              <w:gridCol w:w="1053"/>
              <w:gridCol w:w="1054"/>
            </w:tblGrid>
            <w:tr w:rsidR="0045432F" w:rsidRPr="00214D26" w14:paraId="18446FA5" w14:textId="77777777" w:rsidTr="00BC6E3F">
              <w:trPr>
                <w:trHeight w:val="469"/>
              </w:trPr>
              <w:tc>
                <w:tcPr>
                  <w:tcW w:w="1053" w:type="dxa"/>
                </w:tcPr>
                <w:p w14:paraId="529FC987" w14:textId="77777777" w:rsidR="0045432F" w:rsidRPr="00214D26" w:rsidRDefault="0045432F" w:rsidP="00BC6E3F">
                  <w:pPr>
                    <w:rPr>
                      <w:color w:val="000000" w:themeColor="text1"/>
                    </w:rPr>
                  </w:pPr>
                </w:p>
              </w:tc>
              <w:tc>
                <w:tcPr>
                  <w:tcW w:w="1053" w:type="dxa"/>
                </w:tcPr>
                <w:p w14:paraId="57033082" w14:textId="77777777" w:rsidR="0045432F" w:rsidRPr="00214D26" w:rsidRDefault="0045432F" w:rsidP="00BC6E3F">
                  <w:pPr>
                    <w:rPr>
                      <w:color w:val="000000" w:themeColor="text1"/>
                    </w:rPr>
                  </w:pPr>
                </w:p>
              </w:tc>
              <w:tc>
                <w:tcPr>
                  <w:tcW w:w="1053" w:type="dxa"/>
                </w:tcPr>
                <w:p w14:paraId="3068DDB8" w14:textId="77777777" w:rsidR="0045432F" w:rsidRPr="00214D26" w:rsidRDefault="0045432F" w:rsidP="00BC6E3F">
                  <w:pPr>
                    <w:rPr>
                      <w:color w:val="000000" w:themeColor="text1"/>
                    </w:rPr>
                  </w:pPr>
                </w:p>
              </w:tc>
              <w:tc>
                <w:tcPr>
                  <w:tcW w:w="1053" w:type="dxa"/>
                </w:tcPr>
                <w:p w14:paraId="420EA44D" w14:textId="77777777" w:rsidR="0045432F" w:rsidRPr="00214D26" w:rsidRDefault="0045432F" w:rsidP="00BC6E3F">
                  <w:pPr>
                    <w:rPr>
                      <w:color w:val="000000" w:themeColor="text1"/>
                    </w:rPr>
                  </w:pPr>
                </w:p>
              </w:tc>
              <w:tc>
                <w:tcPr>
                  <w:tcW w:w="1054" w:type="dxa"/>
                </w:tcPr>
                <w:p w14:paraId="46C1EA40" w14:textId="77777777" w:rsidR="0045432F" w:rsidRPr="00214D26" w:rsidRDefault="0045432F" w:rsidP="00BC6E3F">
                  <w:pPr>
                    <w:rPr>
                      <w:color w:val="000000" w:themeColor="text1"/>
                    </w:rPr>
                  </w:pPr>
                </w:p>
              </w:tc>
            </w:tr>
          </w:tbl>
          <w:p w14:paraId="147BD0FB" w14:textId="77777777" w:rsidR="0045432F" w:rsidRPr="00214D26" w:rsidRDefault="0045432F" w:rsidP="00BC6E3F">
            <w:pPr>
              <w:rPr>
                <w:color w:val="000000" w:themeColor="text1"/>
              </w:rPr>
            </w:pPr>
            <w:r w:rsidRPr="00214D26">
              <w:rPr>
                <w:noProof/>
                <w:color w:val="000000" w:themeColor="text1"/>
              </w:rPr>
              <mc:AlternateContent>
                <mc:Choice Requires="wpg">
                  <w:drawing>
                    <wp:anchor distT="0" distB="0" distL="114300" distR="114300" simplePos="0" relativeHeight="251681792" behindDoc="0" locked="0" layoutInCell="1" allowOverlap="1" wp14:anchorId="167FD72D" wp14:editId="416E8DB9">
                      <wp:simplePos x="0" y="0"/>
                      <wp:positionH relativeFrom="column">
                        <wp:posOffset>322580</wp:posOffset>
                      </wp:positionH>
                      <wp:positionV relativeFrom="paragraph">
                        <wp:posOffset>8890</wp:posOffset>
                      </wp:positionV>
                      <wp:extent cx="2774315" cy="207010"/>
                      <wp:effectExtent l="0" t="0" r="0" b="0"/>
                      <wp:wrapNone/>
                      <wp:docPr id="121" name="Group 121"/>
                      <wp:cNvGraphicFramePr/>
                      <a:graphic xmlns:a="http://schemas.openxmlformats.org/drawingml/2006/main">
                        <a:graphicData uri="http://schemas.microsoft.com/office/word/2010/wordprocessingGroup">
                          <wpg:wgp>
                            <wpg:cNvGrpSpPr/>
                            <wpg:grpSpPr>
                              <a:xfrm>
                                <a:off x="0" y="0"/>
                                <a:ext cx="2774315" cy="207010"/>
                                <a:chOff x="0" y="0"/>
                                <a:chExt cx="2774315" cy="207241"/>
                              </a:xfrm>
                            </wpg:grpSpPr>
                            <wps:wsp>
                              <wps:cNvPr id="122" name="Text Box 122"/>
                              <wps:cNvSpPr txBox="1"/>
                              <wps:spPr>
                                <a:xfrm>
                                  <a:off x="0" y="0"/>
                                  <a:ext cx="124460" cy="176530"/>
                                </a:xfrm>
                                <a:prstGeom prst="rect">
                                  <a:avLst/>
                                </a:prstGeom>
                                <a:solidFill>
                                  <a:schemeClr val="lt1"/>
                                </a:solidFill>
                                <a:ln w="6350">
                                  <a:noFill/>
                                </a:ln>
                              </wps:spPr>
                              <wps:txbx>
                                <w:txbxContent>
                                  <w:p w14:paraId="40A38D62" w14:textId="77777777" w:rsidR="0045432F" w:rsidRPr="003E64D5" w:rsidRDefault="0045432F" w:rsidP="0045432F">
                                    <w:r w:rsidRPr="003E64D5">
                                      <w:t>1</w:t>
                                    </w:r>
                                  </w:p>
                                  <w:p w14:paraId="5D73AE6F" w14:textId="77777777" w:rsidR="0045432F" w:rsidRPr="003E64D5" w:rsidRDefault="0045432F" w:rsidP="0045432F">
                                    <w:r w:rsidRPr="003E64D5">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23" name="Text Box 123"/>
                              <wps:cNvSpPr txBox="1"/>
                              <wps:spPr>
                                <a:xfrm>
                                  <a:off x="633845" y="0"/>
                                  <a:ext cx="124460" cy="207010"/>
                                </a:xfrm>
                                <a:prstGeom prst="rect">
                                  <a:avLst/>
                                </a:prstGeom>
                                <a:solidFill>
                                  <a:schemeClr val="lt1"/>
                                </a:solidFill>
                                <a:ln w="6350">
                                  <a:noFill/>
                                </a:ln>
                              </wps:spPr>
                              <wps:txbx>
                                <w:txbxContent>
                                  <w:p w14:paraId="702433C9" w14:textId="77777777" w:rsidR="0045432F" w:rsidRDefault="0045432F" w:rsidP="0045432F">
                                    <w:r>
                                      <w:t>2</w:t>
                                    </w:r>
                                  </w:p>
                                  <w:p w14:paraId="37E3A9AB"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24" name="Text Box 124"/>
                              <wps:cNvSpPr txBox="1"/>
                              <wps:spPr>
                                <a:xfrm>
                                  <a:off x="1288473" y="10391"/>
                                  <a:ext cx="114300" cy="196850"/>
                                </a:xfrm>
                                <a:prstGeom prst="rect">
                                  <a:avLst/>
                                </a:prstGeom>
                                <a:solidFill>
                                  <a:schemeClr val="lt1"/>
                                </a:solidFill>
                                <a:ln w="6350">
                                  <a:noFill/>
                                </a:ln>
                              </wps:spPr>
                              <wps:txbx>
                                <w:txbxContent>
                                  <w:p w14:paraId="3B7B0B78" w14:textId="77777777" w:rsidR="0045432F" w:rsidRDefault="0045432F" w:rsidP="0045432F">
                                    <w:r>
                                      <w:t>3</w:t>
                                    </w:r>
                                  </w:p>
                                  <w:p w14:paraId="7A73D5EE"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25" name="Text Box 125"/>
                              <wps:cNvSpPr txBox="1"/>
                              <wps:spPr>
                                <a:xfrm>
                                  <a:off x="1963882" y="10391"/>
                                  <a:ext cx="114300" cy="176530"/>
                                </a:xfrm>
                                <a:prstGeom prst="rect">
                                  <a:avLst/>
                                </a:prstGeom>
                                <a:solidFill>
                                  <a:schemeClr val="lt1"/>
                                </a:solidFill>
                                <a:ln w="6350">
                                  <a:noFill/>
                                </a:ln>
                              </wps:spPr>
                              <wps:txbx>
                                <w:txbxContent>
                                  <w:p w14:paraId="45ED90FD" w14:textId="77777777" w:rsidR="0045432F" w:rsidRDefault="0045432F" w:rsidP="0045432F">
                                    <w:r>
                                      <w:t>4</w:t>
                                    </w:r>
                                  </w:p>
                                  <w:p w14:paraId="45E01D91" w14:textId="77777777" w:rsidR="0045432F" w:rsidRPr="003E64D5" w:rsidRDefault="0045432F" w:rsidP="0045432F">
                                    <w:r>
                                      <w:t>Disagree4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26" name="Text Box 126"/>
                              <wps:cNvSpPr txBox="1"/>
                              <wps:spPr>
                                <a:xfrm>
                                  <a:off x="2628900" y="10391"/>
                                  <a:ext cx="145415" cy="176530"/>
                                </a:xfrm>
                                <a:prstGeom prst="rect">
                                  <a:avLst/>
                                </a:prstGeom>
                                <a:solidFill>
                                  <a:schemeClr val="lt1"/>
                                </a:solidFill>
                                <a:ln w="6350">
                                  <a:noFill/>
                                </a:ln>
                              </wps:spPr>
                              <wps:txbx>
                                <w:txbxContent>
                                  <w:p w14:paraId="0BA0FE4E" w14:textId="77777777" w:rsidR="0045432F" w:rsidRDefault="0045432F" w:rsidP="0045432F">
                                    <w:r>
                                      <w:t>5</w:t>
                                    </w:r>
                                  </w:p>
                                  <w:p w14:paraId="3A48A8EA"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167FD72D" id="Group 121" o:spid="_x0000_s1115" style="position:absolute;margin-left:25.4pt;margin-top:.7pt;width:218.45pt;height:16.3pt;z-index:251681792" coordsize="27743,2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">
                      <v:shape id="Text Box 122" o:spid="_x0000_s1116" type="#_x0000_t202" style="position:absolute;width:1244;height:17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" fillcolor="white [3201]" stroked="f" strokeweight=".5pt">
                        <v:textbox inset="0,0,0,0">
                          <w:txbxContent>
                            <w:p w14:paraId="40A38D62" w14:textId="77777777" w:rsidR="0045432F" w:rsidRPr="003E64D5" w:rsidRDefault="0045432F" w:rsidP="0045432F">
                              <w:r w:rsidRPr="003E64D5">
                                <w:t>1</w:t>
                              </w:r>
                            </w:p>
                            <w:p w14:paraId="5D73AE6F" w14:textId="77777777" w:rsidR="0045432F" w:rsidRPr="003E64D5" w:rsidRDefault="0045432F" w:rsidP="0045432F">
                              <w:r w:rsidRPr="003E64D5">
                                <w:t>disagree</w:t>
                              </w:r>
                            </w:p>
                          </w:txbxContent>
                        </v:textbox>
                      </v:shape>
                      <v:shape id="Text Box 123" o:spid="_x0000_s1117" type="#_x0000_t202" style="position:absolute;left:6338;width:1245;height:20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" fillcolor="white [3201]" stroked="f" strokeweight=".5pt">
                        <v:textbox inset="0,0,0,0">
                          <w:txbxContent>
                            <w:p w14:paraId="702433C9" w14:textId="77777777" w:rsidR="0045432F" w:rsidRDefault="0045432F" w:rsidP="0045432F">
                              <w:r>
                                <w:t>2</w:t>
                              </w:r>
                            </w:p>
                            <w:p w14:paraId="37E3A9AB" w14:textId="77777777" w:rsidR="0045432F" w:rsidRPr="003E64D5" w:rsidRDefault="0045432F" w:rsidP="0045432F">
                              <w:r>
                                <w:t>disagree</w:t>
                              </w:r>
                            </w:p>
                          </w:txbxContent>
                        </v:textbox>
                      </v:shape>
                      <v:shape id="Text Box 124" o:spid="_x0000_s1118" type="#_x0000_t202" style="position:absolute;left:12884;top:103;width:1143;height:19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" fillcolor="white [3201]" stroked="f" strokeweight=".5pt">
                        <v:textbox inset="0,0,0,0">
                          <w:txbxContent>
                            <w:p w14:paraId="3B7B0B78" w14:textId="77777777" w:rsidR="0045432F" w:rsidRDefault="0045432F" w:rsidP="0045432F">
                              <w:r>
                                <w:t>3</w:t>
                              </w:r>
                            </w:p>
                            <w:p w14:paraId="7A73D5EE" w14:textId="77777777" w:rsidR="0045432F" w:rsidRPr="003E64D5" w:rsidRDefault="0045432F" w:rsidP="0045432F">
                              <w:r>
                                <w:t>disagree</w:t>
                              </w:r>
                            </w:p>
                          </w:txbxContent>
                        </v:textbox>
                      </v:shape>
                      <v:shape id="Text Box 125" o:spid="_x0000_s1119" type="#_x0000_t202" style="position:absolute;left:19638;top:103;width:1143;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" fillcolor="white [3201]" stroked="f" strokeweight=".5pt">
                        <v:textbox inset="0,0,0,0">
                          <w:txbxContent>
                            <w:p w14:paraId="45ED90FD" w14:textId="77777777" w:rsidR="0045432F" w:rsidRDefault="0045432F" w:rsidP="0045432F">
                              <w:r>
                                <w:t>4</w:t>
                              </w:r>
                            </w:p>
                            <w:p w14:paraId="45E01D91" w14:textId="77777777" w:rsidR="0045432F" w:rsidRPr="003E64D5" w:rsidRDefault="0045432F" w:rsidP="0045432F">
                              <w:r>
                                <w:t>Disagree4</w:t>
                              </w:r>
                            </w:p>
                          </w:txbxContent>
                        </v:textbox>
                      </v:shape>
                      <v:shape id="Text Box 126" o:spid="_x0000_s1120" type="#_x0000_t202" style="position:absolute;left:26289;top:103;width:1454;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" fillcolor="white [3201]" stroked="f" strokeweight=".5pt">
                        <v:textbox inset="0,0,0,0">
                          <w:txbxContent>
                            <w:p w14:paraId="0BA0FE4E" w14:textId="77777777" w:rsidR="0045432F" w:rsidRDefault="0045432F" w:rsidP="0045432F">
                              <w:r>
                                <w:t>5</w:t>
                              </w:r>
                            </w:p>
                            <w:p w14:paraId="3A48A8EA" w14:textId="77777777" w:rsidR="0045432F" w:rsidRPr="003E64D5" w:rsidRDefault="0045432F" w:rsidP="0045432F">
                              <w:r>
                                <w:t>disagree</w:t>
                              </w:r>
                            </w:p>
                          </w:txbxContent>
                        </v:textbox>
                      </v:shape>
                    </v:group>
                  </w:pict>
                </mc:Fallback>
              </mc:AlternateContent>
            </w:r>
          </w:p>
          <w:p w14:paraId="6D0CDDF6" w14:textId="77777777" w:rsidR="0045432F" w:rsidRPr="00214D26" w:rsidRDefault="0045432F" w:rsidP="00BC6E3F">
            <w:pPr>
              <w:rPr>
                <w:color w:val="000000" w:themeColor="text1"/>
              </w:rPr>
            </w:pPr>
          </w:p>
          <w:tbl>
            <w:tblPr>
              <w:tblStyle w:val="TableGrid"/>
              <w:tblW w:w="5266" w:type="dxa"/>
              <w:tblLook w:val="04A0" w:firstRow="1" w:lastRow="0" w:firstColumn="1" w:lastColumn="0" w:noHBand="0" w:noVBand="1"/>
            </w:tblPr>
            <w:tblGrid>
              <w:gridCol w:w="1053"/>
              <w:gridCol w:w="1053"/>
              <w:gridCol w:w="1053"/>
              <w:gridCol w:w="1053"/>
              <w:gridCol w:w="1054"/>
            </w:tblGrid>
            <w:tr w:rsidR="0045432F" w:rsidRPr="00214D26" w14:paraId="6AC1F1ED" w14:textId="77777777" w:rsidTr="00BC6E3F">
              <w:trPr>
                <w:trHeight w:val="469"/>
              </w:trPr>
              <w:tc>
                <w:tcPr>
                  <w:tcW w:w="1053" w:type="dxa"/>
                </w:tcPr>
                <w:p w14:paraId="21AC09B9" w14:textId="77777777" w:rsidR="0045432F" w:rsidRPr="00214D26" w:rsidRDefault="0045432F" w:rsidP="00BC6E3F">
                  <w:pPr>
                    <w:rPr>
                      <w:color w:val="000000" w:themeColor="text1"/>
                    </w:rPr>
                  </w:pPr>
                </w:p>
              </w:tc>
              <w:tc>
                <w:tcPr>
                  <w:tcW w:w="1053" w:type="dxa"/>
                </w:tcPr>
                <w:p w14:paraId="5FFDD2A6" w14:textId="77777777" w:rsidR="0045432F" w:rsidRPr="00214D26" w:rsidRDefault="0045432F" w:rsidP="00BC6E3F">
                  <w:pPr>
                    <w:rPr>
                      <w:color w:val="000000" w:themeColor="text1"/>
                    </w:rPr>
                  </w:pPr>
                </w:p>
              </w:tc>
              <w:tc>
                <w:tcPr>
                  <w:tcW w:w="1053" w:type="dxa"/>
                </w:tcPr>
                <w:p w14:paraId="27871F58" w14:textId="77777777" w:rsidR="0045432F" w:rsidRPr="00214D26" w:rsidRDefault="0045432F" w:rsidP="00BC6E3F">
                  <w:pPr>
                    <w:rPr>
                      <w:color w:val="000000" w:themeColor="text1"/>
                    </w:rPr>
                  </w:pPr>
                </w:p>
              </w:tc>
              <w:tc>
                <w:tcPr>
                  <w:tcW w:w="1053" w:type="dxa"/>
                </w:tcPr>
                <w:p w14:paraId="05CA422C" w14:textId="77777777" w:rsidR="0045432F" w:rsidRPr="00214D26" w:rsidRDefault="0045432F" w:rsidP="00BC6E3F">
                  <w:pPr>
                    <w:rPr>
                      <w:color w:val="000000" w:themeColor="text1"/>
                    </w:rPr>
                  </w:pPr>
                </w:p>
              </w:tc>
              <w:tc>
                <w:tcPr>
                  <w:tcW w:w="1054" w:type="dxa"/>
                </w:tcPr>
                <w:p w14:paraId="3B59453C" w14:textId="77777777" w:rsidR="0045432F" w:rsidRPr="00214D26" w:rsidRDefault="0045432F" w:rsidP="00BC6E3F">
                  <w:pPr>
                    <w:rPr>
                      <w:color w:val="000000" w:themeColor="text1"/>
                    </w:rPr>
                  </w:pPr>
                </w:p>
              </w:tc>
            </w:tr>
          </w:tbl>
          <w:p w14:paraId="2D6AF6DA" w14:textId="77777777" w:rsidR="0045432F" w:rsidRPr="00214D26" w:rsidRDefault="0045432F" w:rsidP="00BC6E3F">
            <w:pPr>
              <w:rPr>
                <w:color w:val="000000" w:themeColor="text1"/>
              </w:rPr>
            </w:pPr>
            <w:r w:rsidRPr="00214D26">
              <w:rPr>
                <w:noProof/>
                <w:color w:val="000000" w:themeColor="text1"/>
              </w:rPr>
              <mc:AlternateContent>
                <mc:Choice Requires="wpg">
                  <w:drawing>
                    <wp:anchor distT="0" distB="0" distL="114300" distR="114300" simplePos="0" relativeHeight="251682816" behindDoc="0" locked="0" layoutInCell="1" allowOverlap="1" wp14:anchorId="493FCAC6" wp14:editId="2F52DC3B">
                      <wp:simplePos x="0" y="0"/>
                      <wp:positionH relativeFrom="column">
                        <wp:posOffset>328064</wp:posOffset>
                      </wp:positionH>
                      <wp:positionV relativeFrom="paragraph">
                        <wp:posOffset>3810</wp:posOffset>
                      </wp:positionV>
                      <wp:extent cx="2774315" cy="207010"/>
                      <wp:effectExtent l="0" t="0" r="0" b="0"/>
                      <wp:wrapNone/>
                      <wp:docPr id="127" name="Group 127"/>
                      <wp:cNvGraphicFramePr/>
                      <a:graphic xmlns:a="http://schemas.openxmlformats.org/drawingml/2006/main">
                        <a:graphicData uri="http://schemas.microsoft.com/office/word/2010/wordprocessingGroup">
                          <wpg:wgp>
                            <wpg:cNvGrpSpPr/>
                            <wpg:grpSpPr>
                              <a:xfrm>
                                <a:off x="0" y="0"/>
                                <a:ext cx="2774315" cy="207010"/>
                                <a:chOff x="0" y="0"/>
                                <a:chExt cx="2774315" cy="207241"/>
                              </a:xfrm>
                            </wpg:grpSpPr>
                            <wps:wsp>
                              <wps:cNvPr id="128" name="Text Box 128"/>
                              <wps:cNvSpPr txBox="1"/>
                              <wps:spPr>
                                <a:xfrm>
                                  <a:off x="0" y="0"/>
                                  <a:ext cx="124460" cy="176530"/>
                                </a:xfrm>
                                <a:prstGeom prst="rect">
                                  <a:avLst/>
                                </a:prstGeom>
                                <a:solidFill>
                                  <a:schemeClr val="lt1"/>
                                </a:solidFill>
                                <a:ln w="6350">
                                  <a:noFill/>
                                </a:ln>
                              </wps:spPr>
                              <wps:txbx>
                                <w:txbxContent>
                                  <w:p w14:paraId="55237A7F" w14:textId="77777777" w:rsidR="0045432F" w:rsidRPr="003E64D5" w:rsidRDefault="0045432F" w:rsidP="0045432F">
                                    <w:r w:rsidRPr="003E64D5">
                                      <w:t>1</w:t>
                                    </w:r>
                                  </w:p>
                                  <w:p w14:paraId="4D1F4A3B" w14:textId="77777777" w:rsidR="0045432F" w:rsidRPr="003E64D5" w:rsidRDefault="0045432F" w:rsidP="0045432F">
                                    <w:r w:rsidRPr="003E64D5">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29" name="Text Box 129"/>
                              <wps:cNvSpPr txBox="1"/>
                              <wps:spPr>
                                <a:xfrm>
                                  <a:off x="633845" y="0"/>
                                  <a:ext cx="124460" cy="207010"/>
                                </a:xfrm>
                                <a:prstGeom prst="rect">
                                  <a:avLst/>
                                </a:prstGeom>
                                <a:solidFill>
                                  <a:schemeClr val="lt1"/>
                                </a:solidFill>
                                <a:ln w="6350">
                                  <a:noFill/>
                                </a:ln>
                              </wps:spPr>
                              <wps:txbx>
                                <w:txbxContent>
                                  <w:p w14:paraId="05EAC7B2" w14:textId="77777777" w:rsidR="0045432F" w:rsidRDefault="0045432F" w:rsidP="0045432F">
                                    <w:r>
                                      <w:t>2</w:t>
                                    </w:r>
                                  </w:p>
                                  <w:p w14:paraId="1AFB9BB5"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30" name="Text Box 130"/>
                              <wps:cNvSpPr txBox="1"/>
                              <wps:spPr>
                                <a:xfrm>
                                  <a:off x="1288473" y="10391"/>
                                  <a:ext cx="114300" cy="196850"/>
                                </a:xfrm>
                                <a:prstGeom prst="rect">
                                  <a:avLst/>
                                </a:prstGeom>
                                <a:solidFill>
                                  <a:schemeClr val="lt1"/>
                                </a:solidFill>
                                <a:ln w="6350">
                                  <a:noFill/>
                                </a:ln>
                              </wps:spPr>
                              <wps:txbx>
                                <w:txbxContent>
                                  <w:p w14:paraId="79FA4AA9" w14:textId="77777777" w:rsidR="0045432F" w:rsidRDefault="0045432F" w:rsidP="0045432F">
                                    <w:r>
                                      <w:t>3</w:t>
                                    </w:r>
                                  </w:p>
                                  <w:p w14:paraId="120F2989"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31" name="Text Box 131"/>
                              <wps:cNvSpPr txBox="1"/>
                              <wps:spPr>
                                <a:xfrm>
                                  <a:off x="1963882" y="10391"/>
                                  <a:ext cx="114300" cy="176530"/>
                                </a:xfrm>
                                <a:prstGeom prst="rect">
                                  <a:avLst/>
                                </a:prstGeom>
                                <a:solidFill>
                                  <a:schemeClr val="lt1"/>
                                </a:solidFill>
                                <a:ln w="6350">
                                  <a:noFill/>
                                </a:ln>
                              </wps:spPr>
                              <wps:txbx>
                                <w:txbxContent>
                                  <w:p w14:paraId="5E3BBE59" w14:textId="77777777" w:rsidR="0045432F" w:rsidRDefault="0045432F" w:rsidP="0045432F">
                                    <w:r>
                                      <w:t>4</w:t>
                                    </w:r>
                                  </w:p>
                                  <w:p w14:paraId="350232BA" w14:textId="77777777" w:rsidR="0045432F" w:rsidRPr="003E64D5" w:rsidRDefault="0045432F" w:rsidP="0045432F">
                                    <w:r>
                                      <w:t>Disagree4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32" name="Text Box 132"/>
                              <wps:cNvSpPr txBox="1"/>
                              <wps:spPr>
                                <a:xfrm>
                                  <a:off x="2628900" y="10391"/>
                                  <a:ext cx="145415" cy="176530"/>
                                </a:xfrm>
                                <a:prstGeom prst="rect">
                                  <a:avLst/>
                                </a:prstGeom>
                                <a:solidFill>
                                  <a:schemeClr val="lt1"/>
                                </a:solidFill>
                                <a:ln w="6350">
                                  <a:noFill/>
                                </a:ln>
                              </wps:spPr>
                              <wps:txbx>
                                <w:txbxContent>
                                  <w:p w14:paraId="0CBC8A74" w14:textId="77777777" w:rsidR="0045432F" w:rsidRDefault="0045432F" w:rsidP="0045432F">
                                    <w:r>
                                      <w:t>5</w:t>
                                    </w:r>
                                  </w:p>
                                  <w:p w14:paraId="38184122"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493FCAC6" id="Group 127" o:spid="_x0000_s1121" style="position:absolute;margin-left:25.85pt;margin-top:.3pt;width:218.45pt;height:16.3pt;z-index:251682816" coordsize="27743,2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">
                      <v:shape id="Text Box 128" o:spid="_x0000_s1122" type="#_x0000_t202" style="position:absolute;width:1244;height:17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" fillcolor="white [3201]" stroked="f" strokeweight=".5pt">
                        <v:textbox inset="0,0,0,0">
                          <w:txbxContent>
                            <w:p w14:paraId="55237A7F" w14:textId="77777777" w:rsidR="0045432F" w:rsidRPr="003E64D5" w:rsidRDefault="0045432F" w:rsidP="0045432F">
                              <w:r w:rsidRPr="003E64D5">
                                <w:t>1</w:t>
                              </w:r>
                            </w:p>
                            <w:p w14:paraId="4D1F4A3B" w14:textId="77777777" w:rsidR="0045432F" w:rsidRPr="003E64D5" w:rsidRDefault="0045432F" w:rsidP="0045432F">
                              <w:r w:rsidRPr="003E64D5">
                                <w:t>disagree</w:t>
                              </w:r>
                            </w:p>
                          </w:txbxContent>
                        </v:textbox>
                      </v:shape>
                      <v:shape id="Text Box 129" o:spid="_x0000_s1123" type="#_x0000_t202" style="position:absolute;left:6338;width:1245;height:20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" fillcolor="white [3201]" stroked="f" strokeweight=".5pt">
                        <v:textbox inset="0,0,0,0">
                          <w:txbxContent>
                            <w:p w14:paraId="05EAC7B2" w14:textId="77777777" w:rsidR="0045432F" w:rsidRDefault="0045432F" w:rsidP="0045432F">
                              <w:r>
                                <w:t>2</w:t>
                              </w:r>
                            </w:p>
                            <w:p w14:paraId="1AFB9BB5" w14:textId="77777777" w:rsidR="0045432F" w:rsidRPr="003E64D5" w:rsidRDefault="0045432F" w:rsidP="0045432F">
                              <w:r>
                                <w:t>disagree</w:t>
                              </w:r>
                            </w:p>
                          </w:txbxContent>
                        </v:textbox>
                      </v:shape>
                      <v:shape id="Text Box 130" o:spid="_x0000_s1124" type="#_x0000_t202" style="position:absolute;left:12884;top:103;width:1143;height:19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" fillcolor="white [3201]" stroked="f" strokeweight=".5pt">
                        <v:textbox inset="0,0,0,0">
                          <w:txbxContent>
                            <w:p w14:paraId="79FA4AA9" w14:textId="77777777" w:rsidR="0045432F" w:rsidRDefault="0045432F" w:rsidP="0045432F">
                              <w:r>
                                <w:t>3</w:t>
                              </w:r>
                            </w:p>
                            <w:p w14:paraId="120F2989" w14:textId="77777777" w:rsidR="0045432F" w:rsidRPr="003E64D5" w:rsidRDefault="0045432F" w:rsidP="0045432F">
                              <w:r>
                                <w:t>disagree</w:t>
                              </w:r>
                            </w:p>
                          </w:txbxContent>
                        </v:textbox>
                      </v:shape>
                      <v:shape id="Text Box 131" o:spid="_x0000_s1125" type="#_x0000_t202" style="position:absolute;left:19638;top:103;width:1143;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" fillcolor="white [3201]" stroked="f" strokeweight=".5pt">
                        <v:textbox inset="0,0,0,0">
                          <w:txbxContent>
                            <w:p w14:paraId="5E3BBE59" w14:textId="77777777" w:rsidR="0045432F" w:rsidRDefault="0045432F" w:rsidP="0045432F">
                              <w:r>
                                <w:t>4</w:t>
                              </w:r>
                            </w:p>
                            <w:p w14:paraId="350232BA" w14:textId="77777777" w:rsidR="0045432F" w:rsidRPr="003E64D5" w:rsidRDefault="0045432F" w:rsidP="0045432F">
                              <w:r>
                                <w:t>Disagree4</w:t>
                              </w:r>
                            </w:p>
                          </w:txbxContent>
                        </v:textbox>
                      </v:shape>
                      <v:shape id="Text Box 132" o:spid="_x0000_s1126" type="#_x0000_t202" style="position:absolute;left:26289;top:103;width:1454;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" fillcolor="white [3201]" stroked="f" strokeweight=".5pt">
                        <v:textbox inset="0,0,0,0">
                          <w:txbxContent>
                            <w:p w14:paraId="0CBC8A74" w14:textId="77777777" w:rsidR="0045432F" w:rsidRDefault="0045432F" w:rsidP="0045432F">
                              <w:r>
                                <w:t>5</w:t>
                              </w:r>
                            </w:p>
                            <w:p w14:paraId="38184122" w14:textId="77777777" w:rsidR="0045432F" w:rsidRPr="003E64D5" w:rsidRDefault="0045432F" w:rsidP="0045432F">
                              <w:r>
                                <w:t>disagree</w:t>
                              </w:r>
                            </w:p>
                          </w:txbxContent>
                        </v:textbox>
                      </v:shape>
                    </v:group>
                  </w:pict>
                </mc:Fallback>
              </mc:AlternateContent>
            </w:r>
          </w:p>
          <w:p w14:paraId="7B8CD64B" w14:textId="77777777" w:rsidR="0045432F" w:rsidRPr="00214D26" w:rsidRDefault="0045432F" w:rsidP="00BC6E3F">
            <w:pPr>
              <w:rPr>
                <w:color w:val="000000" w:themeColor="text1"/>
              </w:rPr>
            </w:pPr>
          </w:p>
          <w:tbl>
            <w:tblPr>
              <w:tblStyle w:val="TableGrid"/>
              <w:tblW w:w="5266" w:type="dxa"/>
              <w:tblLook w:val="04A0" w:firstRow="1" w:lastRow="0" w:firstColumn="1" w:lastColumn="0" w:noHBand="0" w:noVBand="1"/>
            </w:tblPr>
            <w:tblGrid>
              <w:gridCol w:w="1053"/>
              <w:gridCol w:w="1053"/>
              <w:gridCol w:w="1053"/>
              <w:gridCol w:w="1053"/>
              <w:gridCol w:w="1054"/>
            </w:tblGrid>
            <w:tr w:rsidR="0045432F" w:rsidRPr="00214D26" w14:paraId="18F1E9DF" w14:textId="77777777" w:rsidTr="00BC6E3F">
              <w:trPr>
                <w:trHeight w:val="469"/>
              </w:trPr>
              <w:tc>
                <w:tcPr>
                  <w:tcW w:w="1053" w:type="dxa"/>
                </w:tcPr>
                <w:p w14:paraId="6505F7ED" w14:textId="77777777" w:rsidR="0045432F" w:rsidRPr="00214D26" w:rsidRDefault="0045432F" w:rsidP="00BC6E3F">
                  <w:pPr>
                    <w:rPr>
                      <w:color w:val="000000" w:themeColor="text1"/>
                    </w:rPr>
                  </w:pPr>
                </w:p>
              </w:tc>
              <w:tc>
                <w:tcPr>
                  <w:tcW w:w="1053" w:type="dxa"/>
                </w:tcPr>
                <w:p w14:paraId="31052287" w14:textId="77777777" w:rsidR="0045432F" w:rsidRPr="00214D26" w:rsidRDefault="0045432F" w:rsidP="00BC6E3F">
                  <w:pPr>
                    <w:rPr>
                      <w:color w:val="000000" w:themeColor="text1"/>
                    </w:rPr>
                  </w:pPr>
                </w:p>
              </w:tc>
              <w:tc>
                <w:tcPr>
                  <w:tcW w:w="1053" w:type="dxa"/>
                </w:tcPr>
                <w:p w14:paraId="2D0A704F" w14:textId="77777777" w:rsidR="0045432F" w:rsidRPr="00214D26" w:rsidRDefault="0045432F" w:rsidP="00BC6E3F">
                  <w:pPr>
                    <w:rPr>
                      <w:color w:val="000000" w:themeColor="text1"/>
                    </w:rPr>
                  </w:pPr>
                </w:p>
              </w:tc>
              <w:tc>
                <w:tcPr>
                  <w:tcW w:w="1053" w:type="dxa"/>
                </w:tcPr>
                <w:p w14:paraId="04834352" w14:textId="77777777" w:rsidR="0045432F" w:rsidRPr="00214D26" w:rsidRDefault="0045432F" w:rsidP="00BC6E3F">
                  <w:pPr>
                    <w:rPr>
                      <w:color w:val="000000" w:themeColor="text1"/>
                    </w:rPr>
                  </w:pPr>
                </w:p>
              </w:tc>
              <w:tc>
                <w:tcPr>
                  <w:tcW w:w="1054" w:type="dxa"/>
                </w:tcPr>
                <w:p w14:paraId="3ABA523E" w14:textId="77777777" w:rsidR="0045432F" w:rsidRPr="00214D26" w:rsidRDefault="0045432F" w:rsidP="00BC6E3F">
                  <w:pPr>
                    <w:rPr>
                      <w:color w:val="000000" w:themeColor="text1"/>
                    </w:rPr>
                  </w:pPr>
                </w:p>
              </w:tc>
            </w:tr>
          </w:tbl>
          <w:p w14:paraId="13A5BF38" w14:textId="77777777" w:rsidR="0045432F" w:rsidRPr="00214D26" w:rsidRDefault="0045432F" w:rsidP="00BC6E3F">
            <w:pPr>
              <w:rPr>
                <w:color w:val="000000" w:themeColor="text1"/>
              </w:rPr>
            </w:pPr>
            <w:r w:rsidRPr="00214D26">
              <w:rPr>
                <w:noProof/>
                <w:color w:val="000000" w:themeColor="text1"/>
              </w:rPr>
              <mc:AlternateContent>
                <mc:Choice Requires="wpg">
                  <w:drawing>
                    <wp:anchor distT="0" distB="0" distL="114300" distR="114300" simplePos="0" relativeHeight="251683840" behindDoc="0" locked="0" layoutInCell="1" allowOverlap="1" wp14:anchorId="18D79628" wp14:editId="21A84464">
                      <wp:simplePos x="0" y="0"/>
                      <wp:positionH relativeFrom="column">
                        <wp:posOffset>308841</wp:posOffset>
                      </wp:positionH>
                      <wp:positionV relativeFrom="paragraph">
                        <wp:posOffset>5080</wp:posOffset>
                      </wp:positionV>
                      <wp:extent cx="2774315" cy="207010"/>
                      <wp:effectExtent l="0" t="0" r="0" b="0"/>
                      <wp:wrapNone/>
                      <wp:docPr id="133" name="Group 133"/>
                      <wp:cNvGraphicFramePr/>
                      <a:graphic xmlns:a="http://schemas.openxmlformats.org/drawingml/2006/main">
                        <a:graphicData uri="http://schemas.microsoft.com/office/word/2010/wordprocessingGroup">
                          <wpg:wgp>
                            <wpg:cNvGrpSpPr/>
                            <wpg:grpSpPr>
                              <a:xfrm>
                                <a:off x="0" y="0"/>
                                <a:ext cx="2774315" cy="207010"/>
                                <a:chOff x="0" y="0"/>
                                <a:chExt cx="2774315" cy="207241"/>
                              </a:xfrm>
                            </wpg:grpSpPr>
                            <wps:wsp>
                              <wps:cNvPr id="134" name="Text Box 134"/>
                              <wps:cNvSpPr txBox="1"/>
                              <wps:spPr>
                                <a:xfrm>
                                  <a:off x="0" y="0"/>
                                  <a:ext cx="124460" cy="176530"/>
                                </a:xfrm>
                                <a:prstGeom prst="rect">
                                  <a:avLst/>
                                </a:prstGeom>
                                <a:solidFill>
                                  <a:schemeClr val="lt1"/>
                                </a:solidFill>
                                <a:ln w="6350">
                                  <a:noFill/>
                                </a:ln>
                              </wps:spPr>
                              <wps:txbx>
                                <w:txbxContent>
                                  <w:p w14:paraId="0BB8660C" w14:textId="77777777" w:rsidR="0045432F" w:rsidRPr="003E64D5" w:rsidRDefault="0045432F" w:rsidP="0045432F">
                                    <w:r w:rsidRPr="003E64D5">
                                      <w:t>1</w:t>
                                    </w:r>
                                  </w:p>
                                  <w:p w14:paraId="3C2F8B70" w14:textId="77777777" w:rsidR="0045432F" w:rsidRPr="003E64D5" w:rsidRDefault="0045432F" w:rsidP="0045432F">
                                    <w:r w:rsidRPr="003E64D5">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35" name="Text Box 135"/>
                              <wps:cNvSpPr txBox="1"/>
                              <wps:spPr>
                                <a:xfrm>
                                  <a:off x="633845" y="0"/>
                                  <a:ext cx="124460" cy="207010"/>
                                </a:xfrm>
                                <a:prstGeom prst="rect">
                                  <a:avLst/>
                                </a:prstGeom>
                                <a:solidFill>
                                  <a:schemeClr val="lt1"/>
                                </a:solidFill>
                                <a:ln w="6350">
                                  <a:noFill/>
                                </a:ln>
                              </wps:spPr>
                              <wps:txbx>
                                <w:txbxContent>
                                  <w:p w14:paraId="6ABEAB65" w14:textId="77777777" w:rsidR="0045432F" w:rsidRDefault="0045432F" w:rsidP="0045432F">
                                    <w:r>
                                      <w:t>2</w:t>
                                    </w:r>
                                  </w:p>
                                  <w:p w14:paraId="2FC22A4B"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36" name="Text Box 136"/>
                              <wps:cNvSpPr txBox="1"/>
                              <wps:spPr>
                                <a:xfrm>
                                  <a:off x="1288473" y="10391"/>
                                  <a:ext cx="114300" cy="196850"/>
                                </a:xfrm>
                                <a:prstGeom prst="rect">
                                  <a:avLst/>
                                </a:prstGeom>
                                <a:solidFill>
                                  <a:schemeClr val="lt1"/>
                                </a:solidFill>
                                <a:ln w="6350">
                                  <a:noFill/>
                                </a:ln>
                              </wps:spPr>
                              <wps:txbx>
                                <w:txbxContent>
                                  <w:p w14:paraId="32370F1E" w14:textId="77777777" w:rsidR="0045432F" w:rsidRDefault="0045432F" w:rsidP="0045432F">
                                    <w:r>
                                      <w:t>3</w:t>
                                    </w:r>
                                  </w:p>
                                  <w:p w14:paraId="054BBD35"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37" name="Text Box 137"/>
                              <wps:cNvSpPr txBox="1"/>
                              <wps:spPr>
                                <a:xfrm>
                                  <a:off x="1963882" y="10391"/>
                                  <a:ext cx="114300" cy="176530"/>
                                </a:xfrm>
                                <a:prstGeom prst="rect">
                                  <a:avLst/>
                                </a:prstGeom>
                                <a:solidFill>
                                  <a:schemeClr val="lt1"/>
                                </a:solidFill>
                                <a:ln w="6350">
                                  <a:noFill/>
                                </a:ln>
                              </wps:spPr>
                              <wps:txbx>
                                <w:txbxContent>
                                  <w:p w14:paraId="1568CE7C" w14:textId="77777777" w:rsidR="0045432F" w:rsidRDefault="0045432F" w:rsidP="0045432F">
                                    <w:r>
                                      <w:t>4</w:t>
                                    </w:r>
                                  </w:p>
                                  <w:p w14:paraId="70C616F4" w14:textId="77777777" w:rsidR="0045432F" w:rsidRPr="003E64D5" w:rsidRDefault="0045432F" w:rsidP="0045432F">
                                    <w:r>
                                      <w:t>Disagree4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38" name="Text Box 138"/>
                              <wps:cNvSpPr txBox="1"/>
                              <wps:spPr>
                                <a:xfrm>
                                  <a:off x="2628900" y="10391"/>
                                  <a:ext cx="145415" cy="176530"/>
                                </a:xfrm>
                                <a:prstGeom prst="rect">
                                  <a:avLst/>
                                </a:prstGeom>
                                <a:solidFill>
                                  <a:schemeClr val="lt1"/>
                                </a:solidFill>
                                <a:ln w="6350">
                                  <a:noFill/>
                                </a:ln>
                              </wps:spPr>
                              <wps:txbx>
                                <w:txbxContent>
                                  <w:p w14:paraId="081DAB35" w14:textId="77777777" w:rsidR="0045432F" w:rsidRDefault="0045432F" w:rsidP="0045432F">
                                    <w:r>
                                      <w:t>5</w:t>
                                    </w:r>
                                  </w:p>
                                  <w:p w14:paraId="753DBFAE"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18D79628" id="Group 133" o:spid="_x0000_s1127" style="position:absolute;margin-left:24.3pt;margin-top:.4pt;width:218.45pt;height:16.3pt;z-index:251683840" coordsize="27743,2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">
                      <v:shape id="Text Box 134" o:spid="_x0000_s1128" type="#_x0000_t202" style="position:absolute;width:1244;height:17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" fillcolor="white [3201]" stroked="f" strokeweight=".5pt">
                        <v:textbox inset="0,0,0,0">
                          <w:txbxContent>
                            <w:p w14:paraId="0BB8660C" w14:textId="77777777" w:rsidR="0045432F" w:rsidRPr="003E64D5" w:rsidRDefault="0045432F" w:rsidP="0045432F">
                              <w:r w:rsidRPr="003E64D5">
                                <w:t>1</w:t>
                              </w:r>
                            </w:p>
                            <w:p w14:paraId="3C2F8B70" w14:textId="77777777" w:rsidR="0045432F" w:rsidRPr="003E64D5" w:rsidRDefault="0045432F" w:rsidP="0045432F">
                              <w:r w:rsidRPr="003E64D5">
                                <w:t>disagree</w:t>
                              </w:r>
                            </w:p>
                          </w:txbxContent>
                        </v:textbox>
                      </v:shape>
                      <v:shape id="Text Box 135" o:spid="_x0000_s1129" type="#_x0000_t202" style="position:absolute;left:6338;width:1245;height:20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" fillcolor="white [3201]" stroked="f" strokeweight=".5pt">
                        <v:textbox inset="0,0,0,0">
                          <w:txbxContent>
                            <w:p w14:paraId="6ABEAB65" w14:textId="77777777" w:rsidR="0045432F" w:rsidRDefault="0045432F" w:rsidP="0045432F">
                              <w:r>
                                <w:t>2</w:t>
                              </w:r>
                            </w:p>
                            <w:p w14:paraId="2FC22A4B" w14:textId="77777777" w:rsidR="0045432F" w:rsidRPr="003E64D5" w:rsidRDefault="0045432F" w:rsidP="0045432F">
                              <w:r>
                                <w:t>disagree</w:t>
                              </w:r>
                            </w:p>
                          </w:txbxContent>
                        </v:textbox>
                      </v:shape>
                      <v:shape id="Text Box 136" o:spid="_x0000_s1130" type="#_x0000_t202" style="position:absolute;left:12884;top:103;width:1143;height:19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" fillcolor="white [3201]" stroked="f" strokeweight=".5pt">
                        <v:textbox inset="0,0,0,0">
                          <w:txbxContent>
                            <w:p w14:paraId="32370F1E" w14:textId="77777777" w:rsidR="0045432F" w:rsidRDefault="0045432F" w:rsidP="0045432F">
                              <w:r>
                                <w:t>3</w:t>
                              </w:r>
                            </w:p>
                            <w:p w14:paraId="054BBD35" w14:textId="77777777" w:rsidR="0045432F" w:rsidRPr="003E64D5" w:rsidRDefault="0045432F" w:rsidP="0045432F">
                              <w:r>
                                <w:t>disagree</w:t>
                              </w:r>
                            </w:p>
                          </w:txbxContent>
                        </v:textbox>
                      </v:shape>
                      <v:shape id="Text Box 137" o:spid="_x0000_s1131" type="#_x0000_t202" style="position:absolute;left:19638;top:103;width:1143;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" fillcolor="white [3201]" stroked="f" strokeweight=".5pt">
                        <v:textbox inset="0,0,0,0">
                          <w:txbxContent>
                            <w:p w14:paraId="1568CE7C" w14:textId="77777777" w:rsidR="0045432F" w:rsidRDefault="0045432F" w:rsidP="0045432F">
                              <w:r>
                                <w:t>4</w:t>
                              </w:r>
                            </w:p>
                            <w:p w14:paraId="70C616F4" w14:textId="77777777" w:rsidR="0045432F" w:rsidRPr="003E64D5" w:rsidRDefault="0045432F" w:rsidP="0045432F">
                              <w:r>
                                <w:t>Disagree4</w:t>
                              </w:r>
                            </w:p>
                          </w:txbxContent>
                        </v:textbox>
                      </v:shape>
                      <v:shape id="Text Box 138" o:spid="_x0000_s1132" type="#_x0000_t202" style="position:absolute;left:26289;top:103;width:1454;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" fillcolor="white [3201]" stroked="f" strokeweight=".5pt">
                        <v:textbox inset="0,0,0,0">
                          <w:txbxContent>
                            <w:p w14:paraId="081DAB35" w14:textId="77777777" w:rsidR="0045432F" w:rsidRDefault="0045432F" w:rsidP="0045432F">
                              <w:r>
                                <w:t>5</w:t>
                              </w:r>
                            </w:p>
                            <w:p w14:paraId="753DBFAE" w14:textId="77777777" w:rsidR="0045432F" w:rsidRPr="003E64D5" w:rsidRDefault="0045432F" w:rsidP="0045432F">
                              <w:r>
                                <w:t>disagree</w:t>
                              </w:r>
                            </w:p>
                          </w:txbxContent>
                        </v:textbox>
                      </v:shape>
                    </v:group>
                  </w:pict>
                </mc:Fallback>
              </mc:AlternateContent>
            </w:r>
          </w:p>
          <w:p w14:paraId="58A58B74" w14:textId="77777777" w:rsidR="0045432F" w:rsidRPr="00214D26" w:rsidRDefault="0045432F" w:rsidP="00BC6E3F">
            <w:pPr>
              <w:rPr>
                <w:color w:val="000000" w:themeColor="text1"/>
              </w:rPr>
            </w:pPr>
          </w:p>
          <w:p w14:paraId="61E3BF40" w14:textId="77777777" w:rsidR="0045432F" w:rsidRPr="00214D26" w:rsidRDefault="0045432F" w:rsidP="00BC6E3F">
            <w:pPr>
              <w:rPr>
                <w:color w:val="000000" w:themeColor="text1"/>
              </w:rPr>
            </w:pPr>
          </w:p>
          <w:tbl>
            <w:tblPr>
              <w:tblStyle w:val="TableGrid"/>
              <w:tblW w:w="5266" w:type="dxa"/>
              <w:tblLook w:val="04A0" w:firstRow="1" w:lastRow="0" w:firstColumn="1" w:lastColumn="0" w:noHBand="0" w:noVBand="1"/>
            </w:tblPr>
            <w:tblGrid>
              <w:gridCol w:w="1053"/>
              <w:gridCol w:w="1053"/>
              <w:gridCol w:w="1053"/>
              <w:gridCol w:w="1053"/>
              <w:gridCol w:w="1054"/>
            </w:tblGrid>
            <w:tr w:rsidR="0045432F" w:rsidRPr="00214D26" w14:paraId="599AA3F7" w14:textId="77777777" w:rsidTr="00BC6E3F">
              <w:trPr>
                <w:trHeight w:val="469"/>
              </w:trPr>
              <w:tc>
                <w:tcPr>
                  <w:tcW w:w="1053" w:type="dxa"/>
                </w:tcPr>
                <w:p w14:paraId="792CD97B" w14:textId="77777777" w:rsidR="0045432F" w:rsidRPr="00214D26" w:rsidRDefault="0045432F" w:rsidP="00BC6E3F">
                  <w:pPr>
                    <w:rPr>
                      <w:color w:val="000000" w:themeColor="text1"/>
                    </w:rPr>
                  </w:pPr>
                </w:p>
              </w:tc>
              <w:tc>
                <w:tcPr>
                  <w:tcW w:w="1053" w:type="dxa"/>
                </w:tcPr>
                <w:p w14:paraId="48A03EB7" w14:textId="77777777" w:rsidR="0045432F" w:rsidRPr="00214D26" w:rsidRDefault="0045432F" w:rsidP="00BC6E3F">
                  <w:pPr>
                    <w:rPr>
                      <w:color w:val="000000" w:themeColor="text1"/>
                    </w:rPr>
                  </w:pPr>
                </w:p>
              </w:tc>
              <w:tc>
                <w:tcPr>
                  <w:tcW w:w="1053" w:type="dxa"/>
                </w:tcPr>
                <w:p w14:paraId="4692D636" w14:textId="77777777" w:rsidR="0045432F" w:rsidRPr="00214D26" w:rsidRDefault="0045432F" w:rsidP="00BC6E3F">
                  <w:pPr>
                    <w:rPr>
                      <w:color w:val="000000" w:themeColor="text1"/>
                    </w:rPr>
                  </w:pPr>
                </w:p>
              </w:tc>
              <w:tc>
                <w:tcPr>
                  <w:tcW w:w="1053" w:type="dxa"/>
                </w:tcPr>
                <w:p w14:paraId="0A30A665" w14:textId="77777777" w:rsidR="0045432F" w:rsidRPr="00214D26" w:rsidRDefault="0045432F" w:rsidP="00BC6E3F">
                  <w:pPr>
                    <w:rPr>
                      <w:color w:val="000000" w:themeColor="text1"/>
                    </w:rPr>
                  </w:pPr>
                </w:p>
              </w:tc>
              <w:tc>
                <w:tcPr>
                  <w:tcW w:w="1054" w:type="dxa"/>
                </w:tcPr>
                <w:p w14:paraId="076C1CD4" w14:textId="77777777" w:rsidR="0045432F" w:rsidRPr="00214D26" w:rsidRDefault="0045432F" w:rsidP="00BC6E3F">
                  <w:pPr>
                    <w:rPr>
                      <w:color w:val="000000" w:themeColor="text1"/>
                    </w:rPr>
                  </w:pPr>
                </w:p>
              </w:tc>
            </w:tr>
          </w:tbl>
          <w:p w14:paraId="1C91285A" w14:textId="77777777" w:rsidR="0045432F" w:rsidRPr="00214D26" w:rsidRDefault="0045432F" w:rsidP="00BC6E3F">
            <w:pPr>
              <w:rPr>
                <w:color w:val="000000" w:themeColor="text1"/>
              </w:rPr>
            </w:pPr>
            <w:r w:rsidRPr="00214D26">
              <w:rPr>
                <w:noProof/>
                <w:color w:val="000000" w:themeColor="text1"/>
              </w:rPr>
              <mc:AlternateContent>
                <mc:Choice Requires="wpg">
                  <w:drawing>
                    <wp:anchor distT="0" distB="0" distL="114300" distR="114300" simplePos="0" relativeHeight="251684864" behindDoc="0" locked="0" layoutInCell="1" allowOverlap="1" wp14:anchorId="4F546B39" wp14:editId="74A23AB4">
                      <wp:simplePos x="0" y="0"/>
                      <wp:positionH relativeFrom="column">
                        <wp:posOffset>317269</wp:posOffset>
                      </wp:positionH>
                      <wp:positionV relativeFrom="paragraph">
                        <wp:posOffset>5080</wp:posOffset>
                      </wp:positionV>
                      <wp:extent cx="2774315" cy="207010"/>
                      <wp:effectExtent l="0" t="0" r="0" b="0"/>
                      <wp:wrapNone/>
                      <wp:docPr id="139" name="Group 139"/>
                      <wp:cNvGraphicFramePr/>
                      <a:graphic xmlns:a="http://schemas.openxmlformats.org/drawingml/2006/main">
                        <a:graphicData uri="http://schemas.microsoft.com/office/word/2010/wordprocessingGroup">
                          <wpg:wgp>
                            <wpg:cNvGrpSpPr/>
                            <wpg:grpSpPr>
                              <a:xfrm>
                                <a:off x="0" y="0"/>
                                <a:ext cx="2774315" cy="207010"/>
                                <a:chOff x="0" y="0"/>
                                <a:chExt cx="2774315" cy="207241"/>
                              </a:xfrm>
                            </wpg:grpSpPr>
                            <wps:wsp>
                              <wps:cNvPr id="140" name="Text Box 140"/>
                              <wps:cNvSpPr txBox="1"/>
                              <wps:spPr>
                                <a:xfrm>
                                  <a:off x="0" y="0"/>
                                  <a:ext cx="124460" cy="176530"/>
                                </a:xfrm>
                                <a:prstGeom prst="rect">
                                  <a:avLst/>
                                </a:prstGeom>
                                <a:solidFill>
                                  <a:schemeClr val="lt1"/>
                                </a:solidFill>
                                <a:ln w="6350">
                                  <a:noFill/>
                                </a:ln>
                              </wps:spPr>
                              <wps:txbx>
                                <w:txbxContent>
                                  <w:p w14:paraId="697EF39A" w14:textId="77777777" w:rsidR="0045432F" w:rsidRPr="003E64D5" w:rsidRDefault="0045432F" w:rsidP="0045432F">
                                    <w:r w:rsidRPr="003E64D5">
                                      <w:t>1</w:t>
                                    </w:r>
                                  </w:p>
                                  <w:p w14:paraId="46543B4E" w14:textId="77777777" w:rsidR="0045432F" w:rsidRPr="003E64D5" w:rsidRDefault="0045432F" w:rsidP="0045432F">
                                    <w:r w:rsidRPr="003E64D5">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41" name="Text Box 141"/>
                              <wps:cNvSpPr txBox="1"/>
                              <wps:spPr>
                                <a:xfrm>
                                  <a:off x="633845" y="0"/>
                                  <a:ext cx="124460" cy="207010"/>
                                </a:xfrm>
                                <a:prstGeom prst="rect">
                                  <a:avLst/>
                                </a:prstGeom>
                                <a:solidFill>
                                  <a:schemeClr val="lt1"/>
                                </a:solidFill>
                                <a:ln w="6350">
                                  <a:noFill/>
                                </a:ln>
                              </wps:spPr>
                              <wps:txbx>
                                <w:txbxContent>
                                  <w:p w14:paraId="01CF602F" w14:textId="77777777" w:rsidR="0045432F" w:rsidRDefault="0045432F" w:rsidP="0045432F">
                                    <w:r>
                                      <w:t>2</w:t>
                                    </w:r>
                                  </w:p>
                                  <w:p w14:paraId="0BA98D2C"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42" name="Text Box 142"/>
                              <wps:cNvSpPr txBox="1"/>
                              <wps:spPr>
                                <a:xfrm>
                                  <a:off x="1288473" y="10391"/>
                                  <a:ext cx="114300" cy="196850"/>
                                </a:xfrm>
                                <a:prstGeom prst="rect">
                                  <a:avLst/>
                                </a:prstGeom>
                                <a:solidFill>
                                  <a:schemeClr val="lt1"/>
                                </a:solidFill>
                                <a:ln w="6350">
                                  <a:noFill/>
                                </a:ln>
                              </wps:spPr>
                              <wps:txbx>
                                <w:txbxContent>
                                  <w:p w14:paraId="547342F1" w14:textId="77777777" w:rsidR="0045432F" w:rsidRDefault="0045432F" w:rsidP="0045432F">
                                    <w:r>
                                      <w:t>3</w:t>
                                    </w:r>
                                  </w:p>
                                  <w:p w14:paraId="64DBE9A0"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43" name="Text Box 143"/>
                              <wps:cNvSpPr txBox="1"/>
                              <wps:spPr>
                                <a:xfrm>
                                  <a:off x="1963882" y="10391"/>
                                  <a:ext cx="114300" cy="176530"/>
                                </a:xfrm>
                                <a:prstGeom prst="rect">
                                  <a:avLst/>
                                </a:prstGeom>
                                <a:solidFill>
                                  <a:schemeClr val="lt1"/>
                                </a:solidFill>
                                <a:ln w="6350">
                                  <a:noFill/>
                                </a:ln>
                              </wps:spPr>
                              <wps:txbx>
                                <w:txbxContent>
                                  <w:p w14:paraId="558A1FC0" w14:textId="77777777" w:rsidR="0045432F" w:rsidRDefault="0045432F" w:rsidP="0045432F">
                                    <w:r>
                                      <w:t>4</w:t>
                                    </w:r>
                                  </w:p>
                                  <w:p w14:paraId="2EF0E536" w14:textId="77777777" w:rsidR="0045432F" w:rsidRPr="003E64D5" w:rsidRDefault="0045432F" w:rsidP="0045432F">
                                    <w:r>
                                      <w:t>Disagree4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46" name="Text Box 146"/>
                              <wps:cNvSpPr txBox="1"/>
                              <wps:spPr>
                                <a:xfrm>
                                  <a:off x="2628900" y="10391"/>
                                  <a:ext cx="145415" cy="176530"/>
                                </a:xfrm>
                                <a:prstGeom prst="rect">
                                  <a:avLst/>
                                </a:prstGeom>
                                <a:solidFill>
                                  <a:schemeClr val="lt1"/>
                                </a:solidFill>
                                <a:ln w="6350">
                                  <a:noFill/>
                                </a:ln>
                              </wps:spPr>
                              <wps:txbx>
                                <w:txbxContent>
                                  <w:p w14:paraId="1D896A9C" w14:textId="77777777" w:rsidR="0045432F" w:rsidRDefault="0045432F" w:rsidP="0045432F">
                                    <w:r>
                                      <w:t>5</w:t>
                                    </w:r>
                                  </w:p>
                                  <w:p w14:paraId="3BCB97A6"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4F546B39" id="Group 139" o:spid="_x0000_s1133" style="position:absolute;margin-left:25pt;margin-top:.4pt;width:218.45pt;height:16.3pt;z-index:251684864" coordsize="27743,2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">
                      <v:shape id="Text Box 140" o:spid="_x0000_s1134" type="#_x0000_t202" style="position:absolute;width:1244;height:17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" fillcolor="white [3201]" stroked="f" strokeweight=".5pt">
                        <v:textbox inset="0,0,0,0">
                          <w:txbxContent>
                            <w:p w14:paraId="697EF39A" w14:textId="77777777" w:rsidR="0045432F" w:rsidRPr="003E64D5" w:rsidRDefault="0045432F" w:rsidP="0045432F">
                              <w:r w:rsidRPr="003E64D5">
                                <w:t>1</w:t>
                              </w:r>
                            </w:p>
                            <w:p w14:paraId="46543B4E" w14:textId="77777777" w:rsidR="0045432F" w:rsidRPr="003E64D5" w:rsidRDefault="0045432F" w:rsidP="0045432F">
                              <w:r w:rsidRPr="003E64D5">
                                <w:t>disagree</w:t>
                              </w:r>
                            </w:p>
                          </w:txbxContent>
                        </v:textbox>
                      </v:shape>
                      <v:shape id="Text Box 141" o:spid="_x0000_s1135" type="#_x0000_t202" style="position:absolute;left:6338;width:1245;height:20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" fillcolor="white [3201]" stroked="f" strokeweight=".5pt">
                        <v:textbox inset="0,0,0,0">
                          <w:txbxContent>
                            <w:p w14:paraId="01CF602F" w14:textId="77777777" w:rsidR="0045432F" w:rsidRDefault="0045432F" w:rsidP="0045432F">
                              <w:r>
                                <w:t>2</w:t>
                              </w:r>
                            </w:p>
                            <w:p w14:paraId="0BA98D2C" w14:textId="77777777" w:rsidR="0045432F" w:rsidRPr="003E64D5" w:rsidRDefault="0045432F" w:rsidP="0045432F">
                              <w:r>
                                <w:t>disagree</w:t>
                              </w:r>
                            </w:p>
                          </w:txbxContent>
                        </v:textbox>
                      </v:shape>
                      <v:shape id="Text Box 142" o:spid="_x0000_s1136" type="#_x0000_t202" style="position:absolute;left:12884;top:103;width:1143;height:19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" fillcolor="white [3201]" stroked="f" strokeweight=".5pt">
                        <v:textbox inset="0,0,0,0">
                          <w:txbxContent>
                            <w:p w14:paraId="547342F1" w14:textId="77777777" w:rsidR="0045432F" w:rsidRDefault="0045432F" w:rsidP="0045432F">
                              <w:r>
                                <w:t>3</w:t>
                              </w:r>
                            </w:p>
                            <w:p w14:paraId="64DBE9A0" w14:textId="77777777" w:rsidR="0045432F" w:rsidRPr="003E64D5" w:rsidRDefault="0045432F" w:rsidP="0045432F">
                              <w:r>
                                <w:t>disagree</w:t>
                              </w:r>
                            </w:p>
                          </w:txbxContent>
                        </v:textbox>
                      </v:shape>
                      <v:shape id="Text Box 143" o:spid="_x0000_s1137" type="#_x0000_t202" style="position:absolute;left:19638;top:103;width:1143;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" fillcolor="white [3201]" stroked="f" strokeweight=".5pt">
                        <v:textbox inset="0,0,0,0">
                          <w:txbxContent>
                            <w:p w14:paraId="558A1FC0" w14:textId="77777777" w:rsidR="0045432F" w:rsidRDefault="0045432F" w:rsidP="0045432F">
                              <w:r>
                                <w:t>4</w:t>
                              </w:r>
                            </w:p>
                            <w:p w14:paraId="2EF0E536" w14:textId="77777777" w:rsidR="0045432F" w:rsidRPr="003E64D5" w:rsidRDefault="0045432F" w:rsidP="0045432F">
                              <w:r>
                                <w:t>Disagree4</w:t>
                              </w:r>
                            </w:p>
                          </w:txbxContent>
                        </v:textbox>
                      </v:shape>
                      <v:shape id="Text Box 146" o:spid="_x0000_s1138" type="#_x0000_t202" style="position:absolute;left:26289;top:103;width:1454;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" fillcolor="white [3201]" stroked="f" strokeweight=".5pt">
                        <v:textbox inset="0,0,0,0">
                          <w:txbxContent>
                            <w:p w14:paraId="1D896A9C" w14:textId="77777777" w:rsidR="0045432F" w:rsidRDefault="0045432F" w:rsidP="0045432F">
                              <w:r>
                                <w:t>5</w:t>
                              </w:r>
                            </w:p>
                            <w:p w14:paraId="3BCB97A6" w14:textId="77777777" w:rsidR="0045432F" w:rsidRPr="003E64D5" w:rsidRDefault="0045432F" w:rsidP="0045432F">
                              <w:r>
                                <w:t>disagree</w:t>
                              </w:r>
                            </w:p>
                          </w:txbxContent>
                        </v:textbox>
                      </v:shape>
                    </v:group>
                  </w:pict>
                </mc:Fallback>
              </mc:AlternateContent>
            </w:r>
          </w:p>
          <w:p w14:paraId="07C5D493" w14:textId="77777777" w:rsidR="0045432F" w:rsidRPr="00214D26" w:rsidRDefault="0045432F" w:rsidP="00BC6E3F">
            <w:pPr>
              <w:rPr>
                <w:color w:val="000000" w:themeColor="text1"/>
              </w:rPr>
            </w:pPr>
          </w:p>
          <w:p w14:paraId="4B78B0A4" w14:textId="77777777" w:rsidR="0045432F" w:rsidRPr="00214D26" w:rsidRDefault="0045432F" w:rsidP="00BC6E3F">
            <w:pPr>
              <w:rPr>
                <w:color w:val="000000" w:themeColor="text1"/>
              </w:rPr>
            </w:pPr>
          </w:p>
          <w:tbl>
            <w:tblPr>
              <w:tblStyle w:val="TableGrid"/>
              <w:tblW w:w="5266" w:type="dxa"/>
              <w:tblLook w:val="04A0" w:firstRow="1" w:lastRow="0" w:firstColumn="1" w:lastColumn="0" w:noHBand="0" w:noVBand="1"/>
            </w:tblPr>
            <w:tblGrid>
              <w:gridCol w:w="1053"/>
              <w:gridCol w:w="1053"/>
              <w:gridCol w:w="1053"/>
              <w:gridCol w:w="1053"/>
              <w:gridCol w:w="1054"/>
            </w:tblGrid>
            <w:tr w:rsidR="0045432F" w:rsidRPr="00214D26" w14:paraId="467F2F13" w14:textId="77777777" w:rsidTr="00BC6E3F">
              <w:trPr>
                <w:trHeight w:val="469"/>
              </w:trPr>
              <w:tc>
                <w:tcPr>
                  <w:tcW w:w="1053" w:type="dxa"/>
                </w:tcPr>
                <w:p w14:paraId="701D67FB" w14:textId="77777777" w:rsidR="0045432F" w:rsidRPr="00214D26" w:rsidRDefault="0045432F" w:rsidP="00BC6E3F">
                  <w:pPr>
                    <w:rPr>
                      <w:color w:val="000000" w:themeColor="text1"/>
                    </w:rPr>
                  </w:pPr>
                </w:p>
              </w:tc>
              <w:tc>
                <w:tcPr>
                  <w:tcW w:w="1053" w:type="dxa"/>
                </w:tcPr>
                <w:p w14:paraId="332AF14F" w14:textId="77777777" w:rsidR="0045432F" w:rsidRPr="00214D26" w:rsidRDefault="0045432F" w:rsidP="00BC6E3F">
                  <w:pPr>
                    <w:rPr>
                      <w:color w:val="000000" w:themeColor="text1"/>
                    </w:rPr>
                  </w:pPr>
                </w:p>
              </w:tc>
              <w:tc>
                <w:tcPr>
                  <w:tcW w:w="1053" w:type="dxa"/>
                </w:tcPr>
                <w:p w14:paraId="1178378C" w14:textId="77777777" w:rsidR="0045432F" w:rsidRPr="00214D26" w:rsidRDefault="0045432F" w:rsidP="00BC6E3F">
                  <w:pPr>
                    <w:rPr>
                      <w:color w:val="000000" w:themeColor="text1"/>
                    </w:rPr>
                  </w:pPr>
                </w:p>
              </w:tc>
              <w:tc>
                <w:tcPr>
                  <w:tcW w:w="1053" w:type="dxa"/>
                </w:tcPr>
                <w:p w14:paraId="4BF7B326" w14:textId="77777777" w:rsidR="0045432F" w:rsidRPr="00214D26" w:rsidRDefault="0045432F" w:rsidP="00BC6E3F">
                  <w:pPr>
                    <w:rPr>
                      <w:color w:val="000000" w:themeColor="text1"/>
                    </w:rPr>
                  </w:pPr>
                </w:p>
              </w:tc>
              <w:tc>
                <w:tcPr>
                  <w:tcW w:w="1054" w:type="dxa"/>
                </w:tcPr>
                <w:p w14:paraId="78A0A8F8" w14:textId="77777777" w:rsidR="0045432F" w:rsidRPr="00214D26" w:rsidRDefault="0045432F" w:rsidP="00BC6E3F">
                  <w:pPr>
                    <w:rPr>
                      <w:color w:val="000000" w:themeColor="text1"/>
                    </w:rPr>
                  </w:pPr>
                </w:p>
              </w:tc>
            </w:tr>
          </w:tbl>
          <w:p w14:paraId="183DC4D8" w14:textId="77777777" w:rsidR="0045432F" w:rsidRPr="00214D26" w:rsidRDefault="0045432F" w:rsidP="00BC6E3F">
            <w:pPr>
              <w:rPr>
                <w:color w:val="000000" w:themeColor="text1"/>
              </w:rPr>
            </w:pPr>
            <w:r w:rsidRPr="00214D26">
              <w:rPr>
                <w:noProof/>
                <w:color w:val="000000" w:themeColor="text1"/>
              </w:rPr>
              <mc:AlternateContent>
                <mc:Choice Requires="wpg">
                  <w:drawing>
                    <wp:anchor distT="0" distB="0" distL="114300" distR="114300" simplePos="0" relativeHeight="251685888" behindDoc="0" locked="0" layoutInCell="1" allowOverlap="1" wp14:anchorId="0EB2F2CC" wp14:editId="021922B4">
                      <wp:simplePos x="0" y="0"/>
                      <wp:positionH relativeFrom="column">
                        <wp:posOffset>319405</wp:posOffset>
                      </wp:positionH>
                      <wp:positionV relativeFrom="paragraph">
                        <wp:posOffset>12775</wp:posOffset>
                      </wp:positionV>
                      <wp:extent cx="2774315" cy="207010"/>
                      <wp:effectExtent l="0" t="0" r="0" b="0"/>
                      <wp:wrapNone/>
                      <wp:docPr id="150" name="Group 150"/>
                      <wp:cNvGraphicFramePr/>
                      <a:graphic xmlns:a="http://schemas.openxmlformats.org/drawingml/2006/main">
                        <a:graphicData uri="http://schemas.microsoft.com/office/word/2010/wordprocessingGroup">
                          <wpg:wgp>
                            <wpg:cNvGrpSpPr/>
                            <wpg:grpSpPr>
                              <a:xfrm>
                                <a:off x="0" y="0"/>
                                <a:ext cx="2774315" cy="207010"/>
                                <a:chOff x="0" y="0"/>
                                <a:chExt cx="2774315" cy="207241"/>
                              </a:xfrm>
                            </wpg:grpSpPr>
                            <wps:wsp>
                              <wps:cNvPr id="174" name="Text Box 174"/>
                              <wps:cNvSpPr txBox="1"/>
                              <wps:spPr>
                                <a:xfrm>
                                  <a:off x="0" y="0"/>
                                  <a:ext cx="124460" cy="176530"/>
                                </a:xfrm>
                                <a:prstGeom prst="rect">
                                  <a:avLst/>
                                </a:prstGeom>
                                <a:solidFill>
                                  <a:schemeClr val="lt1"/>
                                </a:solidFill>
                                <a:ln w="6350">
                                  <a:noFill/>
                                </a:ln>
                              </wps:spPr>
                              <wps:txbx>
                                <w:txbxContent>
                                  <w:p w14:paraId="7861C485" w14:textId="77777777" w:rsidR="0045432F" w:rsidRPr="003E64D5" w:rsidRDefault="0045432F" w:rsidP="0045432F">
                                    <w:r w:rsidRPr="003E64D5">
                                      <w:t>1</w:t>
                                    </w:r>
                                  </w:p>
                                  <w:p w14:paraId="59BD1E65" w14:textId="77777777" w:rsidR="0045432F" w:rsidRPr="003E64D5" w:rsidRDefault="0045432F" w:rsidP="0045432F">
                                    <w:r w:rsidRPr="003E64D5">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76" name="Text Box 176"/>
                              <wps:cNvSpPr txBox="1"/>
                              <wps:spPr>
                                <a:xfrm>
                                  <a:off x="633845" y="0"/>
                                  <a:ext cx="124460" cy="207010"/>
                                </a:xfrm>
                                <a:prstGeom prst="rect">
                                  <a:avLst/>
                                </a:prstGeom>
                                <a:solidFill>
                                  <a:schemeClr val="lt1"/>
                                </a:solidFill>
                                <a:ln w="6350">
                                  <a:noFill/>
                                </a:ln>
                              </wps:spPr>
                              <wps:txbx>
                                <w:txbxContent>
                                  <w:p w14:paraId="16EB1851" w14:textId="77777777" w:rsidR="0045432F" w:rsidRDefault="0045432F" w:rsidP="0045432F">
                                    <w:r>
                                      <w:t>2</w:t>
                                    </w:r>
                                  </w:p>
                                  <w:p w14:paraId="5410950B"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77" name="Text Box 177"/>
                              <wps:cNvSpPr txBox="1"/>
                              <wps:spPr>
                                <a:xfrm>
                                  <a:off x="1288473" y="10391"/>
                                  <a:ext cx="114300" cy="196850"/>
                                </a:xfrm>
                                <a:prstGeom prst="rect">
                                  <a:avLst/>
                                </a:prstGeom>
                                <a:solidFill>
                                  <a:schemeClr val="lt1"/>
                                </a:solidFill>
                                <a:ln w="6350">
                                  <a:noFill/>
                                </a:ln>
                              </wps:spPr>
                              <wps:txbx>
                                <w:txbxContent>
                                  <w:p w14:paraId="043C3649" w14:textId="77777777" w:rsidR="0045432F" w:rsidRDefault="0045432F" w:rsidP="0045432F">
                                    <w:r>
                                      <w:t>3</w:t>
                                    </w:r>
                                  </w:p>
                                  <w:p w14:paraId="14FB2EBE"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78" name="Text Box 178"/>
                              <wps:cNvSpPr txBox="1"/>
                              <wps:spPr>
                                <a:xfrm>
                                  <a:off x="1963882" y="10391"/>
                                  <a:ext cx="114300" cy="176530"/>
                                </a:xfrm>
                                <a:prstGeom prst="rect">
                                  <a:avLst/>
                                </a:prstGeom>
                                <a:solidFill>
                                  <a:schemeClr val="lt1"/>
                                </a:solidFill>
                                <a:ln w="6350">
                                  <a:noFill/>
                                </a:ln>
                              </wps:spPr>
                              <wps:txbx>
                                <w:txbxContent>
                                  <w:p w14:paraId="52655330" w14:textId="77777777" w:rsidR="0045432F" w:rsidRDefault="0045432F" w:rsidP="0045432F">
                                    <w:r>
                                      <w:t>4</w:t>
                                    </w:r>
                                  </w:p>
                                  <w:p w14:paraId="1435397A" w14:textId="77777777" w:rsidR="0045432F" w:rsidRPr="003E64D5" w:rsidRDefault="0045432F" w:rsidP="0045432F">
                                    <w:r>
                                      <w:t>Disagree4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97" name="Text Box 197"/>
                              <wps:cNvSpPr txBox="1"/>
                              <wps:spPr>
                                <a:xfrm>
                                  <a:off x="2628900" y="10391"/>
                                  <a:ext cx="145415" cy="176530"/>
                                </a:xfrm>
                                <a:prstGeom prst="rect">
                                  <a:avLst/>
                                </a:prstGeom>
                                <a:solidFill>
                                  <a:schemeClr val="lt1"/>
                                </a:solidFill>
                                <a:ln w="6350">
                                  <a:noFill/>
                                </a:ln>
                              </wps:spPr>
                              <wps:txbx>
                                <w:txbxContent>
                                  <w:p w14:paraId="3D8A9F6C" w14:textId="77777777" w:rsidR="0045432F" w:rsidRDefault="0045432F" w:rsidP="0045432F">
                                    <w:r>
                                      <w:t>5</w:t>
                                    </w:r>
                                  </w:p>
                                  <w:p w14:paraId="0A12BEE4"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0EB2F2CC" id="Group 150" o:spid="_x0000_s1139" style="position:absolute;margin-left:25.15pt;margin-top:1pt;width:218.45pt;height:16.3pt;z-index:251685888" coordsize="27743,2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">
                      <v:shape id="Text Box 174" o:spid="_x0000_s1140" type="#_x0000_t202" style="position:absolute;width:1244;height:17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" fillcolor="white [3201]" stroked="f" strokeweight=".5pt">
                        <v:textbox inset="0,0,0,0">
                          <w:txbxContent>
                            <w:p w14:paraId="7861C485" w14:textId="77777777" w:rsidR="0045432F" w:rsidRPr="003E64D5" w:rsidRDefault="0045432F" w:rsidP="0045432F">
                              <w:r w:rsidRPr="003E64D5">
                                <w:t>1</w:t>
                              </w:r>
                            </w:p>
                            <w:p w14:paraId="59BD1E65" w14:textId="77777777" w:rsidR="0045432F" w:rsidRPr="003E64D5" w:rsidRDefault="0045432F" w:rsidP="0045432F">
                              <w:r w:rsidRPr="003E64D5">
                                <w:t>disagree</w:t>
                              </w:r>
                            </w:p>
                          </w:txbxContent>
                        </v:textbox>
                      </v:shape>
                      <v:shape id="Text Box 176" o:spid="_x0000_s1141" type="#_x0000_t202" style="position:absolute;left:6338;width:1245;height:20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" fillcolor="white [3201]" stroked="f" strokeweight=".5pt">
                        <v:textbox inset="0,0,0,0">
                          <w:txbxContent>
                            <w:p w14:paraId="16EB1851" w14:textId="77777777" w:rsidR="0045432F" w:rsidRDefault="0045432F" w:rsidP="0045432F">
                              <w:r>
                                <w:t>2</w:t>
                              </w:r>
                            </w:p>
                            <w:p w14:paraId="5410950B" w14:textId="77777777" w:rsidR="0045432F" w:rsidRPr="003E64D5" w:rsidRDefault="0045432F" w:rsidP="0045432F">
                              <w:r>
                                <w:t>disagree</w:t>
                              </w:r>
                            </w:p>
                          </w:txbxContent>
                        </v:textbox>
                      </v:shape>
                      <v:shape id="Text Box 177" o:spid="_x0000_s1142" type="#_x0000_t202" style="position:absolute;left:12884;top:103;width:1143;height:19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" fillcolor="white [3201]" stroked="f" strokeweight=".5pt">
                        <v:textbox inset="0,0,0,0">
                          <w:txbxContent>
                            <w:p w14:paraId="043C3649" w14:textId="77777777" w:rsidR="0045432F" w:rsidRDefault="0045432F" w:rsidP="0045432F">
                              <w:r>
                                <w:t>3</w:t>
                              </w:r>
                            </w:p>
                            <w:p w14:paraId="14FB2EBE" w14:textId="77777777" w:rsidR="0045432F" w:rsidRPr="003E64D5" w:rsidRDefault="0045432F" w:rsidP="0045432F">
                              <w:r>
                                <w:t>disagree</w:t>
                              </w:r>
                            </w:p>
                          </w:txbxContent>
                        </v:textbox>
                      </v:shape>
                      <v:shape id="Text Box 178" o:spid="_x0000_s1143" type="#_x0000_t202" style="position:absolute;left:19638;top:103;width:1143;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" fillcolor="white [3201]" stroked="f" strokeweight=".5pt">
                        <v:textbox inset="0,0,0,0">
                          <w:txbxContent>
                            <w:p w14:paraId="52655330" w14:textId="77777777" w:rsidR="0045432F" w:rsidRDefault="0045432F" w:rsidP="0045432F">
                              <w:r>
                                <w:t>4</w:t>
                              </w:r>
                            </w:p>
                            <w:p w14:paraId="1435397A" w14:textId="77777777" w:rsidR="0045432F" w:rsidRPr="003E64D5" w:rsidRDefault="0045432F" w:rsidP="0045432F">
                              <w:r>
                                <w:t>Disagree4</w:t>
                              </w:r>
                            </w:p>
                          </w:txbxContent>
                        </v:textbox>
                      </v:shape>
                      <v:shape id="Text Box 197" o:spid="_x0000_s1144" type="#_x0000_t202" style="position:absolute;left:26289;top:103;width:1454;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" fillcolor="white [3201]" stroked="f" strokeweight=".5pt">
                        <v:textbox inset="0,0,0,0">
                          <w:txbxContent>
                            <w:p w14:paraId="3D8A9F6C" w14:textId="77777777" w:rsidR="0045432F" w:rsidRDefault="0045432F" w:rsidP="0045432F">
                              <w:r>
                                <w:t>5</w:t>
                              </w:r>
                            </w:p>
                            <w:p w14:paraId="0A12BEE4" w14:textId="77777777" w:rsidR="0045432F" w:rsidRPr="003E64D5" w:rsidRDefault="0045432F" w:rsidP="0045432F">
                              <w:r>
                                <w:t>disagree</w:t>
                              </w:r>
                            </w:p>
                          </w:txbxContent>
                        </v:textbox>
                      </v:shape>
                    </v:group>
                  </w:pict>
                </mc:Fallback>
              </mc:AlternateContent>
            </w:r>
          </w:p>
          <w:p w14:paraId="14B55D40" w14:textId="77777777" w:rsidR="0045432F" w:rsidRPr="00214D26" w:rsidRDefault="0045432F" w:rsidP="00BC6E3F">
            <w:pPr>
              <w:rPr>
                <w:color w:val="000000" w:themeColor="text1"/>
              </w:rPr>
            </w:pPr>
          </w:p>
          <w:tbl>
            <w:tblPr>
              <w:tblStyle w:val="TableGrid"/>
              <w:tblW w:w="5266" w:type="dxa"/>
              <w:tblLook w:val="04A0" w:firstRow="1" w:lastRow="0" w:firstColumn="1" w:lastColumn="0" w:noHBand="0" w:noVBand="1"/>
            </w:tblPr>
            <w:tblGrid>
              <w:gridCol w:w="1053"/>
              <w:gridCol w:w="1053"/>
              <w:gridCol w:w="1053"/>
              <w:gridCol w:w="1053"/>
              <w:gridCol w:w="1054"/>
            </w:tblGrid>
            <w:tr w:rsidR="0045432F" w:rsidRPr="00214D26" w14:paraId="2F4AECFE" w14:textId="77777777" w:rsidTr="00BC6E3F">
              <w:trPr>
                <w:trHeight w:val="469"/>
              </w:trPr>
              <w:tc>
                <w:tcPr>
                  <w:tcW w:w="1053" w:type="dxa"/>
                </w:tcPr>
                <w:p w14:paraId="0CC71E5E" w14:textId="77777777" w:rsidR="0045432F" w:rsidRPr="00214D26" w:rsidRDefault="0045432F" w:rsidP="00BC6E3F">
                  <w:pPr>
                    <w:rPr>
                      <w:color w:val="000000" w:themeColor="text1"/>
                    </w:rPr>
                  </w:pPr>
                </w:p>
              </w:tc>
              <w:tc>
                <w:tcPr>
                  <w:tcW w:w="1053" w:type="dxa"/>
                </w:tcPr>
                <w:p w14:paraId="4DE4C5E1" w14:textId="77777777" w:rsidR="0045432F" w:rsidRPr="00214D26" w:rsidRDefault="0045432F" w:rsidP="00BC6E3F">
                  <w:pPr>
                    <w:rPr>
                      <w:color w:val="000000" w:themeColor="text1"/>
                    </w:rPr>
                  </w:pPr>
                </w:p>
              </w:tc>
              <w:tc>
                <w:tcPr>
                  <w:tcW w:w="1053" w:type="dxa"/>
                </w:tcPr>
                <w:p w14:paraId="5C881863" w14:textId="77777777" w:rsidR="0045432F" w:rsidRPr="00214D26" w:rsidRDefault="0045432F" w:rsidP="00BC6E3F">
                  <w:pPr>
                    <w:rPr>
                      <w:color w:val="000000" w:themeColor="text1"/>
                    </w:rPr>
                  </w:pPr>
                </w:p>
              </w:tc>
              <w:tc>
                <w:tcPr>
                  <w:tcW w:w="1053" w:type="dxa"/>
                </w:tcPr>
                <w:p w14:paraId="6C1C6B06" w14:textId="77777777" w:rsidR="0045432F" w:rsidRPr="00214D26" w:rsidRDefault="0045432F" w:rsidP="00BC6E3F">
                  <w:pPr>
                    <w:rPr>
                      <w:color w:val="000000" w:themeColor="text1"/>
                    </w:rPr>
                  </w:pPr>
                </w:p>
              </w:tc>
              <w:tc>
                <w:tcPr>
                  <w:tcW w:w="1054" w:type="dxa"/>
                </w:tcPr>
                <w:p w14:paraId="1942B5F3" w14:textId="77777777" w:rsidR="0045432F" w:rsidRPr="00214D26" w:rsidRDefault="0045432F" w:rsidP="00BC6E3F">
                  <w:pPr>
                    <w:rPr>
                      <w:color w:val="000000" w:themeColor="text1"/>
                    </w:rPr>
                  </w:pPr>
                </w:p>
              </w:tc>
            </w:tr>
          </w:tbl>
          <w:p w14:paraId="68728B36" w14:textId="77777777" w:rsidR="0045432F" w:rsidRPr="00214D26" w:rsidRDefault="0045432F" w:rsidP="00BC6E3F">
            <w:pPr>
              <w:rPr>
                <w:color w:val="000000" w:themeColor="text1"/>
              </w:rPr>
            </w:pPr>
            <w:r w:rsidRPr="00214D26">
              <w:rPr>
                <w:noProof/>
                <w:color w:val="000000" w:themeColor="text1"/>
              </w:rPr>
              <mc:AlternateContent>
                <mc:Choice Requires="wpg">
                  <w:drawing>
                    <wp:anchor distT="0" distB="0" distL="114300" distR="114300" simplePos="0" relativeHeight="251686912" behindDoc="0" locked="0" layoutInCell="1" allowOverlap="1" wp14:anchorId="1954F569" wp14:editId="6B578274">
                      <wp:simplePos x="0" y="0"/>
                      <wp:positionH relativeFrom="column">
                        <wp:posOffset>319694</wp:posOffset>
                      </wp:positionH>
                      <wp:positionV relativeFrom="paragraph">
                        <wp:posOffset>5080</wp:posOffset>
                      </wp:positionV>
                      <wp:extent cx="2774315" cy="207010"/>
                      <wp:effectExtent l="0" t="0" r="0" b="0"/>
                      <wp:wrapNone/>
                      <wp:docPr id="237" name="Group 237"/>
                      <wp:cNvGraphicFramePr/>
                      <a:graphic xmlns:a="http://schemas.openxmlformats.org/drawingml/2006/main">
                        <a:graphicData uri="http://schemas.microsoft.com/office/word/2010/wordprocessingGroup">
                          <wpg:wgp>
                            <wpg:cNvGrpSpPr/>
                            <wpg:grpSpPr>
                              <a:xfrm>
                                <a:off x="0" y="0"/>
                                <a:ext cx="2774315" cy="207010"/>
                                <a:chOff x="0" y="0"/>
                                <a:chExt cx="2774315" cy="207241"/>
                              </a:xfrm>
                            </wpg:grpSpPr>
                            <wps:wsp>
                              <wps:cNvPr id="238" name="Text Box 238"/>
                              <wps:cNvSpPr txBox="1"/>
                              <wps:spPr>
                                <a:xfrm>
                                  <a:off x="0" y="0"/>
                                  <a:ext cx="124460" cy="176530"/>
                                </a:xfrm>
                                <a:prstGeom prst="rect">
                                  <a:avLst/>
                                </a:prstGeom>
                                <a:solidFill>
                                  <a:schemeClr val="lt1"/>
                                </a:solidFill>
                                <a:ln w="6350">
                                  <a:noFill/>
                                </a:ln>
                              </wps:spPr>
                              <wps:txbx>
                                <w:txbxContent>
                                  <w:p w14:paraId="70050208" w14:textId="77777777" w:rsidR="0045432F" w:rsidRPr="003E64D5" w:rsidRDefault="0045432F" w:rsidP="0045432F">
                                    <w:r w:rsidRPr="003E64D5">
                                      <w:t>1</w:t>
                                    </w:r>
                                  </w:p>
                                  <w:p w14:paraId="0B2BEC4A" w14:textId="77777777" w:rsidR="0045432F" w:rsidRPr="003E64D5" w:rsidRDefault="0045432F" w:rsidP="0045432F">
                                    <w:r w:rsidRPr="003E64D5">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39" name="Text Box 239"/>
                              <wps:cNvSpPr txBox="1"/>
                              <wps:spPr>
                                <a:xfrm>
                                  <a:off x="633845" y="0"/>
                                  <a:ext cx="124460" cy="207010"/>
                                </a:xfrm>
                                <a:prstGeom prst="rect">
                                  <a:avLst/>
                                </a:prstGeom>
                                <a:solidFill>
                                  <a:schemeClr val="lt1"/>
                                </a:solidFill>
                                <a:ln w="6350">
                                  <a:noFill/>
                                </a:ln>
                              </wps:spPr>
                              <wps:txbx>
                                <w:txbxContent>
                                  <w:p w14:paraId="403CD710" w14:textId="77777777" w:rsidR="0045432F" w:rsidRDefault="0045432F" w:rsidP="0045432F">
                                    <w:r>
                                      <w:t>2</w:t>
                                    </w:r>
                                  </w:p>
                                  <w:p w14:paraId="79134AEA"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40" name="Text Box 240"/>
                              <wps:cNvSpPr txBox="1"/>
                              <wps:spPr>
                                <a:xfrm>
                                  <a:off x="1288473" y="10391"/>
                                  <a:ext cx="114300" cy="196850"/>
                                </a:xfrm>
                                <a:prstGeom prst="rect">
                                  <a:avLst/>
                                </a:prstGeom>
                                <a:solidFill>
                                  <a:schemeClr val="lt1"/>
                                </a:solidFill>
                                <a:ln w="6350">
                                  <a:noFill/>
                                </a:ln>
                              </wps:spPr>
                              <wps:txbx>
                                <w:txbxContent>
                                  <w:p w14:paraId="1FCA27F5" w14:textId="77777777" w:rsidR="0045432F" w:rsidRDefault="0045432F" w:rsidP="0045432F">
                                    <w:r>
                                      <w:t>3</w:t>
                                    </w:r>
                                  </w:p>
                                  <w:p w14:paraId="296BAE5C"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41" name="Text Box 241"/>
                              <wps:cNvSpPr txBox="1"/>
                              <wps:spPr>
                                <a:xfrm>
                                  <a:off x="1963882" y="10391"/>
                                  <a:ext cx="114300" cy="176530"/>
                                </a:xfrm>
                                <a:prstGeom prst="rect">
                                  <a:avLst/>
                                </a:prstGeom>
                                <a:solidFill>
                                  <a:schemeClr val="lt1"/>
                                </a:solidFill>
                                <a:ln w="6350">
                                  <a:noFill/>
                                </a:ln>
                              </wps:spPr>
                              <wps:txbx>
                                <w:txbxContent>
                                  <w:p w14:paraId="39BF0D26" w14:textId="77777777" w:rsidR="0045432F" w:rsidRDefault="0045432F" w:rsidP="0045432F">
                                    <w:r>
                                      <w:t>4</w:t>
                                    </w:r>
                                  </w:p>
                                  <w:p w14:paraId="71684251" w14:textId="77777777" w:rsidR="0045432F" w:rsidRPr="003E64D5" w:rsidRDefault="0045432F" w:rsidP="0045432F">
                                    <w:r>
                                      <w:t>Disagree4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42" name="Text Box 242"/>
                              <wps:cNvSpPr txBox="1"/>
                              <wps:spPr>
                                <a:xfrm>
                                  <a:off x="2628900" y="10391"/>
                                  <a:ext cx="145415" cy="176530"/>
                                </a:xfrm>
                                <a:prstGeom prst="rect">
                                  <a:avLst/>
                                </a:prstGeom>
                                <a:solidFill>
                                  <a:schemeClr val="lt1"/>
                                </a:solidFill>
                                <a:ln w="6350">
                                  <a:noFill/>
                                </a:ln>
                              </wps:spPr>
                              <wps:txbx>
                                <w:txbxContent>
                                  <w:p w14:paraId="70F470E3" w14:textId="77777777" w:rsidR="0045432F" w:rsidRDefault="0045432F" w:rsidP="0045432F">
                                    <w:r>
                                      <w:t>5</w:t>
                                    </w:r>
                                  </w:p>
                                  <w:p w14:paraId="6C9BA468"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1954F569" id="Group 237" o:spid="_x0000_s1145" style="position:absolute;margin-left:25.15pt;margin-top:.4pt;width:218.45pt;height:16.3pt;z-index:251686912" coordsize="27743,2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">
                      <v:shape id="Text Box 238" o:spid="_x0000_s1146" type="#_x0000_t202" style="position:absolute;width:1244;height:17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" fillcolor="white [3201]" stroked="f" strokeweight=".5pt">
                        <v:textbox inset="0,0,0,0">
                          <w:txbxContent>
                            <w:p w14:paraId="70050208" w14:textId="77777777" w:rsidR="0045432F" w:rsidRPr="003E64D5" w:rsidRDefault="0045432F" w:rsidP="0045432F">
                              <w:r w:rsidRPr="003E64D5">
                                <w:t>1</w:t>
                              </w:r>
                            </w:p>
                            <w:p w14:paraId="0B2BEC4A" w14:textId="77777777" w:rsidR="0045432F" w:rsidRPr="003E64D5" w:rsidRDefault="0045432F" w:rsidP="0045432F">
                              <w:r w:rsidRPr="003E64D5">
                                <w:t>disagree</w:t>
                              </w:r>
                            </w:p>
                          </w:txbxContent>
                        </v:textbox>
                      </v:shape>
                      <v:shape id="Text Box 239" o:spid="_x0000_s1147" type="#_x0000_t202" style="position:absolute;left:6338;width:1245;height:20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" fillcolor="white [3201]" stroked="f" strokeweight=".5pt">
                        <v:textbox inset="0,0,0,0">
                          <w:txbxContent>
                            <w:p w14:paraId="403CD710" w14:textId="77777777" w:rsidR="0045432F" w:rsidRDefault="0045432F" w:rsidP="0045432F">
                              <w:r>
                                <w:t>2</w:t>
                              </w:r>
                            </w:p>
                            <w:p w14:paraId="79134AEA" w14:textId="77777777" w:rsidR="0045432F" w:rsidRPr="003E64D5" w:rsidRDefault="0045432F" w:rsidP="0045432F">
                              <w:r>
                                <w:t>disagree</w:t>
                              </w:r>
                            </w:p>
                          </w:txbxContent>
                        </v:textbox>
                      </v:shape>
                      <v:shape id="Text Box 240" o:spid="_x0000_s1148" type="#_x0000_t202" style="position:absolute;left:12884;top:103;width:1143;height:19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" fillcolor="white [3201]" stroked="f" strokeweight=".5pt">
                        <v:textbox inset="0,0,0,0">
                          <w:txbxContent>
                            <w:p w14:paraId="1FCA27F5" w14:textId="77777777" w:rsidR="0045432F" w:rsidRDefault="0045432F" w:rsidP="0045432F">
                              <w:r>
                                <w:t>3</w:t>
                              </w:r>
                            </w:p>
                            <w:p w14:paraId="296BAE5C" w14:textId="77777777" w:rsidR="0045432F" w:rsidRPr="003E64D5" w:rsidRDefault="0045432F" w:rsidP="0045432F">
                              <w:r>
                                <w:t>disagree</w:t>
                              </w:r>
                            </w:p>
                          </w:txbxContent>
                        </v:textbox>
                      </v:shape>
                      <v:shape id="Text Box 241" o:spid="_x0000_s1149" type="#_x0000_t202" style="position:absolute;left:19638;top:103;width:1143;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" fillcolor="white [3201]" stroked="f" strokeweight=".5pt">
                        <v:textbox inset="0,0,0,0">
                          <w:txbxContent>
                            <w:p w14:paraId="39BF0D26" w14:textId="77777777" w:rsidR="0045432F" w:rsidRDefault="0045432F" w:rsidP="0045432F">
                              <w:r>
                                <w:t>4</w:t>
                              </w:r>
                            </w:p>
                            <w:p w14:paraId="71684251" w14:textId="77777777" w:rsidR="0045432F" w:rsidRPr="003E64D5" w:rsidRDefault="0045432F" w:rsidP="0045432F">
                              <w:r>
                                <w:t>Disagree4</w:t>
                              </w:r>
                            </w:p>
                          </w:txbxContent>
                        </v:textbox>
                      </v:shape>
                      <v:shape id="Text Box 242" o:spid="_x0000_s1150" type="#_x0000_t202" style="position:absolute;left:26289;top:103;width:1454;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" fillcolor="white [3201]" stroked="f" strokeweight=".5pt">
                        <v:textbox inset="0,0,0,0">
                          <w:txbxContent>
                            <w:p w14:paraId="70F470E3" w14:textId="77777777" w:rsidR="0045432F" w:rsidRDefault="0045432F" w:rsidP="0045432F">
                              <w:r>
                                <w:t>5</w:t>
                              </w:r>
                            </w:p>
                            <w:p w14:paraId="6C9BA468" w14:textId="77777777" w:rsidR="0045432F" w:rsidRPr="003E64D5" w:rsidRDefault="0045432F" w:rsidP="0045432F">
                              <w:r>
                                <w:t>disagree</w:t>
                              </w:r>
                            </w:p>
                          </w:txbxContent>
                        </v:textbox>
                      </v:shape>
                    </v:group>
                  </w:pict>
                </mc:Fallback>
              </mc:AlternateContent>
            </w:r>
          </w:p>
          <w:p w14:paraId="0D5386A3" w14:textId="77777777" w:rsidR="0045432F" w:rsidRPr="00214D26" w:rsidRDefault="0045432F" w:rsidP="00BC6E3F">
            <w:pPr>
              <w:rPr>
                <w:color w:val="000000" w:themeColor="text1"/>
              </w:rPr>
            </w:pPr>
          </w:p>
          <w:p w14:paraId="5860E3E5" w14:textId="77777777" w:rsidR="0045432F" w:rsidRPr="00214D26" w:rsidRDefault="0045432F" w:rsidP="00BC6E3F">
            <w:pPr>
              <w:rPr>
                <w:color w:val="000000" w:themeColor="text1"/>
              </w:rPr>
            </w:pPr>
          </w:p>
          <w:tbl>
            <w:tblPr>
              <w:tblStyle w:val="TableGrid"/>
              <w:tblW w:w="5266" w:type="dxa"/>
              <w:tblLook w:val="04A0" w:firstRow="1" w:lastRow="0" w:firstColumn="1" w:lastColumn="0" w:noHBand="0" w:noVBand="1"/>
            </w:tblPr>
            <w:tblGrid>
              <w:gridCol w:w="1053"/>
              <w:gridCol w:w="1053"/>
              <w:gridCol w:w="1053"/>
              <w:gridCol w:w="1053"/>
              <w:gridCol w:w="1054"/>
            </w:tblGrid>
            <w:tr w:rsidR="0045432F" w:rsidRPr="00214D26" w14:paraId="732232FB" w14:textId="77777777" w:rsidTr="00BC6E3F">
              <w:trPr>
                <w:trHeight w:val="469"/>
              </w:trPr>
              <w:tc>
                <w:tcPr>
                  <w:tcW w:w="1053" w:type="dxa"/>
                </w:tcPr>
                <w:p w14:paraId="1813A960" w14:textId="77777777" w:rsidR="0045432F" w:rsidRPr="00214D26" w:rsidRDefault="0045432F" w:rsidP="00BC6E3F">
                  <w:pPr>
                    <w:rPr>
                      <w:color w:val="000000" w:themeColor="text1"/>
                    </w:rPr>
                  </w:pPr>
                </w:p>
              </w:tc>
              <w:tc>
                <w:tcPr>
                  <w:tcW w:w="1053" w:type="dxa"/>
                </w:tcPr>
                <w:p w14:paraId="455591E7" w14:textId="77777777" w:rsidR="0045432F" w:rsidRPr="00214D26" w:rsidRDefault="0045432F" w:rsidP="00BC6E3F">
                  <w:pPr>
                    <w:rPr>
                      <w:color w:val="000000" w:themeColor="text1"/>
                    </w:rPr>
                  </w:pPr>
                </w:p>
              </w:tc>
              <w:tc>
                <w:tcPr>
                  <w:tcW w:w="1053" w:type="dxa"/>
                </w:tcPr>
                <w:p w14:paraId="7ECB3670" w14:textId="77777777" w:rsidR="0045432F" w:rsidRPr="00214D26" w:rsidRDefault="0045432F" w:rsidP="00BC6E3F">
                  <w:pPr>
                    <w:rPr>
                      <w:color w:val="000000" w:themeColor="text1"/>
                    </w:rPr>
                  </w:pPr>
                </w:p>
              </w:tc>
              <w:tc>
                <w:tcPr>
                  <w:tcW w:w="1053" w:type="dxa"/>
                </w:tcPr>
                <w:p w14:paraId="54F459A0" w14:textId="77777777" w:rsidR="0045432F" w:rsidRPr="00214D26" w:rsidRDefault="0045432F" w:rsidP="00BC6E3F">
                  <w:pPr>
                    <w:rPr>
                      <w:color w:val="000000" w:themeColor="text1"/>
                    </w:rPr>
                  </w:pPr>
                </w:p>
              </w:tc>
              <w:tc>
                <w:tcPr>
                  <w:tcW w:w="1054" w:type="dxa"/>
                </w:tcPr>
                <w:p w14:paraId="3D1F418A" w14:textId="77777777" w:rsidR="0045432F" w:rsidRPr="00214D26" w:rsidRDefault="0045432F" w:rsidP="00BC6E3F">
                  <w:pPr>
                    <w:rPr>
                      <w:color w:val="000000" w:themeColor="text1"/>
                    </w:rPr>
                  </w:pPr>
                </w:p>
              </w:tc>
            </w:tr>
          </w:tbl>
          <w:p w14:paraId="020ABDF3" w14:textId="77777777" w:rsidR="0045432F" w:rsidRPr="00214D26" w:rsidRDefault="0045432F" w:rsidP="00BC6E3F">
            <w:pPr>
              <w:rPr>
                <w:color w:val="000000" w:themeColor="text1"/>
              </w:rPr>
            </w:pPr>
            <w:r w:rsidRPr="00214D26">
              <w:rPr>
                <w:noProof/>
                <w:color w:val="000000" w:themeColor="text1"/>
              </w:rPr>
              <mc:AlternateContent>
                <mc:Choice Requires="wpg">
                  <w:drawing>
                    <wp:anchor distT="0" distB="0" distL="114300" distR="114300" simplePos="0" relativeHeight="251687936" behindDoc="0" locked="0" layoutInCell="1" allowOverlap="1" wp14:anchorId="17348DA9" wp14:editId="562B4710">
                      <wp:simplePos x="0" y="0"/>
                      <wp:positionH relativeFrom="column">
                        <wp:posOffset>308206</wp:posOffset>
                      </wp:positionH>
                      <wp:positionV relativeFrom="paragraph">
                        <wp:posOffset>5080</wp:posOffset>
                      </wp:positionV>
                      <wp:extent cx="2774315" cy="207010"/>
                      <wp:effectExtent l="0" t="0" r="0" b="0"/>
                      <wp:wrapNone/>
                      <wp:docPr id="243" name="Group 243"/>
                      <wp:cNvGraphicFramePr/>
                      <a:graphic xmlns:a="http://schemas.openxmlformats.org/drawingml/2006/main">
                        <a:graphicData uri="http://schemas.microsoft.com/office/word/2010/wordprocessingGroup">
                          <wpg:wgp>
                            <wpg:cNvGrpSpPr/>
                            <wpg:grpSpPr>
                              <a:xfrm>
                                <a:off x="0" y="0"/>
                                <a:ext cx="2774315" cy="207010"/>
                                <a:chOff x="0" y="0"/>
                                <a:chExt cx="2774315" cy="207241"/>
                              </a:xfrm>
                            </wpg:grpSpPr>
                            <wps:wsp>
                              <wps:cNvPr id="244" name="Text Box 244"/>
                              <wps:cNvSpPr txBox="1"/>
                              <wps:spPr>
                                <a:xfrm>
                                  <a:off x="0" y="0"/>
                                  <a:ext cx="124460" cy="176530"/>
                                </a:xfrm>
                                <a:prstGeom prst="rect">
                                  <a:avLst/>
                                </a:prstGeom>
                                <a:solidFill>
                                  <a:schemeClr val="lt1"/>
                                </a:solidFill>
                                <a:ln w="6350">
                                  <a:noFill/>
                                </a:ln>
                              </wps:spPr>
                              <wps:txbx>
                                <w:txbxContent>
                                  <w:p w14:paraId="3962A3AE" w14:textId="77777777" w:rsidR="0045432F" w:rsidRPr="003E64D5" w:rsidRDefault="0045432F" w:rsidP="0045432F">
                                    <w:r w:rsidRPr="003E64D5">
                                      <w:t>1</w:t>
                                    </w:r>
                                  </w:p>
                                  <w:p w14:paraId="182E1298" w14:textId="77777777" w:rsidR="0045432F" w:rsidRPr="003E64D5" w:rsidRDefault="0045432F" w:rsidP="0045432F">
                                    <w:r w:rsidRPr="003E64D5">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45" name="Text Box 245"/>
                              <wps:cNvSpPr txBox="1"/>
                              <wps:spPr>
                                <a:xfrm>
                                  <a:off x="633845" y="0"/>
                                  <a:ext cx="124460" cy="207010"/>
                                </a:xfrm>
                                <a:prstGeom prst="rect">
                                  <a:avLst/>
                                </a:prstGeom>
                                <a:solidFill>
                                  <a:schemeClr val="lt1"/>
                                </a:solidFill>
                                <a:ln w="6350">
                                  <a:noFill/>
                                </a:ln>
                              </wps:spPr>
                              <wps:txbx>
                                <w:txbxContent>
                                  <w:p w14:paraId="2B49138F" w14:textId="77777777" w:rsidR="0045432F" w:rsidRDefault="0045432F" w:rsidP="0045432F">
                                    <w:r>
                                      <w:t>2</w:t>
                                    </w:r>
                                  </w:p>
                                  <w:p w14:paraId="2D80189C"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46" name="Text Box 246"/>
                              <wps:cNvSpPr txBox="1"/>
                              <wps:spPr>
                                <a:xfrm>
                                  <a:off x="1288473" y="10391"/>
                                  <a:ext cx="114300" cy="196850"/>
                                </a:xfrm>
                                <a:prstGeom prst="rect">
                                  <a:avLst/>
                                </a:prstGeom>
                                <a:solidFill>
                                  <a:schemeClr val="lt1"/>
                                </a:solidFill>
                                <a:ln w="6350">
                                  <a:noFill/>
                                </a:ln>
                              </wps:spPr>
                              <wps:txbx>
                                <w:txbxContent>
                                  <w:p w14:paraId="0B4FFBD8" w14:textId="77777777" w:rsidR="0045432F" w:rsidRDefault="0045432F" w:rsidP="0045432F">
                                    <w:r>
                                      <w:t>3</w:t>
                                    </w:r>
                                  </w:p>
                                  <w:p w14:paraId="167D3988"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47" name="Text Box 247"/>
                              <wps:cNvSpPr txBox="1"/>
                              <wps:spPr>
                                <a:xfrm>
                                  <a:off x="1963882" y="10391"/>
                                  <a:ext cx="114300" cy="176530"/>
                                </a:xfrm>
                                <a:prstGeom prst="rect">
                                  <a:avLst/>
                                </a:prstGeom>
                                <a:solidFill>
                                  <a:schemeClr val="lt1"/>
                                </a:solidFill>
                                <a:ln w="6350">
                                  <a:noFill/>
                                </a:ln>
                              </wps:spPr>
                              <wps:txbx>
                                <w:txbxContent>
                                  <w:p w14:paraId="007241B6" w14:textId="77777777" w:rsidR="0045432F" w:rsidRDefault="0045432F" w:rsidP="0045432F">
                                    <w:r>
                                      <w:t>4</w:t>
                                    </w:r>
                                  </w:p>
                                  <w:p w14:paraId="3A4F8C41" w14:textId="77777777" w:rsidR="0045432F" w:rsidRPr="003E64D5" w:rsidRDefault="0045432F" w:rsidP="0045432F">
                                    <w:r>
                                      <w:t>Disagree4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48" name="Text Box 248"/>
                              <wps:cNvSpPr txBox="1"/>
                              <wps:spPr>
                                <a:xfrm>
                                  <a:off x="2628900" y="10391"/>
                                  <a:ext cx="145415" cy="176530"/>
                                </a:xfrm>
                                <a:prstGeom prst="rect">
                                  <a:avLst/>
                                </a:prstGeom>
                                <a:solidFill>
                                  <a:schemeClr val="lt1"/>
                                </a:solidFill>
                                <a:ln w="6350">
                                  <a:noFill/>
                                </a:ln>
                              </wps:spPr>
                              <wps:txbx>
                                <w:txbxContent>
                                  <w:p w14:paraId="41F2F8C5" w14:textId="77777777" w:rsidR="0045432F" w:rsidRDefault="0045432F" w:rsidP="0045432F">
                                    <w:r>
                                      <w:t>5</w:t>
                                    </w:r>
                                  </w:p>
                                  <w:p w14:paraId="213E7CCD"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17348DA9" id="Group 243" o:spid="_x0000_s1151" style="position:absolute;margin-left:24.25pt;margin-top:.4pt;width:218.45pt;height:16.3pt;z-index:251687936" coordsize="27743,2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">
                      <v:shape id="Text Box 244" o:spid="_x0000_s1152" type="#_x0000_t202" style="position:absolute;width:1244;height:17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" fillcolor="white [3201]" stroked="f" strokeweight=".5pt">
                        <v:textbox inset="0,0,0,0">
                          <w:txbxContent>
                            <w:p w14:paraId="3962A3AE" w14:textId="77777777" w:rsidR="0045432F" w:rsidRPr="003E64D5" w:rsidRDefault="0045432F" w:rsidP="0045432F">
                              <w:r w:rsidRPr="003E64D5">
                                <w:t>1</w:t>
                              </w:r>
                            </w:p>
                            <w:p w14:paraId="182E1298" w14:textId="77777777" w:rsidR="0045432F" w:rsidRPr="003E64D5" w:rsidRDefault="0045432F" w:rsidP="0045432F">
                              <w:r w:rsidRPr="003E64D5">
                                <w:t>disagree</w:t>
                              </w:r>
                            </w:p>
                          </w:txbxContent>
                        </v:textbox>
                      </v:shape>
                      <v:shape id="Text Box 245" o:spid="_x0000_s1153" type="#_x0000_t202" style="position:absolute;left:6338;width:1245;height:20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" fillcolor="white [3201]" stroked="f" strokeweight=".5pt">
                        <v:textbox inset="0,0,0,0">
                          <w:txbxContent>
                            <w:p w14:paraId="2B49138F" w14:textId="77777777" w:rsidR="0045432F" w:rsidRDefault="0045432F" w:rsidP="0045432F">
                              <w:r>
                                <w:t>2</w:t>
                              </w:r>
                            </w:p>
                            <w:p w14:paraId="2D80189C" w14:textId="77777777" w:rsidR="0045432F" w:rsidRPr="003E64D5" w:rsidRDefault="0045432F" w:rsidP="0045432F">
                              <w:r>
                                <w:t>disagree</w:t>
                              </w:r>
                            </w:p>
                          </w:txbxContent>
                        </v:textbox>
                      </v:shape>
                      <v:shape id="Text Box 246" o:spid="_x0000_s1154" type="#_x0000_t202" style="position:absolute;left:12884;top:103;width:1143;height:19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" fillcolor="white [3201]" stroked="f" strokeweight=".5pt">
                        <v:textbox inset="0,0,0,0">
                          <w:txbxContent>
                            <w:p w14:paraId="0B4FFBD8" w14:textId="77777777" w:rsidR="0045432F" w:rsidRDefault="0045432F" w:rsidP="0045432F">
                              <w:r>
                                <w:t>3</w:t>
                              </w:r>
                            </w:p>
                            <w:p w14:paraId="167D3988" w14:textId="77777777" w:rsidR="0045432F" w:rsidRPr="003E64D5" w:rsidRDefault="0045432F" w:rsidP="0045432F">
                              <w:r>
                                <w:t>disagree</w:t>
                              </w:r>
                            </w:p>
                          </w:txbxContent>
                        </v:textbox>
                      </v:shape>
                      <v:shape id="Text Box 247" o:spid="_x0000_s1155" type="#_x0000_t202" style="position:absolute;left:19638;top:103;width:1143;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" fillcolor="white [3201]" stroked="f" strokeweight=".5pt">
                        <v:textbox inset="0,0,0,0">
                          <w:txbxContent>
                            <w:p w14:paraId="007241B6" w14:textId="77777777" w:rsidR="0045432F" w:rsidRDefault="0045432F" w:rsidP="0045432F">
                              <w:r>
                                <w:t>4</w:t>
                              </w:r>
                            </w:p>
                            <w:p w14:paraId="3A4F8C41" w14:textId="77777777" w:rsidR="0045432F" w:rsidRPr="003E64D5" w:rsidRDefault="0045432F" w:rsidP="0045432F">
                              <w:r>
                                <w:t>Disagree4</w:t>
                              </w:r>
                            </w:p>
                          </w:txbxContent>
                        </v:textbox>
                      </v:shape>
                      <v:shape id="Text Box 248" o:spid="_x0000_s1156" type="#_x0000_t202" style="position:absolute;left:26289;top:103;width:1454;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" fillcolor="white [3201]" stroked="f" strokeweight=".5pt">
                        <v:textbox inset="0,0,0,0">
                          <w:txbxContent>
                            <w:p w14:paraId="41F2F8C5" w14:textId="77777777" w:rsidR="0045432F" w:rsidRDefault="0045432F" w:rsidP="0045432F">
                              <w:r>
                                <w:t>5</w:t>
                              </w:r>
                            </w:p>
                            <w:p w14:paraId="213E7CCD" w14:textId="77777777" w:rsidR="0045432F" w:rsidRPr="003E64D5" w:rsidRDefault="0045432F" w:rsidP="0045432F">
                              <w:r>
                                <w:t>disagree</w:t>
                              </w:r>
                            </w:p>
                          </w:txbxContent>
                        </v:textbox>
                      </v:shape>
                    </v:group>
                  </w:pict>
                </mc:Fallback>
              </mc:AlternateContent>
            </w:r>
          </w:p>
          <w:p w14:paraId="7125C301" w14:textId="77777777" w:rsidR="0045432F" w:rsidRPr="00214D26" w:rsidRDefault="0045432F" w:rsidP="00BC6E3F">
            <w:pPr>
              <w:rPr>
                <w:color w:val="000000" w:themeColor="text1"/>
              </w:rPr>
            </w:pPr>
          </w:p>
        </w:tc>
      </w:tr>
    </w:tbl>
    <w:p w14:paraId="15787FF5" w14:textId="77777777" w:rsidR="0045432F" w:rsidRDefault="0045432F" w:rsidP="0045432F">
      <w:pPr>
        <w:rPr>
          <w:b/>
          <w:bCs/>
          <w:color w:val="000000" w:themeColor="text1"/>
          <w:sz w:val="28"/>
          <w:szCs w:val="28"/>
        </w:rPr>
      </w:pPr>
    </w:p>
    <w:p w14:paraId="4AD19366" w14:textId="77777777" w:rsidR="0045432F" w:rsidRDefault="0045432F" w:rsidP="0045432F">
      <w:pPr>
        <w:rPr>
          <w:b/>
          <w:bCs/>
          <w:color w:val="000000" w:themeColor="text1"/>
          <w:sz w:val="28"/>
          <w:szCs w:val="28"/>
        </w:rPr>
      </w:pPr>
    </w:p>
    <w:p w14:paraId="65108F23" w14:textId="77777777" w:rsidR="0045432F" w:rsidRDefault="0045432F" w:rsidP="0045432F">
      <w:pPr>
        <w:rPr>
          <w:b/>
          <w:bCs/>
          <w:color w:val="000000" w:themeColor="text1"/>
          <w:sz w:val="28"/>
          <w:szCs w:val="28"/>
        </w:rPr>
      </w:pPr>
    </w:p>
    <w:p w14:paraId="47501ECF" w14:textId="77777777" w:rsidR="0045432F" w:rsidRDefault="0045432F" w:rsidP="0045432F">
      <w:pPr>
        <w:rPr>
          <w:b/>
          <w:bCs/>
          <w:color w:val="000000" w:themeColor="text1"/>
          <w:sz w:val="28"/>
          <w:szCs w:val="28"/>
        </w:rPr>
      </w:pPr>
    </w:p>
    <w:p w14:paraId="67BAD705" w14:textId="77777777" w:rsidR="0045432F" w:rsidRDefault="0045432F" w:rsidP="0045432F">
      <w:pPr>
        <w:rPr>
          <w:color w:val="000000" w:themeColor="text1"/>
          <w:sz w:val="28"/>
          <w:szCs w:val="28"/>
        </w:rPr>
      </w:pPr>
      <w:r>
        <w:rPr>
          <w:b/>
          <w:bCs/>
          <w:color w:val="000000" w:themeColor="text1"/>
          <w:sz w:val="28"/>
          <w:szCs w:val="28"/>
        </w:rPr>
        <w:t>11</w:t>
      </w:r>
      <w:r w:rsidRPr="00214D26">
        <w:rPr>
          <w:b/>
          <w:bCs/>
          <w:color w:val="000000" w:themeColor="text1"/>
          <w:sz w:val="28"/>
          <w:szCs w:val="28"/>
        </w:rPr>
        <w:t>.</w:t>
      </w:r>
      <w:r w:rsidRPr="00214D26">
        <w:rPr>
          <w:b/>
          <w:bCs/>
          <w:color w:val="000000" w:themeColor="text1"/>
          <w:sz w:val="28"/>
          <w:szCs w:val="28"/>
        </w:rPr>
        <w:tab/>
        <w:t>Questions on NASA TLX:</w:t>
      </w:r>
    </w:p>
    <w:p w14:paraId="05D7C345"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r>
        <w:rPr>
          <w:noProof/>
          <w:color w:val="000000" w:themeColor="text1"/>
          <w:sz w:val="28"/>
          <w:szCs w:val="28"/>
        </w:rPr>
        <w:drawing>
          <wp:inline distT="0" distB="0" distL="0" distR="0" wp14:anchorId="55521344" wp14:editId="48BA0B78">
            <wp:extent cx="6291580" cy="6250940"/>
            <wp:effectExtent l="0" t="0" r="0" b="0"/>
            <wp:docPr id="259" name="Picture 259"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imeline&#10;&#10;Description automatically generated with medium confidence"/>
                    <pic:cNvPicPr/>
                  </pic:nvPicPr>
                  <pic:blipFill>
                    <a:blip r:embed="rId127"/>
                    <a:stretch>
                      <a:fillRect/>
                    </a:stretch>
                  </pic:blipFill>
                  <pic:spPr>
                    <a:xfrm>
                      <a:off x="0" y="0"/>
                      <a:ext cx="6291580" cy="6250940"/>
                    </a:xfrm>
                    <a:prstGeom prst="rect">
                      <a:avLst/>
                    </a:prstGeom>
                  </pic:spPr>
                </pic:pic>
              </a:graphicData>
            </a:graphic>
          </wp:inline>
        </w:drawing>
      </w:r>
    </w:p>
    <w:p w14:paraId="416AE97C"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3D8C1576"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42201A6C"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64A270CE"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46CE8B4B"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7CC28AC4" w14:textId="77777777" w:rsidR="0045432F" w:rsidRDefault="0045432F" w:rsidP="0045432F">
      <w:pPr>
        <w:pStyle w:val="Heading1"/>
        <w:shd w:val="clear" w:color="auto" w:fill="FFFFFF"/>
        <w:spacing w:before="0" w:beforeAutospacing="0" w:after="0" w:afterAutospacing="0"/>
        <w:rPr>
          <w:rFonts w:ascii="Times" w:hAnsi="Times"/>
          <w:color w:val="000000" w:themeColor="text1"/>
          <w:lang w:val="en-US"/>
        </w:rPr>
      </w:pPr>
    </w:p>
    <w:p w14:paraId="4E528F31" w14:textId="77777777" w:rsidR="0045432F" w:rsidRDefault="0045432F" w:rsidP="0045432F"/>
    <w:p w14:paraId="504C2CBB" w14:textId="77777777" w:rsidR="0045432F" w:rsidRPr="003111CB" w:rsidRDefault="0045432F" w:rsidP="0045432F">
      <w:pPr>
        <w:pStyle w:val="Heading3"/>
        <w:rPr>
          <w:b/>
          <w:bCs/>
          <w:color w:val="000000" w:themeColor="text1"/>
          <w:sz w:val="28"/>
          <w:szCs w:val="28"/>
        </w:rPr>
      </w:pPr>
      <w:r w:rsidRPr="003111CB">
        <w:rPr>
          <w:b/>
          <w:bCs/>
          <w:color w:val="000000" w:themeColor="text1"/>
          <w:sz w:val="28"/>
          <w:szCs w:val="28"/>
        </w:rPr>
        <w:t>Ishihara Color Blindness Test Plates:</w:t>
      </w:r>
    </w:p>
    <w:p w14:paraId="155CEB49" w14:textId="77777777" w:rsidR="0045432F" w:rsidRPr="008C2C8E" w:rsidRDefault="0045432F" w:rsidP="0045432F"/>
    <w:p w14:paraId="28BB11D5" w14:textId="77777777" w:rsidR="0045432F" w:rsidRDefault="0045432F" w:rsidP="0045432F">
      <w:r>
        <w:rPr>
          <w:noProof/>
        </w:rPr>
        <w:drawing>
          <wp:inline distT="0" distB="0" distL="0" distR="0" wp14:anchorId="2456C66C" wp14:editId="3006F02E">
            <wp:extent cx="2674620" cy="2628900"/>
            <wp:effectExtent l="0" t="0" r="0" b="0"/>
            <wp:docPr id="349" name="Picture 349" descr="Ishihara Color Blindness Tes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shihara Color Blindness Test 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t xml:space="preserve">          </w:t>
      </w:r>
      <w:r>
        <w:rPr>
          <w:noProof/>
        </w:rPr>
        <w:drawing>
          <wp:inline distT="0" distB="0" distL="0" distR="0" wp14:anchorId="1538F17A" wp14:editId="449483DA">
            <wp:extent cx="2674620" cy="2628900"/>
            <wp:effectExtent l="0" t="0" r="0" b="0"/>
            <wp:docPr id="348" name="Picture 348" descr="Ishihara Color Blindness Test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shihara Color Blindness Test 2"/>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2BA7E8B4" w14:textId="77777777" w:rsidR="0045432F" w:rsidRDefault="0045432F" w:rsidP="0045432F">
      <w:pPr>
        <w:pStyle w:val="Heading3"/>
        <w:ind w:left="720" w:firstLine="720"/>
      </w:pPr>
      <w:r>
        <w:t xml:space="preserve">    Plate-1</w:t>
      </w:r>
      <w:r w:rsidRPr="008C2C8E">
        <w:t xml:space="preserve"> </w:t>
      </w:r>
      <w:r>
        <w:tab/>
      </w:r>
      <w:r>
        <w:tab/>
      </w:r>
      <w:r>
        <w:tab/>
      </w:r>
      <w:r>
        <w:tab/>
      </w:r>
      <w:r>
        <w:tab/>
      </w:r>
      <w:r>
        <w:tab/>
        <w:t xml:space="preserve">   Plate-2</w:t>
      </w:r>
    </w:p>
    <w:p w14:paraId="63971070" w14:textId="77777777" w:rsidR="0045432F" w:rsidRDefault="0045432F" w:rsidP="0045432F">
      <w:pPr>
        <w:pStyle w:val="Heading3"/>
      </w:pPr>
    </w:p>
    <w:p w14:paraId="355E8ABB" w14:textId="77777777" w:rsidR="0045432F" w:rsidRDefault="0045432F" w:rsidP="0045432F"/>
    <w:p w14:paraId="06FCECF2" w14:textId="77777777" w:rsidR="0045432F" w:rsidRPr="001910CC" w:rsidRDefault="0045432F" w:rsidP="0045432F"/>
    <w:p w14:paraId="301ABE8E" w14:textId="77777777" w:rsidR="0045432F" w:rsidRDefault="0045432F" w:rsidP="0045432F">
      <w:r>
        <w:rPr>
          <w:noProof/>
        </w:rPr>
        <w:drawing>
          <wp:inline distT="0" distB="0" distL="0" distR="0" wp14:anchorId="10931452" wp14:editId="757F4442">
            <wp:extent cx="2674620" cy="2628900"/>
            <wp:effectExtent l="0" t="0" r="0" b="0"/>
            <wp:docPr id="347" name="Picture 347" descr="Ishihara Color Blindness Tes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shihara Color Blindness Test 3"/>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tab/>
        <w:t xml:space="preserve">        </w:t>
      </w:r>
      <w:r>
        <w:rPr>
          <w:noProof/>
        </w:rPr>
        <w:drawing>
          <wp:inline distT="0" distB="0" distL="0" distR="0" wp14:anchorId="2E6A9A34" wp14:editId="4AAA8B0A">
            <wp:extent cx="2674620" cy="2628900"/>
            <wp:effectExtent l="0" t="0" r="0" b="0"/>
            <wp:docPr id="346" name="Picture 346" descr="Ishihara Color Blindness Tes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shihara Color Blindness Test 4"/>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0D0D21BC" w14:textId="77777777" w:rsidR="0045432F" w:rsidRDefault="0045432F" w:rsidP="0045432F">
      <w:pPr>
        <w:pStyle w:val="Heading3"/>
      </w:pPr>
      <w:r>
        <w:t xml:space="preserve">                               Plate-3</w:t>
      </w:r>
      <w:r w:rsidRPr="008C2C8E">
        <w:t xml:space="preserve"> </w:t>
      </w:r>
      <w:r>
        <w:tab/>
      </w:r>
      <w:r>
        <w:tab/>
      </w:r>
      <w:r>
        <w:tab/>
      </w:r>
      <w:r>
        <w:tab/>
      </w:r>
      <w:r>
        <w:tab/>
        <w:t xml:space="preserve">              Plate-4</w:t>
      </w:r>
    </w:p>
    <w:p w14:paraId="4BD3DC19" w14:textId="77777777" w:rsidR="0045432F" w:rsidRDefault="0045432F" w:rsidP="0045432F"/>
    <w:p w14:paraId="19AF8AC5" w14:textId="77777777" w:rsidR="0045432F" w:rsidRDefault="0045432F" w:rsidP="0045432F">
      <w:r>
        <w:rPr>
          <w:noProof/>
        </w:rPr>
        <w:drawing>
          <wp:inline distT="0" distB="0" distL="0" distR="0" wp14:anchorId="0BA4E9C9" wp14:editId="50A96DC1">
            <wp:extent cx="2674620" cy="2628900"/>
            <wp:effectExtent l="0" t="0" r="0" b="0"/>
            <wp:docPr id="345" name="Picture 345" descr="Ishihara Color Blindness Test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shihara Color Blindness Test 5"/>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tab/>
        <w:t xml:space="preserve">        </w:t>
      </w:r>
      <w:r>
        <w:rPr>
          <w:noProof/>
        </w:rPr>
        <w:drawing>
          <wp:inline distT="0" distB="0" distL="0" distR="0" wp14:anchorId="0EE465A0" wp14:editId="6B1B5CCD">
            <wp:extent cx="2674620" cy="2628900"/>
            <wp:effectExtent l="0" t="0" r="0" b="0"/>
            <wp:docPr id="344" name="Picture 344" descr="Ishihara Color Blindness Test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shihara Color Blindness Test 6"/>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7E6B5951" w14:textId="77777777" w:rsidR="0045432F" w:rsidRDefault="0045432F" w:rsidP="0045432F">
      <w:pPr>
        <w:pStyle w:val="Heading3"/>
        <w:ind w:left="720" w:firstLine="720"/>
      </w:pPr>
      <w:r>
        <w:t>Plate-5</w:t>
      </w:r>
      <w:r w:rsidRPr="008C2C8E">
        <w:t xml:space="preserve"> </w:t>
      </w:r>
      <w:r>
        <w:tab/>
      </w:r>
      <w:r>
        <w:tab/>
      </w:r>
      <w:r>
        <w:tab/>
      </w:r>
      <w:r>
        <w:tab/>
      </w:r>
      <w:r>
        <w:tab/>
      </w:r>
      <w:r>
        <w:tab/>
        <w:t xml:space="preserve">   Plate-6</w:t>
      </w:r>
    </w:p>
    <w:p w14:paraId="774E69A4" w14:textId="77777777" w:rsidR="0045432F" w:rsidRDefault="0045432F" w:rsidP="0045432F"/>
    <w:p w14:paraId="1637A41A" w14:textId="77777777" w:rsidR="0045432F" w:rsidRDefault="0045432F" w:rsidP="0045432F"/>
    <w:p w14:paraId="6F9F4618" w14:textId="77777777" w:rsidR="0045432F" w:rsidRDefault="0045432F" w:rsidP="0045432F"/>
    <w:p w14:paraId="4C50FFF4" w14:textId="77777777" w:rsidR="0045432F" w:rsidRPr="00124E45" w:rsidRDefault="0045432F" w:rsidP="0045432F"/>
    <w:p w14:paraId="5A780995" w14:textId="77777777" w:rsidR="0045432F" w:rsidRDefault="0045432F" w:rsidP="0045432F">
      <w:r>
        <w:rPr>
          <w:noProof/>
        </w:rPr>
        <w:drawing>
          <wp:inline distT="0" distB="0" distL="0" distR="0" wp14:anchorId="13C40EB9" wp14:editId="6375988F">
            <wp:extent cx="2674620" cy="2628900"/>
            <wp:effectExtent l="0" t="0" r="0" b="0"/>
            <wp:docPr id="343" name="Picture 343" descr="Ishihara Color Blindness Test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shihara Color Blindness Test 7"/>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tab/>
        <w:t xml:space="preserve">        </w:t>
      </w:r>
      <w:r>
        <w:rPr>
          <w:noProof/>
        </w:rPr>
        <w:drawing>
          <wp:inline distT="0" distB="0" distL="0" distR="0" wp14:anchorId="316A9F7C" wp14:editId="62752359">
            <wp:extent cx="2674620" cy="2628900"/>
            <wp:effectExtent l="0" t="0" r="0" b="0"/>
            <wp:docPr id="342" name="Picture 342" descr="Ishihara Color Blindness Test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shihara Color Blindness Test 8"/>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4A148015" w14:textId="77777777" w:rsidR="0045432F" w:rsidRDefault="0045432F" w:rsidP="0045432F">
      <w:pPr>
        <w:pStyle w:val="Heading3"/>
        <w:ind w:left="720" w:firstLine="720"/>
      </w:pPr>
      <w:r>
        <w:t>Plate-7</w:t>
      </w:r>
      <w:r>
        <w:tab/>
      </w:r>
      <w:r>
        <w:tab/>
      </w:r>
      <w:r>
        <w:tab/>
      </w:r>
      <w:r>
        <w:tab/>
      </w:r>
      <w:r>
        <w:tab/>
      </w:r>
      <w:r>
        <w:tab/>
        <w:t xml:space="preserve">              Plate-8</w:t>
      </w:r>
    </w:p>
    <w:p w14:paraId="0F826F23" w14:textId="77777777" w:rsidR="0045432F" w:rsidRDefault="0045432F" w:rsidP="0045432F"/>
    <w:p w14:paraId="19EE4C76" w14:textId="77777777" w:rsidR="0045432F" w:rsidRDefault="0045432F" w:rsidP="0045432F">
      <w:r>
        <w:rPr>
          <w:noProof/>
        </w:rPr>
        <w:drawing>
          <wp:inline distT="0" distB="0" distL="0" distR="0" wp14:anchorId="42D9FC3A" wp14:editId="3FAE1051">
            <wp:extent cx="2674620" cy="2628900"/>
            <wp:effectExtent l="0" t="0" r="0" b="0"/>
            <wp:docPr id="341" name="Picture 341" descr="Ishihara Color Blindness Test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shihara Color Blindness Test 9"/>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tab/>
        <w:t xml:space="preserve">        </w:t>
      </w:r>
      <w:r>
        <w:rPr>
          <w:noProof/>
        </w:rPr>
        <w:drawing>
          <wp:inline distT="0" distB="0" distL="0" distR="0" wp14:anchorId="13B4C5B3" wp14:editId="19112871">
            <wp:extent cx="2674620" cy="2628900"/>
            <wp:effectExtent l="0" t="0" r="0" b="0"/>
            <wp:docPr id="340" name="Picture 340" descr="Ishihara Color Blindness Test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shihara Color Blindness Test 10"/>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65F80DED" w14:textId="77777777" w:rsidR="0045432F" w:rsidRDefault="0045432F" w:rsidP="0045432F">
      <w:pPr>
        <w:pStyle w:val="Heading3"/>
        <w:ind w:left="720" w:firstLine="720"/>
      </w:pPr>
      <w:r>
        <w:t>Plate-9</w:t>
      </w:r>
      <w:r>
        <w:tab/>
      </w:r>
      <w:r>
        <w:tab/>
      </w:r>
      <w:r>
        <w:tab/>
      </w:r>
      <w:r>
        <w:tab/>
      </w:r>
      <w:r>
        <w:tab/>
      </w:r>
      <w:r>
        <w:tab/>
        <w:t xml:space="preserve">               Plate-10</w:t>
      </w:r>
    </w:p>
    <w:p w14:paraId="783B2CBD" w14:textId="77777777" w:rsidR="0045432F" w:rsidRDefault="0045432F" w:rsidP="0045432F"/>
    <w:p w14:paraId="1130413B" w14:textId="77777777" w:rsidR="0045432F" w:rsidRDefault="0045432F" w:rsidP="0045432F"/>
    <w:p w14:paraId="03431D93" w14:textId="77777777" w:rsidR="0045432F" w:rsidRDefault="0045432F" w:rsidP="0045432F">
      <w:pPr>
        <w:pStyle w:val="Heading3"/>
      </w:pPr>
    </w:p>
    <w:p w14:paraId="40D2392A" w14:textId="77777777" w:rsidR="0045432F" w:rsidRDefault="0045432F" w:rsidP="0045432F">
      <w:r>
        <w:rPr>
          <w:noProof/>
        </w:rPr>
        <w:drawing>
          <wp:inline distT="0" distB="0" distL="0" distR="0" wp14:anchorId="4249244F" wp14:editId="0B02B974">
            <wp:extent cx="2674620" cy="2628900"/>
            <wp:effectExtent l="0" t="0" r="0" b="0"/>
            <wp:docPr id="339" name="Picture 339" descr="Ishihara Color Blindness Test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shihara Color Blindness Test 1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tab/>
        <w:t xml:space="preserve">        </w:t>
      </w:r>
      <w:r>
        <w:rPr>
          <w:noProof/>
        </w:rPr>
        <w:drawing>
          <wp:inline distT="0" distB="0" distL="0" distR="0" wp14:anchorId="029146F3" wp14:editId="1A5B8769">
            <wp:extent cx="2674620" cy="2628900"/>
            <wp:effectExtent l="0" t="0" r="0" b="0"/>
            <wp:docPr id="338" name="Picture 338" descr="Ishihara Color Blindness Test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shihara Color Blindness Test 12"/>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5BE7D2E8" w14:textId="77777777" w:rsidR="0045432F" w:rsidRDefault="0045432F" w:rsidP="0045432F">
      <w:pPr>
        <w:pStyle w:val="Heading3"/>
        <w:ind w:left="720" w:firstLine="720"/>
      </w:pPr>
      <w:r>
        <w:t>Plate-11</w:t>
      </w:r>
      <w:r>
        <w:tab/>
      </w:r>
      <w:r>
        <w:tab/>
      </w:r>
      <w:r>
        <w:tab/>
      </w:r>
      <w:r>
        <w:tab/>
      </w:r>
      <w:r>
        <w:tab/>
      </w:r>
      <w:r>
        <w:tab/>
        <w:t xml:space="preserve">   Plate-12</w:t>
      </w:r>
    </w:p>
    <w:p w14:paraId="6792E62C" w14:textId="77777777" w:rsidR="0045432F" w:rsidRDefault="0045432F" w:rsidP="0045432F"/>
    <w:p w14:paraId="0995024D" w14:textId="77777777" w:rsidR="0045432F" w:rsidRDefault="0045432F" w:rsidP="0045432F">
      <w:r>
        <w:rPr>
          <w:noProof/>
        </w:rPr>
        <w:drawing>
          <wp:inline distT="0" distB="0" distL="0" distR="0" wp14:anchorId="4466844A" wp14:editId="2BEDDDC1">
            <wp:extent cx="2674620" cy="2628900"/>
            <wp:effectExtent l="0" t="0" r="0" b="0"/>
            <wp:docPr id="337" name="Picture 337" descr="Ishihara Color Blindness Test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shihara Color Blindness Test 13"/>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tab/>
        <w:t xml:space="preserve">        </w:t>
      </w:r>
      <w:r>
        <w:rPr>
          <w:noProof/>
        </w:rPr>
        <w:drawing>
          <wp:inline distT="0" distB="0" distL="0" distR="0" wp14:anchorId="5F610AE8" wp14:editId="28EC3F4C">
            <wp:extent cx="2674620" cy="2628900"/>
            <wp:effectExtent l="0" t="0" r="0" b="0"/>
            <wp:docPr id="296" name="Picture 296" descr="Ishihara Color Blindness Test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shihara Color Blindness Test 14"/>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3485EF0F" w14:textId="77777777" w:rsidR="0045432F" w:rsidRDefault="0045432F" w:rsidP="0045432F">
      <w:pPr>
        <w:pStyle w:val="Heading3"/>
        <w:ind w:left="720" w:firstLine="720"/>
      </w:pPr>
      <w:r>
        <w:t>Plate-13</w:t>
      </w:r>
      <w:r>
        <w:tab/>
      </w:r>
      <w:r>
        <w:tab/>
      </w:r>
      <w:r>
        <w:tab/>
      </w:r>
      <w:r>
        <w:tab/>
      </w:r>
      <w:r>
        <w:tab/>
      </w:r>
      <w:r>
        <w:tab/>
        <w:t xml:space="preserve">   Plate-14</w:t>
      </w:r>
    </w:p>
    <w:p w14:paraId="1130D6F0" w14:textId="77777777" w:rsidR="0045432F" w:rsidRDefault="0045432F" w:rsidP="0045432F"/>
    <w:p w14:paraId="19B2696A" w14:textId="77777777" w:rsidR="0045432F" w:rsidRDefault="0045432F" w:rsidP="0045432F"/>
    <w:p w14:paraId="6C82D222" w14:textId="77777777" w:rsidR="0045432F" w:rsidRDefault="0045432F" w:rsidP="0045432F"/>
    <w:p w14:paraId="71C45F41" w14:textId="77777777" w:rsidR="0045432F" w:rsidRDefault="0045432F" w:rsidP="0045432F"/>
    <w:p w14:paraId="15873907" w14:textId="77777777" w:rsidR="0045432F" w:rsidRDefault="0045432F" w:rsidP="0045432F">
      <w:r>
        <w:rPr>
          <w:noProof/>
        </w:rPr>
        <w:drawing>
          <wp:inline distT="0" distB="0" distL="0" distR="0" wp14:anchorId="0A45185C" wp14:editId="17C43B6B">
            <wp:extent cx="2674620" cy="2628900"/>
            <wp:effectExtent l="0" t="0" r="0" b="0"/>
            <wp:docPr id="289" name="Picture 289" descr="Ishihara Color Blindness Tes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shihara Color Blindness Test 15"/>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tab/>
        <w:t xml:space="preserve">        </w:t>
      </w:r>
      <w:r>
        <w:rPr>
          <w:noProof/>
        </w:rPr>
        <w:drawing>
          <wp:inline distT="0" distB="0" distL="0" distR="0" wp14:anchorId="5E2841F9" wp14:editId="4977DFF2">
            <wp:extent cx="2674620" cy="2628900"/>
            <wp:effectExtent l="0" t="0" r="0" b="0"/>
            <wp:docPr id="285" name="Picture 285" descr="Ishihara Color Blindness Test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shihara Color Blindness Test 16"/>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7FA3711E" w14:textId="77777777" w:rsidR="0045432F" w:rsidRDefault="0045432F" w:rsidP="0045432F">
      <w:pPr>
        <w:pStyle w:val="Heading3"/>
        <w:ind w:left="720" w:firstLine="720"/>
      </w:pPr>
      <w:r>
        <w:t>Plate-15</w:t>
      </w:r>
      <w:r>
        <w:tab/>
      </w:r>
      <w:r>
        <w:tab/>
      </w:r>
      <w:r>
        <w:tab/>
      </w:r>
      <w:r>
        <w:tab/>
      </w:r>
      <w:r>
        <w:tab/>
      </w:r>
      <w:r>
        <w:tab/>
        <w:t xml:space="preserve">   Plate-16</w:t>
      </w:r>
    </w:p>
    <w:p w14:paraId="3C379937" w14:textId="77777777" w:rsidR="0045432F" w:rsidRDefault="0045432F" w:rsidP="0045432F"/>
    <w:p w14:paraId="3BFD9CA3" w14:textId="77777777" w:rsidR="0045432F" w:rsidRDefault="0045432F" w:rsidP="0045432F">
      <w:r>
        <w:rPr>
          <w:noProof/>
        </w:rPr>
        <w:drawing>
          <wp:inline distT="0" distB="0" distL="0" distR="0" wp14:anchorId="16D735BC" wp14:editId="59353993">
            <wp:extent cx="2674620" cy="2628900"/>
            <wp:effectExtent l="0" t="0" r="0" b="0"/>
            <wp:docPr id="278" name="Picture 278" descr="Ishihara Color Blindness Test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shihara Color Blindness Test 17"/>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tab/>
        <w:t xml:space="preserve">        </w:t>
      </w:r>
      <w:r>
        <w:rPr>
          <w:noProof/>
        </w:rPr>
        <w:drawing>
          <wp:inline distT="0" distB="0" distL="0" distR="0" wp14:anchorId="69EE92CB" wp14:editId="00826026">
            <wp:extent cx="2674620" cy="2628900"/>
            <wp:effectExtent l="0" t="0" r="0" b="0"/>
            <wp:docPr id="277" name="Picture 277" descr="Ishihara Color Blindness Test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shihara Color Blindness Test 18"/>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0B6EE1E6" w14:textId="77777777" w:rsidR="0045432F" w:rsidRDefault="0045432F" w:rsidP="0045432F">
      <w:pPr>
        <w:pStyle w:val="Heading3"/>
        <w:ind w:left="720" w:firstLine="720"/>
      </w:pPr>
      <w:r>
        <w:t>Plate-17</w:t>
      </w:r>
      <w:r>
        <w:tab/>
      </w:r>
      <w:r>
        <w:tab/>
      </w:r>
      <w:r>
        <w:tab/>
      </w:r>
      <w:r>
        <w:tab/>
      </w:r>
      <w:r>
        <w:tab/>
      </w:r>
      <w:r>
        <w:tab/>
        <w:t xml:space="preserve">   Plate-18</w:t>
      </w:r>
    </w:p>
    <w:p w14:paraId="37DCEF60" w14:textId="77777777" w:rsidR="0045432F" w:rsidRDefault="0045432F" w:rsidP="0045432F"/>
    <w:p w14:paraId="31D7FFE8" w14:textId="77777777" w:rsidR="0045432F" w:rsidRDefault="0045432F" w:rsidP="0045432F"/>
    <w:p w14:paraId="46812C71" w14:textId="77777777" w:rsidR="0045432F" w:rsidRDefault="0045432F" w:rsidP="0045432F"/>
    <w:p w14:paraId="6492B7A0" w14:textId="77777777" w:rsidR="0045432F" w:rsidRDefault="0045432F" w:rsidP="0045432F">
      <w:pPr>
        <w:pStyle w:val="Heading3"/>
      </w:pPr>
    </w:p>
    <w:p w14:paraId="6B9B6763" w14:textId="77777777" w:rsidR="0045432F" w:rsidRDefault="0045432F" w:rsidP="0045432F">
      <w:r>
        <w:rPr>
          <w:noProof/>
        </w:rPr>
        <w:drawing>
          <wp:inline distT="0" distB="0" distL="0" distR="0" wp14:anchorId="24AF4296" wp14:editId="729A317B">
            <wp:extent cx="2674620" cy="2628900"/>
            <wp:effectExtent l="0" t="0" r="0" b="0"/>
            <wp:docPr id="275" name="Picture 275" descr="Ishihara Color Blindness Test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shihara Color Blindness Test 19"/>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tab/>
        <w:t xml:space="preserve">        </w:t>
      </w:r>
      <w:r>
        <w:rPr>
          <w:noProof/>
        </w:rPr>
        <w:drawing>
          <wp:inline distT="0" distB="0" distL="0" distR="0" wp14:anchorId="206941D8" wp14:editId="010FCAF9">
            <wp:extent cx="2674620" cy="2628900"/>
            <wp:effectExtent l="0" t="0" r="0" b="0"/>
            <wp:docPr id="274" name="Picture 274" descr="Ishihara Color Blindness Test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shihara Color Blindness Test 20"/>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43DA413E" w14:textId="77777777" w:rsidR="0045432F" w:rsidRDefault="0045432F" w:rsidP="0045432F">
      <w:pPr>
        <w:pStyle w:val="Heading3"/>
        <w:ind w:left="720" w:firstLine="720"/>
      </w:pPr>
      <w:r>
        <w:t>Plate-19</w:t>
      </w:r>
      <w:r>
        <w:tab/>
      </w:r>
      <w:r>
        <w:tab/>
      </w:r>
      <w:r>
        <w:tab/>
      </w:r>
      <w:r>
        <w:tab/>
      </w:r>
      <w:r>
        <w:tab/>
      </w:r>
      <w:r>
        <w:tab/>
        <w:t xml:space="preserve">   Plate-20</w:t>
      </w:r>
    </w:p>
    <w:p w14:paraId="2705C02A" w14:textId="77777777" w:rsidR="0045432F" w:rsidRDefault="0045432F" w:rsidP="0045432F"/>
    <w:p w14:paraId="22A9E087" w14:textId="77777777" w:rsidR="0045432F" w:rsidRDefault="0045432F" w:rsidP="0045432F">
      <w:r>
        <w:rPr>
          <w:noProof/>
        </w:rPr>
        <w:drawing>
          <wp:inline distT="0" distB="0" distL="0" distR="0" wp14:anchorId="55EA5B38" wp14:editId="1ABA45FE">
            <wp:extent cx="2674620" cy="2628900"/>
            <wp:effectExtent l="0" t="0" r="0" b="0"/>
            <wp:docPr id="270" name="Picture 270" descr="Ishihara Color Blindness Test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shihara Color Blindness Test 21"/>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tab/>
        <w:t xml:space="preserve">        </w:t>
      </w:r>
      <w:r>
        <w:rPr>
          <w:noProof/>
        </w:rPr>
        <w:drawing>
          <wp:inline distT="0" distB="0" distL="0" distR="0" wp14:anchorId="771BED9F" wp14:editId="0577F07D">
            <wp:extent cx="2674620" cy="2628900"/>
            <wp:effectExtent l="0" t="0" r="0" b="0"/>
            <wp:docPr id="264" name="Picture 264" descr="Ishihara Color Blindness Test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shihara Color Blindness Test 22"/>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6A1769A4" w14:textId="77777777" w:rsidR="0045432F" w:rsidRDefault="0045432F" w:rsidP="0045432F">
      <w:pPr>
        <w:pStyle w:val="Heading3"/>
        <w:ind w:left="720" w:firstLine="720"/>
      </w:pPr>
      <w:r>
        <w:t>Plate-21</w:t>
      </w:r>
      <w:r>
        <w:tab/>
      </w:r>
      <w:r>
        <w:tab/>
      </w:r>
      <w:r>
        <w:tab/>
      </w:r>
      <w:r>
        <w:tab/>
      </w:r>
      <w:r>
        <w:tab/>
      </w:r>
      <w:r>
        <w:tab/>
        <w:t xml:space="preserve">   Plate-22</w:t>
      </w:r>
    </w:p>
    <w:p w14:paraId="1F3CA72D" w14:textId="77777777" w:rsidR="0045432F" w:rsidRDefault="0045432F" w:rsidP="0045432F"/>
    <w:p w14:paraId="74E620B7" w14:textId="77777777" w:rsidR="0045432F" w:rsidRDefault="0045432F" w:rsidP="0045432F"/>
    <w:p w14:paraId="3B82159A" w14:textId="77777777" w:rsidR="0045432F" w:rsidRDefault="0045432F" w:rsidP="0045432F"/>
    <w:p w14:paraId="08837803" w14:textId="77777777" w:rsidR="0045432F" w:rsidRDefault="0045432F" w:rsidP="0045432F"/>
    <w:p w14:paraId="369FAE02" w14:textId="77777777" w:rsidR="0045432F" w:rsidRDefault="0045432F" w:rsidP="0045432F">
      <w:r>
        <w:rPr>
          <w:noProof/>
        </w:rPr>
        <w:drawing>
          <wp:inline distT="0" distB="0" distL="0" distR="0" wp14:anchorId="6551AB79" wp14:editId="092C266A">
            <wp:extent cx="2674620" cy="2628900"/>
            <wp:effectExtent l="0" t="0" r="0" b="0"/>
            <wp:docPr id="260" name="Picture 260" descr="Ishihara Color Blindness Test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Ishihara Color Blindness Test 23"/>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tab/>
        <w:t xml:space="preserve">        </w:t>
      </w:r>
      <w:r>
        <w:rPr>
          <w:noProof/>
        </w:rPr>
        <w:drawing>
          <wp:inline distT="0" distB="0" distL="0" distR="0" wp14:anchorId="7DCA61BB" wp14:editId="58145019">
            <wp:extent cx="2674620" cy="2628900"/>
            <wp:effectExtent l="0" t="0" r="0" b="0"/>
            <wp:docPr id="261" name="Picture 261" descr="Ishihara Color Blindness Test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shihara Color Blindness Test 24"/>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26E34EEE" w14:textId="77777777" w:rsidR="0045432F" w:rsidRDefault="0045432F" w:rsidP="0045432F">
      <w:pPr>
        <w:pStyle w:val="Heading3"/>
        <w:ind w:left="720" w:firstLine="720"/>
      </w:pPr>
      <w:r>
        <w:t>Plate-23</w:t>
      </w:r>
      <w:r>
        <w:tab/>
      </w:r>
      <w:r>
        <w:tab/>
      </w:r>
      <w:r>
        <w:tab/>
      </w:r>
      <w:r>
        <w:tab/>
      </w:r>
      <w:r>
        <w:tab/>
      </w:r>
      <w:r>
        <w:tab/>
        <w:t xml:space="preserve">   Plate-24</w:t>
      </w:r>
    </w:p>
    <w:p w14:paraId="7957CFE2" w14:textId="77777777" w:rsidR="0045432F" w:rsidRPr="00CC3D58" w:rsidRDefault="0045432F" w:rsidP="0045432F"/>
    <w:p w14:paraId="38CEFF9F" w14:textId="77777777" w:rsidR="0045432F" w:rsidRDefault="0045432F" w:rsidP="0045432F">
      <w:pPr>
        <w:spacing w:before="100" w:beforeAutospacing="1" w:after="100" w:afterAutospacing="1"/>
      </w:pPr>
    </w:p>
    <w:p w14:paraId="78314D9A" w14:textId="77777777" w:rsidR="0045432F" w:rsidRPr="00A87284" w:rsidRDefault="0045432F" w:rsidP="0045432F">
      <w:pPr>
        <w:spacing w:before="100" w:beforeAutospacing="1" w:after="100" w:afterAutospacing="1"/>
      </w:pPr>
    </w:p>
    <w:p w14:paraId="167AFACB" w14:textId="77777777" w:rsidR="0045432F" w:rsidRPr="002E48C9"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76D9891D" w14:textId="77777777" w:rsidR="00BA06AE" w:rsidRDefault="00BA06AE">
      <w:pPr>
        <w:rPr>
          <w:rFonts w:ascii="Times" w:hAnsi="Times"/>
          <w:color w:val="000000" w:themeColor="text1"/>
          <w:sz w:val="23"/>
          <w:szCs w:val="23"/>
          <w:shd w:val="clear" w:color="auto" w:fill="FFFFFF"/>
          <w:lang w:val="en-US"/>
        </w:rPr>
      </w:pPr>
      <w:r>
        <w:rPr>
          <w:rFonts w:ascii="Times" w:hAnsi="Times"/>
          <w:color w:val="000000" w:themeColor="text1"/>
          <w:sz w:val="23"/>
          <w:szCs w:val="23"/>
          <w:shd w:val="clear" w:color="auto" w:fill="FFFFFF"/>
          <w:lang w:val="en-US"/>
        </w:rPr>
        <w:br w:type="page"/>
      </w:r>
    </w:p>
    <w:p w14:paraId="47BF66DE" w14:textId="77777777" w:rsidR="001B7CBE" w:rsidRPr="00BB7AB3" w:rsidRDefault="001B7CBE" w:rsidP="00BB7AB3">
      <w:pPr>
        <w:spacing w:line="360" w:lineRule="auto"/>
        <w:jc w:val="both"/>
        <w:rPr>
          <w:rFonts w:ascii="Times" w:hAnsi="Times"/>
          <w:color w:val="000000" w:themeColor="text1"/>
          <w:sz w:val="23"/>
          <w:szCs w:val="23"/>
          <w:shd w:val="clear" w:color="auto" w:fill="FFFFFF"/>
          <w:lang w:val="en-US"/>
        </w:rPr>
      </w:pPr>
    </w:p>
    <w:sectPr w:rsidR="001B7CBE" w:rsidRPr="00BB7AB3" w:rsidSect="0045432F">
      <w:headerReference w:type="default" r:id="rId152"/>
      <w:pgSz w:w="11906" w:h="16838"/>
      <w:pgMar w:top="1440" w:right="1440" w:bottom="1440" w:left="1440" w:header="0" w:footer="340"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694FE14" w14:textId="77777777" w:rsidR="00836675" w:rsidRDefault="00836675" w:rsidP="002C2CD3">
      <w:r>
        <w:separator/>
      </w:r>
    </w:p>
  </w:endnote>
  <w:endnote w:type="continuationSeparator" w:id="0">
    <w:p w14:paraId="1342C63F" w14:textId="77777777" w:rsidR="00836675" w:rsidRDefault="00836675" w:rsidP="002C2CD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Times">
    <w:altName w:val="﷽﷽﷽﷽﷽﷽﷽㾀"/>
    <w:panose1 w:val="00000500000000020000"/>
    <w:charset w:val="00"/>
    <w:family w:val="auto"/>
    <w:pitch w:val="variable"/>
    <w:sig w:usb0="E00002FF" w:usb1="5000205A" w:usb2="00000000" w:usb3="00000000" w:csb0="0000019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AppleSystemUIFont">
    <w:altName w:val="Calibri"/>
    <w:panose1 w:val="020B0604020202020204"/>
    <w:charset w:val="00"/>
    <w:family w:val="auto"/>
    <w:notTrueType/>
    <w:pitch w:val="default"/>
    <w:sig w:usb0="00000003" w:usb1="00000000" w:usb2="00000000" w:usb3="00000000" w:csb0="00000001" w:csb1="00000000"/>
  </w:font>
  <w:font w:name="Open Sans">
    <w:panose1 w:val="020B0606030504020204"/>
    <w:charset w:val="00"/>
    <w:family w:val="swiss"/>
    <w:pitch w:val="variable"/>
    <w:sig w:usb0="E00002EF" w:usb1="4000205B" w:usb2="00000028" w:usb3="00000000" w:csb0="0000019F" w:csb1="00000000"/>
  </w:font>
  <w:font w:name="ff2">
    <w:altName w:val="Cambria"/>
    <w:panose1 w:val="020B0604020202020204"/>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10002FF" w:usb1="4000FCFF" w:usb2="00000009" w:usb3="00000000" w:csb0="0000019F" w:csb1="00000000"/>
  </w:font>
  <w:font w:name="Menlo">
    <w:panose1 w:val="020B0609030804020204"/>
    <w:charset w:val="00"/>
    <w:family w:val="modern"/>
    <w:pitch w:val="fixed"/>
    <w:sig w:usb0="E60022FF" w:usb1="D200F9FB" w:usb2="02000028" w:usb3="00000000" w:csb0="000001DF" w:csb1="00000000"/>
  </w:font>
  <w:font w:name="Cambria Math">
    <w:panose1 w:val="02040503050406030204"/>
    <w:charset w:val="00"/>
    <w:family w:val="roman"/>
    <w:pitch w:val="variable"/>
    <w:sig w:usb0="E00002FF" w:usb1="420024FF" w:usb2="00000000" w:usb3="00000000" w:csb0="0000019F" w:csb1="00000000"/>
  </w:font>
  <w:font w:name="AppleSystemUIFontBold">
    <w:altName w:val="Calibri"/>
    <w:panose1 w:val="020B0604020202020204"/>
    <w:charset w:val="00"/>
    <w:family w:val="auto"/>
    <w:notTrueType/>
    <w:pitch w:val="default"/>
    <w:sig w:usb0="00000003" w:usb1="00000000" w:usb2="00000000" w:usb3="00000000" w:csb0="00000001" w:csb1="00000000"/>
  </w:font>
  <w:font w:name="`˚">
    <w:altName w:val="Calibri"/>
    <w:panose1 w:val="020B0604020202020204"/>
    <w:charset w:val="4D"/>
    <w:family w:val="auto"/>
    <w:notTrueType/>
    <w:pitch w:val="default"/>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TimesNewRomanPSMT">
    <w:altName w:val="Times New Roman"/>
    <w:panose1 w:val="020B0604020202020204"/>
    <w:charset w:val="00"/>
    <w:family w:val="roman"/>
    <w:notTrueType/>
    <w:pitch w:val="default"/>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28532687"/>
      <w:docPartObj>
        <w:docPartGallery w:val="Page Numbers (Bottom of Page)"/>
        <w:docPartUnique/>
      </w:docPartObj>
    </w:sdtPr>
    <w:sdtEndPr>
      <w:rPr>
        <w:rStyle w:val="PageNumber"/>
      </w:rPr>
    </w:sdtEndPr>
    <w:sdtContent>
      <w:p w14:paraId="00BD0635" w14:textId="6EDD0F85" w:rsidR="00AC5BB4" w:rsidRDefault="00AC5BB4" w:rsidP="00167A8D">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EA3CA09" w14:textId="77777777" w:rsidR="00AC5BB4" w:rsidRDefault="00AC5BB4" w:rsidP="002C2CD3">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450591884"/>
      <w:docPartObj>
        <w:docPartGallery w:val="Page Numbers (Bottom of Page)"/>
        <w:docPartUnique/>
      </w:docPartObj>
    </w:sdtPr>
    <w:sdtEndPr>
      <w:rPr>
        <w:rStyle w:val="PageNumber"/>
      </w:rPr>
    </w:sdtEndPr>
    <w:sdtContent>
      <w:p w14:paraId="6CA735A3" w14:textId="4A82CBD5" w:rsidR="00167A8D" w:rsidRDefault="00167A8D" w:rsidP="0045432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iv</w:t>
        </w:r>
        <w:r>
          <w:rPr>
            <w:rStyle w:val="PageNumber"/>
          </w:rPr>
          <w:fldChar w:fldCharType="end"/>
        </w:r>
      </w:p>
    </w:sdtContent>
  </w:sdt>
  <w:p w14:paraId="7349C5D0" w14:textId="77777777" w:rsidR="00AC5BB4" w:rsidRDefault="00AC5BB4" w:rsidP="002C2CD3">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2CB8F70" w14:textId="77777777" w:rsidR="00836675" w:rsidRDefault="00836675" w:rsidP="002C2CD3">
      <w:r>
        <w:separator/>
      </w:r>
    </w:p>
  </w:footnote>
  <w:footnote w:type="continuationSeparator" w:id="0">
    <w:p w14:paraId="58EF2FD7" w14:textId="77777777" w:rsidR="00836675" w:rsidRDefault="00836675" w:rsidP="002C2CD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37DC7D" w14:textId="77777777" w:rsidR="00EC024D" w:rsidRDefault="00EC024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471A8A" w14:textId="77777777" w:rsidR="00105159" w:rsidRDefault="00105159">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0C506A" w14:textId="77777777" w:rsidR="00BA06AE" w:rsidRDefault="00BA06AE">
    <w:pPr>
      <w:pStyle w:val="Header"/>
    </w:pPr>
  </w:p>
  <w:p w14:paraId="40C423E2" w14:textId="77777777" w:rsidR="00BA06AE" w:rsidRDefault="00BA06AE">
    <w:pPr>
      <w:pStyle w:val="Header"/>
    </w:pPr>
  </w:p>
  <w:p w14:paraId="42374313" w14:textId="0F699B47" w:rsidR="00BA06AE" w:rsidRDefault="00BA06A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83FF5"/>
    <w:multiLevelType w:val="hybridMultilevel"/>
    <w:tmpl w:val="4260B49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11C43EFA"/>
    <w:multiLevelType w:val="multilevel"/>
    <w:tmpl w:val="760AF8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8715CF4"/>
    <w:multiLevelType w:val="hybridMultilevel"/>
    <w:tmpl w:val="791A57C2"/>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27157E8F"/>
    <w:multiLevelType w:val="hybridMultilevel"/>
    <w:tmpl w:val="F176D718"/>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4" w15:restartNumberingAfterBreak="0">
    <w:nsid w:val="2CD22C0B"/>
    <w:multiLevelType w:val="hybridMultilevel"/>
    <w:tmpl w:val="9AE02FA4"/>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30672F4B"/>
    <w:multiLevelType w:val="multilevel"/>
    <w:tmpl w:val="2C041C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349E5335"/>
    <w:multiLevelType w:val="hybridMultilevel"/>
    <w:tmpl w:val="B45A884C"/>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7" w15:restartNumberingAfterBreak="0">
    <w:nsid w:val="3AA20B9E"/>
    <w:multiLevelType w:val="hybridMultilevel"/>
    <w:tmpl w:val="AAD058CA"/>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3AD95A1E"/>
    <w:multiLevelType w:val="hybridMultilevel"/>
    <w:tmpl w:val="1764B8C4"/>
    <w:lvl w:ilvl="0" w:tplc="3CDC178E">
      <w:start w:val="1"/>
      <w:numFmt w:val="decimal"/>
      <w:lvlText w:val="%1."/>
      <w:lvlJc w:val="left"/>
      <w:pPr>
        <w:ind w:left="360" w:hanging="360"/>
      </w:pPr>
      <w:rPr>
        <w:rFonts w:hint="default"/>
        <w:color w:val="555555"/>
        <w:sz w:val="23"/>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9" w15:restartNumberingAfterBreak="0">
    <w:nsid w:val="403E5CDF"/>
    <w:multiLevelType w:val="hybridMultilevel"/>
    <w:tmpl w:val="30CA0CA8"/>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0" w15:restartNumberingAfterBreak="0">
    <w:nsid w:val="47ED0F96"/>
    <w:multiLevelType w:val="multilevel"/>
    <w:tmpl w:val="3BE2B0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1EE51D1"/>
    <w:multiLevelType w:val="hybridMultilevel"/>
    <w:tmpl w:val="956CCE56"/>
    <w:lvl w:ilvl="0" w:tplc="B58EB392">
      <w:start w:val="4"/>
      <w:numFmt w:val="bullet"/>
      <w:lvlText w:val="-"/>
      <w:lvlJc w:val="left"/>
      <w:pPr>
        <w:ind w:left="1080" w:hanging="360"/>
      </w:pPr>
      <w:rPr>
        <w:rFonts w:ascii="Times" w:eastAsia="Times New Roman" w:hAnsi="Times" w:cs="Times New Roman"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2" w15:restartNumberingAfterBreak="0">
    <w:nsid w:val="67E91C9E"/>
    <w:multiLevelType w:val="hybridMultilevel"/>
    <w:tmpl w:val="B630F8D8"/>
    <w:lvl w:ilvl="0" w:tplc="10090001">
      <w:start w:val="1"/>
      <w:numFmt w:val="bullet"/>
      <w:lvlText w:val=""/>
      <w:lvlJc w:val="left"/>
      <w:pPr>
        <w:ind w:left="720" w:hanging="360"/>
      </w:pPr>
      <w:rPr>
        <w:rFonts w:ascii="Symbol" w:hAnsi="Symbol" w:hint="default"/>
      </w:rPr>
    </w:lvl>
    <w:lvl w:ilvl="1" w:tplc="10090001">
      <w:start w:val="1"/>
      <w:numFmt w:val="bullet"/>
      <w:lvlText w:val=""/>
      <w:lvlJc w:val="left"/>
      <w:pPr>
        <w:ind w:left="1440" w:hanging="360"/>
      </w:pPr>
      <w:rPr>
        <w:rFonts w:ascii="Symbol" w:hAnsi="Symbol"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3" w15:restartNumberingAfterBreak="0">
    <w:nsid w:val="68A43403"/>
    <w:multiLevelType w:val="multilevel"/>
    <w:tmpl w:val="27AA18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B0C00B7"/>
    <w:multiLevelType w:val="hybridMultilevel"/>
    <w:tmpl w:val="24DA1038"/>
    <w:lvl w:ilvl="0" w:tplc="9F228030">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6B6C51D9"/>
    <w:multiLevelType w:val="hybridMultilevel"/>
    <w:tmpl w:val="2B4C85C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6" w15:restartNumberingAfterBreak="0">
    <w:nsid w:val="6F0F6F42"/>
    <w:multiLevelType w:val="hybridMultilevel"/>
    <w:tmpl w:val="4260B49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70345563"/>
    <w:multiLevelType w:val="hybridMultilevel"/>
    <w:tmpl w:val="1FFC730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8" w15:restartNumberingAfterBreak="0">
    <w:nsid w:val="7A112619"/>
    <w:multiLevelType w:val="multilevel"/>
    <w:tmpl w:val="7902AC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7BC761CE"/>
    <w:multiLevelType w:val="multilevel"/>
    <w:tmpl w:val="48929DE8"/>
    <w:lvl w:ilvl="0">
      <w:start w:val="2"/>
      <w:numFmt w:val="decimal"/>
      <w:lvlText w:val="%1"/>
      <w:lvlJc w:val="left"/>
      <w:pPr>
        <w:ind w:left="480" w:hanging="480"/>
      </w:pPr>
      <w:rPr>
        <w:rFonts w:hint="default"/>
      </w:rPr>
    </w:lvl>
    <w:lvl w:ilvl="1">
      <w:start w:val="9"/>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11"/>
  </w:num>
  <w:num w:numId="2">
    <w:abstractNumId w:val="18"/>
  </w:num>
  <w:num w:numId="3">
    <w:abstractNumId w:val="16"/>
  </w:num>
  <w:num w:numId="4">
    <w:abstractNumId w:val="0"/>
  </w:num>
  <w:num w:numId="5">
    <w:abstractNumId w:val="13"/>
  </w:num>
  <w:num w:numId="6">
    <w:abstractNumId w:val="10"/>
  </w:num>
  <w:num w:numId="7">
    <w:abstractNumId w:val="1"/>
  </w:num>
  <w:num w:numId="8">
    <w:abstractNumId w:val="8"/>
  </w:num>
  <w:num w:numId="9">
    <w:abstractNumId w:val="9"/>
  </w:num>
  <w:num w:numId="10">
    <w:abstractNumId w:val="3"/>
  </w:num>
  <w:num w:numId="11">
    <w:abstractNumId w:val="14"/>
  </w:num>
  <w:num w:numId="12">
    <w:abstractNumId w:val="6"/>
  </w:num>
  <w:num w:numId="13">
    <w:abstractNumId w:val="7"/>
  </w:num>
  <w:num w:numId="14">
    <w:abstractNumId w:val="2"/>
  </w:num>
  <w:num w:numId="15">
    <w:abstractNumId w:val="15"/>
  </w:num>
  <w:num w:numId="16">
    <w:abstractNumId w:val="19"/>
  </w:num>
  <w:num w:numId="17">
    <w:abstractNumId w:val="5"/>
  </w:num>
  <w:num w:numId="18">
    <w:abstractNumId w:val="17"/>
  </w:num>
  <w:num w:numId="19">
    <w:abstractNumId w:val="12"/>
  </w:num>
  <w:num w:numId="20">
    <w:abstractNumId w:val="4"/>
  </w:num>
  <w:numIdMacAtCleanup w:val="2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Rashid Islam">
    <w15:presenceInfo w15:providerId="None" w15:userId="Rashid Islam"/>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1"/>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734D3"/>
    <w:rsid w:val="00000CD6"/>
    <w:rsid w:val="00001551"/>
    <w:rsid w:val="00002539"/>
    <w:rsid w:val="0000355E"/>
    <w:rsid w:val="0000356C"/>
    <w:rsid w:val="0000543B"/>
    <w:rsid w:val="00006522"/>
    <w:rsid w:val="00010F75"/>
    <w:rsid w:val="0001595C"/>
    <w:rsid w:val="00016490"/>
    <w:rsid w:val="0001794C"/>
    <w:rsid w:val="00020FDC"/>
    <w:rsid w:val="00023DD6"/>
    <w:rsid w:val="0003008B"/>
    <w:rsid w:val="000325CB"/>
    <w:rsid w:val="00034CBD"/>
    <w:rsid w:val="00036E60"/>
    <w:rsid w:val="000372B8"/>
    <w:rsid w:val="00037951"/>
    <w:rsid w:val="0004148C"/>
    <w:rsid w:val="00041576"/>
    <w:rsid w:val="000416E5"/>
    <w:rsid w:val="00045570"/>
    <w:rsid w:val="0004566B"/>
    <w:rsid w:val="000460F2"/>
    <w:rsid w:val="000474C7"/>
    <w:rsid w:val="00047B0C"/>
    <w:rsid w:val="00050C48"/>
    <w:rsid w:val="00051B59"/>
    <w:rsid w:val="0005403A"/>
    <w:rsid w:val="00056296"/>
    <w:rsid w:val="00056712"/>
    <w:rsid w:val="0005771F"/>
    <w:rsid w:val="00057FDE"/>
    <w:rsid w:val="000605F8"/>
    <w:rsid w:val="000652C0"/>
    <w:rsid w:val="0007081D"/>
    <w:rsid w:val="000721F9"/>
    <w:rsid w:val="00073B1E"/>
    <w:rsid w:val="00075146"/>
    <w:rsid w:val="00075B3B"/>
    <w:rsid w:val="000761B8"/>
    <w:rsid w:val="00080E79"/>
    <w:rsid w:val="000835DE"/>
    <w:rsid w:val="000939CE"/>
    <w:rsid w:val="00095220"/>
    <w:rsid w:val="00097EC5"/>
    <w:rsid w:val="000A145E"/>
    <w:rsid w:val="000A2F40"/>
    <w:rsid w:val="000A407E"/>
    <w:rsid w:val="000A46A6"/>
    <w:rsid w:val="000A4EDC"/>
    <w:rsid w:val="000A69BF"/>
    <w:rsid w:val="000A70BE"/>
    <w:rsid w:val="000B3CE6"/>
    <w:rsid w:val="000B4071"/>
    <w:rsid w:val="000C03AA"/>
    <w:rsid w:val="000C03D2"/>
    <w:rsid w:val="000C5D98"/>
    <w:rsid w:val="000C6028"/>
    <w:rsid w:val="000D61D1"/>
    <w:rsid w:val="000D74E5"/>
    <w:rsid w:val="000D78E8"/>
    <w:rsid w:val="000E1C40"/>
    <w:rsid w:val="000E4190"/>
    <w:rsid w:val="000E5736"/>
    <w:rsid w:val="000E675E"/>
    <w:rsid w:val="000F17CA"/>
    <w:rsid w:val="00100C7F"/>
    <w:rsid w:val="001014F0"/>
    <w:rsid w:val="0010350E"/>
    <w:rsid w:val="00103A39"/>
    <w:rsid w:val="00103EB0"/>
    <w:rsid w:val="00105159"/>
    <w:rsid w:val="00105880"/>
    <w:rsid w:val="00105A3F"/>
    <w:rsid w:val="00106E34"/>
    <w:rsid w:val="00117086"/>
    <w:rsid w:val="00121EAE"/>
    <w:rsid w:val="0012405D"/>
    <w:rsid w:val="00124490"/>
    <w:rsid w:val="0012733A"/>
    <w:rsid w:val="00130BE1"/>
    <w:rsid w:val="00135F16"/>
    <w:rsid w:val="0014108C"/>
    <w:rsid w:val="00141DD8"/>
    <w:rsid w:val="00143327"/>
    <w:rsid w:val="001436F2"/>
    <w:rsid w:val="00153AAF"/>
    <w:rsid w:val="00155D62"/>
    <w:rsid w:val="001577CE"/>
    <w:rsid w:val="00157C2E"/>
    <w:rsid w:val="0016026C"/>
    <w:rsid w:val="001602B6"/>
    <w:rsid w:val="00160DED"/>
    <w:rsid w:val="00160EFF"/>
    <w:rsid w:val="00162DFA"/>
    <w:rsid w:val="00164D7A"/>
    <w:rsid w:val="0016572F"/>
    <w:rsid w:val="00166008"/>
    <w:rsid w:val="0016682E"/>
    <w:rsid w:val="0016768D"/>
    <w:rsid w:val="00167A8D"/>
    <w:rsid w:val="00170C9B"/>
    <w:rsid w:val="001724D8"/>
    <w:rsid w:val="00172620"/>
    <w:rsid w:val="00175010"/>
    <w:rsid w:val="0017536F"/>
    <w:rsid w:val="0017657E"/>
    <w:rsid w:val="00182518"/>
    <w:rsid w:val="00186F12"/>
    <w:rsid w:val="00190E1A"/>
    <w:rsid w:val="00192110"/>
    <w:rsid w:val="00194555"/>
    <w:rsid w:val="00195BEA"/>
    <w:rsid w:val="001A2380"/>
    <w:rsid w:val="001A5E0C"/>
    <w:rsid w:val="001B3BBA"/>
    <w:rsid w:val="001B3CA7"/>
    <w:rsid w:val="001B598C"/>
    <w:rsid w:val="001B7CBE"/>
    <w:rsid w:val="001C47CB"/>
    <w:rsid w:val="001D1796"/>
    <w:rsid w:val="001D28E3"/>
    <w:rsid w:val="001D33F3"/>
    <w:rsid w:val="001E310E"/>
    <w:rsid w:val="001E5054"/>
    <w:rsid w:val="001E7217"/>
    <w:rsid w:val="001F137E"/>
    <w:rsid w:val="001F2935"/>
    <w:rsid w:val="001F3770"/>
    <w:rsid w:val="001F54D9"/>
    <w:rsid w:val="00200B34"/>
    <w:rsid w:val="00200D7B"/>
    <w:rsid w:val="00202AAB"/>
    <w:rsid w:val="0020335E"/>
    <w:rsid w:val="0020661B"/>
    <w:rsid w:val="00212B09"/>
    <w:rsid w:val="0021522D"/>
    <w:rsid w:val="00215E7E"/>
    <w:rsid w:val="002160E5"/>
    <w:rsid w:val="0021770F"/>
    <w:rsid w:val="0022223C"/>
    <w:rsid w:val="002227B1"/>
    <w:rsid w:val="00222DA8"/>
    <w:rsid w:val="00225574"/>
    <w:rsid w:val="002258A8"/>
    <w:rsid w:val="002267AE"/>
    <w:rsid w:val="00227234"/>
    <w:rsid w:val="00230ED5"/>
    <w:rsid w:val="002329B6"/>
    <w:rsid w:val="00237CA0"/>
    <w:rsid w:val="00240623"/>
    <w:rsid w:val="00244E8C"/>
    <w:rsid w:val="00245A71"/>
    <w:rsid w:val="002461C8"/>
    <w:rsid w:val="00251C2E"/>
    <w:rsid w:val="0025551D"/>
    <w:rsid w:val="0025729D"/>
    <w:rsid w:val="00260105"/>
    <w:rsid w:val="00261869"/>
    <w:rsid w:val="00263698"/>
    <w:rsid w:val="00264371"/>
    <w:rsid w:val="002646E3"/>
    <w:rsid w:val="0026507B"/>
    <w:rsid w:val="00281A5B"/>
    <w:rsid w:val="002901E4"/>
    <w:rsid w:val="00291CD0"/>
    <w:rsid w:val="00293FCA"/>
    <w:rsid w:val="00295341"/>
    <w:rsid w:val="002A16AA"/>
    <w:rsid w:val="002A3781"/>
    <w:rsid w:val="002A43A7"/>
    <w:rsid w:val="002A5022"/>
    <w:rsid w:val="002A5C48"/>
    <w:rsid w:val="002A6B70"/>
    <w:rsid w:val="002B6218"/>
    <w:rsid w:val="002B668F"/>
    <w:rsid w:val="002B79B0"/>
    <w:rsid w:val="002C2529"/>
    <w:rsid w:val="002C2CD3"/>
    <w:rsid w:val="002C45A9"/>
    <w:rsid w:val="002C6910"/>
    <w:rsid w:val="002C773D"/>
    <w:rsid w:val="002D5BC0"/>
    <w:rsid w:val="002D5FA8"/>
    <w:rsid w:val="002E48C9"/>
    <w:rsid w:val="002E4C11"/>
    <w:rsid w:val="002F1500"/>
    <w:rsid w:val="002F2CD1"/>
    <w:rsid w:val="002F3764"/>
    <w:rsid w:val="002F7C44"/>
    <w:rsid w:val="0030034A"/>
    <w:rsid w:val="00301A80"/>
    <w:rsid w:val="00302F66"/>
    <w:rsid w:val="003048B7"/>
    <w:rsid w:val="00305BD9"/>
    <w:rsid w:val="00305F9E"/>
    <w:rsid w:val="00306E8E"/>
    <w:rsid w:val="00307047"/>
    <w:rsid w:val="00307097"/>
    <w:rsid w:val="00311536"/>
    <w:rsid w:val="003116CD"/>
    <w:rsid w:val="00312D87"/>
    <w:rsid w:val="00313D53"/>
    <w:rsid w:val="003206F1"/>
    <w:rsid w:val="003217D7"/>
    <w:rsid w:val="00321994"/>
    <w:rsid w:val="00323D4D"/>
    <w:rsid w:val="0032417A"/>
    <w:rsid w:val="0032606B"/>
    <w:rsid w:val="00330810"/>
    <w:rsid w:val="00331214"/>
    <w:rsid w:val="00341436"/>
    <w:rsid w:val="003428EC"/>
    <w:rsid w:val="003457E3"/>
    <w:rsid w:val="0034652D"/>
    <w:rsid w:val="00351474"/>
    <w:rsid w:val="003527F7"/>
    <w:rsid w:val="003545C8"/>
    <w:rsid w:val="00356503"/>
    <w:rsid w:val="00357AD6"/>
    <w:rsid w:val="00360373"/>
    <w:rsid w:val="003605DF"/>
    <w:rsid w:val="003638D1"/>
    <w:rsid w:val="00364BC9"/>
    <w:rsid w:val="00365D5B"/>
    <w:rsid w:val="00370619"/>
    <w:rsid w:val="00372FC2"/>
    <w:rsid w:val="00375942"/>
    <w:rsid w:val="0038110E"/>
    <w:rsid w:val="003910F1"/>
    <w:rsid w:val="0039370B"/>
    <w:rsid w:val="003957DE"/>
    <w:rsid w:val="00397501"/>
    <w:rsid w:val="003A004E"/>
    <w:rsid w:val="003A11E1"/>
    <w:rsid w:val="003A3D25"/>
    <w:rsid w:val="003A3F64"/>
    <w:rsid w:val="003A588A"/>
    <w:rsid w:val="003A6598"/>
    <w:rsid w:val="003A76D7"/>
    <w:rsid w:val="003B2F8B"/>
    <w:rsid w:val="003B3F2B"/>
    <w:rsid w:val="003B6E21"/>
    <w:rsid w:val="003C02C5"/>
    <w:rsid w:val="003C2C97"/>
    <w:rsid w:val="003C347F"/>
    <w:rsid w:val="003C749E"/>
    <w:rsid w:val="003D017A"/>
    <w:rsid w:val="003D6EF6"/>
    <w:rsid w:val="003D723A"/>
    <w:rsid w:val="003D7783"/>
    <w:rsid w:val="003E0EA2"/>
    <w:rsid w:val="003E116C"/>
    <w:rsid w:val="003E13DC"/>
    <w:rsid w:val="003E14A2"/>
    <w:rsid w:val="003E2FE7"/>
    <w:rsid w:val="003E4A60"/>
    <w:rsid w:val="003E6819"/>
    <w:rsid w:val="003E7693"/>
    <w:rsid w:val="003F09CA"/>
    <w:rsid w:val="003F0C8D"/>
    <w:rsid w:val="003F1B09"/>
    <w:rsid w:val="003F59F8"/>
    <w:rsid w:val="003F62CA"/>
    <w:rsid w:val="003F66E0"/>
    <w:rsid w:val="004006E9"/>
    <w:rsid w:val="004033D5"/>
    <w:rsid w:val="00404E2B"/>
    <w:rsid w:val="004106BD"/>
    <w:rsid w:val="00410F5A"/>
    <w:rsid w:val="00412624"/>
    <w:rsid w:val="00416D94"/>
    <w:rsid w:val="004177E9"/>
    <w:rsid w:val="0042133B"/>
    <w:rsid w:val="00421E2C"/>
    <w:rsid w:val="00425704"/>
    <w:rsid w:val="0042775F"/>
    <w:rsid w:val="00430AA4"/>
    <w:rsid w:val="00430F71"/>
    <w:rsid w:val="00432492"/>
    <w:rsid w:val="00433F34"/>
    <w:rsid w:val="004343E7"/>
    <w:rsid w:val="004375FF"/>
    <w:rsid w:val="00440281"/>
    <w:rsid w:val="004433D1"/>
    <w:rsid w:val="00443ED0"/>
    <w:rsid w:val="00447C8E"/>
    <w:rsid w:val="00452432"/>
    <w:rsid w:val="0045432F"/>
    <w:rsid w:val="00455473"/>
    <w:rsid w:val="00460C6F"/>
    <w:rsid w:val="00461270"/>
    <w:rsid w:val="00462A06"/>
    <w:rsid w:val="00463F53"/>
    <w:rsid w:val="00470B56"/>
    <w:rsid w:val="004714C9"/>
    <w:rsid w:val="00474734"/>
    <w:rsid w:val="004757A1"/>
    <w:rsid w:val="00475DF6"/>
    <w:rsid w:val="00476133"/>
    <w:rsid w:val="00486B1D"/>
    <w:rsid w:val="00495130"/>
    <w:rsid w:val="00496855"/>
    <w:rsid w:val="0049742C"/>
    <w:rsid w:val="004A0EB5"/>
    <w:rsid w:val="004A2907"/>
    <w:rsid w:val="004A3D05"/>
    <w:rsid w:val="004A43F2"/>
    <w:rsid w:val="004A712B"/>
    <w:rsid w:val="004B03B6"/>
    <w:rsid w:val="004B1799"/>
    <w:rsid w:val="004B2741"/>
    <w:rsid w:val="004B4681"/>
    <w:rsid w:val="004B4CDA"/>
    <w:rsid w:val="004B506B"/>
    <w:rsid w:val="004B6799"/>
    <w:rsid w:val="004D0F19"/>
    <w:rsid w:val="004D22A8"/>
    <w:rsid w:val="004D2C9A"/>
    <w:rsid w:val="004D3D2A"/>
    <w:rsid w:val="004D4971"/>
    <w:rsid w:val="004D611C"/>
    <w:rsid w:val="004D7DB8"/>
    <w:rsid w:val="004E1704"/>
    <w:rsid w:val="004E547F"/>
    <w:rsid w:val="004E57F0"/>
    <w:rsid w:val="004E7357"/>
    <w:rsid w:val="004F693D"/>
    <w:rsid w:val="00501A93"/>
    <w:rsid w:val="00506689"/>
    <w:rsid w:val="005108B5"/>
    <w:rsid w:val="00512113"/>
    <w:rsid w:val="00517E03"/>
    <w:rsid w:val="005256D6"/>
    <w:rsid w:val="00526984"/>
    <w:rsid w:val="00533423"/>
    <w:rsid w:val="005364C8"/>
    <w:rsid w:val="00540DD3"/>
    <w:rsid w:val="00542A77"/>
    <w:rsid w:val="00543BD7"/>
    <w:rsid w:val="00545A0D"/>
    <w:rsid w:val="00546193"/>
    <w:rsid w:val="005516D0"/>
    <w:rsid w:val="0055678F"/>
    <w:rsid w:val="00557F85"/>
    <w:rsid w:val="0056396A"/>
    <w:rsid w:val="00566112"/>
    <w:rsid w:val="00570006"/>
    <w:rsid w:val="005706DA"/>
    <w:rsid w:val="00572BCE"/>
    <w:rsid w:val="00575139"/>
    <w:rsid w:val="00577622"/>
    <w:rsid w:val="00580E24"/>
    <w:rsid w:val="0058388E"/>
    <w:rsid w:val="005867B7"/>
    <w:rsid w:val="00591701"/>
    <w:rsid w:val="005921DF"/>
    <w:rsid w:val="0059255A"/>
    <w:rsid w:val="00596514"/>
    <w:rsid w:val="005A27D4"/>
    <w:rsid w:val="005A46E1"/>
    <w:rsid w:val="005A681E"/>
    <w:rsid w:val="005A7A34"/>
    <w:rsid w:val="005B1310"/>
    <w:rsid w:val="005B276D"/>
    <w:rsid w:val="005B719C"/>
    <w:rsid w:val="005C2991"/>
    <w:rsid w:val="005C7AE9"/>
    <w:rsid w:val="005E0B03"/>
    <w:rsid w:val="005E1E31"/>
    <w:rsid w:val="005E39D9"/>
    <w:rsid w:val="005E413F"/>
    <w:rsid w:val="005E4203"/>
    <w:rsid w:val="005E49B1"/>
    <w:rsid w:val="005E5245"/>
    <w:rsid w:val="005E70E5"/>
    <w:rsid w:val="005E752D"/>
    <w:rsid w:val="005F16C2"/>
    <w:rsid w:val="006004D3"/>
    <w:rsid w:val="0061004F"/>
    <w:rsid w:val="00610134"/>
    <w:rsid w:val="00613119"/>
    <w:rsid w:val="006143B2"/>
    <w:rsid w:val="00614A9D"/>
    <w:rsid w:val="0061741E"/>
    <w:rsid w:val="00620422"/>
    <w:rsid w:val="006253E7"/>
    <w:rsid w:val="00631553"/>
    <w:rsid w:val="00635B44"/>
    <w:rsid w:val="00636672"/>
    <w:rsid w:val="00644426"/>
    <w:rsid w:val="00646D78"/>
    <w:rsid w:val="0065118E"/>
    <w:rsid w:val="00653359"/>
    <w:rsid w:val="00653B2B"/>
    <w:rsid w:val="00660DD3"/>
    <w:rsid w:val="0066467C"/>
    <w:rsid w:val="00666ABE"/>
    <w:rsid w:val="006703A9"/>
    <w:rsid w:val="00674F6A"/>
    <w:rsid w:val="006769FB"/>
    <w:rsid w:val="00682340"/>
    <w:rsid w:val="00687776"/>
    <w:rsid w:val="00687950"/>
    <w:rsid w:val="006905BC"/>
    <w:rsid w:val="00694F70"/>
    <w:rsid w:val="0069669F"/>
    <w:rsid w:val="00697523"/>
    <w:rsid w:val="0069799D"/>
    <w:rsid w:val="006A10ED"/>
    <w:rsid w:val="006A4813"/>
    <w:rsid w:val="006A4AF0"/>
    <w:rsid w:val="006B0DAB"/>
    <w:rsid w:val="006B42B8"/>
    <w:rsid w:val="006B4E75"/>
    <w:rsid w:val="006B634F"/>
    <w:rsid w:val="006C3FFB"/>
    <w:rsid w:val="006C7B86"/>
    <w:rsid w:val="006D0106"/>
    <w:rsid w:val="006D0DB4"/>
    <w:rsid w:val="006D48D6"/>
    <w:rsid w:val="006E2143"/>
    <w:rsid w:val="006E28A9"/>
    <w:rsid w:val="006E33A8"/>
    <w:rsid w:val="006F2543"/>
    <w:rsid w:val="006F2BF0"/>
    <w:rsid w:val="006F4BB2"/>
    <w:rsid w:val="006F648F"/>
    <w:rsid w:val="006F75ED"/>
    <w:rsid w:val="00700CAA"/>
    <w:rsid w:val="007033C1"/>
    <w:rsid w:val="0070792D"/>
    <w:rsid w:val="0071149D"/>
    <w:rsid w:val="007127DD"/>
    <w:rsid w:val="00713030"/>
    <w:rsid w:val="00714BE9"/>
    <w:rsid w:val="00717376"/>
    <w:rsid w:val="0072003C"/>
    <w:rsid w:val="00720E4B"/>
    <w:rsid w:val="00730A85"/>
    <w:rsid w:val="00733DEA"/>
    <w:rsid w:val="00740547"/>
    <w:rsid w:val="00740594"/>
    <w:rsid w:val="00741903"/>
    <w:rsid w:val="00743054"/>
    <w:rsid w:val="00751B8F"/>
    <w:rsid w:val="00752BEC"/>
    <w:rsid w:val="00753610"/>
    <w:rsid w:val="0075393D"/>
    <w:rsid w:val="00767F33"/>
    <w:rsid w:val="00770A02"/>
    <w:rsid w:val="00771902"/>
    <w:rsid w:val="0077259D"/>
    <w:rsid w:val="00775C7C"/>
    <w:rsid w:val="0077687F"/>
    <w:rsid w:val="007806AD"/>
    <w:rsid w:val="00784992"/>
    <w:rsid w:val="0078502B"/>
    <w:rsid w:val="00786FD7"/>
    <w:rsid w:val="00792970"/>
    <w:rsid w:val="00796221"/>
    <w:rsid w:val="007A0343"/>
    <w:rsid w:val="007A3F33"/>
    <w:rsid w:val="007A6DF7"/>
    <w:rsid w:val="007A72DA"/>
    <w:rsid w:val="007A7B35"/>
    <w:rsid w:val="007B0210"/>
    <w:rsid w:val="007B163D"/>
    <w:rsid w:val="007B4D8D"/>
    <w:rsid w:val="007B68A3"/>
    <w:rsid w:val="007C05E3"/>
    <w:rsid w:val="007C1DAB"/>
    <w:rsid w:val="007E7E99"/>
    <w:rsid w:val="007F09D3"/>
    <w:rsid w:val="007F31A6"/>
    <w:rsid w:val="00800F7D"/>
    <w:rsid w:val="00801E4F"/>
    <w:rsid w:val="008038B0"/>
    <w:rsid w:val="00807FF3"/>
    <w:rsid w:val="00812969"/>
    <w:rsid w:val="00814A5E"/>
    <w:rsid w:val="00822F76"/>
    <w:rsid w:val="00824F2E"/>
    <w:rsid w:val="00825BF9"/>
    <w:rsid w:val="00826999"/>
    <w:rsid w:val="00826EC8"/>
    <w:rsid w:val="00827CFD"/>
    <w:rsid w:val="0083398E"/>
    <w:rsid w:val="00834004"/>
    <w:rsid w:val="0083587B"/>
    <w:rsid w:val="00836675"/>
    <w:rsid w:val="00842045"/>
    <w:rsid w:val="0084291E"/>
    <w:rsid w:val="008448E8"/>
    <w:rsid w:val="00844937"/>
    <w:rsid w:val="00845B50"/>
    <w:rsid w:val="00847A21"/>
    <w:rsid w:val="0085125F"/>
    <w:rsid w:val="00851C1C"/>
    <w:rsid w:val="0085727B"/>
    <w:rsid w:val="00864B88"/>
    <w:rsid w:val="00866AB8"/>
    <w:rsid w:val="0087251A"/>
    <w:rsid w:val="00873471"/>
    <w:rsid w:val="00873BE9"/>
    <w:rsid w:val="008841B9"/>
    <w:rsid w:val="00887056"/>
    <w:rsid w:val="00887176"/>
    <w:rsid w:val="0089125C"/>
    <w:rsid w:val="00892C1C"/>
    <w:rsid w:val="008A2516"/>
    <w:rsid w:val="008A3559"/>
    <w:rsid w:val="008A462F"/>
    <w:rsid w:val="008A5C01"/>
    <w:rsid w:val="008A5CCC"/>
    <w:rsid w:val="008A6B09"/>
    <w:rsid w:val="008A72BB"/>
    <w:rsid w:val="008B0C60"/>
    <w:rsid w:val="008B0CB3"/>
    <w:rsid w:val="008B13E5"/>
    <w:rsid w:val="008B20DB"/>
    <w:rsid w:val="008B395F"/>
    <w:rsid w:val="008B40DC"/>
    <w:rsid w:val="008B462D"/>
    <w:rsid w:val="008B5610"/>
    <w:rsid w:val="008B61C1"/>
    <w:rsid w:val="008B73E6"/>
    <w:rsid w:val="008C0AA4"/>
    <w:rsid w:val="008C34F8"/>
    <w:rsid w:val="008C3CAF"/>
    <w:rsid w:val="008C499F"/>
    <w:rsid w:val="008D09C6"/>
    <w:rsid w:val="008D550C"/>
    <w:rsid w:val="008D6F29"/>
    <w:rsid w:val="008E00B5"/>
    <w:rsid w:val="008E3EFB"/>
    <w:rsid w:val="008E7027"/>
    <w:rsid w:val="008E7626"/>
    <w:rsid w:val="008F3596"/>
    <w:rsid w:val="008F6828"/>
    <w:rsid w:val="008F723E"/>
    <w:rsid w:val="00900308"/>
    <w:rsid w:val="00901C6E"/>
    <w:rsid w:val="00902F61"/>
    <w:rsid w:val="00903A0E"/>
    <w:rsid w:val="00907BA0"/>
    <w:rsid w:val="00907EE7"/>
    <w:rsid w:val="00912405"/>
    <w:rsid w:val="00915173"/>
    <w:rsid w:val="0091642A"/>
    <w:rsid w:val="00917A04"/>
    <w:rsid w:val="00917F2C"/>
    <w:rsid w:val="00927AD6"/>
    <w:rsid w:val="0093112E"/>
    <w:rsid w:val="00934220"/>
    <w:rsid w:val="0094141F"/>
    <w:rsid w:val="009435E4"/>
    <w:rsid w:val="009449E8"/>
    <w:rsid w:val="0094676A"/>
    <w:rsid w:val="009508BD"/>
    <w:rsid w:val="00952FE4"/>
    <w:rsid w:val="00954FEA"/>
    <w:rsid w:val="00955696"/>
    <w:rsid w:val="0096312B"/>
    <w:rsid w:val="00963EC0"/>
    <w:rsid w:val="00966853"/>
    <w:rsid w:val="00967D23"/>
    <w:rsid w:val="0097156B"/>
    <w:rsid w:val="00971CB5"/>
    <w:rsid w:val="009727CC"/>
    <w:rsid w:val="009734C7"/>
    <w:rsid w:val="0098148F"/>
    <w:rsid w:val="00986DF2"/>
    <w:rsid w:val="00995523"/>
    <w:rsid w:val="009A331C"/>
    <w:rsid w:val="009A6920"/>
    <w:rsid w:val="009A6C01"/>
    <w:rsid w:val="009B0091"/>
    <w:rsid w:val="009B5CC2"/>
    <w:rsid w:val="009B6CA6"/>
    <w:rsid w:val="009B6D65"/>
    <w:rsid w:val="009B7FB7"/>
    <w:rsid w:val="009C03D0"/>
    <w:rsid w:val="009C7911"/>
    <w:rsid w:val="009D20AF"/>
    <w:rsid w:val="009D2A0B"/>
    <w:rsid w:val="009D3469"/>
    <w:rsid w:val="009D3864"/>
    <w:rsid w:val="009D3E90"/>
    <w:rsid w:val="009D579E"/>
    <w:rsid w:val="009D6AF4"/>
    <w:rsid w:val="009D7395"/>
    <w:rsid w:val="009E0C1B"/>
    <w:rsid w:val="009E224F"/>
    <w:rsid w:val="009E712C"/>
    <w:rsid w:val="009F037D"/>
    <w:rsid w:val="009F0817"/>
    <w:rsid w:val="009F534A"/>
    <w:rsid w:val="009F5BAC"/>
    <w:rsid w:val="009F5C0E"/>
    <w:rsid w:val="00A02668"/>
    <w:rsid w:val="00A076FF"/>
    <w:rsid w:val="00A11BBE"/>
    <w:rsid w:val="00A16578"/>
    <w:rsid w:val="00A16CFB"/>
    <w:rsid w:val="00A2025E"/>
    <w:rsid w:val="00A21577"/>
    <w:rsid w:val="00A22865"/>
    <w:rsid w:val="00A273A9"/>
    <w:rsid w:val="00A3217F"/>
    <w:rsid w:val="00A33728"/>
    <w:rsid w:val="00A3384A"/>
    <w:rsid w:val="00A35956"/>
    <w:rsid w:val="00A35E9C"/>
    <w:rsid w:val="00A41A0B"/>
    <w:rsid w:val="00A448C8"/>
    <w:rsid w:val="00A45B60"/>
    <w:rsid w:val="00A475C4"/>
    <w:rsid w:val="00A47AB9"/>
    <w:rsid w:val="00A5111E"/>
    <w:rsid w:val="00A5159B"/>
    <w:rsid w:val="00A53E80"/>
    <w:rsid w:val="00A54FA5"/>
    <w:rsid w:val="00A55E53"/>
    <w:rsid w:val="00A642CE"/>
    <w:rsid w:val="00A64648"/>
    <w:rsid w:val="00A66B72"/>
    <w:rsid w:val="00A67D91"/>
    <w:rsid w:val="00A72423"/>
    <w:rsid w:val="00A778B6"/>
    <w:rsid w:val="00A815AB"/>
    <w:rsid w:val="00A82A8B"/>
    <w:rsid w:val="00A84A22"/>
    <w:rsid w:val="00A859C3"/>
    <w:rsid w:val="00A85ABD"/>
    <w:rsid w:val="00A877E9"/>
    <w:rsid w:val="00A91376"/>
    <w:rsid w:val="00A94431"/>
    <w:rsid w:val="00A94517"/>
    <w:rsid w:val="00A96F1D"/>
    <w:rsid w:val="00AA2BA3"/>
    <w:rsid w:val="00AA61C1"/>
    <w:rsid w:val="00AB0364"/>
    <w:rsid w:val="00AB127F"/>
    <w:rsid w:val="00AB1519"/>
    <w:rsid w:val="00AB2AE9"/>
    <w:rsid w:val="00AB3C3D"/>
    <w:rsid w:val="00AB3CD4"/>
    <w:rsid w:val="00AC0F35"/>
    <w:rsid w:val="00AC5BB4"/>
    <w:rsid w:val="00AC74A9"/>
    <w:rsid w:val="00AC7726"/>
    <w:rsid w:val="00AD622D"/>
    <w:rsid w:val="00AD64EE"/>
    <w:rsid w:val="00AE1BB4"/>
    <w:rsid w:val="00AE4BDB"/>
    <w:rsid w:val="00AE6EF7"/>
    <w:rsid w:val="00AF3976"/>
    <w:rsid w:val="00AF46FB"/>
    <w:rsid w:val="00AF57D9"/>
    <w:rsid w:val="00B00EE7"/>
    <w:rsid w:val="00B02A7F"/>
    <w:rsid w:val="00B051A4"/>
    <w:rsid w:val="00B0654A"/>
    <w:rsid w:val="00B065EA"/>
    <w:rsid w:val="00B07D94"/>
    <w:rsid w:val="00B11675"/>
    <w:rsid w:val="00B1190A"/>
    <w:rsid w:val="00B16726"/>
    <w:rsid w:val="00B16B52"/>
    <w:rsid w:val="00B214CF"/>
    <w:rsid w:val="00B21C48"/>
    <w:rsid w:val="00B22B3E"/>
    <w:rsid w:val="00B34D56"/>
    <w:rsid w:val="00B35C7E"/>
    <w:rsid w:val="00B4180E"/>
    <w:rsid w:val="00B41A54"/>
    <w:rsid w:val="00B41CE1"/>
    <w:rsid w:val="00B52322"/>
    <w:rsid w:val="00B5276B"/>
    <w:rsid w:val="00B6042B"/>
    <w:rsid w:val="00B612D7"/>
    <w:rsid w:val="00B61E97"/>
    <w:rsid w:val="00B73951"/>
    <w:rsid w:val="00B76F3D"/>
    <w:rsid w:val="00B804AB"/>
    <w:rsid w:val="00B80CA5"/>
    <w:rsid w:val="00B93B73"/>
    <w:rsid w:val="00B95BA9"/>
    <w:rsid w:val="00BA06AE"/>
    <w:rsid w:val="00BA278A"/>
    <w:rsid w:val="00BA54BC"/>
    <w:rsid w:val="00BA5B38"/>
    <w:rsid w:val="00BB327A"/>
    <w:rsid w:val="00BB43E5"/>
    <w:rsid w:val="00BB57D0"/>
    <w:rsid w:val="00BB7AB3"/>
    <w:rsid w:val="00BC067E"/>
    <w:rsid w:val="00BC40F0"/>
    <w:rsid w:val="00BC64EC"/>
    <w:rsid w:val="00BC6AE7"/>
    <w:rsid w:val="00BC6FC8"/>
    <w:rsid w:val="00BC79E6"/>
    <w:rsid w:val="00BD30E2"/>
    <w:rsid w:val="00BD36B6"/>
    <w:rsid w:val="00BD3BDE"/>
    <w:rsid w:val="00BD711B"/>
    <w:rsid w:val="00BE1208"/>
    <w:rsid w:val="00BE2A8F"/>
    <w:rsid w:val="00BE4694"/>
    <w:rsid w:val="00BE5E54"/>
    <w:rsid w:val="00BE6A58"/>
    <w:rsid w:val="00BE726E"/>
    <w:rsid w:val="00BE7DBB"/>
    <w:rsid w:val="00BF0675"/>
    <w:rsid w:val="00BF1CD2"/>
    <w:rsid w:val="00BF59D4"/>
    <w:rsid w:val="00BF73AA"/>
    <w:rsid w:val="00C014CE"/>
    <w:rsid w:val="00C12633"/>
    <w:rsid w:val="00C158C9"/>
    <w:rsid w:val="00C16659"/>
    <w:rsid w:val="00C17C8E"/>
    <w:rsid w:val="00C2180D"/>
    <w:rsid w:val="00C229D7"/>
    <w:rsid w:val="00C23BC9"/>
    <w:rsid w:val="00C240C4"/>
    <w:rsid w:val="00C2498F"/>
    <w:rsid w:val="00C24E90"/>
    <w:rsid w:val="00C25760"/>
    <w:rsid w:val="00C32CE3"/>
    <w:rsid w:val="00C3509D"/>
    <w:rsid w:val="00C3583A"/>
    <w:rsid w:val="00C35DF4"/>
    <w:rsid w:val="00C375D8"/>
    <w:rsid w:val="00C412EA"/>
    <w:rsid w:val="00C42BA9"/>
    <w:rsid w:val="00C44435"/>
    <w:rsid w:val="00C45023"/>
    <w:rsid w:val="00C54DF8"/>
    <w:rsid w:val="00C54E8C"/>
    <w:rsid w:val="00C60E37"/>
    <w:rsid w:val="00C627E2"/>
    <w:rsid w:val="00C70DCA"/>
    <w:rsid w:val="00C72407"/>
    <w:rsid w:val="00C769E6"/>
    <w:rsid w:val="00C803CA"/>
    <w:rsid w:val="00C8231A"/>
    <w:rsid w:val="00C84363"/>
    <w:rsid w:val="00CA0ED4"/>
    <w:rsid w:val="00CA6389"/>
    <w:rsid w:val="00CA6BE3"/>
    <w:rsid w:val="00CB13A7"/>
    <w:rsid w:val="00CB2E8E"/>
    <w:rsid w:val="00CC0B0A"/>
    <w:rsid w:val="00CC121B"/>
    <w:rsid w:val="00CC2A24"/>
    <w:rsid w:val="00CD1B9D"/>
    <w:rsid w:val="00CD3EFC"/>
    <w:rsid w:val="00CD5B5A"/>
    <w:rsid w:val="00CE5430"/>
    <w:rsid w:val="00CF1126"/>
    <w:rsid w:val="00CF3E6C"/>
    <w:rsid w:val="00CF4531"/>
    <w:rsid w:val="00CF605B"/>
    <w:rsid w:val="00D005F4"/>
    <w:rsid w:val="00D04B94"/>
    <w:rsid w:val="00D056C3"/>
    <w:rsid w:val="00D06BA2"/>
    <w:rsid w:val="00D07162"/>
    <w:rsid w:val="00D1612D"/>
    <w:rsid w:val="00D176B1"/>
    <w:rsid w:val="00D22861"/>
    <w:rsid w:val="00D24128"/>
    <w:rsid w:val="00D2470E"/>
    <w:rsid w:val="00D260A5"/>
    <w:rsid w:val="00D300BD"/>
    <w:rsid w:val="00D317DD"/>
    <w:rsid w:val="00D323F2"/>
    <w:rsid w:val="00D4247A"/>
    <w:rsid w:val="00D4478C"/>
    <w:rsid w:val="00D50733"/>
    <w:rsid w:val="00D5172F"/>
    <w:rsid w:val="00D51809"/>
    <w:rsid w:val="00D51F6A"/>
    <w:rsid w:val="00D52517"/>
    <w:rsid w:val="00D5296D"/>
    <w:rsid w:val="00D5300B"/>
    <w:rsid w:val="00D55795"/>
    <w:rsid w:val="00D6210D"/>
    <w:rsid w:val="00D65F0E"/>
    <w:rsid w:val="00D676AA"/>
    <w:rsid w:val="00D7450C"/>
    <w:rsid w:val="00D755F8"/>
    <w:rsid w:val="00D75A75"/>
    <w:rsid w:val="00D75B88"/>
    <w:rsid w:val="00D80678"/>
    <w:rsid w:val="00D93E11"/>
    <w:rsid w:val="00D978EF"/>
    <w:rsid w:val="00DA32CD"/>
    <w:rsid w:val="00DA366A"/>
    <w:rsid w:val="00DA5FA1"/>
    <w:rsid w:val="00DA7839"/>
    <w:rsid w:val="00DB1095"/>
    <w:rsid w:val="00DB3CFC"/>
    <w:rsid w:val="00DB7662"/>
    <w:rsid w:val="00DC240C"/>
    <w:rsid w:val="00DC2BDD"/>
    <w:rsid w:val="00DC7099"/>
    <w:rsid w:val="00DD2224"/>
    <w:rsid w:val="00DD4052"/>
    <w:rsid w:val="00DD56B8"/>
    <w:rsid w:val="00DE0233"/>
    <w:rsid w:val="00DE4401"/>
    <w:rsid w:val="00DE56AD"/>
    <w:rsid w:val="00DE61F0"/>
    <w:rsid w:val="00DF4458"/>
    <w:rsid w:val="00DF7BF7"/>
    <w:rsid w:val="00E006B3"/>
    <w:rsid w:val="00E00FE9"/>
    <w:rsid w:val="00E02A04"/>
    <w:rsid w:val="00E03146"/>
    <w:rsid w:val="00E052E4"/>
    <w:rsid w:val="00E11E3B"/>
    <w:rsid w:val="00E11F8F"/>
    <w:rsid w:val="00E137D0"/>
    <w:rsid w:val="00E17C01"/>
    <w:rsid w:val="00E20760"/>
    <w:rsid w:val="00E218FB"/>
    <w:rsid w:val="00E233FB"/>
    <w:rsid w:val="00E241DA"/>
    <w:rsid w:val="00E24FFB"/>
    <w:rsid w:val="00E256B3"/>
    <w:rsid w:val="00E2582F"/>
    <w:rsid w:val="00E269C0"/>
    <w:rsid w:val="00E277C9"/>
    <w:rsid w:val="00E308C0"/>
    <w:rsid w:val="00E326AC"/>
    <w:rsid w:val="00E34031"/>
    <w:rsid w:val="00E34657"/>
    <w:rsid w:val="00E37CA9"/>
    <w:rsid w:val="00E419BC"/>
    <w:rsid w:val="00E43652"/>
    <w:rsid w:val="00E47C50"/>
    <w:rsid w:val="00E500CD"/>
    <w:rsid w:val="00E52B78"/>
    <w:rsid w:val="00E52BF6"/>
    <w:rsid w:val="00E54656"/>
    <w:rsid w:val="00E54B87"/>
    <w:rsid w:val="00E564AD"/>
    <w:rsid w:val="00E60C2B"/>
    <w:rsid w:val="00E64045"/>
    <w:rsid w:val="00E64571"/>
    <w:rsid w:val="00E74EA3"/>
    <w:rsid w:val="00E81400"/>
    <w:rsid w:val="00E849A7"/>
    <w:rsid w:val="00E93D5A"/>
    <w:rsid w:val="00E94939"/>
    <w:rsid w:val="00E94E50"/>
    <w:rsid w:val="00E955CF"/>
    <w:rsid w:val="00EA0350"/>
    <w:rsid w:val="00EA0409"/>
    <w:rsid w:val="00EA10C5"/>
    <w:rsid w:val="00EA12DB"/>
    <w:rsid w:val="00EA1809"/>
    <w:rsid w:val="00EA2141"/>
    <w:rsid w:val="00EA2BED"/>
    <w:rsid w:val="00EB1C71"/>
    <w:rsid w:val="00EB5866"/>
    <w:rsid w:val="00EB6130"/>
    <w:rsid w:val="00EB6B04"/>
    <w:rsid w:val="00EC024D"/>
    <w:rsid w:val="00EC5877"/>
    <w:rsid w:val="00EC5B70"/>
    <w:rsid w:val="00EC627F"/>
    <w:rsid w:val="00ED5C4D"/>
    <w:rsid w:val="00ED7E27"/>
    <w:rsid w:val="00EE3E63"/>
    <w:rsid w:val="00EE7B72"/>
    <w:rsid w:val="00EF1936"/>
    <w:rsid w:val="00EF339D"/>
    <w:rsid w:val="00EF701F"/>
    <w:rsid w:val="00F02E32"/>
    <w:rsid w:val="00F075FA"/>
    <w:rsid w:val="00F10A60"/>
    <w:rsid w:val="00F13DD8"/>
    <w:rsid w:val="00F14FE2"/>
    <w:rsid w:val="00F15EAD"/>
    <w:rsid w:val="00F22DAB"/>
    <w:rsid w:val="00F27726"/>
    <w:rsid w:val="00F31587"/>
    <w:rsid w:val="00F32514"/>
    <w:rsid w:val="00F32B7C"/>
    <w:rsid w:val="00F32E04"/>
    <w:rsid w:val="00F36056"/>
    <w:rsid w:val="00F42A75"/>
    <w:rsid w:val="00F46496"/>
    <w:rsid w:val="00F52124"/>
    <w:rsid w:val="00F551F7"/>
    <w:rsid w:val="00F55F26"/>
    <w:rsid w:val="00F60E2A"/>
    <w:rsid w:val="00F6277E"/>
    <w:rsid w:val="00F6448D"/>
    <w:rsid w:val="00F64851"/>
    <w:rsid w:val="00F649B5"/>
    <w:rsid w:val="00F669F5"/>
    <w:rsid w:val="00F67982"/>
    <w:rsid w:val="00F67DCE"/>
    <w:rsid w:val="00F734D3"/>
    <w:rsid w:val="00F74A48"/>
    <w:rsid w:val="00F74E8F"/>
    <w:rsid w:val="00F76DBE"/>
    <w:rsid w:val="00F804EC"/>
    <w:rsid w:val="00F9081C"/>
    <w:rsid w:val="00F91588"/>
    <w:rsid w:val="00F93F2A"/>
    <w:rsid w:val="00F954E9"/>
    <w:rsid w:val="00F968CF"/>
    <w:rsid w:val="00FA2F70"/>
    <w:rsid w:val="00FA4D88"/>
    <w:rsid w:val="00FA5BFE"/>
    <w:rsid w:val="00FA5F6B"/>
    <w:rsid w:val="00FA7078"/>
    <w:rsid w:val="00FA7D9A"/>
    <w:rsid w:val="00FB1091"/>
    <w:rsid w:val="00FC02FE"/>
    <w:rsid w:val="00FC460F"/>
    <w:rsid w:val="00FC5D45"/>
    <w:rsid w:val="00FD0F9C"/>
    <w:rsid w:val="00FD4368"/>
    <w:rsid w:val="00FE0AEC"/>
    <w:rsid w:val="00FE0DE5"/>
    <w:rsid w:val="00FE1E7D"/>
    <w:rsid w:val="00FE23E5"/>
    <w:rsid w:val="00FE3E96"/>
    <w:rsid w:val="00FE537B"/>
    <w:rsid w:val="00FE6868"/>
    <w:rsid w:val="00FF01E8"/>
    <w:rsid w:val="00FF121F"/>
    <w:rsid w:val="00FF6656"/>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E61BF2"/>
  <w15:chartTrackingRefBased/>
  <w15:docId w15:val="{8190D892-8C4C-BD4D-9EEA-5321AC3021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CA"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84992"/>
    <w:rPr>
      <w:rFonts w:ascii="Times New Roman" w:eastAsia="Times New Roman" w:hAnsi="Times New Roman" w:cs="Times New Roman"/>
      <w:lang w:eastAsia="en-GB"/>
    </w:rPr>
  </w:style>
  <w:style w:type="paragraph" w:styleId="Heading1">
    <w:name w:val="heading 1"/>
    <w:basedOn w:val="Normal"/>
    <w:link w:val="Heading1Char"/>
    <w:qFormat/>
    <w:rsid w:val="002C2CD3"/>
    <w:pPr>
      <w:spacing w:before="100" w:beforeAutospacing="1" w:after="100" w:afterAutospacing="1"/>
      <w:outlineLvl w:val="0"/>
    </w:pPr>
    <w:rPr>
      <w:b/>
      <w:bCs/>
      <w:kern w:val="36"/>
      <w:sz w:val="48"/>
      <w:szCs w:val="48"/>
    </w:rPr>
  </w:style>
  <w:style w:type="paragraph" w:styleId="Heading2">
    <w:name w:val="heading 2"/>
    <w:basedOn w:val="Normal"/>
    <w:next w:val="Normal"/>
    <w:link w:val="Heading2Char"/>
    <w:uiPriority w:val="9"/>
    <w:unhideWhenUsed/>
    <w:qFormat/>
    <w:rsid w:val="00B00EE7"/>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653359"/>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D755F8"/>
    <w:pPr>
      <w:spacing w:before="100" w:beforeAutospacing="1" w:after="100" w:afterAutospacing="1"/>
    </w:pPr>
  </w:style>
  <w:style w:type="paragraph" w:styleId="Footer">
    <w:name w:val="footer"/>
    <w:basedOn w:val="Normal"/>
    <w:link w:val="FooterChar"/>
    <w:uiPriority w:val="99"/>
    <w:unhideWhenUsed/>
    <w:rsid w:val="002C2CD3"/>
    <w:pPr>
      <w:tabs>
        <w:tab w:val="center" w:pos="4513"/>
        <w:tab w:val="right" w:pos="9026"/>
      </w:tabs>
    </w:pPr>
  </w:style>
  <w:style w:type="character" w:customStyle="1" w:styleId="FooterChar">
    <w:name w:val="Footer Char"/>
    <w:basedOn w:val="DefaultParagraphFont"/>
    <w:link w:val="Footer"/>
    <w:uiPriority w:val="99"/>
    <w:rsid w:val="002C2CD3"/>
  </w:style>
  <w:style w:type="character" w:styleId="PageNumber">
    <w:name w:val="page number"/>
    <w:basedOn w:val="DefaultParagraphFont"/>
    <w:unhideWhenUsed/>
    <w:rsid w:val="002C2CD3"/>
  </w:style>
  <w:style w:type="character" w:customStyle="1" w:styleId="Heading1Char">
    <w:name w:val="Heading 1 Char"/>
    <w:basedOn w:val="DefaultParagraphFont"/>
    <w:link w:val="Heading1"/>
    <w:rsid w:val="002C2CD3"/>
    <w:rPr>
      <w:rFonts w:ascii="Times New Roman" w:eastAsia="Times New Roman" w:hAnsi="Times New Roman" w:cs="Times New Roman"/>
      <w:b/>
      <w:bCs/>
      <w:kern w:val="36"/>
      <w:sz w:val="48"/>
      <w:szCs w:val="48"/>
      <w:lang w:eastAsia="en-GB"/>
    </w:rPr>
  </w:style>
  <w:style w:type="character" w:customStyle="1" w:styleId="title-text">
    <w:name w:val="title-text"/>
    <w:basedOn w:val="DefaultParagraphFont"/>
    <w:rsid w:val="002C2CD3"/>
  </w:style>
  <w:style w:type="character" w:styleId="Hyperlink">
    <w:name w:val="Hyperlink"/>
    <w:basedOn w:val="DefaultParagraphFont"/>
    <w:uiPriority w:val="99"/>
    <w:unhideWhenUsed/>
    <w:rsid w:val="002C2CD3"/>
    <w:rPr>
      <w:color w:val="0000FF"/>
      <w:u w:val="single"/>
    </w:rPr>
  </w:style>
  <w:style w:type="character" w:styleId="UnresolvedMention">
    <w:name w:val="Unresolved Mention"/>
    <w:basedOn w:val="DefaultParagraphFont"/>
    <w:uiPriority w:val="99"/>
    <w:semiHidden/>
    <w:unhideWhenUsed/>
    <w:rsid w:val="004177E9"/>
    <w:rPr>
      <w:color w:val="605E5C"/>
      <w:shd w:val="clear" w:color="auto" w:fill="E1DFDD"/>
    </w:rPr>
  </w:style>
  <w:style w:type="character" w:styleId="Strong">
    <w:name w:val="Strong"/>
    <w:basedOn w:val="DefaultParagraphFont"/>
    <w:uiPriority w:val="22"/>
    <w:qFormat/>
    <w:rsid w:val="00BC79E6"/>
    <w:rPr>
      <w:b/>
      <w:bCs/>
    </w:rPr>
  </w:style>
  <w:style w:type="character" w:styleId="Emphasis">
    <w:name w:val="Emphasis"/>
    <w:basedOn w:val="DefaultParagraphFont"/>
    <w:uiPriority w:val="20"/>
    <w:qFormat/>
    <w:rsid w:val="00697523"/>
    <w:rPr>
      <w:i/>
      <w:iCs/>
    </w:rPr>
  </w:style>
  <w:style w:type="character" w:customStyle="1" w:styleId="a">
    <w:name w:val="_"/>
    <w:basedOn w:val="DefaultParagraphFont"/>
    <w:rsid w:val="00B41A54"/>
  </w:style>
  <w:style w:type="table" w:styleId="TableGrid">
    <w:name w:val="Table Grid"/>
    <w:basedOn w:val="TableNormal"/>
    <w:uiPriority w:val="39"/>
    <w:rsid w:val="00121EA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546193"/>
    <w:pPr>
      <w:ind w:left="720"/>
      <w:contextualSpacing/>
    </w:pPr>
  </w:style>
  <w:style w:type="paragraph" w:styleId="Header">
    <w:name w:val="header"/>
    <w:basedOn w:val="Normal"/>
    <w:link w:val="HeaderChar"/>
    <w:uiPriority w:val="99"/>
    <w:unhideWhenUsed/>
    <w:rsid w:val="005A27D4"/>
    <w:pPr>
      <w:tabs>
        <w:tab w:val="center" w:pos="4513"/>
        <w:tab w:val="right" w:pos="9026"/>
      </w:tabs>
    </w:pPr>
  </w:style>
  <w:style w:type="character" w:customStyle="1" w:styleId="HeaderChar">
    <w:name w:val="Header Char"/>
    <w:basedOn w:val="DefaultParagraphFont"/>
    <w:link w:val="Header"/>
    <w:uiPriority w:val="99"/>
    <w:rsid w:val="005A27D4"/>
    <w:rPr>
      <w:rFonts w:ascii="Times New Roman" w:eastAsia="Times New Roman" w:hAnsi="Times New Roman" w:cs="Times New Roman"/>
      <w:lang w:eastAsia="en-GB"/>
    </w:rPr>
  </w:style>
  <w:style w:type="character" w:customStyle="1" w:styleId="Heading3Char">
    <w:name w:val="Heading 3 Char"/>
    <w:basedOn w:val="DefaultParagraphFont"/>
    <w:link w:val="Heading3"/>
    <w:uiPriority w:val="9"/>
    <w:rsid w:val="00653359"/>
    <w:rPr>
      <w:rFonts w:asciiTheme="majorHAnsi" w:eastAsiaTheme="majorEastAsia" w:hAnsiTheme="majorHAnsi" w:cstheme="majorBidi"/>
      <w:color w:val="1F3763" w:themeColor="accent1" w:themeShade="7F"/>
      <w:lang w:eastAsia="en-GB"/>
    </w:rPr>
  </w:style>
  <w:style w:type="character" w:customStyle="1" w:styleId="mjx-char">
    <w:name w:val="mjx-char"/>
    <w:basedOn w:val="DefaultParagraphFont"/>
    <w:rsid w:val="003217D7"/>
  </w:style>
  <w:style w:type="character" w:customStyle="1" w:styleId="mjxassistivemathml">
    <w:name w:val="mjx_assistive_mathml"/>
    <w:basedOn w:val="DefaultParagraphFont"/>
    <w:rsid w:val="003217D7"/>
  </w:style>
  <w:style w:type="paragraph" w:customStyle="1" w:styleId="DalForm">
    <w:name w:val="Dal Form"/>
    <w:basedOn w:val="Normal"/>
    <w:rsid w:val="001E310E"/>
    <w:pPr>
      <w:jc w:val="both"/>
    </w:pPr>
    <w:rPr>
      <w:rFonts w:ascii="Arial" w:hAnsi="Arial"/>
      <w:sz w:val="20"/>
      <w:szCs w:val="20"/>
      <w:lang w:val="en-GB" w:eastAsia="en-US"/>
    </w:rPr>
  </w:style>
  <w:style w:type="paragraph" w:customStyle="1" w:styleId="nova-e-listitem">
    <w:name w:val="nova-e-list__item"/>
    <w:basedOn w:val="Normal"/>
    <w:rsid w:val="00C627E2"/>
    <w:pPr>
      <w:spacing w:before="100" w:beforeAutospacing="1" w:after="100" w:afterAutospacing="1"/>
    </w:pPr>
  </w:style>
  <w:style w:type="character" w:customStyle="1" w:styleId="authors-info">
    <w:name w:val="authors-info"/>
    <w:basedOn w:val="DefaultParagraphFont"/>
    <w:rsid w:val="00C627E2"/>
  </w:style>
  <w:style w:type="character" w:customStyle="1" w:styleId="blue-tooltip">
    <w:name w:val="blue-tooltip"/>
    <w:basedOn w:val="DefaultParagraphFont"/>
    <w:rsid w:val="00C627E2"/>
  </w:style>
  <w:style w:type="character" w:customStyle="1" w:styleId="isbn-value">
    <w:name w:val="isbn-value"/>
    <w:basedOn w:val="DefaultParagraphFont"/>
    <w:rsid w:val="00305BD9"/>
  </w:style>
  <w:style w:type="character" w:customStyle="1" w:styleId="a-size-extra-large">
    <w:name w:val="a-size-extra-large"/>
    <w:basedOn w:val="DefaultParagraphFont"/>
    <w:rsid w:val="00B00EE7"/>
  </w:style>
  <w:style w:type="character" w:customStyle="1" w:styleId="a-size-large">
    <w:name w:val="a-size-large"/>
    <w:basedOn w:val="DefaultParagraphFont"/>
    <w:rsid w:val="00B00EE7"/>
  </w:style>
  <w:style w:type="paragraph" w:customStyle="1" w:styleId="a-carousel-card">
    <w:name w:val="a-carousel-card"/>
    <w:basedOn w:val="Normal"/>
    <w:rsid w:val="00B00EE7"/>
    <w:pPr>
      <w:spacing w:before="100" w:beforeAutospacing="1" w:after="100" w:afterAutospacing="1"/>
    </w:pPr>
  </w:style>
  <w:style w:type="character" w:customStyle="1" w:styleId="Heading2Char">
    <w:name w:val="Heading 2 Char"/>
    <w:basedOn w:val="DefaultParagraphFont"/>
    <w:link w:val="Heading2"/>
    <w:uiPriority w:val="9"/>
    <w:rsid w:val="00B00EE7"/>
    <w:rPr>
      <w:rFonts w:asciiTheme="majorHAnsi" w:eastAsiaTheme="majorEastAsia" w:hAnsiTheme="majorHAnsi" w:cstheme="majorBidi"/>
      <w:color w:val="2F5496" w:themeColor="accent1" w:themeShade="BF"/>
      <w:sz w:val="26"/>
      <w:szCs w:val="26"/>
      <w:lang w:eastAsia="en-GB"/>
    </w:rPr>
  </w:style>
  <w:style w:type="character" w:customStyle="1" w:styleId="marka7h8kv6y2">
    <w:name w:val="marka7h8kv6y2"/>
    <w:basedOn w:val="DefaultParagraphFont"/>
    <w:rsid w:val="00B76F3D"/>
  </w:style>
  <w:style w:type="character" w:styleId="PlaceholderText">
    <w:name w:val="Placeholder Text"/>
    <w:basedOn w:val="DefaultParagraphFont"/>
    <w:uiPriority w:val="99"/>
    <w:semiHidden/>
    <w:rsid w:val="00566112"/>
    <w:rPr>
      <w:color w:val="808080"/>
    </w:rPr>
  </w:style>
  <w:style w:type="character" w:customStyle="1" w:styleId="name-and-value">
    <w:name w:val="name-and-value"/>
    <w:basedOn w:val="DefaultParagraphFont"/>
    <w:rsid w:val="009D579E"/>
  </w:style>
  <w:style w:type="character" w:customStyle="1" w:styleId="name">
    <w:name w:val="name"/>
    <w:basedOn w:val="DefaultParagraphFont"/>
    <w:rsid w:val="009D579E"/>
  </w:style>
  <w:style w:type="character" w:customStyle="1" w:styleId="object-value-string">
    <w:name w:val="object-value-string"/>
    <w:basedOn w:val="DefaultParagraphFont"/>
    <w:rsid w:val="009D579E"/>
  </w:style>
  <w:style w:type="paragraph" w:customStyle="1" w:styleId="selected">
    <w:name w:val="selected"/>
    <w:basedOn w:val="Normal"/>
    <w:rsid w:val="009D579E"/>
    <w:pPr>
      <w:spacing w:before="100" w:beforeAutospacing="1" w:after="100" w:afterAutospacing="1"/>
    </w:pPr>
  </w:style>
  <w:style w:type="paragraph" w:customStyle="1" w:styleId="nova-legacy-e-listitem">
    <w:name w:val="nova-legacy-e-list__item"/>
    <w:basedOn w:val="Normal"/>
    <w:rsid w:val="00130BE1"/>
    <w:pPr>
      <w:spacing w:before="100" w:beforeAutospacing="1" w:after="100" w:afterAutospacing="1"/>
    </w:pPr>
  </w:style>
  <w:style w:type="character" w:customStyle="1" w:styleId="epub-sectiontitle">
    <w:name w:val="epub-section__title"/>
    <w:basedOn w:val="DefaultParagraphFont"/>
    <w:rsid w:val="00F67982"/>
  </w:style>
  <w:style w:type="character" w:customStyle="1" w:styleId="dot-separator">
    <w:name w:val="dot-separator"/>
    <w:basedOn w:val="DefaultParagraphFont"/>
    <w:rsid w:val="00F67982"/>
  </w:style>
  <w:style w:type="character" w:customStyle="1" w:styleId="epub-sectiondate">
    <w:name w:val="epub-section__date"/>
    <w:basedOn w:val="DefaultParagraphFont"/>
    <w:rsid w:val="00F67982"/>
  </w:style>
  <w:style w:type="character" w:customStyle="1" w:styleId="epub-sectionids">
    <w:name w:val="epub-section__ids"/>
    <w:basedOn w:val="DefaultParagraphFont"/>
    <w:rsid w:val="00F67982"/>
  </w:style>
  <w:style w:type="character" w:customStyle="1" w:styleId="epub-sectionpagerange">
    <w:name w:val="epub-section__pagerange"/>
    <w:basedOn w:val="DefaultParagraphFont"/>
    <w:rsid w:val="00F67982"/>
  </w:style>
  <w:style w:type="character" w:styleId="FollowedHyperlink">
    <w:name w:val="FollowedHyperlink"/>
    <w:basedOn w:val="DefaultParagraphFont"/>
    <w:uiPriority w:val="99"/>
    <w:semiHidden/>
    <w:unhideWhenUsed/>
    <w:rsid w:val="00F67982"/>
    <w:rPr>
      <w:color w:val="954F72" w:themeColor="followedHyperlink"/>
      <w:u w:val="single"/>
    </w:rPr>
  </w:style>
  <w:style w:type="character" w:customStyle="1" w:styleId="loaauthor-info">
    <w:name w:val="loa__author-info"/>
    <w:basedOn w:val="DefaultParagraphFont"/>
    <w:rsid w:val="00DE61F0"/>
  </w:style>
  <w:style w:type="character" w:customStyle="1" w:styleId="loaauthor-name">
    <w:name w:val="loa__author-name"/>
    <w:basedOn w:val="DefaultParagraphFont"/>
    <w:rsid w:val="00DE61F0"/>
  </w:style>
  <w:style w:type="character" w:customStyle="1" w:styleId="hgkelc">
    <w:name w:val="hgkelc"/>
    <w:basedOn w:val="DefaultParagraphFont"/>
    <w:rsid w:val="0032606B"/>
  </w:style>
  <w:style w:type="paragraph" w:styleId="Revision">
    <w:name w:val="Revision"/>
    <w:hidden/>
    <w:uiPriority w:val="99"/>
    <w:semiHidden/>
    <w:rsid w:val="00F14FE2"/>
    <w:rPr>
      <w:rFonts w:ascii="Times New Roman" w:eastAsia="Times New Roman" w:hAnsi="Times New Roman" w:cs="Times New Roman"/>
      <w:lang w:eastAsia="en-GB"/>
    </w:rPr>
  </w:style>
  <w:style w:type="character" w:styleId="HTMLCode">
    <w:name w:val="HTML Code"/>
    <w:basedOn w:val="DefaultParagraphFont"/>
    <w:uiPriority w:val="99"/>
    <w:semiHidden/>
    <w:unhideWhenUsed/>
    <w:rsid w:val="00AE1BB4"/>
    <w:rPr>
      <w:rFonts w:ascii="Courier New" w:eastAsia="Times New Roman" w:hAnsi="Courier New" w:cs="Courier New"/>
      <w:sz w:val="20"/>
      <w:szCs w:val="20"/>
    </w:rPr>
  </w:style>
  <w:style w:type="paragraph" w:styleId="Caption">
    <w:name w:val="caption"/>
    <w:basedOn w:val="Normal"/>
    <w:next w:val="Normal"/>
    <w:uiPriority w:val="35"/>
    <w:unhideWhenUsed/>
    <w:qFormat/>
    <w:rsid w:val="005E413F"/>
    <w:pPr>
      <w:spacing w:after="200"/>
    </w:pPr>
    <w:rPr>
      <w:i/>
      <w:iCs/>
      <w:color w:val="44546A" w:themeColor="text2"/>
      <w:sz w:val="18"/>
      <w:szCs w:val="18"/>
    </w:rPr>
  </w:style>
  <w:style w:type="paragraph" w:customStyle="1" w:styleId="Default">
    <w:name w:val="Default"/>
    <w:rsid w:val="00B93B73"/>
    <w:pPr>
      <w:autoSpaceDE w:val="0"/>
      <w:autoSpaceDN w:val="0"/>
      <w:adjustRightInd w:val="0"/>
    </w:pPr>
    <w:rPr>
      <w:rFonts w:ascii="Times New Roman" w:hAnsi="Times New Roman" w:cs="Times New Roman"/>
      <w:color w:val="000000"/>
      <w:lang w:val="en-GB"/>
    </w:rPr>
  </w:style>
  <w:style w:type="character" w:customStyle="1" w:styleId="crayon-v">
    <w:name w:val="crayon-v"/>
    <w:basedOn w:val="DefaultParagraphFont"/>
    <w:rsid w:val="0045432F"/>
  </w:style>
  <w:style w:type="character" w:customStyle="1" w:styleId="crayon-h">
    <w:name w:val="crayon-h"/>
    <w:basedOn w:val="DefaultParagraphFont"/>
    <w:rsid w:val="0045432F"/>
  </w:style>
  <w:style w:type="character" w:customStyle="1" w:styleId="crayon-o">
    <w:name w:val="crayon-o"/>
    <w:basedOn w:val="DefaultParagraphFont"/>
    <w:rsid w:val="0045432F"/>
  </w:style>
  <w:style w:type="character" w:customStyle="1" w:styleId="crayon-sy">
    <w:name w:val="crayon-sy"/>
    <w:basedOn w:val="DefaultParagraphFont"/>
    <w:rsid w:val="0045432F"/>
  </w:style>
  <w:style w:type="character" w:customStyle="1" w:styleId="crayon-e">
    <w:name w:val="crayon-e"/>
    <w:basedOn w:val="DefaultParagraphFont"/>
    <w:rsid w:val="0045432F"/>
  </w:style>
  <w:style w:type="character" w:customStyle="1" w:styleId="crayon-cn">
    <w:name w:val="crayon-cn"/>
    <w:basedOn w:val="DefaultParagraphFont"/>
    <w:rsid w:val="0045432F"/>
  </w:style>
  <w:style w:type="character" w:customStyle="1" w:styleId="mi">
    <w:name w:val="mi"/>
    <w:basedOn w:val="DefaultParagraphFont"/>
    <w:rsid w:val="0045432F"/>
  </w:style>
  <w:style w:type="paragraph" w:styleId="BalloonText">
    <w:name w:val="Balloon Text"/>
    <w:basedOn w:val="Normal"/>
    <w:link w:val="BalloonTextChar"/>
    <w:semiHidden/>
    <w:rsid w:val="0045432F"/>
    <w:pPr>
      <w:spacing w:after="100" w:line="276" w:lineRule="auto"/>
    </w:pPr>
    <w:rPr>
      <w:rFonts w:ascii="Tahoma" w:hAnsi="Tahoma" w:cs="Tahoma"/>
      <w:sz w:val="16"/>
      <w:szCs w:val="16"/>
      <w:lang w:val="en-US" w:eastAsia="en-US"/>
    </w:rPr>
  </w:style>
  <w:style w:type="character" w:customStyle="1" w:styleId="BalloonTextChar">
    <w:name w:val="Balloon Text Char"/>
    <w:basedOn w:val="DefaultParagraphFont"/>
    <w:link w:val="BalloonText"/>
    <w:semiHidden/>
    <w:rsid w:val="0045432F"/>
    <w:rPr>
      <w:rFonts w:ascii="Tahoma" w:eastAsia="Times New Roman" w:hAnsi="Tahoma" w:cs="Tahoma"/>
      <w:sz w:val="16"/>
      <w:szCs w:val="16"/>
      <w:lang w:val="en-US"/>
    </w:rPr>
  </w:style>
  <w:style w:type="paragraph" w:styleId="DocumentMap">
    <w:name w:val="Document Map"/>
    <w:basedOn w:val="Normal"/>
    <w:link w:val="DocumentMapChar"/>
    <w:uiPriority w:val="99"/>
    <w:semiHidden/>
    <w:unhideWhenUsed/>
    <w:rsid w:val="0045432F"/>
    <w:pPr>
      <w:spacing w:after="100" w:line="276" w:lineRule="auto"/>
    </w:pPr>
    <w:rPr>
      <w:rFonts w:ascii="Tahoma" w:hAnsi="Tahoma"/>
      <w:sz w:val="16"/>
      <w:szCs w:val="16"/>
      <w:lang w:val="en-US" w:eastAsia="en-US"/>
    </w:rPr>
  </w:style>
  <w:style w:type="character" w:customStyle="1" w:styleId="DocumentMapChar">
    <w:name w:val="Document Map Char"/>
    <w:basedOn w:val="DefaultParagraphFont"/>
    <w:link w:val="DocumentMap"/>
    <w:uiPriority w:val="99"/>
    <w:semiHidden/>
    <w:rsid w:val="0045432F"/>
    <w:rPr>
      <w:rFonts w:ascii="Tahoma" w:eastAsia="Times New Roman" w:hAnsi="Tahoma" w:cs="Times New Roman"/>
      <w:sz w:val="16"/>
      <w:szCs w:val="16"/>
      <w:lang w:val="en-US"/>
    </w:rPr>
  </w:style>
  <w:style w:type="paragraph" w:customStyle="1" w:styleId="Level1">
    <w:name w:val="Level 1"/>
    <w:rsid w:val="0045432F"/>
    <w:pPr>
      <w:widowControl w:val="0"/>
      <w:autoSpaceDE w:val="0"/>
      <w:autoSpaceDN w:val="0"/>
      <w:adjustRightInd w:val="0"/>
      <w:ind w:left="720"/>
      <w:jc w:val="both"/>
    </w:pPr>
    <w:rPr>
      <w:rFonts w:ascii="Times New Roman" w:eastAsia="Times New Roman" w:hAnsi="Times New Roman" w:cs="Times New Roman"/>
      <w:lang w:val="en-US"/>
    </w:rPr>
  </w:style>
  <w:style w:type="character" w:styleId="CommentReference">
    <w:name w:val="annotation reference"/>
    <w:uiPriority w:val="99"/>
    <w:semiHidden/>
    <w:unhideWhenUsed/>
    <w:rsid w:val="0045432F"/>
    <w:rPr>
      <w:sz w:val="16"/>
      <w:szCs w:val="16"/>
    </w:rPr>
  </w:style>
  <w:style w:type="paragraph" w:styleId="CommentText">
    <w:name w:val="annotation text"/>
    <w:basedOn w:val="Normal"/>
    <w:link w:val="CommentTextChar"/>
    <w:uiPriority w:val="99"/>
    <w:semiHidden/>
    <w:unhideWhenUsed/>
    <w:rsid w:val="0045432F"/>
    <w:pPr>
      <w:spacing w:after="100" w:line="276" w:lineRule="auto"/>
    </w:pPr>
    <w:rPr>
      <w:rFonts w:asciiTheme="minorHAnsi" w:hAnsiTheme="minorHAnsi"/>
      <w:sz w:val="20"/>
      <w:szCs w:val="20"/>
      <w:lang w:val="en-US" w:eastAsia="en-US"/>
    </w:rPr>
  </w:style>
  <w:style w:type="character" w:customStyle="1" w:styleId="CommentTextChar">
    <w:name w:val="Comment Text Char"/>
    <w:basedOn w:val="DefaultParagraphFont"/>
    <w:link w:val="CommentText"/>
    <w:uiPriority w:val="99"/>
    <w:semiHidden/>
    <w:rsid w:val="0045432F"/>
    <w:rPr>
      <w:rFonts w:eastAsia="Times New Roman" w:cs="Times New Roman"/>
      <w:sz w:val="20"/>
      <w:szCs w:val="20"/>
      <w:lang w:val="en-US"/>
    </w:rPr>
  </w:style>
  <w:style w:type="paragraph" w:styleId="CommentSubject">
    <w:name w:val="annotation subject"/>
    <w:basedOn w:val="CommentText"/>
    <w:next w:val="CommentText"/>
    <w:link w:val="CommentSubjectChar"/>
    <w:uiPriority w:val="99"/>
    <w:semiHidden/>
    <w:unhideWhenUsed/>
    <w:rsid w:val="0045432F"/>
    <w:rPr>
      <w:b/>
      <w:bCs/>
    </w:rPr>
  </w:style>
  <w:style w:type="character" w:customStyle="1" w:styleId="CommentSubjectChar">
    <w:name w:val="Comment Subject Char"/>
    <w:basedOn w:val="CommentTextChar"/>
    <w:link w:val="CommentSubject"/>
    <w:uiPriority w:val="99"/>
    <w:semiHidden/>
    <w:rsid w:val="0045432F"/>
    <w:rPr>
      <w:rFonts w:eastAsia="Times New Roman" w:cs="Times New Roman"/>
      <w:b/>
      <w:bCs/>
      <w:sz w:val="20"/>
      <w:szCs w:val="20"/>
      <w:lang w:val="en-US"/>
    </w:rPr>
  </w:style>
  <w:style w:type="paragraph" w:customStyle="1" w:styleId="xmsonormal">
    <w:name w:val="x_msonormal"/>
    <w:basedOn w:val="Normal"/>
    <w:rsid w:val="0045432F"/>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37906">
      <w:bodyDiv w:val="1"/>
      <w:marLeft w:val="0"/>
      <w:marRight w:val="0"/>
      <w:marTop w:val="0"/>
      <w:marBottom w:val="0"/>
      <w:divBdr>
        <w:top w:val="none" w:sz="0" w:space="0" w:color="auto"/>
        <w:left w:val="none" w:sz="0" w:space="0" w:color="auto"/>
        <w:bottom w:val="none" w:sz="0" w:space="0" w:color="auto"/>
        <w:right w:val="none" w:sz="0" w:space="0" w:color="auto"/>
      </w:divBdr>
    </w:div>
    <w:div w:id="4089731">
      <w:bodyDiv w:val="1"/>
      <w:marLeft w:val="0"/>
      <w:marRight w:val="0"/>
      <w:marTop w:val="0"/>
      <w:marBottom w:val="0"/>
      <w:divBdr>
        <w:top w:val="none" w:sz="0" w:space="0" w:color="auto"/>
        <w:left w:val="none" w:sz="0" w:space="0" w:color="auto"/>
        <w:bottom w:val="none" w:sz="0" w:space="0" w:color="auto"/>
        <w:right w:val="none" w:sz="0" w:space="0" w:color="auto"/>
      </w:divBdr>
    </w:div>
    <w:div w:id="6492083">
      <w:bodyDiv w:val="1"/>
      <w:marLeft w:val="0"/>
      <w:marRight w:val="0"/>
      <w:marTop w:val="0"/>
      <w:marBottom w:val="0"/>
      <w:divBdr>
        <w:top w:val="none" w:sz="0" w:space="0" w:color="auto"/>
        <w:left w:val="none" w:sz="0" w:space="0" w:color="auto"/>
        <w:bottom w:val="none" w:sz="0" w:space="0" w:color="auto"/>
        <w:right w:val="none" w:sz="0" w:space="0" w:color="auto"/>
      </w:divBdr>
      <w:divsChild>
        <w:div w:id="862088520">
          <w:marLeft w:val="0"/>
          <w:marRight w:val="0"/>
          <w:marTop w:val="0"/>
          <w:marBottom w:val="0"/>
          <w:divBdr>
            <w:top w:val="none" w:sz="0" w:space="0" w:color="auto"/>
            <w:left w:val="none" w:sz="0" w:space="0" w:color="auto"/>
            <w:bottom w:val="none" w:sz="0" w:space="0" w:color="auto"/>
            <w:right w:val="none" w:sz="0" w:space="0" w:color="auto"/>
          </w:divBdr>
          <w:divsChild>
            <w:div w:id="665788960">
              <w:marLeft w:val="0"/>
              <w:marRight w:val="0"/>
              <w:marTop w:val="0"/>
              <w:marBottom w:val="0"/>
              <w:divBdr>
                <w:top w:val="none" w:sz="0" w:space="0" w:color="auto"/>
                <w:left w:val="none" w:sz="0" w:space="0" w:color="auto"/>
                <w:bottom w:val="none" w:sz="0" w:space="0" w:color="auto"/>
                <w:right w:val="none" w:sz="0" w:space="0" w:color="auto"/>
              </w:divBdr>
              <w:divsChild>
                <w:div w:id="780758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91954">
      <w:bodyDiv w:val="1"/>
      <w:marLeft w:val="0"/>
      <w:marRight w:val="0"/>
      <w:marTop w:val="0"/>
      <w:marBottom w:val="0"/>
      <w:divBdr>
        <w:top w:val="none" w:sz="0" w:space="0" w:color="auto"/>
        <w:left w:val="none" w:sz="0" w:space="0" w:color="auto"/>
        <w:bottom w:val="none" w:sz="0" w:space="0" w:color="auto"/>
        <w:right w:val="none" w:sz="0" w:space="0" w:color="auto"/>
      </w:divBdr>
    </w:div>
    <w:div w:id="20018416">
      <w:bodyDiv w:val="1"/>
      <w:marLeft w:val="0"/>
      <w:marRight w:val="0"/>
      <w:marTop w:val="0"/>
      <w:marBottom w:val="0"/>
      <w:divBdr>
        <w:top w:val="none" w:sz="0" w:space="0" w:color="auto"/>
        <w:left w:val="none" w:sz="0" w:space="0" w:color="auto"/>
        <w:bottom w:val="none" w:sz="0" w:space="0" w:color="auto"/>
        <w:right w:val="none" w:sz="0" w:space="0" w:color="auto"/>
      </w:divBdr>
      <w:divsChild>
        <w:div w:id="848714244">
          <w:marLeft w:val="0"/>
          <w:marRight w:val="0"/>
          <w:marTop w:val="0"/>
          <w:marBottom w:val="0"/>
          <w:divBdr>
            <w:top w:val="none" w:sz="0" w:space="0" w:color="auto"/>
            <w:left w:val="none" w:sz="0" w:space="0" w:color="auto"/>
            <w:bottom w:val="none" w:sz="0" w:space="0" w:color="auto"/>
            <w:right w:val="none" w:sz="0" w:space="0" w:color="auto"/>
          </w:divBdr>
          <w:divsChild>
            <w:div w:id="2093896020">
              <w:marLeft w:val="0"/>
              <w:marRight w:val="0"/>
              <w:marTop w:val="0"/>
              <w:marBottom w:val="0"/>
              <w:divBdr>
                <w:top w:val="none" w:sz="0" w:space="0" w:color="auto"/>
                <w:left w:val="none" w:sz="0" w:space="0" w:color="auto"/>
                <w:bottom w:val="none" w:sz="0" w:space="0" w:color="auto"/>
                <w:right w:val="none" w:sz="0" w:space="0" w:color="auto"/>
              </w:divBdr>
              <w:divsChild>
                <w:div w:id="839193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86900">
      <w:bodyDiv w:val="1"/>
      <w:marLeft w:val="0"/>
      <w:marRight w:val="0"/>
      <w:marTop w:val="0"/>
      <w:marBottom w:val="0"/>
      <w:divBdr>
        <w:top w:val="none" w:sz="0" w:space="0" w:color="auto"/>
        <w:left w:val="none" w:sz="0" w:space="0" w:color="auto"/>
        <w:bottom w:val="none" w:sz="0" w:space="0" w:color="auto"/>
        <w:right w:val="none" w:sz="0" w:space="0" w:color="auto"/>
      </w:divBdr>
    </w:div>
    <w:div w:id="28072234">
      <w:bodyDiv w:val="1"/>
      <w:marLeft w:val="0"/>
      <w:marRight w:val="0"/>
      <w:marTop w:val="0"/>
      <w:marBottom w:val="0"/>
      <w:divBdr>
        <w:top w:val="none" w:sz="0" w:space="0" w:color="auto"/>
        <w:left w:val="none" w:sz="0" w:space="0" w:color="auto"/>
        <w:bottom w:val="none" w:sz="0" w:space="0" w:color="auto"/>
        <w:right w:val="none" w:sz="0" w:space="0" w:color="auto"/>
      </w:divBdr>
    </w:div>
    <w:div w:id="38165725">
      <w:bodyDiv w:val="1"/>
      <w:marLeft w:val="0"/>
      <w:marRight w:val="0"/>
      <w:marTop w:val="0"/>
      <w:marBottom w:val="0"/>
      <w:divBdr>
        <w:top w:val="none" w:sz="0" w:space="0" w:color="auto"/>
        <w:left w:val="none" w:sz="0" w:space="0" w:color="auto"/>
        <w:bottom w:val="none" w:sz="0" w:space="0" w:color="auto"/>
        <w:right w:val="none" w:sz="0" w:space="0" w:color="auto"/>
      </w:divBdr>
      <w:divsChild>
        <w:div w:id="890463502">
          <w:marLeft w:val="0"/>
          <w:marRight w:val="0"/>
          <w:marTop w:val="0"/>
          <w:marBottom w:val="0"/>
          <w:divBdr>
            <w:top w:val="none" w:sz="0" w:space="0" w:color="auto"/>
            <w:left w:val="none" w:sz="0" w:space="0" w:color="auto"/>
            <w:bottom w:val="none" w:sz="0" w:space="0" w:color="auto"/>
            <w:right w:val="none" w:sz="0" w:space="0" w:color="auto"/>
          </w:divBdr>
          <w:divsChild>
            <w:div w:id="1326470231">
              <w:marLeft w:val="0"/>
              <w:marRight w:val="0"/>
              <w:marTop w:val="0"/>
              <w:marBottom w:val="0"/>
              <w:divBdr>
                <w:top w:val="none" w:sz="0" w:space="0" w:color="auto"/>
                <w:left w:val="none" w:sz="0" w:space="0" w:color="auto"/>
                <w:bottom w:val="none" w:sz="0" w:space="0" w:color="auto"/>
                <w:right w:val="none" w:sz="0" w:space="0" w:color="auto"/>
              </w:divBdr>
              <w:divsChild>
                <w:div w:id="1739208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979230">
      <w:bodyDiv w:val="1"/>
      <w:marLeft w:val="0"/>
      <w:marRight w:val="0"/>
      <w:marTop w:val="0"/>
      <w:marBottom w:val="0"/>
      <w:divBdr>
        <w:top w:val="none" w:sz="0" w:space="0" w:color="auto"/>
        <w:left w:val="none" w:sz="0" w:space="0" w:color="auto"/>
        <w:bottom w:val="none" w:sz="0" w:space="0" w:color="auto"/>
        <w:right w:val="none" w:sz="0" w:space="0" w:color="auto"/>
      </w:divBdr>
    </w:div>
    <w:div w:id="50274109">
      <w:bodyDiv w:val="1"/>
      <w:marLeft w:val="0"/>
      <w:marRight w:val="0"/>
      <w:marTop w:val="0"/>
      <w:marBottom w:val="0"/>
      <w:divBdr>
        <w:top w:val="none" w:sz="0" w:space="0" w:color="auto"/>
        <w:left w:val="none" w:sz="0" w:space="0" w:color="auto"/>
        <w:bottom w:val="none" w:sz="0" w:space="0" w:color="auto"/>
        <w:right w:val="none" w:sz="0" w:space="0" w:color="auto"/>
      </w:divBdr>
    </w:div>
    <w:div w:id="59521294">
      <w:bodyDiv w:val="1"/>
      <w:marLeft w:val="0"/>
      <w:marRight w:val="0"/>
      <w:marTop w:val="0"/>
      <w:marBottom w:val="0"/>
      <w:divBdr>
        <w:top w:val="none" w:sz="0" w:space="0" w:color="auto"/>
        <w:left w:val="none" w:sz="0" w:space="0" w:color="auto"/>
        <w:bottom w:val="none" w:sz="0" w:space="0" w:color="auto"/>
        <w:right w:val="none" w:sz="0" w:space="0" w:color="auto"/>
      </w:divBdr>
    </w:div>
    <w:div w:id="62220762">
      <w:bodyDiv w:val="1"/>
      <w:marLeft w:val="0"/>
      <w:marRight w:val="0"/>
      <w:marTop w:val="0"/>
      <w:marBottom w:val="0"/>
      <w:divBdr>
        <w:top w:val="none" w:sz="0" w:space="0" w:color="auto"/>
        <w:left w:val="none" w:sz="0" w:space="0" w:color="auto"/>
        <w:bottom w:val="none" w:sz="0" w:space="0" w:color="auto"/>
        <w:right w:val="none" w:sz="0" w:space="0" w:color="auto"/>
      </w:divBdr>
    </w:div>
    <w:div w:id="66415406">
      <w:bodyDiv w:val="1"/>
      <w:marLeft w:val="0"/>
      <w:marRight w:val="0"/>
      <w:marTop w:val="0"/>
      <w:marBottom w:val="0"/>
      <w:divBdr>
        <w:top w:val="none" w:sz="0" w:space="0" w:color="auto"/>
        <w:left w:val="none" w:sz="0" w:space="0" w:color="auto"/>
        <w:bottom w:val="none" w:sz="0" w:space="0" w:color="auto"/>
        <w:right w:val="none" w:sz="0" w:space="0" w:color="auto"/>
      </w:divBdr>
      <w:divsChild>
        <w:div w:id="879905320">
          <w:marLeft w:val="0"/>
          <w:marRight w:val="0"/>
          <w:marTop w:val="0"/>
          <w:marBottom w:val="0"/>
          <w:divBdr>
            <w:top w:val="none" w:sz="0" w:space="0" w:color="auto"/>
            <w:left w:val="none" w:sz="0" w:space="0" w:color="auto"/>
            <w:bottom w:val="none" w:sz="0" w:space="0" w:color="auto"/>
            <w:right w:val="none" w:sz="0" w:space="0" w:color="auto"/>
          </w:divBdr>
          <w:divsChild>
            <w:div w:id="423843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52965">
      <w:bodyDiv w:val="1"/>
      <w:marLeft w:val="0"/>
      <w:marRight w:val="0"/>
      <w:marTop w:val="0"/>
      <w:marBottom w:val="0"/>
      <w:divBdr>
        <w:top w:val="none" w:sz="0" w:space="0" w:color="auto"/>
        <w:left w:val="none" w:sz="0" w:space="0" w:color="auto"/>
        <w:bottom w:val="none" w:sz="0" w:space="0" w:color="auto"/>
        <w:right w:val="none" w:sz="0" w:space="0" w:color="auto"/>
      </w:divBdr>
    </w:div>
    <w:div w:id="81489259">
      <w:bodyDiv w:val="1"/>
      <w:marLeft w:val="0"/>
      <w:marRight w:val="0"/>
      <w:marTop w:val="0"/>
      <w:marBottom w:val="0"/>
      <w:divBdr>
        <w:top w:val="none" w:sz="0" w:space="0" w:color="auto"/>
        <w:left w:val="none" w:sz="0" w:space="0" w:color="auto"/>
        <w:bottom w:val="none" w:sz="0" w:space="0" w:color="auto"/>
        <w:right w:val="none" w:sz="0" w:space="0" w:color="auto"/>
      </w:divBdr>
    </w:div>
    <w:div w:id="83456665">
      <w:bodyDiv w:val="1"/>
      <w:marLeft w:val="0"/>
      <w:marRight w:val="0"/>
      <w:marTop w:val="0"/>
      <w:marBottom w:val="0"/>
      <w:divBdr>
        <w:top w:val="none" w:sz="0" w:space="0" w:color="auto"/>
        <w:left w:val="none" w:sz="0" w:space="0" w:color="auto"/>
        <w:bottom w:val="none" w:sz="0" w:space="0" w:color="auto"/>
        <w:right w:val="none" w:sz="0" w:space="0" w:color="auto"/>
      </w:divBdr>
    </w:div>
    <w:div w:id="94517375">
      <w:bodyDiv w:val="1"/>
      <w:marLeft w:val="0"/>
      <w:marRight w:val="0"/>
      <w:marTop w:val="0"/>
      <w:marBottom w:val="0"/>
      <w:divBdr>
        <w:top w:val="none" w:sz="0" w:space="0" w:color="auto"/>
        <w:left w:val="none" w:sz="0" w:space="0" w:color="auto"/>
        <w:bottom w:val="none" w:sz="0" w:space="0" w:color="auto"/>
        <w:right w:val="none" w:sz="0" w:space="0" w:color="auto"/>
      </w:divBdr>
    </w:div>
    <w:div w:id="100493416">
      <w:bodyDiv w:val="1"/>
      <w:marLeft w:val="0"/>
      <w:marRight w:val="0"/>
      <w:marTop w:val="0"/>
      <w:marBottom w:val="0"/>
      <w:divBdr>
        <w:top w:val="none" w:sz="0" w:space="0" w:color="auto"/>
        <w:left w:val="none" w:sz="0" w:space="0" w:color="auto"/>
        <w:bottom w:val="none" w:sz="0" w:space="0" w:color="auto"/>
        <w:right w:val="none" w:sz="0" w:space="0" w:color="auto"/>
      </w:divBdr>
    </w:div>
    <w:div w:id="100953551">
      <w:bodyDiv w:val="1"/>
      <w:marLeft w:val="0"/>
      <w:marRight w:val="0"/>
      <w:marTop w:val="0"/>
      <w:marBottom w:val="0"/>
      <w:divBdr>
        <w:top w:val="none" w:sz="0" w:space="0" w:color="auto"/>
        <w:left w:val="none" w:sz="0" w:space="0" w:color="auto"/>
        <w:bottom w:val="none" w:sz="0" w:space="0" w:color="auto"/>
        <w:right w:val="none" w:sz="0" w:space="0" w:color="auto"/>
      </w:divBdr>
      <w:divsChild>
        <w:div w:id="814639682">
          <w:marLeft w:val="0"/>
          <w:marRight w:val="0"/>
          <w:marTop w:val="0"/>
          <w:marBottom w:val="0"/>
          <w:divBdr>
            <w:top w:val="none" w:sz="0" w:space="0" w:color="auto"/>
            <w:left w:val="none" w:sz="0" w:space="0" w:color="auto"/>
            <w:bottom w:val="none" w:sz="0" w:space="0" w:color="auto"/>
            <w:right w:val="none" w:sz="0" w:space="0" w:color="auto"/>
          </w:divBdr>
          <w:divsChild>
            <w:div w:id="64034852">
              <w:marLeft w:val="0"/>
              <w:marRight w:val="0"/>
              <w:marTop w:val="0"/>
              <w:marBottom w:val="0"/>
              <w:divBdr>
                <w:top w:val="none" w:sz="0" w:space="0" w:color="auto"/>
                <w:left w:val="none" w:sz="0" w:space="0" w:color="auto"/>
                <w:bottom w:val="none" w:sz="0" w:space="0" w:color="auto"/>
                <w:right w:val="none" w:sz="0" w:space="0" w:color="auto"/>
              </w:divBdr>
              <w:divsChild>
                <w:div w:id="1519588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113874">
      <w:bodyDiv w:val="1"/>
      <w:marLeft w:val="0"/>
      <w:marRight w:val="0"/>
      <w:marTop w:val="0"/>
      <w:marBottom w:val="0"/>
      <w:divBdr>
        <w:top w:val="none" w:sz="0" w:space="0" w:color="auto"/>
        <w:left w:val="none" w:sz="0" w:space="0" w:color="auto"/>
        <w:bottom w:val="none" w:sz="0" w:space="0" w:color="auto"/>
        <w:right w:val="none" w:sz="0" w:space="0" w:color="auto"/>
      </w:divBdr>
      <w:divsChild>
        <w:div w:id="1118183596">
          <w:marLeft w:val="0"/>
          <w:marRight w:val="0"/>
          <w:marTop w:val="0"/>
          <w:marBottom w:val="0"/>
          <w:divBdr>
            <w:top w:val="none" w:sz="0" w:space="0" w:color="auto"/>
            <w:left w:val="none" w:sz="0" w:space="0" w:color="auto"/>
            <w:bottom w:val="none" w:sz="0" w:space="0" w:color="auto"/>
            <w:right w:val="none" w:sz="0" w:space="0" w:color="auto"/>
          </w:divBdr>
          <w:divsChild>
            <w:div w:id="875504871">
              <w:marLeft w:val="0"/>
              <w:marRight w:val="0"/>
              <w:marTop w:val="0"/>
              <w:marBottom w:val="0"/>
              <w:divBdr>
                <w:top w:val="none" w:sz="0" w:space="0" w:color="auto"/>
                <w:left w:val="none" w:sz="0" w:space="0" w:color="auto"/>
                <w:bottom w:val="none" w:sz="0" w:space="0" w:color="auto"/>
                <w:right w:val="none" w:sz="0" w:space="0" w:color="auto"/>
              </w:divBdr>
              <w:divsChild>
                <w:div w:id="1217469270">
                  <w:marLeft w:val="0"/>
                  <w:marRight w:val="0"/>
                  <w:marTop w:val="0"/>
                  <w:marBottom w:val="0"/>
                  <w:divBdr>
                    <w:top w:val="none" w:sz="0" w:space="0" w:color="auto"/>
                    <w:left w:val="none" w:sz="0" w:space="0" w:color="auto"/>
                    <w:bottom w:val="none" w:sz="0" w:space="0" w:color="auto"/>
                    <w:right w:val="none" w:sz="0" w:space="0" w:color="auto"/>
                  </w:divBdr>
                  <w:divsChild>
                    <w:div w:id="291712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036331">
      <w:bodyDiv w:val="1"/>
      <w:marLeft w:val="0"/>
      <w:marRight w:val="0"/>
      <w:marTop w:val="0"/>
      <w:marBottom w:val="0"/>
      <w:divBdr>
        <w:top w:val="none" w:sz="0" w:space="0" w:color="auto"/>
        <w:left w:val="none" w:sz="0" w:space="0" w:color="auto"/>
        <w:bottom w:val="none" w:sz="0" w:space="0" w:color="auto"/>
        <w:right w:val="none" w:sz="0" w:space="0" w:color="auto"/>
      </w:divBdr>
    </w:div>
    <w:div w:id="108864937">
      <w:bodyDiv w:val="1"/>
      <w:marLeft w:val="0"/>
      <w:marRight w:val="0"/>
      <w:marTop w:val="0"/>
      <w:marBottom w:val="0"/>
      <w:divBdr>
        <w:top w:val="none" w:sz="0" w:space="0" w:color="auto"/>
        <w:left w:val="none" w:sz="0" w:space="0" w:color="auto"/>
        <w:bottom w:val="none" w:sz="0" w:space="0" w:color="auto"/>
        <w:right w:val="none" w:sz="0" w:space="0" w:color="auto"/>
      </w:divBdr>
    </w:div>
    <w:div w:id="111562371">
      <w:bodyDiv w:val="1"/>
      <w:marLeft w:val="0"/>
      <w:marRight w:val="0"/>
      <w:marTop w:val="0"/>
      <w:marBottom w:val="0"/>
      <w:divBdr>
        <w:top w:val="none" w:sz="0" w:space="0" w:color="auto"/>
        <w:left w:val="none" w:sz="0" w:space="0" w:color="auto"/>
        <w:bottom w:val="none" w:sz="0" w:space="0" w:color="auto"/>
        <w:right w:val="none" w:sz="0" w:space="0" w:color="auto"/>
      </w:divBdr>
      <w:divsChild>
        <w:div w:id="1385058930">
          <w:marLeft w:val="0"/>
          <w:marRight w:val="0"/>
          <w:marTop w:val="0"/>
          <w:marBottom w:val="0"/>
          <w:divBdr>
            <w:top w:val="none" w:sz="0" w:space="0" w:color="auto"/>
            <w:left w:val="none" w:sz="0" w:space="0" w:color="auto"/>
            <w:bottom w:val="none" w:sz="0" w:space="0" w:color="auto"/>
            <w:right w:val="none" w:sz="0" w:space="0" w:color="auto"/>
          </w:divBdr>
          <w:divsChild>
            <w:div w:id="27143153">
              <w:marLeft w:val="0"/>
              <w:marRight w:val="0"/>
              <w:marTop w:val="0"/>
              <w:marBottom w:val="0"/>
              <w:divBdr>
                <w:top w:val="none" w:sz="0" w:space="0" w:color="auto"/>
                <w:left w:val="none" w:sz="0" w:space="0" w:color="auto"/>
                <w:bottom w:val="none" w:sz="0" w:space="0" w:color="auto"/>
                <w:right w:val="none" w:sz="0" w:space="0" w:color="auto"/>
              </w:divBdr>
              <w:divsChild>
                <w:div w:id="1243178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413874">
      <w:bodyDiv w:val="1"/>
      <w:marLeft w:val="0"/>
      <w:marRight w:val="0"/>
      <w:marTop w:val="0"/>
      <w:marBottom w:val="0"/>
      <w:divBdr>
        <w:top w:val="none" w:sz="0" w:space="0" w:color="auto"/>
        <w:left w:val="none" w:sz="0" w:space="0" w:color="auto"/>
        <w:bottom w:val="none" w:sz="0" w:space="0" w:color="auto"/>
        <w:right w:val="none" w:sz="0" w:space="0" w:color="auto"/>
      </w:divBdr>
      <w:divsChild>
        <w:div w:id="429397537">
          <w:marLeft w:val="0"/>
          <w:marRight w:val="0"/>
          <w:marTop w:val="0"/>
          <w:marBottom w:val="0"/>
          <w:divBdr>
            <w:top w:val="none" w:sz="0" w:space="0" w:color="auto"/>
            <w:left w:val="none" w:sz="0" w:space="0" w:color="auto"/>
            <w:bottom w:val="none" w:sz="0" w:space="0" w:color="auto"/>
            <w:right w:val="none" w:sz="0" w:space="0" w:color="auto"/>
          </w:divBdr>
          <w:divsChild>
            <w:div w:id="1568420565">
              <w:marLeft w:val="0"/>
              <w:marRight w:val="0"/>
              <w:marTop w:val="0"/>
              <w:marBottom w:val="0"/>
              <w:divBdr>
                <w:top w:val="none" w:sz="0" w:space="0" w:color="auto"/>
                <w:left w:val="none" w:sz="0" w:space="0" w:color="auto"/>
                <w:bottom w:val="none" w:sz="0" w:space="0" w:color="auto"/>
                <w:right w:val="none" w:sz="0" w:space="0" w:color="auto"/>
              </w:divBdr>
              <w:divsChild>
                <w:div w:id="1872450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023350">
      <w:bodyDiv w:val="1"/>
      <w:marLeft w:val="0"/>
      <w:marRight w:val="0"/>
      <w:marTop w:val="0"/>
      <w:marBottom w:val="0"/>
      <w:divBdr>
        <w:top w:val="none" w:sz="0" w:space="0" w:color="auto"/>
        <w:left w:val="none" w:sz="0" w:space="0" w:color="auto"/>
        <w:bottom w:val="none" w:sz="0" w:space="0" w:color="auto"/>
        <w:right w:val="none" w:sz="0" w:space="0" w:color="auto"/>
      </w:divBdr>
    </w:div>
    <w:div w:id="134417451">
      <w:bodyDiv w:val="1"/>
      <w:marLeft w:val="0"/>
      <w:marRight w:val="0"/>
      <w:marTop w:val="0"/>
      <w:marBottom w:val="0"/>
      <w:divBdr>
        <w:top w:val="none" w:sz="0" w:space="0" w:color="auto"/>
        <w:left w:val="none" w:sz="0" w:space="0" w:color="auto"/>
        <w:bottom w:val="none" w:sz="0" w:space="0" w:color="auto"/>
        <w:right w:val="none" w:sz="0" w:space="0" w:color="auto"/>
      </w:divBdr>
      <w:divsChild>
        <w:div w:id="1389107235">
          <w:marLeft w:val="0"/>
          <w:marRight w:val="0"/>
          <w:marTop w:val="0"/>
          <w:marBottom w:val="0"/>
          <w:divBdr>
            <w:top w:val="none" w:sz="0" w:space="0" w:color="auto"/>
            <w:left w:val="none" w:sz="0" w:space="0" w:color="auto"/>
            <w:bottom w:val="none" w:sz="0" w:space="0" w:color="auto"/>
            <w:right w:val="none" w:sz="0" w:space="0" w:color="auto"/>
          </w:divBdr>
          <w:divsChild>
            <w:div w:id="1564489193">
              <w:marLeft w:val="0"/>
              <w:marRight w:val="0"/>
              <w:marTop w:val="0"/>
              <w:marBottom w:val="0"/>
              <w:divBdr>
                <w:top w:val="none" w:sz="0" w:space="0" w:color="auto"/>
                <w:left w:val="none" w:sz="0" w:space="0" w:color="auto"/>
                <w:bottom w:val="none" w:sz="0" w:space="0" w:color="auto"/>
                <w:right w:val="none" w:sz="0" w:space="0" w:color="auto"/>
              </w:divBdr>
              <w:divsChild>
                <w:div w:id="2030984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309441">
      <w:bodyDiv w:val="1"/>
      <w:marLeft w:val="0"/>
      <w:marRight w:val="0"/>
      <w:marTop w:val="0"/>
      <w:marBottom w:val="0"/>
      <w:divBdr>
        <w:top w:val="none" w:sz="0" w:space="0" w:color="auto"/>
        <w:left w:val="none" w:sz="0" w:space="0" w:color="auto"/>
        <w:bottom w:val="none" w:sz="0" w:space="0" w:color="auto"/>
        <w:right w:val="none" w:sz="0" w:space="0" w:color="auto"/>
      </w:divBdr>
    </w:div>
    <w:div w:id="160395076">
      <w:bodyDiv w:val="1"/>
      <w:marLeft w:val="0"/>
      <w:marRight w:val="0"/>
      <w:marTop w:val="0"/>
      <w:marBottom w:val="0"/>
      <w:divBdr>
        <w:top w:val="none" w:sz="0" w:space="0" w:color="auto"/>
        <w:left w:val="none" w:sz="0" w:space="0" w:color="auto"/>
        <w:bottom w:val="none" w:sz="0" w:space="0" w:color="auto"/>
        <w:right w:val="none" w:sz="0" w:space="0" w:color="auto"/>
      </w:divBdr>
      <w:divsChild>
        <w:div w:id="714962749">
          <w:marLeft w:val="0"/>
          <w:marRight w:val="0"/>
          <w:marTop w:val="0"/>
          <w:marBottom w:val="0"/>
          <w:divBdr>
            <w:top w:val="none" w:sz="0" w:space="0" w:color="auto"/>
            <w:left w:val="none" w:sz="0" w:space="0" w:color="auto"/>
            <w:bottom w:val="none" w:sz="0" w:space="0" w:color="auto"/>
            <w:right w:val="none" w:sz="0" w:space="0" w:color="auto"/>
          </w:divBdr>
          <w:divsChild>
            <w:div w:id="898831379">
              <w:marLeft w:val="0"/>
              <w:marRight w:val="0"/>
              <w:marTop w:val="0"/>
              <w:marBottom w:val="0"/>
              <w:divBdr>
                <w:top w:val="none" w:sz="0" w:space="0" w:color="auto"/>
                <w:left w:val="none" w:sz="0" w:space="0" w:color="auto"/>
                <w:bottom w:val="none" w:sz="0" w:space="0" w:color="auto"/>
                <w:right w:val="none" w:sz="0" w:space="0" w:color="auto"/>
              </w:divBdr>
              <w:divsChild>
                <w:div w:id="694424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749625">
      <w:bodyDiv w:val="1"/>
      <w:marLeft w:val="0"/>
      <w:marRight w:val="0"/>
      <w:marTop w:val="0"/>
      <w:marBottom w:val="0"/>
      <w:divBdr>
        <w:top w:val="none" w:sz="0" w:space="0" w:color="auto"/>
        <w:left w:val="none" w:sz="0" w:space="0" w:color="auto"/>
        <w:bottom w:val="none" w:sz="0" w:space="0" w:color="auto"/>
        <w:right w:val="none" w:sz="0" w:space="0" w:color="auto"/>
      </w:divBdr>
      <w:divsChild>
        <w:div w:id="1234774356">
          <w:marLeft w:val="0"/>
          <w:marRight w:val="0"/>
          <w:marTop w:val="0"/>
          <w:marBottom w:val="0"/>
          <w:divBdr>
            <w:top w:val="none" w:sz="0" w:space="0" w:color="auto"/>
            <w:left w:val="none" w:sz="0" w:space="0" w:color="auto"/>
            <w:bottom w:val="none" w:sz="0" w:space="0" w:color="auto"/>
            <w:right w:val="none" w:sz="0" w:space="0" w:color="auto"/>
          </w:divBdr>
          <w:divsChild>
            <w:div w:id="594096674">
              <w:marLeft w:val="0"/>
              <w:marRight w:val="0"/>
              <w:marTop w:val="0"/>
              <w:marBottom w:val="0"/>
              <w:divBdr>
                <w:top w:val="none" w:sz="0" w:space="0" w:color="auto"/>
                <w:left w:val="none" w:sz="0" w:space="0" w:color="auto"/>
                <w:bottom w:val="none" w:sz="0" w:space="0" w:color="auto"/>
                <w:right w:val="none" w:sz="0" w:space="0" w:color="auto"/>
              </w:divBdr>
              <w:divsChild>
                <w:div w:id="2013871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305636">
      <w:bodyDiv w:val="1"/>
      <w:marLeft w:val="0"/>
      <w:marRight w:val="0"/>
      <w:marTop w:val="0"/>
      <w:marBottom w:val="0"/>
      <w:divBdr>
        <w:top w:val="none" w:sz="0" w:space="0" w:color="auto"/>
        <w:left w:val="none" w:sz="0" w:space="0" w:color="auto"/>
        <w:bottom w:val="none" w:sz="0" w:space="0" w:color="auto"/>
        <w:right w:val="none" w:sz="0" w:space="0" w:color="auto"/>
      </w:divBdr>
    </w:div>
    <w:div w:id="196703331">
      <w:bodyDiv w:val="1"/>
      <w:marLeft w:val="0"/>
      <w:marRight w:val="0"/>
      <w:marTop w:val="0"/>
      <w:marBottom w:val="0"/>
      <w:divBdr>
        <w:top w:val="none" w:sz="0" w:space="0" w:color="auto"/>
        <w:left w:val="none" w:sz="0" w:space="0" w:color="auto"/>
        <w:bottom w:val="none" w:sz="0" w:space="0" w:color="auto"/>
        <w:right w:val="none" w:sz="0" w:space="0" w:color="auto"/>
      </w:divBdr>
    </w:div>
    <w:div w:id="210313818">
      <w:bodyDiv w:val="1"/>
      <w:marLeft w:val="0"/>
      <w:marRight w:val="0"/>
      <w:marTop w:val="0"/>
      <w:marBottom w:val="0"/>
      <w:divBdr>
        <w:top w:val="none" w:sz="0" w:space="0" w:color="auto"/>
        <w:left w:val="none" w:sz="0" w:space="0" w:color="auto"/>
        <w:bottom w:val="none" w:sz="0" w:space="0" w:color="auto"/>
        <w:right w:val="none" w:sz="0" w:space="0" w:color="auto"/>
      </w:divBdr>
      <w:divsChild>
        <w:div w:id="2060785289">
          <w:marLeft w:val="0"/>
          <w:marRight w:val="0"/>
          <w:marTop w:val="0"/>
          <w:marBottom w:val="0"/>
          <w:divBdr>
            <w:top w:val="none" w:sz="0" w:space="0" w:color="auto"/>
            <w:left w:val="none" w:sz="0" w:space="0" w:color="auto"/>
            <w:bottom w:val="none" w:sz="0" w:space="0" w:color="auto"/>
            <w:right w:val="none" w:sz="0" w:space="0" w:color="auto"/>
          </w:divBdr>
          <w:divsChild>
            <w:div w:id="1725333142">
              <w:marLeft w:val="0"/>
              <w:marRight w:val="0"/>
              <w:marTop w:val="0"/>
              <w:marBottom w:val="0"/>
              <w:divBdr>
                <w:top w:val="none" w:sz="0" w:space="0" w:color="auto"/>
                <w:left w:val="none" w:sz="0" w:space="0" w:color="auto"/>
                <w:bottom w:val="none" w:sz="0" w:space="0" w:color="auto"/>
                <w:right w:val="none" w:sz="0" w:space="0" w:color="auto"/>
              </w:divBdr>
              <w:divsChild>
                <w:div w:id="13314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960996">
      <w:bodyDiv w:val="1"/>
      <w:marLeft w:val="0"/>
      <w:marRight w:val="0"/>
      <w:marTop w:val="0"/>
      <w:marBottom w:val="0"/>
      <w:divBdr>
        <w:top w:val="none" w:sz="0" w:space="0" w:color="auto"/>
        <w:left w:val="none" w:sz="0" w:space="0" w:color="auto"/>
        <w:bottom w:val="none" w:sz="0" w:space="0" w:color="auto"/>
        <w:right w:val="none" w:sz="0" w:space="0" w:color="auto"/>
      </w:divBdr>
      <w:divsChild>
        <w:div w:id="705527343">
          <w:marLeft w:val="0"/>
          <w:marRight w:val="0"/>
          <w:marTop w:val="0"/>
          <w:marBottom w:val="0"/>
          <w:divBdr>
            <w:top w:val="none" w:sz="0" w:space="0" w:color="auto"/>
            <w:left w:val="none" w:sz="0" w:space="0" w:color="auto"/>
            <w:bottom w:val="none" w:sz="0" w:space="0" w:color="auto"/>
            <w:right w:val="none" w:sz="0" w:space="0" w:color="auto"/>
          </w:divBdr>
          <w:divsChild>
            <w:div w:id="1200506609">
              <w:marLeft w:val="0"/>
              <w:marRight w:val="0"/>
              <w:marTop w:val="0"/>
              <w:marBottom w:val="0"/>
              <w:divBdr>
                <w:top w:val="none" w:sz="0" w:space="0" w:color="auto"/>
                <w:left w:val="none" w:sz="0" w:space="0" w:color="auto"/>
                <w:bottom w:val="none" w:sz="0" w:space="0" w:color="auto"/>
                <w:right w:val="none" w:sz="0" w:space="0" w:color="auto"/>
              </w:divBdr>
              <w:divsChild>
                <w:div w:id="1086000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004143">
      <w:bodyDiv w:val="1"/>
      <w:marLeft w:val="0"/>
      <w:marRight w:val="0"/>
      <w:marTop w:val="0"/>
      <w:marBottom w:val="0"/>
      <w:divBdr>
        <w:top w:val="none" w:sz="0" w:space="0" w:color="auto"/>
        <w:left w:val="none" w:sz="0" w:space="0" w:color="auto"/>
        <w:bottom w:val="none" w:sz="0" w:space="0" w:color="auto"/>
        <w:right w:val="none" w:sz="0" w:space="0" w:color="auto"/>
      </w:divBdr>
      <w:divsChild>
        <w:div w:id="620259602">
          <w:marLeft w:val="0"/>
          <w:marRight w:val="0"/>
          <w:marTop w:val="0"/>
          <w:marBottom w:val="0"/>
          <w:divBdr>
            <w:top w:val="none" w:sz="0" w:space="0" w:color="auto"/>
            <w:left w:val="none" w:sz="0" w:space="0" w:color="auto"/>
            <w:bottom w:val="none" w:sz="0" w:space="0" w:color="auto"/>
            <w:right w:val="none" w:sz="0" w:space="0" w:color="auto"/>
          </w:divBdr>
          <w:divsChild>
            <w:div w:id="1138762025">
              <w:marLeft w:val="0"/>
              <w:marRight w:val="0"/>
              <w:marTop w:val="0"/>
              <w:marBottom w:val="0"/>
              <w:divBdr>
                <w:top w:val="none" w:sz="0" w:space="0" w:color="auto"/>
                <w:left w:val="none" w:sz="0" w:space="0" w:color="auto"/>
                <w:bottom w:val="none" w:sz="0" w:space="0" w:color="auto"/>
                <w:right w:val="none" w:sz="0" w:space="0" w:color="auto"/>
              </w:divBdr>
              <w:divsChild>
                <w:div w:id="693654165">
                  <w:marLeft w:val="0"/>
                  <w:marRight w:val="0"/>
                  <w:marTop w:val="0"/>
                  <w:marBottom w:val="0"/>
                  <w:divBdr>
                    <w:top w:val="none" w:sz="0" w:space="0" w:color="auto"/>
                    <w:left w:val="none" w:sz="0" w:space="0" w:color="auto"/>
                    <w:bottom w:val="none" w:sz="0" w:space="0" w:color="auto"/>
                    <w:right w:val="none" w:sz="0" w:space="0" w:color="auto"/>
                  </w:divBdr>
                  <w:divsChild>
                    <w:div w:id="1422872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2984344">
      <w:bodyDiv w:val="1"/>
      <w:marLeft w:val="0"/>
      <w:marRight w:val="0"/>
      <w:marTop w:val="0"/>
      <w:marBottom w:val="0"/>
      <w:divBdr>
        <w:top w:val="none" w:sz="0" w:space="0" w:color="auto"/>
        <w:left w:val="none" w:sz="0" w:space="0" w:color="auto"/>
        <w:bottom w:val="none" w:sz="0" w:space="0" w:color="auto"/>
        <w:right w:val="none" w:sz="0" w:space="0" w:color="auto"/>
      </w:divBdr>
    </w:div>
    <w:div w:id="228198561">
      <w:bodyDiv w:val="1"/>
      <w:marLeft w:val="0"/>
      <w:marRight w:val="0"/>
      <w:marTop w:val="0"/>
      <w:marBottom w:val="0"/>
      <w:divBdr>
        <w:top w:val="none" w:sz="0" w:space="0" w:color="auto"/>
        <w:left w:val="none" w:sz="0" w:space="0" w:color="auto"/>
        <w:bottom w:val="none" w:sz="0" w:space="0" w:color="auto"/>
        <w:right w:val="none" w:sz="0" w:space="0" w:color="auto"/>
      </w:divBdr>
    </w:div>
    <w:div w:id="233207249">
      <w:bodyDiv w:val="1"/>
      <w:marLeft w:val="0"/>
      <w:marRight w:val="0"/>
      <w:marTop w:val="0"/>
      <w:marBottom w:val="0"/>
      <w:divBdr>
        <w:top w:val="none" w:sz="0" w:space="0" w:color="auto"/>
        <w:left w:val="none" w:sz="0" w:space="0" w:color="auto"/>
        <w:bottom w:val="none" w:sz="0" w:space="0" w:color="auto"/>
        <w:right w:val="none" w:sz="0" w:space="0" w:color="auto"/>
      </w:divBdr>
      <w:divsChild>
        <w:div w:id="1068652340">
          <w:marLeft w:val="0"/>
          <w:marRight w:val="0"/>
          <w:marTop w:val="0"/>
          <w:marBottom w:val="0"/>
          <w:divBdr>
            <w:top w:val="none" w:sz="0" w:space="0" w:color="auto"/>
            <w:left w:val="none" w:sz="0" w:space="0" w:color="auto"/>
            <w:bottom w:val="none" w:sz="0" w:space="0" w:color="auto"/>
            <w:right w:val="none" w:sz="0" w:space="0" w:color="auto"/>
          </w:divBdr>
          <w:divsChild>
            <w:div w:id="1986396222">
              <w:marLeft w:val="0"/>
              <w:marRight w:val="0"/>
              <w:marTop w:val="0"/>
              <w:marBottom w:val="0"/>
              <w:divBdr>
                <w:top w:val="none" w:sz="0" w:space="0" w:color="auto"/>
                <w:left w:val="none" w:sz="0" w:space="0" w:color="auto"/>
                <w:bottom w:val="none" w:sz="0" w:space="0" w:color="auto"/>
                <w:right w:val="none" w:sz="0" w:space="0" w:color="auto"/>
              </w:divBdr>
              <w:divsChild>
                <w:div w:id="660699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1013993">
      <w:bodyDiv w:val="1"/>
      <w:marLeft w:val="0"/>
      <w:marRight w:val="0"/>
      <w:marTop w:val="0"/>
      <w:marBottom w:val="0"/>
      <w:divBdr>
        <w:top w:val="none" w:sz="0" w:space="0" w:color="auto"/>
        <w:left w:val="none" w:sz="0" w:space="0" w:color="auto"/>
        <w:bottom w:val="none" w:sz="0" w:space="0" w:color="auto"/>
        <w:right w:val="none" w:sz="0" w:space="0" w:color="auto"/>
      </w:divBdr>
      <w:divsChild>
        <w:div w:id="317655117">
          <w:marLeft w:val="0"/>
          <w:marRight w:val="0"/>
          <w:marTop w:val="0"/>
          <w:marBottom w:val="0"/>
          <w:divBdr>
            <w:top w:val="none" w:sz="0" w:space="0" w:color="auto"/>
            <w:left w:val="none" w:sz="0" w:space="0" w:color="auto"/>
            <w:bottom w:val="none" w:sz="0" w:space="0" w:color="auto"/>
            <w:right w:val="none" w:sz="0" w:space="0" w:color="auto"/>
          </w:divBdr>
          <w:divsChild>
            <w:div w:id="86729031">
              <w:marLeft w:val="0"/>
              <w:marRight w:val="0"/>
              <w:marTop w:val="0"/>
              <w:marBottom w:val="0"/>
              <w:divBdr>
                <w:top w:val="none" w:sz="0" w:space="0" w:color="auto"/>
                <w:left w:val="none" w:sz="0" w:space="0" w:color="auto"/>
                <w:bottom w:val="none" w:sz="0" w:space="0" w:color="auto"/>
                <w:right w:val="none" w:sz="0" w:space="0" w:color="auto"/>
              </w:divBdr>
              <w:divsChild>
                <w:div w:id="1785928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3320631">
      <w:bodyDiv w:val="1"/>
      <w:marLeft w:val="0"/>
      <w:marRight w:val="0"/>
      <w:marTop w:val="0"/>
      <w:marBottom w:val="0"/>
      <w:divBdr>
        <w:top w:val="none" w:sz="0" w:space="0" w:color="auto"/>
        <w:left w:val="none" w:sz="0" w:space="0" w:color="auto"/>
        <w:bottom w:val="none" w:sz="0" w:space="0" w:color="auto"/>
        <w:right w:val="none" w:sz="0" w:space="0" w:color="auto"/>
      </w:divBdr>
      <w:divsChild>
        <w:div w:id="533079470">
          <w:marLeft w:val="0"/>
          <w:marRight w:val="0"/>
          <w:marTop w:val="0"/>
          <w:marBottom w:val="0"/>
          <w:divBdr>
            <w:top w:val="none" w:sz="0" w:space="0" w:color="auto"/>
            <w:left w:val="none" w:sz="0" w:space="0" w:color="auto"/>
            <w:bottom w:val="none" w:sz="0" w:space="0" w:color="auto"/>
            <w:right w:val="none" w:sz="0" w:space="0" w:color="auto"/>
          </w:divBdr>
          <w:divsChild>
            <w:div w:id="1528179883">
              <w:marLeft w:val="0"/>
              <w:marRight w:val="0"/>
              <w:marTop w:val="0"/>
              <w:marBottom w:val="0"/>
              <w:divBdr>
                <w:top w:val="none" w:sz="0" w:space="0" w:color="auto"/>
                <w:left w:val="none" w:sz="0" w:space="0" w:color="auto"/>
                <w:bottom w:val="none" w:sz="0" w:space="0" w:color="auto"/>
                <w:right w:val="none" w:sz="0" w:space="0" w:color="auto"/>
              </w:divBdr>
              <w:divsChild>
                <w:div w:id="419522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8562355">
      <w:bodyDiv w:val="1"/>
      <w:marLeft w:val="0"/>
      <w:marRight w:val="0"/>
      <w:marTop w:val="0"/>
      <w:marBottom w:val="0"/>
      <w:divBdr>
        <w:top w:val="none" w:sz="0" w:space="0" w:color="auto"/>
        <w:left w:val="none" w:sz="0" w:space="0" w:color="auto"/>
        <w:bottom w:val="none" w:sz="0" w:space="0" w:color="auto"/>
        <w:right w:val="none" w:sz="0" w:space="0" w:color="auto"/>
      </w:divBdr>
      <w:divsChild>
        <w:div w:id="1639065246">
          <w:marLeft w:val="0"/>
          <w:marRight w:val="0"/>
          <w:marTop w:val="0"/>
          <w:marBottom w:val="0"/>
          <w:divBdr>
            <w:top w:val="none" w:sz="0" w:space="0" w:color="auto"/>
            <w:left w:val="none" w:sz="0" w:space="0" w:color="auto"/>
            <w:bottom w:val="none" w:sz="0" w:space="0" w:color="auto"/>
            <w:right w:val="none" w:sz="0" w:space="0" w:color="auto"/>
          </w:divBdr>
          <w:divsChild>
            <w:div w:id="356272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0824493">
      <w:bodyDiv w:val="1"/>
      <w:marLeft w:val="0"/>
      <w:marRight w:val="0"/>
      <w:marTop w:val="0"/>
      <w:marBottom w:val="0"/>
      <w:divBdr>
        <w:top w:val="none" w:sz="0" w:space="0" w:color="auto"/>
        <w:left w:val="none" w:sz="0" w:space="0" w:color="auto"/>
        <w:bottom w:val="none" w:sz="0" w:space="0" w:color="auto"/>
        <w:right w:val="none" w:sz="0" w:space="0" w:color="auto"/>
      </w:divBdr>
      <w:divsChild>
        <w:div w:id="2088111205">
          <w:marLeft w:val="0"/>
          <w:marRight w:val="0"/>
          <w:marTop w:val="0"/>
          <w:marBottom w:val="0"/>
          <w:divBdr>
            <w:top w:val="none" w:sz="0" w:space="0" w:color="auto"/>
            <w:left w:val="none" w:sz="0" w:space="0" w:color="auto"/>
            <w:bottom w:val="none" w:sz="0" w:space="0" w:color="auto"/>
            <w:right w:val="none" w:sz="0" w:space="0" w:color="auto"/>
          </w:divBdr>
          <w:divsChild>
            <w:div w:id="352001733">
              <w:marLeft w:val="0"/>
              <w:marRight w:val="0"/>
              <w:marTop w:val="0"/>
              <w:marBottom w:val="0"/>
              <w:divBdr>
                <w:top w:val="none" w:sz="0" w:space="0" w:color="auto"/>
                <w:left w:val="none" w:sz="0" w:space="0" w:color="auto"/>
                <w:bottom w:val="none" w:sz="0" w:space="0" w:color="auto"/>
                <w:right w:val="none" w:sz="0" w:space="0" w:color="auto"/>
              </w:divBdr>
              <w:divsChild>
                <w:div w:id="441606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1985278">
      <w:bodyDiv w:val="1"/>
      <w:marLeft w:val="0"/>
      <w:marRight w:val="0"/>
      <w:marTop w:val="0"/>
      <w:marBottom w:val="0"/>
      <w:divBdr>
        <w:top w:val="none" w:sz="0" w:space="0" w:color="auto"/>
        <w:left w:val="none" w:sz="0" w:space="0" w:color="auto"/>
        <w:bottom w:val="none" w:sz="0" w:space="0" w:color="auto"/>
        <w:right w:val="none" w:sz="0" w:space="0" w:color="auto"/>
      </w:divBdr>
    </w:div>
    <w:div w:id="280185699">
      <w:bodyDiv w:val="1"/>
      <w:marLeft w:val="0"/>
      <w:marRight w:val="0"/>
      <w:marTop w:val="0"/>
      <w:marBottom w:val="0"/>
      <w:divBdr>
        <w:top w:val="none" w:sz="0" w:space="0" w:color="auto"/>
        <w:left w:val="none" w:sz="0" w:space="0" w:color="auto"/>
        <w:bottom w:val="none" w:sz="0" w:space="0" w:color="auto"/>
        <w:right w:val="none" w:sz="0" w:space="0" w:color="auto"/>
      </w:divBdr>
      <w:divsChild>
        <w:div w:id="2091845536">
          <w:marLeft w:val="0"/>
          <w:marRight w:val="0"/>
          <w:marTop w:val="0"/>
          <w:marBottom w:val="0"/>
          <w:divBdr>
            <w:top w:val="none" w:sz="0" w:space="0" w:color="auto"/>
            <w:left w:val="none" w:sz="0" w:space="0" w:color="auto"/>
            <w:bottom w:val="none" w:sz="0" w:space="0" w:color="auto"/>
            <w:right w:val="none" w:sz="0" w:space="0" w:color="auto"/>
          </w:divBdr>
          <w:divsChild>
            <w:div w:id="2086608631">
              <w:marLeft w:val="0"/>
              <w:marRight w:val="0"/>
              <w:marTop w:val="0"/>
              <w:marBottom w:val="0"/>
              <w:divBdr>
                <w:top w:val="none" w:sz="0" w:space="0" w:color="auto"/>
                <w:left w:val="none" w:sz="0" w:space="0" w:color="auto"/>
                <w:bottom w:val="none" w:sz="0" w:space="0" w:color="auto"/>
                <w:right w:val="none" w:sz="0" w:space="0" w:color="auto"/>
              </w:divBdr>
              <w:divsChild>
                <w:div w:id="1729180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1248335">
      <w:bodyDiv w:val="1"/>
      <w:marLeft w:val="0"/>
      <w:marRight w:val="0"/>
      <w:marTop w:val="0"/>
      <w:marBottom w:val="0"/>
      <w:divBdr>
        <w:top w:val="none" w:sz="0" w:space="0" w:color="auto"/>
        <w:left w:val="none" w:sz="0" w:space="0" w:color="auto"/>
        <w:bottom w:val="none" w:sz="0" w:space="0" w:color="auto"/>
        <w:right w:val="none" w:sz="0" w:space="0" w:color="auto"/>
      </w:divBdr>
    </w:div>
    <w:div w:id="291793282">
      <w:bodyDiv w:val="1"/>
      <w:marLeft w:val="0"/>
      <w:marRight w:val="0"/>
      <w:marTop w:val="0"/>
      <w:marBottom w:val="0"/>
      <w:divBdr>
        <w:top w:val="none" w:sz="0" w:space="0" w:color="auto"/>
        <w:left w:val="none" w:sz="0" w:space="0" w:color="auto"/>
        <w:bottom w:val="none" w:sz="0" w:space="0" w:color="auto"/>
        <w:right w:val="none" w:sz="0" w:space="0" w:color="auto"/>
      </w:divBdr>
    </w:div>
    <w:div w:id="298612660">
      <w:bodyDiv w:val="1"/>
      <w:marLeft w:val="0"/>
      <w:marRight w:val="0"/>
      <w:marTop w:val="0"/>
      <w:marBottom w:val="0"/>
      <w:divBdr>
        <w:top w:val="none" w:sz="0" w:space="0" w:color="auto"/>
        <w:left w:val="none" w:sz="0" w:space="0" w:color="auto"/>
        <w:bottom w:val="none" w:sz="0" w:space="0" w:color="auto"/>
        <w:right w:val="none" w:sz="0" w:space="0" w:color="auto"/>
      </w:divBdr>
      <w:divsChild>
        <w:div w:id="675615776">
          <w:marLeft w:val="0"/>
          <w:marRight w:val="0"/>
          <w:marTop w:val="0"/>
          <w:marBottom w:val="0"/>
          <w:divBdr>
            <w:top w:val="none" w:sz="0" w:space="0" w:color="auto"/>
            <w:left w:val="none" w:sz="0" w:space="0" w:color="auto"/>
            <w:bottom w:val="none" w:sz="0" w:space="0" w:color="auto"/>
            <w:right w:val="none" w:sz="0" w:space="0" w:color="auto"/>
          </w:divBdr>
          <w:divsChild>
            <w:div w:id="2110390807">
              <w:marLeft w:val="0"/>
              <w:marRight w:val="0"/>
              <w:marTop w:val="0"/>
              <w:marBottom w:val="0"/>
              <w:divBdr>
                <w:top w:val="none" w:sz="0" w:space="0" w:color="auto"/>
                <w:left w:val="none" w:sz="0" w:space="0" w:color="auto"/>
                <w:bottom w:val="none" w:sz="0" w:space="0" w:color="auto"/>
                <w:right w:val="none" w:sz="0" w:space="0" w:color="auto"/>
              </w:divBdr>
              <w:divsChild>
                <w:div w:id="657686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6009118">
      <w:bodyDiv w:val="1"/>
      <w:marLeft w:val="0"/>
      <w:marRight w:val="0"/>
      <w:marTop w:val="0"/>
      <w:marBottom w:val="0"/>
      <w:divBdr>
        <w:top w:val="none" w:sz="0" w:space="0" w:color="auto"/>
        <w:left w:val="none" w:sz="0" w:space="0" w:color="auto"/>
        <w:bottom w:val="none" w:sz="0" w:space="0" w:color="auto"/>
        <w:right w:val="none" w:sz="0" w:space="0" w:color="auto"/>
      </w:divBdr>
    </w:div>
    <w:div w:id="306129197">
      <w:bodyDiv w:val="1"/>
      <w:marLeft w:val="0"/>
      <w:marRight w:val="0"/>
      <w:marTop w:val="0"/>
      <w:marBottom w:val="0"/>
      <w:divBdr>
        <w:top w:val="none" w:sz="0" w:space="0" w:color="auto"/>
        <w:left w:val="none" w:sz="0" w:space="0" w:color="auto"/>
        <w:bottom w:val="none" w:sz="0" w:space="0" w:color="auto"/>
        <w:right w:val="none" w:sz="0" w:space="0" w:color="auto"/>
      </w:divBdr>
      <w:divsChild>
        <w:div w:id="1184054707">
          <w:marLeft w:val="0"/>
          <w:marRight w:val="0"/>
          <w:marTop w:val="0"/>
          <w:marBottom w:val="0"/>
          <w:divBdr>
            <w:top w:val="none" w:sz="0" w:space="0" w:color="auto"/>
            <w:left w:val="none" w:sz="0" w:space="0" w:color="auto"/>
            <w:bottom w:val="none" w:sz="0" w:space="0" w:color="auto"/>
            <w:right w:val="none" w:sz="0" w:space="0" w:color="auto"/>
          </w:divBdr>
          <w:divsChild>
            <w:div w:id="429087382">
              <w:marLeft w:val="0"/>
              <w:marRight w:val="0"/>
              <w:marTop w:val="0"/>
              <w:marBottom w:val="0"/>
              <w:divBdr>
                <w:top w:val="none" w:sz="0" w:space="0" w:color="auto"/>
                <w:left w:val="none" w:sz="0" w:space="0" w:color="auto"/>
                <w:bottom w:val="none" w:sz="0" w:space="0" w:color="auto"/>
                <w:right w:val="none" w:sz="0" w:space="0" w:color="auto"/>
              </w:divBdr>
              <w:divsChild>
                <w:div w:id="1174028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9947201">
      <w:bodyDiv w:val="1"/>
      <w:marLeft w:val="0"/>
      <w:marRight w:val="0"/>
      <w:marTop w:val="0"/>
      <w:marBottom w:val="0"/>
      <w:divBdr>
        <w:top w:val="none" w:sz="0" w:space="0" w:color="auto"/>
        <w:left w:val="none" w:sz="0" w:space="0" w:color="auto"/>
        <w:bottom w:val="none" w:sz="0" w:space="0" w:color="auto"/>
        <w:right w:val="none" w:sz="0" w:space="0" w:color="auto"/>
      </w:divBdr>
      <w:divsChild>
        <w:div w:id="1859614198">
          <w:marLeft w:val="0"/>
          <w:marRight w:val="0"/>
          <w:marTop w:val="0"/>
          <w:marBottom w:val="0"/>
          <w:divBdr>
            <w:top w:val="none" w:sz="0" w:space="0" w:color="auto"/>
            <w:left w:val="none" w:sz="0" w:space="0" w:color="auto"/>
            <w:bottom w:val="none" w:sz="0" w:space="0" w:color="auto"/>
            <w:right w:val="none" w:sz="0" w:space="0" w:color="auto"/>
          </w:divBdr>
          <w:divsChild>
            <w:div w:id="1421366771">
              <w:marLeft w:val="0"/>
              <w:marRight w:val="0"/>
              <w:marTop w:val="0"/>
              <w:marBottom w:val="0"/>
              <w:divBdr>
                <w:top w:val="none" w:sz="0" w:space="0" w:color="auto"/>
                <w:left w:val="none" w:sz="0" w:space="0" w:color="auto"/>
                <w:bottom w:val="none" w:sz="0" w:space="0" w:color="auto"/>
                <w:right w:val="none" w:sz="0" w:space="0" w:color="auto"/>
              </w:divBdr>
              <w:divsChild>
                <w:div w:id="1701710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1764232">
      <w:bodyDiv w:val="1"/>
      <w:marLeft w:val="0"/>
      <w:marRight w:val="0"/>
      <w:marTop w:val="0"/>
      <w:marBottom w:val="0"/>
      <w:divBdr>
        <w:top w:val="none" w:sz="0" w:space="0" w:color="auto"/>
        <w:left w:val="none" w:sz="0" w:space="0" w:color="auto"/>
        <w:bottom w:val="none" w:sz="0" w:space="0" w:color="auto"/>
        <w:right w:val="none" w:sz="0" w:space="0" w:color="auto"/>
      </w:divBdr>
      <w:divsChild>
        <w:div w:id="1284770684">
          <w:marLeft w:val="0"/>
          <w:marRight w:val="0"/>
          <w:marTop w:val="0"/>
          <w:marBottom w:val="0"/>
          <w:divBdr>
            <w:top w:val="none" w:sz="0" w:space="0" w:color="auto"/>
            <w:left w:val="none" w:sz="0" w:space="0" w:color="auto"/>
            <w:bottom w:val="none" w:sz="0" w:space="0" w:color="auto"/>
            <w:right w:val="none" w:sz="0" w:space="0" w:color="auto"/>
          </w:divBdr>
          <w:divsChild>
            <w:div w:id="889999648">
              <w:marLeft w:val="0"/>
              <w:marRight w:val="0"/>
              <w:marTop w:val="0"/>
              <w:marBottom w:val="0"/>
              <w:divBdr>
                <w:top w:val="none" w:sz="0" w:space="0" w:color="auto"/>
                <w:left w:val="none" w:sz="0" w:space="0" w:color="auto"/>
                <w:bottom w:val="none" w:sz="0" w:space="0" w:color="auto"/>
                <w:right w:val="none" w:sz="0" w:space="0" w:color="auto"/>
              </w:divBdr>
              <w:divsChild>
                <w:div w:id="2046297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9161552">
      <w:bodyDiv w:val="1"/>
      <w:marLeft w:val="0"/>
      <w:marRight w:val="0"/>
      <w:marTop w:val="0"/>
      <w:marBottom w:val="0"/>
      <w:divBdr>
        <w:top w:val="none" w:sz="0" w:space="0" w:color="auto"/>
        <w:left w:val="none" w:sz="0" w:space="0" w:color="auto"/>
        <w:bottom w:val="none" w:sz="0" w:space="0" w:color="auto"/>
        <w:right w:val="none" w:sz="0" w:space="0" w:color="auto"/>
      </w:divBdr>
    </w:div>
    <w:div w:id="320545593">
      <w:bodyDiv w:val="1"/>
      <w:marLeft w:val="0"/>
      <w:marRight w:val="0"/>
      <w:marTop w:val="0"/>
      <w:marBottom w:val="0"/>
      <w:divBdr>
        <w:top w:val="none" w:sz="0" w:space="0" w:color="auto"/>
        <w:left w:val="none" w:sz="0" w:space="0" w:color="auto"/>
        <w:bottom w:val="none" w:sz="0" w:space="0" w:color="auto"/>
        <w:right w:val="none" w:sz="0" w:space="0" w:color="auto"/>
      </w:divBdr>
    </w:div>
    <w:div w:id="329606699">
      <w:bodyDiv w:val="1"/>
      <w:marLeft w:val="0"/>
      <w:marRight w:val="0"/>
      <w:marTop w:val="0"/>
      <w:marBottom w:val="0"/>
      <w:divBdr>
        <w:top w:val="none" w:sz="0" w:space="0" w:color="auto"/>
        <w:left w:val="none" w:sz="0" w:space="0" w:color="auto"/>
        <w:bottom w:val="none" w:sz="0" w:space="0" w:color="auto"/>
        <w:right w:val="none" w:sz="0" w:space="0" w:color="auto"/>
      </w:divBdr>
    </w:div>
    <w:div w:id="344141055">
      <w:bodyDiv w:val="1"/>
      <w:marLeft w:val="0"/>
      <w:marRight w:val="0"/>
      <w:marTop w:val="0"/>
      <w:marBottom w:val="0"/>
      <w:divBdr>
        <w:top w:val="none" w:sz="0" w:space="0" w:color="auto"/>
        <w:left w:val="none" w:sz="0" w:space="0" w:color="auto"/>
        <w:bottom w:val="none" w:sz="0" w:space="0" w:color="auto"/>
        <w:right w:val="none" w:sz="0" w:space="0" w:color="auto"/>
      </w:divBdr>
    </w:div>
    <w:div w:id="357699080">
      <w:bodyDiv w:val="1"/>
      <w:marLeft w:val="0"/>
      <w:marRight w:val="0"/>
      <w:marTop w:val="0"/>
      <w:marBottom w:val="0"/>
      <w:divBdr>
        <w:top w:val="none" w:sz="0" w:space="0" w:color="auto"/>
        <w:left w:val="none" w:sz="0" w:space="0" w:color="auto"/>
        <w:bottom w:val="none" w:sz="0" w:space="0" w:color="auto"/>
        <w:right w:val="none" w:sz="0" w:space="0" w:color="auto"/>
      </w:divBdr>
    </w:div>
    <w:div w:id="358505025">
      <w:bodyDiv w:val="1"/>
      <w:marLeft w:val="0"/>
      <w:marRight w:val="0"/>
      <w:marTop w:val="0"/>
      <w:marBottom w:val="0"/>
      <w:divBdr>
        <w:top w:val="none" w:sz="0" w:space="0" w:color="auto"/>
        <w:left w:val="none" w:sz="0" w:space="0" w:color="auto"/>
        <w:bottom w:val="none" w:sz="0" w:space="0" w:color="auto"/>
        <w:right w:val="none" w:sz="0" w:space="0" w:color="auto"/>
      </w:divBdr>
    </w:div>
    <w:div w:id="366757871">
      <w:bodyDiv w:val="1"/>
      <w:marLeft w:val="0"/>
      <w:marRight w:val="0"/>
      <w:marTop w:val="0"/>
      <w:marBottom w:val="0"/>
      <w:divBdr>
        <w:top w:val="none" w:sz="0" w:space="0" w:color="auto"/>
        <w:left w:val="none" w:sz="0" w:space="0" w:color="auto"/>
        <w:bottom w:val="none" w:sz="0" w:space="0" w:color="auto"/>
        <w:right w:val="none" w:sz="0" w:space="0" w:color="auto"/>
      </w:divBdr>
      <w:divsChild>
        <w:div w:id="336419470">
          <w:marLeft w:val="0"/>
          <w:marRight w:val="0"/>
          <w:marTop w:val="0"/>
          <w:marBottom w:val="0"/>
          <w:divBdr>
            <w:top w:val="none" w:sz="0" w:space="0" w:color="auto"/>
            <w:left w:val="none" w:sz="0" w:space="0" w:color="auto"/>
            <w:bottom w:val="none" w:sz="0" w:space="0" w:color="auto"/>
            <w:right w:val="none" w:sz="0" w:space="0" w:color="auto"/>
          </w:divBdr>
          <w:divsChild>
            <w:div w:id="585267753">
              <w:marLeft w:val="0"/>
              <w:marRight w:val="0"/>
              <w:marTop w:val="0"/>
              <w:marBottom w:val="0"/>
              <w:divBdr>
                <w:top w:val="none" w:sz="0" w:space="0" w:color="auto"/>
                <w:left w:val="none" w:sz="0" w:space="0" w:color="auto"/>
                <w:bottom w:val="none" w:sz="0" w:space="0" w:color="auto"/>
                <w:right w:val="none" w:sz="0" w:space="0" w:color="auto"/>
              </w:divBdr>
              <w:divsChild>
                <w:div w:id="1540514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8915725">
      <w:bodyDiv w:val="1"/>
      <w:marLeft w:val="0"/>
      <w:marRight w:val="0"/>
      <w:marTop w:val="0"/>
      <w:marBottom w:val="0"/>
      <w:divBdr>
        <w:top w:val="none" w:sz="0" w:space="0" w:color="auto"/>
        <w:left w:val="none" w:sz="0" w:space="0" w:color="auto"/>
        <w:bottom w:val="none" w:sz="0" w:space="0" w:color="auto"/>
        <w:right w:val="none" w:sz="0" w:space="0" w:color="auto"/>
      </w:divBdr>
      <w:divsChild>
        <w:div w:id="351608454">
          <w:marLeft w:val="0"/>
          <w:marRight w:val="0"/>
          <w:marTop w:val="0"/>
          <w:marBottom w:val="0"/>
          <w:divBdr>
            <w:top w:val="none" w:sz="0" w:space="0" w:color="auto"/>
            <w:left w:val="none" w:sz="0" w:space="0" w:color="auto"/>
            <w:bottom w:val="none" w:sz="0" w:space="0" w:color="auto"/>
            <w:right w:val="none" w:sz="0" w:space="0" w:color="auto"/>
          </w:divBdr>
          <w:divsChild>
            <w:div w:id="611284794">
              <w:marLeft w:val="0"/>
              <w:marRight w:val="0"/>
              <w:marTop w:val="0"/>
              <w:marBottom w:val="0"/>
              <w:divBdr>
                <w:top w:val="none" w:sz="0" w:space="0" w:color="auto"/>
                <w:left w:val="none" w:sz="0" w:space="0" w:color="auto"/>
                <w:bottom w:val="none" w:sz="0" w:space="0" w:color="auto"/>
                <w:right w:val="none" w:sz="0" w:space="0" w:color="auto"/>
              </w:divBdr>
              <w:divsChild>
                <w:div w:id="1853445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5080858">
      <w:bodyDiv w:val="1"/>
      <w:marLeft w:val="0"/>
      <w:marRight w:val="0"/>
      <w:marTop w:val="0"/>
      <w:marBottom w:val="0"/>
      <w:divBdr>
        <w:top w:val="none" w:sz="0" w:space="0" w:color="auto"/>
        <w:left w:val="none" w:sz="0" w:space="0" w:color="auto"/>
        <w:bottom w:val="none" w:sz="0" w:space="0" w:color="auto"/>
        <w:right w:val="none" w:sz="0" w:space="0" w:color="auto"/>
      </w:divBdr>
      <w:divsChild>
        <w:div w:id="796411379">
          <w:marLeft w:val="0"/>
          <w:marRight w:val="0"/>
          <w:marTop w:val="0"/>
          <w:marBottom w:val="0"/>
          <w:divBdr>
            <w:top w:val="none" w:sz="0" w:space="0" w:color="auto"/>
            <w:left w:val="none" w:sz="0" w:space="0" w:color="auto"/>
            <w:bottom w:val="none" w:sz="0" w:space="0" w:color="auto"/>
            <w:right w:val="none" w:sz="0" w:space="0" w:color="auto"/>
          </w:divBdr>
          <w:divsChild>
            <w:div w:id="702899862">
              <w:marLeft w:val="0"/>
              <w:marRight w:val="0"/>
              <w:marTop w:val="0"/>
              <w:marBottom w:val="0"/>
              <w:divBdr>
                <w:top w:val="none" w:sz="0" w:space="0" w:color="auto"/>
                <w:left w:val="none" w:sz="0" w:space="0" w:color="auto"/>
                <w:bottom w:val="none" w:sz="0" w:space="0" w:color="auto"/>
                <w:right w:val="none" w:sz="0" w:space="0" w:color="auto"/>
              </w:divBdr>
              <w:divsChild>
                <w:div w:id="505898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4261733">
      <w:bodyDiv w:val="1"/>
      <w:marLeft w:val="0"/>
      <w:marRight w:val="0"/>
      <w:marTop w:val="0"/>
      <w:marBottom w:val="0"/>
      <w:divBdr>
        <w:top w:val="none" w:sz="0" w:space="0" w:color="auto"/>
        <w:left w:val="none" w:sz="0" w:space="0" w:color="auto"/>
        <w:bottom w:val="none" w:sz="0" w:space="0" w:color="auto"/>
        <w:right w:val="none" w:sz="0" w:space="0" w:color="auto"/>
      </w:divBdr>
    </w:div>
    <w:div w:id="395975146">
      <w:bodyDiv w:val="1"/>
      <w:marLeft w:val="0"/>
      <w:marRight w:val="0"/>
      <w:marTop w:val="0"/>
      <w:marBottom w:val="0"/>
      <w:divBdr>
        <w:top w:val="none" w:sz="0" w:space="0" w:color="auto"/>
        <w:left w:val="none" w:sz="0" w:space="0" w:color="auto"/>
        <w:bottom w:val="none" w:sz="0" w:space="0" w:color="auto"/>
        <w:right w:val="none" w:sz="0" w:space="0" w:color="auto"/>
      </w:divBdr>
      <w:divsChild>
        <w:div w:id="1018583354">
          <w:marLeft w:val="0"/>
          <w:marRight w:val="0"/>
          <w:marTop w:val="0"/>
          <w:marBottom w:val="0"/>
          <w:divBdr>
            <w:top w:val="none" w:sz="0" w:space="0" w:color="auto"/>
            <w:left w:val="none" w:sz="0" w:space="0" w:color="auto"/>
            <w:bottom w:val="none" w:sz="0" w:space="0" w:color="auto"/>
            <w:right w:val="none" w:sz="0" w:space="0" w:color="auto"/>
          </w:divBdr>
          <w:divsChild>
            <w:div w:id="263921798">
              <w:marLeft w:val="0"/>
              <w:marRight w:val="0"/>
              <w:marTop w:val="0"/>
              <w:marBottom w:val="0"/>
              <w:divBdr>
                <w:top w:val="none" w:sz="0" w:space="0" w:color="auto"/>
                <w:left w:val="none" w:sz="0" w:space="0" w:color="auto"/>
                <w:bottom w:val="none" w:sz="0" w:space="0" w:color="auto"/>
                <w:right w:val="none" w:sz="0" w:space="0" w:color="auto"/>
              </w:divBdr>
              <w:divsChild>
                <w:div w:id="1643458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0295483">
      <w:bodyDiv w:val="1"/>
      <w:marLeft w:val="0"/>
      <w:marRight w:val="0"/>
      <w:marTop w:val="0"/>
      <w:marBottom w:val="0"/>
      <w:divBdr>
        <w:top w:val="none" w:sz="0" w:space="0" w:color="auto"/>
        <w:left w:val="none" w:sz="0" w:space="0" w:color="auto"/>
        <w:bottom w:val="none" w:sz="0" w:space="0" w:color="auto"/>
        <w:right w:val="none" w:sz="0" w:space="0" w:color="auto"/>
      </w:divBdr>
    </w:div>
    <w:div w:id="404881961">
      <w:bodyDiv w:val="1"/>
      <w:marLeft w:val="0"/>
      <w:marRight w:val="0"/>
      <w:marTop w:val="0"/>
      <w:marBottom w:val="0"/>
      <w:divBdr>
        <w:top w:val="none" w:sz="0" w:space="0" w:color="auto"/>
        <w:left w:val="none" w:sz="0" w:space="0" w:color="auto"/>
        <w:bottom w:val="none" w:sz="0" w:space="0" w:color="auto"/>
        <w:right w:val="none" w:sz="0" w:space="0" w:color="auto"/>
      </w:divBdr>
      <w:divsChild>
        <w:div w:id="576788779">
          <w:marLeft w:val="0"/>
          <w:marRight w:val="0"/>
          <w:marTop w:val="0"/>
          <w:marBottom w:val="0"/>
          <w:divBdr>
            <w:top w:val="none" w:sz="0" w:space="0" w:color="auto"/>
            <w:left w:val="none" w:sz="0" w:space="0" w:color="auto"/>
            <w:bottom w:val="none" w:sz="0" w:space="0" w:color="auto"/>
            <w:right w:val="none" w:sz="0" w:space="0" w:color="auto"/>
          </w:divBdr>
          <w:divsChild>
            <w:div w:id="2043088658">
              <w:marLeft w:val="0"/>
              <w:marRight w:val="0"/>
              <w:marTop w:val="0"/>
              <w:marBottom w:val="0"/>
              <w:divBdr>
                <w:top w:val="none" w:sz="0" w:space="0" w:color="auto"/>
                <w:left w:val="none" w:sz="0" w:space="0" w:color="auto"/>
                <w:bottom w:val="none" w:sz="0" w:space="0" w:color="auto"/>
                <w:right w:val="none" w:sz="0" w:space="0" w:color="auto"/>
              </w:divBdr>
              <w:divsChild>
                <w:div w:id="1767336510">
                  <w:marLeft w:val="0"/>
                  <w:marRight w:val="0"/>
                  <w:marTop w:val="0"/>
                  <w:marBottom w:val="0"/>
                  <w:divBdr>
                    <w:top w:val="none" w:sz="0" w:space="0" w:color="auto"/>
                    <w:left w:val="none" w:sz="0" w:space="0" w:color="auto"/>
                    <w:bottom w:val="none" w:sz="0" w:space="0" w:color="auto"/>
                    <w:right w:val="none" w:sz="0" w:space="0" w:color="auto"/>
                  </w:divBdr>
                  <w:divsChild>
                    <w:div w:id="1097945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5249794">
      <w:bodyDiv w:val="1"/>
      <w:marLeft w:val="0"/>
      <w:marRight w:val="0"/>
      <w:marTop w:val="0"/>
      <w:marBottom w:val="0"/>
      <w:divBdr>
        <w:top w:val="none" w:sz="0" w:space="0" w:color="auto"/>
        <w:left w:val="none" w:sz="0" w:space="0" w:color="auto"/>
        <w:bottom w:val="none" w:sz="0" w:space="0" w:color="auto"/>
        <w:right w:val="none" w:sz="0" w:space="0" w:color="auto"/>
      </w:divBdr>
    </w:div>
    <w:div w:id="415371862">
      <w:bodyDiv w:val="1"/>
      <w:marLeft w:val="0"/>
      <w:marRight w:val="0"/>
      <w:marTop w:val="0"/>
      <w:marBottom w:val="0"/>
      <w:divBdr>
        <w:top w:val="none" w:sz="0" w:space="0" w:color="auto"/>
        <w:left w:val="none" w:sz="0" w:space="0" w:color="auto"/>
        <w:bottom w:val="none" w:sz="0" w:space="0" w:color="auto"/>
        <w:right w:val="none" w:sz="0" w:space="0" w:color="auto"/>
      </w:divBdr>
    </w:div>
    <w:div w:id="416825718">
      <w:bodyDiv w:val="1"/>
      <w:marLeft w:val="0"/>
      <w:marRight w:val="0"/>
      <w:marTop w:val="0"/>
      <w:marBottom w:val="0"/>
      <w:divBdr>
        <w:top w:val="none" w:sz="0" w:space="0" w:color="auto"/>
        <w:left w:val="none" w:sz="0" w:space="0" w:color="auto"/>
        <w:bottom w:val="none" w:sz="0" w:space="0" w:color="auto"/>
        <w:right w:val="none" w:sz="0" w:space="0" w:color="auto"/>
      </w:divBdr>
    </w:div>
    <w:div w:id="416947318">
      <w:bodyDiv w:val="1"/>
      <w:marLeft w:val="0"/>
      <w:marRight w:val="0"/>
      <w:marTop w:val="0"/>
      <w:marBottom w:val="0"/>
      <w:divBdr>
        <w:top w:val="none" w:sz="0" w:space="0" w:color="auto"/>
        <w:left w:val="none" w:sz="0" w:space="0" w:color="auto"/>
        <w:bottom w:val="none" w:sz="0" w:space="0" w:color="auto"/>
        <w:right w:val="none" w:sz="0" w:space="0" w:color="auto"/>
      </w:divBdr>
    </w:div>
    <w:div w:id="426005240">
      <w:bodyDiv w:val="1"/>
      <w:marLeft w:val="0"/>
      <w:marRight w:val="0"/>
      <w:marTop w:val="0"/>
      <w:marBottom w:val="0"/>
      <w:divBdr>
        <w:top w:val="none" w:sz="0" w:space="0" w:color="auto"/>
        <w:left w:val="none" w:sz="0" w:space="0" w:color="auto"/>
        <w:bottom w:val="none" w:sz="0" w:space="0" w:color="auto"/>
        <w:right w:val="none" w:sz="0" w:space="0" w:color="auto"/>
      </w:divBdr>
      <w:divsChild>
        <w:div w:id="41289185">
          <w:marLeft w:val="0"/>
          <w:marRight w:val="0"/>
          <w:marTop w:val="0"/>
          <w:marBottom w:val="0"/>
          <w:divBdr>
            <w:top w:val="none" w:sz="0" w:space="0" w:color="auto"/>
            <w:left w:val="none" w:sz="0" w:space="0" w:color="auto"/>
            <w:bottom w:val="none" w:sz="0" w:space="0" w:color="auto"/>
            <w:right w:val="none" w:sz="0" w:space="0" w:color="auto"/>
          </w:divBdr>
          <w:divsChild>
            <w:div w:id="980771076">
              <w:marLeft w:val="0"/>
              <w:marRight w:val="0"/>
              <w:marTop w:val="0"/>
              <w:marBottom w:val="0"/>
              <w:divBdr>
                <w:top w:val="none" w:sz="0" w:space="0" w:color="auto"/>
                <w:left w:val="none" w:sz="0" w:space="0" w:color="auto"/>
                <w:bottom w:val="none" w:sz="0" w:space="0" w:color="auto"/>
                <w:right w:val="none" w:sz="0" w:space="0" w:color="auto"/>
              </w:divBdr>
              <w:divsChild>
                <w:div w:id="2146392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9082213">
      <w:bodyDiv w:val="1"/>
      <w:marLeft w:val="0"/>
      <w:marRight w:val="0"/>
      <w:marTop w:val="0"/>
      <w:marBottom w:val="0"/>
      <w:divBdr>
        <w:top w:val="none" w:sz="0" w:space="0" w:color="auto"/>
        <w:left w:val="none" w:sz="0" w:space="0" w:color="auto"/>
        <w:bottom w:val="none" w:sz="0" w:space="0" w:color="auto"/>
        <w:right w:val="none" w:sz="0" w:space="0" w:color="auto"/>
      </w:divBdr>
    </w:div>
    <w:div w:id="430127548">
      <w:bodyDiv w:val="1"/>
      <w:marLeft w:val="0"/>
      <w:marRight w:val="0"/>
      <w:marTop w:val="0"/>
      <w:marBottom w:val="0"/>
      <w:divBdr>
        <w:top w:val="none" w:sz="0" w:space="0" w:color="auto"/>
        <w:left w:val="none" w:sz="0" w:space="0" w:color="auto"/>
        <w:bottom w:val="none" w:sz="0" w:space="0" w:color="auto"/>
        <w:right w:val="none" w:sz="0" w:space="0" w:color="auto"/>
      </w:divBdr>
      <w:divsChild>
        <w:div w:id="1784887461">
          <w:marLeft w:val="0"/>
          <w:marRight w:val="0"/>
          <w:marTop w:val="0"/>
          <w:marBottom w:val="0"/>
          <w:divBdr>
            <w:top w:val="none" w:sz="0" w:space="0" w:color="auto"/>
            <w:left w:val="none" w:sz="0" w:space="0" w:color="auto"/>
            <w:bottom w:val="none" w:sz="0" w:space="0" w:color="auto"/>
            <w:right w:val="none" w:sz="0" w:space="0" w:color="auto"/>
          </w:divBdr>
          <w:divsChild>
            <w:div w:id="1342585232">
              <w:marLeft w:val="0"/>
              <w:marRight w:val="0"/>
              <w:marTop w:val="0"/>
              <w:marBottom w:val="0"/>
              <w:divBdr>
                <w:top w:val="none" w:sz="0" w:space="0" w:color="auto"/>
                <w:left w:val="none" w:sz="0" w:space="0" w:color="auto"/>
                <w:bottom w:val="none" w:sz="0" w:space="0" w:color="auto"/>
                <w:right w:val="none" w:sz="0" w:space="0" w:color="auto"/>
              </w:divBdr>
              <w:divsChild>
                <w:div w:id="1780371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6754982">
      <w:bodyDiv w:val="1"/>
      <w:marLeft w:val="0"/>
      <w:marRight w:val="0"/>
      <w:marTop w:val="0"/>
      <w:marBottom w:val="0"/>
      <w:divBdr>
        <w:top w:val="none" w:sz="0" w:space="0" w:color="auto"/>
        <w:left w:val="none" w:sz="0" w:space="0" w:color="auto"/>
        <w:bottom w:val="none" w:sz="0" w:space="0" w:color="auto"/>
        <w:right w:val="none" w:sz="0" w:space="0" w:color="auto"/>
      </w:divBdr>
    </w:div>
    <w:div w:id="443578602">
      <w:bodyDiv w:val="1"/>
      <w:marLeft w:val="0"/>
      <w:marRight w:val="0"/>
      <w:marTop w:val="0"/>
      <w:marBottom w:val="0"/>
      <w:divBdr>
        <w:top w:val="none" w:sz="0" w:space="0" w:color="auto"/>
        <w:left w:val="none" w:sz="0" w:space="0" w:color="auto"/>
        <w:bottom w:val="none" w:sz="0" w:space="0" w:color="auto"/>
        <w:right w:val="none" w:sz="0" w:space="0" w:color="auto"/>
      </w:divBdr>
    </w:div>
    <w:div w:id="463235706">
      <w:bodyDiv w:val="1"/>
      <w:marLeft w:val="0"/>
      <w:marRight w:val="0"/>
      <w:marTop w:val="0"/>
      <w:marBottom w:val="0"/>
      <w:divBdr>
        <w:top w:val="none" w:sz="0" w:space="0" w:color="auto"/>
        <w:left w:val="none" w:sz="0" w:space="0" w:color="auto"/>
        <w:bottom w:val="none" w:sz="0" w:space="0" w:color="auto"/>
        <w:right w:val="none" w:sz="0" w:space="0" w:color="auto"/>
      </w:divBdr>
      <w:divsChild>
        <w:div w:id="1318076688">
          <w:marLeft w:val="0"/>
          <w:marRight w:val="0"/>
          <w:marTop w:val="0"/>
          <w:marBottom w:val="0"/>
          <w:divBdr>
            <w:top w:val="none" w:sz="0" w:space="0" w:color="auto"/>
            <w:left w:val="none" w:sz="0" w:space="0" w:color="auto"/>
            <w:bottom w:val="none" w:sz="0" w:space="0" w:color="auto"/>
            <w:right w:val="none" w:sz="0" w:space="0" w:color="auto"/>
          </w:divBdr>
          <w:divsChild>
            <w:div w:id="924413008">
              <w:marLeft w:val="0"/>
              <w:marRight w:val="0"/>
              <w:marTop w:val="0"/>
              <w:marBottom w:val="0"/>
              <w:divBdr>
                <w:top w:val="none" w:sz="0" w:space="0" w:color="auto"/>
                <w:left w:val="none" w:sz="0" w:space="0" w:color="auto"/>
                <w:bottom w:val="none" w:sz="0" w:space="0" w:color="auto"/>
                <w:right w:val="none" w:sz="0" w:space="0" w:color="auto"/>
              </w:divBdr>
              <w:divsChild>
                <w:div w:id="841774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5590090">
      <w:bodyDiv w:val="1"/>
      <w:marLeft w:val="0"/>
      <w:marRight w:val="0"/>
      <w:marTop w:val="0"/>
      <w:marBottom w:val="0"/>
      <w:divBdr>
        <w:top w:val="none" w:sz="0" w:space="0" w:color="auto"/>
        <w:left w:val="none" w:sz="0" w:space="0" w:color="auto"/>
        <w:bottom w:val="none" w:sz="0" w:space="0" w:color="auto"/>
        <w:right w:val="none" w:sz="0" w:space="0" w:color="auto"/>
      </w:divBdr>
      <w:divsChild>
        <w:div w:id="2010676289">
          <w:marLeft w:val="0"/>
          <w:marRight w:val="0"/>
          <w:marTop w:val="0"/>
          <w:marBottom w:val="0"/>
          <w:divBdr>
            <w:top w:val="none" w:sz="0" w:space="0" w:color="auto"/>
            <w:left w:val="none" w:sz="0" w:space="0" w:color="auto"/>
            <w:bottom w:val="none" w:sz="0" w:space="0" w:color="auto"/>
            <w:right w:val="none" w:sz="0" w:space="0" w:color="auto"/>
          </w:divBdr>
        </w:div>
        <w:div w:id="805202635">
          <w:marLeft w:val="0"/>
          <w:marRight w:val="0"/>
          <w:marTop w:val="0"/>
          <w:marBottom w:val="0"/>
          <w:divBdr>
            <w:top w:val="none" w:sz="0" w:space="0" w:color="auto"/>
            <w:left w:val="none" w:sz="0" w:space="0" w:color="auto"/>
            <w:bottom w:val="none" w:sz="0" w:space="0" w:color="auto"/>
            <w:right w:val="none" w:sz="0" w:space="0" w:color="auto"/>
          </w:divBdr>
          <w:divsChild>
            <w:div w:id="569732789">
              <w:marLeft w:val="0"/>
              <w:marRight w:val="0"/>
              <w:marTop w:val="0"/>
              <w:marBottom w:val="0"/>
              <w:divBdr>
                <w:top w:val="none" w:sz="0" w:space="0" w:color="auto"/>
                <w:left w:val="none" w:sz="0" w:space="0" w:color="auto"/>
                <w:bottom w:val="none" w:sz="0" w:space="0" w:color="auto"/>
                <w:right w:val="none" w:sz="0" w:space="0" w:color="auto"/>
              </w:divBdr>
              <w:divsChild>
                <w:div w:id="2104720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7670702">
      <w:bodyDiv w:val="1"/>
      <w:marLeft w:val="0"/>
      <w:marRight w:val="0"/>
      <w:marTop w:val="0"/>
      <w:marBottom w:val="0"/>
      <w:divBdr>
        <w:top w:val="none" w:sz="0" w:space="0" w:color="auto"/>
        <w:left w:val="none" w:sz="0" w:space="0" w:color="auto"/>
        <w:bottom w:val="none" w:sz="0" w:space="0" w:color="auto"/>
        <w:right w:val="none" w:sz="0" w:space="0" w:color="auto"/>
      </w:divBdr>
      <w:divsChild>
        <w:div w:id="1135367715">
          <w:marLeft w:val="0"/>
          <w:marRight w:val="0"/>
          <w:marTop w:val="0"/>
          <w:marBottom w:val="0"/>
          <w:divBdr>
            <w:top w:val="none" w:sz="0" w:space="0" w:color="auto"/>
            <w:left w:val="none" w:sz="0" w:space="0" w:color="auto"/>
            <w:bottom w:val="none" w:sz="0" w:space="0" w:color="auto"/>
            <w:right w:val="none" w:sz="0" w:space="0" w:color="auto"/>
          </w:divBdr>
          <w:divsChild>
            <w:div w:id="1822695965">
              <w:marLeft w:val="0"/>
              <w:marRight w:val="0"/>
              <w:marTop w:val="0"/>
              <w:marBottom w:val="0"/>
              <w:divBdr>
                <w:top w:val="none" w:sz="0" w:space="0" w:color="auto"/>
                <w:left w:val="none" w:sz="0" w:space="0" w:color="auto"/>
                <w:bottom w:val="none" w:sz="0" w:space="0" w:color="auto"/>
                <w:right w:val="none" w:sz="0" w:space="0" w:color="auto"/>
              </w:divBdr>
              <w:divsChild>
                <w:div w:id="1686976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0560836">
      <w:bodyDiv w:val="1"/>
      <w:marLeft w:val="0"/>
      <w:marRight w:val="0"/>
      <w:marTop w:val="0"/>
      <w:marBottom w:val="0"/>
      <w:divBdr>
        <w:top w:val="none" w:sz="0" w:space="0" w:color="auto"/>
        <w:left w:val="none" w:sz="0" w:space="0" w:color="auto"/>
        <w:bottom w:val="none" w:sz="0" w:space="0" w:color="auto"/>
        <w:right w:val="none" w:sz="0" w:space="0" w:color="auto"/>
      </w:divBdr>
    </w:div>
    <w:div w:id="471992364">
      <w:bodyDiv w:val="1"/>
      <w:marLeft w:val="0"/>
      <w:marRight w:val="0"/>
      <w:marTop w:val="0"/>
      <w:marBottom w:val="0"/>
      <w:divBdr>
        <w:top w:val="none" w:sz="0" w:space="0" w:color="auto"/>
        <w:left w:val="none" w:sz="0" w:space="0" w:color="auto"/>
        <w:bottom w:val="none" w:sz="0" w:space="0" w:color="auto"/>
        <w:right w:val="none" w:sz="0" w:space="0" w:color="auto"/>
      </w:divBdr>
    </w:div>
    <w:div w:id="476840344">
      <w:bodyDiv w:val="1"/>
      <w:marLeft w:val="0"/>
      <w:marRight w:val="0"/>
      <w:marTop w:val="0"/>
      <w:marBottom w:val="0"/>
      <w:divBdr>
        <w:top w:val="none" w:sz="0" w:space="0" w:color="auto"/>
        <w:left w:val="none" w:sz="0" w:space="0" w:color="auto"/>
        <w:bottom w:val="none" w:sz="0" w:space="0" w:color="auto"/>
        <w:right w:val="none" w:sz="0" w:space="0" w:color="auto"/>
      </w:divBdr>
      <w:divsChild>
        <w:div w:id="1448893487">
          <w:marLeft w:val="0"/>
          <w:marRight w:val="0"/>
          <w:marTop w:val="0"/>
          <w:marBottom w:val="0"/>
          <w:divBdr>
            <w:top w:val="none" w:sz="0" w:space="0" w:color="auto"/>
            <w:left w:val="none" w:sz="0" w:space="0" w:color="auto"/>
            <w:bottom w:val="none" w:sz="0" w:space="0" w:color="auto"/>
            <w:right w:val="none" w:sz="0" w:space="0" w:color="auto"/>
          </w:divBdr>
          <w:divsChild>
            <w:div w:id="1413308575">
              <w:marLeft w:val="0"/>
              <w:marRight w:val="0"/>
              <w:marTop w:val="0"/>
              <w:marBottom w:val="0"/>
              <w:divBdr>
                <w:top w:val="none" w:sz="0" w:space="0" w:color="auto"/>
                <w:left w:val="none" w:sz="0" w:space="0" w:color="auto"/>
                <w:bottom w:val="none" w:sz="0" w:space="0" w:color="auto"/>
                <w:right w:val="none" w:sz="0" w:space="0" w:color="auto"/>
              </w:divBdr>
              <w:divsChild>
                <w:div w:id="1473670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9440682">
      <w:bodyDiv w:val="1"/>
      <w:marLeft w:val="0"/>
      <w:marRight w:val="0"/>
      <w:marTop w:val="0"/>
      <w:marBottom w:val="0"/>
      <w:divBdr>
        <w:top w:val="none" w:sz="0" w:space="0" w:color="auto"/>
        <w:left w:val="none" w:sz="0" w:space="0" w:color="auto"/>
        <w:bottom w:val="none" w:sz="0" w:space="0" w:color="auto"/>
        <w:right w:val="none" w:sz="0" w:space="0" w:color="auto"/>
      </w:divBdr>
      <w:divsChild>
        <w:div w:id="1418288806">
          <w:marLeft w:val="0"/>
          <w:marRight w:val="0"/>
          <w:marTop w:val="0"/>
          <w:marBottom w:val="0"/>
          <w:divBdr>
            <w:top w:val="none" w:sz="0" w:space="0" w:color="auto"/>
            <w:left w:val="none" w:sz="0" w:space="0" w:color="auto"/>
            <w:bottom w:val="none" w:sz="0" w:space="0" w:color="auto"/>
            <w:right w:val="none" w:sz="0" w:space="0" w:color="auto"/>
          </w:divBdr>
          <w:divsChild>
            <w:div w:id="1650020006">
              <w:marLeft w:val="0"/>
              <w:marRight w:val="0"/>
              <w:marTop w:val="0"/>
              <w:marBottom w:val="0"/>
              <w:divBdr>
                <w:top w:val="none" w:sz="0" w:space="0" w:color="auto"/>
                <w:left w:val="none" w:sz="0" w:space="0" w:color="auto"/>
                <w:bottom w:val="none" w:sz="0" w:space="0" w:color="auto"/>
                <w:right w:val="none" w:sz="0" w:space="0" w:color="auto"/>
              </w:divBdr>
              <w:divsChild>
                <w:div w:id="2136945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2181881">
      <w:bodyDiv w:val="1"/>
      <w:marLeft w:val="0"/>
      <w:marRight w:val="0"/>
      <w:marTop w:val="0"/>
      <w:marBottom w:val="0"/>
      <w:divBdr>
        <w:top w:val="none" w:sz="0" w:space="0" w:color="auto"/>
        <w:left w:val="none" w:sz="0" w:space="0" w:color="auto"/>
        <w:bottom w:val="none" w:sz="0" w:space="0" w:color="auto"/>
        <w:right w:val="none" w:sz="0" w:space="0" w:color="auto"/>
      </w:divBdr>
    </w:div>
    <w:div w:id="493256170">
      <w:bodyDiv w:val="1"/>
      <w:marLeft w:val="0"/>
      <w:marRight w:val="0"/>
      <w:marTop w:val="0"/>
      <w:marBottom w:val="0"/>
      <w:divBdr>
        <w:top w:val="none" w:sz="0" w:space="0" w:color="auto"/>
        <w:left w:val="none" w:sz="0" w:space="0" w:color="auto"/>
        <w:bottom w:val="none" w:sz="0" w:space="0" w:color="auto"/>
        <w:right w:val="none" w:sz="0" w:space="0" w:color="auto"/>
      </w:divBdr>
    </w:div>
    <w:div w:id="497038897">
      <w:bodyDiv w:val="1"/>
      <w:marLeft w:val="0"/>
      <w:marRight w:val="0"/>
      <w:marTop w:val="0"/>
      <w:marBottom w:val="0"/>
      <w:divBdr>
        <w:top w:val="none" w:sz="0" w:space="0" w:color="auto"/>
        <w:left w:val="none" w:sz="0" w:space="0" w:color="auto"/>
        <w:bottom w:val="none" w:sz="0" w:space="0" w:color="auto"/>
        <w:right w:val="none" w:sz="0" w:space="0" w:color="auto"/>
      </w:divBdr>
      <w:divsChild>
        <w:div w:id="1692221095">
          <w:marLeft w:val="0"/>
          <w:marRight w:val="0"/>
          <w:marTop w:val="0"/>
          <w:marBottom w:val="0"/>
          <w:divBdr>
            <w:top w:val="none" w:sz="0" w:space="0" w:color="auto"/>
            <w:left w:val="none" w:sz="0" w:space="0" w:color="auto"/>
            <w:bottom w:val="none" w:sz="0" w:space="0" w:color="auto"/>
            <w:right w:val="none" w:sz="0" w:space="0" w:color="auto"/>
          </w:divBdr>
          <w:divsChild>
            <w:div w:id="493572017">
              <w:marLeft w:val="0"/>
              <w:marRight w:val="0"/>
              <w:marTop w:val="0"/>
              <w:marBottom w:val="0"/>
              <w:divBdr>
                <w:top w:val="none" w:sz="0" w:space="0" w:color="auto"/>
                <w:left w:val="none" w:sz="0" w:space="0" w:color="auto"/>
                <w:bottom w:val="none" w:sz="0" w:space="0" w:color="auto"/>
                <w:right w:val="none" w:sz="0" w:space="0" w:color="auto"/>
              </w:divBdr>
              <w:divsChild>
                <w:div w:id="1561287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3809486">
      <w:bodyDiv w:val="1"/>
      <w:marLeft w:val="0"/>
      <w:marRight w:val="0"/>
      <w:marTop w:val="0"/>
      <w:marBottom w:val="0"/>
      <w:divBdr>
        <w:top w:val="none" w:sz="0" w:space="0" w:color="auto"/>
        <w:left w:val="none" w:sz="0" w:space="0" w:color="auto"/>
        <w:bottom w:val="none" w:sz="0" w:space="0" w:color="auto"/>
        <w:right w:val="none" w:sz="0" w:space="0" w:color="auto"/>
      </w:divBdr>
      <w:divsChild>
        <w:div w:id="1939172526">
          <w:marLeft w:val="0"/>
          <w:marRight w:val="0"/>
          <w:marTop w:val="0"/>
          <w:marBottom w:val="0"/>
          <w:divBdr>
            <w:top w:val="none" w:sz="0" w:space="0" w:color="auto"/>
            <w:left w:val="none" w:sz="0" w:space="0" w:color="auto"/>
            <w:bottom w:val="none" w:sz="0" w:space="0" w:color="auto"/>
            <w:right w:val="none" w:sz="0" w:space="0" w:color="auto"/>
          </w:divBdr>
        </w:div>
        <w:div w:id="1609312363">
          <w:marLeft w:val="0"/>
          <w:marRight w:val="0"/>
          <w:marTop w:val="0"/>
          <w:marBottom w:val="0"/>
          <w:divBdr>
            <w:top w:val="none" w:sz="0" w:space="0" w:color="auto"/>
            <w:left w:val="none" w:sz="0" w:space="0" w:color="auto"/>
            <w:bottom w:val="none" w:sz="0" w:space="0" w:color="auto"/>
            <w:right w:val="none" w:sz="0" w:space="0" w:color="auto"/>
          </w:divBdr>
          <w:divsChild>
            <w:div w:id="1733383537">
              <w:marLeft w:val="0"/>
              <w:marRight w:val="0"/>
              <w:marTop w:val="0"/>
              <w:marBottom w:val="0"/>
              <w:divBdr>
                <w:top w:val="none" w:sz="0" w:space="0" w:color="auto"/>
                <w:left w:val="none" w:sz="0" w:space="0" w:color="auto"/>
                <w:bottom w:val="none" w:sz="0" w:space="0" w:color="auto"/>
                <w:right w:val="none" w:sz="0" w:space="0" w:color="auto"/>
              </w:divBdr>
              <w:divsChild>
                <w:div w:id="2065448363">
                  <w:marLeft w:val="0"/>
                  <w:marRight w:val="0"/>
                  <w:marTop w:val="0"/>
                  <w:marBottom w:val="0"/>
                  <w:divBdr>
                    <w:top w:val="none" w:sz="0" w:space="0" w:color="auto"/>
                    <w:left w:val="none" w:sz="0" w:space="0" w:color="auto"/>
                    <w:bottom w:val="none" w:sz="0" w:space="0" w:color="auto"/>
                    <w:right w:val="none" w:sz="0" w:space="0" w:color="auto"/>
                  </w:divBdr>
                  <w:divsChild>
                    <w:div w:id="315190002">
                      <w:marLeft w:val="0"/>
                      <w:marRight w:val="0"/>
                      <w:marTop w:val="0"/>
                      <w:marBottom w:val="0"/>
                      <w:divBdr>
                        <w:top w:val="none" w:sz="0" w:space="0" w:color="auto"/>
                        <w:left w:val="none" w:sz="0" w:space="0" w:color="auto"/>
                        <w:bottom w:val="none" w:sz="0" w:space="0" w:color="auto"/>
                        <w:right w:val="none" w:sz="0" w:space="0" w:color="auto"/>
                      </w:divBdr>
                      <w:divsChild>
                        <w:div w:id="1460492081">
                          <w:marLeft w:val="0"/>
                          <w:marRight w:val="0"/>
                          <w:marTop w:val="0"/>
                          <w:marBottom w:val="0"/>
                          <w:divBdr>
                            <w:top w:val="none" w:sz="0" w:space="0" w:color="auto"/>
                            <w:left w:val="none" w:sz="0" w:space="0" w:color="auto"/>
                            <w:bottom w:val="none" w:sz="0" w:space="0" w:color="auto"/>
                            <w:right w:val="none" w:sz="0" w:space="0" w:color="auto"/>
                          </w:divBdr>
                          <w:divsChild>
                            <w:div w:id="2044093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22091037">
      <w:bodyDiv w:val="1"/>
      <w:marLeft w:val="0"/>
      <w:marRight w:val="0"/>
      <w:marTop w:val="0"/>
      <w:marBottom w:val="0"/>
      <w:divBdr>
        <w:top w:val="none" w:sz="0" w:space="0" w:color="auto"/>
        <w:left w:val="none" w:sz="0" w:space="0" w:color="auto"/>
        <w:bottom w:val="none" w:sz="0" w:space="0" w:color="auto"/>
        <w:right w:val="none" w:sz="0" w:space="0" w:color="auto"/>
      </w:divBdr>
    </w:div>
    <w:div w:id="528953875">
      <w:bodyDiv w:val="1"/>
      <w:marLeft w:val="0"/>
      <w:marRight w:val="0"/>
      <w:marTop w:val="0"/>
      <w:marBottom w:val="0"/>
      <w:divBdr>
        <w:top w:val="none" w:sz="0" w:space="0" w:color="auto"/>
        <w:left w:val="none" w:sz="0" w:space="0" w:color="auto"/>
        <w:bottom w:val="none" w:sz="0" w:space="0" w:color="auto"/>
        <w:right w:val="none" w:sz="0" w:space="0" w:color="auto"/>
      </w:divBdr>
      <w:divsChild>
        <w:div w:id="2114980015">
          <w:marLeft w:val="0"/>
          <w:marRight w:val="0"/>
          <w:marTop w:val="0"/>
          <w:marBottom w:val="0"/>
          <w:divBdr>
            <w:top w:val="none" w:sz="0" w:space="0" w:color="auto"/>
            <w:left w:val="none" w:sz="0" w:space="0" w:color="auto"/>
            <w:bottom w:val="none" w:sz="0" w:space="0" w:color="auto"/>
            <w:right w:val="none" w:sz="0" w:space="0" w:color="auto"/>
          </w:divBdr>
          <w:divsChild>
            <w:div w:id="286350646">
              <w:marLeft w:val="0"/>
              <w:marRight w:val="0"/>
              <w:marTop w:val="0"/>
              <w:marBottom w:val="0"/>
              <w:divBdr>
                <w:top w:val="none" w:sz="0" w:space="0" w:color="auto"/>
                <w:left w:val="none" w:sz="0" w:space="0" w:color="auto"/>
                <w:bottom w:val="none" w:sz="0" w:space="0" w:color="auto"/>
                <w:right w:val="none" w:sz="0" w:space="0" w:color="auto"/>
              </w:divBdr>
              <w:divsChild>
                <w:div w:id="1685935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8593056">
      <w:bodyDiv w:val="1"/>
      <w:marLeft w:val="0"/>
      <w:marRight w:val="0"/>
      <w:marTop w:val="0"/>
      <w:marBottom w:val="0"/>
      <w:divBdr>
        <w:top w:val="none" w:sz="0" w:space="0" w:color="auto"/>
        <w:left w:val="none" w:sz="0" w:space="0" w:color="auto"/>
        <w:bottom w:val="none" w:sz="0" w:space="0" w:color="auto"/>
        <w:right w:val="none" w:sz="0" w:space="0" w:color="auto"/>
      </w:divBdr>
    </w:div>
    <w:div w:id="545723048">
      <w:bodyDiv w:val="1"/>
      <w:marLeft w:val="0"/>
      <w:marRight w:val="0"/>
      <w:marTop w:val="0"/>
      <w:marBottom w:val="0"/>
      <w:divBdr>
        <w:top w:val="none" w:sz="0" w:space="0" w:color="auto"/>
        <w:left w:val="none" w:sz="0" w:space="0" w:color="auto"/>
        <w:bottom w:val="none" w:sz="0" w:space="0" w:color="auto"/>
        <w:right w:val="none" w:sz="0" w:space="0" w:color="auto"/>
      </w:divBdr>
    </w:div>
    <w:div w:id="548150480">
      <w:bodyDiv w:val="1"/>
      <w:marLeft w:val="0"/>
      <w:marRight w:val="0"/>
      <w:marTop w:val="0"/>
      <w:marBottom w:val="0"/>
      <w:divBdr>
        <w:top w:val="none" w:sz="0" w:space="0" w:color="auto"/>
        <w:left w:val="none" w:sz="0" w:space="0" w:color="auto"/>
        <w:bottom w:val="none" w:sz="0" w:space="0" w:color="auto"/>
        <w:right w:val="none" w:sz="0" w:space="0" w:color="auto"/>
      </w:divBdr>
      <w:divsChild>
        <w:div w:id="907570615">
          <w:marLeft w:val="0"/>
          <w:marRight w:val="0"/>
          <w:marTop w:val="0"/>
          <w:marBottom w:val="0"/>
          <w:divBdr>
            <w:top w:val="none" w:sz="0" w:space="0" w:color="auto"/>
            <w:left w:val="none" w:sz="0" w:space="0" w:color="auto"/>
            <w:bottom w:val="none" w:sz="0" w:space="0" w:color="auto"/>
            <w:right w:val="none" w:sz="0" w:space="0" w:color="auto"/>
          </w:divBdr>
          <w:divsChild>
            <w:div w:id="482815831">
              <w:marLeft w:val="0"/>
              <w:marRight w:val="0"/>
              <w:marTop w:val="0"/>
              <w:marBottom w:val="0"/>
              <w:divBdr>
                <w:top w:val="none" w:sz="0" w:space="0" w:color="auto"/>
                <w:left w:val="none" w:sz="0" w:space="0" w:color="auto"/>
                <w:bottom w:val="none" w:sz="0" w:space="0" w:color="auto"/>
                <w:right w:val="none" w:sz="0" w:space="0" w:color="auto"/>
              </w:divBdr>
              <w:divsChild>
                <w:div w:id="845939946">
                  <w:marLeft w:val="0"/>
                  <w:marRight w:val="0"/>
                  <w:marTop w:val="0"/>
                  <w:marBottom w:val="0"/>
                  <w:divBdr>
                    <w:top w:val="none" w:sz="0" w:space="0" w:color="auto"/>
                    <w:left w:val="none" w:sz="0" w:space="0" w:color="auto"/>
                    <w:bottom w:val="none" w:sz="0" w:space="0" w:color="auto"/>
                    <w:right w:val="none" w:sz="0" w:space="0" w:color="auto"/>
                  </w:divBdr>
                  <w:divsChild>
                    <w:div w:id="1840653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3737036">
      <w:bodyDiv w:val="1"/>
      <w:marLeft w:val="0"/>
      <w:marRight w:val="0"/>
      <w:marTop w:val="0"/>
      <w:marBottom w:val="0"/>
      <w:divBdr>
        <w:top w:val="none" w:sz="0" w:space="0" w:color="auto"/>
        <w:left w:val="none" w:sz="0" w:space="0" w:color="auto"/>
        <w:bottom w:val="none" w:sz="0" w:space="0" w:color="auto"/>
        <w:right w:val="none" w:sz="0" w:space="0" w:color="auto"/>
      </w:divBdr>
    </w:div>
    <w:div w:id="565648410">
      <w:bodyDiv w:val="1"/>
      <w:marLeft w:val="0"/>
      <w:marRight w:val="0"/>
      <w:marTop w:val="0"/>
      <w:marBottom w:val="0"/>
      <w:divBdr>
        <w:top w:val="none" w:sz="0" w:space="0" w:color="auto"/>
        <w:left w:val="none" w:sz="0" w:space="0" w:color="auto"/>
        <w:bottom w:val="none" w:sz="0" w:space="0" w:color="auto"/>
        <w:right w:val="none" w:sz="0" w:space="0" w:color="auto"/>
      </w:divBdr>
    </w:div>
    <w:div w:id="566309050">
      <w:bodyDiv w:val="1"/>
      <w:marLeft w:val="0"/>
      <w:marRight w:val="0"/>
      <w:marTop w:val="0"/>
      <w:marBottom w:val="0"/>
      <w:divBdr>
        <w:top w:val="none" w:sz="0" w:space="0" w:color="auto"/>
        <w:left w:val="none" w:sz="0" w:space="0" w:color="auto"/>
        <w:bottom w:val="none" w:sz="0" w:space="0" w:color="auto"/>
        <w:right w:val="none" w:sz="0" w:space="0" w:color="auto"/>
      </w:divBdr>
    </w:div>
    <w:div w:id="569926803">
      <w:bodyDiv w:val="1"/>
      <w:marLeft w:val="0"/>
      <w:marRight w:val="0"/>
      <w:marTop w:val="0"/>
      <w:marBottom w:val="0"/>
      <w:divBdr>
        <w:top w:val="none" w:sz="0" w:space="0" w:color="auto"/>
        <w:left w:val="none" w:sz="0" w:space="0" w:color="auto"/>
        <w:bottom w:val="none" w:sz="0" w:space="0" w:color="auto"/>
        <w:right w:val="none" w:sz="0" w:space="0" w:color="auto"/>
      </w:divBdr>
    </w:div>
    <w:div w:id="572743144">
      <w:bodyDiv w:val="1"/>
      <w:marLeft w:val="0"/>
      <w:marRight w:val="0"/>
      <w:marTop w:val="0"/>
      <w:marBottom w:val="0"/>
      <w:divBdr>
        <w:top w:val="none" w:sz="0" w:space="0" w:color="auto"/>
        <w:left w:val="none" w:sz="0" w:space="0" w:color="auto"/>
        <w:bottom w:val="none" w:sz="0" w:space="0" w:color="auto"/>
        <w:right w:val="none" w:sz="0" w:space="0" w:color="auto"/>
      </w:divBdr>
      <w:divsChild>
        <w:div w:id="676156376">
          <w:marLeft w:val="0"/>
          <w:marRight w:val="0"/>
          <w:marTop w:val="0"/>
          <w:marBottom w:val="0"/>
          <w:divBdr>
            <w:top w:val="none" w:sz="0" w:space="0" w:color="auto"/>
            <w:left w:val="none" w:sz="0" w:space="0" w:color="auto"/>
            <w:bottom w:val="none" w:sz="0" w:space="0" w:color="auto"/>
            <w:right w:val="none" w:sz="0" w:space="0" w:color="auto"/>
          </w:divBdr>
          <w:divsChild>
            <w:div w:id="127171056">
              <w:marLeft w:val="0"/>
              <w:marRight w:val="0"/>
              <w:marTop w:val="0"/>
              <w:marBottom w:val="0"/>
              <w:divBdr>
                <w:top w:val="none" w:sz="0" w:space="0" w:color="auto"/>
                <w:left w:val="none" w:sz="0" w:space="0" w:color="auto"/>
                <w:bottom w:val="none" w:sz="0" w:space="0" w:color="auto"/>
                <w:right w:val="none" w:sz="0" w:space="0" w:color="auto"/>
              </w:divBdr>
              <w:divsChild>
                <w:div w:id="1881478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4364914">
      <w:bodyDiv w:val="1"/>
      <w:marLeft w:val="0"/>
      <w:marRight w:val="0"/>
      <w:marTop w:val="0"/>
      <w:marBottom w:val="0"/>
      <w:divBdr>
        <w:top w:val="none" w:sz="0" w:space="0" w:color="auto"/>
        <w:left w:val="none" w:sz="0" w:space="0" w:color="auto"/>
        <w:bottom w:val="none" w:sz="0" w:space="0" w:color="auto"/>
        <w:right w:val="none" w:sz="0" w:space="0" w:color="auto"/>
      </w:divBdr>
    </w:div>
    <w:div w:id="580991436">
      <w:bodyDiv w:val="1"/>
      <w:marLeft w:val="0"/>
      <w:marRight w:val="0"/>
      <w:marTop w:val="0"/>
      <w:marBottom w:val="0"/>
      <w:divBdr>
        <w:top w:val="none" w:sz="0" w:space="0" w:color="auto"/>
        <w:left w:val="none" w:sz="0" w:space="0" w:color="auto"/>
        <w:bottom w:val="none" w:sz="0" w:space="0" w:color="auto"/>
        <w:right w:val="none" w:sz="0" w:space="0" w:color="auto"/>
      </w:divBdr>
    </w:div>
    <w:div w:id="583296578">
      <w:bodyDiv w:val="1"/>
      <w:marLeft w:val="0"/>
      <w:marRight w:val="0"/>
      <w:marTop w:val="0"/>
      <w:marBottom w:val="0"/>
      <w:divBdr>
        <w:top w:val="none" w:sz="0" w:space="0" w:color="auto"/>
        <w:left w:val="none" w:sz="0" w:space="0" w:color="auto"/>
        <w:bottom w:val="none" w:sz="0" w:space="0" w:color="auto"/>
        <w:right w:val="none" w:sz="0" w:space="0" w:color="auto"/>
      </w:divBdr>
    </w:div>
    <w:div w:id="583412583">
      <w:bodyDiv w:val="1"/>
      <w:marLeft w:val="0"/>
      <w:marRight w:val="0"/>
      <w:marTop w:val="0"/>
      <w:marBottom w:val="0"/>
      <w:divBdr>
        <w:top w:val="none" w:sz="0" w:space="0" w:color="auto"/>
        <w:left w:val="none" w:sz="0" w:space="0" w:color="auto"/>
        <w:bottom w:val="none" w:sz="0" w:space="0" w:color="auto"/>
        <w:right w:val="none" w:sz="0" w:space="0" w:color="auto"/>
      </w:divBdr>
    </w:div>
    <w:div w:id="588662631">
      <w:bodyDiv w:val="1"/>
      <w:marLeft w:val="0"/>
      <w:marRight w:val="0"/>
      <w:marTop w:val="0"/>
      <w:marBottom w:val="0"/>
      <w:divBdr>
        <w:top w:val="none" w:sz="0" w:space="0" w:color="auto"/>
        <w:left w:val="none" w:sz="0" w:space="0" w:color="auto"/>
        <w:bottom w:val="none" w:sz="0" w:space="0" w:color="auto"/>
        <w:right w:val="none" w:sz="0" w:space="0" w:color="auto"/>
      </w:divBdr>
      <w:divsChild>
        <w:div w:id="1175724846">
          <w:marLeft w:val="0"/>
          <w:marRight w:val="0"/>
          <w:marTop w:val="0"/>
          <w:marBottom w:val="0"/>
          <w:divBdr>
            <w:top w:val="none" w:sz="0" w:space="0" w:color="auto"/>
            <w:left w:val="none" w:sz="0" w:space="0" w:color="auto"/>
            <w:bottom w:val="none" w:sz="0" w:space="0" w:color="auto"/>
            <w:right w:val="none" w:sz="0" w:space="0" w:color="auto"/>
          </w:divBdr>
          <w:divsChild>
            <w:div w:id="2096852821">
              <w:marLeft w:val="0"/>
              <w:marRight w:val="0"/>
              <w:marTop w:val="0"/>
              <w:marBottom w:val="0"/>
              <w:divBdr>
                <w:top w:val="none" w:sz="0" w:space="0" w:color="auto"/>
                <w:left w:val="none" w:sz="0" w:space="0" w:color="auto"/>
                <w:bottom w:val="none" w:sz="0" w:space="0" w:color="auto"/>
                <w:right w:val="none" w:sz="0" w:space="0" w:color="auto"/>
              </w:divBdr>
              <w:divsChild>
                <w:div w:id="1914503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9460792">
      <w:bodyDiv w:val="1"/>
      <w:marLeft w:val="0"/>
      <w:marRight w:val="0"/>
      <w:marTop w:val="0"/>
      <w:marBottom w:val="0"/>
      <w:divBdr>
        <w:top w:val="none" w:sz="0" w:space="0" w:color="auto"/>
        <w:left w:val="none" w:sz="0" w:space="0" w:color="auto"/>
        <w:bottom w:val="none" w:sz="0" w:space="0" w:color="auto"/>
        <w:right w:val="none" w:sz="0" w:space="0" w:color="auto"/>
      </w:divBdr>
    </w:div>
    <w:div w:id="604650461">
      <w:bodyDiv w:val="1"/>
      <w:marLeft w:val="0"/>
      <w:marRight w:val="0"/>
      <w:marTop w:val="0"/>
      <w:marBottom w:val="0"/>
      <w:divBdr>
        <w:top w:val="none" w:sz="0" w:space="0" w:color="auto"/>
        <w:left w:val="none" w:sz="0" w:space="0" w:color="auto"/>
        <w:bottom w:val="none" w:sz="0" w:space="0" w:color="auto"/>
        <w:right w:val="none" w:sz="0" w:space="0" w:color="auto"/>
      </w:divBdr>
    </w:div>
    <w:div w:id="610237988">
      <w:bodyDiv w:val="1"/>
      <w:marLeft w:val="0"/>
      <w:marRight w:val="0"/>
      <w:marTop w:val="0"/>
      <w:marBottom w:val="0"/>
      <w:divBdr>
        <w:top w:val="none" w:sz="0" w:space="0" w:color="auto"/>
        <w:left w:val="none" w:sz="0" w:space="0" w:color="auto"/>
        <w:bottom w:val="none" w:sz="0" w:space="0" w:color="auto"/>
        <w:right w:val="none" w:sz="0" w:space="0" w:color="auto"/>
      </w:divBdr>
    </w:div>
    <w:div w:id="615334155">
      <w:bodyDiv w:val="1"/>
      <w:marLeft w:val="0"/>
      <w:marRight w:val="0"/>
      <w:marTop w:val="0"/>
      <w:marBottom w:val="0"/>
      <w:divBdr>
        <w:top w:val="none" w:sz="0" w:space="0" w:color="auto"/>
        <w:left w:val="none" w:sz="0" w:space="0" w:color="auto"/>
        <w:bottom w:val="none" w:sz="0" w:space="0" w:color="auto"/>
        <w:right w:val="none" w:sz="0" w:space="0" w:color="auto"/>
      </w:divBdr>
      <w:divsChild>
        <w:div w:id="711657633">
          <w:marLeft w:val="0"/>
          <w:marRight w:val="0"/>
          <w:marTop w:val="0"/>
          <w:marBottom w:val="0"/>
          <w:divBdr>
            <w:top w:val="none" w:sz="0" w:space="0" w:color="auto"/>
            <w:left w:val="none" w:sz="0" w:space="0" w:color="auto"/>
            <w:bottom w:val="none" w:sz="0" w:space="0" w:color="auto"/>
            <w:right w:val="none" w:sz="0" w:space="0" w:color="auto"/>
          </w:divBdr>
          <w:divsChild>
            <w:div w:id="526674045">
              <w:marLeft w:val="0"/>
              <w:marRight w:val="0"/>
              <w:marTop w:val="0"/>
              <w:marBottom w:val="0"/>
              <w:divBdr>
                <w:top w:val="none" w:sz="0" w:space="0" w:color="auto"/>
                <w:left w:val="none" w:sz="0" w:space="0" w:color="auto"/>
                <w:bottom w:val="none" w:sz="0" w:space="0" w:color="auto"/>
                <w:right w:val="none" w:sz="0" w:space="0" w:color="auto"/>
              </w:divBdr>
              <w:divsChild>
                <w:div w:id="1714621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1300587">
      <w:bodyDiv w:val="1"/>
      <w:marLeft w:val="0"/>
      <w:marRight w:val="0"/>
      <w:marTop w:val="0"/>
      <w:marBottom w:val="0"/>
      <w:divBdr>
        <w:top w:val="none" w:sz="0" w:space="0" w:color="auto"/>
        <w:left w:val="none" w:sz="0" w:space="0" w:color="auto"/>
        <w:bottom w:val="none" w:sz="0" w:space="0" w:color="auto"/>
        <w:right w:val="none" w:sz="0" w:space="0" w:color="auto"/>
      </w:divBdr>
    </w:div>
    <w:div w:id="627589084">
      <w:bodyDiv w:val="1"/>
      <w:marLeft w:val="0"/>
      <w:marRight w:val="0"/>
      <w:marTop w:val="0"/>
      <w:marBottom w:val="0"/>
      <w:divBdr>
        <w:top w:val="none" w:sz="0" w:space="0" w:color="auto"/>
        <w:left w:val="none" w:sz="0" w:space="0" w:color="auto"/>
        <w:bottom w:val="none" w:sz="0" w:space="0" w:color="auto"/>
        <w:right w:val="none" w:sz="0" w:space="0" w:color="auto"/>
      </w:divBdr>
      <w:divsChild>
        <w:div w:id="1662194844">
          <w:marLeft w:val="0"/>
          <w:marRight w:val="0"/>
          <w:marTop w:val="0"/>
          <w:marBottom w:val="0"/>
          <w:divBdr>
            <w:top w:val="none" w:sz="0" w:space="0" w:color="auto"/>
            <w:left w:val="none" w:sz="0" w:space="0" w:color="auto"/>
            <w:bottom w:val="none" w:sz="0" w:space="0" w:color="auto"/>
            <w:right w:val="none" w:sz="0" w:space="0" w:color="auto"/>
          </w:divBdr>
          <w:divsChild>
            <w:div w:id="930628068">
              <w:marLeft w:val="0"/>
              <w:marRight w:val="0"/>
              <w:marTop w:val="0"/>
              <w:marBottom w:val="0"/>
              <w:divBdr>
                <w:top w:val="none" w:sz="0" w:space="0" w:color="auto"/>
                <w:left w:val="none" w:sz="0" w:space="0" w:color="auto"/>
                <w:bottom w:val="none" w:sz="0" w:space="0" w:color="auto"/>
                <w:right w:val="none" w:sz="0" w:space="0" w:color="auto"/>
              </w:divBdr>
              <w:divsChild>
                <w:div w:id="1647470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3218622">
      <w:bodyDiv w:val="1"/>
      <w:marLeft w:val="0"/>
      <w:marRight w:val="0"/>
      <w:marTop w:val="0"/>
      <w:marBottom w:val="0"/>
      <w:divBdr>
        <w:top w:val="none" w:sz="0" w:space="0" w:color="auto"/>
        <w:left w:val="none" w:sz="0" w:space="0" w:color="auto"/>
        <w:bottom w:val="none" w:sz="0" w:space="0" w:color="auto"/>
        <w:right w:val="none" w:sz="0" w:space="0" w:color="auto"/>
      </w:divBdr>
      <w:divsChild>
        <w:div w:id="314647332">
          <w:marLeft w:val="0"/>
          <w:marRight w:val="0"/>
          <w:marTop w:val="0"/>
          <w:marBottom w:val="0"/>
          <w:divBdr>
            <w:top w:val="none" w:sz="0" w:space="0" w:color="auto"/>
            <w:left w:val="none" w:sz="0" w:space="0" w:color="auto"/>
            <w:bottom w:val="none" w:sz="0" w:space="0" w:color="auto"/>
            <w:right w:val="none" w:sz="0" w:space="0" w:color="auto"/>
          </w:divBdr>
          <w:divsChild>
            <w:div w:id="1751350485">
              <w:marLeft w:val="0"/>
              <w:marRight w:val="0"/>
              <w:marTop w:val="0"/>
              <w:marBottom w:val="0"/>
              <w:divBdr>
                <w:top w:val="none" w:sz="0" w:space="0" w:color="auto"/>
                <w:left w:val="none" w:sz="0" w:space="0" w:color="auto"/>
                <w:bottom w:val="none" w:sz="0" w:space="0" w:color="auto"/>
                <w:right w:val="none" w:sz="0" w:space="0" w:color="auto"/>
              </w:divBdr>
              <w:divsChild>
                <w:div w:id="258369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6762223">
      <w:bodyDiv w:val="1"/>
      <w:marLeft w:val="0"/>
      <w:marRight w:val="0"/>
      <w:marTop w:val="0"/>
      <w:marBottom w:val="0"/>
      <w:divBdr>
        <w:top w:val="none" w:sz="0" w:space="0" w:color="auto"/>
        <w:left w:val="none" w:sz="0" w:space="0" w:color="auto"/>
        <w:bottom w:val="none" w:sz="0" w:space="0" w:color="auto"/>
        <w:right w:val="none" w:sz="0" w:space="0" w:color="auto"/>
      </w:divBdr>
      <w:divsChild>
        <w:div w:id="1334603878">
          <w:marLeft w:val="0"/>
          <w:marRight w:val="0"/>
          <w:marTop w:val="0"/>
          <w:marBottom w:val="0"/>
          <w:divBdr>
            <w:top w:val="none" w:sz="0" w:space="0" w:color="auto"/>
            <w:left w:val="none" w:sz="0" w:space="0" w:color="auto"/>
            <w:bottom w:val="none" w:sz="0" w:space="0" w:color="auto"/>
            <w:right w:val="none" w:sz="0" w:space="0" w:color="auto"/>
          </w:divBdr>
          <w:divsChild>
            <w:div w:id="1341349256">
              <w:marLeft w:val="0"/>
              <w:marRight w:val="0"/>
              <w:marTop w:val="0"/>
              <w:marBottom w:val="0"/>
              <w:divBdr>
                <w:top w:val="none" w:sz="0" w:space="0" w:color="auto"/>
                <w:left w:val="none" w:sz="0" w:space="0" w:color="auto"/>
                <w:bottom w:val="none" w:sz="0" w:space="0" w:color="auto"/>
                <w:right w:val="none" w:sz="0" w:space="0" w:color="auto"/>
              </w:divBdr>
              <w:divsChild>
                <w:div w:id="1385913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2734231">
      <w:bodyDiv w:val="1"/>
      <w:marLeft w:val="0"/>
      <w:marRight w:val="0"/>
      <w:marTop w:val="0"/>
      <w:marBottom w:val="0"/>
      <w:divBdr>
        <w:top w:val="none" w:sz="0" w:space="0" w:color="auto"/>
        <w:left w:val="none" w:sz="0" w:space="0" w:color="auto"/>
        <w:bottom w:val="none" w:sz="0" w:space="0" w:color="auto"/>
        <w:right w:val="none" w:sz="0" w:space="0" w:color="auto"/>
      </w:divBdr>
    </w:div>
    <w:div w:id="643775912">
      <w:bodyDiv w:val="1"/>
      <w:marLeft w:val="0"/>
      <w:marRight w:val="0"/>
      <w:marTop w:val="0"/>
      <w:marBottom w:val="0"/>
      <w:divBdr>
        <w:top w:val="none" w:sz="0" w:space="0" w:color="auto"/>
        <w:left w:val="none" w:sz="0" w:space="0" w:color="auto"/>
        <w:bottom w:val="none" w:sz="0" w:space="0" w:color="auto"/>
        <w:right w:val="none" w:sz="0" w:space="0" w:color="auto"/>
      </w:divBdr>
      <w:divsChild>
        <w:div w:id="1374115110">
          <w:marLeft w:val="0"/>
          <w:marRight w:val="0"/>
          <w:marTop w:val="0"/>
          <w:marBottom w:val="0"/>
          <w:divBdr>
            <w:top w:val="none" w:sz="0" w:space="0" w:color="auto"/>
            <w:left w:val="none" w:sz="0" w:space="0" w:color="auto"/>
            <w:bottom w:val="none" w:sz="0" w:space="0" w:color="auto"/>
            <w:right w:val="none" w:sz="0" w:space="0" w:color="auto"/>
          </w:divBdr>
        </w:div>
      </w:divsChild>
    </w:div>
    <w:div w:id="651494541">
      <w:bodyDiv w:val="1"/>
      <w:marLeft w:val="0"/>
      <w:marRight w:val="0"/>
      <w:marTop w:val="0"/>
      <w:marBottom w:val="0"/>
      <w:divBdr>
        <w:top w:val="none" w:sz="0" w:space="0" w:color="auto"/>
        <w:left w:val="none" w:sz="0" w:space="0" w:color="auto"/>
        <w:bottom w:val="none" w:sz="0" w:space="0" w:color="auto"/>
        <w:right w:val="none" w:sz="0" w:space="0" w:color="auto"/>
      </w:divBdr>
    </w:div>
    <w:div w:id="660619928">
      <w:bodyDiv w:val="1"/>
      <w:marLeft w:val="0"/>
      <w:marRight w:val="0"/>
      <w:marTop w:val="0"/>
      <w:marBottom w:val="0"/>
      <w:divBdr>
        <w:top w:val="none" w:sz="0" w:space="0" w:color="auto"/>
        <w:left w:val="none" w:sz="0" w:space="0" w:color="auto"/>
        <w:bottom w:val="none" w:sz="0" w:space="0" w:color="auto"/>
        <w:right w:val="none" w:sz="0" w:space="0" w:color="auto"/>
      </w:divBdr>
    </w:div>
    <w:div w:id="670372069">
      <w:bodyDiv w:val="1"/>
      <w:marLeft w:val="0"/>
      <w:marRight w:val="0"/>
      <w:marTop w:val="0"/>
      <w:marBottom w:val="0"/>
      <w:divBdr>
        <w:top w:val="none" w:sz="0" w:space="0" w:color="auto"/>
        <w:left w:val="none" w:sz="0" w:space="0" w:color="auto"/>
        <w:bottom w:val="none" w:sz="0" w:space="0" w:color="auto"/>
        <w:right w:val="none" w:sz="0" w:space="0" w:color="auto"/>
      </w:divBdr>
      <w:divsChild>
        <w:div w:id="1716732303">
          <w:marLeft w:val="0"/>
          <w:marRight w:val="0"/>
          <w:marTop w:val="0"/>
          <w:marBottom w:val="0"/>
          <w:divBdr>
            <w:top w:val="none" w:sz="0" w:space="0" w:color="auto"/>
            <w:left w:val="none" w:sz="0" w:space="0" w:color="auto"/>
            <w:bottom w:val="none" w:sz="0" w:space="0" w:color="auto"/>
            <w:right w:val="none" w:sz="0" w:space="0" w:color="auto"/>
          </w:divBdr>
          <w:divsChild>
            <w:div w:id="1599479739">
              <w:marLeft w:val="0"/>
              <w:marRight w:val="0"/>
              <w:marTop w:val="0"/>
              <w:marBottom w:val="0"/>
              <w:divBdr>
                <w:top w:val="none" w:sz="0" w:space="0" w:color="auto"/>
                <w:left w:val="none" w:sz="0" w:space="0" w:color="auto"/>
                <w:bottom w:val="none" w:sz="0" w:space="0" w:color="auto"/>
                <w:right w:val="none" w:sz="0" w:space="0" w:color="auto"/>
              </w:divBdr>
              <w:divsChild>
                <w:div w:id="243492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1706411">
      <w:bodyDiv w:val="1"/>
      <w:marLeft w:val="0"/>
      <w:marRight w:val="0"/>
      <w:marTop w:val="0"/>
      <w:marBottom w:val="0"/>
      <w:divBdr>
        <w:top w:val="none" w:sz="0" w:space="0" w:color="auto"/>
        <w:left w:val="none" w:sz="0" w:space="0" w:color="auto"/>
        <w:bottom w:val="none" w:sz="0" w:space="0" w:color="auto"/>
        <w:right w:val="none" w:sz="0" w:space="0" w:color="auto"/>
      </w:divBdr>
    </w:div>
    <w:div w:id="686953693">
      <w:bodyDiv w:val="1"/>
      <w:marLeft w:val="0"/>
      <w:marRight w:val="0"/>
      <w:marTop w:val="0"/>
      <w:marBottom w:val="0"/>
      <w:divBdr>
        <w:top w:val="none" w:sz="0" w:space="0" w:color="auto"/>
        <w:left w:val="none" w:sz="0" w:space="0" w:color="auto"/>
        <w:bottom w:val="none" w:sz="0" w:space="0" w:color="auto"/>
        <w:right w:val="none" w:sz="0" w:space="0" w:color="auto"/>
      </w:divBdr>
    </w:div>
    <w:div w:id="690644817">
      <w:bodyDiv w:val="1"/>
      <w:marLeft w:val="0"/>
      <w:marRight w:val="0"/>
      <w:marTop w:val="0"/>
      <w:marBottom w:val="0"/>
      <w:divBdr>
        <w:top w:val="none" w:sz="0" w:space="0" w:color="auto"/>
        <w:left w:val="none" w:sz="0" w:space="0" w:color="auto"/>
        <w:bottom w:val="none" w:sz="0" w:space="0" w:color="auto"/>
        <w:right w:val="none" w:sz="0" w:space="0" w:color="auto"/>
      </w:divBdr>
    </w:div>
    <w:div w:id="692922812">
      <w:bodyDiv w:val="1"/>
      <w:marLeft w:val="0"/>
      <w:marRight w:val="0"/>
      <w:marTop w:val="0"/>
      <w:marBottom w:val="0"/>
      <w:divBdr>
        <w:top w:val="none" w:sz="0" w:space="0" w:color="auto"/>
        <w:left w:val="none" w:sz="0" w:space="0" w:color="auto"/>
        <w:bottom w:val="none" w:sz="0" w:space="0" w:color="auto"/>
        <w:right w:val="none" w:sz="0" w:space="0" w:color="auto"/>
      </w:divBdr>
    </w:div>
    <w:div w:id="699211331">
      <w:bodyDiv w:val="1"/>
      <w:marLeft w:val="0"/>
      <w:marRight w:val="0"/>
      <w:marTop w:val="0"/>
      <w:marBottom w:val="0"/>
      <w:divBdr>
        <w:top w:val="none" w:sz="0" w:space="0" w:color="auto"/>
        <w:left w:val="none" w:sz="0" w:space="0" w:color="auto"/>
        <w:bottom w:val="none" w:sz="0" w:space="0" w:color="auto"/>
        <w:right w:val="none" w:sz="0" w:space="0" w:color="auto"/>
      </w:divBdr>
      <w:divsChild>
        <w:div w:id="1790124352">
          <w:marLeft w:val="0"/>
          <w:marRight w:val="0"/>
          <w:marTop w:val="0"/>
          <w:marBottom w:val="0"/>
          <w:divBdr>
            <w:top w:val="none" w:sz="0" w:space="0" w:color="auto"/>
            <w:left w:val="none" w:sz="0" w:space="0" w:color="auto"/>
            <w:bottom w:val="none" w:sz="0" w:space="0" w:color="auto"/>
            <w:right w:val="none" w:sz="0" w:space="0" w:color="auto"/>
          </w:divBdr>
          <w:divsChild>
            <w:div w:id="986594808">
              <w:marLeft w:val="0"/>
              <w:marRight w:val="0"/>
              <w:marTop w:val="0"/>
              <w:marBottom w:val="0"/>
              <w:divBdr>
                <w:top w:val="none" w:sz="0" w:space="0" w:color="auto"/>
                <w:left w:val="none" w:sz="0" w:space="0" w:color="auto"/>
                <w:bottom w:val="none" w:sz="0" w:space="0" w:color="auto"/>
                <w:right w:val="none" w:sz="0" w:space="0" w:color="auto"/>
              </w:divBdr>
              <w:divsChild>
                <w:div w:id="465976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2366603">
      <w:bodyDiv w:val="1"/>
      <w:marLeft w:val="0"/>
      <w:marRight w:val="0"/>
      <w:marTop w:val="0"/>
      <w:marBottom w:val="0"/>
      <w:divBdr>
        <w:top w:val="none" w:sz="0" w:space="0" w:color="auto"/>
        <w:left w:val="none" w:sz="0" w:space="0" w:color="auto"/>
        <w:bottom w:val="none" w:sz="0" w:space="0" w:color="auto"/>
        <w:right w:val="none" w:sz="0" w:space="0" w:color="auto"/>
      </w:divBdr>
    </w:div>
    <w:div w:id="704912670">
      <w:bodyDiv w:val="1"/>
      <w:marLeft w:val="0"/>
      <w:marRight w:val="0"/>
      <w:marTop w:val="0"/>
      <w:marBottom w:val="0"/>
      <w:divBdr>
        <w:top w:val="none" w:sz="0" w:space="0" w:color="auto"/>
        <w:left w:val="none" w:sz="0" w:space="0" w:color="auto"/>
        <w:bottom w:val="none" w:sz="0" w:space="0" w:color="auto"/>
        <w:right w:val="none" w:sz="0" w:space="0" w:color="auto"/>
      </w:divBdr>
    </w:div>
    <w:div w:id="705787908">
      <w:bodyDiv w:val="1"/>
      <w:marLeft w:val="0"/>
      <w:marRight w:val="0"/>
      <w:marTop w:val="0"/>
      <w:marBottom w:val="0"/>
      <w:divBdr>
        <w:top w:val="none" w:sz="0" w:space="0" w:color="auto"/>
        <w:left w:val="none" w:sz="0" w:space="0" w:color="auto"/>
        <w:bottom w:val="none" w:sz="0" w:space="0" w:color="auto"/>
        <w:right w:val="none" w:sz="0" w:space="0" w:color="auto"/>
      </w:divBdr>
    </w:div>
    <w:div w:id="707072975">
      <w:bodyDiv w:val="1"/>
      <w:marLeft w:val="0"/>
      <w:marRight w:val="0"/>
      <w:marTop w:val="0"/>
      <w:marBottom w:val="0"/>
      <w:divBdr>
        <w:top w:val="none" w:sz="0" w:space="0" w:color="auto"/>
        <w:left w:val="none" w:sz="0" w:space="0" w:color="auto"/>
        <w:bottom w:val="none" w:sz="0" w:space="0" w:color="auto"/>
        <w:right w:val="none" w:sz="0" w:space="0" w:color="auto"/>
      </w:divBdr>
    </w:div>
    <w:div w:id="707342601">
      <w:bodyDiv w:val="1"/>
      <w:marLeft w:val="0"/>
      <w:marRight w:val="0"/>
      <w:marTop w:val="0"/>
      <w:marBottom w:val="0"/>
      <w:divBdr>
        <w:top w:val="none" w:sz="0" w:space="0" w:color="auto"/>
        <w:left w:val="none" w:sz="0" w:space="0" w:color="auto"/>
        <w:bottom w:val="none" w:sz="0" w:space="0" w:color="auto"/>
        <w:right w:val="none" w:sz="0" w:space="0" w:color="auto"/>
      </w:divBdr>
      <w:divsChild>
        <w:div w:id="119032508">
          <w:marLeft w:val="0"/>
          <w:marRight w:val="0"/>
          <w:marTop w:val="0"/>
          <w:marBottom w:val="0"/>
          <w:divBdr>
            <w:top w:val="none" w:sz="0" w:space="0" w:color="auto"/>
            <w:left w:val="none" w:sz="0" w:space="0" w:color="auto"/>
            <w:bottom w:val="none" w:sz="0" w:space="0" w:color="auto"/>
            <w:right w:val="none" w:sz="0" w:space="0" w:color="auto"/>
          </w:divBdr>
          <w:divsChild>
            <w:div w:id="1508982465">
              <w:marLeft w:val="0"/>
              <w:marRight w:val="0"/>
              <w:marTop w:val="0"/>
              <w:marBottom w:val="0"/>
              <w:divBdr>
                <w:top w:val="none" w:sz="0" w:space="0" w:color="auto"/>
                <w:left w:val="none" w:sz="0" w:space="0" w:color="auto"/>
                <w:bottom w:val="none" w:sz="0" w:space="0" w:color="auto"/>
                <w:right w:val="none" w:sz="0" w:space="0" w:color="auto"/>
              </w:divBdr>
              <w:divsChild>
                <w:div w:id="744373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0030897">
      <w:bodyDiv w:val="1"/>
      <w:marLeft w:val="0"/>
      <w:marRight w:val="0"/>
      <w:marTop w:val="0"/>
      <w:marBottom w:val="0"/>
      <w:divBdr>
        <w:top w:val="none" w:sz="0" w:space="0" w:color="auto"/>
        <w:left w:val="none" w:sz="0" w:space="0" w:color="auto"/>
        <w:bottom w:val="none" w:sz="0" w:space="0" w:color="auto"/>
        <w:right w:val="none" w:sz="0" w:space="0" w:color="auto"/>
      </w:divBdr>
      <w:divsChild>
        <w:div w:id="1781874750">
          <w:marLeft w:val="0"/>
          <w:marRight w:val="0"/>
          <w:marTop w:val="0"/>
          <w:marBottom w:val="0"/>
          <w:divBdr>
            <w:top w:val="none" w:sz="0" w:space="0" w:color="auto"/>
            <w:left w:val="none" w:sz="0" w:space="0" w:color="auto"/>
            <w:bottom w:val="none" w:sz="0" w:space="0" w:color="auto"/>
            <w:right w:val="none" w:sz="0" w:space="0" w:color="auto"/>
          </w:divBdr>
          <w:divsChild>
            <w:div w:id="1883248834">
              <w:marLeft w:val="0"/>
              <w:marRight w:val="0"/>
              <w:marTop w:val="0"/>
              <w:marBottom w:val="0"/>
              <w:divBdr>
                <w:top w:val="none" w:sz="0" w:space="0" w:color="auto"/>
                <w:left w:val="none" w:sz="0" w:space="0" w:color="auto"/>
                <w:bottom w:val="none" w:sz="0" w:space="0" w:color="auto"/>
                <w:right w:val="none" w:sz="0" w:space="0" w:color="auto"/>
              </w:divBdr>
              <w:divsChild>
                <w:div w:id="988481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0569259">
      <w:bodyDiv w:val="1"/>
      <w:marLeft w:val="0"/>
      <w:marRight w:val="0"/>
      <w:marTop w:val="0"/>
      <w:marBottom w:val="0"/>
      <w:divBdr>
        <w:top w:val="none" w:sz="0" w:space="0" w:color="auto"/>
        <w:left w:val="none" w:sz="0" w:space="0" w:color="auto"/>
        <w:bottom w:val="none" w:sz="0" w:space="0" w:color="auto"/>
        <w:right w:val="none" w:sz="0" w:space="0" w:color="auto"/>
      </w:divBdr>
    </w:div>
    <w:div w:id="712534346">
      <w:bodyDiv w:val="1"/>
      <w:marLeft w:val="0"/>
      <w:marRight w:val="0"/>
      <w:marTop w:val="0"/>
      <w:marBottom w:val="0"/>
      <w:divBdr>
        <w:top w:val="none" w:sz="0" w:space="0" w:color="auto"/>
        <w:left w:val="none" w:sz="0" w:space="0" w:color="auto"/>
        <w:bottom w:val="none" w:sz="0" w:space="0" w:color="auto"/>
        <w:right w:val="none" w:sz="0" w:space="0" w:color="auto"/>
      </w:divBdr>
    </w:div>
    <w:div w:id="715356649">
      <w:bodyDiv w:val="1"/>
      <w:marLeft w:val="0"/>
      <w:marRight w:val="0"/>
      <w:marTop w:val="0"/>
      <w:marBottom w:val="0"/>
      <w:divBdr>
        <w:top w:val="none" w:sz="0" w:space="0" w:color="auto"/>
        <w:left w:val="none" w:sz="0" w:space="0" w:color="auto"/>
        <w:bottom w:val="none" w:sz="0" w:space="0" w:color="auto"/>
        <w:right w:val="none" w:sz="0" w:space="0" w:color="auto"/>
      </w:divBdr>
    </w:div>
    <w:div w:id="716052856">
      <w:bodyDiv w:val="1"/>
      <w:marLeft w:val="0"/>
      <w:marRight w:val="0"/>
      <w:marTop w:val="0"/>
      <w:marBottom w:val="0"/>
      <w:divBdr>
        <w:top w:val="none" w:sz="0" w:space="0" w:color="auto"/>
        <w:left w:val="none" w:sz="0" w:space="0" w:color="auto"/>
        <w:bottom w:val="none" w:sz="0" w:space="0" w:color="auto"/>
        <w:right w:val="none" w:sz="0" w:space="0" w:color="auto"/>
      </w:divBdr>
    </w:div>
    <w:div w:id="721099977">
      <w:bodyDiv w:val="1"/>
      <w:marLeft w:val="0"/>
      <w:marRight w:val="0"/>
      <w:marTop w:val="0"/>
      <w:marBottom w:val="0"/>
      <w:divBdr>
        <w:top w:val="none" w:sz="0" w:space="0" w:color="auto"/>
        <w:left w:val="none" w:sz="0" w:space="0" w:color="auto"/>
        <w:bottom w:val="none" w:sz="0" w:space="0" w:color="auto"/>
        <w:right w:val="none" w:sz="0" w:space="0" w:color="auto"/>
      </w:divBdr>
      <w:divsChild>
        <w:div w:id="249436273">
          <w:marLeft w:val="600"/>
          <w:marRight w:val="600"/>
          <w:marTop w:val="0"/>
          <w:marBottom w:val="0"/>
          <w:divBdr>
            <w:top w:val="none" w:sz="0" w:space="0" w:color="auto"/>
            <w:left w:val="none" w:sz="0" w:space="0" w:color="auto"/>
            <w:bottom w:val="none" w:sz="0" w:space="0" w:color="auto"/>
            <w:right w:val="none" w:sz="0" w:space="0" w:color="auto"/>
          </w:divBdr>
          <w:divsChild>
            <w:div w:id="1130054748">
              <w:marLeft w:val="0"/>
              <w:marRight w:val="0"/>
              <w:marTop w:val="0"/>
              <w:marBottom w:val="0"/>
              <w:divBdr>
                <w:top w:val="none" w:sz="0" w:space="0" w:color="auto"/>
                <w:left w:val="none" w:sz="0" w:space="0" w:color="auto"/>
                <w:bottom w:val="none" w:sz="0" w:space="0" w:color="auto"/>
                <w:right w:val="none" w:sz="0" w:space="0" w:color="auto"/>
              </w:divBdr>
              <w:divsChild>
                <w:div w:id="239559011">
                  <w:marLeft w:val="0"/>
                  <w:marRight w:val="0"/>
                  <w:marTop w:val="0"/>
                  <w:marBottom w:val="0"/>
                  <w:divBdr>
                    <w:top w:val="none" w:sz="0" w:space="0" w:color="auto"/>
                    <w:left w:val="none" w:sz="0" w:space="0" w:color="auto"/>
                    <w:bottom w:val="none" w:sz="0" w:space="0" w:color="auto"/>
                    <w:right w:val="none" w:sz="0" w:space="0" w:color="auto"/>
                  </w:divBdr>
                  <w:divsChild>
                    <w:div w:id="814493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1518104">
      <w:bodyDiv w:val="1"/>
      <w:marLeft w:val="0"/>
      <w:marRight w:val="0"/>
      <w:marTop w:val="0"/>
      <w:marBottom w:val="0"/>
      <w:divBdr>
        <w:top w:val="none" w:sz="0" w:space="0" w:color="auto"/>
        <w:left w:val="none" w:sz="0" w:space="0" w:color="auto"/>
        <w:bottom w:val="none" w:sz="0" w:space="0" w:color="auto"/>
        <w:right w:val="none" w:sz="0" w:space="0" w:color="auto"/>
      </w:divBdr>
    </w:div>
    <w:div w:id="727604584">
      <w:bodyDiv w:val="1"/>
      <w:marLeft w:val="0"/>
      <w:marRight w:val="0"/>
      <w:marTop w:val="0"/>
      <w:marBottom w:val="0"/>
      <w:divBdr>
        <w:top w:val="none" w:sz="0" w:space="0" w:color="auto"/>
        <w:left w:val="none" w:sz="0" w:space="0" w:color="auto"/>
        <w:bottom w:val="none" w:sz="0" w:space="0" w:color="auto"/>
        <w:right w:val="none" w:sz="0" w:space="0" w:color="auto"/>
      </w:divBdr>
      <w:divsChild>
        <w:div w:id="199901316">
          <w:marLeft w:val="0"/>
          <w:marRight w:val="0"/>
          <w:marTop w:val="0"/>
          <w:marBottom w:val="0"/>
          <w:divBdr>
            <w:top w:val="none" w:sz="0" w:space="0" w:color="auto"/>
            <w:left w:val="none" w:sz="0" w:space="0" w:color="auto"/>
            <w:bottom w:val="none" w:sz="0" w:space="0" w:color="auto"/>
            <w:right w:val="none" w:sz="0" w:space="0" w:color="auto"/>
          </w:divBdr>
          <w:divsChild>
            <w:div w:id="489978745">
              <w:marLeft w:val="0"/>
              <w:marRight w:val="0"/>
              <w:marTop w:val="0"/>
              <w:marBottom w:val="0"/>
              <w:divBdr>
                <w:top w:val="none" w:sz="0" w:space="0" w:color="auto"/>
                <w:left w:val="none" w:sz="0" w:space="0" w:color="auto"/>
                <w:bottom w:val="none" w:sz="0" w:space="0" w:color="auto"/>
                <w:right w:val="none" w:sz="0" w:space="0" w:color="auto"/>
              </w:divBdr>
              <w:divsChild>
                <w:div w:id="1585603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2852076">
      <w:bodyDiv w:val="1"/>
      <w:marLeft w:val="0"/>
      <w:marRight w:val="0"/>
      <w:marTop w:val="0"/>
      <w:marBottom w:val="0"/>
      <w:divBdr>
        <w:top w:val="none" w:sz="0" w:space="0" w:color="auto"/>
        <w:left w:val="none" w:sz="0" w:space="0" w:color="auto"/>
        <w:bottom w:val="none" w:sz="0" w:space="0" w:color="auto"/>
        <w:right w:val="none" w:sz="0" w:space="0" w:color="auto"/>
      </w:divBdr>
      <w:divsChild>
        <w:div w:id="1901211362">
          <w:marLeft w:val="0"/>
          <w:marRight w:val="0"/>
          <w:marTop w:val="0"/>
          <w:marBottom w:val="0"/>
          <w:divBdr>
            <w:top w:val="none" w:sz="0" w:space="0" w:color="auto"/>
            <w:left w:val="none" w:sz="0" w:space="0" w:color="auto"/>
            <w:bottom w:val="none" w:sz="0" w:space="0" w:color="auto"/>
            <w:right w:val="none" w:sz="0" w:space="0" w:color="auto"/>
          </w:divBdr>
          <w:divsChild>
            <w:div w:id="1579706465">
              <w:marLeft w:val="0"/>
              <w:marRight w:val="0"/>
              <w:marTop w:val="0"/>
              <w:marBottom w:val="0"/>
              <w:divBdr>
                <w:top w:val="none" w:sz="0" w:space="0" w:color="auto"/>
                <w:left w:val="none" w:sz="0" w:space="0" w:color="auto"/>
                <w:bottom w:val="none" w:sz="0" w:space="0" w:color="auto"/>
                <w:right w:val="none" w:sz="0" w:space="0" w:color="auto"/>
              </w:divBdr>
              <w:divsChild>
                <w:div w:id="1626960890">
                  <w:marLeft w:val="0"/>
                  <w:marRight w:val="0"/>
                  <w:marTop w:val="0"/>
                  <w:marBottom w:val="0"/>
                  <w:divBdr>
                    <w:top w:val="none" w:sz="0" w:space="0" w:color="auto"/>
                    <w:left w:val="none" w:sz="0" w:space="0" w:color="auto"/>
                    <w:bottom w:val="none" w:sz="0" w:space="0" w:color="auto"/>
                    <w:right w:val="none" w:sz="0" w:space="0" w:color="auto"/>
                  </w:divBdr>
                  <w:divsChild>
                    <w:div w:id="1423800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9593561">
      <w:bodyDiv w:val="1"/>
      <w:marLeft w:val="0"/>
      <w:marRight w:val="0"/>
      <w:marTop w:val="0"/>
      <w:marBottom w:val="0"/>
      <w:divBdr>
        <w:top w:val="none" w:sz="0" w:space="0" w:color="auto"/>
        <w:left w:val="none" w:sz="0" w:space="0" w:color="auto"/>
        <w:bottom w:val="none" w:sz="0" w:space="0" w:color="auto"/>
        <w:right w:val="none" w:sz="0" w:space="0" w:color="auto"/>
      </w:divBdr>
      <w:divsChild>
        <w:div w:id="1177689228">
          <w:marLeft w:val="0"/>
          <w:marRight w:val="0"/>
          <w:marTop w:val="0"/>
          <w:marBottom w:val="0"/>
          <w:divBdr>
            <w:top w:val="none" w:sz="0" w:space="0" w:color="auto"/>
            <w:left w:val="none" w:sz="0" w:space="0" w:color="auto"/>
            <w:bottom w:val="none" w:sz="0" w:space="0" w:color="auto"/>
            <w:right w:val="none" w:sz="0" w:space="0" w:color="auto"/>
          </w:divBdr>
          <w:divsChild>
            <w:div w:id="395780357">
              <w:marLeft w:val="0"/>
              <w:marRight w:val="0"/>
              <w:marTop w:val="0"/>
              <w:marBottom w:val="0"/>
              <w:divBdr>
                <w:top w:val="none" w:sz="0" w:space="0" w:color="auto"/>
                <w:left w:val="none" w:sz="0" w:space="0" w:color="auto"/>
                <w:bottom w:val="none" w:sz="0" w:space="0" w:color="auto"/>
                <w:right w:val="none" w:sz="0" w:space="0" w:color="auto"/>
              </w:divBdr>
              <w:divsChild>
                <w:div w:id="590045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8889331">
      <w:bodyDiv w:val="1"/>
      <w:marLeft w:val="0"/>
      <w:marRight w:val="0"/>
      <w:marTop w:val="0"/>
      <w:marBottom w:val="0"/>
      <w:divBdr>
        <w:top w:val="none" w:sz="0" w:space="0" w:color="auto"/>
        <w:left w:val="none" w:sz="0" w:space="0" w:color="auto"/>
        <w:bottom w:val="none" w:sz="0" w:space="0" w:color="auto"/>
        <w:right w:val="none" w:sz="0" w:space="0" w:color="auto"/>
      </w:divBdr>
    </w:div>
    <w:div w:id="752819254">
      <w:bodyDiv w:val="1"/>
      <w:marLeft w:val="0"/>
      <w:marRight w:val="0"/>
      <w:marTop w:val="0"/>
      <w:marBottom w:val="0"/>
      <w:divBdr>
        <w:top w:val="none" w:sz="0" w:space="0" w:color="auto"/>
        <w:left w:val="none" w:sz="0" w:space="0" w:color="auto"/>
        <w:bottom w:val="none" w:sz="0" w:space="0" w:color="auto"/>
        <w:right w:val="none" w:sz="0" w:space="0" w:color="auto"/>
      </w:divBdr>
      <w:divsChild>
        <w:div w:id="351613486">
          <w:marLeft w:val="0"/>
          <w:marRight w:val="0"/>
          <w:marTop w:val="0"/>
          <w:marBottom w:val="0"/>
          <w:divBdr>
            <w:top w:val="none" w:sz="0" w:space="0" w:color="auto"/>
            <w:left w:val="none" w:sz="0" w:space="0" w:color="auto"/>
            <w:bottom w:val="none" w:sz="0" w:space="0" w:color="auto"/>
            <w:right w:val="none" w:sz="0" w:space="0" w:color="auto"/>
          </w:divBdr>
          <w:divsChild>
            <w:div w:id="862477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611684">
      <w:bodyDiv w:val="1"/>
      <w:marLeft w:val="0"/>
      <w:marRight w:val="0"/>
      <w:marTop w:val="0"/>
      <w:marBottom w:val="0"/>
      <w:divBdr>
        <w:top w:val="none" w:sz="0" w:space="0" w:color="auto"/>
        <w:left w:val="none" w:sz="0" w:space="0" w:color="auto"/>
        <w:bottom w:val="none" w:sz="0" w:space="0" w:color="auto"/>
        <w:right w:val="none" w:sz="0" w:space="0" w:color="auto"/>
      </w:divBdr>
    </w:div>
    <w:div w:id="768934622">
      <w:bodyDiv w:val="1"/>
      <w:marLeft w:val="0"/>
      <w:marRight w:val="0"/>
      <w:marTop w:val="0"/>
      <w:marBottom w:val="0"/>
      <w:divBdr>
        <w:top w:val="none" w:sz="0" w:space="0" w:color="auto"/>
        <w:left w:val="none" w:sz="0" w:space="0" w:color="auto"/>
        <w:bottom w:val="none" w:sz="0" w:space="0" w:color="auto"/>
        <w:right w:val="none" w:sz="0" w:space="0" w:color="auto"/>
      </w:divBdr>
    </w:div>
    <w:div w:id="777870078">
      <w:bodyDiv w:val="1"/>
      <w:marLeft w:val="0"/>
      <w:marRight w:val="0"/>
      <w:marTop w:val="0"/>
      <w:marBottom w:val="0"/>
      <w:divBdr>
        <w:top w:val="none" w:sz="0" w:space="0" w:color="auto"/>
        <w:left w:val="none" w:sz="0" w:space="0" w:color="auto"/>
        <w:bottom w:val="none" w:sz="0" w:space="0" w:color="auto"/>
        <w:right w:val="none" w:sz="0" w:space="0" w:color="auto"/>
      </w:divBdr>
    </w:div>
    <w:div w:id="778068334">
      <w:bodyDiv w:val="1"/>
      <w:marLeft w:val="0"/>
      <w:marRight w:val="0"/>
      <w:marTop w:val="0"/>
      <w:marBottom w:val="0"/>
      <w:divBdr>
        <w:top w:val="none" w:sz="0" w:space="0" w:color="auto"/>
        <w:left w:val="none" w:sz="0" w:space="0" w:color="auto"/>
        <w:bottom w:val="none" w:sz="0" w:space="0" w:color="auto"/>
        <w:right w:val="none" w:sz="0" w:space="0" w:color="auto"/>
      </w:divBdr>
    </w:div>
    <w:div w:id="779031104">
      <w:bodyDiv w:val="1"/>
      <w:marLeft w:val="0"/>
      <w:marRight w:val="0"/>
      <w:marTop w:val="0"/>
      <w:marBottom w:val="0"/>
      <w:divBdr>
        <w:top w:val="none" w:sz="0" w:space="0" w:color="auto"/>
        <w:left w:val="none" w:sz="0" w:space="0" w:color="auto"/>
        <w:bottom w:val="none" w:sz="0" w:space="0" w:color="auto"/>
        <w:right w:val="none" w:sz="0" w:space="0" w:color="auto"/>
      </w:divBdr>
    </w:div>
    <w:div w:id="785079020">
      <w:bodyDiv w:val="1"/>
      <w:marLeft w:val="0"/>
      <w:marRight w:val="0"/>
      <w:marTop w:val="0"/>
      <w:marBottom w:val="0"/>
      <w:divBdr>
        <w:top w:val="none" w:sz="0" w:space="0" w:color="auto"/>
        <w:left w:val="none" w:sz="0" w:space="0" w:color="auto"/>
        <w:bottom w:val="none" w:sz="0" w:space="0" w:color="auto"/>
        <w:right w:val="none" w:sz="0" w:space="0" w:color="auto"/>
      </w:divBdr>
    </w:div>
    <w:div w:id="788085262">
      <w:bodyDiv w:val="1"/>
      <w:marLeft w:val="0"/>
      <w:marRight w:val="0"/>
      <w:marTop w:val="0"/>
      <w:marBottom w:val="0"/>
      <w:divBdr>
        <w:top w:val="none" w:sz="0" w:space="0" w:color="auto"/>
        <w:left w:val="none" w:sz="0" w:space="0" w:color="auto"/>
        <w:bottom w:val="none" w:sz="0" w:space="0" w:color="auto"/>
        <w:right w:val="none" w:sz="0" w:space="0" w:color="auto"/>
      </w:divBdr>
    </w:div>
    <w:div w:id="788358042">
      <w:bodyDiv w:val="1"/>
      <w:marLeft w:val="0"/>
      <w:marRight w:val="0"/>
      <w:marTop w:val="0"/>
      <w:marBottom w:val="0"/>
      <w:divBdr>
        <w:top w:val="none" w:sz="0" w:space="0" w:color="auto"/>
        <w:left w:val="none" w:sz="0" w:space="0" w:color="auto"/>
        <w:bottom w:val="none" w:sz="0" w:space="0" w:color="auto"/>
        <w:right w:val="none" w:sz="0" w:space="0" w:color="auto"/>
      </w:divBdr>
    </w:div>
    <w:div w:id="792021268">
      <w:bodyDiv w:val="1"/>
      <w:marLeft w:val="0"/>
      <w:marRight w:val="0"/>
      <w:marTop w:val="0"/>
      <w:marBottom w:val="0"/>
      <w:divBdr>
        <w:top w:val="none" w:sz="0" w:space="0" w:color="auto"/>
        <w:left w:val="none" w:sz="0" w:space="0" w:color="auto"/>
        <w:bottom w:val="none" w:sz="0" w:space="0" w:color="auto"/>
        <w:right w:val="none" w:sz="0" w:space="0" w:color="auto"/>
      </w:divBdr>
    </w:div>
    <w:div w:id="793253795">
      <w:bodyDiv w:val="1"/>
      <w:marLeft w:val="0"/>
      <w:marRight w:val="0"/>
      <w:marTop w:val="0"/>
      <w:marBottom w:val="0"/>
      <w:divBdr>
        <w:top w:val="none" w:sz="0" w:space="0" w:color="auto"/>
        <w:left w:val="none" w:sz="0" w:space="0" w:color="auto"/>
        <w:bottom w:val="none" w:sz="0" w:space="0" w:color="auto"/>
        <w:right w:val="none" w:sz="0" w:space="0" w:color="auto"/>
      </w:divBdr>
    </w:div>
    <w:div w:id="793259045">
      <w:bodyDiv w:val="1"/>
      <w:marLeft w:val="0"/>
      <w:marRight w:val="0"/>
      <w:marTop w:val="0"/>
      <w:marBottom w:val="0"/>
      <w:divBdr>
        <w:top w:val="none" w:sz="0" w:space="0" w:color="auto"/>
        <w:left w:val="none" w:sz="0" w:space="0" w:color="auto"/>
        <w:bottom w:val="none" w:sz="0" w:space="0" w:color="auto"/>
        <w:right w:val="none" w:sz="0" w:space="0" w:color="auto"/>
      </w:divBdr>
    </w:div>
    <w:div w:id="800611927">
      <w:bodyDiv w:val="1"/>
      <w:marLeft w:val="0"/>
      <w:marRight w:val="0"/>
      <w:marTop w:val="0"/>
      <w:marBottom w:val="0"/>
      <w:divBdr>
        <w:top w:val="none" w:sz="0" w:space="0" w:color="auto"/>
        <w:left w:val="none" w:sz="0" w:space="0" w:color="auto"/>
        <w:bottom w:val="none" w:sz="0" w:space="0" w:color="auto"/>
        <w:right w:val="none" w:sz="0" w:space="0" w:color="auto"/>
      </w:divBdr>
    </w:div>
    <w:div w:id="813064206">
      <w:bodyDiv w:val="1"/>
      <w:marLeft w:val="0"/>
      <w:marRight w:val="0"/>
      <w:marTop w:val="0"/>
      <w:marBottom w:val="0"/>
      <w:divBdr>
        <w:top w:val="none" w:sz="0" w:space="0" w:color="auto"/>
        <w:left w:val="none" w:sz="0" w:space="0" w:color="auto"/>
        <w:bottom w:val="none" w:sz="0" w:space="0" w:color="auto"/>
        <w:right w:val="none" w:sz="0" w:space="0" w:color="auto"/>
      </w:divBdr>
    </w:div>
    <w:div w:id="815684243">
      <w:bodyDiv w:val="1"/>
      <w:marLeft w:val="0"/>
      <w:marRight w:val="0"/>
      <w:marTop w:val="0"/>
      <w:marBottom w:val="0"/>
      <w:divBdr>
        <w:top w:val="none" w:sz="0" w:space="0" w:color="auto"/>
        <w:left w:val="none" w:sz="0" w:space="0" w:color="auto"/>
        <w:bottom w:val="none" w:sz="0" w:space="0" w:color="auto"/>
        <w:right w:val="none" w:sz="0" w:space="0" w:color="auto"/>
      </w:divBdr>
    </w:div>
    <w:div w:id="817190295">
      <w:bodyDiv w:val="1"/>
      <w:marLeft w:val="0"/>
      <w:marRight w:val="0"/>
      <w:marTop w:val="0"/>
      <w:marBottom w:val="0"/>
      <w:divBdr>
        <w:top w:val="none" w:sz="0" w:space="0" w:color="auto"/>
        <w:left w:val="none" w:sz="0" w:space="0" w:color="auto"/>
        <w:bottom w:val="none" w:sz="0" w:space="0" w:color="auto"/>
        <w:right w:val="none" w:sz="0" w:space="0" w:color="auto"/>
      </w:divBdr>
    </w:div>
    <w:div w:id="825316538">
      <w:bodyDiv w:val="1"/>
      <w:marLeft w:val="0"/>
      <w:marRight w:val="0"/>
      <w:marTop w:val="0"/>
      <w:marBottom w:val="0"/>
      <w:divBdr>
        <w:top w:val="none" w:sz="0" w:space="0" w:color="auto"/>
        <w:left w:val="none" w:sz="0" w:space="0" w:color="auto"/>
        <w:bottom w:val="none" w:sz="0" w:space="0" w:color="auto"/>
        <w:right w:val="none" w:sz="0" w:space="0" w:color="auto"/>
      </w:divBdr>
      <w:divsChild>
        <w:div w:id="1721515841">
          <w:marLeft w:val="0"/>
          <w:marRight w:val="0"/>
          <w:marTop w:val="0"/>
          <w:marBottom w:val="0"/>
          <w:divBdr>
            <w:top w:val="none" w:sz="0" w:space="0" w:color="auto"/>
            <w:left w:val="none" w:sz="0" w:space="0" w:color="auto"/>
            <w:bottom w:val="none" w:sz="0" w:space="0" w:color="auto"/>
            <w:right w:val="none" w:sz="0" w:space="0" w:color="auto"/>
          </w:divBdr>
          <w:divsChild>
            <w:div w:id="1212302790">
              <w:marLeft w:val="0"/>
              <w:marRight w:val="0"/>
              <w:marTop w:val="0"/>
              <w:marBottom w:val="0"/>
              <w:divBdr>
                <w:top w:val="none" w:sz="0" w:space="0" w:color="auto"/>
                <w:left w:val="none" w:sz="0" w:space="0" w:color="auto"/>
                <w:bottom w:val="none" w:sz="0" w:space="0" w:color="auto"/>
                <w:right w:val="none" w:sz="0" w:space="0" w:color="auto"/>
              </w:divBdr>
              <w:divsChild>
                <w:div w:id="841160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4682959">
      <w:bodyDiv w:val="1"/>
      <w:marLeft w:val="0"/>
      <w:marRight w:val="0"/>
      <w:marTop w:val="0"/>
      <w:marBottom w:val="0"/>
      <w:divBdr>
        <w:top w:val="none" w:sz="0" w:space="0" w:color="auto"/>
        <w:left w:val="none" w:sz="0" w:space="0" w:color="auto"/>
        <w:bottom w:val="none" w:sz="0" w:space="0" w:color="auto"/>
        <w:right w:val="none" w:sz="0" w:space="0" w:color="auto"/>
      </w:divBdr>
      <w:divsChild>
        <w:div w:id="1222060663">
          <w:marLeft w:val="0"/>
          <w:marRight w:val="0"/>
          <w:marTop w:val="0"/>
          <w:marBottom w:val="0"/>
          <w:divBdr>
            <w:top w:val="none" w:sz="0" w:space="0" w:color="auto"/>
            <w:left w:val="none" w:sz="0" w:space="0" w:color="auto"/>
            <w:bottom w:val="none" w:sz="0" w:space="0" w:color="auto"/>
            <w:right w:val="none" w:sz="0" w:space="0" w:color="auto"/>
          </w:divBdr>
          <w:divsChild>
            <w:div w:id="1638607026">
              <w:marLeft w:val="0"/>
              <w:marRight w:val="0"/>
              <w:marTop w:val="0"/>
              <w:marBottom w:val="0"/>
              <w:divBdr>
                <w:top w:val="none" w:sz="0" w:space="0" w:color="auto"/>
                <w:left w:val="none" w:sz="0" w:space="0" w:color="auto"/>
                <w:bottom w:val="none" w:sz="0" w:space="0" w:color="auto"/>
                <w:right w:val="none" w:sz="0" w:space="0" w:color="auto"/>
              </w:divBdr>
              <w:divsChild>
                <w:div w:id="415637372">
                  <w:marLeft w:val="0"/>
                  <w:marRight w:val="0"/>
                  <w:marTop w:val="0"/>
                  <w:marBottom w:val="0"/>
                  <w:divBdr>
                    <w:top w:val="none" w:sz="0" w:space="0" w:color="auto"/>
                    <w:left w:val="none" w:sz="0" w:space="0" w:color="auto"/>
                    <w:bottom w:val="none" w:sz="0" w:space="0" w:color="auto"/>
                    <w:right w:val="none" w:sz="0" w:space="0" w:color="auto"/>
                  </w:divBdr>
                  <w:divsChild>
                    <w:div w:id="34549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6194517">
      <w:bodyDiv w:val="1"/>
      <w:marLeft w:val="0"/>
      <w:marRight w:val="0"/>
      <w:marTop w:val="0"/>
      <w:marBottom w:val="0"/>
      <w:divBdr>
        <w:top w:val="none" w:sz="0" w:space="0" w:color="auto"/>
        <w:left w:val="none" w:sz="0" w:space="0" w:color="auto"/>
        <w:bottom w:val="none" w:sz="0" w:space="0" w:color="auto"/>
        <w:right w:val="none" w:sz="0" w:space="0" w:color="auto"/>
      </w:divBdr>
      <w:divsChild>
        <w:div w:id="146480091">
          <w:marLeft w:val="0"/>
          <w:marRight w:val="0"/>
          <w:marTop w:val="0"/>
          <w:marBottom w:val="0"/>
          <w:divBdr>
            <w:top w:val="none" w:sz="0" w:space="0" w:color="auto"/>
            <w:left w:val="none" w:sz="0" w:space="0" w:color="auto"/>
            <w:bottom w:val="none" w:sz="0" w:space="0" w:color="auto"/>
            <w:right w:val="none" w:sz="0" w:space="0" w:color="auto"/>
          </w:divBdr>
          <w:divsChild>
            <w:div w:id="1429303798">
              <w:marLeft w:val="0"/>
              <w:marRight w:val="0"/>
              <w:marTop w:val="0"/>
              <w:marBottom w:val="0"/>
              <w:divBdr>
                <w:top w:val="none" w:sz="0" w:space="0" w:color="auto"/>
                <w:left w:val="none" w:sz="0" w:space="0" w:color="auto"/>
                <w:bottom w:val="none" w:sz="0" w:space="0" w:color="auto"/>
                <w:right w:val="none" w:sz="0" w:space="0" w:color="auto"/>
              </w:divBdr>
              <w:divsChild>
                <w:div w:id="855928915">
                  <w:marLeft w:val="0"/>
                  <w:marRight w:val="0"/>
                  <w:marTop w:val="0"/>
                  <w:marBottom w:val="0"/>
                  <w:divBdr>
                    <w:top w:val="none" w:sz="0" w:space="0" w:color="auto"/>
                    <w:left w:val="none" w:sz="0" w:space="0" w:color="auto"/>
                    <w:bottom w:val="none" w:sz="0" w:space="0" w:color="auto"/>
                    <w:right w:val="none" w:sz="0" w:space="0" w:color="auto"/>
                  </w:divBdr>
                  <w:divsChild>
                    <w:div w:id="1342776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7161125">
      <w:bodyDiv w:val="1"/>
      <w:marLeft w:val="0"/>
      <w:marRight w:val="0"/>
      <w:marTop w:val="0"/>
      <w:marBottom w:val="0"/>
      <w:divBdr>
        <w:top w:val="none" w:sz="0" w:space="0" w:color="auto"/>
        <w:left w:val="none" w:sz="0" w:space="0" w:color="auto"/>
        <w:bottom w:val="none" w:sz="0" w:space="0" w:color="auto"/>
        <w:right w:val="none" w:sz="0" w:space="0" w:color="auto"/>
      </w:divBdr>
    </w:div>
    <w:div w:id="840698381">
      <w:bodyDiv w:val="1"/>
      <w:marLeft w:val="0"/>
      <w:marRight w:val="0"/>
      <w:marTop w:val="0"/>
      <w:marBottom w:val="0"/>
      <w:divBdr>
        <w:top w:val="none" w:sz="0" w:space="0" w:color="auto"/>
        <w:left w:val="none" w:sz="0" w:space="0" w:color="auto"/>
        <w:bottom w:val="none" w:sz="0" w:space="0" w:color="auto"/>
        <w:right w:val="none" w:sz="0" w:space="0" w:color="auto"/>
      </w:divBdr>
    </w:div>
    <w:div w:id="844786459">
      <w:bodyDiv w:val="1"/>
      <w:marLeft w:val="0"/>
      <w:marRight w:val="0"/>
      <w:marTop w:val="0"/>
      <w:marBottom w:val="0"/>
      <w:divBdr>
        <w:top w:val="none" w:sz="0" w:space="0" w:color="auto"/>
        <w:left w:val="none" w:sz="0" w:space="0" w:color="auto"/>
        <w:bottom w:val="none" w:sz="0" w:space="0" w:color="auto"/>
        <w:right w:val="none" w:sz="0" w:space="0" w:color="auto"/>
      </w:divBdr>
      <w:divsChild>
        <w:div w:id="1130438239">
          <w:marLeft w:val="0"/>
          <w:marRight w:val="0"/>
          <w:marTop w:val="0"/>
          <w:marBottom w:val="0"/>
          <w:divBdr>
            <w:top w:val="none" w:sz="0" w:space="0" w:color="auto"/>
            <w:left w:val="none" w:sz="0" w:space="0" w:color="auto"/>
            <w:bottom w:val="none" w:sz="0" w:space="0" w:color="auto"/>
            <w:right w:val="none" w:sz="0" w:space="0" w:color="auto"/>
          </w:divBdr>
          <w:divsChild>
            <w:div w:id="357656528">
              <w:marLeft w:val="0"/>
              <w:marRight w:val="0"/>
              <w:marTop w:val="0"/>
              <w:marBottom w:val="0"/>
              <w:divBdr>
                <w:top w:val="none" w:sz="0" w:space="0" w:color="auto"/>
                <w:left w:val="none" w:sz="0" w:space="0" w:color="auto"/>
                <w:bottom w:val="none" w:sz="0" w:space="0" w:color="auto"/>
                <w:right w:val="none" w:sz="0" w:space="0" w:color="auto"/>
              </w:divBdr>
              <w:divsChild>
                <w:div w:id="1762025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7888139">
      <w:bodyDiv w:val="1"/>
      <w:marLeft w:val="0"/>
      <w:marRight w:val="0"/>
      <w:marTop w:val="0"/>
      <w:marBottom w:val="0"/>
      <w:divBdr>
        <w:top w:val="none" w:sz="0" w:space="0" w:color="auto"/>
        <w:left w:val="none" w:sz="0" w:space="0" w:color="auto"/>
        <w:bottom w:val="none" w:sz="0" w:space="0" w:color="auto"/>
        <w:right w:val="none" w:sz="0" w:space="0" w:color="auto"/>
      </w:divBdr>
      <w:divsChild>
        <w:div w:id="188223103">
          <w:marLeft w:val="0"/>
          <w:marRight w:val="0"/>
          <w:marTop w:val="0"/>
          <w:marBottom w:val="0"/>
          <w:divBdr>
            <w:top w:val="none" w:sz="0" w:space="0" w:color="auto"/>
            <w:left w:val="none" w:sz="0" w:space="0" w:color="auto"/>
            <w:bottom w:val="none" w:sz="0" w:space="0" w:color="auto"/>
            <w:right w:val="none" w:sz="0" w:space="0" w:color="auto"/>
          </w:divBdr>
          <w:divsChild>
            <w:div w:id="1877890294">
              <w:marLeft w:val="0"/>
              <w:marRight w:val="0"/>
              <w:marTop w:val="0"/>
              <w:marBottom w:val="0"/>
              <w:divBdr>
                <w:top w:val="none" w:sz="0" w:space="0" w:color="auto"/>
                <w:left w:val="none" w:sz="0" w:space="0" w:color="auto"/>
                <w:bottom w:val="none" w:sz="0" w:space="0" w:color="auto"/>
                <w:right w:val="none" w:sz="0" w:space="0" w:color="auto"/>
              </w:divBdr>
              <w:divsChild>
                <w:div w:id="497889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9128519">
      <w:bodyDiv w:val="1"/>
      <w:marLeft w:val="0"/>
      <w:marRight w:val="0"/>
      <w:marTop w:val="0"/>
      <w:marBottom w:val="0"/>
      <w:divBdr>
        <w:top w:val="none" w:sz="0" w:space="0" w:color="auto"/>
        <w:left w:val="none" w:sz="0" w:space="0" w:color="auto"/>
        <w:bottom w:val="none" w:sz="0" w:space="0" w:color="auto"/>
        <w:right w:val="none" w:sz="0" w:space="0" w:color="auto"/>
      </w:divBdr>
    </w:div>
    <w:div w:id="860780026">
      <w:bodyDiv w:val="1"/>
      <w:marLeft w:val="0"/>
      <w:marRight w:val="0"/>
      <w:marTop w:val="0"/>
      <w:marBottom w:val="0"/>
      <w:divBdr>
        <w:top w:val="none" w:sz="0" w:space="0" w:color="auto"/>
        <w:left w:val="none" w:sz="0" w:space="0" w:color="auto"/>
        <w:bottom w:val="none" w:sz="0" w:space="0" w:color="auto"/>
        <w:right w:val="none" w:sz="0" w:space="0" w:color="auto"/>
      </w:divBdr>
    </w:div>
    <w:div w:id="861432773">
      <w:bodyDiv w:val="1"/>
      <w:marLeft w:val="0"/>
      <w:marRight w:val="0"/>
      <w:marTop w:val="0"/>
      <w:marBottom w:val="0"/>
      <w:divBdr>
        <w:top w:val="none" w:sz="0" w:space="0" w:color="auto"/>
        <w:left w:val="none" w:sz="0" w:space="0" w:color="auto"/>
        <w:bottom w:val="none" w:sz="0" w:space="0" w:color="auto"/>
        <w:right w:val="none" w:sz="0" w:space="0" w:color="auto"/>
      </w:divBdr>
    </w:div>
    <w:div w:id="877740797">
      <w:bodyDiv w:val="1"/>
      <w:marLeft w:val="0"/>
      <w:marRight w:val="0"/>
      <w:marTop w:val="0"/>
      <w:marBottom w:val="0"/>
      <w:divBdr>
        <w:top w:val="none" w:sz="0" w:space="0" w:color="auto"/>
        <w:left w:val="none" w:sz="0" w:space="0" w:color="auto"/>
        <w:bottom w:val="none" w:sz="0" w:space="0" w:color="auto"/>
        <w:right w:val="none" w:sz="0" w:space="0" w:color="auto"/>
      </w:divBdr>
    </w:div>
    <w:div w:id="889028269">
      <w:bodyDiv w:val="1"/>
      <w:marLeft w:val="0"/>
      <w:marRight w:val="0"/>
      <w:marTop w:val="0"/>
      <w:marBottom w:val="0"/>
      <w:divBdr>
        <w:top w:val="none" w:sz="0" w:space="0" w:color="auto"/>
        <w:left w:val="none" w:sz="0" w:space="0" w:color="auto"/>
        <w:bottom w:val="none" w:sz="0" w:space="0" w:color="auto"/>
        <w:right w:val="none" w:sz="0" w:space="0" w:color="auto"/>
      </w:divBdr>
      <w:divsChild>
        <w:div w:id="134808551">
          <w:marLeft w:val="0"/>
          <w:marRight w:val="0"/>
          <w:marTop w:val="0"/>
          <w:marBottom w:val="0"/>
          <w:divBdr>
            <w:top w:val="none" w:sz="0" w:space="0" w:color="auto"/>
            <w:left w:val="none" w:sz="0" w:space="0" w:color="auto"/>
            <w:bottom w:val="none" w:sz="0" w:space="0" w:color="auto"/>
            <w:right w:val="none" w:sz="0" w:space="0" w:color="auto"/>
          </w:divBdr>
          <w:divsChild>
            <w:div w:id="1305158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1699063">
      <w:bodyDiv w:val="1"/>
      <w:marLeft w:val="0"/>
      <w:marRight w:val="0"/>
      <w:marTop w:val="0"/>
      <w:marBottom w:val="0"/>
      <w:divBdr>
        <w:top w:val="none" w:sz="0" w:space="0" w:color="auto"/>
        <w:left w:val="none" w:sz="0" w:space="0" w:color="auto"/>
        <w:bottom w:val="none" w:sz="0" w:space="0" w:color="auto"/>
        <w:right w:val="none" w:sz="0" w:space="0" w:color="auto"/>
      </w:divBdr>
    </w:div>
    <w:div w:id="899097337">
      <w:bodyDiv w:val="1"/>
      <w:marLeft w:val="0"/>
      <w:marRight w:val="0"/>
      <w:marTop w:val="0"/>
      <w:marBottom w:val="0"/>
      <w:divBdr>
        <w:top w:val="none" w:sz="0" w:space="0" w:color="auto"/>
        <w:left w:val="none" w:sz="0" w:space="0" w:color="auto"/>
        <w:bottom w:val="none" w:sz="0" w:space="0" w:color="auto"/>
        <w:right w:val="none" w:sz="0" w:space="0" w:color="auto"/>
      </w:divBdr>
    </w:div>
    <w:div w:id="902446703">
      <w:bodyDiv w:val="1"/>
      <w:marLeft w:val="0"/>
      <w:marRight w:val="0"/>
      <w:marTop w:val="0"/>
      <w:marBottom w:val="0"/>
      <w:divBdr>
        <w:top w:val="none" w:sz="0" w:space="0" w:color="auto"/>
        <w:left w:val="none" w:sz="0" w:space="0" w:color="auto"/>
        <w:bottom w:val="none" w:sz="0" w:space="0" w:color="auto"/>
        <w:right w:val="none" w:sz="0" w:space="0" w:color="auto"/>
      </w:divBdr>
      <w:divsChild>
        <w:div w:id="2029062149">
          <w:marLeft w:val="0"/>
          <w:marRight w:val="0"/>
          <w:marTop w:val="0"/>
          <w:marBottom w:val="0"/>
          <w:divBdr>
            <w:top w:val="none" w:sz="0" w:space="0" w:color="auto"/>
            <w:left w:val="none" w:sz="0" w:space="0" w:color="auto"/>
            <w:bottom w:val="none" w:sz="0" w:space="0" w:color="auto"/>
            <w:right w:val="none" w:sz="0" w:space="0" w:color="auto"/>
          </w:divBdr>
          <w:divsChild>
            <w:div w:id="1753426336">
              <w:marLeft w:val="0"/>
              <w:marRight w:val="0"/>
              <w:marTop w:val="0"/>
              <w:marBottom w:val="0"/>
              <w:divBdr>
                <w:top w:val="none" w:sz="0" w:space="0" w:color="auto"/>
                <w:left w:val="none" w:sz="0" w:space="0" w:color="auto"/>
                <w:bottom w:val="none" w:sz="0" w:space="0" w:color="auto"/>
                <w:right w:val="none" w:sz="0" w:space="0" w:color="auto"/>
              </w:divBdr>
              <w:divsChild>
                <w:div w:id="1388995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8618680">
      <w:bodyDiv w:val="1"/>
      <w:marLeft w:val="0"/>
      <w:marRight w:val="0"/>
      <w:marTop w:val="0"/>
      <w:marBottom w:val="0"/>
      <w:divBdr>
        <w:top w:val="none" w:sz="0" w:space="0" w:color="auto"/>
        <w:left w:val="none" w:sz="0" w:space="0" w:color="auto"/>
        <w:bottom w:val="none" w:sz="0" w:space="0" w:color="auto"/>
        <w:right w:val="none" w:sz="0" w:space="0" w:color="auto"/>
      </w:divBdr>
      <w:divsChild>
        <w:div w:id="994801297">
          <w:marLeft w:val="0"/>
          <w:marRight w:val="0"/>
          <w:marTop w:val="0"/>
          <w:marBottom w:val="0"/>
          <w:divBdr>
            <w:top w:val="none" w:sz="0" w:space="0" w:color="auto"/>
            <w:left w:val="none" w:sz="0" w:space="0" w:color="auto"/>
            <w:bottom w:val="none" w:sz="0" w:space="0" w:color="auto"/>
            <w:right w:val="none" w:sz="0" w:space="0" w:color="auto"/>
          </w:divBdr>
          <w:divsChild>
            <w:div w:id="2006784373">
              <w:marLeft w:val="0"/>
              <w:marRight w:val="0"/>
              <w:marTop w:val="0"/>
              <w:marBottom w:val="0"/>
              <w:divBdr>
                <w:top w:val="none" w:sz="0" w:space="0" w:color="auto"/>
                <w:left w:val="none" w:sz="0" w:space="0" w:color="auto"/>
                <w:bottom w:val="none" w:sz="0" w:space="0" w:color="auto"/>
                <w:right w:val="none" w:sz="0" w:space="0" w:color="auto"/>
              </w:divBdr>
              <w:divsChild>
                <w:div w:id="1425610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5630255">
      <w:bodyDiv w:val="1"/>
      <w:marLeft w:val="0"/>
      <w:marRight w:val="0"/>
      <w:marTop w:val="0"/>
      <w:marBottom w:val="0"/>
      <w:divBdr>
        <w:top w:val="none" w:sz="0" w:space="0" w:color="auto"/>
        <w:left w:val="none" w:sz="0" w:space="0" w:color="auto"/>
        <w:bottom w:val="none" w:sz="0" w:space="0" w:color="auto"/>
        <w:right w:val="none" w:sz="0" w:space="0" w:color="auto"/>
      </w:divBdr>
      <w:divsChild>
        <w:div w:id="1274240528">
          <w:marLeft w:val="0"/>
          <w:marRight w:val="0"/>
          <w:marTop w:val="0"/>
          <w:marBottom w:val="0"/>
          <w:divBdr>
            <w:top w:val="none" w:sz="0" w:space="0" w:color="auto"/>
            <w:left w:val="none" w:sz="0" w:space="0" w:color="auto"/>
            <w:bottom w:val="none" w:sz="0" w:space="0" w:color="auto"/>
            <w:right w:val="none" w:sz="0" w:space="0" w:color="auto"/>
          </w:divBdr>
          <w:divsChild>
            <w:div w:id="257060437">
              <w:marLeft w:val="0"/>
              <w:marRight w:val="0"/>
              <w:marTop w:val="0"/>
              <w:marBottom w:val="0"/>
              <w:divBdr>
                <w:top w:val="none" w:sz="0" w:space="0" w:color="auto"/>
                <w:left w:val="none" w:sz="0" w:space="0" w:color="auto"/>
                <w:bottom w:val="none" w:sz="0" w:space="0" w:color="auto"/>
                <w:right w:val="none" w:sz="0" w:space="0" w:color="auto"/>
              </w:divBdr>
              <w:divsChild>
                <w:div w:id="1548646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5266341">
      <w:bodyDiv w:val="1"/>
      <w:marLeft w:val="0"/>
      <w:marRight w:val="0"/>
      <w:marTop w:val="0"/>
      <w:marBottom w:val="0"/>
      <w:divBdr>
        <w:top w:val="none" w:sz="0" w:space="0" w:color="auto"/>
        <w:left w:val="none" w:sz="0" w:space="0" w:color="auto"/>
        <w:bottom w:val="none" w:sz="0" w:space="0" w:color="auto"/>
        <w:right w:val="none" w:sz="0" w:space="0" w:color="auto"/>
      </w:divBdr>
      <w:divsChild>
        <w:div w:id="1804813091">
          <w:marLeft w:val="0"/>
          <w:marRight w:val="0"/>
          <w:marTop w:val="0"/>
          <w:marBottom w:val="0"/>
          <w:divBdr>
            <w:top w:val="none" w:sz="0" w:space="0" w:color="auto"/>
            <w:left w:val="none" w:sz="0" w:space="0" w:color="auto"/>
            <w:bottom w:val="none" w:sz="0" w:space="0" w:color="auto"/>
            <w:right w:val="none" w:sz="0" w:space="0" w:color="auto"/>
          </w:divBdr>
          <w:divsChild>
            <w:div w:id="1182814727">
              <w:marLeft w:val="0"/>
              <w:marRight w:val="0"/>
              <w:marTop w:val="0"/>
              <w:marBottom w:val="0"/>
              <w:divBdr>
                <w:top w:val="none" w:sz="0" w:space="0" w:color="auto"/>
                <w:left w:val="none" w:sz="0" w:space="0" w:color="auto"/>
                <w:bottom w:val="none" w:sz="0" w:space="0" w:color="auto"/>
                <w:right w:val="none" w:sz="0" w:space="0" w:color="auto"/>
              </w:divBdr>
              <w:divsChild>
                <w:div w:id="1757093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0164429">
      <w:bodyDiv w:val="1"/>
      <w:marLeft w:val="0"/>
      <w:marRight w:val="0"/>
      <w:marTop w:val="0"/>
      <w:marBottom w:val="0"/>
      <w:divBdr>
        <w:top w:val="none" w:sz="0" w:space="0" w:color="auto"/>
        <w:left w:val="none" w:sz="0" w:space="0" w:color="auto"/>
        <w:bottom w:val="none" w:sz="0" w:space="0" w:color="auto"/>
        <w:right w:val="none" w:sz="0" w:space="0" w:color="auto"/>
      </w:divBdr>
      <w:divsChild>
        <w:div w:id="485560476">
          <w:marLeft w:val="0"/>
          <w:marRight w:val="0"/>
          <w:marTop w:val="0"/>
          <w:marBottom w:val="0"/>
          <w:divBdr>
            <w:top w:val="none" w:sz="0" w:space="0" w:color="auto"/>
            <w:left w:val="none" w:sz="0" w:space="0" w:color="auto"/>
            <w:bottom w:val="none" w:sz="0" w:space="0" w:color="auto"/>
            <w:right w:val="none" w:sz="0" w:space="0" w:color="auto"/>
          </w:divBdr>
          <w:divsChild>
            <w:div w:id="850535487">
              <w:marLeft w:val="0"/>
              <w:marRight w:val="0"/>
              <w:marTop w:val="0"/>
              <w:marBottom w:val="0"/>
              <w:divBdr>
                <w:top w:val="none" w:sz="0" w:space="0" w:color="auto"/>
                <w:left w:val="none" w:sz="0" w:space="0" w:color="auto"/>
                <w:bottom w:val="none" w:sz="0" w:space="0" w:color="auto"/>
                <w:right w:val="none" w:sz="0" w:space="0" w:color="auto"/>
              </w:divBdr>
              <w:divsChild>
                <w:div w:id="1467697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3056402">
      <w:bodyDiv w:val="1"/>
      <w:marLeft w:val="0"/>
      <w:marRight w:val="0"/>
      <w:marTop w:val="0"/>
      <w:marBottom w:val="0"/>
      <w:divBdr>
        <w:top w:val="none" w:sz="0" w:space="0" w:color="auto"/>
        <w:left w:val="none" w:sz="0" w:space="0" w:color="auto"/>
        <w:bottom w:val="none" w:sz="0" w:space="0" w:color="auto"/>
        <w:right w:val="none" w:sz="0" w:space="0" w:color="auto"/>
      </w:divBdr>
      <w:divsChild>
        <w:div w:id="1412192576">
          <w:marLeft w:val="0"/>
          <w:marRight w:val="0"/>
          <w:marTop w:val="0"/>
          <w:marBottom w:val="0"/>
          <w:divBdr>
            <w:top w:val="none" w:sz="0" w:space="0" w:color="auto"/>
            <w:left w:val="none" w:sz="0" w:space="0" w:color="auto"/>
            <w:bottom w:val="none" w:sz="0" w:space="0" w:color="auto"/>
            <w:right w:val="none" w:sz="0" w:space="0" w:color="auto"/>
          </w:divBdr>
        </w:div>
        <w:div w:id="583101836">
          <w:marLeft w:val="0"/>
          <w:marRight w:val="0"/>
          <w:marTop w:val="0"/>
          <w:marBottom w:val="0"/>
          <w:divBdr>
            <w:top w:val="none" w:sz="0" w:space="0" w:color="auto"/>
            <w:left w:val="none" w:sz="0" w:space="0" w:color="auto"/>
            <w:bottom w:val="none" w:sz="0" w:space="0" w:color="auto"/>
            <w:right w:val="none" w:sz="0" w:space="0" w:color="auto"/>
          </w:divBdr>
          <w:divsChild>
            <w:div w:id="362902427">
              <w:marLeft w:val="0"/>
              <w:marRight w:val="0"/>
              <w:marTop w:val="0"/>
              <w:marBottom w:val="0"/>
              <w:divBdr>
                <w:top w:val="none" w:sz="0" w:space="0" w:color="auto"/>
                <w:left w:val="none" w:sz="0" w:space="0" w:color="auto"/>
                <w:bottom w:val="none" w:sz="0" w:space="0" w:color="auto"/>
                <w:right w:val="none" w:sz="0" w:space="0" w:color="auto"/>
              </w:divBdr>
              <w:divsChild>
                <w:div w:id="1138645572">
                  <w:marLeft w:val="0"/>
                  <w:marRight w:val="0"/>
                  <w:marTop w:val="0"/>
                  <w:marBottom w:val="0"/>
                  <w:divBdr>
                    <w:top w:val="none" w:sz="0" w:space="0" w:color="auto"/>
                    <w:left w:val="none" w:sz="0" w:space="0" w:color="auto"/>
                    <w:bottom w:val="none" w:sz="0" w:space="0" w:color="auto"/>
                    <w:right w:val="none" w:sz="0" w:space="0" w:color="auto"/>
                  </w:divBdr>
                  <w:divsChild>
                    <w:div w:id="1117529706">
                      <w:marLeft w:val="0"/>
                      <w:marRight w:val="0"/>
                      <w:marTop w:val="0"/>
                      <w:marBottom w:val="0"/>
                      <w:divBdr>
                        <w:top w:val="none" w:sz="0" w:space="0" w:color="auto"/>
                        <w:left w:val="none" w:sz="0" w:space="0" w:color="auto"/>
                        <w:bottom w:val="none" w:sz="0" w:space="0" w:color="auto"/>
                        <w:right w:val="none" w:sz="0" w:space="0" w:color="auto"/>
                      </w:divBdr>
                      <w:divsChild>
                        <w:div w:id="1384404856">
                          <w:marLeft w:val="0"/>
                          <w:marRight w:val="0"/>
                          <w:marTop w:val="0"/>
                          <w:marBottom w:val="0"/>
                          <w:divBdr>
                            <w:top w:val="none" w:sz="0" w:space="0" w:color="auto"/>
                            <w:left w:val="none" w:sz="0" w:space="0" w:color="auto"/>
                            <w:bottom w:val="none" w:sz="0" w:space="0" w:color="auto"/>
                            <w:right w:val="none" w:sz="0" w:space="0" w:color="auto"/>
                          </w:divBdr>
                          <w:divsChild>
                            <w:div w:id="117768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39683998">
      <w:bodyDiv w:val="1"/>
      <w:marLeft w:val="0"/>
      <w:marRight w:val="0"/>
      <w:marTop w:val="0"/>
      <w:marBottom w:val="0"/>
      <w:divBdr>
        <w:top w:val="none" w:sz="0" w:space="0" w:color="auto"/>
        <w:left w:val="none" w:sz="0" w:space="0" w:color="auto"/>
        <w:bottom w:val="none" w:sz="0" w:space="0" w:color="auto"/>
        <w:right w:val="none" w:sz="0" w:space="0" w:color="auto"/>
      </w:divBdr>
      <w:divsChild>
        <w:div w:id="1866863368">
          <w:marLeft w:val="0"/>
          <w:marRight w:val="0"/>
          <w:marTop w:val="0"/>
          <w:marBottom w:val="0"/>
          <w:divBdr>
            <w:top w:val="none" w:sz="0" w:space="0" w:color="auto"/>
            <w:left w:val="none" w:sz="0" w:space="0" w:color="auto"/>
            <w:bottom w:val="none" w:sz="0" w:space="0" w:color="auto"/>
            <w:right w:val="none" w:sz="0" w:space="0" w:color="auto"/>
          </w:divBdr>
          <w:divsChild>
            <w:div w:id="407730564">
              <w:marLeft w:val="0"/>
              <w:marRight w:val="0"/>
              <w:marTop w:val="0"/>
              <w:marBottom w:val="0"/>
              <w:divBdr>
                <w:top w:val="none" w:sz="0" w:space="0" w:color="auto"/>
                <w:left w:val="none" w:sz="0" w:space="0" w:color="auto"/>
                <w:bottom w:val="none" w:sz="0" w:space="0" w:color="auto"/>
                <w:right w:val="none" w:sz="0" w:space="0" w:color="auto"/>
              </w:divBdr>
              <w:divsChild>
                <w:div w:id="2065062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2706555">
      <w:bodyDiv w:val="1"/>
      <w:marLeft w:val="0"/>
      <w:marRight w:val="0"/>
      <w:marTop w:val="0"/>
      <w:marBottom w:val="0"/>
      <w:divBdr>
        <w:top w:val="none" w:sz="0" w:space="0" w:color="auto"/>
        <w:left w:val="none" w:sz="0" w:space="0" w:color="auto"/>
        <w:bottom w:val="none" w:sz="0" w:space="0" w:color="auto"/>
        <w:right w:val="none" w:sz="0" w:space="0" w:color="auto"/>
      </w:divBdr>
    </w:div>
    <w:div w:id="959384477">
      <w:bodyDiv w:val="1"/>
      <w:marLeft w:val="0"/>
      <w:marRight w:val="0"/>
      <w:marTop w:val="0"/>
      <w:marBottom w:val="0"/>
      <w:divBdr>
        <w:top w:val="none" w:sz="0" w:space="0" w:color="auto"/>
        <w:left w:val="none" w:sz="0" w:space="0" w:color="auto"/>
        <w:bottom w:val="none" w:sz="0" w:space="0" w:color="auto"/>
        <w:right w:val="none" w:sz="0" w:space="0" w:color="auto"/>
      </w:divBdr>
    </w:div>
    <w:div w:id="971448463">
      <w:bodyDiv w:val="1"/>
      <w:marLeft w:val="0"/>
      <w:marRight w:val="0"/>
      <w:marTop w:val="0"/>
      <w:marBottom w:val="0"/>
      <w:divBdr>
        <w:top w:val="none" w:sz="0" w:space="0" w:color="auto"/>
        <w:left w:val="none" w:sz="0" w:space="0" w:color="auto"/>
        <w:bottom w:val="none" w:sz="0" w:space="0" w:color="auto"/>
        <w:right w:val="none" w:sz="0" w:space="0" w:color="auto"/>
      </w:divBdr>
      <w:divsChild>
        <w:div w:id="960065669">
          <w:marLeft w:val="0"/>
          <w:marRight w:val="0"/>
          <w:marTop w:val="0"/>
          <w:marBottom w:val="0"/>
          <w:divBdr>
            <w:top w:val="none" w:sz="0" w:space="0" w:color="auto"/>
            <w:left w:val="none" w:sz="0" w:space="0" w:color="auto"/>
            <w:bottom w:val="none" w:sz="0" w:space="0" w:color="auto"/>
            <w:right w:val="none" w:sz="0" w:space="0" w:color="auto"/>
          </w:divBdr>
          <w:divsChild>
            <w:div w:id="1186749087">
              <w:marLeft w:val="0"/>
              <w:marRight w:val="0"/>
              <w:marTop w:val="0"/>
              <w:marBottom w:val="0"/>
              <w:divBdr>
                <w:top w:val="none" w:sz="0" w:space="0" w:color="auto"/>
                <w:left w:val="none" w:sz="0" w:space="0" w:color="auto"/>
                <w:bottom w:val="none" w:sz="0" w:space="0" w:color="auto"/>
                <w:right w:val="none" w:sz="0" w:space="0" w:color="auto"/>
              </w:divBdr>
              <w:divsChild>
                <w:div w:id="379288703">
                  <w:marLeft w:val="0"/>
                  <w:marRight w:val="0"/>
                  <w:marTop w:val="0"/>
                  <w:marBottom w:val="0"/>
                  <w:divBdr>
                    <w:top w:val="none" w:sz="0" w:space="0" w:color="auto"/>
                    <w:left w:val="none" w:sz="0" w:space="0" w:color="auto"/>
                    <w:bottom w:val="none" w:sz="0" w:space="0" w:color="auto"/>
                    <w:right w:val="none" w:sz="0" w:space="0" w:color="auto"/>
                  </w:divBdr>
                  <w:divsChild>
                    <w:div w:id="80680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8441028">
      <w:bodyDiv w:val="1"/>
      <w:marLeft w:val="0"/>
      <w:marRight w:val="0"/>
      <w:marTop w:val="0"/>
      <w:marBottom w:val="0"/>
      <w:divBdr>
        <w:top w:val="none" w:sz="0" w:space="0" w:color="auto"/>
        <w:left w:val="none" w:sz="0" w:space="0" w:color="auto"/>
        <w:bottom w:val="none" w:sz="0" w:space="0" w:color="auto"/>
        <w:right w:val="none" w:sz="0" w:space="0" w:color="auto"/>
      </w:divBdr>
    </w:div>
    <w:div w:id="995299348">
      <w:bodyDiv w:val="1"/>
      <w:marLeft w:val="0"/>
      <w:marRight w:val="0"/>
      <w:marTop w:val="0"/>
      <w:marBottom w:val="0"/>
      <w:divBdr>
        <w:top w:val="none" w:sz="0" w:space="0" w:color="auto"/>
        <w:left w:val="none" w:sz="0" w:space="0" w:color="auto"/>
        <w:bottom w:val="none" w:sz="0" w:space="0" w:color="auto"/>
        <w:right w:val="none" w:sz="0" w:space="0" w:color="auto"/>
      </w:divBdr>
    </w:div>
    <w:div w:id="996960920">
      <w:bodyDiv w:val="1"/>
      <w:marLeft w:val="0"/>
      <w:marRight w:val="0"/>
      <w:marTop w:val="0"/>
      <w:marBottom w:val="0"/>
      <w:divBdr>
        <w:top w:val="none" w:sz="0" w:space="0" w:color="auto"/>
        <w:left w:val="none" w:sz="0" w:space="0" w:color="auto"/>
        <w:bottom w:val="none" w:sz="0" w:space="0" w:color="auto"/>
        <w:right w:val="none" w:sz="0" w:space="0" w:color="auto"/>
      </w:divBdr>
    </w:div>
    <w:div w:id="997920442">
      <w:bodyDiv w:val="1"/>
      <w:marLeft w:val="0"/>
      <w:marRight w:val="0"/>
      <w:marTop w:val="0"/>
      <w:marBottom w:val="0"/>
      <w:divBdr>
        <w:top w:val="none" w:sz="0" w:space="0" w:color="auto"/>
        <w:left w:val="none" w:sz="0" w:space="0" w:color="auto"/>
        <w:bottom w:val="none" w:sz="0" w:space="0" w:color="auto"/>
        <w:right w:val="none" w:sz="0" w:space="0" w:color="auto"/>
      </w:divBdr>
    </w:div>
    <w:div w:id="1001155195">
      <w:bodyDiv w:val="1"/>
      <w:marLeft w:val="0"/>
      <w:marRight w:val="0"/>
      <w:marTop w:val="0"/>
      <w:marBottom w:val="0"/>
      <w:divBdr>
        <w:top w:val="none" w:sz="0" w:space="0" w:color="auto"/>
        <w:left w:val="none" w:sz="0" w:space="0" w:color="auto"/>
        <w:bottom w:val="none" w:sz="0" w:space="0" w:color="auto"/>
        <w:right w:val="none" w:sz="0" w:space="0" w:color="auto"/>
      </w:divBdr>
    </w:div>
    <w:div w:id="1002271628">
      <w:bodyDiv w:val="1"/>
      <w:marLeft w:val="0"/>
      <w:marRight w:val="0"/>
      <w:marTop w:val="0"/>
      <w:marBottom w:val="0"/>
      <w:divBdr>
        <w:top w:val="none" w:sz="0" w:space="0" w:color="auto"/>
        <w:left w:val="none" w:sz="0" w:space="0" w:color="auto"/>
        <w:bottom w:val="none" w:sz="0" w:space="0" w:color="auto"/>
        <w:right w:val="none" w:sz="0" w:space="0" w:color="auto"/>
      </w:divBdr>
    </w:div>
    <w:div w:id="1013413623">
      <w:bodyDiv w:val="1"/>
      <w:marLeft w:val="0"/>
      <w:marRight w:val="0"/>
      <w:marTop w:val="0"/>
      <w:marBottom w:val="0"/>
      <w:divBdr>
        <w:top w:val="none" w:sz="0" w:space="0" w:color="auto"/>
        <w:left w:val="none" w:sz="0" w:space="0" w:color="auto"/>
        <w:bottom w:val="none" w:sz="0" w:space="0" w:color="auto"/>
        <w:right w:val="none" w:sz="0" w:space="0" w:color="auto"/>
      </w:divBdr>
    </w:div>
    <w:div w:id="1022627304">
      <w:bodyDiv w:val="1"/>
      <w:marLeft w:val="0"/>
      <w:marRight w:val="0"/>
      <w:marTop w:val="0"/>
      <w:marBottom w:val="0"/>
      <w:divBdr>
        <w:top w:val="none" w:sz="0" w:space="0" w:color="auto"/>
        <w:left w:val="none" w:sz="0" w:space="0" w:color="auto"/>
        <w:bottom w:val="none" w:sz="0" w:space="0" w:color="auto"/>
        <w:right w:val="none" w:sz="0" w:space="0" w:color="auto"/>
      </w:divBdr>
      <w:divsChild>
        <w:div w:id="402218149">
          <w:marLeft w:val="0"/>
          <w:marRight w:val="0"/>
          <w:marTop w:val="0"/>
          <w:marBottom w:val="0"/>
          <w:divBdr>
            <w:top w:val="none" w:sz="0" w:space="0" w:color="auto"/>
            <w:left w:val="none" w:sz="0" w:space="0" w:color="auto"/>
            <w:bottom w:val="none" w:sz="0" w:space="0" w:color="auto"/>
            <w:right w:val="none" w:sz="0" w:space="0" w:color="auto"/>
          </w:divBdr>
          <w:divsChild>
            <w:div w:id="1171943546">
              <w:marLeft w:val="0"/>
              <w:marRight w:val="0"/>
              <w:marTop w:val="0"/>
              <w:marBottom w:val="0"/>
              <w:divBdr>
                <w:top w:val="none" w:sz="0" w:space="0" w:color="auto"/>
                <w:left w:val="none" w:sz="0" w:space="0" w:color="auto"/>
                <w:bottom w:val="none" w:sz="0" w:space="0" w:color="auto"/>
                <w:right w:val="none" w:sz="0" w:space="0" w:color="auto"/>
              </w:divBdr>
              <w:divsChild>
                <w:div w:id="1448700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9645017">
      <w:bodyDiv w:val="1"/>
      <w:marLeft w:val="0"/>
      <w:marRight w:val="0"/>
      <w:marTop w:val="0"/>
      <w:marBottom w:val="0"/>
      <w:divBdr>
        <w:top w:val="none" w:sz="0" w:space="0" w:color="auto"/>
        <w:left w:val="none" w:sz="0" w:space="0" w:color="auto"/>
        <w:bottom w:val="none" w:sz="0" w:space="0" w:color="auto"/>
        <w:right w:val="none" w:sz="0" w:space="0" w:color="auto"/>
      </w:divBdr>
      <w:divsChild>
        <w:div w:id="1519544095">
          <w:marLeft w:val="0"/>
          <w:marRight w:val="0"/>
          <w:marTop w:val="0"/>
          <w:marBottom w:val="0"/>
          <w:divBdr>
            <w:top w:val="none" w:sz="0" w:space="0" w:color="auto"/>
            <w:left w:val="none" w:sz="0" w:space="0" w:color="auto"/>
            <w:bottom w:val="none" w:sz="0" w:space="0" w:color="auto"/>
            <w:right w:val="none" w:sz="0" w:space="0" w:color="auto"/>
          </w:divBdr>
          <w:divsChild>
            <w:div w:id="530076670">
              <w:marLeft w:val="0"/>
              <w:marRight w:val="0"/>
              <w:marTop w:val="0"/>
              <w:marBottom w:val="0"/>
              <w:divBdr>
                <w:top w:val="none" w:sz="0" w:space="0" w:color="auto"/>
                <w:left w:val="none" w:sz="0" w:space="0" w:color="auto"/>
                <w:bottom w:val="none" w:sz="0" w:space="0" w:color="auto"/>
                <w:right w:val="none" w:sz="0" w:space="0" w:color="auto"/>
              </w:divBdr>
              <w:divsChild>
                <w:div w:id="1598438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0647058">
      <w:bodyDiv w:val="1"/>
      <w:marLeft w:val="0"/>
      <w:marRight w:val="0"/>
      <w:marTop w:val="0"/>
      <w:marBottom w:val="0"/>
      <w:divBdr>
        <w:top w:val="none" w:sz="0" w:space="0" w:color="auto"/>
        <w:left w:val="none" w:sz="0" w:space="0" w:color="auto"/>
        <w:bottom w:val="none" w:sz="0" w:space="0" w:color="auto"/>
        <w:right w:val="none" w:sz="0" w:space="0" w:color="auto"/>
      </w:divBdr>
      <w:divsChild>
        <w:div w:id="1749576359">
          <w:marLeft w:val="0"/>
          <w:marRight w:val="0"/>
          <w:marTop w:val="0"/>
          <w:marBottom w:val="0"/>
          <w:divBdr>
            <w:top w:val="none" w:sz="0" w:space="0" w:color="auto"/>
            <w:left w:val="none" w:sz="0" w:space="0" w:color="auto"/>
            <w:bottom w:val="none" w:sz="0" w:space="0" w:color="auto"/>
            <w:right w:val="none" w:sz="0" w:space="0" w:color="auto"/>
          </w:divBdr>
          <w:divsChild>
            <w:div w:id="485361393">
              <w:marLeft w:val="0"/>
              <w:marRight w:val="0"/>
              <w:marTop w:val="0"/>
              <w:marBottom w:val="0"/>
              <w:divBdr>
                <w:top w:val="none" w:sz="0" w:space="0" w:color="auto"/>
                <w:left w:val="none" w:sz="0" w:space="0" w:color="auto"/>
                <w:bottom w:val="none" w:sz="0" w:space="0" w:color="auto"/>
                <w:right w:val="none" w:sz="0" w:space="0" w:color="auto"/>
              </w:divBdr>
              <w:divsChild>
                <w:div w:id="1286934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1248425">
      <w:bodyDiv w:val="1"/>
      <w:marLeft w:val="0"/>
      <w:marRight w:val="0"/>
      <w:marTop w:val="0"/>
      <w:marBottom w:val="0"/>
      <w:divBdr>
        <w:top w:val="none" w:sz="0" w:space="0" w:color="auto"/>
        <w:left w:val="none" w:sz="0" w:space="0" w:color="auto"/>
        <w:bottom w:val="none" w:sz="0" w:space="0" w:color="auto"/>
        <w:right w:val="none" w:sz="0" w:space="0" w:color="auto"/>
      </w:divBdr>
    </w:div>
    <w:div w:id="1043479214">
      <w:bodyDiv w:val="1"/>
      <w:marLeft w:val="0"/>
      <w:marRight w:val="0"/>
      <w:marTop w:val="0"/>
      <w:marBottom w:val="0"/>
      <w:divBdr>
        <w:top w:val="none" w:sz="0" w:space="0" w:color="auto"/>
        <w:left w:val="none" w:sz="0" w:space="0" w:color="auto"/>
        <w:bottom w:val="none" w:sz="0" w:space="0" w:color="auto"/>
        <w:right w:val="none" w:sz="0" w:space="0" w:color="auto"/>
      </w:divBdr>
      <w:divsChild>
        <w:div w:id="1392651535">
          <w:marLeft w:val="0"/>
          <w:marRight w:val="0"/>
          <w:marTop w:val="0"/>
          <w:marBottom w:val="0"/>
          <w:divBdr>
            <w:top w:val="none" w:sz="0" w:space="0" w:color="auto"/>
            <w:left w:val="none" w:sz="0" w:space="0" w:color="auto"/>
            <w:bottom w:val="none" w:sz="0" w:space="0" w:color="auto"/>
            <w:right w:val="none" w:sz="0" w:space="0" w:color="auto"/>
          </w:divBdr>
          <w:divsChild>
            <w:div w:id="1385909018">
              <w:marLeft w:val="0"/>
              <w:marRight w:val="0"/>
              <w:marTop w:val="0"/>
              <w:marBottom w:val="0"/>
              <w:divBdr>
                <w:top w:val="none" w:sz="0" w:space="0" w:color="auto"/>
                <w:left w:val="none" w:sz="0" w:space="0" w:color="auto"/>
                <w:bottom w:val="none" w:sz="0" w:space="0" w:color="auto"/>
                <w:right w:val="none" w:sz="0" w:space="0" w:color="auto"/>
              </w:divBdr>
              <w:divsChild>
                <w:div w:id="650257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5563833">
      <w:bodyDiv w:val="1"/>
      <w:marLeft w:val="0"/>
      <w:marRight w:val="0"/>
      <w:marTop w:val="0"/>
      <w:marBottom w:val="0"/>
      <w:divBdr>
        <w:top w:val="none" w:sz="0" w:space="0" w:color="auto"/>
        <w:left w:val="none" w:sz="0" w:space="0" w:color="auto"/>
        <w:bottom w:val="none" w:sz="0" w:space="0" w:color="auto"/>
        <w:right w:val="none" w:sz="0" w:space="0" w:color="auto"/>
      </w:divBdr>
    </w:div>
    <w:div w:id="1045788368">
      <w:bodyDiv w:val="1"/>
      <w:marLeft w:val="0"/>
      <w:marRight w:val="0"/>
      <w:marTop w:val="0"/>
      <w:marBottom w:val="0"/>
      <w:divBdr>
        <w:top w:val="none" w:sz="0" w:space="0" w:color="auto"/>
        <w:left w:val="none" w:sz="0" w:space="0" w:color="auto"/>
        <w:bottom w:val="none" w:sz="0" w:space="0" w:color="auto"/>
        <w:right w:val="none" w:sz="0" w:space="0" w:color="auto"/>
      </w:divBdr>
      <w:divsChild>
        <w:div w:id="2125348129">
          <w:marLeft w:val="0"/>
          <w:marRight w:val="0"/>
          <w:marTop w:val="0"/>
          <w:marBottom w:val="0"/>
          <w:divBdr>
            <w:top w:val="none" w:sz="0" w:space="0" w:color="auto"/>
            <w:left w:val="none" w:sz="0" w:space="0" w:color="auto"/>
            <w:bottom w:val="none" w:sz="0" w:space="0" w:color="auto"/>
            <w:right w:val="none" w:sz="0" w:space="0" w:color="auto"/>
          </w:divBdr>
          <w:divsChild>
            <w:div w:id="170143984">
              <w:marLeft w:val="0"/>
              <w:marRight w:val="0"/>
              <w:marTop w:val="0"/>
              <w:marBottom w:val="0"/>
              <w:divBdr>
                <w:top w:val="none" w:sz="0" w:space="0" w:color="auto"/>
                <w:left w:val="none" w:sz="0" w:space="0" w:color="auto"/>
                <w:bottom w:val="none" w:sz="0" w:space="0" w:color="auto"/>
                <w:right w:val="none" w:sz="0" w:space="0" w:color="auto"/>
              </w:divBdr>
              <w:divsChild>
                <w:div w:id="8215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5272711">
      <w:bodyDiv w:val="1"/>
      <w:marLeft w:val="0"/>
      <w:marRight w:val="0"/>
      <w:marTop w:val="0"/>
      <w:marBottom w:val="0"/>
      <w:divBdr>
        <w:top w:val="none" w:sz="0" w:space="0" w:color="auto"/>
        <w:left w:val="none" w:sz="0" w:space="0" w:color="auto"/>
        <w:bottom w:val="none" w:sz="0" w:space="0" w:color="auto"/>
        <w:right w:val="none" w:sz="0" w:space="0" w:color="auto"/>
      </w:divBdr>
      <w:divsChild>
        <w:div w:id="1153568757">
          <w:marLeft w:val="0"/>
          <w:marRight w:val="0"/>
          <w:marTop w:val="0"/>
          <w:marBottom w:val="0"/>
          <w:divBdr>
            <w:top w:val="none" w:sz="0" w:space="0" w:color="auto"/>
            <w:left w:val="none" w:sz="0" w:space="0" w:color="auto"/>
            <w:bottom w:val="none" w:sz="0" w:space="0" w:color="auto"/>
            <w:right w:val="none" w:sz="0" w:space="0" w:color="auto"/>
          </w:divBdr>
          <w:divsChild>
            <w:div w:id="894851497">
              <w:marLeft w:val="0"/>
              <w:marRight w:val="0"/>
              <w:marTop w:val="0"/>
              <w:marBottom w:val="0"/>
              <w:divBdr>
                <w:top w:val="none" w:sz="0" w:space="0" w:color="auto"/>
                <w:left w:val="none" w:sz="0" w:space="0" w:color="auto"/>
                <w:bottom w:val="none" w:sz="0" w:space="0" w:color="auto"/>
                <w:right w:val="none" w:sz="0" w:space="0" w:color="auto"/>
              </w:divBdr>
              <w:divsChild>
                <w:div w:id="1608463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0518721">
      <w:bodyDiv w:val="1"/>
      <w:marLeft w:val="0"/>
      <w:marRight w:val="0"/>
      <w:marTop w:val="0"/>
      <w:marBottom w:val="0"/>
      <w:divBdr>
        <w:top w:val="none" w:sz="0" w:space="0" w:color="auto"/>
        <w:left w:val="none" w:sz="0" w:space="0" w:color="auto"/>
        <w:bottom w:val="none" w:sz="0" w:space="0" w:color="auto"/>
        <w:right w:val="none" w:sz="0" w:space="0" w:color="auto"/>
      </w:divBdr>
    </w:div>
    <w:div w:id="1063214391">
      <w:bodyDiv w:val="1"/>
      <w:marLeft w:val="0"/>
      <w:marRight w:val="0"/>
      <w:marTop w:val="0"/>
      <w:marBottom w:val="0"/>
      <w:divBdr>
        <w:top w:val="none" w:sz="0" w:space="0" w:color="auto"/>
        <w:left w:val="none" w:sz="0" w:space="0" w:color="auto"/>
        <w:bottom w:val="none" w:sz="0" w:space="0" w:color="auto"/>
        <w:right w:val="none" w:sz="0" w:space="0" w:color="auto"/>
      </w:divBdr>
    </w:div>
    <w:div w:id="1081177414">
      <w:bodyDiv w:val="1"/>
      <w:marLeft w:val="0"/>
      <w:marRight w:val="0"/>
      <w:marTop w:val="0"/>
      <w:marBottom w:val="0"/>
      <w:divBdr>
        <w:top w:val="none" w:sz="0" w:space="0" w:color="auto"/>
        <w:left w:val="none" w:sz="0" w:space="0" w:color="auto"/>
        <w:bottom w:val="none" w:sz="0" w:space="0" w:color="auto"/>
        <w:right w:val="none" w:sz="0" w:space="0" w:color="auto"/>
      </w:divBdr>
    </w:div>
    <w:div w:id="1083642735">
      <w:bodyDiv w:val="1"/>
      <w:marLeft w:val="0"/>
      <w:marRight w:val="0"/>
      <w:marTop w:val="0"/>
      <w:marBottom w:val="0"/>
      <w:divBdr>
        <w:top w:val="none" w:sz="0" w:space="0" w:color="auto"/>
        <w:left w:val="none" w:sz="0" w:space="0" w:color="auto"/>
        <w:bottom w:val="none" w:sz="0" w:space="0" w:color="auto"/>
        <w:right w:val="none" w:sz="0" w:space="0" w:color="auto"/>
      </w:divBdr>
      <w:divsChild>
        <w:div w:id="1768500836">
          <w:marLeft w:val="0"/>
          <w:marRight w:val="0"/>
          <w:marTop w:val="0"/>
          <w:marBottom w:val="0"/>
          <w:divBdr>
            <w:top w:val="none" w:sz="0" w:space="0" w:color="auto"/>
            <w:left w:val="none" w:sz="0" w:space="0" w:color="auto"/>
            <w:bottom w:val="none" w:sz="0" w:space="0" w:color="auto"/>
            <w:right w:val="none" w:sz="0" w:space="0" w:color="auto"/>
          </w:divBdr>
          <w:divsChild>
            <w:div w:id="1921712951">
              <w:marLeft w:val="0"/>
              <w:marRight w:val="0"/>
              <w:marTop w:val="0"/>
              <w:marBottom w:val="0"/>
              <w:divBdr>
                <w:top w:val="none" w:sz="0" w:space="0" w:color="auto"/>
                <w:left w:val="none" w:sz="0" w:space="0" w:color="auto"/>
                <w:bottom w:val="none" w:sz="0" w:space="0" w:color="auto"/>
                <w:right w:val="none" w:sz="0" w:space="0" w:color="auto"/>
              </w:divBdr>
              <w:divsChild>
                <w:div w:id="1128596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4451414">
      <w:bodyDiv w:val="1"/>
      <w:marLeft w:val="0"/>
      <w:marRight w:val="0"/>
      <w:marTop w:val="0"/>
      <w:marBottom w:val="0"/>
      <w:divBdr>
        <w:top w:val="none" w:sz="0" w:space="0" w:color="auto"/>
        <w:left w:val="none" w:sz="0" w:space="0" w:color="auto"/>
        <w:bottom w:val="none" w:sz="0" w:space="0" w:color="auto"/>
        <w:right w:val="none" w:sz="0" w:space="0" w:color="auto"/>
      </w:divBdr>
      <w:divsChild>
        <w:div w:id="433018388">
          <w:marLeft w:val="0"/>
          <w:marRight w:val="0"/>
          <w:marTop w:val="0"/>
          <w:marBottom w:val="0"/>
          <w:divBdr>
            <w:top w:val="none" w:sz="0" w:space="0" w:color="auto"/>
            <w:left w:val="none" w:sz="0" w:space="0" w:color="auto"/>
            <w:bottom w:val="none" w:sz="0" w:space="0" w:color="auto"/>
            <w:right w:val="none" w:sz="0" w:space="0" w:color="auto"/>
          </w:divBdr>
        </w:div>
        <w:div w:id="265768425">
          <w:marLeft w:val="0"/>
          <w:marRight w:val="0"/>
          <w:marTop w:val="0"/>
          <w:marBottom w:val="0"/>
          <w:divBdr>
            <w:top w:val="none" w:sz="0" w:space="0" w:color="auto"/>
            <w:left w:val="none" w:sz="0" w:space="0" w:color="auto"/>
            <w:bottom w:val="none" w:sz="0" w:space="0" w:color="auto"/>
            <w:right w:val="none" w:sz="0" w:space="0" w:color="auto"/>
          </w:divBdr>
        </w:div>
        <w:div w:id="1940134639">
          <w:marLeft w:val="0"/>
          <w:marRight w:val="0"/>
          <w:marTop w:val="0"/>
          <w:marBottom w:val="0"/>
          <w:divBdr>
            <w:top w:val="none" w:sz="0" w:space="0" w:color="auto"/>
            <w:left w:val="none" w:sz="0" w:space="0" w:color="auto"/>
            <w:bottom w:val="none" w:sz="0" w:space="0" w:color="auto"/>
            <w:right w:val="none" w:sz="0" w:space="0" w:color="auto"/>
          </w:divBdr>
        </w:div>
      </w:divsChild>
    </w:div>
    <w:div w:id="1087535053">
      <w:bodyDiv w:val="1"/>
      <w:marLeft w:val="0"/>
      <w:marRight w:val="0"/>
      <w:marTop w:val="0"/>
      <w:marBottom w:val="0"/>
      <w:divBdr>
        <w:top w:val="none" w:sz="0" w:space="0" w:color="auto"/>
        <w:left w:val="none" w:sz="0" w:space="0" w:color="auto"/>
        <w:bottom w:val="none" w:sz="0" w:space="0" w:color="auto"/>
        <w:right w:val="none" w:sz="0" w:space="0" w:color="auto"/>
      </w:divBdr>
      <w:divsChild>
        <w:div w:id="1931889614">
          <w:marLeft w:val="0"/>
          <w:marRight w:val="0"/>
          <w:marTop w:val="0"/>
          <w:marBottom w:val="0"/>
          <w:divBdr>
            <w:top w:val="none" w:sz="0" w:space="0" w:color="auto"/>
            <w:left w:val="none" w:sz="0" w:space="0" w:color="auto"/>
            <w:bottom w:val="none" w:sz="0" w:space="0" w:color="auto"/>
            <w:right w:val="none" w:sz="0" w:space="0" w:color="auto"/>
          </w:divBdr>
          <w:divsChild>
            <w:div w:id="1310208770">
              <w:marLeft w:val="0"/>
              <w:marRight w:val="0"/>
              <w:marTop w:val="0"/>
              <w:marBottom w:val="0"/>
              <w:divBdr>
                <w:top w:val="none" w:sz="0" w:space="0" w:color="auto"/>
                <w:left w:val="none" w:sz="0" w:space="0" w:color="auto"/>
                <w:bottom w:val="none" w:sz="0" w:space="0" w:color="auto"/>
                <w:right w:val="none" w:sz="0" w:space="0" w:color="auto"/>
              </w:divBdr>
              <w:divsChild>
                <w:div w:id="862935081">
                  <w:marLeft w:val="0"/>
                  <w:marRight w:val="0"/>
                  <w:marTop w:val="0"/>
                  <w:marBottom w:val="0"/>
                  <w:divBdr>
                    <w:top w:val="none" w:sz="0" w:space="0" w:color="auto"/>
                    <w:left w:val="none" w:sz="0" w:space="0" w:color="auto"/>
                    <w:bottom w:val="none" w:sz="0" w:space="0" w:color="auto"/>
                    <w:right w:val="none" w:sz="0" w:space="0" w:color="auto"/>
                  </w:divBdr>
                  <w:divsChild>
                    <w:div w:id="1889605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0784050">
      <w:bodyDiv w:val="1"/>
      <w:marLeft w:val="0"/>
      <w:marRight w:val="0"/>
      <w:marTop w:val="0"/>
      <w:marBottom w:val="0"/>
      <w:divBdr>
        <w:top w:val="none" w:sz="0" w:space="0" w:color="auto"/>
        <w:left w:val="none" w:sz="0" w:space="0" w:color="auto"/>
        <w:bottom w:val="none" w:sz="0" w:space="0" w:color="auto"/>
        <w:right w:val="none" w:sz="0" w:space="0" w:color="auto"/>
      </w:divBdr>
    </w:div>
    <w:div w:id="1109937537">
      <w:bodyDiv w:val="1"/>
      <w:marLeft w:val="0"/>
      <w:marRight w:val="0"/>
      <w:marTop w:val="0"/>
      <w:marBottom w:val="0"/>
      <w:divBdr>
        <w:top w:val="none" w:sz="0" w:space="0" w:color="auto"/>
        <w:left w:val="none" w:sz="0" w:space="0" w:color="auto"/>
        <w:bottom w:val="none" w:sz="0" w:space="0" w:color="auto"/>
        <w:right w:val="none" w:sz="0" w:space="0" w:color="auto"/>
      </w:divBdr>
      <w:divsChild>
        <w:div w:id="269820161">
          <w:marLeft w:val="0"/>
          <w:marRight w:val="0"/>
          <w:marTop w:val="0"/>
          <w:marBottom w:val="0"/>
          <w:divBdr>
            <w:top w:val="none" w:sz="0" w:space="0" w:color="auto"/>
            <w:left w:val="none" w:sz="0" w:space="0" w:color="auto"/>
            <w:bottom w:val="none" w:sz="0" w:space="0" w:color="auto"/>
            <w:right w:val="none" w:sz="0" w:space="0" w:color="auto"/>
          </w:divBdr>
          <w:divsChild>
            <w:div w:id="190267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390549">
      <w:bodyDiv w:val="1"/>
      <w:marLeft w:val="0"/>
      <w:marRight w:val="0"/>
      <w:marTop w:val="0"/>
      <w:marBottom w:val="0"/>
      <w:divBdr>
        <w:top w:val="none" w:sz="0" w:space="0" w:color="auto"/>
        <w:left w:val="none" w:sz="0" w:space="0" w:color="auto"/>
        <w:bottom w:val="none" w:sz="0" w:space="0" w:color="auto"/>
        <w:right w:val="none" w:sz="0" w:space="0" w:color="auto"/>
      </w:divBdr>
      <w:divsChild>
        <w:div w:id="1060404341">
          <w:marLeft w:val="0"/>
          <w:marRight w:val="0"/>
          <w:marTop w:val="0"/>
          <w:marBottom w:val="0"/>
          <w:divBdr>
            <w:top w:val="none" w:sz="0" w:space="0" w:color="auto"/>
            <w:left w:val="none" w:sz="0" w:space="0" w:color="auto"/>
            <w:bottom w:val="none" w:sz="0" w:space="0" w:color="auto"/>
            <w:right w:val="none" w:sz="0" w:space="0" w:color="auto"/>
          </w:divBdr>
          <w:divsChild>
            <w:div w:id="104885100">
              <w:marLeft w:val="0"/>
              <w:marRight w:val="0"/>
              <w:marTop w:val="0"/>
              <w:marBottom w:val="0"/>
              <w:divBdr>
                <w:top w:val="none" w:sz="0" w:space="0" w:color="auto"/>
                <w:left w:val="none" w:sz="0" w:space="0" w:color="auto"/>
                <w:bottom w:val="none" w:sz="0" w:space="0" w:color="auto"/>
                <w:right w:val="none" w:sz="0" w:space="0" w:color="auto"/>
              </w:divBdr>
              <w:divsChild>
                <w:div w:id="888300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2867796">
      <w:bodyDiv w:val="1"/>
      <w:marLeft w:val="0"/>
      <w:marRight w:val="0"/>
      <w:marTop w:val="0"/>
      <w:marBottom w:val="0"/>
      <w:divBdr>
        <w:top w:val="none" w:sz="0" w:space="0" w:color="auto"/>
        <w:left w:val="none" w:sz="0" w:space="0" w:color="auto"/>
        <w:bottom w:val="none" w:sz="0" w:space="0" w:color="auto"/>
        <w:right w:val="none" w:sz="0" w:space="0" w:color="auto"/>
      </w:divBdr>
    </w:div>
    <w:div w:id="1122531624">
      <w:bodyDiv w:val="1"/>
      <w:marLeft w:val="0"/>
      <w:marRight w:val="0"/>
      <w:marTop w:val="0"/>
      <w:marBottom w:val="0"/>
      <w:divBdr>
        <w:top w:val="none" w:sz="0" w:space="0" w:color="auto"/>
        <w:left w:val="none" w:sz="0" w:space="0" w:color="auto"/>
        <w:bottom w:val="none" w:sz="0" w:space="0" w:color="auto"/>
        <w:right w:val="none" w:sz="0" w:space="0" w:color="auto"/>
      </w:divBdr>
    </w:div>
    <w:div w:id="1123882576">
      <w:bodyDiv w:val="1"/>
      <w:marLeft w:val="0"/>
      <w:marRight w:val="0"/>
      <w:marTop w:val="0"/>
      <w:marBottom w:val="0"/>
      <w:divBdr>
        <w:top w:val="none" w:sz="0" w:space="0" w:color="auto"/>
        <w:left w:val="none" w:sz="0" w:space="0" w:color="auto"/>
        <w:bottom w:val="none" w:sz="0" w:space="0" w:color="auto"/>
        <w:right w:val="none" w:sz="0" w:space="0" w:color="auto"/>
      </w:divBdr>
      <w:divsChild>
        <w:div w:id="1121991993">
          <w:marLeft w:val="0"/>
          <w:marRight w:val="0"/>
          <w:marTop w:val="0"/>
          <w:marBottom w:val="0"/>
          <w:divBdr>
            <w:top w:val="none" w:sz="0" w:space="0" w:color="auto"/>
            <w:left w:val="none" w:sz="0" w:space="0" w:color="auto"/>
            <w:bottom w:val="none" w:sz="0" w:space="0" w:color="auto"/>
            <w:right w:val="none" w:sz="0" w:space="0" w:color="auto"/>
          </w:divBdr>
          <w:divsChild>
            <w:div w:id="1636837827">
              <w:marLeft w:val="0"/>
              <w:marRight w:val="0"/>
              <w:marTop w:val="0"/>
              <w:marBottom w:val="0"/>
              <w:divBdr>
                <w:top w:val="none" w:sz="0" w:space="0" w:color="auto"/>
                <w:left w:val="none" w:sz="0" w:space="0" w:color="auto"/>
                <w:bottom w:val="none" w:sz="0" w:space="0" w:color="auto"/>
                <w:right w:val="none" w:sz="0" w:space="0" w:color="auto"/>
              </w:divBdr>
              <w:divsChild>
                <w:div w:id="1737506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9010051">
      <w:bodyDiv w:val="1"/>
      <w:marLeft w:val="0"/>
      <w:marRight w:val="0"/>
      <w:marTop w:val="0"/>
      <w:marBottom w:val="0"/>
      <w:divBdr>
        <w:top w:val="none" w:sz="0" w:space="0" w:color="auto"/>
        <w:left w:val="none" w:sz="0" w:space="0" w:color="auto"/>
        <w:bottom w:val="none" w:sz="0" w:space="0" w:color="auto"/>
        <w:right w:val="none" w:sz="0" w:space="0" w:color="auto"/>
      </w:divBdr>
    </w:div>
    <w:div w:id="1136295747">
      <w:bodyDiv w:val="1"/>
      <w:marLeft w:val="0"/>
      <w:marRight w:val="0"/>
      <w:marTop w:val="0"/>
      <w:marBottom w:val="0"/>
      <w:divBdr>
        <w:top w:val="none" w:sz="0" w:space="0" w:color="auto"/>
        <w:left w:val="none" w:sz="0" w:space="0" w:color="auto"/>
        <w:bottom w:val="none" w:sz="0" w:space="0" w:color="auto"/>
        <w:right w:val="none" w:sz="0" w:space="0" w:color="auto"/>
      </w:divBdr>
    </w:div>
    <w:div w:id="1139961141">
      <w:bodyDiv w:val="1"/>
      <w:marLeft w:val="0"/>
      <w:marRight w:val="0"/>
      <w:marTop w:val="0"/>
      <w:marBottom w:val="0"/>
      <w:divBdr>
        <w:top w:val="none" w:sz="0" w:space="0" w:color="auto"/>
        <w:left w:val="none" w:sz="0" w:space="0" w:color="auto"/>
        <w:bottom w:val="none" w:sz="0" w:space="0" w:color="auto"/>
        <w:right w:val="none" w:sz="0" w:space="0" w:color="auto"/>
      </w:divBdr>
      <w:divsChild>
        <w:div w:id="895747774">
          <w:marLeft w:val="0"/>
          <w:marRight w:val="0"/>
          <w:marTop w:val="0"/>
          <w:marBottom w:val="0"/>
          <w:divBdr>
            <w:top w:val="none" w:sz="0" w:space="0" w:color="auto"/>
            <w:left w:val="none" w:sz="0" w:space="0" w:color="auto"/>
            <w:bottom w:val="none" w:sz="0" w:space="0" w:color="auto"/>
            <w:right w:val="none" w:sz="0" w:space="0" w:color="auto"/>
          </w:divBdr>
          <w:divsChild>
            <w:div w:id="1691058163">
              <w:marLeft w:val="0"/>
              <w:marRight w:val="0"/>
              <w:marTop w:val="0"/>
              <w:marBottom w:val="0"/>
              <w:divBdr>
                <w:top w:val="none" w:sz="0" w:space="0" w:color="auto"/>
                <w:left w:val="none" w:sz="0" w:space="0" w:color="auto"/>
                <w:bottom w:val="none" w:sz="0" w:space="0" w:color="auto"/>
                <w:right w:val="none" w:sz="0" w:space="0" w:color="auto"/>
              </w:divBdr>
              <w:divsChild>
                <w:div w:id="1882669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0659586">
      <w:bodyDiv w:val="1"/>
      <w:marLeft w:val="0"/>
      <w:marRight w:val="0"/>
      <w:marTop w:val="0"/>
      <w:marBottom w:val="0"/>
      <w:divBdr>
        <w:top w:val="none" w:sz="0" w:space="0" w:color="auto"/>
        <w:left w:val="none" w:sz="0" w:space="0" w:color="auto"/>
        <w:bottom w:val="none" w:sz="0" w:space="0" w:color="auto"/>
        <w:right w:val="none" w:sz="0" w:space="0" w:color="auto"/>
      </w:divBdr>
      <w:divsChild>
        <w:div w:id="683630640">
          <w:marLeft w:val="0"/>
          <w:marRight w:val="0"/>
          <w:marTop w:val="0"/>
          <w:marBottom w:val="0"/>
          <w:divBdr>
            <w:top w:val="none" w:sz="0" w:space="0" w:color="auto"/>
            <w:left w:val="none" w:sz="0" w:space="0" w:color="auto"/>
            <w:bottom w:val="none" w:sz="0" w:space="0" w:color="auto"/>
            <w:right w:val="none" w:sz="0" w:space="0" w:color="auto"/>
          </w:divBdr>
          <w:divsChild>
            <w:div w:id="38943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383463">
      <w:bodyDiv w:val="1"/>
      <w:marLeft w:val="0"/>
      <w:marRight w:val="0"/>
      <w:marTop w:val="0"/>
      <w:marBottom w:val="0"/>
      <w:divBdr>
        <w:top w:val="none" w:sz="0" w:space="0" w:color="auto"/>
        <w:left w:val="none" w:sz="0" w:space="0" w:color="auto"/>
        <w:bottom w:val="none" w:sz="0" w:space="0" w:color="auto"/>
        <w:right w:val="none" w:sz="0" w:space="0" w:color="auto"/>
      </w:divBdr>
    </w:div>
    <w:div w:id="1148325774">
      <w:bodyDiv w:val="1"/>
      <w:marLeft w:val="0"/>
      <w:marRight w:val="0"/>
      <w:marTop w:val="0"/>
      <w:marBottom w:val="0"/>
      <w:divBdr>
        <w:top w:val="none" w:sz="0" w:space="0" w:color="auto"/>
        <w:left w:val="none" w:sz="0" w:space="0" w:color="auto"/>
        <w:bottom w:val="none" w:sz="0" w:space="0" w:color="auto"/>
        <w:right w:val="none" w:sz="0" w:space="0" w:color="auto"/>
      </w:divBdr>
      <w:divsChild>
        <w:div w:id="603348373">
          <w:marLeft w:val="0"/>
          <w:marRight w:val="0"/>
          <w:marTop w:val="0"/>
          <w:marBottom w:val="0"/>
          <w:divBdr>
            <w:top w:val="none" w:sz="0" w:space="0" w:color="auto"/>
            <w:left w:val="none" w:sz="0" w:space="0" w:color="auto"/>
            <w:bottom w:val="none" w:sz="0" w:space="0" w:color="auto"/>
            <w:right w:val="none" w:sz="0" w:space="0" w:color="auto"/>
          </w:divBdr>
          <w:divsChild>
            <w:div w:id="932665398">
              <w:marLeft w:val="0"/>
              <w:marRight w:val="0"/>
              <w:marTop w:val="0"/>
              <w:marBottom w:val="0"/>
              <w:divBdr>
                <w:top w:val="none" w:sz="0" w:space="0" w:color="auto"/>
                <w:left w:val="none" w:sz="0" w:space="0" w:color="auto"/>
                <w:bottom w:val="none" w:sz="0" w:space="0" w:color="auto"/>
                <w:right w:val="none" w:sz="0" w:space="0" w:color="auto"/>
              </w:divBdr>
              <w:divsChild>
                <w:div w:id="879585465">
                  <w:marLeft w:val="0"/>
                  <w:marRight w:val="0"/>
                  <w:marTop w:val="0"/>
                  <w:marBottom w:val="0"/>
                  <w:divBdr>
                    <w:top w:val="none" w:sz="0" w:space="0" w:color="auto"/>
                    <w:left w:val="none" w:sz="0" w:space="0" w:color="auto"/>
                    <w:bottom w:val="none" w:sz="0" w:space="0" w:color="auto"/>
                    <w:right w:val="none" w:sz="0" w:space="0" w:color="auto"/>
                  </w:divBdr>
                  <w:divsChild>
                    <w:div w:id="1720936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9901643">
      <w:bodyDiv w:val="1"/>
      <w:marLeft w:val="0"/>
      <w:marRight w:val="0"/>
      <w:marTop w:val="0"/>
      <w:marBottom w:val="0"/>
      <w:divBdr>
        <w:top w:val="none" w:sz="0" w:space="0" w:color="auto"/>
        <w:left w:val="none" w:sz="0" w:space="0" w:color="auto"/>
        <w:bottom w:val="none" w:sz="0" w:space="0" w:color="auto"/>
        <w:right w:val="none" w:sz="0" w:space="0" w:color="auto"/>
      </w:divBdr>
    </w:div>
    <w:div w:id="1153374177">
      <w:bodyDiv w:val="1"/>
      <w:marLeft w:val="0"/>
      <w:marRight w:val="0"/>
      <w:marTop w:val="0"/>
      <w:marBottom w:val="0"/>
      <w:divBdr>
        <w:top w:val="none" w:sz="0" w:space="0" w:color="auto"/>
        <w:left w:val="none" w:sz="0" w:space="0" w:color="auto"/>
        <w:bottom w:val="none" w:sz="0" w:space="0" w:color="auto"/>
        <w:right w:val="none" w:sz="0" w:space="0" w:color="auto"/>
      </w:divBdr>
    </w:div>
    <w:div w:id="1157720197">
      <w:bodyDiv w:val="1"/>
      <w:marLeft w:val="0"/>
      <w:marRight w:val="0"/>
      <w:marTop w:val="0"/>
      <w:marBottom w:val="0"/>
      <w:divBdr>
        <w:top w:val="none" w:sz="0" w:space="0" w:color="auto"/>
        <w:left w:val="none" w:sz="0" w:space="0" w:color="auto"/>
        <w:bottom w:val="none" w:sz="0" w:space="0" w:color="auto"/>
        <w:right w:val="none" w:sz="0" w:space="0" w:color="auto"/>
      </w:divBdr>
    </w:div>
    <w:div w:id="1166825479">
      <w:bodyDiv w:val="1"/>
      <w:marLeft w:val="0"/>
      <w:marRight w:val="0"/>
      <w:marTop w:val="0"/>
      <w:marBottom w:val="0"/>
      <w:divBdr>
        <w:top w:val="none" w:sz="0" w:space="0" w:color="auto"/>
        <w:left w:val="none" w:sz="0" w:space="0" w:color="auto"/>
        <w:bottom w:val="none" w:sz="0" w:space="0" w:color="auto"/>
        <w:right w:val="none" w:sz="0" w:space="0" w:color="auto"/>
      </w:divBdr>
    </w:div>
    <w:div w:id="1176726616">
      <w:bodyDiv w:val="1"/>
      <w:marLeft w:val="0"/>
      <w:marRight w:val="0"/>
      <w:marTop w:val="0"/>
      <w:marBottom w:val="0"/>
      <w:divBdr>
        <w:top w:val="none" w:sz="0" w:space="0" w:color="auto"/>
        <w:left w:val="none" w:sz="0" w:space="0" w:color="auto"/>
        <w:bottom w:val="none" w:sz="0" w:space="0" w:color="auto"/>
        <w:right w:val="none" w:sz="0" w:space="0" w:color="auto"/>
      </w:divBdr>
      <w:divsChild>
        <w:div w:id="675116676">
          <w:marLeft w:val="0"/>
          <w:marRight w:val="0"/>
          <w:marTop w:val="0"/>
          <w:marBottom w:val="0"/>
          <w:divBdr>
            <w:top w:val="none" w:sz="0" w:space="0" w:color="auto"/>
            <w:left w:val="none" w:sz="0" w:space="0" w:color="auto"/>
            <w:bottom w:val="none" w:sz="0" w:space="0" w:color="auto"/>
            <w:right w:val="none" w:sz="0" w:space="0" w:color="auto"/>
          </w:divBdr>
          <w:divsChild>
            <w:div w:id="1900938812">
              <w:marLeft w:val="0"/>
              <w:marRight w:val="0"/>
              <w:marTop w:val="0"/>
              <w:marBottom w:val="0"/>
              <w:divBdr>
                <w:top w:val="none" w:sz="0" w:space="0" w:color="auto"/>
                <w:left w:val="none" w:sz="0" w:space="0" w:color="auto"/>
                <w:bottom w:val="none" w:sz="0" w:space="0" w:color="auto"/>
                <w:right w:val="none" w:sz="0" w:space="0" w:color="auto"/>
              </w:divBdr>
              <w:divsChild>
                <w:div w:id="1429695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0466216">
      <w:bodyDiv w:val="1"/>
      <w:marLeft w:val="0"/>
      <w:marRight w:val="0"/>
      <w:marTop w:val="0"/>
      <w:marBottom w:val="0"/>
      <w:divBdr>
        <w:top w:val="none" w:sz="0" w:space="0" w:color="auto"/>
        <w:left w:val="none" w:sz="0" w:space="0" w:color="auto"/>
        <w:bottom w:val="none" w:sz="0" w:space="0" w:color="auto"/>
        <w:right w:val="none" w:sz="0" w:space="0" w:color="auto"/>
      </w:divBdr>
    </w:div>
    <w:div w:id="1183515391">
      <w:bodyDiv w:val="1"/>
      <w:marLeft w:val="0"/>
      <w:marRight w:val="0"/>
      <w:marTop w:val="0"/>
      <w:marBottom w:val="0"/>
      <w:divBdr>
        <w:top w:val="none" w:sz="0" w:space="0" w:color="auto"/>
        <w:left w:val="none" w:sz="0" w:space="0" w:color="auto"/>
        <w:bottom w:val="none" w:sz="0" w:space="0" w:color="auto"/>
        <w:right w:val="none" w:sz="0" w:space="0" w:color="auto"/>
      </w:divBdr>
      <w:divsChild>
        <w:div w:id="242765368">
          <w:marLeft w:val="0"/>
          <w:marRight w:val="0"/>
          <w:marTop w:val="0"/>
          <w:marBottom w:val="0"/>
          <w:divBdr>
            <w:top w:val="none" w:sz="0" w:space="0" w:color="auto"/>
            <w:left w:val="none" w:sz="0" w:space="0" w:color="auto"/>
            <w:bottom w:val="none" w:sz="0" w:space="0" w:color="auto"/>
            <w:right w:val="none" w:sz="0" w:space="0" w:color="auto"/>
          </w:divBdr>
          <w:divsChild>
            <w:div w:id="1387681535">
              <w:marLeft w:val="0"/>
              <w:marRight w:val="0"/>
              <w:marTop w:val="0"/>
              <w:marBottom w:val="0"/>
              <w:divBdr>
                <w:top w:val="none" w:sz="0" w:space="0" w:color="auto"/>
                <w:left w:val="none" w:sz="0" w:space="0" w:color="auto"/>
                <w:bottom w:val="none" w:sz="0" w:space="0" w:color="auto"/>
                <w:right w:val="none" w:sz="0" w:space="0" w:color="auto"/>
              </w:divBdr>
              <w:divsChild>
                <w:div w:id="2087915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6407557">
      <w:bodyDiv w:val="1"/>
      <w:marLeft w:val="0"/>
      <w:marRight w:val="0"/>
      <w:marTop w:val="0"/>
      <w:marBottom w:val="0"/>
      <w:divBdr>
        <w:top w:val="none" w:sz="0" w:space="0" w:color="auto"/>
        <w:left w:val="none" w:sz="0" w:space="0" w:color="auto"/>
        <w:bottom w:val="none" w:sz="0" w:space="0" w:color="auto"/>
        <w:right w:val="none" w:sz="0" w:space="0" w:color="auto"/>
      </w:divBdr>
    </w:div>
    <w:div w:id="1188566124">
      <w:bodyDiv w:val="1"/>
      <w:marLeft w:val="0"/>
      <w:marRight w:val="0"/>
      <w:marTop w:val="0"/>
      <w:marBottom w:val="0"/>
      <w:divBdr>
        <w:top w:val="none" w:sz="0" w:space="0" w:color="auto"/>
        <w:left w:val="none" w:sz="0" w:space="0" w:color="auto"/>
        <w:bottom w:val="none" w:sz="0" w:space="0" w:color="auto"/>
        <w:right w:val="none" w:sz="0" w:space="0" w:color="auto"/>
      </w:divBdr>
    </w:div>
    <w:div w:id="1194727879">
      <w:bodyDiv w:val="1"/>
      <w:marLeft w:val="0"/>
      <w:marRight w:val="0"/>
      <w:marTop w:val="0"/>
      <w:marBottom w:val="0"/>
      <w:divBdr>
        <w:top w:val="none" w:sz="0" w:space="0" w:color="auto"/>
        <w:left w:val="none" w:sz="0" w:space="0" w:color="auto"/>
        <w:bottom w:val="none" w:sz="0" w:space="0" w:color="auto"/>
        <w:right w:val="none" w:sz="0" w:space="0" w:color="auto"/>
      </w:divBdr>
    </w:div>
    <w:div w:id="1199781730">
      <w:bodyDiv w:val="1"/>
      <w:marLeft w:val="0"/>
      <w:marRight w:val="0"/>
      <w:marTop w:val="0"/>
      <w:marBottom w:val="0"/>
      <w:divBdr>
        <w:top w:val="none" w:sz="0" w:space="0" w:color="auto"/>
        <w:left w:val="none" w:sz="0" w:space="0" w:color="auto"/>
        <w:bottom w:val="none" w:sz="0" w:space="0" w:color="auto"/>
        <w:right w:val="none" w:sz="0" w:space="0" w:color="auto"/>
      </w:divBdr>
    </w:div>
    <w:div w:id="1206406886">
      <w:bodyDiv w:val="1"/>
      <w:marLeft w:val="0"/>
      <w:marRight w:val="0"/>
      <w:marTop w:val="0"/>
      <w:marBottom w:val="0"/>
      <w:divBdr>
        <w:top w:val="none" w:sz="0" w:space="0" w:color="auto"/>
        <w:left w:val="none" w:sz="0" w:space="0" w:color="auto"/>
        <w:bottom w:val="none" w:sz="0" w:space="0" w:color="auto"/>
        <w:right w:val="none" w:sz="0" w:space="0" w:color="auto"/>
      </w:divBdr>
    </w:div>
    <w:div w:id="1208909243">
      <w:bodyDiv w:val="1"/>
      <w:marLeft w:val="0"/>
      <w:marRight w:val="0"/>
      <w:marTop w:val="0"/>
      <w:marBottom w:val="0"/>
      <w:divBdr>
        <w:top w:val="none" w:sz="0" w:space="0" w:color="auto"/>
        <w:left w:val="none" w:sz="0" w:space="0" w:color="auto"/>
        <w:bottom w:val="none" w:sz="0" w:space="0" w:color="auto"/>
        <w:right w:val="none" w:sz="0" w:space="0" w:color="auto"/>
      </w:divBdr>
      <w:divsChild>
        <w:div w:id="1569456340">
          <w:marLeft w:val="0"/>
          <w:marRight w:val="0"/>
          <w:marTop w:val="0"/>
          <w:marBottom w:val="0"/>
          <w:divBdr>
            <w:top w:val="none" w:sz="0" w:space="0" w:color="auto"/>
            <w:left w:val="none" w:sz="0" w:space="0" w:color="auto"/>
            <w:bottom w:val="none" w:sz="0" w:space="0" w:color="auto"/>
            <w:right w:val="none" w:sz="0" w:space="0" w:color="auto"/>
          </w:divBdr>
          <w:divsChild>
            <w:div w:id="2108651868">
              <w:marLeft w:val="0"/>
              <w:marRight w:val="0"/>
              <w:marTop w:val="0"/>
              <w:marBottom w:val="0"/>
              <w:divBdr>
                <w:top w:val="none" w:sz="0" w:space="0" w:color="auto"/>
                <w:left w:val="none" w:sz="0" w:space="0" w:color="auto"/>
                <w:bottom w:val="none" w:sz="0" w:space="0" w:color="auto"/>
                <w:right w:val="none" w:sz="0" w:space="0" w:color="auto"/>
              </w:divBdr>
              <w:divsChild>
                <w:div w:id="967468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0462294">
      <w:bodyDiv w:val="1"/>
      <w:marLeft w:val="0"/>
      <w:marRight w:val="0"/>
      <w:marTop w:val="0"/>
      <w:marBottom w:val="0"/>
      <w:divBdr>
        <w:top w:val="none" w:sz="0" w:space="0" w:color="auto"/>
        <w:left w:val="none" w:sz="0" w:space="0" w:color="auto"/>
        <w:bottom w:val="none" w:sz="0" w:space="0" w:color="auto"/>
        <w:right w:val="none" w:sz="0" w:space="0" w:color="auto"/>
      </w:divBdr>
      <w:divsChild>
        <w:div w:id="640959698">
          <w:marLeft w:val="0"/>
          <w:marRight w:val="0"/>
          <w:marTop w:val="0"/>
          <w:marBottom w:val="0"/>
          <w:divBdr>
            <w:top w:val="none" w:sz="0" w:space="0" w:color="auto"/>
            <w:left w:val="none" w:sz="0" w:space="0" w:color="auto"/>
            <w:bottom w:val="none" w:sz="0" w:space="0" w:color="auto"/>
            <w:right w:val="none" w:sz="0" w:space="0" w:color="auto"/>
          </w:divBdr>
          <w:divsChild>
            <w:div w:id="688414637">
              <w:marLeft w:val="0"/>
              <w:marRight w:val="0"/>
              <w:marTop w:val="0"/>
              <w:marBottom w:val="0"/>
              <w:divBdr>
                <w:top w:val="none" w:sz="0" w:space="0" w:color="auto"/>
                <w:left w:val="none" w:sz="0" w:space="0" w:color="auto"/>
                <w:bottom w:val="none" w:sz="0" w:space="0" w:color="auto"/>
                <w:right w:val="none" w:sz="0" w:space="0" w:color="auto"/>
              </w:divBdr>
              <w:divsChild>
                <w:div w:id="699546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5896875">
      <w:bodyDiv w:val="1"/>
      <w:marLeft w:val="0"/>
      <w:marRight w:val="0"/>
      <w:marTop w:val="0"/>
      <w:marBottom w:val="0"/>
      <w:divBdr>
        <w:top w:val="none" w:sz="0" w:space="0" w:color="auto"/>
        <w:left w:val="none" w:sz="0" w:space="0" w:color="auto"/>
        <w:bottom w:val="none" w:sz="0" w:space="0" w:color="auto"/>
        <w:right w:val="none" w:sz="0" w:space="0" w:color="auto"/>
      </w:divBdr>
    </w:div>
    <w:div w:id="1216238197">
      <w:bodyDiv w:val="1"/>
      <w:marLeft w:val="0"/>
      <w:marRight w:val="0"/>
      <w:marTop w:val="0"/>
      <w:marBottom w:val="0"/>
      <w:divBdr>
        <w:top w:val="none" w:sz="0" w:space="0" w:color="auto"/>
        <w:left w:val="none" w:sz="0" w:space="0" w:color="auto"/>
        <w:bottom w:val="none" w:sz="0" w:space="0" w:color="auto"/>
        <w:right w:val="none" w:sz="0" w:space="0" w:color="auto"/>
      </w:divBdr>
      <w:divsChild>
        <w:div w:id="518276643">
          <w:marLeft w:val="0"/>
          <w:marRight w:val="0"/>
          <w:marTop w:val="0"/>
          <w:marBottom w:val="0"/>
          <w:divBdr>
            <w:top w:val="none" w:sz="0" w:space="0" w:color="auto"/>
            <w:left w:val="none" w:sz="0" w:space="0" w:color="auto"/>
            <w:bottom w:val="none" w:sz="0" w:space="0" w:color="auto"/>
            <w:right w:val="none" w:sz="0" w:space="0" w:color="auto"/>
          </w:divBdr>
          <w:divsChild>
            <w:div w:id="1305624044">
              <w:marLeft w:val="0"/>
              <w:marRight w:val="0"/>
              <w:marTop w:val="0"/>
              <w:marBottom w:val="0"/>
              <w:divBdr>
                <w:top w:val="none" w:sz="0" w:space="0" w:color="auto"/>
                <w:left w:val="none" w:sz="0" w:space="0" w:color="auto"/>
                <w:bottom w:val="none" w:sz="0" w:space="0" w:color="auto"/>
                <w:right w:val="none" w:sz="0" w:space="0" w:color="auto"/>
              </w:divBdr>
              <w:divsChild>
                <w:div w:id="1777678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6062715">
      <w:bodyDiv w:val="1"/>
      <w:marLeft w:val="0"/>
      <w:marRight w:val="0"/>
      <w:marTop w:val="0"/>
      <w:marBottom w:val="0"/>
      <w:divBdr>
        <w:top w:val="none" w:sz="0" w:space="0" w:color="auto"/>
        <w:left w:val="none" w:sz="0" w:space="0" w:color="auto"/>
        <w:bottom w:val="none" w:sz="0" w:space="0" w:color="auto"/>
        <w:right w:val="none" w:sz="0" w:space="0" w:color="auto"/>
      </w:divBdr>
    </w:div>
    <w:div w:id="1226532077">
      <w:bodyDiv w:val="1"/>
      <w:marLeft w:val="0"/>
      <w:marRight w:val="0"/>
      <w:marTop w:val="0"/>
      <w:marBottom w:val="0"/>
      <w:divBdr>
        <w:top w:val="none" w:sz="0" w:space="0" w:color="auto"/>
        <w:left w:val="none" w:sz="0" w:space="0" w:color="auto"/>
        <w:bottom w:val="none" w:sz="0" w:space="0" w:color="auto"/>
        <w:right w:val="none" w:sz="0" w:space="0" w:color="auto"/>
      </w:divBdr>
    </w:div>
    <w:div w:id="1229339383">
      <w:bodyDiv w:val="1"/>
      <w:marLeft w:val="0"/>
      <w:marRight w:val="0"/>
      <w:marTop w:val="0"/>
      <w:marBottom w:val="0"/>
      <w:divBdr>
        <w:top w:val="none" w:sz="0" w:space="0" w:color="auto"/>
        <w:left w:val="none" w:sz="0" w:space="0" w:color="auto"/>
        <w:bottom w:val="none" w:sz="0" w:space="0" w:color="auto"/>
        <w:right w:val="none" w:sz="0" w:space="0" w:color="auto"/>
      </w:divBdr>
    </w:div>
    <w:div w:id="1231845661">
      <w:bodyDiv w:val="1"/>
      <w:marLeft w:val="0"/>
      <w:marRight w:val="0"/>
      <w:marTop w:val="0"/>
      <w:marBottom w:val="0"/>
      <w:divBdr>
        <w:top w:val="none" w:sz="0" w:space="0" w:color="auto"/>
        <w:left w:val="none" w:sz="0" w:space="0" w:color="auto"/>
        <w:bottom w:val="none" w:sz="0" w:space="0" w:color="auto"/>
        <w:right w:val="none" w:sz="0" w:space="0" w:color="auto"/>
      </w:divBdr>
      <w:divsChild>
        <w:div w:id="1893223835">
          <w:marLeft w:val="0"/>
          <w:marRight w:val="0"/>
          <w:marTop w:val="0"/>
          <w:marBottom w:val="0"/>
          <w:divBdr>
            <w:top w:val="none" w:sz="0" w:space="0" w:color="auto"/>
            <w:left w:val="none" w:sz="0" w:space="0" w:color="auto"/>
            <w:bottom w:val="none" w:sz="0" w:space="0" w:color="auto"/>
            <w:right w:val="none" w:sz="0" w:space="0" w:color="auto"/>
          </w:divBdr>
          <w:divsChild>
            <w:div w:id="199128095">
              <w:marLeft w:val="0"/>
              <w:marRight w:val="0"/>
              <w:marTop w:val="0"/>
              <w:marBottom w:val="0"/>
              <w:divBdr>
                <w:top w:val="none" w:sz="0" w:space="0" w:color="auto"/>
                <w:left w:val="none" w:sz="0" w:space="0" w:color="auto"/>
                <w:bottom w:val="none" w:sz="0" w:space="0" w:color="auto"/>
                <w:right w:val="none" w:sz="0" w:space="0" w:color="auto"/>
              </w:divBdr>
              <w:divsChild>
                <w:div w:id="177932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5160857">
      <w:bodyDiv w:val="1"/>
      <w:marLeft w:val="0"/>
      <w:marRight w:val="0"/>
      <w:marTop w:val="0"/>
      <w:marBottom w:val="0"/>
      <w:divBdr>
        <w:top w:val="none" w:sz="0" w:space="0" w:color="auto"/>
        <w:left w:val="none" w:sz="0" w:space="0" w:color="auto"/>
        <w:bottom w:val="none" w:sz="0" w:space="0" w:color="auto"/>
        <w:right w:val="none" w:sz="0" w:space="0" w:color="auto"/>
      </w:divBdr>
    </w:div>
    <w:div w:id="1244224207">
      <w:bodyDiv w:val="1"/>
      <w:marLeft w:val="0"/>
      <w:marRight w:val="0"/>
      <w:marTop w:val="0"/>
      <w:marBottom w:val="0"/>
      <w:divBdr>
        <w:top w:val="none" w:sz="0" w:space="0" w:color="auto"/>
        <w:left w:val="none" w:sz="0" w:space="0" w:color="auto"/>
        <w:bottom w:val="none" w:sz="0" w:space="0" w:color="auto"/>
        <w:right w:val="none" w:sz="0" w:space="0" w:color="auto"/>
      </w:divBdr>
    </w:div>
    <w:div w:id="1247033536">
      <w:bodyDiv w:val="1"/>
      <w:marLeft w:val="0"/>
      <w:marRight w:val="0"/>
      <w:marTop w:val="0"/>
      <w:marBottom w:val="0"/>
      <w:divBdr>
        <w:top w:val="none" w:sz="0" w:space="0" w:color="auto"/>
        <w:left w:val="none" w:sz="0" w:space="0" w:color="auto"/>
        <w:bottom w:val="none" w:sz="0" w:space="0" w:color="auto"/>
        <w:right w:val="none" w:sz="0" w:space="0" w:color="auto"/>
      </w:divBdr>
      <w:divsChild>
        <w:div w:id="1333145585">
          <w:marLeft w:val="0"/>
          <w:marRight w:val="0"/>
          <w:marTop w:val="0"/>
          <w:marBottom w:val="0"/>
          <w:divBdr>
            <w:top w:val="none" w:sz="0" w:space="0" w:color="auto"/>
            <w:left w:val="none" w:sz="0" w:space="0" w:color="auto"/>
            <w:bottom w:val="none" w:sz="0" w:space="0" w:color="auto"/>
            <w:right w:val="none" w:sz="0" w:space="0" w:color="auto"/>
          </w:divBdr>
          <w:divsChild>
            <w:div w:id="1143889105">
              <w:marLeft w:val="0"/>
              <w:marRight w:val="0"/>
              <w:marTop w:val="0"/>
              <w:marBottom w:val="0"/>
              <w:divBdr>
                <w:top w:val="none" w:sz="0" w:space="0" w:color="auto"/>
                <w:left w:val="none" w:sz="0" w:space="0" w:color="auto"/>
                <w:bottom w:val="none" w:sz="0" w:space="0" w:color="auto"/>
                <w:right w:val="none" w:sz="0" w:space="0" w:color="auto"/>
              </w:divBdr>
              <w:divsChild>
                <w:div w:id="618684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4515200">
      <w:bodyDiv w:val="1"/>
      <w:marLeft w:val="0"/>
      <w:marRight w:val="0"/>
      <w:marTop w:val="0"/>
      <w:marBottom w:val="0"/>
      <w:divBdr>
        <w:top w:val="none" w:sz="0" w:space="0" w:color="auto"/>
        <w:left w:val="none" w:sz="0" w:space="0" w:color="auto"/>
        <w:bottom w:val="none" w:sz="0" w:space="0" w:color="auto"/>
        <w:right w:val="none" w:sz="0" w:space="0" w:color="auto"/>
      </w:divBdr>
    </w:div>
    <w:div w:id="1261793716">
      <w:bodyDiv w:val="1"/>
      <w:marLeft w:val="0"/>
      <w:marRight w:val="0"/>
      <w:marTop w:val="0"/>
      <w:marBottom w:val="0"/>
      <w:divBdr>
        <w:top w:val="none" w:sz="0" w:space="0" w:color="auto"/>
        <w:left w:val="none" w:sz="0" w:space="0" w:color="auto"/>
        <w:bottom w:val="none" w:sz="0" w:space="0" w:color="auto"/>
        <w:right w:val="none" w:sz="0" w:space="0" w:color="auto"/>
      </w:divBdr>
    </w:div>
    <w:div w:id="1263488525">
      <w:bodyDiv w:val="1"/>
      <w:marLeft w:val="0"/>
      <w:marRight w:val="0"/>
      <w:marTop w:val="0"/>
      <w:marBottom w:val="0"/>
      <w:divBdr>
        <w:top w:val="none" w:sz="0" w:space="0" w:color="auto"/>
        <w:left w:val="none" w:sz="0" w:space="0" w:color="auto"/>
        <w:bottom w:val="none" w:sz="0" w:space="0" w:color="auto"/>
        <w:right w:val="none" w:sz="0" w:space="0" w:color="auto"/>
      </w:divBdr>
    </w:div>
    <w:div w:id="1266576078">
      <w:bodyDiv w:val="1"/>
      <w:marLeft w:val="0"/>
      <w:marRight w:val="0"/>
      <w:marTop w:val="0"/>
      <w:marBottom w:val="0"/>
      <w:divBdr>
        <w:top w:val="none" w:sz="0" w:space="0" w:color="auto"/>
        <w:left w:val="none" w:sz="0" w:space="0" w:color="auto"/>
        <w:bottom w:val="none" w:sz="0" w:space="0" w:color="auto"/>
        <w:right w:val="none" w:sz="0" w:space="0" w:color="auto"/>
      </w:divBdr>
      <w:divsChild>
        <w:div w:id="1110321801">
          <w:marLeft w:val="0"/>
          <w:marRight w:val="0"/>
          <w:marTop w:val="0"/>
          <w:marBottom w:val="0"/>
          <w:divBdr>
            <w:top w:val="none" w:sz="0" w:space="0" w:color="auto"/>
            <w:left w:val="none" w:sz="0" w:space="0" w:color="auto"/>
            <w:bottom w:val="none" w:sz="0" w:space="0" w:color="auto"/>
            <w:right w:val="none" w:sz="0" w:space="0" w:color="auto"/>
          </w:divBdr>
          <w:divsChild>
            <w:div w:id="1291782053">
              <w:marLeft w:val="0"/>
              <w:marRight w:val="0"/>
              <w:marTop w:val="0"/>
              <w:marBottom w:val="0"/>
              <w:divBdr>
                <w:top w:val="none" w:sz="0" w:space="0" w:color="auto"/>
                <w:left w:val="none" w:sz="0" w:space="0" w:color="auto"/>
                <w:bottom w:val="none" w:sz="0" w:space="0" w:color="auto"/>
                <w:right w:val="none" w:sz="0" w:space="0" w:color="auto"/>
              </w:divBdr>
              <w:divsChild>
                <w:div w:id="700907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7345209">
      <w:bodyDiv w:val="1"/>
      <w:marLeft w:val="0"/>
      <w:marRight w:val="0"/>
      <w:marTop w:val="0"/>
      <w:marBottom w:val="0"/>
      <w:divBdr>
        <w:top w:val="none" w:sz="0" w:space="0" w:color="auto"/>
        <w:left w:val="none" w:sz="0" w:space="0" w:color="auto"/>
        <w:bottom w:val="none" w:sz="0" w:space="0" w:color="auto"/>
        <w:right w:val="none" w:sz="0" w:space="0" w:color="auto"/>
      </w:divBdr>
      <w:divsChild>
        <w:div w:id="131410982">
          <w:marLeft w:val="0"/>
          <w:marRight w:val="0"/>
          <w:marTop w:val="0"/>
          <w:marBottom w:val="0"/>
          <w:divBdr>
            <w:top w:val="none" w:sz="0" w:space="0" w:color="auto"/>
            <w:left w:val="none" w:sz="0" w:space="0" w:color="auto"/>
            <w:bottom w:val="none" w:sz="0" w:space="0" w:color="auto"/>
            <w:right w:val="none" w:sz="0" w:space="0" w:color="auto"/>
          </w:divBdr>
          <w:divsChild>
            <w:div w:id="1953630122">
              <w:marLeft w:val="0"/>
              <w:marRight w:val="0"/>
              <w:marTop w:val="0"/>
              <w:marBottom w:val="0"/>
              <w:divBdr>
                <w:top w:val="none" w:sz="0" w:space="0" w:color="auto"/>
                <w:left w:val="none" w:sz="0" w:space="0" w:color="auto"/>
                <w:bottom w:val="none" w:sz="0" w:space="0" w:color="auto"/>
                <w:right w:val="none" w:sz="0" w:space="0" w:color="auto"/>
              </w:divBdr>
              <w:divsChild>
                <w:div w:id="38822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2323070">
      <w:bodyDiv w:val="1"/>
      <w:marLeft w:val="0"/>
      <w:marRight w:val="0"/>
      <w:marTop w:val="0"/>
      <w:marBottom w:val="0"/>
      <w:divBdr>
        <w:top w:val="none" w:sz="0" w:space="0" w:color="auto"/>
        <w:left w:val="none" w:sz="0" w:space="0" w:color="auto"/>
        <w:bottom w:val="none" w:sz="0" w:space="0" w:color="auto"/>
        <w:right w:val="none" w:sz="0" w:space="0" w:color="auto"/>
      </w:divBdr>
      <w:divsChild>
        <w:div w:id="657342153">
          <w:marLeft w:val="0"/>
          <w:marRight w:val="0"/>
          <w:marTop w:val="0"/>
          <w:marBottom w:val="0"/>
          <w:divBdr>
            <w:top w:val="none" w:sz="0" w:space="0" w:color="auto"/>
            <w:left w:val="none" w:sz="0" w:space="0" w:color="auto"/>
            <w:bottom w:val="none" w:sz="0" w:space="0" w:color="auto"/>
            <w:right w:val="none" w:sz="0" w:space="0" w:color="auto"/>
          </w:divBdr>
          <w:divsChild>
            <w:div w:id="208734456">
              <w:marLeft w:val="0"/>
              <w:marRight w:val="0"/>
              <w:marTop w:val="0"/>
              <w:marBottom w:val="0"/>
              <w:divBdr>
                <w:top w:val="none" w:sz="0" w:space="0" w:color="auto"/>
                <w:left w:val="none" w:sz="0" w:space="0" w:color="auto"/>
                <w:bottom w:val="none" w:sz="0" w:space="0" w:color="auto"/>
                <w:right w:val="none" w:sz="0" w:space="0" w:color="auto"/>
              </w:divBdr>
              <w:divsChild>
                <w:div w:id="274943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7787302">
      <w:bodyDiv w:val="1"/>
      <w:marLeft w:val="0"/>
      <w:marRight w:val="0"/>
      <w:marTop w:val="0"/>
      <w:marBottom w:val="0"/>
      <w:divBdr>
        <w:top w:val="none" w:sz="0" w:space="0" w:color="auto"/>
        <w:left w:val="none" w:sz="0" w:space="0" w:color="auto"/>
        <w:bottom w:val="none" w:sz="0" w:space="0" w:color="auto"/>
        <w:right w:val="none" w:sz="0" w:space="0" w:color="auto"/>
      </w:divBdr>
    </w:div>
    <w:div w:id="1278099757">
      <w:bodyDiv w:val="1"/>
      <w:marLeft w:val="0"/>
      <w:marRight w:val="0"/>
      <w:marTop w:val="0"/>
      <w:marBottom w:val="0"/>
      <w:divBdr>
        <w:top w:val="none" w:sz="0" w:space="0" w:color="auto"/>
        <w:left w:val="none" w:sz="0" w:space="0" w:color="auto"/>
        <w:bottom w:val="none" w:sz="0" w:space="0" w:color="auto"/>
        <w:right w:val="none" w:sz="0" w:space="0" w:color="auto"/>
      </w:divBdr>
      <w:divsChild>
        <w:div w:id="466508228">
          <w:marLeft w:val="600"/>
          <w:marRight w:val="600"/>
          <w:marTop w:val="0"/>
          <w:marBottom w:val="0"/>
          <w:divBdr>
            <w:top w:val="none" w:sz="0" w:space="0" w:color="auto"/>
            <w:left w:val="none" w:sz="0" w:space="0" w:color="auto"/>
            <w:bottom w:val="none" w:sz="0" w:space="0" w:color="auto"/>
            <w:right w:val="none" w:sz="0" w:space="0" w:color="auto"/>
          </w:divBdr>
          <w:divsChild>
            <w:div w:id="1078286176">
              <w:marLeft w:val="0"/>
              <w:marRight w:val="0"/>
              <w:marTop w:val="0"/>
              <w:marBottom w:val="0"/>
              <w:divBdr>
                <w:top w:val="none" w:sz="0" w:space="0" w:color="auto"/>
                <w:left w:val="none" w:sz="0" w:space="0" w:color="auto"/>
                <w:bottom w:val="none" w:sz="0" w:space="0" w:color="auto"/>
                <w:right w:val="none" w:sz="0" w:space="0" w:color="auto"/>
              </w:divBdr>
              <w:divsChild>
                <w:div w:id="672757873">
                  <w:marLeft w:val="0"/>
                  <w:marRight w:val="0"/>
                  <w:marTop w:val="0"/>
                  <w:marBottom w:val="0"/>
                  <w:divBdr>
                    <w:top w:val="none" w:sz="0" w:space="0" w:color="auto"/>
                    <w:left w:val="none" w:sz="0" w:space="0" w:color="auto"/>
                    <w:bottom w:val="none" w:sz="0" w:space="0" w:color="auto"/>
                    <w:right w:val="none" w:sz="0" w:space="0" w:color="auto"/>
                  </w:divBdr>
                  <w:divsChild>
                    <w:div w:id="1862815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3152289">
      <w:bodyDiv w:val="1"/>
      <w:marLeft w:val="0"/>
      <w:marRight w:val="0"/>
      <w:marTop w:val="0"/>
      <w:marBottom w:val="0"/>
      <w:divBdr>
        <w:top w:val="none" w:sz="0" w:space="0" w:color="auto"/>
        <w:left w:val="none" w:sz="0" w:space="0" w:color="auto"/>
        <w:bottom w:val="none" w:sz="0" w:space="0" w:color="auto"/>
        <w:right w:val="none" w:sz="0" w:space="0" w:color="auto"/>
      </w:divBdr>
      <w:divsChild>
        <w:div w:id="1785222302">
          <w:marLeft w:val="0"/>
          <w:marRight w:val="0"/>
          <w:marTop w:val="0"/>
          <w:marBottom w:val="0"/>
          <w:divBdr>
            <w:top w:val="none" w:sz="0" w:space="0" w:color="auto"/>
            <w:left w:val="none" w:sz="0" w:space="0" w:color="auto"/>
            <w:bottom w:val="none" w:sz="0" w:space="0" w:color="auto"/>
            <w:right w:val="none" w:sz="0" w:space="0" w:color="auto"/>
          </w:divBdr>
          <w:divsChild>
            <w:div w:id="488327523">
              <w:marLeft w:val="0"/>
              <w:marRight w:val="0"/>
              <w:marTop w:val="0"/>
              <w:marBottom w:val="0"/>
              <w:divBdr>
                <w:top w:val="none" w:sz="0" w:space="0" w:color="auto"/>
                <w:left w:val="none" w:sz="0" w:space="0" w:color="auto"/>
                <w:bottom w:val="none" w:sz="0" w:space="0" w:color="auto"/>
                <w:right w:val="none" w:sz="0" w:space="0" w:color="auto"/>
              </w:divBdr>
              <w:divsChild>
                <w:div w:id="791676212">
                  <w:marLeft w:val="0"/>
                  <w:marRight w:val="0"/>
                  <w:marTop w:val="0"/>
                  <w:marBottom w:val="0"/>
                  <w:divBdr>
                    <w:top w:val="none" w:sz="0" w:space="0" w:color="auto"/>
                    <w:left w:val="none" w:sz="0" w:space="0" w:color="auto"/>
                    <w:bottom w:val="none" w:sz="0" w:space="0" w:color="auto"/>
                    <w:right w:val="none" w:sz="0" w:space="0" w:color="auto"/>
                  </w:divBdr>
                  <w:divsChild>
                    <w:div w:id="40323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0013922">
      <w:bodyDiv w:val="1"/>
      <w:marLeft w:val="0"/>
      <w:marRight w:val="0"/>
      <w:marTop w:val="0"/>
      <w:marBottom w:val="0"/>
      <w:divBdr>
        <w:top w:val="none" w:sz="0" w:space="0" w:color="auto"/>
        <w:left w:val="none" w:sz="0" w:space="0" w:color="auto"/>
        <w:bottom w:val="none" w:sz="0" w:space="0" w:color="auto"/>
        <w:right w:val="none" w:sz="0" w:space="0" w:color="auto"/>
      </w:divBdr>
    </w:div>
    <w:div w:id="1303537115">
      <w:bodyDiv w:val="1"/>
      <w:marLeft w:val="0"/>
      <w:marRight w:val="0"/>
      <w:marTop w:val="0"/>
      <w:marBottom w:val="0"/>
      <w:divBdr>
        <w:top w:val="none" w:sz="0" w:space="0" w:color="auto"/>
        <w:left w:val="none" w:sz="0" w:space="0" w:color="auto"/>
        <w:bottom w:val="none" w:sz="0" w:space="0" w:color="auto"/>
        <w:right w:val="none" w:sz="0" w:space="0" w:color="auto"/>
      </w:divBdr>
    </w:div>
    <w:div w:id="1304191191">
      <w:bodyDiv w:val="1"/>
      <w:marLeft w:val="0"/>
      <w:marRight w:val="0"/>
      <w:marTop w:val="0"/>
      <w:marBottom w:val="0"/>
      <w:divBdr>
        <w:top w:val="none" w:sz="0" w:space="0" w:color="auto"/>
        <w:left w:val="none" w:sz="0" w:space="0" w:color="auto"/>
        <w:bottom w:val="none" w:sz="0" w:space="0" w:color="auto"/>
        <w:right w:val="none" w:sz="0" w:space="0" w:color="auto"/>
      </w:divBdr>
    </w:div>
    <w:div w:id="1308628318">
      <w:bodyDiv w:val="1"/>
      <w:marLeft w:val="0"/>
      <w:marRight w:val="0"/>
      <w:marTop w:val="0"/>
      <w:marBottom w:val="0"/>
      <w:divBdr>
        <w:top w:val="none" w:sz="0" w:space="0" w:color="auto"/>
        <w:left w:val="none" w:sz="0" w:space="0" w:color="auto"/>
        <w:bottom w:val="none" w:sz="0" w:space="0" w:color="auto"/>
        <w:right w:val="none" w:sz="0" w:space="0" w:color="auto"/>
      </w:divBdr>
      <w:divsChild>
        <w:div w:id="38943266">
          <w:marLeft w:val="0"/>
          <w:marRight w:val="0"/>
          <w:marTop w:val="0"/>
          <w:marBottom w:val="0"/>
          <w:divBdr>
            <w:top w:val="none" w:sz="0" w:space="0" w:color="auto"/>
            <w:left w:val="none" w:sz="0" w:space="0" w:color="auto"/>
            <w:bottom w:val="none" w:sz="0" w:space="0" w:color="auto"/>
            <w:right w:val="none" w:sz="0" w:space="0" w:color="auto"/>
          </w:divBdr>
          <w:divsChild>
            <w:div w:id="1713534400">
              <w:marLeft w:val="0"/>
              <w:marRight w:val="0"/>
              <w:marTop w:val="0"/>
              <w:marBottom w:val="0"/>
              <w:divBdr>
                <w:top w:val="none" w:sz="0" w:space="0" w:color="auto"/>
                <w:left w:val="none" w:sz="0" w:space="0" w:color="auto"/>
                <w:bottom w:val="none" w:sz="0" w:space="0" w:color="auto"/>
                <w:right w:val="none" w:sz="0" w:space="0" w:color="auto"/>
              </w:divBdr>
              <w:divsChild>
                <w:div w:id="2116752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5376264">
      <w:bodyDiv w:val="1"/>
      <w:marLeft w:val="0"/>
      <w:marRight w:val="0"/>
      <w:marTop w:val="0"/>
      <w:marBottom w:val="0"/>
      <w:divBdr>
        <w:top w:val="none" w:sz="0" w:space="0" w:color="auto"/>
        <w:left w:val="none" w:sz="0" w:space="0" w:color="auto"/>
        <w:bottom w:val="none" w:sz="0" w:space="0" w:color="auto"/>
        <w:right w:val="none" w:sz="0" w:space="0" w:color="auto"/>
      </w:divBdr>
    </w:div>
    <w:div w:id="1317107640">
      <w:bodyDiv w:val="1"/>
      <w:marLeft w:val="0"/>
      <w:marRight w:val="0"/>
      <w:marTop w:val="0"/>
      <w:marBottom w:val="0"/>
      <w:divBdr>
        <w:top w:val="none" w:sz="0" w:space="0" w:color="auto"/>
        <w:left w:val="none" w:sz="0" w:space="0" w:color="auto"/>
        <w:bottom w:val="none" w:sz="0" w:space="0" w:color="auto"/>
        <w:right w:val="none" w:sz="0" w:space="0" w:color="auto"/>
      </w:divBdr>
      <w:divsChild>
        <w:div w:id="742988904">
          <w:marLeft w:val="0"/>
          <w:marRight w:val="0"/>
          <w:marTop w:val="0"/>
          <w:marBottom w:val="0"/>
          <w:divBdr>
            <w:top w:val="none" w:sz="0" w:space="0" w:color="auto"/>
            <w:left w:val="none" w:sz="0" w:space="0" w:color="auto"/>
            <w:bottom w:val="none" w:sz="0" w:space="0" w:color="auto"/>
            <w:right w:val="none" w:sz="0" w:space="0" w:color="auto"/>
          </w:divBdr>
          <w:divsChild>
            <w:div w:id="792945969">
              <w:marLeft w:val="0"/>
              <w:marRight w:val="0"/>
              <w:marTop w:val="0"/>
              <w:marBottom w:val="0"/>
              <w:divBdr>
                <w:top w:val="none" w:sz="0" w:space="0" w:color="auto"/>
                <w:left w:val="none" w:sz="0" w:space="0" w:color="auto"/>
                <w:bottom w:val="none" w:sz="0" w:space="0" w:color="auto"/>
                <w:right w:val="none" w:sz="0" w:space="0" w:color="auto"/>
              </w:divBdr>
              <w:divsChild>
                <w:div w:id="1037702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2875747">
      <w:bodyDiv w:val="1"/>
      <w:marLeft w:val="0"/>
      <w:marRight w:val="0"/>
      <w:marTop w:val="0"/>
      <w:marBottom w:val="0"/>
      <w:divBdr>
        <w:top w:val="none" w:sz="0" w:space="0" w:color="auto"/>
        <w:left w:val="none" w:sz="0" w:space="0" w:color="auto"/>
        <w:bottom w:val="none" w:sz="0" w:space="0" w:color="auto"/>
        <w:right w:val="none" w:sz="0" w:space="0" w:color="auto"/>
      </w:divBdr>
    </w:div>
    <w:div w:id="1335112386">
      <w:bodyDiv w:val="1"/>
      <w:marLeft w:val="0"/>
      <w:marRight w:val="0"/>
      <w:marTop w:val="0"/>
      <w:marBottom w:val="0"/>
      <w:divBdr>
        <w:top w:val="none" w:sz="0" w:space="0" w:color="auto"/>
        <w:left w:val="none" w:sz="0" w:space="0" w:color="auto"/>
        <w:bottom w:val="none" w:sz="0" w:space="0" w:color="auto"/>
        <w:right w:val="none" w:sz="0" w:space="0" w:color="auto"/>
      </w:divBdr>
      <w:divsChild>
        <w:div w:id="756899769">
          <w:marLeft w:val="0"/>
          <w:marRight w:val="0"/>
          <w:marTop w:val="0"/>
          <w:marBottom w:val="0"/>
          <w:divBdr>
            <w:top w:val="none" w:sz="0" w:space="0" w:color="auto"/>
            <w:left w:val="none" w:sz="0" w:space="0" w:color="auto"/>
            <w:bottom w:val="none" w:sz="0" w:space="0" w:color="auto"/>
            <w:right w:val="none" w:sz="0" w:space="0" w:color="auto"/>
          </w:divBdr>
          <w:divsChild>
            <w:div w:id="202906270">
              <w:marLeft w:val="0"/>
              <w:marRight w:val="0"/>
              <w:marTop w:val="0"/>
              <w:marBottom w:val="0"/>
              <w:divBdr>
                <w:top w:val="none" w:sz="0" w:space="0" w:color="auto"/>
                <w:left w:val="none" w:sz="0" w:space="0" w:color="auto"/>
                <w:bottom w:val="none" w:sz="0" w:space="0" w:color="auto"/>
                <w:right w:val="none" w:sz="0" w:space="0" w:color="auto"/>
              </w:divBdr>
              <w:divsChild>
                <w:div w:id="910895264">
                  <w:marLeft w:val="0"/>
                  <w:marRight w:val="0"/>
                  <w:marTop w:val="0"/>
                  <w:marBottom w:val="0"/>
                  <w:divBdr>
                    <w:top w:val="none" w:sz="0" w:space="0" w:color="auto"/>
                    <w:left w:val="none" w:sz="0" w:space="0" w:color="auto"/>
                    <w:bottom w:val="none" w:sz="0" w:space="0" w:color="auto"/>
                    <w:right w:val="none" w:sz="0" w:space="0" w:color="auto"/>
                  </w:divBdr>
                  <w:divsChild>
                    <w:div w:id="2001886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8146708">
      <w:bodyDiv w:val="1"/>
      <w:marLeft w:val="0"/>
      <w:marRight w:val="0"/>
      <w:marTop w:val="0"/>
      <w:marBottom w:val="0"/>
      <w:divBdr>
        <w:top w:val="none" w:sz="0" w:space="0" w:color="auto"/>
        <w:left w:val="none" w:sz="0" w:space="0" w:color="auto"/>
        <w:bottom w:val="none" w:sz="0" w:space="0" w:color="auto"/>
        <w:right w:val="none" w:sz="0" w:space="0" w:color="auto"/>
      </w:divBdr>
    </w:div>
    <w:div w:id="1340347734">
      <w:bodyDiv w:val="1"/>
      <w:marLeft w:val="0"/>
      <w:marRight w:val="0"/>
      <w:marTop w:val="0"/>
      <w:marBottom w:val="0"/>
      <w:divBdr>
        <w:top w:val="none" w:sz="0" w:space="0" w:color="auto"/>
        <w:left w:val="none" w:sz="0" w:space="0" w:color="auto"/>
        <w:bottom w:val="none" w:sz="0" w:space="0" w:color="auto"/>
        <w:right w:val="none" w:sz="0" w:space="0" w:color="auto"/>
      </w:divBdr>
    </w:div>
    <w:div w:id="1341735558">
      <w:bodyDiv w:val="1"/>
      <w:marLeft w:val="0"/>
      <w:marRight w:val="0"/>
      <w:marTop w:val="0"/>
      <w:marBottom w:val="0"/>
      <w:divBdr>
        <w:top w:val="none" w:sz="0" w:space="0" w:color="auto"/>
        <w:left w:val="none" w:sz="0" w:space="0" w:color="auto"/>
        <w:bottom w:val="none" w:sz="0" w:space="0" w:color="auto"/>
        <w:right w:val="none" w:sz="0" w:space="0" w:color="auto"/>
      </w:divBdr>
    </w:div>
    <w:div w:id="1343506649">
      <w:bodyDiv w:val="1"/>
      <w:marLeft w:val="0"/>
      <w:marRight w:val="0"/>
      <w:marTop w:val="0"/>
      <w:marBottom w:val="0"/>
      <w:divBdr>
        <w:top w:val="none" w:sz="0" w:space="0" w:color="auto"/>
        <w:left w:val="none" w:sz="0" w:space="0" w:color="auto"/>
        <w:bottom w:val="none" w:sz="0" w:space="0" w:color="auto"/>
        <w:right w:val="none" w:sz="0" w:space="0" w:color="auto"/>
      </w:divBdr>
      <w:divsChild>
        <w:div w:id="379281664">
          <w:marLeft w:val="0"/>
          <w:marRight w:val="0"/>
          <w:marTop w:val="0"/>
          <w:marBottom w:val="0"/>
          <w:divBdr>
            <w:top w:val="none" w:sz="0" w:space="0" w:color="auto"/>
            <w:left w:val="none" w:sz="0" w:space="0" w:color="auto"/>
            <w:bottom w:val="none" w:sz="0" w:space="0" w:color="auto"/>
            <w:right w:val="none" w:sz="0" w:space="0" w:color="auto"/>
          </w:divBdr>
          <w:divsChild>
            <w:div w:id="1281184741">
              <w:marLeft w:val="0"/>
              <w:marRight w:val="0"/>
              <w:marTop w:val="0"/>
              <w:marBottom w:val="0"/>
              <w:divBdr>
                <w:top w:val="none" w:sz="0" w:space="0" w:color="auto"/>
                <w:left w:val="none" w:sz="0" w:space="0" w:color="auto"/>
                <w:bottom w:val="none" w:sz="0" w:space="0" w:color="auto"/>
                <w:right w:val="none" w:sz="0" w:space="0" w:color="auto"/>
              </w:divBdr>
              <w:divsChild>
                <w:div w:id="718700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7831060">
      <w:bodyDiv w:val="1"/>
      <w:marLeft w:val="0"/>
      <w:marRight w:val="0"/>
      <w:marTop w:val="0"/>
      <w:marBottom w:val="0"/>
      <w:divBdr>
        <w:top w:val="none" w:sz="0" w:space="0" w:color="auto"/>
        <w:left w:val="none" w:sz="0" w:space="0" w:color="auto"/>
        <w:bottom w:val="none" w:sz="0" w:space="0" w:color="auto"/>
        <w:right w:val="none" w:sz="0" w:space="0" w:color="auto"/>
      </w:divBdr>
    </w:div>
    <w:div w:id="1351762277">
      <w:bodyDiv w:val="1"/>
      <w:marLeft w:val="0"/>
      <w:marRight w:val="0"/>
      <w:marTop w:val="0"/>
      <w:marBottom w:val="0"/>
      <w:divBdr>
        <w:top w:val="none" w:sz="0" w:space="0" w:color="auto"/>
        <w:left w:val="none" w:sz="0" w:space="0" w:color="auto"/>
        <w:bottom w:val="none" w:sz="0" w:space="0" w:color="auto"/>
        <w:right w:val="none" w:sz="0" w:space="0" w:color="auto"/>
      </w:divBdr>
      <w:divsChild>
        <w:div w:id="135609977">
          <w:marLeft w:val="0"/>
          <w:marRight w:val="0"/>
          <w:marTop w:val="0"/>
          <w:marBottom w:val="0"/>
          <w:divBdr>
            <w:top w:val="none" w:sz="0" w:space="0" w:color="auto"/>
            <w:left w:val="none" w:sz="0" w:space="0" w:color="auto"/>
            <w:bottom w:val="none" w:sz="0" w:space="0" w:color="auto"/>
            <w:right w:val="none" w:sz="0" w:space="0" w:color="auto"/>
          </w:divBdr>
          <w:divsChild>
            <w:div w:id="1560281665">
              <w:marLeft w:val="0"/>
              <w:marRight w:val="0"/>
              <w:marTop w:val="0"/>
              <w:marBottom w:val="0"/>
              <w:divBdr>
                <w:top w:val="none" w:sz="0" w:space="0" w:color="auto"/>
                <w:left w:val="none" w:sz="0" w:space="0" w:color="auto"/>
                <w:bottom w:val="none" w:sz="0" w:space="0" w:color="auto"/>
                <w:right w:val="none" w:sz="0" w:space="0" w:color="auto"/>
              </w:divBdr>
              <w:divsChild>
                <w:div w:id="1039816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3189300">
      <w:bodyDiv w:val="1"/>
      <w:marLeft w:val="0"/>
      <w:marRight w:val="0"/>
      <w:marTop w:val="0"/>
      <w:marBottom w:val="0"/>
      <w:divBdr>
        <w:top w:val="none" w:sz="0" w:space="0" w:color="auto"/>
        <w:left w:val="none" w:sz="0" w:space="0" w:color="auto"/>
        <w:bottom w:val="none" w:sz="0" w:space="0" w:color="auto"/>
        <w:right w:val="none" w:sz="0" w:space="0" w:color="auto"/>
      </w:divBdr>
    </w:div>
    <w:div w:id="1358971132">
      <w:bodyDiv w:val="1"/>
      <w:marLeft w:val="0"/>
      <w:marRight w:val="0"/>
      <w:marTop w:val="0"/>
      <w:marBottom w:val="0"/>
      <w:divBdr>
        <w:top w:val="none" w:sz="0" w:space="0" w:color="auto"/>
        <w:left w:val="none" w:sz="0" w:space="0" w:color="auto"/>
        <w:bottom w:val="none" w:sz="0" w:space="0" w:color="auto"/>
        <w:right w:val="none" w:sz="0" w:space="0" w:color="auto"/>
      </w:divBdr>
    </w:div>
    <w:div w:id="1360737262">
      <w:bodyDiv w:val="1"/>
      <w:marLeft w:val="0"/>
      <w:marRight w:val="0"/>
      <w:marTop w:val="0"/>
      <w:marBottom w:val="0"/>
      <w:divBdr>
        <w:top w:val="none" w:sz="0" w:space="0" w:color="auto"/>
        <w:left w:val="none" w:sz="0" w:space="0" w:color="auto"/>
        <w:bottom w:val="none" w:sz="0" w:space="0" w:color="auto"/>
        <w:right w:val="none" w:sz="0" w:space="0" w:color="auto"/>
      </w:divBdr>
    </w:div>
    <w:div w:id="1364286650">
      <w:bodyDiv w:val="1"/>
      <w:marLeft w:val="0"/>
      <w:marRight w:val="0"/>
      <w:marTop w:val="0"/>
      <w:marBottom w:val="0"/>
      <w:divBdr>
        <w:top w:val="none" w:sz="0" w:space="0" w:color="auto"/>
        <w:left w:val="none" w:sz="0" w:space="0" w:color="auto"/>
        <w:bottom w:val="none" w:sz="0" w:space="0" w:color="auto"/>
        <w:right w:val="none" w:sz="0" w:space="0" w:color="auto"/>
      </w:divBdr>
    </w:div>
    <w:div w:id="1368724977">
      <w:bodyDiv w:val="1"/>
      <w:marLeft w:val="0"/>
      <w:marRight w:val="0"/>
      <w:marTop w:val="0"/>
      <w:marBottom w:val="0"/>
      <w:divBdr>
        <w:top w:val="none" w:sz="0" w:space="0" w:color="auto"/>
        <w:left w:val="none" w:sz="0" w:space="0" w:color="auto"/>
        <w:bottom w:val="none" w:sz="0" w:space="0" w:color="auto"/>
        <w:right w:val="none" w:sz="0" w:space="0" w:color="auto"/>
      </w:divBdr>
    </w:div>
    <w:div w:id="1371229208">
      <w:bodyDiv w:val="1"/>
      <w:marLeft w:val="0"/>
      <w:marRight w:val="0"/>
      <w:marTop w:val="0"/>
      <w:marBottom w:val="0"/>
      <w:divBdr>
        <w:top w:val="none" w:sz="0" w:space="0" w:color="auto"/>
        <w:left w:val="none" w:sz="0" w:space="0" w:color="auto"/>
        <w:bottom w:val="none" w:sz="0" w:space="0" w:color="auto"/>
        <w:right w:val="none" w:sz="0" w:space="0" w:color="auto"/>
      </w:divBdr>
      <w:divsChild>
        <w:div w:id="52243104">
          <w:marLeft w:val="0"/>
          <w:marRight w:val="0"/>
          <w:marTop w:val="0"/>
          <w:marBottom w:val="0"/>
          <w:divBdr>
            <w:top w:val="none" w:sz="0" w:space="0" w:color="auto"/>
            <w:left w:val="none" w:sz="0" w:space="0" w:color="auto"/>
            <w:bottom w:val="none" w:sz="0" w:space="0" w:color="auto"/>
            <w:right w:val="none" w:sz="0" w:space="0" w:color="auto"/>
          </w:divBdr>
          <w:divsChild>
            <w:div w:id="1538665275">
              <w:marLeft w:val="0"/>
              <w:marRight w:val="0"/>
              <w:marTop w:val="0"/>
              <w:marBottom w:val="0"/>
              <w:divBdr>
                <w:top w:val="none" w:sz="0" w:space="0" w:color="auto"/>
                <w:left w:val="none" w:sz="0" w:space="0" w:color="auto"/>
                <w:bottom w:val="none" w:sz="0" w:space="0" w:color="auto"/>
                <w:right w:val="none" w:sz="0" w:space="0" w:color="auto"/>
              </w:divBdr>
              <w:divsChild>
                <w:div w:id="1113404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1400077">
      <w:bodyDiv w:val="1"/>
      <w:marLeft w:val="0"/>
      <w:marRight w:val="0"/>
      <w:marTop w:val="0"/>
      <w:marBottom w:val="0"/>
      <w:divBdr>
        <w:top w:val="none" w:sz="0" w:space="0" w:color="auto"/>
        <w:left w:val="none" w:sz="0" w:space="0" w:color="auto"/>
        <w:bottom w:val="none" w:sz="0" w:space="0" w:color="auto"/>
        <w:right w:val="none" w:sz="0" w:space="0" w:color="auto"/>
      </w:divBdr>
      <w:divsChild>
        <w:div w:id="1414931130">
          <w:marLeft w:val="0"/>
          <w:marRight w:val="0"/>
          <w:marTop w:val="0"/>
          <w:marBottom w:val="0"/>
          <w:divBdr>
            <w:top w:val="none" w:sz="0" w:space="0" w:color="auto"/>
            <w:left w:val="none" w:sz="0" w:space="0" w:color="auto"/>
            <w:bottom w:val="none" w:sz="0" w:space="0" w:color="auto"/>
            <w:right w:val="none" w:sz="0" w:space="0" w:color="auto"/>
          </w:divBdr>
          <w:divsChild>
            <w:div w:id="1932855983">
              <w:marLeft w:val="0"/>
              <w:marRight w:val="0"/>
              <w:marTop w:val="0"/>
              <w:marBottom w:val="0"/>
              <w:divBdr>
                <w:top w:val="none" w:sz="0" w:space="0" w:color="auto"/>
                <w:left w:val="none" w:sz="0" w:space="0" w:color="auto"/>
                <w:bottom w:val="none" w:sz="0" w:space="0" w:color="auto"/>
                <w:right w:val="none" w:sz="0" w:space="0" w:color="auto"/>
              </w:divBdr>
              <w:divsChild>
                <w:div w:id="1974364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2362199">
      <w:bodyDiv w:val="1"/>
      <w:marLeft w:val="0"/>
      <w:marRight w:val="0"/>
      <w:marTop w:val="0"/>
      <w:marBottom w:val="0"/>
      <w:divBdr>
        <w:top w:val="none" w:sz="0" w:space="0" w:color="auto"/>
        <w:left w:val="none" w:sz="0" w:space="0" w:color="auto"/>
        <w:bottom w:val="none" w:sz="0" w:space="0" w:color="auto"/>
        <w:right w:val="none" w:sz="0" w:space="0" w:color="auto"/>
      </w:divBdr>
    </w:div>
    <w:div w:id="1384871920">
      <w:bodyDiv w:val="1"/>
      <w:marLeft w:val="0"/>
      <w:marRight w:val="0"/>
      <w:marTop w:val="0"/>
      <w:marBottom w:val="0"/>
      <w:divBdr>
        <w:top w:val="none" w:sz="0" w:space="0" w:color="auto"/>
        <w:left w:val="none" w:sz="0" w:space="0" w:color="auto"/>
        <w:bottom w:val="none" w:sz="0" w:space="0" w:color="auto"/>
        <w:right w:val="none" w:sz="0" w:space="0" w:color="auto"/>
      </w:divBdr>
    </w:div>
    <w:div w:id="1393118037">
      <w:bodyDiv w:val="1"/>
      <w:marLeft w:val="0"/>
      <w:marRight w:val="0"/>
      <w:marTop w:val="0"/>
      <w:marBottom w:val="0"/>
      <w:divBdr>
        <w:top w:val="none" w:sz="0" w:space="0" w:color="auto"/>
        <w:left w:val="none" w:sz="0" w:space="0" w:color="auto"/>
        <w:bottom w:val="none" w:sz="0" w:space="0" w:color="auto"/>
        <w:right w:val="none" w:sz="0" w:space="0" w:color="auto"/>
      </w:divBdr>
    </w:div>
    <w:div w:id="1395665069">
      <w:bodyDiv w:val="1"/>
      <w:marLeft w:val="0"/>
      <w:marRight w:val="0"/>
      <w:marTop w:val="0"/>
      <w:marBottom w:val="0"/>
      <w:divBdr>
        <w:top w:val="none" w:sz="0" w:space="0" w:color="auto"/>
        <w:left w:val="none" w:sz="0" w:space="0" w:color="auto"/>
        <w:bottom w:val="none" w:sz="0" w:space="0" w:color="auto"/>
        <w:right w:val="none" w:sz="0" w:space="0" w:color="auto"/>
      </w:divBdr>
      <w:divsChild>
        <w:div w:id="1096485994">
          <w:marLeft w:val="0"/>
          <w:marRight w:val="0"/>
          <w:marTop w:val="0"/>
          <w:marBottom w:val="0"/>
          <w:divBdr>
            <w:top w:val="none" w:sz="0" w:space="0" w:color="auto"/>
            <w:left w:val="none" w:sz="0" w:space="0" w:color="auto"/>
            <w:bottom w:val="none" w:sz="0" w:space="0" w:color="auto"/>
            <w:right w:val="none" w:sz="0" w:space="0" w:color="auto"/>
          </w:divBdr>
          <w:divsChild>
            <w:div w:id="471287651">
              <w:marLeft w:val="0"/>
              <w:marRight w:val="0"/>
              <w:marTop w:val="0"/>
              <w:marBottom w:val="0"/>
              <w:divBdr>
                <w:top w:val="none" w:sz="0" w:space="0" w:color="auto"/>
                <w:left w:val="none" w:sz="0" w:space="0" w:color="auto"/>
                <w:bottom w:val="none" w:sz="0" w:space="0" w:color="auto"/>
                <w:right w:val="none" w:sz="0" w:space="0" w:color="auto"/>
              </w:divBdr>
              <w:divsChild>
                <w:div w:id="1077703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4257223">
      <w:bodyDiv w:val="1"/>
      <w:marLeft w:val="0"/>
      <w:marRight w:val="0"/>
      <w:marTop w:val="0"/>
      <w:marBottom w:val="0"/>
      <w:divBdr>
        <w:top w:val="none" w:sz="0" w:space="0" w:color="auto"/>
        <w:left w:val="none" w:sz="0" w:space="0" w:color="auto"/>
        <w:bottom w:val="none" w:sz="0" w:space="0" w:color="auto"/>
        <w:right w:val="none" w:sz="0" w:space="0" w:color="auto"/>
      </w:divBdr>
      <w:divsChild>
        <w:div w:id="1816221083">
          <w:marLeft w:val="0"/>
          <w:marRight w:val="0"/>
          <w:marTop w:val="0"/>
          <w:marBottom w:val="0"/>
          <w:divBdr>
            <w:top w:val="single" w:sz="6" w:space="0" w:color="B3B2B2"/>
            <w:left w:val="none" w:sz="0" w:space="0" w:color="auto"/>
            <w:bottom w:val="none" w:sz="0" w:space="0" w:color="auto"/>
            <w:right w:val="none" w:sz="0" w:space="0" w:color="auto"/>
          </w:divBdr>
        </w:div>
        <w:div w:id="1261373142">
          <w:marLeft w:val="0"/>
          <w:marRight w:val="0"/>
          <w:marTop w:val="0"/>
          <w:marBottom w:val="0"/>
          <w:divBdr>
            <w:top w:val="none" w:sz="0" w:space="0" w:color="auto"/>
            <w:left w:val="none" w:sz="0" w:space="0" w:color="auto"/>
            <w:bottom w:val="none" w:sz="0" w:space="0" w:color="auto"/>
            <w:right w:val="none" w:sz="0" w:space="0" w:color="auto"/>
          </w:divBdr>
        </w:div>
      </w:divsChild>
    </w:div>
    <w:div w:id="1408919522">
      <w:bodyDiv w:val="1"/>
      <w:marLeft w:val="0"/>
      <w:marRight w:val="0"/>
      <w:marTop w:val="0"/>
      <w:marBottom w:val="0"/>
      <w:divBdr>
        <w:top w:val="none" w:sz="0" w:space="0" w:color="auto"/>
        <w:left w:val="none" w:sz="0" w:space="0" w:color="auto"/>
        <w:bottom w:val="none" w:sz="0" w:space="0" w:color="auto"/>
        <w:right w:val="none" w:sz="0" w:space="0" w:color="auto"/>
      </w:divBdr>
    </w:div>
    <w:div w:id="1411998913">
      <w:bodyDiv w:val="1"/>
      <w:marLeft w:val="0"/>
      <w:marRight w:val="0"/>
      <w:marTop w:val="0"/>
      <w:marBottom w:val="0"/>
      <w:divBdr>
        <w:top w:val="none" w:sz="0" w:space="0" w:color="auto"/>
        <w:left w:val="none" w:sz="0" w:space="0" w:color="auto"/>
        <w:bottom w:val="none" w:sz="0" w:space="0" w:color="auto"/>
        <w:right w:val="none" w:sz="0" w:space="0" w:color="auto"/>
      </w:divBdr>
    </w:div>
    <w:div w:id="1417286982">
      <w:bodyDiv w:val="1"/>
      <w:marLeft w:val="0"/>
      <w:marRight w:val="0"/>
      <w:marTop w:val="0"/>
      <w:marBottom w:val="0"/>
      <w:divBdr>
        <w:top w:val="none" w:sz="0" w:space="0" w:color="auto"/>
        <w:left w:val="none" w:sz="0" w:space="0" w:color="auto"/>
        <w:bottom w:val="none" w:sz="0" w:space="0" w:color="auto"/>
        <w:right w:val="none" w:sz="0" w:space="0" w:color="auto"/>
      </w:divBdr>
      <w:divsChild>
        <w:div w:id="1056901413">
          <w:marLeft w:val="0"/>
          <w:marRight w:val="0"/>
          <w:marTop w:val="0"/>
          <w:marBottom w:val="0"/>
          <w:divBdr>
            <w:top w:val="none" w:sz="0" w:space="0" w:color="auto"/>
            <w:left w:val="none" w:sz="0" w:space="0" w:color="auto"/>
            <w:bottom w:val="none" w:sz="0" w:space="0" w:color="auto"/>
            <w:right w:val="none" w:sz="0" w:space="0" w:color="auto"/>
          </w:divBdr>
          <w:divsChild>
            <w:div w:id="1325738942">
              <w:marLeft w:val="0"/>
              <w:marRight w:val="0"/>
              <w:marTop w:val="0"/>
              <w:marBottom w:val="0"/>
              <w:divBdr>
                <w:top w:val="none" w:sz="0" w:space="0" w:color="auto"/>
                <w:left w:val="none" w:sz="0" w:space="0" w:color="auto"/>
                <w:bottom w:val="none" w:sz="0" w:space="0" w:color="auto"/>
                <w:right w:val="none" w:sz="0" w:space="0" w:color="auto"/>
              </w:divBdr>
              <w:divsChild>
                <w:div w:id="70543833">
                  <w:marLeft w:val="0"/>
                  <w:marRight w:val="0"/>
                  <w:marTop w:val="0"/>
                  <w:marBottom w:val="0"/>
                  <w:divBdr>
                    <w:top w:val="none" w:sz="0" w:space="0" w:color="auto"/>
                    <w:left w:val="none" w:sz="0" w:space="0" w:color="auto"/>
                    <w:bottom w:val="none" w:sz="0" w:space="0" w:color="auto"/>
                    <w:right w:val="none" w:sz="0" w:space="0" w:color="auto"/>
                  </w:divBdr>
                  <w:divsChild>
                    <w:div w:id="2145730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7361474">
      <w:bodyDiv w:val="1"/>
      <w:marLeft w:val="0"/>
      <w:marRight w:val="0"/>
      <w:marTop w:val="0"/>
      <w:marBottom w:val="0"/>
      <w:divBdr>
        <w:top w:val="none" w:sz="0" w:space="0" w:color="auto"/>
        <w:left w:val="none" w:sz="0" w:space="0" w:color="auto"/>
        <w:bottom w:val="none" w:sz="0" w:space="0" w:color="auto"/>
        <w:right w:val="none" w:sz="0" w:space="0" w:color="auto"/>
      </w:divBdr>
    </w:div>
    <w:div w:id="1427581892">
      <w:bodyDiv w:val="1"/>
      <w:marLeft w:val="0"/>
      <w:marRight w:val="0"/>
      <w:marTop w:val="0"/>
      <w:marBottom w:val="0"/>
      <w:divBdr>
        <w:top w:val="none" w:sz="0" w:space="0" w:color="auto"/>
        <w:left w:val="none" w:sz="0" w:space="0" w:color="auto"/>
        <w:bottom w:val="none" w:sz="0" w:space="0" w:color="auto"/>
        <w:right w:val="none" w:sz="0" w:space="0" w:color="auto"/>
      </w:divBdr>
      <w:divsChild>
        <w:div w:id="1160317174">
          <w:marLeft w:val="0"/>
          <w:marRight w:val="0"/>
          <w:marTop w:val="0"/>
          <w:marBottom w:val="0"/>
          <w:divBdr>
            <w:top w:val="none" w:sz="0" w:space="0" w:color="auto"/>
            <w:left w:val="none" w:sz="0" w:space="0" w:color="auto"/>
            <w:bottom w:val="none" w:sz="0" w:space="0" w:color="auto"/>
            <w:right w:val="none" w:sz="0" w:space="0" w:color="auto"/>
          </w:divBdr>
          <w:divsChild>
            <w:div w:id="1566262946">
              <w:marLeft w:val="0"/>
              <w:marRight w:val="0"/>
              <w:marTop w:val="0"/>
              <w:marBottom w:val="0"/>
              <w:divBdr>
                <w:top w:val="none" w:sz="0" w:space="0" w:color="auto"/>
                <w:left w:val="none" w:sz="0" w:space="0" w:color="auto"/>
                <w:bottom w:val="none" w:sz="0" w:space="0" w:color="auto"/>
                <w:right w:val="none" w:sz="0" w:space="0" w:color="auto"/>
              </w:divBdr>
              <w:divsChild>
                <w:div w:id="872813452">
                  <w:marLeft w:val="0"/>
                  <w:marRight w:val="0"/>
                  <w:marTop w:val="0"/>
                  <w:marBottom w:val="0"/>
                  <w:divBdr>
                    <w:top w:val="none" w:sz="0" w:space="0" w:color="auto"/>
                    <w:left w:val="none" w:sz="0" w:space="0" w:color="auto"/>
                    <w:bottom w:val="none" w:sz="0" w:space="0" w:color="auto"/>
                    <w:right w:val="none" w:sz="0" w:space="0" w:color="auto"/>
                  </w:divBdr>
                  <w:divsChild>
                    <w:div w:id="578564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8378828">
      <w:bodyDiv w:val="1"/>
      <w:marLeft w:val="0"/>
      <w:marRight w:val="0"/>
      <w:marTop w:val="0"/>
      <w:marBottom w:val="0"/>
      <w:divBdr>
        <w:top w:val="none" w:sz="0" w:space="0" w:color="auto"/>
        <w:left w:val="none" w:sz="0" w:space="0" w:color="auto"/>
        <w:bottom w:val="none" w:sz="0" w:space="0" w:color="auto"/>
        <w:right w:val="none" w:sz="0" w:space="0" w:color="auto"/>
      </w:divBdr>
    </w:div>
    <w:div w:id="1431777834">
      <w:bodyDiv w:val="1"/>
      <w:marLeft w:val="0"/>
      <w:marRight w:val="0"/>
      <w:marTop w:val="0"/>
      <w:marBottom w:val="0"/>
      <w:divBdr>
        <w:top w:val="none" w:sz="0" w:space="0" w:color="auto"/>
        <w:left w:val="none" w:sz="0" w:space="0" w:color="auto"/>
        <w:bottom w:val="none" w:sz="0" w:space="0" w:color="auto"/>
        <w:right w:val="none" w:sz="0" w:space="0" w:color="auto"/>
      </w:divBdr>
      <w:divsChild>
        <w:div w:id="621351225">
          <w:marLeft w:val="0"/>
          <w:marRight w:val="0"/>
          <w:marTop w:val="0"/>
          <w:marBottom w:val="0"/>
          <w:divBdr>
            <w:top w:val="none" w:sz="0" w:space="0" w:color="auto"/>
            <w:left w:val="none" w:sz="0" w:space="0" w:color="auto"/>
            <w:bottom w:val="none" w:sz="0" w:space="0" w:color="auto"/>
            <w:right w:val="none" w:sz="0" w:space="0" w:color="auto"/>
          </w:divBdr>
          <w:divsChild>
            <w:div w:id="1017459596">
              <w:marLeft w:val="0"/>
              <w:marRight w:val="0"/>
              <w:marTop w:val="0"/>
              <w:marBottom w:val="0"/>
              <w:divBdr>
                <w:top w:val="none" w:sz="0" w:space="0" w:color="auto"/>
                <w:left w:val="none" w:sz="0" w:space="0" w:color="auto"/>
                <w:bottom w:val="none" w:sz="0" w:space="0" w:color="auto"/>
                <w:right w:val="none" w:sz="0" w:space="0" w:color="auto"/>
              </w:divBdr>
              <w:divsChild>
                <w:div w:id="1738016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5402148">
      <w:bodyDiv w:val="1"/>
      <w:marLeft w:val="0"/>
      <w:marRight w:val="0"/>
      <w:marTop w:val="0"/>
      <w:marBottom w:val="0"/>
      <w:divBdr>
        <w:top w:val="none" w:sz="0" w:space="0" w:color="auto"/>
        <w:left w:val="none" w:sz="0" w:space="0" w:color="auto"/>
        <w:bottom w:val="none" w:sz="0" w:space="0" w:color="auto"/>
        <w:right w:val="none" w:sz="0" w:space="0" w:color="auto"/>
      </w:divBdr>
    </w:div>
    <w:div w:id="1441218890">
      <w:bodyDiv w:val="1"/>
      <w:marLeft w:val="0"/>
      <w:marRight w:val="0"/>
      <w:marTop w:val="0"/>
      <w:marBottom w:val="0"/>
      <w:divBdr>
        <w:top w:val="none" w:sz="0" w:space="0" w:color="auto"/>
        <w:left w:val="none" w:sz="0" w:space="0" w:color="auto"/>
        <w:bottom w:val="none" w:sz="0" w:space="0" w:color="auto"/>
        <w:right w:val="none" w:sz="0" w:space="0" w:color="auto"/>
      </w:divBdr>
    </w:div>
    <w:div w:id="1444760902">
      <w:bodyDiv w:val="1"/>
      <w:marLeft w:val="0"/>
      <w:marRight w:val="0"/>
      <w:marTop w:val="0"/>
      <w:marBottom w:val="0"/>
      <w:divBdr>
        <w:top w:val="none" w:sz="0" w:space="0" w:color="auto"/>
        <w:left w:val="none" w:sz="0" w:space="0" w:color="auto"/>
        <w:bottom w:val="none" w:sz="0" w:space="0" w:color="auto"/>
        <w:right w:val="none" w:sz="0" w:space="0" w:color="auto"/>
      </w:divBdr>
      <w:divsChild>
        <w:div w:id="667056826">
          <w:marLeft w:val="0"/>
          <w:marRight w:val="0"/>
          <w:marTop w:val="0"/>
          <w:marBottom w:val="0"/>
          <w:divBdr>
            <w:top w:val="none" w:sz="0" w:space="0" w:color="auto"/>
            <w:left w:val="none" w:sz="0" w:space="0" w:color="auto"/>
            <w:bottom w:val="none" w:sz="0" w:space="0" w:color="auto"/>
            <w:right w:val="none" w:sz="0" w:space="0" w:color="auto"/>
          </w:divBdr>
          <w:divsChild>
            <w:div w:id="1876963349">
              <w:marLeft w:val="0"/>
              <w:marRight w:val="0"/>
              <w:marTop w:val="0"/>
              <w:marBottom w:val="0"/>
              <w:divBdr>
                <w:top w:val="none" w:sz="0" w:space="0" w:color="auto"/>
                <w:left w:val="none" w:sz="0" w:space="0" w:color="auto"/>
                <w:bottom w:val="none" w:sz="0" w:space="0" w:color="auto"/>
                <w:right w:val="none" w:sz="0" w:space="0" w:color="auto"/>
              </w:divBdr>
              <w:divsChild>
                <w:div w:id="714546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8837523">
      <w:bodyDiv w:val="1"/>
      <w:marLeft w:val="0"/>
      <w:marRight w:val="0"/>
      <w:marTop w:val="0"/>
      <w:marBottom w:val="0"/>
      <w:divBdr>
        <w:top w:val="none" w:sz="0" w:space="0" w:color="auto"/>
        <w:left w:val="none" w:sz="0" w:space="0" w:color="auto"/>
        <w:bottom w:val="none" w:sz="0" w:space="0" w:color="auto"/>
        <w:right w:val="none" w:sz="0" w:space="0" w:color="auto"/>
      </w:divBdr>
      <w:divsChild>
        <w:div w:id="1199048690">
          <w:marLeft w:val="0"/>
          <w:marRight w:val="0"/>
          <w:marTop w:val="0"/>
          <w:marBottom w:val="0"/>
          <w:divBdr>
            <w:top w:val="none" w:sz="0" w:space="0" w:color="auto"/>
            <w:left w:val="none" w:sz="0" w:space="0" w:color="auto"/>
            <w:bottom w:val="none" w:sz="0" w:space="0" w:color="auto"/>
            <w:right w:val="none" w:sz="0" w:space="0" w:color="auto"/>
          </w:divBdr>
          <w:divsChild>
            <w:div w:id="2012829043">
              <w:marLeft w:val="0"/>
              <w:marRight w:val="0"/>
              <w:marTop w:val="0"/>
              <w:marBottom w:val="0"/>
              <w:divBdr>
                <w:top w:val="none" w:sz="0" w:space="0" w:color="auto"/>
                <w:left w:val="none" w:sz="0" w:space="0" w:color="auto"/>
                <w:bottom w:val="none" w:sz="0" w:space="0" w:color="auto"/>
                <w:right w:val="none" w:sz="0" w:space="0" w:color="auto"/>
              </w:divBdr>
              <w:divsChild>
                <w:div w:id="1908033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9028490">
      <w:bodyDiv w:val="1"/>
      <w:marLeft w:val="0"/>
      <w:marRight w:val="0"/>
      <w:marTop w:val="0"/>
      <w:marBottom w:val="0"/>
      <w:divBdr>
        <w:top w:val="none" w:sz="0" w:space="0" w:color="auto"/>
        <w:left w:val="none" w:sz="0" w:space="0" w:color="auto"/>
        <w:bottom w:val="none" w:sz="0" w:space="0" w:color="auto"/>
        <w:right w:val="none" w:sz="0" w:space="0" w:color="auto"/>
      </w:divBdr>
      <w:divsChild>
        <w:div w:id="1166825664">
          <w:marLeft w:val="0"/>
          <w:marRight w:val="0"/>
          <w:marTop w:val="0"/>
          <w:marBottom w:val="0"/>
          <w:divBdr>
            <w:top w:val="none" w:sz="0" w:space="0" w:color="auto"/>
            <w:left w:val="none" w:sz="0" w:space="0" w:color="auto"/>
            <w:bottom w:val="none" w:sz="0" w:space="0" w:color="auto"/>
            <w:right w:val="none" w:sz="0" w:space="0" w:color="auto"/>
          </w:divBdr>
          <w:divsChild>
            <w:div w:id="2082897430">
              <w:marLeft w:val="0"/>
              <w:marRight w:val="0"/>
              <w:marTop w:val="0"/>
              <w:marBottom w:val="0"/>
              <w:divBdr>
                <w:top w:val="none" w:sz="0" w:space="0" w:color="auto"/>
                <w:left w:val="none" w:sz="0" w:space="0" w:color="auto"/>
                <w:bottom w:val="none" w:sz="0" w:space="0" w:color="auto"/>
                <w:right w:val="none" w:sz="0" w:space="0" w:color="auto"/>
              </w:divBdr>
              <w:divsChild>
                <w:div w:id="1778941720">
                  <w:marLeft w:val="0"/>
                  <w:marRight w:val="0"/>
                  <w:marTop w:val="0"/>
                  <w:marBottom w:val="0"/>
                  <w:divBdr>
                    <w:top w:val="none" w:sz="0" w:space="0" w:color="auto"/>
                    <w:left w:val="none" w:sz="0" w:space="0" w:color="auto"/>
                    <w:bottom w:val="none" w:sz="0" w:space="0" w:color="auto"/>
                    <w:right w:val="none" w:sz="0" w:space="0" w:color="auto"/>
                  </w:divBdr>
                  <w:divsChild>
                    <w:div w:id="314724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5734819">
      <w:bodyDiv w:val="1"/>
      <w:marLeft w:val="0"/>
      <w:marRight w:val="0"/>
      <w:marTop w:val="0"/>
      <w:marBottom w:val="0"/>
      <w:divBdr>
        <w:top w:val="none" w:sz="0" w:space="0" w:color="auto"/>
        <w:left w:val="none" w:sz="0" w:space="0" w:color="auto"/>
        <w:bottom w:val="none" w:sz="0" w:space="0" w:color="auto"/>
        <w:right w:val="none" w:sz="0" w:space="0" w:color="auto"/>
      </w:divBdr>
    </w:div>
    <w:div w:id="1467815675">
      <w:bodyDiv w:val="1"/>
      <w:marLeft w:val="0"/>
      <w:marRight w:val="0"/>
      <w:marTop w:val="0"/>
      <w:marBottom w:val="0"/>
      <w:divBdr>
        <w:top w:val="none" w:sz="0" w:space="0" w:color="auto"/>
        <w:left w:val="none" w:sz="0" w:space="0" w:color="auto"/>
        <w:bottom w:val="none" w:sz="0" w:space="0" w:color="auto"/>
        <w:right w:val="none" w:sz="0" w:space="0" w:color="auto"/>
      </w:divBdr>
    </w:div>
    <w:div w:id="1471481055">
      <w:bodyDiv w:val="1"/>
      <w:marLeft w:val="0"/>
      <w:marRight w:val="0"/>
      <w:marTop w:val="0"/>
      <w:marBottom w:val="0"/>
      <w:divBdr>
        <w:top w:val="none" w:sz="0" w:space="0" w:color="auto"/>
        <w:left w:val="none" w:sz="0" w:space="0" w:color="auto"/>
        <w:bottom w:val="none" w:sz="0" w:space="0" w:color="auto"/>
        <w:right w:val="none" w:sz="0" w:space="0" w:color="auto"/>
      </w:divBdr>
      <w:divsChild>
        <w:div w:id="1237326972">
          <w:marLeft w:val="0"/>
          <w:marRight w:val="0"/>
          <w:marTop w:val="0"/>
          <w:marBottom w:val="0"/>
          <w:divBdr>
            <w:top w:val="none" w:sz="0" w:space="0" w:color="auto"/>
            <w:left w:val="none" w:sz="0" w:space="0" w:color="auto"/>
            <w:bottom w:val="none" w:sz="0" w:space="0" w:color="auto"/>
            <w:right w:val="none" w:sz="0" w:space="0" w:color="auto"/>
          </w:divBdr>
          <w:divsChild>
            <w:div w:id="1531649898">
              <w:marLeft w:val="0"/>
              <w:marRight w:val="0"/>
              <w:marTop w:val="0"/>
              <w:marBottom w:val="0"/>
              <w:divBdr>
                <w:top w:val="none" w:sz="0" w:space="0" w:color="auto"/>
                <w:left w:val="none" w:sz="0" w:space="0" w:color="auto"/>
                <w:bottom w:val="none" w:sz="0" w:space="0" w:color="auto"/>
                <w:right w:val="none" w:sz="0" w:space="0" w:color="auto"/>
              </w:divBdr>
              <w:divsChild>
                <w:div w:id="715660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3059778">
      <w:bodyDiv w:val="1"/>
      <w:marLeft w:val="0"/>
      <w:marRight w:val="0"/>
      <w:marTop w:val="0"/>
      <w:marBottom w:val="0"/>
      <w:divBdr>
        <w:top w:val="none" w:sz="0" w:space="0" w:color="auto"/>
        <w:left w:val="none" w:sz="0" w:space="0" w:color="auto"/>
        <w:bottom w:val="none" w:sz="0" w:space="0" w:color="auto"/>
        <w:right w:val="none" w:sz="0" w:space="0" w:color="auto"/>
      </w:divBdr>
    </w:div>
    <w:div w:id="1482386871">
      <w:bodyDiv w:val="1"/>
      <w:marLeft w:val="0"/>
      <w:marRight w:val="0"/>
      <w:marTop w:val="0"/>
      <w:marBottom w:val="0"/>
      <w:divBdr>
        <w:top w:val="none" w:sz="0" w:space="0" w:color="auto"/>
        <w:left w:val="none" w:sz="0" w:space="0" w:color="auto"/>
        <w:bottom w:val="none" w:sz="0" w:space="0" w:color="auto"/>
        <w:right w:val="none" w:sz="0" w:space="0" w:color="auto"/>
      </w:divBdr>
    </w:div>
    <w:div w:id="1482772410">
      <w:bodyDiv w:val="1"/>
      <w:marLeft w:val="0"/>
      <w:marRight w:val="0"/>
      <w:marTop w:val="0"/>
      <w:marBottom w:val="0"/>
      <w:divBdr>
        <w:top w:val="none" w:sz="0" w:space="0" w:color="auto"/>
        <w:left w:val="none" w:sz="0" w:space="0" w:color="auto"/>
        <w:bottom w:val="none" w:sz="0" w:space="0" w:color="auto"/>
        <w:right w:val="none" w:sz="0" w:space="0" w:color="auto"/>
      </w:divBdr>
    </w:div>
    <w:div w:id="1489588455">
      <w:bodyDiv w:val="1"/>
      <w:marLeft w:val="0"/>
      <w:marRight w:val="0"/>
      <w:marTop w:val="0"/>
      <w:marBottom w:val="0"/>
      <w:divBdr>
        <w:top w:val="none" w:sz="0" w:space="0" w:color="auto"/>
        <w:left w:val="none" w:sz="0" w:space="0" w:color="auto"/>
        <w:bottom w:val="none" w:sz="0" w:space="0" w:color="auto"/>
        <w:right w:val="none" w:sz="0" w:space="0" w:color="auto"/>
      </w:divBdr>
    </w:div>
    <w:div w:id="1499923699">
      <w:bodyDiv w:val="1"/>
      <w:marLeft w:val="0"/>
      <w:marRight w:val="0"/>
      <w:marTop w:val="0"/>
      <w:marBottom w:val="0"/>
      <w:divBdr>
        <w:top w:val="none" w:sz="0" w:space="0" w:color="auto"/>
        <w:left w:val="none" w:sz="0" w:space="0" w:color="auto"/>
        <w:bottom w:val="none" w:sz="0" w:space="0" w:color="auto"/>
        <w:right w:val="none" w:sz="0" w:space="0" w:color="auto"/>
      </w:divBdr>
    </w:div>
    <w:div w:id="1503932570">
      <w:bodyDiv w:val="1"/>
      <w:marLeft w:val="0"/>
      <w:marRight w:val="0"/>
      <w:marTop w:val="0"/>
      <w:marBottom w:val="0"/>
      <w:divBdr>
        <w:top w:val="none" w:sz="0" w:space="0" w:color="auto"/>
        <w:left w:val="none" w:sz="0" w:space="0" w:color="auto"/>
        <w:bottom w:val="none" w:sz="0" w:space="0" w:color="auto"/>
        <w:right w:val="none" w:sz="0" w:space="0" w:color="auto"/>
      </w:divBdr>
    </w:div>
    <w:div w:id="1507596446">
      <w:bodyDiv w:val="1"/>
      <w:marLeft w:val="0"/>
      <w:marRight w:val="0"/>
      <w:marTop w:val="0"/>
      <w:marBottom w:val="0"/>
      <w:divBdr>
        <w:top w:val="none" w:sz="0" w:space="0" w:color="auto"/>
        <w:left w:val="none" w:sz="0" w:space="0" w:color="auto"/>
        <w:bottom w:val="none" w:sz="0" w:space="0" w:color="auto"/>
        <w:right w:val="none" w:sz="0" w:space="0" w:color="auto"/>
      </w:divBdr>
      <w:divsChild>
        <w:div w:id="545994778">
          <w:marLeft w:val="0"/>
          <w:marRight w:val="0"/>
          <w:marTop w:val="0"/>
          <w:marBottom w:val="0"/>
          <w:divBdr>
            <w:top w:val="none" w:sz="0" w:space="0" w:color="auto"/>
            <w:left w:val="none" w:sz="0" w:space="0" w:color="auto"/>
            <w:bottom w:val="none" w:sz="0" w:space="0" w:color="auto"/>
            <w:right w:val="none" w:sz="0" w:space="0" w:color="auto"/>
          </w:divBdr>
          <w:divsChild>
            <w:div w:id="522090919">
              <w:marLeft w:val="0"/>
              <w:marRight w:val="0"/>
              <w:marTop w:val="0"/>
              <w:marBottom w:val="0"/>
              <w:divBdr>
                <w:top w:val="none" w:sz="0" w:space="0" w:color="auto"/>
                <w:left w:val="none" w:sz="0" w:space="0" w:color="auto"/>
                <w:bottom w:val="none" w:sz="0" w:space="0" w:color="auto"/>
                <w:right w:val="none" w:sz="0" w:space="0" w:color="auto"/>
              </w:divBdr>
              <w:divsChild>
                <w:div w:id="1004209663">
                  <w:marLeft w:val="0"/>
                  <w:marRight w:val="0"/>
                  <w:marTop w:val="0"/>
                  <w:marBottom w:val="0"/>
                  <w:divBdr>
                    <w:top w:val="none" w:sz="0" w:space="0" w:color="auto"/>
                    <w:left w:val="none" w:sz="0" w:space="0" w:color="auto"/>
                    <w:bottom w:val="none" w:sz="0" w:space="0" w:color="auto"/>
                    <w:right w:val="none" w:sz="0" w:space="0" w:color="auto"/>
                  </w:divBdr>
                  <w:divsChild>
                    <w:div w:id="1495217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1525950">
      <w:bodyDiv w:val="1"/>
      <w:marLeft w:val="0"/>
      <w:marRight w:val="0"/>
      <w:marTop w:val="0"/>
      <w:marBottom w:val="0"/>
      <w:divBdr>
        <w:top w:val="none" w:sz="0" w:space="0" w:color="auto"/>
        <w:left w:val="none" w:sz="0" w:space="0" w:color="auto"/>
        <w:bottom w:val="none" w:sz="0" w:space="0" w:color="auto"/>
        <w:right w:val="none" w:sz="0" w:space="0" w:color="auto"/>
      </w:divBdr>
    </w:div>
    <w:div w:id="1513691249">
      <w:bodyDiv w:val="1"/>
      <w:marLeft w:val="0"/>
      <w:marRight w:val="0"/>
      <w:marTop w:val="0"/>
      <w:marBottom w:val="0"/>
      <w:divBdr>
        <w:top w:val="none" w:sz="0" w:space="0" w:color="auto"/>
        <w:left w:val="none" w:sz="0" w:space="0" w:color="auto"/>
        <w:bottom w:val="none" w:sz="0" w:space="0" w:color="auto"/>
        <w:right w:val="none" w:sz="0" w:space="0" w:color="auto"/>
      </w:divBdr>
    </w:div>
    <w:div w:id="1515068056">
      <w:bodyDiv w:val="1"/>
      <w:marLeft w:val="0"/>
      <w:marRight w:val="0"/>
      <w:marTop w:val="0"/>
      <w:marBottom w:val="0"/>
      <w:divBdr>
        <w:top w:val="none" w:sz="0" w:space="0" w:color="auto"/>
        <w:left w:val="none" w:sz="0" w:space="0" w:color="auto"/>
        <w:bottom w:val="none" w:sz="0" w:space="0" w:color="auto"/>
        <w:right w:val="none" w:sz="0" w:space="0" w:color="auto"/>
      </w:divBdr>
      <w:divsChild>
        <w:div w:id="679508909">
          <w:marLeft w:val="0"/>
          <w:marRight w:val="0"/>
          <w:marTop w:val="0"/>
          <w:marBottom w:val="0"/>
          <w:divBdr>
            <w:top w:val="none" w:sz="0" w:space="0" w:color="auto"/>
            <w:left w:val="none" w:sz="0" w:space="0" w:color="auto"/>
            <w:bottom w:val="none" w:sz="0" w:space="0" w:color="auto"/>
            <w:right w:val="none" w:sz="0" w:space="0" w:color="auto"/>
          </w:divBdr>
          <w:divsChild>
            <w:div w:id="47655566">
              <w:marLeft w:val="0"/>
              <w:marRight w:val="0"/>
              <w:marTop w:val="0"/>
              <w:marBottom w:val="0"/>
              <w:divBdr>
                <w:top w:val="none" w:sz="0" w:space="0" w:color="auto"/>
                <w:left w:val="none" w:sz="0" w:space="0" w:color="auto"/>
                <w:bottom w:val="none" w:sz="0" w:space="0" w:color="auto"/>
                <w:right w:val="none" w:sz="0" w:space="0" w:color="auto"/>
              </w:divBdr>
              <w:divsChild>
                <w:div w:id="1911192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9002600">
      <w:bodyDiv w:val="1"/>
      <w:marLeft w:val="0"/>
      <w:marRight w:val="0"/>
      <w:marTop w:val="0"/>
      <w:marBottom w:val="0"/>
      <w:divBdr>
        <w:top w:val="none" w:sz="0" w:space="0" w:color="auto"/>
        <w:left w:val="none" w:sz="0" w:space="0" w:color="auto"/>
        <w:bottom w:val="none" w:sz="0" w:space="0" w:color="auto"/>
        <w:right w:val="none" w:sz="0" w:space="0" w:color="auto"/>
      </w:divBdr>
    </w:div>
    <w:div w:id="1519276694">
      <w:bodyDiv w:val="1"/>
      <w:marLeft w:val="0"/>
      <w:marRight w:val="0"/>
      <w:marTop w:val="0"/>
      <w:marBottom w:val="0"/>
      <w:divBdr>
        <w:top w:val="none" w:sz="0" w:space="0" w:color="auto"/>
        <w:left w:val="none" w:sz="0" w:space="0" w:color="auto"/>
        <w:bottom w:val="none" w:sz="0" w:space="0" w:color="auto"/>
        <w:right w:val="none" w:sz="0" w:space="0" w:color="auto"/>
      </w:divBdr>
      <w:divsChild>
        <w:div w:id="1462651992">
          <w:marLeft w:val="0"/>
          <w:marRight w:val="0"/>
          <w:marTop w:val="0"/>
          <w:marBottom w:val="0"/>
          <w:divBdr>
            <w:top w:val="none" w:sz="0" w:space="0" w:color="auto"/>
            <w:left w:val="none" w:sz="0" w:space="0" w:color="auto"/>
            <w:bottom w:val="none" w:sz="0" w:space="0" w:color="auto"/>
            <w:right w:val="none" w:sz="0" w:space="0" w:color="auto"/>
          </w:divBdr>
          <w:divsChild>
            <w:div w:id="1656450955">
              <w:marLeft w:val="0"/>
              <w:marRight w:val="0"/>
              <w:marTop w:val="0"/>
              <w:marBottom w:val="0"/>
              <w:divBdr>
                <w:top w:val="none" w:sz="0" w:space="0" w:color="auto"/>
                <w:left w:val="none" w:sz="0" w:space="0" w:color="auto"/>
                <w:bottom w:val="none" w:sz="0" w:space="0" w:color="auto"/>
                <w:right w:val="none" w:sz="0" w:space="0" w:color="auto"/>
              </w:divBdr>
              <w:divsChild>
                <w:div w:id="1700541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5090454">
      <w:bodyDiv w:val="1"/>
      <w:marLeft w:val="0"/>
      <w:marRight w:val="0"/>
      <w:marTop w:val="0"/>
      <w:marBottom w:val="0"/>
      <w:divBdr>
        <w:top w:val="none" w:sz="0" w:space="0" w:color="auto"/>
        <w:left w:val="none" w:sz="0" w:space="0" w:color="auto"/>
        <w:bottom w:val="none" w:sz="0" w:space="0" w:color="auto"/>
        <w:right w:val="none" w:sz="0" w:space="0" w:color="auto"/>
      </w:divBdr>
    </w:div>
    <w:div w:id="1534689074">
      <w:bodyDiv w:val="1"/>
      <w:marLeft w:val="0"/>
      <w:marRight w:val="0"/>
      <w:marTop w:val="0"/>
      <w:marBottom w:val="0"/>
      <w:divBdr>
        <w:top w:val="none" w:sz="0" w:space="0" w:color="auto"/>
        <w:left w:val="none" w:sz="0" w:space="0" w:color="auto"/>
        <w:bottom w:val="none" w:sz="0" w:space="0" w:color="auto"/>
        <w:right w:val="none" w:sz="0" w:space="0" w:color="auto"/>
      </w:divBdr>
    </w:div>
    <w:div w:id="1535344502">
      <w:bodyDiv w:val="1"/>
      <w:marLeft w:val="0"/>
      <w:marRight w:val="0"/>
      <w:marTop w:val="0"/>
      <w:marBottom w:val="0"/>
      <w:divBdr>
        <w:top w:val="none" w:sz="0" w:space="0" w:color="auto"/>
        <w:left w:val="none" w:sz="0" w:space="0" w:color="auto"/>
        <w:bottom w:val="none" w:sz="0" w:space="0" w:color="auto"/>
        <w:right w:val="none" w:sz="0" w:space="0" w:color="auto"/>
      </w:divBdr>
    </w:div>
    <w:div w:id="1541093852">
      <w:bodyDiv w:val="1"/>
      <w:marLeft w:val="0"/>
      <w:marRight w:val="0"/>
      <w:marTop w:val="0"/>
      <w:marBottom w:val="0"/>
      <w:divBdr>
        <w:top w:val="none" w:sz="0" w:space="0" w:color="auto"/>
        <w:left w:val="none" w:sz="0" w:space="0" w:color="auto"/>
        <w:bottom w:val="none" w:sz="0" w:space="0" w:color="auto"/>
        <w:right w:val="none" w:sz="0" w:space="0" w:color="auto"/>
      </w:divBdr>
    </w:div>
    <w:div w:id="1545362512">
      <w:bodyDiv w:val="1"/>
      <w:marLeft w:val="0"/>
      <w:marRight w:val="0"/>
      <w:marTop w:val="0"/>
      <w:marBottom w:val="0"/>
      <w:divBdr>
        <w:top w:val="none" w:sz="0" w:space="0" w:color="auto"/>
        <w:left w:val="none" w:sz="0" w:space="0" w:color="auto"/>
        <w:bottom w:val="none" w:sz="0" w:space="0" w:color="auto"/>
        <w:right w:val="none" w:sz="0" w:space="0" w:color="auto"/>
      </w:divBdr>
    </w:div>
    <w:div w:id="1552380239">
      <w:bodyDiv w:val="1"/>
      <w:marLeft w:val="0"/>
      <w:marRight w:val="0"/>
      <w:marTop w:val="0"/>
      <w:marBottom w:val="0"/>
      <w:divBdr>
        <w:top w:val="none" w:sz="0" w:space="0" w:color="auto"/>
        <w:left w:val="none" w:sz="0" w:space="0" w:color="auto"/>
        <w:bottom w:val="none" w:sz="0" w:space="0" w:color="auto"/>
        <w:right w:val="none" w:sz="0" w:space="0" w:color="auto"/>
      </w:divBdr>
      <w:divsChild>
        <w:div w:id="779761093">
          <w:marLeft w:val="0"/>
          <w:marRight w:val="0"/>
          <w:marTop w:val="0"/>
          <w:marBottom w:val="0"/>
          <w:divBdr>
            <w:top w:val="none" w:sz="0" w:space="0" w:color="auto"/>
            <w:left w:val="none" w:sz="0" w:space="0" w:color="auto"/>
            <w:bottom w:val="none" w:sz="0" w:space="0" w:color="auto"/>
            <w:right w:val="none" w:sz="0" w:space="0" w:color="auto"/>
          </w:divBdr>
          <w:divsChild>
            <w:div w:id="269439463">
              <w:marLeft w:val="0"/>
              <w:marRight w:val="0"/>
              <w:marTop w:val="0"/>
              <w:marBottom w:val="0"/>
              <w:divBdr>
                <w:top w:val="none" w:sz="0" w:space="0" w:color="auto"/>
                <w:left w:val="none" w:sz="0" w:space="0" w:color="auto"/>
                <w:bottom w:val="none" w:sz="0" w:space="0" w:color="auto"/>
                <w:right w:val="none" w:sz="0" w:space="0" w:color="auto"/>
              </w:divBdr>
              <w:divsChild>
                <w:div w:id="1750882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3539202">
      <w:bodyDiv w:val="1"/>
      <w:marLeft w:val="0"/>
      <w:marRight w:val="0"/>
      <w:marTop w:val="0"/>
      <w:marBottom w:val="0"/>
      <w:divBdr>
        <w:top w:val="none" w:sz="0" w:space="0" w:color="auto"/>
        <w:left w:val="none" w:sz="0" w:space="0" w:color="auto"/>
        <w:bottom w:val="none" w:sz="0" w:space="0" w:color="auto"/>
        <w:right w:val="none" w:sz="0" w:space="0" w:color="auto"/>
      </w:divBdr>
      <w:divsChild>
        <w:div w:id="1859273478">
          <w:marLeft w:val="0"/>
          <w:marRight w:val="0"/>
          <w:marTop w:val="0"/>
          <w:marBottom w:val="0"/>
          <w:divBdr>
            <w:top w:val="none" w:sz="0" w:space="0" w:color="auto"/>
            <w:left w:val="none" w:sz="0" w:space="0" w:color="auto"/>
            <w:bottom w:val="none" w:sz="0" w:space="0" w:color="auto"/>
            <w:right w:val="none" w:sz="0" w:space="0" w:color="auto"/>
          </w:divBdr>
          <w:divsChild>
            <w:div w:id="1783303892">
              <w:marLeft w:val="0"/>
              <w:marRight w:val="0"/>
              <w:marTop w:val="0"/>
              <w:marBottom w:val="0"/>
              <w:divBdr>
                <w:top w:val="none" w:sz="0" w:space="0" w:color="auto"/>
                <w:left w:val="none" w:sz="0" w:space="0" w:color="auto"/>
                <w:bottom w:val="none" w:sz="0" w:space="0" w:color="auto"/>
                <w:right w:val="none" w:sz="0" w:space="0" w:color="auto"/>
              </w:divBdr>
              <w:divsChild>
                <w:div w:id="2061860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6160467">
      <w:bodyDiv w:val="1"/>
      <w:marLeft w:val="0"/>
      <w:marRight w:val="0"/>
      <w:marTop w:val="0"/>
      <w:marBottom w:val="0"/>
      <w:divBdr>
        <w:top w:val="none" w:sz="0" w:space="0" w:color="auto"/>
        <w:left w:val="none" w:sz="0" w:space="0" w:color="auto"/>
        <w:bottom w:val="none" w:sz="0" w:space="0" w:color="auto"/>
        <w:right w:val="none" w:sz="0" w:space="0" w:color="auto"/>
      </w:divBdr>
      <w:divsChild>
        <w:div w:id="301812176">
          <w:marLeft w:val="0"/>
          <w:marRight w:val="0"/>
          <w:marTop w:val="0"/>
          <w:marBottom w:val="0"/>
          <w:divBdr>
            <w:top w:val="none" w:sz="0" w:space="0" w:color="auto"/>
            <w:left w:val="none" w:sz="0" w:space="0" w:color="auto"/>
            <w:bottom w:val="none" w:sz="0" w:space="0" w:color="auto"/>
            <w:right w:val="none" w:sz="0" w:space="0" w:color="auto"/>
          </w:divBdr>
          <w:divsChild>
            <w:div w:id="931818457">
              <w:marLeft w:val="0"/>
              <w:marRight w:val="0"/>
              <w:marTop w:val="0"/>
              <w:marBottom w:val="0"/>
              <w:divBdr>
                <w:top w:val="none" w:sz="0" w:space="0" w:color="auto"/>
                <w:left w:val="none" w:sz="0" w:space="0" w:color="auto"/>
                <w:bottom w:val="none" w:sz="0" w:space="0" w:color="auto"/>
                <w:right w:val="none" w:sz="0" w:space="0" w:color="auto"/>
              </w:divBdr>
              <w:divsChild>
                <w:div w:id="524683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7859212">
      <w:bodyDiv w:val="1"/>
      <w:marLeft w:val="0"/>
      <w:marRight w:val="0"/>
      <w:marTop w:val="0"/>
      <w:marBottom w:val="0"/>
      <w:divBdr>
        <w:top w:val="none" w:sz="0" w:space="0" w:color="auto"/>
        <w:left w:val="none" w:sz="0" w:space="0" w:color="auto"/>
        <w:bottom w:val="none" w:sz="0" w:space="0" w:color="auto"/>
        <w:right w:val="none" w:sz="0" w:space="0" w:color="auto"/>
      </w:divBdr>
    </w:div>
    <w:div w:id="1558469523">
      <w:bodyDiv w:val="1"/>
      <w:marLeft w:val="0"/>
      <w:marRight w:val="0"/>
      <w:marTop w:val="0"/>
      <w:marBottom w:val="0"/>
      <w:divBdr>
        <w:top w:val="none" w:sz="0" w:space="0" w:color="auto"/>
        <w:left w:val="none" w:sz="0" w:space="0" w:color="auto"/>
        <w:bottom w:val="none" w:sz="0" w:space="0" w:color="auto"/>
        <w:right w:val="none" w:sz="0" w:space="0" w:color="auto"/>
      </w:divBdr>
    </w:div>
    <w:div w:id="1561943410">
      <w:bodyDiv w:val="1"/>
      <w:marLeft w:val="0"/>
      <w:marRight w:val="0"/>
      <w:marTop w:val="0"/>
      <w:marBottom w:val="0"/>
      <w:divBdr>
        <w:top w:val="none" w:sz="0" w:space="0" w:color="auto"/>
        <w:left w:val="none" w:sz="0" w:space="0" w:color="auto"/>
        <w:bottom w:val="none" w:sz="0" w:space="0" w:color="auto"/>
        <w:right w:val="none" w:sz="0" w:space="0" w:color="auto"/>
      </w:divBdr>
    </w:div>
    <w:div w:id="1569144151">
      <w:bodyDiv w:val="1"/>
      <w:marLeft w:val="0"/>
      <w:marRight w:val="0"/>
      <w:marTop w:val="0"/>
      <w:marBottom w:val="0"/>
      <w:divBdr>
        <w:top w:val="none" w:sz="0" w:space="0" w:color="auto"/>
        <w:left w:val="none" w:sz="0" w:space="0" w:color="auto"/>
        <w:bottom w:val="none" w:sz="0" w:space="0" w:color="auto"/>
        <w:right w:val="none" w:sz="0" w:space="0" w:color="auto"/>
      </w:divBdr>
      <w:divsChild>
        <w:div w:id="1675185723">
          <w:marLeft w:val="0"/>
          <w:marRight w:val="0"/>
          <w:marTop w:val="0"/>
          <w:marBottom w:val="0"/>
          <w:divBdr>
            <w:top w:val="none" w:sz="0" w:space="0" w:color="auto"/>
            <w:left w:val="none" w:sz="0" w:space="0" w:color="auto"/>
            <w:bottom w:val="none" w:sz="0" w:space="0" w:color="auto"/>
            <w:right w:val="none" w:sz="0" w:space="0" w:color="auto"/>
          </w:divBdr>
          <w:divsChild>
            <w:div w:id="1650934785">
              <w:marLeft w:val="0"/>
              <w:marRight w:val="0"/>
              <w:marTop w:val="0"/>
              <w:marBottom w:val="0"/>
              <w:divBdr>
                <w:top w:val="none" w:sz="0" w:space="0" w:color="auto"/>
                <w:left w:val="none" w:sz="0" w:space="0" w:color="auto"/>
                <w:bottom w:val="none" w:sz="0" w:space="0" w:color="auto"/>
                <w:right w:val="none" w:sz="0" w:space="0" w:color="auto"/>
              </w:divBdr>
              <w:divsChild>
                <w:div w:id="1066026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0843984">
      <w:bodyDiv w:val="1"/>
      <w:marLeft w:val="0"/>
      <w:marRight w:val="0"/>
      <w:marTop w:val="0"/>
      <w:marBottom w:val="0"/>
      <w:divBdr>
        <w:top w:val="none" w:sz="0" w:space="0" w:color="auto"/>
        <w:left w:val="none" w:sz="0" w:space="0" w:color="auto"/>
        <w:bottom w:val="none" w:sz="0" w:space="0" w:color="auto"/>
        <w:right w:val="none" w:sz="0" w:space="0" w:color="auto"/>
      </w:divBdr>
      <w:divsChild>
        <w:div w:id="672420979">
          <w:marLeft w:val="0"/>
          <w:marRight w:val="0"/>
          <w:marTop w:val="0"/>
          <w:marBottom w:val="0"/>
          <w:divBdr>
            <w:top w:val="none" w:sz="0" w:space="0" w:color="auto"/>
            <w:left w:val="none" w:sz="0" w:space="0" w:color="auto"/>
            <w:bottom w:val="none" w:sz="0" w:space="0" w:color="auto"/>
            <w:right w:val="none" w:sz="0" w:space="0" w:color="auto"/>
          </w:divBdr>
          <w:divsChild>
            <w:div w:id="980618332">
              <w:marLeft w:val="0"/>
              <w:marRight w:val="0"/>
              <w:marTop w:val="0"/>
              <w:marBottom w:val="0"/>
              <w:divBdr>
                <w:top w:val="none" w:sz="0" w:space="0" w:color="auto"/>
                <w:left w:val="none" w:sz="0" w:space="0" w:color="auto"/>
                <w:bottom w:val="none" w:sz="0" w:space="0" w:color="auto"/>
                <w:right w:val="none" w:sz="0" w:space="0" w:color="auto"/>
              </w:divBdr>
              <w:divsChild>
                <w:div w:id="357006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8594402">
      <w:bodyDiv w:val="1"/>
      <w:marLeft w:val="0"/>
      <w:marRight w:val="0"/>
      <w:marTop w:val="0"/>
      <w:marBottom w:val="0"/>
      <w:divBdr>
        <w:top w:val="none" w:sz="0" w:space="0" w:color="auto"/>
        <w:left w:val="none" w:sz="0" w:space="0" w:color="auto"/>
        <w:bottom w:val="none" w:sz="0" w:space="0" w:color="auto"/>
        <w:right w:val="none" w:sz="0" w:space="0" w:color="auto"/>
      </w:divBdr>
    </w:div>
    <w:div w:id="1578706036">
      <w:bodyDiv w:val="1"/>
      <w:marLeft w:val="0"/>
      <w:marRight w:val="0"/>
      <w:marTop w:val="0"/>
      <w:marBottom w:val="0"/>
      <w:divBdr>
        <w:top w:val="none" w:sz="0" w:space="0" w:color="auto"/>
        <w:left w:val="none" w:sz="0" w:space="0" w:color="auto"/>
        <w:bottom w:val="none" w:sz="0" w:space="0" w:color="auto"/>
        <w:right w:val="none" w:sz="0" w:space="0" w:color="auto"/>
      </w:divBdr>
      <w:divsChild>
        <w:div w:id="1708023707">
          <w:marLeft w:val="0"/>
          <w:marRight w:val="0"/>
          <w:marTop w:val="0"/>
          <w:marBottom w:val="0"/>
          <w:divBdr>
            <w:top w:val="none" w:sz="0" w:space="0" w:color="auto"/>
            <w:left w:val="none" w:sz="0" w:space="0" w:color="auto"/>
            <w:bottom w:val="none" w:sz="0" w:space="0" w:color="auto"/>
            <w:right w:val="none" w:sz="0" w:space="0" w:color="auto"/>
          </w:divBdr>
          <w:divsChild>
            <w:div w:id="1402871826">
              <w:marLeft w:val="0"/>
              <w:marRight w:val="0"/>
              <w:marTop w:val="0"/>
              <w:marBottom w:val="0"/>
              <w:divBdr>
                <w:top w:val="none" w:sz="0" w:space="0" w:color="auto"/>
                <w:left w:val="none" w:sz="0" w:space="0" w:color="auto"/>
                <w:bottom w:val="none" w:sz="0" w:space="0" w:color="auto"/>
                <w:right w:val="none" w:sz="0" w:space="0" w:color="auto"/>
              </w:divBdr>
              <w:divsChild>
                <w:div w:id="689263240">
                  <w:marLeft w:val="0"/>
                  <w:marRight w:val="0"/>
                  <w:marTop w:val="0"/>
                  <w:marBottom w:val="0"/>
                  <w:divBdr>
                    <w:top w:val="none" w:sz="0" w:space="0" w:color="auto"/>
                    <w:left w:val="none" w:sz="0" w:space="0" w:color="auto"/>
                    <w:bottom w:val="none" w:sz="0" w:space="0" w:color="auto"/>
                    <w:right w:val="none" w:sz="0" w:space="0" w:color="auto"/>
                  </w:divBdr>
                  <w:divsChild>
                    <w:div w:id="1822307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0558751">
      <w:bodyDiv w:val="1"/>
      <w:marLeft w:val="0"/>
      <w:marRight w:val="0"/>
      <w:marTop w:val="0"/>
      <w:marBottom w:val="0"/>
      <w:divBdr>
        <w:top w:val="none" w:sz="0" w:space="0" w:color="auto"/>
        <w:left w:val="none" w:sz="0" w:space="0" w:color="auto"/>
        <w:bottom w:val="none" w:sz="0" w:space="0" w:color="auto"/>
        <w:right w:val="none" w:sz="0" w:space="0" w:color="auto"/>
      </w:divBdr>
    </w:div>
    <w:div w:id="1584485314">
      <w:bodyDiv w:val="1"/>
      <w:marLeft w:val="0"/>
      <w:marRight w:val="0"/>
      <w:marTop w:val="0"/>
      <w:marBottom w:val="0"/>
      <w:divBdr>
        <w:top w:val="none" w:sz="0" w:space="0" w:color="auto"/>
        <w:left w:val="none" w:sz="0" w:space="0" w:color="auto"/>
        <w:bottom w:val="none" w:sz="0" w:space="0" w:color="auto"/>
        <w:right w:val="none" w:sz="0" w:space="0" w:color="auto"/>
      </w:divBdr>
    </w:div>
    <w:div w:id="1601645253">
      <w:bodyDiv w:val="1"/>
      <w:marLeft w:val="0"/>
      <w:marRight w:val="0"/>
      <w:marTop w:val="0"/>
      <w:marBottom w:val="0"/>
      <w:divBdr>
        <w:top w:val="none" w:sz="0" w:space="0" w:color="auto"/>
        <w:left w:val="none" w:sz="0" w:space="0" w:color="auto"/>
        <w:bottom w:val="none" w:sz="0" w:space="0" w:color="auto"/>
        <w:right w:val="none" w:sz="0" w:space="0" w:color="auto"/>
      </w:divBdr>
    </w:div>
    <w:div w:id="1607537999">
      <w:bodyDiv w:val="1"/>
      <w:marLeft w:val="0"/>
      <w:marRight w:val="0"/>
      <w:marTop w:val="0"/>
      <w:marBottom w:val="0"/>
      <w:divBdr>
        <w:top w:val="none" w:sz="0" w:space="0" w:color="auto"/>
        <w:left w:val="none" w:sz="0" w:space="0" w:color="auto"/>
        <w:bottom w:val="none" w:sz="0" w:space="0" w:color="auto"/>
        <w:right w:val="none" w:sz="0" w:space="0" w:color="auto"/>
      </w:divBdr>
    </w:div>
    <w:div w:id="1610967022">
      <w:bodyDiv w:val="1"/>
      <w:marLeft w:val="0"/>
      <w:marRight w:val="0"/>
      <w:marTop w:val="0"/>
      <w:marBottom w:val="0"/>
      <w:divBdr>
        <w:top w:val="none" w:sz="0" w:space="0" w:color="auto"/>
        <w:left w:val="none" w:sz="0" w:space="0" w:color="auto"/>
        <w:bottom w:val="none" w:sz="0" w:space="0" w:color="auto"/>
        <w:right w:val="none" w:sz="0" w:space="0" w:color="auto"/>
      </w:divBdr>
    </w:div>
    <w:div w:id="1631209060">
      <w:bodyDiv w:val="1"/>
      <w:marLeft w:val="0"/>
      <w:marRight w:val="0"/>
      <w:marTop w:val="0"/>
      <w:marBottom w:val="0"/>
      <w:divBdr>
        <w:top w:val="none" w:sz="0" w:space="0" w:color="auto"/>
        <w:left w:val="none" w:sz="0" w:space="0" w:color="auto"/>
        <w:bottom w:val="none" w:sz="0" w:space="0" w:color="auto"/>
        <w:right w:val="none" w:sz="0" w:space="0" w:color="auto"/>
      </w:divBdr>
      <w:divsChild>
        <w:div w:id="1958415040">
          <w:marLeft w:val="0"/>
          <w:marRight w:val="0"/>
          <w:marTop w:val="0"/>
          <w:marBottom w:val="0"/>
          <w:divBdr>
            <w:top w:val="none" w:sz="0" w:space="0" w:color="auto"/>
            <w:left w:val="none" w:sz="0" w:space="0" w:color="auto"/>
            <w:bottom w:val="none" w:sz="0" w:space="0" w:color="auto"/>
            <w:right w:val="none" w:sz="0" w:space="0" w:color="auto"/>
          </w:divBdr>
          <w:divsChild>
            <w:div w:id="363016355">
              <w:marLeft w:val="0"/>
              <w:marRight w:val="0"/>
              <w:marTop w:val="0"/>
              <w:marBottom w:val="0"/>
              <w:divBdr>
                <w:top w:val="none" w:sz="0" w:space="0" w:color="auto"/>
                <w:left w:val="none" w:sz="0" w:space="0" w:color="auto"/>
                <w:bottom w:val="none" w:sz="0" w:space="0" w:color="auto"/>
                <w:right w:val="none" w:sz="0" w:space="0" w:color="auto"/>
              </w:divBdr>
              <w:divsChild>
                <w:div w:id="1619681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6762641">
      <w:bodyDiv w:val="1"/>
      <w:marLeft w:val="0"/>
      <w:marRight w:val="0"/>
      <w:marTop w:val="0"/>
      <w:marBottom w:val="0"/>
      <w:divBdr>
        <w:top w:val="none" w:sz="0" w:space="0" w:color="auto"/>
        <w:left w:val="none" w:sz="0" w:space="0" w:color="auto"/>
        <w:bottom w:val="none" w:sz="0" w:space="0" w:color="auto"/>
        <w:right w:val="none" w:sz="0" w:space="0" w:color="auto"/>
      </w:divBdr>
      <w:divsChild>
        <w:div w:id="1240480541">
          <w:marLeft w:val="0"/>
          <w:marRight w:val="0"/>
          <w:marTop w:val="0"/>
          <w:marBottom w:val="0"/>
          <w:divBdr>
            <w:top w:val="none" w:sz="0" w:space="0" w:color="auto"/>
            <w:left w:val="none" w:sz="0" w:space="0" w:color="auto"/>
            <w:bottom w:val="none" w:sz="0" w:space="0" w:color="auto"/>
            <w:right w:val="none" w:sz="0" w:space="0" w:color="auto"/>
          </w:divBdr>
          <w:divsChild>
            <w:div w:id="1907259259">
              <w:marLeft w:val="0"/>
              <w:marRight w:val="0"/>
              <w:marTop w:val="0"/>
              <w:marBottom w:val="0"/>
              <w:divBdr>
                <w:top w:val="none" w:sz="0" w:space="0" w:color="auto"/>
                <w:left w:val="none" w:sz="0" w:space="0" w:color="auto"/>
                <w:bottom w:val="none" w:sz="0" w:space="0" w:color="auto"/>
                <w:right w:val="none" w:sz="0" w:space="0" w:color="auto"/>
              </w:divBdr>
              <w:divsChild>
                <w:div w:id="1064372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4849723">
      <w:bodyDiv w:val="1"/>
      <w:marLeft w:val="0"/>
      <w:marRight w:val="0"/>
      <w:marTop w:val="0"/>
      <w:marBottom w:val="0"/>
      <w:divBdr>
        <w:top w:val="none" w:sz="0" w:space="0" w:color="auto"/>
        <w:left w:val="none" w:sz="0" w:space="0" w:color="auto"/>
        <w:bottom w:val="none" w:sz="0" w:space="0" w:color="auto"/>
        <w:right w:val="none" w:sz="0" w:space="0" w:color="auto"/>
      </w:divBdr>
    </w:div>
    <w:div w:id="1646616762">
      <w:bodyDiv w:val="1"/>
      <w:marLeft w:val="0"/>
      <w:marRight w:val="0"/>
      <w:marTop w:val="0"/>
      <w:marBottom w:val="0"/>
      <w:divBdr>
        <w:top w:val="none" w:sz="0" w:space="0" w:color="auto"/>
        <w:left w:val="none" w:sz="0" w:space="0" w:color="auto"/>
        <w:bottom w:val="none" w:sz="0" w:space="0" w:color="auto"/>
        <w:right w:val="none" w:sz="0" w:space="0" w:color="auto"/>
      </w:divBdr>
      <w:divsChild>
        <w:div w:id="1704597551">
          <w:marLeft w:val="0"/>
          <w:marRight w:val="0"/>
          <w:marTop w:val="0"/>
          <w:marBottom w:val="0"/>
          <w:divBdr>
            <w:top w:val="none" w:sz="0" w:space="0" w:color="auto"/>
            <w:left w:val="none" w:sz="0" w:space="0" w:color="auto"/>
            <w:bottom w:val="none" w:sz="0" w:space="0" w:color="auto"/>
            <w:right w:val="none" w:sz="0" w:space="0" w:color="auto"/>
          </w:divBdr>
          <w:divsChild>
            <w:div w:id="1716078513">
              <w:marLeft w:val="0"/>
              <w:marRight w:val="0"/>
              <w:marTop w:val="0"/>
              <w:marBottom w:val="0"/>
              <w:divBdr>
                <w:top w:val="none" w:sz="0" w:space="0" w:color="auto"/>
                <w:left w:val="none" w:sz="0" w:space="0" w:color="auto"/>
                <w:bottom w:val="none" w:sz="0" w:space="0" w:color="auto"/>
                <w:right w:val="none" w:sz="0" w:space="0" w:color="auto"/>
              </w:divBdr>
              <w:divsChild>
                <w:div w:id="1262883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5572394">
      <w:bodyDiv w:val="1"/>
      <w:marLeft w:val="0"/>
      <w:marRight w:val="0"/>
      <w:marTop w:val="0"/>
      <w:marBottom w:val="0"/>
      <w:divBdr>
        <w:top w:val="none" w:sz="0" w:space="0" w:color="auto"/>
        <w:left w:val="none" w:sz="0" w:space="0" w:color="auto"/>
        <w:bottom w:val="none" w:sz="0" w:space="0" w:color="auto"/>
        <w:right w:val="none" w:sz="0" w:space="0" w:color="auto"/>
      </w:divBdr>
      <w:divsChild>
        <w:div w:id="1779447517">
          <w:marLeft w:val="0"/>
          <w:marRight w:val="0"/>
          <w:marTop w:val="0"/>
          <w:marBottom w:val="0"/>
          <w:divBdr>
            <w:top w:val="none" w:sz="0" w:space="0" w:color="auto"/>
            <w:left w:val="none" w:sz="0" w:space="0" w:color="auto"/>
            <w:bottom w:val="none" w:sz="0" w:space="0" w:color="auto"/>
            <w:right w:val="none" w:sz="0" w:space="0" w:color="auto"/>
          </w:divBdr>
          <w:divsChild>
            <w:div w:id="1530296525">
              <w:marLeft w:val="0"/>
              <w:marRight w:val="0"/>
              <w:marTop w:val="0"/>
              <w:marBottom w:val="0"/>
              <w:divBdr>
                <w:top w:val="none" w:sz="0" w:space="0" w:color="auto"/>
                <w:left w:val="none" w:sz="0" w:space="0" w:color="auto"/>
                <w:bottom w:val="none" w:sz="0" w:space="0" w:color="auto"/>
                <w:right w:val="none" w:sz="0" w:space="0" w:color="auto"/>
              </w:divBdr>
              <w:divsChild>
                <w:div w:id="1323435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6254698">
      <w:bodyDiv w:val="1"/>
      <w:marLeft w:val="0"/>
      <w:marRight w:val="0"/>
      <w:marTop w:val="0"/>
      <w:marBottom w:val="0"/>
      <w:divBdr>
        <w:top w:val="none" w:sz="0" w:space="0" w:color="auto"/>
        <w:left w:val="none" w:sz="0" w:space="0" w:color="auto"/>
        <w:bottom w:val="none" w:sz="0" w:space="0" w:color="auto"/>
        <w:right w:val="none" w:sz="0" w:space="0" w:color="auto"/>
      </w:divBdr>
      <w:divsChild>
        <w:div w:id="632902834">
          <w:marLeft w:val="0"/>
          <w:marRight w:val="0"/>
          <w:marTop w:val="0"/>
          <w:marBottom w:val="0"/>
          <w:divBdr>
            <w:top w:val="none" w:sz="0" w:space="0" w:color="auto"/>
            <w:left w:val="none" w:sz="0" w:space="0" w:color="auto"/>
            <w:bottom w:val="none" w:sz="0" w:space="0" w:color="auto"/>
            <w:right w:val="none" w:sz="0" w:space="0" w:color="auto"/>
          </w:divBdr>
          <w:divsChild>
            <w:div w:id="1907102679">
              <w:marLeft w:val="0"/>
              <w:marRight w:val="0"/>
              <w:marTop w:val="0"/>
              <w:marBottom w:val="0"/>
              <w:divBdr>
                <w:top w:val="none" w:sz="0" w:space="0" w:color="auto"/>
                <w:left w:val="none" w:sz="0" w:space="0" w:color="auto"/>
                <w:bottom w:val="none" w:sz="0" w:space="0" w:color="auto"/>
                <w:right w:val="none" w:sz="0" w:space="0" w:color="auto"/>
              </w:divBdr>
              <w:divsChild>
                <w:div w:id="1880897546">
                  <w:marLeft w:val="0"/>
                  <w:marRight w:val="0"/>
                  <w:marTop w:val="0"/>
                  <w:marBottom w:val="0"/>
                  <w:divBdr>
                    <w:top w:val="none" w:sz="0" w:space="0" w:color="auto"/>
                    <w:left w:val="none" w:sz="0" w:space="0" w:color="auto"/>
                    <w:bottom w:val="none" w:sz="0" w:space="0" w:color="auto"/>
                    <w:right w:val="none" w:sz="0" w:space="0" w:color="auto"/>
                  </w:divBdr>
                  <w:divsChild>
                    <w:div w:id="1505972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5695095">
      <w:bodyDiv w:val="1"/>
      <w:marLeft w:val="0"/>
      <w:marRight w:val="0"/>
      <w:marTop w:val="0"/>
      <w:marBottom w:val="0"/>
      <w:divBdr>
        <w:top w:val="none" w:sz="0" w:space="0" w:color="auto"/>
        <w:left w:val="none" w:sz="0" w:space="0" w:color="auto"/>
        <w:bottom w:val="none" w:sz="0" w:space="0" w:color="auto"/>
        <w:right w:val="none" w:sz="0" w:space="0" w:color="auto"/>
      </w:divBdr>
      <w:divsChild>
        <w:div w:id="1752656335">
          <w:marLeft w:val="0"/>
          <w:marRight w:val="0"/>
          <w:marTop w:val="0"/>
          <w:marBottom w:val="0"/>
          <w:divBdr>
            <w:top w:val="none" w:sz="0" w:space="0" w:color="auto"/>
            <w:left w:val="none" w:sz="0" w:space="0" w:color="auto"/>
            <w:bottom w:val="none" w:sz="0" w:space="0" w:color="auto"/>
            <w:right w:val="none" w:sz="0" w:space="0" w:color="auto"/>
          </w:divBdr>
          <w:divsChild>
            <w:div w:id="1486126015">
              <w:marLeft w:val="0"/>
              <w:marRight w:val="0"/>
              <w:marTop w:val="0"/>
              <w:marBottom w:val="0"/>
              <w:divBdr>
                <w:top w:val="none" w:sz="0" w:space="0" w:color="auto"/>
                <w:left w:val="none" w:sz="0" w:space="0" w:color="auto"/>
                <w:bottom w:val="none" w:sz="0" w:space="0" w:color="auto"/>
                <w:right w:val="none" w:sz="0" w:space="0" w:color="auto"/>
              </w:divBdr>
              <w:divsChild>
                <w:div w:id="692875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4993699">
      <w:bodyDiv w:val="1"/>
      <w:marLeft w:val="0"/>
      <w:marRight w:val="0"/>
      <w:marTop w:val="0"/>
      <w:marBottom w:val="0"/>
      <w:divBdr>
        <w:top w:val="none" w:sz="0" w:space="0" w:color="auto"/>
        <w:left w:val="none" w:sz="0" w:space="0" w:color="auto"/>
        <w:bottom w:val="none" w:sz="0" w:space="0" w:color="auto"/>
        <w:right w:val="none" w:sz="0" w:space="0" w:color="auto"/>
      </w:divBdr>
      <w:divsChild>
        <w:div w:id="2020769099">
          <w:marLeft w:val="0"/>
          <w:marRight w:val="0"/>
          <w:marTop w:val="0"/>
          <w:marBottom w:val="0"/>
          <w:divBdr>
            <w:top w:val="none" w:sz="0" w:space="0" w:color="auto"/>
            <w:left w:val="none" w:sz="0" w:space="0" w:color="auto"/>
            <w:bottom w:val="none" w:sz="0" w:space="0" w:color="auto"/>
            <w:right w:val="none" w:sz="0" w:space="0" w:color="auto"/>
          </w:divBdr>
          <w:divsChild>
            <w:div w:id="445467213">
              <w:marLeft w:val="0"/>
              <w:marRight w:val="0"/>
              <w:marTop w:val="0"/>
              <w:marBottom w:val="0"/>
              <w:divBdr>
                <w:top w:val="none" w:sz="0" w:space="0" w:color="auto"/>
                <w:left w:val="none" w:sz="0" w:space="0" w:color="auto"/>
                <w:bottom w:val="none" w:sz="0" w:space="0" w:color="auto"/>
                <w:right w:val="none" w:sz="0" w:space="0" w:color="auto"/>
              </w:divBdr>
              <w:divsChild>
                <w:div w:id="64035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2857473">
      <w:bodyDiv w:val="1"/>
      <w:marLeft w:val="0"/>
      <w:marRight w:val="0"/>
      <w:marTop w:val="0"/>
      <w:marBottom w:val="0"/>
      <w:divBdr>
        <w:top w:val="none" w:sz="0" w:space="0" w:color="auto"/>
        <w:left w:val="none" w:sz="0" w:space="0" w:color="auto"/>
        <w:bottom w:val="none" w:sz="0" w:space="0" w:color="auto"/>
        <w:right w:val="none" w:sz="0" w:space="0" w:color="auto"/>
      </w:divBdr>
      <w:divsChild>
        <w:div w:id="252398079">
          <w:marLeft w:val="0"/>
          <w:marRight w:val="0"/>
          <w:marTop w:val="0"/>
          <w:marBottom w:val="0"/>
          <w:divBdr>
            <w:top w:val="none" w:sz="0" w:space="0" w:color="auto"/>
            <w:left w:val="none" w:sz="0" w:space="0" w:color="auto"/>
            <w:bottom w:val="none" w:sz="0" w:space="0" w:color="auto"/>
            <w:right w:val="none" w:sz="0" w:space="0" w:color="auto"/>
          </w:divBdr>
          <w:divsChild>
            <w:div w:id="301429041">
              <w:marLeft w:val="0"/>
              <w:marRight w:val="0"/>
              <w:marTop w:val="0"/>
              <w:marBottom w:val="0"/>
              <w:divBdr>
                <w:top w:val="none" w:sz="0" w:space="0" w:color="auto"/>
                <w:left w:val="none" w:sz="0" w:space="0" w:color="auto"/>
                <w:bottom w:val="none" w:sz="0" w:space="0" w:color="auto"/>
                <w:right w:val="none" w:sz="0" w:space="0" w:color="auto"/>
              </w:divBdr>
              <w:divsChild>
                <w:div w:id="1223902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5476348">
      <w:bodyDiv w:val="1"/>
      <w:marLeft w:val="0"/>
      <w:marRight w:val="0"/>
      <w:marTop w:val="0"/>
      <w:marBottom w:val="0"/>
      <w:divBdr>
        <w:top w:val="none" w:sz="0" w:space="0" w:color="auto"/>
        <w:left w:val="none" w:sz="0" w:space="0" w:color="auto"/>
        <w:bottom w:val="none" w:sz="0" w:space="0" w:color="auto"/>
        <w:right w:val="none" w:sz="0" w:space="0" w:color="auto"/>
      </w:divBdr>
    </w:div>
    <w:div w:id="1686831229">
      <w:bodyDiv w:val="1"/>
      <w:marLeft w:val="0"/>
      <w:marRight w:val="0"/>
      <w:marTop w:val="0"/>
      <w:marBottom w:val="0"/>
      <w:divBdr>
        <w:top w:val="none" w:sz="0" w:space="0" w:color="auto"/>
        <w:left w:val="none" w:sz="0" w:space="0" w:color="auto"/>
        <w:bottom w:val="none" w:sz="0" w:space="0" w:color="auto"/>
        <w:right w:val="none" w:sz="0" w:space="0" w:color="auto"/>
      </w:divBdr>
      <w:divsChild>
        <w:div w:id="1395201175">
          <w:marLeft w:val="0"/>
          <w:marRight w:val="0"/>
          <w:marTop w:val="0"/>
          <w:marBottom w:val="0"/>
          <w:divBdr>
            <w:top w:val="none" w:sz="0" w:space="0" w:color="auto"/>
            <w:left w:val="none" w:sz="0" w:space="0" w:color="auto"/>
            <w:bottom w:val="none" w:sz="0" w:space="0" w:color="auto"/>
            <w:right w:val="none" w:sz="0" w:space="0" w:color="auto"/>
          </w:divBdr>
          <w:divsChild>
            <w:div w:id="1365600002">
              <w:marLeft w:val="0"/>
              <w:marRight w:val="0"/>
              <w:marTop w:val="0"/>
              <w:marBottom w:val="0"/>
              <w:divBdr>
                <w:top w:val="none" w:sz="0" w:space="0" w:color="auto"/>
                <w:left w:val="none" w:sz="0" w:space="0" w:color="auto"/>
                <w:bottom w:val="none" w:sz="0" w:space="0" w:color="auto"/>
                <w:right w:val="none" w:sz="0" w:space="0" w:color="auto"/>
              </w:divBdr>
              <w:divsChild>
                <w:div w:id="1102070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9355819">
      <w:bodyDiv w:val="1"/>
      <w:marLeft w:val="0"/>
      <w:marRight w:val="0"/>
      <w:marTop w:val="0"/>
      <w:marBottom w:val="0"/>
      <w:divBdr>
        <w:top w:val="none" w:sz="0" w:space="0" w:color="auto"/>
        <w:left w:val="none" w:sz="0" w:space="0" w:color="auto"/>
        <w:bottom w:val="none" w:sz="0" w:space="0" w:color="auto"/>
        <w:right w:val="none" w:sz="0" w:space="0" w:color="auto"/>
      </w:divBdr>
      <w:divsChild>
        <w:div w:id="2060127018">
          <w:marLeft w:val="0"/>
          <w:marRight w:val="0"/>
          <w:marTop w:val="0"/>
          <w:marBottom w:val="0"/>
          <w:divBdr>
            <w:top w:val="none" w:sz="0" w:space="0" w:color="auto"/>
            <w:left w:val="none" w:sz="0" w:space="0" w:color="auto"/>
            <w:bottom w:val="none" w:sz="0" w:space="0" w:color="auto"/>
            <w:right w:val="none" w:sz="0" w:space="0" w:color="auto"/>
          </w:divBdr>
          <w:divsChild>
            <w:div w:id="1671443303">
              <w:marLeft w:val="0"/>
              <w:marRight w:val="0"/>
              <w:marTop w:val="0"/>
              <w:marBottom w:val="0"/>
              <w:divBdr>
                <w:top w:val="none" w:sz="0" w:space="0" w:color="auto"/>
                <w:left w:val="none" w:sz="0" w:space="0" w:color="auto"/>
                <w:bottom w:val="none" w:sz="0" w:space="0" w:color="auto"/>
                <w:right w:val="none" w:sz="0" w:space="0" w:color="auto"/>
              </w:divBdr>
              <w:divsChild>
                <w:div w:id="792989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9889461">
      <w:bodyDiv w:val="1"/>
      <w:marLeft w:val="0"/>
      <w:marRight w:val="0"/>
      <w:marTop w:val="0"/>
      <w:marBottom w:val="0"/>
      <w:divBdr>
        <w:top w:val="none" w:sz="0" w:space="0" w:color="auto"/>
        <w:left w:val="none" w:sz="0" w:space="0" w:color="auto"/>
        <w:bottom w:val="none" w:sz="0" w:space="0" w:color="auto"/>
        <w:right w:val="none" w:sz="0" w:space="0" w:color="auto"/>
      </w:divBdr>
    </w:div>
    <w:div w:id="1701012414">
      <w:bodyDiv w:val="1"/>
      <w:marLeft w:val="0"/>
      <w:marRight w:val="0"/>
      <w:marTop w:val="0"/>
      <w:marBottom w:val="0"/>
      <w:divBdr>
        <w:top w:val="none" w:sz="0" w:space="0" w:color="auto"/>
        <w:left w:val="none" w:sz="0" w:space="0" w:color="auto"/>
        <w:bottom w:val="none" w:sz="0" w:space="0" w:color="auto"/>
        <w:right w:val="none" w:sz="0" w:space="0" w:color="auto"/>
      </w:divBdr>
    </w:div>
    <w:div w:id="1703363449">
      <w:bodyDiv w:val="1"/>
      <w:marLeft w:val="0"/>
      <w:marRight w:val="0"/>
      <w:marTop w:val="0"/>
      <w:marBottom w:val="0"/>
      <w:divBdr>
        <w:top w:val="none" w:sz="0" w:space="0" w:color="auto"/>
        <w:left w:val="none" w:sz="0" w:space="0" w:color="auto"/>
        <w:bottom w:val="none" w:sz="0" w:space="0" w:color="auto"/>
        <w:right w:val="none" w:sz="0" w:space="0" w:color="auto"/>
      </w:divBdr>
    </w:div>
    <w:div w:id="1707832400">
      <w:bodyDiv w:val="1"/>
      <w:marLeft w:val="0"/>
      <w:marRight w:val="0"/>
      <w:marTop w:val="0"/>
      <w:marBottom w:val="0"/>
      <w:divBdr>
        <w:top w:val="none" w:sz="0" w:space="0" w:color="auto"/>
        <w:left w:val="none" w:sz="0" w:space="0" w:color="auto"/>
        <w:bottom w:val="none" w:sz="0" w:space="0" w:color="auto"/>
        <w:right w:val="none" w:sz="0" w:space="0" w:color="auto"/>
      </w:divBdr>
      <w:divsChild>
        <w:div w:id="1303928091">
          <w:marLeft w:val="0"/>
          <w:marRight w:val="0"/>
          <w:marTop w:val="0"/>
          <w:marBottom w:val="0"/>
          <w:divBdr>
            <w:top w:val="none" w:sz="0" w:space="0" w:color="auto"/>
            <w:left w:val="none" w:sz="0" w:space="0" w:color="auto"/>
            <w:bottom w:val="none" w:sz="0" w:space="0" w:color="auto"/>
            <w:right w:val="none" w:sz="0" w:space="0" w:color="auto"/>
          </w:divBdr>
          <w:divsChild>
            <w:div w:id="700666150">
              <w:marLeft w:val="0"/>
              <w:marRight w:val="0"/>
              <w:marTop w:val="0"/>
              <w:marBottom w:val="0"/>
              <w:divBdr>
                <w:top w:val="none" w:sz="0" w:space="0" w:color="auto"/>
                <w:left w:val="none" w:sz="0" w:space="0" w:color="auto"/>
                <w:bottom w:val="none" w:sz="0" w:space="0" w:color="auto"/>
                <w:right w:val="none" w:sz="0" w:space="0" w:color="auto"/>
              </w:divBdr>
              <w:divsChild>
                <w:div w:id="1295597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6661125">
      <w:bodyDiv w:val="1"/>
      <w:marLeft w:val="0"/>
      <w:marRight w:val="0"/>
      <w:marTop w:val="0"/>
      <w:marBottom w:val="0"/>
      <w:divBdr>
        <w:top w:val="none" w:sz="0" w:space="0" w:color="auto"/>
        <w:left w:val="none" w:sz="0" w:space="0" w:color="auto"/>
        <w:bottom w:val="none" w:sz="0" w:space="0" w:color="auto"/>
        <w:right w:val="none" w:sz="0" w:space="0" w:color="auto"/>
      </w:divBdr>
    </w:div>
    <w:div w:id="1723676192">
      <w:bodyDiv w:val="1"/>
      <w:marLeft w:val="0"/>
      <w:marRight w:val="0"/>
      <w:marTop w:val="0"/>
      <w:marBottom w:val="0"/>
      <w:divBdr>
        <w:top w:val="none" w:sz="0" w:space="0" w:color="auto"/>
        <w:left w:val="none" w:sz="0" w:space="0" w:color="auto"/>
        <w:bottom w:val="none" w:sz="0" w:space="0" w:color="auto"/>
        <w:right w:val="none" w:sz="0" w:space="0" w:color="auto"/>
      </w:divBdr>
    </w:div>
    <w:div w:id="1724866003">
      <w:bodyDiv w:val="1"/>
      <w:marLeft w:val="0"/>
      <w:marRight w:val="0"/>
      <w:marTop w:val="0"/>
      <w:marBottom w:val="0"/>
      <w:divBdr>
        <w:top w:val="none" w:sz="0" w:space="0" w:color="auto"/>
        <w:left w:val="none" w:sz="0" w:space="0" w:color="auto"/>
        <w:bottom w:val="none" w:sz="0" w:space="0" w:color="auto"/>
        <w:right w:val="none" w:sz="0" w:space="0" w:color="auto"/>
      </w:divBdr>
    </w:div>
    <w:div w:id="1726224391">
      <w:bodyDiv w:val="1"/>
      <w:marLeft w:val="0"/>
      <w:marRight w:val="0"/>
      <w:marTop w:val="0"/>
      <w:marBottom w:val="0"/>
      <w:divBdr>
        <w:top w:val="none" w:sz="0" w:space="0" w:color="auto"/>
        <w:left w:val="none" w:sz="0" w:space="0" w:color="auto"/>
        <w:bottom w:val="none" w:sz="0" w:space="0" w:color="auto"/>
        <w:right w:val="none" w:sz="0" w:space="0" w:color="auto"/>
      </w:divBdr>
    </w:div>
    <w:div w:id="1730687230">
      <w:bodyDiv w:val="1"/>
      <w:marLeft w:val="0"/>
      <w:marRight w:val="0"/>
      <w:marTop w:val="0"/>
      <w:marBottom w:val="0"/>
      <w:divBdr>
        <w:top w:val="none" w:sz="0" w:space="0" w:color="auto"/>
        <w:left w:val="none" w:sz="0" w:space="0" w:color="auto"/>
        <w:bottom w:val="none" w:sz="0" w:space="0" w:color="auto"/>
        <w:right w:val="none" w:sz="0" w:space="0" w:color="auto"/>
      </w:divBdr>
    </w:div>
    <w:div w:id="1730688803">
      <w:bodyDiv w:val="1"/>
      <w:marLeft w:val="0"/>
      <w:marRight w:val="0"/>
      <w:marTop w:val="0"/>
      <w:marBottom w:val="0"/>
      <w:divBdr>
        <w:top w:val="none" w:sz="0" w:space="0" w:color="auto"/>
        <w:left w:val="none" w:sz="0" w:space="0" w:color="auto"/>
        <w:bottom w:val="none" w:sz="0" w:space="0" w:color="auto"/>
        <w:right w:val="none" w:sz="0" w:space="0" w:color="auto"/>
      </w:divBdr>
      <w:divsChild>
        <w:div w:id="1658143384">
          <w:marLeft w:val="0"/>
          <w:marRight w:val="0"/>
          <w:marTop w:val="0"/>
          <w:marBottom w:val="0"/>
          <w:divBdr>
            <w:top w:val="none" w:sz="0" w:space="0" w:color="auto"/>
            <w:left w:val="none" w:sz="0" w:space="0" w:color="auto"/>
            <w:bottom w:val="none" w:sz="0" w:space="0" w:color="auto"/>
            <w:right w:val="none" w:sz="0" w:space="0" w:color="auto"/>
          </w:divBdr>
          <w:divsChild>
            <w:div w:id="1115489253">
              <w:marLeft w:val="0"/>
              <w:marRight w:val="0"/>
              <w:marTop w:val="0"/>
              <w:marBottom w:val="0"/>
              <w:divBdr>
                <w:top w:val="none" w:sz="0" w:space="0" w:color="auto"/>
                <w:left w:val="none" w:sz="0" w:space="0" w:color="auto"/>
                <w:bottom w:val="none" w:sz="0" w:space="0" w:color="auto"/>
                <w:right w:val="none" w:sz="0" w:space="0" w:color="auto"/>
              </w:divBdr>
              <w:divsChild>
                <w:div w:id="1790930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3238152">
      <w:bodyDiv w:val="1"/>
      <w:marLeft w:val="0"/>
      <w:marRight w:val="0"/>
      <w:marTop w:val="0"/>
      <w:marBottom w:val="0"/>
      <w:divBdr>
        <w:top w:val="none" w:sz="0" w:space="0" w:color="auto"/>
        <w:left w:val="none" w:sz="0" w:space="0" w:color="auto"/>
        <w:bottom w:val="none" w:sz="0" w:space="0" w:color="auto"/>
        <w:right w:val="none" w:sz="0" w:space="0" w:color="auto"/>
      </w:divBdr>
      <w:divsChild>
        <w:div w:id="2021547248">
          <w:marLeft w:val="0"/>
          <w:marRight w:val="0"/>
          <w:marTop w:val="0"/>
          <w:marBottom w:val="0"/>
          <w:divBdr>
            <w:top w:val="none" w:sz="0" w:space="0" w:color="auto"/>
            <w:left w:val="none" w:sz="0" w:space="0" w:color="auto"/>
            <w:bottom w:val="none" w:sz="0" w:space="0" w:color="auto"/>
            <w:right w:val="none" w:sz="0" w:space="0" w:color="auto"/>
          </w:divBdr>
        </w:div>
        <w:div w:id="1026753195">
          <w:marLeft w:val="0"/>
          <w:marRight w:val="0"/>
          <w:marTop w:val="0"/>
          <w:marBottom w:val="0"/>
          <w:divBdr>
            <w:top w:val="none" w:sz="0" w:space="0" w:color="auto"/>
            <w:left w:val="none" w:sz="0" w:space="0" w:color="auto"/>
            <w:bottom w:val="none" w:sz="0" w:space="0" w:color="auto"/>
            <w:right w:val="none" w:sz="0" w:space="0" w:color="auto"/>
          </w:divBdr>
          <w:divsChild>
            <w:div w:id="1484659048">
              <w:marLeft w:val="0"/>
              <w:marRight w:val="0"/>
              <w:marTop w:val="0"/>
              <w:marBottom w:val="0"/>
              <w:divBdr>
                <w:top w:val="none" w:sz="0" w:space="0" w:color="auto"/>
                <w:left w:val="none" w:sz="0" w:space="0" w:color="auto"/>
                <w:bottom w:val="none" w:sz="0" w:space="0" w:color="auto"/>
                <w:right w:val="none" w:sz="0" w:space="0" w:color="auto"/>
              </w:divBdr>
              <w:divsChild>
                <w:div w:id="1946570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4428121">
      <w:bodyDiv w:val="1"/>
      <w:marLeft w:val="0"/>
      <w:marRight w:val="0"/>
      <w:marTop w:val="0"/>
      <w:marBottom w:val="0"/>
      <w:divBdr>
        <w:top w:val="none" w:sz="0" w:space="0" w:color="auto"/>
        <w:left w:val="none" w:sz="0" w:space="0" w:color="auto"/>
        <w:bottom w:val="none" w:sz="0" w:space="0" w:color="auto"/>
        <w:right w:val="none" w:sz="0" w:space="0" w:color="auto"/>
      </w:divBdr>
      <w:divsChild>
        <w:div w:id="879975456">
          <w:marLeft w:val="0"/>
          <w:marRight w:val="0"/>
          <w:marTop w:val="0"/>
          <w:marBottom w:val="0"/>
          <w:divBdr>
            <w:top w:val="none" w:sz="0" w:space="0" w:color="auto"/>
            <w:left w:val="none" w:sz="0" w:space="0" w:color="auto"/>
            <w:bottom w:val="none" w:sz="0" w:space="0" w:color="auto"/>
            <w:right w:val="none" w:sz="0" w:space="0" w:color="auto"/>
          </w:divBdr>
          <w:divsChild>
            <w:div w:id="2034961337">
              <w:marLeft w:val="0"/>
              <w:marRight w:val="0"/>
              <w:marTop w:val="0"/>
              <w:marBottom w:val="0"/>
              <w:divBdr>
                <w:top w:val="none" w:sz="0" w:space="0" w:color="auto"/>
                <w:left w:val="none" w:sz="0" w:space="0" w:color="auto"/>
                <w:bottom w:val="none" w:sz="0" w:space="0" w:color="auto"/>
                <w:right w:val="none" w:sz="0" w:space="0" w:color="auto"/>
              </w:divBdr>
              <w:divsChild>
                <w:div w:id="1028290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1921906">
      <w:bodyDiv w:val="1"/>
      <w:marLeft w:val="0"/>
      <w:marRight w:val="0"/>
      <w:marTop w:val="0"/>
      <w:marBottom w:val="0"/>
      <w:divBdr>
        <w:top w:val="none" w:sz="0" w:space="0" w:color="auto"/>
        <w:left w:val="none" w:sz="0" w:space="0" w:color="auto"/>
        <w:bottom w:val="none" w:sz="0" w:space="0" w:color="auto"/>
        <w:right w:val="none" w:sz="0" w:space="0" w:color="auto"/>
      </w:divBdr>
      <w:divsChild>
        <w:div w:id="64380600">
          <w:marLeft w:val="0"/>
          <w:marRight w:val="0"/>
          <w:marTop w:val="0"/>
          <w:marBottom w:val="0"/>
          <w:divBdr>
            <w:top w:val="none" w:sz="0" w:space="0" w:color="auto"/>
            <w:left w:val="none" w:sz="0" w:space="0" w:color="auto"/>
            <w:bottom w:val="none" w:sz="0" w:space="0" w:color="auto"/>
            <w:right w:val="none" w:sz="0" w:space="0" w:color="auto"/>
          </w:divBdr>
          <w:divsChild>
            <w:div w:id="1179351405">
              <w:marLeft w:val="0"/>
              <w:marRight w:val="0"/>
              <w:marTop w:val="0"/>
              <w:marBottom w:val="0"/>
              <w:divBdr>
                <w:top w:val="none" w:sz="0" w:space="0" w:color="auto"/>
                <w:left w:val="none" w:sz="0" w:space="0" w:color="auto"/>
                <w:bottom w:val="none" w:sz="0" w:space="0" w:color="auto"/>
                <w:right w:val="none" w:sz="0" w:space="0" w:color="auto"/>
              </w:divBdr>
              <w:divsChild>
                <w:div w:id="497379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3551330">
      <w:bodyDiv w:val="1"/>
      <w:marLeft w:val="0"/>
      <w:marRight w:val="0"/>
      <w:marTop w:val="0"/>
      <w:marBottom w:val="0"/>
      <w:divBdr>
        <w:top w:val="none" w:sz="0" w:space="0" w:color="auto"/>
        <w:left w:val="none" w:sz="0" w:space="0" w:color="auto"/>
        <w:bottom w:val="none" w:sz="0" w:space="0" w:color="auto"/>
        <w:right w:val="none" w:sz="0" w:space="0" w:color="auto"/>
      </w:divBdr>
      <w:divsChild>
        <w:div w:id="1061250368">
          <w:marLeft w:val="0"/>
          <w:marRight w:val="0"/>
          <w:marTop w:val="0"/>
          <w:marBottom w:val="0"/>
          <w:divBdr>
            <w:top w:val="none" w:sz="0" w:space="0" w:color="auto"/>
            <w:left w:val="none" w:sz="0" w:space="0" w:color="auto"/>
            <w:bottom w:val="none" w:sz="0" w:space="0" w:color="auto"/>
            <w:right w:val="none" w:sz="0" w:space="0" w:color="auto"/>
          </w:divBdr>
          <w:divsChild>
            <w:div w:id="1510021780">
              <w:marLeft w:val="0"/>
              <w:marRight w:val="0"/>
              <w:marTop w:val="0"/>
              <w:marBottom w:val="0"/>
              <w:divBdr>
                <w:top w:val="none" w:sz="0" w:space="0" w:color="auto"/>
                <w:left w:val="none" w:sz="0" w:space="0" w:color="auto"/>
                <w:bottom w:val="none" w:sz="0" w:space="0" w:color="auto"/>
                <w:right w:val="none" w:sz="0" w:space="0" w:color="auto"/>
              </w:divBdr>
              <w:divsChild>
                <w:div w:id="669218193">
                  <w:marLeft w:val="0"/>
                  <w:marRight w:val="0"/>
                  <w:marTop w:val="0"/>
                  <w:marBottom w:val="0"/>
                  <w:divBdr>
                    <w:top w:val="none" w:sz="0" w:space="0" w:color="auto"/>
                    <w:left w:val="none" w:sz="0" w:space="0" w:color="auto"/>
                    <w:bottom w:val="none" w:sz="0" w:space="0" w:color="auto"/>
                    <w:right w:val="none" w:sz="0" w:space="0" w:color="auto"/>
                  </w:divBdr>
                  <w:divsChild>
                    <w:div w:id="53941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5322978">
      <w:bodyDiv w:val="1"/>
      <w:marLeft w:val="0"/>
      <w:marRight w:val="0"/>
      <w:marTop w:val="0"/>
      <w:marBottom w:val="0"/>
      <w:divBdr>
        <w:top w:val="none" w:sz="0" w:space="0" w:color="auto"/>
        <w:left w:val="none" w:sz="0" w:space="0" w:color="auto"/>
        <w:bottom w:val="none" w:sz="0" w:space="0" w:color="auto"/>
        <w:right w:val="none" w:sz="0" w:space="0" w:color="auto"/>
      </w:divBdr>
    </w:div>
    <w:div w:id="1762950669">
      <w:bodyDiv w:val="1"/>
      <w:marLeft w:val="0"/>
      <w:marRight w:val="0"/>
      <w:marTop w:val="0"/>
      <w:marBottom w:val="0"/>
      <w:divBdr>
        <w:top w:val="none" w:sz="0" w:space="0" w:color="auto"/>
        <w:left w:val="none" w:sz="0" w:space="0" w:color="auto"/>
        <w:bottom w:val="none" w:sz="0" w:space="0" w:color="auto"/>
        <w:right w:val="none" w:sz="0" w:space="0" w:color="auto"/>
      </w:divBdr>
    </w:div>
    <w:div w:id="1765374939">
      <w:bodyDiv w:val="1"/>
      <w:marLeft w:val="0"/>
      <w:marRight w:val="0"/>
      <w:marTop w:val="0"/>
      <w:marBottom w:val="0"/>
      <w:divBdr>
        <w:top w:val="none" w:sz="0" w:space="0" w:color="auto"/>
        <w:left w:val="none" w:sz="0" w:space="0" w:color="auto"/>
        <w:bottom w:val="none" w:sz="0" w:space="0" w:color="auto"/>
        <w:right w:val="none" w:sz="0" w:space="0" w:color="auto"/>
      </w:divBdr>
    </w:div>
    <w:div w:id="1766343072">
      <w:bodyDiv w:val="1"/>
      <w:marLeft w:val="0"/>
      <w:marRight w:val="0"/>
      <w:marTop w:val="0"/>
      <w:marBottom w:val="0"/>
      <w:divBdr>
        <w:top w:val="none" w:sz="0" w:space="0" w:color="auto"/>
        <w:left w:val="none" w:sz="0" w:space="0" w:color="auto"/>
        <w:bottom w:val="none" w:sz="0" w:space="0" w:color="auto"/>
        <w:right w:val="none" w:sz="0" w:space="0" w:color="auto"/>
      </w:divBdr>
      <w:divsChild>
        <w:div w:id="12994594">
          <w:marLeft w:val="0"/>
          <w:marRight w:val="0"/>
          <w:marTop w:val="0"/>
          <w:marBottom w:val="0"/>
          <w:divBdr>
            <w:top w:val="none" w:sz="0" w:space="0" w:color="auto"/>
            <w:left w:val="none" w:sz="0" w:space="0" w:color="auto"/>
            <w:bottom w:val="none" w:sz="0" w:space="0" w:color="auto"/>
            <w:right w:val="none" w:sz="0" w:space="0" w:color="auto"/>
          </w:divBdr>
          <w:divsChild>
            <w:div w:id="1929462648">
              <w:marLeft w:val="0"/>
              <w:marRight w:val="0"/>
              <w:marTop w:val="0"/>
              <w:marBottom w:val="0"/>
              <w:divBdr>
                <w:top w:val="none" w:sz="0" w:space="0" w:color="auto"/>
                <w:left w:val="none" w:sz="0" w:space="0" w:color="auto"/>
                <w:bottom w:val="none" w:sz="0" w:space="0" w:color="auto"/>
                <w:right w:val="none" w:sz="0" w:space="0" w:color="auto"/>
              </w:divBdr>
              <w:divsChild>
                <w:div w:id="530803088">
                  <w:marLeft w:val="0"/>
                  <w:marRight w:val="0"/>
                  <w:marTop w:val="0"/>
                  <w:marBottom w:val="0"/>
                  <w:divBdr>
                    <w:top w:val="none" w:sz="0" w:space="0" w:color="auto"/>
                    <w:left w:val="none" w:sz="0" w:space="0" w:color="auto"/>
                    <w:bottom w:val="none" w:sz="0" w:space="0" w:color="auto"/>
                    <w:right w:val="none" w:sz="0" w:space="0" w:color="auto"/>
                  </w:divBdr>
                  <w:divsChild>
                    <w:div w:id="1842239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2649396">
      <w:bodyDiv w:val="1"/>
      <w:marLeft w:val="0"/>
      <w:marRight w:val="0"/>
      <w:marTop w:val="0"/>
      <w:marBottom w:val="0"/>
      <w:divBdr>
        <w:top w:val="none" w:sz="0" w:space="0" w:color="auto"/>
        <w:left w:val="none" w:sz="0" w:space="0" w:color="auto"/>
        <w:bottom w:val="none" w:sz="0" w:space="0" w:color="auto"/>
        <w:right w:val="none" w:sz="0" w:space="0" w:color="auto"/>
      </w:divBdr>
    </w:div>
    <w:div w:id="1795296009">
      <w:bodyDiv w:val="1"/>
      <w:marLeft w:val="0"/>
      <w:marRight w:val="0"/>
      <w:marTop w:val="0"/>
      <w:marBottom w:val="0"/>
      <w:divBdr>
        <w:top w:val="none" w:sz="0" w:space="0" w:color="auto"/>
        <w:left w:val="none" w:sz="0" w:space="0" w:color="auto"/>
        <w:bottom w:val="none" w:sz="0" w:space="0" w:color="auto"/>
        <w:right w:val="none" w:sz="0" w:space="0" w:color="auto"/>
      </w:divBdr>
      <w:divsChild>
        <w:div w:id="516769603">
          <w:marLeft w:val="0"/>
          <w:marRight w:val="0"/>
          <w:marTop w:val="0"/>
          <w:marBottom w:val="0"/>
          <w:divBdr>
            <w:top w:val="none" w:sz="0" w:space="0" w:color="auto"/>
            <w:left w:val="none" w:sz="0" w:space="0" w:color="auto"/>
            <w:bottom w:val="none" w:sz="0" w:space="0" w:color="auto"/>
            <w:right w:val="none" w:sz="0" w:space="0" w:color="auto"/>
          </w:divBdr>
          <w:divsChild>
            <w:div w:id="358968368">
              <w:marLeft w:val="0"/>
              <w:marRight w:val="0"/>
              <w:marTop w:val="0"/>
              <w:marBottom w:val="0"/>
              <w:divBdr>
                <w:top w:val="none" w:sz="0" w:space="0" w:color="auto"/>
                <w:left w:val="none" w:sz="0" w:space="0" w:color="auto"/>
                <w:bottom w:val="none" w:sz="0" w:space="0" w:color="auto"/>
                <w:right w:val="none" w:sz="0" w:space="0" w:color="auto"/>
              </w:divBdr>
              <w:divsChild>
                <w:div w:id="1871840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4418787">
      <w:bodyDiv w:val="1"/>
      <w:marLeft w:val="0"/>
      <w:marRight w:val="0"/>
      <w:marTop w:val="0"/>
      <w:marBottom w:val="0"/>
      <w:divBdr>
        <w:top w:val="none" w:sz="0" w:space="0" w:color="auto"/>
        <w:left w:val="none" w:sz="0" w:space="0" w:color="auto"/>
        <w:bottom w:val="none" w:sz="0" w:space="0" w:color="auto"/>
        <w:right w:val="none" w:sz="0" w:space="0" w:color="auto"/>
      </w:divBdr>
    </w:div>
    <w:div w:id="1806970383">
      <w:bodyDiv w:val="1"/>
      <w:marLeft w:val="0"/>
      <w:marRight w:val="0"/>
      <w:marTop w:val="0"/>
      <w:marBottom w:val="0"/>
      <w:divBdr>
        <w:top w:val="none" w:sz="0" w:space="0" w:color="auto"/>
        <w:left w:val="none" w:sz="0" w:space="0" w:color="auto"/>
        <w:bottom w:val="none" w:sz="0" w:space="0" w:color="auto"/>
        <w:right w:val="none" w:sz="0" w:space="0" w:color="auto"/>
      </w:divBdr>
      <w:divsChild>
        <w:div w:id="1974945853">
          <w:marLeft w:val="0"/>
          <w:marRight w:val="0"/>
          <w:marTop w:val="0"/>
          <w:marBottom w:val="0"/>
          <w:divBdr>
            <w:top w:val="none" w:sz="0" w:space="0" w:color="auto"/>
            <w:left w:val="none" w:sz="0" w:space="0" w:color="auto"/>
            <w:bottom w:val="none" w:sz="0" w:space="0" w:color="auto"/>
            <w:right w:val="none" w:sz="0" w:space="0" w:color="auto"/>
          </w:divBdr>
          <w:divsChild>
            <w:div w:id="488785191">
              <w:marLeft w:val="0"/>
              <w:marRight w:val="0"/>
              <w:marTop w:val="0"/>
              <w:marBottom w:val="0"/>
              <w:divBdr>
                <w:top w:val="none" w:sz="0" w:space="0" w:color="auto"/>
                <w:left w:val="none" w:sz="0" w:space="0" w:color="auto"/>
                <w:bottom w:val="none" w:sz="0" w:space="0" w:color="auto"/>
                <w:right w:val="none" w:sz="0" w:space="0" w:color="auto"/>
              </w:divBdr>
              <w:divsChild>
                <w:div w:id="2043631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5677009">
      <w:bodyDiv w:val="1"/>
      <w:marLeft w:val="0"/>
      <w:marRight w:val="0"/>
      <w:marTop w:val="0"/>
      <w:marBottom w:val="0"/>
      <w:divBdr>
        <w:top w:val="none" w:sz="0" w:space="0" w:color="auto"/>
        <w:left w:val="none" w:sz="0" w:space="0" w:color="auto"/>
        <w:bottom w:val="none" w:sz="0" w:space="0" w:color="auto"/>
        <w:right w:val="none" w:sz="0" w:space="0" w:color="auto"/>
      </w:divBdr>
    </w:div>
    <w:div w:id="1830249184">
      <w:bodyDiv w:val="1"/>
      <w:marLeft w:val="0"/>
      <w:marRight w:val="0"/>
      <w:marTop w:val="0"/>
      <w:marBottom w:val="0"/>
      <w:divBdr>
        <w:top w:val="none" w:sz="0" w:space="0" w:color="auto"/>
        <w:left w:val="none" w:sz="0" w:space="0" w:color="auto"/>
        <w:bottom w:val="none" w:sz="0" w:space="0" w:color="auto"/>
        <w:right w:val="none" w:sz="0" w:space="0" w:color="auto"/>
      </w:divBdr>
    </w:div>
    <w:div w:id="1834830372">
      <w:bodyDiv w:val="1"/>
      <w:marLeft w:val="0"/>
      <w:marRight w:val="0"/>
      <w:marTop w:val="0"/>
      <w:marBottom w:val="0"/>
      <w:divBdr>
        <w:top w:val="none" w:sz="0" w:space="0" w:color="auto"/>
        <w:left w:val="none" w:sz="0" w:space="0" w:color="auto"/>
        <w:bottom w:val="none" w:sz="0" w:space="0" w:color="auto"/>
        <w:right w:val="none" w:sz="0" w:space="0" w:color="auto"/>
      </w:divBdr>
    </w:div>
    <w:div w:id="1834909578">
      <w:bodyDiv w:val="1"/>
      <w:marLeft w:val="0"/>
      <w:marRight w:val="0"/>
      <w:marTop w:val="0"/>
      <w:marBottom w:val="0"/>
      <w:divBdr>
        <w:top w:val="none" w:sz="0" w:space="0" w:color="auto"/>
        <w:left w:val="none" w:sz="0" w:space="0" w:color="auto"/>
        <w:bottom w:val="none" w:sz="0" w:space="0" w:color="auto"/>
        <w:right w:val="none" w:sz="0" w:space="0" w:color="auto"/>
      </w:divBdr>
      <w:divsChild>
        <w:div w:id="131798033">
          <w:marLeft w:val="0"/>
          <w:marRight w:val="0"/>
          <w:marTop w:val="0"/>
          <w:marBottom w:val="0"/>
          <w:divBdr>
            <w:top w:val="none" w:sz="0" w:space="0" w:color="auto"/>
            <w:left w:val="none" w:sz="0" w:space="0" w:color="auto"/>
            <w:bottom w:val="none" w:sz="0" w:space="0" w:color="auto"/>
            <w:right w:val="none" w:sz="0" w:space="0" w:color="auto"/>
          </w:divBdr>
          <w:divsChild>
            <w:div w:id="116067713">
              <w:marLeft w:val="0"/>
              <w:marRight w:val="0"/>
              <w:marTop w:val="0"/>
              <w:marBottom w:val="0"/>
              <w:divBdr>
                <w:top w:val="none" w:sz="0" w:space="0" w:color="auto"/>
                <w:left w:val="none" w:sz="0" w:space="0" w:color="auto"/>
                <w:bottom w:val="none" w:sz="0" w:space="0" w:color="auto"/>
                <w:right w:val="none" w:sz="0" w:space="0" w:color="auto"/>
              </w:divBdr>
              <w:divsChild>
                <w:div w:id="1935702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6438299">
      <w:bodyDiv w:val="1"/>
      <w:marLeft w:val="0"/>
      <w:marRight w:val="0"/>
      <w:marTop w:val="0"/>
      <w:marBottom w:val="0"/>
      <w:divBdr>
        <w:top w:val="none" w:sz="0" w:space="0" w:color="auto"/>
        <w:left w:val="none" w:sz="0" w:space="0" w:color="auto"/>
        <w:bottom w:val="none" w:sz="0" w:space="0" w:color="auto"/>
        <w:right w:val="none" w:sz="0" w:space="0" w:color="auto"/>
      </w:divBdr>
      <w:divsChild>
        <w:div w:id="1992565185">
          <w:marLeft w:val="0"/>
          <w:marRight w:val="0"/>
          <w:marTop w:val="0"/>
          <w:marBottom w:val="0"/>
          <w:divBdr>
            <w:top w:val="none" w:sz="0" w:space="0" w:color="auto"/>
            <w:left w:val="none" w:sz="0" w:space="0" w:color="auto"/>
            <w:bottom w:val="none" w:sz="0" w:space="0" w:color="auto"/>
            <w:right w:val="none" w:sz="0" w:space="0" w:color="auto"/>
          </w:divBdr>
          <w:divsChild>
            <w:div w:id="1811632650">
              <w:marLeft w:val="0"/>
              <w:marRight w:val="0"/>
              <w:marTop w:val="0"/>
              <w:marBottom w:val="0"/>
              <w:divBdr>
                <w:top w:val="none" w:sz="0" w:space="0" w:color="auto"/>
                <w:left w:val="none" w:sz="0" w:space="0" w:color="auto"/>
                <w:bottom w:val="none" w:sz="0" w:space="0" w:color="auto"/>
                <w:right w:val="none" w:sz="0" w:space="0" w:color="auto"/>
              </w:divBdr>
              <w:divsChild>
                <w:div w:id="1969583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8352527">
      <w:bodyDiv w:val="1"/>
      <w:marLeft w:val="0"/>
      <w:marRight w:val="0"/>
      <w:marTop w:val="0"/>
      <w:marBottom w:val="0"/>
      <w:divBdr>
        <w:top w:val="none" w:sz="0" w:space="0" w:color="auto"/>
        <w:left w:val="none" w:sz="0" w:space="0" w:color="auto"/>
        <w:bottom w:val="none" w:sz="0" w:space="0" w:color="auto"/>
        <w:right w:val="none" w:sz="0" w:space="0" w:color="auto"/>
      </w:divBdr>
    </w:div>
    <w:div w:id="1859345413">
      <w:bodyDiv w:val="1"/>
      <w:marLeft w:val="0"/>
      <w:marRight w:val="0"/>
      <w:marTop w:val="0"/>
      <w:marBottom w:val="0"/>
      <w:divBdr>
        <w:top w:val="none" w:sz="0" w:space="0" w:color="auto"/>
        <w:left w:val="none" w:sz="0" w:space="0" w:color="auto"/>
        <w:bottom w:val="none" w:sz="0" w:space="0" w:color="auto"/>
        <w:right w:val="none" w:sz="0" w:space="0" w:color="auto"/>
      </w:divBdr>
      <w:divsChild>
        <w:div w:id="445008691">
          <w:marLeft w:val="0"/>
          <w:marRight w:val="0"/>
          <w:marTop w:val="0"/>
          <w:marBottom w:val="0"/>
          <w:divBdr>
            <w:top w:val="none" w:sz="0" w:space="0" w:color="auto"/>
            <w:left w:val="none" w:sz="0" w:space="0" w:color="auto"/>
            <w:bottom w:val="none" w:sz="0" w:space="0" w:color="auto"/>
            <w:right w:val="none" w:sz="0" w:space="0" w:color="auto"/>
          </w:divBdr>
          <w:divsChild>
            <w:div w:id="1074622479">
              <w:marLeft w:val="0"/>
              <w:marRight w:val="0"/>
              <w:marTop w:val="0"/>
              <w:marBottom w:val="0"/>
              <w:divBdr>
                <w:top w:val="none" w:sz="0" w:space="0" w:color="auto"/>
                <w:left w:val="none" w:sz="0" w:space="0" w:color="auto"/>
                <w:bottom w:val="none" w:sz="0" w:space="0" w:color="auto"/>
                <w:right w:val="none" w:sz="0" w:space="0" w:color="auto"/>
              </w:divBdr>
              <w:divsChild>
                <w:div w:id="1738355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1237279">
      <w:bodyDiv w:val="1"/>
      <w:marLeft w:val="0"/>
      <w:marRight w:val="0"/>
      <w:marTop w:val="0"/>
      <w:marBottom w:val="0"/>
      <w:divBdr>
        <w:top w:val="none" w:sz="0" w:space="0" w:color="auto"/>
        <w:left w:val="none" w:sz="0" w:space="0" w:color="auto"/>
        <w:bottom w:val="none" w:sz="0" w:space="0" w:color="auto"/>
        <w:right w:val="none" w:sz="0" w:space="0" w:color="auto"/>
      </w:divBdr>
    </w:div>
    <w:div w:id="1862739290">
      <w:bodyDiv w:val="1"/>
      <w:marLeft w:val="0"/>
      <w:marRight w:val="0"/>
      <w:marTop w:val="0"/>
      <w:marBottom w:val="0"/>
      <w:divBdr>
        <w:top w:val="none" w:sz="0" w:space="0" w:color="auto"/>
        <w:left w:val="none" w:sz="0" w:space="0" w:color="auto"/>
        <w:bottom w:val="none" w:sz="0" w:space="0" w:color="auto"/>
        <w:right w:val="none" w:sz="0" w:space="0" w:color="auto"/>
      </w:divBdr>
    </w:div>
    <w:div w:id="1872910281">
      <w:bodyDiv w:val="1"/>
      <w:marLeft w:val="0"/>
      <w:marRight w:val="0"/>
      <w:marTop w:val="0"/>
      <w:marBottom w:val="0"/>
      <w:divBdr>
        <w:top w:val="none" w:sz="0" w:space="0" w:color="auto"/>
        <w:left w:val="none" w:sz="0" w:space="0" w:color="auto"/>
        <w:bottom w:val="none" w:sz="0" w:space="0" w:color="auto"/>
        <w:right w:val="none" w:sz="0" w:space="0" w:color="auto"/>
      </w:divBdr>
    </w:div>
    <w:div w:id="1875727802">
      <w:bodyDiv w:val="1"/>
      <w:marLeft w:val="0"/>
      <w:marRight w:val="0"/>
      <w:marTop w:val="0"/>
      <w:marBottom w:val="0"/>
      <w:divBdr>
        <w:top w:val="none" w:sz="0" w:space="0" w:color="auto"/>
        <w:left w:val="none" w:sz="0" w:space="0" w:color="auto"/>
        <w:bottom w:val="none" w:sz="0" w:space="0" w:color="auto"/>
        <w:right w:val="none" w:sz="0" w:space="0" w:color="auto"/>
      </w:divBdr>
    </w:div>
    <w:div w:id="1878547253">
      <w:bodyDiv w:val="1"/>
      <w:marLeft w:val="0"/>
      <w:marRight w:val="0"/>
      <w:marTop w:val="0"/>
      <w:marBottom w:val="0"/>
      <w:divBdr>
        <w:top w:val="none" w:sz="0" w:space="0" w:color="auto"/>
        <w:left w:val="none" w:sz="0" w:space="0" w:color="auto"/>
        <w:bottom w:val="none" w:sz="0" w:space="0" w:color="auto"/>
        <w:right w:val="none" w:sz="0" w:space="0" w:color="auto"/>
      </w:divBdr>
      <w:divsChild>
        <w:div w:id="1320422507">
          <w:marLeft w:val="0"/>
          <w:marRight w:val="0"/>
          <w:marTop w:val="0"/>
          <w:marBottom w:val="0"/>
          <w:divBdr>
            <w:top w:val="none" w:sz="0" w:space="0" w:color="auto"/>
            <w:left w:val="none" w:sz="0" w:space="0" w:color="auto"/>
            <w:bottom w:val="none" w:sz="0" w:space="0" w:color="auto"/>
            <w:right w:val="none" w:sz="0" w:space="0" w:color="auto"/>
          </w:divBdr>
          <w:divsChild>
            <w:div w:id="1781565">
              <w:marLeft w:val="0"/>
              <w:marRight w:val="0"/>
              <w:marTop w:val="0"/>
              <w:marBottom w:val="0"/>
              <w:divBdr>
                <w:top w:val="none" w:sz="0" w:space="0" w:color="auto"/>
                <w:left w:val="none" w:sz="0" w:space="0" w:color="auto"/>
                <w:bottom w:val="none" w:sz="0" w:space="0" w:color="auto"/>
                <w:right w:val="none" w:sz="0" w:space="0" w:color="auto"/>
              </w:divBdr>
              <w:divsChild>
                <w:div w:id="1838613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9122065">
      <w:bodyDiv w:val="1"/>
      <w:marLeft w:val="0"/>
      <w:marRight w:val="0"/>
      <w:marTop w:val="0"/>
      <w:marBottom w:val="0"/>
      <w:divBdr>
        <w:top w:val="none" w:sz="0" w:space="0" w:color="auto"/>
        <w:left w:val="none" w:sz="0" w:space="0" w:color="auto"/>
        <w:bottom w:val="none" w:sz="0" w:space="0" w:color="auto"/>
        <w:right w:val="none" w:sz="0" w:space="0" w:color="auto"/>
      </w:divBdr>
    </w:div>
    <w:div w:id="1882208441">
      <w:bodyDiv w:val="1"/>
      <w:marLeft w:val="0"/>
      <w:marRight w:val="0"/>
      <w:marTop w:val="0"/>
      <w:marBottom w:val="0"/>
      <w:divBdr>
        <w:top w:val="none" w:sz="0" w:space="0" w:color="auto"/>
        <w:left w:val="none" w:sz="0" w:space="0" w:color="auto"/>
        <w:bottom w:val="none" w:sz="0" w:space="0" w:color="auto"/>
        <w:right w:val="none" w:sz="0" w:space="0" w:color="auto"/>
      </w:divBdr>
    </w:div>
    <w:div w:id="1892813629">
      <w:bodyDiv w:val="1"/>
      <w:marLeft w:val="0"/>
      <w:marRight w:val="0"/>
      <w:marTop w:val="0"/>
      <w:marBottom w:val="0"/>
      <w:divBdr>
        <w:top w:val="none" w:sz="0" w:space="0" w:color="auto"/>
        <w:left w:val="none" w:sz="0" w:space="0" w:color="auto"/>
        <w:bottom w:val="none" w:sz="0" w:space="0" w:color="auto"/>
        <w:right w:val="none" w:sz="0" w:space="0" w:color="auto"/>
      </w:divBdr>
      <w:divsChild>
        <w:div w:id="880746421">
          <w:marLeft w:val="0"/>
          <w:marRight w:val="0"/>
          <w:marTop w:val="0"/>
          <w:marBottom w:val="0"/>
          <w:divBdr>
            <w:top w:val="none" w:sz="0" w:space="0" w:color="auto"/>
            <w:left w:val="none" w:sz="0" w:space="0" w:color="auto"/>
            <w:bottom w:val="none" w:sz="0" w:space="0" w:color="auto"/>
            <w:right w:val="none" w:sz="0" w:space="0" w:color="auto"/>
          </w:divBdr>
          <w:divsChild>
            <w:div w:id="1095440707">
              <w:marLeft w:val="0"/>
              <w:marRight w:val="0"/>
              <w:marTop w:val="0"/>
              <w:marBottom w:val="0"/>
              <w:divBdr>
                <w:top w:val="none" w:sz="0" w:space="0" w:color="auto"/>
                <w:left w:val="none" w:sz="0" w:space="0" w:color="auto"/>
                <w:bottom w:val="none" w:sz="0" w:space="0" w:color="auto"/>
                <w:right w:val="none" w:sz="0" w:space="0" w:color="auto"/>
              </w:divBdr>
              <w:divsChild>
                <w:div w:id="289092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6432015">
      <w:bodyDiv w:val="1"/>
      <w:marLeft w:val="0"/>
      <w:marRight w:val="0"/>
      <w:marTop w:val="0"/>
      <w:marBottom w:val="0"/>
      <w:divBdr>
        <w:top w:val="none" w:sz="0" w:space="0" w:color="auto"/>
        <w:left w:val="none" w:sz="0" w:space="0" w:color="auto"/>
        <w:bottom w:val="none" w:sz="0" w:space="0" w:color="auto"/>
        <w:right w:val="none" w:sz="0" w:space="0" w:color="auto"/>
      </w:divBdr>
    </w:div>
    <w:div w:id="1901399414">
      <w:bodyDiv w:val="1"/>
      <w:marLeft w:val="0"/>
      <w:marRight w:val="0"/>
      <w:marTop w:val="0"/>
      <w:marBottom w:val="0"/>
      <w:divBdr>
        <w:top w:val="none" w:sz="0" w:space="0" w:color="auto"/>
        <w:left w:val="none" w:sz="0" w:space="0" w:color="auto"/>
        <w:bottom w:val="none" w:sz="0" w:space="0" w:color="auto"/>
        <w:right w:val="none" w:sz="0" w:space="0" w:color="auto"/>
      </w:divBdr>
      <w:divsChild>
        <w:div w:id="618146839">
          <w:marLeft w:val="0"/>
          <w:marRight w:val="0"/>
          <w:marTop w:val="0"/>
          <w:marBottom w:val="0"/>
          <w:divBdr>
            <w:top w:val="none" w:sz="0" w:space="0" w:color="auto"/>
            <w:left w:val="none" w:sz="0" w:space="0" w:color="auto"/>
            <w:bottom w:val="none" w:sz="0" w:space="0" w:color="auto"/>
            <w:right w:val="none" w:sz="0" w:space="0" w:color="auto"/>
          </w:divBdr>
          <w:divsChild>
            <w:div w:id="64764199">
              <w:marLeft w:val="0"/>
              <w:marRight w:val="0"/>
              <w:marTop w:val="0"/>
              <w:marBottom w:val="0"/>
              <w:divBdr>
                <w:top w:val="none" w:sz="0" w:space="0" w:color="auto"/>
                <w:left w:val="none" w:sz="0" w:space="0" w:color="auto"/>
                <w:bottom w:val="none" w:sz="0" w:space="0" w:color="auto"/>
                <w:right w:val="none" w:sz="0" w:space="0" w:color="auto"/>
              </w:divBdr>
              <w:divsChild>
                <w:div w:id="1724670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3007884">
      <w:bodyDiv w:val="1"/>
      <w:marLeft w:val="0"/>
      <w:marRight w:val="0"/>
      <w:marTop w:val="0"/>
      <w:marBottom w:val="0"/>
      <w:divBdr>
        <w:top w:val="none" w:sz="0" w:space="0" w:color="auto"/>
        <w:left w:val="none" w:sz="0" w:space="0" w:color="auto"/>
        <w:bottom w:val="none" w:sz="0" w:space="0" w:color="auto"/>
        <w:right w:val="none" w:sz="0" w:space="0" w:color="auto"/>
      </w:divBdr>
    </w:div>
    <w:div w:id="1916865103">
      <w:bodyDiv w:val="1"/>
      <w:marLeft w:val="0"/>
      <w:marRight w:val="0"/>
      <w:marTop w:val="0"/>
      <w:marBottom w:val="0"/>
      <w:divBdr>
        <w:top w:val="none" w:sz="0" w:space="0" w:color="auto"/>
        <w:left w:val="none" w:sz="0" w:space="0" w:color="auto"/>
        <w:bottom w:val="none" w:sz="0" w:space="0" w:color="auto"/>
        <w:right w:val="none" w:sz="0" w:space="0" w:color="auto"/>
      </w:divBdr>
      <w:divsChild>
        <w:div w:id="139468315">
          <w:marLeft w:val="0"/>
          <w:marRight w:val="0"/>
          <w:marTop w:val="0"/>
          <w:marBottom w:val="0"/>
          <w:divBdr>
            <w:top w:val="none" w:sz="0" w:space="0" w:color="auto"/>
            <w:left w:val="none" w:sz="0" w:space="0" w:color="auto"/>
            <w:bottom w:val="none" w:sz="0" w:space="0" w:color="auto"/>
            <w:right w:val="none" w:sz="0" w:space="0" w:color="auto"/>
          </w:divBdr>
          <w:divsChild>
            <w:div w:id="1099838728">
              <w:marLeft w:val="0"/>
              <w:marRight w:val="0"/>
              <w:marTop w:val="0"/>
              <w:marBottom w:val="0"/>
              <w:divBdr>
                <w:top w:val="none" w:sz="0" w:space="0" w:color="auto"/>
                <w:left w:val="none" w:sz="0" w:space="0" w:color="auto"/>
                <w:bottom w:val="none" w:sz="0" w:space="0" w:color="auto"/>
                <w:right w:val="none" w:sz="0" w:space="0" w:color="auto"/>
              </w:divBdr>
              <w:divsChild>
                <w:div w:id="1652977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6937413">
      <w:bodyDiv w:val="1"/>
      <w:marLeft w:val="0"/>
      <w:marRight w:val="0"/>
      <w:marTop w:val="0"/>
      <w:marBottom w:val="0"/>
      <w:divBdr>
        <w:top w:val="none" w:sz="0" w:space="0" w:color="auto"/>
        <w:left w:val="none" w:sz="0" w:space="0" w:color="auto"/>
        <w:bottom w:val="none" w:sz="0" w:space="0" w:color="auto"/>
        <w:right w:val="none" w:sz="0" w:space="0" w:color="auto"/>
      </w:divBdr>
    </w:div>
    <w:div w:id="1921597756">
      <w:bodyDiv w:val="1"/>
      <w:marLeft w:val="0"/>
      <w:marRight w:val="0"/>
      <w:marTop w:val="0"/>
      <w:marBottom w:val="0"/>
      <w:divBdr>
        <w:top w:val="none" w:sz="0" w:space="0" w:color="auto"/>
        <w:left w:val="none" w:sz="0" w:space="0" w:color="auto"/>
        <w:bottom w:val="none" w:sz="0" w:space="0" w:color="auto"/>
        <w:right w:val="none" w:sz="0" w:space="0" w:color="auto"/>
      </w:divBdr>
    </w:div>
    <w:div w:id="1921719028">
      <w:bodyDiv w:val="1"/>
      <w:marLeft w:val="0"/>
      <w:marRight w:val="0"/>
      <w:marTop w:val="0"/>
      <w:marBottom w:val="0"/>
      <w:divBdr>
        <w:top w:val="none" w:sz="0" w:space="0" w:color="auto"/>
        <w:left w:val="none" w:sz="0" w:space="0" w:color="auto"/>
        <w:bottom w:val="none" w:sz="0" w:space="0" w:color="auto"/>
        <w:right w:val="none" w:sz="0" w:space="0" w:color="auto"/>
      </w:divBdr>
    </w:div>
    <w:div w:id="1921941093">
      <w:bodyDiv w:val="1"/>
      <w:marLeft w:val="0"/>
      <w:marRight w:val="0"/>
      <w:marTop w:val="0"/>
      <w:marBottom w:val="0"/>
      <w:divBdr>
        <w:top w:val="none" w:sz="0" w:space="0" w:color="auto"/>
        <w:left w:val="none" w:sz="0" w:space="0" w:color="auto"/>
        <w:bottom w:val="none" w:sz="0" w:space="0" w:color="auto"/>
        <w:right w:val="none" w:sz="0" w:space="0" w:color="auto"/>
      </w:divBdr>
    </w:div>
    <w:div w:id="1922980397">
      <w:bodyDiv w:val="1"/>
      <w:marLeft w:val="0"/>
      <w:marRight w:val="0"/>
      <w:marTop w:val="0"/>
      <w:marBottom w:val="0"/>
      <w:divBdr>
        <w:top w:val="none" w:sz="0" w:space="0" w:color="auto"/>
        <w:left w:val="none" w:sz="0" w:space="0" w:color="auto"/>
        <w:bottom w:val="none" w:sz="0" w:space="0" w:color="auto"/>
        <w:right w:val="none" w:sz="0" w:space="0" w:color="auto"/>
      </w:divBdr>
      <w:divsChild>
        <w:div w:id="1588878702">
          <w:marLeft w:val="0"/>
          <w:marRight w:val="0"/>
          <w:marTop w:val="0"/>
          <w:marBottom w:val="0"/>
          <w:divBdr>
            <w:top w:val="none" w:sz="0" w:space="0" w:color="auto"/>
            <w:left w:val="none" w:sz="0" w:space="0" w:color="auto"/>
            <w:bottom w:val="none" w:sz="0" w:space="0" w:color="auto"/>
            <w:right w:val="none" w:sz="0" w:space="0" w:color="auto"/>
          </w:divBdr>
          <w:divsChild>
            <w:div w:id="1678998259">
              <w:marLeft w:val="0"/>
              <w:marRight w:val="0"/>
              <w:marTop w:val="0"/>
              <w:marBottom w:val="0"/>
              <w:divBdr>
                <w:top w:val="none" w:sz="0" w:space="0" w:color="auto"/>
                <w:left w:val="none" w:sz="0" w:space="0" w:color="auto"/>
                <w:bottom w:val="none" w:sz="0" w:space="0" w:color="auto"/>
                <w:right w:val="none" w:sz="0" w:space="0" w:color="auto"/>
              </w:divBdr>
              <w:divsChild>
                <w:div w:id="628052480">
                  <w:marLeft w:val="0"/>
                  <w:marRight w:val="0"/>
                  <w:marTop w:val="0"/>
                  <w:marBottom w:val="0"/>
                  <w:divBdr>
                    <w:top w:val="none" w:sz="0" w:space="0" w:color="auto"/>
                    <w:left w:val="none" w:sz="0" w:space="0" w:color="auto"/>
                    <w:bottom w:val="none" w:sz="0" w:space="0" w:color="auto"/>
                    <w:right w:val="none" w:sz="0" w:space="0" w:color="auto"/>
                  </w:divBdr>
                  <w:divsChild>
                    <w:div w:id="690108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5218014">
      <w:bodyDiv w:val="1"/>
      <w:marLeft w:val="0"/>
      <w:marRight w:val="0"/>
      <w:marTop w:val="0"/>
      <w:marBottom w:val="0"/>
      <w:divBdr>
        <w:top w:val="none" w:sz="0" w:space="0" w:color="auto"/>
        <w:left w:val="none" w:sz="0" w:space="0" w:color="auto"/>
        <w:bottom w:val="none" w:sz="0" w:space="0" w:color="auto"/>
        <w:right w:val="none" w:sz="0" w:space="0" w:color="auto"/>
      </w:divBdr>
    </w:div>
    <w:div w:id="1928345794">
      <w:bodyDiv w:val="1"/>
      <w:marLeft w:val="0"/>
      <w:marRight w:val="0"/>
      <w:marTop w:val="0"/>
      <w:marBottom w:val="0"/>
      <w:divBdr>
        <w:top w:val="none" w:sz="0" w:space="0" w:color="auto"/>
        <w:left w:val="none" w:sz="0" w:space="0" w:color="auto"/>
        <w:bottom w:val="none" w:sz="0" w:space="0" w:color="auto"/>
        <w:right w:val="none" w:sz="0" w:space="0" w:color="auto"/>
      </w:divBdr>
    </w:div>
    <w:div w:id="1934778418">
      <w:bodyDiv w:val="1"/>
      <w:marLeft w:val="0"/>
      <w:marRight w:val="0"/>
      <w:marTop w:val="0"/>
      <w:marBottom w:val="0"/>
      <w:divBdr>
        <w:top w:val="none" w:sz="0" w:space="0" w:color="auto"/>
        <w:left w:val="none" w:sz="0" w:space="0" w:color="auto"/>
        <w:bottom w:val="none" w:sz="0" w:space="0" w:color="auto"/>
        <w:right w:val="none" w:sz="0" w:space="0" w:color="auto"/>
      </w:divBdr>
    </w:div>
    <w:div w:id="1940136079">
      <w:bodyDiv w:val="1"/>
      <w:marLeft w:val="0"/>
      <w:marRight w:val="0"/>
      <w:marTop w:val="0"/>
      <w:marBottom w:val="0"/>
      <w:divBdr>
        <w:top w:val="none" w:sz="0" w:space="0" w:color="auto"/>
        <w:left w:val="none" w:sz="0" w:space="0" w:color="auto"/>
        <w:bottom w:val="none" w:sz="0" w:space="0" w:color="auto"/>
        <w:right w:val="none" w:sz="0" w:space="0" w:color="auto"/>
      </w:divBdr>
    </w:div>
    <w:div w:id="1946645983">
      <w:bodyDiv w:val="1"/>
      <w:marLeft w:val="0"/>
      <w:marRight w:val="0"/>
      <w:marTop w:val="0"/>
      <w:marBottom w:val="0"/>
      <w:divBdr>
        <w:top w:val="none" w:sz="0" w:space="0" w:color="auto"/>
        <w:left w:val="none" w:sz="0" w:space="0" w:color="auto"/>
        <w:bottom w:val="none" w:sz="0" w:space="0" w:color="auto"/>
        <w:right w:val="none" w:sz="0" w:space="0" w:color="auto"/>
      </w:divBdr>
    </w:div>
    <w:div w:id="1950042315">
      <w:bodyDiv w:val="1"/>
      <w:marLeft w:val="0"/>
      <w:marRight w:val="0"/>
      <w:marTop w:val="0"/>
      <w:marBottom w:val="0"/>
      <w:divBdr>
        <w:top w:val="none" w:sz="0" w:space="0" w:color="auto"/>
        <w:left w:val="none" w:sz="0" w:space="0" w:color="auto"/>
        <w:bottom w:val="none" w:sz="0" w:space="0" w:color="auto"/>
        <w:right w:val="none" w:sz="0" w:space="0" w:color="auto"/>
      </w:divBdr>
    </w:div>
    <w:div w:id="1950552215">
      <w:bodyDiv w:val="1"/>
      <w:marLeft w:val="0"/>
      <w:marRight w:val="0"/>
      <w:marTop w:val="0"/>
      <w:marBottom w:val="0"/>
      <w:divBdr>
        <w:top w:val="none" w:sz="0" w:space="0" w:color="auto"/>
        <w:left w:val="none" w:sz="0" w:space="0" w:color="auto"/>
        <w:bottom w:val="none" w:sz="0" w:space="0" w:color="auto"/>
        <w:right w:val="none" w:sz="0" w:space="0" w:color="auto"/>
      </w:divBdr>
    </w:div>
    <w:div w:id="1954241680">
      <w:bodyDiv w:val="1"/>
      <w:marLeft w:val="0"/>
      <w:marRight w:val="0"/>
      <w:marTop w:val="0"/>
      <w:marBottom w:val="0"/>
      <w:divBdr>
        <w:top w:val="none" w:sz="0" w:space="0" w:color="auto"/>
        <w:left w:val="none" w:sz="0" w:space="0" w:color="auto"/>
        <w:bottom w:val="none" w:sz="0" w:space="0" w:color="auto"/>
        <w:right w:val="none" w:sz="0" w:space="0" w:color="auto"/>
      </w:divBdr>
    </w:div>
    <w:div w:id="1961766403">
      <w:bodyDiv w:val="1"/>
      <w:marLeft w:val="0"/>
      <w:marRight w:val="0"/>
      <w:marTop w:val="0"/>
      <w:marBottom w:val="0"/>
      <w:divBdr>
        <w:top w:val="none" w:sz="0" w:space="0" w:color="auto"/>
        <w:left w:val="none" w:sz="0" w:space="0" w:color="auto"/>
        <w:bottom w:val="none" w:sz="0" w:space="0" w:color="auto"/>
        <w:right w:val="none" w:sz="0" w:space="0" w:color="auto"/>
      </w:divBdr>
      <w:divsChild>
        <w:div w:id="1120680967">
          <w:marLeft w:val="0"/>
          <w:marRight w:val="0"/>
          <w:marTop w:val="0"/>
          <w:marBottom w:val="0"/>
          <w:divBdr>
            <w:top w:val="none" w:sz="0" w:space="0" w:color="auto"/>
            <w:left w:val="none" w:sz="0" w:space="0" w:color="auto"/>
            <w:bottom w:val="none" w:sz="0" w:space="0" w:color="auto"/>
            <w:right w:val="none" w:sz="0" w:space="0" w:color="auto"/>
          </w:divBdr>
          <w:divsChild>
            <w:div w:id="1651863291">
              <w:marLeft w:val="0"/>
              <w:marRight w:val="0"/>
              <w:marTop w:val="0"/>
              <w:marBottom w:val="0"/>
              <w:divBdr>
                <w:top w:val="none" w:sz="0" w:space="0" w:color="auto"/>
                <w:left w:val="none" w:sz="0" w:space="0" w:color="auto"/>
                <w:bottom w:val="none" w:sz="0" w:space="0" w:color="auto"/>
                <w:right w:val="none" w:sz="0" w:space="0" w:color="auto"/>
              </w:divBdr>
              <w:divsChild>
                <w:div w:id="1991058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8849593">
      <w:bodyDiv w:val="1"/>
      <w:marLeft w:val="0"/>
      <w:marRight w:val="0"/>
      <w:marTop w:val="0"/>
      <w:marBottom w:val="0"/>
      <w:divBdr>
        <w:top w:val="none" w:sz="0" w:space="0" w:color="auto"/>
        <w:left w:val="none" w:sz="0" w:space="0" w:color="auto"/>
        <w:bottom w:val="none" w:sz="0" w:space="0" w:color="auto"/>
        <w:right w:val="none" w:sz="0" w:space="0" w:color="auto"/>
      </w:divBdr>
    </w:div>
    <w:div w:id="1970353878">
      <w:bodyDiv w:val="1"/>
      <w:marLeft w:val="0"/>
      <w:marRight w:val="0"/>
      <w:marTop w:val="0"/>
      <w:marBottom w:val="0"/>
      <w:divBdr>
        <w:top w:val="none" w:sz="0" w:space="0" w:color="auto"/>
        <w:left w:val="none" w:sz="0" w:space="0" w:color="auto"/>
        <w:bottom w:val="none" w:sz="0" w:space="0" w:color="auto"/>
        <w:right w:val="none" w:sz="0" w:space="0" w:color="auto"/>
      </w:divBdr>
      <w:divsChild>
        <w:div w:id="1688555305">
          <w:marLeft w:val="0"/>
          <w:marRight w:val="0"/>
          <w:marTop w:val="0"/>
          <w:marBottom w:val="0"/>
          <w:divBdr>
            <w:top w:val="none" w:sz="0" w:space="0" w:color="auto"/>
            <w:left w:val="none" w:sz="0" w:space="0" w:color="auto"/>
            <w:bottom w:val="none" w:sz="0" w:space="0" w:color="auto"/>
            <w:right w:val="none" w:sz="0" w:space="0" w:color="auto"/>
          </w:divBdr>
          <w:divsChild>
            <w:div w:id="1499922895">
              <w:marLeft w:val="0"/>
              <w:marRight w:val="0"/>
              <w:marTop w:val="0"/>
              <w:marBottom w:val="0"/>
              <w:divBdr>
                <w:top w:val="none" w:sz="0" w:space="0" w:color="auto"/>
                <w:left w:val="none" w:sz="0" w:space="0" w:color="auto"/>
                <w:bottom w:val="none" w:sz="0" w:space="0" w:color="auto"/>
                <w:right w:val="none" w:sz="0" w:space="0" w:color="auto"/>
              </w:divBdr>
              <w:divsChild>
                <w:div w:id="351884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1860127">
      <w:bodyDiv w:val="1"/>
      <w:marLeft w:val="0"/>
      <w:marRight w:val="0"/>
      <w:marTop w:val="0"/>
      <w:marBottom w:val="0"/>
      <w:divBdr>
        <w:top w:val="none" w:sz="0" w:space="0" w:color="auto"/>
        <w:left w:val="none" w:sz="0" w:space="0" w:color="auto"/>
        <w:bottom w:val="none" w:sz="0" w:space="0" w:color="auto"/>
        <w:right w:val="none" w:sz="0" w:space="0" w:color="auto"/>
      </w:divBdr>
    </w:div>
    <w:div w:id="2006545421">
      <w:bodyDiv w:val="1"/>
      <w:marLeft w:val="0"/>
      <w:marRight w:val="0"/>
      <w:marTop w:val="0"/>
      <w:marBottom w:val="0"/>
      <w:divBdr>
        <w:top w:val="none" w:sz="0" w:space="0" w:color="auto"/>
        <w:left w:val="none" w:sz="0" w:space="0" w:color="auto"/>
        <w:bottom w:val="none" w:sz="0" w:space="0" w:color="auto"/>
        <w:right w:val="none" w:sz="0" w:space="0" w:color="auto"/>
      </w:divBdr>
    </w:div>
    <w:div w:id="2008094360">
      <w:bodyDiv w:val="1"/>
      <w:marLeft w:val="0"/>
      <w:marRight w:val="0"/>
      <w:marTop w:val="0"/>
      <w:marBottom w:val="0"/>
      <w:divBdr>
        <w:top w:val="none" w:sz="0" w:space="0" w:color="auto"/>
        <w:left w:val="none" w:sz="0" w:space="0" w:color="auto"/>
        <w:bottom w:val="none" w:sz="0" w:space="0" w:color="auto"/>
        <w:right w:val="none" w:sz="0" w:space="0" w:color="auto"/>
      </w:divBdr>
      <w:divsChild>
        <w:div w:id="1401715257">
          <w:marLeft w:val="0"/>
          <w:marRight w:val="0"/>
          <w:marTop w:val="0"/>
          <w:marBottom w:val="0"/>
          <w:divBdr>
            <w:top w:val="none" w:sz="0" w:space="0" w:color="auto"/>
            <w:left w:val="none" w:sz="0" w:space="0" w:color="auto"/>
            <w:bottom w:val="none" w:sz="0" w:space="0" w:color="auto"/>
            <w:right w:val="none" w:sz="0" w:space="0" w:color="auto"/>
          </w:divBdr>
          <w:divsChild>
            <w:div w:id="1839882089">
              <w:marLeft w:val="0"/>
              <w:marRight w:val="0"/>
              <w:marTop w:val="0"/>
              <w:marBottom w:val="0"/>
              <w:divBdr>
                <w:top w:val="none" w:sz="0" w:space="0" w:color="auto"/>
                <w:left w:val="none" w:sz="0" w:space="0" w:color="auto"/>
                <w:bottom w:val="none" w:sz="0" w:space="0" w:color="auto"/>
                <w:right w:val="none" w:sz="0" w:space="0" w:color="auto"/>
              </w:divBdr>
              <w:divsChild>
                <w:div w:id="1079790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0769491">
      <w:bodyDiv w:val="1"/>
      <w:marLeft w:val="0"/>
      <w:marRight w:val="0"/>
      <w:marTop w:val="0"/>
      <w:marBottom w:val="0"/>
      <w:divBdr>
        <w:top w:val="none" w:sz="0" w:space="0" w:color="auto"/>
        <w:left w:val="none" w:sz="0" w:space="0" w:color="auto"/>
        <w:bottom w:val="none" w:sz="0" w:space="0" w:color="auto"/>
        <w:right w:val="none" w:sz="0" w:space="0" w:color="auto"/>
      </w:divBdr>
    </w:div>
    <w:div w:id="2032101632">
      <w:bodyDiv w:val="1"/>
      <w:marLeft w:val="0"/>
      <w:marRight w:val="0"/>
      <w:marTop w:val="0"/>
      <w:marBottom w:val="0"/>
      <w:divBdr>
        <w:top w:val="none" w:sz="0" w:space="0" w:color="auto"/>
        <w:left w:val="none" w:sz="0" w:space="0" w:color="auto"/>
        <w:bottom w:val="none" w:sz="0" w:space="0" w:color="auto"/>
        <w:right w:val="none" w:sz="0" w:space="0" w:color="auto"/>
      </w:divBdr>
      <w:divsChild>
        <w:div w:id="383528956">
          <w:marLeft w:val="0"/>
          <w:marRight w:val="0"/>
          <w:marTop w:val="0"/>
          <w:marBottom w:val="0"/>
          <w:divBdr>
            <w:top w:val="none" w:sz="0" w:space="0" w:color="auto"/>
            <w:left w:val="none" w:sz="0" w:space="0" w:color="auto"/>
            <w:bottom w:val="none" w:sz="0" w:space="0" w:color="auto"/>
            <w:right w:val="none" w:sz="0" w:space="0" w:color="auto"/>
          </w:divBdr>
          <w:divsChild>
            <w:div w:id="1178352087">
              <w:marLeft w:val="0"/>
              <w:marRight w:val="0"/>
              <w:marTop w:val="0"/>
              <w:marBottom w:val="0"/>
              <w:divBdr>
                <w:top w:val="none" w:sz="0" w:space="0" w:color="auto"/>
                <w:left w:val="none" w:sz="0" w:space="0" w:color="auto"/>
                <w:bottom w:val="none" w:sz="0" w:space="0" w:color="auto"/>
                <w:right w:val="none" w:sz="0" w:space="0" w:color="auto"/>
              </w:divBdr>
              <w:divsChild>
                <w:div w:id="66420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6886775">
      <w:bodyDiv w:val="1"/>
      <w:marLeft w:val="0"/>
      <w:marRight w:val="0"/>
      <w:marTop w:val="0"/>
      <w:marBottom w:val="0"/>
      <w:divBdr>
        <w:top w:val="none" w:sz="0" w:space="0" w:color="auto"/>
        <w:left w:val="none" w:sz="0" w:space="0" w:color="auto"/>
        <w:bottom w:val="none" w:sz="0" w:space="0" w:color="auto"/>
        <w:right w:val="none" w:sz="0" w:space="0" w:color="auto"/>
      </w:divBdr>
    </w:div>
    <w:div w:id="2043435844">
      <w:bodyDiv w:val="1"/>
      <w:marLeft w:val="0"/>
      <w:marRight w:val="0"/>
      <w:marTop w:val="0"/>
      <w:marBottom w:val="0"/>
      <w:divBdr>
        <w:top w:val="none" w:sz="0" w:space="0" w:color="auto"/>
        <w:left w:val="none" w:sz="0" w:space="0" w:color="auto"/>
        <w:bottom w:val="none" w:sz="0" w:space="0" w:color="auto"/>
        <w:right w:val="none" w:sz="0" w:space="0" w:color="auto"/>
      </w:divBdr>
    </w:div>
    <w:div w:id="2047485134">
      <w:bodyDiv w:val="1"/>
      <w:marLeft w:val="0"/>
      <w:marRight w:val="0"/>
      <w:marTop w:val="0"/>
      <w:marBottom w:val="0"/>
      <w:divBdr>
        <w:top w:val="none" w:sz="0" w:space="0" w:color="auto"/>
        <w:left w:val="none" w:sz="0" w:space="0" w:color="auto"/>
        <w:bottom w:val="none" w:sz="0" w:space="0" w:color="auto"/>
        <w:right w:val="none" w:sz="0" w:space="0" w:color="auto"/>
      </w:divBdr>
    </w:div>
    <w:div w:id="2051219564">
      <w:bodyDiv w:val="1"/>
      <w:marLeft w:val="0"/>
      <w:marRight w:val="0"/>
      <w:marTop w:val="0"/>
      <w:marBottom w:val="0"/>
      <w:divBdr>
        <w:top w:val="none" w:sz="0" w:space="0" w:color="auto"/>
        <w:left w:val="none" w:sz="0" w:space="0" w:color="auto"/>
        <w:bottom w:val="none" w:sz="0" w:space="0" w:color="auto"/>
        <w:right w:val="none" w:sz="0" w:space="0" w:color="auto"/>
      </w:divBdr>
    </w:div>
    <w:div w:id="2057004398">
      <w:bodyDiv w:val="1"/>
      <w:marLeft w:val="0"/>
      <w:marRight w:val="0"/>
      <w:marTop w:val="0"/>
      <w:marBottom w:val="0"/>
      <w:divBdr>
        <w:top w:val="none" w:sz="0" w:space="0" w:color="auto"/>
        <w:left w:val="none" w:sz="0" w:space="0" w:color="auto"/>
        <w:bottom w:val="none" w:sz="0" w:space="0" w:color="auto"/>
        <w:right w:val="none" w:sz="0" w:space="0" w:color="auto"/>
      </w:divBdr>
    </w:div>
    <w:div w:id="2060282888">
      <w:bodyDiv w:val="1"/>
      <w:marLeft w:val="0"/>
      <w:marRight w:val="0"/>
      <w:marTop w:val="0"/>
      <w:marBottom w:val="0"/>
      <w:divBdr>
        <w:top w:val="none" w:sz="0" w:space="0" w:color="auto"/>
        <w:left w:val="none" w:sz="0" w:space="0" w:color="auto"/>
        <w:bottom w:val="none" w:sz="0" w:space="0" w:color="auto"/>
        <w:right w:val="none" w:sz="0" w:space="0" w:color="auto"/>
      </w:divBdr>
    </w:div>
    <w:div w:id="2064476526">
      <w:bodyDiv w:val="1"/>
      <w:marLeft w:val="0"/>
      <w:marRight w:val="0"/>
      <w:marTop w:val="0"/>
      <w:marBottom w:val="0"/>
      <w:divBdr>
        <w:top w:val="none" w:sz="0" w:space="0" w:color="auto"/>
        <w:left w:val="none" w:sz="0" w:space="0" w:color="auto"/>
        <w:bottom w:val="none" w:sz="0" w:space="0" w:color="auto"/>
        <w:right w:val="none" w:sz="0" w:space="0" w:color="auto"/>
      </w:divBdr>
      <w:divsChild>
        <w:div w:id="125322703">
          <w:marLeft w:val="0"/>
          <w:marRight w:val="0"/>
          <w:marTop w:val="0"/>
          <w:marBottom w:val="0"/>
          <w:divBdr>
            <w:top w:val="none" w:sz="0" w:space="0" w:color="auto"/>
            <w:left w:val="none" w:sz="0" w:space="0" w:color="auto"/>
            <w:bottom w:val="none" w:sz="0" w:space="0" w:color="auto"/>
            <w:right w:val="none" w:sz="0" w:space="0" w:color="auto"/>
          </w:divBdr>
        </w:div>
        <w:div w:id="597297703">
          <w:marLeft w:val="0"/>
          <w:marRight w:val="0"/>
          <w:marTop w:val="0"/>
          <w:marBottom w:val="0"/>
          <w:divBdr>
            <w:top w:val="none" w:sz="0" w:space="0" w:color="auto"/>
            <w:left w:val="none" w:sz="0" w:space="0" w:color="auto"/>
            <w:bottom w:val="none" w:sz="0" w:space="0" w:color="auto"/>
            <w:right w:val="none" w:sz="0" w:space="0" w:color="auto"/>
          </w:divBdr>
        </w:div>
        <w:div w:id="263270617">
          <w:marLeft w:val="0"/>
          <w:marRight w:val="0"/>
          <w:marTop w:val="0"/>
          <w:marBottom w:val="0"/>
          <w:divBdr>
            <w:top w:val="none" w:sz="0" w:space="0" w:color="auto"/>
            <w:left w:val="none" w:sz="0" w:space="0" w:color="auto"/>
            <w:bottom w:val="none" w:sz="0" w:space="0" w:color="auto"/>
            <w:right w:val="none" w:sz="0" w:space="0" w:color="auto"/>
          </w:divBdr>
        </w:div>
      </w:divsChild>
    </w:div>
    <w:div w:id="2074157351">
      <w:bodyDiv w:val="1"/>
      <w:marLeft w:val="0"/>
      <w:marRight w:val="0"/>
      <w:marTop w:val="0"/>
      <w:marBottom w:val="0"/>
      <w:divBdr>
        <w:top w:val="none" w:sz="0" w:space="0" w:color="auto"/>
        <w:left w:val="none" w:sz="0" w:space="0" w:color="auto"/>
        <w:bottom w:val="none" w:sz="0" w:space="0" w:color="auto"/>
        <w:right w:val="none" w:sz="0" w:space="0" w:color="auto"/>
      </w:divBdr>
    </w:div>
    <w:div w:id="2077974896">
      <w:bodyDiv w:val="1"/>
      <w:marLeft w:val="0"/>
      <w:marRight w:val="0"/>
      <w:marTop w:val="0"/>
      <w:marBottom w:val="0"/>
      <w:divBdr>
        <w:top w:val="none" w:sz="0" w:space="0" w:color="auto"/>
        <w:left w:val="none" w:sz="0" w:space="0" w:color="auto"/>
        <w:bottom w:val="none" w:sz="0" w:space="0" w:color="auto"/>
        <w:right w:val="none" w:sz="0" w:space="0" w:color="auto"/>
      </w:divBdr>
      <w:divsChild>
        <w:div w:id="623661655">
          <w:marLeft w:val="0"/>
          <w:marRight w:val="0"/>
          <w:marTop w:val="0"/>
          <w:marBottom w:val="0"/>
          <w:divBdr>
            <w:top w:val="none" w:sz="0" w:space="0" w:color="auto"/>
            <w:left w:val="none" w:sz="0" w:space="0" w:color="auto"/>
            <w:bottom w:val="none" w:sz="0" w:space="0" w:color="auto"/>
            <w:right w:val="none" w:sz="0" w:space="0" w:color="auto"/>
          </w:divBdr>
          <w:divsChild>
            <w:div w:id="1636064914">
              <w:marLeft w:val="0"/>
              <w:marRight w:val="0"/>
              <w:marTop w:val="0"/>
              <w:marBottom w:val="0"/>
              <w:divBdr>
                <w:top w:val="none" w:sz="0" w:space="0" w:color="auto"/>
                <w:left w:val="none" w:sz="0" w:space="0" w:color="auto"/>
                <w:bottom w:val="none" w:sz="0" w:space="0" w:color="auto"/>
                <w:right w:val="none" w:sz="0" w:space="0" w:color="auto"/>
              </w:divBdr>
              <w:divsChild>
                <w:div w:id="1849127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8700820">
      <w:bodyDiv w:val="1"/>
      <w:marLeft w:val="0"/>
      <w:marRight w:val="0"/>
      <w:marTop w:val="0"/>
      <w:marBottom w:val="0"/>
      <w:divBdr>
        <w:top w:val="none" w:sz="0" w:space="0" w:color="auto"/>
        <w:left w:val="none" w:sz="0" w:space="0" w:color="auto"/>
        <w:bottom w:val="none" w:sz="0" w:space="0" w:color="auto"/>
        <w:right w:val="none" w:sz="0" w:space="0" w:color="auto"/>
      </w:divBdr>
    </w:div>
    <w:div w:id="2082369535">
      <w:bodyDiv w:val="1"/>
      <w:marLeft w:val="0"/>
      <w:marRight w:val="0"/>
      <w:marTop w:val="0"/>
      <w:marBottom w:val="0"/>
      <w:divBdr>
        <w:top w:val="none" w:sz="0" w:space="0" w:color="auto"/>
        <w:left w:val="none" w:sz="0" w:space="0" w:color="auto"/>
        <w:bottom w:val="none" w:sz="0" w:space="0" w:color="auto"/>
        <w:right w:val="none" w:sz="0" w:space="0" w:color="auto"/>
      </w:divBdr>
    </w:div>
    <w:div w:id="2085102245">
      <w:bodyDiv w:val="1"/>
      <w:marLeft w:val="0"/>
      <w:marRight w:val="0"/>
      <w:marTop w:val="0"/>
      <w:marBottom w:val="0"/>
      <w:divBdr>
        <w:top w:val="none" w:sz="0" w:space="0" w:color="auto"/>
        <w:left w:val="none" w:sz="0" w:space="0" w:color="auto"/>
        <w:bottom w:val="none" w:sz="0" w:space="0" w:color="auto"/>
        <w:right w:val="none" w:sz="0" w:space="0" w:color="auto"/>
      </w:divBdr>
    </w:div>
    <w:div w:id="2091270281">
      <w:bodyDiv w:val="1"/>
      <w:marLeft w:val="0"/>
      <w:marRight w:val="0"/>
      <w:marTop w:val="0"/>
      <w:marBottom w:val="0"/>
      <w:divBdr>
        <w:top w:val="none" w:sz="0" w:space="0" w:color="auto"/>
        <w:left w:val="none" w:sz="0" w:space="0" w:color="auto"/>
        <w:bottom w:val="none" w:sz="0" w:space="0" w:color="auto"/>
        <w:right w:val="none" w:sz="0" w:space="0" w:color="auto"/>
      </w:divBdr>
    </w:div>
    <w:div w:id="2098210906">
      <w:bodyDiv w:val="1"/>
      <w:marLeft w:val="0"/>
      <w:marRight w:val="0"/>
      <w:marTop w:val="0"/>
      <w:marBottom w:val="0"/>
      <w:divBdr>
        <w:top w:val="none" w:sz="0" w:space="0" w:color="auto"/>
        <w:left w:val="none" w:sz="0" w:space="0" w:color="auto"/>
        <w:bottom w:val="none" w:sz="0" w:space="0" w:color="auto"/>
        <w:right w:val="none" w:sz="0" w:space="0" w:color="auto"/>
      </w:divBdr>
    </w:div>
    <w:div w:id="2101246412">
      <w:bodyDiv w:val="1"/>
      <w:marLeft w:val="0"/>
      <w:marRight w:val="0"/>
      <w:marTop w:val="0"/>
      <w:marBottom w:val="0"/>
      <w:divBdr>
        <w:top w:val="none" w:sz="0" w:space="0" w:color="auto"/>
        <w:left w:val="none" w:sz="0" w:space="0" w:color="auto"/>
        <w:bottom w:val="none" w:sz="0" w:space="0" w:color="auto"/>
        <w:right w:val="none" w:sz="0" w:space="0" w:color="auto"/>
      </w:divBdr>
    </w:div>
    <w:div w:id="2104182099">
      <w:bodyDiv w:val="1"/>
      <w:marLeft w:val="0"/>
      <w:marRight w:val="0"/>
      <w:marTop w:val="0"/>
      <w:marBottom w:val="0"/>
      <w:divBdr>
        <w:top w:val="none" w:sz="0" w:space="0" w:color="auto"/>
        <w:left w:val="none" w:sz="0" w:space="0" w:color="auto"/>
        <w:bottom w:val="none" w:sz="0" w:space="0" w:color="auto"/>
        <w:right w:val="none" w:sz="0" w:space="0" w:color="auto"/>
      </w:divBdr>
    </w:div>
    <w:div w:id="2142529874">
      <w:bodyDiv w:val="1"/>
      <w:marLeft w:val="0"/>
      <w:marRight w:val="0"/>
      <w:marTop w:val="0"/>
      <w:marBottom w:val="0"/>
      <w:divBdr>
        <w:top w:val="none" w:sz="0" w:space="0" w:color="auto"/>
        <w:left w:val="none" w:sz="0" w:space="0" w:color="auto"/>
        <w:bottom w:val="none" w:sz="0" w:space="0" w:color="auto"/>
        <w:right w:val="none" w:sz="0" w:space="0" w:color="auto"/>
      </w:divBdr>
    </w:div>
    <w:div w:id="2144805422">
      <w:bodyDiv w:val="1"/>
      <w:marLeft w:val="0"/>
      <w:marRight w:val="0"/>
      <w:marTop w:val="0"/>
      <w:marBottom w:val="0"/>
      <w:divBdr>
        <w:top w:val="none" w:sz="0" w:space="0" w:color="auto"/>
        <w:left w:val="none" w:sz="0" w:space="0" w:color="auto"/>
        <w:bottom w:val="none" w:sz="0" w:space="0" w:color="auto"/>
        <w:right w:val="none" w:sz="0" w:space="0" w:color="auto"/>
      </w:divBdr>
      <w:divsChild>
        <w:div w:id="1738430914">
          <w:marLeft w:val="0"/>
          <w:marRight w:val="0"/>
          <w:marTop w:val="0"/>
          <w:marBottom w:val="0"/>
          <w:divBdr>
            <w:top w:val="none" w:sz="0" w:space="0" w:color="auto"/>
            <w:left w:val="none" w:sz="0" w:space="0" w:color="auto"/>
            <w:bottom w:val="none" w:sz="0" w:space="0" w:color="auto"/>
            <w:right w:val="none" w:sz="0" w:space="0" w:color="auto"/>
          </w:divBdr>
          <w:divsChild>
            <w:div w:id="814756480">
              <w:marLeft w:val="0"/>
              <w:marRight w:val="0"/>
              <w:marTop w:val="0"/>
              <w:marBottom w:val="0"/>
              <w:divBdr>
                <w:top w:val="none" w:sz="0" w:space="0" w:color="auto"/>
                <w:left w:val="none" w:sz="0" w:space="0" w:color="auto"/>
                <w:bottom w:val="none" w:sz="0" w:space="0" w:color="auto"/>
                <w:right w:val="none" w:sz="0" w:space="0" w:color="auto"/>
              </w:divBdr>
              <w:divsChild>
                <w:div w:id="1914586332">
                  <w:marLeft w:val="0"/>
                  <w:marRight w:val="0"/>
                  <w:marTop w:val="0"/>
                  <w:marBottom w:val="0"/>
                  <w:divBdr>
                    <w:top w:val="none" w:sz="0" w:space="0" w:color="auto"/>
                    <w:left w:val="none" w:sz="0" w:space="0" w:color="auto"/>
                    <w:bottom w:val="none" w:sz="0" w:space="0" w:color="auto"/>
                    <w:right w:val="none" w:sz="0" w:space="0" w:color="auto"/>
                  </w:divBdr>
                  <w:divsChild>
                    <w:div w:id="498694729">
                      <w:marLeft w:val="0"/>
                      <w:marRight w:val="0"/>
                      <w:marTop w:val="0"/>
                      <w:marBottom w:val="0"/>
                      <w:divBdr>
                        <w:top w:val="none" w:sz="0" w:space="0" w:color="auto"/>
                        <w:left w:val="none" w:sz="0" w:space="0" w:color="auto"/>
                        <w:bottom w:val="none" w:sz="0" w:space="0" w:color="auto"/>
                        <w:right w:val="none" w:sz="0" w:space="0" w:color="auto"/>
                      </w:divBdr>
                    </w:div>
                  </w:divsChild>
                </w:div>
                <w:div w:id="256181543">
                  <w:marLeft w:val="0"/>
                  <w:marRight w:val="0"/>
                  <w:marTop w:val="0"/>
                  <w:marBottom w:val="0"/>
                  <w:divBdr>
                    <w:top w:val="none" w:sz="0" w:space="0" w:color="auto"/>
                    <w:left w:val="none" w:sz="0" w:space="0" w:color="auto"/>
                    <w:bottom w:val="none" w:sz="0" w:space="0" w:color="auto"/>
                    <w:right w:val="none" w:sz="0" w:space="0" w:color="auto"/>
                  </w:divBdr>
                  <w:divsChild>
                    <w:div w:id="1163280903">
                      <w:marLeft w:val="0"/>
                      <w:marRight w:val="0"/>
                      <w:marTop w:val="0"/>
                      <w:marBottom w:val="0"/>
                      <w:divBdr>
                        <w:top w:val="none" w:sz="0" w:space="0" w:color="auto"/>
                        <w:left w:val="none" w:sz="0" w:space="0" w:color="auto"/>
                        <w:bottom w:val="none" w:sz="0" w:space="0" w:color="auto"/>
                        <w:right w:val="none" w:sz="0" w:space="0" w:color="auto"/>
                      </w:divBdr>
                    </w:div>
                  </w:divsChild>
                </w:div>
                <w:div w:id="2108456043">
                  <w:marLeft w:val="0"/>
                  <w:marRight w:val="0"/>
                  <w:marTop w:val="0"/>
                  <w:marBottom w:val="0"/>
                  <w:divBdr>
                    <w:top w:val="none" w:sz="0" w:space="0" w:color="auto"/>
                    <w:left w:val="none" w:sz="0" w:space="0" w:color="auto"/>
                    <w:bottom w:val="none" w:sz="0" w:space="0" w:color="auto"/>
                    <w:right w:val="none" w:sz="0" w:space="0" w:color="auto"/>
                  </w:divBdr>
                  <w:divsChild>
                    <w:div w:id="864946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55359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4.png"/><Relationship Id="rId21" Type="http://schemas.openxmlformats.org/officeDocument/2006/relationships/image" Target="media/image9.jpeg"/><Relationship Id="rId42" Type="http://schemas.openxmlformats.org/officeDocument/2006/relationships/image" Target="media/image30.png"/><Relationship Id="rId63" Type="http://schemas.openxmlformats.org/officeDocument/2006/relationships/hyperlink" Target="https://cdn.dal.ca/content/dam/dalhousie/pdf/research-services/REB/Protecting%20Electronically%20Stored%20Personally%20Identifiable%20Research%20Data.pdf" TargetMode="External"/><Relationship Id="rId84" Type="http://schemas.openxmlformats.org/officeDocument/2006/relationships/image" Target="media/image41.png"/><Relationship Id="rId138" Type="http://schemas.openxmlformats.org/officeDocument/2006/relationships/image" Target="media/image95.gif"/><Relationship Id="rId107" Type="http://schemas.openxmlformats.org/officeDocument/2006/relationships/image" Target="media/image64.png"/><Relationship Id="rId11" Type="http://schemas.openxmlformats.org/officeDocument/2006/relationships/footer" Target="footer2.xml"/><Relationship Id="rId32" Type="http://schemas.openxmlformats.org/officeDocument/2006/relationships/image" Target="media/image20.png"/><Relationship Id="rId53" Type="http://schemas.openxmlformats.org/officeDocument/2006/relationships/hyperlink" Target="http://www.pre.ethics.gc.ca/eng/policy-politique_tcps2-eptc2_2018.html" TargetMode="External"/><Relationship Id="rId74" Type="http://schemas.openxmlformats.org/officeDocument/2006/relationships/hyperlink" Target="http://www.pre.ethics.gc.ca/eng/tcps2-eptc2_2018_chapter11-chapitre11.html" TargetMode="External"/><Relationship Id="rId128" Type="http://schemas.openxmlformats.org/officeDocument/2006/relationships/image" Target="media/image85.gif"/><Relationship Id="rId149" Type="http://schemas.openxmlformats.org/officeDocument/2006/relationships/image" Target="media/image106.gif"/><Relationship Id="rId5" Type="http://schemas.openxmlformats.org/officeDocument/2006/relationships/webSettings" Target="webSettings.xml"/><Relationship Id="rId95" Type="http://schemas.openxmlformats.org/officeDocument/2006/relationships/image" Target="media/image52.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hyperlink" Target="https://novascotia.ca/coms/families/changestoCFSA/Duty-to-Report.pdf" TargetMode="External"/><Relationship Id="rId69" Type="http://schemas.openxmlformats.org/officeDocument/2006/relationships/hyperlink" Target="http://www.pre.ethics.gc.ca/eng/tcps2-eptc2_2018_chapter9-chapitre9.html" TargetMode="External"/><Relationship Id="rId113" Type="http://schemas.openxmlformats.org/officeDocument/2006/relationships/image" Target="media/image70.png"/><Relationship Id="rId118" Type="http://schemas.openxmlformats.org/officeDocument/2006/relationships/image" Target="media/image75.png"/><Relationship Id="rId134" Type="http://schemas.openxmlformats.org/officeDocument/2006/relationships/image" Target="media/image91.gif"/><Relationship Id="rId139" Type="http://schemas.openxmlformats.org/officeDocument/2006/relationships/image" Target="media/image96.gif"/><Relationship Id="rId80" Type="http://schemas.openxmlformats.org/officeDocument/2006/relationships/hyperlink" Target="mailto:sbrooks@cs.dal.ca" TargetMode="External"/><Relationship Id="rId85" Type="http://schemas.openxmlformats.org/officeDocument/2006/relationships/image" Target="media/image42.png"/><Relationship Id="rId150" Type="http://schemas.openxmlformats.org/officeDocument/2006/relationships/image" Target="media/image107.gif"/><Relationship Id="rId155" Type="http://schemas.openxmlformats.org/officeDocument/2006/relationships/theme" Target="theme/theme1.xml"/><Relationship Id="rId12" Type="http://schemas.openxmlformats.org/officeDocument/2006/relationships/image" Target="media/image1.png"/><Relationship Id="rId17" Type="http://schemas.openxmlformats.org/officeDocument/2006/relationships/image" Target="media/image5.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hyperlink" Target="https://cdn.dal.ca/content/dam/dalhousie/pdf/research-services/REB/Dal%20REB%20Application%20Instructions%20-%20Prospective%20Research%20%20v2021-02.pdf" TargetMode="External"/><Relationship Id="rId103" Type="http://schemas.openxmlformats.org/officeDocument/2006/relationships/image" Target="media/image60.png"/><Relationship Id="rId108" Type="http://schemas.openxmlformats.org/officeDocument/2006/relationships/image" Target="media/image65.png"/><Relationship Id="rId124" Type="http://schemas.openxmlformats.org/officeDocument/2006/relationships/image" Target="media/image81.png"/><Relationship Id="rId129" Type="http://schemas.openxmlformats.org/officeDocument/2006/relationships/image" Target="media/image86.gif"/><Relationship Id="rId54" Type="http://schemas.openxmlformats.org/officeDocument/2006/relationships/hyperlink" Target="http://www.dal.ca/dept/university_secretariat/policies/human-rights---equity/ethical-conduct-of-research-involving-humans-policy.html" TargetMode="External"/><Relationship Id="rId70" Type="http://schemas.openxmlformats.org/officeDocument/2006/relationships/hyperlink" Target="http://www.pre.ethics.gc.ca/eng/tcps2-eptc2_2018_chapter9-chapitre9.html" TargetMode="External"/><Relationship Id="rId75" Type="http://schemas.openxmlformats.org/officeDocument/2006/relationships/hyperlink" Target="http://novascotia.ca/dhw/phia/" TargetMode="External"/><Relationship Id="rId91" Type="http://schemas.openxmlformats.org/officeDocument/2006/relationships/image" Target="media/image48.png"/><Relationship Id="rId96" Type="http://schemas.openxmlformats.org/officeDocument/2006/relationships/image" Target="media/image53.png"/><Relationship Id="rId140" Type="http://schemas.openxmlformats.org/officeDocument/2006/relationships/image" Target="media/image97.gif"/><Relationship Id="rId145" Type="http://schemas.openxmlformats.org/officeDocument/2006/relationships/image" Target="media/image102.gif"/><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hyperlink" Target="http://dx.doi.org/10.1007/978-1-4471-2804-5_6" TargetMode="External"/><Relationship Id="rId114" Type="http://schemas.openxmlformats.org/officeDocument/2006/relationships/image" Target="media/image71.png"/><Relationship Id="rId119" Type="http://schemas.openxmlformats.org/officeDocument/2006/relationships/image" Target="media/image76.png"/><Relationship Id="rId44" Type="http://schemas.openxmlformats.org/officeDocument/2006/relationships/image" Target="media/image32.png"/><Relationship Id="rId60" Type="http://schemas.openxmlformats.org/officeDocument/2006/relationships/hyperlink" Target="file:///C:\Users\jense\AppData\Local\Microsoft\Windows\INetCache\Content.Outlook\JB2CA928\&#61607;%09https:\www.yorku.ca\mack\RN-Counterbalancing.html" TargetMode="External"/><Relationship Id="rId65" Type="http://schemas.openxmlformats.org/officeDocument/2006/relationships/hyperlink" Target="https://nslegislature.ca/sites/default/files/legc/statutes/adult%20protection.pdf" TargetMode="External"/><Relationship Id="rId81" Type="http://schemas.openxmlformats.org/officeDocument/2006/relationships/hyperlink" Target="mailto:sbrooks@cs.dal.ca" TargetMode="External"/><Relationship Id="rId86" Type="http://schemas.openxmlformats.org/officeDocument/2006/relationships/image" Target="media/image43.png"/><Relationship Id="rId130" Type="http://schemas.openxmlformats.org/officeDocument/2006/relationships/image" Target="media/image87.gif"/><Relationship Id="rId135" Type="http://schemas.openxmlformats.org/officeDocument/2006/relationships/image" Target="media/image92.gif"/><Relationship Id="rId151" Type="http://schemas.openxmlformats.org/officeDocument/2006/relationships/image" Target="media/image108.gif"/><Relationship Id="rId13" Type="http://schemas.openxmlformats.org/officeDocument/2006/relationships/image" Target="media/image2.png"/><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image" Target="media/image66.png"/><Relationship Id="rId34" Type="http://schemas.openxmlformats.org/officeDocument/2006/relationships/image" Target="media/image22.png"/><Relationship Id="rId50" Type="http://schemas.openxmlformats.org/officeDocument/2006/relationships/hyperlink" Target="http://dx.doi.org/10.1109/TVCG.2014.2346298" TargetMode="External"/><Relationship Id="rId55" Type="http://schemas.openxmlformats.org/officeDocument/2006/relationships/hyperlink" Target="http://tcps2core.ca/welcome" TargetMode="External"/><Relationship Id="rId76" Type="http://schemas.openxmlformats.org/officeDocument/2006/relationships/hyperlink" Target="https://cdn.dal.ca/content/dam/dalhousie/pdf/research-services/REB/Dal%20REB%20Application%20Instructions%20-%20Prospective%20Research%20%20v2021-02.pdf" TargetMode="External"/><Relationship Id="rId97" Type="http://schemas.openxmlformats.org/officeDocument/2006/relationships/image" Target="media/image54.png"/><Relationship Id="rId104" Type="http://schemas.openxmlformats.org/officeDocument/2006/relationships/image" Target="media/image61.png"/><Relationship Id="rId120" Type="http://schemas.openxmlformats.org/officeDocument/2006/relationships/image" Target="media/image77.png"/><Relationship Id="rId125" Type="http://schemas.openxmlformats.org/officeDocument/2006/relationships/image" Target="media/image82.png"/><Relationship Id="rId141" Type="http://schemas.openxmlformats.org/officeDocument/2006/relationships/image" Target="media/image98.gif"/><Relationship Id="rId146" Type="http://schemas.openxmlformats.org/officeDocument/2006/relationships/image" Target="media/image103.gif"/><Relationship Id="rId7" Type="http://schemas.openxmlformats.org/officeDocument/2006/relationships/endnotes" Target="endnotes.xml"/><Relationship Id="rId71" Type="http://schemas.openxmlformats.org/officeDocument/2006/relationships/hyperlink" Target="https://www.cbu.ca/indigenous-affairs/mikmaw-ethics-watch/" TargetMode="External"/><Relationship Id="rId92" Type="http://schemas.openxmlformats.org/officeDocument/2006/relationships/image" Target="media/image49.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hyperlink" Target="https://cdn.dal.ca/content/dam/dalhousie/pdf/research-services/REB/Dal%20REB%20Application%20Instructions%20-%20Prospective%20Research%20%20v2021-02.pdf" TargetMode="External"/><Relationship Id="rId87" Type="http://schemas.openxmlformats.org/officeDocument/2006/relationships/image" Target="media/image44.png"/><Relationship Id="rId110" Type="http://schemas.openxmlformats.org/officeDocument/2006/relationships/image" Target="media/image67.png"/><Relationship Id="rId115" Type="http://schemas.openxmlformats.org/officeDocument/2006/relationships/image" Target="media/image72.png"/><Relationship Id="rId131" Type="http://schemas.openxmlformats.org/officeDocument/2006/relationships/image" Target="media/image88.gif"/><Relationship Id="rId136" Type="http://schemas.openxmlformats.org/officeDocument/2006/relationships/image" Target="media/image93.gif"/><Relationship Id="rId61" Type="http://schemas.openxmlformats.org/officeDocument/2006/relationships/hyperlink" Target="http://www.pre.ethics.gc.ca/eng/tcps2-eptc2_2018_chapter3-chapitre3.html" TargetMode="External"/><Relationship Id="rId82" Type="http://schemas.openxmlformats.org/officeDocument/2006/relationships/image" Target="media/image39.jpeg"/><Relationship Id="rId152" Type="http://schemas.openxmlformats.org/officeDocument/2006/relationships/header" Target="header3.xml"/><Relationship Id="rId19" Type="http://schemas.openxmlformats.org/officeDocument/2006/relationships/image" Target="media/image7.png"/><Relationship Id="rId14" Type="http://schemas.openxmlformats.org/officeDocument/2006/relationships/image" Target="media/image3.jpe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hyperlink" Target="http://www.pre.ethics.gc.ca/eng/policy-politique_tcps2-eptc2_2018.html" TargetMode="External"/><Relationship Id="rId77" Type="http://schemas.openxmlformats.org/officeDocument/2006/relationships/hyperlink" Target="https://www.dal.ca/dept/research-services/responsible-conduct-/research-ethics-/resources-.html" TargetMode="External"/><Relationship Id="rId100" Type="http://schemas.openxmlformats.org/officeDocument/2006/relationships/image" Target="media/image57.png"/><Relationship Id="rId105" Type="http://schemas.openxmlformats.org/officeDocument/2006/relationships/image" Target="media/image62.png"/><Relationship Id="rId126" Type="http://schemas.openxmlformats.org/officeDocument/2006/relationships/image" Target="media/image83.png"/><Relationship Id="rId147" Type="http://schemas.openxmlformats.org/officeDocument/2006/relationships/image" Target="media/image104.gif"/><Relationship Id="rId8" Type="http://schemas.openxmlformats.org/officeDocument/2006/relationships/header" Target="header1.xml"/><Relationship Id="rId51" Type="http://schemas.openxmlformats.org/officeDocument/2006/relationships/image" Target="media/image37.emf"/><Relationship Id="rId72" Type="http://schemas.openxmlformats.org/officeDocument/2006/relationships/hyperlink" Target="https://ethics.gc.ca/eng/tcps2-eptc2_2018_chapter9-chapitre9.html" TargetMode="External"/><Relationship Id="rId93" Type="http://schemas.openxmlformats.org/officeDocument/2006/relationships/image" Target="media/image50.png"/><Relationship Id="rId98" Type="http://schemas.openxmlformats.org/officeDocument/2006/relationships/image" Target="media/image55.png"/><Relationship Id="rId121" Type="http://schemas.openxmlformats.org/officeDocument/2006/relationships/image" Target="media/image78.png"/><Relationship Id="rId142" Type="http://schemas.openxmlformats.org/officeDocument/2006/relationships/image" Target="media/image99.gif"/><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hyperlink" Target="http://www.dal.ca/dept/university_secretariat/policies/governance/protection-of-personal-information-policy-.html" TargetMode="External"/><Relationship Id="rId116" Type="http://schemas.openxmlformats.org/officeDocument/2006/relationships/image" Target="media/image73.png"/><Relationship Id="rId137" Type="http://schemas.openxmlformats.org/officeDocument/2006/relationships/image" Target="media/image94.gif"/><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hyperlink" Target="http://www.pre.ethics.gc.ca/eng/tcps2-eptc2_2018_chapter5-chapitre5.html" TargetMode="External"/><Relationship Id="rId83" Type="http://schemas.openxmlformats.org/officeDocument/2006/relationships/image" Target="media/image40.png"/><Relationship Id="rId88" Type="http://schemas.openxmlformats.org/officeDocument/2006/relationships/image" Target="media/image45.png"/><Relationship Id="rId111" Type="http://schemas.openxmlformats.org/officeDocument/2006/relationships/image" Target="media/image68.png"/><Relationship Id="rId132" Type="http://schemas.openxmlformats.org/officeDocument/2006/relationships/image" Target="media/image89.gif"/><Relationship Id="rId153" Type="http://schemas.openxmlformats.org/officeDocument/2006/relationships/fontTable" Target="fontTable.xml"/><Relationship Id="rId15" Type="http://schemas.openxmlformats.org/officeDocument/2006/relationships/hyperlink" Target="https://expertphotography.com/remove-chromatic-aberration-photoshop/" TargetMode="External"/><Relationship Id="rId36" Type="http://schemas.openxmlformats.org/officeDocument/2006/relationships/image" Target="media/image24.png"/><Relationship Id="rId57" Type="http://schemas.openxmlformats.org/officeDocument/2006/relationships/hyperlink" Target="http://www.dal.ca/dept/university_secretariat/policies/human-rights---equity/ethical-conduct-of-research-involving-humans-policy.html" TargetMode="External"/><Relationship Id="rId106" Type="http://schemas.openxmlformats.org/officeDocument/2006/relationships/image" Target="media/image63.png"/><Relationship Id="rId127" Type="http://schemas.openxmlformats.org/officeDocument/2006/relationships/image" Target="media/image84.png"/><Relationship Id="rId10" Type="http://schemas.openxmlformats.org/officeDocument/2006/relationships/footer" Target="footer1.xml"/><Relationship Id="rId31" Type="http://schemas.openxmlformats.org/officeDocument/2006/relationships/image" Target="media/image19.png"/><Relationship Id="rId52" Type="http://schemas.openxmlformats.org/officeDocument/2006/relationships/hyperlink" Target="https://cdn.dal.ca/content/dam/dalhousie/pdf/research-services/REB/Dal%20REB%20Application%20Instructions%20-%20Prospective%20Research%20%20v2021-02.pdf" TargetMode="External"/><Relationship Id="rId73" Type="http://schemas.openxmlformats.org/officeDocument/2006/relationships/hyperlink" Target="http://www.pre.ethics.gc.ca/eng/tcps2-eptc2_2018_chapter11-chapitre11.html" TargetMode="External"/><Relationship Id="rId78" Type="http://schemas.openxmlformats.org/officeDocument/2006/relationships/hyperlink" Target="https://cdn.dal.ca/content/dam/dalhousie/pdf/research-services/REB/Dal%20REB%20Application%20Instructions%20-%20Prospective%20Research%20%20v2021-02.pdf" TargetMode="External"/><Relationship Id="rId94" Type="http://schemas.openxmlformats.org/officeDocument/2006/relationships/image" Target="media/image51.png"/><Relationship Id="rId99" Type="http://schemas.openxmlformats.org/officeDocument/2006/relationships/image" Target="media/image56.png"/><Relationship Id="rId101" Type="http://schemas.openxmlformats.org/officeDocument/2006/relationships/image" Target="media/image58.png"/><Relationship Id="rId122" Type="http://schemas.openxmlformats.org/officeDocument/2006/relationships/image" Target="media/image79.png"/><Relationship Id="rId143" Type="http://schemas.openxmlformats.org/officeDocument/2006/relationships/image" Target="media/image100.gif"/><Relationship Id="rId148" Type="http://schemas.openxmlformats.org/officeDocument/2006/relationships/image" Target="media/image105.gif"/><Relationship Id="rId4" Type="http://schemas.openxmlformats.org/officeDocument/2006/relationships/settings" Target="settings.xml"/><Relationship Id="rId9" Type="http://schemas.openxmlformats.org/officeDocument/2006/relationships/header" Target="header2.xml"/><Relationship Id="rId26" Type="http://schemas.openxmlformats.org/officeDocument/2006/relationships/image" Target="media/image14.png"/><Relationship Id="rId47" Type="http://schemas.openxmlformats.org/officeDocument/2006/relationships/image" Target="media/image35.png"/><Relationship Id="rId68" Type="http://schemas.openxmlformats.org/officeDocument/2006/relationships/hyperlink" Target="http://www.pre.ethics.gc.ca/eng/tcps2-eptc2_2018_chapter3-chapitre3.html" TargetMode="External"/><Relationship Id="rId89" Type="http://schemas.openxmlformats.org/officeDocument/2006/relationships/image" Target="media/image46.png"/><Relationship Id="rId112" Type="http://schemas.openxmlformats.org/officeDocument/2006/relationships/image" Target="media/image69.png"/><Relationship Id="rId133" Type="http://schemas.openxmlformats.org/officeDocument/2006/relationships/image" Target="media/image90.gif"/><Relationship Id="rId154" Type="http://schemas.microsoft.com/office/2011/relationships/people" Target="people.xml"/><Relationship Id="rId16" Type="http://schemas.openxmlformats.org/officeDocument/2006/relationships/image" Target="media/image4.png"/><Relationship Id="rId37" Type="http://schemas.openxmlformats.org/officeDocument/2006/relationships/image" Target="media/image25.png"/><Relationship Id="rId58" Type="http://schemas.openxmlformats.org/officeDocument/2006/relationships/hyperlink" Target="http://tcps2core.ca/welcome" TargetMode="External"/><Relationship Id="rId79" Type="http://schemas.openxmlformats.org/officeDocument/2006/relationships/image" Target="media/image38.png"/><Relationship Id="rId102" Type="http://schemas.openxmlformats.org/officeDocument/2006/relationships/image" Target="media/image59.png"/><Relationship Id="rId123" Type="http://schemas.openxmlformats.org/officeDocument/2006/relationships/image" Target="media/image80.png"/><Relationship Id="rId144" Type="http://schemas.openxmlformats.org/officeDocument/2006/relationships/image" Target="media/image101.gif"/><Relationship Id="rId90"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FC29CC7-EC16-ED4C-A828-14C20562EC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537</TotalTime>
  <Pages>43</Pages>
  <Words>28136</Words>
  <Characters>160379</Characters>
  <Application>Microsoft Office Word</Application>
  <DocSecurity>0</DocSecurity>
  <Lines>1336</Lines>
  <Paragraphs>376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188139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Rashid Islam</dc:creator>
  <cp:keywords/>
  <dc:description/>
  <cp:lastModifiedBy>Rashid Islam</cp:lastModifiedBy>
  <cp:revision>80</cp:revision>
  <cp:lastPrinted>2022-01-14T04:30:00Z</cp:lastPrinted>
  <dcterms:created xsi:type="dcterms:W3CDTF">2022-01-15T19:58:00Z</dcterms:created>
  <dcterms:modified xsi:type="dcterms:W3CDTF">2022-03-24T15:26:00Z</dcterms:modified>
</cp:coreProperties>
</file>
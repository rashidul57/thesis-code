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headerReference w:type="default" r:id="rId8"/>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Pr="004E35C4" w:rsidRDefault="0078691D" w:rsidP="0078691D">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6 </w:t>
      </w:r>
      <w:r w:rsidRPr="004E35C4">
        <w:rPr>
          <w:rFonts w:eastAsiaTheme="minorHAnsi"/>
          <w:b/>
          <w:bCs/>
          <w:color w:val="FF0000"/>
          <w:lang w:val="en-GB" w:eastAsia="en-US"/>
        </w:rPr>
        <w:tab/>
        <w:t xml:space="preserve">Evaluation: User Study Design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34FFDA7E" w14:textId="77777777" w:rsidR="0078691D" w:rsidRPr="004E35C4" w:rsidRDefault="0078691D" w:rsidP="0078691D">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 xml:space="preserve">6.1 Introduction …………………………………………………………………………. </w:t>
      </w:r>
    </w:p>
    <w:p w14:paraId="45E5FB15"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2DE2F4B" w14:textId="6924291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7 </w:t>
      </w:r>
      <w:r w:rsidRPr="004E35C4">
        <w:rPr>
          <w:rFonts w:eastAsiaTheme="minorHAnsi"/>
          <w:b/>
          <w:bCs/>
          <w:color w:val="FF0000"/>
          <w:lang w:val="en-GB" w:eastAsia="en-US"/>
        </w:rPr>
        <w:tab/>
        <w:t xml:space="preserve">Evaluation: Numerical Analysis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40C921D8" w14:textId="2B48BFE8"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7</w:t>
      </w:r>
      <w:r w:rsidR="00305F9E" w:rsidRPr="004E35C4">
        <w:rPr>
          <w:rFonts w:eastAsiaTheme="minorHAnsi"/>
          <w:color w:val="FF0000"/>
          <w:sz w:val="23"/>
          <w:szCs w:val="23"/>
          <w:lang w:val="en-GB" w:eastAsia="en-US"/>
        </w:rPr>
        <w:t xml:space="preserve">.1 Introduction …………………………………………………………………………. </w:t>
      </w:r>
    </w:p>
    <w:p w14:paraId="7F242DE3"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A01562D" w14:textId="3A0AAC7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8 </w:t>
      </w:r>
      <w:r w:rsidRPr="004E35C4">
        <w:rPr>
          <w:rFonts w:eastAsiaTheme="minorHAnsi"/>
          <w:b/>
          <w:bCs/>
          <w:color w:val="FF0000"/>
          <w:lang w:val="en-GB" w:eastAsia="en-US"/>
        </w:rPr>
        <w:tab/>
        <w:t>Results and Discussion</w:t>
      </w:r>
      <w:r w:rsidRPr="004E35C4">
        <w:rPr>
          <w:rFonts w:eastAsiaTheme="minorHAnsi"/>
          <w:color w:val="FF0000"/>
          <w:lang w:val="en-GB" w:eastAsia="en-US"/>
        </w:rPr>
        <w:t>………………………….………………………</w:t>
      </w:r>
      <w:proofErr w:type="gramStart"/>
      <w:r w:rsidRPr="004E35C4">
        <w:rPr>
          <w:rFonts w:eastAsiaTheme="minorHAnsi"/>
          <w:color w:val="FF0000"/>
          <w:sz w:val="23"/>
          <w:szCs w:val="23"/>
          <w:lang w:val="en-GB" w:eastAsia="en-US"/>
        </w:rPr>
        <w:t>…..</w:t>
      </w:r>
      <w:proofErr w:type="gramEnd"/>
    </w:p>
    <w:p w14:paraId="1053C7CE" w14:textId="46868EFE"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8</w:t>
      </w:r>
      <w:r w:rsidR="00305F9E" w:rsidRPr="004E35C4">
        <w:rPr>
          <w:rFonts w:eastAsiaTheme="minorHAnsi"/>
          <w:color w:val="FF0000"/>
          <w:sz w:val="23"/>
          <w:szCs w:val="23"/>
          <w:lang w:val="en-GB" w:eastAsia="en-US"/>
        </w:rPr>
        <w:t>.1 Introduction …………………………………………………………………………</w:t>
      </w:r>
    </w:p>
    <w:p w14:paraId="7924D9F0"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9 </w:t>
      </w:r>
      <w:r w:rsidRPr="004E35C4">
        <w:rPr>
          <w:rFonts w:eastAsiaTheme="minorHAnsi"/>
          <w:b/>
          <w:bCs/>
          <w:color w:val="FF0000"/>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2A5C48">
      <w:pPr>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9"/>
          <w:footerReference w:type="default" r:id="rId10"/>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105590">
      <w:pPr>
        <w:pStyle w:val="NormalWeb"/>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w:t>
      </w:r>
      <w:r w:rsidRPr="004B4CDA">
        <w:rPr>
          <w:rFonts w:ascii="Times" w:hAnsi="Times"/>
          <w:color w:val="000000" w:themeColor="text1"/>
        </w:rPr>
        <w:lastRenderedPageBreak/>
        <w:t xml:space="preserve">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w:t>
      </w:r>
      <w:r w:rsidR="00105590" w:rsidRPr="00105590">
        <w:t>[18]</w:t>
      </w:r>
      <w:r w:rsidR="00105590" w:rsidRPr="00105590">
        <w:t xml:space="preserve"> such as: </w:t>
      </w:r>
    </w:p>
    <w:p w14:paraId="77F7E02E" w14:textId="77777777" w:rsidR="00105590" w:rsidRPr="00105590" w:rsidRDefault="00105590" w:rsidP="00105590">
      <w:pPr>
        <w:pStyle w:val="NormalWeb"/>
        <w:numPr>
          <w:ilvl w:val="0"/>
          <w:numId w:val="23"/>
        </w:numPr>
        <w:jc w:val="both"/>
      </w:pPr>
      <w:r w:rsidRPr="00105590">
        <w:t xml:space="preserve">error – outlier or deviation from a true value, </w:t>
      </w:r>
    </w:p>
    <w:p w14:paraId="337AC236" w14:textId="7B5AAC60" w:rsidR="00105590" w:rsidRPr="00105590" w:rsidRDefault="00105590" w:rsidP="00105590">
      <w:pPr>
        <w:pStyle w:val="NormalWeb"/>
        <w:numPr>
          <w:ilvl w:val="0"/>
          <w:numId w:val="23"/>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105590">
      <w:pPr>
        <w:pStyle w:val="NormalWeb"/>
        <w:numPr>
          <w:ilvl w:val="0"/>
          <w:numId w:val="23"/>
        </w:numPr>
        <w:spacing w:line="360" w:lineRule="auto"/>
        <w:jc w:val="both"/>
      </w:pPr>
      <w:r w:rsidRPr="00105590">
        <w:t xml:space="preserve">accuracy – size of the interval a value lies in, </w:t>
      </w:r>
    </w:p>
    <w:p w14:paraId="53E369CD" w14:textId="77777777" w:rsidR="00105590" w:rsidRPr="00105590" w:rsidRDefault="00105590" w:rsidP="00105590">
      <w:pPr>
        <w:pStyle w:val="NormalWeb"/>
        <w:numPr>
          <w:ilvl w:val="0"/>
          <w:numId w:val="23"/>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105590">
      <w:pPr>
        <w:pStyle w:val="NormalWeb"/>
        <w:numPr>
          <w:ilvl w:val="0"/>
          <w:numId w:val="23"/>
        </w:numPr>
        <w:spacing w:line="360" w:lineRule="auto"/>
        <w:jc w:val="both"/>
      </w:pPr>
      <w:r w:rsidRPr="00105590">
        <w:t xml:space="preserve">subjectivity – degree of subjective influence in the data, </w:t>
      </w:r>
    </w:p>
    <w:p w14:paraId="7994C979" w14:textId="6093E944" w:rsidR="00105590" w:rsidRPr="00105590" w:rsidRDefault="00105590" w:rsidP="00105590">
      <w:pPr>
        <w:pStyle w:val="NormalWeb"/>
        <w:numPr>
          <w:ilvl w:val="0"/>
          <w:numId w:val="23"/>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105590">
      <w:pPr>
        <w:pStyle w:val="NormalWeb"/>
        <w:numPr>
          <w:ilvl w:val="0"/>
          <w:numId w:val="23"/>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4"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lastRenderedPageBreak/>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w:t>
      </w:r>
      <w:r w:rsidRPr="002650E8">
        <w:rPr>
          <w:rFonts w:ascii="Times" w:eastAsiaTheme="minorHAnsi" w:hAnsi="Times" w:cs="AppleSystemUIFont"/>
          <w:color w:val="000000" w:themeColor="text1"/>
          <w:lang w:val="en-GB" w:eastAsia="en-US"/>
        </w:rPr>
        <w:lastRenderedPageBreak/>
        <w:t xml:space="preserve">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w:t>
      </w:r>
      <w:r w:rsidRPr="002650E8">
        <w:rPr>
          <w:rFonts w:ascii="Times" w:hAnsi="Times"/>
          <w:color w:val="000000" w:themeColor="text1"/>
        </w:rPr>
        <w:lastRenderedPageBreak/>
        <w:t xml:space="preserve">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w:t>
      </w:r>
      <w:r w:rsidRPr="00DA7839">
        <w:rPr>
          <w:rFonts w:ascii="Times" w:hAnsi="Times"/>
          <w:color w:val="000000" w:themeColor="text1"/>
        </w:rPr>
        <w:lastRenderedPageBreak/>
        <w:t>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w:t>
      </w:r>
      <w:r w:rsidRPr="00DA7839">
        <w:rPr>
          <w:rFonts w:ascii="Times" w:hAnsi="Times"/>
          <w:color w:val="000000" w:themeColor="text1"/>
        </w:rPr>
        <w:lastRenderedPageBreak/>
        <w:t xml:space="preserve">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w:t>
      </w:r>
      <w:r w:rsidRPr="00DA7839">
        <w:rPr>
          <w:rFonts w:ascii="Times" w:hAnsi="Times"/>
          <w:color w:val="000000" w:themeColor="text1"/>
        </w:rPr>
        <w:lastRenderedPageBreak/>
        <w:t>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w:t>
      </w:r>
      <w:r w:rsidRPr="00DA7839">
        <w:rPr>
          <w:rFonts w:ascii="Times" w:hAnsi="Times"/>
          <w:color w:val="000000" w:themeColor="text1"/>
        </w:rPr>
        <w:lastRenderedPageBreak/>
        <w:t xml:space="preserve">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w:t>
      </w:r>
      <w:r w:rsidRPr="00DA7839">
        <w:rPr>
          <w:rFonts w:ascii="Times" w:hAnsi="Times"/>
          <w:color w:val="000000" w:themeColor="text1"/>
        </w:rPr>
        <w:lastRenderedPageBreak/>
        <w:t>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w:t>
      </w:r>
      <w:r w:rsidRPr="00DA7839">
        <w:rPr>
          <w:rFonts w:ascii="Times" w:hAnsi="Times"/>
          <w:color w:val="000000" w:themeColor="text1"/>
        </w:rPr>
        <w:lastRenderedPageBreak/>
        <w:t xml:space="preserve">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w:t>
      </w:r>
      <w:r w:rsidRPr="00DA7839">
        <w:rPr>
          <w:rFonts w:ascii="Times" w:hAnsi="Times"/>
          <w:color w:val="000000" w:themeColor="text1"/>
        </w:rPr>
        <w:lastRenderedPageBreak/>
        <w:t xml:space="preserve">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lastRenderedPageBreak/>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w:t>
      </w:r>
      <w:r w:rsidRPr="002650E8">
        <w:rPr>
          <w:rFonts w:ascii="Times" w:hAnsi="Times"/>
          <w:color w:val="000000" w:themeColor="text1"/>
          <w:lang w:val="en-US"/>
        </w:rPr>
        <w:lastRenderedPageBreak/>
        <w:t xml:space="preserve">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w:t>
      </w:r>
      <w:r w:rsidRPr="002650E8">
        <w:rPr>
          <w:rFonts w:ascii="Times" w:hAnsi="Times"/>
          <w:color w:val="000000" w:themeColor="text1"/>
          <w:lang w:val="en-US"/>
        </w:rPr>
        <w:lastRenderedPageBreak/>
        <w:t>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5BBEA987"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 </w:t>
      </w:r>
      <w:r w:rsidR="00683069">
        <w:rPr>
          <w:rFonts w:eastAsiaTheme="minorHAnsi"/>
          <w:color w:val="000000" w:themeColor="text1"/>
          <w:sz w:val="23"/>
          <w:szCs w:val="23"/>
          <w:lang w:val="en-GB" w:eastAsia="en-US"/>
        </w:rPr>
        <w:t>of complicated systems</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It can be a difficult task for evaluator to design the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came up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some</w:t>
      </w:r>
      <w:r w:rsidR="00ED0908">
        <w:t xml:space="preserv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14C3430C"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Most widely</w:t>
      </w:r>
      <w:r w:rsidR="00683069" w:rsidRPr="00DF6686">
        <w:t xml:space="preserve"> </w:t>
      </w:r>
      <w:r w:rsidR="00433665" w:rsidRPr="00DF6686">
        <w:t>used methods are t</w:t>
      </w:r>
      <w:r w:rsidR="00683069" w:rsidRPr="00DF6686">
        <w:t xml:space="preserve">he </w:t>
      </w:r>
      <w:r w:rsidR="00433665" w:rsidRPr="00DF6686">
        <w:t xml:space="preserve">controlled experiments or quantitative evaluation. A controlled experiment requires </w:t>
      </w:r>
      <w:r w:rsidR="003F2FEA" w:rsidRPr="00DF6686">
        <w:t xml:space="preserve">real-life simple tasks that can be performed by large number of participants in different study sessions. It is not imperative the participants to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w:t>
      </w:r>
      <w:r w:rsidR="00CC3445" w:rsidRPr="00DF6686">
        <w:lastRenderedPageBreak/>
        <w:t xml:space="preserve">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29DEA0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study people’s subjective feedback and opinions in written, spoken form or online feedback with a set common questionnaire to all participants. It seeks to understand how </w:t>
      </w:r>
      <w:r w:rsidR="005708E7" w:rsidRPr="00B478F2">
        <w:t xml:space="preserve">participant react to the presented visualisation. A visualisation can be initial design sketch, a basic prototype, a finished </w:t>
      </w:r>
      <w:r w:rsidR="009318E0" w:rsidRPr="00B478F2">
        <w:t>product,</w:t>
      </w:r>
      <w:r w:rsidR="005708E7" w:rsidRPr="00B478F2">
        <w:t xml:space="preserve"> or part of a complex system. The goal is to understand what extent the participants</w:t>
      </w:r>
      <w:r w:rsidR="007D0E5F" w:rsidRPr="00B478F2">
        <w:t>’</w:t>
      </w:r>
      <w:r w:rsidR="005708E7" w:rsidRPr="00B478F2">
        <w:t xml:space="preserve"> eye</w:t>
      </w:r>
      <w:r w:rsidR="007D0E5F" w:rsidRPr="00B478F2">
        <w:t>s</w:t>
      </w:r>
      <w:r w:rsidR="005708E7" w:rsidRPr="00B478F2">
        <w:t xml:space="preserve"> </w:t>
      </w:r>
      <w:r w:rsidR="007D0E5F" w:rsidRPr="00B478F2">
        <w:t xml:space="preserve">can perceive the intended tasks 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792A4742" w:rsidR="00636AFD" w:rsidRPr="005C3E0F" w:rsidRDefault="005C3E0F" w:rsidP="000E6B46">
      <w:pPr>
        <w:pStyle w:val="NormalWeb"/>
        <w:spacing w:line="360" w:lineRule="auto"/>
        <w:jc w:val="both"/>
        <w:rPr>
          <w:b/>
          <w:bCs/>
        </w:rPr>
      </w:pPr>
      <w:r>
        <w:br/>
      </w:r>
      <w:r w:rsidRPr="005C3E0F">
        <w:rPr>
          <w:b/>
          <w:bCs/>
        </w:rPr>
        <w:t>U</w:t>
      </w:r>
      <w:r w:rsidRPr="005C3E0F">
        <w:rPr>
          <w:b/>
          <w:bCs/>
        </w:rPr>
        <w:t xml:space="preserve">sability </w:t>
      </w:r>
      <w:r w:rsidRPr="005C3E0F">
        <w:rPr>
          <w:b/>
          <w:bCs/>
        </w:rPr>
        <w:t>T</w:t>
      </w:r>
      <w:r w:rsidRPr="005C3E0F">
        <w:rPr>
          <w:b/>
          <w:bCs/>
        </w:rPr>
        <w: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The specialities 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perfect 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6D6932">
      <w:pPr>
        <w:pStyle w:val="ListParagraph"/>
        <w:numPr>
          <w:ilvl w:val="0"/>
          <w:numId w:val="22"/>
        </w:numPr>
        <w:spacing w:line="360" w:lineRule="auto"/>
        <w:jc w:val="both"/>
      </w:pPr>
      <w:r w:rsidRPr="006D6932">
        <w:lastRenderedPageBreak/>
        <w:t xml:space="preserve">Theoretical evaluation: the method is analyzed to see if it follows established graphical design principles, </w:t>
      </w:r>
    </w:p>
    <w:p w14:paraId="34C1CE98" w14:textId="77777777" w:rsidR="006D6932" w:rsidRDefault="006D6932" w:rsidP="006D6932">
      <w:pPr>
        <w:pStyle w:val="ListParagraph"/>
        <w:numPr>
          <w:ilvl w:val="0"/>
          <w:numId w:val="22"/>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6D6932">
      <w:pPr>
        <w:pStyle w:val="ListParagraph"/>
        <w:numPr>
          <w:ilvl w:val="0"/>
          <w:numId w:val="22"/>
        </w:numPr>
        <w:spacing w:line="360" w:lineRule="auto"/>
        <w:jc w:val="both"/>
      </w:pPr>
      <w:r w:rsidRPr="006D6932">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8306A79"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evaluate only the basic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some complex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EF2A9B9"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Furthermore, our approach of three dynamic variables visualization in two-dimensional space with texture is also a novel idea.</w:t>
      </w:r>
      <w:r w:rsidR="001F6F98">
        <w:rPr>
          <w:rFonts w:ascii="Times" w:hAnsi="Times"/>
          <w:color w:val="000000" w:themeColor="text1"/>
          <w:lang w:val="en-US"/>
        </w:rPr>
        <w:t xml:space="preserve"> 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349327D" w:rsidR="00A22D00" w:rsidRDefault="00D72440" w:rsidP="006B275F">
      <w:pPr>
        <w:spacing w:line="360" w:lineRule="auto"/>
        <w:jc w:val="both"/>
      </w:pPr>
      <w:r w:rsidRPr="002650E8">
        <w:rPr>
          <w:rFonts w:ascii="Times" w:hAnsi="Times" w:cs="AppleSystemUIFont"/>
          <w:color w:val="000000" w:themeColor="text1"/>
          <w:lang w:val="en-GB"/>
        </w:rPr>
        <w:t>Muhammad Ali</w:t>
      </w:r>
      <w:r>
        <w:rPr>
          <w:rFonts w:ascii="Times" w:hAnsi="Times" w:cs="AppleSystemUIFont"/>
          <w:color w:val="000000" w:themeColor="text1"/>
          <w:lang w:val="en-GB"/>
        </w:rPr>
        <w:t xml:space="preserve"> et al [2] conducted their research </w:t>
      </w:r>
      <w:r w:rsidR="007D6AA4">
        <w:rPr>
          <w:rFonts w:ascii="Times" w:hAnsi="Times" w:cs="AppleSystemUIFont"/>
          <w:color w:val="000000" w:themeColor="text1"/>
          <w:lang w:val="en-GB"/>
        </w:rPr>
        <w:t xml:space="preserve">of forecasting COVID-19 </w:t>
      </w:r>
      <w:r>
        <w:rPr>
          <w:rFonts w:ascii="Times" w:hAnsi="Times" w:cs="AppleSystemUIFont"/>
          <w:color w:val="000000" w:themeColor="text1"/>
          <w:lang w:val="en-GB"/>
        </w:rPr>
        <w:t xml:space="preserve">only with </w:t>
      </w:r>
      <w:r w:rsidR="00F33068">
        <w:rPr>
          <w:rFonts w:ascii="Times" w:hAnsi="Times" w:cs="AppleSystemUIFont"/>
          <w:color w:val="000000" w:themeColor="text1"/>
          <w:lang w:val="en-GB"/>
        </w:rPr>
        <w:t xml:space="preserve">statistical </w:t>
      </w:r>
      <w:r>
        <w:rPr>
          <w:rFonts w:ascii="Times" w:hAnsi="Times" w:cs="AppleSystemUIFont"/>
          <w:color w:val="000000" w:themeColor="text1"/>
          <w:lang w:val="en-GB"/>
        </w:rPr>
        <w:t>ARIMA model where they suspect it may perform poorly in case of nonlinear trends</w:t>
      </w:r>
      <w:r w:rsidR="001F4C42">
        <w:rPr>
          <w:rFonts w:ascii="Times" w:hAnsi="Times" w:cs="AppleSystemUIFont"/>
          <w:color w:val="000000" w:themeColor="text1"/>
          <w:lang w:val="en-GB"/>
        </w:rPr>
        <w:t>. Researchers in</w:t>
      </w:r>
      <w:r w:rsidR="007D6AA4">
        <w:rPr>
          <w:rFonts w:ascii="Times" w:hAnsi="Times" w:cs="AppleSystemUIFont"/>
          <w:color w:val="000000" w:themeColor="text1"/>
          <w:lang w:val="en-GB"/>
        </w:rPr>
        <w:t xml:space="preserve"> [1</w:t>
      </w:r>
      <w:r w:rsidR="003866E0">
        <w:rPr>
          <w:rFonts w:ascii="Times" w:hAnsi="Times" w:cs="AppleSystemUIFont"/>
          <w:color w:val="000000" w:themeColor="text1"/>
          <w:lang w:val="en-GB"/>
        </w:rPr>
        <w:t>, 4</w:t>
      </w:r>
      <w:r w:rsidR="00FC704B">
        <w:rPr>
          <w:rFonts w:ascii="Times" w:hAnsi="Times" w:cs="AppleSystemUIFont"/>
          <w:color w:val="000000" w:themeColor="text1"/>
          <w:lang w:val="en-GB"/>
        </w:rPr>
        <w:t>, 6</w:t>
      </w:r>
      <w:r w:rsidR="007D6AA4">
        <w:rPr>
          <w:rFonts w:ascii="Times" w:hAnsi="Times" w:cs="AppleSystemUIFont"/>
          <w:color w:val="000000" w:themeColor="text1"/>
          <w:lang w:val="en-GB"/>
        </w:rPr>
        <w:t>] used different versions of ARIMA such as ARMA, SARIMA</w:t>
      </w:r>
      <w:r w:rsidR="003866E0">
        <w:rPr>
          <w:rFonts w:ascii="Times" w:hAnsi="Times" w:cs="AppleSystemUIFont"/>
          <w:color w:val="000000" w:themeColor="text1"/>
          <w:lang w:val="en-GB"/>
        </w:rPr>
        <w:t xml:space="preserve">, </w:t>
      </w:r>
      <w:r w:rsidR="003866E0">
        <w:rPr>
          <w:rFonts w:ascii="Times" w:hAnsi="Times" w:cs="AppleSystemUIFont"/>
          <w:color w:val="000000" w:themeColor="text1"/>
          <w:lang w:val="en-GB"/>
        </w:rPr>
        <w:lastRenderedPageBreak/>
        <w:t>PROPHET models</w:t>
      </w:r>
      <w:r w:rsidR="007D6AA4">
        <w:rPr>
          <w:rFonts w:ascii="Times" w:hAnsi="Times" w:cs="AppleSystemUIFont"/>
          <w:color w:val="000000" w:themeColor="text1"/>
          <w:lang w:val="en-GB"/>
        </w:rPr>
        <w:t xml:space="preserve"> to </w:t>
      </w:r>
      <w:r w:rsidR="007E419A">
        <w:rPr>
          <w:rFonts w:ascii="Times" w:hAnsi="Times" w:cs="AppleSystemUIFont"/>
          <w:color w:val="000000" w:themeColor="text1"/>
          <w:lang w:val="en-GB"/>
        </w:rPr>
        <w:t xml:space="preserve">conduct time series analysis </w:t>
      </w:r>
      <w:r w:rsidR="00F33068">
        <w:rPr>
          <w:rFonts w:ascii="Times" w:hAnsi="Times" w:cs="AppleSystemUIFont"/>
          <w:color w:val="000000" w:themeColor="text1"/>
          <w:lang w:val="en-GB"/>
        </w:rPr>
        <w:t xml:space="preserve">but have not used any machine learning or deep learning algorithms to compare with. </w:t>
      </w:r>
      <w:r w:rsidR="003866E0">
        <w:rPr>
          <w:rFonts w:ascii="Times" w:hAnsi="Times" w:cs="AppleSystemUIFont"/>
          <w:color w:val="000000" w:themeColor="text1"/>
          <w:lang w:val="en-GB"/>
        </w:rPr>
        <w:t xml:space="preserve">In [5] researchers have formulated a </w:t>
      </w:r>
      <w:r w:rsidR="001C0C08">
        <w:rPr>
          <w:rFonts w:ascii="Times" w:hAnsi="Times" w:cs="AppleSystemUIFont"/>
          <w:color w:val="000000" w:themeColor="text1"/>
          <w:lang w:val="en-GB"/>
        </w:rPr>
        <w:t>best</w:t>
      </w:r>
      <w:r w:rsidR="003866E0">
        <w:rPr>
          <w:rFonts w:ascii="Times" w:hAnsi="Times" w:cs="AppleSystemUIFont"/>
          <w:color w:val="000000" w:themeColor="text1"/>
          <w:lang w:val="en-GB"/>
        </w:rPr>
        <w:t xml:space="preserve"> model of </w:t>
      </w:r>
      <w:proofErr w:type="spellStart"/>
      <w:r w:rsidR="003866E0" w:rsidRPr="003866E0">
        <w:rPr>
          <w:rFonts w:ascii="STIXGeneral-Regular" w:hAnsi="STIXGeneral-Regular"/>
          <w:color w:val="000000"/>
        </w:rPr>
        <w:t>XGBoost</w:t>
      </w:r>
      <w:proofErr w:type="spellEnd"/>
      <w:r w:rsidR="003866E0" w:rsidRPr="003866E0">
        <w:rPr>
          <w:rFonts w:ascii="STIXGeneral-Regular" w:hAnsi="STIXGeneral-Regular"/>
          <w:color w:val="000000"/>
        </w:rPr>
        <w:t xml:space="preserve"> machine learning algorithm</w:t>
      </w:r>
      <w:r w:rsidR="003866E0">
        <w:t xml:space="preserve"> </w:t>
      </w:r>
      <w:r w:rsidR="001C0C08">
        <w:t xml:space="preserve">for </w:t>
      </w:r>
      <w:r w:rsidR="001C0C08" w:rsidRPr="001C0C08">
        <w:rPr>
          <w:rFonts w:ascii="STIXGeneral-Regular" w:hAnsi="STIXGeneral-Regular"/>
          <w:color w:val="000000"/>
        </w:rPr>
        <w:t>cholera epidemics</w:t>
      </w:r>
      <w:r w:rsidR="001C0C08">
        <w:rPr>
          <w:rFonts w:ascii="STIXGeneral-Regular" w:hAnsi="STIXGeneral-Regular"/>
          <w:color w:val="000000"/>
        </w:rPr>
        <w:t xml:space="preserve"> predictions</w:t>
      </w:r>
      <w:r w:rsidR="001C0C08" w:rsidRPr="001C0C08">
        <w:rPr>
          <w:rFonts w:ascii="STIXGeneral-Regular" w:hAnsi="STIXGeneral-Regular"/>
          <w:color w:val="000000"/>
        </w:rPr>
        <w:t xml:space="preserve"> linked with weather </w:t>
      </w:r>
      <w:r w:rsidR="005C6C76" w:rsidRPr="001C0C08">
        <w:rPr>
          <w:rFonts w:ascii="STIXGeneral-Regular" w:hAnsi="STIXGeneral-Regular"/>
          <w:color w:val="000000"/>
        </w:rPr>
        <w:t>variable,</w:t>
      </w:r>
      <w:r w:rsidR="001C0C08">
        <w:t xml:space="preserve"> but they have not studied with real world data from </w:t>
      </w:r>
      <w:r w:rsidR="001C0C08" w:rsidRPr="001C0C08">
        <w:rPr>
          <w:rFonts w:ascii="STIXGeneral-Regular" w:hAnsi="STIXGeneral-Regular"/>
          <w:color w:val="000000"/>
        </w:rPr>
        <w:t>health-care systems</w:t>
      </w:r>
      <w:r w:rsidR="001C0C08">
        <w:rPr>
          <w:rFonts w:ascii="STIXGeneral-Regular" w:hAnsi="STIXGeneral-Regular"/>
          <w:color w:val="000000"/>
        </w:rPr>
        <w:t>.</w:t>
      </w:r>
      <w:r w:rsidR="00E265CA">
        <w:rPr>
          <w:rFonts w:ascii="STIXGeneral-Regular" w:hAnsi="STIXGeneral-Regular"/>
          <w:color w:val="000000"/>
        </w:rPr>
        <w:t xml:space="preserve"> Climate change with dengue epidemic, a predictive modeling</w:t>
      </w:r>
      <w:r w:rsidR="00F95056">
        <w:rPr>
          <w:rFonts w:ascii="STIXGeneral-Regular" w:hAnsi="STIXGeneral-Regular"/>
          <w:color w:val="000000"/>
        </w:rPr>
        <w:t xml:space="preserve"> [7]</w:t>
      </w:r>
      <w:r w:rsidR="00E265CA">
        <w:rPr>
          <w:rFonts w:ascii="STIXGeneral-Regular" w:hAnsi="STIXGeneral-Regular"/>
          <w:color w:val="000000"/>
        </w:rPr>
        <w:t xml:space="preserve"> was conducted </w:t>
      </w:r>
      <w:r w:rsidR="00F95056">
        <w:rPr>
          <w:rFonts w:ascii="STIXGeneral-Regular" w:hAnsi="STIXGeneral-Regular"/>
          <w:color w:val="000000"/>
        </w:rPr>
        <w:t>and concluded that neural</w:t>
      </w:r>
      <w:r w:rsidR="00E265CA">
        <w:rPr>
          <w:rFonts w:ascii="STIXGeneral-Regular" w:hAnsi="STIXGeneral-Regular"/>
          <w:color w:val="000000"/>
        </w:rPr>
        <w:t xml:space="preserve"> network models</w:t>
      </w:r>
      <w:r w:rsidR="00F95056">
        <w:rPr>
          <w:rFonts w:ascii="STIXGeneral-Regular" w:hAnsi="STIXGeneral-Regular"/>
          <w:color w:val="000000"/>
        </w:rPr>
        <w:t xml:space="preserve"> (MLP, LSTM, GRU)</w:t>
      </w:r>
      <w:r w:rsidR="00E265CA">
        <w:rPr>
          <w:rFonts w:ascii="STIXGeneral-Regular" w:hAnsi="STIXGeneral-Regular"/>
          <w:color w:val="000000"/>
        </w:rPr>
        <w:t xml:space="preserve"> </w:t>
      </w:r>
      <w:r w:rsidR="00F95056">
        <w:rPr>
          <w:rFonts w:ascii="STIXGeneral-Regular" w:hAnsi="STIXGeneral-Regular"/>
          <w:color w:val="000000"/>
        </w:rPr>
        <w:t>significantly outperforms</w:t>
      </w:r>
      <w:r w:rsidR="00E265CA">
        <w:rPr>
          <w:rFonts w:ascii="STIXGeneral-Regular" w:hAnsi="STIXGeneral-Regular"/>
          <w:color w:val="000000"/>
        </w:rPr>
        <w:t xml:space="preserve"> traditional </w:t>
      </w:r>
      <w:r w:rsidR="00F95056">
        <w:rPr>
          <w:rFonts w:ascii="STIXGeneral-Regular" w:hAnsi="STIXGeneral-Regular"/>
          <w:color w:val="000000"/>
        </w:rPr>
        <w:t xml:space="preserve">machine learning models but they have not </w:t>
      </w:r>
      <w:r w:rsidR="00A22D00">
        <w:rPr>
          <w:rFonts w:ascii="STIXGeneral-Regular" w:hAnsi="STIXGeneral-Regular"/>
          <w:color w:val="000000"/>
        </w:rPr>
        <w:t>given</w:t>
      </w:r>
      <w:r w:rsidR="00F95056">
        <w:rPr>
          <w:rFonts w:ascii="STIXGeneral-Regular" w:hAnsi="STIXGeneral-Regular"/>
          <w:color w:val="000000"/>
        </w:rPr>
        <w:t xml:space="preserve"> analysis </w:t>
      </w:r>
      <w:r w:rsidR="00A22D00">
        <w:rPr>
          <w:rFonts w:ascii="STIXGeneral-Regular" w:hAnsi="STIXGeneral-Regular"/>
          <w:color w:val="000000"/>
        </w:rPr>
        <w:t xml:space="preserve">background reasoning and no indication of if they tried with optimal hyperparameter settings, since they play key role in such modeling. </w:t>
      </w:r>
      <w:r w:rsidR="00A22D00">
        <w:t>A</w:t>
      </w:r>
      <w:r w:rsidR="00A22D00" w:rsidRPr="00A22D00">
        <w:t xml:space="preserve"> decision-supporting tool</w:t>
      </w:r>
      <w:r w:rsidR="00A22D00">
        <w:t xml:space="preserve"> [8]</w:t>
      </w:r>
      <w:r w:rsidR="00A22D00" w:rsidRPr="00A22D00">
        <w:t xml:space="preserve"> for medical centers and health-care services</w:t>
      </w:r>
      <w:r w:rsidR="00A22D00">
        <w:t xml:space="preserve"> has been proposed </w:t>
      </w:r>
      <w:r w:rsidR="006B275F">
        <w:t xml:space="preserve">for influenza prediction </w:t>
      </w:r>
      <w:r w:rsidR="00A22D00">
        <w:t>with limited data for Bel</w:t>
      </w:r>
      <w:r w:rsidR="006B275F">
        <w:t>g</w:t>
      </w:r>
      <w:r w:rsidR="00A22D00">
        <w:t xml:space="preserve">ium </w:t>
      </w:r>
      <w:r w:rsidR="006B275F">
        <w:t>which could be tested with more sophisticated and diverse dataset</w:t>
      </w:r>
      <w:r w:rsidR="00F008CE">
        <w:t xml:space="preserve"> and the similar issue noticed in [9] where they conducted their study on performance evaluation of prediction of machine learning models with liver disease </w:t>
      </w:r>
      <w:r w:rsidR="00212C0C">
        <w:t>by taking some sample data.</w:t>
      </w:r>
    </w:p>
    <w:p w14:paraId="0A22CF10" w14:textId="746E50A2" w:rsidR="00212C0C" w:rsidRDefault="00212C0C" w:rsidP="002E7BF4">
      <w:pPr>
        <w:spacing w:line="360" w:lineRule="auto"/>
        <w:jc w:val="both"/>
      </w:pPr>
    </w:p>
    <w:p w14:paraId="2A6EC702" w14:textId="77777777" w:rsidR="00100440" w:rsidRDefault="00212C0C" w:rsidP="00100440">
      <w:pPr>
        <w:spacing w:line="360" w:lineRule="auto"/>
        <w:jc w:val="both"/>
      </w:pPr>
      <w:r w:rsidRPr="00100440">
        <w:t>Lateral Chromatic Aberration</w:t>
      </w:r>
      <w:r w:rsidRPr="00100440">
        <w:t xml:space="preserve"> can lead people to misjudge information shown on displays</w:t>
      </w:r>
      <w:r w:rsidR="00D70217" w:rsidRPr="00100440">
        <w:t xml:space="preserve">. Researchers of [10] </w:t>
      </w:r>
      <w:r w:rsidR="00D70217" w:rsidRPr="00100440">
        <w:t>proposed a simple correction method</w:t>
      </w:r>
      <w:r w:rsidR="00D70217" w:rsidRPr="00100440">
        <w:t xml:space="preserve"> and design guidelines to attain promising results </w:t>
      </w:r>
      <w:r w:rsidR="00D14636" w:rsidRPr="00100440">
        <w:t xml:space="preserve">but that is limited to certain eyeglasses and some common objects and didn’t extend it real and generalised environment. </w:t>
      </w:r>
      <w:r w:rsidR="006E6213" w:rsidRPr="00100440">
        <w:rPr>
          <w:color w:val="000000" w:themeColor="text1"/>
        </w:rPr>
        <w:t>Color illusions on liquid crystal displays</w:t>
      </w:r>
      <w:r w:rsidR="006E6213" w:rsidRPr="00100440">
        <w:rPr>
          <w:color w:val="000000" w:themeColor="text1"/>
        </w:rPr>
        <w:t xml:space="preserve"> and design guidelines in information visualisation system [11] is investigated with only limited domain experts and kept open the scope for further study of </w:t>
      </w:r>
      <w:r w:rsidR="006E6213" w:rsidRPr="00100440">
        <w:t>understand</w:t>
      </w:r>
      <w:r w:rsidR="006E6213" w:rsidRPr="00100440">
        <w:t>ing</w:t>
      </w:r>
      <w:r w:rsidR="006E6213" w:rsidRPr="00100440">
        <w:t xml:space="preserve"> the cause of the</w:t>
      </w:r>
      <w:r w:rsidR="006E6213" w:rsidRPr="00100440">
        <w:t xml:space="preserve"> </w:t>
      </w:r>
      <w:r w:rsidR="006E6213" w:rsidRPr="00100440">
        <w:t>colour size illusion</w:t>
      </w:r>
      <w:r w:rsidR="006E6213" w:rsidRPr="00100440">
        <w:t xml:space="preserve"> effect.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displacement</w:t>
      </w:r>
      <w:r w:rsidR="002E7BF4" w:rsidRPr="00100440">
        <w:rPr>
          <w:rFonts w:eastAsiaTheme="minorHAnsi"/>
          <w:lang w:val="en-GB" w:eastAsia="en-US"/>
        </w:rPr>
        <w:t>,</w:t>
      </w:r>
      <w:r w:rsidR="002E7BF4" w:rsidRPr="00100440">
        <w:rPr>
          <w:rFonts w:eastAsiaTheme="minorHAnsi"/>
          <w:lang w:val="en-GB" w:eastAsia="en-US"/>
        </w:rPr>
        <w:t xml:space="preserve"> and deformation</w:t>
      </w:r>
      <w:r w:rsidR="002E7BF4" w:rsidRPr="00100440">
        <w:rPr>
          <w:rFonts w:eastAsiaTheme="minorHAnsi"/>
          <w:lang w:val="en-GB" w:eastAsia="en-US"/>
        </w:rPr>
        <w:t xml:space="preserve">. </w:t>
      </w:r>
      <w:r w:rsidR="002E7BF4" w:rsidRPr="00100440">
        <w:t>O</w:t>
      </w:r>
      <w:r w:rsidR="002E7BF4" w:rsidRPr="00100440">
        <w:t>nly lateral effect</w:t>
      </w:r>
      <w:r w:rsidR="002E7BF4" w:rsidRPr="00100440">
        <w:t xml:space="preserve">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w:t>
      </w:r>
      <w:r w:rsidR="002E7BF4" w:rsidRPr="00100440">
        <w:t>[12</w:t>
      </w:r>
      <w:r w:rsidR="002E7BF4" w:rsidRPr="00100440">
        <w:t>, 13</w:t>
      </w:r>
      <w:r w:rsidR="002E7BF4" w:rsidRPr="00100440">
        <w:t>]</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about </w:t>
      </w:r>
      <w:r w:rsidR="00D5196D" w:rsidRPr="00100440">
        <w:t>longitudinal</w:t>
      </w:r>
      <w:r w:rsidR="0097317D" w:rsidRPr="00100440">
        <w:t xml:space="preserve">, </w:t>
      </w:r>
      <w:proofErr w:type="gramStart"/>
      <w:r w:rsidR="0097317D" w:rsidRPr="00100440">
        <w:t>geometric</w:t>
      </w:r>
      <w:proofErr w:type="gramEnd"/>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 xml:space="preserve">undergoes with </w:t>
      </w:r>
      <w:r w:rsidR="00F61DC6" w:rsidRPr="00100440">
        <w:t>rasterization aliasing</w:t>
      </w:r>
      <w:r w:rsidR="00F61DC6" w:rsidRPr="00100440">
        <w:t xml:space="preserve"> effect</w:t>
      </w:r>
      <w:r w:rsidR="003A7C37" w:rsidRPr="00100440">
        <w:t xml:space="preserve">, interaction with painting metaphor and </w:t>
      </w:r>
      <w:r w:rsidR="003A7C37" w:rsidRPr="00100440">
        <w:t>temporal interpolation</w:t>
      </w:r>
      <w:r w:rsidR="000F498A" w:rsidRPr="00100440">
        <w:t xml:space="preserve"> with </w:t>
      </w:r>
      <w:r w:rsidR="000F498A" w:rsidRPr="00100440">
        <w:t>event-driven control</w:t>
      </w:r>
      <w:r w:rsidR="000F498A" w:rsidRPr="00100440">
        <w:t>.</w:t>
      </w:r>
      <w:r w:rsidR="0074659D" w:rsidRPr="00100440">
        <w:t xml:space="preserve"> </w:t>
      </w:r>
      <w:r w:rsidR="0074659D" w:rsidRPr="00100440">
        <w:rPr>
          <w:color w:val="000000" w:themeColor="text1"/>
        </w:rPr>
        <w:t>Correll</w:t>
      </w:r>
      <w:r w:rsidR="0074659D" w:rsidRPr="00100440">
        <w:rPr>
          <w:color w:val="000000" w:themeColor="text1"/>
        </w:rPr>
        <w:t xml:space="preserve"> </w:t>
      </w:r>
      <w:proofErr w:type="spellStart"/>
      <w:r w:rsidR="0074659D" w:rsidRPr="00100440">
        <w:rPr>
          <w:color w:val="000000" w:themeColor="text1"/>
        </w:rPr>
        <w:t xml:space="preserve">el </w:t>
      </w:r>
      <w:proofErr w:type="spellEnd"/>
      <w:r w:rsidR="0074659D" w:rsidRPr="00100440">
        <w:rPr>
          <w:color w:val="000000" w:themeColor="text1"/>
        </w:rPr>
        <w:t xml:space="preserve">al. [35] </w:t>
      </w:r>
      <w:r w:rsidR="0074659D" w:rsidRPr="00100440">
        <w:t xml:space="preserve">directly integrated </w:t>
      </w:r>
      <w:r w:rsidR="0074659D" w:rsidRPr="00100440">
        <w:t xml:space="preserve">uncertainty </w:t>
      </w:r>
      <w:r w:rsidR="0074659D" w:rsidRPr="00100440">
        <w:t>within a shared chart</w:t>
      </w:r>
      <w:r w:rsidR="0074659D" w:rsidRPr="00100440">
        <w:t xml:space="preserve"> instead of using tooltip/supportive charts with the strategy of </w:t>
      </w:r>
      <w:r w:rsidR="0074659D" w:rsidRPr="00100440">
        <w:t>Value</w:t>
      </w:r>
      <w:r w:rsidR="0074659D" w:rsidRPr="00100440">
        <w:t xml:space="preserve"> </w:t>
      </w:r>
      <w:r w:rsidR="0074659D" w:rsidRPr="00100440">
        <w:t xml:space="preserve">Suppressing Uncertainty Palettes </w:t>
      </w:r>
      <w:r w:rsidR="0074659D" w:rsidRPr="00100440">
        <w:t xml:space="preserve">but they intentionally </w:t>
      </w:r>
      <w:r w:rsidR="0074659D" w:rsidRPr="00100440">
        <w:t>suppress</w:t>
      </w:r>
      <w:r w:rsidR="0074659D" w:rsidRPr="00100440">
        <w:t xml:space="preserve">ing data with high uncertainty </w:t>
      </w:r>
      <w:r w:rsidR="00381F0D" w:rsidRPr="00100440">
        <w:t>which ultimately</w:t>
      </w:r>
      <w:r w:rsidR="0074659D" w:rsidRPr="00100440">
        <w:t xml:space="preserve"> eliminate</w:t>
      </w:r>
      <w:r w:rsidR="00381F0D" w:rsidRPr="00100440">
        <w:t>s</w:t>
      </w:r>
      <w:r w:rsidR="0074659D" w:rsidRPr="00100440">
        <w:t xml:space="preserve"> </w:t>
      </w:r>
      <w:r w:rsidR="00D44109" w:rsidRPr="00100440">
        <w:t>complexity</w:t>
      </w:r>
      <w:r w:rsidR="0074659D" w:rsidRPr="00100440">
        <w:t xml:space="preserve">. </w:t>
      </w:r>
    </w:p>
    <w:p w14:paraId="75C8D577" w14:textId="77777777" w:rsidR="00100440" w:rsidRDefault="00100440" w:rsidP="00100440">
      <w:pPr>
        <w:spacing w:line="360" w:lineRule="auto"/>
        <w:jc w:val="both"/>
      </w:pPr>
    </w:p>
    <w:p w14:paraId="35068A95" w14:textId="1DCF670C" w:rsidR="00BE02D1" w:rsidRDefault="006243B3" w:rsidP="00100440">
      <w:pPr>
        <w:spacing w:line="360" w:lineRule="auto"/>
        <w:jc w:val="both"/>
      </w:pPr>
      <w:r w:rsidRPr="00100440">
        <w:lastRenderedPageBreak/>
        <w:t>Since m</w:t>
      </w:r>
      <w:r w:rsidRPr="00100440">
        <w:t>ost visualizations do not explicitly represent uncertainty information</w:t>
      </w:r>
      <w:r w:rsidRPr="00100440">
        <w:t xml:space="preserve">, </w:t>
      </w:r>
      <w:proofErr w:type="spellStart"/>
      <w:r w:rsidRPr="00100440">
        <w:rPr>
          <w:color w:val="000000" w:themeColor="text1"/>
        </w:rPr>
        <w:t>Hullman</w:t>
      </w:r>
      <w:proofErr w:type="spellEnd"/>
      <w:r w:rsidRPr="00100440">
        <w:rPr>
          <w:color w:val="000000" w:themeColor="text1"/>
        </w:rPr>
        <w:t xml:space="preserve"> [36] conducted study and came up with suspicious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Through a controlled study, Guo et. al [37] found that users experience more confidence</w:t>
      </w:r>
      <w:r w:rsidR="00EB2C4A" w:rsidRPr="00100440">
        <w:rPr>
          <w:color w:val="000000" w:themeColor="text1"/>
        </w:rPr>
        <w:t xml:space="preserve"> </w:t>
      </w:r>
      <w:r w:rsidR="00006613" w:rsidRPr="00100440">
        <w:rPr>
          <w:color w:val="000000" w:themeColor="text1"/>
        </w:rPr>
        <w:t xml:space="preserve">to determine </w:t>
      </w:r>
      <w:r w:rsidR="00006613" w:rsidRPr="00100440">
        <w:rPr>
          <w:color w:val="000000" w:themeColor="text1"/>
        </w:rPr>
        <w:t xml:space="preserve">uncertainty values but that requires the participants need to be </w:t>
      </w:r>
      <w:r w:rsidR="00EB2C4A" w:rsidRPr="00100440">
        <w:rPr>
          <w:color w:val="000000" w:themeColor="text1"/>
        </w:rPr>
        <w:t xml:space="preserve">domain experts. </w:t>
      </w:r>
      <w:proofErr w:type="spellStart"/>
      <w:r w:rsidR="00E90B43" w:rsidRPr="00100440">
        <w:rPr>
          <w:rFonts w:eastAsiaTheme="minorHAnsi"/>
          <w:color w:val="000000" w:themeColor="text1"/>
          <w:lang w:val="en-GB" w:eastAsia="en-US"/>
        </w:rPr>
        <w:t>Korporaal</w:t>
      </w:r>
      <w:proofErr w:type="spellEnd"/>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e</w:t>
      </w:r>
      <w:r w:rsidR="00E90B43" w:rsidRPr="00100440">
        <w:rPr>
          <w:rFonts w:eastAsiaTheme="minorHAnsi"/>
          <w:color w:val="000000" w:themeColor="text1"/>
          <w:lang w:val="en-GB" w:eastAsia="en-US"/>
        </w:rPr>
        <w:t xml:space="preserv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ncertainty</w:t>
      </w:r>
      <w:r w:rsidR="00E90B43" w:rsidRPr="00100440">
        <w:rPr>
          <w:rFonts w:eastAsiaTheme="minorHAnsi"/>
          <w:color w:val="000000" w:themeColor="text1"/>
          <w:lang w:val="en-GB" w:eastAsia="en-US"/>
        </w:rPr>
        <w:t xml:space="preserve">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ressure</w:t>
      </w:r>
      <w:r w:rsidR="00E90B43" w:rsidRPr="00100440">
        <w:rPr>
          <w:rFonts w:eastAsiaTheme="minorHAnsi"/>
          <w:color w:val="000000" w:themeColor="text1"/>
          <w:lang w:val="en-GB" w:eastAsia="en-US"/>
        </w:rPr>
        <w:t xml:space="preserv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w:t>
      </w:r>
      <w:r w:rsidR="00100440" w:rsidRPr="00100440">
        <w:rPr>
          <w:color w:val="3E3D40"/>
          <w:shd w:val="clear" w:color="auto" w:fill="FFFFFF"/>
        </w:rPr>
        <w:t xml:space="preserve">, given </w:t>
      </w:r>
      <w:r w:rsidR="00100440" w:rsidRPr="00100440">
        <w:rPr>
          <w:color w:val="3E3D40"/>
          <w:shd w:val="clear" w:color="auto" w:fill="FFFFFF"/>
        </w:rPr>
        <w:t>brief training</w:t>
      </w:r>
      <w:r w:rsidR="00100440" w:rsidRPr="00100440">
        <w:t xml:space="preserve"> to participant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 xml:space="preserve">environment. </w:t>
      </w:r>
    </w:p>
    <w:p w14:paraId="38B10AC1" w14:textId="7AF66E51" w:rsidR="00FE0B71" w:rsidRDefault="00FE0B71" w:rsidP="00100440">
      <w:pPr>
        <w:spacing w:line="360" w:lineRule="auto"/>
        <w:jc w:val="both"/>
      </w:pPr>
    </w:p>
    <w:p w14:paraId="3D76DAA3" w14:textId="6E661C4F" w:rsidR="00A171E7" w:rsidRDefault="00173648" w:rsidP="00626E28">
      <w:pPr>
        <w:spacing w:line="360" w:lineRule="auto"/>
        <w:jc w:val="both"/>
        <w:rPr>
          <w:rFonts w:ascii="Times" w:hAnsi="Times"/>
          <w:color w:val="000000" w:themeColor="text1"/>
        </w:rPr>
      </w:pP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proofErr w:type="spellStart"/>
      <w:r w:rsidR="00B34322" w:rsidRPr="00DA7839">
        <w:rPr>
          <w:rFonts w:ascii="Times" w:hAnsi="Times"/>
          <w:color w:val="000000" w:themeColor="text1"/>
        </w:rPr>
        <w:t>MacEachren</w:t>
      </w:r>
      <w:proofErr w:type="spellEnd"/>
      <w:r w:rsidR="00B34322" w:rsidRPr="00DA7839">
        <w:rPr>
          <w:rFonts w:ascii="Times" w:hAnsi="Times"/>
          <w:color w:val="000000" w:themeColor="text1"/>
        </w:rPr>
        <w:t xml:space="preserve"> el al. [44] presents</w:t>
      </w:r>
      <w:r w:rsidR="00B34322">
        <w:rPr>
          <w:rFonts w:ascii="Times" w:hAnsi="Times"/>
          <w:color w:val="000000" w:themeColor="text1"/>
        </w:rPr>
        <w:t xml:space="preserve"> two conceptual perspectives but </w:t>
      </w:r>
      <w:r w:rsidR="009B476F">
        <w:rPr>
          <w:rFonts w:ascii="Times" w:hAnsi="Times"/>
          <w:color w:val="000000" w:themeColor="text1"/>
        </w:rPr>
        <w:t xml:space="preserve">the study does not cover both data and uncertainty at </w:t>
      </w:r>
      <w:proofErr w:type="gramStart"/>
      <w:r w:rsidR="009B476F">
        <w:rPr>
          <w:rFonts w:ascii="Times" w:hAnsi="Times"/>
          <w:color w:val="000000" w:themeColor="text1"/>
        </w:rPr>
        <w:t>a the</w:t>
      </w:r>
      <w:proofErr w:type="gramEnd"/>
      <w:r w:rsidR="009B476F">
        <w:rPr>
          <w:rFonts w:ascii="Times" w:hAnsi="Times"/>
          <w:color w:val="000000" w:themeColor="text1"/>
        </w:rPr>
        <w:t xml:space="preserve"> same symbol and didn’t tested the impact of symbol size.</w:t>
      </w:r>
      <w:r w:rsidR="00007B37">
        <w:rPr>
          <w:rFonts w:ascii="Times" w:hAnsi="Times"/>
          <w:color w:val="000000" w:themeColor="text1"/>
        </w:rPr>
        <w:t xml:space="preserve"> </w:t>
      </w:r>
      <w:proofErr w:type="spellStart"/>
      <w:r w:rsidR="00007B37" w:rsidRPr="00DA7839">
        <w:rPr>
          <w:rFonts w:ascii="Times" w:hAnsi="Times"/>
          <w:color w:val="000000" w:themeColor="text1"/>
        </w:rPr>
        <w:t>Reveiro</w:t>
      </w:r>
      <w:proofErr w:type="spellEnd"/>
      <w:r w:rsidR="00007B37" w:rsidRPr="00DA7839">
        <w:rPr>
          <w:rFonts w:ascii="Times" w:hAnsi="Times"/>
          <w:color w:val="000000" w:themeColor="text1"/>
        </w:rPr>
        <w:t xml:space="preserve">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uses of icons with numerical probabilities causes users hesitating and additional </w:t>
      </w:r>
      <w:proofErr w:type="spellStart"/>
      <w:r w:rsidR="00AD7155">
        <w:rPr>
          <w:rFonts w:ascii="Times" w:hAnsi="Times"/>
          <w:color w:val="000000" w:themeColor="text1"/>
        </w:rPr>
        <w:t>assitance</w:t>
      </w:r>
      <w:proofErr w:type="spellEnd"/>
      <w:r w:rsidR="00AD7155">
        <w:rPr>
          <w:rFonts w:ascii="Times" w:hAnsi="Times"/>
          <w:color w:val="000000" w:themeColor="text1"/>
        </w:rPr>
        <w:t xml:space="preserv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7189CCE6" w:rsidR="00DD40D1" w:rsidRPr="00DD40D1" w:rsidRDefault="001517E9" w:rsidP="00DD40D1">
      <w:pPr>
        <w:spacing w:line="360" w:lineRule="auto"/>
        <w:jc w:val="both"/>
      </w:pPr>
      <w:r w:rsidRPr="00014485">
        <w:rPr>
          <w:color w:val="000000" w:themeColor="text1"/>
          <w:lang w:val="en-US"/>
        </w:rPr>
        <w:t>T</w:t>
      </w:r>
      <w:r w:rsidRPr="00014485">
        <w:rPr>
          <w:color w:val="000000" w:themeColor="text1"/>
          <w:lang w:val="en-US"/>
        </w:rPr>
        <w:t>o reduce the computational cost</w:t>
      </w:r>
      <w:r w:rsidRPr="00014485">
        <w:rPr>
          <w:color w:val="000000" w:themeColor="text1"/>
        </w:rPr>
        <w:t xml:space="preserve"> </w:t>
      </w:r>
      <w:proofErr w:type="spellStart"/>
      <w:r w:rsidRPr="00014485">
        <w:rPr>
          <w:color w:val="000000" w:themeColor="text1"/>
        </w:rPr>
        <w:t>Netzel</w:t>
      </w:r>
      <w:proofErr w:type="spellEnd"/>
      <w:r w:rsidRPr="00014485">
        <w:rPr>
          <w:color w:val="000000" w:themeColor="text1"/>
        </w:rPr>
        <w:t xml:space="preserve"> </w:t>
      </w:r>
      <w:r w:rsidRPr="00014485">
        <w:rPr>
          <w:color w:val="000000" w:themeColor="text1"/>
          <w:lang w:val="en-US"/>
        </w:rPr>
        <w:t>et al. [22]</w:t>
      </w:r>
      <w:r w:rsidRPr="00014485">
        <w:rPr>
          <w:color w:val="000000" w:themeColor="text1"/>
          <w:lang w:val="en-US"/>
        </w:rPr>
        <w:t xml:space="preserve"> introduced particle tracing and line integral convolution that are parallelly and independently used on every pixel of texture but coupling with exponential filter it fails to handle trends appropriately.</w:t>
      </w:r>
      <w:r w:rsidR="00A658B1" w:rsidRPr="00014485">
        <w:rPr>
          <w:color w:val="000000" w:themeColor="text1"/>
          <w:lang w:val="en-US"/>
        </w:rPr>
        <w:t xml:space="preserve"> </w:t>
      </w:r>
      <w:r w:rsidR="00A658B1" w:rsidRPr="00476124">
        <w:t>T</w:t>
      </w:r>
      <w:r w:rsidR="00A658B1" w:rsidRPr="00476124">
        <w:t>exture-based feature tracking technique</w:t>
      </w:r>
      <w:r w:rsidR="00476124">
        <w:t xml:space="preserve"> [23]</w:t>
      </w:r>
      <w:r w:rsidR="00A658B1" w:rsidRPr="00476124">
        <w:t xml:space="preserve"> </w:t>
      </w:r>
      <w:r w:rsidR="00A658B1" w:rsidRPr="00476124">
        <w:t xml:space="preserve">has been proposed to </w:t>
      </w:r>
      <w:r w:rsidR="00A658B1" w:rsidRPr="00476124">
        <w:t>overcome some limitations</w:t>
      </w:r>
      <w:r w:rsidR="00A658B1" w:rsidRPr="00476124">
        <w:t xml:space="preserve"> of pr</w:t>
      </w:r>
      <w:r w:rsidR="00A658B1" w:rsidRPr="006D6F85">
        <w:t>evious relev</w:t>
      </w:r>
      <w:r w:rsidR="00A658B1" w:rsidRPr="000536B5">
        <w:t xml:space="preserve">ant </w:t>
      </w:r>
      <w:r w:rsidR="00A658B1" w:rsidRPr="00A8454A">
        <w:t xml:space="preserve">studies </w:t>
      </w:r>
      <w:r w:rsidR="00A658B1" w:rsidRPr="0067108F">
        <w:t xml:space="preserve">such as </w:t>
      </w:r>
      <w:r w:rsidR="00A658B1" w:rsidRPr="0067108F">
        <w:t>hamper</w:t>
      </w:r>
      <w:r w:rsidR="00A658B1" w:rsidRPr="0067108F">
        <w:t xml:space="preserve">ing </w:t>
      </w:r>
      <w:r w:rsidR="00A658B1" w:rsidRPr="00014485">
        <w:t>illustration and visualization of dynamic changes</w:t>
      </w:r>
      <w:r w:rsidR="00A658B1" w:rsidRPr="00014485">
        <w:t xml:space="preserve">, but it has limitation </w:t>
      </w:r>
      <w:r w:rsidR="00854CBD" w:rsidRPr="00014485">
        <w:t xml:space="preserve">of </w:t>
      </w:r>
      <w:r w:rsidR="00854CBD" w:rsidRPr="00014485">
        <w:lastRenderedPageBreak/>
        <w:t>drifting</w:t>
      </w:r>
      <w:r w:rsidR="00A658B1" w:rsidRPr="00014485">
        <w:t xml:space="preserve"> problem</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proofErr w:type="spellStart"/>
      <w:r w:rsidR="006D6F85" w:rsidRPr="002650E8">
        <w:rPr>
          <w:rFonts w:ascii="Times" w:hAnsi="Times"/>
          <w:color w:val="000000" w:themeColor="text1"/>
        </w:rPr>
        <w:t>utili</w:t>
      </w:r>
      <w:proofErr w:type="spellEnd"/>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w:t>
      </w:r>
      <w:r w:rsidR="00A8454A">
        <w:rPr>
          <w:rFonts w:ascii="Times" w:hAnsi="Times" w:cs="Arial"/>
          <w:color w:val="000000" w:themeColor="text1"/>
          <w:shd w:val="clear" w:color="auto" w:fill="FFFFFF"/>
          <w:lang w:val="en-US"/>
        </w:rPr>
        <w:t xml:space="preserve">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well studied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height, regularity, and density to form perceptual texture elements (or </w:t>
      </w:r>
      <w:proofErr w:type="spellStart"/>
      <w:r w:rsidR="0067108F" w:rsidRPr="0067108F">
        <w:t>pexels</w:t>
      </w:r>
      <w:proofErr w:type="spellEnd"/>
      <w:r w:rsidR="0067108F" w:rsidRPr="0067108F">
        <w:t xml:space="preserve">) </w:t>
      </w:r>
      <w:r w:rsidR="0067108F">
        <w:t xml:space="preserve">but </w:t>
      </w:r>
      <w:r w:rsidR="000E7C01">
        <w:t>not</w:t>
      </w:r>
      <w:r w:rsidR="0067108F">
        <w:t xml:space="preserve"> </w:t>
      </w:r>
      <w:r w:rsidR="0067108F" w:rsidRPr="0067108F">
        <w:t>investigate</w:t>
      </w:r>
      <w:r w:rsidR="000E7C01">
        <w:t>d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DD40D1" w:rsidRPr="002650E8">
        <w:rPr>
          <w:rStyle w:val="blue-tooltip"/>
          <w:rFonts w:ascii="Times" w:hAnsi="Times" w:cs="Arial"/>
          <w:color w:val="000000" w:themeColor="text1"/>
          <w:shd w:val="clear" w:color="auto" w:fill="FFFFFF"/>
        </w:rPr>
        <w:t xml:space="preserve">R.P. </w:t>
      </w:r>
      <w:proofErr w:type="spellStart"/>
      <w:r w:rsidR="00DD40D1" w:rsidRPr="002650E8">
        <w:rPr>
          <w:rStyle w:val="blue-tooltip"/>
          <w:rFonts w:ascii="Times" w:hAnsi="Times" w:cs="Arial"/>
          <w:color w:val="000000" w:themeColor="text1"/>
          <w:shd w:val="clear" w:color="auto" w:fill="FFFFFF"/>
        </w:rPr>
        <w:t>Botchen</w:t>
      </w:r>
      <w:proofErr w:type="spellEnd"/>
      <w:r w:rsidR="00DD40D1">
        <w:rPr>
          <w:rStyle w:val="blue-tooltip"/>
          <w:rFonts w:ascii="Times" w:hAnsi="Times" w:cs="Arial"/>
          <w:color w:val="000000" w:themeColor="text1"/>
          <w:shd w:val="clear" w:color="auto" w:fill="FFFFFF"/>
        </w:rPr>
        <w:t xml:space="preserve"> et al. [29] </w:t>
      </w:r>
      <w:r w:rsidR="00DD40D1" w:rsidRPr="00DD40D1">
        <w:t xml:space="preserve">a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7715EE02" w14:textId="556902FB" w:rsidR="00864150" w:rsidRPr="00864150" w:rsidRDefault="00864150" w:rsidP="00864150"/>
    <w:p w14:paraId="7FD1E3EE" w14:textId="1F58AAE1" w:rsidR="00864150" w:rsidRPr="00864150" w:rsidRDefault="00864150" w:rsidP="00864150"/>
    <w:p w14:paraId="5F21E691" w14:textId="77777777" w:rsidR="00864150" w:rsidRDefault="00864150" w:rsidP="000F498A">
      <w:pPr>
        <w:spacing w:line="360" w:lineRule="auto"/>
        <w:jc w:val="both"/>
      </w:pPr>
    </w:p>
    <w:p w14:paraId="314B4E65" w14:textId="77777777" w:rsidR="000F498A" w:rsidRPr="000F498A" w:rsidRDefault="000F498A" w:rsidP="000F498A">
      <w:pPr>
        <w:spacing w:line="360" w:lineRule="auto"/>
        <w:jc w:val="both"/>
      </w:pPr>
    </w:p>
    <w:p w14:paraId="194389BF" w14:textId="45065381" w:rsidR="003A7C37" w:rsidRPr="003A7C37" w:rsidRDefault="000F498A" w:rsidP="000F498A">
      <w:pPr>
        <w:spacing w:line="360" w:lineRule="auto"/>
        <w:jc w:val="both"/>
      </w:pPr>
      <w:r>
        <w:t>.</w:t>
      </w:r>
    </w:p>
    <w:p w14:paraId="15E946D5" w14:textId="4F08311D" w:rsidR="00F61DC6" w:rsidRPr="004E35C4" w:rsidRDefault="00F61DC6" w:rsidP="004E35C4">
      <w:pPr>
        <w:pStyle w:val="NormalWeb"/>
        <w:spacing w:line="360" w:lineRule="auto"/>
        <w:jc w:val="both"/>
      </w:pPr>
    </w:p>
    <w:p w14:paraId="2DC232CE" w14:textId="314F152C" w:rsidR="006E6213" w:rsidRPr="006E6213" w:rsidRDefault="006E6213" w:rsidP="004E35C4">
      <w:pPr>
        <w:spacing w:line="360" w:lineRule="auto"/>
        <w:jc w:val="both"/>
      </w:pPr>
    </w:p>
    <w:p w14:paraId="388D3F3D" w14:textId="0E23E6F3" w:rsidR="00212C0C" w:rsidRPr="00212C0C" w:rsidRDefault="00212C0C" w:rsidP="00212C0C"/>
    <w:p w14:paraId="47183D0E" w14:textId="77777777" w:rsidR="00212C0C" w:rsidRPr="00A22D00" w:rsidRDefault="00212C0C" w:rsidP="006B275F">
      <w:pPr>
        <w:spacing w:line="360" w:lineRule="auto"/>
        <w:jc w:val="both"/>
      </w:pPr>
    </w:p>
    <w:p w14:paraId="7BC8341E" w14:textId="4F73C20E" w:rsidR="001C0C08" w:rsidRPr="001C0C08" w:rsidRDefault="00A22D00" w:rsidP="005C6C76">
      <w:pPr>
        <w:spacing w:line="360" w:lineRule="auto"/>
        <w:jc w:val="both"/>
      </w:pPr>
      <w:r>
        <w:rPr>
          <w:rFonts w:ascii="STIXGeneral-Regular" w:hAnsi="STIXGeneral-Regular"/>
          <w:color w:val="000000"/>
        </w:rPr>
        <w:t xml:space="preserve"> </w:t>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9264" behindDoc="0" locked="0" layoutInCell="1" allowOverlap="1" wp14:anchorId="7DCFBBA0" wp14:editId="255DE31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9264;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7AAB6EE6">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793AC4B9">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4EC32E85">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15AFB868">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60288" behindDoc="0" locked="0" layoutInCell="1" allowOverlap="1" wp14:anchorId="11421A24" wp14:editId="2FF19EF0">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1E87AEA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6431786" wp14:editId="66EA62F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48E49904" wp14:editId="04CF1A21">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21ECE0BE">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3A187AC0">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5829EA2C" wp14:editId="5B096C54">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138DC443" wp14:editId="40AEE77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55B1A20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7A5EB867">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61312" behindDoc="0" locked="0" layoutInCell="1" allowOverlap="1" wp14:anchorId="1ED53E68" wp14:editId="75C7E056">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4984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76AE50EA">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29E4B5A5">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24F8B6D">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59ADA5E2">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23218437">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6432" behindDoc="0" locked="0" layoutInCell="1" allowOverlap="1" wp14:anchorId="57D9ED19" wp14:editId="5E69BDFC">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4F555" id="Right Arrow 57" o:spid="_x0000_s1026" type="#_x0000_t13" style="position:absolute;margin-left:215.1pt;margin-top:100.2pt;width:11.7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34891392">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39DBF6C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7456" behindDoc="0" locked="0" layoutInCell="1" allowOverlap="1" wp14:anchorId="4697106D" wp14:editId="2C5E0129">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74810" id="Right Arrow 64" o:spid="_x0000_s1026" type="#_x0000_t13" style="position:absolute;margin-left:217.45pt;margin-top:100.85pt;width:11.75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3E1B4F4C">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8480" behindDoc="0" locked="0" layoutInCell="1" allowOverlap="1" wp14:anchorId="38BDED74" wp14:editId="694B429F">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0747B28B" wp14:editId="64993DBC">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32F78F37">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08C55EEB">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1552" behindDoc="0" locked="0" layoutInCell="1" allowOverlap="1" wp14:anchorId="16D71CD7" wp14:editId="557A11D0">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0528" behindDoc="0" locked="0" layoutInCell="1" allowOverlap="1" wp14:anchorId="470A2AC2" wp14:editId="6C173847">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3F3DBB01">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1D5A03C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4360A12">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043460A3">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103E50AD">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28C6B055">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3EDCA9BD">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6FD0D69C">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7FA1344B">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2DB947D">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767F214C">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15A5C036">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28476B00">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776033F6" w14:textId="77777777" w:rsidR="00537E11" w:rsidRDefault="00537E11" w:rsidP="00537E11">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D2C4A2B" w14:textId="77777777" w:rsidR="00537E11" w:rsidRDefault="00537E11" w:rsidP="00537E11">
      <w:pPr>
        <w:tabs>
          <w:tab w:val="left" w:pos="720"/>
        </w:tabs>
        <w:spacing w:line="360" w:lineRule="auto"/>
        <w:jc w:val="both"/>
        <w:rPr>
          <w:rFonts w:eastAsiaTheme="minorHAnsi"/>
          <w:b/>
          <w:bCs/>
          <w:lang w:val="en-GB" w:eastAsia="en-US"/>
        </w:rPr>
      </w:pPr>
    </w:p>
    <w:p w14:paraId="7FAEF143" w14:textId="77A470E0" w:rsidR="00537E11" w:rsidRDefault="00537E11" w:rsidP="00537E11">
      <w:pPr>
        <w:tabs>
          <w:tab w:val="left" w:pos="720"/>
        </w:tabs>
        <w:spacing w:line="360" w:lineRule="auto"/>
        <w:jc w:val="both"/>
        <w:rPr>
          <w:rFonts w:eastAsiaTheme="minorHAnsi"/>
          <w:b/>
          <w:bCs/>
          <w:lang w:val="en-GB" w:eastAsia="en-US"/>
        </w:rPr>
      </w:pPr>
      <w:r>
        <w:rPr>
          <w:rFonts w:eastAsiaTheme="minorHAnsi"/>
          <w:b/>
          <w:bCs/>
          <w:lang w:val="en-GB" w:eastAsia="en-US"/>
        </w:rPr>
        <w:t>User Study Design</w:t>
      </w:r>
    </w:p>
    <w:p w14:paraId="13334E33" w14:textId="6F52A9EA" w:rsidR="003B32E1" w:rsidRDefault="003B32E1" w:rsidP="00537E11">
      <w:pPr>
        <w:tabs>
          <w:tab w:val="left" w:pos="720"/>
        </w:tabs>
        <w:spacing w:line="360" w:lineRule="auto"/>
        <w:jc w:val="both"/>
        <w:rPr>
          <w:rFonts w:eastAsiaTheme="minorHAnsi"/>
          <w:b/>
          <w:bCs/>
          <w:lang w:val="en-GB" w:eastAsia="en-US"/>
        </w:rPr>
      </w:pPr>
    </w:p>
    <w:p w14:paraId="2D84D4F9" w14:textId="1CE93BBB" w:rsidR="00EC0423" w:rsidRDefault="00224FA2" w:rsidP="00224FA2">
      <w:pPr>
        <w:spacing w:line="360" w:lineRule="auto"/>
        <w:jc w:val="both"/>
        <w:rPr>
          <w:rFonts w:ascii="Cambria" w:hAnsi="Cambria"/>
          <w:color w:val="212121"/>
          <w:sz w:val="30"/>
          <w:szCs w:val="30"/>
          <w:shd w:val="clear" w:color="auto" w:fill="FFFFFF"/>
        </w:rPr>
      </w:pPr>
      <w:r>
        <w:rPr>
          <w:rFonts w:eastAsiaTheme="minorHAnsi"/>
          <w:b/>
          <w:bCs/>
          <w:lang w:val="en-GB" w:eastAsia="en-US"/>
        </w:rPr>
        <w:t>6.1</w:t>
      </w:r>
      <w:r>
        <w:rPr>
          <w:rFonts w:eastAsiaTheme="minorHAnsi"/>
          <w:b/>
          <w:bCs/>
          <w:lang w:val="en-GB" w:eastAsia="en-US"/>
        </w:rPr>
        <w:tab/>
      </w:r>
      <w:r w:rsidR="00551AF2" w:rsidRPr="00FF2583">
        <w:rPr>
          <w:rFonts w:eastAsiaTheme="minorHAnsi"/>
          <w:b/>
          <w:bCs/>
          <w:lang w:val="en-GB" w:eastAsia="en-US"/>
        </w:rPr>
        <w:t>Introduction</w:t>
      </w:r>
      <w:r w:rsidR="00EC0423" w:rsidRPr="00FF2583">
        <w:rPr>
          <w:rFonts w:eastAsiaTheme="minorHAnsi"/>
          <w:b/>
          <w:bCs/>
          <w:lang w:val="en-GB" w:eastAsia="en-US"/>
        </w:rPr>
        <w:br/>
      </w:r>
      <w:r w:rsidR="00FF2583" w:rsidRPr="00224FA2">
        <w:rPr>
          <w:color w:val="212121"/>
          <w:shd w:val="clear" w:color="auto" w:fill="FFFFFF"/>
        </w:rPr>
        <w:t>Uncertainty visualisation is one of the complex task</w:t>
      </w:r>
      <w:r>
        <w:rPr>
          <w:color w:val="212121"/>
          <w:shd w:val="clear" w:color="auto" w:fill="FFFFFF"/>
        </w:rPr>
        <w:t>s</w:t>
      </w:r>
      <w:r w:rsidR="00FF2583" w:rsidRPr="00224FA2">
        <w:rPr>
          <w:color w:val="212121"/>
          <w:shd w:val="clear" w:color="auto" w:fill="FFFFFF"/>
        </w:rPr>
        <w:t xml:space="preserve"> in visualisation domain, so designing an efficient user study is also difficult job to conduct the study smoothly and attain expected result. </w:t>
      </w:r>
      <w:r w:rsidR="00EC0423" w:rsidRPr="00224FA2">
        <w:rPr>
          <w:color w:val="212121"/>
          <w:shd w:val="clear" w:color="auto" w:fill="FFFFFF"/>
        </w:rPr>
        <w:t>The study design us</w:t>
      </w:r>
      <w:r w:rsidR="00FF2583" w:rsidRPr="00224FA2">
        <w:rPr>
          <w:color w:val="212121"/>
          <w:shd w:val="clear" w:color="auto" w:fill="FFFFFF"/>
        </w:rPr>
        <w:t xml:space="preserve">ually prepares a </w:t>
      </w:r>
      <w:r w:rsidR="00FF2583" w:rsidRPr="00224FA2">
        <w:rPr>
          <w:color w:val="212121"/>
          <w:shd w:val="clear" w:color="auto" w:fill="FFFFFF"/>
        </w:rPr>
        <w:t xml:space="preserve">particular </w:t>
      </w:r>
      <w:r w:rsidRPr="00224FA2">
        <w:rPr>
          <w:color w:val="212121"/>
          <w:shd w:val="clear" w:color="auto" w:fill="FFFFFF"/>
        </w:rPr>
        <w:t xml:space="preserve">set </w:t>
      </w:r>
      <w:r>
        <w:rPr>
          <w:color w:val="212121"/>
          <w:shd w:val="clear" w:color="auto" w:fill="FFFFFF"/>
        </w:rPr>
        <w:t xml:space="preserve">of </w:t>
      </w:r>
      <w:r w:rsidR="00FF2583" w:rsidRPr="00224FA2">
        <w:rPr>
          <w:color w:val="212121"/>
          <w:shd w:val="clear" w:color="auto" w:fill="FFFFFF"/>
        </w:rPr>
        <w:t>questions that</w:t>
      </w:r>
      <w:r w:rsidR="00EC0423" w:rsidRPr="00224FA2">
        <w:rPr>
          <w:color w:val="212121"/>
          <w:shd w:val="clear" w:color="auto" w:fill="FFFFFF"/>
        </w:rPr>
        <w:t xml:space="preserve"> depends on the nature of the </w:t>
      </w:r>
      <w:r w:rsidR="00FF2583" w:rsidRPr="00224FA2">
        <w:rPr>
          <w:color w:val="212121"/>
          <w:shd w:val="clear" w:color="auto" w:fill="FFFFFF"/>
        </w:rPr>
        <w:t>research</w:t>
      </w:r>
      <w:r w:rsidR="00896F64" w:rsidRPr="00224FA2">
        <w:rPr>
          <w:color w:val="212121"/>
          <w:shd w:val="clear" w:color="auto" w:fill="FFFFFF"/>
        </w:rPr>
        <w:t xml:space="preserve">, goal of the research, </w:t>
      </w:r>
      <w:r w:rsidR="00EC0423" w:rsidRPr="00224FA2">
        <w:rPr>
          <w:color w:val="212121"/>
          <w:shd w:val="clear" w:color="auto" w:fill="FFFFFF"/>
        </w:rPr>
        <w:t>the availability of resources</w:t>
      </w:r>
      <w:r w:rsidR="00896F64" w:rsidRPr="00224FA2">
        <w:rPr>
          <w:color w:val="212121"/>
          <w:shd w:val="clear" w:color="auto" w:fill="FFFFFF"/>
        </w:rPr>
        <w:t xml:space="preserve">, etc. There are various types of user studies such as </w:t>
      </w:r>
      <w:r w:rsidR="00170412" w:rsidRPr="00224FA2">
        <w:rPr>
          <w:color w:val="212121"/>
          <w:shd w:val="clear" w:color="auto" w:fill="FFFFFF"/>
        </w:rPr>
        <w:t>experimental/i</w:t>
      </w:r>
      <w:r w:rsidR="00170412" w:rsidRPr="00224FA2">
        <w:rPr>
          <w:color w:val="212121"/>
          <w:shd w:val="clear" w:color="auto" w:fill="FFFFFF"/>
        </w:rPr>
        <w:t>nterventional</w:t>
      </w:r>
      <w:r w:rsidR="00896F64" w:rsidRPr="00224FA2">
        <w:rPr>
          <w:color w:val="212121"/>
          <w:shd w:val="clear" w:color="auto" w:fill="FFFFFF"/>
        </w:rPr>
        <w:t xml:space="preserve"> studies, descriptive studies, observational studies, and so on. Since our </w:t>
      </w:r>
      <w:r w:rsidR="00170412" w:rsidRPr="00224FA2">
        <w:rPr>
          <w:color w:val="212121"/>
          <w:shd w:val="clear" w:color="auto" w:fill="FFFFFF"/>
        </w:rPr>
        <w:t>research domain is on visualisation, we have chosen interventional study design pattern.</w:t>
      </w:r>
      <w:r w:rsidRPr="00224FA2">
        <w:rPr>
          <w:color w:val="212121"/>
          <w:shd w:val="clear" w:color="auto" w:fill="FFFFFF"/>
        </w:rPr>
        <w:t xml:space="preserve"> </w:t>
      </w:r>
      <w:r w:rsidRPr="00224FA2">
        <w:rPr>
          <w:color w:val="212121"/>
          <w:shd w:val="clear" w:color="auto" w:fill="FFFFFF"/>
        </w:rPr>
        <w:t xml:space="preserve">Interventional studies are experiments where the researcher actively performs an intervention </w:t>
      </w:r>
      <w:r w:rsidRPr="00224FA2">
        <w:rPr>
          <w:color w:val="212121"/>
          <w:shd w:val="clear" w:color="auto" w:fill="FFFFFF"/>
        </w:rPr>
        <w:t>to one, more</w:t>
      </w:r>
      <w:r w:rsidRPr="00224FA2">
        <w:rPr>
          <w:color w:val="212121"/>
          <w:shd w:val="clear" w:color="auto" w:fill="FFFFFF"/>
        </w:rPr>
        <w:t xml:space="preserve"> or all members of a group of participants</w:t>
      </w:r>
      <w:r w:rsidRPr="00224FA2">
        <w:rPr>
          <w:color w:val="212121"/>
          <w:shd w:val="clear" w:color="auto" w:fill="FFFFFF"/>
        </w:rPr>
        <w:t xml:space="preserve"> based on the nature of the study</w:t>
      </w:r>
      <w:r w:rsidRPr="00224FA2">
        <w:rPr>
          <w:color w:val="212121"/>
          <w:shd w:val="clear" w:color="auto" w:fill="FFFFFF"/>
        </w:rPr>
        <w:t>.</w:t>
      </w:r>
      <w:r w:rsidRPr="00224FA2">
        <w:rPr>
          <w:rFonts w:ascii="Cambria" w:hAnsi="Cambria"/>
          <w:color w:val="212121"/>
          <w:sz w:val="30"/>
          <w:szCs w:val="30"/>
          <w:shd w:val="clear" w:color="auto" w:fill="FFFFFF"/>
        </w:rPr>
        <w:t> </w:t>
      </w:r>
    </w:p>
    <w:p w14:paraId="3AA5342C" w14:textId="77777777" w:rsidR="0070743E" w:rsidRDefault="0070743E" w:rsidP="008D215F">
      <w:pPr>
        <w:spacing w:line="360" w:lineRule="auto"/>
        <w:jc w:val="both"/>
        <w:rPr>
          <w:color w:val="212121"/>
          <w:shd w:val="clear" w:color="auto" w:fill="FFFFFF"/>
        </w:rPr>
      </w:pPr>
    </w:p>
    <w:p w14:paraId="672D7876" w14:textId="56732ECB" w:rsidR="00170412" w:rsidRDefault="00170412" w:rsidP="00EC0423">
      <w:pPr>
        <w:rPr>
          <w:color w:val="212121"/>
          <w:shd w:val="clear" w:color="auto" w:fill="FFFFFF"/>
        </w:rPr>
      </w:pPr>
    </w:p>
    <w:p w14:paraId="1F96C079" w14:textId="52B09AED" w:rsidR="0070743E" w:rsidRPr="00B37EFD" w:rsidRDefault="00224FA2" w:rsidP="00942ECF">
      <w:pPr>
        <w:spacing w:line="360" w:lineRule="auto"/>
        <w:rPr>
          <w:b/>
          <w:bCs/>
        </w:rPr>
      </w:pPr>
      <w:r w:rsidRPr="00B37EFD">
        <w:rPr>
          <w:b/>
          <w:bCs/>
        </w:rPr>
        <w:t>6.2</w:t>
      </w:r>
      <w:r w:rsidRPr="00B37EFD">
        <w:rPr>
          <w:b/>
          <w:bCs/>
        </w:rPr>
        <w:tab/>
      </w:r>
      <w:r w:rsidR="0070743E" w:rsidRPr="00B37EFD">
        <w:rPr>
          <w:b/>
          <w:bCs/>
        </w:rPr>
        <w:t>Background</w:t>
      </w:r>
      <w:r w:rsidR="00942ECF" w:rsidRPr="00B37EFD">
        <w:rPr>
          <w:b/>
          <w:bCs/>
        </w:rPr>
        <w:t xml:space="preserve"> and Goal</w:t>
      </w:r>
    </w:p>
    <w:p w14:paraId="2F2126DE" w14:textId="7CC14D84" w:rsidR="0070743E" w:rsidRDefault="0070743E" w:rsidP="00942ECF">
      <w:pPr>
        <w:spacing w:line="360" w:lineRule="auto"/>
        <w:jc w:val="both"/>
        <w:rPr>
          <w:rFonts w:ascii="Times" w:hAnsi="Times"/>
          <w:color w:val="000000" w:themeColor="text1"/>
        </w:rPr>
      </w:pPr>
      <w:r>
        <w:t xml:space="preserve">We have </w:t>
      </w:r>
      <w:r w:rsidR="00D139C7">
        <w:t xml:space="preserve">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will artificially separate </w:t>
      </w:r>
      <w:r w:rsidR="008D215F">
        <w:t xml:space="preserve">the </w:t>
      </w:r>
      <w:proofErr w:type="gramStart"/>
      <w:r w:rsidR="008D215F">
        <w:t>Red, Green, and Blue</w:t>
      </w:r>
      <w:proofErr w:type="gramEnd"/>
      <w:r w:rsidR="008D215F">
        <w:t xml:space="preserve"> components of colors spatially around visualisation elements such as squares and circles. </w:t>
      </w:r>
      <w:r w:rsidR="008D215F">
        <w:rPr>
          <w:rFonts w:ascii="Times" w:hAnsi="Times"/>
          <w:color w:val="000000" w:themeColor="text1"/>
        </w:rPr>
        <w:t>The effect is a particular kind of blurriness of color perception.  The idea is that the more uncertainty there is in a single predicted datapoint, the more its visual representation will be affected</w:t>
      </w:r>
      <w:r w:rsidR="008D215F">
        <w:rPr>
          <w:rFonts w:ascii="Times" w:hAnsi="Times"/>
          <w:color w:val="000000" w:themeColor="text1"/>
        </w:rPr>
        <w:t xml:space="preserve"> at </w:t>
      </w:r>
      <w:proofErr w:type="spellStart"/>
      <w:r w:rsidR="008D215F">
        <w:rPr>
          <w:rFonts w:ascii="Times" w:hAnsi="Times"/>
          <w:color w:val="000000" w:themeColor="text1"/>
        </w:rPr>
        <w:t>its</w:t>
      </w:r>
      <w:proofErr w:type="spellEnd"/>
      <w:r w:rsidR="008D215F">
        <w:rPr>
          <w:rFonts w:ascii="Times" w:hAnsi="Times"/>
          <w:color w:val="000000" w:themeColor="text1"/>
        </w:rPr>
        <w:t xml:space="preserve"> outer edge</w:t>
      </w:r>
      <w:r w:rsidR="008D215F">
        <w:rPr>
          <w:rFonts w:ascii="Times" w:hAnsi="Times"/>
          <w:color w:val="000000" w:themeColor="text1"/>
        </w:rPr>
        <w:t xml:space="preserve"> by this artificial chromatic aberration, with the intent of conveying that sense of uncertainty to the viewer through the visual channel.</w:t>
      </w:r>
      <w:r w:rsidR="008D215F">
        <w:rPr>
          <w:rFonts w:ascii="Times" w:hAnsi="Times"/>
          <w:color w:val="000000" w:themeColor="text1"/>
        </w:rPr>
        <w:t xml:space="preserve"> </w:t>
      </w:r>
    </w:p>
    <w:p w14:paraId="0D928FD9" w14:textId="4AA53BF1" w:rsidR="008D215F" w:rsidRDefault="008D215F" w:rsidP="00942ECF">
      <w:pPr>
        <w:spacing w:line="360" w:lineRule="auto"/>
        <w:jc w:val="both"/>
        <w:rPr>
          <w:rFonts w:ascii="Times" w:hAnsi="Times"/>
          <w:color w:val="000000" w:themeColor="text1"/>
        </w:rPr>
      </w:pPr>
    </w:p>
    <w:p w14:paraId="58AA6ACC" w14:textId="1B6C35E5" w:rsidR="00942ECF" w:rsidRDefault="008D215F" w:rsidP="00942ECF">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942ECF">
        <w:rPr>
          <w:rFonts w:ascii="Times" w:hAnsi="Times"/>
          <w:color w:val="000000" w:themeColor="text1"/>
        </w:rPr>
        <w:t xml:space="preserve">We have found a publication </w:t>
      </w:r>
      <w:proofErr w:type="spellStart"/>
      <w:r w:rsidR="00942ECF">
        <w:t>Correll</w:t>
      </w:r>
      <w:proofErr w:type="spellEnd"/>
      <w:r w:rsidR="00942ECF">
        <w:t xml:space="preserve"> et al.</w:t>
      </w:r>
      <w:r w:rsidR="00942ECF">
        <w:t xml:space="preserve"> </w:t>
      </w:r>
      <w:r w:rsidR="00942ECF">
        <w:t>[</w:t>
      </w:r>
      <w:r w:rsidR="00942ECF">
        <w:t>35</w:t>
      </w:r>
      <w:r w:rsidR="00942ECF">
        <w:t>]</w:t>
      </w:r>
      <w:r w:rsidR="00942ECF">
        <w:rPr>
          <w:rFonts w:ascii="Times" w:hAnsi="Times"/>
          <w:color w:val="000000" w:themeColor="text1"/>
        </w:rPr>
        <w:t xml:space="preserve"> that also visualises uncertainty at their own way called </w:t>
      </w:r>
      <w:r w:rsidR="00942ECF" w:rsidRPr="00615D32">
        <w:t>Value-Suppressing Uncertainty Palettes</w:t>
      </w:r>
      <w:r w:rsidR="00942ECF">
        <w:t xml:space="preserve"> </w:t>
      </w:r>
      <w:r w:rsidR="00942ECF">
        <w:lastRenderedPageBreak/>
        <w:t>(VSUP)</w:t>
      </w:r>
      <w:r w:rsidR="00942ECF">
        <w:t>.</w:t>
      </w:r>
      <w:r w:rsidR="00942ECF">
        <w:rPr>
          <w:rFonts w:ascii="Times" w:hAnsi="Times"/>
          <w:color w:val="000000" w:themeColor="text1"/>
        </w:rPr>
        <w:t xml:space="preserve"> So</w:t>
      </w:r>
      <w:r w:rsidR="00942ECF">
        <w:rPr>
          <w:rFonts w:ascii="Times" w:hAnsi="Times"/>
          <w:color w:val="000000" w:themeColor="text1"/>
        </w:rPr>
        <w:t>,</w:t>
      </w:r>
      <w:r w:rsidR="00942ECF">
        <w:rPr>
          <w:rFonts w:ascii="Times" w:hAnsi="Times"/>
          <w:color w:val="000000" w:themeColor="text1"/>
        </w:rPr>
        <w:t xml:space="preserve"> the prime goal of this study is </w:t>
      </w:r>
      <w:r w:rsidR="00CE09E7">
        <w:rPr>
          <w:rFonts w:ascii="Times" w:hAnsi="Times"/>
          <w:color w:val="000000" w:themeColor="text1"/>
        </w:rPr>
        <w:t xml:space="preserve">to </w:t>
      </w:r>
      <w:r>
        <w:rPr>
          <w:rFonts w:ascii="Times" w:hAnsi="Times"/>
          <w:color w:val="000000" w:themeColor="text1"/>
        </w:rPr>
        <w:t>compar</w:t>
      </w:r>
      <w:r w:rsidR="00942ECF">
        <w:rPr>
          <w:rFonts w:ascii="Times" w:hAnsi="Times"/>
          <w:color w:val="000000" w:themeColor="text1"/>
        </w:rPr>
        <w:t>e</w:t>
      </w:r>
      <w:r>
        <w:rPr>
          <w:rFonts w:ascii="Times" w:hAnsi="Times"/>
          <w:color w:val="000000" w:themeColor="text1"/>
        </w:rPr>
        <w:t xml:space="preserve"> of chromatic aberration with </w:t>
      </w:r>
      <w:r w:rsidR="00942ECF">
        <w:rPr>
          <w:rFonts w:ascii="Times" w:hAnsi="Times"/>
          <w:color w:val="000000" w:themeColor="text1"/>
        </w:rPr>
        <w:t>that</w:t>
      </w:r>
      <w:r>
        <w:rPr>
          <w:rFonts w:ascii="Times" w:hAnsi="Times"/>
          <w:color w:val="000000" w:themeColor="text1"/>
        </w:rPr>
        <w:t xml:space="preserve"> exist</w:t>
      </w:r>
      <w:r w:rsidR="00942ECF">
        <w:rPr>
          <w:rFonts w:ascii="Times" w:hAnsi="Times"/>
          <w:color w:val="000000" w:themeColor="text1"/>
        </w:rPr>
        <w:t xml:space="preserve">ing approach </w:t>
      </w:r>
      <w:r>
        <w:rPr>
          <w:rFonts w:ascii="Times" w:hAnsi="Times"/>
          <w:color w:val="000000" w:themeColor="text1"/>
        </w:rPr>
        <w:t>VSUP</w:t>
      </w:r>
      <w:r w:rsidR="00942ECF">
        <w:rPr>
          <w:rFonts w:ascii="Times" w:hAnsi="Times"/>
          <w:color w:val="000000" w:themeColor="text1"/>
        </w:rPr>
        <w:t>.</w:t>
      </w:r>
      <w:r w:rsidR="00942ECF" w:rsidDel="00942ECF">
        <w:rPr>
          <w:rFonts w:ascii="Times" w:hAnsi="Times"/>
          <w:color w:val="000000" w:themeColor="text1"/>
        </w:rPr>
        <w:t xml:space="preserve"> </w:t>
      </w:r>
    </w:p>
    <w:p w14:paraId="2327DA19" w14:textId="77777777" w:rsidR="0070743E" w:rsidRDefault="0070743E" w:rsidP="00EC0423"/>
    <w:p w14:paraId="29746F4D" w14:textId="27991FF3" w:rsidR="00CE09E7" w:rsidRDefault="00CE09E7" w:rsidP="00CE09E7">
      <w:pPr>
        <w:jc w:val="both"/>
        <w:rPr>
          <w:color w:val="000000" w:themeColor="text1"/>
        </w:rPr>
      </w:pPr>
    </w:p>
    <w:p w14:paraId="3FEFEE73" w14:textId="5986B149" w:rsidR="00615BAA" w:rsidRPr="00FA51BB" w:rsidRDefault="00615BAA" w:rsidP="00FA51BB">
      <w:pPr>
        <w:spacing w:line="360" w:lineRule="auto"/>
        <w:jc w:val="both"/>
        <w:rPr>
          <w:b/>
          <w:bCs/>
          <w:color w:val="000000" w:themeColor="text1"/>
        </w:rPr>
      </w:pPr>
      <w:r w:rsidRPr="00FA51BB">
        <w:rPr>
          <w:b/>
          <w:bCs/>
          <w:color w:val="000000" w:themeColor="text1"/>
        </w:rPr>
        <w:t>6.</w:t>
      </w:r>
      <w:r w:rsidR="00870FC7">
        <w:rPr>
          <w:b/>
          <w:bCs/>
          <w:color w:val="000000" w:themeColor="text1"/>
        </w:rPr>
        <w:t>2</w:t>
      </w:r>
      <w:r w:rsidRPr="00FA51BB">
        <w:rPr>
          <w:b/>
          <w:bCs/>
          <w:color w:val="000000" w:themeColor="text1"/>
        </w:rPr>
        <w:tab/>
        <w:t>Study Material</w:t>
      </w:r>
    </w:p>
    <w:p w14:paraId="7FC67FC6" w14:textId="3C3E2997" w:rsidR="00615BAA" w:rsidRDefault="00615BAA" w:rsidP="00FA51BB">
      <w:pPr>
        <w:spacing w:line="360" w:lineRule="auto"/>
        <w:jc w:val="both"/>
        <w:rPr>
          <w:color w:val="000000" w:themeColor="text1"/>
        </w:rPr>
      </w:pPr>
      <w:r>
        <w:rPr>
          <w:color w:val="000000" w:themeColor="text1"/>
        </w:rPr>
        <w:t>We have developed a webpage with the content of study materials to seamlessly conduct the study session entirely remotely through online</w:t>
      </w:r>
      <w:r w:rsidR="00252BB0">
        <w:rPr>
          <w:color w:val="000000" w:themeColor="text1"/>
        </w:rPr>
        <w:t>. It helped to save both participant’s and researcher’s travelling time</w:t>
      </w:r>
      <w:r w:rsidR="00F704A0">
        <w:rPr>
          <w:color w:val="000000" w:themeColor="text1"/>
        </w:rPr>
        <w:t xml:space="preserve"> to meet in a common place.</w:t>
      </w:r>
      <w:r w:rsidR="00252BB0">
        <w:rPr>
          <w:color w:val="000000" w:themeColor="text1"/>
        </w:rPr>
        <w:t xml:space="preserve"> That’s why it was mandatory for each participant to have a Computer/Laptop and speedy enough internet connection to share participant’s screen and uninterrupted audio conversation.</w:t>
      </w:r>
    </w:p>
    <w:p w14:paraId="1FCA7FB2" w14:textId="6D86B15D" w:rsidR="008B62E0" w:rsidRDefault="008B62E0" w:rsidP="00FA51BB">
      <w:pPr>
        <w:spacing w:line="360" w:lineRule="auto"/>
        <w:jc w:val="both"/>
        <w:rPr>
          <w:color w:val="000000" w:themeColor="text1"/>
        </w:rPr>
      </w:pPr>
    </w:p>
    <w:p w14:paraId="634F28AE" w14:textId="2BD1EE51" w:rsidR="00870FC7" w:rsidRPr="002D3599" w:rsidRDefault="00870FC7" w:rsidP="00FA51BB">
      <w:pPr>
        <w:spacing w:line="360" w:lineRule="auto"/>
        <w:jc w:val="both"/>
        <w:rPr>
          <w:b/>
          <w:bCs/>
          <w:color w:val="000000" w:themeColor="text1"/>
        </w:rPr>
      </w:pPr>
      <w:r w:rsidRPr="002D3599">
        <w:rPr>
          <w:b/>
          <w:bCs/>
          <w:color w:val="000000" w:themeColor="text1"/>
        </w:rPr>
        <w:t>6.</w:t>
      </w:r>
      <w:r>
        <w:rPr>
          <w:b/>
          <w:bCs/>
          <w:color w:val="000000" w:themeColor="text1"/>
        </w:rPr>
        <w:t>2</w:t>
      </w:r>
      <w:r w:rsidRPr="002D3599">
        <w:rPr>
          <w:b/>
          <w:bCs/>
          <w:color w:val="000000" w:themeColor="text1"/>
        </w:rPr>
        <w:t>.1</w:t>
      </w:r>
      <w:r w:rsidRPr="002D3599">
        <w:rPr>
          <w:b/>
          <w:bCs/>
          <w:color w:val="000000" w:themeColor="text1"/>
        </w:rPr>
        <w:tab/>
        <w:t xml:space="preserve">Technology and Browser </w:t>
      </w:r>
    </w:p>
    <w:p w14:paraId="41A9840F" w14:textId="198DDE9A" w:rsidR="00713E9B" w:rsidRDefault="00713E9B" w:rsidP="00FA51BB">
      <w:pPr>
        <w:spacing w:line="360" w:lineRule="auto"/>
        <w:jc w:val="both"/>
        <w:rPr>
          <w:color w:val="000000" w:themeColor="text1"/>
        </w:rPr>
      </w:pPr>
      <w:r w:rsidRPr="007E0844">
        <w:rPr>
          <w:color w:val="000000" w:themeColor="text1"/>
        </w:rPr>
        <w:t>The webpage is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w:t>
      </w:r>
      <w:r w:rsidR="00D86889" w:rsidRPr="00E41921">
        <w:rPr>
          <w:color w:val="000000" w:themeColor="text1"/>
        </w:rPr>
        <w:t>for frontend and PHP for backend, deployed in the webspace (</w:t>
      </w:r>
      <w:r w:rsidR="00D86889" w:rsidRPr="00E41921">
        <w:rPr>
          <w:rFonts w:eastAsiaTheme="minorHAnsi"/>
          <w:lang w:val="en-GB" w:eastAsia="en-US"/>
        </w:rPr>
        <w:t>web.cs.dal.c</w:t>
      </w:r>
      <w:r w:rsidR="00D86889" w:rsidRPr="00E41921">
        <w:rPr>
          <w:rFonts w:eastAsiaTheme="minorHAnsi"/>
          <w:lang w:val="en-GB" w:eastAsia="en-US"/>
        </w:rPr>
        <w:t>a)</w:t>
      </w:r>
      <w:r w:rsidR="00D86889" w:rsidRPr="007E0844">
        <w:rPr>
          <w:color w:val="000000" w:themeColor="text1"/>
        </w:rPr>
        <w:t xml:space="preserve"> allocat</w:t>
      </w:r>
      <w:r w:rsidR="00D86889" w:rsidRPr="00656EC5">
        <w:rPr>
          <w:color w:val="000000" w:themeColor="text1"/>
        </w:rPr>
        <w:t xml:space="preserve">ed to the student </w:t>
      </w:r>
      <w:r w:rsidR="00D86889" w:rsidRPr="00C86ED6">
        <w:rPr>
          <w:color w:val="000000" w:themeColor="text1"/>
        </w:rPr>
        <w:t xml:space="preserve">by </w:t>
      </w:r>
      <w:r w:rsidR="00D86889" w:rsidRPr="00461EB3">
        <w:rPr>
          <w:color w:val="000000" w:themeColor="text1"/>
        </w:rPr>
        <w:t xml:space="preserve">the Department of </w:t>
      </w:r>
      <w:r w:rsidR="00D86889" w:rsidRPr="00E41921">
        <w:rPr>
          <w:color w:val="000000" w:themeColor="text1"/>
        </w:rPr>
        <w:t xml:space="preserve">Computer Science, Dalhousie University. </w:t>
      </w:r>
      <w:r w:rsidR="008D605F" w:rsidRPr="00E41921">
        <w:rPr>
          <w:color w:val="000000" w:themeColor="text1"/>
        </w:rPr>
        <w:t>Since the webspace has public access over internet, anyone could access the page from anywhere and it inspired to design the online study which helped to remain</w:t>
      </w:r>
      <w:r w:rsidR="007E0844" w:rsidRPr="00E41921">
        <w:rPr>
          <w:color w:val="000000" w:themeColor="text1"/>
        </w:rPr>
        <w:t xml:space="preserve"> inside the </w:t>
      </w:r>
      <w:r w:rsidR="00656EC5">
        <w:rPr>
          <w:color w:val="000000" w:themeColor="text1"/>
        </w:rPr>
        <w:t xml:space="preserve">COVID-19 </w:t>
      </w:r>
      <w:r w:rsidR="007E0844" w:rsidRPr="00656EC5">
        <w:rPr>
          <w:color w:val="000000" w:themeColor="text1"/>
        </w:rPr>
        <w:t>safety guidelines defined by the Nova Scotia Health department and provincial authority</w:t>
      </w:r>
      <w:r w:rsidR="00656EC5">
        <w:rPr>
          <w:color w:val="000000" w:themeColor="text1"/>
        </w:rPr>
        <w:t xml:space="preserve">. </w:t>
      </w:r>
    </w:p>
    <w:p w14:paraId="72A18552" w14:textId="398490A7" w:rsidR="00656EC5" w:rsidRDefault="00656EC5" w:rsidP="00FA51BB">
      <w:pPr>
        <w:spacing w:line="360" w:lineRule="auto"/>
        <w:jc w:val="both"/>
        <w:rPr>
          <w:color w:val="000000" w:themeColor="text1"/>
        </w:rPr>
      </w:pPr>
    </w:p>
    <w:p w14:paraId="2DAE25DE" w14:textId="387353AC" w:rsidR="00656EC5" w:rsidRPr="00656EC5" w:rsidRDefault="00656EC5" w:rsidP="00FA51BB">
      <w:pPr>
        <w:spacing w:line="360" w:lineRule="auto"/>
        <w:jc w:val="both"/>
        <w:rPr>
          <w:color w:val="000000" w:themeColor="text1"/>
        </w:rPr>
      </w:pPr>
      <w:r>
        <w:rPr>
          <w:color w:val="000000" w:themeColor="text1"/>
        </w:rPr>
        <w:t>We have used CSS color blending to represent Chromatic Aberration</w:t>
      </w:r>
      <w:r w:rsidR="00C86ED6">
        <w:rPr>
          <w:color w:val="000000" w:themeColor="text1"/>
        </w:rPr>
        <w:t xml:space="preserve"> that does not work properly in Google Chrome/ Safari. We noticed they can’t render the blended color properly and even when there are large number of cells with color blending in a chart, Chrome crashes. As we found Firefox and Microsoft Edge works perfectly and it serves our purpose</w:t>
      </w:r>
      <w:r w:rsidR="00461EB3">
        <w:rPr>
          <w:color w:val="000000" w:themeColor="text1"/>
        </w:rPr>
        <w:t>,</w:t>
      </w:r>
      <w:r w:rsidR="00C86ED6">
        <w:rPr>
          <w:color w:val="000000" w:themeColor="text1"/>
        </w:rPr>
        <w:t xml:space="preserve"> we didn’t dig into detail about browser issue since multi-browser support was not our </w:t>
      </w:r>
      <w:r w:rsidR="00461EB3">
        <w:rPr>
          <w:color w:val="000000" w:themeColor="text1"/>
        </w:rPr>
        <w:t xml:space="preserve">concern </w:t>
      </w:r>
      <w:r w:rsidR="00C86ED6">
        <w:rPr>
          <w:color w:val="000000" w:themeColor="text1"/>
        </w:rPr>
        <w:t xml:space="preserve">and Firefox/Edge are easy to </w:t>
      </w:r>
      <w:r w:rsidR="00461EB3">
        <w:rPr>
          <w:color w:val="000000" w:themeColor="text1"/>
        </w:rPr>
        <w:t xml:space="preserve">install in any computer from having an internet connection. For this reason, we made either Firefox/Edge mandatory for the participation. </w:t>
      </w:r>
    </w:p>
    <w:p w14:paraId="5CB8398A" w14:textId="77777777" w:rsidR="00870FC7" w:rsidRDefault="00870FC7" w:rsidP="00FA51BB">
      <w:pPr>
        <w:spacing w:line="360" w:lineRule="auto"/>
        <w:jc w:val="both"/>
        <w:rPr>
          <w:color w:val="000000" w:themeColor="text1"/>
        </w:rPr>
      </w:pPr>
    </w:p>
    <w:p w14:paraId="2A7D0C1A" w14:textId="1A71A0DC" w:rsidR="00F704A0" w:rsidRDefault="00870FC7" w:rsidP="00FA51BB">
      <w:pPr>
        <w:spacing w:line="360" w:lineRule="auto"/>
        <w:jc w:val="both"/>
        <w:rPr>
          <w:color w:val="000000" w:themeColor="text1"/>
        </w:rPr>
      </w:pPr>
      <w:r w:rsidRPr="002D3599">
        <w:rPr>
          <w:b/>
          <w:bCs/>
          <w:color w:val="000000" w:themeColor="text1"/>
        </w:rPr>
        <w:t>6.</w:t>
      </w:r>
      <w:r>
        <w:rPr>
          <w:b/>
          <w:bCs/>
          <w:color w:val="000000" w:themeColor="text1"/>
        </w:rPr>
        <w:t>2</w:t>
      </w:r>
      <w:r w:rsidRPr="002D3599">
        <w:rPr>
          <w:b/>
          <w:bCs/>
          <w:color w:val="000000" w:themeColor="text1"/>
        </w:rPr>
        <w:t>.2</w:t>
      </w:r>
      <w:r w:rsidRPr="002D3599">
        <w:rPr>
          <w:b/>
          <w:bCs/>
          <w:color w:val="000000" w:themeColor="text1"/>
        </w:rPr>
        <w:tab/>
        <w:t>Components</w:t>
      </w:r>
      <w:r w:rsidR="00F704A0">
        <w:rPr>
          <w:color w:val="000000" w:themeColor="text1"/>
        </w:rPr>
        <w:br/>
        <w:t xml:space="preserve">As already </w:t>
      </w:r>
      <w:r w:rsidR="007D0C5C">
        <w:rPr>
          <w:color w:val="000000" w:themeColor="text1"/>
        </w:rPr>
        <w:t>noted,</w:t>
      </w:r>
      <w:r w:rsidR="00F704A0">
        <w:rPr>
          <w:color w:val="000000" w:themeColor="text1"/>
        </w:rPr>
        <w:t xml:space="preserve"> VSUP is the closest </w:t>
      </w:r>
      <w:r w:rsidR="007D0C5C">
        <w:rPr>
          <w:color w:val="000000" w:themeColor="text1"/>
        </w:rPr>
        <w:t xml:space="preserve">publication that also presented a </w:t>
      </w:r>
      <w:r w:rsidR="00461EB3">
        <w:rPr>
          <w:color w:val="000000" w:themeColor="text1"/>
        </w:rPr>
        <w:t xml:space="preserve">new </w:t>
      </w:r>
      <w:r w:rsidR="007D0C5C">
        <w:rPr>
          <w:color w:val="000000" w:themeColor="text1"/>
        </w:rPr>
        <w:t xml:space="preserve">technique of uncertainty visualisation but that is </w:t>
      </w:r>
      <w:r w:rsidR="00461EB3">
        <w:rPr>
          <w:color w:val="000000" w:themeColor="text1"/>
        </w:rPr>
        <w:t>uses</w:t>
      </w:r>
      <w:r w:rsidR="00461EB3">
        <w:rPr>
          <w:color w:val="000000" w:themeColor="text1"/>
        </w:rPr>
        <w:t xml:space="preserve"> </w:t>
      </w:r>
      <w:r w:rsidR="00461EB3">
        <w:rPr>
          <w:color w:val="000000" w:themeColor="text1"/>
        </w:rPr>
        <w:t>only</w:t>
      </w:r>
      <w:r w:rsidR="00461EB3">
        <w:rPr>
          <w:color w:val="000000" w:themeColor="text1"/>
        </w:rPr>
        <w:t xml:space="preserve"> </w:t>
      </w:r>
      <w:r w:rsidR="007D0C5C">
        <w:rPr>
          <w:color w:val="000000" w:themeColor="text1"/>
        </w:rPr>
        <w:t>grid-chart</w:t>
      </w:r>
      <w:r w:rsidR="00461EB3">
        <w:rPr>
          <w:color w:val="000000" w:themeColor="text1"/>
        </w:rPr>
        <w:t xml:space="preserve"> representation</w:t>
      </w:r>
      <w:r w:rsidR="007D0C5C">
        <w:rPr>
          <w:color w:val="000000" w:themeColor="text1"/>
        </w:rPr>
        <w:t>. In other words, the smallest unit of their representation is square shape. But in our representation, we introduced both circles and squares and that’s why we created the following core components of our study:</w:t>
      </w:r>
    </w:p>
    <w:p w14:paraId="1540266D" w14:textId="7CE41C03" w:rsidR="007D0C5C" w:rsidRDefault="007D0C5C" w:rsidP="007D0C5C">
      <w:pPr>
        <w:pStyle w:val="ListParagraph"/>
        <w:numPr>
          <w:ilvl w:val="0"/>
          <w:numId w:val="25"/>
        </w:numPr>
        <w:spacing w:line="360" w:lineRule="auto"/>
        <w:jc w:val="both"/>
        <w:rPr>
          <w:color w:val="000000" w:themeColor="text1"/>
        </w:rPr>
      </w:pPr>
      <w:r w:rsidRPr="00713E9B">
        <w:rPr>
          <w:b/>
          <w:bCs/>
          <w:color w:val="000000" w:themeColor="text1"/>
        </w:rPr>
        <w:t>CA + Bubble</w:t>
      </w:r>
      <w:r>
        <w:rPr>
          <w:color w:val="000000" w:themeColor="text1"/>
        </w:rPr>
        <w:t xml:space="preserve">: </w:t>
      </w:r>
      <w:r w:rsidR="00713E9B">
        <w:rPr>
          <w:color w:val="000000" w:themeColor="text1"/>
        </w:rPr>
        <w:t>Chromatic Aberration is applied on circles in a bubble chart.</w:t>
      </w:r>
    </w:p>
    <w:p w14:paraId="53E5AF7F" w14:textId="2770DFEC" w:rsidR="00713E9B" w:rsidRDefault="00713E9B" w:rsidP="007D0C5C">
      <w:pPr>
        <w:pStyle w:val="ListParagraph"/>
        <w:numPr>
          <w:ilvl w:val="0"/>
          <w:numId w:val="25"/>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304B1902" w14:textId="166006CC" w:rsidR="00713E9B" w:rsidRDefault="00713E9B" w:rsidP="007D0C5C">
      <w:pPr>
        <w:pStyle w:val="ListParagraph"/>
        <w:numPr>
          <w:ilvl w:val="0"/>
          <w:numId w:val="25"/>
        </w:numPr>
        <w:spacing w:line="360" w:lineRule="auto"/>
        <w:jc w:val="both"/>
        <w:rPr>
          <w:color w:val="000000" w:themeColor="text1"/>
        </w:rPr>
      </w:pPr>
      <w:r w:rsidRPr="00713E9B">
        <w:rPr>
          <w:b/>
          <w:bCs/>
          <w:color w:val="000000" w:themeColor="text1"/>
        </w:rPr>
        <w:lastRenderedPageBreak/>
        <w:t>VSUP + Bubble</w:t>
      </w:r>
      <w:r>
        <w:rPr>
          <w:color w:val="000000" w:themeColor="text1"/>
        </w:rPr>
        <w:t xml:space="preserve">: Uncertainties are presented with circular shapes. </w:t>
      </w:r>
    </w:p>
    <w:p w14:paraId="7CF18C88" w14:textId="6D43E78D" w:rsidR="00713E9B" w:rsidRDefault="00713E9B" w:rsidP="00713E9B">
      <w:pPr>
        <w:pStyle w:val="ListParagraph"/>
        <w:numPr>
          <w:ilvl w:val="0"/>
          <w:numId w:val="25"/>
        </w:numPr>
        <w:spacing w:line="360" w:lineRule="auto"/>
        <w:jc w:val="both"/>
        <w:rPr>
          <w:color w:val="000000" w:themeColor="text1"/>
        </w:rPr>
      </w:pPr>
      <w:r w:rsidRPr="00713E9B">
        <w:rPr>
          <w:b/>
          <w:bCs/>
          <w:color w:val="000000" w:themeColor="text1"/>
        </w:rPr>
        <w:t xml:space="preserve">VSUP + </w:t>
      </w:r>
      <w:r w:rsidR="00461EB3" w:rsidRPr="00713E9B">
        <w:rPr>
          <w:b/>
          <w:bCs/>
          <w:color w:val="000000" w:themeColor="text1"/>
        </w:rPr>
        <w:t>G</w:t>
      </w:r>
      <w:r w:rsidR="00461EB3">
        <w:rPr>
          <w:b/>
          <w:bCs/>
          <w:color w:val="000000" w:themeColor="text1"/>
        </w:rPr>
        <w:t>rid</w:t>
      </w:r>
      <w:r>
        <w:rPr>
          <w:color w:val="000000" w:themeColor="text1"/>
        </w:rPr>
        <w:t>: Uncertainties are presented with square shapes.</w:t>
      </w:r>
    </w:p>
    <w:p w14:paraId="6116ECCE" w14:textId="77777777" w:rsidR="002B1752" w:rsidRPr="00713E9B" w:rsidRDefault="002B1752" w:rsidP="00D25B21">
      <w:pPr>
        <w:pStyle w:val="ListParagraph"/>
        <w:spacing w:line="360" w:lineRule="auto"/>
        <w:jc w:val="both"/>
        <w:rPr>
          <w:color w:val="000000" w:themeColor="text1"/>
        </w:rPr>
      </w:pPr>
    </w:p>
    <w:p w14:paraId="7C2E129B" w14:textId="1A1686F3" w:rsidR="00FA51BB" w:rsidRPr="00D25B21" w:rsidRDefault="002B1752" w:rsidP="00FA51BB">
      <w:pPr>
        <w:spacing w:line="360" w:lineRule="auto"/>
        <w:jc w:val="both"/>
        <w:rPr>
          <w:b/>
          <w:bCs/>
          <w:color w:val="000000" w:themeColor="text1"/>
        </w:rPr>
      </w:pPr>
      <w:r w:rsidRPr="00D25B21">
        <w:rPr>
          <w:b/>
          <w:bCs/>
          <w:color w:val="000000" w:themeColor="text1"/>
        </w:rPr>
        <w:t>6.2.3</w:t>
      </w:r>
      <w:r w:rsidRPr="00D25B21">
        <w:rPr>
          <w:b/>
          <w:bCs/>
          <w:color w:val="000000" w:themeColor="text1"/>
        </w:rPr>
        <w:tab/>
        <w:t>Counter Balancing</w:t>
      </w:r>
    </w:p>
    <w:p w14:paraId="638B6982" w14:textId="2D58E913" w:rsidR="0006192C" w:rsidRPr="0006192C" w:rsidRDefault="00713E9B" w:rsidP="0006192C">
      <w:pPr>
        <w:pStyle w:val="Heading2"/>
        <w:spacing w:line="360" w:lineRule="auto"/>
        <w:jc w:val="both"/>
        <w:rPr>
          <w:rFonts w:ascii="Times New Roman" w:hAnsi="Times New Roman" w:cs="Times New Roman"/>
          <w:color w:val="000000"/>
          <w:sz w:val="24"/>
          <w:szCs w:val="24"/>
        </w:rPr>
      </w:pPr>
      <w:r w:rsidRPr="00A5587B">
        <w:rPr>
          <w:rFonts w:ascii="Times New Roman" w:hAnsi="Times New Roman" w:cs="Times New Roman"/>
          <w:color w:val="000000" w:themeColor="text1"/>
          <w:sz w:val="24"/>
          <w:szCs w:val="24"/>
        </w:rPr>
        <w:t xml:space="preserve">Each component consists of eight questions </w:t>
      </w:r>
      <w:r w:rsidR="00651F9B" w:rsidRPr="00A5587B">
        <w:rPr>
          <w:rFonts w:ascii="Times New Roman" w:hAnsi="Times New Roman" w:cs="Times New Roman"/>
          <w:color w:val="000000" w:themeColor="text1"/>
          <w:sz w:val="24"/>
          <w:szCs w:val="24"/>
        </w:rPr>
        <w:t xml:space="preserve">where first four questions with single variable (CA/Uncertainty) and second four questions with double variables (CA/Uncertainty and Value). The order of the questions </w:t>
      </w:r>
      <w:r w:rsidR="00A5587B" w:rsidRPr="00A5587B">
        <w:rPr>
          <w:rFonts w:ascii="Times New Roman" w:hAnsi="Times New Roman" w:cs="Times New Roman"/>
          <w:color w:val="000000" w:themeColor="text1"/>
          <w:sz w:val="24"/>
          <w:szCs w:val="24"/>
        </w:rPr>
        <w:t>is</w:t>
      </w:r>
      <w:r w:rsidR="00651F9B" w:rsidRPr="00A5587B">
        <w:rPr>
          <w:rFonts w:ascii="Times New Roman" w:hAnsi="Times New Roman" w:cs="Times New Roman"/>
          <w:color w:val="000000" w:themeColor="text1"/>
          <w:sz w:val="24"/>
          <w:szCs w:val="24"/>
        </w:rPr>
        <w:t xml:space="preserve"> selected randomly that means no two participant</w:t>
      </w:r>
      <w:r w:rsidR="00A5587B">
        <w:rPr>
          <w:rFonts w:ascii="Times New Roman" w:hAnsi="Times New Roman" w:cs="Times New Roman"/>
          <w:color w:val="000000" w:themeColor="text1"/>
          <w:sz w:val="24"/>
          <w:szCs w:val="24"/>
        </w:rPr>
        <w:t>s</w:t>
      </w:r>
      <w:r w:rsidR="00651F9B" w:rsidRPr="00A5587B">
        <w:rPr>
          <w:rFonts w:ascii="Times New Roman" w:hAnsi="Times New Roman" w:cs="Times New Roman"/>
          <w:color w:val="000000" w:themeColor="text1"/>
          <w:sz w:val="24"/>
          <w:szCs w:val="24"/>
        </w:rPr>
        <w:t xml:space="preserve"> would get the questions in same order and the components itself were presented to the participant in </w:t>
      </w:r>
      <w:r w:rsidR="00A5587B" w:rsidRPr="00A5587B">
        <w:rPr>
          <w:rFonts w:ascii="Times New Roman" w:hAnsi="Times New Roman" w:cs="Times New Roman"/>
          <w:color w:val="000000" w:themeColor="text1"/>
          <w:sz w:val="24"/>
          <w:szCs w:val="24"/>
        </w:rPr>
        <w:t>“</w:t>
      </w:r>
      <w:r w:rsidR="00A5587B" w:rsidRPr="00A5587B">
        <w:rPr>
          <w:rFonts w:ascii="Times New Roman" w:hAnsi="Times New Roman" w:cs="Times New Roman"/>
          <w:color w:val="000000"/>
          <w:sz w:val="24"/>
          <w:szCs w:val="24"/>
        </w:rPr>
        <w:t>Balanced Latin Squares</w:t>
      </w:r>
      <w:r w:rsidR="00A5587B" w:rsidRPr="00A5587B">
        <w:rPr>
          <w:rFonts w:ascii="Times New Roman" w:hAnsi="Times New Roman" w:cs="Times New Roman"/>
          <w:color w:val="000000"/>
          <w:sz w:val="24"/>
          <w:szCs w:val="24"/>
        </w:rPr>
        <w:t xml:space="preserve">” method of </w:t>
      </w:r>
      <w:r w:rsidR="00651F9B" w:rsidRPr="00A5587B">
        <w:rPr>
          <w:rFonts w:ascii="Times New Roman" w:hAnsi="Times New Roman" w:cs="Times New Roman"/>
          <w:color w:val="000000" w:themeColor="text1"/>
          <w:sz w:val="24"/>
          <w:szCs w:val="24"/>
        </w:rPr>
        <w:t xml:space="preserve">counter balancing </w:t>
      </w:r>
      <w:r w:rsidR="00A5587B" w:rsidRPr="00A5587B">
        <w:rPr>
          <w:rFonts w:ascii="Times New Roman" w:hAnsi="Times New Roman" w:cs="Times New Roman"/>
          <w:color w:val="000000" w:themeColor="text1"/>
          <w:sz w:val="24"/>
          <w:szCs w:val="24"/>
        </w:rPr>
        <w:t xml:space="preserve">mechanism proposed by </w:t>
      </w:r>
      <w:r w:rsidR="00A5587B" w:rsidRPr="00A5587B">
        <w:rPr>
          <w:rFonts w:ascii="Times New Roman" w:hAnsi="Times New Roman" w:cs="Times New Roman"/>
          <w:color w:val="000000"/>
          <w:sz w:val="24"/>
          <w:szCs w:val="24"/>
        </w:rPr>
        <w:t xml:space="preserve">I. Scott </w:t>
      </w:r>
      <w:proofErr w:type="spellStart"/>
      <w:r w:rsidR="00A5587B" w:rsidRPr="00A5587B">
        <w:rPr>
          <w:rFonts w:ascii="Times New Roman" w:hAnsi="Times New Roman" w:cs="Times New Roman"/>
          <w:color w:val="000000"/>
          <w:sz w:val="24"/>
          <w:szCs w:val="24"/>
        </w:rPr>
        <w:t>MacKenzie</w:t>
      </w:r>
      <w:proofErr w:type="spellEnd"/>
      <w:r w:rsidR="00A5587B" w:rsidRPr="00A5587B">
        <w:rPr>
          <w:rFonts w:ascii="Times New Roman" w:hAnsi="Times New Roman" w:cs="Times New Roman"/>
          <w:color w:val="000000"/>
          <w:sz w:val="24"/>
          <w:szCs w:val="24"/>
        </w:rPr>
        <w:t xml:space="preserve"> [67] to give equal emphasis to each component </w:t>
      </w:r>
      <w:r w:rsidR="00A5587B">
        <w:rPr>
          <w:rFonts w:ascii="Times New Roman" w:hAnsi="Times New Roman" w:cs="Times New Roman"/>
          <w:color w:val="000000"/>
          <w:sz w:val="24"/>
          <w:szCs w:val="24"/>
        </w:rPr>
        <w:t>throughout</w:t>
      </w:r>
      <w:r w:rsidR="00A5587B" w:rsidRPr="00A5587B">
        <w:rPr>
          <w:rFonts w:ascii="Times New Roman" w:hAnsi="Times New Roman" w:cs="Times New Roman"/>
          <w:color w:val="000000"/>
          <w:sz w:val="24"/>
          <w:szCs w:val="24"/>
        </w:rPr>
        <w:t xml:space="preserve"> </w:t>
      </w:r>
      <w:r w:rsidR="00A5587B" w:rsidRPr="00A5587B">
        <w:rPr>
          <w:rFonts w:ascii="Times New Roman" w:hAnsi="Times New Roman" w:cs="Times New Roman"/>
          <w:color w:val="000000"/>
          <w:sz w:val="24"/>
          <w:szCs w:val="24"/>
        </w:rPr>
        <w:t>the study.</w:t>
      </w:r>
      <w:r w:rsidR="00A5587B" w:rsidRPr="00A5587B">
        <w:rPr>
          <w:rFonts w:ascii="Times New Roman" w:hAnsi="Times New Roman" w:cs="Times New Roman"/>
          <w:b/>
          <w:bCs/>
          <w:color w:val="000000"/>
          <w:sz w:val="24"/>
          <w:szCs w:val="24"/>
        </w:rPr>
        <w:t xml:space="preserve"> </w:t>
      </w:r>
      <w:r w:rsidR="0006192C" w:rsidRPr="0006192C">
        <w:rPr>
          <w:rFonts w:ascii="Times New Roman" w:hAnsi="Times New Roman" w:cs="Times New Roman"/>
          <w:color w:val="000000"/>
          <w:sz w:val="24"/>
          <w:szCs w:val="24"/>
        </w:rPr>
        <w:t>We have explained in detail about the study procedure in Appendix-E but for easier understanding here is given an example of balanced</w:t>
      </w:r>
      <w:r w:rsidR="0006192C">
        <w:rPr>
          <w:rFonts w:ascii="Times New Roman" w:hAnsi="Times New Roman" w:cs="Times New Roman"/>
          <w:color w:val="000000"/>
          <w:sz w:val="24"/>
          <w:szCs w:val="24"/>
        </w:rPr>
        <w:t>-</w:t>
      </w:r>
      <w:proofErr w:type="spellStart"/>
      <w:r w:rsidR="0006192C" w:rsidRPr="0006192C">
        <w:rPr>
          <w:rFonts w:ascii="Times New Roman" w:hAnsi="Times New Roman" w:cs="Times New Roman"/>
          <w:color w:val="000000"/>
          <w:sz w:val="24"/>
          <w:szCs w:val="24"/>
        </w:rPr>
        <w:t>latin</w:t>
      </w:r>
      <w:proofErr w:type="spellEnd"/>
      <w:r w:rsidR="0006192C">
        <w:rPr>
          <w:rFonts w:ascii="Times New Roman" w:hAnsi="Times New Roman" w:cs="Times New Roman"/>
          <w:color w:val="000000"/>
          <w:sz w:val="24"/>
          <w:szCs w:val="24"/>
        </w:rPr>
        <w:t>-</w:t>
      </w:r>
      <w:r w:rsidR="0006192C" w:rsidRPr="0006192C">
        <w:rPr>
          <w:rFonts w:ascii="Times New Roman" w:hAnsi="Times New Roman" w:cs="Times New Roman"/>
          <w:color w:val="000000"/>
          <w:sz w:val="24"/>
          <w:szCs w:val="24"/>
        </w:rPr>
        <w:t>square.</w:t>
      </w:r>
    </w:p>
    <w:p w14:paraId="50018123" w14:textId="77777777" w:rsidR="0006192C" w:rsidRPr="0006192C" w:rsidRDefault="0006192C" w:rsidP="0006192C"/>
    <w:p w14:paraId="3404AF36" w14:textId="53A1C81E" w:rsidR="0006192C" w:rsidRDefault="00D16D24" w:rsidP="0006192C">
      <w:r w:rsidRPr="00D16D24">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0D3DBAE1" wp14:editId="66FC2143">
            <wp:extent cx="2823845" cy="1972310"/>
            <wp:effectExtent l="0" t="0" r="0" b="0"/>
            <wp:docPr id="262" name="Picture 262"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23845" cy="1972310"/>
                    </a:xfrm>
                    <a:prstGeom prst="rect">
                      <a:avLst/>
                    </a:prstGeom>
                    <a:noFill/>
                    <a:ln>
                      <a:noFill/>
                    </a:ln>
                  </pic:spPr>
                </pic:pic>
              </a:graphicData>
            </a:graphic>
          </wp:inline>
        </w:drawing>
      </w:r>
      <w:r w:rsidRPr="00D16D24">
        <w:fldChar w:fldCharType="end"/>
      </w:r>
      <w:r>
        <w:t xml:space="preserve">     </w:t>
      </w:r>
      <w:r>
        <w:rPr>
          <w:noProof/>
        </w:rPr>
        <w:drawing>
          <wp:inline distT="0" distB="0" distL="0" distR="0" wp14:anchorId="3439BB77" wp14:editId="0E6F6800">
            <wp:extent cx="2686676" cy="1996851"/>
            <wp:effectExtent l="0" t="0" r="6350" b="0"/>
            <wp:docPr id="265" name="Picture 26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9914" cy="1999257"/>
                    </a:xfrm>
                    <a:prstGeom prst="rect">
                      <a:avLst/>
                    </a:prstGeom>
                    <a:noFill/>
                    <a:ln>
                      <a:noFill/>
                    </a:ln>
                  </pic:spPr>
                </pic:pic>
              </a:graphicData>
            </a:graphic>
          </wp:inline>
        </w:drawing>
      </w:r>
      <w:r w:rsidRPr="00D16D24">
        <w:rPr>
          <w:rFonts w:ascii="Times" w:hAnsi="Times"/>
          <w:color w:val="000000"/>
          <w:sz w:val="27"/>
          <w:szCs w:val="27"/>
        </w:rPr>
        <w:br/>
      </w:r>
    </w:p>
    <w:p w14:paraId="67A51C59" w14:textId="78FF9454" w:rsidR="0006192C" w:rsidRPr="0006192C" w:rsidRDefault="0006192C" w:rsidP="0006192C">
      <w:r>
        <w:rPr>
          <w:rFonts w:ascii="Times" w:hAnsi="Times"/>
          <w:color w:val="000000"/>
          <w:sz w:val="27"/>
          <w:szCs w:val="27"/>
        </w:rPr>
        <w:t>Figure</w:t>
      </w:r>
      <w:r w:rsidR="00D25B21">
        <w:rPr>
          <w:rFonts w:ascii="Times" w:hAnsi="Times"/>
          <w:color w:val="000000"/>
          <w:sz w:val="27"/>
          <w:szCs w:val="27"/>
        </w:rPr>
        <w:t xml:space="preserve"> 6.1</w:t>
      </w:r>
      <w:r>
        <w:rPr>
          <w:rFonts w:ascii="Times" w:hAnsi="Times"/>
          <w:color w:val="000000"/>
          <w:sz w:val="27"/>
          <w:szCs w:val="27"/>
        </w:rPr>
        <w:t xml:space="preserve">: </w:t>
      </w:r>
      <w:r w:rsidR="00D16D24">
        <w:rPr>
          <w:rFonts w:ascii="Times" w:hAnsi="Times"/>
          <w:color w:val="000000"/>
          <w:sz w:val="27"/>
          <w:szCs w:val="27"/>
        </w:rPr>
        <w:t>Latin Square (left),</w:t>
      </w:r>
      <w:r w:rsidRPr="0006192C">
        <w:rPr>
          <w:rFonts w:ascii="Times" w:hAnsi="Times"/>
          <w:color w:val="000000"/>
          <w:sz w:val="27"/>
          <w:szCs w:val="27"/>
        </w:rPr>
        <w:t xml:space="preserve"> Balanced Latin Square</w:t>
      </w:r>
      <w:r w:rsidR="00D16D24">
        <w:rPr>
          <w:rFonts w:ascii="Times" w:hAnsi="Times"/>
          <w:color w:val="000000"/>
          <w:sz w:val="27"/>
          <w:szCs w:val="27"/>
        </w:rPr>
        <w:t xml:space="preserve"> (right)</w:t>
      </w:r>
    </w:p>
    <w:p w14:paraId="3E5E3D22" w14:textId="77777777" w:rsidR="0006192C" w:rsidRPr="0006192C" w:rsidRDefault="0006192C" w:rsidP="0006192C"/>
    <w:p w14:paraId="063666EC" w14:textId="4463A95F" w:rsidR="00713E9B" w:rsidRPr="00D25B21" w:rsidRDefault="00D16D24" w:rsidP="00D25B21">
      <w:pPr>
        <w:spacing w:line="360" w:lineRule="auto"/>
        <w:jc w:val="both"/>
        <w:rPr>
          <w:color w:val="000000" w:themeColor="text1"/>
        </w:rPr>
      </w:pPr>
      <w:r w:rsidRPr="00D25B21">
        <w:rPr>
          <w:color w:val="000000" w:themeColor="text1"/>
        </w:rPr>
        <w:t>If we con</w:t>
      </w:r>
      <w:r w:rsidRPr="00D25B21">
        <w:rPr>
          <w:color w:val="000000" w:themeColor="text1"/>
        </w:rPr>
        <w:t>sider four components as A, B, C, and D then first participant will in order of first row, second participant will get order of second row and fifth participant again will get order of first row. This approach ensures</w:t>
      </w:r>
      <w:r w:rsidR="0086504F" w:rsidRPr="00D25B21">
        <w:rPr>
          <w:color w:val="000000" w:themeColor="text1"/>
        </w:rPr>
        <w:t>, no two consecutive participant</w:t>
      </w:r>
      <w:r w:rsidR="00D25B21">
        <w:rPr>
          <w:color w:val="000000" w:themeColor="text1"/>
        </w:rPr>
        <w:t>s</w:t>
      </w:r>
      <w:r w:rsidR="0086504F" w:rsidRPr="00D25B21">
        <w:rPr>
          <w:color w:val="000000" w:themeColor="text1"/>
        </w:rPr>
        <w:t xml:space="preserve"> will get </w:t>
      </w:r>
      <w:r w:rsidRPr="00D25B21">
        <w:rPr>
          <w:color w:val="000000" w:themeColor="text1"/>
        </w:rPr>
        <w:t xml:space="preserve">same order of components. </w:t>
      </w:r>
    </w:p>
    <w:p w14:paraId="59C56F35" w14:textId="06482AC2" w:rsidR="00D25B21" w:rsidRPr="00D25B21" w:rsidRDefault="00D25B21" w:rsidP="00D25B21">
      <w:pPr>
        <w:spacing w:line="360" w:lineRule="auto"/>
        <w:jc w:val="both"/>
        <w:rPr>
          <w:color w:val="000000" w:themeColor="text1"/>
        </w:rPr>
      </w:pPr>
    </w:p>
    <w:p w14:paraId="2E7B6518" w14:textId="0454BA76" w:rsidR="00D25B21" w:rsidRPr="00D25B21" w:rsidRDefault="00D25B21" w:rsidP="00D25B21">
      <w:pPr>
        <w:spacing w:line="360" w:lineRule="auto"/>
        <w:jc w:val="both"/>
      </w:pPr>
      <w:r w:rsidRPr="00D25B21">
        <w:rPr>
          <w:color w:val="000000"/>
        </w:rPr>
        <w:t xml:space="preserve">Counterbalancing conditions using a Latin Square does not fully eliminate the learning effect noted earlier.  Note in </w:t>
      </w:r>
      <w:r>
        <w:rPr>
          <w:color w:val="000000"/>
        </w:rPr>
        <w:t xml:space="preserve">Figure 6.1 (left), </w:t>
      </w:r>
      <w:r w:rsidRPr="00D25B21">
        <w:rPr>
          <w:color w:val="000000"/>
        </w:rPr>
        <w:t xml:space="preserve">the 4 × 4 </w:t>
      </w:r>
      <w:proofErr w:type="spellStart"/>
      <w:r>
        <w:rPr>
          <w:color w:val="000000"/>
        </w:rPr>
        <w:t>latin</w:t>
      </w:r>
      <w:proofErr w:type="spellEnd"/>
      <w:r>
        <w:rPr>
          <w:color w:val="000000"/>
        </w:rPr>
        <w:t xml:space="preserve">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w:t>
      </w:r>
      <w:r w:rsidRPr="00D25B21">
        <w:rPr>
          <w:color w:val="000000"/>
        </w:rPr>
        <w:t xml:space="preserve">follows </w:t>
      </w:r>
      <w:r>
        <w:rPr>
          <w:color w:val="000000"/>
        </w:rPr>
        <w:t>component</w:t>
      </w:r>
      <w:r w:rsidRPr="00FC564D">
        <w:rPr>
          <w:color w:val="000000"/>
        </w:rPr>
        <w:t xml:space="preserve"> </w:t>
      </w:r>
      <w:r>
        <w:rPr>
          <w:color w:val="000000"/>
        </w:rPr>
        <w:t>B</w:t>
      </w:r>
      <w:r w:rsidRPr="00D25B21">
        <w:rPr>
          <w:color w:val="000000"/>
        </w:rPr>
        <w:t xml:space="preserve"> </w:t>
      </w:r>
      <w:r w:rsidRPr="00D25B21">
        <w:rPr>
          <w:color w:val="000000"/>
        </w:rPr>
        <w:t xml:space="preserve">for three of the four groups of participants.  Thus, there is a tendency for better performance on </w:t>
      </w:r>
      <w:r w:rsidR="00B81500">
        <w:rPr>
          <w:color w:val="000000"/>
        </w:rPr>
        <w:t>component</w:t>
      </w:r>
      <w:r w:rsidR="00B81500" w:rsidRPr="00D25B21">
        <w:rPr>
          <w:color w:val="000000"/>
        </w:rPr>
        <w:t xml:space="preserve"> </w:t>
      </w:r>
      <w:r w:rsidR="00B81500">
        <w:rPr>
          <w:color w:val="000000"/>
        </w:rPr>
        <w:t>B</w:t>
      </w:r>
      <w:r w:rsidRPr="00D25B21">
        <w:rPr>
          <w:color w:val="000000"/>
        </w:rPr>
        <w:t xml:space="preserve"> simply because most participants benefited from practice on </w:t>
      </w:r>
      <w:r w:rsidR="006D792A">
        <w:rPr>
          <w:color w:val="000000"/>
        </w:rPr>
        <w:t>Component</w:t>
      </w:r>
      <w:r w:rsidR="006D792A" w:rsidRPr="00D25B21">
        <w:rPr>
          <w:color w:val="000000"/>
        </w:rPr>
        <w:t xml:space="preserve"> </w:t>
      </w:r>
      <w:r w:rsidRPr="00D25B21">
        <w:rPr>
          <w:color w:val="000000"/>
        </w:rPr>
        <w:t xml:space="preserve">A prior to testing on </w:t>
      </w:r>
      <w:r w:rsidR="006D792A">
        <w:rPr>
          <w:color w:val="000000"/>
        </w:rPr>
        <w:t>Component</w:t>
      </w:r>
      <w:r w:rsidR="006D792A" w:rsidRPr="00D25B21">
        <w:rPr>
          <w:color w:val="000000"/>
        </w:rPr>
        <w:t xml:space="preserve"> </w:t>
      </w:r>
      <w:r w:rsidRPr="00D25B21">
        <w:rPr>
          <w:color w:val="000000"/>
        </w:rPr>
        <w:t>B.  This phenomenon is eliminated using a </w:t>
      </w:r>
      <w:r w:rsidRPr="00D25B21">
        <w:rPr>
          <w:i/>
          <w:iCs/>
          <w:color w:val="000000"/>
        </w:rPr>
        <w:t>balanced Latin Square</w:t>
      </w:r>
      <w:r>
        <w:rPr>
          <w:color w:val="000000"/>
        </w:rPr>
        <w:t xml:space="preserve"> Figure 6.1 (right).</w:t>
      </w:r>
    </w:p>
    <w:p w14:paraId="6E142532" w14:textId="77777777" w:rsidR="00D16D24" w:rsidRDefault="00D16D24" w:rsidP="00FA51BB">
      <w:pPr>
        <w:spacing w:line="360" w:lineRule="auto"/>
        <w:jc w:val="both"/>
        <w:rPr>
          <w:color w:val="000000" w:themeColor="text1"/>
        </w:rPr>
      </w:pPr>
    </w:p>
    <w:p w14:paraId="6302DEB7" w14:textId="5C9B7E97" w:rsidR="00FA51BB" w:rsidRDefault="00F6085D" w:rsidP="00BC6568">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t>6.</w:t>
      </w:r>
      <w:r w:rsidR="00870FC7">
        <w:rPr>
          <w:rFonts w:eastAsiaTheme="minorHAnsi"/>
          <w:b/>
          <w:bCs/>
          <w:lang w:val="en-GB" w:eastAsia="en-US"/>
        </w:rPr>
        <w:t>3</w:t>
      </w:r>
      <w:r w:rsidRPr="00F6085D">
        <w:rPr>
          <w:rFonts w:eastAsiaTheme="minorHAnsi"/>
          <w:b/>
          <w:bCs/>
          <w:lang w:val="en-GB" w:eastAsia="en-US"/>
        </w:rPr>
        <w:tab/>
      </w:r>
      <w:r w:rsidR="00FA51BB" w:rsidRPr="00F6085D">
        <w:rPr>
          <w:rFonts w:eastAsiaTheme="minorHAnsi"/>
          <w:b/>
          <w:bCs/>
          <w:lang w:val="en-GB" w:eastAsia="en-US"/>
        </w:rPr>
        <w:t>Recruitment</w:t>
      </w:r>
    </w:p>
    <w:p w14:paraId="178DF473" w14:textId="77777777" w:rsidR="00240360" w:rsidRDefault="00684C7B" w:rsidP="00BC6568">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one of the major key roles in any user study, it’s very important to find the suitable participants for the study based on the attributed research domain. </w:t>
      </w:r>
    </w:p>
    <w:p w14:paraId="0379F2F9" w14:textId="77777777" w:rsidR="00240360" w:rsidRDefault="00240360" w:rsidP="00BC6568">
      <w:pPr>
        <w:autoSpaceDE w:val="0"/>
        <w:autoSpaceDN w:val="0"/>
        <w:adjustRightInd w:val="0"/>
        <w:spacing w:line="360" w:lineRule="auto"/>
        <w:jc w:val="both"/>
        <w:rPr>
          <w:rFonts w:eastAsiaTheme="minorHAnsi"/>
          <w:lang w:val="en-GB" w:eastAsia="en-US"/>
        </w:rPr>
      </w:pPr>
    </w:p>
    <w:p w14:paraId="1596B2CF" w14:textId="786AF14D" w:rsidR="00684C7B" w:rsidRPr="002D3599" w:rsidRDefault="00240360"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independent components in our study and each component has eight random questions, we decided to hire (4 x 8 = 32) participants to give equal emphasis to every component and questions.</w:t>
      </w:r>
    </w:p>
    <w:p w14:paraId="6E55F7F0" w14:textId="77777777" w:rsidR="00684C7B" w:rsidRDefault="00684C7B" w:rsidP="00684C7B">
      <w:pPr>
        <w:spacing w:line="360" w:lineRule="auto"/>
        <w:jc w:val="both"/>
        <w:rPr>
          <w:b/>
          <w:bCs/>
        </w:rPr>
      </w:pPr>
    </w:p>
    <w:p w14:paraId="3D839149" w14:textId="19398727" w:rsidR="00684C7B" w:rsidRDefault="00684C7B" w:rsidP="00684C7B">
      <w:pPr>
        <w:spacing w:line="360" w:lineRule="auto"/>
        <w:jc w:val="both"/>
        <w:rPr>
          <w:color w:val="000000" w:themeColor="text1"/>
        </w:rPr>
      </w:pPr>
      <w:r w:rsidRPr="00B37EFD">
        <w:rPr>
          <w:b/>
          <w:bCs/>
        </w:rPr>
        <w:t>6.</w:t>
      </w:r>
      <w:r>
        <w:rPr>
          <w:b/>
          <w:bCs/>
        </w:rPr>
        <w:t>3.1</w:t>
      </w:r>
      <w:r w:rsidRPr="00B37EFD">
        <w:rPr>
          <w:b/>
          <w:bCs/>
        </w:rPr>
        <w:tab/>
      </w:r>
      <w:r>
        <w:rPr>
          <w:b/>
          <w:bCs/>
        </w:rPr>
        <w:t>Criteria</w:t>
      </w:r>
      <w:r>
        <w:br/>
      </w:r>
      <w:r w:rsidRPr="008C4ADE">
        <w:rPr>
          <w:color w:val="000000"/>
        </w:rPr>
        <w:t xml:space="preserve">The population for our study </w:t>
      </w:r>
      <w:r>
        <w:rPr>
          <w:color w:val="000000"/>
        </w:rPr>
        <w:t>is open for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 xml:space="preserve">which needs to be understood correctly and answer accordingly. They all are least post-secondary students or professionals who have some degree of computer experience as a user of common computer applications. </w:t>
      </w:r>
      <w:r w:rsidR="002D3599">
        <w:rPr>
          <w:color w:val="000000" w:themeColor="text1"/>
        </w:rPr>
        <w:t>So, here is the checklist of the criteria</w:t>
      </w:r>
      <w:r w:rsidR="00DF1746">
        <w:rPr>
          <w:color w:val="000000" w:themeColor="text1"/>
        </w:rPr>
        <w:t>:</w:t>
      </w:r>
    </w:p>
    <w:p w14:paraId="4F02990A" w14:textId="5F6D6B24" w:rsidR="00DF1746" w:rsidRDefault="00DF1746" w:rsidP="00DF1746">
      <w:pPr>
        <w:pStyle w:val="ListParagraph"/>
        <w:numPr>
          <w:ilvl w:val="0"/>
          <w:numId w:val="26"/>
        </w:numPr>
        <w:spacing w:line="360" w:lineRule="auto"/>
        <w:jc w:val="both"/>
        <w:rPr>
          <w:color w:val="000000" w:themeColor="text1"/>
        </w:rPr>
      </w:pPr>
      <w:r w:rsidRPr="00150512">
        <w:rPr>
          <w:b/>
          <w:bCs/>
          <w:color w:val="000000" w:themeColor="text1"/>
        </w:rPr>
        <w:t>Age</w:t>
      </w:r>
      <w:r>
        <w:rPr>
          <w:color w:val="000000" w:themeColor="text1"/>
        </w:rPr>
        <w:t xml:space="preserve">: </w:t>
      </w:r>
      <w:r w:rsidR="001C279A">
        <w:rPr>
          <w:color w:val="000000" w:themeColor="text1"/>
        </w:rPr>
        <w:t>We wanted to eliminate participant of age lower than</w:t>
      </w:r>
      <w:r>
        <w:rPr>
          <w:color w:val="000000" w:themeColor="text1"/>
        </w:rPr>
        <w:t xml:space="preserve"> </w:t>
      </w:r>
      <w:r w:rsidR="001C279A">
        <w:rPr>
          <w:color w:val="000000" w:themeColor="text1"/>
        </w:rPr>
        <w:t>17 years and higher than 60 years. Because younger participant might not have sufficient knowledge to understand the scope of the questions and elderly people might suffer from eyesight issues</w:t>
      </w:r>
      <w:r w:rsidR="00150512">
        <w:rPr>
          <w:color w:val="000000" w:themeColor="text1"/>
        </w:rPr>
        <w:t>. For elderly, we allowed exception by</w:t>
      </w:r>
      <w:r w:rsidR="00150512" w:rsidRPr="00150512">
        <w:rPr>
          <w:color w:val="000000" w:themeColor="text1"/>
        </w:rPr>
        <w:t xml:space="preserve"> </w:t>
      </w:r>
      <w:r w:rsidR="00150512">
        <w:rPr>
          <w:color w:val="000000" w:themeColor="text1"/>
        </w:rPr>
        <w:t xml:space="preserve">going through </w:t>
      </w:r>
      <w:r w:rsidR="00150512" w:rsidRPr="00150512">
        <w:rPr>
          <w:rFonts w:eastAsiaTheme="minorHAnsi"/>
          <w:lang w:val="en-GB" w:eastAsia="en-US"/>
        </w:rPr>
        <w:t>Color Blindness Test</w:t>
      </w:r>
      <w:r w:rsidR="00150512" w:rsidRPr="00150512">
        <w:rPr>
          <w:rFonts w:eastAsiaTheme="minorHAnsi"/>
          <w:lang w:val="en-GB" w:eastAsia="en-US"/>
        </w:rPr>
        <w:t xml:space="preserve"> explained in 6.4</w:t>
      </w:r>
      <w:r w:rsidR="00150512">
        <w:rPr>
          <w:rFonts w:eastAsiaTheme="minorHAnsi"/>
          <w:lang w:val="en-GB" w:eastAsia="en-US"/>
        </w:rPr>
        <w:t>.</w:t>
      </w:r>
    </w:p>
    <w:p w14:paraId="5CDD3EC6" w14:textId="03B42C15" w:rsidR="001C279A" w:rsidRDefault="001C279A" w:rsidP="00DF1746">
      <w:pPr>
        <w:pStyle w:val="ListParagraph"/>
        <w:numPr>
          <w:ilvl w:val="0"/>
          <w:numId w:val="26"/>
        </w:numPr>
        <w:spacing w:line="360" w:lineRule="auto"/>
        <w:jc w:val="both"/>
        <w:rPr>
          <w:color w:val="000000" w:themeColor="text1"/>
        </w:rPr>
      </w:pPr>
      <w:r w:rsidRPr="00150512">
        <w:rPr>
          <w:b/>
          <w:bCs/>
          <w:color w:val="000000" w:themeColor="text1"/>
        </w:rPr>
        <w:t>Education</w:t>
      </w:r>
      <w:r>
        <w:rPr>
          <w:color w:val="000000" w:themeColor="text1"/>
        </w:rPr>
        <w:t xml:space="preserve">: We considered minimum education level must be post-secondary level to get the </w:t>
      </w:r>
      <w:r w:rsidR="00150512">
        <w:rPr>
          <w:color w:val="000000" w:themeColor="text1"/>
        </w:rPr>
        <w:t xml:space="preserve">insight of the questions. </w:t>
      </w:r>
    </w:p>
    <w:p w14:paraId="320BD99A" w14:textId="10C42F24" w:rsidR="00150512" w:rsidRDefault="00150512" w:rsidP="00DF1746">
      <w:pPr>
        <w:pStyle w:val="ListParagraph"/>
        <w:numPr>
          <w:ilvl w:val="0"/>
          <w:numId w:val="26"/>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 but need to have minimum expertise in computer uses, browsing websites, understanding geometric shapes like circle, squares, grid, bubble chart etc. </w:t>
      </w:r>
    </w:p>
    <w:p w14:paraId="51513BB2" w14:textId="5BE6E582" w:rsidR="00150512" w:rsidRDefault="0008676E" w:rsidP="00DF1746">
      <w:pPr>
        <w:pStyle w:val="ListParagraph"/>
        <w:numPr>
          <w:ilvl w:val="0"/>
          <w:numId w:val="26"/>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through our color blindness test to participate in the study.</w:t>
      </w:r>
    </w:p>
    <w:p w14:paraId="43FF888A" w14:textId="35C38327" w:rsidR="0008676E" w:rsidRDefault="0008676E" w:rsidP="00DF1746">
      <w:pPr>
        <w:pStyle w:val="ListParagraph"/>
        <w:numPr>
          <w:ilvl w:val="0"/>
          <w:numId w:val="26"/>
        </w:numPr>
        <w:spacing w:line="360" w:lineRule="auto"/>
        <w:jc w:val="both"/>
        <w:rPr>
          <w:color w:val="000000" w:themeColor="text1"/>
        </w:rPr>
      </w:pPr>
      <w:r>
        <w:rPr>
          <w:b/>
          <w:bCs/>
          <w:color w:val="000000" w:themeColor="text1"/>
        </w:rPr>
        <w:t>Head Mobility</w:t>
      </w:r>
      <w:r w:rsidRPr="002B1752">
        <w:rPr>
          <w:color w:val="000000" w:themeColor="text1"/>
        </w:rPr>
        <w:t>:</w:t>
      </w:r>
      <w:r>
        <w:rPr>
          <w:color w:val="000000" w:themeColor="text1"/>
        </w:rPr>
        <w:t xml:space="preserve"> People who suffers from brain disorder or loses their deterministic ability are not considered for the study.</w:t>
      </w:r>
    </w:p>
    <w:p w14:paraId="288B451D" w14:textId="7F3E3596" w:rsidR="00B059A0" w:rsidRDefault="00B059A0" w:rsidP="00DF1746">
      <w:pPr>
        <w:pStyle w:val="ListParagraph"/>
        <w:numPr>
          <w:ilvl w:val="0"/>
          <w:numId w:val="26"/>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must not be disabled to use the keyboard, mouse, browse web and in a word using computer.</w:t>
      </w:r>
    </w:p>
    <w:p w14:paraId="109ABACC" w14:textId="5D47FACA" w:rsidR="00B059A0" w:rsidRDefault="00B059A0" w:rsidP="00DF1746">
      <w:pPr>
        <w:pStyle w:val="ListParagraph"/>
        <w:numPr>
          <w:ilvl w:val="0"/>
          <w:numId w:val="26"/>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Must own a computer/laptop for the period of study session.</w:t>
      </w:r>
    </w:p>
    <w:p w14:paraId="1E1254D8" w14:textId="76FE58E6" w:rsidR="002B1752" w:rsidRPr="002B1752" w:rsidRDefault="00B059A0" w:rsidP="002B1752">
      <w:pPr>
        <w:pStyle w:val="ListParagraph"/>
        <w:numPr>
          <w:ilvl w:val="0"/>
          <w:numId w:val="26"/>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Must have a good internet connection to continue the session without interruption in voice and video(screen) sharing. Participants of rural areas where </w:t>
      </w:r>
      <w:r w:rsidR="002B1752">
        <w:rPr>
          <w:color w:val="000000" w:themeColor="text1"/>
        </w:rPr>
        <w:t>internet connections are vulnerable are discouraged to participate.</w:t>
      </w:r>
    </w:p>
    <w:p w14:paraId="65897E42" w14:textId="77777777" w:rsidR="00684C7B" w:rsidRPr="00F6085D" w:rsidRDefault="00684C7B" w:rsidP="00BC6568">
      <w:pPr>
        <w:autoSpaceDE w:val="0"/>
        <w:autoSpaceDN w:val="0"/>
        <w:adjustRightInd w:val="0"/>
        <w:spacing w:line="360" w:lineRule="auto"/>
        <w:jc w:val="both"/>
        <w:rPr>
          <w:rFonts w:eastAsiaTheme="minorHAnsi"/>
          <w:b/>
          <w:bCs/>
          <w:lang w:val="en-GB" w:eastAsia="en-US"/>
        </w:rPr>
      </w:pPr>
    </w:p>
    <w:p w14:paraId="20BA4B7A" w14:textId="537F655A" w:rsidR="00684C7B" w:rsidRPr="002D3599" w:rsidRDefault="00684C7B" w:rsidP="00BC6568">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t>6.3.2</w:t>
      </w:r>
      <w:r w:rsidRPr="002D3599">
        <w:rPr>
          <w:rFonts w:eastAsiaTheme="minorHAnsi"/>
          <w:b/>
          <w:bCs/>
          <w:lang w:val="en-GB" w:eastAsia="en-US"/>
        </w:rPr>
        <w:tab/>
      </w:r>
      <w:r w:rsidR="00730432">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45ACD1C1" w14:textId="0502AC11" w:rsidR="00FA51BB" w:rsidRDefault="00FA51BB"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In modern world, Internet is relatively cheaper and </w:t>
      </w:r>
      <w:r w:rsidR="00F6085D">
        <w:rPr>
          <w:rFonts w:eastAsiaTheme="minorHAnsi"/>
          <w:lang w:val="en-GB" w:eastAsia="en-US"/>
        </w:rPr>
        <w:t>easily</w:t>
      </w:r>
      <w:r>
        <w:rPr>
          <w:rFonts w:eastAsiaTheme="minorHAnsi"/>
          <w:lang w:val="en-GB" w:eastAsia="en-US"/>
        </w:rPr>
        <w:t xml:space="preserve"> accessible almost all over the world. So, I preferred to use online pub</w:t>
      </w:r>
      <w:r w:rsidR="004B34B6">
        <w:rPr>
          <w:rFonts w:eastAsiaTheme="minorHAnsi"/>
          <w:lang w:val="en-GB" w:eastAsia="en-US"/>
        </w:rPr>
        <w:t>licity of</w:t>
      </w:r>
      <w:r>
        <w:rPr>
          <w:rFonts w:eastAsiaTheme="minorHAnsi"/>
          <w:lang w:val="en-GB" w:eastAsia="en-US"/>
        </w:rPr>
        <w:t xml:space="preserve"> recruitment strategy. I sent a recruitment notice to</w:t>
      </w:r>
      <w:r w:rsidR="00BC6568">
        <w:rPr>
          <w:rFonts w:eastAsiaTheme="minorHAnsi"/>
          <w:lang w:val="en-GB" w:eastAsia="en-US"/>
        </w:rPr>
        <w:t xml:space="preserve"> </w:t>
      </w:r>
      <w:r>
        <w:rPr>
          <w:rFonts w:eastAsiaTheme="minorHAnsi"/>
          <w:lang w:val="en-GB" w:eastAsia="en-US"/>
        </w:rPr>
        <w:t>the Dalhousie University Computer Science undergraduate and graduate mailing list</w:t>
      </w:r>
      <w:r w:rsidR="004B34B6">
        <w:rPr>
          <w:rFonts w:eastAsiaTheme="minorHAnsi"/>
          <w:lang w:val="en-GB" w:eastAsia="en-US"/>
        </w:rPr>
        <w:t xml:space="preserve">, Dalhousie Computer Science jobs email, in my social media wall. </w:t>
      </w:r>
      <w:r>
        <w:rPr>
          <w:rFonts w:eastAsiaTheme="minorHAnsi"/>
          <w:lang w:val="en-GB" w:eastAsia="en-US"/>
        </w:rPr>
        <w:t>The recruitment notice outlined the study (process, eligibility criteria, data collection,</w:t>
      </w:r>
      <w:r w:rsidR="00BC6568">
        <w:rPr>
          <w:rFonts w:eastAsiaTheme="minorHAnsi"/>
          <w:lang w:val="en-GB" w:eastAsia="en-US"/>
        </w:rPr>
        <w:t xml:space="preserve"> </w:t>
      </w:r>
      <w:r w:rsidR="00F6085D">
        <w:rPr>
          <w:rFonts w:eastAsiaTheme="minorHAnsi"/>
          <w:lang w:val="en-GB" w:eastAsia="en-US"/>
        </w:rPr>
        <w:t>compensation,</w:t>
      </w:r>
      <w:r w:rsidR="004B34B6">
        <w:rPr>
          <w:rFonts w:eastAsiaTheme="minorHAnsi"/>
          <w:lang w:val="en-GB" w:eastAsia="en-US"/>
        </w:rPr>
        <w:t xml:space="preserve"> and estimated time requirement</w:t>
      </w:r>
      <w:r>
        <w:rPr>
          <w:rFonts w:eastAsiaTheme="minorHAnsi"/>
          <w:lang w:val="en-GB" w:eastAsia="en-US"/>
        </w:rPr>
        <w:t xml:space="preserve">) and instructions to contact the main researcher. Once </w:t>
      </w:r>
      <w:r w:rsidR="004A21EE">
        <w:rPr>
          <w:rFonts w:eastAsiaTheme="minorHAnsi"/>
          <w:lang w:val="en-GB" w:eastAsia="en-US"/>
        </w:rPr>
        <w:t xml:space="preserve">a </w:t>
      </w:r>
      <w:r>
        <w:rPr>
          <w:rFonts w:eastAsiaTheme="minorHAnsi"/>
          <w:lang w:val="en-GB" w:eastAsia="en-US"/>
        </w:rPr>
        <w:t>potential</w:t>
      </w:r>
      <w:r w:rsidR="004A21EE">
        <w:rPr>
          <w:rFonts w:eastAsiaTheme="minorHAnsi"/>
          <w:lang w:val="en-GB" w:eastAsia="en-US"/>
        </w:rPr>
        <w:t xml:space="preserve"> </w:t>
      </w:r>
      <w:r>
        <w:rPr>
          <w:rFonts w:eastAsiaTheme="minorHAnsi"/>
          <w:lang w:val="en-GB" w:eastAsia="en-US"/>
        </w:rPr>
        <w:t xml:space="preserve">participant </w:t>
      </w:r>
      <w:r w:rsidR="004B34B6">
        <w:rPr>
          <w:rFonts w:eastAsiaTheme="minorHAnsi"/>
          <w:lang w:val="en-GB" w:eastAsia="en-US"/>
        </w:rPr>
        <w:t>show</w:t>
      </w:r>
      <w:r w:rsidR="004A21EE">
        <w:rPr>
          <w:rFonts w:eastAsiaTheme="minorHAnsi"/>
          <w:lang w:val="en-GB" w:eastAsia="en-US"/>
        </w:rPr>
        <w:t>n</w:t>
      </w:r>
      <w:r>
        <w:rPr>
          <w:rFonts w:eastAsiaTheme="minorHAnsi"/>
          <w:lang w:val="en-GB" w:eastAsia="en-US"/>
        </w:rPr>
        <w:t xml:space="preserve"> interest</w:t>
      </w:r>
      <w:r w:rsidR="004A21EE">
        <w:rPr>
          <w:rFonts w:eastAsiaTheme="minorHAnsi"/>
          <w:lang w:val="en-GB" w:eastAsia="en-US"/>
        </w:rPr>
        <w:t xml:space="preserve"> with reply email</w:t>
      </w:r>
      <w:r>
        <w:rPr>
          <w:rFonts w:eastAsiaTheme="minorHAnsi"/>
          <w:lang w:val="en-GB" w:eastAsia="en-US"/>
        </w:rPr>
        <w:t xml:space="preserve">, the main researcher emailed them a </w:t>
      </w:r>
      <w:r w:rsidR="004A21EE">
        <w:rPr>
          <w:rFonts w:eastAsiaTheme="minorHAnsi"/>
          <w:lang w:val="en-GB" w:eastAsia="en-US"/>
        </w:rPr>
        <w:t xml:space="preserve">with more detail information and attached a consent form for their perusal and </w:t>
      </w:r>
      <w:r w:rsidR="002B1752">
        <w:rPr>
          <w:rFonts w:eastAsiaTheme="minorHAnsi"/>
          <w:lang w:val="en-GB" w:eastAsia="en-US"/>
        </w:rPr>
        <w:t>suggested</w:t>
      </w:r>
      <w:r w:rsidR="002B1752">
        <w:rPr>
          <w:rFonts w:eastAsiaTheme="minorHAnsi"/>
          <w:lang w:val="en-GB" w:eastAsia="en-US"/>
        </w:rPr>
        <w:t xml:space="preserve"> </w:t>
      </w:r>
      <w:r w:rsidR="004A21EE">
        <w:rPr>
          <w:rFonts w:eastAsiaTheme="minorHAnsi"/>
          <w:lang w:val="en-GB" w:eastAsia="en-US"/>
        </w:rPr>
        <w:t>to reply with three potential time slots if they agree with the detail requirements and a consent form content</w:t>
      </w:r>
      <w:r>
        <w:rPr>
          <w:rFonts w:eastAsiaTheme="minorHAnsi"/>
          <w:lang w:val="en-GB" w:eastAsia="en-US"/>
        </w:rPr>
        <w:t xml:space="preserve">. </w:t>
      </w:r>
      <w:r w:rsidR="002B1752">
        <w:rPr>
          <w:rFonts w:eastAsiaTheme="minorHAnsi"/>
          <w:lang w:val="en-GB" w:eastAsia="en-US"/>
        </w:rPr>
        <w:t>Participation</w:t>
      </w:r>
      <w:r w:rsidR="002B1752">
        <w:rPr>
          <w:rFonts w:eastAsiaTheme="minorHAnsi"/>
          <w:lang w:val="en-GB" w:eastAsia="en-US"/>
        </w:rPr>
        <w:t xml:space="preserve"> </w:t>
      </w:r>
      <w:r w:rsidR="002B1752">
        <w:rPr>
          <w:rFonts w:eastAsiaTheme="minorHAnsi"/>
          <w:lang w:val="en-GB" w:eastAsia="en-US"/>
        </w:rPr>
        <w:t>acceptance</w:t>
      </w:r>
      <w:r w:rsidR="002B1752">
        <w:rPr>
          <w:rFonts w:eastAsiaTheme="minorHAnsi"/>
          <w:lang w:val="en-GB" w:eastAsia="en-US"/>
        </w:rPr>
        <w:t xml:space="preserve"> </w:t>
      </w:r>
      <w:r>
        <w:rPr>
          <w:rFonts w:eastAsiaTheme="minorHAnsi"/>
          <w:lang w:val="en-GB" w:eastAsia="en-US"/>
        </w:rPr>
        <w:t>w</w:t>
      </w:r>
      <w:r w:rsidR="002B1752">
        <w:rPr>
          <w:rFonts w:eastAsiaTheme="minorHAnsi"/>
          <w:lang w:val="en-GB" w:eastAsia="en-US"/>
        </w:rPr>
        <w:t>as</w:t>
      </w:r>
      <w:r>
        <w:rPr>
          <w:rFonts w:eastAsiaTheme="minorHAnsi"/>
          <w:lang w:val="en-GB" w:eastAsia="en-US"/>
        </w:rPr>
        <w:t xml:space="preserve"> done</w:t>
      </w:r>
      <w:r w:rsidR="004A21EE">
        <w:rPr>
          <w:rFonts w:eastAsiaTheme="minorHAnsi"/>
          <w:lang w:val="en-GB" w:eastAsia="en-US"/>
        </w:rPr>
        <w:t xml:space="preserve"> </w:t>
      </w:r>
      <w:r>
        <w:rPr>
          <w:rFonts w:eastAsiaTheme="minorHAnsi"/>
          <w:lang w:val="en-GB" w:eastAsia="en-US"/>
        </w:rPr>
        <w:t xml:space="preserve">on a </w:t>
      </w:r>
      <w:proofErr w:type="gramStart"/>
      <w:r>
        <w:rPr>
          <w:rFonts w:eastAsiaTheme="minorHAnsi"/>
          <w:lang w:val="en-GB" w:eastAsia="en-US"/>
        </w:rPr>
        <w:t>first-come</w:t>
      </w:r>
      <w:proofErr w:type="gramEnd"/>
      <w:r>
        <w:rPr>
          <w:rFonts w:eastAsiaTheme="minorHAnsi"/>
          <w:lang w:val="en-GB" w:eastAsia="en-US"/>
        </w:rPr>
        <w:t xml:space="preserve"> first-serve basis on </w:t>
      </w:r>
      <w:r w:rsidR="004A21EE">
        <w:rPr>
          <w:rFonts w:eastAsiaTheme="minorHAnsi"/>
          <w:lang w:val="en-GB" w:eastAsia="en-US"/>
        </w:rPr>
        <w:t>until all places are booked</w:t>
      </w:r>
      <w:r w:rsidR="00BC6568">
        <w:rPr>
          <w:rFonts w:eastAsiaTheme="minorHAnsi"/>
          <w:lang w:val="en-GB" w:eastAsia="en-US"/>
        </w:rPr>
        <w:t>, but to be in safe side we kept some additional participants in waiting list</w:t>
      </w:r>
      <w:r>
        <w:rPr>
          <w:rFonts w:eastAsiaTheme="minorHAnsi"/>
          <w:lang w:val="en-GB" w:eastAsia="en-US"/>
        </w:rPr>
        <w:t>. When participants either</w:t>
      </w:r>
      <w:r w:rsidR="00BC6568">
        <w:rPr>
          <w:rFonts w:eastAsiaTheme="minorHAnsi"/>
          <w:lang w:val="en-GB" w:eastAsia="en-US"/>
        </w:rPr>
        <w:t xml:space="preserve"> became sick or</w:t>
      </w:r>
      <w:r>
        <w:rPr>
          <w:rFonts w:eastAsiaTheme="minorHAnsi"/>
          <w:lang w:val="en-GB" w:eastAsia="en-US"/>
        </w:rPr>
        <w:t xml:space="preserve"> cance</w:t>
      </w:r>
      <w:r w:rsidR="00BC6568">
        <w:rPr>
          <w:rFonts w:eastAsiaTheme="minorHAnsi"/>
          <w:lang w:val="en-GB" w:eastAsia="en-US"/>
        </w:rPr>
        <w:t>l</w:t>
      </w:r>
      <w:r>
        <w:rPr>
          <w:rFonts w:eastAsiaTheme="minorHAnsi"/>
          <w:lang w:val="en-GB" w:eastAsia="en-US"/>
        </w:rPr>
        <w:t>led</w:t>
      </w:r>
      <w:r w:rsidR="00BC6568">
        <w:rPr>
          <w:rFonts w:eastAsiaTheme="minorHAnsi"/>
          <w:lang w:val="en-GB" w:eastAsia="en-US"/>
        </w:rPr>
        <w:t xml:space="preserve"> </w:t>
      </w:r>
      <w:r>
        <w:rPr>
          <w:rFonts w:eastAsiaTheme="minorHAnsi"/>
          <w:lang w:val="en-GB" w:eastAsia="en-US"/>
        </w:rPr>
        <w:t xml:space="preserve">or did not </w:t>
      </w:r>
      <w:r w:rsidR="00BC6568">
        <w:rPr>
          <w:rFonts w:eastAsiaTheme="minorHAnsi"/>
          <w:lang w:val="en-GB" w:eastAsia="en-US"/>
        </w:rPr>
        <w:t>continue</w:t>
      </w:r>
      <w:r>
        <w:rPr>
          <w:rFonts w:eastAsiaTheme="minorHAnsi"/>
          <w:lang w:val="en-GB" w:eastAsia="en-US"/>
        </w:rPr>
        <w:t xml:space="preserve"> </w:t>
      </w:r>
      <w:r w:rsidR="00BC6568">
        <w:rPr>
          <w:rFonts w:eastAsiaTheme="minorHAnsi"/>
          <w:lang w:val="en-GB" w:eastAsia="en-US"/>
        </w:rPr>
        <w:t xml:space="preserve">interest up </w:t>
      </w:r>
      <w:r>
        <w:rPr>
          <w:rFonts w:eastAsiaTheme="minorHAnsi"/>
          <w:lang w:val="en-GB" w:eastAsia="en-US"/>
        </w:rPr>
        <w:t xml:space="preserve">to </w:t>
      </w:r>
      <w:r w:rsidR="00BC6568">
        <w:rPr>
          <w:rFonts w:eastAsiaTheme="minorHAnsi"/>
          <w:lang w:val="en-GB" w:eastAsia="en-US"/>
        </w:rPr>
        <w:t xml:space="preserve">the </w:t>
      </w:r>
      <w:r>
        <w:rPr>
          <w:rFonts w:eastAsiaTheme="minorHAnsi"/>
          <w:lang w:val="en-GB" w:eastAsia="en-US"/>
        </w:rPr>
        <w:t xml:space="preserve">sessions, potential </w:t>
      </w:r>
      <w:r w:rsidR="00BC6568">
        <w:rPr>
          <w:rFonts w:eastAsiaTheme="minorHAnsi"/>
          <w:lang w:val="en-GB" w:eastAsia="en-US"/>
        </w:rPr>
        <w:t xml:space="preserve">wait-list participants were called serially as per their time of participation confirmation. </w:t>
      </w:r>
    </w:p>
    <w:p w14:paraId="528FBDC0" w14:textId="6F6F43B7" w:rsidR="00730432" w:rsidRDefault="00730432" w:rsidP="00BC6568">
      <w:pPr>
        <w:autoSpaceDE w:val="0"/>
        <w:autoSpaceDN w:val="0"/>
        <w:adjustRightInd w:val="0"/>
        <w:spacing w:line="360" w:lineRule="auto"/>
        <w:jc w:val="both"/>
        <w:rPr>
          <w:rFonts w:eastAsiaTheme="minorHAnsi"/>
          <w:lang w:val="en-GB" w:eastAsia="en-US"/>
        </w:rPr>
      </w:pPr>
    </w:p>
    <w:p w14:paraId="1A85C2F0" w14:textId="09C4102F" w:rsidR="00730432" w:rsidRPr="001775CB" w:rsidRDefault="00730432" w:rsidP="00BC6568">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6.3.3</w:t>
      </w:r>
      <w:r w:rsidRPr="001775CB">
        <w:rPr>
          <w:rFonts w:eastAsiaTheme="minorHAnsi"/>
          <w:b/>
          <w:bCs/>
          <w:lang w:val="en-GB" w:eastAsia="en-US"/>
        </w:rPr>
        <w:tab/>
        <w:t>Making Schedule</w:t>
      </w:r>
    </w:p>
    <w:p w14:paraId="41AD8629" w14:textId="688528F2" w:rsidR="00730432" w:rsidRDefault="00730432"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from participant, main researcher creates an MS Teams/Skype event with the agreed time</w:t>
      </w:r>
      <w:r w:rsidR="001775CB">
        <w:rPr>
          <w:rFonts w:eastAsiaTheme="minorHAnsi"/>
          <w:lang w:val="en-GB" w:eastAsia="en-US"/>
        </w:rPr>
        <w:t>. Participants get a notification in their inbox with the detail of the event including a join URL</w:t>
      </w:r>
      <w:r w:rsidR="001775CB">
        <w:rPr>
          <w:rFonts w:eastAsiaTheme="minorHAnsi"/>
          <w:lang w:val="en-GB" w:eastAsia="en-US"/>
        </w:rPr>
        <w:t xml:space="preserve"> </w:t>
      </w:r>
      <w:r w:rsidR="001775CB">
        <w:rPr>
          <w:rFonts w:eastAsiaTheme="minorHAnsi"/>
          <w:lang w:val="en-GB" w:eastAsia="en-US"/>
        </w:rPr>
        <w:t>of the event. At the meeting time participant just need to open the link in either browser or installed desktop application of the relevant tool to start the session.</w:t>
      </w:r>
    </w:p>
    <w:p w14:paraId="1428E55B" w14:textId="7FF3897B" w:rsidR="00870FC7" w:rsidRDefault="00870FC7" w:rsidP="00BC6568">
      <w:pPr>
        <w:autoSpaceDE w:val="0"/>
        <w:autoSpaceDN w:val="0"/>
        <w:adjustRightInd w:val="0"/>
        <w:spacing w:line="360" w:lineRule="auto"/>
        <w:jc w:val="both"/>
        <w:rPr>
          <w:rFonts w:eastAsiaTheme="minorHAnsi"/>
          <w:lang w:val="en-GB" w:eastAsia="en-US"/>
        </w:rPr>
      </w:pPr>
    </w:p>
    <w:p w14:paraId="3CEE2114" w14:textId="51BC0705" w:rsidR="00870FC7" w:rsidRDefault="00730432" w:rsidP="00BC6568">
      <w:pPr>
        <w:autoSpaceDE w:val="0"/>
        <w:autoSpaceDN w:val="0"/>
        <w:adjustRightInd w:val="0"/>
        <w:spacing w:line="360" w:lineRule="auto"/>
        <w:jc w:val="both"/>
        <w:rPr>
          <w:b/>
          <w:bCs/>
          <w:color w:val="000000" w:themeColor="text1"/>
        </w:rPr>
      </w:pPr>
      <w:r w:rsidRPr="001775CB">
        <w:rPr>
          <w:b/>
          <w:bCs/>
          <w:color w:val="000000" w:themeColor="text1"/>
        </w:rPr>
        <w:t>6.4</w:t>
      </w:r>
      <w:r w:rsidRPr="001775CB">
        <w:rPr>
          <w:b/>
          <w:bCs/>
          <w:color w:val="000000" w:themeColor="text1"/>
        </w:rPr>
        <w:tab/>
        <w:t>Study Procedure</w:t>
      </w:r>
    </w:p>
    <w:p w14:paraId="18159938" w14:textId="77777777" w:rsidR="00F7061F" w:rsidRDefault="00F7061F" w:rsidP="00BC6568">
      <w:pPr>
        <w:autoSpaceDE w:val="0"/>
        <w:autoSpaceDN w:val="0"/>
        <w:adjustRightInd w:val="0"/>
        <w:spacing w:line="360" w:lineRule="auto"/>
        <w:jc w:val="both"/>
        <w:rPr>
          <w:b/>
          <w:bCs/>
          <w:color w:val="000000" w:themeColor="text1"/>
        </w:rPr>
      </w:pPr>
    </w:p>
    <w:p w14:paraId="35663631" w14:textId="6CED877D" w:rsidR="00135DDC" w:rsidRPr="0095751A" w:rsidRDefault="00F7061F" w:rsidP="00BC6568">
      <w:pPr>
        <w:autoSpaceDE w:val="0"/>
        <w:autoSpaceDN w:val="0"/>
        <w:adjustRightInd w:val="0"/>
        <w:spacing w:line="360" w:lineRule="auto"/>
        <w:jc w:val="both"/>
        <w:rPr>
          <w:b/>
          <w:bCs/>
          <w:color w:val="000000" w:themeColor="text1"/>
        </w:rPr>
      </w:pPr>
      <w:r w:rsidRPr="00F7061F">
        <w:rPr>
          <w:b/>
          <w:bCs/>
          <w:color w:val="000000" w:themeColor="text1"/>
        </w:rPr>
        <w:t>6.4.1</w:t>
      </w:r>
      <w:r w:rsidRPr="00F7061F">
        <w:rPr>
          <w:b/>
          <w:bCs/>
          <w:color w:val="000000" w:themeColor="text1"/>
        </w:rPr>
        <w:tab/>
      </w:r>
      <w:r w:rsidR="00135DDC" w:rsidRPr="00F7061F">
        <w:rPr>
          <w:b/>
          <w:bCs/>
          <w:color w:val="000000" w:themeColor="text1"/>
        </w:rPr>
        <w:t>Start</w:t>
      </w:r>
      <w:r w:rsidR="00135DDC" w:rsidRPr="0095751A">
        <w:rPr>
          <w:b/>
          <w:bCs/>
          <w:color w:val="000000" w:themeColor="text1"/>
        </w:rPr>
        <w:t xml:space="preserve"> Event</w:t>
      </w:r>
    </w:p>
    <w:p w14:paraId="717E3E53" w14:textId="6ADB7E03" w:rsidR="003260CB" w:rsidRDefault="00135DDC" w:rsidP="00135DDC">
      <w:pPr>
        <w:autoSpaceDE w:val="0"/>
        <w:autoSpaceDN w:val="0"/>
        <w:adjustRightInd w:val="0"/>
        <w:spacing w:line="360" w:lineRule="auto"/>
        <w:jc w:val="both"/>
        <w:rPr>
          <w:color w:val="000000" w:themeColor="text1"/>
        </w:rPr>
      </w:pPr>
      <w:r w:rsidRPr="0095751A">
        <w:rPr>
          <w:color w:val="000000" w:themeColor="text1"/>
        </w:rPr>
        <w:t>Since the study is decided to conduct online and schedules are</w:t>
      </w:r>
      <w:r>
        <w:rPr>
          <w:color w:val="000000" w:themeColor="text1"/>
        </w:rPr>
        <w:t xml:space="preserve"> </w:t>
      </w:r>
      <w:r w:rsidR="00795FB1">
        <w:rPr>
          <w:color w:val="000000" w:themeColor="text1"/>
        </w:rPr>
        <w:t>made</w:t>
      </w:r>
      <w:r>
        <w:rPr>
          <w:color w:val="000000" w:themeColor="text1"/>
        </w:rPr>
        <w:t xml:space="preserve"> between two parties and an event is created through the conferencing tool, the participant</w:t>
      </w:r>
      <w:r w:rsidR="00795FB1">
        <w:rPr>
          <w:color w:val="000000" w:themeColor="text1"/>
        </w:rPr>
        <w:t xml:space="preserve"> just</w:t>
      </w:r>
      <w:r>
        <w:rPr>
          <w:color w:val="000000" w:themeColor="text1"/>
        </w:rPr>
        <w:t xml:space="preserve"> needed to be in front of a computer at</w:t>
      </w:r>
      <w:r w:rsidR="003260CB" w:rsidRPr="003260CB">
        <w:rPr>
          <w:color w:val="000000" w:themeColor="text1"/>
        </w:rPr>
        <w:t xml:space="preserve"> scheduled time of the day </w:t>
      </w:r>
      <w:r>
        <w:rPr>
          <w:color w:val="000000" w:themeColor="text1"/>
        </w:rPr>
        <w:t>and</w:t>
      </w:r>
      <w:r w:rsidRPr="003260CB">
        <w:rPr>
          <w:color w:val="000000" w:themeColor="text1"/>
        </w:rPr>
        <w:t xml:space="preserve"> </w:t>
      </w:r>
      <w:r w:rsidR="003260CB">
        <w:rPr>
          <w:color w:val="000000" w:themeColor="text1"/>
        </w:rPr>
        <w:t xml:space="preserve">click on the link </w:t>
      </w:r>
      <w:r>
        <w:rPr>
          <w:color w:val="000000" w:themeColor="text1"/>
        </w:rPr>
        <w:t>he or she</w:t>
      </w:r>
      <w:r>
        <w:rPr>
          <w:color w:val="000000" w:themeColor="text1"/>
        </w:rPr>
        <w:t xml:space="preserve"> </w:t>
      </w:r>
      <w:r w:rsidR="003260CB">
        <w:rPr>
          <w:color w:val="000000" w:themeColor="text1"/>
        </w:rPr>
        <w:t xml:space="preserve">received in </w:t>
      </w:r>
      <w:r>
        <w:rPr>
          <w:color w:val="000000" w:themeColor="text1"/>
        </w:rPr>
        <w:t>his or her</w:t>
      </w:r>
      <w:r>
        <w:rPr>
          <w:color w:val="000000" w:themeColor="text1"/>
        </w:rPr>
        <w:t xml:space="preserve"> </w:t>
      </w:r>
      <w:r w:rsidR="003260CB">
        <w:rPr>
          <w:color w:val="000000" w:themeColor="text1"/>
        </w:rPr>
        <w:t>email to meet in the online meeting platform</w:t>
      </w:r>
      <w:r>
        <w:rPr>
          <w:color w:val="000000" w:themeColor="text1"/>
        </w:rPr>
        <w:t>.</w:t>
      </w:r>
      <w:r w:rsidR="003260CB">
        <w:rPr>
          <w:color w:val="000000" w:themeColor="text1"/>
        </w:rPr>
        <w:t xml:space="preserve">  </w:t>
      </w:r>
      <w:r w:rsidR="00795FB1">
        <w:rPr>
          <w:color w:val="000000" w:themeColor="text1"/>
        </w:rPr>
        <w:t>When the participant log-in to the system, it will notify researcher that participant is waiting at the lobby</w:t>
      </w:r>
      <w:r w:rsidR="00F7061F">
        <w:rPr>
          <w:color w:val="000000" w:themeColor="text1"/>
        </w:rPr>
        <w:t>,</w:t>
      </w:r>
      <w:r w:rsidR="00795FB1">
        <w:rPr>
          <w:color w:val="000000" w:themeColor="text1"/>
        </w:rPr>
        <w:t xml:space="preserve"> and he needs to admit</w:t>
      </w:r>
      <w:r w:rsidR="00F7061F">
        <w:rPr>
          <w:color w:val="000000" w:themeColor="text1"/>
        </w:rPr>
        <w:t>. On approval</w:t>
      </w:r>
      <w:r w:rsidR="0095751A">
        <w:rPr>
          <w:color w:val="000000" w:themeColor="text1"/>
        </w:rPr>
        <w:t>,</w:t>
      </w:r>
      <w:r w:rsidR="00F7061F">
        <w:rPr>
          <w:color w:val="000000" w:themeColor="text1"/>
        </w:rPr>
        <w:t xml:space="preserve"> the event is instantly started at the online meeting room and both parties will be able to hear each other. Researcher greeted and welcomed </w:t>
      </w:r>
      <w:r w:rsidR="0095751A">
        <w:rPr>
          <w:color w:val="000000" w:themeColor="text1"/>
        </w:rPr>
        <w:t xml:space="preserve">the </w:t>
      </w:r>
      <w:r w:rsidR="00F7061F">
        <w:rPr>
          <w:color w:val="000000" w:themeColor="text1"/>
        </w:rPr>
        <w:t>participant</w:t>
      </w:r>
      <w:r w:rsidR="0095751A">
        <w:rPr>
          <w:color w:val="000000" w:themeColor="text1"/>
        </w:rPr>
        <w:t>.</w:t>
      </w:r>
    </w:p>
    <w:p w14:paraId="52C8C623" w14:textId="0BEE085E" w:rsidR="00F7061F" w:rsidRDefault="00F7061F" w:rsidP="00135DDC">
      <w:pPr>
        <w:autoSpaceDE w:val="0"/>
        <w:autoSpaceDN w:val="0"/>
        <w:adjustRightInd w:val="0"/>
        <w:spacing w:line="360" w:lineRule="auto"/>
        <w:jc w:val="both"/>
        <w:rPr>
          <w:color w:val="000000" w:themeColor="text1"/>
        </w:rPr>
      </w:pPr>
    </w:p>
    <w:p w14:paraId="45C3BCB7" w14:textId="4B05F4B8" w:rsidR="00056C61" w:rsidRPr="00D83DB9" w:rsidRDefault="00056C61" w:rsidP="00135DDC">
      <w:pPr>
        <w:autoSpaceDE w:val="0"/>
        <w:autoSpaceDN w:val="0"/>
        <w:adjustRightInd w:val="0"/>
        <w:spacing w:line="360" w:lineRule="auto"/>
        <w:jc w:val="both"/>
        <w:rPr>
          <w:b/>
          <w:bCs/>
          <w:color w:val="000000" w:themeColor="text1"/>
        </w:rPr>
      </w:pPr>
      <w:r w:rsidRPr="00D83DB9">
        <w:rPr>
          <w:b/>
          <w:bCs/>
          <w:color w:val="000000" w:themeColor="text1"/>
        </w:rPr>
        <w:lastRenderedPageBreak/>
        <w:t>6.4.2</w:t>
      </w:r>
      <w:r w:rsidRPr="00D83DB9">
        <w:rPr>
          <w:b/>
          <w:bCs/>
          <w:color w:val="000000" w:themeColor="text1"/>
        </w:rPr>
        <w:tab/>
        <w:t>Briefing</w:t>
      </w:r>
    </w:p>
    <w:p w14:paraId="3E8A1627" w14:textId="13EB283F" w:rsidR="00056C61" w:rsidRPr="003260CB" w:rsidRDefault="00056C61" w:rsidP="00135DDC">
      <w:pPr>
        <w:autoSpaceDE w:val="0"/>
        <w:autoSpaceDN w:val="0"/>
        <w:adjustRightInd w:val="0"/>
        <w:spacing w:line="360" w:lineRule="auto"/>
        <w:jc w:val="both"/>
        <w:rPr>
          <w:color w:val="000000" w:themeColor="text1"/>
        </w:rPr>
      </w:pPr>
      <w:r>
        <w:rPr>
          <w:color w:val="000000" w:themeColor="text1"/>
        </w:rPr>
        <w:t xml:space="preserve">The researcher needs to brief the participant about the steps he or she had to go </w:t>
      </w:r>
      <w:r w:rsidR="00452227">
        <w:rPr>
          <w:color w:val="000000" w:themeColor="text1"/>
        </w:rPr>
        <w:t>through and</w:t>
      </w:r>
      <w:r>
        <w:rPr>
          <w:color w:val="000000" w:themeColor="text1"/>
        </w:rPr>
        <w:t xml:space="preserve"> explained how he was going to conduct the session. At the same participant would be asked if his/her system has Firefox/Edge browser installed which is mandatory for the study. If not he/she would be requested to install it and researcher might instruct if needed any help regarding the installation of the browser. </w:t>
      </w:r>
      <w:r w:rsidR="00452227">
        <w:rPr>
          <w:color w:val="000000" w:themeColor="text1"/>
        </w:rPr>
        <w:t>After confirming the browser is ready to go with, participant is requested to open it and informed him/her that researcher will give two URLs for the session i. for Color Blindness Test and ii. for Questionnaire about the study</w:t>
      </w:r>
      <w:r w:rsidR="00D83DB9">
        <w:rPr>
          <w:color w:val="000000" w:themeColor="text1"/>
        </w:rPr>
        <w:t>.</w:t>
      </w:r>
    </w:p>
    <w:p w14:paraId="7B8C3351" w14:textId="4C99A828" w:rsidR="002716FC" w:rsidRDefault="002716FC" w:rsidP="00E21470">
      <w:pPr>
        <w:autoSpaceDE w:val="0"/>
        <w:autoSpaceDN w:val="0"/>
        <w:adjustRightInd w:val="0"/>
        <w:rPr>
          <w:rFonts w:eastAsiaTheme="minorHAnsi"/>
          <w:b/>
          <w:bCs/>
          <w:lang w:val="en-GB" w:eastAsia="en-US"/>
        </w:rPr>
      </w:pPr>
    </w:p>
    <w:p w14:paraId="0CA8DC5A" w14:textId="1614493A" w:rsidR="002716FC" w:rsidRDefault="002716FC" w:rsidP="00E21470">
      <w:pPr>
        <w:autoSpaceDE w:val="0"/>
        <w:autoSpaceDN w:val="0"/>
        <w:adjustRightInd w:val="0"/>
        <w:rPr>
          <w:rFonts w:eastAsiaTheme="minorHAnsi"/>
          <w:b/>
          <w:bCs/>
          <w:lang w:val="en-GB" w:eastAsia="en-US"/>
        </w:rPr>
      </w:pPr>
    </w:p>
    <w:p w14:paraId="6868B0CF" w14:textId="40811ABB" w:rsidR="002716FC" w:rsidRPr="006B192C" w:rsidRDefault="002716FC" w:rsidP="00162E4A">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sidRPr="006B192C">
        <w:rPr>
          <w:rFonts w:eastAsiaTheme="minorHAnsi"/>
          <w:b/>
          <w:bCs/>
          <w:lang w:val="en-GB" w:eastAsia="en-US"/>
        </w:rPr>
        <w:t>.</w:t>
      </w:r>
      <w:r w:rsidR="00D83DB9">
        <w:rPr>
          <w:rFonts w:eastAsiaTheme="minorHAnsi"/>
          <w:b/>
          <w:bCs/>
          <w:lang w:val="en-GB" w:eastAsia="en-US"/>
        </w:rPr>
        <w:t>4.3</w:t>
      </w:r>
      <w:r w:rsidRPr="006B192C">
        <w:rPr>
          <w:rFonts w:eastAsiaTheme="minorHAnsi"/>
          <w:b/>
          <w:bCs/>
          <w:lang w:val="en-GB" w:eastAsia="en-US"/>
        </w:rPr>
        <w:tab/>
      </w:r>
      <w:r w:rsidRPr="006B192C">
        <w:rPr>
          <w:rFonts w:eastAsiaTheme="minorHAnsi"/>
          <w:b/>
          <w:bCs/>
          <w:lang w:val="en-GB" w:eastAsia="en-US"/>
        </w:rPr>
        <w:t>Color Blindness Test</w:t>
      </w:r>
    </w:p>
    <w:p w14:paraId="2349FC81" w14:textId="245356B7" w:rsidR="002716FC" w:rsidRPr="006B192C" w:rsidRDefault="00615BAA" w:rsidP="00615BAA">
      <w:pPr>
        <w:spacing w:line="360" w:lineRule="auto"/>
        <w:jc w:val="both"/>
        <w:rPr>
          <w:color w:val="000000" w:themeColor="text1"/>
        </w:rPr>
      </w:pPr>
      <w:r>
        <w:rPr>
          <w:color w:val="000000" w:themeColor="text1"/>
        </w:rPr>
        <w:t xml:space="preserve">One of the prime </w:t>
      </w:r>
      <w:r w:rsidR="003260CB">
        <w:rPr>
          <w:color w:val="000000" w:themeColor="text1"/>
        </w:rPr>
        <w:t>requirements</w:t>
      </w:r>
      <w:r w:rsidR="001E4CBB">
        <w:rPr>
          <w:color w:val="000000" w:themeColor="text1"/>
        </w:rPr>
        <w:t xml:space="preserve"> </w:t>
      </w:r>
      <w:r>
        <w:rPr>
          <w:color w:val="000000" w:themeColor="text1"/>
        </w:rPr>
        <w:t>for the selection process is to test for color-blindness of the participants. The participants must</w:t>
      </w:r>
      <w:r w:rsidR="00D83DB9">
        <w:rPr>
          <w:color w:val="000000" w:themeColor="text1"/>
        </w:rPr>
        <w:t xml:space="preserve"> </w:t>
      </w:r>
      <w:proofErr w:type="gramStart"/>
      <w:r w:rsidR="00D83DB9">
        <w:rPr>
          <w:color w:val="000000" w:themeColor="text1"/>
        </w:rPr>
        <w:t>needed</w:t>
      </w:r>
      <w:proofErr w:type="gramEnd"/>
      <w:r w:rsidR="00D83DB9">
        <w:rPr>
          <w:color w:val="000000" w:themeColor="text1"/>
        </w:rPr>
        <w:t xml:space="preserve"> to</w:t>
      </w:r>
      <w:r>
        <w:rPr>
          <w:color w:val="000000" w:themeColor="text1"/>
        </w:rPr>
        <w:t xml:space="preserve"> be capable to decern color to provide meaningful data for the study.</w:t>
      </w:r>
      <w:r>
        <w:rPr>
          <w:color w:val="000000" w:themeColor="text1"/>
        </w:rPr>
        <w:t xml:space="preserve"> </w:t>
      </w:r>
      <w:r w:rsidR="006B192C" w:rsidRPr="006B192C">
        <w:rPr>
          <w:color w:val="000000" w:themeColor="text1"/>
        </w:rPr>
        <w:t xml:space="preserve">To maintain similarity with </w:t>
      </w:r>
      <w:proofErr w:type="spellStart"/>
      <w:r w:rsidR="006B192C" w:rsidRPr="006B192C">
        <w:rPr>
          <w:color w:val="000000" w:themeColor="text1"/>
        </w:rPr>
        <w:t>Correll</w:t>
      </w:r>
      <w:proofErr w:type="spellEnd"/>
      <w:r w:rsidR="006B192C" w:rsidRPr="006B192C">
        <w:rPr>
          <w:color w:val="000000" w:themeColor="text1"/>
        </w:rPr>
        <w:t xml:space="preserve"> et al. [35], we present</w:t>
      </w:r>
      <w:r w:rsidR="00D83DB9">
        <w:rPr>
          <w:color w:val="000000" w:themeColor="text1"/>
        </w:rPr>
        <w:t>ed</w:t>
      </w:r>
      <w:r w:rsidR="006B192C" w:rsidRPr="006B192C">
        <w:rPr>
          <w:color w:val="000000" w:themeColor="text1"/>
        </w:rPr>
        <w:t xml:space="preserve"> a set of Ishihara plates [60] </w:t>
      </w:r>
      <w:r w:rsidR="00201CB3" w:rsidRPr="006B192C">
        <w:rPr>
          <w:color w:val="000000" w:themeColor="text1"/>
        </w:rPr>
        <w:t xml:space="preserve">attached in </w:t>
      </w:r>
      <w:r w:rsidR="00201CB3" w:rsidRPr="0047635E">
        <w:rPr>
          <w:color w:val="FF0000"/>
        </w:rPr>
        <w:t xml:space="preserve">Appendix </w:t>
      </w:r>
      <w:r w:rsidR="00201CB3" w:rsidRPr="0047635E">
        <w:rPr>
          <w:color w:val="FF0000"/>
        </w:rPr>
        <w:t>E</w:t>
      </w:r>
      <w:r w:rsidR="00201CB3">
        <w:rPr>
          <w:color w:val="FF0000"/>
        </w:rPr>
        <w:t xml:space="preserve"> </w:t>
      </w:r>
      <w:r w:rsidR="002C682E">
        <w:rPr>
          <w:color w:val="000000" w:themeColor="text1"/>
        </w:rPr>
        <w:t>in a webpag</w:t>
      </w:r>
      <w:r w:rsidR="00201CB3">
        <w:rPr>
          <w:color w:val="000000" w:themeColor="text1"/>
        </w:rPr>
        <w:t>e</w:t>
      </w:r>
      <w:r w:rsidR="002C682E">
        <w:rPr>
          <w:color w:val="FF0000"/>
        </w:rPr>
        <w:t>. URL of the page</w:t>
      </w:r>
      <w:r w:rsidR="00201CB3">
        <w:rPr>
          <w:color w:val="FF0000"/>
        </w:rPr>
        <w:t xml:space="preserve"> (</w:t>
      </w:r>
      <w:r w:rsidR="00201CB3">
        <w:rPr>
          <w:color w:val="000000" w:themeColor="text1"/>
        </w:rPr>
        <w:t>Figure 6.1 shows a screenshot</w:t>
      </w:r>
      <w:r w:rsidR="00201CB3">
        <w:rPr>
          <w:color w:val="000000" w:themeColor="text1"/>
        </w:rPr>
        <w:t xml:space="preserve"> of the webform with plate and input fields)</w:t>
      </w:r>
      <w:r w:rsidR="002C682E">
        <w:rPr>
          <w:color w:val="FF0000"/>
        </w:rPr>
        <w:t xml:space="preserve"> is given to the participant through chat box of the conference tool and requested to fill the input field with what they saw in the image and click next to get next question. </w:t>
      </w:r>
      <w:r w:rsidR="00201CB3">
        <w:rPr>
          <w:color w:val="FF0000"/>
        </w:rPr>
        <w:t>This would continue until it ended. We</w:t>
      </w:r>
      <w:r w:rsidR="006B192C" w:rsidRPr="006B192C">
        <w:rPr>
          <w:color w:val="000000" w:themeColor="text1"/>
        </w:rPr>
        <w:t xml:space="preserve"> exclude</w:t>
      </w:r>
      <w:r w:rsidR="00162E4A">
        <w:rPr>
          <w:color w:val="000000" w:themeColor="text1"/>
        </w:rPr>
        <w:t>d</w:t>
      </w:r>
      <w:r w:rsidR="006B192C" w:rsidRPr="006B192C">
        <w:rPr>
          <w:color w:val="000000" w:themeColor="text1"/>
        </w:rPr>
        <w:t xml:space="preserve"> those that misidentified values or who self-reported as having a color vision deficiency</w:t>
      </w:r>
      <w:r w:rsidR="006B192C" w:rsidRPr="006B192C">
        <w:rPr>
          <w:color w:val="000000" w:themeColor="text1"/>
        </w:rPr>
        <w:t>.</w:t>
      </w:r>
      <w:r w:rsidR="00162E4A">
        <w:rPr>
          <w:color w:val="000000" w:themeColor="text1"/>
        </w:rPr>
        <w:t xml:space="preserve"> </w:t>
      </w:r>
    </w:p>
    <w:p w14:paraId="78BE91A7" w14:textId="1B8860DC" w:rsidR="006B192C" w:rsidRDefault="00162E4A" w:rsidP="00162E4A">
      <w:pPr>
        <w:autoSpaceDE w:val="0"/>
        <w:autoSpaceDN w:val="0"/>
        <w:adjustRightInd w:val="0"/>
        <w:jc w:val="center"/>
        <w:rPr>
          <w:rFonts w:eastAsiaTheme="minorHAnsi"/>
          <w:b/>
          <w:bCs/>
          <w:lang w:val="en-GB" w:eastAsia="en-US"/>
        </w:rPr>
      </w:pPr>
      <w:r>
        <w:rPr>
          <w:rFonts w:eastAsiaTheme="minorHAnsi"/>
          <w:b/>
          <w:bCs/>
          <w:noProof/>
          <w:lang w:val="en-GB" w:eastAsia="en-US"/>
        </w:rPr>
        <w:drawing>
          <wp:inline distT="0" distB="0" distL="0" distR="0" wp14:anchorId="784785D7" wp14:editId="50F3F6AF">
            <wp:extent cx="4473690" cy="2268070"/>
            <wp:effectExtent l="12700" t="12700" r="9525" b="1841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A3D9B05" w14:textId="4B30A287" w:rsidR="00162E4A" w:rsidRDefault="00162E4A" w:rsidP="00E21470">
      <w:pPr>
        <w:autoSpaceDE w:val="0"/>
        <w:autoSpaceDN w:val="0"/>
        <w:adjustRightInd w:val="0"/>
        <w:rPr>
          <w:rFonts w:eastAsiaTheme="minorHAnsi"/>
          <w:b/>
          <w:bCs/>
          <w:lang w:val="en-GB" w:eastAsia="en-US"/>
        </w:rPr>
      </w:pPr>
    </w:p>
    <w:p w14:paraId="23D803B7" w14:textId="77777777" w:rsidR="00162E4A" w:rsidRDefault="00162E4A" w:rsidP="00E21470">
      <w:pPr>
        <w:autoSpaceDE w:val="0"/>
        <w:autoSpaceDN w:val="0"/>
        <w:adjustRightInd w:val="0"/>
        <w:rPr>
          <w:rFonts w:eastAsiaTheme="minorHAnsi"/>
          <w:b/>
          <w:bCs/>
          <w:lang w:val="en-GB" w:eastAsia="en-US"/>
        </w:rPr>
      </w:pPr>
    </w:p>
    <w:p w14:paraId="1127E191" w14:textId="2C326573" w:rsidR="006B192C" w:rsidRPr="00162E4A" w:rsidRDefault="002E76FD" w:rsidP="00E21470">
      <w:pPr>
        <w:autoSpaceDE w:val="0"/>
        <w:autoSpaceDN w:val="0"/>
        <w:adjustRightInd w:val="0"/>
        <w:rPr>
          <w:rFonts w:eastAsiaTheme="minorHAnsi"/>
          <w:lang w:val="en-GB" w:eastAsia="en-US"/>
        </w:rPr>
      </w:pPr>
      <w:r w:rsidRPr="00162E4A">
        <w:rPr>
          <w:rFonts w:eastAsiaTheme="minorHAnsi"/>
          <w:lang w:val="en-GB" w:eastAsia="en-US"/>
        </w:rPr>
        <w:t>Figure 6.</w:t>
      </w:r>
      <w:r w:rsidR="00D83DB9">
        <w:rPr>
          <w:rFonts w:eastAsiaTheme="minorHAnsi"/>
          <w:lang w:val="en-GB" w:eastAsia="en-US"/>
        </w:rPr>
        <w:t>2</w:t>
      </w:r>
      <w:r w:rsidRPr="00162E4A">
        <w:rPr>
          <w:rFonts w:eastAsiaTheme="minorHAnsi"/>
          <w:lang w:val="en-GB" w:eastAsia="en-US"/>
        </w:rPr>
        <w:t>: Example Color Plate in our portal</w:t>
      </w:r>
    </w:p>
    <w:p w14:paraId="064C23A7" w14:textId="795A5A59" w:rsidR="006B192C" w:rsidRDefault="006B192C" w:rsidP="00E21470">
      <w:pPr>
        <w:autoSpaceDE w:val="0"/>
        <w:autoSpaceDN w:val="0"/>
        <w:adjustRightInd w:val="0"/>
        <w:rPr>
          <w:rFonts w:eastAsiaTheme="minorHAnsi"/>
          <w:b/>
          <w:bCs/>
          <w:lang w:val="en-GB" w:eastAsia="en-US"/>
        </w:rPr>
      </w:pPr>
    </w:p>
    <w:p w14:paraId="1B310710" w14:textId="77777777" w:rsidR="0020024E" w:rsidRDefault="0020024E" w:rsidP="00F10A94">
      <w:pPr>
        <w:autoSpaceDE w:val="0"/>
        <w:autoSpaceDN w:val="0"/>
        <w:adjustRightInd w:val="0"/>
        <w:spacing w:line="360" w:lineRule="auto"/>
        <w:jc w:val="both"/>
        <w:rPr>
          <w:rFonts w:eastAsiaTheme="minorHAnsi"/>
          <w:b/>
          <w:bCs/>
          <w:lang w:val="en-GB" w:eastAsia="en-US"/>
        </w:rPr>
      </w:pPr>
    </w:p>
    <w:p w14:paraId="7EFBBFF6" w14:textId="246AC4BF" w:rsidR="00162E4A" w:rsidRDefault="00162E4A" w:rsidP="00F10A9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w:t>
      </w:r>
      <w:r w:rsidR="00201CB3">
        <w:rPr>
          <w:rFonts w:eastAsiaTheme="minorHAnsi"/>
          <w:b/>
          <w:bCs/>
          <w:lang w:val="en-GB" w:eastAsia="en-US"/>
        </w:rPr>
        <w:t>4.4</w:t>
      </w:r>
      <w:r>
        <w:rPr>
          <w:rFonts w:eastAsiaTheme="minorHAnsi"/>
          <w:b/>
          <w:bCs/>
          <w:lang w:val="en-GB" w:eastAsia="en-US"/>
        </w:rPr>
        <w:tab/>
        <w:t>Pre-Session Questionnaire</w:t>
      </w:r>
    </w:p>
    <w:p w14:paraId="264447F5" w14:textId="10BE9A27" w:rsidR="007B03B3" w:rsidRDefault="0047635E" w:rsidP="00F10A9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 color blindness test</w:t>
      </w:r>
      <w:r w:rsidR="000A3E44" w:rsidRPr="00F10A94">
        <w:rPr>
          <w:rFonts w:eastAsiaTheme="minorHAnsi"/>
          <w:lang w:val="en-GB" w:eastAsia="en-US"/>
        </w:rPr>
        <w:t xml:space="preserve"> passed successfully,</w:t>
      </w:r>
      <w:r w:rsidRPr="00F10A94">
        <w:rPr>
          <w:rFonts w:eastAsiaTheme="minorHAnsi"/>
          <w:lang w:val="en-GB" w:eastAsia="en-US"/>
        </w:rPr>
        <w:t xml:space="preserve"> I asked participant</w:t>
      </w:r>
      <w:r w:rsidR="007B03B3">
        <w:rPr>
          <w:rFonts w:eastAsiaTheme="minorHAnsi"/>
          <w:lang w:val="en-GB" w:eastAsia="en-US"/>
        </w:rPr>
        <w:t>s</w:t>
      </w:r>
      <w:r w:rsidRPr="00F10A94">
        <w:rPr>
          <w:rFonts w:eastAsiaTheme="minorHAnsi"/>
          <w:lang w:val="en-GB" w:eastAsia="en-US"/>
        </w:rPr>
        <w:t xml:space="preserve"> about </w:t>
      </w:r>
      <w:r w:rsidR="007B03B3">
        <w:rPr>
          <w:rFonts w:eastAsiaTheme="minorHAnsi"/>
          <w:lang w:val="en-GB" w:eastAsia="en-US"/>
        </w:rPr>
        <w:t>some basic question</w:t>
      </w:r>
      <w:r w:rsidR="006A15A4">
        <w:rPr>
          <w:rFonts w:eastAsiaTheme="minorHAnsi"/>
          <w:lang w:val="en-GB" w:eastAsia="en-US"/>
        </w:rPr>
        <w:t>s</w:t>
      </w:r>
      <w:r w:rsidR="007B03B3">
        <w:rPr>
          <w:rFonts w:eastAsiaTheme="minorHAnsi"/>
          <w:lang w:val="en-GB" w:eastAsia="en-US"/>
        </w:rPr>
        <w:t xml:space="preserve"> which we thought to be relevant with their performance</w:t>
      </w:r>
      <w:r w:rsidR="006A15A4">
        <w:rPr>
          <w:rFonts w:eastAsiaTheme="minorHAnsi"/>
          <w:lang w:val="en-GB" w:eastAsia="en-US"/>
        </w:rPr>
        <w:t xml:space="preserve">. Because it needs full concentration on </w:t>
      </w:r>
      <w:r w:rsidR="006A15A4">
        <w:rPr>
          <w:rFonts w:eastAsiaTheme="minorHAnsi"/>
          <w:lang w:val="en-GB" w:eastAsia="en-US"/>
        </w:rPr>
        <w:lastRenderedPageBreak/>
        <w:t xml:space="preserve">the task to understand the question, find </w:t>
      </w:r>
      <w:r w:rsidR="00EA13ED">
        <w:rPr>
          <w:rFonts w:eastAsiaTheme="minorHAnsi"/>
          <w:lang w:val="en-GB" w:eastAsia="en-US"/>
        </w:rPr>
        <w:t xml:space="preserve">relevant asked values, uncertainties/CA, and eventually </w:t>
      </w:r>
      <w:r w:rsidR="006A15A4">
        <w:rPr>
          <w:rFonts w:eastAsiaTheme="minorHAnsi"/>
          <w:lang w:val="en-GB" w:eastAsia="en-US"/>
        </w:rPr>
        <w:t>perform better.</w:t>
      </w:r>
      <w:r w:rsidR="007B03B3">
        <w:rPr>
          <w:rFonts w:eastAsiaTheme="minorHAnsi"/>
          <w:lang w:val="en-GB" w:eastAsia="en-US"/>
        </w:rPr>
        <w:t xml:space="preserve"> For </w:t>
      </w:r>
      <w:r w:rsidR="00EA13ED">
        <w:rPr>
          <w:rFonts w:eastAsiaTheme="minorHAnsi"/>
          <w:lang w:val="en-GB" w:eastAsia="en-US"/>
        </w:rPr>
        <w:t>instance, the following information are noted down by the main researcher</w:t>
      </w:r>
      <w:r w:rsidR="007B03B3">
        <w:rPr>
          <w:rFonts w:eastAsiaTheme="minorHAnsi"/>
          <w:lang w:val="en-GB" w:eastAsia="en-US"/>
        </w:rPr>
        <w:t>:</w:t>
      </w:r>
    </w:p>
    <w:p w14:paraId="54485DE9"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0047635E" w:rsidRPr="00F10A94">
        <w:rPr>
          <w:rFonts w:eastAsiaTheme="minorHAnsi"/>
          <w:lang w:val="en-GB" w:eastAsia="en-US"/>
        </w:rPr>
        <w:t>ducational (science, arts, etc</w:t>
      </w:r>
      <w:r w:rsidR="000A3E44" w:rsidRPr="00F10A94">
        <w:rPr>
          <w:rFonts w:eastAsiaTheme="minorHAnsi"/>
          <w:lang w:val="en-GB" w:eastAsia="en-US"/>
        </w:rPr>
        <w:t>.</w:t>
      </w:r>
      <w:r w:rsidR="0047635E" w:rsidRPr="00F10A94">
        <w:rPr>
          <w:rFonts w:eastAsiaTheme="minorHAnsi"/>
          <w:lang w:val="en-GB" w:eastAsia="en-US"/>
        </w:rPr>
        <w:t>)</w:t>
      </w:r>
      <w:r w:rsidRPr="007B03B3">
        <w:rPr>
          <w:rFonts w:eastAsiaTheme="minorHAnsi"/>
          <w:lang w:val="en-GB" w:eastAsia="en-US"/>
        </w:rPr>
        <w:t xml:space="preserve"> b</w:t>
      </w:r>
      <w:r w:rsidR="000A3E44" w:rsidRPr="00F10A94">
        <w:rPr>
          <w:rFonts w:eastAsiaTheme="minorHAnsi"/>
          <w:lang w:val="en-GB" w:eastAsia="en-US"/>
        </w:rPr>
        <w:t>ackground</w:t>
      </w:r>
    </w:p>
    <w:p w14:paraId="45A07143" w14:textId="2C1D1834" w:rsidR="007B03B3" w:rsidRDefault="000A3E44"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P</w:t>
      </w:r>
      <w:r w:rsidR="0047635E" w:rsidRPr="00F10A94">
        <w:rPr>
          <w:rFonts w:eastAsiaTheme="minorHAnsi"/>
          <w:lang w:val="en-GB" w:eastAsia="en-US"/>
        </w:rPr>
        <w:t xml:space="preserve">rofessional </w:t>
      </w:r>
      <w:r w:rsidR="00F10A94">
        <w:rPr>
          <w:rFonts w:eastAsiaTheme="minorHAnsi"/>
          <w:lang w:val="en-GB" w:eastAsia="en-US"/>
        </w:rPr>
        <w:t>B</w:t>
      </w:r>
      <w:r w:rsidR="00F10A94" w:rsidRPr="00F10A94">
        <w:rPr>
          <w:rFonts w:eastAsiaTheme="minorHAnsi"/>
          <w:lang w:val="en-GB" w:eastAsia="en-US"/>
        </w:rPr>
        <w:t xml:space="preserve">ackground </w:t>
      </w:r>
      <w:r w:rsidRPr="00F10A94">
        <w:rPr>
          <w:rFonts w:eastAsiaTheme="minorHAnsi"/>
          <w:lang w:val="en-GB" w:eastAsia="en-US"/>
        </w:rPr>
        <w:t>(IT, Accountant, etc.)</w:t>
      </w:r>
      <w:r w:rsidR="0047635E" w:rsidRPr="00F10A94">
        <w:rPr>
          <w:rFonts w:eastAsiaTheme="minorHAnsi"/>
          <w:lang w:val="en-GB" w:eastAsia="en-US"/>
        </w:rPr>
        <w:t xml:space="preserve"> </w:t>
      </w:r>
    </w:p>
    <w:p w14:paraId="754B88BD"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0047635E" w:rsidRPr="00F10A94">
        <w:rPr>
          <w:rFonts w:eastAsiaTheme="minorHAnsi"/>
          <w:lang w:val="en-GB" w:eastAsia="en-US"/>
        </w:rPr>
        <w:t>omputer skills</w:t>
      </w:r>
      <w:r w:rsidR="000A3E44" w:rsidRPr="00F10A94">
        <w:rPr>
          <w:rFonts w:eastAsiaTheme="minorHAnsi"/>
          <w:lang w:val="en-GB" w:eastAsia="en-US"/>
        </w:rPr>
        <w:t xml:space="preserve"> (Basic, Intermediate, Expert)</w:t>
      </w:r>
    </w:p>
    <w:p w14:paraId="6547C026" w14:textId="3896E3E1"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0047635E" w:rsidRPr="00F10A94">
        <w:rPr>
          <w:rFonts w:eastAsiaTheme="minorHAnsi"/>
          <w:lang w:val="en-GB" w:eastAsia="en-US"/>
        </w:rPr>
        <w:t xml:space="preserve">athematical </w:t>
      </w:r>
      <w:r w:rsidRPr="007B03B3">
        <w:rPr>
          <w:rFonts w:eastAsiaTheme="minorHAnsi"/>
          <w:lang w:val="en-GB" w:eastAsia="en-US"/>
        </w:rPr>
        <w:t xml:space="preserve">and </w:t>
      </w:r>
      <w:r w:rsidR="00F10A94">
        <w:rPr>
          <w:rFonts w:eastAsiaTheme="minorHAnsi"/>
          <w:lang w:val="en-GB" w:eastAsia="en-US"/>
        </w:rPr>
        <w:t>G</w:t>
      </w:r>
      <w:r w:rsidRPr="007B03B3">
        <w:rPr>
          <w:rFonts w:eastAsiaTheme="minorHAnsi"/>
          <w:lang w:val="en-GB" w:eastAsia="en-US"/>
        </w:rPr>
        <w:t xml:space="preserve">eometric </w:t>
      </w:r>
      <w:r w:rsidR="00F10A94">
        <w:rPr>
          <w:rFonts w:eastAsiaTheme="minorHAnsi"/>
          <w:lang w:val="en-GB" w:eastAsia="en-US"/>
        </w:rPr>
        <w:t>knowledge</w:t>
      </w:r>
    </w:p>
    <w:p w14:paraId="679B8080" w14:textId="5A54B25D"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sidR="00F10A94">
        <w:rPr>
          <w:rFonts w:eastAsiaTheme="minorHAnsi"/>
          <w:lang w:val="en-GB" w:eastAsia="en-US"/>
        </w:rPr>
        <w:t>knowledge</w:t>
      </w:r>
    </w:p>
    <w:p w14:paraId="560D79F7" w14:textId="77777777" w:rsidR="00F10A94"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Gaming </w:t>
      </w:r>
      <w:r w:rsidRPr="00F10A94">
        <w:rPr>
          <w:rFonts w:eastAsiaTheme="minorHAnsi"/>
          <w:lang w:val="en-GB" w:eastAsia="en-US"/>
        </w:rPr>
        <w:t>skill</w:t>
      </w:r>
    </w:p>
    <w:p w14:paraId="1A490970" w14:textId="5139F26C" w:rsidR="00162E4A"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sidR="00F10A94">
        <w:rPr>
          <w:rFonts w:eastAsiaTheme="minorHAnsi"/>
          <w:lang w:val="en-GB" w:eastAsia="en-US"/>
        </w:rPr>
        <w:t>knowledge</w:t>
      </w:r>
      <w:r w:rsidRPr="00F10A94">
        <w:rPr>
          <w:rFonts w:eastAsiaTheme="minorHAnsi"/>
          <w:lang w:val="en-GB" w:eastAsia="en-US"/>
        </w:rPr>
        <w:t xml:space="preserve"> (inch, feet, pixel, etc.)</w:t>
      </w:r>
    </w:p>
    <w:p w14:paraId="371601C3" w14:textId="4AD4F8EB" w:rsidR="00F10A94" w:rsidRPr="00F10A94" w:rsidRDefault="00F10A94" w:rsidP="00F10A94">
      <w:pPr>
        <w:pStyle w:val="ListParagraph"/>
        <w:numPr>
          <w:ilvl w:val="0"/>
          <w:numId w:val="24"/>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538EC64E" w14:textId="275A87C3" w:rsidR="006B192C" w:rsidRDefault="006B192C" w:rsidP="00E21470">
      <w:pPr>
        <w:autoSpaceDE w:val="0"/>
        <w:autoSpaceDN w:val="0"/>
        <w:adjustRightInd w:val="0"/>
        <w:rPr>
          <w:rFonts w:eastAsiaTheme="minorHAnsi"/>
          <w:b/>
          <w:bCs/>
          <w:lang w:val="en-GB" w:eastAsia="en-US"/>
        </w:rPr>
      </w:pPr>
    </w:p>
    <w:p w14:paraId="57170D1E" w14:textId="77777777" w:rsidR="006B192C" w:rsidRDefault="006B192C" w:rsidP="00E21470">
      <w:pPr>
        <w:autoSpaceDE w:val="0"/>
        <w:autoSpaceDN w:val="0"/>
        <w:adjustRightInd w:val="0"/>
        <w:rPr>
          <w:rFonts w:eastAsiaTheme="minorHAnsi"/>
          <w:b/>
          <w:bCs/>
          <w:lang w:val="en-GB" w:eastAsia="en-US"/>
        </w:rPr>
      </w:pPr>
    </w:p>
    <w:p w14:paraId="47F11C1B" w14:textId="013DBD53" w:rsidR="00E21470" w:rsidRDefault="00551AF2" w:rsidP="00162E4A">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00E21470" w:rsidRPr="00162E4A">
        <w:rPr>
          <w:rFonts w:eastAsiaTheme="minorHAnsi"/>
          <w:b/>
          <w:bCs/>
          <w:lang w:val="en-GB" w:eastAsia="en-US"/>
        </w:rPr>
        <w:t>6.</w:t>
      </w:r>
      <w:r w:rsidR="0020024E">
        <w:rPr>
          <w:rFonts w:eastAsiaTheme="minorHAnsi"/>
          <w:b/>
          <w:bCs/>
          <w:lang w:val="en-GB" w:eastAsia="en-US"/>
        </w:rPr>
        <w:t>4.5</w:t>
      </w:r>
      <w:r w:rsidR="00E21470" w:rsidRPr="00162E4A">
        <w:rPr>
          <w:rFonts w:eastAsiaTheme="minorHAnsi"/>
          <w:b/>
          <w:bCs/>
          <w:lang w:val="en-GB" w:eastAsia="en-US"/>
        </w:rPr>
        <w:tab/>
      </w:r>
      <w:r w:rsidR="00E21470" w:rsidRPr="00162E4A">
        <w:rPr>
          <w:rFonts w:eastAsiaTheme="minorHAnsi"/>
          <w:b/>
          <w:bCs/>
          <w:lang w:val="en-GB" w:eastAsia="en-US"/>
        </w:rPr>
        <w:t>Questionnaire</w:t>
      </w:r>
      <w:r w:rsidR="0020024E">
        <w:rPr>
          <w:rFonts w:eastAsiaTheme="minorHAnsi"/>
          <w:b/>
          <w:bCs/>
          <w:lang w:val="en-GB" w:eastAsia="en-US"/>
        </w:rPr>
        <w:br/>
        <w:t xml:space="preserve">As noted previously in 6.2.2, we have four components of our study, we </w:t>
      </w:r>
    </w:p>
    <w:p w14:paraId="3774D3B3" w14:textId="01FEEF8E" w:rsidR="00A5124A" w:rsidRDefault="003C0A05" w:rsidP="00162E4A">
      <w:pPr>
        <w:autoSpaceDE w:val="0"/>
        <w:autoSpaceDN w:val="0"/>
        <w:adjustRightInd w:val="0"/>
        <w:spacing w:line="360" w:lineRule="auto"/>
        <w:jc w:val="both"/>
        <w:rPr>
          <w:rFonts w:eastAsiaTheme="minorHAnsi"/>
          <w:b/>
          <w:bCs/>
          <w:lang w:val="en-GB" w:eastAsia="en-US"/>
        </w:rPr>
      </w:pPr>
      <w:ins w:id="0" w:author="Rashid Islam" w:date="2022-03-28T16:42:00Z">
        <w:r>
          <w:rPr>
            <w:rFonts w:eastAsiaTheme="minorHAnsi"/>
            <w:b/>
            <w:bCs/>
            <w:noProof/>
            <w:color w:val="000000" w:themeColor="text1"/>
            <w:lang w:val="en-GB" w:eastAsia="en-US"/>
          </w:rPr>
          <mc:AlternateContent>
            <mc:Choice Requires="wps">
              <w:drawing>
                <wp:anchor distT="0" distB="0" distL="114300" distR="114300" simplePos="0" relativeHeight="251759616" behindDoc="0" locked="0" layoutInCell="1" allowOverlap="1" wp14:anchorId="2C38BDF4" wp14:editId="0CF915DD">
                  <wp:simplePos x="0" y="0"/>
                  <wp:positionH relativeFrom="column">
                    <wp:posOffset>1165412</wp:posOffset>
                  </wp:positionH>
                  <wp:positionV relativeFrom="paragraph">
                    <wp:posOffset>254784</wp:posOffset>
                  </wp:positionV>
                  <wp:extent cx="753035" cy="842683"/>
                  <wp:effectExtent l="25400" t="0" r="22225" b="33655"/>
                  <wp:wrapNone/>
                  <wp:docPr id="284" name="Straight Arrow Connector 284"/>
                  <wp:cNvGraphicFramePr/>
                  <a:graphic xmlns:a="http://schemas.openxmlformats.org/drawingml/2006/main">
                    <a:graphicData uri="http://schemas.microsoft.com/office/word/2010/wordprocessingShape">
                      <wps:wsp>
                        <wps:cNvCnPr/>
                        <wps:spPr>
                          <a:xfrm flipH="1">
                            <a:off x="0" y="0"/>
                            <a:ext cx="753035" cy="842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3F258F" id="Straight Arrow Connector 284" o:spid="_x0000_s1026" type="#_x0000_t32" style="position:absolute;margin-left:91.75pt;margin-top:20.05pt;width:59.3pt;height:66.35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" strokecolor="#4472c4 [3204]" strokeweight=".5pt">
                  <v:stroke endarrow="block" joinstyle="miter"/>
                </v:shape>
              </w:pict>
            </mc:Fallback>
          </mc:AlternateContent>
        </w:r>
      </w:ins>
      <w:r w:rsidR="00A5124A" w:rsidRPr="00A5124A">
        <w:rPr>
          <w:rFonts w:eastAsiaTheme="minorHAnsi"/>
          <w:b/>
          <w:bCs/>
          <w:noProof/>
          <w:color w:val="000000" w:themeColor="text1"/>
          <w:lang w:val="en-GB" w:eastAsia="en-US"/>
        </w:rPr>
        <mc:AlternateContent>
          <mc:Choice Requires="wps">
            <w:drawing>
              <wp:anchor distT="0" distB="0" distL="114300" distR="114300" simplePos="0" relativeHeight="251753472" behindDoc="0" locked="0" layoutInCell="1" allowOverlap="1" wp14:anchorId="111E8ADC" wp14:editId="7D9C2E6A">
                <wp:simplePos x="0" y="0"/>
                <wp:positionH relativeFrom="column">
                  <wp:posOffset>1915085</wp:posOffset>
                </wp:positionH>
                <wp:positionV relativeFrom="paragraph">
                  <wp:posOffset>66040</wp:posOffset>
                </wp:positionV>
                <wp:extent cx="1936377" cy="367553"/>
                <wp:effectExtent l="0" t="0" r="6985" b="13970"/>
                <wp:wrapNone/>
                <wp:docPr id="280" name="Rectangle 280"/>
                <wp:cNvGraphicFramePr/>
                <a:graphic xmlns:a="http://schemas.openxmlformats.org/drawingml/2006/main">
                  <a:graphicData uri="http://schemas.microsoft.com/office/word/2010/wordprocessingShape">
                    <wps:wsp>
                      <wps:cNvSpPr/>
                      <wps:spPr>
                        <a:xfrm>
                          <a:off x="0" y="0"/>
                          <a:ext cx="1936377" cy="36755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8101993" w14:textId="6666FC3D" w:rsidR="00A5124A" w:rsidRPr="00A5124A" w:rsidRDefault="00A5124A" w:rsidP="00A5124A">
                            <w:pPr>
                              <w:jc w:val="center"/>
                              <w:rPr>
                                <w:color w:val="000000" w:themeColor="text1"/>
                                <w:lang w:val="en-US"/>
                                <w:rPrChange w:id="1" w:author="Rashid Islam" w:date="2022-03-28T16:42:00Z">
                                  <w:rPr>
                                    <w:lang w:val="en-US"/>
                                  </w:rPr>
                                </w:rPrChange>
                              </w:rPr>
                            </w:pPr>
                            <w:r w:rsidRPr="00A5124A">
                              <w:rPr>
                                <w:color w:val="000000" w:themeColor="text1"/>
                                <w:lang w:val="en-US"/>
                                <w:rPrChange w:id="2" w:author="Rashid Islam" w:date="2022-03-28T16:42:00Z">
                                  <w:rPr>
                                    <w:lang w:val="en-US"/>
                                  </w:rPr>
                                </w:rPrChange>
                              </w:rPr>
                              <w:t>Post Session Questionnaire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1E8ADC" id="Rectangle 280" o:spid="_x0000_s1058" style="position:absolute;left:0;text-align:left;margin-left:150.8pt;margin-top:5.2pt;width:152.45pt;height:28.9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" filled="f" strokecolor="#1f3763 [1604]" strokeweight="1pt">
                <v:textbox>
                  <w:txbxContent>
                    <w:p w14:paraId="28101993" w14:textId="6666FC3D" w:rsidR="00A5124A" w:rsidRPr="00A5124A" w:rsidRDefault="00A5124A" w:rsidP="00A5124A">
                      <w:pPr>
                        <w:jc w:val="center"/>
                        <w:rPr>
                          <w:color w:val="000000" w:themeColor="text1"/>
                          <w:lang w:val="en-US"/>
                          <w:rPrChange w:id="3" w:author="Rashid Islam" w:date="2022-03-28T16:42:00Z">
                            <w:rPr>
                              <w:lang w:val="en-US"/>
                            </w:rPr>
                          </w:rPrChange>
                        </w:rPr>
                      </w:pPr>
                      <w:r w:rsidRPr="00A5124A">
                        <w:rPr>
                          <w:color w:val="000000" w:themeColor="text1"/>
                          <w:lang w:val="en-US"/>
                          <w:rPrChange w:id="4" w:author="Rashid Islam" w:date="2022-03-28T16:42:00Z">
                            <w:rPr>
                              <w:lang w:val="en-US"/>
                            </w:rPr>
                          </w:rPrChange>
                        </w:rPr>
                        <w:t>Post Session Questionnaire</w:t>
                      </w:r>
                    </w:p>
                  </w:txbxContent>
                </v:textbox>
              </v:rect>
            </w:pict>
          </mc:Fallback>
        </mc:AlternateContent>
      </w:r>
    </w:p>
    <w:p w14:paraId="1404D8CC" w14:textId="536C0CB6" w:rsidR="00A5124A" w:rsidRDefault="00A5124A" w:rsidP="00162E4A">
      <w:pPr>
        <w:autoSpaceDE w:val="0"/>
        <w:autoSpaceDN w:val="0"/>
        <w:adjustRightInd w:val="0"/>
        <w:spacing w:line="360" w:lineRule="auto"/>
        <w:jc w:val="both"/>
        <w:rPr>
          <w:rFonts w:eastAsiaTheme="minorHAnsi"/>
          <w:b/>
          <w:bCs/>
          <w:lang w:val="en-GB" w:eastAsia="en-US"/>
        </w:rPr>
      </w:pPr>
    </w:p>
    <w:p w14:paraId="7330961A" w14:textId="77777777" w:rsidR="00A5124A" w:rsidRDefault="00A5124A" w:rsidP="00162E4A">
      <w:pPr>
        <w:autoSpaceDE w:val="0"/>
        <w:autoSpaceDN w:val="0"/>
        <w:adjustRightInd w:val="0"/>
        <w:spacing w:line="360" w:lineRule="auto"/>
        <w:jc w:val="both"/>
        <w:rPr>
          <w:rFonts w:eastAsiaTheme="minorHAnsi"/>
          <w:b/>
          <w:bCs/>
          <w:lang w:val="en-GB" w:eastAsia="en-US"/>
        </w:rPr>
      </w:pPr>
    </w:p>
    <w:p w14:paraId="3894CD61" w14:textId="4F667E73" w:rsidR="00240360" w:rsidRDefault="003C0A05" w:rsidP="00162E4A">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49376" behindDoc="0" locked="0" layoutInCell="1" allowOverlap="1" wp14:anchorId="2F07189C" wp14:editId="2E1DD3D3">
                <wp:simplePos x="0" y="0"/>
                <wp:positionH relativeFrom="column">
                  <wp:posOffset>4436073</wp:posOffset>
                </wp:positionH>
                <wp:positionV relativeFrom="paragraph">
                  <wp:posOffset>217805</wp:posOffset>
                </wp:positionV>
                <wp:extent cx="510988" cy="439271"/>
                <wp:effectExtent l="0" t="0" r="10160" b="18415"/>
                <wp:wrapNone/>
                <wp:docPr id="269" name="Rectangle 269"/>
                <wp:cNvGraphicFramePr/>
                <a:graphic xmlns:a="http://schemas.openxmlformats.org/drawingml/2006/main">
                  <a:graphicData uri="http://schemas.microsoft.com/office/word/2010/wordprocessingShape">
                    <wps:wsp>
                      <wps:cNvSpPr/>
                      <wps:spPr>
                        <a:xfrm>
                          <a:off x="0" y="0"/>
                          <a:ext cx="510988" cy="43927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5308FD" w14:textId="6EFEA6E6" w:rsidR="00A5124A" w:rsidRPr="00A5124A" w:rsidRDefault="00A5124A" w:rsidP="00A5124A">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7189C" id="Rectangle 269" o:spid="_x0000_s1059" style="position:absolute;left:0;text-align:left;margin-left:349.3pt;margin-top:17.15pt;width:40.25pt;height:34.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" filled="f" strokecolor="#1f3763 [1604]" strokeweight="1pt">
                <v:textbox>
                  <w:txbxContent>
                    <w:p w14:paraId="525308FD" w14:textId="6EFEA6E6" w:rsidR="00A5124A" w:rsidRPr="00A5124A" w:rsidRDefault="00A5124A" w:rsidP="00A5124A">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47328" behindDoc="0" locked="0" layoutInCell="1" allowOverlap="1" wp14:anchorId="1EBF7133" wp14:editId="26A8D9F0">
                <wp:simplePos x="0" y="0"/>
                <wp:positionH relativeFrom="column">
                  <wp:posOffset>2954057</wp:posOffset>
                </wp:positionH>
                <wp:positionV relativeFrom="paragraph">
                  <wp:posOffset>208280</wp:posOffset>
                </wp:positionV>
                <wp:extent cx="510540" cy="438785"/>
                <wp:effectExtent l="0" t="0" r="10160" b="18415"/>
                <wp:wrapNone/>
                <wp:docPr id="268" name="Rectangle 268"/>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AB8C07" w14:textId="4B165BB8" w:rsidR="00A5124A" w:rsidRPr="00A5124A" w:rsidRDefault="00A5124A" w:rsidP="00A5124A">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F7133" id="Rectangle 268" o:spid="_x0000_s1060" style="position:absolute;left:0;text-align:left;margin-left:232.6pt;margin-top:16.4pt;width:40.2pt;height:34.5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" filled="f" strokecolor="#1f3763 [1604]" strokeweight="1pt">
                <v:textbox>
                  <w:txbxContent>
                    <w:p w14:paraId="68AB8C07" w14:textId="4B165BB8" w:rsidR="00A5124A" w:rsidRPr="00A5124A" w:rsidRDefault="00A5124A" w:rsidP="00A5124A">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45280" behindDoc="0" locked="0" layoutInCell="1" allowOverlap="1" wp14:anchorId="266CD501" wp14:editId="644B832B">
                <wp:simplePos x="0" y="0"/>
                <wp:positionH relativeFrom="column">
                  <wp:posOffset>1452880</wp:posOffset>
                </wp:positionH>
                <wp:positionV relativeFrom="paragraph">
                  <wp:posOffset>217805</wp:posOffset>
                </wp:positionV>
                <wp:extent cx="510540" cy="438785"/>
                <wp:effectExtent l="0" t="0" r="10160" b="18415"/>
                <wp:wrapNone/>
                <wp:docPr id="267" name="Rectangle 267"/>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6F989B" w14:textId="58F608B7" w:rsidR="00A5124A" w:rsidRPr="00A5124A" w:rsidRDefault="00A5124A" w:rsidP="00A5124A">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D501" id="Rectangle 267" o:spid="_x0000_s1061" style="position:absolute;left:0;text-align:left;margin-left:114.4pt;margin-top:17.15pt;width:40.2pt;height:34.5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" filled="f" strokecolor="#1f3763 [1604]" strokeweight="1pt">
                <v:textbox>
                  <w:txbxContent>
                    <w:p w14:paraId="526F989B" w14:textId="58F608B7" w:rsidR="00A5124A" w:rsidRPr="00A5124A" w:rsidRDefault="00A5124A" w:rsidP="00A5124A">
                      <w:pPr>
                        <w:jc w:val="center"/>
                        <w:rPr>
                          <w:color w:val="000000" w:themeColor="text1"/>
                          <w:lang w:val="en-US"/>
                        </w:rPr>
                      </w:pPr>
                      <w:r w:rsidRPr="00A5124A">
                        <w:rPr>
                          <w:color w:val="000000" w:themeColor="text1"/>
                          <w:lang w:val="en-US"/>
                        </w:rPr>
                        <w:t>B</w:t>
                      </w:r>
                    </w:p>
                  </w:txbxContent>
                </v:textbox>
              </v:rect>
            </w:pict>
          </mc:Fallback>
        </mc:AlternateContent>
      </w:r>
      <w:r w:rsidR="00A5124A">
        <w:rPr>
          <w:rFonts w:eastAsiaTheme="minorHAnsi"/>
          <w:b/>
          <w:bCs/>
          <w:noProof/>
          <w:lang w:val="en-GB" w:eastAsia="en-US"/>
        </w:rPr>
        <mc:AlternateContent>
          <mc:Choice Requires="wps">
            <w:drawing>
              <wp:anchor distT="0" distB="0" distL="114300" distR="114300" simplePos="0" relativeHeight="251743232" behindDoc="0" locked="0" layoutInCell="1" allowOverlap="1" wp14:anchorId="36856388" wp14:editId="34CA3E3F">
                <wp:simplePos x="0" y="0"/>
                <wp:positionH relativeFrom="column">
                  <wp:posOffset>71120</wp:posOffset>
                </wp:positionH>
                <wp:positionV relativeFrom="paragraph">
                  <wp:posOffset>218365</wp:posOffset>
                </wp:positionV>
                <wp:extent cx="510540" cy="438785"/>
                <wp:effectExtent l="0" t="0" r="10160" b="18415"/>
                <wp:wrapNone/>
                <wp:docPr id="266" name="Rectangle 266"/>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409E27F" w14:textId="526B49CD" w:rsidR="00A5124A" w:rsidRPr="00A5124A" w:rsidRDefault="00A5124A" w:rsidP="00A5124A">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856388" id="Rectangle 266" o:spid="_x0000_s1062" style="position:absolute;left:0;text-align:left;margin-left:5.6pt;margin-top:17.2pt;width:40.2pt;height:34.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" filled="f" strokecolor="#1f3763 [1604]" strokeweight="1pt">
                <v:textbox>
                  <w:txbxContent>
                    <w:p w14:paraId="1409E27F" w14:textId="526B49CD" w:rsidR="00A5124A" w:rsidRPr="00A5124A" w:rsidRDefault="00A5124A" w:rsidP="00A5124A">
                      <w:pPr>
                        <w:jc w:val="center"/>
                        <w:rPr>
                          <w:color w:val="000000" w:themeColor="text1"/>
                          <w:lang w:val="en-US"/>
                        </w:rPr>
                      </w:pPr>
                      <w:r w:rsidRPr="00A5124A">
                        <w:rPr>
                          <w:color w:val="000000" w:themeColor="text1"/>
                          <w:lang w:val="en-US"/>
                        </w:rPr>
                        <w:t>A</w:t>
                      </w:r>
                    </w:p>
                  </w:txbxContent>
                </v:textbox>
              </v:rect>
            </w:pict>
          </mc:Fallback>
        </mc:AlternateContent>
      </w:r>
    </w:p>
    <w:p w14:paraId="5721D819" w14:textId="4F0E2BCA" w:rsidR="00240360" w:rsidRDefault="003C0A05" w:rsidP="00162E4A">
      <w:pPr>
        <w:autoSpaceDE w:val="0"/>
        <w:autoSpaceDN w:val="0"/>
        <w:adjustRightInd w:val="0"/>
        <w:spacing w:line="360" w:lineRule="auto"/>
        <w:jc w:val="both"/>
        <w:rPr>
          <w:rFonts w:eastAsiaTheme="minorHAnsi"/>
          <w:b/>
          <w:bCs/>
          <w:lang w:val="en-GB" w:eastAsia="en-US"/>
        </w:rPr>
      </w:pPr>
      <w:ins w:id="5" w:author="Rashid Islam" w:date="2022-03-28T16:45:00Z">
        <w:r>
          <w:rPr>
            <w:rFonts w:eastAsiaTheme="minorHAnsi"/>
            <w:b/>
            <w:bCs/>
            <w:noProof/>
            <w:lang w:val="en-GB" w:eastAsia="en-US"/>
          </w:rPr>
          <mc:AlternateContent>
            <mc:Choice Requires="wps">
              <w:drawing>
                <wp:anchor distT="0" distB="0" distL="114300" distR="114300" simplePos="0" relativeHeight="251765760" behindDoc="0" locked="0" layoutInCell="1" allowOverlap="1" wp14:anchorId="6DB2B4EE" wp14:editId="569C8DD2">
                  <wp:simplePos x="0" y="0"/>
                  <wp:positionH relativeFrom="column">
                    <wp:posOffset>4948069</wp:posOffset>
                  </wp:positionH>
                  <wp:positionV relativeFrom="paragraph">
                    <wp:posOffset>163195</wp:posOffset>
                  </wp:positionV>
                  <wp:extent cx="278355" cy="0"/>
                  <wp:effectExtent l="0" t="63500" r="0" b="76200"/>
                  <wp:wrapNone/>
                  <wp:docPr id="291" name="Straight Arrow Connector 291"/>
                  <wp:cNvGraphicFramePr/>
                  <a:graphic xmlns:a="http://schemas.openxmlformats.org/drawingml/2006/main">
                    <a:graphicData uri="http://schemas.microsoft.com/office/word/2010/wordprocessingShape">
                      <wps:wsp>
                        <wps:cNvCnPr/>
                        <wps:spPr>
                          <a:xfrm>
                            <a:off x="0" y="0"/>
                            <a:ext cx="2783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32E21B" id="Straight Arrow Connector 291" o:spid="_x0000_s1026" type="#_x0000_t32" style="position:absolute;margin-left:389.6pt;margin-top:12.85pt;width:21.9pt;height:0;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64736" behindDoc="0" locked="0" layoutInCell="1" allowOverlap="1" wp14:anchorId="25FED742" wp14:editId="688DF5EB">
                  <wp:simplePos x="0" y="0"/>
                  <wp:positionH relativeFrom="column">
                    <wp:posOffset>3468893</wp:posOffset>
                  </wp:positionH>
                  <wp:positionV relativeFrom="paragraph">
                    <wp:posOffset>163195</wp:posOffset>
                  </wp:positionV>
                  <wp:extent cx="968636" cy="0"/>
                  <wp:effectExtent l="0" t="63500" r="0" b="76200"/>
                  <wp:wrapNone/>
                  <wp:docPr id="290" name="Straight Arrow Connector 290"/>
                  <wp:cNvGraphicFramePr/>
                  <a:graphic xmlns:a="http://schemas.openxmlformats.org/drawingml/2006/main">
                    <a:graphicData uri="http://schemas.microsoft.com/office/word/2010/wordprocessingShape">
                      <wps:wsp>
                        <wps:cNvCnPr/>
                        <wps:spPr>
                          <a:xfrm>
                            <a:off x="0" y="0"/>
                            <a:ext cx="968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52B3A" id="Straight Arrow Connector 290" o:spid="_x0000_s1026" type="#_x0000_t32" style="position:absolute;margin-left:273.15pt;margin-top:12.85pt;width:76.25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63712" behindDoc="0" locked="0" layoutInCell="1" allowOverlap="1" wp14:anchorId="7B9643CD" wp14:editId="13CBBD69">
                  <wp:simplePos x="0" y="0"/>
                  <wp:positionH relativeFrom="column">
                    <wp:posOffset>1962821</wp:posOffset>
                  </wp:positionH>
                  <wp:positionV relativeFrom="paragraph">
                    <wp:posOffset>163195</wp:posOffset>
                  </wp:positionV>
                  <wp:extent cx="995531"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9955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96E78" id="Straight Arrow Connector 288" o:spid="_x0000_s1026" type="#_x0000_t32" style="position:absolute;margin-left:154.55pt;margin-top:12.85pt;width:78.4pt;height:0;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62688" behindDoc="0" locked="0" layoutInCell="1" allowOverlap="1" wp14:anchorId="011154E1" wp14:editId="461920BA">
                  <wp:simplePos x="0" y="0"/>
                  <wp:positionH relativeFrom="column">
                    <wp:posOffset>582258</wp:posOffset>
                  </wp:positionH>
                  <wp:positionV relativeFrom="paragraph">
                    <wp:posOffset>162448</wp:posOffset>
                  </wp:positionV>
                  <wp:extent cx="870024"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87002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210776" id="Straight Arrow Connector 287" o:spid="_x0000_s1026" type="#_x0000_t32" style="position:absolute;margin-left:45.85pt;margin-top:12.8pt;width:68.5pt;height:0;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" strokecolor="#4472c4 [3204]" strokeweight=".5pt">
                  <v:stroke endarrow="block" joinstyle="miter"/>
                </v:shape>
              </w:pict>
            </mc:Fallback>
          </mc:AlternateContent>
        </w:r>
      </w:ins>
      <w:ins w:id="6" w:author="Rashid Islam" w:date="2022-03-28T16:42:00Z">
        <w:r>
          <w:rPr>
            <w:rFonts w:eastAsiaTheme="minorHAnsi"/>
            <w:b/>
            <w:bCs/>
            <w:noProof/>
            <w:lang w:val="en-GB" w:eastAsia="en-US"/>
          </w:rPr>
          <mc:AlternateContent>
            <mc:Choice Requires="wps">
              <w:drawing>
                <wp:anchor distT="0" distB="0" distL="114300" distR="114300" simplePos="0" relativeHeight="251761664" behindDoc="0" locked="0" layoutInCell="1" allowOverlap="1" wp14:anchorId="14366431" wp14:editId="28052167">
                  <wp:simplePos x="0" y="0"/>
                  <wp:positionH relativeFrom="column">
                    <wp:posOffset>5226162</wp:posOffset>
                  </wp:positionH>
                  <wp:positionV relativeFrom="paragraph">
                    <wp:posOffset>54610</wp:posOffset>
                  </wp:positionV>
                  <wp:extent cx="430306" cy="206188"/>
                  <wp:effectExtent l="0" t="0" r="14605" b="10160"/>
                  <wp:wrapNone/>
                  <wp:docPr id="286" name="Rectangle 286"/>
                  <wp:cNvGraphicFramePr/>
                  <a:graphic xmlns:a="http://schemas.openxmlformats.org/drawingml/2006/main">
                    <a:graphicData uri="http://schemas.microsoft.com/office/word/2010/wordprocessingShape">
                      <wps:wsp>
                        <wps:cNvSpPr/>
                        <wps:spPr>
                          <a:xfrm>
                            <a:off x="0" y="0"/>
                            <a:ext cx="430306" cy="2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89EDE" w14:textId="77777777" w:rsidR="003C0A05" w:rsidRPr="00A5124A" w:rsidRDefault="003C0A05" w:rsidP="003C0A05">
                              <w:pPr>
                                <w:jc w:val="center"/>
                                <w:rPr>
                                  <w:color w:val="000000" w:themeColor="text1"/>
                                  <w:sz w:val="20"/>
                                  <w:szCs w:val="20"/>
                                  <w:lang w:val="en-US"/>
                                  <w:rPrChange w:id="7" w:author="Rashid Islam" w:date="2022-03-28T16:42:00Z">
                                    <w:rPr>
                                      <w:sz w:val="20"/>
                                      <w:szCs w:val="20"/>
                                      <w:lang w:val="en-US"/>
                                    </w:rPr>
                                  </w:rPrChange>
                                </w:rPr>
                              </w:pPr>
                              <w:r w:rsidRPr="00A5124A">
                                <w:rPr>
                                  <w:color w:val="000000" w:themeColor="text1"/>
                                  <w:sz w:val="20"/>
                                  <w:szCs w:val="20"/>
                                  <w:lang w:val="en-US"/>
                                  <w:rPrChange w:id="8" w:author="Rashid Islam" w:date="2022-03-28T16:42:00Z">
                                    <w:rPr>
                                      <w:sz w:val="20"/>
                                      <w:szCs w:val="20"/>
                                      <w:lang w:val="en-US"/>
                                    </w:rPr>
                                  </w:rPrChange>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66431" id="Rectangle 286" o:spid="_x0000_s1063" style="position:absolute;left:0;text-align:left;margin-left:411.5pt;margin-top:4.3pt;width:33.9pt;height:16.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" fillcolor="white [3212]" strokecolor="#1f3763 [1604]" strokeweight="1pt">
                  <v:textbox inset="0,0,0,0">
                    <w:txbxContent>
                      <w:p w14:paraId="40E89EDE" w14:textId="77777777" w:rsidR="003C0A05" w:rsidRPr="00A5124A" w:rsidRDefault="003C0A05" w:rsidP="003C0A05">
                        <w:pPr>
                          <w:jc w:val="center"/>
                          <w:rPr>
                            <w:color w:val="000000" w:themeColor="text1"/>
                            <w:sz w:val="20"/>
                            <w:szCs w:val="20"/>
                            <w:lang w:val="en-US"/>
                            <w:rPrChange w:id="9" w:author="Rashid Islam" w:date="2022-03-28T16:42:00Z">
                              <w:rPr>
                                <w:sz w:val="20"/>
                                <w:szCs w:val="20"/>
                                <w:lang w:val="en-US"/>
                              </w:rPr>
                            </w:rPrChange>
                          </w:rPr>
                        </w:pPr>
                        <w:r w:rsidRPr="00A5124A">
                          <w:rPr>
                            <w:color w:val="000000" w:themeColor="text1"/>
                            <w:sz w:val="20"/>
                            <w:szCs w:val="20"/>
                            <w:lang w:val="en-US"/>
                            <w:rPrChange w:id="10" w:author="Rashid Islam" w:date="2022-03-28T16:42:00Z">
                              <w:rPr>
                                <w:sz w:val="20"/>
                                <w:szCs w:val="20"/>
                                <w:lang w:val="en-US"/>
                              </w:rPr>
                            </w:rPrChange>
                          </w:rPr>
                          <w:t>PSQ</w:t>
                        </w:r>
                      </w:p>
                    </w:txbxContent>
                  </v:textbox>
                </v:rect>
              </w:pict>
            </mc:Fallback>
          </mc:AlternateContent>
        </w:r>
      </w:ins>
      <w:r>
        <w:rPr>
          <w:rFonts w:eastAsiaTheme="minorHAnsi"/>
          <w:b/>
          <w:bCs/>
          <w:noProof/>
          <w:lang w:val="en-GB" w:eastAsia="en-US"/>
        </w:rPr>
        <mc:AlternateContent>
          <mc:Choice Requires="wps">
            <w:drawing>
              <wp:anchor distT="0" distB="0" distL="114300" distR="114300" simplePos="0" relativeHeight="251758592" behindDoc="0" locked="0" layoutInCell="1" allowOverlap="1" wp14:anchorId="61BF2E23" wp14:editId="0CBC3FE5">
                <wp:simplePos x="0" y="0"/>
                <wp:positionH relativeFrom="column">
                  <wp:posOffset>3754568</wp:posOffset>
                </wp:positionH>
                <wp:positionV relativeFrom="paragraph">
                  <wp:posOffset>54610</wp:posOffset>
                </wp:positionV>
                <wp:extent cx="429895" cy="205740"/>
                <wp:effectExtent l="0" t="0" r="14605" b="10160"/>
                <wp:wrapNone/>
                <wp:docPr id="283" name="Rectangle 283"/>
                <wp:cNvGraphicFramePr/>
                <a:graphic xmlns:a="http://schemas.openxmlformats.org/drawingml/2006/main">
                  <a:graphicData uri="http://schemas.microsoft.com/office/word/2010/wordprocessingShape">
                    <wps:wsp>
                      <wps:cNvSpPr/>
                      <wps:spPr>
                        <a:xfrm>
                          <a:off x="0" y="0"/>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F349D" w14:textId="77777777" w:rsidR="00A5124A" w:rsidRPr="00A5124A" w:rsidRDefault="00A5124A" w:rsidP="00A5124A">
                            <w:pPr>
                              <w:jc w:val="center"/>
                              <w:rPr>
                                <w:color w:val="000000" w:themeColor="text1"/>
                                <w:sz w:val="20"/>
                                <w:szCs w:val="20"/>
                                <w:lang w:val="en-US"/>
                                <w:rPrChange w:id="11" w:author="Rashid Islam" w:date="2022-03-28T16:42:00Z">
                                  <w:rPr>
                                    <w:sz w:val="20"/>
                                    <w:szCs w:val="20"/>
                                    <w:lang w:val="en-US"/>
                                  </w:rPr>
                                </w:rPrChange>
                              </w:rPr>
                            </w:pPr>
                            <w:r w:rsidRPr="00A5124A">
                              <w:rPr>
                                <w:color w:val="000000" w:themeColor="text1"/>
                                <w:sz w:val="20"/>
                                <w:szCs w:val="20"/>
                                <w:lang w:val="en-US"/>
                                <w:rPrChange w:id="12" w:author="Rashid Islam" w:date="2022-03-28T16:42:00Z">
                                  <w:rPr>
                                    <w:sz w:val="20"/>
                                    <w:szCs w:val="20"/>
                                    <w:lang w:val="en-US"/>
                                  </w:rPr>
                                </w:rPrChange>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BF2E23" id="Rectangle 283" o:spid="_x0000_s1064" style="position:absolute;left:0;text-align:left;margin-left:295.65pt;margin-top:4.3pt;width:33.85pt;height:16.2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" fillcolor="white [3212]" strokecolor="#1f3763 [1604]" strokeweight="1pt">
                <v:textbox inset="0,0,0,0">
                  <w:txbxContent>
                    <w:p w14:paraId="2B1F349D" w14:textId="77777777" w:rsidR="00A5124A" w:rsidRPr="00A5124A" w:rsidRDefault="00A5124A" w:rsidP="00A5124A">
                      <w:pPr>
                        <w:jc w:val="center"/>
                        <w:rPr>
                          <w:color w:val="000000" w:themeColor="text1"/>
                          <w:sz w:val="20"/>
                          <w:szCs w:val="20"/>
                          <w:lang w:val="en-US"/>
                          <w:rPrChange w:id="13" w:author="Rashid Islam" w:date="2022-03-28T16:42:00Z">
                            <w:rPr>
                              <w:sz w:val="20"/>
                              <w:szCs w:val="20"/>
                              <w:lang w:val="en-US"/>
                            </w:rPr>
                          </w:rPrChange>
                        </w:rPr>
                      </w:pPr>
                      <w:r w:rsidRPr="00A5124A">
                        <w:rPr>
                          <w:color w:val="000000" w:themeColor="text1"/>
                          <w:sz w:val="20"/>
                          <w:szCs w:val="20"/>
                          <w:lang w:val="en-US"/>
                          <w:rPrChange w:id="14" w:author="Rashid Islam" w:date="2022-03-28T16:42:00Z">
                            <w:rPr>
                              <w:sz w:val="20"/>
                              <w:szCs w:val="20"/>
                              <w:lang w:val="en-US"/>
                            </w:rPr>
                          </w:rPrChange>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56544" behindDoc="0" locked="0" layoutInCell="1" allowOverlap="1" wp14:anchorId="15401F3B" wp14:editId="37FB7235">
                <wp:simplePos x="0" y="0"/>
                <wp:positionH relativeFrom="column">
                  <wp:posOffset>2253540</wp:posOffset>
                </wp:positionH>
                <wp:positionV relativeFrom="paragraph">
                  <wp:posOffset>55245</wp:posOffset>
                </wp:positionV>
                <wp:extent cx="429895" cy="205740"/>
                <wp:effectExtent l="0" t="0" r="14605" b="10160"/>
                <wp:wrapNone/>
                <wp:docPr id="282" name="Rectangle 282"/>
                <wp:cNvGraphicFramePr/>
                <a:graphic xmlns:a="http://schemas.openxmlformats.org/drawingml/2006/main">
                  <a:graphicData uri="http://schemas.microsoft.com/office/word/2010/wordprocessingShape">
                    <wps:wsp>
                      <wps:cNvSpPr/>
                      <wps:spPr>
                        <a:xfrm>
                          <a:off x="0" y="0"/>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1934EE" w14:textId="77777777" w:rsidR="00A5124A" w:rsidRPr="00A5124A" w:rsidRDefault="00A5124A" w:rsidP="00A5124A">
                            <w:pPr>
                              <w:jc w:val="center"/>
                              <w:rPr>
                                <w:color w:val="000000" w:themeColor="text1"/>
                                <w:sz w:val="20"/>
                                <w:szCs w:val="20"/>
                                <w:lang w:val="en-US"/>
                                <w:rPrChange w:id="15" w:author="Rashid Islam" w:date="2022-03-28T16:42:00Z">
                                  <w:rPr>
                                    <w:sz w:val="20"/>
                                    <w:szCs w:val="20"/>
                                    <w:lang w:val="en-US"/>
                                  </w:rPr>
                                </w:rPrChange>
                              </w:rPr>
                            </w:pPr>
                            <w:r w:rsidRPr="00A5124A">
                              <w:rPr>
                                <w:color w:val="000000" w:themeColor="text1"/>
                                <w:sz w:val="20"/>
                                <w:szCs w:val="20"/>
                                <w:lang w:val="en-US"/>
                                <w:rPrChange w:id="16" w:author="Rashid Islam" w:date="2022-03-28T16:42:00Z">
                                  <w:rPr>
                                    <w:sz w:val="20"/>
                                    <w:szCs w:val="20"/>
                                    <w:lang w:val="en-US"/>
                                  </w:rPr>
                                </w:rPrChange>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401F3B" id="Rectangle 282" o:spid="_x0000_s1065" style="position:absolute;left:0;text-align:left;margin-left:177.45pt;margin-top:4.35pt;width:33.85pt;height:16.2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" fillcolor="white [3212]" strokecolor="#1f3763 [1604]" strokeweight="1pt">
                <v:textbox inset="0,0,0,0">
                  <w:txbxContent>
                    <w:p w14:paraId="561934EE" w14:textId="77777777" w:rsidR="00A5124A" w:rsidRPr="00A5124A" w:rsidRDefault="00A5124A" w:rsidP="00A5124A">
                      <w:pPr>
                        <w:jc w:val="center"/>
                        <w:rPr>
                          <w:color w:val="000000" w:themeColor="text1"/>
                          <w:sz w:val="20"/>
                          <w:szCs w:val="20"/>
                          <w:lang w:val="en-US"/>
                          <w:rPrChange w:id="17" w:author="Rashid Islam" w:date="2022-03-28T16:42:00Z">
                            <w:rPr>
                              <w:sz w:val="20"/>
                              <w:szCs w:val="20"/>
                              <w:lang w:val="en-US"/>
                            </w:rPr>
                          </w:rPrChange>
                        </w:rPr>
                      </w:pPr>
                      <w:r w:rsidRPr="00A5124A">
                        <w:rPr>
                          <w:color w:val="000000" w:themeColor="text1"/>
                          <w:sz w:val="20"/>
                          <w:szCs w:val="20"/>
                          <w:lang w:val="en-US"/>
                          <w:rPrChange w:id="18" w:author="Rashid Islam" w:date="2022-03-28T16:42:00Z">
                            <w:rPr>
                              <w:sz w:val="20"/>
                              <w:szCs w:val="20"/>
                              <w:lang w:val="en-US"/>
                            </w:rPr>
                          </w:rPrChange>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54496" behindDoc="0" locked="0" layoutInCell="1" allowOverlap="1" wp14:anchorId="6354A8EC" wp14:editId="0773AA09">
                <wp:simplePos x="0" y="0"/>
                <wp:positionH relativeFrom="column">
                  <wp:posOffset>780154</wp:posOffset>
                </wp:positionH>
                <wp:positionV relativeFrom="paragraph">
                  <wp:posOffset>54610</wp:posOffset>
                </wp:positionV>
                <wp:extent cx="429895" cy="205740"/>
                <wp:effectExtent l="0" t="0" r="14605" b="10160"/>
                <wp:wrapNone/>
                <wp:docPr id="281" name="Rectangle 281"/>
                <wp:cNvGraphicFramePr/>
                <a:graphic xmlns:a="http://schemas.openxmlformats.org/drawingml/2006/main">
                  <a:graphicData uri="http://schemas.microsoft.com/office/word/2010/wordprocessingShape">
                    <wps:wsp>
                      <wps:cNvSpPr/>
                      <wps:spPr>
                        <a:xfrm>
                          <a:off x="0" y="0"/>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E64A41" w14:textId="1975118B" w:rsidR="00A5124A" w:rsidRPr="00A5124A" w:rsidRDefault="00A5124A" w:rsidP="00A5124A">
                            <w:pPr>
                              <w:jc w:val="center"/>
                              <w:rPr>
                                <w:color w:val="000000" w:themeColor="text1"/>
                                <w:sz w:val="20"/>
                                <w:szCs w:val="20"/>
                                <w:lang w:val="en-US"/>
                                <w:rPrChange w:id="19" w:author="Rashid Islam" w:date="2022-03-28T16:42:00Z">
                                  <w:rPr>
                                    <w:sz w:val="20"/>
                                    <w:szCs w:val="20"/>
                                    <w:lang w:val="en-US"/>
                                  </w:rPr>
                                </w:rPrChange>
                              </w:rPr>
                            </w:pPr>
                            <w:r w:rsidRPr="00A5124A">
                              <w:rPr>
                                <w:color w:val="000000" w:themeColor="text1"/>
                                <w:sz w:val="20"/>
                                <w:szCs w:val="20"/>
                                <w:lang w:val="en-US"/>
                                <w:rPrChange w:id="20" w:author="Rashid Islam" w:date="2022-03-28T16:42:00Z">
                                  <w:rPr>
                                    <w:sz w:val="20"/>
                                    <w:szCs w:val="20"/>
                                    <w:lang w:val="en-US"/>
                                  </w:rPr>
                                </w:rPrChange>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54A8EC" id="Rectangle 281" o:spid="_x0000_s1066" style="position:absolute;left:0;text-align:left;margin-left:61.45pt;margin-top:4.3pt;width:33.85pt;height:16.2pt;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" fillcolor="white [3212]" strokecolor="#1f3763 [1604]" strokeweight="1pt">
                <v:textbox inset="0,0,0,0">
                  <w:txbxContent>
                    <w:p w14:paraId="17E64A41" w14:textId="1975118B" w:rsidR="00A5124A" w:rsidRPr="00A5124A" w:rsidRDefault="00A5124A" w:rsidP="00A5124A">
                      <w:pPr>
                        <w:jc w:val="center"/>
                        <w:rPr>
                          <w:color w:val="000000" w:themeColor="text1"/>
                          <w:sz w:val="20"/>
                          <w:szCs w:val="20"/>
                          <w:lang w:val="en-US"/>
                          <w:rPrChange w:id="21" w:author="Rashid Islam" w:date="2022-03-28T16:42:00Z">
                            <w:rPr>
                              <w:sz w:val="20"/>
                              <w:szCs w:val="20"/>
                              <w:lang w:val="en-US"/>
                            </w:rPr>
                          </w:rPrChange>
                        </w:rPr>
                      </w:pPr>
                      <w:r w:rsidRPr="00A5124A">
                        <w:rPr>
                          <w:color w:val="000000" w:themeColor="text1"/>
                          <w:sz w:val="20"/>
                          <w:szCs w:val="20"/>
                          <w:lang w:val="en-US"/>
                          <w:rPrChange w:id="22" w:author="Rashid Islam" w:date="2022-03-28T16:42:00Z">
                            <w:rPr>
                              <w:sz w:val="20"/>
                              <w:szCs w:val="20"/>
                              <w:lang w:val="en-US"/>
                            </w:rPr>
                          </w:rPrChange>
                        </w:rPr>
                        <w:t>PSQ</w:t>
                      </w:r>
                    </w:p>
                  </w:txbxContent>
                </v:textbox>
              </v:rect>
            </w:pict>
          </mc:Fallback>
        </mc:AlternateContent>
      </w:r>
      <w:del w:id="23" w:author="Rashid Islam" w:date="2022-03-28T16:43:00Z">
        <w:r w:rsidDel="003C0A05">
          <w:rPr>
            <w:rFonts w:eastAsiaTheme="minorHAnsi"/>
            <w:b/>
            <w:bCs/>
            <w:noProof/>
            <w:lang w:val="en-GB" w:eastAsia="en-US"/>
          </w:rPr>
          <mc:AlternateContent>
            <mc:Choice Requires="wps">
              <w:drawing>
                <wp:anchor distT="0" distB="0" distL="114300" distR="114300" simplePos="0" relativeHeight="251750400" behindDoc="0" locked="0" layoutInCell="1" allowOverlap="1" wp14:anchorId="55AE9A99" wp14:editId="527984F1">
                  <wp:simplePos x="0" y="0"/>
                  <wp:positionH relativeFrom="column">
                    <wp:posOffset>582707</wp:posOffset>
                  </wp:positionH>
                  <wp:positionV relativeFrom="paragraph">
                    <wp:posOffset>154229</wp:posOffset>
                  </wp:positionV>
                  <wp:extent cx="941294" cy="45719"/>
                  <wp:effectExtent l="0" t="25400" r="24130" b="69215"/>
                  <wp:wrapNone/>
                  <wp:docPr id="271" name="Straight Arrow Connector 271"/>
                  <wp:cNvGraphicFramePr/>
                  <a:graphic xmlns:a="http://schemas.openxmlformats.org/drawingml/2006/main">
                    <a:graphicData uri="http://schemas.microsoft.com/office/word/2010/wordprocessingShape">
                      <wps:wsp>
                        <wps:cNvCnPr/>
                        <wps:spPr>
                          <a:xfrm>
                            <a:off x="0" y="0"/>
                            <a:ext cx="94129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A575D" id="Straight Arrow Connector 271" o:spid="_x0000_s1026" type="#_x0000_t32" style="position:absolute;margin-left:45.9pt;margin-top:12.15pt;width:74.1pt;height:3.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" strokecolor="#4472c4 [3204]" strokeweight=".5pt">
                  <v:stroke endarrow="block" joinstyle="miter"/>
                </v:shape>
              </w:pict>
            </mc:Fallback>
          </mc:AlternateContent>
        </w:r>
        <w:r w:rsidR="00A5124A" w:rsidDel="003C0A05">
          <w:rPr>
            <w:rFonts w:eastAsiaTheme="minorHAnsi"/>
            <w:b/>
            <w:bCs/>
            <w:noProof/>
            <w:lang w:val="en-GB" w:eastAsia="en-US"/>
          </w:rPr>
          <mc:AlternateContent>
            <mc:Choice Requires="wps">
              <w:drawing>
                <wp:anchor distT="0" distB="0" distL="114300" distR="114300" simplePos="0" relativeHeight="251752448" behindDoc="0" locked="0" layoutInCell="1" allowOverlap="1" wp14:anchorId="4ABCD698" wp14:editId="57D4C300">
                  <wp:simplePos x="0" y="0"/>
                  <wp:positionH relativeFrom="column">
                    <wp:posOffset>3944022</wp:posOffset>
                  </wp:positionH>
                  <wp:positionV relativeFrom="paragraph">
                    <wp:posOffset>154006</wp:posOffset>
                  </wp:positionV>
                  <wp:extent cx="1130002" cy="0"/>
                  <wp:effectExtent l="0" t="63500" r="0" b="76200"/>
                  <wp:wrapNone/>
                  <wp:docPr id="279" name="Straight Arrow Connector 279"/>
                  <wp:cNvGraphicFramePr/>
                  <a:graphic xmlns:a="http://schemas.openxmlformats.org/drawingml/2006/main">
                    <a:graphicData uri="http://schemas.microsoft.com/office/word/2010/wordprocessingShape">
                      <wps:wsp>
                        <wps:cNvCnPr/>
                        <wps:spPr>
                          <a:xfrm>
                            <a:off x="0" y="0"/>
                            <a:ext cx="113000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2832A5" id="Straight Arrow Connector 279" o:spid="_x0000_s1026" type="#_x0000_t32" style="position:absolute;margin-left:310.55pt;margin-top:12.15pt;width:89pt;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" strokecolor="#4472c4 [3204]" strokeweight=".5pt">
                  <v:stroke endarrow="block" joinstyle="miter"/>
                </v:shape>
              </w:pict>
            </mc:Fallback>
          </mc:AlternateContent>
        </w:r>
        <w:r w:rsidR="00A5124A" w:rsidDel="003C0A05">
          <w:rPr>
            <w:rFonts w:eastAsiaTheme="minorHAnsi"/>
            <w:b/>
            <w:bCs/>
            <w:noProof/>
            <w:lang w:val="en-GB" w:eastAsia="en-US"/>
          </w:rPr>
          <mc:AlternateContent>
            <mc:Choice Requires="wps">
              <w:drawing>
                <wp:anchor distT="0" distB="0" distL="114300" distR="114300" simplePos="0" relativeHeight="251751424" behindDoc="0" locked="0" layoutInCell="1" allowOverlap="1" wp14:anchorId="7FD546A5" wp14:editId="29B20E13">
                  <wp:simplePos x="0" y="0"/>
                  <wp:positionH relativeFrom="column">
                    <wp:posOffset>2249692</wp:posOffset>
                  </wp:positionH>
                  <wp:positionV relativeFrom="paragraph">
                    <wp:posOffset>154006</wp:posOffset>
                  </wp:positionV>
                  <wp:extent cx="1183789" cy="0"/>
                  <wp:effectExtent l="0" t="63500" r="0" b="76200"/>
                  <wp:wrapNone/>
                  <wp:docPr id="276" name="Straight Arrow Connector 276"/>
                  <wp:cNvGraphicFramePr/>
                  <a:graphic xmlns:a="http://schemas.openxmlformats.org/drawingml/2006/main">
                    <a:graphicData uri="http://schemas.microsoft.com/office/word/2010/wordprocessingShape">
                      <wps:wsp>
                        <wps:cNvCnPr/>
                        <wps:spPr>
                          <a:xfrm>
                            <a:off x="0" y="0"/>
                            <a:ext cx="118378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15D6CC" id="Straight Arrow Connector 276" o:spid="_x0000_s1026" type="#_x0000_t32" style="position:absolute;margin-left:177.15pt;margin-top:12.15pt;width:93.2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" strokecolor="#4472c4 [3204]" strokeweight=".5pt">
                  <v:stroke endarrow="block" joinstyle="miter"/>
                </v:shape>
              </w:pict>
            </mc:Fallback>
          </mc:AlternateContent>
        </w:r>
      </w:del>
    </w:p>
    <w:p w14:paraId="2C5DC17E" w14:textId="3DC3FC92" w:rsidR="00240360" w:rsidRDefault="00240360" w:rsidP="00162E4A">
      <w:pPr>
        <w:autoSpaceDE w:val="0"/>
        <w:autoSpaceDN w:val="0"/>
        <w:adjustRightInd w:val="0"/>
        <w:spacing w:line="360" w:lineRule="auto"/>
        <w:jc w:val="both"/>
        <w:rPr>
          <w:rFonts w:eastAsiaTheme="minorHAnsi"/>
          <w:b/>
          <w:bCs/>
          <w:lang w:val="en-GB" w:eastAsia="en-US"/>
        </w:rPr>
      </w:pPr>
    </w:p>
    <w:p w14:paraId="3D9B42A8" w14:textId="77777777" w:rsidR="00240360" w:rsidRPr="00162E4A" w:rsidRDefault="00240360" w:rsidP="00162E4A">
      <w:pPr>
        <w:autoSpaceDE w:val="0"/>
        <w:autoSpaceDN w:val="0"/>
        <w:adjustRightInd w:val="0"/>
        <w:spacing w:line="360" w:lineRule="auto"/>
        <w:jc w:val="both"/>
        <w:rPr>
          <w:rFonts w:eastAsiaTheme="minorHAnsi"/>
          <w:b/>
          <w:bCs/>
          <w:lang w:val="en-GB" w:eastAsia="en-US"/>
        </w:rPr>
      </w:pPr>
    </w:p>
    <w:p w14:paraId="514D766F" w14:textId="50CA3D09" w:rsidR="00935EAA" w:rsidRPr="00162E4A" w:rsidRDefault="00E21470" w:rsidP="00162E4A">
      <w:pPr>
        <w:autoSpaceDE w:val="0"/>
        <w:autoSpaceDN w:val="0"/>
        <w:adjustRightInd w:val="0"/>
        <w:spacing w:line="360" w:lineRule="auto"/>
        <w:jc w:val="both"/>
        <w:rPr>
          <w:rFonts w:eastAsiaTheme="minorHAnsi"/>
          <w:lang w:val="en-GB" w:eastAsia="en-US"/>
        </w:rPr>
      </w:pPr>
      <w:r>
        <w:rPr>
          <w:rFonts w:eastAsiaTheme="minorHAnsi"/>
          <w:lang w:val="en-GB" w:eastAsia="en-US"/>
        </w:rPr>
        <w:t>We</w:t>
      </w:r>
      <w:r>
        <w:rPr>
          <w:rFonts w:eastAsiaTheme="minorHAnsi"/>
          <w:lang w:val="en-GB" w:eastAsia="en-US"/>
        </w:rPr>
        <w:t xml:space="preserve"> used a </w:t>
      </w:r>
      <w:r w:rsidR="006A15A4">
        <w:rPr>
          <w:rFonts w:eastAsiaTheme="minorHAnsi"/>
          <w:lang w:val="en-GB" w:eastAsia="en-US"/>
        </w:rPr>
        <w:t>set of questionnaires</w:t>
      </w:r>
      <w:r>
        <w:rPr>
          <w:rFonts w:eastAsiaTheme="minorHAnsi"/>
          <w:lang w:val="en-GB" w:eastAsia="en-US"/>
        </w:rPr>
        <w:t xml:space="preserve"> after </w:t>
      </w:r>
      <w:r w:rsidR="006A15A4">
        <w:rPr>
          <w:rFonts w:eastAsiaTheme="minorHAnsi"/>
          <w:lang w:val="en-GB" w:eastAsia="en-US"/>
        </w:rPr>
        <w:t xml:space="preserve">completing </w:t>
      </w:r>
      <w:r>
        <w:rPr>
          <w:rFonts w:eastAsiaTheme="minorHAnsi"/>
          <w:lang w:val="en-GB" w:eastAsia="en-US"/>
        </w:rPr>
        <w:t xml:space="preserve">each </w:t>
      </w:r>
      <w:r w:rsidR="006A15A4">
        <w:rPr>
          <w:rFonts w:eastAsiaTheme="minorHAnsi"/>
          <w:lang w:val="en-GB" w:eastAsia="en-US"/>
        </w:rPr>
        <w:t>component</w:t>
      </w:r>
      <w:r>
        <w:rPr>
          <w:rFonts w:eastAsiaTheme="minorHAnsi"/>
          <w:lang w:val="en-GB" w:eastAsia="en-US"/>
        </w:rPr>
        <w:t xml:space="preserve"> to quantitatively capture the participant’s</w:t>
      </w:r>
      <w:r w:rsidR="00162E4A">
        <w:rPr>
          <w:rFonts w:eastAsiaTheme="minorHAnsi"/>
          <w:lang w:val="en-GB" w:eastAsia="en-US"/>
        </w:rPr>
        <w:t xml:space="preserve"> </w:t>
      </w:r>
      <w:r>
        <w:rPr>
          <w:rFonts w:eastAsiaTheme="minorHAnsi"/>
          <w:lang w:val="en-GB" w:eastAsia="en-US"/>
        </w:rPr>
        <w:t>experience</w:t>
      </w:r>
      <w:r w:rsidR="0020024E">
        <w:rPr>
          <w:rFonts w:eastAsiaTheme="minorHAnsi"/>
          <w:lang w:val="en-GB" w:eastAsia="en-US"/>
        </w:rPr>
        <w:t xml:space="preserve"> about the component</w:t>
      </w:r>
      <w:r>
        <w:rPr>
          <w:rFonts w:eastAsiaTheme="minorHAnsi"/>
          <w:lang w:val="en-GB" w:eastAsia="en-US"/>
        </w:rPr>
        <w:t xml:space="preserve">. The post-trial questionnaire consisted of </w:t>
      </w:r>
      <w:r w:rsidR="00F10A94">
        <w:rPr>
          <w:rFonts w:eastAsiaTheme="minorHAnsi"/>
          <w:lang w:val="en-GB" w:eastAsia="en-US"/>
        </w:rPr>
        <w:t>two</w:t>
      </w:r>
      <w:r w:rsidR="00F10A94">
        <w:rPr>
          <w:rFonts w:eastAsiaTheme="minorHAnsi"/>
          <w:lang w:val="en-GB" w:eastAsia="en-US"/>
        </w:rPr>
        <w:t xml:space="preserve"> </w:t>
      </w:r>
      <w:r>
        <w:rPr>
          <w:rFonts w:eastAsiaTheme="minorHAnsi"/>
          <w:lang w:val="en-GB" w:eastAsia="en-US"/>
        </w:rPr>
        <w:t>sections: the SUS [</w:t>
      </w:r>
      <w:r w:rsidR="002716FC">
        <w:rPr>
          <w:rFonts w:eastAsiaTheme="minorHAnsi"/>
          <w:lang w:val="en-GB" w:eastAsia="en-US"/>
        </w:rPr>
        <w:t>61</w:t>
      </w:r>
      <w:r>
        <w:rPr>
          <w:rFonts w:eastAsiaTheme="minorHAnsi"/>
          <w:lang w:val="en-GB" w:eastAsia="en-US"/>
        </w:rPr>
        <w:t>]</w:t>
      </w:r>
      <w:r w:rsidR="002716FC">
        <w:rPr>
          <w:rFonts w:eastAsiaTheme="minorHAnsi"/>
          <w:lang w:val="en-GB" w:eastAsia="en-US"/>
        </w:rPr>
        <w:t xml:space="preserve"> and </w:t>
      </w:r>
      <w:r w:rsidR="002716FC">
        <w:rPr>
          <w:rFonts w:eastAsiaTheme="minorHAnsi"/>
          <w:lang w:val="en-GB" w:eastAsia="en-US"/>
        </w:rPr>
        <w:t>the NASA-TLX [62]</w:t>
      </w:r>
      <w:r w:rsidR="006A15A4">
        <w:rPr>
          <w:rFonts w:eastAsiaTheme="minorHAnsi"/>
          <w:lang w:val="en-GB" w:eastAsia="en-US"/>
        </w:rPr>
        <w:t xml:space="preserve"> and presented same content for each component.</w:t>
      </w:r>
      <w:r>
        <w:rPr>
          <w:rFonts w:eastAsiaTheme="minorHAnsi"/>
          <w:lang w:val="en-GB" w:eastAsia="en-US"/>
        </w:rPr>
        <w:t xml:space="preserve"> The</w:t>
      </w:r>
      <w:r w:rsidR="002716FC">
        <w:rPr>
          <w:rFonts w:eastAsiaTheme="minorHAnsi"/>
          <w:lang w:val="en-GB" w:eastAsia="en-US"/>
        </w:rPr>
        <w:t xml:space="preserve"> </w:t>
      </w:r>
      <w:r>
        <w:rPr>
          <w:rFonts w:eastAsiaTheme="minorHAnsi"/>
          <w:lang w:val="en-GB" w:eastAsia="en-US"/>
        </w:rPr>
        <w:t>post-</w:t>
      </w:r>
      <w:r w:rsidR="0020024E">
        <w:rPr>
          <w:rFonts w:eastAsiaTheme="minorHAnsi"/>
          <w:lang w:val="en-GB" w:eastAsia="en-US"/>
        </w:rPr>
        <w:t>session</w:t>
      </w:r>
      <w:r w:rsidR="0020024E">
        <w:rPr>
          <w:rFonts w:eastAsiaTheme="minorHAnsi"/>
          <w:lang w:val="en-GB" w:eastAsia="en-US"/>
        </w:rPr>
        <w:t xml:space="preserve"> </w:t>
      </w:r>
      <w:r>
        <w:rPr>
          <w:rFonts w:eastAsiaTheme="minorHAnsi"/>
          <w:lang w:val="en-GB" w:eastAsia="en-US"/>
        </w:rPr>
        <w:t xml:space="preserve">questionnaire can be found in </w:t>
      </w:r>
      <w:r w:rsidRPr="0047635E">
        <w:rPr>
          <w:rFonts w:eastAsiaTheme="minorHAnsi"/>
          <w:color w:val="FF0000"/>
          <w:lang w:val="en-GB" w:eastAsia="en-US"/>
        </w:rPr>
        <w:t>Appendix F</w:t>
      </w:r>
      <w:r>
        <w:rPr>
          <w:rFonts w:eastAsiaTheme="minorHAnsi"/>
          <w:lang w:val="en-GB" w:eastAsia="en-US"/>
        </w:rPr>
        <w:t xml:space="preserve"> and was </w:t>
      </w:r>
      <w:r w:rsidR="002716FC">
        <w:rPr>
          <w:rFonts w:eastAsiaTheme="minorHAnsi"/>
          <w:lang w:val="en-GB" w:eastAsia="en-US"/>
        </w:rPr>
        <w:t>implemented</w:t>
      </w:r>
      <w:r>
        <w:rPr>
          <w:rFonts w:eastAsiaTheme="minorHAnsi"/>
          <w:lang w:val="en-GB" w:eastAsia="en-US"/>
        </w:rPr>
        <w:t xml:space="preserve"> in a</w:t>
      </w:r>
      <w:r w:rsidR="002716FC">
        <w:rPr>
          <w:rFonts w:eastAsiaTheme="minorHAnsi"/>
          <w:lang w:val="en-GB" w:eastAsia="en-US"/>
        </w:rPr>
        <w:t xml:space="preserve">n online </w:t>
      </w:r>
      <w:r w:rsidR="00162E4A">
        <w:rPr>
          <w:rFonts w:eastAsiaTheme="minorHAnsi"/>
          <w:lang w:val="en-GB" w:eastAsia="en-US"/>
        </w:rPr>
        <w:t>webpage</w:t>
      </w:r>
      <w:r>
        <w:rPr>
          <w:rFonts w:eastAsiaTheme="minorHAnsi"/>
          <w:lang w:val="en-GB" w:eastAsia="en-US"/>
        </w:rPr>
        <w:t xml:space="preserve"> </w:t>
      </w:r>
      <w:r w:rsidR="002716FC">
        <w:rPr>
          <w:rFonts w:eastAsiaTheme="minorHAnsi"/>
          <w:lang w:val="en-GB" w:eastAsia="en-US"/>
        </w:rPr>
        <w:t>since our study was conducted fully online</w:t>
      </w:r>
      <w:r w:rsidR="006A15A4">
        <w:rPr>
          <w:rFonts w:eastAsiaTheme="minorHAnsi"/>
          <w:lang w:val="en-GB" w:eastAsia="en-US"/>
        </w:rPr>
        <w:t>.</w:t>
      </w:r>
    </w:p>
    <w:p w14:paraId="2B5ECFB2" w14:textId="02D49B0E" w:rsidR="00935EAA" w:rsidRDefault="00935EAA" w:rsidP="00537E11">
      <w:pPr>
        <w:tabs>
          <w:tab w:val="left" w:pos="720"/>
        </w:tabs>
        <w:spacing w:line="360" w:lineRule="auto"/>
        <w:jc w:val="both"/>
        <w:rPr>
          <w:rFonts w:eastAsiaTheme="minorHAnsi"/>
          <w:b/>
          <w:bCs/>
          <w:lang w:val="en-GB" w:eastAsia="en-US"/>
        </w:rPr>
      </w:pPr>
    </w:p>
    <w:p w14:paraId="314D15DE" w14:textId="754CBED0" w:rsidR="00D83DB9" w:rsidRDefault="00D83DB9" w:rsidP="00537E11">
      <w:pPr>
        <w:tabs>
          <w:tab w:val="left" w:pos="720"/>
        </w:tabs>
        <w:spacing w:line="360" w:lineRule="auto"/>
        <w:jc w:val="both"/>
        <w:rPr>
          <w:rFonts w:eastAsiaTheme="minorHAnsi"/>
          <w:b/>
          <w:bCs/>
          <w:lang w:val="en-GB" w:eastAsia="en-US"/>
        </w:rPr>
      </w:pPr>
    </w:p>
    <w:p w14:paraId="0AB1EE4E" w14:textId="77777777" w:rsidR="00D83DB9" w:rsidRDefault="00D83DB9" w:rsidP="00D83DB9">
      <w:pPr>
        <w:jc w:val="both"/>
        <w:rPr>
          <w:color w:val="000000" w:themeColor="text1"/>
        </w:rPr>
      </w:pPr>
    </w:p>
    <w:p w14:paraId="670FCBA6" w14:textId="77777777" w:rsidR="00D83DB9" w:rsidRPr="006B192C" w:rsidRDefault="00D83DB9" w:rsidP="00D83DB9">
      <w:pPr>
        <w:rPr>
          <w:b/>
          <w:bCs/>
        </w:rPr>
      </w:pPr>
      <w:r w:rsidRPr="006B192C">
        <w:rPr>
          <w:rFonts w:eastAsiaTheme="minorHAnsi"/>
          <w:b/>
          <w:bCs/>
          <w:lang w:val="en-GB" w:eastAsia="en-US"/>
        </w:rPr>
        <w:t xml:space="preserve">6.3 </w:t>
      </w:r>
      <w:r>
        <w:rPr>
          <w:rFonts w:eastAsiaTheme="minorHAnsi"/>
          <w:b/>
          <w:bCs/>
          <w:lang w:val="en-GB" w:eastAsia="en-US"/>
        </w:rPr>
        <w:tab/>
      </w:r>
      <w:r w:rsidRPr="006B192C">
        <w:rPr>
          <w:rFonts w:eastAsiaTheme="minorHAnsi"/>
          <w:b/>
          <w:bCs/>
          <w:lang w:val="en-GB" w:eastAsia="en-US"/>
        </w:rPr>
        <w:t>Data Collection Procedure</w:t>
      </w:r>
    </w:p>
    <w:p w14:paraId="64048AAD" w14:textId="77777777" w:rsidR="00D83DB9" w:rsidRPr="00FF2583" w:rsidRDefault="00D83DB9" w:rsidP="00D83DB9"/>
    <w:p w14:paraId="1D48F3DA" w14:textId="77777777" w:rsidR="00D83DB9" w:rsidRDefault="00D83DB9" w:rsidP="00D83DB9">
      <w:pPr>
        <w:tabs>
          <w:tab w:val="left" w:pos="720"/>
        </w:tabs>
        <w:spacing w:line="360" w:lineRule="auto"/>
        <w:jc w:val="both"/>
        <w:rPr>
          <w:rFonts w:eastAsiaTheme="minorHAnsi"/>
          <w:b/>
          <w:bCs/>
          <w:lang w:val="en-GB" w:eastAsia="en-US"/>
        </w:rPr>
      </w:pPr>
    </w:p>
    <w:p w14:paraId="12BFC658" w14:textId="77777777" w:rsidR="00D83DB9" w:rsidRDefault="00D83DB9" w:rsidP="00D83DB9">
      <w:pPr>
        <w:pStyle w:val="Heading2"/>
        <w:spacing w:before="240" w:after="120"/>
        <w:rPr>
          <w:rFonts w:ascii="Arial" w:hAnsi="Arial" w:cs="Arial"/>
          <w:color w:val="1B2B68"/>
        </w:rPr>
      </w:pPr>
      <w:r>
        <w:rPr>
          <w:rFonts w:ascii="Arial" w:hAnsi="Arial" w:cs="Arial"/>
          <w:color w:val="1B2B68"/>
        </w:rPr>
        <w:lastRenderedPageBreak/>
        <w:t>6.4</w:t>
      </w:r>
      <w:r>
        <w:rPr>
          <w:rFonts w:ascii="Arial" w:hAnsi="Arial" w:cs="Arial"/>
          <w:color w:val="1B2B68"/>
        </w:rPr>
        <w:tab/>
        <w:t>Data Analysis Strategies</w:t>
      </w:r>
    </w:p>
    <w:p w14:paraId="1C412840" w14:textId="77777777" w:rsidR="00D83DB9" w:rsidRDefault="00D83DB9" w:rsidP="00537E11">
      <w:pPr>
        <w:tabs>
          <w:tab w:val="left" w:pos="720"/>
        </w:tabs>
        <w:spacing w:line="360" w:lineRule="auto"/>
        <w:jc w:val="both"/>
        <w:rPr>
          <w:rFonts w:eastAsiaTheme="minorHAnsi"/>
          <w:b/>
          <w:bCs/>
          <w:lang w:val="en-GB" w:eastAsia="en-US"/>
        </w:rPr>
      </w:pPr>
    </w:p>
    <w:p w14:paraId="2477C23F" w14:textId="77777777"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5.2.1 Research Questions</w:t>
      </w:r>
    </w:p>
    <w:p w14:paraId="2163BBA9" w14:textId="40C43DDE"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 xml:space="preserve">For my research, I have </w:t>
      </w:r>
      <w:r w:rsidR="00573766">
        <w:rPr>
          <w:rFonts w:eastAsiaTheme="minorHAnsi"/>
          <w:lang w:val="en-GB" w:eastAsia="en-US"/>
        </w:rPr>
        <w:t xml:space="preserve">few </w:t>
      </w:r>
      <w:r>
        <w:rPr>
          <w:rFonts w:eastAsiaTheme="minorHAnsi"/>
          <w:lang w:val="en-GB" w:eastAsia="en-US"/>
        </w:rPr>
        <w:t>research questions:</w:t>
      </w:r>
    </w:p>
    <w:p w14:paraId="31B8EB59" w14:textId="52E33978"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1. How Visualising Uncertainty with Chromatic Aberration works in web platform</w:t>
      </w:r>
    </w:p>
    <w:p w14:paraId="79E74255" w14:textId="016CAA5A"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2. How Chromatic Aberration representation can perform in user perception compared to VSUP.</w:t>
      </w:r>
    </w:p>
    <w:p w14:paraId="40CFF3AB" w14:textId="5B84AE40"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 xml:space="preserve">3. How SUS </w:t>
      </w:r>
      <w:proofErr w:type="spellStart"/>
      <w:r>
        <w:rPr>
          <w:rFonts w:eastAsiaTheme="minorHAnsi"/>
          <w:lang w:val="en-GB" w:eastAsia="en-US"/>
        </w:rPr>
        <w:t>andNasa-Tlx</w:t>
      </w:r>
      <w:proofErr w:type="spellEnd"/>
      <w:r>
        <w:rPr>
          <w:rFonts w:eastAsiaTheme="minorHAnsi"/>
          <w:lang w:val="en-GB" w:eastAsia="en-US"/>
        </w:rPr>
        <w:t xml:space="preserve"> testing </w:t>
      </w:r>
      <w:r w:rsidR="00573766">
        <w:rPr>
          <w:rFonts w:eastAsiaTheme="minorHAnsi"/>
          <w:lang w:val="en-GB" w:eastAsia="en-US"/>
        </w:rPr>
        <w:t>scheme on CA representation</w:t>
      </w:r>
    </w:p>
    <w:p w14:paraId="4928F4FA" w14:textId="4F2C8496"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do visualizing hands and a dynamic 3D bead model compare when positioned</w:t>
      </w:r>
    </w:p>
    <w:p w14:paraId="434AED64" w14:textId="77777777"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at the place of work vs fixed in space for learning handcraft with bead</w:t>
      </w:r>
    </w:p>
    <w:p w14:paraId="1E843556" w14:textId="2C81F59D" w:rsidR="003B32E1" w:rsidRDefault="003B32E1" w:rsidP="003B32E1">
      <w:pPr>
        <w:tabs>
          <w:tab w:val="left" w:pos="720"/>
        </w:tabs>
        <w:spacing w:line="360" w:lineRule="auto"/>
        <w:jc w:val="both"/>
        <w:rPr>
          <w:color w:val="000000" w:themeColor="text1"/>
        </w:rPr>
      </w:pPr>
      <w:r>
        <w:rPr>
          <w:rFonts w:eastAsiaTheme="minorHAnsi"/>
          <w:lang w:val="en-GB" w:eastAsia="en-US"/>
        </w:rPr>
        <w:t>weaving as a focus?</w:t>
      </w:r>
    </w:p>
    <w:p w14:paraId="756AA15B" w14:textId="77777777" w:rsidR="00537E11" w:rsidRDefault="00537E11" w:rsidP="00537E11">
      <w:pPr>
        <w:tabs>
          <w:tab w:val="left" w:pos="720"/>
        </w:tabs>
        <w:spacing w:line="360" w:lineRule="auto"/>
        <w:jc w:val="both"/>
        <w:rPr>
          <w:color w:val="000000" w:themeColor="text1"/>
        </w:rPr>
      </w:pPr>
    </w:p>
    <w:p w14:paraId="16BD1061" w14:textId="77777777" w:rsidR="00537E11" w:rsidRDefault="00537E11" w:rsidP="00537E11">
      <w:pPr>
        <w:tabs>
          <w:tab w:val="left" w:pos="720"/>
        </w:tabs>
        <w:spacing w:line="360" w:lineRule="auto"/>
        <w:jc w:val="both"/>
        <w:rPr>
          <w:color w:val="000000" w:themeColor="text1"/>
        </w:rPr>
      </w:pPr>
      <w:r>
        <w:rPr>
          <w:color w:val="000000" w:themeColor="text1"/>
        </w:rPr>
        <w:t>For study design section:&gt;&gt;&gt;</w:t>
      </w:r>
    </w:p>
    <w:p w14:paraId="6E2A1780" w14:textId="77777777" w:rsidR="00537E11" w:rsidRPr="003A032E" w:rsidRDefault="00537E11" w:rsidP="00537E11">
      <w:pPr>
        <w:tabs>
          <w:tab w:val="left" w:pos="720"/>
        </w:tabs>
        <w:spacing w:line="360" w:lineRule="auto"/>
        <w:jc w:val="both"/>
        <w:rPr>
          <w:color w:val="FF0000"/>
          <w:lang w:val="en-US"/>
        </w:rPr>
      </w:pPr>
      <w:r w:rsidRPr="003A032E">
        <w:rPr>
          <w:color w:val="FF0000"/>
          <w:lang w:val="en-US"/>
        </w:rPr>
        <w:t>Each component contains 8 questions. We have used counter balancing</w:t>
      </w:r>
      <w:r w:rsidRPr="003A032E">
        <w:rPr>
          <w:rStyle w:val="Hyperlink"/>
          <w:color w:val="FF0000"/>
          <w:u w:val="none"/>
          <w:lang w:val="en-US"/>
        </w:rPr>
        <w:t xml:space="preserve"> (https://www.yorku.ca/mack/RN-Counterbalancing.html</w:t>
      </w:r>
      <w:r w:rsidRPr="003A032E">
        <w:rPr>
          <w:rStyle w:val="Hyperlink"/>
          <w:color w:val="FF0000"/>
          <w:lang w:val="en-US"/>
        </w:rPr>
        <w:t>)</w:t>
      </w:r>
      <w:r w:rsidRPr="003A032E">
        <w:rPr>
          <w:color w:val="FF0000"/>
          <w:lang w:val="en-US"/>
        </w:rPr>
        <w:t xml:space="preserve"> among four sections as well as 8 questions of each section. The order of the sections is presented using a balanced-</w:t>
      </w:r>
      <w:proofErr w:type="spellStart"/>
      <w:r w:rsidRPr="003A032E">
        <w:rPr>
          <w:color w:val="FF0000"/>
          <w:lang w:val="en-US"/>
        </w:rPr>
        <w:t>latin</w:t>
      </w:r>
      <w:proofErr w:type="spellEnd"/>
      <w:r w:rsidRPr="003A032E">
        <w:rPr>
          <w:color w:val="FF0000"/>
          <w:lang w:val="en-US"/>
        </w:rPr>
        <w:t>-square approach and questions come up randomly within each section. To ensure equal emphasis of the components and to make the study fair, we decided to select (4x8=32) participants. This counter balancing also ensures the fairness due to learning effects.</w:t>
      </w:r>
    </w:p>
    <w:p w14:paraId="5AFB3D41" w14:textId="09D3C1C3" w:rsidR="00537E11" w:rsidRDefault="00537E11" w:rsidP="0045432F">
      <w:pPr>
        <w:spacing w:line="360" w:lineRule="auto"/>
        <w:rPr>
          <w:rFonts w:ascii="Times" w:hAnsi="Times"/>
          <w:b/>
          <w:bCs/>
          <w:color w:val="000000" w:themeColor="text1"/>
          <w:lang w:val="en-US"/>
        </w:rPr>
      </w:pPr>
    </w:p>
    <w:p w14:paraId="0357C25D" w14:textId="77777777" w:rsidR="008A08CB" w:rsidRPr="008A08CB" w:rsidRDefault="008A08CB" w:rsidP="008A08CB">
      <w:pPr>
        <w:spacing w:before="100" w:beforeAutospacing="1" w:after="100" w:afterAutospacing="1"/>
      </w:pPr>
      <w:r w:rsidRPr="008A08CB">
        <w:rPr>
          <w:rFonts w:ascii="AdvTimes" w:hAnsi="AdvTimes"/>
          <w:sz w:val="16"/>
          <w:szCs w:val="16"/>
        </w:rPr>
        <w:t xml:space="preserve">[34] </w:t>
      </w:r>
      <w:r w:rsidRPr="008A08CB">
        <w:rPr>
          <w:rFonts w:ascii="AdvP7C2E" w:hAnsi="AdvP7C2E"/>
          <w:sz w:val="16"/>
          <w:szCs w:val="16"/>
        </w:rPr>
        <w:t xml:space="preserve">D.M. Hilbert and D.F. </w:t>
      </w:r>
      <w:proofErr w:type="spellStart"/>
      <w:r w:rsidRPr="008A08CB">
        <w:rPr>
          <w:rFonts w:ascii="AdvP7C2E" w:hAnsi="AdvP7C2E"/>
          <w:sz w:val="16"/>
          <w:szCs w:val="16"/>
        </w:rPr>
        <w:t>Redmiles</w:t>
      </w:r>
      <w:proofErr w:type="spellEnd"/>
      <w:r w:rsidRPr="008A08CB">
        <w:rPr>
          <w:rFonts w:ascii="AdvP7C2E" w:hAnsi="AdvP7C2E"/>
          <w:sz w:val="16"/>
          <w:szCs w:val="16"/>
        </w:rPr>
        <w:t xml:space="preserve">, “Extracting Usability Information from User Interface Events,” </w:t>
      </w:r>
      <w:r w:rsidRPr="008A08CB">
        <w:rPr>
          <w:rFonts w:ascii="AdvP7C34" w:hAnsi="AdvP7C34"/>
          <w:sz w:val="16"/>
          <w:szCs w:val="16"/>
        </w:rPr>
        <w:t xml:space="preserve">ACM Computing Survey, </w:t>
      </w:r>
      <w:r w:rsidRPr="008A08CB">
        <w:rPr>
          <w:rFonts w:ascii="AdvP7C2E" w:hAnsi="AdvP7C2E"/>
          <w:sz w:val="16"/>
          <w:szCs w:val="16"/>
        </w:rPr>
        <w:t xml:space="preserve">vol. 32, no. 4, pp. 384-421, 2000. </w:t>
      </w:r>
    </w:p>
    <w:p w14:paraId="1BBD08DE" w14:textId="77777777" w:rsidR="008A08CB" w:rsidRDefault="008A08CB" w:rsidP="0045432F">
      <w:pPr>
        <w:spacing w:line="360" w:lineRule="auto"/>
        <w:rPr>
          <w:rFonts w:ascii="Times" w:hAnsi="Times"/>
          <w:b/>
          <w:bCs/>
          <w:color w:val="000000" w:themeColor="text1"/>
          <w:lang w:val="en-US"/>
        </w:rPr>
      </w:pPr>
    </w:p>
    <w:p w14:paraId="2278645C"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A4F53B3" w14:textId="11D8D36E"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537E11">
        <w:rPr>
          <w:rFonts w:ascii="Times" w:hAnsi="Times"/>
          <w:b/>
          <w:bCs/>
          <w:color w:val="000000" w:themeColor="text1"/>
          <w:sz w:val="32"/>
          <w:szCs w:val="32"/>
          <w:lang w:val="en-US"/>
        </w:rPr>
        <w:t>7</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34638993" w:rsidR="000C03AA" w:rsidRDefault="000C03AA" w:rsidP="0045432F">
      <w:pPr>
        <w:rPr>
          <w:rFonts w:eastAsiaTheme="minorHAnsi"/>
          <w:b/>
          <w:bCs/>
          <w:lang w:val="en-GB" w:eastAsia="en-US"/>
        </w:rPr>
      </w:pPr>
    </w:p>
    <w:p w14:paraId="69A18C8A" w14:textId="3C75297E" w:rsidR="009B5990" w:rsidRDefault="009B5990" w:rsidP="0045432F">
      <w:pPr>
        <w:rPr>
          <w:rFonts w:eastAsiaTheme="minorHAnsi"/>
          <w:lang w:val="en-GB" w:eastAsia="en-US"/>
        </w:rPr>
      </w:pPr>
      <w:r>
        <w:rPr>
          <w:rFonts w:eastAsiaTheme="minorHAnsi"/>
          <w:lang w:val="en-GB" w:eastAsia="en-US"/>
        </w:rPr>
        <w:t>1.4.1 Theoretical Evaluation</w:t>
      </w:r>
    </w:p>
    <w:p w14:paraId="75C59346" w14:textId="37E62CD3" w:rsidR="009B5990" w:rsidRDefault="009B5990" w:rsidP="0045432F">
      <w:pPr>
        <w:rPr>
          <w:rFonts w:eastAsiaTheme="minorHAnsi"/>
          <w:lang w:val="en-GB" w:eastAsia="en-US"/>
        </w:rPr>
      </w:pPr>
      <w:r>
        <w:rPr>
          <w:rFonts w:eastAsiaTheme="minorHAnsi"/>
          <w:lang w:val="en-GB" w:eastAsia="en-US"/>
        </w:rPr>
        <w:t>1.4.2 Low-level Visual Evaluation</w:t>
      </w:r>
    </w:p>
    <w:p w14:paraId="14525FBD" w14:textId="38647617" w:rsidR="009B5990" w:rsidRDefault="009B5990" w:rsidP="0045432F">
      <w:pPr>
        <w:rPr>
          <w:rFonts w:eastAsiaTheme="minorHAnsi"/>
          <w:b/>
          <w:bCs/>
          <w:lang w:val="en-GB" w:eastAsia="en-US"/>
        </w:rPr>
      </w:pPr>
      <w:r>
        <w:rPr>
          <w:rFonts w:eastAsiaTheme="minorHAnsi"/>
          <w:lang w:val="en-GB" w:eastAsia="en-US"/>
        </w:rPr>
        <w:t>1.4.3 Task-oriented User Study</w:t>
      </w:r>
    </w:p>
    <w:p w14:paraId="67C36518" w14:textId="4E0A383D" w:rsidR="000C03AA" w:rsidRDefault="000C03AA" w:rsidP="0045432F">
      <w:pPr>
        <w:rPr>
          <w:rFonts w:eastAsiaTheme="minorHAnsi"/>
          <w:b/>
          <w:bCs/>
          <w:lang w:val="en-GB" w:eastAsia="en-US"/>
        </w:rPr>
      </w:pPr>
    </w:p>
    <w:p w14:paraId="791C52ED" w14:textId="103BF093" w:rsidR="000C03AA" w:rsidRDefault="00730584" w:rsidP="0045432F">
      <w:pPr>
        <w:rPr>
          <w:rFonts w:eastAsiaTheme="minorHAnsi"/>
          <w:b/>
          <w:bCs/>
          <w:lang w:val="en-GB" w:eastAsia="en-US"/>
        </w:rPr>
      </w:pPr>
      <w:r>
        <w:rPr>
          <w:rFonts w:eastAsiaTheme="minorHAnsi"/>
          <w:b/>
          <w:bCs/>
          <w:lang w:val="en-GB" w:eastAsia="en-US"/>
        </w:rPr>
        <w:t xml:space="preserve">See paper papers by </w:t>
      </w:r>
      <w:proofErr w:type="spellStart"/>
      <w:r>
        <w:rPr>
          <w:rFonts w:eastAsiaTheme="minorHAnsi"/>
          <w:b/>
          <w:bCs/>
          <w:lang w:val="en-GB" w:eastAsia="en-US"/>
        </w:rPr>
        <w:t>num</w:t>
      </w:r>
      <w:proofErr w:type="spellEnd"/>
      <w:r>
        <w:rPr>
          <w:rFonts w:eastAsiaTheme="minorHAnsi"/>
          <w:b/>
          <w:bCs/>
          <w:lang w:val="en-GB" w:eastAsia="en-US"/>
        </w:rPr>
        <w:t xml:space="preserve">/16.pdf </w:t>
      </w:r>
    </w:p>
    <w:p w14:paraId="6688E93A" w14:textId="2D2544D2" w:rsidR="009B5990" w:rsidRDefault="009B5990" w:rsidP="0045432F">
      <w:pPr>
        <w:rPr>
          <w:rFonts w:eastAsiaTheme="minorHAnsi"/>
          <w:b/>
          <w:bCs/>
          <w:lang w:val="en-GB" w:eastAsia="en-US"/>
        </w:rPr>
      </w:pPr>
      <w:r>
        <w:rPr>
          <w:rFonts w:eastAsiaTheme="minorHAnsi"/>
          <w:b/>
          <w:bCs/>
          <w:lang w:val="en-GB" w:eastAsia="en-US"/>
        </w:rPr>
        <w:t>17.pdf</w:t>
      </w: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082A0F6E"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 xml:space="preserve">9.1 Performance </w:t>
      </w:r>
      <w:proofErr w:type="gramStart"/>
      <w:r>
        <w:rPr>
          <w:rFonts w:eastAsiaTheme="minorHAnsi"/>
          <w:sz w:val="20"/>
          <w:szCs w:val="20"/>
          <w:lang w:val="en-GB" w:eastAsia="en-US"/>
        </w:rPr>
        <w:t>Results</w:t>
      </w:r>
      <w:r>
        <w:rPr>
          <w:rFonts w:eastAsiaTheme="minorHAnsi"/>
          <w:sz w:val="20"/>
          <w:szCs w:val="20"/>
          <w:lang w:val="en-GB" w:eastAsia="en-US"/>
        </w:rPr>
        <w:t xml:space="preserve">  from</w:t>
      </w:r>
      <w:proofErr w:type="gramEnd"/>
      <w:r>
        <w:rPr>
          <w:rFonts w:eastAsiaTheme="minorHAnsi"/>
          <w:sz w:val="20"/>
          <w:szCs w:val="20"/>
          <w:lang w:val="en-GB" w:eastAsia="en-US"/>
        </w:rPr>
        <w:t xml:space="preserve"> 24.pdf</w:t>
      </w:r>
    </w:p>
    <w:p w14:paraId="410F0579" w14:textId="6E88AE5A"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9.2 Qualitative Results</w:t>
      </w: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bdr w:val="none" w:sz="0" w:space="0" w:color="auto" w:frame="1"/>
        </w:rPr>
        <w:t>Apply both CA and VSUP in world map where CA and VSUP legends would be used as source.</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51"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52"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r w:rsidR="00725257">
          <w:t>‬</w:t>
        </w:r>
        <w:r w:rsidR="00B20F7E">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r w:rsidR="00725257">
              <w:t>‬</w:t>
            </w:r>
            <w:r w:rsidR="00725257">
              <w:t>‬</w:t>
            </w:r>
            <w:r w:rsidR="00725257">
              <w:t>‬</w:t>
            </w:r>
            <w:r w:rsidR="00B20F7E">
              <w:t>‬</w:t>
            </w:r>
            <w:r w:rsidR="00B20F7E">
              <w:t>‬</w:t>
            </w:r>
            <w:r w:rsidR="00B20F7E">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24" w:name="_Hlk93424282"/>
    </w:p>
    <w:p w14:paraId="1206772F" w14:textId="77777777" w:rsidR="0045432F" w:rsidRDefault="0045432F" w:rsidP="0045432F">
      <w:pPr>
        <w:jc w:val="both"/>
      </w:pPr>
      <w:r>
        <w:lastRenderedPageBreak/>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24"/>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009D11EE" w:rsidR="0045432F" w:rsidRDefault="0045432F" w:rsidP="0045432F">
      <w:pPr>
        <w:ind w:left="720" w:hanging="720"/>
        <w:jc w:val="both"/>
        <w:rPr>
          <w:rFonts w:ascii="Times" w:hAnsi="Times"/>
        </w:rPr>
      </w:pPr>
    </w:p>
    <w:p w14:paraId="4E4A8134" w14:textId="4FE846B2" w:rsidR="00303F5D" w:rsidRPr="00303F5D" w:rsidRDefault="005B5AD4" w:rsidP="00303F5D">
      <w:r>
        <w:t xml:space="preserve">[64] </w:t>
      </w:r>
      <w:r>
        <w:tab/>
      </w:r>
      <w:r w:rsidR="00303F5D" w:rsidRPr="00303F5D">
        <w:rPr>
          <w:rFonts w:eastAsiaTheme="minorHAnsi"/>
          <w:lang w:val="en-GB" w:eastAsia="en-US"/>
        </w:rPr>
        <w:t xml:space="preserve"> Heidi Lam, Enrico </w:t>
      </w:r>
      <w:proofErr w:type="spellStart"/>
      <w:r w:rsidR="00303F5D" w:rsidRPr="00303F5D">
        <w:rPr>
          <w:rFonts w:eastAsiaTheme="minorHAnsi"/>
          <w:lang w:val="en-GB" w:eastAsia="en-US"/>
        </w:rPr>
        <w:t>Bertini</w:t>
      </w:r>
      <w:proofErr w:type="spellEnd"/>
      <w:r w:rsidR="00303F5D" w:rsidRPr="00303F5D">
        <w:rPr>
          <w:rFonts w:eastAsiaTheme="minorHAnsi"/>
          <w:lang w:val="en-GB" w:eastAsia="en-US"/>
        </w:rPr>
        <w:t xml:space="preserve">, et al. Empirical Studies in Information Visualization:  </w:t>
      </w:r>
      <w:r w:rsidR="00303F5D" w:rsidRPr="00303F5D">
        <w:rPr>
          <w:rFonts w:eastAsiaTheme="minorHAnsi"/>
          <w:lang w:val="en-GB" w:eastAsia="en-US"/>
        </w:rPr>
        <w:br/>
        <w:t xml:space="preserve">             Seven Scenarios. IEEE Electronic Library (IEL) Journals. 06 December 2011. </w:t>
      </w:r>
      <w:r w:rsidR="00303F5D" w:rsidRPr="00303F5D">
        <w:rPr>
          <w:rFonts w:eastAsiaTheme="minorHAnsi"/>
          <w:lang w:val="en-GB" w:eastAsia="en-US"/>
        </w:rPr>
        <w:br/>
        <w:t xml:space="preserve">             Page(s):</w:t>
      </w:r>
      <w:r w:rsidR="00303F5D" w:rsidRPr="00303F5D">
        <w:rPr>
          <w:rFonts w:eastAsiaTheme="minorHAnsi"/>
          <w:b/>
          <w:bCs/>
          <w:lang w:val="en-GB" w:eastAsia="en-US"/>
        </w:rPr>
        <w:t> </w:t>
      </w:r>
      <w:r w:rsidR="00303F5D" w:rsidRPr="00303F5D">
        <w:rPr>
          <w:rFonts w:eastAsiaTheme="minorHAnsi"/>
          <w:lang w:val="en-GB" w:eastAsia="en-US"/>
        </w:rPr>
        <w:t xml:space="preserve">1520 – 1536. ISSN: 1077-2626. </w:t>
      </w:r>
      <w:r w:rsidR="00303F5D" w:rsidRPr="00303F5D">
        <w:rPr>
          <w:rFonts w:eastAsia="MS Gothic"/>
          <w:lang w:val="en-GB" w:eastAsia="en-US"/>
        </w:rPr>
        <w:t> </w:t>
      </w:r>
      <w:r w:rsidR="00303F5D" w:rsidRPr="00303F5D">
        <w:rPr>
          <w:rFonts w:eastAsiaTheme="minorHAnsi"/>
          <w:lang w:val="en-GB" w:eastAsia="en-US"/>
        </w:rPr>
        <w:t>IEEE Electronic Library (IEL) Journals</w:t>
      </w:r>
    </w:p>
    <w:p w14:paraId="30238FAD" w14:textId="632CAD18" w:rsidR="007020BF" w:rsidRPr="007020BF" w:rsidRDefault="007020BF" w:rsidP="007020BF">
      <w:pPr>
        <w:pStyle w:val="NormalWeb"/>
      </w:pPr>
      <w:r w:rsidRPr="007020BF">
        <w:t>[65</w:t>
      </w:r>
      <w:proofErr w:type="gramStart"/>
      <w:r w:rsidRPr="007020BF">
        <w:t>]  </w:t>
      </w:r>
      <w:r w:rsidRPr="007020BF">
        <w:tab/>
      </w:r>
      <w:proofErr w:type="gramEnd"/>
      <w:r w:rsidRPr="007020BF">
        <w:t xml:space="preserve">S. Greenberg and B. Buxton, “Usability Evaluation Considered Harmful (Some of the </w:t>
      </w:r>
      <w:r>
        <w:br/>
        <w:t xml:space="preserve">            </w:t>
      </w:r>
      <w:r w:rsidRPr="007020BF">
        <w:t xml:space="preserve">Time),” Proc. Conf. Human Factors in Computing Systems (CHI), pp. 217-224, 2008. </w:t>
      </w:r>
    </w:p>
    <w:p w14:paraId="04451002" w14:textId="76949432" w:rsidR="00CC3445" w:rsidRPr="00CC3445" w:rsidRDefault="00CC3445" w:rsidP="00CC3445">
      <w:pPr>
        <w:spacing w:before="100" w:beforeAutospacing="1" w:after="100" w:afterAutospacing="1"/>
        <w:ind w:left="720" w:hanging="720"/>
      </w:pPr>
      <w:r w:rsidRPr="00CC3445">
        <w:t>[</w:t>
      </w:r>
      <w:r w:rsidRPr="00CC3445">
        <w:t>66</w:t>
      </w:r>
      <w:r w:rsidRPr="00CC3445">
        <w:t>]</w:t>
      </w:r>
      <w:r>
        <w:t xml:space="preserve"> </w:t>
      </w:r>
      <w:r>
        <w:tab/>
      </w:r>
      <w:r w:rsidRPr="00CC3445">
        <w:t xml:space="preserve"> J. McGrath, “Methodology Matters: Doing Research in the Behavioral and Social </w:t>
      </w:r>
      <w:r>
        <w:br/>
        <w:t xml:space="preserve"> </w:t>
      </w:r>
      <w:r w:rsidRPr="00CC3445">
        <w:t xml:space="preserve">Sciences,” Readings in Human-Computer Interaction: Toward the Year 2000, Morgan Kaufmann, 1994. </w:t>
      </w:r>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drawing>
          <wp:inline distT="0" distB="0" distL="0" distR="0" wp14:anchorId="56E0AF06" wp14:editId="04A752B9">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4"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lastRenderedPageBreak/>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5" w:history="1">
              <w:r w:rsidRPr="00841C43">
                <w:rPr>
                  <w:rStyle w:val="Hyperlink"/>
                  <w:rFonts w:cs="Calibri"/>
                  <w:szCs w:val="20"/>
                </w:rPr>
                <w:t>TCPS</w:t>
              </w:r>
            </w:hyperlink>
            <w:r w:rsidRPr="00AA3D1C">
              <w:rPr>
                <w:rFonts w:cs="Calibri"/>
                <w:szCs w:val="20"/>
              </w:rPr>
              <w:t xml:space="preserve">) and consistent with the University </w:t>
            </w:r>
            <w:hyperlink r:id="rId56"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25" w:name="_Hlk93394711"/>
            <w:r w:rsidRPr="00AA3D1C">
              <w:rPr>
                <w:rFonts w:cs="Calibri"/>
                <w:szCs w:val="22"/>
              </w:rPr>
              <w:t>TCPS Course on Research Ethics (</w:t>
            </w:r>
            <w:hyperlink r:id="rId57" w:history="1">
              <w:r w:rsidRPr="00841C43">
                <w:rPr>
                  <w:rStyle w:val="Hyperlink"/>
                  <w:rFonts w:cs="Calibri"/>
                  <w:szCs w:val="22"/>
                </w:rPr>
                <w:t>CORE</w:t>
              </w:r>
            </w:hyperlink>
            <w:r w:rsidRPr="00AA3D1C">
              <w:rPr>
                <w:rFonts w:cs="Calibri"/>
                <w:szCs w:val="22"/>
              </w:rPr>
              <w:t>) online tutorial</w:t>
            </w:r>
            <w:bookmarkEnd w:id="25"/>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8" w:history="1">
              <w:r w:rsidRPr="00841C43">
                <w:rPr>
                  <w:rStyle w:val="Hyperlink"/>
                  <w:rFonts w:cs="Calibri"/>
                  <w:bCs/>
                  <w:szCs w:val="20"/>
                  <w:lang w:val="en-GB"/>
                </w:rPr>
                <w:t>TCPS</w:t>
              </w:r>
            </w:hyperlink>
            <w:r w:rsidRPr="00AA3D1C">
              <w:rPr>
                <w:rFonts w:cs="Calibri"/>
                <w:bCs/>
                <w:szCs w:val="20"/>
                <w:lang w:val="en-GB"/>
              </w:rPr>
              <w:t xml:space="preserve"> and University </w:t>
            </w:r>
            <w:hyperlink r:id="rId59"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60"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w:t>
            </w:r>
            <w:r w:rsidRPr="00040570">
              <w:rPr>
                <w:color w:val="202124"/>
                <w:shd w:val="clear" w:color="auto" w:fill="FFFFFF"/>
              </w:rPr>
              <w:lastRenderedPageBreak/>
              <w:t>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61"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6"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6"/>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7" w:name="_Hlk97541811"/>
            <w:r w:rsidRPr="00040570">
              <w:rPr>
                <w:color w:val="000000" w:themeColor="text1"/>
                <w:lang w:val="en-US"/>
              </w:rPr>
              <w:t xml:space="preserve">We have four sections in the survey. Each component has 8 questions. We have used </w:t>
            </w:r>
            <w:hyperlink r:id="rId62"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27"/>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lastRenderedPageBreak/>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lastRenderedPageBreak/>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3"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lastRenderedPageBreak/>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 xml:space="preserve">understand the preference of a participant’s choices </w:t>
            </w:r>
            <w:r w:rsidRPr="00D76B4F">
              <w:rPr>
                <w:rFonts w:ascii="Times" w:hAnsi="Times"/>
                <w:color w:val="000000" w:themeColor="text1"/>
                <w:lang w:val="en-GB"/>
              </w:rPr>
              <w:lastRenderedPageBreak/>
              <w:t>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28"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29" w:name="_Hlk20834429"/>
            <w:r w:rsidRPr="00046004">
              <w:rPr>
                <w:rFonts w:ascii="Times" w:hAnsi="Times" w:cstheme="minorHAnsi"/>
                <w:szCs w:val="22"/>
              </w:rPr>
              <w:t>anonymous, anonymized, de-identified/coded, identifying</w:t>
            </w:r>
            <w:bookmarkEnd w:id="29"/>
            <w:r w:rsidRPr="00046004">
              <w:rPr>
                <w:rFonts w:ascii="Times" w:hAnsi="Times" w:cstheme="minorHAnsi"/>
                <w:szCs w:val="22"/>
              </w:rPr>
              <w:t xml:space="preserve">) (see </w:t>
            </w:r>
            <w:hyperlink r:id="rId64"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28"/>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lastRenderedPageBreak/>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5"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lastRenderedPageBreak/>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lastRenderedPageBreak/>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6" w:history="1">
              <w:r w:rsidRPr="00FB0B8B">
                <w:rPr>
                  <w:rStyle w:val="Hyperlink"/>
                </w:rPr>
                <w:t>child</w:t>
              </w:r>
            </w:hyperlink>
            <w:r w:rsidRPr="00463DD8">
              <w:t xml:space="preserve"> or </w:t>
            </w:r>
            <w:hyperlink r:id="rId67"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8"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9"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30"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70"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30"/>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 xml:space="preserve">event since he has previous expertise on </w:t>
            </w:r>
            <w:r w:rsidRPr="00040570">
              <w:lastRenderedPageBreak/>
              <w:t>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71"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72"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3"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lastRenderedPageBreak/>
              <w:t xml:space="preserve">2.11.4 Does this research incorporate OCAP (Ownership, Control, Access, and Possession) principles as described in TCPS </w:t>
            </w:r>
            <w:hyperlink r:id="rId74"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5"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6"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lastRenderedPageBreak/>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7"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8"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31"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31"/>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32"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33" w:name="_Hlk49510127"/>
      <w:r>
        <w:t xml:space="preserve"> (required for research involving Indigenous communities)</w:t>
      </w:r>
    </w:p>
    <w:bookmarkEnd w:id="33"/>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34"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32"/>
    <w:bookmarkEnd w:id="34"/>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9" w:history="1">
        <w:r w:rsidRPr="00DD0B7D">
          <w:rPr>
            <w:rStyle w:val="Hyperlink"/>
          </w:rPr>
          <w:t>Research Ethics website</w:t>
        </w:r>
      </w:hyperlink>
      <w:r w:rsidRPr="00463DD8">
        <w:t xml:space="preserve"> and may be used in conjunction with the information in the </w:t>
      </w:r>
      <w:hyperlink r:id="rId80"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5620C53C">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7FF2BB4D">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2"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3"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44E43344">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7C286F28">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4"/>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677E6D23">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5"/>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105F93F4">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4CB621E">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7"/>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8960" behindDoc="0" locked="0" layoutInCell="1" allowOverlap="1" wp14:anchorId="6980120E" wp14:editId="71419845">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67" style="position:absolute;left:0;text-align:left;margin-left:15.1pt;margin-top:14.7pt;width:453.85pt;height:243.2pt;z-index:2516889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">
                <v:shape id="Straight Arrow Connector 84" o:spid="_x0000_s1068"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9"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70"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71"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72"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73"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74"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75"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76"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77"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78"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9"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80"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81"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82"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2208" behindDoc="0" locked="0" layoutInCell="1" allowOverlap="1" wp14:anchorId="7C7B9290" wp14:editId="2BB29620">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5EBA4" id="Rectangle 99" o:spid="_x0000_s1026" style="position:absolute;margin-left:243.55pt;margin-top:30.2pt;width:219.7pt;height:125.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4624" behindDoc="0" locked="0" layoutInCell="1" allowOverlap="1" wp14:anchorId="7D360E2E" wp14:editId="1DCB02A2">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4117" id="Rectangle 196" o:spid="_x0000_s1026" style="position:absolute;margin-left:3.55pt;margin-top:57.75pt;width:190.9pt;height:2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3A62AB15">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8"/>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18E952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9"/>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6A3B7ED1">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6341D09C">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0F60BB66">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20A0F07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71D289F9">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66D5A8">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8F9819C">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07286CD8">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34727B64">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6848" behindDoc="0" locked="0" layoutInCell="1" allowOverlap="1" wp14:anchorId="26F476B5" wp14:editId="0B7ACD42">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580" id="Straight Arrow Connector 220" o:spid="_x0000_s1026" type="#_x0000_t32" style="position:absolute;margin-left:320.6pt;margin-top:68.7pt;width:69.75pt;height:20.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012105BE" wp14:editId="6AE5F64E">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AA619" id="Straight Arrow Connector 221" o:spid="_x0000_s1026" type="#_x0000_t32" style="position:absolute;margin-left:185.4pt;margin-top:212.7pt;width:46.7pt;height:16.9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1326F597" wp14:editId="58A86C6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FEC" id="Rectangle 236" o:spid="_x0000_s1026" style="position:absolute;margin-left:2.85pt;margin-top:49.1pt;width:182.35pt;height:20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5053C7B8" wp14:editId="3921B3F0">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83" type="#_x0000_t202" style="position:absolute;margin-left:187.35pt;margin-top:148.2pt;width:50.1pt;height:15.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CG3th/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5D00CCB6" wp14:editId="02BA49BF">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0A069" id="Straight Arrow Connector 231" o:spid="_x0000_s1026" type="#_x0000_t32" style="position:absolute;margin-left:96.75pt;margin-top:128.45pt;width:90.8pt;height:22.6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3FABDFE1" wp14:editId="3FB89D1F">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84" type="#_x0000_t202" style="position:absolute;margin-left:390.25pt;margin-top:84.35pt;width:34.65pt;height:13.8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DueW+4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28708BB3" wp14:editId="00AC18EA">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85" type="#_x0000_t202" style="position:absolute;margin-left:309.1pt;margin-top:20.9pt;width:44.25pt;height:13.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6544760A" wp14:editId="0E713DD8">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1FD1" id="Straight Arrow Connector 228" o:spid="_x0000_s1026" type="#_x0000_t32" style="position:absolute;margin-left:317.05pt;margin-top:30.5pt;width:3.6pt;height:3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295E4F1A" wp14:editId="220D64CD">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86" type="#_x0000_t202" style="position:absolute;margin-left:172.6pt;margin-top:7.05pt;width:44.25pt;height:13.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DdLDJ1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76E0C378" wp14:editId="27B7B8DF">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EEA23" id="Straight Arrow Connector 224" o:spid="_x0000_s1026" type="#_x0000_t32" style="position:absolute;margin-left:199.85pt;margin-top:20.9pt;width:28pt;height: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1184" behindDoc="0" locked="0" layoutInCell="1" allowOverlap="1" wp14:anchorId="4E3C1A9A" wp14:editId="72D56CB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0E44" id="Straight Arrow Connector 234" o:spid="_x0000_s1026" type="#_x0000_t32" style="position:absolute;margin-left:38.65pt;margin-top:14.9pt;width:15.6pt;height:15.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0160" behindDoc="0" locked="0" layoutInCell="1" allowOverlap="1" wp14:anchorId="00B9BD52" wp14:editId="70A0B5D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87" type="#_x0000_t202" style="position:absolute;margin-left:33.95pt;margin-top:31.55pt;width:68.25pt;height:13.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APO/o0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606D357A" wp14:editId="58A9610F">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8ECE54A" id="Straight Arrow Connector 227" o:spid="_x0000_s1026" type="#_x0000_t32" style="position:absolute;margin-left:414.25pt;margin-top:175.95pt;width:38.4pt;height:41.15pt;flip:y;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74FD712F" wp14:editId="39EC1821">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88" type="#_x0000_t202" style="position:absolute;margin-left:369.65pt;margin-top:217.3pt;width:69.8pt;height:13.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HdhRO4nAgAASwQAAA4AAAAAAAAAAAAAAAAALgIA&#13;&#10;AGRycy9lMm9Eb2MueG1sUEsBAi0AFAAGAAgAAAAhAHr0RHfnAAAAEAEAAA8AAAAAAAAAAAAAAAAA&#13;&#10;gQQAAGRycy9kb3ducmV2LnhtbFBLBQYAAAAABAAEAPMAAACVBQ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31666DCD" wp14:editId="418F13B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4D8E79" id="Straight Arrow Connector 226" o:spid="_x0000_s1026" type="#_x0000_t32" style="position:absolute;margin-left:397.95pt;margin-top:176.1pt;width:16.5pt;height:41.0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28F3F679" wp14:editId="32435321">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9E1BB" id="Rectangle 235" o:spid="_x0000_s1026" style="position:absolute;margin-left:227.85pt;margin-top:18.2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5BD8E44A" wp14:editId="2ABAD9C7">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9" type="#_x0000_t202" style="position:absolute;margin-left:232.9pt;margin-top:226.75pt;width:30.4pt;height:13.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uXK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yX/&#13;&#10;mAQQj7ZQnYgGhF4h3sl1TcXeCx+eBJIkqD+SeXikRRugZHC2ONsD/vzbeYynSZGXs5YkVnL/4yBQ&#13;&#10;cWa+WZph1ONg4GBsB8MemhVQx2N6QE4mky5gMIOpEZoXUv8yZiGXsJJylTwM5ir0QqfXI9VymYJI&#13;&#10;dU6Ee7txMkJHhiP1z92LQHeeT6DBPsAgPlG8GVMfG29aWB4C6DrN8MrimW9SbFLB+XXFJ/F6n6Ku&#13;&#10;/4DFL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LR65co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3406D268">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8"/>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A21BF6C">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9"/>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51CA79B7">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CC5D1F6">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402E4884">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1639391C">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2CBF532A">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824AB3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1C4F0286">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633BE706">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700224" behindDoc="0" locked="0" layoutInCell="1" allowOverlap="1" wp14:anchorId="0C1AC88B" wp14:editId="7A8C3D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90" type="#_x0000_t202" style="position:absolute;margin-left:409.9pt;margin-top:77.55pt;width:34.65pt;height:13.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ARpa0JwIAAEsEAAAOAAAAAAAAAAAAAAAAAC4CAABk&#13;&#10;cnMvZTJvRG9jLnhtbFBLAQItABQABgAIAAAAIQCld1aA5QAAABABAAAPAAAAAAAAAAAAAAAAAIEE&#13;&#10;AABkcnMvZG93bnJldi54bWxQSwUGAAAAAAQABADzAAAAkwU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71217DB8" wp14:editId="2CE0EAAA">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F712E" id="Straight Arrow Connector 179" o:spid="_x0000_s1026" type="#_x0000_t32" style="position:absolute;margin-left:299.95pt;margin-top:86.05pt;width:110pt;height:28.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4B97481C" wp14:editId="05B6378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91" type="#_x0000_t202" style="position:absolute;margin-left:148.05pt;margin-top:1.3pt;width:44.2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aTAwKS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3A7D42AF" wp14:editId="72740B16">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09F73" id="Straight Arrow Connector 186" o:spid="_x0000_s1026" type="#_x0000_t32" style="position:absolute;margin-left:417.6pt;margin-top:170.25pt;width:39.25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8DA5130" wp14:editId="1A698491">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95C8A" id="Straight Arrow Connector 185" o:spid="_x0000_s1026" type="#_x0000_t32" style="position:absolute;margin-left:409.95pt;margin-top:173.05pt;width:7.9pt;height:33.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5D0F7841" wp14:editId="35853DB1">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92" type="#_x0000_t202" style="position:absolute;margin-left:372.65pt;margin-top:206.15pt;width:1in;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m7r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zq5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FbKbus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539C6E3D" wp14:editId="333E0A2E">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A1878" id="Straight Arrow Connector 180" o:spid="_x0000_s1026" type="#_x0000_t32" style="position:absolute;margin-left:108.1pt;margin-top:191.05pt;width:24.95pt;height:22.3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5344" behindDoc="0" locked="0" layoutInCell="1" allowOverlap="1" wp14:anchorId="6E194F64" wp14:editId="5C079082">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102F" id="Rectangle 195" o:spid="_x0000_s1026" style="position:absolute;margin-left:15.3pt;margin-top:61.05pt;width:159.95pt;height:130.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293FBBB2" wp14:editId="0D1067C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93" type="#_x0000_t202" style="position:absolute;margin-left:125.95pt;margin-top:208.7pt;width:30.4pt;height:13.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496A9F34" wp14:editId="1A6A5A2C">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94" type="#_x0000_t202" style="position:absolute;margin-left:188.55pt;margin-top:165pt;width:50.15pt;height:15.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w//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k2VxqMdlCeiAaFXiHdyo6nYB+HDs0CSBHVOMg9PtFQGKBmcLc5qwB9/O4/xNCnyctaSxAruvx8E&#13;&#10;Ks7MV0szjHocDByM3WDYQ7MG6nhCD8jJZNIFDGYwK4TmldS/ilnIJaykXAUPg7kOvdDp9Ui1WqUg&#13;&#10;Up0T4cFunYzQkeFI/Uv3KtCd5xNosI8wiE/kb8bUx8abFlaHAJVOM7yyeOabFJtUcH5d8Un8uk9R&#13;&#10;13/A8i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IhbD/8mAgAASwQAAA4AAAAAAAAAAAAAAAAALgIAAGRy&#13;&#10;cy9lMm9Eb2MueG1sUEsBAi0AFAAGAAgAAAAhALZRSTblAAAAEAEAAA8AAAAAAAAAAAAAAAAAgAQA&#13;&#10;AGRycy9kb3ducmV2LnhtbFBLBQYAAAAABAAEAPMAAACSBQ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7D11FA03" wp14:editId="35B12F7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95" type="#_x0000_t202" style="position:absolute;margin-left:300.1pt;margin-top:20pt;width:44.25pt;height:1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YkGgFygCAABLBAAADgAAAAAAAAAAAAAAAAAuAgAA&#13;&#10;ZHJzL2Uyb0RvYy54bWxQSwECLQAUAAYACAAAACEAAu8P4eUAAAAOAQAADwAAAAAAAAAAAAAAAACC&#13;&#10;BAAAZHJzL2Rvd25yZXYueG1sUEsFBgAAAAAEAAQA8wAAAJQFA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8176" behindDoc="0" locked="0" layoutInCell="1" allowOverlap="1" wp14:anchorId="6977A58D" wp14:editId="2E16F594">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9FE3C" id="Straight Arrow Connector 187" o:spid="_x0000_s1026" type="#_x0000_t32" style="position:absolute;margin-left:312.9pt;margin-top:34.8pt;width:8.55pt;height:4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41D8030F" wp14:editId="16FA3D8E">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54DB6" id="Straight Arrow Connector 190" o:spid="_x0000_s1026" type="#_x0000_t32" style="position:absolute;margin-left:163.55pt;margin-top:129.85pt;width:44.8pt;height:35.3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191821AB" wp14:editId="4DD04F9F">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0D6F6CF" id="Straight Arrow Connector 183" o:spid="_x0000_s1026" type="#_x0000_t32" style="position:absolute;margin-left:179.05pt;margin-top:12pt;width:53.3pt;height:18.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5648" behindDoc="0" locked="0" layoutInCell="1" allowOverlap="1" wp14:anchorId="4B8B70EF" wp14:editId="3F78696D">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8BEA0" id="Rectangle 194" o:spid="_x0000_s1026" style="position:absolute;margin-left:232.95pt;margin-top:17.75pt;width:219.7pt;height:125.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4320" behindDoc="0" locked="0" layoutInCell="1" allowOverlap="1" wp14:anchorId="097143F5" wp14:editId="5948BACF">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D9AD5C7" id="Straight Arrow Connector 193" o:spid="_x0000_s1026" type="#_x0000_t32" style="position:absolute;margin-left:31.3pt;margin-top:17.85pt;width:22.65pt;height:17.05pt;flip:x y;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3296" behindDoc="0" locked="0" layoutInCell="1" allowOverlap="1" wp14:anchorId="563388DD" wp14:editId="1216752F">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96" type="#_x0000_t202" style="position:absolute;margin-left:57.95pt;margin-top:30pt;width:68.25pt;height:13.8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NEiSqE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7187E146">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8"/>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3FD2268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9"/>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6F45334">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B359BE5">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1C9A8A50">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20328CA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207443D6">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711676D1">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78B92C7D">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7F2FE9A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8416" behindDoc="0" locked="0" layoutInCell="1" allowOverlap="1" wp14:anchorId="6C230D52" wp14:editId="17C2ED6A">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E2BAB" id="Straight Arrow Connector 201" o:spid="_x0000_s1026" type="#_x0000_t32" style="position:absolute;margin-left:96.9pt;margin-top:185.35pt;width:16.75pt;height:19.3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2C1AC145" wp14:editId="19752BAA">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97" type="#_x0000_t202" style="position:absolute;margin-left:83.45pt;margin-top:204.7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Q4bKA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zod8dVCekwUGvEG/5WmGxG+bDE3MoCewPZR4ecZEaMBmcLUpqcD//dh7jcVLopaRFiZXU/zgw&#13;&#10;JyjR3wzOMOpxMNxg7AbDHJoVYMdjfECWJxMvuKAHUzpoXlD9y5gFXcxwzFXSMJir0AsdXw8Xy2UK&#13;&#10;QtVZFjZma3mEjgxH6p+7F+bseT4BB/sAg/hY8WZMfWy8aWB5CCBVmmEktmfxzDcqNqng/Lrik3i9&#13;&#10;T1HXf8DiF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OVVDhs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3F18EA0E" wp14:editId="39D7F7FF">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9320" id="Straight Arrow Connector 207" o:spid="_x0000_s1026" type="#_x0000_t32" style="position:absolute;margin-left:375.3pt;margin-top:160.2pt;width:79.4pt;height:36.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5824" behindDoc="0" locked="0" layoutInCell="1" allowOverlap="1" wp14:anchorId="2D51D478" wp14:editId="3750C979">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15161" id="Rectangle 218" o:spid="_x0000_s1026" style="position:absolute;margin-left:49.95pt;margin-top:71.65pt;width:152.5pt;height:11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14E048B" wp14:editId="19111D51">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98" type="#_x0000_t202" style="position:absolute;margin-left:196.4pt;margin-top:22.5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BnLpoqKAIAAEsEAAAOAAAAAAAAAAAAAAAAAC4C&#13;&#10;AABkcnMvZTJvRG9jLnhtbFBLAQItABQABgAIAAAAIQCSRCXU5wAAAA4BAAAPAAAAAAAAAAAAAAAA&#13;&#10;AIIEAABkcnMvZG93bnJldi54bWxQSwUGAAAAAAQABADzAAAAlgU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409E7794" wp14:editId="1A5E49BA">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3153539" id="Straight Arrow Connector 204" o:spid="_x0000_s1026" type="#_x0000_t32" style="position:absolute;margin-left:205.65pt;margin-top:36.3pt;width:53.3pt;height:18.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E3F19B2" wp14:editId="45C99330">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8D36E" id="Rectangle 199" o:spid="_x0000_s1026" style="position:absolute;margin-left:259.05pt;margin-top:13.55pt;width:169.05pt;height:125.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612063E3" wp14:editId="32A4F84C">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5F385" id="Straight Arrow Connector 216" o:spid="_x0000_s1026" type="#_x0000_t32" style="position:absolute;margin-left:122.2pt;margin-top:60.45pt;width:3.6pt;height:3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4800" behindDoc="0" locked="0" layoutInCell="1" allowOverlap="1" wp14:anchorId="7DD6469C" wp14:editId="205FC80F">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6422" id="Straight Arrow Connector 217" o:spid="_x0000_s1026" type="#_x0000_t32" style="position:absolute;margin-left:106.25pt;margin-top:59.4pt;width:19.45pt;height:32.1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158AA4D2" wp14:editId="02E1B6B4">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3FA27" id="Straight Arrow Connector 215" o:spid="_x0000_s1026" type="#_x0000_t32" style="position:absolute;margin-left:126.25pt;margin-top:59.4pt;width:33.55pt;height:3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282AC386" wp14:editId="0B9BC500">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9" type="#_x0000_t202" style="position:absolute;margin-left:109.45pt;margin-top:47.5pt;width:50.15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SPUJw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TuHnfndQnogGhF4h3smNpmIfhA/PAkkS1DnJPDzRUhmgZHC2OKsBf/ztPMbTpMjLWUsSK7j/fhCo&#13;&#10;ODNfLc0w6nEwcDB2g2EPzRqo4wk9ICeTSRcwmMGsEJpXUv8qZiGXsJJyFTwM5jr0QqfXI9VqlYJI&#13;&#10;dU6EB7t1MkJHhiP1L92rQHeeT6DBPsIgPpG/GVMfG29aWB0CVDrNMBLbs3jmmxSbVHB+XfFJ/LpP&#13;&#10;Udd/wPIn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Bz1I9Q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71E148E5" wp14:editId="6AB6665C">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00" type="#_x0000_t202" style="position:absolute;margin-left:413.2pt;margin-top:95.35pt;width:61.85pt;height:13.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Flf8U8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7281CA49" wp14:editId="783A3DD0">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3E61D" id="Straight Arrow Connector 200" o:spid="_x0000_s1026" type="#_x0000_t32" style="position:absolute;margin-left:335.15pt;margin-top:81.55pt;width:78pt;height:21.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6D6258F5" wp14:editId="70FBADB4">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DBFE" id="Straight Arrow Connector 208" o:spid="_x0000_s1026" type="#_x0000_t32" style="position:absolute;margin-left:320.75pt;margin-top:14.6pt;width:10.8pt;height:6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0243D897" wp14:editId="7FD8D89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01" type="#_x0000_t202" style="position:absolute;margin-left:296.35pt;margin-top:2.75pt;width:44.25pt;height:10.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MWUdH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3CFB1558" wp14:editId="076EA9C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36E5F" id="Straight Arrow Connector 206" o:spid="_x0000_s1026" type="#_x0000_t32" style="position:absolute;margin-left:375.3pt;margin-top:157.4pt;width:15.95pt;height:39.0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B735AAF" wp14:editId="536AB1EE">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02" type="#_x0000_t202" style="position:absolute;margin-left:324.55pt;margin-top:196.4pt;width:113.05pt;height:13.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tPNmri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3F38E6CE" wp14:editId="04FB4388">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6D27" id="Straight Arrow Connector 214" o:spid="_x0000_s1026" type="#_x0000_t32" style="position:absolute;margin-left:35.95pt;margin-top:19.25pt;width:3.6pt;height:21.4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365A71F4" wp14:editId="46D2644C">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03" type="#_x0000_t202" style="position:absolute;margin-left:15.45pt;margin-top:40.6pt;width:68.25pt;height:13.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D0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fjj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rgQ9C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105E9C77" wp14:editId="18A54771">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E6093" id="Straight Arrow Connector 211" o:spid="_x0000_s1026" type="#_x0000_t32" style="position:absolute;margin-left:133.15pt;margin-top:131.3pt;width:44.8pt;height:35.3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3442F8A7">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8"/>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199B7BB8">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9"/>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1F14E48A">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B11EB95">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35CB38E">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67D47537">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43C8C467">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53B4683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A110EE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6D800C07">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6672" behindDoc="0" locked="0" layoutInCell="1" allowOverlap="1" wp14:anchorId="645A5842" wp14:editId="78F8D595">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04" type="#_x0000_t202" style="position:absolute;margin-left:6.35pt;margin-top:8.1pt;width:52.35pt;height:3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4NO8e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7696" behindDoc="0" locked="0" layoutInCell="1" allowOverlap="1" wp14:anchorId="7D26ADC3" wp14:editId="4FE4FCC3">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05" type="#_x0000_t202" style="position:absolute;margin-left:214.25pt;margin-top:8.1pt;width:44.2pt;height:2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n/JgIAAEs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1EC1A679" wp14:editId="061C3D70">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06" style="position:absolute;margin-left:26pt;margin-top:.2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">
                      <v:shape id="Text Box 103" o:spid="_x0000_s110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0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1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1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046D9E20" wp14:editId="7C57DA15">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12" style="position:absolute;margin-left:25.4pt;margin-top:.8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CFePOBMQMAADMRAAAOAAAAAAAAAAAAAAAAAC4CAABkcnMvZTJvRG9jLnhtbFBLAQItABQA&#13;&#10;BgAIAAAAIQCni79E4wAAAAwBAAAPAAAAAAAAAAAAAAAAAIsFAABkcnMvZG93bnJldi54bWxQSwUG&#13;&#10;AAAAAAQABADzAAAAmwYAAAAA&#13;&#10;">
                      <v:shape id="Text Box 110" o:spid="_x0000_s111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1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1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1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1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51565B21" wp14:editId="78F2D26F">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18" style="position:absolute;margin-left:25.4pt;margin-top:.25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">
                      <v:shape id="Text Box 116" o:spid="_x0000_s111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2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2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2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2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67FD72D" wp14:editId="416E8DB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24" style="position:absolute;margin-left:25.4pt;margin-top:.7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HjpoWi8DAAAzEQAADgAAAAAAAAAAAAAAAAAuAgAAZHJzL2Uyb0RvYy54bWxQSwECLQAUAAYA&#13;&#10;CAAAACEAPSKbweMAAAAMAQAADwAAAAAAAAAAAAAAAACJBQAAZHJzL2Rvd25yZXYueG1sUEsFBgAA&#13;&#10;AAAEAAQA8wAAAJkGAAAAAA==&#13;&#10;">
                      <v:shape id="Text Box 122" o:spid="_x0000_s112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2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2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2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93FCAC6" wp14:editId="2F52DC3B">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30" style="position:absolute;margin-left:25.85pt;margin-top:.3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">
                      <v:shape id="Text Box 128" o:spid="_x0000_s113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3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3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3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3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18D79628" wp14:editId="21A84464">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36" style="position:absolute;margin-left:24.3pt;margin-top:.4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">
                      <v:shape id="Text Box 134" o:spid="_x0000_s113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3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4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4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4F546B39" wp14:editId="74A23AB4">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42" style="position:absolute;margin-left:2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">
                      <v:shape id="Text Box 140" o:spid="_x0000_s114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4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4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4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4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0EB2F2CC" wp14:editId="021922B4">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48" style="position:absolute;margin-left:25.15pt;margin-top:1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e/X/ANgMAADMRAAAOAAAAAAAAAAAAAAAAAC4CAABkcnMvZTJvRG9jLnhtbFBL&#13;&#10;AQItABQABgAIAAAAIQDLmIOt5AAAAAwBAAAPAAAAAAAAAAAAAAAAAJAFAABkcnMvZG93bnJldi54&#13;&#10;bWxQSwUGAAAAAAQABADzAAAAoQYAAAAA&#13;&#10;">
                      <v:shape id="Text Box 174" o:spid="_x0000_s114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5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5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5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5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6912" behindDoc="0" locked="0" layoutInCell="1" allowOverlap="1" wp14:anchorId="1954F569" wp14:editId="6B578274">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54" style="position:absolute;margin-left:25.15pt;margin-top:.4pt;width:218.45pt;height:16.3pt;z-index:2516869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">
                      <v:shape id="Text Box 238" o:spid="_x0000_s115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5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5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5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7936" behindDoc="0" locked="0" layoutInCell="1" allowOverlap="1" wp14:anchorId="17348DA9" wp14:editId="562B4710">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60" style="position:absolute;margin-left:24.25pt;margin-top:.4pt;width:218.45pt;height:16.3pt;z-index:2516879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">
                      <v:shape id="Text Box 244" o:spid="_x0000_s116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6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6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6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6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8"/>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3"/>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AB360" w14:textId="77777777" w:rsidR="00B20F7E" w:rsidRDefault="00B20F7E" w:rsidP="002C2CD3">
      <w:r>
        <w:separator/>
      </w:r>
    </w:p>
  </w:endnote>
  <w:endnote w:type="continuationSeparator" w:id="0">
    <w:p w14:paraId="0BC532D0" w14:textId="77777777" w:rsidR="00B20F7E" w:rsidRDefault="00B20F7E"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TIXGeneral-Regular">
    <w:altName w:val="STIXGeneral"/>
    <w:panose1 w:val="00000000000000000000"/>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dvTimes">
    <w:altName w:val="Cambria"/>
    <w:panose1 w:val="020B0604020202020204"/>
    <w:charset w:val="00"/>
    <w:family w:val="roman"/>
    <w:notTrueType/>
    <w:pitch w:val="default"/>
  </w:font>
  <w:font w:name="AdvP7C2E">
    <w:altName w:val="Cambria"/>
    <w:panose1 w:val="020B0604020202020204"/>
    <w:charset w:val="00"/>
    <w:family w:val="roman"/>
    <w:notTrueType/>
    <w:pitch w:val="default"/>
  </w:font>
  <w:font w:name="AdvP7C34">
    <w:altName w:val="Cambria"/>
    <w:panose1 w:val="020B0604020202020204"/>
    <w:charset w:val="00"/>
    <w:family w:val="roman"/>
    <w:pitch w:val="default"/>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AC87CD" w14:textId="77777777" w:rsidR="00B20F7E" w:rsidRDefault="00B20F7E" w:rsidP="002C2CD3">
      <w:r>
        <w:separator/>
      </w:r>
    </w:p>
  </w:footnote>
  <w:footnote w:type="continuationSeparator" w:id="0">
    <w:p w14:paraId="1F5B5306" w14:textId="77777777" w:rsidR="00B20F7E" w:rsidRDefault="00B20F7E"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7DC7D" w14:textId="77777777" w:rsidR="00EC024D" w:rsidRDefault="00EC02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24"/>
  </w:num>
  <w:num w:numId="3">
    <w:abstractNumId w:val="22"/>
  </w:num>
  <w:num w:numId="4">
    <w:abstractNumId w:val="0"/>
  </w:num>
  <w:num w:numId="5">
    <w:abstractNumId w:val="19"/>
  </w:num>
  <w:num w:numId="6">
    <w:abstractNumId w:val="14"/>
  </w:num>
  <w:num w:numId="7">
    <w:abstractNumId w:val="1"/>
  </w:num>
  <w:num w:numId="8">
    <w:abstractNumId w:val="12"/>
  </w:num>
  <w:num w:numId="9">
    <w:abstractNumId w:val="13"/>
  </w:num>
  <w:num w:numId="10">
    <w:abstractNumId w:val="5"/>
  </w:num>
  <w:num w:numId="11">
    <w:abstractNumId w:val="20"/>
  </w:num>
  <w:num w:numId="12">
    <w:abstractNumId w:val="9"/>
  </w:num>
  <w:num w:numId="13">
    <w:abstractNumId w:val="11"/>
  </w:num>
  <w:num w:numId="14">
    <w:abstractNumId w:val="3"/>
  </w:num>
  <w:num w:numId="15">
    <w:abstractNumId w:val="21"/>
  </w:num>
  <w:num w:numId="16">
    <w:abstractNumId w:val="25"/>
  </w:num>
  <w:num w:numId="17">
    <w:abstractNumId w:val="8"/>
  </w:num>
  <w:num w:numId="18">
    <w:abstractNumId w:val="23"/>
  </w:num>
  <w:num w:numId="19">
    <w:abstractNumId w:val="18"/>
  </w:num>
  <w:num w:numId="20">
    <w:abstractNumId w:val="7"/>
  </w:num>
  <w:num w:numId="21">
    <w:abstractNumId w:val="10"/>
  </w:num>
  <w:num w:numId="22">
    <w:abstractNumId w:val="6"/>
  </w:num>
  <w:num w:numId="23">
    <w:abstractNumId w:val="15"/>
  </w:num>
  <w:num w:numId="24">
    <w:abstractNumId w:val="4"/>
  </w:num>
  <w:num w:numId="25">
    <w:abstractNumId w:val="17"/>
  </w:num>
  <w:num w:numId="26">
    <w:abstractNumId w:val="2"/>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4485"/>
    <w:rsid w:val="0001595C"/>
    <w:rsid w:val="00016490"/>
    <w:rsid w:val="0001794C"/>
    <w:rsid w:val="00020FDC"/>
    <w:rsid w:val="00023DD6"/>
    <w:rsid w:val="0003008B"/>
    <w:rsid w:val="000325CB"/>
    <w:rsid w:val="00034C7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36B5"/>
    <w:rsid w:val="0005403A"/>
    <w:rsid w:val="00056296"/>
    <w:rsid w:val="00056712"/>
    <w:rsid w:val="00056C61"/>
    <w:rsid w:val="0005771F"/>
    <w:rsid w:val="00057FDE"/>
    <w:rsid w:val="000605F8"/>
    <w:rsid w:val="0006192C"/>
    <w:rsid w:val="000652C0"/>
    <w:rsid w:val="0007081D"/>
    <w:rsid w:val="000721F9"/>
    <w:rsid w:val="00073B1E"/>
    <w:rsid w:val="00075146"/>
    <w:rsid w:val="00075B3B"/>
    <w:rsid w:val="000761B8"/>
    <w:rsid w:val="00077C86"/>
    <w:rsid w:val="00080E79"/>
    <w:rsid w:val="000835DE"/>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E7C01"/>
    <w:rsid w:val="000F17CA"/>
    <w:rsid w:val="000F498A"/>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DDC"/>
    <w:rsid w:val="00135F16"/>
    <w:rsid w:val="0014108C"/>
    <w:rsid w:val="00141DD8"/>
    <w:rsid w:val="00143327"/>
    <w:rsid w:val="001436F2"/>
    <w:rsid w:val="00150512"/>
    <w:rsid w:val="001517E9"/>
    <w:rsid w:val="00153AAF"/>
    <w:rsid w:val="00155D62"/>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24D8"/>
    <w:rsid w:val="00172620"/>
    <w:rsid w:val="00173648"/>
    <w:rsid w:val="00175010"/>
    <w:rsid w:val="0017536F"/>
    <w:rsid w:val="0017657E"/>
    <w:rsid w:val="001775CB"/>
    <w:rsid w:val="001806BF"/>
    <w:rsid w:val="00182518"/>
    <w:rsid w:val="00186F12"/>
    <w:rsid w:val="00190E1A"/>
    <w:rsid w:val="00192110"/>
    <w:rsid w:val="00194555"/>
    <w:rsid w:val="00195BEA"/>
    <w:rsid w:val="001968C5"/>
    <w:rsid w:val="001A2380"/>
    <w:rsid w:val="001A5E0C"/>
    <w:rsid w:val="001B3BBA"/>
    <w:rsid w:val="001B3CA7"/>
    <w:rsid w:val="001B598C"/>
    <w:rsid w:val="001B7CBE"/>
    <w:rsid w:val="001C0C08"/>
    <w:rsid w:val="001C279A"/>
    <w:rsid w:val="001C47CB"/>
    <w:rsid w:val="001D1796"/>
    <w:rsid w:val="001D28E3"/>
    <w:rsid w:val="001D33F3"/>
    <w:rsid w:val="001E310E"/>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661B"/>
    <w:rsid w:val="00212B09"/>
    <w:rsid w:val="00212C0C"/>
    <w:rsid w:val="0021522D"/>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360"/>
    <w:rsid w:val="00240623"/>
    <w:rsid w:val="00244E8C"/>
    <w:rsid w:val="00245A71"/>
    <w:rsid w:val="002461C8"/>
    <w:rsid w:val="00251C2E"/>
    <w:rsid w:val="00252BB0"/>
    <w:rsid w:val="002543BD"/>
    <w:rsid w:val="0025551D"/>
    <w:rsid w:val="0025729D"/>
    <w:rsid w:val="00260105"/>
    <w:rsid w:val="00261869"/>
    <w:rsid w:val="00263698"/>
    <w:rsid w:val="00264371"/>
    <w:rsid w:val="002646E3"/>
    <w:rsid w:val="0026507B"/>
    <w:rsid w:val="002716FC"/>
    <w:rsid w:val="00281A5B"/>
    <w:rsid w:val="002901E4"/>
    <w:rsid w:val="00290271"/>
    <w:rsid w:val="00291CD0"/>
    <w:rsid w:val="00293FCA"/>
    <w:rsid w:val="00295341"/>
    <w:rsid w:val="002A16AA"/>
    <w:rsid w:val="002A3781"/>
    <w:rsid w:val="002A43A7"/>
    <w:rsid w:val="002A5022"/>
    <w:rsid w:val="002A5C48"/>
    <w:rsid w:val="002A6B70"/>
    <w:rsid w:val="002B1752"/>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260CB"/>
    <w:rsid w:val="00330810"/>
    <w:rsid w:val="00331214"/>
    <w:rsid w:val="00341436"/>
    <w:rsid w:val="003428EC"/>
    <w:rsid w:val="003457E3"/>
    <w:rsid w:val="0034652D"/>
    <w:rsid w:val="0034683A"/>
    <w:rsid w:val="00347626"/>
    <w:rsid w:val="00351474"/>
    <w:rsid w:val="003527F7"/>
    <w:rsid w:val="003545C8"/>
    <w:rsid w:val="00356503"/>
    <w:rsid w:val="00357AD6"/>
    <w:rsid w:val="00360373"/>
    <w:rsid w:val="003605DF"/>
    <w:rsid w:val="003638D1"/>
    <w:rsid w:val="00364BC9"/>
    <w:rsid w:val="00365D5B"/>
    <w:rsid w:val="00370619"/>
    <w:rsid w:val="00372FC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C02C5"/>
    <w:rsid w:val="003C0A0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E2B"/>
    <w:rsid w:val="004106BD"/>
    <w:rsid w:val="00410F5A"/>
    <w:rsid w:val="00412624"/>
    <w:rsid w:val="00415A5C"/>
    <w:rsid w:val="00416D94"/>
    <w:rsid w:val="004177E9"/>
    <w:rsid w:val="0042133B"/>
    <w:rsid w:val="00421E2C"/>
    <w:rsid w:val="00425704"/>
    <w:rsid w:val="0042775F"/>
    <w:rsid w:val="00430AA4"/>
    <w:rsid w:val="00430F71"/>
    <w:rsid w:val="00432492"/>
    <w:rsid w:val="00433665"/>
    <w:rsid w:val="00433F34"/>
    <w:rsid w:val="004343E7"/>
    <w:rsid w:val="004375FF"/>
    <w:rsid w:val="00440281"/>
    <w:rsid w:val="004433D1"/>
    <w:rsid w:val="00443ED0"/>
    <w:rsid w:val="00445EBA"/>
    <w:rsid w:val="00447C8E"/>
    <w:rsid w:val="00452227"/>
    <w:rsid w:val="00452432"/>
    <w:rsid w:val="0045432F"/>
    <w:rsid w:val="00455473"/>
    <w:rsid w:val="00460C6F"/>
    <w:rsid w:val="00461270"/>
    <w:rsid w:val="00461EB3"/>
    <w:rsid w:val="00462A06"/>
    <w:rsid w:val="00463F53"/>
    <w:rsid w:val="00470B56"/>
    <w:rsid w:val="004714C9"/>
    <w:rsid w:val="00474734"/>
    <w:rsid w:val="004757A1"/>
    <w:rsid w:val="00475DF6"/>
    <w:rsid w:val="00476124"/>
    <w:rsid w:val="00476133"/>
    <w:rsid w:val="0047635E"/>
    <w:rsid w:val="00486B1D"/>
    <w:rsid w:val="00495130"/>
    <w:rsid w:val="00496855"/>
    <w:rsid w:val="0049742C"/>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1704"/>
    <w:rsid w:val="004E35C4"/>
    <w:rsid w:val="004E547F"/>
    <w:rsid w:val="004E57F0"/>
    <w:rsid w:val="004E7357"/>
    <w:rsid w:val="004F693D"/>
    <w:rsid w:val="00501A93"/>
    <w:rsid w:val="00506689"/>
    <w:rsid w:val="005108B5"/>
    <w:rsid w:val="00512113"/>
    <w:rsid w:val="00517E03"/>
    <w:rsid w:val="005256D6"/>
    <w:rsid w:val="00526984"/>
    <w:rsid w:val="00533423"/>
    <w:rsid w:val="005364C8"/>
    <w:rsid w:val="00537E11"/>
    <w:rsid w:val="00540DD3"/>
    <w:rsid w:val="00542A77"/>
    <w:rsid w:val="00543BD7"/>
    <w:rsid w:val="00545A0D"/>
    <w:rsid w:val="00546193"/>
    <w:rsid w:val="005516D0"/>
    <w:rsid w:val="00551AF2"/>
    <w:rsid w:val="00553B44"/>
    <w:rsid w:val="0055678F"/>
    <w:rsid w:val="00557F85"/>
    <w:rsid w:val="0056396A"/>
    <w:rsid w:val="00566112"/>
    <w:rsid w:val="00570006"/>
    <w:rsid w:val="005706DA"/>
    <w:rsid w:val="005708E7"/>
    <w:rsid w:val="00572BCE"/>
    <w:rsid w:val="00573766"/>
    <w:rsid w:val="00575139"/>
    <w:rsid w:val="00577622"/>
    <w:rsid w:val="00580E24"/>
    <w:rsid w:val="0058388E"/>
    <w:rsid w:val="005848BC"/>
    <w:rsid w:val="005867B7"/>
    <w:rsid w:val="00591701"/>
    <w:rsid w:val="005921DF"/>
    <w:rsid w:val="0059255A"/>
    <w:rsid w:val="00596514"/>
    <w:rsid w:val="005A27D4"/>
    <w:rsid w:val="005A46E1"/>
    <w:rsid w:val="005A681E"/>
    <w:rsid w:val="005A7A34"/>
    <w:rsid w:val="005B1310"/>
    <w:rsid w:val="005B276D"/>
    <w:rsid w:val="005B5AD4"/>
    <w:rsid w:val="005B719C"/>
    <w:rsid w:val="005C2991"/>
    <w:rsid w:val="005C3E0F"/>
    <w:rsid w:val="005C6C76"/>
    <w:rsid w:val="005C7AE9"/>
    <w:rsid w:val="005E0B03"/>
    <w:rsid w:val="005E1E31"/>
    <w:rsid w:val="005E39D9"/>
    <w:rsid w:val="005E413F"/>
    <w:rsid w:val="005E4203"/>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43B3"/>
    <w:rsid w:val="006253E7"/>
    <w:rsid w:val="00626E28"/>
    <w:rsid w:val="00631553"/>
    <w:rsid w:val="00635B44"/>
    <w:rsid w:val="00636672"/>
    <w:rsid w:val="00636AFD"/>
    <w:rsid w:val="0064202D"/>
    <w:rsid w:val="00644426"/>
    <w:rsid w:val="00646D78"/>
    <w:rsid w:val="0065118E"/>
    <w:rsid w:val="00651F9B"/>
    <w:rsid w:val="00653359"/>
    <w:rsid w:val="00653B2B"/>
    <w:rsid w:val="00656EC5"/>
    <w:rsid w:val="00660DD3"/>
    <w:rsid w:val="0066467C"/>
    <w:rsid w:val="00666ABE"/>
    <w:rsid w:val="006703A9"/>
    <w:rsid w:val="0067108F"/>
    <w:rsid w:val="00674F6A"/>
    <w:rsid w:val="006769FB"/>
    <w:rsid w:val="00682340"/>
    <w:rsid w:val="00682B06"/>
    <w:rsid w:val="00683069"/>
    <w:rsid w:val="00684C7B"/>
    <w:rsid w:val="00687776"/>
    <w:rsid w:val="00687950"/>
    <w:rsid w:val="006905BC"/>
    <w:rsid w:val="00694F70"/>
    <w:rsid w:val="0069669F"/>
    <w:rsid w:val="00697523"/>
    <w:rsid w:val="0069799D"/>
    <w:rsid w:val="006A10ED"/>
    <w:rsid w:val="006A15A4"/>
    <w:rsid w:val="006A4813"/>
    <w:rsid w:val="006A4AF0"/>
    <w:rsid w:val="006B0DAB"/>
    <w:rsid w:val="006B192C"/>
    <w:rsid w:val="006B275F"/>
    <w:rsid w:val="006B42B8"/>
    <w:rsid w:val="006B4E75"/>
    <w:rsid w:val="006B634F"/>
    <w:rsid w:val="006C3FFB"/>
    <w:rsid w:val="006C7B86"/>
    <w:rsid w:val="006D0106"/>
    <w:rsid w:val="006D0DB4"/>
    <w:rsid w:val="006D48D6"/>
    <w:rsid w:val="006D4F97"/>
    <w:rsid w:val="006D6932"/>
    <w:rsid w:val="006D6F85"/>
    <w:rsid w:val="006D792A"/>
    <w:rsid w:val="006D7DBA"/>
    <w:rsid w:val="006E15D9"/>
    <w:rsid w:val="006E2143"/>
    <w:rsid w:val="006E28A9"/>
    <w:rsid w:val="006E33A8"/>
    <w:rsid w:val="006E6213"/>
    <w:rsid w:val="006F2543"/>
    <w:rsid w:val="006F2BF0"/>
    <w:rsid w:val="006F4BB2"/>
    <w:rsid w:val="006F648F"/>
    <w:rsid w:val="006F75ED"/>
    <w:rsid w:val="00700CAA"/>
    <w:rsid w:val="007020BF"/>
    <w:rsid w:val="007033C1"/>
    <w:rsid w:val="007035E1"/>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7738"/>
    <w:rsid w:val="00740547"/>
    <w:rsid w:val="00740594"/>
    <w:rsid w:val="00741903"/>
    <w:rsid w:val="00743054"/>
    <w:rsid w:val="0074659D"/>
    <w:rsid w:val="00751B8F"/>
    <w:rsid w:val="00752BEC"/>
    <w:rsid w:val="00753610"/>
    <w:rsid w:val="0075393D"/>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7E99"/>
    <w:rsid w:val="007F09D3"/>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4CBD"/>
    <w:rsid w:val="0085727B"/>
    <w:rsid w:val="00864150"/>
    <w:rsid w:val="00864B88"/>
    <w:rsid w:val="0086504F"/>
    <w:rsid w:val="00866AB8"/>
    <w:rsid w:val="00870FC7"/>
    <w:rsid w:val="0087251A"/>
    <w:rsid w:val="00873471"/>
    <w:rsid w:val="00873BE9"/>
    <w:rsid w:val="00873CDE"/>
    <w:rsid w:val="008841B9"/>
    <w:rsid w:val="00887056"/>
    <w:rsid w:val="00887176"/>
    <w:rsid w:val="0089125C"/>
    <w:rsid w:val="00892C1C"/>
    <w:rsid w:val="00896F64"/>
    <w:rsid w:val="008A08CB"/>
    <w:rsid w:val="008A2516"/>
    <w:rsid w:val="008A3559"/>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C0AA4"/>
    <w:rsid w:val="008C34F8"/>
    <w:rsid w:val="008C3CAF"/>
    <w:rsid w:val="008C499F"/>
    <w:rsid w:val="008D09C6"/>
    <w:rsid w:val="008D215F"/>
    <w:rsid w:val="008D550C"/>
    <w:rsid w:val="008D605F"/>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2ECF"/>
    <w:rsid w:val="009435E4"/>
    <w:rsid w:val="009449E8"/>
    <w:rsid w:val="0094676A"/>
    <w:rsid w:val="009508BD"/>
    <w:rsid w:val="00952FE4"/>
    <w:rsid w:val="00954FEA"/>
    <w:rsid w:val="00955696"/>
    <w:rsid w:val="0095751A"/>
    <w:rsid w:val="0096312B"/>
    <w:rsid w:val="00963EC0"/>
    <w:rsid w:val="00966853"/>
    <w:rsid w:val="00967D23"/>
    <w:rsid w:val="0097156B"/>
    <w:rsid w:val="00971CB5"/>
    <w:rsid w:val="009727CC"/>
    <w:rsid w:val="0097317D"/>
    <w:rsid w:val="009734C7"/>
    <w:rsid w:val="0098148F"/>
    <w:rsid w:val="00986DF2"/>
    <w:rsid w:val="00995523"/>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579E"/>
    <w:rsid w:val="009D6AF4"/>
    <w:rsid w:val="009D71E8"/>
    <w:rsid w:val="009D7395"/>
    <w:rsid w:val="009E0C1B"/>
    <w:rsid w:val="009E224F"/>
    <w:rsid w:val="009E5A4D"/>
    <w:rsid w:val="009E712C"/>
    <w:rsid w:val="009F037D"/>
    <w:rsid w:val="009F0817"/>
    <w:rsid w:val="009F534A"/>
    <w:rsid w:val="009F5BAC"/>
    <w:rsid w:val="009F5C0E"/>
    <w:rsid w:val="00A02668"/>
    <w:rsid w:val="00A076FF"/>
    <w:rsid w:val="00A11BBE"/>
    <w:rsid w:val="00A16578"/>
    <w:rsid w:val="00A16CFB"/>
    <w:rsid w:val="00A171E7"/>
    <w:rsid w:val="00A2025E"/>
    <w:rsid w:val="00A21577"/>
    <w:rsid w:val="00A22865"/>
    <w:rsid w:val="00A22D00"/>
    <w:rsid w:val="00A273A9"/>
    <w:rsid w:val="00A3217F"/>
    <w:rsid w:val="00A33728"/>
    <w:rsid w:val="00A3384A"/>
    <w:rsid w:val="00A35956"/>
    <w:rsid w:val="00A35E9C"/>
    <w:rsid w:val="00A41A0B"/>
    <w:rsid w:val="00A448C8"/>
    <w:rsid w:val="00A45B60"/>
    <w:rsid w:val="00A475C4"/>
    <w:rsid w:val="00A47AB9"/>
    <w:rsid w:val="00A5111E"/>
    <w:rsid w:val="00A5124A"/>
    <w:rsid w:val="00A5159B"/>
    <w:rsid w:val="00A53E80"/>
    <w:rsid w:val="00A54FA5"/>
    <w:rsid w:val="00A5587B"/>
    <w:rsid w:val="00A55E53"/>
    <w:rsid w:val="00A642CE"/>
    <w:rsid w:val="00A64648"/>
    <w:rsid w:val="00A658B1"/>
    <w:rsid w:val="00A66B72"/>
    <w:rsid w:val="00A67D91"/>
    <w:rsid w:val="00A72423"/>
    <w:rsid w:val="00A778B6"/>
    <w:rsid w:val="00A815AB"/>
    <w:rsid w:val="00A82A8B"/>
    <w:rsid w:val="00A8454A"/>
    <w:rsid w:val="00A84A22"/>
    <w:rsid w:val="00A859C3"/>
    <w:rsid w:val="00A85ABD"/>
    <w:rsid w:val="00A86A18"/>
    <w:rsid w:val="00A877E9"/>
    <w:rsid w:val="00A91376"/>
    <w:rsid w:val="00A94431"/>
    <w:rsid w:val="00A94517"/>
    <w:rsid w:val="00A96F1D"/>
    <w:rsid w:val="00AA0971"/>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D7155"/>
    <w:rsid w:val="00AE1BB4"/>
    <w:rsid w:val="00AE435E"/>
    <w:rsid w:val="00AE4BDB"/>
    <w:rsid w:val="00AE6EF7"/>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0F7E"/>
    <w:rsid w:val="00B214CF"/>
    <w:rsid w:val="00B21C48"/>
    <w:rsid w:val="00B22B3E"/>
    <w:rsid w:val="00B34322"/>
    <w:rsid w:val="00B34D56"/>
    <w:rsid w:val="00B35C7E"/>
    <w:rsid w:val="00B37EFD"/>
    <w:rsid w:val="00B4180E"/>
    <w:rsid w:val="00B41A54"/>
    <w:rsid w:val="00B41CE1"/>
    <w:rsid w:val="00B478F2"/>
    <w:rsid w:val="00B52322"/>
    <w:rsid w:val="00B5276B"/>
    <w:rsid w:val="00B6042B"/>
    <w:rsid w:val="00B612D7"/>
    <w:rsid w:val="00B61E97"/>
    <w:rsid w:val="00B73951"/>
    <w:rsid w:val="00B76F3D"/>
    <w:rsid w:val="00B804AB"/>
    <w:rsid w:val="00B80CA5"/>
    <w:rsid w:val="00B81500"/>
    <w:rsid w:val="00B93B73"/>
    <w:rsid w:val="00B95BA9"/>
    <w:rsid w:val="00BA06AE"/>
    <w:rsid w:val="00BA278A"/>
    <w:rsid w:val="00BA54BC"/>
    <w:rsid w:val="00BA5B3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E02D1"/>
    <w:rsid w:val="00BE06F8"/>
    <w:rsid w:val="00BE1208"/>
    <w:rsid w:val="00BE2A8F"/>
    <w:rsid w:val="00BE4694"/>
    <w:rsid w:val="00BE5E54"/>
    <w:rsid w:val="00BE6A58"/>
    <w:rsid w:val="00BE726E"/>
    <w:rsid w:val="00BE7DBB"/>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13E7"/>
    <w:rsid w:val="00C42BA9"/>
    <w:rsid w:val="00C44435"/>
    <w:rsid w:val="00C45023"/>
    <w:rsid w:val="00C54DF8"/>
    <w:rsid w:val="00C54E8C"/>
    <w:rsid w:val="00C60E37"/>
    <w:rsid w:val="00C627E2"/>
    <w:rsid w:val="00C70DCA"/>
    <w:rsid w:val="00C72407"/>
    <w:rsid w:val="00C75D87"/>
    <w:rsid w:val="00C769E6"/>
    <w:rsid w:val="00C803CA"/>
    <w:rsid w:val="00C8231A"/>
    <w:rsid w:val="00C84363"/>
    <w:rsid w:val="00C86ED6"/>
    <w:rsid w:val="00C90E2D"/>
    <w:rsid w:val="00CA0ED4"/>
    <w:rsid w:val="00CA6389"/>
    <w:rsid w:val="00CA6BE3"/>
    <w:rsid w:val="00CB13A7"/>
    <w:rsid w:val="00CB2E8E"/>
    <w:rsid w:val="00CC0B0A"/>
    <w:rsid w:val="00CC121B"/>
    <w:rsid w:val="00CC2A24"/>
    <w:rsid w:val="00CC3445"/>
    <w:rsid w:val="00CD1B9D"/>
    <w:rsid w:val="00CD2F0E"/>
    <w:rsid w:val="00CD3EFC"/>
    <w:rsid w:val="00CD5B5A"/>
    <w:rsid w:val="00CE09E7"/>
    <w:rsid w:val="00CE5430"/>
    <w:rsid w:val="00CF1126"/>
    <w:rsid w:val="00CF3E6C"/>
    <w:rsid w:val="00CF4531"/>
    <w:rsid w:val="00CF605B"/>
    <w:rsid w:val="00CF6817"/>
    <w:rsid w:val="00D005F4"/>
    <w:rsid w:val="00D04B94"/>
    <w:rsid w:val="00D056C3"/>
    <w:rsid w:val="00D06BA2"/>
    <w:rsid w:val="00D07162"/>
    <w:rsid w:val="00D139C7"/>
    <w:rsid w:val="00D14636"/>
    <w:rsid w:val="00D1612D"/>
    <w:rsid w:val="00D16D24"/>
    <w:rsid w:val="00D176B1"/>
    <w:rsid w:val="00D22861"/>
    <w:rsid w:val="00D24128"/>
    <w:rsid w:val="00D2470E"/>
    <w:rsid w:val="00D25B21"/>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5795"/>
    <w:rsid w:val="00D6210D"/>
    <w:rsid w:val="00D635C1"/>
    <w:rsid w:val="00D65F0E"/>
    <w:rsid w:val="00D676AA"/>
    <w:rsid w:val="00D70217"/>
    <w:rsid w:val="00D72440"/>
    <w:rsid w:val="00D7450C"/>
    <w:rsid w:val="00D755F8"/>
    <w:rsid w:val="00D75A75"/>
    <w:rsid w:val="00D75B88"/>
    <w:rsid w:val="00D80678"/>
    <w:rsid w:val="00D83DB9"/>
    <w:rsid w:val="00D85D0D"/>
    <w:rsid w:val="00D86889"/>
    <w:rsid w:val="00D93E11"/>
    <w:rsid w:val="00D978EF"/>
    <w:rsid w:val="00DA0C81"/>
    <w:rsid w:val="00DA32CD"/>
    <w:rsid w:val="00DA366A"/>
    <w:rsid w:val="00DA5FA1"/>
    <w:rsid w:val="00DA6E1D"/>
    <w:rsid w:val="00DA7839"/>
    <w:rsid w:val="00DB1095"/>
    <w:rsid w:val="00DB3CFC"/>
    <w:rsid w:val="00DB7662"/>
    <w:rsid w:val="00DC240C"/>
    <w:rsid w:val="00DC2BDD"/>
    <w:rsid w:val="00DC7099"/>
    <w:rsid w:val="00DD2224"/>
    <w:rsid w:val="00DD2F47"/>
    <w:rsid w:val="00DD4052"/>
    <w:rsid w:val="00DD40D1"/>
    <w:rsid w:val="00DD56B8"/>
    <w:rsid w:val="00DE0233"/>
    <w:rsid w:val="00DE4401"/>
    <w:rsid w:val="00DE56AD"/>
    <w:rsid w:val="00DE61F0"/>
    <w:rsid w:val="00DF1746"/>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21"/>
    <w:rsid w:val="00E419BC"/>
    <w:rsid w:val="00E43652"/>
    <w:rsid w:val="00E47C50"/>
    <w:rsid w:val="00E500CD"/>
    <w:rsid w:val="00E52B78"/>
    <w:rsid w:val="00E52BF6"/>
    <w:rsid w:val="00E54656"/>
    <w:rsid w:val="00E54B87"/>
    <w:rsid w:val="00E564AD"/>
    <w:rsid w:val="00E60C2B"/>
    <w:rsid w:val="00E64045"/>
    <w:rsid w:val="00E64571"/>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B1C71"/>
    <w:rsid w:val="00EB2C4A"/>
    <w:rsid w:val="00EB5866"/>
    <w:rsid w:val="00EB6130"/>
    <w:rsid w:val="00EB6B04"/>
    <w:rsid w:val="00EC024D"/>
    <w:rsid w:val="00EC0423"/>
    <w:rsid w:val="00EC5877"/>
    <w:rsid w:val="00EC5B70"/>
    <w:rsid w:val="00EC627F"/>
    <w:rsid w:val="00ED0908"/>
    <w:rsid w:val="00ED5C4D"/>
    <w:rsid w:val="00ED7E27"/>
    <w:rsid w:val="00EE3E63"/>
    <w:rsid w:val="00EE7B72"/>
    <w:rsid w:val="00EF1936"/>
    <w:rsid w:val="00EF3052"/>
    <w:rsid w:val="00EF339D"/>
    <w:rsid w:val="00EF701F"/>
    <w:rsid w:val="00F008CE"/>
    <w:rsid w:val="00F02E32"/>
    <w:rsid w:val="00F075FA"/>
    <w:rsid w:val="00F10A60"/>
    <w:rsid w:val="00F10A94"/>
    <w:rsid w:val="00F13DD8"/>
    <w:rsid w:val="00F14FE2"/>
    <w:rsid w:val="00F15EAD"/>
    <w:rsid w:val="00F22DAB"/>
    <w:rsid w:val="00F24919"/>
    <w:rsid w:val="00F27726"/>
    <w:rsid w:val="00F31587"/>
    <w:rsid w:val="00F32514"/>
    <w:rsid w:val="00F32B7C"/>
    <w:rsid w:val="00F32E04"/>
    <w:rsid w:val="00F33068"/>
    <w:rsid w:val="00F36056"/>
    <w:rsid w:val="00F42A75"/>
    <w:rsid w:val="00F46496"/>
    <w:rsid w:val="00F52124"/>
    <w:rsid w:val="00F551F7"/>
    <w:rsid w:val="00F55F26"/>
    <w:rsid w:val="00F6085D"/>
    <w:rsid w:val="00F60E2A"/>
    <w:rsid w:val="00F61DC6"/>
    <w:rsid w:val="00F6277E"/>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3F2A"/>
    <w:rsid w:val="00F95056"/>
    <w:rsid w:val="00F950EE"/>
    <w:rsid w:val="00F954E9"/>
    <w:rsid w:val="00F968CF"/>
    <w:rsid w:val="00FA2F70"/>
    <w:rsid w:val="00FA4D88"/>
    <w:rsid w:val="00FA51BB"/>
    <w:rsid w:val="00FA5BFE"/>
    <w:rsid w:val="00FA5F6B"/>
    <w:rsid w:val="00FA7078"/>
    <w:rsid w:val="00FA7D9A"/>
    <w:rsid w:val="00FB1091"/>
    <w:rsid w:val="00FB3E84"/>
    <w:rsid w:val="00FC02FE"/>
    <w:rsid w:val="00FC460F"/>
    <w:rsid w:val="00FC5D45"/>
    <w:rsid w:val="00FC704B"/>
    <w:rsid w:val="00FD0F9C"/>
    <w:rsid w:val="00FD4368"/>
    <w:rsid w:val="00FE0AEC"/>
    <w:rsid w:val="00FE0B71"/>
    <w:rsid w:val="00FE0DE5"/>
    <w:rsid w:val="00FE1E7D"/>
    <w:rsid w:val="00FE23E5"/>
    <w:rsid w:val="00FE3E96"/>
    <w:rsid w:val="00FE537B"/>
    <w:rsid w:val="00FE6868"/>
    <w:rsid w:val="00FF01E8"/>
    <w:rsid w:val="00FF121F"/>
    <w:rsid w:val="00FF2583"/>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www.pre.ethics.gc.ca/eng/tcps2-eptc2_2018_chapter3-chapitre3.html" TargetMode="External"/><Relationship Id="rId84" Type="http://schemas.openxmlformats.org/officeDocument/2006/relationships/image" Target="media/image42.png"/><Relationship Id="rId138" Type="http://schemas.openxmlformats.org/officeDocument/2006/relationships/image" Target="media/image96.gif"/><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image" Target="media/image40.emf"/><Relationship Id="rId74" Type="http://schemas.openxmlformats.org/officeDocument/2006/relationships/hyperlink" Target="https://ethics.gc.ca/eng/tcps2-eptc2_2018_chapter9-chapitre9.html" TargetMode="External"/><Relationship Id="rId128" Type="http://schemas.openxmlformats.org/officeDocument/2006/relationships/image" Target="media/image86.png"/><Relationship Id="rId149" Type="http://schemas.openxmlformats.org/officeDocument/2006/relationships/image" Target="media/image107.gif"/><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hyperlink" Target="http://www.pre.ethics.gc.ca/eng/tcps2-eptc2_2018_chapter5-chapitre5.html" TargetMode="External"/><Relationship Id="rId69" Type="http://schemas.openxmlformats.org/officeDocument/2006/relationships/hyperlink" Target="http://www.dal.ca/dept/university_secretariat/policies/governance/protection-of-personal-information-policy-.html"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gif"/><Relationship Id="rId139" Type="http://schemas.openxmlformats.org/officeDocument/2006/relationships/image" Target="media/image97.gif"/><Relationship Id="rId80" Type="http://schemas.openxmlformats.org/officeDocument/2006/relationships/hyperlink" Target="https://cdn.dal.ca/content/dam/dalhousie/pdf/research-services/REB/Dal%20REB%20Application%20Instructions%20-%20Prospective%20Research%20%20v2021-02.pdf" TargetMode="External"/><Relationship Id="rId85" Type="http://schemas.openxmlformats.org/officeDocument/2006/relationships/image" Target="media/image43.png"/><Relationship Id="rId150" Type="http://schemas.openxmlformats.org/officeDocument/2006/relationships/image" Target="media/image108.gif"/><Relationship Id="rId155" Type="http://schemas.microsoft.com/office/2011/relationships/people" Target="people.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www.dal.ca/dept/university_secretariat/policies/human-rights---equity/ethical-conduct-of-research-involving-humans-policy.html"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gif"/><Relationship Id="rId54" Type="http://schemas.openxmlformats.org/officeDocument/2006/relationships/hyperlink" Target="https://cdn.dal.ca/content/dam/dalhousie/pdf/research-services/REB/Dal%20REB%20Application%20Instructions%20-%20Prospective%20Research%20%20v2021-02.pdf" TargetMode="External"/><Relationship Id="rId70" Type="http://schemas.openxmlformats.org/officeDocument/2006/relationships/hyperlink" Target="http://www.pre.ethics.gc.ca/eng/tcps2-eptc2_2018_chapter3-chapitre3.html" TargetMode="External"/><Relationship Id="rId75" Type="http://schemas.openxmlformats.org/officeDocument/2006/relationships/hyperlink" Target="http://www.pre.ethics.gc.ca/eng/tcps2-eptc2_2018_chapter11-chapitre11.html"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gif"/><Relationship Id="rId145" Type="http://schemas.openxmlformats.org/officeDocument/2006/relationships/image" Target="media/image103.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3.png"/><Relationship Id="rId60" Type="http://schemas.openxmlformats.org/officeDocument/2006/relationships/hyperlink" Target="http://tcps2core.ca/welcome" TargetMode="External"/><Relationship Id="rId65" Type="http://schemas.openxmlformats.org/officeDocument/2006/relationships/hyperlink" Target="https://cdn.dal.ca/content/dam/dalhousie/pdf/research-services/REB/Protecting%20Electronically%20Stored%20Personally%20Identifiable%20Research%20Data.pdf" TargetMode="External"/><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88.gif"/><Relationship Id="rId135" Type="http://schemas.openxmlformats.org/officeDocument/2006/relationships/image" Target="media/image93.gif"/><Relationship Id="rId151" Type="http://schemas.openxmlformats.org/officeDocument/2006/relationships/image" Target="media/image109.gif"/><Relationship Id="rId156" Type="http://schemas.openxmlformats.org/officeDocument/2006/relationships/theme" Target="theme/theme1.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www.pre.ethics.gc.ca/eng/policy-politique_tcps2-eptc2_2018.html" TargetMode="External"/><Relationship Id="rId76" Type="http://schemas.openxmlformats.org/officeDocument/2006/relationships/hyperlink" Target="http://www.pre.ethics.gc.ca/eng/tcps2-eptc2_2018_chapter11-chapitre11.html"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gif"/><Relationship Id="rId146" Type="http://schemas.openxmlformats.org/officeDocument/2006/relationships/image" Target="media/image104.gif"/><Relationship Id="rId7" Type="http://schemas.openxmlformats.org/officeDocument/2006/relationships/endnotes" Target="endnotes.xml"/><Relationship Id="rId71" Type="http://schemas.openxmlformats.org/officeDocument/2006/relationships/hyperlink" Target="http://www.pre.ethics.gc.ca/eng/tcps2-eptc2_2018_chapter9-chapitre9.html"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novascotia.ca/coms/families/changestoCFSA/Duty-to-Report.pdf"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gif"/><Relationship Id="rId136" Type="http://schemas.openxmlformats.org/officeDocument/2006/relationships/image" Target="media/image94.gif"/><Relationship Id="rId61" Type="http://schemas.openxmlformats.org/officeDocument/2006/relationships/hyperlink" Target="https://cdn.dal.ca/content/dam/dalhousie/pdf/research-services/REB/Dal%20REB%20Application%20Instructions%20-%20Prospective%20Research%20%20v2021-02.pdf" TargetMode="External"/><Relationship Id="rId82" Type="http://schemas.openxmlformats.org/officeDocument/2006/relationships/hyperlink" Target="mailto:sbrooks@cs.dal.ca" TargetMode="External"/><Relationship Id="rId152" Type="http://schemas.openxmlformats.org/officeDocument/2006/relationships/image" Target="media/image110.gif"/><Relationship Id="rId19" Type="http://schemas.openxmlformats.org/officeDocument/2006/relationships/image" Target="media/image8.png"/><Relationship Id="rId14" Type="http://schemas.openxmlformats.org/officeDocument/2006/relationships/hyperlink" Target="https://expertphotography.com/remove-chromatic-aberration-photosho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dal.ca/dept/university_secretariat/policies/human-rights---equity/ethical-conduct-of-research-involving-humans-policy.html" TargetMode="External"/><Relationship Id="rId77" Type="http://schemas.openxmlformats.org/officeDocument/2006/relationships/hyperlink" Target="http://novascotia.ca/dhw/phia/"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gif"/><Relationship Id="rId8" Type="http://schemas.openxmlformats.org/officeDocument/2006/relationships/header" Target="header1.xml"/><Relationship Id="rId51" Type="http://schemas.openxmlformats.org/officeDocument/2006/relationships/hyperlink" Target="http://dx.doi.org/10.1007/978-1-4471-2804-5_6" TargetMode="External"/><Relationship Id="rId72" Type="http://schemas.openxmlformats.org/officeDocument/2006/relationships/hyperlink" Target="http://www.pre.ethics.gc.ca/eng/tcps2-eptc2_2018_chapter9-chapitre9.html"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nslegislature.ca/sites/default/files/legc/statutes/adult%20protection.pdf" TargetMode="External"/><Relationship Id="rId116" Type="http://schemas.openxmlformats.org/officeDocument/2006/relationships/image" Target="media/image74.png"/><Relationship Id="rId137" Type="http://schemas.openxmlformats.org/officeDocument/2006/relationships/image" Target="media/image95.gif"/><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file:///C:\Users\jense\AppData\Local\Microsoft\Windows\INetCache\Content.Outlook\JB2CA928\&#61607;%09https:\www.yorku.ca\mack\RN-Counterbalancing.html" TargetMode="External"/><Relationship Id="rId83" Type="http://schemas.openxmlformats.org/officeDocument/2006/relationships/hyperlink" Target="mailto:sbrooks@cs.dal.ca" TargetMode="External"/><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gif"/><Relationship Id="rId153" Type="http://schemas.openxmlformats.org/officeDocument/2006/relationships/header" Target="header2.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tcps2core.ca/welcome" TargetMode="External"/><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hyperlink" Target="http://dx.doi.org/10.1109/TVCG.2014.2346298" TargetMode="External"/><Relationship Id="rId73" Type="http://schemas.openxmlformats.org/officeDocument/2006/relationships/hyperlink" Target="https://www.cbu.ca/indigenous-affairs/mikmaw-ethics-watch/" TargetMode="External"/><Relationship Id="rId78" Type="http://schemas.openxmlformats.org/officeDocument/2006/relationships/hyperlink" Target="https://cdn.dal.ca/content/dam/dalhousie/pdf/research-services/REB/Dal%20REB%20Application%20Instructions%20-%20Prospective%20Research%20%20v2021-02.pdf"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gif"/><Relationship Id="rId148" Type="http://schemas.openxmlformats.org/officeDocument/2006/relationships/image" Target="media/image106.gi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s://cdn.dal.ca/content/dam/dalhousie/pdf/research-services/REB/Dal%20REB%20Application%20Instructions%20-%20Prospective%20Research%20%20v2021-02.pdf"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gif"/><Relationship Id="rId154"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www.pre.ethics.gc.ca/eng/policy-politique_tcps2-eptc2_2018.html" TargetMode="External"/><Relationship Id="rId79" Type="http://schemas.openxmlformats.org/officeDocument/2006/relationships/hyperlink" Target="https://www.dal.ca/dept/research-services/responsible-conduct-/research-ethics-/resources-.html" TargetMode="External"/><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gif"/><Relationship Id="rId90"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145</Pages>
  <Words>32505</Words>
  <Characters>185280</Characters>
  <Application>Microsoft Office Word</Application>
  <DocSecurity>0</DocSecurity>
  <Lines>1544</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114</cp:revision>
  <cp:lastPrinted>2022-01-14T04:30:00Z</cp:lastPrinted>
  <dcterms:created xsi:type="dcterms:W3CDTF">2022-01-15T19:58:00Z</dcterms:created>
  <dcterms:modified xsi:type="dcterms:W3CDTF">2022-03-28T19:45:00Z</dcterms:modified>
</cp:coreProperties>
</file>
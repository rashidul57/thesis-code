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9FBD28" w14:textId="77777777" w:rsidR="00EC024D" w:rsidRPr="002E48C9" w:rsidRDefault="00EC024D" w:rsidP="00EC024D">
      <w:pPr>
        <w:jc w:val="center"/>
      </w:pPr>
      <w:r w:rsidRPr="00B93B73">
        <w:rPr>
          <w:rFonts w:ascii="Times" w:hAnsi="Times" w:cs="Calibri"/>
          <w:b/>
          <w:bCs/>
          <w:caps/>
          <w:color w:val="000000" w:themeColor="text1"/>
          <w:sz w:val="28"/>
          <w:szCs w:val="28"/>
          <w:shd w:val="clear" w:color="auto" w:fill="FFFFFF"/>
        </w:rPr>
        <w:t>Visualizing Uncertainty with Chromatic Aberration</w:t>
      </w:r>
    </w:p>
    <w:p w14:paraId="1F285E3B" w14:textId="77777777" w:rsidR="00EC024D" w:rsidRDefault="00EC024D" w:rsidP="00EC024D">
      <w:pPr>
        <w:pStyle w:val="NormalWeb"/>
        <w:jc w:val="center"/>
        <w:rPr>
          <w:rFonts w:ascii="Times" w:hAnsi="Times"/>
          <w:color w:val="000000" w:themeColor="text1"/>
          <w:sz w:val="22"/>
          <w:szCs w:val="22"/>
        </w:rPr>
      </w:pPr>
    </w:p>
    <w:p w14:paraId="6AB3C7D6" w14:textId="77777777" w:rsidR="00EC024D" w:rsidRDefault="00EC024D" w:rsidP="00EC024D">
      <w:pPr>
        <w:pStyle w:val="NormalWeb"/>
        <w:jc w:val="center"/>
        <w:rPr>
          <w:rFonts w:ascii="Times" w:hAnsi="Times"/>
          <w:color w:val="000000" w:themeColor="text1"/>
          <w:sz w:val="22"/>
          <w:szCs w:val="22"/>
        </w:rPr>
      </w:pPr>
      <w:r>
        <w:rPr>
          <w:rFonts w:ascii="Times" w:hAnsi="Times"/>
          <w:color w:val="000000" w:themeColor="text1"/>
          <w:sz w:val="22"/>
          <w:szCs w:val="22"/>
        </w:rPr>
        <w:t>By</w:t>
      </w:r>
    </w:p>
    <w:p w14:paraId="0E0644BF" w14:textId="77777777" w:rsidR="00EC024D" w:rsidRDefault="00EC024D" w:rsidP="00EC024D">
      <w:pPr>
        <w:pStyle w:val="NormalWeb"/>
        <w:jc w:val="center"/>
        <w:rPr>
          <w:rFonts w:ascii="Times" w:hAnsi="Times"/>
          <w:color w:val="000000" w:themeColor="text1"/>
          <w:sz w:val="22"/>
          <w:szCs w:val="22"/>
        </w:rPr>
      </w:pPr>
    </w:p>
    <w:p w14:paraId="21880B5C" w14:textId="77777777" w:rsidR="00EC024D" w:rsidRPr="002E48C9" w:rsidRDefault="00EC024D" w:rsidP="00EC024D">
      <w:pPr>
        <w:pStyle w:val="NormalWeb"/>
        <w:jc w:val="center"/>
        <w:rPr>
          <w:rFonts w:ascii="Times" w:hAnsi="Times"/>
          <w:color w:val="000000" w:themeColor="text1"/>
          <w:sz w:val="22"/>
          <w:szCs w:val="22"/>
        </w:rPr>
        <w:sectPr w:rsidR="00EC024D" w:rsidRPr="002E48C9" w:rsidSect="005A27D4">
          <w:headerReference w:type="default" r:id="rId8"/>
          <w:type w:val="continuous"/>
          <w:pgSz w:w="11906" w:h="16838"/>
          <w:pgMar w:top="1440" w:right="1440" w:bottom="1440" w:left="1440" w:header="708" w:footer="708" w:gutter="0"/>
          <w:cols w:space="708"/>
          <w:docGrid w:linePitch="360"/>
        </w:sectPr>
      </w:pPr>
    </w:p>
    <w:p w14:paraId="7B289632" w14:textId="77777777" w:rsidR="00EC024D" w:rsidRPr="003A032E" w:rsidRDefault="00EC024D" w:rsidP="00EC024D">
      <w:pPr>
        <w:pStyle w:val="NormalWeb"/>
        <w:jc w:val="center"/>
        <w:rPr>
          <w:rFonts w:ascii="Times" w:hAnsi="Times"/>
          <w:color w:val="000000" w:themeColor="text1"/>
          <w:lang w:val="fr-FR"/>
        </w:rPr>
      </w:pPr>
      <w:r w:rsidRPr="003A032E">
        <w:rPr>
          <w:rFonts w:ascii="Times" w:hAnsi="Times"/>
          <w:color w:val="000000" w:themeColor="text1"/>
          <w:lang w:val="fr-FR"/>
        </w:rPr>
        <w:t>Md Rashidul Islam</w:t>
      </w:r>
      <w:r w:rsidRPr="003A032E">
        <w:rPr>
          <w:rFonts w:ascii="Times" w:hAnsi="Times"/>
          <w:color w:val="000000" w:themeColor="text1"/>
          <w:lang w:val="fr-FR"/>
        </w:rPr>
        <w:br/>
        <w:t>md313724@dal.ca</w:t>
      </w:r>
    </w:p>
    <w:p w14:paraId="5F16EAD5"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0D3BD229"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4AFA2E22"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7AC8B3E0" w14:textId="77777777" w:rsidR="00EC024D" w:rsidRDefault="00EC024D" w:rsidP="00EC024D">
      <w:pPr>
        <w:autoSpaceDE w:val="0"/>
        <w:autoSpaceDN w:val="0"/>
        <w:adjustRightInd w:val="0"/>
        <w:jc w:val="center"/>
        <w:rPr>
          <w:rFonts w:eastAsiaTheme="minorHAnsi"/>
          <w:lang w:val="en-GB" w:eastAsia="en-US"/>
        </w:rPr>
      </w:pPr>
      <w:r w:rsidRPr="00B93B73">
        <w:rPr>
          <w:rFonts w:eastAsiaTheme="minorHAnsi"/>
          <w:lang w:val="en-GB" w:eastAsia="en-US"/>
        </w:rPr>
        <w:t>Supervised by</w:t>
      </w:r>
    </w:p>
    <w:p w14:paraId="00A99D4D" w14:textId="77777777" w:rsidR="00EC024D" w:rsidRDefault="00EC024D" w:rsidP="00EC024D">
      <w:pPr>
        <w:autoSpaceDE w:val="0"/>
        <w:autoSpaceDN w:val="0"/>
        <w:adjustRightInd w:val="0"/>
        <w:jc w:val="center"/>
        <w:rPr>
          <w:rFonts w:eastAsiaTheme="minorHAnsi"/>
          <w:lang w:val="en-GB" w:eastAsia="en-US"/>
        </w:rPr>
      </w:pPr>
    </w:p>
    <w:p w14:paraId="06044F72" w14:textId="77777777" w:rsidR="00EC024D" w:rsidRPr="00B93B73" w:rsidRDefault="00EC024D" w:rsidP="00EC024D">
      <w:pPr>
        <w:autoSpaceDE w:val="0"/>
        <w:autoSpaceDN w:val="0"/>
        <w:adjustRightInd w:val="0"/>
        <w:jc w:val="center"/>
        <w:rPr>
          <w:rFonts w:eastAsiaTheme="minorHAnsi"/>
          <w:lang w:val="en-GB" w:eastAsia="en-US"/>
        </w:rPr>
      </w:pPr>
      <w:proofErr w:type="spellStart"/>
      <w:r w:rsidRPr="00B93B73">
        <w:rPr>
          <w:rFonts w:eastAsiaTheme="minorHAnsi"/>
          <w:lang w:val="en-GB" w:eastAsia="en-US"/>
        </w:rPr>
        <w:t>Dr.</w:t>
      </w:r>
      <w:proofErr w:type="spellEnd"/>
      <w:r w:rsidRPr="00B93B73">
        <w:rPr>
          <w:rFonts w:eastAsiaTheme="minorHAnsi"/>
          <w:lang w:val="en-GB" w:eastAsia="en-US"/>
        </w:rPr>
        <w:t xml:space="preserve"> Stephen Brooks</w:t>
      </w:r>
    </w:p>
    <w:p w14:paraId="6E686BEE" w14:textId="77777777" w:rsidR="00EC024D" w:rsidRPr="00B93B73" w:rsidRDefault="00EC024D" w:rsidP="00EC024D">
      <w:pPr>
        <w:autoSpaceDE w:val="0"/>
        <w:autoSpaceDN w:val="0"/>
        <w:adjustRightInd w:val="0"/>
        <w:jc w:val="center"/>
        <w:rPr>
          <w:rFonts w:eastAsiaTheme="minorHAnsi"/>
          <w:lang w:val="en-GB" w:eastAsia="en-US"/>
        </w:rPr>
      </w:pPr>
      <w:r w:rsidRPr="00B93B73">
        <w:rPr>
          <w:rFonts w:eastAsiaTheme="minorHAnsi"/>
          <w:lang w:val="en-GB" w:eastAsia="en-US"/>
        </w:rPr>
        <w:t>Professor</w:t>
      </w:r>
    </w:p>
    <w:p w14:paraId="3701728B" w14:textId="77777777" w:rsidR="00EC024D" w:rsidRPr="00B93B73" w:rsidRDefault="00EC024D" w:rsidP="00EC024D">
      <w:pPr>
        <w:pStyle w:val="Default"/>
        <w:jc w:val="center"/>
      </w:pPr>
      <w:r w:rsidRPr="00B93B73">
        <w:rPr>
          <w:color w:val="000000" w:themeColor="text1"/>
        </w:rPr>
        <w:t>Faculty of Computer Science, Dalhousie University</w:t>
      </w:r>
    </w:p>
    <w:p w14:paraId="4D941A6F" w14:textId="77777777" w:rsidR="00EC024D" w:rsidRPr="00B93B73" w:rsidRDefault="00EC024D" w:rsidP="00EC024D">
      <w:pPr>
        <w:autoSpaceDE w:val="0"/>
        <w:autoSpaceDN w:val="0"/>
        <w:adjustRightInd w:val="0"/>
        <w:ind w:left="4320"/>
        <w:jc w:val="center"/>
        <w:rPr>
          <w:rFonts w:eastAsiaTheme="minorHAnsi"/>
          <w:sz w:val="29"/>
          <w:szCs w:val="29"/>
          <w:lang w:val="en-GB" w:eastAsia="en-US"/>
        </w:rPr>
      </w:pPr>
    </w:p>
    <w:p w14:paraId="45C6E94B" w14:textId="77777777" w:rsidR="00EC024D" w:rsidRDefault="00EC024D" w:rsidP="00EC024D">
      <w:pPr>
        <w:pStyle w:val="NormalWeb"/>
        <w:jc w:val="center"/>
        <w:rPr>
          <w:rFonts w:ascii="Times" w:hAnsi="Times"/>
          <w:color w:val="000000" w:themeColor="text1"/>
        </w:rPr>
      </w:pPr>
    </w:p>
    <w:p w14:paraId="7AF0BB55" w14:textId="77777777" w:rsidR="00EC024D" w:rsidRDefault="00EC024D" w:rsidP="00EC024D">
      <w:pPr>
        <w:pStyle w:val="Default"/>
      </w:pPr>
    </w:p>
    <w:p w14:paraId="004FAAF6" w14:textId="77777777" w:rsidR="00EC024D" w:rsidRPr="00A21577" w:rsidRDefault="00EC024D" w:rsidP="00EC024D">
      <w:pPr>
        <w:pStyle w:val="Default"/>
        <w:jc w:val="center"/>
      </w:pPr>
      <w:r w:rsidRPr="00A21577">
        <w:t>Submitted in partial fulfilment of the requirements</w:t>
      </w:r>
    </w:p>
    <w:p w14:paraId="0B5E553F" w14:textId="77777777" w:rsidR="00EC024D" w:rsidRPr="00A21577" w:rsidRDefault="00EC024D" w:rsidP="00EC024D">
      <w:pPr>
        <w:pStyle w:val="Default"/>
        <w:jc w:val="center"/>
      </w:pPr>
      <w:r w:rsidRPr="00A21577">
        <w:t>for the degree of Master of Computer Science</w:t>
      </w:r>
    </w:p>
    <w:p w14:paraId="3CF8F601" w14:textId="77777777" w:rsidR="00EC024D" w:rsidRPr="00A21577" w:rsidRDefault="00EC024D" w:rsidP="00EC024D">
      <w:pPr>
        <w:pStyle w:val="Default"/>
        <w:jc w:val="center"/>
      </w:pPr>
    </w:p>
    <w:p w14:paraId="36025B59" w14:textId="77777777" w:rsidR="00EC024D" w:rsidRPr="00A21577" w:rsidRDefault="00EC024D" w:rsidP="00EC024D">
      <w:pPr>
        <w:pStyle w:val="Default"/>
        <w:jc w:val="center"/>
      </w:pPr>
    </w:p>
    <w:p w14:paraId="13772B78" w14:textId="77777777" w:rsidR="00EC024D" w:rsidRPr="00A21577" w:rsidRDefault="00EC024D" w:rsidP="00EC024D">
      <w:pPr>
        <w:pStyle w:val="Default"/>
        <w:jc w:val="center"/>
      </w:pPr>
      <w:r w:rsidRPr="00A21577">
        <w:t>at</w:t>
      </w:r>
    </w:p>
    <w:p w14:paraId="5DCB4EAB" w14:textId="77777777" w:rsidR="00EC024D" w:rsidRPr="00A21577" w:rsidRDefault="00EC024D" w:rsidP="00EC024D">
      <w:pPr>
        <w:pStyle w:val="Default"/>
        <w:jc w:val="center"/>
      </w:pPr>
    </w:p>
    <w:p w14:paraId="5B95D92D" w14:textId="77777777" w:rsidR="00EC024D" w:rsidRPr="00A21577" w:rsidRDefault="00EC024D" w:rsidP="00EC024D">
      <w:pPr>
        <w:pStyle w:val="Default"/>
        <w:jc w:val="center"/>
      </w:pPr>
    </w:p>
    <w:p w14:paraId="1EB97222" w14:textId="77777777" w:rsidR="00EC024D" w:rsidRPr="00A21577" w:rsidRDefault="00EC024D" w:rsidP="00EC024D">
      <w:pPr>
        <w:pStyle w:val="Default"/>
        <w:jc w:val="center"/>
      </w:pPr>
      <w:r w:rsidRPr="00A21577">
        <w:t>Dalhousie University</w:t>
      </w:r>
    </w:p>
    <w:p w14:paraId="4B5C5393" w14:textId="77777777" w:rsidR="00EC024D" w:rsidRPr="00A21577" w:rsidRDefault="00EC024D" w:rsidP="00EC024D">
      <w:pPr>
        <w:pStyle w:val="Default"/>
        <w:jc w:val="center"/>
      </w:pPr>
      <w:r w:rsidRPr="00A21577">
        <w:rPr>
          <w:color w:val="000000" w:themeColor="text1"/>
        </w:rPr>
        <w:t>Faculty of Computer Science, Dalhousie University</w:t>
      </w:r>
    </w:p>
    <w:p w14:paraId="2FFF0459" w14:textId="77777777" w:rsidR="00EC024D" w:rsidRDefault="00EC024D" w:rsidP="00EC024D">
      <w:pPr>
        <w:pStyle w:val="Default"/>
        <w:jc w:val="center"/>
      </w:pPr>
      <w:r w:rsidRPr="00D1612D">
        <w:t>Halifax, Nova Scotia</w:t>
      </w:r>
      <w:r w:rsidRPr="00D1612D">
        <w:br/>
      </w:r>
      <w:r w:rsidRPr="002E48C9">
        <w:br/>
      </w:r>
      <w:r w:rsidRPr="002E48C9">
        <w:br/>
      </w:r>
    </w:p>
    <w:p w14:paraId="65568AEB" w14:textId="77777777" w:rsidR="00EC024D" w:rsidRDefault="00EC024D" w:rsidP="00EC024D">
      <w:pPr>
        <w:pStyle w:val="Default"/>
        <w:jc w:val="center"/>
      </w:pPr>
    </w:p>
    <w:p w14:paraId="441C493D" w14:textId="77777777" w:rsidR="00EC024D" w:rsidRDefault="00EC024D" w:rsidP="00EC024D">
      <w:pPr>
        <w:pStyle w:val="Default"/>
        <w:jc w:val="center"/>
      </w:pPr>
    </w:p>
    <w:p w14:paraId="0C328A45" w14:textId="77777777" w:rsidR="00EC024D" w:rsidRPr="002E48C9" w:rsidRDefault="00EC024D" w:rsidP="00EC024D">
      <w:pPr>
        <w:autoSpaceDE w:val="0"/>
        <w:autoSpaceDN w:val="0"/>
        <w:adjustRightInd w:val="0"/>
        <w:ind w:left="4320"/>
      </w:pPr>
    </w:p>
    <w:p w14:paraId="09EF3C21" w14:textId="77777777" w:rsidR="00EC024D" w:rsidRDefault="00EC024D" w:rsidP="00EC024D">
      <w:pPr>
        <w:autoSpaceDE w:val="0"/>
        <w:autoSpaceDN w:val="0"/>
        <w:adjustRightInd w:val="0"/>
        <w:ind w:left="4320"/>
        <w:rPr>
          <w:rFonts w:ascii="Times" w:hAnsi="Times"/>
          <w:color w:val="000000" w:themeColor="text1"/>
          <w:sz w:val="28"/>
          <w:szCs w:val="28"/>
        </w:rPr>
      </w:pPr>
    </w:p>
    <w:p w14:paraId="39E28745" w14:textId="77777777" w:rsidR="00EC024D" w:rsidRDefault="00EC024D" w:rsidP="00EC024D">
      <w:pPr>
        <w:pStyle w:val="Default"/>
      </w:pPr>
    </w:p>
    <w:p w14:paraId="426C2E45" w14:textId="77777777" w:rsidR="00EC024D" w:rsidRPr="00B93B73" w:rsidRDefault="00EC024D" w:rsidP="00EC024D">
      <w:pPr>
        <w:pStyle w:val="NormalWeb"/>
        <w:jc w:val="center"/>
        <w:rPr>
          <w:rFonts w:ascii="Times" w:hAnsi="Times"/>
          <w:color w:val="000000" w:themeColor="text1"/>
        </w:rPr>
      </w:pPr>
      <w:r w:rsidRPr="00B93B73">
        <w:t xml:space="preserve"> © </w:t>
      </w:r>
      <w:r w:rsidRPr="00B93B73">
        <w:rPr>
          <w:rFonts w:eastAsiaTheme="minorHAnsi"/>
          <w:lang w:val="en-GB" w:eastAsia="en-US"/>
        </w:rPr>
        <w:t>Dalhousie University 2020. All rights reserved.</w:t>
      </w:r>
    </w:p>
    <w:p w14:paraId="72506FA9" w14:textId="0EDE7A61" w:rsidR="00AB2AE9" w:rsidRDefault="00AB2AE9" w:rsidP="00AF3976">
      <w:pPr>
        <w:autoSpaceDE w:val="0"/>
        <w:autoSpaceDN w:val="0"/>
        <w:adjustRightInd w:val="0"/>
        <w:spacing w:line="480" w:lineRule="auto"/>
        <w:rPr>
          <w:rFonts w:eastAsiaTheme="minorHAnsi"/>
          <w:b/>
          <w:bCs/>
          <w:sz w:val="29"/>
          <w:szCs w:val="29"/>
          <w:lang w:val="en-GB" w:eastAsia="en-US"/>
        </w:rPr>
      </w:pPr>
    </w:p>
    <w:p w14:paraId="0809868D" w14:textId="77777777" w:rsidR="00AB2AE9" w:rsidRDefault="00AB2AE9">
      <w:pPr>
        <w:rPr>
          <w:rFonts w:eastAsiaTheme="minorHAnsi"/>
          <w:b/>
          <w:bCs/>
          <w:sz w:val="29"/>
          <w:szCs w:val="29"/>
          <w:lang w:val="en-GB" w:eastAsia="en-US"/>
        </w:rPr>
      </w:pPr>
      <w:r>
        <w:rPr>
          <w:rFonts w:eastAsiaTheme="minorHAnsi"/>
          <w:b/>
          <w:bCs/>
          <w:sz w:val="29"/>
          <w:szCs w:val="29"/>
          <w:lang w:val="en-GB" w:eastAsia="en-US"/>
        </w:rPr>
        <w:br w:type="page"/>
      </w:r>
    </w:p>
    <w:p w14:paraId="70C17483" w14:textId="77777777" w:rsidR="00305F9E" w:rsidRPr="00AF3976" w:rsidRDefault="00305F9E" w:rsidP="00305F9E">
      <w:pPr>
        <w:autoSpaceDE w:val="0"/>
        <w:autoSpaceDN w:val="0"/>
        <w:adjustRightInd w:val="0"/>
        <w:spacing w:line="480" w:lineRule="auto"/>
        <w:rPr>
          <w:rFonts w:eastAsiaTheme="minorHAnsi"/>
          <w:b/>
          <w:bCs/>
          <w:sz w:val="29"/>
          <w:szCs w:val="29"/>
          <w:lang w:val="en-GB" w:eastAsia="en-US"/>
        </w:rPr>
      </w:pPr>
      <w:r w:rsidRPr="00AF3976">
        <w:rPr>
          <w:rFonts w:eastAsiaTheme="minorHAnsi"/>
          <w:b/>
          <w:bCs/>
          <w:sz w:val="29"/>
          <w:szCs w:val="29"/>
          <w:lang w:val="en-GB" w:eastAsia="en-US"/>
        </w:rPr>
        <w:lastRenderedPageBreak/>
        <w:t>Table of Contents</w:t>
      </w:r>
    </w:p>
    <w:p w14:paraId="489FA652"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List of Tables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ab/>
        <w:t xml:space="preserve">  vii</w:t>
      </w:r>
    </w:p>
    <w:p w14:paraId="2FBC84D0"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List of Figures </w:t>
      </w:r>
      <w:r w:rsidRPr="0098148F">
        <w:rPr>
          <w:rFonts w:eastAsiaTheme="minorHAnsi"/>
          <w:color w:val="000000"/>
          <w:sz w:val="23"/>
          <w:szCs w:val="23"/>
          <w:lang w:val="en-GB" w:eastAsia="en-US"/>
        </w:rPr>
        <w:t>…………………………………………………………</w:t>
      </w:r>
      <w:r>
        <w:rPr>
          <w:rFonts w:eastAsiaTheme="minorHAnsi"/>
          <w:color w:val="000000"/>
          <w:sz w:val="23"/>
          <w:szCs w:val="23"/>
          <w:lang w:val="en-GB" w:eastAsia="en-US"/>
        </w:rPr>
        <w:t>………………………. viii</w:t>
      </w:r>
    </w:p>
    <w:p w14:paraId="6E3FDE0D"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List of Algorithms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x</w:t>
      </w:r>
    </w:p>
    <w:p w14:paraId="2336854C"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Abstract </w:t>
      </w:r>
      <w:r w:rsidRPr="0098148F">
        <w:rPr>
          <w:rFonts w:eastAsiaTheme="minorHAnsi"/>
          <w:color w:val="000000"/>
          <w:sz w:val="23"/>
          <w:szCs w:val="23"/>
          <w:lang w:val="en-GB" w:eastAsia="en-US"/>
        </w:rPr>
        <w:t>…………………………………………………………</w:t>
      </w:r>
      <w:r>
        <w:rPr>
          <w:rFonts w:eastAsiaTheme="minorHAnsi"/>
          <w:color w:val="000000"/>
          <w:sz w:val="23"/>
          <w:szCs w:val="23"/>
          <w:lang w:val="en-GB" w:eastAsia="en-US"/>
        </w:rPr>
        <w:t>……………………………...   xi</w:t>
      </w:r>
    </w:p>
    <w:p w14:paraId="7DA46FB9" w14:textId="77777777" w:rsidR="00305F9E" w:rsidRDefault="00305F9E" w:rsidP="00305F9E">
      <w:pPr>
        <w:autoSpaceDE w:val="0"/>
        <w:autoSpaceDN w:val="0"/>
        <w:adjustRightInd w:val="0"/>
        <w:spacing w:line="480" w:lineRule="auto"/>
        <w:rPr>
          <w:rFonts w:eastAsiaTheme="minorHAnsi"/>
          <w:lang w:val="en-GB" w:eastAsia="en-US"/>
        </w:rPr>
      </w:pPr>
      <w:r>
        <w:rPr>
          <w:color w:val="000000" w:themeColor="text1"/>
        </w:rPr>
        <w:t>List of abbreviations</w:t>
      </w:r>
      <w:r>
        <w:rPr>
          <w:rFonts w:ascii="Times" w:hAnsi="Times"/>
          <w:color w:val="000000" w:themeColor="text1"/>
          <w:sz w:val="22"/>
          <w:szCs w:val="22"/>
          <w:shd w:val="clear" w:color="auto" w:fill="FFFFFF"/>
          <w:lang w:val="en-US"/>
        </w:rPr>
        <w:t xml:space="preserve"> </w:t>
      </w:r>
      <w:r w:rsidRPr="0098148F">
        <w:rPr>
          <w:rFonts w:eastAsiaTheme="minorHAnsi"/>
          <w:color w:val="000000"/>
          <w:sz w:val="23"/>
          <w:szCs w:val="23"/>
          <w:lang w:val="en-GB" w:eastAsia="en-US"/>
        </w:rPr>
        <w:t>…………………………………………</w:t>
      </w:r>
      <w:r>
        <w:rPr>
          <w:rFonts w:eastAsiaTheme="minorHAnsi"/>
          <w:color w:val="000000"/>
          <w:sz w:val="23"/>
          <w:szCs w:val="23"/>
          <w:lang w:val="en-GB" w:eastAsia="en-US"/>
        </w:rPr>
        <w:t>………………………………...   xi</w:t>
      </w:r>
    </w:p>
    <w:p w14:paraId="285F1879"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Acknowledgements </w:t>
      </w:r>
      <w:r w:rsidRPr="0098148F">
        <w:rPr>
          <w:rFonts w:eastAsiaTheme="minorHAnsi"/>
          <w:color w:val="000000"/>
          <w:sz w:val="23"/>
          <w:szCs w:val="23"/>
          <w:lang w:val="en-GB" w:eastAsia="en-US"/>
        </w:rPr>
        <w:t>…………………………………………………………</w:t>
      </w:r>
      <w:r>
        <w:rPr>
          <w:rFonts w:eastAsiaTheme="minorHAnsi"/>
          <w:color w:val="000000"/>
          <w:sz w:val="23"/>
          <w:szCs w:val="23"/>
          <w:lang w:val="en-GB" w:eastAsia="en-US"/>
        </w:rPr>
        <w:t>………………...   xii</w:t>
      </w:r>
    </w:p>
    <w:p w14:paraId="633AB4FE" w14:textId="77777777" w:rsidR="00305F9E" w:rsidRPr="008B13E5" w:rsidRDefault="00305F9E" w:rsidP="00305F9E">
      <w:pPr>
        <w:rPr>
          <w:rFonts w:ascii="Times" w:hAnsi="Times"/>
          <w:color w:val="000000" w:themeColor="text1"/>
          <w:sz w:val="22"/>
          <w:szCs w:val="22"/>
          <w:shd w:val="clear" w:color="auto" w:fill="FFFFFF"/>
          <w:lang w:val="en-US"/>
        </w:rPr>
      </w:pPr>
      <w:r w:rsidDel="008B13E5">
        <w:rPr>
          <w:rFonts w:ascii="Times" w:hAnsi="Times"/>
          <w:color w:val="000000" w:themeColor="text1"/>
          <w:sz w:val="22"/>
          <w:szCs w:val="22"/>
          <w:shd w:val="clear" w:color="auto" w:fill="FFFFFF"/>
          <w:lang w:val="en-US"/>
        </w:rPr>
        <w:t xml:space="preserve"> </w:t>
      </w:r>
      <w:r>
        <w:rPr>
          <w:rFonts w:eastAsiaTheme="minorHAnsi"/>
          <w:color w:val="000000"/>
          <w:sz w:val="23"/>
          <w:szCs w:val="23"/>
          <w:lang w:val="en-GB" w:eastAsia="en-US"/>
        </w:rPr>
        <w:br/>
      </w:r>
    </w:p>
    <w:p w14:paraId="5E3E68B6" w14:textId="77777777" w:rsidR="00305F9E" w:rsidRDefault="00305F9E" w:rsidP="00305F9E">
      <w:pPr>
        <w:autoSpaceDE w:val="0"/>
        <w:autoSpaceDN w:val="0"/>
        <w:adjustRightInd w:val="0"/>
        <w:spacing w:line="480" w:lineRule="auto"/>
        <w:rPr>
          <w:rFonts w:eastAsiaTheme="minorHAnsi"/>
          <w:lang w:val="en-GB" w:eastAsia="en-US"/>
        </w:rPr>
      </w:pPr>
      <w:r w:rsidRPr="00A21577">
        <w:rPr>
          <w:rFonts w:eastAsiaTheme="minorHAnsi"/>
          <w:b/>
          <w:bCs/>
          <w:lang w:val="en-GB" w:eastAsia="en-US"/>
        </w:rPr>
        <w:t xml:space="preserve">Chapter 1 </w:t>
      </w:r>
      <w:r>
        <w:rPr>
          <w:rFonts w:eastAsiaTheme="minorHAnsi"/>
          <w:b/>
          <w:bCs/>
          <w:lang w:val="en-GB" w:eastAsia="en-US"/>
        </w:rPr>
        <w:tab/>
      </w:r>
      <w:r w:rsidRPr="00A21577">
        <w:rPr>
          <w:rFonts w:eastAsiaTheme="minorHAnsi"/>
          <w:b/>
          <w:bCs/>
          <w:lang w:val="en-GB" w:eastAsia="en-US"/>
        </w:rPr>
        <w:t>Introduction</w:t>
      </w:r>
      <w:r>
        <w:rPr>
          <w:rFonts w:eastAsiaTheme="minorHAnsi"/>
          <w:lang w:val="en-GB" w:eastAsia="en-US"/>
        </w:rPr>
        <w:t xml:space="preserve"> </w:t>
      </w:r>
      <w:r w:rsidRPr="0098148F">
        <w:rPr>
          <w:rFonts w:eastAsiaTheme="minorHAnsi"/>
          <w:color w:val="000000"/>
          <w:sz w:val="23"/>
          <w:szCs w:val="23"/>
          <w:lang w:val="en-GB" w:eastAsia="en-US"/>
        </w:rPr>
        <w:t>…………………………………………………………</w:t>
      </w:r>
      <w:r>
        <w:rPr>
          <w:rFonts w:eastAsiaTheme="minorHAnsi"/>
          <w:color w:val="000000"/>
          <w:sz w:val="23"/>
          <w:szCs w:val="23"/>
          <w:lang w:val="en-GB" w:eastAsia="en-US"/>
        </w:rPr>
        <w:t>………...   1</w:t>
      </w:r>
    </w:p>
    <w:p w14:paraId="1B43F24D" w14:textId="77777777" w:rsidR="00305F9E" w:rsidRPr="0098148F" w:rsidRDefault="00305F9E" w:rsidP="00305F9E">
      <w:pPr>
        <w:autoSpaceDE w:val="0"/>
        <w:autoSpaceDN w:val="0"/>
        <w:adjustRightInd w:val="0"/>
        <w:spacing w:line="360" w:lineRule="auto"/>
        <w:ind w:left="720"/>
        <w:rPr>
          <w:rFonts w:eastAsiaTheme="minorHAnsi"/>
          <w:color w:val="000000"/>
          <w:sz w:val="23"/>
          <w:szCs w:val="23"/>
          <w:lang w:val="en-GB" w:eastAsia="en-US"/>
        </w:rPr>
      </w:pPr>
      <w:r w:rsidRPr="0098148F">
        <w:rPr>
          <w:rFonts w:eastAsiaTheme="minorHAnsi"/>
          <w:color w:val="000000"/>
          <w:sz w:val="23"/>
          <w:szCs w:val="23"/>
          <w:lang w:val="en-GB" w:eastAsia="en-US"/>
        </w:rPr>
        <w:t xml:space="preserve">1.1 </w:t>
      </w:r>
      <w:r>
        <w:rPr>
          <w:rFonts w:eastAsiaTheme="minorHAnsi"/>
          <w:color w:val="000000"/>
          <w:sz w:val="23"/>
          <w:szCs w:val="23"/>
          <w:lang w:val="en-GB" w:eastAsia="en-US"/>
        </w:rPr>
        <w:t xml:space="preserve">Background and Motivation </w:t>
      </w:r>
      <w:r w:rsidRPr="0098148F">
        <w:rPr>
          <w:rFonts w:eastAsiaTheme="minorHAnsi"/>
          <w:color w:val="000000"/>
          <w:sz w:val="23"/>
          <w:szCs w:val="23"/>
          <w:lang w:val="en-GB" w:eastAsia="en-US"/>
        </w:rPr>
        <w:t>………………………………………………………</w:t>
      </w:r>
      <w:r>
        <w:rPr>
          <w:rFonts w:eastAsiaTheme="minorHAnsi"/>
          <w:color w:val="000000"/>
          <w:sz w:val="23"/>
          <w:szCs w:val="23"/>
          <w:lang w:val="en-GB" w:eastAsia="en-US"/>
        </w:rPr>
        <w:t>....  1</w:t>
      </w:r>
    </w:p>
    <w:p w14:paraId="18B321D5" w14:textId="77777777" w:rsidR="00305F9E" w:rsidRPr="0098148F" w:rsidRDefault="00305F9E" w:rsidP="00305F9E">
      <w:pPr>
        <w:autoSpaceDE w:val="0"/>
        <w:autoSpaceDN w:val="0"/>
        <w:adjustRightInd w:val="0"/>
        <w:spacing w:line="360" w:lineRule="auto"/>
        <w:ind w:left="720"/>
        <w:rPr>
          <w:rFonts w:eastAsiaTheme="minorHAnsi"/>
          <w:color w:val="000000"/>
          <w:sz w:val="23"/>
          <w:szCs w:val="23"/>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 xml:space="preserve">2 </w:t>
      </w:r>
      <w:r w:rsidRPr="0098148F">
        <w:rPr>
          <w:rFonts w:eastAsiaTheme="minorHAnsi"/>
          <w:color w:val="000000"/>
          <w:sz w:val="23"/>
          <w:szCs w:val="23"/>
          <w:lang w:val="en-GB" w:eastAsia="en-US"/>
        </w:rPr>
        <w:t>Background</w:t>
      </w:r>
      <w:r>
        <w:rPr>
          <w:rFonts w:eastAsiaTheme="minorHAnsi"/>
          <w:color w:val="000000"/>
          <w:sz w:val="23"/>
          <w:szCs w:val="23"/>
          <w:lang w:val="en-GB" w:eastAsia="en-US"/>
        </w:rPr>
        <w:t xml:space="preserve"> Concepts</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2</w:t>
      </w:r>
    </w:p>
    <w:p w14:paraId="2B25A226" w14:textId="77777777" w:rsidR="00305F9E" w:rsidRPr="0098148F" w:rsidRDefault="00305F9E" w:rsidP="00305F9E">
      <w:pPr>
        <w:autoSpaceDE w:val="0"/>
        <w:autoSpaceDN w:val="0"/>
        <w:adjustRightInd w:val="0"/>
        <w:spacing w:line="360" w:lineRule="auto"/>
        <w:ind w:left="1440"/>
        <w:rPr>
          <w:rFonts w:eastAsiaTheme="minorHAnsi"/>
          <w:color w:val="000000"/>
          <w:sz w:val="23"/>
          <w:szCs w:val="23"/>
          <w:lang w:val="en-GB" w:eastAsia="en-US"/>
        </w:rPr>
      </w:pPr>
      <w:r w:rsidRPr="0098148F">
        <w:rPr>
          <w:rFonts w:eastAsiaTheme="minorHAnsi"/>
          <w:color w:val="000000"/>
          <w:sz w:val="23"/>
          <w:szCs w:val="23"/>
          <w:lang w:val="en-GB" w:eastAsia="en-US"/>
        </w:rPr>
        <w:t>1.2</w:t>
      </w:r>
      <w:r>
        <w:rPr>
          <w:rFonts w:eastAsiaTheme="minorHAnsi"/>
          <w:color w:val="000000"/>
          <w:sz w:val="23"/>
          <w:szCs w:val="23"/>
          <w:lang w:val="en-GB" w:eastAsia="en-US"/>
        </w:rPr>
        <w:t>.1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Machine Learning (Predictive Models)</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2</w:t>
      </w:r>
    </w:p>
    <w:p w14:paraId="5DCA675E" w14:textId="77777777" w:rsidR="00305F9E" w:rsidRDefault="00305F9E" w:rsidP="00305F9E">
      <w:pPr>
        <w:autoSpaceDE w:val="0"/>
        <w:autoSpaceDN w:val="0"/>
        <w:adjustRightInd w:val="0"/>
        <w:spacing w:line="360" w:lineRule="auto"/>
        <w:ind w:left="1440"/>
        <w:rPr>
          <w:rFonts w:eastAsiaTheme="minorHAnsi"/>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2.2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D3.js …………………………………………………………….................  3</w:t>
      </w:r>
    </w:p>
    <w:p w14:paraId="38EC59A4"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2.3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Uncertainty …………………………………………………...</w:t>
      </w:r>
      <w:r w:rsidRPr="0098148F">
        <w:rPr>
          <w:rFonts w:eastAsiaTheme="minorHAnsi"/>
          <w:color w:val="000000"/>
          <w:sz w:val="23"/>
          <w:szCs w:val="23"/>
          <w:lang w:val="en-GB" w:eastAsia="en-US"/>
        </w:rPr>
        <w:t>…………</w:t>
      </w:r>
      <w:r>
        <w:rPr>
          <w:rFonts w:eastAsiaTheme="minorHAnsi"/>
          <w:color w:val="000000"/>
          <w:sz w:val="23"/>
          <w:szCs w:val="23"/>
          <w:lang w:val="en-GB" w:eastAsia="en-US"/>
        </w:rPr>
        <w:t>… 3</w:t>
      </w:r>
    </w:p>
    <w:p w14:paraId="5E37AFE9"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1.2.4 Streamgraph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4</w:t>
      </w:r>
    </w:p>
    <w:p w14:paraId="1964547D"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1.2.5 Texture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w:t>
      </w:r>
    </w:p>
    <w:p w14:paraId="390A06E4"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1.2.6 Chromatic Aberration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w:t>
      </w:r>
    </w:p>
    <w:p w14:paraId="50B73D9B" w14:textId="63923B38" w:rsidR="00305F9E" w:rsidRDefault="00305F9E" w:rsidP="00305F9E">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 xml:space="preserve">1.3 Problem Statement </w:t>
      </w:r>
      <w:r w:rsidR="00A5159B" w:rsidRPr="0023087F">
        <w:rPr>
          <w:rFonts w:eastAsiaTheme="minorHAnsi"/>
          <w:color w:val="FF0000"/>
          <w:sz w:val="23"/>
          <w:szCs w:val="23"/>
          <w:lang w:val="en-GB" w:eastAsia="en-US"/>
        </w:rPr>
        <w:t>&amp; Contribution</w:t>
      </w:r>
      <w:r>
        <w:rPr>
          <w:rFonts w:eastAsiaTheme="minorHAnsi"/>
          <w:color w:val="000000"/>
          <w:sz w:val="23"/>
          <w:szCs w:val="23"/>
          <w:lang w:val="en-GB" w:eastAsia="en-US"/>
        </w:rPr>
        <w:t>……………………………………………</w:t>
      </w:r>
      <w:r w:rsidR="00A5159B">
        <w:rPr>
          <w:rFonts w:eastAsiaTheme="minorHAnsi"/>
          <w:color w:val="000000"/>
          <w:sz w:val="23"/>
          <w:szCs w:val="23"/>
          <w:lang w:val="en-GB" w:eastAsia="en-US"/>
        </w:rPr>
        <w:t>……</w:t>
      </w:r>
      <w:r>
        <w:rPr>
          <w:rFonts w:eastAsiaTheme="minorHAnsi"/>
          <w:color w:val="000000"/>
          <w:sz w:val="23"/>
          <w:szCs w:val="23"/>
          <w:lang w:val="en-GB" w:eastAsia="en-US"/>
        </w:rPr>
        <w:t xml:space="preserve">   7</w:t>
      </w:r>
    </w:p>
    <w:p w14:paraId="20C348EA" w14:textId="77777777" w:rsidR="00305F9E" w:rsidRDefault="00305F9E" w:rsidP="00305F9E">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1.4 Approach …………………………………………………………………………….  8</w:t>
      </w:r>
    </w:p>
    <w:p w14:paraId="7ED0F82B" w14:textId="77777777" w:rsidR="00305F9E" w:rsidRDefault="00305F9E" w:rsidP="00305F9E">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1.5 Thesis Outline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9</w:t>
      </w:r>
    </w:p>
    <w:p w14:paraId="31CD8E8C" w14:textId="77777777" w:rsidR="00305F9E" w:rsidRDefault="00305F9E" w:rsidP="00305F9E">
      <w:pPr>
        <w:autoSpaceDE w:val="0"/>
        <w:autoSpaceDN w:val="0"/>
        <w:adjustRightInd w:val="0"/>
        <w:spacing w:line="360" w:lineRule="auto"/>
        <w:ind w:firstLine="720"/>
        <w:rPr>
          <w:rFonts w:eastAsiaTheme="minorHAnsi"/>
          <w:lang w:val="en-GB" w:eastAsia="en-US"/>
        </w:rPr>
      </w:pPr>
    </w:p>
    <w:p w14:paraId="35E24D54" w14:textId="77777777" w:rsidR="00305F9E" w:rsidRDefault="00305F9E" w:rsidP="00305F9E">
      <w:pPr>
        <w:autoSpaceDE w:val="0"/>
        <w:autoSpaceDN w:val="0"/>
        <w:adjustRightInd w:val="0"/>
        <w:spacing w:line="480" w:lineRule="auto"/>
        <w:jc w:val="both"/>
        <w:rPr>
          <w:rFonts w:eastAsiaTheme="minorHAnsi"/>
          <w:lang w:val="en-GB" w:eastAsia="en-US"/>
        </w:rPr>
      </w:pPr>
      <w:r w:rsidRPr="00A21577">
        <w:rPr>
          <w:rFonts w:eastAsiaTheme="minorHAnsi"/>
          <w:b/>
          <w:bCs/>
          <w:lang w:val="en-GB" w:eastAsia="en-US"/>
        </w:rPr>
        <w:t xml:space="preserve">Chapter 2 </w:t>
      </w:r>
      <w:r>
        <w:rPr>
          <w:rFonts w:eastAsiaTheme="minorHAnsi"/>
          <w:b/>
          <w:bCs/>
          <w:lang w:val="en-GB" w:eastAsia="en-US"/>
        </w:rPr>
        <w:tab/>
      </w:r>
      <w:r w:rsidRPr="00A21577">
        <w:rPr>
          <w:rFonts w:eastAsiaTheme="minorHAnsi"/>
          <w:b/>
          <w:bCs/>
          <w:lang w:val="en-GB" w:eastAsia="en-US"/>
        </w:rPr>
        <w:t>Literature Review</w:t>
      </w:r>
      <w:r>
        <w:rPr>
          <w:rFonts w:eastAsiaTheme="minorHAnsi"/>
          <w:lang w:val="en-GB" w:eastAsia="en-US"/>
        </w:rPr>
        <w:t xml:space="preserve"> </w:t>
      </w:r>
      <w:r>
        <w:rPr>
          <w:rFonts w:eastAsiaTheme="minorHAnsi"/>
          <w:color w:val="000000"/>
          <w:sz w:val="23"/>
          <w:szCs w:val="23"/>
          <w:lang w:val="en-GB" w:eastAsia="en-US"/>
        </w:rPr>
        <w:t>……………………………………………………………  10</w:t>
      </w:r>
    </w:p>
    <w:p w14:paraId="45BD5965"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10</w:t>
      </w:r>
    </w:p>
    <w:p w14:paraId="0C1B5548" w14:textId="3F387D60"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 xml:space="preserve">2. Machine Learning Models </w:t>
      </w:r>
      <w:r w:rsidR="0023087F">
        <w:rPr>
          <w:rFonts w:eastAsiaTheme="minorHAnsi"/>
          <w:color w:val="000000"/>
          <w:sz w:val="23"/>
          <w:szCs w:val="23"/>
          <w:lang w:val="en-GB" w:eastAsia="en-US"/>
        </w:rPr>
        <w:t>related prior works</w:t>
      </w:r>
      <w:r>
        <w:rPr>
          <w:rFonts w:eastAsiaTheme="minorHAnsi"/>
          <w:color w:val="000000"/>
          <w:sz w:val="23"/>
          <w:szCs w:val="23"/>
          <w:lang w:val="en-GB" w:eastAsia="en-US"/>
        </w:rPr>
        <w:t>…………………… 10</w:t>
      </w:r>
    </w:p>
    <w:p w14:paraId="0FA3599D"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2.3 Uncertainty related prior works ……………………………………………………. 11</w:t>
      </w:r>
    </w:p>
    <w:p w14:paraId="08B1A731"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2.4 Chromatic Aberration related prior works …………………………………………. 19</w:t>
      </w:r>
    </w:p>
    <w:p w14:paraId="2267BD66" w14:textId="60E16FB9"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2.5 Texture related prior works ………………………………………………………… 21</w:t>
      </w:r>
    </w:p>
    <w:p w14:paraId="4387FDE0" w14:textId="60555585" w:rsidR="000652C0" w:rsidRPr="0023087F" w:rsidRDefault="000652C0" w:rsidP="00305F9E">
      <w:pPr>
        <w:autoSpaceDE w:val="0"/>
        <w:autoSpaceDN w:val="0"/>
        <w:adjustRightInd w:val="0"/>
        <w:spacing w:line="360" w:lineRule="auto"/>
        <w:ind w:left="720"/>
        <w:rPr>
          <w:rFonts w:eastAsiaTheme="minorHAnsi"/>
          <w:color w:val="FF0000"/>
          <w:sz w:val="23"/>
          <w:szCs w:val="23"/>
          <w:lang w:val="en-GB" w:eastAsia="en-US"/>
        </w:rPr>
      </w:pPr>
      <w:r w:rsidRPr="0023087F">
        <w:rPr>
          <w:rFonts w:eastAsiaTheme="minorHAnsi"/>
          <w:color w:val="FF0000"/>
          <w:sz w:val="23"/>
          <w:szCs w:val="23"/>
          <w:lang w:val="en-GB" w:eastAsia="en-US"/>
        </w:rPr>
        <w:t>2.6 Evaluation of Visualization Systems ………………………………………………. 22</w:t>
      </w:r>
    </w:p>
    <w:p w14:paraId="00D9A72F" w14:textId="7BF6B4AC"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w:t>
      </w:r>
      <w:r w:rsidR="000652C0">
        <w:rPr>
          <w:rFonts w:eastAsiaTheme="minorHAnsi"/>
          <w:color w:val="000000"/>
          <w:sz w:val="23"/>
          <w:szCs w:val="23"/>
          <w:lang w:val="en-GB" w:eastAsia="en-US"/>
        </w:rPr>
        <w:t xml:space="preserve">7 </w:t>
      </w:r>
      <w:r>
        <w:rPr>
          <w:rFonts w:eastAsiaTheme="minorHAnsi"/>
          <w:color w:val="000000"/>
          <w:sz w:val="23"/>
          <w:szCs w:val="23"/>
          <w:lang w:val="en-GB" w:eastAsia="en-US"/>
        </w:rPr>
        <w:t>Limitations of related works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23</w:t>
      </w:r>
    </w:p>
    <w:p w14:paraId="38EF613C"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52720640"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7B66A72E"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2C287910"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3</w:t>
      </w:r>
      <w:r w:rsidRPr="00BC6E3F">
        <w:rPr>
          <w:rFonts w:eastAsiaTheme="minorHAnsi"/>
          <w:b/>
          <w:bCs/>
          <w:lang w:val="en-GB" w:eastAsia="en-US"/>
        </w:rPr>
        <w:t xml:space="preserve"> </w:t>
      </w:r>
      <w:r>
        <w:rPr>
          <w:rFonts w:eastAsiaTheme="minorHAnsi"/>
          <w:b/>
          <w:bCs/>
          <w:lang w:val="en-GB" w:eastAsia="en-US"/>
        </w:rPr>
        <w:tab/>
        <w:t>Data Collection, Processing, and Introduction of Models</w:t>
      </w:r>
      <w:r>
        <w:rPr>
          <w:rFonts w:eastAsiaTheme="minorHAnsi"/>
          <w:lang w:val="en-GB" w:eastAsia="en-US"/>
        </w:rPr>
        <w:t xml:space="preserve"> </w:t>
      </w:r>
      <w:r>
        <w:rPr>
          <w:rFonts w:eastAsiaTheme="minorHAnsi"/>
          <w:color w:val="000000"/>
          <w:sz w:val="23"/>
          <w:szCs w:val="23"/>
          <w:lang w:val="en-GB" w:eastAsia="en-US"/>
        </w:rPr>
        <w:t xml:space="preserve">………………  25 </w:t>
      </w:r>
    </w:p>
    <w:p w14:paraId="27B91D47"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25</w:t>
      </w:r>
    </w:p>
    <w:p w14:paraId="03A4E4B2"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w:t>
      </w:r>
      <w:r w:rsidRPr="0098148F">
        <w:rPr>
          <w:rFonts w:eastAsiaTheme="minorHAnsi"/>
          <w:color w:val="000000"/>
          <w:sz w:val="23"/>
          <w:szCs w:val="23"/>
          <w:lang w:val="en-GB" w:eastAsia="en-US"/>
        </w:rPr>
        <w:t>.</w:t>
      </w: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Data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25</w:t>
      </w:r>
    </w:p>
    <w:p w14:paraId="67E6211B"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3.2.1 Data Collection ………………………………………………………….   25</w:t>
      </w:r>
    </w:p>
    <w:p w14:paraId="0290FB9A" w14:textId="77777777" w:rsidR="00305F9E" w:rsidRDefault="00305F9E" w:rsidP="00305F9E">
      <w:pPr>
        <w:autoSpaceDE w:val="0"/>
        <w:autoSpaceDN w:val="0"/>
        <w:adjustRightInd w:val="0"/>
        <w:ind w:left="1440"/>
        <w:rPr>
          <w:rFonts w:eastAsiaTheme="minorHAnsi"/>
          <w:color w:val="000000"/>
          <w:sz w:val="23"/>
          <w:szCs w:val="23"/>
          <w:lang w:val="en-GB" w:eastAsia="en-US"/>
        </w:rPr>
      </w:pPr>
      <w:r>
        <w:rPr>
          <w:rFonts w:eastAsiaTheme="minorHAnsi"/>
          <w:color w:val="000000"/>
          <w:sz w:val="23"/>
          <w:szCs w:val="23"/>
          <w:lang w:val="en-GB" w:eastAsia="en-US"/>
        </w:rPr>
        <w:t>3.2.2 Sample Data …………………………………………………………….    27</w:t>
      </w:r>
      <w:r>
        <w:rPr>
          <w:rFonts w:eastAsiaTheme="minorHAnsi"/>
          <w:color w:val="000000"/>
          <w:sz w:val="23"/>
          <w:szCs w:val="23"/>
          <w:lang w:val="en-GB" w:eastAsia="en-US"/>
        </w:rPr>
        <w:br/>
      </w:r>
    </w:p>
    <w:p w14:paraId="0F1100EA"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3.3 Machine Learning Algorithms ……………………………………………………    27</w:t>
      </w:r>
    </w:p>
    <w:p w14:paraId="1A5CCCCE"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3.3.1 Predictive/Forecasting Models ………………………………………….   28</w:t>
      </w:r>
    </w:p>
    <w:p w14:paraId="7529C35D"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3.3.2 Time Series Analysis vs Forecasting ……………………………………   28</w:t>
      </w:r>
    </w:p>
    <w:p w14:paraId="5E38C064"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3.3.3 Concerns of Forecasting …………………………………………………  29</w:t>
      </w:r>
    </w:p>
    <w:p w14:paraId="4239B50A" w14:textId="77777777" w:rsidR="00305F9E" w:rsidRDefault="00305F9E" w:rsidP="00305F9E">
      <w:pPr>
        <w:autoSpaceDE w:val="0"/>
        <w:autoSpaceDN w:val="0"/>
        <w:adjustRightInd w:val="0"/>
        <w:ind w:left="1440"/>
        <w:rPr>
          <w:rFonts w:eastAsiaTheme="minorHAnsi"/>
          <w:color w:val="000000"/>
          <w:sz w:val="23"/>
          <w:szCs w:val="23"/>
          <w:lang w:val="en-GB" w:eastAsia="en-US"/>
        </w:rPr>
      </w:pPr>
      <w:r>
        <w:rPr>
          <w:rFonts w:eastAsiaTheme="minorHAnsi"/>
          <w:color w:val="000000"/>
          <w:sz w:val="23"/>
          <w:szCs w:val="23"/>
          <w:lang w:val="en-GB" w:eastAsia="en-US"/>
        </w:rPr>
        <w:t>3.3.4 Example of Forecasting ………………………………………………….  30</w:t>
      </w:r>
      <w:r>
        <w:rPr>
          <w:rFonts w:eastAsiaTheme="minorHAnsi"/>
          <w:color w:val="000000"/>
          <w:sz w:val="23"/>
          <w:szCs w:val="23"/>
          <w:lang w:val="en-GB" w:eastAsia="en-US"/>
        </w:rPr>
        <w:br/>
      </w:r>
    </w:p>
    <w:p w14:paraId="3AE30C03"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3.4 MLP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30</w:t>
      </w:r>
    </w:p>
    <w:p w14:paraId="33509E97"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3.5 CNN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34</w:t>
      </w:r>
    </w:p>
    <w:p w14:paraId="36E0D5FB"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3.6 LSTM ………………………………………………………………………………  36</w:t>
      </w:r>
    </w:p>
    <w:p w14:paraId="6A7DD0D4"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3.7 ARIMA …………………………………………………………………………….  37</w:t>
      </w:r>
    </w:p>
    <w:p w14:paraId="77C13C44" w14:textId="77777777" w:rsidR="00305F9E" w:rsidRDefault="00305F9E" w:rsidP="00305F9E">
      <w:pPr>
        <w:autoSpaceDE w:val="0"/>
        <w:autoSpaceDN w:val="0"/>
        <w:adjustRightInd w:val="0"/>
        <w:ind w:left="720" w:firstLine="720"/>
        <w:rPr>
          <w:rFonts w:eastAsiaTheme="minorHAnsi"/>
          <w:color w:val="000000"/>
          <w:sz w:val="23"/>
          <w:szCs w:val="23"/>
          <w:lang w:val="en-GB" w:eastAsia="en-US"/>
        </w:rPr>
      </w:pPr>
      <w:r>
        <w:rPr>
          <w:rFonts w:eastAsiaTheme="minorHAnsi"/>
          <w:color w:val="000000"/>
          <w:sz w:val="23"/>
          <w:szCs w:val="23"/>
          <w:lang w:val="en-GB" w:eastAsia="en-US"/>
        </w:rPr>
        <w:t>3.7.1 Auto ARIMA …………………………………………………………….  38</w:t>
      </w:r>
      <w:r>
        <w:rPr>
          <w:rFonts w:eastAsiaTheme="minorHAnsi"/>
          <w:color w:val="000000"/>
          <w:sz w:val="23"/>
          <w:szCs w:val="23"/>
          <w:lang w:val="en-GB" w:eastAsia="en-US"/>
        </w:rPr>
        <w:br/>
      </w:r>
    </w:p>
    <w:p w14:paraId="4B31E215"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 xml:space="preserve">             3.8 Uncertainty Data Generation ………………………………………………………  39</w:t>
      </w:r>
    </w:p>
    <w:p w14:paraId="53BB1053"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 xml:space="preserve">             </w:t>
      </w:r>
      <w:r>
        <w:rPr>
          <w:rFonts w:eastAsiaTheme="minorHAnsi"/>
          <w:color w:val="000000"/>
          <w:sz w:val="23"/>
          <w:szCs w:val="23"/>
          <w:lang w:val="en-GB" w:eastAsia="en-US"/>
        </w:rPr>
        <w:tab/>
        <w:t>3.8.1 Uncertainty Data Scaling ………………………………………………...  40</w:t>
      </w:r>
    </w:p>
    <w:p w14:paraId="4A6E320B"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3.8.2 Snapshot of uncertainty data …………………………………………….   41</w:t>
      </w:r>
    </w:p>
    <w:p w14:paraId="0082AD70"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3.8.3 Top 10 uncertainty countries using MLP model ………………………… 41</w:t>
      </w:r>
    </w:p>
    <w:p w14:paraId="30444235"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3.8.4 Lowest 10 uncertainty countries using MLP model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41</w:t>
      </w:r>
    </w:p>
    <w:p w14:paraId="45ACBEA6"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3.8.5 Uncertainty Comparison among Models ………………………………… 42</w:t>
      </w:r>
    </w:p>
    <w:p w14:paraId="0F1AD204"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r>
    </w:p>
    <w:p w14:paraId="12F7AE3C"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4</w:t>
      </w:r>
      <w:r w:rsidRPr="00BC6E3F">
        <w:rPr>
          <w:rFonts w:eastAsiaTheme="minorHAnsi"/>
          <w:b/>
          <w:bCs/>
          <w:lang w:val="en-GB" w:eastAsia="en-US"/>
        </w:rPr>
        <w:t xml:space="preserve"> </w:t>
      </w:r>
      <w:r>
        <w:rPr>
          <w:rFonts w:eastAsiaTheme="minorHAnsi"/>
          <w:b/>
          <w:bCs/>
          <w:lang w:val="en-GB" w:eastAsia="en-US"/>
        </w:rPr>
        <w:tab/>
        <w:t xml:space="preserve">Visualization Method </w:t>
      </w:r>
      <w:r w:rsidRPr="00A21577">
        <w:rPr>
          <w:rFonts w:eastAsiaTheme="minorHAnsi"/>
          <w:lang w:val="en-GB" w:eastAsia="en-US"/>
        </w:rPr>
        <w:t>…………</w:t>
      </w:r>
      <w:proofErr w:type="gramStart"/>
      <w:r w:rsidRPr="00A21577">
        <w:rPr>
          <w:rFonts w:eastAsiaTheme="minorHAnsi"/>
          <w:lang w:val="en-GB" w:eastAsia="en-US"/>
        </w:rPr>
        <w:t>…..</w:t>
      </w:r>
      <w:proofErr w:type="gramEnd"/>
      <w:r>
        <w:rPr>
          <w:rFonts w:eastAsiaTheme="minorHAnsi"/>
          <w:lang w:val="en-GB" w:eastAsia="en-US"/>
        </w:rPr>
        <w:t>………………………</w:t>
      </w:r>
      <w:r>
        <w:rPr>
          <w:rFonts w:eastAsiaTheme="minorHAnsi"/>
          <w:color w:val="000000"/>
          <w:sz w:val="23"/>
          <w:szCs w:val="23"/>
          <w:lang w:val="en-GB" w:eastAsia="en-US"/>
        </w:rPr>
        <w:t>……………….  43</w:t>
      </w:r>
    </w:p>
    <w:p w14:paraId="42E3F1EA"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43</w:t>
      </w:r>
    </w:p>
    <w:p w14:paraId="3DC467BD"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4.2 Background Architecture …………………………………………………………   43</w:t>
      </w:r>
    </w:p>
    <w:p w14:paraId="32CC8D4F"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4.3 Examples of CA in Shapes ……………………………………………………….   44</w:t>
      </w:r>
    </w:p>
    <w:p w14:paraId="6C55ECC2"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4.4 Texture Pattern Generation ……………………………………………………….   45</w:t>
      </w:r>
    </w:p>
    <w:p w14:paraId="3768BF3F"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4.4.1 Slicing Plot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47</w:t>
      </w:r>
    </w:p>
    <w:p w14:paraId="487D9599"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4.4.2 Pattern Generation ………………………………………………………  48</w:t>
      </w:r>
    </w:p>
    <w:p w14:paraId="14E0F3E3"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4.4.3 Texture Generation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50</w:t>
      </w:r>
    </w:p>
    <w:p w14:paraId="14F9151F"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32AC0EF1"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5</w:t>
      </w:r>
      <w:r w:rsidRPr="00BC6E3F">
        <w:rPr>
          <w:rFonts w:eastAsiaTheme="minorHAnsi"/>
          <w:b/>
          <w:bCs/>
          <w:lang w:val="en-GB" w:eastAsia="en-US"/>
        </w:rPr>
        <w:t xml:space="preserve"> </w:t>
      </w:r>
      <w:r>
        <w:rPr>
          <w:rFonts w:eastAsiaTheme="minorHAnsi"/>
          <w:b/>
          <w:bCs/>
          <w:lang w:val="en-GB" w:eastAsia="en-US"/>
        </w:rPr>
        <w:tab/>
        <w:t xml:space="preserve">Application of Chromatic Aberration </w:t>
      </w:r>
      <w:r w:rsidRPr="00347782">
        <w:rPr>
          <w:rFonts w:eastAsiaTheme="minorHAnsi"/>
          <w:lang w:val="en-GB" w:eastAsia="en-US"/>
        </w:rPr>
        <w:t>…………</w:t>
      </w:r>
      <w:proofErr w:type="gramStart"/>
      <w:r w:rsidRPr="00347782">
        <w:rPr>
          <w:rFonts w:eastAsiaTheme="minorHAnsi"/>
          <w:lang w:val="en-GB" w:eastAsia="en-US"/>
        </w:rPr>
        <w:t>…..</w:t>
      </w:r>
      <w:proofErr w:type="gramEnd"/>
      <w:r>
        <w:rPr>
          <w:rFonts w:eastAsiaTheme="minorHAnsi"/>
          <w:lang w:val="en-GB" w:eastAsia="en-US"/>
        </w:rPr>
        <w:t>…………………</w:t>
      </w:r>
      <w:r>
        <w:rPr>
          <w:rFonts w:eastAsiaTheme="minorHAnsi"/>
          <w:color w:val="000000"/>
          <w:sz w:val="23"/>
          <w:szCs w:val="23"/>
          <w:lang w:val="en-GB" w:eastAsia="en-US"/>
        </w:rPr>
        <w:t>…  51</w:t>
      </w:r>
    </w:p>
    <w:p w14:paraId="0DC614BC"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lastRenderedPageBreak/>
        <w:t>5</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51</w:t>
      </w:r>
    </w:p>
    <w:p w14:paraId="03163A54"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5.2 Web Interface …………………………………………………………………….    51</w:t>
      </w:r>
    </w:p>
    <w:p w14:paraId="06C86DAE"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5.3 Filtering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53</w:t>
      </w:r>
    </w:p>
    <w:p w14:paraId="5224526D"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5.3.1 Bubble Selection Mode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53</w:t>
      </w:r>
    </w:p>
    <w:p w14:paraId="567B027E" w14:textId="77777777" w:rsidR="00305F9E" w:rsidRDefault="00305F9E" w:rsidP="00305F9E">
      <w:pPr>
        <w:autoSpaceDE w:val="0"/>
        <w:autoSpaceDN w:val="0"/>
        <w:adjustRightInd w:val="0"/>
        <w:spacing w:line="48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5.3.2 Bubble Removal Mode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54</w:t>
      </w:r>
    </w:p>
    <w:p w14:paraId="481B83B3"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5.4 Legend …………………………………………………………………………….   54</w:t>
      </w:r>
    </w:p>
    <w:p w14:paraId="62984164"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5.5 Reshuffling Streamgraph ………………………………………………………….   54</w:t>
      </w:r>
    </w:p>
    <w:p w14:paraId="06119198"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5.6 Drill-down All Model Predictions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56</w:t>
      </w:r>
    </w:p>
    <w:p w14:paraId="6B0B15C9"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5.7 Star Fish Inspired Design ………………………………………………………….  57</w:t>
      </w:r>
    </w:p>
    <w:p w14:paraId="234FA83F"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5.8 Parallel Coordinate Chart ………………………………………………………….  59</w:t>
      </w:r>
    </w:p>
    <w:p w14:paraId="41F645D7"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5.9 Bubble Grid Chart …………………………………………………………………  60</w:t>
      </w:r>
    </w:p>
    <w:p w14:paraId="1FE2117D"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5.10 Horizontal Chart ………………………………………………………………….  61</w:t>
      </w:r>
    </w:p>
    <w:p w14:paraId="3EC5ADB8"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5.11 Square Grid Chart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63</w:t>
      </w:r>
    </w:p>
    <w:p w14:paraId="40A6465B"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5.12 World Map ……………………………………………………………………….  64</w:t>
      </w:r>
    </w:p>
    <w:p w14:paraId="4EA6BB38" w14:textId="77777777" w:rsidR="0078691D" w:rsidRDefault="0078691D" w:rsidP="0078691D">
      <w:pPr>
        <w:autoSpaceDE w:val="0"/>
        <w:autoSpaceDN w:val="0"/>
        <w:adjustRightInd w:val="0"/>
        <w:spacing w:line="480" w:lineRule="auto"/>
        <w:jc w:val="both"/>
        <w:rPr>
          <w:rFonts w:eastAsiaTheme="minorHAnsi"/>
          <w:b/>
          <w:bCs/>
          <w:lang w:val="en-GB" w:eastAsia="en-US"/>
        </w:rPr>
      </w:pPr>
    </w:p>
    <w:p w14:paraId="362B44EC" w14:textId="271BB73B" w:rsidR="0078691D" w:rsidRPr="004E35C4" w:rsidRDefault="0078691D" w:rsidP="0078691D">
      <w:pPr>
        <w:autoSpaceDE w:val="0"/>
        <w:autoSpaceDN w:val="0"/>
        <w:adjustRightInd w:val="0"/>
        <w:spacing w:line="480" w:lineRule="auto"/>
        <w:jc w:val="both"/>
        <w:rPr>
          <w:rFonts w:eastAsiaTheme="minorHAnsi"/>
          <w:color w:val="FF0000"/>
          <w:lang w:val="en-GB" w:eastAsia="en-US"/>
        </w:rPr>
      </w:pPr>
      <w:r w:rsidRPr="004E35C4">
        <w:rPr>
          <w:rFonts w:eastAsiaTheme="minorHAnsi"/>
          <w:b/>
          <w:bCs/>
          <w:color w:val="FF0000"/>
          <w:lang w:val="en-GB" w:eastAsia="en-US"/>
        </w:rPr>
        <w:t xml:space="preserve">Chapter 6 </w:t>
      </w:r>
      <w:r w:rsidRPr="004E35C4">
        <w:rPr>
          <w:rFonts w:eastAsiaTheme="minorHAnsi"/>
          <w:b/>
          <w:bCs/>
          <w:color w:val="FF0000"/>
          <w:lang w:val="en-GB" w:eastAsia="en-US"/>
        </w:rPr>
        <w:tab/>
        <w:t xml:space="preserve">Evaluation: User Study Design </w:t>
      </w:r>
      <w:r w:rsidRPr="004E35C4">
        <w:rPr>
          <w:rFonts w:eastAsiaTheme="minorHAnsi"/>
          <w:color w:val="FF0000"/>
          <w:lang w:val="en-GB" w:eastAsia="en-US"/>
        </w:rPr>
        <w:t>…….………………………</w:t>
      </w:r>
      <w:r w:rsidRPr="004E35C4">
        <w:rPr>
          <w:rFonts w:eastAsiaTheme="minorHAnsi"/>
          <w:color w:val="FF0000"/>
          <w:sz w:val="23"/>
          <w:szCs w:val="23"/>
          <w:lang w:val="en-GB" w:eastAsia="en-US"/>
        </w:rPr>
        <w:t>…………….</w:t>
      </w:r>
    </w:p>
    <w:p w14:paraId="34FFDA7E" w14:textId="77777777" w:rsidR="0078691D" w:rsidRPr="004E35C4" w:rsidRDefault="0078691D" w:rsidP="0078691D">
      <w:pPr>
        <w:autoSpaceDE w:val="0"/>
        <w:autoSpaceDN w:val="0"/>
        <w:adjustRightInd w:val="0"/>
        <w:spacing w:line="360" w:lineRule="auto"/>
        <w:ind w:left="720"/>
        <w:rPr>
          <w:rFonts w:eastAsiaTheme="minorHAnsi"/>
          <w:color w:val="FF0000"/>
          <w:sz w:val="23"/>
          <w:szCs w:val="23"/>
          <w:lang w:val="en-GB" w:eastAsia="en-US"/>
        </w:rPr>
      </w:pPr>
      <w:r w:rsidRPr="004E35C4">
        <w:rPr>
          <w:rFonts w:eastAsiaTheme="minorHAnsi"/>
          <w:color w:val="FF0000"/>
          <w:sz w:val="23"/>
          <w:szCs w:val="23"/>
          <w:lang w:val="en-GB" w:eastAsia="en-US"/>
        </w:rPr>
        <w:t xml:space="preserve">6.1 Introduction …………………………………………………………………………. </w:t>
      </w:r>
    </w:p>
    <w:p w14:paraId="45E5FB15" w14:textId="77777777" w:rsidR="00305F9E" w:rsidRPr="004E35C4" w:rsidRDefault="00305F9E" w:rsidP="00305F9E">
      <w:pPr>
        <w:autoSpaceDE w:val="0"/>
        <w:autoSpaceDN w:val="0"/>
        <w:adjustRightInd w:val="0"/>
        <w:spacing w:line="360" w:lineRule="auto"/>
        <w:rPr>
          <w:rFonts w:eastAsiaTheme="minorHAnsi"/>
          <w:color w:val="FF0000"/>
          <w:sz w:val="23"/>
          <w:szCs w:val="23"/>
          <w:lang w:val="en-GB" w:eastAsia="en-US"/>
        </w:rPr>
      </w:pPr>
    </w:p>
    <w:p w14:paraId="22DE2F4B" w14:textId="69242913" w:rsidR="00305F9E" w:rsidRPr="004E35C4" w:rsidRDefault="00305F9E" w:rsidP="00305F9E">
      <w:pPr>
        <w:autoSpaceDE w:val="0"/>
        <w:autoSpaceDN w:val="0"/>
        <w:adjustRightInd w:val="0"/>
        <w:spacing w:line="480" w:lineRule="auto"/>
        <w:jc w:val="both"/>
        <w:rPr>
          <w:rFonts w:eastAsiaTheme="minorHAnsi"/>
          <w:color w:val="FF0000"/>
          <w:lang w:val="en-GB" w:eastAsia="en-US"/>
        </w:rPr>
      </w:pPr>
      <w:r w:rsidRPr="004E35C4">
        <w:rPr>
          <w:rFonts w:eastAsiaTheme="minorHAnsi"/>
          <w:b/>
          <w:bCs/>
          <w:color w:val="FF0000"/>
          <w:lang w:val="en-GB" w:eastAsia="en-US"/>
        </w:rPr>
        <w:t xml:space="preserve">Chapter </w:t>
      </w:r>
      <w:r w:rsidR="00415A5C" w:rsidRPr="004E35C4">
        <w:rPr>
          <w:rFonts w:eastAsiaTheme="minorHAnsi"/>
          <w:b/>
          <w:bCs/>
          <w:color w:val="FF0000"/>
          <w:lang w:val="en-GB" w:eastAsia="en-US"/>
        </w:rPr>
        <w:t xml:space="preserve">7 </w:t>
      </w:r>
      <w:r w:rsidRPr="004E35C4">
        <w:rPr>
          <w:rFonts w:eastAsiaTheme="minorHAnsi"/>
          <w:b/>
          <w:bCs/>
          <w:color w:val="FF0000"/>
          <w:lang w:val="en-GB" w:eastAsia="en-US"/>
        </w:rPr>
        <w:tab/>
        <w:t xml:space="preserve">Evaluation: Numerical Analysis </w:t>
      </w:r>
      <w:r w:rsidRPr="004E35C4">
        <w:rPr>
          <w:rFonts w:eastAsiaTheme="minorHAnsi"/>
          <w:color w:val="FF0000"/>
          <w:lang w:val="en-GB" w:eastAsia="en-US"/>
        </w:rPr>
        <w:t>…….………………………</w:t>
      </w:r>
      <w:r w:rsidRPr="004E35C4">
        <w:rPr>
          <w:rFonts w:eastAsiaTheme="minorHAnsi"/>
          <w:color w:val="FF0000"/>
          <w:sz w:val="23"/>
          <w:szCs w:val="23"/>
          <w:lang w:val="en-GB" w:eastAsia="en-US"/>
        </w:rPr>
        <w:t>…………….</w:t>
      </w:r>
    </w:p>
    <w:p w14:paraId="40C921D8" w14:textId="2B48BFE8" w:rsidR="00305F9E" w:rsidRPr="004E35C4" w:rsidRDefault="00415A5C" w:rsidP="00305F9E">
      <w:pPr>
        <w:autoSpaceDE w:val="0"/>
        <w:autoSpaceDN w:val="0"/>
        <w:adjustRightInd w:val="0"/>
        <w:spacing w:line="360" w:lineRule="auto"/>
        <w:ind w:left="720"/>
        <w:rPr>
          <w:rFonts w:eastAsiaTheme="minorHAnsi"/>
          <w:color w:val="FF0000"/>
          <w:sz w:val="23"/>
          <w:szCs w:val="23"/>
          <w:lang w:val="en-GB" w:eastAsia="en-US"/>
        </w:rPr>
      </w:pPr>
      <w:r w:rsidRPr="004E35C4">
        <w:rPr>
          <w:rFonts w:eastAsiaTheme="minorHAnsi"/>
          <w:color w:val="FF0000"/>
          <w:sz w:val="23"/>
          <w:szCs w:val="23"/>
          <w:lang w:val="en-GB" w:eastAsia="en-US"/>
        </w:rPr>
        <w:t>7</w:t>
      </w:r>
      <w:r w:rsidR="00305F9E" w:rsidRPr="004E35C4">
        <w:rPr>
          <w:rFonts w:eastAsiaTheme="minorHAnsi"/>
          <w:color w:val="FF0000"/>
          <w:sz w:val="23"/>
          <w:szCs w:val="23"/>
          <w:lang w:val="en-GB" w:eastAsia="en-US"/>
        </w:rPr>
        <w:t xml:space="preserve">.1 Introduction …………………………………………………………………………. </w:t>
      </w:r>
    </w:p>
    <w:p w14:paraId="7F242DE3" w14:textId="77777777" w:rsidR="00305F9E" w:rsidRPr="004E35C4" w:rsidRDefault="00305F9E" w:rsidP="00305F9E">
      <w:pPr>
        <w:autoSpaceDE w:val="0"/>
        <w:autoSpaceDN w:val="0"/>
        <w:adjustRightInd w:val="0"/>
        <w:spacing w:line="360" w:lineRule="auto"/>
        <w:rPr>
          <w:rFonts w:eastAsiaTheme="minorHAnsi"/>
          <w:color w:val="FF0000"/>
          <w:sz w:val="23"/>
          <w:szCs w:val="23"/>
          <w:lang w:val="en-GB" w:eastAsia="en-US"/>
        </w:rPr>
      </w:pPr>
    </w:p>
    <w:p w14:paraId="2A01562D" w14:textId="3A0AAC73" w:rsidR="00305F9E" w:rsidRPr="004E35C4" w:rsidRDefault="00305F9E" w:rsidP="00305F9E">
      <w:pPr>
        <w:autoSpaceDE w:val="0"/>
        <w:autoSpaceDN w:val="0"/>
        <w:adjustRightInd w:val="0"/>
        <w:spacing w:line="480" w:lineRule="auto"/>
        <w:jc w:val="both"/>
        <w:rPr>
          <w:rFonts w:eastAsiaTheme="minorHAnsi"/>
          <w:color w:val="FF0000"/>
          <w:lang w:val="en-GB" w:eastAsia="en-US"/>
        </w:rPr>
      </w:pPr>
      <w:r w:rsidRPr="004E35C4">
        <w:rPr>
          <w:rFonts w:eastAsiaTheme="minorHAnsi"/>
          <w:b/>
          <w:bCs/>
          <w:color w:val="FF0000"/>
          <w:lang w:val="en-GB" w:eastAsia="en-US"/>
        </w:rPr>
        <w:t xml:space="preserve">Chapter </w:t>
      </w:r>
      <w:r w:rsidR="00415A5C" w:rsidRPr="004E35C4">
        <w:rPr>
          <w:rFonts w:eastAsiaTheme="minorHAnsi"/>
          <w:b/>
          <w:bCs/>
          <w:color w:val="FF0000"/>
          <w:lang w:val="en-GB" w:eastAsia="en-US"/>
        </w:rPr>
        <w:t xml:space="preserve">8 </w:t>
      </w:r>
      <w:r w:rsidRPr="004E35C4">
        <w:rPr>
          <w:rFonts w:eastAsiaTheme="minorHAnsi"/>
          <w:b/>
          <w:bCs/>
          <w:color w:val="FF0000"/>
          <w:lang w:val="en-GB" w:eastAsia="en-US"/>
        </w:rPr>
        <w:tab/>
        <w:t>Results and Discussion</w:t>
      </w:r>
      <w:r w:rsidRPr="004E35C4">
        <w:rPr>
          <w:rFonts w:eastAsiaTheme="minorHAnsi"/>
          <w:color w:val="FF0000"/>
          <w:lang w:val="en-GB" w:eastAsia="en-US"/>
        </w:rPr>
        <w:t>………………………….………………………</w:t>
      </w:r>
      <w:proofErr w:type="gramStart"/>
      <w:r w:rsidRPr="004E35C4">
        <w:rPr>
          <w:rFonts w:eastAsiaTheme="minorHAnsi"/>
          <w:color w:val="FF0000"/>
          <w:sz w:val="23"/>
          <w:szCs w:val="23"/>
          <w:lang w:val="en-GB" w:eastAsia="en-US"/>
        </w:rPr>
        <w:t>…..</w:t>
      </w:r>
      <w:proofErr w:type="gramEnd"/>
    </w:p>
    <w:p w14:paraId="1053C7CE" w14:textId="46868EFE" w:rsidR="00305F9E" w:rsidRPr="004E35C4" w:rsidRDefault="00415A5C" w:rsidP="00305F9E">
      <w:pPr>
        <w:autoSpaceDE w:val="0"/>
        <w:autoSpaceDN w:val="0"/>
        <w:adjustRightInd w:val="0"/>
        <w:spacing w:line="360" w:lineRule="auto"/>
        <w:ind w:left="720"/>
        <w:rPr>
          <w:rFonts w:eastAsiaTheme="minorHAnsi"/>
          <w:color w:val="FF0000"/>
          <w:sz w:val="23"/>
          <w:szCs w:val="23"/>
          <w:lang w:val="en-GB" w:eastAsia="en-US"/>
        </w:rPr>
      </w:pPr>
      <w:r w:rsidRPr="004E35C4">
        <w:rPr>
          <w:rFonts w:eastAsiaTheme="minorHAnsi"/>
          <w:color w:val="FF0000"/>
          <w:sz w:val="23"/>
          <w:szCs w:val="23"/>
          <w:lang w:val="en-GB" w:eastAsia="en-US"/>
        </w:rPr>
        <w:t>8</w:t>
      </w:r>
      <w:r w:rsidR="00305F9E" w:rsidRPr="004E35C4">
        <w:rPr>
          <w:rFonts w:eastAsiaTheme="minorHAnsi"/>
          <w:color w:val="FF0000"/>
          <w:sz w:val="23"/>
          <w:szCs w:val="23"/>
          <w:lang w:val="en-GB" w:eastAsia="en-US"/>
        </w:rPr>
        <w:t>.1 Introduction …………………………………………………………………………</w:t>
      </w:r>
    </w:p>
    <w:p w14:paraId="7924D9F0" w14:textId="77777777" w:rsidR="00305F9E" w:rsidRPr="004E35C4" w:rsidRDefault="00305F9E" w:rsidP="00305F9E">
      <w:pPr>
        <w:autoSpaceDE w:val="0"/>
        <w:autoSpaceDN w:val="0"/>
        <w:adjustRightInd w:val="0"/>
        <w:spacing w:line="360" w:lineRule="auto"/>
        <w:rPr>
          <w:rFonts w:eastAsiaTheme="minorHAnsi"/>
          <w:color w:val="FF0000"/>
          <w:sz w:val="23"/>
          <w:szCs w:val="23"/>
          <w:lang w:val="en-GB" w:eastAsia="en-US"/>
        </w:rPr>
      </w:pPr>
    </w:p>
    <w:p w14:paraId="15C9BD8F" w14:textId="36400DC2" w:rsidR="00305F9E" w:rsidRDefault="00305F9E" w:rsidP="00305F9E">
      <w:pPr>
        <w:autoSpaceDE w:val="0"/>
        <w:autoSpaceDN w:val="0"/>
        <w:adjustRightInd w:val="0"/>
        <w:spacing w:line="480" w:lineRule="auto"/>
        <w:jc w:val="both"/>
        <w:rPr>
          <w:rFonts w:eastAsiaTheme="minorHAnsi"/>
          <w:lang w:val="en-GB" w:eastAsia="en-US"/>
        </w:rPr>
      </w:pPr>
      <w:r w:rsidRPr="004E35C4">
        <w:rPr>
          <w:rFonts w:eastAsiaTheme="minorHAnsi"/>
          <w:b/>
          <w:bCs/>
          <w:color w:val="FF0000"/>
          <w:lang w:val="en-GB" w:eastAsia="en-US"/>
        </w:rPr>
        <w:t xml:space="preserve">Chapter </w:t>
      </w:r>
      <w:r w:rsidR="00415A5C" w:rsidRPr="004E35C4">
        <w:rPr>
          <w:rFonts w:eastAsiaTheme="minorHAnsi"/>
          <w:b/>
          <w:bCs/>
          <w:color w:val="FF0000"/>
          <w:lang w:val="en-GB" w:eastAsia="en-US"/>
        </w:rPr>
        <w:t xml:space="preserve">9 </w:t>
      </w:r>
      <w:r w:rsidRPr="004E35C4">
        <w:rPr>
          <w:rFonts w:eastAsiaTheme="minorHAnsi"/>
          <w:b/>
          <w:bCs/>
          <w:color w:val="FF0000"/>
          <w:lang w:val="en-GB" w:eastAsia="en-US"/>
        </w:rPr>
        <w:tab/>
        <w:t xml:space="preserve">Conclusion and Future Work </w:t>
      </w:r>
      <w:r w:rsidRPr="00BC6E3F">
        <w:rPr>
          <w:rFonts w:eastAsiaTheme="minorHAnsi"/>
          <w:lang w:val="en-GB" w:eastAsia="en-US"/>
        </w:rPr>
        <w:t>……………</w:t>
      </w:r>
      <w:r>
        <w:rPr>
          <w:rFonts w:eastAsiaTheme="minorHAnsi"/>
          <w:lang w:val="en-GB" w:eastAsia="en-US"/>
        </w:rPr>
        <w:t>…………….………………</w:t>
      </w:r>
      <w:proofErr w:type="gramStart"/>
      <w:r>
        <w:rPr>
          <w:rFonts w:eastAsiaTheme="minorHAnsi"/>
          <w:lang w:val="en-GB" w:eastAsia="en-US"/>
        </w:rPr>
        <w:t>…..</w:t>
      </w:r>
      <w:proofErr w:type="gramEnd"/>
    </w:p>
    <w:p w14:paraId="7779C3AE" w14:textId="525C8C97" w:rsidR="00305F9E" w:rsidRDefault="00415A5C"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9</w:t>
      </w:r>
      <w:r w:rsidR="00305F9E">
        <w:rPr>
          <w:rFonts w:eastAsiaTheme="minorHAnsi"/>
          <w:color w:val="000000"/>
          <w:sz w:val="23"/>
          <w:szCs w:val="23"/>
          <w:lang w:val="en-GB" w:eastAsia="en-US"/>
        </w:rPr>
        <w:t>.</w:t>
      </w:r>
      <w:r w:rsidR="00305F9E" w:rsidRPr="0098148F">
        <w:rPr>
          <w:rFonts w:eastAsiaTheme="minorHAnsi"/>
          <w:color w:val="000000"/>
          <w:sz w:val="23"/>
          <w:szCs w:val="23"/>
          <w:lang w:val="en-GB" w:eastAsia="en-US"/>
        </w:rPr>
        <w:t xml:space="preserve">1 </w:t>
      </w:r>
      <w:r w:rsidR="00305F9E">
        <w:rPr>
          <w:rFonts w:eastAsiaTheme="minorHAnsi"/>
          <w:color w:val="000000"/>
          <w:sz w:val="23"/>
          <w:szCs w:val="23"/>
          <w:lang w:val="en-GB" w:eastAsia="en-US"/>
        </w:rPr>
        <w:t>Introduction ………………</w:t>
      </w:r>
      <w:r w:rsidR="00305F9E" w:rsidRPr="0098148F">
        <w:rPr>
          <w:rFonts w:eastAsiaTheme="minorHAnsi"/>
          <w:color w:val="000000"/>
          <w:sz w:val="23"/>
          <w:szCs w:val="23"/>
          <w:lang w:val="en-GB" w:eastAsia="en-US"/>
        </w:rPr>
        <w:t>…………………………………………………………</w:t>
      </w:r>
      <w:r w:rsidR="00305F9E">
        <w:rPr>
          <w:rFonts w:eastAsiaTheme="minorHAnsi"/>
          <w:color w:val="000000"/>
          <w:sz w:val="23"/>
          <w:szCs w:val="23"/>
          <w:lang w:val="en-GB" w:eastAsia="en-US"/>
        </w:rPr>
        <w:t>.</w:t>
      </w:r>
    </w:p>
    <w:p w14:paraId="1554D4E9" w14:textId="77777777" w:rsidR="00305F9E" w:rsidRDefault="00305F9E" w:rsidP="00305F9E">
      <w:pPr>
        <w:autoSpaceDE w:val="0"/>
        <w:autoSpaceDN w:val="0"/>
        <w:adjustRightInd w:val="0"/>
        <w:spacing w:line="480" w:lineRule="auto"/>
        <w:jc w:val="both"/>
        <w:rPr>
          <w:rFonts w:eastAsiaTheme="minorHAnsi"/>
          <w:b/>
          <w:bCs/>
          <w:lang w:val="en-GB" w:eastAsia="en-US"/>
        </w:rPr>
      </w:pPr>
    </w:p>
    <w:p w14:paraId="7278BB4B" w14:textId="77777777" w:rsidR="00305F9E" w:rsidRDefault="00305F9E" w:rsidP="00305F9E">
      <w:pPr>
        <w:autoSpaceDE w:val="0"/>
        <w:autoSpaceDN w:val="0"/>
        <w:adjustRightInd w:val="0"/>
        <w:spacing w:line="480" w:lineRule="auto"/>
        <w:jc w:val="both"/>
        <w:rPr>
          <w:rFonts w:eastAsiaTheme="minorHAnsi"/>
          <w:lang w:val="en-GB" w:eastAsia="en-US"/>
        </w:rPr>
      </w:pPr>
      <w:r>
        <w:rPr>
          <w:rFonts w:eastAsiaTheme="minorHAnsi"/>
          <w:b/>
          <w:bCs/>
          <w:lang w:val="en-GB" w:eastAsia="en-US"/>
        </w:rPr>
        <w:t xml:space="preserve">References </w:t>
      </w:r>
      <w:r w:rsidRPr="00BC6E3F">
        <w:rPr>
          <w:rFonts w:eastAsiaTheme="minorHAnsi"/>
          <w:lang w:val="en-GB" w:eastAsia="en-US"/>
        </w:rPr>
        <w:t>……………</w:t>
      </w:r>
      <w:r>
        <w:rPr>
          <w:rFonts w:eastAsiaTheme="minorHAnsi"/>
          <w:lang w:val="en-GB" w:eastAsia="en-US"/>
        </w:rPr>
        <w:t>…………….……………………………………………………</w:t>
      </w:r>
      <w:proofErr w:type="gramStart"/>
      <w:r w:rsidRPr="00687776">
        <w:rPr>
          <w:rFonts w:eastAsiaTheme="minorHAnsi"/>
          <w:lang w:val="en-GB" w:eastAsia="en-US"/>
        </w:rPr>
        <w:t>…..</w:t>
      </w:r>
      <w:proofErr w:type="gramEnd"/>
    </w:p>
    <w:p w14:paraId="1CB6257C"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12C8B5A1"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sidRPr="00784992">
        <w:rPr>
          <w:rFonts w:eastAsiaTheme="minorHAnsi"/>
          <w:b/>
          <w:bCs/>
          <w:lang w:val="en-GB" w:eastAsia="en-US"/>
        </w:rPr>
        <w:t>Bibliography</w:t>
      </w:r>
      <w:r>
        <w:rPr>
          <w:rFonts w:eastAsiaTheme="minorHAnsi"/>
          <w:lang w:val="en-GB" w:eastAsia="en-US"/>
        </w:rPr>
        <w:t xml:space="preserv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Pr>
          <w:rFonts w:eastAsiaTheme="minorHAnsi"/>
          <w:color w:val="000000"/>
          <w:sz w:val="23"/>
          <w:szCs w:val="23"/>
          <w:lang w:val="en-GB" w:eastAsia="en-US"/>
        </w:rPr>
        <w:br/>
      </w:r>
      <w:r>
        <w:rPr>
          <w:rFonts w:eastAsiaTheme="minorHAnsi"/>
          <w:lang w:val="en-GB" w:eastAsia="en-US"/>
        </w:rPr>
        <w:t xml:space="preserve">Appendix A </w:t>
      </w:r>
      <w:r>
        <w:rPr>
          <w:rFonts w:eastAsiaTheme="minorHAnsi"/>
          <w:lang w:val="en-GB" w:eastAsia="en-US"/>
        </w:rPr>
        <w:tab/>
        <w:t xml:space="preserve">REB Application Form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38ECA214"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lastRenderedPageBreak/>
        <w:t xml:space="preserve">Appendix B </w:t>
      </w:r>
      <w:r>
        <w:rPr>
          <w:rFonts w:eastAsiaTheme="minorHAnsi"/>
          <w:lang w:val="en-GB" w:eastAsia="en-US"/>
        </w:rPr>
        <w:tab/>
        <w:t>Letter of REB Approval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6912A2C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C </w:t>
      </w:r>
      <w:r>
        <w:rPr>
          <w:rFonts w:eastAsiaTheme="minorHAnsi"/>
          <w:lang w:val="en-GB" w:eastAsia="en-US"/>
        </w:rPr>
        <w:tab/>
        <w:t xml:space="preserve">Consent Form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p>
    <w:p w14:paraId="0AFB40AD"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D </w:t>
      </w:r>
      <w:r>
        <w:rPr>
          <w:rFonts w:eastAsiaTheme="minorHAnsi"/>
          <w:lang w:val="en-GB" w:eastAsia="en-US"/>
        </w:rPr>
        <w:tab/>
        <w:t xml:space="preserve">Examples and Questionnaire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63ECEFE8"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D.1</w:t>
      </w:r>
      <w:r>
        <w:rPr>
          <w:rFonts w:eastAsiaTheme="minorHAnsi"/>
          <w:color w:val="000000"/>
          <w:sz w:val="23"/>
          <w:szCs w:val="23"/>
          <w:lang w:val="en-GB" w:eastAsia="en-US"/>
        </w:rPr>
        <w:tab/>
        <w:t>Questionnaire Setup and Arrangement ……………………………………………</w:t>
      </w:r>
    </w:p>
    <w:p w14:paraId="13BC86ED"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 xml:space="preserve">D.2 </w:t>
      </w:r>
      <w:r>
        <w:rPr>
          <w:rFonts w:eastAsiaTheme="minorHAnsi"/>
          <w:color w:val="000000"/>
          <w:sz w:val="23"/>
          <w:szCs w:val="23"/>
          <w:lang w:val="en-GB" w:eastAsia="en-US"/>
        </w:rPr>
        <w:tab/>
        <w:t>Example of CA + Bubble …………………………………………………………</w:t>
      </w:r>
    </w:p>
    <w:p w14:paraId="4290FE4D"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D.3</w:t>
      </w:r>
      <w:r>
        <w:rPr>
          <w:rFonts w:eastAsiaTheme="minorHAnsi"/>
          <w:color w:val="000000"/>
          <w:sz w:val="23"/>
          <w:szCs w:val="23"/>
          <w:lang w:val="en-GB" w:eastAsia="en-US"/>
        </w:rPr>
        <w:tab/>
        <w:t>Questionnaire on CA + Bubble ……………………………………………………</w:t>
      </w:r>
    </w:p>
    <w:p w14:paraId="4F789F6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D.4</w:t>
      </w:r>
      <w:r>
        <w:rPr>
          <w:rFonts w:eastAsiaTheme="minorHAnsi"/>
          <w:color w:val="000000"/>
          <w:sz w:val="23"/>
          <w:szCs w:val="23"/>
          <w:lang w:val="en-GB" w:eastAsia="en-US"/>
        </w:rPr>
        <w:tab/>
        <w:t>Example of VSUP + Bubble ………………………………………………………</w:t>
      </w:r>
    </w:p>
    <w:p w14:paraId="6187D43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D.5</w:t>
      </w:r>
      <w:r>
        <w:rPr>
          <w:rFonts w:eastAsiaTheme="minorHAnsi"/>
          <w:color w:val="000000"/>
          <w:sz w:val="23"/>
          <w:szCs w:val="23"/>
          <w:lang w:val="en-GB" w:eastAsia="en-US"/>
        </w:rPr>
        <w:tab/>
        <w:t>Questionnaire on VSUP + Bubble …………………………………………………</w:t>
      </w:r>
    </w:p>
    <w:p w14:paraId="32E4F263"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D.6</w:t>
      </w:r>
      <w:r>
        <w:rPr>
          <w:rFonts w:eastAsiaTheme="minorHAnsi"/>
          <w:color w:val="000000"/>
          <w:sz w:val="23"/>
          <w:szCs w:val="23"/>
          <w:lang w:val="en-GB" w:eastAsia="en-US"/>
        </w:rPr>
        <w:tab/>
        <w:t>Example of CA + Grid …………………………………………………………….</w:t>
      </w:r>
      <w:r>
        <w:rPr>
          <w:rFonts w:eastAsiaTheme="minorHAnsi"/>
          <w:color w:val="000000"/>
          <w:sz w:val="23"/>
          <w:szCs w:val="23"/>
          <w:lang w:val="en-GB" w:eastAsia="en-US"/>
        </w:rPr>
        <w:tab/>
        <w:t>D.7</w:t>
      </w:r>
      <w:r>
        <w:rPr>
          <w:rFonts w:eastAsiaTheme="minorHAnsi"/>
          <w:color w:val="000000"/>
          <w:sz w:val="23"/>
          <w:szCs w:val="23"/>
          <w:lang w:val="en-GB" w:eastAsia="en-US"/>
        </w:rPr>
        <w:tab/>
        <w:t>Questionnaire on CA + Grid ………………………………………………………</w:t>
      </w:r>
    </w:p>
    <w:p w14:paraId="1433807B"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D.8</w:t>
      </w:r>
      <w:r>
        <w:rPr>
          <w:rFonts w:eastAsiaTheme="minorHAnsi"/>
          <w:color w:val="000000"/>
          <w:sz w:val="23"/>
          <w:szCs w:val="23"/>
          <w:lang w:val="en-GB" w:eastAsia="en-US"/>
        </w:rPr>
        <w:tab/>
        <w:t>Example of VSUP + Grid …………………………………………………………</w:t>
      </w:r>
    </w:p>
    <w:p w14:paraId="16D4B139"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D.9</w:t>
      </w:r>
      <w:r>
        <w:rPr>
          <w:rFonts w:eastAsiaTheme="minorHAnsi"/>
          <w:color w:val="000000"/>
          <w:sz w:val="23"/>
          <w:szCs w:val="23"/>
          <w:lang w:val="en-GB" w:eastAsia="en-US"/>
        </w:rPr>
        <w:tab/>
        <w:t>Questionnaire on VSUP + Grid ……………………………………………………</w:t>
      </w:r>
    </w:p>
    <w:p w14:paraId="789F9692" w14:textId="77777777" w:rsidR="00305F9E" w:rsidRDefault="00305F9E" w:rsidP="00305F9E">
      <w:pPr>
        <w:autoSpaceDE w:val="0"/>
        <w:autoSpaceDN w:val="0"/>
        <w:adjustRightInd w:val="0"/>
        <w:spacing w:line="480" w:lineRule="auto"/>
        <w:rPr>
          <w:color w:val="000000" w:themeColor="text1"/>
        </w:rPr>
      </w:pPr>
      <w:r>
        <w:rPr>
          <w:rFonts w:eastAsiaTheme="minorHAnsi"/>
          <w:color w:val="000000"/>
          <w:sz w:val="23"/>
          <w:szCs w:val="23"/>
          <w:lang w:val="en-GB" w:eastAsia="en-US"/>
        </w:rPr>
        <w:tab/>
        <w:t xml:space="preserve">D.10 </w:t>
      </w:r>
      <w:r>
        <w:rPr>
          <w:rFonts w:eastAsiaTheme="minorHAnsi"/>
          <w:color w:val="000000"/>
          <w:sz w:val="23"/>
          <w:szCs w:val="23"/>
          <w:lang w:val="en-GB" w:eastAsia="en-US"/>
        </w:rPr>
        <w:tab/>
      </w:r>
      <w:r w:rsidRPr="00A21577">
        <w:rPr>
          <w:color w:val="000000" w:themeColor="text1"/>
        </w:rPr>
        <w:t>Questions on System Usability Scale (SUS)</w:t>
      </w:r>
      <w:r>
        <w:rPr>
          <w:color w:val="000000" w:themeColor="text1"/>
        </w:rPr>
        <w:t xml:space="preserve"> ………………………………</w:t>
      </w:r>
      <w:proofErr w:type="gramStart"/>
      <w:r>
        <w:rPr>
          <w:color w:val="000000" w:themeColor="text1"/>
        </w:rPr>
        <w:t>…..</w:t>
      </w:r>
      <w:proofErr w:type="gramEnd"/>
    </w:p>
    <w:p w14:paraId="1D604817" w14:textId="77777777" w:rsidR="00305F9E" w:rsidRDefault="00305F9E" w:rsidP="00305F9E">
      <w:pPr>
        <w:autoSpaceDE w:val="0"/>
        <w:autoSpaceDN w:val="0"/>
        <w:adjustRightInd w:val="0"/>
        <w:spacing w:line="480" w:lineRule="auto"/>
        <w:rPr>
          <w:color w:val="000000" w:themeColor="text1"/>
        </w:rPr>
      </w:pPr>
      <w:r>
        <w:rPr>
          <w:color w:val="000000" w:themeColor="text1"/>
        </w:rPr>
        <w:tab/>
        <w:t>D.11</w:t>
      </w:r>
      <w:r>
        <w:rPr>
          <w:color w:val="000000" w:themeColor="text1"/>
        </w:rPr>
        <w:tab/>
        <w:t>Questions on NASA TLX …………………………………………………</w:t>
      </w:r>
      <w:proofErr w:type="gramStart"/>
      <w:r>
        <w:rPr>
          <w:color w:val="000000" w:themeColor="text1"/>
        </w:rPr>
        <w:t>…..</w:t>
      </w:r>
      <w:proofErr w:type="gramEnd"/>
    </w:p>
    <w:p w14:paraId="11BA674F" w14:textId="77777777" w:rsidR="00305F9E" w:rsidRDefault="00305F9E" w:rsidP="00305F9E">
      <w:pPr>
        <w:autoSpaceDE w:val="0"/>
        <w:autoSpaceDN w:val="0"/>
        <w:adjustRightInd w:val="0"/>
        <w:spacing w:line="480" w:lineRule="auto"/>
        <w:rPr>
          <w:color w:val="000000" w:themeColor="text1"/>
        </w:rPr>
      </w:pPr>
    </w:p>
    <w:p w14:paraId="371A0A1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E </w:t>
      </w:r>
      <w:r>
        <w:rPr>
          <w:rFonts w:eastAsiaTheme="minorHAnsi"/>
          <w:lang w:val="en-GB" w:eastAsia="en-US"/>
        </w:rPr>
        <w:tab/>
        <w:t xml:space="preserve">Ishihara Color Blindness Test Plates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7D018CEF"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p>
    <w:p w14:paraId="4C47288C" w14:textId="253B6CD8" w:rsidR="0078691D" w:rsidRPr="00D85D0D" w:rsidRDefault="00305F9E" w:rsidP="00537E11">
      <w:pPr>
        <w:autoSpaceDE w:val="0"/>
        <w:autoSpaceDN w:val="0"/>
        <w:adjustRightInd w:val="0"/>
        <w:spacing w:line="480" w:lineRule="auto"/>
      </w:pPr>
      <w:r>
        <w:rPr>
          <w:rFonts w:eastAsiaTheme="minorHAnsi"/>
          <w:color w:val="000000"/>
          <w:sz w:val="23"/>
          <w:szCs w:val="23"/>
          <w:lang w:val="en-GB" w:eastAsia="en-US"/>
        </w:rPr>
        <w:tab/>
      </w:r>
    </w:p>
    <w:p w14:paraId="60EB6277" w14:textId="77777777" w:rsidR="0078691D" w:rsidRDefault="0078691D" w:rsidP="0078691D">
      <w:pPr>
        <w:tabs>
          <w:tab w:val="left" w:pos="720"/>
        </w:tabs>
        <w:spacing w:line="360" w:lineRule="auto"/>
        <w:jc w:val="both"/>
        <w:rPr>
          <w:color w:val="000000" w:themeColor="text1"/>
        </w:rPr>
      </w:pPr>
    </w:p>
    <w:p w14:paraId="2AC05A84" w14:textId="0CC6C521" w:rsidR="0078691D" w:rsidRDefault="0078691D" w:rsidP="0078691D">
      <w:pPr>
        <w:pStyle w:val="NormalWeb"/>
        <w:spacing w:line="360" w:lineRule="auto"/>
        <w:jc w:val="both"/>
      </w:pPr>
    </w:p>
    <w:p w14:paraId="40854D8B" w14:textId="54FC9D12" w:rsidR="00415A5C" w:rsidRDefault="00415A5C" w:rsidP="0078691D">
      <w:pPr>
        <w:pStyle w:val="NormalWeb"/>
        <w:spacing w:line="360" w:lineRule="auto"/>
        <w:jc w:val="both"/>
      </w:pPr>
    </w:p>
    <w:p w14:paraId="69E03970" w14:textId="5A086A7B" w:rsidR="00415A5C" w:rsidRDefault="00415A5C" w:rsidP="0078691D">
      <w:pPr>
        <w:pStyle w:val="NormalWeb"/>
        <w:spacing w:line="360" w:lineRule="auto"/>
        <w:jc w:val="both"/>
      </w:pPr>
    </w:p>
    <w:p w14:paraId="0FE9E700" w14:textId="77777777" w:rsidR="00415A5C" w:rsidRDefault="00415A5C" w:rsidP="0078691D">
      <w:pPr>
        <w:pStyle w:val="NormalWeb"/>
        <w:spacing w:line="360" w:lineRule="auto"/>
        <w:jc w:val="both"/>
      </w:pPr>
    </w:p>
    <w:p w14:paraId="78B007A6" w14:textId="77777777" w:rsidR="0078691D" w:rsidRPr="002E71C3" w:rsidRDefault="0078691D" w:rsidP="0078691D">
      <w:pPr>
        <w:pStyle w:val="NormalWeb"/>
        <w:spacing w:line="360" w:lineRule="auto"/>
        <w:jc w:val="both"/>
      </w:pPr>
    </w:p>
    <w:p w14:paraId="3B954B63" w14:textId="305D519F" w:rsidR="00305F9E" w:rsidRDefault="00305F9E" w:rsidP="00305F9E">
      <w:pPr>
        <w:rPr>
          <w:rFonts w:eastAsiaTheme="minorHAnsi"/>
          <w:color w:val="000000"/>
          <w:sz w:val="23"/>
          <w:szCs w:val="23"/>
          <w:lang w:val="en-GB" w:eastAsia="en-US"/>
        </w:rPr>
      </w:pPr>
    </w:p>
    <w:p w14:paraId="6979E6B6" w14:textId="77777777" w:rsidR="00305F9E" w:rsidRDefault="00305F9E" w:rsidP="00305F9E">
      <w:pPr>
        <w:autoSpaceDE w:val="0"/>
        <w:autoSpaceDN w:val="0"/>
        <w:adjustRightInd w:val="0"/>
        <w:spacing w:line="480" w:lineRule="auto"/>
        <w:rPr>
          <w:rFonts w:eastAsiaTheme="minorHAnsi"/>
          <w:b/>
          <w:bCs/>
          <w:color w:val="000000"/>
          <w:sz w:val="23"/>
          <w:szCs w:val="23"/>
          <w:lang w:val="en-GB" w:eastAsia="en-US"/>
        </w:rPr>
      </w:pPr>
      <w:r w:rsidRPr="00A21577">
        <w:rPr>
          <w:rFonts w:eastAsiaTheme="minorHAnsi"/>
          <w:b/>
          <w:bCs/>
          <w:color w:val="000000"/>
          <w:sz w:val="23"/>
          <w:szCs w:val="23"/>
          <w:lang w:val="en-GB" w:eastAsia="en-US"/>
        </w:rPr>
        <w:t>List of Tables</w:t>
      </w:r>
    </w:p>
    <w:p w14:paraId="0494B47B" w14:textId="77777777" w:rsidR="00305F9E" w:rsidRDefault="00305F9E" w:rsidP="00305F9E">
      <w:pPr>
        <w:autoSpaceDE w:val="0"/>
        <w:autoSpaceDN w:val="0"/>
        <w:adjustRightInd w:val="0"/>
        <w:spacing w:line="480" w:lineRule="auto"/>
        <w:ind w:firstLine="720"/>
        <w:rPr>
          <w:rFonts w:eastAsiaTheme="minorHAnsi"/>
          <w:lang w:val="en-GB" w:eastAsia="en-US"/>
        </w:rPr>
      </w:pPr>
      <w:r>
        <w:rPr>
          <w:rFonts w:eastAsiaTheme="minorHAnsi"/>
          <w:lang w:val="en-GB" w:eastAsia="en-US"/>
        </w:rPr>
        <w:t xml:space="preserve">Table 3.1 </w:t>
      </w:r>
      <w:r>
        <w:rPr>
          <w:rFonts w:eastAsiaTheme="minorHAnsi"/>
          <w:lang w:val="en-GB" w:eastAsia="en-US"/>
        </w:rPr>
        <w:tab/>
      </w:r>
      <w:r w:rsidRPr="002E48C9">
        <w:rPr>
          <w:rFonts w:ascii="Times" w:eastAsiaTheme="minorHAnsi" w:hAnsi="Times" w:cstheme="minorBidi"/>
          <w:color w:val="000000" w:themeColor="text1"/>
          <w:lang w:val="en-US" w:eastAsia="en-US"/>
        </w:rPr>
        <w:t>COVID Data property list</w:t>
      </w:r>
      <w:r>
        <w:rPr>
          <w:rFonts w:eastAsiaTheme="minorHAnsi"/>
          <w:lang w:val="en-GB" w:eastAsia="en-US"/>
        </w:rPr>
        <w:t xml:space="preserve"> ……………………………………………</w:t>
      </w:r>
    </w:p>
    <w:p w14:paraId="57DC766C" w14:textId="77777777" w:rsidR="00305F9E" w:rsidRDefault="00305F9E" w:rsidP="00305F9E">
      <w:pPr>
        <w:autoSpaceDE w:val="0"/>
        <w:autoSpaceDN w:val="0"/>
        <w:adjustRightInd w:val="0"/>
        <w:spacing w:line="480" w:lineRule="auto"/>
        <w:ind w:firstLine="720"/>
        <w:rPr>
          <w:rFonts w:ascii="Times" w:hAnsi="Times"/>
          <w:noProof/>
          <w:color w:val="000000" w:themeColor="text1"/>
          <w:lang w:val="en-US"/>
        </w:rPr>
      </w:pPr>
      <w:r>
        <w:rPr>
          <w:rFonts w:eastAsiaTheme="minorHAnsi"/>
          <w:lang w:val="en-GB" w:eastAsia="en-US"/>
        </w:rPr>
        <w:t>Table 3.2</w:t>
      </w:r>
      <w:r>
        <w:rPr>
          <w:rFonts w:eastAsiaTheme="minorHAnsi"/>
          <w:lang w:val="en-GB" w:eastAsia="en-US"/>
        </w:rPr>
        <w:tab/>
      </w:r>
      <w:r>
        <w:rPr>
          <w:rFonts w:ascii="Times" w:hAnsi="Times"/>
          <w:noProof/>
          <w:color w:val="000000" w:themeColor="text1"/>
          <w:lang w:val="en-US"/>
        </w:rPr>
        <w:t>S</w:t>
      </w:r>
      <w:r w:rsidRPr="002E48C9">
        <w:rPr>
          <w:rFonts w:ascii="Times" w:hAnsi="Times"/>
          <w:noProof/>
          <w:color w:val="000000" w:themeColor="text1"/>
          <w:lang w:val="en-US"/>
        </w:rPr>
        <w:t>creenshot of sample data</w:t>
      </w:r>
      <w:r>
        <w:rPr>
          <w:rFonts w:ascii="Times" w:hAnsi="Times"/>
          <w:noProof/>
          <w:color w:val="000000" w:themeColor="text1"/>
          <w:lang w:val="en-US"/>
        </w:rPr>
        <w:t xml:space="preserve"> ……………………………………………</w:t>
      </w:r>
    </w:p>
    <w:p w14:paraId="3FB7FFBA" w14:textId="77777777" w:rsidR="00305F9E" w:rsidRDefault="00305F9E" w:rsidP="00305F9E">
      <w:pPr>
        <w:autoSpaceDE w:val="0"/>
        <w:autoSpaceDN w:val="0"/>
        <w:adjustRightInd w:val="0"/>
        <w:spacing w:line="480" w:lineRule="auto"/>
        <w:ind w:firstLine="720"/>
        <w:rPr>
          <w:rFonts w:ascii="Times" w:hAnsi="Times"/>
          <w:color w:val="000000" w:themeColor="text1"/>
          <w:lang w:val="en-US"/>
        </w:rPr>
      </w:pPr>
      <w:r w:rsidRPr="00A21577">
        <w:rPr>
          <w:rFonts w:eastAsiaTheme="minorHAnsi"/>
          <w:color w:val="000000"/>
          <w:sz w:val="23"/>
          <w:szCs w:val="23"/>
          <w:lang w:val="en-GB" w:eastAsia="en-US"/>
        </w:rPr>
        <w:t>Table</w:t>
      </w:r>
      <w:r>
        <w:rPr>
          <w:rFonts w:eastAsiaTheme="minorHAnsi"/>
          <w:color w:val="000000"/>
          <w:sz w:val="23"/>
          <w:szCs w:val="23"/>
          <w:lang w:val="en-GB" w:eastAsia="en-US"/>
        </w:rPr>
        <w:t xml:space="preserve"> </w:t>
      </w:r>
      <w:r w:rsidRPr="00A21577">
        <w:rPr>
          <w:rFonts w:eastAsiaTheme="minorHAnsi"/>
          <w:color w:val="000000"/>
          <w:sz w:val="23"/>
          <w:szCs w:val="23"/>
          <w:lang w:val="en-GB" w:eastAsia="en-US"/>
        </w:rPr>
        <w:t>3.3</w:t>
      </w:r>
      <w:r>
        <w:rPr>
          <w:rFonts w:eastAsiaTheme="minorHAnsi"/>
          <w:b/>
          <w:bCs/>
          <w:color w:val="000000"/>
          <w:sz w:val="23"/>
          <w:szCs w:val="23"/>
          <w:lang w:val="en-GB" w:eastAsia="en-US"/>
        </w:rPr>
        <w:tab/>
      </w:r>
      <w:r w:rsidRPr="002E48C9">
        <w:rPr>
          <w:rFonts w:ascii="Times" w:hAnsi="Times"/>
          <w:color w:val="000000" w:themeColor="text1"/>
          <w:lang w:val="en-US"/>
        </w:rPr>
        <w:t xml:space="preserve">Top uncertainty countries </w:t>
      </w:r>
      <w:r>
        <w:rPr>
          <w:rFonts w:ascii="Times" w:hAnsi="Times"/>
          <w:color w:val="000000" w:themeColor="text1"/>
          <w:lang w:val="en-US"/>
        </w:rPr>
        <w:t>………………….…………………………</w:t>
      </w:r>
    </w:p>
    <w:p w14:paraId="10DA4B07" w14:textId="77777777" w:rsidR="00305F9E" w:rsidRDefault="00305F9E" w:rsidP="00305F9E">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3.4</w:t>
      </w:r>
      <w:r>
        <w:rPr>
          <w:rFonts w:ascii="Times" w:hAnsi="Times"/>
          <w:color w:val="000000" w:themeColor="text1"/>
          <w:lang w:val="en-US"/>
        </w:rPr>
        <w:tab/>
        <w:t>Lowest Uncertainty countries ……………………………………</w:t>
      </w:r>
      <w:proofErr w:type="gramStart"/>
      <w:r>
        <w:rPr>
          <w:rFonts w:ascii="Times" w:hAnsi="Times"/>
          <w:color w:val="000000" w:themeColor="text1"/>
          <w:lang w:val="en-US"/>
        </w:rPr>
        <w:t>…..</w:t>
      </w:r>
      <w:proofErr w:type="gramEnd"/>
    </w:p>
    <w:p w14:paraId="217D17D2" w14:textId="77777777" w:rsidR="00305F9E" w:rsidRPr="00A21577" w:rsidRDefault="00305F9E" w:rsidP="00305F9E">
      <w:pPr>
        <w:autoSpaceDE w:val="0"/>
        <w:autoSpaceDN w:val="0"/>
        <w:adjustRightInd w:val="0"/>
        <w:spacing w:line="480" w:lineRule="auto"/>
        <w:ind w:firstLine="720"/>
        <w:rPr>
          <w:rFonts w:eastAsiaTheme="minorHAnsi"/>
          <w:b/>
          <w:bCs/>
          <w:color w:val="000000"/>
          <w:sz w:val="23"/>
          <w:szCs w:val="23"/>
          <w:lang w:val="en-GB" w:eastAsia="en-US"/>
        </w:rPr>
      </w:pPr>
      <w:r>
        <w:rPr>
          <w:rFonts w:ascii="Times" w:hAnsi="Times"/>
          <w:color w:val="000000" w:themeColor="text1"/>
          <w:lang w:val="en-US"/>
        </w:rPr>
        <w:t>Table 3.5</w:t>
      </w:r>
      <w:r>
        <w:rPr>
          <w:rFonts w:ascii="Times" w:hAnsi="Times"/>
          <w:color w:val="000000" w:themeColor="text1"/>
          <w:lang w:val="en-US"/>
        </w:rPr>
        <w:tab/>
        <w:t>Uncertainty Comparisons of Models ………………………………...</w:t>
      </w:r>
    </w:p>
    <w:p w14:paraId="5707A9AE"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    </w:t>
      </w:r>
    </w:p>
    <w:p w14:paraId="5C05629C" w14:textId="77777777" w:rsidR="00305F9E" w:rsidRDefault="00305F9E" w:rsidP="00305F9E">
      <w:pPr>
        <w:rPr>
          <w:rFonts w:eastAsiaTheme="minorHAnsi"/>
          <w:lang w:val="en-GB" w:eastAsia="en-US"/>
        </w:rPr>
      </w:pPr>
      <w:r>
        <w:rPr>
          <w:rFonts w:eastAsiaTheme="minorHAnsi"/>
          <w:lang w:val="en-GB" w:eastAsia="en-US"/>
        </w:rPr>
        <w:br w:type="page"/>
      </w:r>
    </w:p>
    <w:p w14:paraId="55A4D1D0" w14:textId="77777777" w:rsidR="00305F9E" w:rsidRDefault="00305F9E" w:rsidP="00305F9E">
      <w:pPr>
        <w:autoSpaceDE w:val="0"/>
        <w:autoSpaceDN w:val="0"/>
        <w:adjustRightInd w:val="0"/>
        <w:spacing w:line="480" w:lineRule="auto"/>
        <w:rPr>
          <w:rFonts w:eastAsiaTheme="minorHAnsi"/>
          <w:b/>
          <w:bCs/>
          <w:lang w:val="en-GB" w:eastAsia="en-US"/>
        </w:rPr>
      </w:pPr>
      <w:r w:rsidRPr="00A21577">
        <w:rPr>
          <w:rFonts w:eastAsiaTheme="minorHAnsi"/>
          <w:b/>
          <w:bCs/>
          <w:lang w:val="en-GB" w:eastAsia="en-US"/>
        </w:rPr>
        <w:lastRenderedPageBreak/>
        <w:t>List of Figures</w:t>
      </w:r>
    </w:p>
    <w:p w14:paraId="2F11FBEB" w14:textId="77777777" w:rsidR="00305F9E" w:rsidRDefault="00305F9E" w:rsidP="00305F9E">
      <w:pPr>
        <w:autoSpaceDE w:val="0"/>
        <w:autoSpaceDN w:val="0"/>
        <w:adjustRightInd w:val="0"/>
        <w:spacing w:line="480" w:lineRule="auto"/>
        <w:rPr>
          <w:rFonts w:eastAsiaTheme="minorHAnsi"/>
          <w:lang w:val="en-GB" w:eastAsia="en-US"/>
        </w:rPr>
      </w:pPr>
      <w:r w:rsidRPr="00A21577">
        <w:rPr>
          <w:rFonts w:eastAsiaTheme="minorHAnsi"/>
          <w:lang w:val="en-GB" w:eastAsia="en-US"/>
        </w:rPr>
        <w:tab/>
        <w:t>Figure 1.1</w:t>
      </w:r>
      <w:r w:rsidRPr="00A21577">
        <w:rPr>
          <w:rFonts w:eastAsiaTheme="minorHAnsi"/>
          <w:lang w:val="en-GB" w:eastAsia="en-US"/>
        </w:rPr>
        <w:tab/>
      </w:r>
      <w:r>
        <w:rPr>
          <w:rFonts w:eastAsiaTheme="minorHAnsi"/>
          <w:lang w:val="en-GB" w:eastAsia="en-US"/>
        </w:rPr>
        <w:t>Streamgraph Prototype ……………………………………………….</w:t>
      </w:r>
    </w:p>
    <w:p w14:paraId="5FFA3AAA"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ab/>
        <w:t>Figure 1.2</w:t>
      </w:r>
      <w:r>
        <w:rPr>
          <w:rFonts w:eastAsiaTheme="minorHAnsi"/>
          <w:lang w:val="en-GB" w:eastAsia="en-US"/>
        </w:rPr>
        <w:tab/>
        <w:t>Example of Chromatic Aberration ……………………………………</w:t>
      </w:r>
    </w:p>
    <w:p w14:paraId="1DA972DD"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ab/>
        <w:t>Figure 3.1</w:t>
      </w:r>
      <w:r>
        <w:rPr>
          <w:rFonts w:eastAsiaTheme="minorHAnsi"/>
          <w:lang w:val="en-GB" w:eastAsia="en-US"/>
        </w:rPr>
        <w:tab/>
        <w:t>Predictive modelling workflow to generate uncertainty ……………...</w:t>
      </w:r>
    </w:p>
    <w:p w14:paraId="08A8395E"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eastAsiaTheme="minorHAnsi"/>
          <w:lang w:val="en-GB" w:eastAsia="en-US"/>
        </w:rPr>
        <w:tab/>
        <w:t>Figure 3.2</w:t>
      </w:r>
      <w:r>
        <w:rPr>
          <w:rFonts w:eastAsiaTheme="minorHAnsi"/>
          <w:lang w:val="en-GB" w:eastAsia="en-US"/>
        </w:rPr>
        <w:tab/>
      </w:r>
      <w:r>
        <w:rPr>
          <w:rFonts w:ascii="Times" w:hAnsi="Times"/>
          <w:color w:val="000000" w:themeColor="text1"/>
          <w:lang w:val="en-US"/>
        </w:rPr>
        <w:t>Example of daily covid forecasting for 200 days …………………….</w:t>
      </w:r>
    </w:p>
    <w:p w14:paraId="38AD7DA7"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 xml:space="preserve">Figure 3.3 </w:t>
      </w:r>
      <w:r>
        <w:rPr>
          <w:rFonts w:ascii="Times" w:hAnsi="Times"/>
          <w:color w:val="000000" w:themeColor="text1"/>
          <w:lang w:val="en-US"/>
        </w:rPr>
        <w:tab/>
      </w:r>
      <w:r w:rsidRPr="002E48C9">
        <w:rPr>
          <w:rFonts w:ascii="Times" w:hAnsi="Times"/>
          <w:color w:val="000000" w:themeColor="text1"/>
          <w:lang w:val="en-US"/>
        </w:rPr>
        <w:t>Basic Architecture of MLP network</w:t>
      </w:r>
      <w:r>
        <w:rPr>
          <w:rFonts w:ascii="Times" w:hAnsi="Times"/>
          <w:color w:val="000000" w:themeColor="text1"/>
          <w:lang w:val="en-US"/>
        </w:rPr>
        <w:t xml:space="preserve"> ………………………………….</w:t>
      </w:r>
    </w:p>
    <w:p w14:paraId="72BA337A"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Figure 3.4</w:t>
      </w:r>
      <w:r>
        <w:rPr>
          <w:rFonts w:ascii="Times" w:hAnsi="Times"/>
          <w:color w:val="000000" w:themeColor="text1"/>
          <w:lang w:val="en-US"/>
        </w:rPr>
        <w:tab/>
      </w:r>
      <w:r w:rsidRPr="002E48C9">
        <w:rPr>
          <w:rFonts w:ascii="Times" w:hAnsi="Times"/>
          <w:color w:val="000000" w:themeColor="text1"/>
          <w:lang w:val="en-US"/>
        </w:rPr>
        <w:t>Basic Architecture of CNN network</w:t>
      </w:r>
      <w:r>
        <w:rPr>
          <w:rFonts w:ascii="Times" w:hAnsi="Times"/>
          <w:color w:val="000000" w:themeColor="text1"/>
          <w:lang w:val="en-US"/>
        </w:rPr>
        <w:t xml:space="preserve"> ………………………………….</w:t>
      </w:r>
    </w:p>
    <w:p w14:paraId="6C55B7EB"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 xml:space="preserve">Figure 3.5 </w:t>
      </w:r>
      <w:r>
        <w:rPr>
          <w:rFonts w:ascii="Times" w:hAnsi="Times"/>
          <w:color w:val="000000" w:themeColor="text1"/>
          <w:lang w:val="en-US"/>
        </w:rPr>
        <w:tab/>
      </w:r>
      <w:r w:rsidRPr="002E48C9">
        <w:rPr>
          <w:rFonts w:ascii="Times" w:hAnsi="Times"/>
          <w:color w:val="000000" w:themeColor="text1"/>
          <w:lang w:val="en-US"/>
        </w:rPr>
        <w:t>Basic Architecture of LSTM network</w:t>
      </w:r>
      <w:r>
        <w:rPr>
          <w:rFonts w:ascii="Times" w:hAnsi="Times"/>
          <w:color w:val="000000" w:themeColor="text1"/>
          <w:lang w:val="en-US"/>
        </w:rPr>
        <w:t xml:space="preserve"> …………………………………</w:t>
      </w:r>
    </w:p>
    <w:p w14:paraId="2F7DA217" w14:textId="77777777" w:rsidR="00305F9E" w:rsidRDefault="00305F9E" w:rsidP="00305F9E">
      <w:pPr>
        <w:autoSpaceDE w:val="0"/>
        <w:autoSpaceDN w:val="0"/>
        <w:adjustRightInd w:val="0"/>
        <w:spacing w:line="480" w:lineRule="auto"/>
        <w:rPr>
          <w:rFonts w:ascii="Times" w:hAnsi="Times"/>
          <w:noProof/>
          <w:color w:val="000000" w:themeColor="text1"/>
          <w:lang w:val="en-US"/>
        </w:rPr>
      </w:pPr>
      <w:r>
        <w:rPr>
          <w:rFonts w:ascii="Times" w:hAnsi="Times"/>
          <w:color w:val="000000" w:themeColor="text1"/>
          <w:lang w:val="en-US"/>
        </w:rPr>
        <w:tab/>
        <w:t>Figure 4.1</w:t>
      </w:r>
      <w:r>
        <w:rPr>
          <w:rFonts w:ascii="Times" w:hAnsi="Times"/>
          <w:color w:val="000000" w:themeColor="text1"/>
          <w:lang w:val="en-US"/>
        </w:rPr>
        <w:tab/>
      </w:r>
      <w:r>
        <w:rPr>
          <w:rFonts w:ascii="Times" w:hAnsi="Times"/>
          <w:noProof/>
          <w:color w:val="000000" w:themeColor="text1"/>
          <w:lang w:val="en-US"/>
        </w:rPr>
        <w:t xml:space="preserve">Underlying </w:t>
      </w:r>
      <w:r w:rsidRPr="002E48C9">
        <w:rPr>
          <w:rFonts w:ascii="Times" w:hAnsi="Times"/>
          <w:noProof/>
          <w:color w:val="000000" w:themeColor="text1"/>
          <w:lang w:val="en-US"/>
        </w:rPr>
        <w:t>Geomet</w:t>
      </w:r>
      <w:r>
        <w:rPr>
          <w:rFonts w:ascii="Times" w:hAnsi="Times"/>
          <w:noProof/>
          <w:color w:val="000000" w:themeColor="text1"/>
          <w:lang w:val="en-US"/>
        </w:rPr>
        <w:t>ry of Chromatic Aberration ………………………</w:t>
      </w:r>
    </w:p>
    <w:p w14:paraId="01C01F9B" w14:textId="77777777" w:rsidR="00305F9E" w:rsidRDefault="00305F9E" w:rsidP="00305F9E">
      <w:pPr>
        <w:autoSpaceDE w:val="0"/>
        <w:autoSpaceDN w:val="0"/>
        <w:adjustRightInd w:val="0"/>
        <w:spacing w:line="480" w:lineRule="auto"/>
        <w:rPr>
          <w:rFonts w:ascii="Times" w:hAnsi="Times"/>
          <w:noProof/>
          <w:color w:val="000000" w:themeColor="text1"/>
          <w:lang w:val="en-US"/>
        </w:rPr>
      </w:pPr>
      <w:r>
        <w:rPr>
          <w:rFonts w:ascii="Times" w:hAnsi="Times"/>
          <w:noProof/>
          <w:color w:val="000000" w:themeColor="text1"/>
          <w:lang w:val="en-US"/>
        </w:rPr>
        <w:tab/>
        <w:t>Figure 4.2</w:t>
      </w:r>
      <w:r>
        <w:rPr>
          <w:rFonts w:ascii="Times" w:hAnsi="Times"/>
          <w:noProof/>
          <w:color w:val="000000" w:themeColor="text1"/>
          <w:lang w:val="en-US"/>
        </w:rPr>
        <w:tab/>
        <w:t>Example</w:t>
      </w:r>
      <w:r w:rsidRPr="002E48C9">
        <w:rPr>
          <w:rFonts w:ascii="Times" w:hAnsi="Times"/>
          <w:noProof/>
          <w:color w:val="000000" w:themeColor="text1"/>
          <w:lang w:val="en-US"/>
        </w:rPr>
        <w:t xml:space="preserve"> </w:t>
      </w:r>
      <w:r>
        <w:rPr>
          <w:rFonts w:ascii="Times" w:hAnsi="Times"/>
          <w:noProof/>
          <w:color w:val="000000" w:themeColor="text1"/>
          <w:lang w:val="en-US"/>
        </w:rPr>
        <w:t>CA on Bubbles and Rectangles ……………………………..</w:t>
      </w:r>
    </w:p>
    <w:p w14:paraId="42892937"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4.3</w:t>
      </w:r>
      <w:r>
        <w:rPr>
          <w:rFonts w:ascii="Times" w:hAnsi="Times"/>
          <w:color w:val="000000" w:themeColor="text1"/>
          <w:lang w:val="en-US"/>
        </w:rPr>
        <w:tab/>
      </w:r>
      <w:r w:rsidRPr="00AC4779">
        <w:rPr>
          <w:rFonts w:ascii="Times" w:hAnsi="Times"/>
          <w:color w:val="000000" w:themeColor="text1"/>
          <w:lang w:val="en-US"/>
        </w:rPr>
        <w:t>Streamgraph Color Filled (left), Texture Filled (right)</w:t>
      </w:r>
      <w:r>
        <w:rPr>
          <w:rFonts w:ascii="Times" w:hAnsi="Times"/>
          <w:color w:val="000000" w:themeColor="text1"/>
          <w:lang w:val="en-US"/>
        </w:rPr>
        <w:t xml:space="preserve"> ……………….</w:t>
      </w:r>
    </w:p>
    <w:p w14:paraId="22FF0DC2"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4.4</w:t>
      </w:r>
      <w:r>
        <w:rPr>
          <w:rFonts w:ascii="Times" w:hAnsi="Times"/>
          <w:color w:val="000000" w:themeColor="text1"/>
          <w:lang w:val="en-US"/>
        </w:rPr>
        <w:tab/>
      </w:r>
      <w:r w:rsidRPr="00AC4779">
        <w:rPr>
          <w:rFonts w:ascii="Times" w:hAnsi="Times"/>
          <w:color w:val="000000" w:themeColor="text1"/>
          <w:lang w:val="en-US"/>
        </w:rPr>
        <w:t xml:space="preserve">Sliced Streamgraph </w:t>
      </w:r>
      <w:r>
        <w:rPr>
          <w:rFonts w:ascii="Times" w:hAnsi="Times"/>
          <w:color w:val="000000" w:themeColor="text1"/>
          <w:lang w:val="en-US"/>
        </w:rPr>
        <w:t>……………………………………………………</w:t>
      </w:r>
    </w:p>
    <w:p w14:paraId="2DBF8FBD"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5.1 </w:t>
      </w:r>
      <w:r>
        <w:rPr>
          <w:rFonts w:ascii="Times" w:hAnsi="Times"/>
          <w:color w:val="000000" w:themeColor="text1"/>
          <w:lang w:val="en-US"/>
        </w:rPr>
        <w:tab/>
      </w:r>
      <w:r w:rsidRPr="002E48C9">
        <w:rPr>
          <w:rFonts w:ascii="Times" w:hAnsi="Times"/>
          <w:color w:val="000000" w:themeColor="text1"/>
          <w:lang w:val="en-US"/>
        </w:rPr>
        <w:t>Initial Web Interface</w:t>
      </w:r>
      <w:r>
        <w:rPr>
          <w:rFonts w:ascii="Times" w:hAnsi="Times"/>
          <w:color w:val="000000" w:themeColor="text1"/>
          <w:lang w:val="en-US"/>
        </w:rPr>
        <w:t xml:space="preserve"> ………………………………………………</w:t>
      </w:r>
      <w:proofErr w:type="gramStart"/>
      <w:r>
        <w:rPr>
          <w:rFonts w:ascii="Times" w:hAnsi="Times"/>
          <w:color w:val="000000" w:themeColor="text1"/>
          <w:lang w:val="en-US"/>
        </w:rPr>
        <w:t>…..</w:t>
      </w:r>
      <w:proofErr w:type="gramEnd"/>
    </w:p>
    <w:p w14:paraId="28FA0B58"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5.2 </w:t>
      </w:r>
      <w:r>
        <w:rPr>
          <w:rFonts w:ascii="Times" w:hAnsi="Times"/>
          <w:color w:val="000000" w:themeColor="text1"/>
          <w:lang w:val="en-US"/>
        </w:rPr>
        <w:tab/>
        <w:t>Filter by</w:t>
      </w:r>
      <w:r w:rsidRPr="002E48C9">
        <w:rPr>
          <w:rFonts w:ascii="Times" w:hAnsi="Times"/>
          <w:color w:val="000000" w:themeColor="text1"/>
          <w:lang w:val="en-US"/>
        </w:rPr>
        <w:t xml:space="preserve"> selected countries of interest</w:t>
      </w:r>
      <w:r>
        <w:rPr>
          <w:rFonts w:ascii="Times" w:hAnsi="Times"/>
          <w:color w:val="000000" w:themeColor="text1"/>
          <w:lang w:val="en-US"/>
        </w:rPr>
        <w:t xml:space="preserve"> …………………………………</w:t>
      </w:r>
    </w:p>
    <w:p w14:paraId="1B9205F7"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5.3 </w:t>
      </w:r>
      <w:r>
        <w:rPr>
          <w:rFonts w:ascii="Times" w:hAnsi="Times"/>
          <w:color w:val="000000" w:themeColor="text1"/>
          <w:lang w:val="en-US"/>
        </w:rPr>
        <w:tab/>
      </w:r>
      <w:r w:rsidRPr="002E48C9">
        <w:rPr>
          <w:rFonts w:ascii="Times" w:hAnsi="Times"/>
          <w:color w:val="000000" w:themeColor="text1"/>
          <w:lang w:val="en-US"/>
        </w:rPr>
        <w:t>Removal of countries of interest</w:t>
      </w:r>
      <w:r>
        <w:rPr>
          <w:rFonts w:ascii="Times" w:hAnsi="Times"/>
          <w:color w:val="000000" w:themeColor="text1"/>
          <w:lang w:val="en-US"/>
        </w:rPr>
        <w:t xml:space="preserve"> ……………………………………….</w:t>
      </w:r>
    </w:p>
    <w:p w14:paraId="4BFB83C9"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5.4</w:t>
      </w:r>
      <w:r>
        <w:rPr>
          <w:rFonts w:ascii="Times" w:hAnsi="Times"/>
          <w:color w:val="000000" w:themeColor="text1"/>
          <w:lang w:val="en-US"/>
        </w:rPr>
        <w:tab/>
      </w:r>
      <w:r w:rsidRPr="002E48C9">
        <w:rPr>
          <w:rFonts w:ascii="Times" w:hAnsi="Times"/>
          <w:color w:val="000000" w:themeColor="text1"/>
          <w:lang w:val="en-US"/>
        </w:rPr>
        <w:t xml:space="preserve">Reshuffling </w:t>
      </w:r>
      <w:r>
        <w:rPr>
          <w:rFonts w:ascii="Times" w:hAnsi="Times"/>
          <w:color w:val="000000" w:themeColor="text1"/>
          <w:lang w:val="en-US"/>
        </w:rPr>
        <w:t>M</w:t>
      </w:r>
      <w:r w:rsidRPr="002E48C9">
        <w:rPr>
          <w:rFonts w:ascii="Times" w:hAnsi="Times"/>
          <w:color w:val="000000" w:themeColor="text1"/>
          <w:lang w:val="en-US"/>
        </w:rPr>
        <w:t xml:space="preserve">ain </w:t>
      </w:r>
      <w:r>
        <w:rPr>
          <w:rFonts w:ascii="Times" w:hAnsi="Times"/>
          <w:color w:val="000000" w:themeColor="text1"/>
          <w:lang w:val="en-US"/>
        </w:rPr>
        <w:t>S</w:t>
      </w:r>
      <w:r w:rsidRPr="002E48C9">
        <w:rPr>
          <w:rFonts w:ascii="Times" w:hAnsi="Times"/>
          <w:color w:val="000000" w:themeColor="text1"/>
          <w:lang w:val="en-US"/>
        </w:rPr>
        <w:t>treamgraph</w:t>
      </w:r>
      <w:r>
        <w:rPr>
          <w:rFonts w:ascii="Times" w:hAnsi="Times"/>
          <w:color w:val="000000" w:themeColor="text1"/>
          <w:lang w:val="en-US"/>
        </w:rPr>
        <w:t xml:space="preserve"> ……………………………………</w:t>
      </w:r>
      <w:proofErr w:type="gramStart"/>
      <w:r>
        <w:rPr>
          <w:rFonts w:ascii="Times" w:hAnsi="Times"/>
          <w:color w:val="000000" w:themeColor="text1"/>
          <w:lang w:val="en-US"/>
        </w:rPr>
        <w:t>…..</w:t>
      </w:r>
      <w:proofErr w:type="gramEnd"/>
    </w:p>
    <w:p w14:paraId="0AFB928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5.5 </w:t>
      </w:r>
      <w:r>
        <w:rPr>
          <w:rFonts w:ascii="Times" w:hAnsi="Times"/>
          <w:color w:val="000000" w:themeColor="text1"/>
          <w:lang w:val="en-US"/>
        </w:rPr>
        <w:tab/>
        <w:t>Streamgraphs for all models for Brazil ……………………………</w:t>
      </w:r>
      <w:proofErr w:type="gramStart"/>
      <w:r>
        <w:rPr>
          <w:rFonts w:ascii="Times" w:hAnsi="Times"/>
          <w:color w:val="000000" w:themeColor="text1"/>
          <w:lang w:val="en-US"/>
        </w:rPr>
        <w:t>…..</w:t>
      </w:r>
      <w:proofErr w:type="gramEnd"/>
    </w:p>
    <w:p w14:paraId="703237E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5.6</w:t>
      </w:r>
      <w:r>
        <w:rPr>
          <w:rFonts w:ascii="Times" w:hAnsi="Times"/>
          <w:color w:val="000000" w:themeColor="text1"/>
          <w:lang w:val="en-US"/>
        </w:rPr>
        <w:tab/>
        <w:t>Uncertainty presentation on stream by texture …………………………</w:t>
      </w:r>
    </w:p>
    <w:p w14:paraId="5198D0AC"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5.7</w:t>
      </w:r>
      <w:r>
        <w:rPr>
          <w:rFonts w:ascii="Times" w:hAnsi="Times"/>
          <w:color w:val="000000" w:themeColor="text1"/>
          <w:lang w:val="en-US"/>
        </w:rPr>
        <w:tab/>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color ………………………….</w:t>
      </w:r>
    </w:p>
    <w:p w14:paraId="6E8A3245"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5.8</w:t>
      </w:r>
      <w:r>
        <w:rPr>
          <w:rFonts w:ascii="Times" w:hAnsi="Times"/>
          <w:color w:val="000000" w:themeColor="text1"/>
          <w:lang w:val="en-US"/>
        </w:rPr>
        <w:tab/>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Texture of CA ……………</w:t>
      </w:r>
      <w:proofErr w:type="gramStart"/>
      <w:r>
        <w:rPr>
          <w:rFonts w:ascii="Times" w:hAnsi="Times"/>
          <w:color w:val="000000" w:themeColor="text1"/>
          <w:lang w:val="en-US"/>
        </w:rPr>
        <w:t>…..</w:t>
      </w:r>
      <w:proofErr w:type="gramEnd"/>
    </w:p>
    <w:p w14:paraId="46B76E76"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5.9</w:t>
      </w:r>
      <w:r>
        <w:rPr>
          <w:rFonts w:ascii="Times" w:hAnsi="Times"/>
          <w:color w:val="000000" w:themeColor="text1"/>
          <w:lang w:val="en-US"/>
        </w:rPr>
        <w:tab/>
      </w:r>
      <w:r w:rsidRPr="002E48C9">
        <w:rPr>
          <w:rFonts w:ascii="Times" w:hAnsi="Times"/>
          <w:color w:val="000000" w:themeColor="text1"/>
          <w:lang w:val="en-US"/>
        </w:rPr>
        <w:t>Parallel coordinates chart</w:t>
      </w:r>
      <w:r>
        <w:rPr>
          <w:rFonts w:ascii="Times" w:hAnsi="Times"/>
          <w:color w:val="000000" w:themeColor="text1"/>
          <w:lang w:val="en-US"/>
        </w:rPr>
        <w:t xml:space="preserve"> ………………………………………………</w:t>
      </w:r>
    </w:p>
    <w:p w14:paraId="06158634"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5.10</w:t>
      </w:r>
      <w:r>
        <w:rPr>
          <w:rFonts w:ascii="Times" w:hAnsi="Times"/>
          <w:color w:val="000000" w:themeColor="text1"/>
          <w:lang w:val="en-US"/>
        </w:rPr>
        <w:tab/>
        <w:t>Bubble Grid</w:t>
      </w:r>
      <w:r w:rsidRPr="002E48C9">
        <w:rPr>
          <w:rFonts w:ascii="Times" w:hAnsi="Times"/>
          <w:color w:val="000000" w:themeColor="text1"/>
          <w:lang w:val="en-US"/>
        </w:rPr>
        <w:t xml:space="preserve"> chart</w:t>
      </w:r>
      <w:r>
        <w:rPr>
          <w:rFonts w:ascii="Times" w:hAnsi="Times"/>
          <w:color w:val="000000" w:themeColor="text1"/>
          <w:lang w:val="en-US"/>
        </w:rPr>
        <w:t xml:space="preserve"> with CA textures ……………………………………</w:t>
      </w:r>
    </w:p>
    <w:p w14:paraId="02CA2A7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5.11</w:t>
      </w:r>
      <w:r>
        <w:rPr>
          <w:rFonts w:ascii="Times" w:hAnsi="Times"/>
          <w:color w:val="000000" w:themeColor="text1"/>
          <w:lang w:val="en-US"/>
        </w:rPr>
        <w:tab/>
      </w:r>
      <w:r w:rsidRPr="002E48C9">
        <w:rPr>
          <w:rFonts w:ascii="Times" w:hAnsi="Times"/>
          <w:color w:val="000000" w:themeColor="text1"/>
          <w:lang w:val="en-US"/>
        </w:rPr>
        <w:t>Horizontal chart</w:t>
      </w:r>
      <w:r>
        <w:rPr>
          <w:rFonts w:ascii="Times" w:hAnsi="Times"/>
          <w:color w:val="000000" w:themeColor="text1"/>
          <w:lang w:val="en-US"/>
        </w:rPr>
        <w:t xml:space="preserve"> (Color filled) ………………………………………….</w:t>
      </w:r>
    </w:p>
    <w:p w14:paraId="20CD070E"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5.12</w:t>
      </w:r>
      <w:r>
        <w:rPr>
          <w:rFonts w:ascii="Times" w:hAnsi="Times"/>
          <w:color w:val="000000" w:themeColor="text1"/>
          <w:lang w:val="en-US"/>
        </w:rPr>
        <w:tab/>
      </w:r>
      <w:r w:rsidRPr="002E48C9">
        <w:rPr>
          <w:rFonts w:ascii="Times" w:hAnsi="Times"/>
          <w:color w:val="000000" w:themeColor="text1"/>
          <w:lang w:val="en-US"/>
        </w:rPr>
        <w:t>Horizontal chart</w:t>
      </w:r>
      <w:r>
        <w:rPr>
          <w:rFonts w:ascii="Times" w:hAnsi="Times"/>
          <w:color w:val="000000" w:themeColor="text1"/>
          <w:lang w:val="en-US"/>
        </w:rPr>
        <w:t xml:space="preserve"> (Texture filled) ……………………………………… </w:t>
      </w:r>
    </w:p>
    <w:p w14:paraId="74947169"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5.13</w:t>
      </w:r>
      <w:r>
        <w:rPr>
          <w:rFonts w:ascii="Times" w:hAnsi="Times"/>
          <w:color w:val="000000" w:themeColor="text1"/>
          <w:lang w:val="en-US"/>
        </w:rPr>
        <w:tab/>
      </w:r>
      <w:r w:rsidRPr="002E48C9">
        <w:rPr>
          <w:rFonts w:ascii="Times" w:hAnsi="Times"/>
          <w:color w:val="000000" w:themeColor="text1"/>
          <w:lang w:val="en-US"/>
        </w:rPr>
        <w:t xml:space="preserve">Charts of Daily </w:t>
      </w:r>
      <w:r>
        <w:rPr>
          <w:rFonts w:ascii="Times" w:hAnsi="Times"/>
          <w:color w:val="000000" w:themeColor="text1"/>
          <w:lang w:val="en-US"/>
        </w:rPr>
        <w:t>C</w:t>
      </w:r>
      <w:r w:rsidRPr="002E48C9">
        <w:rPr>
          <w:rFonts w:ascii="Times" w:hAnsi="Times"/>
          <w:color w:val="000000" w:themeColor="text1"/>
          <w:lang w:val="en-US"/>
        </w:rPr>
        <w:t>ounts</w:t>
      </w:r>
      <w:r>
        <w:rPr>
          <w:rFonts w:ascii="Times" w:hAnsi="Times"/>
          <w:color w:val="000000" w:themeColor="text1"/>
          <w:lang w:val="en-US"/>
        </w:rPr>
        <w:t xml:space="preserve"> for different countries …………………………</w:t>
      </w:r>
    </w:p>
    <w:p w14:paraId="7DCFCB5E"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5.14</w:t>
      </w:r>
      <w:r>
        <w:rPr>
          <w:rFonts w:ascii="Times" w:hAnsi="Times"/>
          <w:color w:val="000000" w:themeColor="text1"/>
          <w:lang w:val="en-US"/>
        </w:rPr>
        <w:tab/>
        <w:t>Uncertainty in World view …………………………………………….</w:t>
      </w:r>
    </w:p>
    <w:p w14:paraId="27B9C9AA"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5.15</w:t>
      </w:r>
      <w:r>
        <w:rPr>
          <w:rFonts w:ascii="Times" w:hAnsi="Times"/>
          <w:color w:val="000000" w:themeColor="text1"/>
          <w:lang w:val="en-US"/>
        </w:rPr>
        <w:tab/>
        <w:t>Zoomed World Map centering Nigeria ……………………………</w:t>
      </w:r>
      <w:proofErr w:type="gramStart"/>
      <w:r>
        <w:rPr>
          <w:rFonts w:ascii="Times" w:hAnsi="Times"/>
          <w:color w:val="000000" w:themeColor="text1"/>
          <w:lang w:val="en-US"/>
        </w:rPr>
        <w:t>…..</w:t>
      </w:r>
      <w:proofErr w:type="gramEnd"/>
    </w:p>
    <w:p w14:paraId="1D7A439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D.1</w:t>
      </w:r>
      <w:r>
        <w:rPr>
          <w:rFonts w:ascii="Times" w:hAnsi="Times"/>
          <w:color w:val="000000" w:themeColor="text1"/>
          <w:lang w:val="en-US"/>
        </w:rPr>
        <w:tab/>
        <w:t>Balanced Latin Squares ……………………………………………</w:t>
      </w:r>
      <w:proofErr w:type="gramStart"/>
      <w:r>
        <w:rPr>
          <w:rFonts w:ascii="Times" w:hAnsi="Times"/>
          <w:color w:val="000000" w:themeColor="text1"/>
          <w:lang w:val="en-US"/>
        </w:rPr>
        <w:t>…..</w:t>
      </w:r>
      <w:proofErr w:type="gramEnd"/>
    </w:p>
    <w:p w14:paraId="7680DB76" w14:textId="77777777" w:rsidR="00305F9E" w:rsidRDefault="00305F9E" w:rsidP="00305F9E">
      <w:pPr>
        <w:spacing w:line="360" w:lineRule="auto"/>
      </w:pPr>
      <w:r>
        <w:rPr>
          <w:rFonts w:ascii="Times" w:hAnsi="Times"/>
          <w:color w:val="000000" w:themeColor="text1"/>
          <w:lang w:val="en-US"/>
        </w:rPr>
        <w:tab/>
        <w:t>Figure D.2</w:t>
      </w:r>
      <w:r>
        <w:rPr>
          <w:rFonts w:ascii="Times" w:hAnsi="Times"/>
          <w:color w:val="000000" w:themeColor="text1"/>
          <w:lang w:val="en-US"/>
        </w:rPr>
        <w:tab/>
      </w:r>
      <w:r>
        <w:t xml:space="preserve">Questionnaire </w:t>
      </w:r>
      <w:r w:rsidRPr="00FD5AB3">
        <w:t>Email Screen</w:t>
      </w:r>
      <w:r>
        <w:t xml:space="preserve"> ……………………………………………</w:t>
      </w:r>
    </w:p>
    <w:p w14:paraId="4870409E" w14:textId="77777777" w:rsidR="00305F9E" w:rsidRDefault="00305F9E" w:rsidP="00305F9E">
      <w:pPr>
        <w:spacing w:line="360" w:lineRule="auto"/>
      </w:pPr>
      <w:r>
        <w:tab/>
        <w:t>Figure D.3</w:t>
      </w:r>
      <w:r>
        <w:tab/>
      </w:r>
      <w:r w:rsidRPr="00FD5AB3">
        <w:t>Layout of Questionnaire View</w:t>
      </w:r>
      <w:r>
        <w:t xml:space="preserve"> …………………………………………</w:t>
      </w:r>
    </w:p>
    <w:p w14:paraId="156BC5E4" w14:textId="77777777" w:rsidR="00305F9E" w:rsidRDefault="00305F9E" w:rsidP="00305F9E">
      <w:pPr>
        <w:spacing w:line="360" w:lineRule="auto"/>
      </w:pPr>
      <w:r>
        <w:lastRenderedPageBreak/>
        <w:tab/>
        <w:t>Figure D.4</w:t>
      </w:r>
      <w:r>
        <w:tab/>
        <w:t>Module</w:t>
      </w:r>
      <w:r w:rsidRPr="00FD5AB3">
        <w:t xml:space="preserve"> Starter View</w:t>
      </w:r>
      <w:r>
        <w:t>………………………………………………….</w:t>
      </w:r>
    </w:p>
    <w:p w14:paraId="62938328" w14:textId="77777777" w:rsidR="00305F9E" w:rsidRDefault="00305F9E" w:rsidP="00305F9E">
      <w:pPr>
        <w:spacing w:line="360" w:lineRule="auto"/>
      </w:pPr>
      <w:r>
        <w:tab/>
        <w:t>Figure D.5</w:t>
      </w:r>
      <w:r>
        <w:tab/>
        <w:t>Sample Question …………………………………………………</w:t>
      </w:r>
      <w:proofErr w:type="gramStart"/>
      <w:r>
        <w:t>…..</w:t>
      </w:r>
      <w:proofErr w:type="gramEnd"/>
    </w:p>
    <w:p w14:paraId="501B92BC" w14:textId="77777777" w:rsidR="00305F9E" w:rsidRDefault="00305F9E" w:rsidP="00305F9E">
      <w:pPr>
        <w:spacing w:line="360" w:lineRule="auto"/>
        <w:rPr>
          <w:color w:val="000000" w:themeColor="text1"/>
        </w:rPr>
      </w:pPr>
      <w:r>
        <w:tab/>
        <w:t>Figure D.6</w:t>
      </w:r>
      <w:r>
        <w:tab/>
      </w:r>
      <w:r w:rsidRPr="00200B75">
        <w:rPr>
          <w:color w:val="000000" w:themeColor="text1"/>
        </w:rPr>
        <w:t xml:space="preserve">Question-Answer Identification </w:t>
      </w:r>
      <w:proofErr w:type="gramStart"/>
      <w:r>
        <w:rPr>
          <w:color w:val="000000" w:themeColor="text1"/>
        </w:rPr>
        <w:t>on  CA</w:t>
      </w:r>
      <w:proofErr w:type="gramEnd"/>
      <w:r>
        <w:rPr>
          <w:color w:val="000000" w:themeColor="text1"/>
        </w:rPr>
        <w:t xml:space="preserve"> + Bubble …………………..</w:t>
      </w:r>
    </w:p>
    <w:p w14:paraId="4CD92424" w14:textId="77777777" w:rsidR="00305F9E" w:rsidRDefault="00305F9E" w:rsidP="00305F9E">
      <w:pPr>
        <w:spacing w:line="360" w:lineRule="auto"/>
      </w:pPr>
      <w:r>
        <w:rPr>
          <w:rFonts w:ascii="Times" w:hAnsi="Times"/>
          <w:color w:val="000000" w:themeColor="text1"/>
          <w:lang w:val="en-US"/>
        </w:rPr>
        <w:tab/>
        <w:t xml:space="preserve">Figure D.7 </w:t>
      </w:r>
      <w:r>
        <w:rPr>
          <w:rFonts w:ascii="Times" w:hAnsi="Times"/>
          <w:color w:val="000000" w:themeColor="text1"/>
          <w:lang w:val="en-US"/>
        </w:rPr>
        <w:tab/>
      </w:r>
      <w:r>
        <w:t>CA + Bubble Questionnaire UI …………………………………</w:t>
      </w:r>
      <w:proofErr w:type="gramStart"/>
      <w:r>
        <w:t>…..</w:t>
      </w:r>
      <w:proofErr w:type="gramEnd"/>
    </w:p>
    <w:p w14:paraId="414C5DDB" w14:textId="77777777" w:rsidR="00305F9E" w:rsidRDefault="00305F9E" w:rsidP="00305F9E">
      <w:pPr>
        <w:spacing w:line="360" w:lineRule="auto"/>
        <w:rPr>
          <w:color w:val="000000" w:themeColor="text1"/>
        </w:rPr>
      </w:pPr>
      <w:r>
        <w:tab/>
        <w:t>Figure D.8</w:t>
      </w:r>
      <w:r>
        <w:tab/>
      </w:r>
      <w:r w:rsidRPr="001C5A22">
        <w:rPr>
          <w:color w:val="000000" w:themeColor="text1"/>
        </w:rPr>
        <w:t>Questions o</w:t>
      </w:r>
      <w:r>
        <w:rPr>
          <w:color w:val="000000" w:themeColor="text1"/>
        </w:rPr>
        <w:t>n CA + Bubble ………………………………………….</w:t>
      </w:r>
    </w:p>
    <w:p w14:paraId="29B9802A" w14:textId="77777777" w:rsidR="00305F9E" w:rsidRDefault="00305F9E" w:rsidP="00305F9E">
      <w:pPr>
        <w:spacing w:line="360" w:lineRule="auto"/>
        <w:rPr>
          <w:color w:val="000000" w:themeColor="text1"/>
        </w:rPr>
      </w:pPr>
      <w:r>
        <w:rPr>
          <w:color w:val="000000" w:themeColor="text1"/>
        </w:rPr>
        <w:tab/>
        <w:t xml:space="preserve">Figure D.9 </w:t>
      </w:r>
      <w:r>
        <w:rPr>
          <w:color w:val="000000" w:themeColor="text1"/>
        </w:rPr>
        <w:tab/>
      </w:r>
      <w:r w:rsidRPr="00D9452A">
        <w:rPr>
          <w:color w:val="000000" w:themeColor="text1"/>
        </w:rPr>
        <w:t xml:space="preserve">Question-Answer Identification </w:t>
      </w:r>
      <w:r>
        <w:rPr>
          <w:color w:val="000000" w:themeColor="text1"/>
        </w:rPr>
        <w:t>on VSUP + Bubble ……………….</w:t>
      </w:r>
    </w:p>
    <w:p w14:paraId="4C768A6C"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Figure D.10</w:t>
      </w:r>
      <w:r>
        <w:rPr>
          <w:color w:val="000000" w:themeColor="text1"/>
        </w:rPr>
        <w:tab/>
      </w:r>
      <w:r w:rsidRPr="0070208B">
        <w:t xml:space="preserve">VSUP + Bubble </w:t>
      </w:r>
      <w:r>
        <w:rPr>
          <w:color w:val="000000" w:themeColor="text1"/>
        </w:rPr>
        <w:t>Questionnaire UI ………………………………</w:t>
      </w:r>
      <w:proofErr w:type="gramStart"/>
      <w:r>
        <w:rPr>
          <w:color w:val="000000" w:themeColor="text1"/>
        </w:rPr>
        <w:t>…..</w:t>
      </w:r>
      <w:proofErr w:type="gramEnd"/>
      <w:r>
        <w:rPr>
          <w:color w:val="000000" w:themeColor="text1"/>
        </w:rPr>
        <w:tab/>
      </w:r>
    </w:p>
    <w:p w14:paraId="7AA92FCA"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rFonts w:ascii="Times" w:hAnsi="Times"/>
        </w:rPr>
      </w:pPr>
      <w:r>
        <w:rPr>
          <w:color w:val="000000" w:themeColor="text1"/>
        </w:rPr>
        <w:tab/>
        <w:t>Figure D.11</w:t>
      </w:r>
      <w:r>
        <w:rPr>
          <w:color w:val="000000" w:themeColor="text1"/>
        </w:rPr>
        <w:tab/>
      </w:r>
      <w:r>
        <w:rPr>
          <w:rFonts w:ascii="Times" w:hAnsi="Times"/>
        </w:rPr>
        <w:t>Questions on VSUP + Bubble ……………………………………….</w:t>
      </w:r>
    </w:p>
    <w:p w14:paraId="479B616D"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 xml:space="preserve">Figure D.12 </w:t>
      </w:r>
      <w:r>
        <w:rPr>
          <w:color w:val="000000" w:themeColor="text1"/>
        </w:rPr>
        <w:tab/>
      </w:r>
      <w:r w:rsidRPr="00D9452A">
        <w:rPr>
          <w:color w:val="000000" w:themeColor="text1"/>
        </w:rPr>
        <w:t>Question-Answer Identification</w:t>
      </w:r>
      <w:r>
        <w:rPr>
          <w:color w:val="000000" w:themeColor="text1"/>
        </w:rPr>
        <w:t xml:space="preserve"> on CA + Grid ………………………</w:t>
      </w:r>
    </w:p>
    <w:p w14:paraId="2EF574FB"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pPr>
      <w:r>
        <w:rPr>
          <w:color w:val="000000" w:themeColor="text1"/>
        </w:rPr>
        <w:tab/>
        <w:t>Figure D.13</w:t>
      </w:r>
      <w:r>
        <w:rPr>
          <w:color w:val="000000" w:themeColor="text1"/>
        </w:rPr>
        <w:tab/>
      </w:r>
      <w:r>
        <w:t>CA + Grid Questionnaire UI …………………………………………</w:t>
      </w:r>
    </w:p>
    <w:p w14:paraId="1995879E"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tab/>
        <w:t>Figure D.14</w:t>
      </w:r>
      <w:r>
        <w:tab/>
      </w:r>
      <w:r w:rsidRPr="003675BA">
        <w:rPr>
          <w:color w:val="000000" w:themeColor="text1"/>
        </w:rPr>
        <w:t>Questions on CA + Grid</w:t>
      </w:r>
      <w:r>
        <w:rPr>
          <w:color w:val="000000" w:themeColor="text1"/>
        </w:rPr>
        <w:t xml:space="preserve"> …………………………………………</w:t>
      </w:r>
      <w:proofErr w:type="gramStart"/>
      <w:r>
        <w:rPr>
          <w:color w:val="000000" w:themeColor="text1"/>
        </w:rPr>
        <w:t>…..</w:t>
      </w:r>
      <w:proofErr w:type="gramEnd"/>
    </w:p>
    <w:p w14:paraId="1880885A"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Figure D.15</w:t>
      </w:r>
      <w:r>
        <w:rPr>
          <w:color w:val="000000" w:themeColor="text1"/>
        </w:rPr>
        <w:tab/>
      </w:r>
      <w:r w:rsidRPr="00D9452A">
        <w:rPr>
          <w:color w:val="000000" w:themeColor="text1"/>
        </w:rPr>
        <w:t>Question-Answer Identification</w:t>
      </w:r>
      <w:r>
        <w:rPr>
          <w:color w:val="000000" w:themeColor="text1"/>
        </w:rPr>
        <w:t xml:space="preserve"> on VSUP + Grid ………………</w:t>
      </w:r>
      <w:proofErr w:type="gramStart"/>
      <w:r>
        <w:rPr>
          <w:color w:val="000000" w:themeColor="text1"/>
        </w:rPr>
        <w:t>…..</w:t>
      </w:r>
      <w:proofErr w:type="gramEnd"/>
    </w:p>
    <w:p w14:paraId="15FB90E8"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pPr>
      <w:r>
        <w:rPr>
          <w:color w:val="000000" w:themeColor="text1"/>
        </w:rPr>
        <w:tab/>
        <w:t xml:space="preserve">Figure D.16 </w:t>
      </w:r>
      <w:r>
        <w:rPr>
          <w:color w:val="000000" w:themeColor="text1"/>
        </w:rPr>
        <w:tab/>
      </w:r>
      <w:r>
        <w:t>VSUP + Grid Questionnaire UI …………………………………</w:t>
      </w:r>
      <w:proofErr w:type="gramStart"/>
      <w:r>
        <w:t>…..</w:t>
      </w:r>
      <w:proofErr w:type="gramEnd"/>
    </w:p>
    <w:p w14:paraId="6EF2CE33"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Figure D.17</w:t>
      </w:r>
      <w:r>
        <w:rPr>
          <w:color w:val="000000" w:themeColor="text1"/>
        </w:rPr>
        <w:tab/>
      </w:r>
      <w:r w:rsidRPr="00A21577">
        <w:rPr>
          <w:color w:val="000000" w:themeColor="text1"/>
        </w:rPr>
        <w:t>Questions on VSUP + Grid ………………………………</w:t>
      </w:r>
      <w:r>
        <w:rPr>
          <w:color w:val="000000" w:themeColor="text1"/>
        </w:rPr>
        <w:t>………….</w:t>
      </w:r>
    </w:p>
    <w:p w14:paraId="73DD6406" w14:textId="77777777" w:rsidR="00305F9E" w:rsidRDefault="00305F9E" w:rsidP="00305F9E">
      <w:pPr>
        <w:spacing w:line="360" w:lineRule="auto"/>
      </w:pPr>
      <w:r>
        <w:rPr>
          <w:color w:val="000000" w:themeColor="text1"/>
        </w:rPr>
        <w:tab/>
      </w:r>
    </w:p>
    <w:p w14:paraId="0F5330CB" w14:textId="77777777" w:rsidR="00305F9E" w:rsidRDefault="00305F9E" w:rsidP="00305F9E">
      <w:pPr>
        <w:spacing w:line="360" w:lineRule="auto"/>
        <w:rPr>
          <w:rFonts w:ascii="Times" w:hAnsi="Times"/>
          <w:color w:val="000000" w:themeColor="text1"/>
          <w:lang w:val="en-US"/>
        </w:rPr>
      </w:pPr>
      <w:r>
        <w:tab/>
      </w:r>
    </w:p>
    <w:p w14:paraId="0583A3E8" w14:textId="77777777" w:rsidR="00305F9E" w:rsidRDefault="00305F9E" w:rsidP="00305F9E">
      <w:pPr>
        <w:spacing w:line="360" w:lineRule="auto"/>
        <w:rPr>
          <w:rFonts w:ascii="Times" w:hAnsi="Times"/>
          <w:color w:val="000000" w:themeColor="text1"/>
          <w:lang w:val="en-US"/>
        </w:rPr>
      </w:pPr>
    </w:p>
    <w:p w14:paraId="2633ABB0" w14:textId="77777777" w:rsidR="00305F9E" w:rsidRDefault="00305F9E" w:rsidP="00305F9E">
      <w:pPr>
        <w:spacing w:line="360" w:lineRule="auto"/>
        <w:rPr>
          <w:rFonts w:ascii="Times" w:hAnsi="Times"/>
          <w:color w:val="000000" w:themeColor="text1"/>
          <w:lang w:val="en-US"/>
        </w:rPr>
      </w:pPr>
    </w:p>
    <w:p w14:paraId="274E3F74" w14:textId="77777777" w:rsidR="00305F9E" w:rsidRDefault="00305F9E" w:rsidP="00305F9E">
      <w:pPr>
        <w:spacing w:line="360" w:lineRule="auto"/>
        <w:rPr>
          <w:rFonts w:ascii="Times" w:hAnsi="Times"/>
          <w:color w:val="000000" w:themeColor="text1"/>
          <w:lang w:val="en-US"/>
        </w:rPr>
      </w:pPr>
    </w:p>
    <w:p w14:paraId="7FE507AC" w14:textId="77777777" w:rsidR="00305F9E" w:rsidRDefault="00305F9E" w:rsidP="00305F9E">
      <w:pPr>
        <w:spacing w:line="360" w:lineRule="auto"/>
        <w:rPr>
          <w:rFonts w:ascii="Times" w:hAnsi="Times"/>
          <w:color w:val="000000" w:themeColor="text1"/>
          <w:lang w:val="en-US"/>
        </w:rPr>
      </w:pPr>
    </w:p>
    <w:p w14:paraId="10645D14" w14:textId="77777777" w:rsidR="00305F9E" w:rsidRDefault="00305F9E" w:rsidP="00305F9E">
      <w:pPr>
        <w:spacing w:line="360" w:lineRule="auto"/>
        <w:rPr>
          <w:rFonts w:ascii="Times" w:hAnsi="Times"/>
          <w:color w:val="000000" w:themeColor="text1"/>
          <w:lang w:val="en-US"/>
        </w:rPr>
      </w:pPr>
    </w:p>
    <w:p w14:paraId="75538B06" w14:textId="77777777" w:rsidR="00305F9E" w:rsidRDefault="00305F9E" w:rsidP="00305F9E">
      <w:pPr>
        <w:spacing w:line="360" w:lineRule="auto"/>
        <w:rPr>
          <w:rFonts w:ascii="Times" w:hAnsi="Times"/>
          <w:color w:val="000000" w:themeColor="text1"/>
          <w:lang w:val="en-US"/>
        </w:rPr>
      </w:pPr>
    </w:p>
    <w:p w14:paraId="21095F51" w14:textId="77777777" w:rsidR="00305F9E" w:rsidRDefault="00305F9E" w:rsidP="00305F9E">
      <w:pPr>
        <w:spacing w:line="360" w:lineRule="auto"/>
        <w:rPr>
          <w:rFonts w:ascii="Times" w:hAnsi="Times"/>
          <w:color w:val="000000" w:themeColor="text1"/>
          <w:lang w:val="en-US"/>
        </w:rPr>
      </w:pPr>
    </w:p>
    <w:p w14:paraId="7F9A5CE5" w14:textId="77777777" w:rsidR="00305F9E" w:rsidRDefault="00305F9E" w:rsidP="00305F9E">
      <w:pPr>
        <w:spacing w:line="360" w:lineRule="auto"/>
        <w:rPr>
          <w:rFonts w:ascii="Times" w:hAnsi="Times"/>
          <w:color w:val="000000" w:themeColor="text1"/>
          <w:lang w:val="en-US"/>
        </w:rPr>
      </w:pPr>
    </w:p>
    <w:p w14:paraId="5FEABF6A" w14:textId="77777777" w:rsidR="00305F9E" w:rsidRDefault="00305F9E" w:rsidP="00305F9E">
      <w:pPr>
        <w:spacing w:line="360" w:lineRule="auto"/>
        <w:rPr>
          <w:rFonts w:ascii="Times" w:hAnsi="Times"/>
          <w:color w:val="000000" w:themeColor="text1"/>
          <w:lang w:val="en-US"/>
        </w:rPr>
      </w:pPr>
    </w:p>
    <w:p w14:paraId="4BBE3A05" w14:textId="77777777" w:rsidR="00305F9E" w:rsidRDefault="00305F9E" w:rsidP="00305F9E">
      <w:pPr>
        <w:spacing w:line="360" w:lineRule="auto"/>
        <w:rPr>
          <w:rFonts w:ascii="Times" w:hAnsi="Times"/>
          <w:color w:val="000000" w:themeColor="text1"/>
          <w:lang w:val="en-US"/>
        </w:rPr>
      </w:pPr>
    </w:p>
    <w:p w14:paraId="5BC4BCF6" w14:textId="77777777" w:rsidR="00305F9E" w:rsidRDefault="00305F9E" w:rsidP="00305F9E">
      <w:pPr>
        <w:spacing w:line="360" w:lineRule="auto"/>
        <w:rPr>
          <w:rFonts w:ascii="Times" w:hAnsi="Times"/>
          <w:color w:val="000000" w:themeColor="text1"/>
          <w:lang w:val="en-US"/>
        </w:rPr>
      </w:pPr>
    </w:p>
    <w:p w14:paraId="25921FD5" w14:textId="77777777" w:rsidR="00305F9E" w:rsidRDefault="00305F9E" w:rsidP="00305F9E">
      <w:pPr>
        <w:spacing w:line="360" w:lineRule="auto"/>
        <w:rPr>
          <w:rFonts w:ascii="Times" w:hAnsi="Times"/>
          <w:color w:val="000000" w:themeColor="text1"/>
          <w:lang w:val="en-US"/>
        </w:rPr>
      </w:pPr>
    </w:p>
    <w:p w14:paraId="71DBE885" w14:textId="77777777" w:rsidR="00305F9E" w:rsidRDefault="00305F9E" w:rsidP="00305F9E">
      <w:pPr>
        <w:spacing w:line="360" w:lineRule="auto"/>
        <w:rPr>
          <w:rFonts w:ascii="Times" w:hAnsi="Times"/>
          <w:color w:val="000000" w:themeColor="text1"/>
          <w:lang w:val="en-US"/>
        </w:rPr>
      </w:pPr>
    </w:p>
    <w:p w14:paraId="1C7434B9" w14:textId="77777777" w:rsidR="00305F9E" w:rsidRDefault="00305F9E" w:rsidP="00305F9E">
      <w:pPr>
        <w:spacing w:line="360" w:lineRule="auto"/>
        <w:rPr>
          <w:rFonts w:ascii="Times" w:hAnsi="Times"/>
          <w:color w:val="000000" w:themeColor="text1"/>
          <w:lang w:val="en-US"/>
        </w:rPr>
      </w:pPr>
    </w:p>
    <w:p w14:paraId="3117612B" w14:textId="77777777" w:rsidR="00305F9E" w:rsidRDefault="00305F9E" w:rsidP="00305F9E">
      <w:pPr>
        <w:spacing w:line="360" w:lineRule="auto"/>
        <w:rPr>
          <w:rFonts w:ascii="Times" w:hAnsi="Times"/>
          <w:color w:val="000000" w:themeColor="text1"/>
          <w:lang w:val="en-US"/>
        </w:rPr>
      </w:pPr>
    </w:p>
    <w:p w14:paraId="68F77ECB" w14:textId="77777777" w:rsidR="00305F9E" w:rsidRDefault="00305F9E" w:rsidP="00305F9E">
      <w:pPr>
        <w:spacing w:line="360" w:lineRule="auto"/>
        <w:rPr>
          <w:rFonts w:ascii="Times" w:hAnsi="Times"/>
          <w:color w:val="000000" w:themeColor="text1"/>
          <w:lang w:val="en-US"/>
        </w:rPr>
      </w:pPr>
    </w:p>
    <w:p w14:paraId="79C81938" w14:textId="77777777" w:rsidR="00305F9E" w:rsidRDefault="00305F9E" w:rsidP="00305F9E">
      <w:pPr>
        <w:spacing w:line="360" w:lineRule="auto"/>
        <w:rPr>
          <w:rFonts w:ascii="Times" w:hAnsi="Times"/>
          <w:color w:val="000000" w:themeColor="text1"/>
          <w:lang w:val="en-US"/>
        </w:rPr>
      </w:pPr>
    </w:p>
    <w:p w14:paraId="0C7C73A1" w14:textId="77777777" w:rsidR="00305F9E" w:rsidRPr="004343E7" w:rsidRDefault="00305F9E" w:rsidP="00305F9E">
      <w:pPr>
        <w:rPr>
          <w:rFonts w:ascii="Times" w:hAnsi="Times"/>
          <w:b/>
          <w:bCs/>
          <w:color w:val="000000" w:themeColor="text1"/>
          <w:lang w:val="en-US"/>
        </w:rPr>
      </w:pPr>
      <w:r w:rsidRPr="004343E7">
        <w:rPr>
          <w:rFonts w:ascii="Times" w:hAnsi="Times"/>
          <w:b/>
          <w:bCs/>
          <w:color w:val="000000" w:themeColor="text1"/>
          <w:lang w:val="en-US"/>
        </w:rPr>
        <w:lastRenderedPageBreak/>
        <w:t>List of Algorithms</w:t>
      </w:r>
    </w:p>
    <w:p w14:paraId="1D6CABC0" w14:textId="77777777" w:rsidR="00305F9E" w:rsidRPr="00AC4779" w:rsidRDefault="00305F9E" w:rsidP="00305F9E">
      <w:pPr>
        <w:rPr>
          <w:rFonts w:ascii="Times" w:hAnsi="Times"/>
          <w:color w:val="000000" w:themeColor="text1"/>
          <w:lang w:val="en-US"/>
        </w:rPr>
      </w:pPr>
      <w:r>
        <w:rPr>
          <w:rFonts w:ascii="Times" w:hAnsi="Times"/>
          <w:color w:val="000000" w:themeColor="text1"/>
          <w:lang w:val="en-US"/>
        </w:rPr>
        <w:tab/>
      </w:r>
    </w:p>
    <w:p w14:paraId="6D05AA6E" w14:textId="77777777" w:rsidR="00305F9E" w:rsidRDefault="00305F9E" w:rsidP="00305F9E">
      <w:pPr>
        <w:autoSpaceDE w:val="0"/>
        <w:autoSpaceDN w:val="0"/>
        <w:adjustRightInd w:val="0"/>
        <w:spacing w:line="360" w:lineRule="auto"/>
        <w:rPr>
          <w:rFonts w:ascii="Times" w:hAnsi="Times"/>
          <w:color w:val="000000" w:themeColor="text1"/>
          <w:lang w:val="en-US"/>
        </w:rPr>
      </w:pPr>
      <w:r>
        <w:rPr>
          <w:rFonts w:ascii="Times" w:hAnsi="Times"/>
          <w:color w:val="000000" w:themeColor="text1"/>
          <w:lang w:val="en-US"/>
        </w:rPr>
        <w:tab/>
        <w:t>Algorithm 3.1</w:t>
      </w:r>
      <w:r>
        <w:rPr>
          <w:rFonts w:ascii="Times" w:hAnsi="Times"/>
          <w:color w:val="000000" w:themeColor="text1"/>
          <w:lang w:val="en-US"/>
        </w:rPr>
        <w:tab/>
        <w:t xml:space="preserve">    </w:t>
      </w:r>
      <w:r w:rsidRPr="005764AB">
        <w:rPr>
          <w:rFonts w:ascii="Times" w:hAnsi="Times"/>
          <w:color w:val="000000" w:themeColor="text1"/>
          <w:lang w:val="en-US"/>
        </w:rPr>
        <w:t>MLP Model</w:t>
      </w:r>
      <w:r>
        <w:rPr>
          <w:rFonts w:ascii="Times" w:hAnsi="Times"/>
          <w:color w:val="000000" w:themeColor="text1"/>
          <w:lang w:val="en-US"/>
        </w:rPr>
        <w:t xml:space="preserve"> …………………………………………………………</w:t>
      </w:r>
    </w:p>
    <w:p w14:paraId="0D683B52" w14:textId="77777777" w:rsidR="00305F9E" w:rsidRDefault="00305F9E" w:rsidP="00305F9E">
      <w:pPr>
        <w:autoSpaceDE w:val="0"/>
        <w:autoSpaceDN w:val="0"/>
        <w:adjustRightInd w:val="0"/>
        <w:spacing w:line="360" w:lineRule="auto"/>
        <w:rPr>
          <w:color w:val="000000" w:themeColor="text1"/>
          <w:lang w:val="en-US"/>
        </w:rPr>
      </w:pPr>
      <w:r>
        <w:rPr>
          <w:rFonts w:ascii="Times" w:hAnsi="Times"/>
          <w:color w:val="000000" w:themeColor="text1"/>
          <w:lang w:val="en-US"/>
        </w:rPr>
        <w:tab/>
        <w:t>Algorithm 3.2</w:t>
      </w:r>
      <w:r>
        <w:rPr>
          <w:rFonts w:ascii="Times" w:hAnsi="Times"/>
          <w:color w:val="000000" w:themeColor="text1"/>
          <w:lang w:val="en-US"/>
        </w:rPr>
        <w:tab/>
        <w:t xml:space="preserve">    </w:t>
      </w:r>
      <w:r w:rsidRPr="00D24931">
        <w:rPr>
          <w:color w:val="000000" w:themeColor="text1"/>
          <w:lang w:val="en-US"/>
        </w:rPr>
        <w:t>CNN Model</w:t>
      </w:r>
      <w:r>
        <w:rPr>
          <w:color w:val="000000" w:themeColor="text1"/>
          <w:lang w:val="en-US"/>
        </w:rPr>
        <w:t xml:space="preserve"> …………………………………………………………</w:t>
      </w:r>
    </w:p>
    <w:p w14:paraId="72B867EB" w14:textId="77777777" w:rsidR="00305F9E" w:rsidRDefault="00305F9E" w:rsidP="00305F9E">
      <w:pPr>
        <w:spacing w:line="360" w:lineRule="auto"/>
        <w:rPr>
          <w:rFonts w:ascii="Times" w:hAnsi="Times"/>
          <w:color w:val="000000" w:themeColor="text1"/>
          <w:lang w:val="en-US"/>
        </w:rPr>
      </w:pPr>
      <w:r>
        <w:rPr>
          <w:color w:val="000000" w:themeColor="text1"/>
          <w:lang w:val="en-US"/>
        </w:rPr>
        <w:tab/>
        <w:t xml:space="preserve">Algorithm 3.3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 ……………………………………………………</w:t>
      </w:r>
      <w:proofErr w:type="gramStart"/>
      <w:r>
        <w:rPr>
          <w:rFonts w:ascii="Times" w:hAnsi="Times"/>
          <w:color w:val="000000" w:themeColor="text1"/>
          <w:lang w:val="en-US"/>
        </w:rPr>
        <w:t>…..</w:t>
      </w:r>
      <w:proofErr w:type="gramEnd"/>
    </w:p>
    <w:p w14:paraId="277785E1" w14:textId="77777777" w:rsidR="00305F9E" w:rsidRDefault="00305F9E" w:rsidP="00305F9E">
      <w:pPr>
        <w:spacing w:line="360" w:lineRule="auto"/>
        <w:rPr>
          <w:rFonts w:ascii="Times" w:hAnsi="Times"/>
          <w:color w:val="000000" w:themeColor="text1"/>
        </w:rPr>
      </w:pPr>
      <w:r>
        <w:rPr>
          <w:rFonts w:ascii="Times" w:hAnsi="Times"/>
          <w:color w:val="000000" w:themeColor="text1"/>
          <w:lang w:val="en-US"/>
        </w:rPr>
        <w:tab/>
        <w:t>Algorithm 3.4</w:t>
      </w:r>
      <w:r>
        <w:rPr>
          <w:rFonts w:ascii="Times" w:hAnsi="Times"/>
          <w:color w:val="000000" w:themeColor="text1"/>
          <w:lang w:val="en-US"/>
        </w:rPr>
        <w:tab/>
        <w:t xml:space="preserve">   </w:t>
      </w:r>
      <w:r>
        <w:rPr>
          <w:rFonts w:ascii="Times" w:hAnsi="Times"/>
          <w:color w:val="000000" w:themeColor="text1"/>
        </w:rPr>
        <w:t>ARIMA Model ………………………………………………………</w:t>
      </w:r>
    </w:p>
    <w:p w14:paraId="2F57C49B" w14:textId="77777777" w:rsidR="00305F9E" w:rsidRPr="004343E7" w:rsidRDefault="00305F9E" w:rsidP="00305F9E">
      <w:pPr>
        <w:spacing w:line="360" w:lineRule="auto"/>
        <w:rPr>
          <w:rFonts w:ascii="Times" w:hAnsi="Times"/>
          <w:color w:val="000000" w:themeColor="text1"/>
          <w:lang w:val="en-US"/>
        </w:rPr>
      </w:pPr>
      <w:r>
        <w:rPr>
          <w:rFonts w:ascii="Times" w:hAnsi="Times"/>
          <w:color w:val="000000" w:themeColor="text1"/>
          <w:lang w:val="en-US"/>
        </w:rPr>
        <w:tab/>
        <w:t>Algorithm 3.5</w:t>
      </w:r>
      <w:r>
        <w:rPr>
          <w:rFonts w:ascii="Times" w:hAnsi="Times"/>
          <w:color w:val="000000" w:themeColor="text1"/>
          <w:lang w:val="en-US"/>
        </w:rPr>
        <w:tab/>
        <w:t xml:space="preserve">   C</w:t>
      </w:r>
      <w:r w:rsidRPr="002E48C9">
        <w:rPr>
          <w:rFonts w:ascii="Times" w:hAnsi="Times"/>
          <w:color w:val="000000" w:themeColor="text1"/>
          <w:lang w:val="en-US"/>
        </w:rPr>
        <w:t>alculate uncertainty</w:t>
      </w:r>
      <w:r>
        <w:rPr>
          <w:rFonts w:ascii="Times" w:hAnsi="Times"/>
          <w:color w:val="000000" w:themeColor="text1"/>
          <w:lang w:val="en-US"/>
        </w:rPr>
        <w:t xml:space="preserve"> ……………………………………………</w:t>
      </w:r>
      <w:proofErr w:type="gramStart"/>
      <w:r>
        <w:rPr>
          <w:rFonts w:ascii="Times" w:hAnsi="Times"/>
          <w:color w:val="000000" w:themeColor="text1"/>
          <w:lang w:val="en-US"/>
        </w:rPr>
        <w:t>…..</w:t>
      </w:r>
      <w:proofErr w:type="gramEnd"/>
    </w:p>
    <w:p w14:paraId="551E4D2B" w14:textId="77777777" w:rsidR="00305F9E" w:rsidRDefault="00305F9E" w:rsidP="00305F9E">
      <w:pPr>
        <w:autoSpaceDE w:val="0"/>
        <w:autoSpaceDN w:val="0"/>
        <w:adjustRightInd w:val="0"/>
        <w:spacing w:line="360" w:lineRule="auto"/>
        <w:rPr>
          <w:rFonts w:ascii="Times" w:hAnsi="Times"/>
          <w:color w:val="000000" w:themeColor="text1"/>
          <w:lang w:val="en-US"/>
        </w:rPr>
      </w:pPr>
      <w:r>
        <w:rPr>
          <w:lang w:val="en-US"/>
        </w:rPr>
        <w:tab/>
        <w:t>Algorithm 3.6</w:t>
      </w:r>
      <w:r>
        <w:rPr>
          <w:lang w:val="en-US"/>
        </w:rPr>
        <w:tab/>
        <w:t xml:space="preserve">   </w:t>
      </w:r>
      <w:r>
        <w:rPr>
          <w:rFonts w:ascii="Times" w:hAnsi="Times"/>
          <w:color w:val="000000" w:themeColor="text1"/>
          <w:lang w:val="en-US"/>
        </w:rPr>
        <w:t>D</w:t>
      </w:r>
      <w:r w:rsidRPr="002E48C9">
        <w:rPr>
          <w:rFonts w:ascii="Times" w:hAnsi="Times"/>
          <w:color w:val="000000" w:themeColor="text1"/>
          <w:lang w:val="en-US"/>
        </w:rPr>
        <w:t>ata scaling</w:t>
      </w:r>
      <w:r>
        <w:rPr>
          <w:rFonts w:ascii="Times" w:hAnsi="Times"/>
          <w:color w:val="000000" w:themeColor="text1"/>
          <w:lang w:val="en-US"/>
        </w:rPr>
        <w:t xml:space="preserve"> ………………………………………………………….</w:t>
      </w:r>
    </w:p>
    <w:p w14:paraId="068342D1" w14:textId="77777777" w:rsidR="00305F9E" w:rsidRDefault="00305F9E" w:rsidP="00305F9E">
      <w:pPr>
        <w:autoSpaceDE w:val="0"/>
        <w:autoSpaceDN w:val="0"/>
        <w:adjustRightInd w:val="0"/>
        <w:spacing w:line="360" w:lineRule="auto"/>
        <w:rPr>
          <w:rFonts w:ascii="Times" w:hAnsi="Times"/>
          <w:color w:val="000000" w:themeColor="text1"/>
        </w:rPr>
      </w:pPr>
      <w:r>
        <w:rPr>
          <w:rFonts w:ascii="Times" w:hAnsi="Times"/>
          <w:color w:val="000000" w:themeColor="text1"/>
          <w:lang w:val="en-US"/>
        </w:rPr>
        <w:tab/>
        <w:t>Algorithm 4.1</w:t>
      </w:r>
      <w:r>
        <w:rPr>
          <w:rFonts w:ascii="Times" w:hAnsi="Times"/>
          <w:color w:val="000000" w:themeColor="text1"/>
          <w:lang w:val="en-US"/>
        </w:rPr>
        <w:tab/>
        <w:t xml:space="preserve">   </w:t>
      </w:r>
      <w:r>
        <w:rPr>
          <w:rFonts w:ascii="Times" w:hAnsi="Times"/>
          <w:color w:val="000000" w:themeColor="text1"/>
        </w:rPr>
        <w:t>CA Construction Formula ……………………………………………</w:t>
      </w:r>
    </w:p>
    <w:p w14:paraId="74A6F762" w14:textId="77777777" w:rsidR="00305F9E" w:rsidRDefault="00305F9E" w:rsidP="00305F9E">
      <w:pPr>
        <w:autoSpaceDE w:val="0"/>
        <w:autoSpaceDN w:val="0"/>
        <w:adjustRightInd w:val="0"/>
        <w:spacing w:line="360" w:lineRule="auto"/>
        <w:rPr>
          <w:rFonts w:ascii="Times" w:hAnsi="Times"/>
          <w:color w:val="000000" w:themeColor="text1"/>
        </w:rPr>
      </w:pPr>
      <w:r>
        <w:rPr>
          <w:rFonts w:ascii="Times" w:hAnsi="Times"/>
          <w:color w:val="000000" w:themeColor="text1"/>
        </w:rPr>
        <w:tab/>
        <w:t>Algorithm 4.2</w:t>
      </w:r>
      <w:r>
        <w:rPr>
          <w:rFonts w:ascii="Times" w:hAnsi="Times"/>
          <w:color w:val="000000" w:themeColor="text1"/>
        </w:rPr>
        <w:tab/>
        <w:t xml:space="preserve">   </w:t>
      </w:r>
      <w:r w:rsidRPr="002632F7">
        <w:rPr>
          <w:rFonts w:ascii="Times" w:hAnsi="Times"/>
          <w:color w:val="000000" w:themeColor="text1"/>
        </w:rPr>
        <w:t xml:space="preserve">Pattern </w:t>
      </w:r>
      <w:r>
        <w:rPr>
          <w:rFonts w:ascii="Times" w:hAnsi="Times"/>
          <w:color w:val="000000" w:themeColor="text1"/>
        </w:rPr>
        <w:t>Generation ……………………………………………………</w:t>
      </w:r>
    </w:p>
    <w:p w14:paraId="446D51EE" w14:textId="77777777" w:rsidR="00305F9E" w:rsidRDefault="00305F9E" w:rsidP="00305F9E">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rPr>
        <w:tab/>
        <w:t>Algorithm 4.3</w:t>
      </w:r>
      <w:r>
        <w:rPr>
          <w:rFonts w:ascii="Times" w:hAnsi="Times"/>
          <w:color w:val="000000" w:themeColor="text1"/>
        </w:rPr>
        <w:tab/>
        <w:t xml:space="preserve">   Texture Generation </w:t>
      </w:r>
      <w:r>
        <w:rPr>
          <w:rFonts w:ascii="Times" w:hAnsi="Times"/>
          <w:color w:val="000000" w:themeColor="text1"/>
          <w:sz w:val="23"/>
          <w:szCs w:val="23"/>
          <w:shd w:val="clear" w:color="auto" w:fill="FFFFFF"/>
          <w:lang w:val="en-US"/>
        </w:rPr>
        <w:t>…………………………………………………….</w:t>
      </w:r>
    </w:p>
    <w:p w14:paraId="127FC246" w14:textId="4A4CB612" w:rsidR="001B7CBE" w:rsidRDefault="001B7CBE" w:rsidP="00BB7AB3">
      <w:pPr>
        <w:spacing w:line="360" w:lineRule="auto"/>
        <w:jc w:val="both"/>
        <w:rPr>
          <w:rFonts w:ascii="Times" w:hAnsi="Times"/>
          <w:color w:val="000000" w:themeColor="text1"/>
          <w:sz w:val="23"/>
          <w:szCs w:val="23"/>
          <w:shd w:val="clear" w:color="auto" w:fill="FFFFFF"/>
          <w:lang w:val="en-US"/>
        </w:rPr>
      </w:pPr>
    </w:p>
    <w:p w14:paraId="7BF1A4AE" w14:textId="13386CF4" w:rsidR="001B7CBE" w:rsidRDefault="001B7CBE" w:rsidP="00BB7AB3">
      <w:pPr>
        <w:spacing w:line="360" w:lineRule="auto"/>
        <w:jc w:val="both"/>
        <w:rPr>
          <w:rFonts w:ascii="Times" w:hAnsi="Times"/>
          <w:color w:val="000000" w:themeColor="text1"/>
          <w:sz w:val="23"/>
          <w:szCs w:val="23"/>
          <w:shd w:val="clear" w:color="auto" w:fill="FFFFFF"/>
          <w:lang w:val="en-US"/>
        </w:rPr>
      </w:pPr>
    </w:p>
    <w:p w14:paraId="76B891F2" w14:textId="1DB17BE4" w:rsidR="001B7CBE" w:rsidRDefault="001B7CBE" w:rsidP="00BB7AB3">
      <w:pPr>
        <w:spacing w:line="360" w:lineRule="auto"/>
        <w:jc w:val="both"/>
        <w:rPr>
          <w:rFonts w:ascii="Times" w:hAnsi="Times"/>
          <w:color w:val="000000" w:themeColor="text1"/>
          <w:sz w:val="23"/>
          <w:szCs w:val="23"/>
          <w:shd w:val="clear" w:color="auto" w:fill="FFFFFF"/>
          <w:lang w:val="en-US"/>
        </w:rPr>
      </w:pPr>
    </w:p>
    <w:p w14:paraId="3CEAA79B" w14:textId="77777777" w:rsidR="001B7CBE" w:rsidRDefault="001B7CBE">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br w:type="page"/>
      </w:r>
    </w:p>
    <w:p w14:paraId="499295A9" w14:textId="77777777" w:rsidR="001B7CBE" w:rsidRDefault="001B7CBE" w:rsidP="001B7CBE">
      <w:pPr>
        <w:pStyle w:val="NormalWeb"/>
        <w:spacing w:line="360" w:lineRule="auto"/>
        <w:jc w:val="both"/>
        <w:rPr>
          <w:rFonts w:ascii="Times" w:hAnsi="Times"/>
          <w:color w:val="000000" w:themeColor="text1"/>
          <w:lang w:val="en-US"/>
        </w:rPr>
      </w:pPr>
      <w:r w:rsidRPr="00295341">
        <w:rPr>
          <w:rFonts w:ascii="Times" w:hAnsi="Times"/>
          <w:b/>
          <w:bCs/>
          <w:color w:val="000000" w:themeColor="text1"/>
          <w:lang w:val="en-US"/>
        </w:rPr>
        <w:lastRenderedPageBreak/>
        <w:t>Abstract:</w:t>
      </w:r>
      <w:r w:rsidRPr="002E48C9">
        <w:rPr>
          <w:rFonts w:ascii="Times" w:hAnsi="Times"/>
          <w:color w:val="000000" w:themeColor="text1"/>
          <w:sz w:val="22"/>
          <w:szCs w:val="22"/>
          <w:lang w:val="en-US"/>
        </w:rPr>
        <w:br/>
      </w:r>
      <w:r w:rsidRPr="002E48C9">
        <w:rPr>
          <w:rFonts w:ascii="Times" w:hAnsi="Times"/>
          <w:color w:val="000000" w:themeColor="text1"/>
          <w:lang w:val="en-US"/>
        </w:rPr>
        <w:t xml:space="preserve">In recent years an increasing array of research are being conducted by researchers in the field of </w:t>
      </w:r>
      <w:r>
        <w:rPr>
          <w:rFonts w:ascii="Times" w:hAnsi="Times"/>
          <w:color w:val="000000" w:themeColor="text1"/>
          <w:lang w:val="en-US"/>
        </w:rPr>
        <w:t>uncertainty visualization that attempt to determine the impact of representations on users’ perception and evaluate its effectiveness in decision making</w:t>
      </w:r>
      <w:r w:rsidRPr="002E48C9">
        <w:rPr>
          <w:rFonts w:ascii="Times" w:hAnsi="Times"/>
          <w:color w:val="000000" w:themeColor="text1"/>
          <w:lang w:val="en-US"/>
        </w:rPr>
        <w:t>.</w:t>
      </w:r>
      <w:r>
        <w:rPr>
          <w:rFonts w:ascii="Times" w:hAnsi="Times"/>
          <w:color w:val="000000" w:themeColor="text1"/>
          <w:lang w:val="en-US"/>
        </w:rPr>
        <w:t xml:space="preserve"> Uncertainties are often an integral part of data and by nature model predictions also contain significant amounts of uncertain information.</w:t>
      </w:r>
      <w:r w:rsidRPr="002E48C9">
        <w:rPr>
          <w:rFonts w:ascii="Times" w:hAnsi="Times"/>
          <w:color w:val="000000" w:themeColor="text1"/>
          <w:lang w:val="en-US"/>
        </w:rPr>
        <w:t xml:space="preserve"> </w:t>
      </w:r>
      <w:r>
        <w:rPr>
          <w:rFonts w:ascii="Times" w:hAnsi="Times"/>
          <w:color w:val="000000" w:themeColor="text1"/>
          <w:lang w:val="en-US"/>
        </w:rPr>
        <w:t xml:space="preserve">A prominent example of uncertainty, </w:t>
      </w:r>
      <w:r w:rsidRPr="002E48C9">
        <w:rPr>
          <w:rFonts w:ascii="Times" w:hAnsi="Times"/>
          <w:color w:val="000000" w:themeColor="text1"/>
        </w:rPr>
        <w:t>COVID-19 is a respiratory infectious disease caused by novel coronavirus</w:t>
      </w:r>
      <w:r>
        <w:rPr>
          <w:rFonts w:ascii="Times" w:hAnsi="Times"/>
          <w:color w:val="000000" w:themeColor="text1"/>
        </w:rPr>
        <w:t>.</w:t>
      </w:r>
      <w:r w:rsidRPr="002E48C9">
        <w:rPr>
          <w:rFonts w:ascii="Times" w:hAnsi="Times"/>
          <w:color w:val="000000" w:themeColor="text1"/>
          <w:lang w:val="en-US"/>
        </w:rPr>
        <w:t xml:space="preserve"> </w:t>
      </w:r>
      <w:r>
        <w:rPr>
          <w:rFonts w:ascii="Times" w:hAnsi="Times"/>
          <w:color w:val="000000" w:themeColor="text1"/>
          <w:lang w:val="en-US"/>
        </w:rPr>
        <w:t>D</w:t>
      </w:r>
      <w:r w:rsidRPr="002E48C9">
        <w:rPr>
          <w:rFonts w:ascii="Times" w:hAnsi="Times"/>
          <w:color w:val="000000" w:themeColor="text1"/>
          <w:lang w:val="en-US"/>
        </w:rPr>
        <w:t xml:space="preserve">ue to its </w:t>
      </w:r>
      <w:r w:rsidRPr="002E48C9">
        <w:rPr>
          <w:rFonts w:ascii="Times" w:hAnsi="Times"/>
          <w:color w:val="000000" w:themeColor="text1"/>
        </w:rPr>
        <w:t>unprecedented challenges</w:t>
      </w:r>
      <w:r w:rsidRPr="002E48C9">
        <w:rPr>
          <w:rFonts w:ascii="Times" w:hAnsi="Times"/>
          <w:color w:val="000000" w:themeColor="text1"/>
          <w:lang w:val="en-US"/>
        </w:rPr>
        <w:t xml:space="preserve"> over time</w:t>
      </w:r>
      <w:r w:rsidRPr="002E48C9">
        <w:rPr>
          <w:rFonts w:ascii="Times" w:hAnsi="Times"/>
          <w:color w:val="000000" w:themeColor="text1"/>
        </w:rPr>
        <w:t xml:space="preserve"> and </w:t>
      </w:r>
      <w:r>
        <w:rPr>
          <w:rFonts w:ascii="Times" w:hAnsi="Times"/>
          <w:color w:val="000000" w:themeColor="text1"/>
          <w:lang w:val="en-US"/>
        </w:rPr>
        <w:t>frequent changes of strains,</w:t>
      </w:r>
      <w:r w:rsidRPr="002E48C9">
        <w:rPr>
          <w:rFonts w:ascii="Times" w:hAnsi="Times"/>
          <w:color w:val="000000" w:themeColor="text1"/>
          <w:lang w:val="en-US"/>
        </w:rPr>
        <w:t xml:space="preserve"> scientists and researchers are investigating the </w:t>
      </w:r>
      <w:r>
        <w:rPr>
          <w:rFonts w:ascii="Times" w:hAnsi="Times"/>
          <w:color w:val="000000" w:themeColor="text1"/>
          <w:lang w:val="en-US"/>
        </w:rPr>
        <w:t xml:space="preserve">available </w:t>
      </w:r>
      <w:r w:rsidRPr="002E48C9">
        <w:rPr>
          <w:rFonts w:ascii="Times" w:hAnsi="Times"/>
          <w:color w:val="000000" w:themeColor="text1"/>
          <w:lang w:val="en-US"/>
        </w:rPr>
        <w:t>data to discover the patterns in different demographic areas</w:t>
      </w:r>
      <w:r>
        <w:rPr>
          <w:rFonts w:ascii="Times" w:hAnsi="Times"/>
          <w:color w:val="000000" w:themeColor="text1"/>
          <w:lang w:val="en-US"/>
        </w:rPr>
        <w:t xml:space="preserve"> and examine the effect of vaccinations against different variants</w:t>
      </w:r>
      <w:r w:rsidRPr="002E48C9">
        <w:rPr>
          <w:rFonts w:ascii="Times" w:hAnsi="Times"/>
          <w:color w:val="000000" w:themeColor="text1"/>
          <w:lang w:val="en-US"/>
        </w:rPr>
        <w:t>.</w:t>
      </w:r>
      <w:r w:rsidRPr="002E48C9">
        <w:rPr>
          <w:rFonts w:ascii="Times" w:hAnsi="Times"/>
          <w:color w:val="000000" w:themeColor="text1"/>
        </w:rPr>
        <w:t xml:space="preserve"> </w:t>
      </w:r>
      <w:r>
        <w:rPr>
          <w:rFonts w:ascii="Times" w:hAnsi="Times"/>
          <w:color w:val="000000" w:themeColor="text1"/>
        </w:rPr>
        <w:t>In</w:t>
      </w:r>
      <w:r w:rsidRPr="002E48C9">
        <w:rPr>
          <w:rFonts w:ascii="Times" w:hAnsi="Times"/>
          <w:color w:val="000000" w:themeColor="text1"/>
        </w:rPr>
        <w:t xml:space="preserve"> </w:t>
      </w:r>
      <w:r w:rsidRPr="002E48C9">
        <w:rPr>
          <w:rFonts w:ascii="Times" w:hAnsi="Times"/>
          <w:color w:val="000000" w:themeColor="text1"/>
          <w:lang w:val="en-US"/>
        </w:rPr>
        <w:t>this</w:t>
      </w:r>
      <w:r w:rsidRPr="002E48C9">
        <w:rPr>
          <w:rFonts w:ascii="Times" w:hAnsi="Times"/>
          <w:color w:val="000000" w:themeColor="text1"/>
        </w:rPr>
        <w:t xml:space="preserve"> </w:t>
      </w:r>
      <w:r w:rsidRPr="002E48C9">
        <w:rPr>
          <w:rFonts w:ascii="Times" w:hAnsi="Times"/>
          <w:color w:val="000000" w:themeColor="text1"/>
          <w:lang w:val="en-US"/>
        </w:rPr>
        <w:t>study,</w:t>
      </w:r>
      <w:r w:rsidRPr="002E48C9">
        <w:rPr>
          <w:rFonts w:ascii="Times" w:hAnsi="Times"/>
          <w:color w:val="000000" w:themeColor="text1"/>
        </w:rPr>
        <w:t xml:space="preserve"> we </w:t>
      </w:r>
      <w:r>
        <w:rPr>
          <w:rFonts w:ascii="Times" w:hAnsi="Times"/>
          <w:color w:val="000000" w:themeColor="text1"/>
          <w:lang w:val="en-US"/>
        </w:rPr>
        <w:t>explore</w:t>
      </w:r>
      <w:r w:rsidRPr="002E48C9">
        <w:rPr>
          <w:rFonts w:ascii="Times" w:hAnsi="Times"/>
          <w:color w:val="000000" w:themeColor="text1"/>
          <w:lang w:val="en-US"/>
        </w:rPr>
        <w:t xml:space="preserve"> a novel idea for a visualization to present predictive model uncertainties</w:t>
      </w:r>
      <w:r>
        <w:rPr>
          <w:rFonts w:ascii="Times" w:hAnsi="Times"/>
          <w:color w:val="000000" w:themeColor="text1"/>
          <w:lang w:val="en-US"/>
        </w:rPr>
        <w:t xml:space="preserve"> using Chromatic Aberration (CA)</w:t>
      </w:r>
      <w:r w:rsidRPr="002E48C9">
        <w:rPr>
          <w:rFonts w:ascii="Times" w:hAnsi="Times"/>
          <w:color w:val="000000" w:themeColor="text1"/>
          <w:lang w:val="en-US"/>
        </w:rPr>
        <w:t>.</w:t>
      </w:r>
      <w:r w:rsidRPr="002E48C9">
        <w:rPr>
          <w:rFonts w:ascii="Times" w:hAnsi="Times"/>
          <w:color w:val="000000" w:themeColor="text1"/>
        </w:rPr>
        <w:t xml:space="preserve"> </w:t>
      </w:r>
      <w:r w:rsidRPr="002E48C9">
        <w:rPr>
          <w:rFonts w:ascii="Times" w:hAnsi="Times"/>
          <w:color w:val="000000" w:themeColor="text1"/>
          <w:lang w:val="en-US"/>
        </w:rPr>
        <w:t xml:space="preserve">We </w:t>
      </w:r>
      <w:r>
        <w:rPr>
          <w:rFonts w:ascii="Times" w:hAnsi="Times"/>
          <w:color w:val="000000" w:themeColor="text1"/>
          <w:lang w:val="en-US"/>
        </w:rPr>
        <w:t xml:space="preserve">first </w:t>
      </w:r>
      <w:r w:rsidRPr="002E48C9">
        <w:rPr>
          <w:rFonts w:ascii="Times" w:hAnsi="Times"/>
          <w:color w:val="000000" w:themeColor="text1"/>
          <w:lang w:val="en-US"/>
        </w:rPr>
        <w:t>utilized existing machine learning models to obtain predict</w:t>
      </w:r>
      <w:r>
        <w:rPr>
          <w:rFonts w:ascii="Times" w:hAnsi="Times"/>
          <w:color w:val="000000" w:themeColor="text1"/>
          <w:lang w:val="en-US"/>
        </w:rPr>
        <w:t>ive</w:t>
      </w:r>
      <w:r w:rsidRPr="002E48C9">
        <w:rPr>
          <w:rFonts w:ascii="Times" w:hAnsi="Times"/>
          <w:color w:val="000000" w:themeColor="text1"/>
          <w:lang w:val="en-US"/>
        </w:rPr>
        <w:t xml:space="preserve"> results</w:t>
      </w:r>
      <w:r>
        <w:rPr>
          <w:rFonts w:ascii="Times" w:hAnsi="Times"/>
          <w:color w:val="000000" w:themeColor="text1"/>
          <w:lang w:val="en-US"/>
        </w:rPr>
        <w:t xml:space="preserve"> using Covid-19 pandemic data</w:t>
      </w:r>
      <w:r w:rsidRPr="002E48C9">
        <w:rPr>
          <w:rFonts w:ascii="Times" w:hAnsi="Times"/>
          <w:color w:val="000000" w:themeColor="text1"/>
          <w:lang w:val="en-US"/>
        </w:rPr>
        <w:t xml:space="preserve"> and </w:t>
      </w:r>
      <w:r>
        <w:rPr>
          <w:rFonts w:ascii="Times" w:hAnsi="Times"/>
          <w:color w:val="000000" w:themeColor="text1"/>
          <w:lang w:val="en-US"/>
        </w:rPr>
        <w:t>calculated</w:t>
      </w:r>
      <w:r w:rsidRPr="002E48C9">
        <w:rPr>
          <w:rFonts w:ascii="Times" w:hAnsi="Times"/>
          <w:color w:val="000000" w:themeColor="text1"/>
          <w:lang w:val="en-US"/>
        </w:rPr>
        <w:t xml:space="preserve"> the </w:t>
      </w:r>
      <w:r>
        <w:rPr>
          <w:rFonts w:ascii="Times" w:hAnsi="Times"/>
          <w:color w:val="000000" w:themeColor="text1"/>
          <w:lang w:val="en-US"/>
        </w:rPr>
        <w:t>corresponding</w:t>
      </w:r>
      <w:r w:rsidRPr="002E48C9">
        <w:rPr>
          <w:rFonts w:ascii="Times" w:hAnsi="Times"/>
          <w:color w:val="000000" w:themeColor="text1"/>
          <w:lang w:val="en-US"/>
        </w:rPr>
        <w:t xml:space="preserve"> </w:t>
      </w:r>
      <w:r>
        <w:rPr>
          <w:rFonts w:ascii="Times" w:hAnsi="Times"/>
          <w:color w:val="000000" w:themeColor="text1"/>
          <w:lang w:val="en-US"/>
        </w:rPr>
        <w:t xml:space="preserve">model </w:t>
      </w:r>
      <w:r w:rsidRPr="002E48C9">
        <w:rPr>
          <w:rFonts w:ascii="Times" w:hAnsi="Times"/>
          <w:color w:val="000000" w:themeColor="text1"/>
          <w:lang w:val="en-US"/>
        </w:rPr>
        <w:t xml:space="preserve">uncertainties for the most impacted countries with respect to number of new-cases, new-deaths, </w:t>
      </w:r>
      <w:r w:rsidRPr="002E48C9">
        <w:rPr>
          <w:rFonts w:ascii="Times" w:hAnsi="Times"/>
          <w:color w:val="000000" w:themeColor="text1"/>
        </w:rPr>
        <w:t>and new-vaccination</w:t>
      </w:r>
      <w:r w:rsidRPr="002E48C9">
        <w:rPr>
          <w:rFonts w:ascii="Times" w:hAnsi="Times"/>
          <w:color w:val="000000" w:themeColor="text1"/>
          <w:lang w:val="en-US"/>
        </w:rPr>
        <w:t xml:space="preserve"> for</w:t>
      </w:r>
      <w:r w:rsidRPr="002E48C9">
        <w:rPr>
          <w:rFonts w:ascii="Times" w:hAnsi="Times"/>
          <w:color w:val="000000" w:themeColor="text1"/>
        </w:rPr>
        <w:t xml:space="preserve"> different countries.</w:t>
      </w:r>
      <w:r w:rsidRPr="002E48C9">
        <w:rPr>
          <w:rFonts w:ascii="Times" w:hAnsi="Times"/>
          <w:color w:val="000000" w:themeColor="text1"/>
          <w:lang w:val="en-US"/>
        </w:rPr>
        <w:t xml:space="preserve"> </w:t>
      </w:r>
      <w:r>
        <w:rPr>
          <w:rFonts w:ascii="Times" w:hAnsi="Times"/>
          <w:color w:val="000000" w:themeColor="text1"/>
          <w:lang w:val="en-US"/>
        </w:rPr>
        <w:t>We then</w:t>
      </w:r>
      <w:r w:rsidRPr="002E48C9">
        <w:rPr>
          <w:rFonts w:ascii="Times" w:hAnsi="Times"/>
          <w:color w:val="000000" w:themeColor="text1"/>
          <w:lang w:val="en-US"/>
        </w:rPr>
        <w:t xml:space="preserve"> visualize</w:t>
      </w:r>
      <w:r>
        <w:rPr>
          <w:rFonts w:ascii="Times" w:hAnsi="Times"/>
          <w:color w:val="000000" w:themeColor="text1"/>
          <w:lang w:val="en-US"/>
        </w:rPr>
        <w:t>d</w:t>
      </w:r>
      <w:r w:rsidRPr="002E48C9">
        <w:rPr>
          <w:rFonts w:ascii="Times" w:hAnsi="Times"/>
          <w:color w:val="000000" w:themeColor="text1"/>
          <w:lang w:val="en-US"/>
        </w:rPr>
        <w:t xml:space="preserve"> the </w:t>
      </w:r>
      <w:r>
        <w:rPr>
          <w:rFonts w:ascii="Times" w:hAnsi="Times"/>
          <w:color w:val="000000" w:themeColor="text1"/>
          <w:lang w:val="en-US"/>
        </w:rPr>
        <w:t xml:space="preserve">data itself and its associated </w:t>
      </w:r>
      <w:r w:rsidRPr="002E48C9">
        <w:rPr>
          <w:rFonts w:ascii="Times" w:hAnsi="Times"/>
          <w:color w:val="000000" w:themeColor="text1"/>
          <w:lang w:val="en-US"/>
        </w:rPr>
        <w:t xml:space="preserve">uncertainties </w:t>
      </w:r>
      <w:r>
        <w:rPr>
          <w:rFonts w:ascii="Times" w:hAnsi="Times"/>
          <w:color w:val="000000" w:themeColor="text1"/>
          <w:lang w:val="en-US"/>
        </w:rPr>
        <w:t>with</w:t>
      </w:r>
      <w:r w:rsidRPr="002E48C9">
        <w:rPr>
          <w:rFonts w:ascii="Times" w:hAnsi="Times"/>
          <w:color w:val="000000" w:themeColor="text1"/>
          <w:lang w:val="en-US"/>
        </w:rPr>
        <w:t xml:space="preserve"> </w:t>
      </w:r>
      <w:r>
        <w:rPr>
          <w:rFonts w:ascii="Times" w:hAnsi="Times"/>
          <w:color w:val="000000" w:themeColor="text1"/>
          <w:lang w:val="en-US"/>
        </w:rPr>
        <w:t xml:space="preserve">an artificially spatially separated channels of red, green, and blue color components. This </w:t>
      </w:r>
      <w:r w:rsidRPr="002E48C9">
        <w:rPr>
          <w:rFonts w:ascii="Times" w:hAnsi="Times"/>
          <w:color w:val="000000" w:themeColor="text1"/>
          <w:lang w:val="en-US"/>
        </w:rPr>
        <w:t xml:space="preserve">chromatic aberration </w:t>
      </w:r>
      <w:r>
        <w:rPr>
          <w:rFonts w:ascii="Times" w:hAnsi="Times"/>
          <w:color w:val="000000" w:themeColor="text1"/>
          <w:lang w:val="en-US"/>
        </w:rPr>
        <w:t>representation has been evaluated in a comparative user study</w:t>
      </w:r>
      <w:r w:rsidRPr="006F706A">
        <w:rPr>
          <w:rFonts w:ascii="Times" w:hAnsi="Times"/>
          <w:color w:val="160ED9"/>
          <w:lang w:val="en-US"/>
        </w:rPr>
        <w:t>.  &lt;then we leave space for a couple sentences that will briefly describe the results of the user study when known&gt;</w:t>
      </w:r>
    </w:p>
    <w:p w14:paraId="178446A2"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4896628F"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4C4FDA25"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2E70A13F"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31E6C5A1" w14:textId="77777777" w:rsidR="001B7CBE" w:rsidRDefault="001B7CBE" w:rsidP="001B7CBE">
      <w:pPr>
        <w:jc w:val="both"/>
        <w:rPr>
          <w:rFonts w:ascii="Times" w:hAnsi="Times"/>
          <w:color w:val="000000" w:themeColor="text1"/>
          <w:sz w:val="22"/>
          <w:szCs w:val="22"/>
          <w:shd w:val="clear" w:color="auto" w:fill="FFFFFF"/>
          <w:lang w:val="en-US"/>
        </w:rPr>
      </w:pPr>
    </w:p>
    <w:p w14:paraId="3F390FAC"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7C0F4F0"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4A99EE1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3DEA80CC"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5F3E36E"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5499FE2"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1F0079A3"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6A70477"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86D2274"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649E63B2"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6958436"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974C078"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5234E7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21F75C1" w14:textId="77777777" w:rsidR="002A5C48" w:rsidRPr="008B13E5" w:rsidRDefault="002A5C48" w:rsidP="002A5C48">
      <w:pPr>
        <w:rPr>
          <w:b/>
          <w:bCs/>
          <w:sz w:val="28"/>
          <w:szCs w:val="28"/>
        </w:rPr>
      </w:pPr>
      <w:r w:rsidRPr="008B13E5">
        <w:rPr>
          <w:b/>
          <w:bCs/>
          <w:sz w:val="28"/>
          <w:szCs w:val="28"/>
        </w:rPr>
        <w:lastRenderedPageBreak/>
        <w:t>List of Abbreviations</w:t>
      </w:r>
    </w:p>
    <w:p w14:paraId="12B5EE67" w14:textId="77777777" w:rsidR="002A5C48" w:rsidRPr="002E48C9" w:rsidRDefault="002A5C48" w:rsidP="002A5C48">
      <w:pPr>
        <w:rPr>
          <w:color w:val="000000" w:themeColor="text1"/>
        </w:rPr>
      </w:pPr>
    </w:p>
    <w:p w14:paraId="6887A627" w14:textId="77777777" w:rsidR="002A5C48" w:rsidRPr="002E48C9" w:rsidRDefault="002A5C48" w:rsidP="002A5C48">
      <w:pPr>
        <w:rPr>
          <w:rFonts w:ascii="Times" w:hAnsi="Times"/>
          <w:color w:val="000000" w:themeColor="text1"/>
          <w:lang w:val="en-US"/>
        </w:rPr>
      </w:pPr>
    </w:p>
    <w:p w14:paraId="36FE23F9" w14:textId="77777777" w:rsidR="002A5C48" w:rsidRPr="0020173D" w:rsidRDefault="002A5C48" w:rsidP="002A5C48">
      <w:pPr>
        <w:jc w:val="both"/>
        <w:rPr>
          <w:rFonts w:ascii="Times" w:hAnsi="Times"/>
          <w:color w:val="000000" w:themeColor="text1"/>
          <w:sz w:val="22"/>
          <w:szCs w:val="22"/>
          <w:shd w:val="clear" w:color="auto" w:fill="FFFFFF"/>
          <w:lang w:val="en-US"/>
        </w:rPr>
      </w:pPr>
      <w:r>
        <w:rPr>
          <w:rFonts w:ascii="Times" w:hAnsi="Times"/>
          <w:color w:val="000000" w:themeColor="text1"/>
          <w:lang w:val="en-US"/>
        </w:rPr>
        <w:t>AI</w:t>
      </w:r>
      <w:r>
        <w:rPr>
          <w:rFonts w:ascii="Times" w:hAnsi="Times"/>
          <w:color w:val="000000" w:themeColor="text1"/>
          <w:lang w:val="en-US"/>
        </w:rPr>
        <w:tab/>
        <w:t>-</w:t>
      </w:r>
      <w:r>
        <w:rPr>
          <w:rFonts w:ascii="Times" w:hAnsi="Times"/>
          <w:color w:val="000000" w:themeColor="text1"/>
          <w:lang w:val="en-US"/>
        </w:rPr>
        <w:tab/>
        <w:t>Artificial Intelligence</w:t>
      </w:r>
    </w:p>
    <w:p w14:paraId="4EB6E052"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API</w:t>
      </w:r>
      <w:r w:rsidRPr="002E48C9">
        <w:rPr>
          <w:rFonts w:ascii="Times" w:hAnsi="Times"/>
          <w:color w:val="000000" w:themeColor="text1"/>
          <w:lang w:val="en-US"/>
        </w:rPr>
        <w:tab/>
        <w:t>-</w:t>
      </w:r>
      <w:r w:rsidRPr="002E48C9">
        <w:rPr>
          <w:rFonts w:ascii="Times" w:hAnsi="Times"/>
          <w:color w:val="000000" w:themeColor="text1"/>
          <w:lang w:val="en-US"/>
        </w:rPr>
        <w:tab/>
        <w:t>Application Programming Interface</w:t>
      </w:r>
    </w:p>
    <w:p w14:paraId="58C893F6" w14:textId="77777777" w:rsidR="002A5C48" w:rsidRDefault="002A5C48" w:rsidP="002A5C48">
      <w:pPr>
        <w:rPr>
          <w:rFonts w:ascii="Times" w:hAnsi="Times"/>
          <w:color w:val="000000" w:themeColor="text1"/>
          <w:lang w:val="en-US"/>
        </w:rPr>
      </w:pPr>
      <w:r w:rsidRPr="002E48C9">
        <w:rPr>
          <w:rFonts w:ascii="Times" w:hAnsi="Times"/>
          <w:color w:val="000000" w:themeColor="text1"/>
          <w:lang w:val="en-US"/>
        </w:rPr>
        <w:t xml:space="preserve">D3 </w:t>
      </w:r>
      <w:r w:rsidRPr="002E48C9">
        <w:rPr>
          <w:rFonts w:ascii="Times" w:hAnsi="Times"/>
          <w:color w:val="000000" w:themeColor="text1"/>
          <w:lang w:val="en-US"/>
        </w:rPr>
        <w:tab/>
        <w:t>-</w:t>
      </w:r>
      <w:r w:rsidRPr="002E48C9">
        <w:rPr>
          <w:rFonts w:ascii="Times" w:hAnsi="Times"/>
          <w:color w:val="000000" w:themeColor="text1"/>
          <w:lang w:val="en-US"/>
        </w:rPr>
        <w:tab/>
        <w:t>Data Driven Documents</w:t>
      </w:r>
    </w:p>
    <w:p w14:paraId="21E12CF8" w14:textId="77777777" w:rsidR="002A5C48" w:rsidRPr="0020173D" w:rsidRDefault="002A5C48" w:rsidP="002A5C48">
      <w:pPr>
        <w:jc w:val="both"/>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t>HCI</w:t>
      </w:r>
      <w:r>
        <w:rPr>
          <w:rFonts w:ascii="Times" w:hAnsi="Times"/>
          <w:color w:val="000000" w:themeColor="text1"/>
          <w:sz w:val="22"/>
          <w:szCs w:val="22"/>
          <w:shd w:val="clear" w:color="auto" w:fill="FFFFFF"/>
          <w:lang w:val="en-US"/>
        </w:rPr>
        <w:tab/>
        <w:t xml:space="preserve">- </w:t>
      </w:r>
      <w:r>
        <w:rPr>
          <w:rFonts w:ascii="Times" w:hAnsi="Times"/>
          <w:color w:val="000000" w:themeColor="text1"/>
          <w:sz w:val="22"/>
          <w:szCs w:val="22"/>
          <w:shd w:val="clear" w:color="auto" w:fill="FFFFFF"/>
          <w:lang w:val="en-US"/>
        </w:rPr>
        <w:tab/>
        <w:t>Human Computer Interaction</w:t>
      </w:r>
    </w:p>
    <w:p w14:paraId="5686EF73" w14:textId="77777777" w:rsidR="002A5C48" w:rsidRDefault="002A5C48" w:rsidP="002A5C48">
      <w:pPr>
        <w:rPr>
          <w:rFonts w:ascii="Times" w:hAnsi="Times"/>
          <w:color w:val="000000" w:themeColor="text1"/>
          <w:lang w:val="en-US"/>
        </w:rPr>
      </w:pPr>
      <w:r w:rsidRPr="002E48C9">
        <w:rPr>
          <w:rFonts w:ascii="Times" w:hAnsi="Times"/>
          <w:color w:val="000000" w:themeColor="text1"/>
          <w:lang w:val="en-US"/>
        </w:rPr>
        <w:t>JSON</w:t>
      </w:r>
      <w:r w:rsidRPr="002E48C9">
        <w:rPr>
          <w:rFonts w:ascii="Times" w:hAnsi="Times"/>
          <w:color w:val="000000" w:themeColor="text1"/>
          <w:lang w:val="en-US"/>
        </w:rPr>
        <w:tab/>
        <w:t>-</w:t>
      </w:r>
      <w:r w:rsidRPr="002E48C9">
        <w:rPr>
          <w:rFonts w:ascii="Times" w:hAnsi="Times"/>
          <w:color w:val="000000" w:themeColor="text1"/>
          <w:lang w:val="en-US"/>
        </w:rPr>
        <w:tab/>
        <w:t>JavaScript Object Notation</w:t>
      </w:r>
    </w:p>
    <w:p w14:paraId="119CE1F3" w14:textId="77777777" w:rsidR="002A5C48" w:rsidRDefault="002A5C48" w:rsidP="002A5C48">
      <w:pPr>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t>ANN</w:t>
      </w:r>
      <w:r w:rsidRPr="002E48C9">
        <w:rPr>
          <w:rFonts w:ascii="Times" w:hAnsi="Times" w:cs="Arial"/>
          <w:color w:val="000000" w:themeColor="text1"/>
          <w:shd w:val="clear" w:color="auto" w:fill="FFFFFF"/>
        </w:rPr>
        <w:tab/>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ab/>
        <w:t>Artificial Neural Network</w:t>
      </w:r>
    </w:p>
    <w:p w14:paraId="4A94F294" w14:textId="77777777" w:rsidR="002A5C48" w:rsidRPr="0020173D" w:rsidRDefault="002A5C48" w:rsidP="002A5C48">
      <w:pPr>
        <w:rPr>
          <w:rFonts w:ascii="Times" w:hAnsi="Times"/>
          <w:color w:val="000000" w:themeColor="text1"/>
          <w:lang w:val="en-US"/>
        </w:rPr>
      </w:pPr>
      <w:r w:rsidRPr="002E48C9">
        <w:rPr>
          <w:rFonts w:ascii="Times" w:hAnsi="Times"/>
          <w:color w:val="000000" w:themeColor="text1"/>
          <w:lang w:val="en-US"/>
        </w:rPr>
        <w:t xml:space="preserve">CNN </w:t>
      </w:r>
      <w:r w:rsidRPr="002E48C9">
        <w:rPr>
          <w:rFonts w:ascii="Times" w:hAnsi="Times"/>
          <w:color w:val="000000" w:themeColor="text1"/>
          <w:lang w:val="en-US"/>
        </w:rPr>
        <w:tab/>
        <w:t xml:space="preserve">- </w:t>
      </w:r>
      <w:r w:rsidRPr="002E48C9">
        <w:rPr>
          <w:rFonts w:ascii="Times" w:hAnsi="Times"/>
          <w:color w:val="000000" w:themeColor="text1"/>
          <w:lang w:val="en-US"/>
        </w:rPr>
        <w:tab/>
        <w:t>Convolutional Neural Network</w:t>
      </w:r>
    </w:p>
    <w:p w14:paraId="4F2B06A9" w14:textId="77777777" w:rsidR="002A5C48" w:rsidRPr="002E48C9" w:rsidRDefault="002A5C48" w:rsidP="002A5C48">
      <w:pPr>
        <w:rPr>
          <w:rFonts w:ascii="Times" w:hAnsi="Times"/>
          <w:color w:val="000000" w:themeColor="text1"/>
        </w:rPr>
      </w:pPr>
      <w:r w:rsidRPr="002E48C9">
        <w:rPr>
          <w:rFonts w:ascii="Times" w:hAnsi="Times"/>
          <w:color w:val="000000" w:themeColor="text1"/>
          <w:shd w:val="clear" w:color="auto" w:fill="FFFFFF"/>
          <w:lang w:val="en-US"/>
        </w:rPr>
        <w:t>RNN</w:t>
      </w:r>
      <w:r w:rsidRPr="002E48C9">
        <w:rPr>
          <w:rFonts w:ascii="Times" w:hAnsi="Times"/>
          <w:color w:val="000000" w:themeColor="text1"/>
          <w:shd w:val="clear" w:color="auto" w:fill="FFFFFF"/>
          <w:lang w:val="en-US"/>
        </w:rPr>
        <w:tab/>
        <w:t>-</w:t>
      </w:r>
      <w:r w:rsidRPr="002E48C9">
        <w:rPr>
          <w:rFonts w:ascii="Times" w:hAnsi="Times"/>
          <w:color w:val="000000" w:themeColor="text1"/>
          <w:shd w:val="clear" w:color="auto" w:fill="FFFFFF"/>
          <w:lang w:val="en-US"/>
        </w:rPr>
        <w:tab/>
      </w:r>
      <w:r w:rsidRPr="002E48C9">
        <w:rPr>
          <w:rFonts w:ascii="Times" w:hAnsi="Times"/>
          <w:color w:val="000000" w:themeColor="text1"/>
          <w:shd w:val="clear" w:color="auto" w:fill="FFFFFF"/>
        </w:rPr>
        <w:t>Recurrent neural networks</w:t>
      </w:r>
    </w:p>
    <w:p w14:paraId="40AB54A4"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MLP</w:t>
      </w:r>
      <w:r w:rsidRPr="002E48C9">
        <w:rPr>
          <w:rFonts w:ascii="Times" w:hAnsi="Times"/>
          <w:color w:val="000000" w:themeColor="text1"/>
          <w:lang w:val="en-US"/>
        </w:rPr>
        <w:tab/>
        <w:t>-</w:t>
      </w:r>
      <w:r w:rsidRPr="002E48C9">
        <w:rPr>
          <w:rFonts w:ascii="Times" w:hAnsi="Times"/>
          <w:color w:val="000000" w:themeColor="text1"/>
          <w:lang w:val="en-US"/>
        </w:rPr>
        <w:tab/>
        <w:t>Multilayer Perceptron</w:t>
      </w:r>
    </w:p>
    <w:p w14:paraId="07DAE9DA"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LSTM</w:t>
      </w:r>
      <w:r w:rsidRPr="002E48C9">
        <w:rPr>
          <w:rFonts w:ascii="Times" w:hAnsi="Times"/>
          <w:color w:val="000000" w:themeColor="text1"/>
          <w:lang w:val="en-US"/>
        </w:rPr>
        <w:tab/>
        <w:t>-</w:t>
      </w:r>
      <w:r w:rsidRPr="002E48C9">
        <w:rPr>
          <w:rFonts w:ascii="Times" w:hAnsi="Times"/>
          <w:color w:val="000000" w:themeColor="text1"/>
          <w:lang w:val="en-US"/>
        </w:rPr>
        <w:tab/>
        <w:t>Long Short-Term Memory</w:t>
      </w:r>
    </w:p>
    <w:p w14:paraId="744A149A" w14:textId="77777777" w:rsidR="002A5C48" w:rsidRPr="002E48C9" w:rsidRDefault="002A5C48" w:rsidP="002A5C48">
      <w:pPr>
        <w:rPr>
          <w:rFonts w:ascii="Times" w:hAnsi="Times"/>
          <w:color w:val="000000" w:themeColor="text1"/>
        </w:rPr>
      </w:pPr>
      <w:r w:rsidRPr="002E48C9">
        <w:rPr>
          <w:rFonts w:ascii="Times" w:hAnsi="Times"/>
          <w:color w:val="000000" w:themeColor="text1"/>
          <w:lang w:val="en-US"/>
        </w:rPr>
        <w:t>MAE</w:t>
      </w:r>
      <w:r w:rsidRPr="002E48C9">
        <w:rPr>
          <w:rFonts w:ascii="Times" w:hAnsi="Times"/>
          <w:color w:val="000000" w:themeColor="text1"/>
          <w:lang w:val="en-US"/>
        </w:rPr>
        <w:tab/>
        <w:t>-</w:t>
      </w:r>
      <w:r w:rsidRPr="002E48C9">
        <w:rPr>
          <w:rFonts w:ascii="Times" w:hAnsi="Times"/>
          <w:color w:val="000000" w:themeColor="text1"/>
          <w:lang w:val="en-US"/>
        </w:rPr>
        <w:tab/>
      </w:r>
      <w:r w:rsidRPr="002E48C9">
        <w:rPr>
          <w:rFonts w:ascii="Times" w:hAnsi="Times" w:cs="Arial"/>
          <w:color w:val="000000" w:themeColor="text1"/>
          <w:shd w:val="clear" w:color="auto" w:fill="FFFFFF"/>
        </w:rPr>
        <w:t>Mean Absolute Error</w:t>
      </w:r>
    </w:p>
    <w:p w14:paraId="590551ED"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RMSE -</w:t>
      </w:r>
      <w:r w:rsidRPr="002E48C9">
        <w:rPr>
          <w:rFonts w:ascii="Times" w:hAnsi="Times"/>
          <w:color w:val="000000" w:themeColor="text1"/>
          <w:lang w:val="en-US"/>
        </w:rPr>
        <w:tab/>
        <w:t>Root Mean Square Error</w:t>
      </w:r>
    </w:p>
    <w:p w14:paraId="3C24E636" w14:textId="77777777" w:rsidR="002A5C48" w:rsidRPr="002E48C9" w:rsidRDefault="002A5C48" w:rsidP="002A5C48">
      <w:pPr>
        <w:jc w:val="both"/>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t>WHO</w:t>
      </w:r>
      <w:r w:rsidRPr="002E48C9">
        <w:rPr>
          <w:rFonts w:ascii="Times" w:hAnsi="Times"/>
          <w:color w:val="000000" w:themeColor="text1"/>
          <w:sz w:val="22"/>
          <w:szCs w:val="22"/>
          <w:shd w:val="clear" w:color="auto" w:fill="FFFFFF"/>
          <w:lang w:val="en-US"/>
        </w:rPr>
        <w:tab/>
        <w:t xml:space="preserve">- </w:t>
      </w:r>
      <w:r w:rsidRPr="002E48C9">
        <w:rPr>
          <w:rFonts w:ascii="Times" w:hAnsi="Times"/>
          <w:color w:val="000000" w:themeColor="text1"/>
          <w:sz w:val="22"/>
          <w:szCs w:val="22"/>
          <w:shd w:val="clear" w:color="auto" w:fill="FFFFFF"/>
          <w:lang w:val="en-US"/>
        </w:rPr>
        <w:tab/>
        <w:t>World Health Organization</w:t>
      </w:r>
    </w:p>
    <w:p w14:paraId="6EA07BC8" w14:textId="648B2439" w:rsidR="002A5C48" w:rsidRDefault="002A5C48" w:rsidP="002A5C48">
      <w:pPr>
        <w:jc w:val="both"/>
        <w:rPr>
          <w:rFonts w:ascii="Times" w:hAnsi="Times"/>
          <w:color w:val="000000" w:themeColor="text1"/>
          <w:lang w:val="en-US"/>
        </w:rPr>
      </w:pPr>
      <w:r>
        <w:rPr>
          <w:rFonts w:ascii="Times" w:hAnsi="Times"/>
          <w:color w:val="000000" w:themeColor="text1"/>
          <w:lang w:val="en-US"/>
        </w:rPr>
        <w:t xml:space="preserve">REB </w:t>
      </w:r>
      <w:r>
        <w:rPr>
          <w:rFonts w:ascii="Times" w:hAnsi="Times"/>
          <w:color w:val="000000" w:themeColor="text1"/>
          <w:lang w:val="en-US"/>
        </w:rPr>
        <w:tab/>
        <w:t>-</w:t>
      </w:r>
      <w:r>
        <w:rPr>
          <w:rFonts w:ascii="Times" w:hAnsi="Times"/>
          <w:color w:val="000000" w:themeColor="text1"/>
          <w:lang w:val="en-US"/>
        </w:rPr>
        <w:tab/>
        <w:t>Research Ethics Board</w:t>
      </w:r>
    </w:p>
    <w:p w14:paraId="48F981FD" w14:textId="4C22D352" w:rsidR="006D6F85" w:rsidRDefault="006D6F85" w:rsidP="002A5C48">
      <w:pPr>
        <w:jc w:val="both"/>
        <w:rPr>
          <w:rFonts w:ascii="Times" w:hAnsi="Times"/>
          <w:color w:val="000000" w:themeColor="text1"/>
          <w:lang w:val="en-US"/>
        </w:rPr>
      </w:pPr>
      <w:r w:rsidRPr="002650E8">
        <w:rPr>
          <w:rFonts w:ascii="Times" w:hAnsi="Times"/>
          <w:color w:val="000000" w:themeColor="text1"/>
        </w:rPr>
        <w:t>LIC</w:t>
      </w:r>
      <w:r w:rsidRPr="002650E8">
        <w:rPr>
          <w:rFonts w:ascii="Times" w:hAnsi="Times"/>
          <w:color w:val="000000" w:themeColor="text1"/>
          <w:lang w:val="en-US"/>
        </w:rPr>
        <w:t xml:space="preserve"> </w:t>
      </w:r>
      <w:r>
        <w:rPr>
          <w:rFonts w:ascii="Times" w:hAnsi="Times"/>
          <w:color w:val="000000" w:themeColor="text1"/>
          <w:lang w:val="en-US"/>
        </w:rPr>
        <w:tab/>
        <w:t>-</w:t>
      </w:r>
      <w:r>
        <w:rPr>
          <w:rFonts w:ascii="Times" w:hAnsi="Times"/>
          <w:color w:val="000000" w:themeColor="text1"/>
          <w:lang w:val="en-US"/>
        </w:rPr>
        <w:tab/>
      </w:r>
      <w:r>
        <w:rPr>
          <w:rFonts w:ascii="Times" w:hAnsi="Times"/>
          <w:color w:val="000000" w:themeColor="text1"/>
        </w:rPr>
        <w:t>L</w:t>
      </w:r>
      <w:r w:rsidRPr="002650E8">
        <w:rPr>
          <w:rFonts w:ascii="Times" w:hAnsi="Times"/>
          <w:color w:val="000000" w:themeColor="text1"/>
        </w:rPr>
        <w:t xml:space="preserve">ine </w:t>
      </w:r>
      <w:r>
        <w:rPr>
          <w:rFonts w:ascii="Times" w:hAnsi="Times"/>
          <w:color w:val="000000" w:themeColor="text1"/>
        </w:rPr>
        <w:t>I</w:t>
      </w:r>
      <w:r w:rsidRPr="002650E8">
        <w:rPr>
          <w:rFonts w:ascii="Times" w:hAnsi="Times"/>
          <w:color w:val="000000" w:themeColor="text1"/>
        </w:rPr>
        <w:t xml:space="preserve">ntegral </w:t>
      </w:r>
      <w:r>
        <w:rPr>
          <w:rFonts w:ascii="Times" w:hAnsi="Times"/>
          <w:color w:val="000000" w:themeColor="text1"/>
        </w:rPr>
        <w:t>C</w:t>
      </w:r>
      <w:r w:rsidRPr="002650E8">
        <w:rPr>
          <w:rFonts w:ascii="Times" w:hAnsi="Times"/>
          <w:color w:val="000000" w:themeColor="text1"/>
        </w:rPr>
        <w:t>onvolution</w:t>
      </w:r>
    </w:p>
    <w:p w14:paraId="5ADD06B1"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49AD427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D387FDC" w14:textId="0793BC58" w:rsidR="001B7CBE" w:rsidRDefault="001B7CBE" w:rsidP="001B7CBE">
      <w:pPr>
        <w:pStyle w:val="Default"/>
        <w:spacing w:line="360" w:lineRule="auto"/>
        <w:rPr>
          <w:sz w:val="28"/>
          <w:szCs w:val="28"/>
        </w:rPr>
      </w:pPr>
      <w:r>
        <w:rPr>
          <w:rFonts w:ascii="Times" w:hAnsi="Times"/>
          <w:color w:val="000000" w:themeColor="text1"/>
          <w:sz w:val="22"/>
          <w:szCs w:val="22"/>
          <w:shd w:val="clear" w:color="auto" w:fill="FFFFFF"/>
          <w:lang w:val="en-US"/>
        </w:rPr>
        <w:br w:type="page"/>
      </w:r>
      <w:r>
        <w:rPr>
          <w:b/>
          <w:bCs/>
          <w:sz w:val="28"/>
          <w:szCs w:val="28"/>
        </w:rPr>
        <w:lastRenderedPageBreak/>
        <w:t xml:space="preserve">Acknowledgements </w:t>
      </w:r>
    </w:p>
    <w:p w14:paraId="7B8E1AF9" w14:textId="77777777" w:rsidR="001B7CBE" w:rsidRDefault="001B7CBE" w:rsidP="001B7CBE">
      <w:pPr>
        <w:pStyle w:val="Default"/>
        <w:spacing w:line="360" w:lineRule="auto"/>
        <w:jc w:val="both"/>
        <w:rPr>
          <w:sz w:val="23"/>
          <w:szCs w:val="23"/>
        </w:rPr>
      </w:pPr>
      <w:r>
        <w:rPr>
          <w:sz w:val="23"/>
          <w:szCs w:val="23"/>
        </w:rPr>
        <w:t xml:space="preserve">I would like to express my heartiest gratitude to my supervisor </w:t>
      </w:r>
      <w:proofErr w:type="spellStart"/>
      <w:r>
        <w:rPr>
          <w:sz w:val="23"/>
          <w:szCs w:val="23"/>
        </w:rPr>
        <w:t>Dr.</w:t>
      </w:r>
      <w:proofErr w:type="spellEnd"/>
      <w:r>
        <w:rPr>
          <w:sz w:val="23"/>
          <w:szCs w:val="23"/>
        </w:rPr>
        <w:t xml:space="preserve"> Stephen Brooks due to his cordial supervision from the very beginning of the journey. His unparallel thoughts and unlimited patience of listening with highly sophisticated approaches of sharing ideas and clarifying problems or providing suitable directions greatly helped me to reach stage of my thesis component. I revere from my heart for his endless support and guidance and wish for his long and healthy life. </w:t>
      </w:r>
    </w:p>
    <w:p w14:paraId="15ADACA2" w14:textId="77777777" w:rsidR="001B7CBE" w:rsidRDefault="001B7CBE" w:rsidP="001B7CBE">
      <w:pPr>
        <w:pStyle w:val="Default"/>
        <w:spacing w:line="360" w:lineRule="auto"/>
        <w:jc w:val="both"/>
        <w:rPr>
          <w:sz w:val="23"/>
          <w:szCs w:val="23"/>
        </w:rPr>
      </w:pPr>
    </w:p>
    <w:p w14:paraId="42C4852A" w14:textId="77777777" w:rsidR="001B7CBE" w:rsidRDefault="001B7CBE" w:rsidP="001B7CBE">
      <w:pPr>
        <w:autoSpaceDE w:val="0"/>
        <w:autoSpaceDN w:val="0"/>
        <w:adjustRightInd w:val="0"/>
        <w:spacing w:line="360" w:lineRule="auto"/>
        <w:jc w:val="both"/>
        <w:rPr>
          <w:sz w:val="23"/>
          <w:szCs w:val="23"/>
        </w:rPr>
      </w:pPr>
      <w:r>
        <w:rPr>
          <w:sz w:val="23"/>
          <w:szCs w:val="23"/>
        </w:rPr>
        <w:t>Secondly, I would like to thank my most beloved parents, for their eternal, natural and demand free love and care throughout my life. In addition to that, I can’t forget to contribution of my siblings, friends, and all teachers from my very childhood.</w:t>
      </w:r>
    </w:p>
    <w:p w14:paraId="08356C96" w14:textId="77777777" w:rsidR="001B7CBE" w:rsidRDefault="001B7CBE" w:rsidP="001B7CBE">
      <w:pPr>
        <w:autoSpaceDE w:val="0"/>
        <w:autoSpaceDN w:val="0"/>
        <w:adjustRightInd w:val="0"/>
        <w:spacing w:line="360" w:lineRule="auto"/>
        <w:jc w:val="both"/>
        <w:rPr>
          <w:sz w:val="23"/>
          <w:szCs w:val="23"/>
        </w:rPr>
      </w:pPr>
    </w:p>
    <w:p w14:paraId="04935F2F" w14:textId="77777777" w:rsidR="001B7CBE" w:rsidRPr="002E48C9" w:rsidRDefault="001B7CBE" w:rsidP="001B7CBE">
      <w:pPr>
        <w:autoSpaceDE w:val="0"/>
        <w:autoSpaceDN w:val="0"/>
        <w:adjustRightInd w:val="0"/>
        <w:spacing w:line="360" w:lineRule="auto"/>
        <w:jc w:val="both"/>
        <w:rPr>
          <w:lang w:val="en-US"/>
        </w:rPr>
      </w:pPr>
      <w:r>
        <w:rPr>
          <w:sz w:val="23"/>
          <w:szCs w:val="23"/>
        </w:rPr>
        <w:t>Finally, I would like to appreciate to the user-study participants who helped me to conduct the survey by dedicating their invaluable time and effort.</w:t>
      </w:r>
    </w:p>
    <w:p w14:paraId="275C5EE7" w14:textId="14DA2513" w:rsidR="00B41CE1" w:rsidRDefault="00B41CE1" w:rsidP="00BB7AB3">
      <w:pPr>
        <w:spacing w:line="360" w:lineRule="auto"/>
        <w:jc w:val="both"/>
        <w:rPr>
          <w:rFonts w:ascii="Times" w:hAnsi="Times"/>
          <w:color w:val="000000" w:themeColor="text1"/>
          <w:sz w:val="23"/>
          <w:szCs w:val="23"/>
          <w:shd w:val="clear" w:color="auto" w:fill="FFFFFF"/>
          <w:lang w:val="en-US"/>
        </w:rPr>
      </w:pPr>
    </w:p>
    <w:p w14:paraId="653EC70D" w14:textId="77777777" w:rsidR="00BA06AE" w:rsidRDefault="00BA06AE" w:rsidP="00BB7AB3">
      <w:pPr>
        <w:spacing w:line="360" w:lineRule="auto"/>
        <w:jc w:val="both"/>
        <w:rPr>
          <w:rFonts w:ascii="Times" w:hAnsi="Times"/>
          <w:color w:val="000000" w:themeColor="text1"/>
          <w:sz w:val="23"/>
          <w:szCs w:val="23"/>
          <w:shd w:val="clear" w:color="auto" w:fill="FFFFFF"/>
          <w:lang w:val="en-US"/>
        </w:rPr>
      </w:pPr>
    </w:p>
    <w:p w14:paraId="5BC7D8B5" w14:textId="77777777" w:rsidR="00BA06AE" w:rsidRDefault="00BA06AE">
      <w:pPr>
        <w:rPr>
          <w:rFonts w:ascii="Times" w:hAnsi="Times"/>
          <w:color w:val="000000" w:themeColor="text1"/>
          <w:sz w:val="23"/>
          <w:szCs w:val="23"/>
          <w:shd w:val="clear" w:color="auto" w:fill="FFFFFF"/>
          <w:lang w:val="en-US"/>
        </w:rPr>
        <w:sectPr w:rsidR="00BA06AE" w:rsidSect="00167A8D">
          <w:footerReference w:type="even" r:id="rId9"/>
          <w:footerReference w:type="default" r:id="rId10"/>
          <w:type w:val="continuous"/>
          <w:pgSz w:w="11906" w:h="16838"/>
          <w:pgMar w:top="1440" w:right="1440" w:bottom="1440" w:left="1440" w:header="0" w:footer="340" w:gutter="0"/>
          <w:pgNumType w:fmt="lowerRoman" w:start="1"/>
          <w:cols w:space="708"/>
          <w:docGrid w:linePitch="360"/>
        </w:sectPr>
      </w:pPr>
    </w:p>
    <w:p w14:paraId="306DDDA9" w14:textId="77777777" w:rsidR="0045432F" w:rsidRPr="00295341" w:rsidRDefault="0045432F" w:rsidP="0045432F">
      <w:pPr>
        <w:spacing w:line="360" w:lineRule="auto"/>
        <w:rPr>
          <w:rFonts w:ascii="Times" w:hAnsi="Times"/>
          <w:b/>
          <w:bCs/>
          <w:color w:val="000000" w:themeColor="text1"/>
          <w:sz w:val="28"/>
          <w:szCs w:val="28"/>
          <w:lang w:val="en-US"/>
        </w:rPr>
      </w:pPr>
      <w:r w:rsidRPr="00295341">
        <w:rPr>
          <w:rFonts w:ascii="Times" w:hAnsi="Times"/>
          <w:b/>
          <w:bCs/>
          <w:color w:val="000000" w:themeColor="text1"/>
          <w:sz w:val="28"/>
          <w:szCs w:val="28"/>
          <w:lang w:val="en-US"/>
        </w:rPr>
        <w:lastRenderedPageBreak/>
        <w:t>Chapter 1</w:t>
      </w:r>
    </w:p>
    <w:p w14:paraId="01DD5F4F" w14:textId="77777777" w:rsidR="0045432F" w:rsidRDefault="0045432F" w:rsidP="0045432F">
      <w:pPr>
        <w:spacing w:line="360" w:lineRule="auto"/>
        <w:rPr>
          <w:rFonts w:ascii="Times" w:hAnsi="Times"/>
          <w:b/>
          <w:bCs/>
          <w:color w:val="000000" w:themeColor="text1"/>
          <w:lang w:val="en-US"/>
        </w:rPr>
      </w:pPr>
    </w:p>
    <w:p w14:paraId="249E150B" w14:textId="77777777" w:rsidR="0045432F" w:rsidRPr="002E48C9" w:rsidRDefault="0045432F" w:rsidP="0045432F">
      <w:pPr>
        <w:spacing w:line="360" w:lineRule="auto"/>
        <w:rPr>
          <w:rFonts w:ascii="Times" w:hAnsi="Times"/>
          <w:color w:val="000000" w:themeColor="text1"/>
          <w:sz w:val="22"/>
          <w:szCs w:val="22"/>
          <w:shd w:val="clear" w:color="auto" w:fill="FFFFFF"/>
          <w:lang w:val="en-US"/>
        </w:rPr>
      </w:pPr>
      <w:r w:rsidRPr="002E48C9">
        <w:rPr>
          <w:rFonts w:ascii="Times" w:hAnsi="Times"/>
          <w:b/>
          <w:bCs/>
          <w:color w:val="000000" w:themeColor="text1"/>
          <w:lang w:val="en-US"/>
        </w:rPr>
        <w:t>1</w:t>
      </w:r>
      <w:r w:rsidRPr="002E48C9">
        <w:rPr>
          <w:rFonts w:ascii="Times" w:hAnsi="Times"/>
          <w:b/>
          <w:bCs/>
          <w:color w:val="000000" w:themeColor="text1"/>
          <w:lang w:val="en-US"/>
        </w:rPr>
        <w:tab/>
        <w:t>Introduction</w:t>
      </w:r>
      <w:r w:rsidRPr="002E48C9">
        <w:rPr>
          <w:rFonts w:ascii="Times" w:hAnsi="Times"/>
          <w:b/>
          <w:bCs/>
          <w:color w:val="000000" w:themeColor="text1"/>
          <w:lang w:val="en-US"/>
        </w:rPr>
        <w:tab/>
      </w:r>
    </w:p>
    <w:p w14:paraId="5F9A1B71"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Uncertainty visualization is an ongoing area of research but a topic that many people avoid due to the additional complexity that it introduces. There are various studies conducted for uncertainty representations, for example: textual representation such as captions or tooltips </w:t>
      </w:r>
      <w:r w:rsidRPr="00C35DF4">
        <w:rPr>
          <w:rFonts w:ascii="Times" w:hAnsi="Times"/>
          <w:color w:val="000000" w:themeColor="text1"/>
          <w:lang w:val="en-US"/>
        </w:rPr>
        <w:t>[51]</w:t>
      </w:r>
      <w:r>
        <w:rPr>
          <w:rFonts w:ascii="Times" w:hAnsi="Times"/>
          <w:color w:val="000000" w:themeColor="text1"/>
          <w:lang w:val="en-US"/>
        </w:rPr>
        <w:t xml:space="preserve">, graphical representations such as glyphs [21, 54], custom color palettes such as VSUP [35], </w:t>
      </w:r>
      <w:r w:rsidRPr="002650E8">
        <w:rPr>
          <w:rFonts w:ascii="Times" w:hAnsi="Times"/>
          <w:color w:val="000000" w:themeColor="text1"/>
        </w:rPr>
        <w:t>bivariate choropleth maps</w:t>
      </w:r>
      <w:r>
        <w:rPr>
          <w:rFonts w:ascii="Times" w:hAnsi="Times"/>
          <w:color w:val="000000" w:themeColor="text1"/>
        </w:rPr>
        <w:t xml:space="preserve"> [43]</w:t>
      </w:r>
      <w:r>
        <w:rPr>
          <w:rFonts w:ascii="Times" w:hAnsi="Times"/>
          <w:color w:val="000000" w:themeColor="text1"/>
          <w:lang w:val="en-US"/>
        </w:rPr>
        <w:t>, texture patterns [29] and so on. But as far we know, no uncertainty representation has used Chromatic Aberration. We introduce machine learning model uncertainties as chromatic aberration in visual interfaces. To accomplish the purpose, we have categorized t</w:t>
      </w:r>
      <w:r w:rsidRPr="002E48C9">
        <w:rPr>
          <w:rFonts w:ascii="Times" w:hAnsi="Times"/>
          <w:color w:val="000000" w:themeColor="text1"/>
          <w:lang w:val="en-US"/>
        </w:rPr>
        <w:t>he scope of the research</w:t>
      </w:r>
      <w:r>
        <w:rPr>
          <w:rFonts w:ascii="Times" w:hAnsi="Times"/>
          <w:color w:val="000000" w:themeColor="text1"/>
          <w:lang w:val="en-US"/>
        </w:rPr>
        <w:t xml:space="preserve"> with</w:t>
      </w:r>
      <w:r w:rsidRPr="002E48C9">
        <w:rPr>
          <w:rFonts w:ascii="Times" w:hAnsi="Times"/>
          <w:color w:val="000000" w:themeColor="text1"/>
          <w:lang w:val="en-US"/>
        </w:rPr>
        <w:t xml:space="preserve"> </w:t>
      </w:r>
      <w:r>
        <w:rPr>
          <w:rFonts w:ascii="Times" w:hAnsi="Times"/>
          <w:color w:val="000000" w:themeColor="text1"/>
          <w:lang w:val="en-US"/>
        </w:rPr>
        <w:t xml:space="preserve">several core components: firstly, collect relevant data from some reputable sources. Secondly, generate uncertainty information from predictions based on the data (accomplished by feeding collected data into </w:t>
      </w:r>
      <w:r w:rsidRPr="002E48C9">
        <w:rPr>
          <w:rFonts w:ascii="Times" w:hAnsi="Times"/>
          <w:color w:val="000000" w:themeColor="text1"/>
          <w:lang w:val="en-US"/>
        </w:rPr>
        <w:t>machine learning model</w:t>
      </w:r>
      <w:r>
        <w:rPr>
          <w:rFonts w:ascii="Times" w:hAnsi="Times"/>
          <w:color w:val="000000" w:themeColor="text1"/>
          <w:lang w:val="en-US"/>
        </w:rPr>
        <w:t>s and calculated from the resultant forecasts [6]). Thirdly, visualize the uncertainty and data using chromatic aberration, as well as competing existing methods.  Fourthly, conduct a controlled human-computer interaction experiment to evaluate the effectiveness of the new visual representation. Fifthly, explain experimental results with numerical analysis and draw conclusions.</w:t>
      </w:r>
    </w:p>
    <w:p w14:paraId="361BA3BB" w14:textId="77777777" w:rsidR="0045432F" w:rsidRPr="002E48C9" w:rsidRDefault="0045432F" w:rsidP="0045432F">
      <w:pPr>
        <w:spacing w:line="360" w:lineRule="auto"/>
        <w:jc w:val="both"/>
        <w:rPr>
          <w:rFonts w:ascii="Times" w:hAnsi="Times"/>
          <w:color w:val="000000" w:themeColor="text1"/>
          <w:lang w:val="en-US"/>
        </w:rPr>
      </w:pPr>
    </w:p>
    <w:p w14:paraId="5D650311"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1.1</w:t>
      </w:r>
      <w:r w:rsidRPr="002E48C9">
        <w:rPr>
          <w:rFonts w:ascii="Times" w:hAnsi="Times"/>
          <w:b/>
          <w:bCs/>
          <w:color w:val="000000" w:themeColor="text1"/>
          <w:lang w:val="en-US"/>
        </w:rPr>
        <w:tab/>
        <w:t>Background and Motivation</w:t>
      </w:r>
      <w:r w:rsidRPr="002E48C9">
        <w:rPr>
          <w:rFonts w:ascii="Times" w:hAnsi="Times"/>
          <w:b/>
          <w:bCs/>
          <w:color w:val="000000" w:themeColor="text1"/>
          <w:lang w:val="en-US"/>
        </w:rPr>
        <w:tab/>
      </w:r>
      <w:r w:rsidRPr="002E48C9">
        <w:rPr>
          <w:rFonts w:ascii="Times" w:hAnsi="Times"/>
          <w:color w:val="000000" w:themeColor="text1"/>
          <w:lang w:val="en-US"/>
        </w:rPr>
        <w:br/>
      </w:r>
      <w:r w:rsidRPr="002E48C9">
        <w:rPr>
          <w:rFonts w:ascii="Times" w:hAnsi="Times"/>
          <w:color w:val="000000" w:themeColor="text1"/>
          <w:shd w:val="clear" w:color="auto" w:fill="FFFFFF"/>
        </w:rPr>
        <w:t xml:space="preserve">The outbreak of coronavirus COVID-19 first emerged </w:t>
      </w:r>
      <w:r w:rsidRPr="002E48C9">
        <w:rPr>
          <w:rFonts w:ascii="Times" w:hAnsi="Times"/>
          <w:color w:val="000000" w:themeColor="text1"/>
          <w:shd w:val="clear" w:color="auto" w:fill="FFFFFF"/>
          <w:lang w:val="en-US"/>
        </w:rPr>
        <w:t xml:space="preserve">in </w:t>
      </w:r>
      <w:r w:rsidRPr="002E48C9">
        <w:rPr>
          <w:rFonts w:ascii="Times" w:hAnsi="Times"/>
          <w:color w:val="000000" w:themeColor="text1"/>
          <w:shd w:val="clear" w:color="auto" w:fill="FFFFFF"/>
        </w:rPr>
        <w:t xml:space="preserve">China </w:t>
      </w:r>
      <w:r w:rsidRPr="002E48C9">
        <w:rPr>
          <w:rFonts w:ascii="Times" w:hAnsi="Times"/>
          <w:color w:val="000000" w:themeColor="text1"/>
          <w:shd w:val="clear" w:color="auto" w:fill="FFFFFF"/>
          <w:lang w:val="en-US"/>
        </w:rPr>
        <w:t xml:space="preserve">in December 2019 and the expansion has </w:t>
      </w:r>
      <w:r>
        <w:rPr>
          <w:rFonts w:ascii="Times" w:hAnsi="Times"/>
          <w:color w:val="000000" w:themeColor="text1"/>
          <w:shd w:val="clear" w:color="auto" w:fill="FFFFFF"/>
          <w:lang w:val="en-US"/>
        </w:rPr>
        <w:t>propagated</w:t>
      </w:r>
      <w:r w:rsidRPr="002E48C9">
        <w:rPr>
          <w:rFonts w:ascii="Times" w:hAnsi="Times"/>
          <w:color w:val="000000" w:themeColor="text1"/>
          <w:shd w:val="clear" w:color="auto" w:fill="FFFFFF"/>
          <w:lang w:val="en-US"/>
        </w:rPr>
        <w:t xml:space="preserve"> all over the world</w:t>
      </w:r>
      <w:r>
        <w:rPr>
          <w:rFonts w:ascii="Times" w:hAnsi="Times"/>
          <w:color w:val="000000" w:themeColor="text1"/>
          <w:shd w:val="clear" w:color="auto" w:fill="FFFFFF"/>
          <w:lang w:val="en-US"/>
        </w:rPr>
        <w:t xml:space="preserve">, being </w:t>
      </w:r>
      <w:r w:rsidRPr="002E48C9">
        <w:rPr>
          <w:rFonts w:ascii="Times" w:hAnsi="Times"/>
          <w:color w:val="000000" w:themeColor="text1"/>
          <w:shd w:val="clear" w:color="auto" w:fill="FFFFFF"/>
        </w:rPr>
        <w:t xml:space="preserve">declared as an international public health </w:t>
      </w:r>
      <w:r w:rsidRPr="002E48C9">
        <w:rPr>
          <w:rFonts w:ascii="Times" w:hAnsi="Times"/>
          <w:color w:val="000000" w:themeColor="text1"/>
          <w:shd w:val="clear" w:color="auto" w:fill="FFFFFF"/>
          <w:lang w:val="en-US"/>
        </w:rPr>
        <w:t>crisis</w:t>
      </w:r>
      <w:r w:rsidRPr="002E48C9">
        <w:rPr>
          <w:rFonts w:ascii="Times" w:hAnsi="Times"/>
          <w:color w:val="000000" w:themeColor="text1"/>
          <w:shd w:val="clear" w:color="auto" w:fill="FFFFFF"/>
        </w:rPr>
        <w:t xml:space="preserve"> by</w:t>
      </w:r>
      <w:r w:rsidRPr="00F02E32">
        <w:rPr>
          <w:rFonts w:ascii="Times" w:hAnsi="Times"/>
          <w:color w:val="000000" w:themeColor="text1"/>
          <w:shd w:val="clear" w:color="auto" w:fill="FFFFFF"/>
        </w:rPr>
        <w:t xml:space="preserve"> </w:t>
      </w:r>
      <w:r>
        <w:rPr>
          <w:rFonts w:ascii="Times" w:hAnsi="Times"/>
          <w:color w:val="000000" w:themeColor="text1"/>
          <w:shd w:val="clear" w:color="auto" w:fill="FFFFFF"/>
        </w:rPr>
        <w:t>WHO</w:t>
      </w:r>
      <w:r w:rsidRPr="002E48C9">
        <w:rPr>
          <w:rFonts w:ascii="Times" w:hAnsi="Times"/>
          <w:color w:val="000000" w:themeColor="text1"/>
          <w:shd w:val="clear" w:color="auto" w:fill="FFFFFF"/>
          <w:lang w:val="en-US"/>
        </w:rPr>
        <w:t xml:space="preserve">. Since then, the world </w:t>
      </w:r>
      <w:r>
        <w:rPr>
          <w:rFonts w:ascii="Times" w:hAnsi="Times"/>
          <w:color w:val="000000" w:themeColor="text1"/>
          <w:shd w:val="clear" w:color="auto" w:fill="FFFFFF"/>
          <w:lang w:val="en-US"/>
        </w:rPr>
        <w:t xml:space="preserve">has been very </w:t>
      </w:r>
      <w:r w:rsidRPr="002E48C9">
        <w:rPr>
          <w:rFonts w:ascii="Times" w:hAnsi="Times"/>
          <w:color w:val="000000" w:themeColor="text1"/>
          <w:shd w:val="clear" w:color="auto" w:fill="FFFFFF"/>
          <w:lang w:val="en-US"/>
        </w:rPr>
        <w:t xml:space="preserve">affected in almost all respects. Various preventive health measures </w:t>
      </w:r>
      <w:r>
        <w:rPr>
          <w:rFonts w:ascii="Times" w:hAnsi="Times"/>
          <w:color w:val="000000" w:themeColor="text1"/>
          <w:shd w:val="clear" w:color="auto" w:fill="FFFFFF"/>
          <w:lang w:val="en-US"/>
        </w:rPr>
        <w:t>were and are</w:t>
      </w:r>
      <w:r w:rsidRPr="002E48C9">
        <w:rPr>
          <w:rFonts w:ascii="Times" w:hAnsi="Times"/>
          <w:color w:val="000000" w:themeColor="text1"/>
          <w:shd w:val="clear" w:color="auto" w:fill="FFFFFF"/>
          <w:lang w:val="en-US"/>
        </w:rPr>
        <w:t xml:space="preserve"> imposed, and different short-term restrictions are applied to the habitants in different countries at different times. But the mortality rate </w:t>
      </w:r>
      <w:r>
        <w:rPr>
          <w:rFonts w:ascii="Times" w:hAnsi="Times"/>
          <w:color w:val="000000" w:themeColor="text1"/>
          <w:shd w:val="clear" w:color="auto" w:fill="FFFFFF"/>
          <w:lang w:val="en-US"/>
        </w:rPr>
        <w:t>was not mitigated</w:t>
      </w:r>
      <w:r w:rsidRPr="002E48C9">
        <w:rPr>
          <w:rFonts w:ascii="Times" w:hAnsi="Times"/>
          <w:color w:val="000000" w:themeColor="text1"/>
          <w:shd w:val="clear" w:color="auto" w:fill="FFFFFF"/>
          <w:lang w:val="en-US"/>
        </w:rPr>
        <w:t xml:space="preserve"> significantly until immunization</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started and</w:t>
      </w:r>
      <w:r>
        <w:rPr>
          <w:rFonts w:ascii="Times" w:hAnsi="Times"/>
          <w:color w:val="000000" w:themeColor="text1"/>
          <w:shd w:val="clear" w:color="auto" w:fill="FFFFFF"/>
          <w:lang w:val="en-US"/>
        </w:rPr>
        <w:t>, tragically,</w:t>
      </w:r>
      <w:r w:rsidRPr="002E48C9">
        <w:rPr>
          <w:rFonts w:ascii="Times" w:hAnsi="Times"/>
          <w:color w:val="000000" w:themeColor="text1"/>
          <w:shd w:val="clear" w:color="auto" w:fill="FFFFFF"/>
          <w:lang w:val="en-US"/>
        </w:rPr>
        <w:t xml:space="preserve"> over </w:t>
      </w:r>
      <w:r w:rsidRPr="00C35DF4">
        <w:rPr>
          <w:rFonts w:ascii="Times" w:hAnsi="Times"/>
          <w:color w:val="000000" w:themeColor="text1"/>
          <w:shd w:val="clear" w:color="auto" w:fill="FFFFFF"/>
          <w:lang w:val="en-US"/>
        </w:rPr>
        <w:t xml:space="preserve">318 </w:t>
      </w:r>
      <w:r w:rsidRPr="002E48C9">
        <w:rPr>
          <w:rFonts w:ascii="Times" w:hAnsi="Times"/>
          <w:color w:val="000000" w:themeColor="text1"/>
          <w:shd w:val="clear" w:color="auto" w:fill="FFFFFF"/>
          <w:lang w:val="en-US"/>
        </w:rPr>
        <w:t>million people have</w:t>
      </w:r>
      <w:r>
        <w:rPr>
          <w:rFonts w:ascii="Times" w:hAnsi="Times"/>
          <w:color w:val="000000" w:themeColor="text1"/>
          <w:shd w:val="clear" w:color="auto" w:fill="FFFFFF"/>
          <w:lang w:val="en-US"/>
        </w:rPr>
        <w:t xml:space="preserve"> been</w:t>
      </w:r>
      <w:r w:rsidRPr="002E48C9">
        <w:rPr>
          <w:rFonts w:ascii="Times" w:hAnsi="Times"/>
          <w:color w:val="000000" w:themeColor="text1"/>
          <w:shd w:val="clear" w:color="auto" w:fill="FFFFFF"/>
          <w:lang w:val="en-US"/>
        </w:rPr>
        <w:t xml:space="preserve"> infected and </w:t>
      </w:r>
      <w:r w:rsidRPr="00C35DF4">
        <w:rPr>
          <w:rFonts w:ascii="Times" w:hAnsi="Times"/>
          <w:color w:val="000000" w:themeColor="text1"/>
          <w:shd w:val="clear" w:color="auto" w:fill="FFFFFF"/>
          <w:lang w:val="en-US"/>
        </w:rPr>
        <w:t xml:space="preserve">5.5 </w:t>
      </w:r>
      <w:r w:rsidRPr="002E48C9">
        <w:rPr>
          <w:rFonts w:ascii="Times" w:hAnsi="Times"/>
          <w:color w:val="000000" w:themeColor="text1"/>
          <w:shd w:val="clear" w:color="auto" w:fill="FFFFFF"/>
          <w:lang w:val="en-US"/>
        </w:rPr>
        <w:t xml:space="preserve">million have died the world over. </w:t>
      </w:r>
      <w:r w:rsidRPr="002E48C9">
        <w:rPr>
          <w:rFonts w:ascii="Times" w:hAnsi="Times"/>
          <w:color w:val="000000" w:themeColor="text1"/>
          <w:lang w:val="en-US"/>
        </w:rPr>
        <w:t xml:space="preserve">The infection and death rate </w:t>
      </w:r>
      <w:r>
        <w:rPr>
          <w:rFonts w:ascii="Times" w:hAnsi="Times"/>
          <w:color w:val="000000" w:themeColor="text1"/>
          <w:lang w:val="en-US"/>
        </w:rPr>
        <w:t>have</w:t>
      </w:r>
      <w:r w:rsidRPr="002E48C9">
        <w:rPr>
          <w:rFonts w:ascii="Times" w:hAnsi="Times"/>
          <w:color w:val="000000" w:themeColor="text1"/>
          <w:lang w:val="en-US"/>
        </w:rPr>
        <w:t xml:space="preserve"> oscillat</w:t>
      </w:r>
      <w:r>
        <w:rPr>
          <w:rFonts w:ascii="Times" w:hAnsi="Times"/>
          <w:color w:val="000000" w:themeColor="text1"/>
          <w:lang w:val="en-US"/>
        </w:rPr>
        <w:t>ed</w:t>
      </w:r>
      <w:r w:rsidRPr="002E48C9">
        <w:rPr>
          <w:rFonts w:ascii="Times" w:hAnsi="Times"/>
          <w:color w:val="000000" w:themeColor="text1"/>
          <w:lang w:val="en-US"/>
        </w:rPr>
        <w:t xml:space="preserve"> in different countries due to </w:t>
      </w:r>
      <w:r>
        <w:rPr>
          <w:rFonts w:ascii="Times" w:hAnsi="Times"/>
          <w:color w:val="000000" w:themeColor="text1"/>
          <w:lang w:val="en-US"/>
        </w:rPr>
        <w:t>a variety of</w:t>
      </w:r>
      <w:r w:rsidRPr="002E48C9">
        <w:rPr>
          <w:rFonts w:ascii="Times" w:hAnsi="Times"/>
          <w:color w:val="000000" w:themeColor="text1"/>
          <w:lang w:val="en-US"/>
        </w:rPr>
        <w:t xml:space="preserve"> reasons. Moreover, the strain of the virus is changing frequently in different geographical </w:t>
      </w:r>
      <w:r>
        <w:rPr>
          <w:rFonts w:ascii="Times" w:hAnsi="Times"/>
          <w:color w:val="000000" w:themeColor="text1"/>
          <w:lang w:val="en-US"/>
        </w:rPr>
        <w:t>locations</w:t>
      </w:r>
      <w:r w:rsidRPr="002E48C9">
        <w:rPr>
          <w:rFonts w:ascii="Times" w:hAnsi="Times"/>
          <w:color w:val="000000" w:themeColor="text1"/>
          <w:lang w:val="en-US"/>
        </w:rPr>
        <w:t xml:space="preserve"> with more power and variations and a few of the variants like the British variant, the </w:t>
      </w:r>
      <w:r>
        <w:rPr>
          <w:rFonts w:ascii="Times" w:hAnsi="Times"/>
          <w:color w:val="000000" w:themeColor="text1"/>
          <w:lang w:val="en-US"/>
        </w:rPr>
        <w:t>Delta</w:t>
      </w:r>
      <w:r w:rsidRPr="002E48C9">
        <w:rPr>
          <w:rFonts w:ascii="Times" w:hAnsi="Times"/>
          <w:color w:val="000000" w:themeColor="text1"/>
          <w:lang w:val="en-US"/>
        </w:rPr>
        <w:t xml:space="preserve"> variant</w:t>
      </w:r>
      <w:r>
        <w:rPr>
          <w:rFonts w:ascii="Times" w:hAnsi="Times"/>
          <w:color w:val="000000" w:themeColor="text1"/>
          <w:lang w:val="en-US"/>
        </w:rPr>
        <w:t xml:space="preserve">, </w:t>
      </w:r>
      <w:r w:rsidRPr="002E48C9">
        <w:rPr>
          <w:rFonts w:ascii="Times" w:hAnsi="Times"/>
          <w:color w:val="000000" w:themeColor="text1"/>
          <w:lang w:val="en-US"/>
        </w:rPr>
        <w:t>the Indian variant</w:t>
      </w:r>
      <w:r>
        <w:rPr>
          <w:rFonts w:ascii="Times" w:hAnsi="Times"/>
          <w:color w:val="000000" w:themeColor="text1"/>
          <w:lang w:val="en-US"/>
        </w:rPr>
        <w:t xml:space="preserve"> and most recently the Omicron</w:t>
      </w:r>
      <w:r w:rsidRPr="002E48C9">
        <w:rPr>
          <w:rFonts w:ascii="Times" w:hAnsi="Times"/>
          <w:color w:val="000000" w:themeColor="text1"/>
          <w:lang w:val="en-US"/>
        </w:rPr>
        <w:t xml:space="preserve"> became the prime concern for the world community. Though a great deal of research is being conducted and </w:t>
      </w:r>
      <w:r>
        <w:rPr>
          <w:rFonts w:ascii="Times" w:hAnsi="Times"/>
          <w:color w:val="000000" w:themeColor="text1"/>
          <w:lang w:val="en-US"/>
        </w:rPr>
        <w:t>wide range of</w:t>
      </w:r>
      <w:r w:rsidRPr="002E48C9">
        <w:rPr>
          <w:rFonts w:ascii="Times" w:hAnsi="Times"/>
          <w:color w:val="000000" w:themeColor="text1"/>
          <w:lang w:val="en-US"/>
        </w:rPr>
        <w:t xml:space="preserve"> immunization </w:t>
      </w:r>
      <w:r>
        <w:rPr>
          <w:rFonts w:ascii="Times" w:hAnsi="Times"/>
          <w:color w:val="000000" w:themeColor="text1"/>
          <w:lang w:val="en-US"/>
        </w:rPr>
        <w:t xml:space="preserve">processes have impacted the </w:t>
      </w:r>
      <w:r>
        <w:rPr>
          <w:rFonts w:ascii="Times" w:hAnsi="Times"/>
          <w:color w:val="000000" w:themeColor="text1"/>
          <w:lang w:val="en-US"/>
        </w:rPr>
        <w:lastRenderedPageBreak/>
        <w:t xml:space="preserve">severity of the pandemic, </w:t>
      </w:r>
      <w:r w:rsidRPr="002E48C9">
        <w:rPr>
          <w:rFonts w:ascii="Times" w:hAnsi="Times"/>
          <w:color w:val="000000" w:themeColor="text1"/>
          <w:lang w:val="en-US"/>
        </w:rPr>
        <w:t>still</w:t>
      </w:r>
      <w:r>
        <w:rPr>
          <w:rFonts w:ascii="Times" w:hAnsi="Times"/>
          <w:color w:val="000000" w:themeColor="text1"/>
          <w:lang w:val="en-US"/>
        </w:rPr>
        <w:t xml:space="preserve"> at the time of writing this thesis, </w:t>
      </w:r>
      <w:r w:rsidRPr="002E48C9">
        <w:rPr>
          <w:rFonts w:ascii="Times" w:hAnsi="Times"/>
          <w:color w:val="000000" w:themeColor="text1"/>
          <w:lang w:val="en-US"/>
        </w:rPr>
        <w:t xml:space="preserve">nobody knows when the world will </w:t>
      </w:r>
      <w:r>
        <w:rPr>
          <w:rFonts w:ascii="Times" w:hAnsi="Times"/>
          <w:color w:val="000000" w:themeColor="text1"/>
          <w:lang w:val="en-US"/>
        </w:rPr>
        <w:t>be</w:t>
      </w:r>
      <w:r w:rsidRPr="002E48C9">
        <w:rPr>
          <w:rFonts w:ascii="Times" w:hAnsi="Times"/>
          <w:color w:val="000000" w:themeColor="text1"/>
          <w:lang w:val="en-US"/>
        </w:rPr>
        <w:t xml:space="preserve"> rid of this </w:t>
      </w:r>
      <w:r>
        <w:rPr>
          <w:rFonts w:ascii="Times" w:hAnsi="Times"/>
          <w:color w:val="000000" w:themeColor="text1"/>
          <w:lang w:val="en-US"/>
        </w:rPr>
        <w:t>severe</w:t>
      </w:r>
      <w:r w:rsidRPr="002E48C9">
        <w:rPr>
          <w:rFonts w:ascii="Times" w:hAnsi="Times"/>
          <w:color w:val="000000" w:themeColor="text1"/>
          <w:lang w:val="en-US"/>
        </w:rPr>
        <w:t xml:space="preserve"> pandemic and return to normal life again. </w:t>
      </w:r>
    </w:p>
    <w:p w14:paraId="07337D9E" w14:textId="77777777" w:rsidR="0045432F" w:rsidRPr="002E48C9" w:rsidRDefault="0045432F" w:rsidP="0045432F">
      <w:pPr>
        <w:spacing w:line="360" w:lineRule="auto"/>
        <w:jc w:val="both"/>
        <w:rPr>
          <w:rFonts w:ascii="Times" w:hAnsi="Times"/>
          <w:color w:val="000000" w:themeColor="text1"/>
          <w:lang w:val="en-US"/>
        </w:rPr>
      </w:pPr>
    </w:p>
    <w:p w14:paraId="5D66D317" w14:textId="77777777" w:rsidR="0045432F" w:rsidRPr="002E48C9" w:rsidRDefault="0045432F" w:rsidP="0045432F">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t>Recently</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many</w:t>
      </w:r>
      <w:r w:rsidRPr="002E48C9">
        <w:rPr>
          <w:rFonts w:ascii="Times" w:hAnsi="Times"/>
          <w:color w:val="000000" w:themeColor="text1"/>
          <w:shd w:val="clear" w:color="auto" w:fill="FFFFFF"/>
        </w:rPr>
        <w:t xml:space="preserve"> studies have been conducted to </w:t>
      </w:r>
      <w:r w:rsidRPr="002E48C9">
        <w:rPr>
          <w:rFonts w:ascii="Times" w:hAnsi="Times"/>
          <w:color w:val="000000" w:themeColor="text1"/>
          <w:shd w:val="clear" w:color="auto" w:fill="FFFFFF"/>
          <w:lang w:val="en-US"/>
        </w:rPr>
        <w:t>forecast</w:t>
      </w:r>
      <w:r w:rsidRPr="002E48C9">
        <w:rPr>
          <w:rFonts w:ascii="Times" w:hAnsi="Times"/>
          <w:color w:val="000000" w:themeColor="text1"/>
          <w:shd w:val="clear" w:color="auto" w:fill="FFFFFF"/>
        </w:rPr>
        <w:t xml:space="preserve"> the </w:t>
      </w:r>
      <w:r w:rsidRPr="002E48C9">
        <w:rPr>
          <w:rFonts w:ascii="Times" w:hAnsi="Times"/>
          <w:color w:val="000000" w:themeColor="text1"/>
          <w:shd w:val="clear" w:color="auto" w:fill="FFFFFF"/>
          <w:lang w:val="en-US"/>
        </w:rPr>
        <w:t xml:space="preserve">trend of the </w:t>
      </w:r>
      <w:r w:rsidRPr="002E48C9">
        <w:rPr>
          <w:rFonts w:ascii="Times" w:hAnsi="Times"/>
          <w:color w:val="000000" w:themeColor="text1"/>
          <w:shd w:val="clear" w:color="auto" w:fill="FFFFFF"/>
        </w:rPr>
        <w:t>spread of the COVID-19 pandemic using various statistical models</w:t>
      </w:r>
      <w:r w:rsidRPr="002E48C9">
        <w:rPr>
          <w:rFonts w:ascii="Times" w:hAnsi="Times"/>
          <w:color w:val="000000" w:themeColor="text1"/>
          <w:shd w:val="clear" w:color="auto" w:fill="FFFFFF"/>
          <w:lang w:val="en-US"/>
        </w:rPr>
        <w:t xml:space="preserve"> as well as machine learning models</w:t>
      </w:r>
      <w:r w:rsidRPr="002E48C9">
        <w:rPr>
          <w:rFonts w:ascii="Times" w:hAnsi="Times"/>
          <w:color w:val="000000" w:themeColor="text1"/>
          <w:shd w:val="clear" w:color="auto" w:fill="FFFFFF"/>
        </w:rPr>
        <w:t>. The autoregressive integrated moving average (ARIMA)</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model has been </w:t>
      </w:r>
      <w:r w:rsidRPr="002E48C9">
        <w:rPr>
          <w:rFonts w:ascii="Times" w:hAnsi="Times"/>
          <w:color w:val="000000" w:themeColor="text1"/>
          <w:shd w:val="clear" w:color="auto" w:fill="FFFFFF"/>
          <w:lang w:val="en-US"/>
        </w:rPr>
        <w:t>widely</w:t>
      </w:r>
      <w:r w:rsidRPr="002E48C9">
        <w:rPr>
          <w:rFonts w:ascii="Times" w:hAnsi="Times"/>
          <w:color w:val="000000" w:themeColor="text1"/>
          <w:shd w:val="clear" w:color="auto" w:fill="FFFFFF"/>
        </w:rPr>
        <w:t xml:space="preserve"> used in </w:t>
      </w:r>
      <w:r w:rsidRPr="002E48C9">
        <w:rPr>
          <w:rFonts w:ascii="Times" w:hAnsi="Times"/>
          <w:color w:val="000000" w:themeColor="text1"/>
          <w:shd w:val="clear" w:color="auto" w:fill="FFFFFF"/>
          <w:lang w:val="en-US"/>
        </w:rPr>
        <w:t>previous studies</w:t>
      </w:r>
      <w:r w:rsidRPr="002E48C9">
        <w:rPr>
          <w:rFonts w:ascii="Times" w:hAnsi="Times"/>
          <w:color w:val="000000" w:themeColor="text1"/>
          <w:shd w:val="clear" w:color="auto" w:fill="FFFFFF"/>
        </w:rPr>
        <w:t xml:space="preserve"> to analyze and predict the spread of the </w:t>
      </w:r>
      <w:proofErr w:type="spellStart"/>
      <w:r w:rsidRPr="002E48C9">
        <w:rPr>
          <w:rFonts w:ascii="Times" w:hAnsi="Times"/>
          <w:color w:val="000000" w:themeColor="text1"/>
          <w:shd w:val="clear" w:color="auto" w:fill="FFFFFF"/>
        </w:rPr>
        <w:t>dise</w:t>
      </w:r>
      <w:r w:rsidRPr="003A11E1">
        <w:rPr>
          <w:rFonts w:ascii="Times" w:eastAsiaTheme="minorHAnsi" w:hAnsi="Times" w:cs="AppleSystemUIFont"/>
          <w:lang w:val="en-GB" w:eastAsia="en-US"/>
        </w:rPr>
        <w:t>ases</w:t>
      </w:r>
      <w:proofErr w:type="spellEnd"/>
      <w:r w:rsidRPr="003A11E1">
        <w:rPr>
          <w:rFonts w:ascii="Times" w:eastAsiaTheme="minorHAnsi" w:hAnsi="Times" w:cs="AppleSystemUIFont"/>
          <w:lang w:val="en-GB" w:eastAsia="en-US"/>
        </w:rPr>
        <w:t xml:space="preserve"> such </w:t>
      </w:r>
      <w:r w:rsidRPr="007E7E99">
        <w:rPr>
          <w:rFonts w:ascii="Times" w:eastAsiaTheme="minorHAnsi" w:hAnsi="Times" w:cs="AppleSystemUIFont"/>
          <w:lang w:val="en-GB" w:eastAsia="en-US"/>
        </w:rPr>
        <w:t>influenza [1], Cholera</w:t>
      </w:r>
      <w:r>
        <w:rPr>
          <w:rFonts w:ascii="Times" w:eastAsiaTheme="minorHAnsi" w:hAnsi="Times" w:cs="AppleSystemUIFont"/>
          <w:lang w:val="en-GB" w:eastAsia="en-US"/>
        </w:rPr>
        <w:t xml:space="preserve"> </w:t>
      </w:r>
      <w:r w:rsidRPr="007E7E99">
        <w:rPr>
          <w:rFonts w:ascii="Times" w:eastAsiaTheme="minorHAnsi" w:hAnsi="Times" w:cs="AppleSystemUIFont"/>
          <w:lang w:val="en-GB" w:eastAsia="en-US"/>
        </w:rPr>
        <w:t>[5],</w:t>
      </w:r>
      <w:r w:rsidRPr="003A11E1">
        <w:rPr>
          <w:rFonts w:ascii="Times" w:eastAsiaTheme="minorHAnsi" w:hAnsi="Times" w:cs="AppleSystemUIFont"/>
          <w:lang w:val="en-GB" w:eastAsia="en-US"/>
        </w:rPr>
        <w:t xml:space="preserve"> along with many other popular machine learning algorithms [2, 3, 9].  </w:t>
      </w:r>
      <w:r>
        <w:rPr>
          <w:rFonts w:ascii="Times" w:eastAsiaTheme="minorHAnsi" w:hAnsi="Times" w:cs="AppleSystemUIFont"/>
          <w:lang w:val="en-GB" w:eastAsia="en-US"/>
        </w:rPr>
        <w:t xml:space="preserve"> </w:t>
      </w:r>
      <w:r w:rsidRPr="002E48C9">
        <w:rPr>
          <w:rFonts w:ascii="Times" w:hAnsi="Times"/>
          <w:color w:val="000000" w:themeColor="text1"/>
          <w:shd w:val="clear" w:color="auto" w:fill="FFFFFF"/>
          <w:lang w:val="en-US"/>
        </w:rPr>
        <w:t>The pandemic started very abruptly and so during the first year, it was difficult to develop efficient system</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to forecast </w:t>
      </w:r>
      <w:r>
        <w:rPr>
          <w:rFonts w:ascii="Times" w:hAnsi="Times"/>
          <w:color w:val="000000" w:themeColor="text1"/>
          <w:shd w:val="clear" w:color="auto" w:fill="FFFFFF"/>
          <w:lang w:val="en-US"/>
        </w:rPr>
        <w:t>trends</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due to the lack of required data</w:t>
      </w:r>
      <w:r w:rsidRPr="002E48C9">
        <w:rPr>
          <w:rFonts w:ascii="Times" w:hAnsi="Times"/>
          <w:color w:val="000000" w:themeColor="text1"/>
          <w:shd w:val="clear" w:color="auto" w:fill="FFFFFF"/>
          <w:lang w:val="en-US"/>
        </w:rPr>
        <w:t xml:space="preserve">. But after more than one year, we have data to explore, analyze and forecast with the help of modern machine learning algorithms. </w:t>
      </w:r>
      <w:r w:rsidRPr="002E48C9">
        <w:rPr>
          <w:rFonts w:ascii="Times" w:hAnsi="Times"/>
          <w:color w:val="000000" w:themeColor="text1"/>
          <w:shd w:val="clear" w:color="auto" w:fill="FFFFFF"/>
        </w:rPr>
        <w:t xml:space="preserve">The ability to identify the </w:t>
      </w:r>
      <w:r w:rsidRPr="002E48C9">
        <w:rPr>
          <w:rFonts w:ascii="Times" w:hAnsi="Times"/>
          <w:color w:val="000000" w:themeColor="text1"/>
          <w:shd w:val="clear" w:color="auto" w:fill="FFFFFF"/>
          <w:lang w:val="en-US"/>
        </w:rPr>
        <w:t>expansion</w:t>
      </w:r>
      <w:r w:rsidRPr="002E48C9">
        <w:rPr>
          <w:rFonts w:ascii="Times" w:hAnsi="Times"/>
          <w:color w:val="000000" w:themeColor="text1"/>
          <w:shd w:val="clear" w:color="auto" w:fill="FFFFFF"/>
        </w:rPr>
        <w:t xml:space="preserve"> rate at which the </w:t>
      </w:r>
      <w:r w:rsidRPr="002E48C9">
        <w:rPr>
          <w:rFonts w:ascii="Times" w:hAnsi="Times"/>
          <w:color w:val="000000" w:themeColor="text1"/>
          <w:shd w:val="clear" w:color="auto" w:fill="FFFFFF"/>
          <w:lang w:val="en-US"/>
        </w:rPr>
        <w:t>disease</w:t>
      </w:r>
      <w:r w:rsidRPr="002E48C9">
        <w:rPr>
          <w:rFonts w:ascii="Times" w:hAnsi="Times"/>
          <w:color w:val="000000" w:themeColor="text1"/>
          <w:shd w:val="clear" w:color="auto" w:fill="FFFFFF"/>
        </w:rPr>
        <w:t xml:space="preserve"> is spreading is very important to </w:t>
      </w:r>
      <w:r w:rsidRPr="002E48C9">
        <w:rPr>
          <w:rFonts w:ascii="Times" w:hAnsi="Times"/>
          <w:color w:val="000000" w:themeColor="text1"/>
          <w:shd w:val="clear" w:color="auto" w:fill="FFFFFF"/>
          <w:lang w:val="en-US"/>
        </w:rPr>
        <w:t>confront</w:t>
      </w:r>
      <w:r w:rsidRPr="002E48C9">
        <w:rPr>
          <w:rFonts w:ascii="Times" w:hAnsi="Times"/>
          <w:color w:val="000000" w:themeColor="text1"/>
          <w:shd w:val="clear" w:color="auto" w:fill="FFFFFF"/>
        </w:rPr>
        <w:t xml:space="preserve"> it and help governments’ regarding </w:t>
      </w:r>
      <w:r w:rsidRPr="002E48C9">
        <w:rPr>
          <w:rFonts w:ascii="Times" w:hAnsi="Times"/>
          <w:color w:val="000000" w:themeColor="text1"/>
          <w:shd w:val="clear" w:color="auto" w:fill="FFFFFF"/>
          <w:lang w:val="en-US"/>
        </w:rPr>
        <w:t xml:space="preserve">contingent </w:t>
      </w:r>
      <w:r w:rsidRPr="002E48C9">
        <w:rPr>
          <w:rFonts w:ascii="Times" w:hAnsi="Times"/>
          <w:color w:val="000000" w:themeColor="text1"/>
          <w:shd w:val="clear" w:color="auto" w:fill="FFFFFF"/>
        </w:rPr>
        <w:t xml:space="preserve">policymaking to properly address the consequences of the </w:t>
      </w:r>
      <w:r w:rsidRPr="002E48C9">
        <w:rPr>
          <w:rFonts w:ascii="Times" w:hAnsi="Times"/>
          <w:color w:val="000000" w:themeColor="text1"/>
          <w:shd w:val="clear" w:color="auto" w:fill="FFFFFF"/>
          <w:lang w:val="en-US"/>
        </w:rPr>
        <w:t xml:space="preserve">pandemic and encourage people to </w:t>
      </w:r>
      <w:r>
        <w:rPr>
          <w:rFonts w:ascii="Times" w:hAnsi="Times"/>
          <w:color w:val="000000" w:themeColor="text1"/>
          <w:shd w:val="clear" w:color="auto" w:fill="FFFFFF"/>
          <w:lang w:val="en-US"/>
        </w:rPr>
        <w:t xml:space="preserve">be cautious and </w:t>
      </w:r>
      <w:r w:rsidRPr="002E48C9">
        <w:rPr>
          <w:rFonts w:ascii="Times" w:hAnsi="Times"/>
          <w:color w:val="000000" w:themeColor="text1"/>
          <w:shd w:val="clear" w:color="auto" w:fill="FFFFFF"/>
          <w:lang w:val="en-US"/>
        </w:rPr>
        <w:t xml:space="preserve">follow the rules and health guidelines to achieve the maximum benefit by saving valued lives. </w:t>
      </w:r>
      <w:r>
        <w:rPr>
          <w:rFonts w:ascii="Times" w:hAnsi="Times"/>
          <w:color w:val="000000" w:themeColor="text1"/>
          <w:shd w:val="clear" w:color="auto" w:fill="FFFFFF"/>
          <w:lang w:val="en-US"/>
        </w:rPr>
        <w:t xml:space="preserve">That’s why </w:t>
      </w:r>
      <w:r>
        <w:rPr>
          <w:rFonts w:ascii="Times" w:hAnsi="Times"/>
          <w:color w:val="000000" w:themeColor="text1"/>
          <w:shd w:val="clear" w:color="auto" w:fill="FFFFFF"/>
        </w:rPr>
        <w:t>one of the objective’s</w:t>
      </w:r>
      <w:r w:rsidRPr="002E48C9">
        <w:rPr>
          <w:rFonts w:ascii="Times" w:hAnsi="Times"/>
          <w:color w:val="000000" w:themeColor="text1"/>
          <w:shd w:val="clear" w:color="auto" w:fill="FFFFFF"/>
        </w:rPr>
        <w:t xml:space="preserve"> behind the current research is </w:t>
      </w:r>
      <w:r>
        <w:rPr>
          <w:rFonts w:ascii="Times" w:hAnsi="Times"/>
          <w:color w:val="000000" w:themeColor="text1"/>
          <w:shd w:val="clear" w:color="auto" w:fill="FFFFFF"/>
        </w:rPr>
        <w:t xml:space="preserve">develop new tools for uncertainty visualization. </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We use</w:t>
      </w:r>
      <w:r w:rsidRPr="002E48C9">
        <w:rPr>
          <w:rFonts w:ascii="Times" w:hAnsi="Times"/>
          <w:color w:val="000000" w:themeColor="text1"/>
          <w:shd w:val="clear" w:color="auto" w:fill="FFFFFF"/>
          <w:lang w:val="en-US"/>
        </w:rPr>
        <w:t xml:space="preserve"> property driven predicted results</w:t>
      </w:r>
      <w:r w:rsidRPr="002E48C9">
        <w:rPr>
          <w:rFonts w:ascii="Times" w:hAnsi="Times"/>
          <w:color w:val="000000" w:themeColor="text1"/>
          <w:shd w:val="clear" w:color="auto" w:fill="FFFFFF"/>
        </w:rPr>
        <w:t xml:space="preserve"> of COVID-19</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 xml:space="preserve">as a test case for exploring </w:t>
      </w:r>
      <w:r w:rsidRPr="002E48C9">
        <w:rPr>
          <w:rFonts w:ascii="Times" w:hAnsi="Times"/>
          <w:color w:val="000000" w:themeColor="text1"/>
          <w:shd w:val="clear" w:color="auto" w:fill="FFFFFF"/>
          <w:lang w:val="en-US"/>
        </w:rPr>
        <w:t>chromatic aberration</w:t>
      </w:r>
      <w:r>
        <w:rPr>
          <w:rFonts w:ascii="Times" w:hAnsi="Times"/>
          <w:color w:val="000000" w:themeColor="text1"/>
          <w:shd w:val="clear" w:color="auto" w:fill="FFFFFF"/>
          <w:lang w:val="en-US"/>
        </w:rPr>
        <w:t xml:space="preserve"> as a visual representation of uncertainty.  If we can develop more effective representations of uncertainty, then it might</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help </w:t>
      </w:r>
      <w:r w:rsidRPr="002E48C9">
        <w:rPr>
          <w:rFonts w:ascii="Times" w:hAnsi="Times"/>
          <w:color w:val="000000" w:themeColor="text1"/>
          <w:shd w:val="clear" w:color="auto" w:fill="FFFFFF"/>
          <w:lang w:val="en-US"/>
        </w:rPr>
        <w:t>community administrators</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with planning or at least improve the means of communication with the </w:t>
      </w:r>
      <w:proofErr w:type="gramStart"/>
      <w:r>
        <w:rPr>
          <w:rFonts w:ascii="Times" w:hAnsi="Times"/>
          <w:color w:val="000000" w:themeColor="text1"/>
          <w:shd w:val="clear" w:color="auto" w:fill="FFFFFF"/>
        </w:rPr>
        <w:t>general public</w:t>
      </w:r>
      <w:proofErr w:type="gramEnd"/>
      <w:r>
        <w:rPr>
          <w:rFonts w:ascii="Times" w:hAnsi="Times"/>
          <w:color w:val="000000" w:themeColor="text1"/>
          <w:shd w:val="clear" w:color="auto" w:fill="FFFFFF"/>
        </w:rPr>
        <w:t xml:space="preserve">.  </w:t>
      </w:r>
      <w:r>
        <w:rPr>
          <w:rFonts w:ascii="Times" w:hAnsi="Times"/>
          <w:color w:val="000000" w:themeColor="text1"/>
          <w:shd w:val="clear" w:color="auto" w:fill="FFFFFF"/>
          <w:lang w:val="en-US"/>
        </w:rPr>
        <w:t xml:space="preserve">And more generally, the development of better uncertainty visualizations could be of use in many other areas as well.  </w:t>
      </w:r>
    </w:p>
    <w:p w14:paraId="4CBCF824"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08884E4E" w14:textId="77777777" w:rsidR="0045432F"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shd w:val="clear" w:color="auto" w:fill="FFFFFF"/>
          <w:lang w:val="en-US"/>
        </w:rPr>
        <w:t>1.2</w:t>
      </w:r>
      <w:r w:rsidRPr="002E48C9">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t>Background</w:t>
      </w:r>
      <w:r w:rsidRPr="002E48C9">
        <w:rPr>
          <w:rFonts w:ascii="Times" w:hAnsi="Times"/>
          <w:color w:val="000000" w:themeColor="text1"/>
          <w:shd w:val="clear" w:color="auto" w:fill="FFFFFF"/>
          <w:lang w:val="en-US"/>
        </w:rPr>
        <w:t xml:space="preserve"> </w:t>
      </w:r>
      <w:r w:rsidRPr="002E48C9">
        <w:rPr>
          <w:rFonts w:ascii="Times" w:hAnsi="Times"/>
          <w:b/>
          <w:bCs/>
          <w:color w:val="000000" w:themeColor="text1"/>
          <w:lang w:val="en-US"/>
        </w:rPr>
        <w:t>Concepts</w:t>
      </w:r>
      <w:r w:rsidRPr="002E48C9">
        <w:rPr>
          <w:rFonts w:ascii="Times" w:hAnsi="Times"/>
          <w:b/>
          <w:bCs/>
          <w:color w:val="000000" w:themeColor="text1"/>
          <w:lang w:val="en-US"/>
        </w:rPr>
        <w:tab/>
      </w:r>
      <w:r w:rsidRPr="002E48C9">
        <w:rPr>
          <w:rFonts w:ascii="Times" w:hAnsi="Times"/>
          <w:b/>
          <w:bCs/>
          <w:color w:val="000000" w:themeColor="text1"/>
          <w:lang w:val="en-US"/>
        </w:rPr>
        <w:br/>
      </w:r>
      <w:r>
        <w:rPr>
          <w:rFonts w:ascii="Times" w:hAnsi="Times"/>
          <w:color w:val="000000" w:themeColor="text1"/>
          <w:lang w:val="en-US"/>
        </w:rPr>
        <w:t>We will now introduce related</w:t>
      </w:r>
      <w:r w:rsidRPr="002E48C9">
        <w:rPr>
          <w:rFonts w:ascii="Times" w:hAnsi="Times"/>
          <w:color w:val="000000" w:themeColor="text1"/>
          <w:lang w:val="en-US"/>
        </w:rPr>
        <w:t xml:space="preserve"> terms used in the </w:t>
      </w:r>
      <w:r>
        <w:rPr>
          <w:rFonts w:ascii="Times" w:hAnsi="Times"/>
          <w:color w:val="000000" w:themeColor="text1"/>
          <w:lang w:val="en-US"/>
        </w:rPr>
        <w:t>dissertation so that the reader can better understand the work</w:t>
      </w:r>
      <w:r w:rsidRPr="002E48C9">
        <w:rPr>
          <w:rFonts w:ascii="Times" w:hAnsi="Times"/>
          <w:color w:val="000000" w:themeColor="text1"/>
          <w:lang w:val="en-US"/>
        </w:rPr>
        <w:t xml:space="preserve">. </w:t>
      </w:r>
      <w:r>
        <w:rPr>
          <w:rFonts w:ascii="Times" w:hAnsi="Times"/>
          <w:color w:val="000000" w:themeColor="text1"/>
          <w:lang w:val="en-US"/>
        </w:rPr>
        <w:t xml:space="preserve"> </w:t>
      </w:r>
    </w:p>
    <w:p w14:paraId="7030B5EA" w14:textId="77777777" w:rsidR="0045432F" w:rsidRDefault="0045432F" w:rsidP="0045432F">
      <w:pPr>
        <w:spacing w:line="360" w:lineRule="auto"/>
        <w:jc w:val="both"/>
        <w:rPr>
          <w:rFonts w:ascii="Times" w:hAnsi="Times"/>
          <w:color w:val="000000" w:themeColor="text1"/>
          <w:lang w:val="en-US"/>
        </w:rPr>
      </w:pPr>
    </w:p>
    <w:p w14:paraId="17BFB8F6" w14:textId="77777777" w:rsidR="0045432F" w:rsidRPr="003D6EF6" w:rsidRDefault="0045432F" w:rsidP="0045432F">
      <w:pPr>
        <w:spacing w:line="360" w:lineRule="auto"/>
        <w:jc w:val="both"/>
        <w:rPr>
          <w:rFonts w:ascii="Times" w:hAnsi="Times" w:cs="Open Sans"/>
          <w:b/>
          <w:bCs/>
          <w:color w:val="000000" w:themeColor="text1"/>
        </w:rPr>
      </w:pPr>
      <w:r w:rsidRPr="003D6EF6">
        <w:rPr>
          <w:rFonts w:ascii="Times" w:hAnsi="Times" w:cs="Open Sans"/>
          <w:b/>
          <w:bCs/>
          <w:color w:val="000000" w:themeColor="text1"/>
        </w:rPr>
        <w:t>1.2.</w:t>
      </w:r>
      <w:r>
        <w:rPr>
          <w:rFonts w:ascii="Times" w:hAnsi="Times" w:cs="Open Sans"/>
          <w:b/>
          <w:bCs/>
          <w:color w:val="000000" w:themeColor="text1"/>
        </w:rPr>
        <w:t>1</w:t>
      </w:r>
      <w:r w:rsidRPr="003D6EF6">
        <w:rPr>
          <w:rFonts w:ascii="Times" w:hAnsi="Times" w:cs="Open Sans"/>
          <w:b/>
          <w:bCs/>
          <w:color w:val="000000" w:themeColor="text1"/>
        </w:rPr>
        <w:tab/>
        <w:t>Machine Learning (</w:t>
      </w:r>
      <w:r>
        <w:rPr>
          <w:rFonts w:ascii="Times" w:hAnsi="Times" w:cs="Open Sans"/>
          <w:b/>
          <w:bCs/>
          <w:color w:val="000000" w:themeColor="text1"/>
        </w:rPr>
        <w:t>P</w:t>
      </w:r>
      <w:r w:rsidRPr="003D6EF6">
        <w:rPr>
          <w:rFonts w:ascii="Times" w:hAnsi="Times" w:cs="Open Sans"/>
          <w:b/>
          <w:bCs/>
          <w:color w:val="000000" w:themeColor="text1"/>
        </w:rPr>
        <w:t>redictive models)</w:t>
      </w:r>
    </w:p>
    <w:p w14:paraId="31277F06" w14:textId="77777777" w:rsidR="0045432F" w:rsidRPr="008137E0" w:rsidRDefault="0045432F" w:rsidP="0045432F">
      <w:pPr>
        <w:spacing w:line="360" w:lineRule="auto"/>
        <w:jc w:val="both"/>
        <w:rPr>
          <w:rFonts w:ascii="Times" w:hAnsi="Times" w:cs="Arial"/>
          <w:color w:val="000000" w:themeColor="text1"/>
          <w:shd w:val="clear" w:color="auto" w:fill="FFFFFF"/>
          <w:lang w:val="en-US"/>
        </w:rPr>
      </w:pPr>
      <w:r w:rsidRPr="00404E2B">
        <w:rPr>
          <w:rFonts w:ascii="Times" w:hAnsi="Times" w:cs="Arial"/>
          <w:color w:val="000000" w:themeColor="text1"/>
          <w:shd w:val="clear" w:color="auto" w:fill="FFFFFF"/>
        </w:rPr>
        <w:t xml:space="preserve">Machine learning is </w:t>
      </w:r>
      <w:r w:rsidRPr="00404E2B">
        <w:rPr>
          <w:rFonts w:ascii="Times" w:hAnsi="Times" w:cs="Arial"/>
          <w:color w:val="000000" w:themeColor="text1"/>
          <w:shd w:val="clear" w:color="auto" w:fill="FFFFFF"/>
          <w:lang w:val="en-US"/>
        </w:rPr>
        <w:t xml:space="preserve">an approach of </w:t>
      </w:r>
      <w:r w:rsidRPr="00404E2B">
        <w:rPr>
          <w:rFonts w:ascii="Times" w:hAnsi="Times" w:cs="Arial"/>
          <w:color w:val="000000" w:themeColor="text1"/>
          <w:shd w:val="clear" w:color="auto" w:fill="FFFFFF"/>
        </w:rPr>
        <w:t>artificial intelligence (AI) to</w:t>
      </w:r>
      <w:r w:rsidRPr="00404E2B">
        <w:rPr>
          <w:rFonts w:ascii="Times" w:hAnsi="Times" w:cs="Arial"/>
          <w:color w:val="000000" w:themeColor="text1"/>
          <w:shd w:val="clear" w:color="auto" w:fill="FFFFFF"/>
          <w:lang w:val="en-US"/>
        </w:rPr>
        <w:t xml:space="preserve"> provide </w:t>
      </w:r>
      <w:r w:rsidRPr="00404E2B">
        <w:rPr>
          <w:rFonts w:ascii="Times" w:hAnsi="Times" w:cs="Arial"/>
          <w:color w:val="000000" w:themeColor="text1"/>
          <w:shd w:val="clear" w:color="auto" w:fill="FFFFFF"/>
        </w:rPr>
        <w:t>automatic</w:t>
      </w:r>
      <w:r w:rsidRPr="00404E2B">
        <w:rPr>
          <w:rFonts w:ascii="Times" w:hAnsi="Times" w:cs="Arial"/>
          <w:color w:val="000000" w:themeColor="text1"/>
          <w:shd w:val="clear" w:color="auto" w:fill="FFFFFF"/>
          <w:lang w:val="en-US"/>
        </w:rPr>
        <w:t xml:space="preserve"> learning</w:t>
      </w:r>
      <w:r w:rsidRPr="00404E2B">
        <w:rPr>
          <w:rFonts w:ascii="Times" w:hAnsi="Times" w:cs="Arial"/>
          <w:color w:val="000000" w:themeColor="text1"/>
          <w:shd w:val="clear" w:color="auto" w:fill="FFFFFF"/>
        </w:rPr>
        <w:t xml:space="preserve"> through the uses of data.</w:t>
      </w:r>
      <w:r w:rsidRPr="00404E2B">
        <w:rPr>
          <w:rFonts w:ascii="Times" w:hAnsi="Times" w:cs="Arial"/>
          <w:color w:val="000000" w:themeColor="text1"/>
          <w:shd w:val="clear" w:color="auto" w:fill="FFFFFF"/>
          <w:lang w:val="en-US"/>
        </w:rPr>
        <w:t xml:space="preserve">  What separates this from other solutions is it does not need explicit programming to perform the task since the algorithms are designed to themselves learn from data.</w:t>
      </w:r>
      <w:r w:rsidRPr="008137E0">
        <w:rPr>
          <w:rFonts w:ascii="Times" w:hAnsi="Times" w:cs="Arial"/>
          <w:color w:val="000000" w:themeColor="text1"/>
          <w:shd w:val="clear" w:color="auto" w:fill="FFFFFF"/>
          <w:lang w:val="en-US"/>
        </w:rPr>
        <w:t xml:space="preserve"> There are three types of machine learning algorithms i. </w:t>
      </w:r>
      <w:r w:rsidRPr="008137E0">
        <w:rPr>
          <w:rFonts w:ascii="Times" w:hAnsi="Times" w:cs="Arial"/>
          <w:b/>
          <w:bCs/>
          <w:color w:val="000000" w:themeColor="text1"/>
          <w:shd w:val="clear" w:color="auto" w:fill="FFFFFF"/>
          <w:lang w:val="en-US"/>
        </w:rPr>
        <w:t>Supervised Learning</w:t>
      </w:r>
      <w:r w:rsidRPr="008137E0">
        <w:rPr>
          <w:rFonts w:ascii="Times" w:hAnsi="Times" w:cs="Arial"/>
          <w:color w:val="000000" w:themeColor="text1"/>
          <w:shd w:val="clear" w:color="auto" w:fill="FFFFFF"/>
          <w:lang w:val="en-US"/>
        </w:rPr>
        <w:t xml:space="preserve"> (</w:t>
      </w:r>
      <w:r w:rsidRPr="008137E0">
        <w:rPr>
          <w:rFonts w:ascii="Times" w:hAnsi="Times"/>
          <w:color w:val="000000" w:themeColor="text1"/>
          <w:shd w:val="clear" w:color="auto" w:fill="FFFFFF"/>
        </w:rPr>
        <w:t xml:space="preserve">In this type, the machine learning algorithm is trained on labeled data. Even though the data needs to </w:t>
      </w:r>
      <w:r w:rsidRPr="008137E0">
        <w:rPr>
          <w:rFonts w:ascii="Times" w:hAnsi="Times"/>
          <w:color w:val="000000" w:themeColor="text1"/>
          <w:shd w:val="clear" w:color="auto" w:fill="FFFFFF"/>
        </w:rPr>
        <w:lastRenderedPageBreak/>
        <w:t>be labeled accurately for this method to work, supervised learning is extremely powerful when used in the right circumstances</w:t>
      </w:r>
      <w:r w:rsidRPr="008137E0">
        <w:rPr>
          <w:rFonts w:ascii="Times" w:hAnsi="Times"/>
          <w:color w:val="000000" w:themeColor="text1"/>
        </w:rPr>
        <w:t>)</w:t>
      </w:r>
      <w:r w:rsidRPr="008137E0">
        <w:rPr>
          <w:rFonts w:ascii="Times" w:hAnsi="Times" w:cs="Arial"/>
          <w:color w:val="000000" w:themeColor="text1"/>
          <w:shd w:val="clear" w:color="auto" w:fill="FFFFFF"/>
          <w:lang w:val="en-US"/>
        </w:rPr>
        <w:t xml:space="preserve"> ii. </w:t>
      </w:r>
      <w:r w:rsidRPr="008137E0">
        <w:rPr>
          <w:rFonts w:ascii="Times" w:hAnsi="Times" w:cs="Arial"/>
          <w:b/>
          <w:bCs/>
          <w:color w:val="000000" w:themeColor="text1"/>
          <w:shd w:val="clear" w:color="auto" w:fill="FFFFFF"/>
          <w:lang w:val="en-US"/>
        </w:rPr>
        <w:t>Unsupervised Learning</w:t>
      </w:r>
      <w:r w:rsidRPr="008137E0">
        <w:rPr>
          <w:rFonts w:ascii="Times" w:hAnsi="Times" w:cs="Arial"/>
          <w:color w:val="000000" w:themeColor="text1"/>
          <w:shd w:val="clear" w:color="auto" w:fill="FFFFFF"/>
          <w:lang w:val="en-US"/>
        </w:rPr>
        <w:t xml:space="preserve"> (</w:t>
      </w:r>
      <w:r w:rsidRPr="008137E0">
        <w:rPr>
          <w:rFonts w:ascii="Times" w:hAnsi="Times" w:cs="Arial"/>
          <w:color w:val="000000" w:themeColor="text1"/>
          <w:shd w:val="clear" w:color="auto" w:fill="FFFFFF"/>
        </w:rPr>
        <w:t>This is a type of algorithm that learns patterns from untagged data.</w:t>
      </w:r>
      <w:r w:rsidRPr="008137E0">
        <w:rPr>
          <w:rFonts w:ascii="Times" w:hAnsi="Times"/>
          <w:color w:val="000000" w:themeColor="text1"/>
        </w:rPr>
        <w:t xml:space="preserve"> </w:t>
      </w:r>
      <w:r w:rsidRPr="008137E0">
        <w:rPr>
          <w:rFonts w:ascii="Times" w:hAnsi="Times"/>
          <w:color w:val="000000" w:themeColor="text1"/>
          <w:shd w:val="clear" w:color="auto" w:fill="FFFFFF"/>
        </w:rPr>
        <w:t>This type of learning does not have labels to work off, resulting in the creation of hidden structures. Relationships between data points are perceived by the algorithm in an abstract manner, with no input required from human beings.</w:t>
      </w:r>
      <w:r w:rsidRPr="008137E0">
        <w:rPr>
          <w:rFonts w:ascii="Times" w:hAnsi="Times"/>
          <w:color w:val="000000" w:themeColor="text1"/>
        </w:rPr>
        <w:t>)</w:t>
      </w:r>
      <w:r w:rsidRPr="008137E0">
        <w:rPr>
          <w:rFonts w:ascii="Times" w:hAnsi="Times" w:cs="Arial"/>
          <w:color w:val="000000" w:themeColor="text1"/>
          <w:shd w:val="clear" w:color="auto" w:fill="FFFFFF"/>
          <w:lang w:val="en-US"/>
        </w:rPr>
        <w:t xml:space="preserve"> iii. </w:t>
      </w:r>
      <w:r w:rsidRPr="008137E0">
        <w:rPr>
          <w:rFonts w:ascii="Times" w:hAnsi="Times" w:cs="Arial"/>
          <w:b/>
          <w:bCs/>
          <w:color w:val="000000" w:themeColor="text1"/>
          <w:shd w:val="clear" w:color="auto" w:fill="FFFFFF"/>
          <w:lang w:val="en-US"/>
        </w:rPr>
        <w:t>Reinforcement Learning</w:t>
      </w:r>
      <w:r w:rsidRPr="008137E0">
        <w:rPr>
          <w:rFonts w:ascii="Times" w:hAnsi="Times" w:cs="Arial"/>
          <w:color w:val="000000" w:themeColor="text1"/>
          <w:shd w:val="clear" w:color="auto" w:fill="FFFFFF"/>
          <w:lang w:val="en-US"/>
        </w:rPr>
        <w:t xml:space="preserve"> (</w:t>
      </w:r>
      <w:r w:rsidRPr="008137E0">
        <w:rPr>
          <w:rFonts w:ascii="Times" w:hAnsi="Times"/>
          <w:color w:val="000000" w:themeColor="text1"/>
        </w:rPr>
        <w:t>This learning</w:t>
      </w:r>
      <w:r w:rsidRPr="008137E0">
        <w:rPr>
          <w:rFonts w:ascii="Times" w:hAnsi="Times"/>
          <w:color w:val="000000" w:themeColor="text1"/>
          <w:shd w:val="clear" w:color="auto" w:fill="FFFFFF"/>
        </w:rPr>
        <w:t> directly takes inspiration from how human beings learn from data in their lives. It features an algorithm that improves upon itself and learns from new situations using a trial-and-error method).</w:t>
      </w:r>
      <w:r w:rsidRPr="008137E0">
        <w:rPr>
          <w:rFonts w:ascii="Times" w:hAnsi="Times" w:cs="Arial"/>
          <w:color w:val="000000" w:themeColor="text1"/>
          <w:shd w:val="clear" w:color="auto" w:fill="FFFFFF"/>
          <w:lang w:val="en-US"/>
        </w:rPr>
        <w:t xml:space="preserve"> </w:t>
      </w:r>
    </w:p>
    <w:p w14:paraId="5340D1DC" w14:textId="77777777" w:rsidR="0045432F" w:rsidRPr="008137E0" w:rsidRDefault="0045432F" w:rsidP="0045432F">
      <w:pPr>
        <w:spacing w:line="360" w:lineRule="auto"/>
        <w:jc w:val="both"/>
        <w:rPr>
          <w:rFonts w:ascii="Times" w:hAnsi="Times" w:cs="Arial"/>
          <w:color w:val="000000" w:themeColor="text1"/>
          <w:shd w:val="clear" w:color="auto" w:fill="FFFFFF"/>
          <w:lang w:val="en-US"/>
        </w:rPr>
      </w:pPr>
    </w:p>
    <w:p w14:paraId="78BFC61A" w14:textId="276F7F03" w:rsidR="0045432F" w:rsidRPr="008137E0" w:rsidRDefault="0045432F" w:rsidP="0045432F">
      <w:pPr>
        <w:spacing w:line="360" w:lineRule="auto"/>
        <w:jc w:val="both"/>
        <w:rPr>
          <w:rFonts w:ascii="Times" w:hAnsi="Times"/>
          <w:color w:val="000000" w:themeColor="text1"/>
        </w:rPr>
      </w:pPr>
      <w:r w:rsidRPr="008137E0">
        <w:rPr>
          <w:rFonts w:ascii="Times" w:hAnsi="Times"/>
          <w:color w:val="000000" w:themeColor="text1"/>
        </w:rPr>
        <w:t>We have chosen three supervised learning algorithms (MLP, CNN and LSTM)</w:t>
      </w:r>
      <w:r w:rsidR="00A5159B">
        <w:rPr>
          <w:rFonts w:ascii="Times" w:hAnsi="Times"/>
          <w:color w:val="000000" w:themeColor="text1"/>
        </w:rPr>
        <w:t xml:space="preserve"> and one (ARIMA) statistical algorithm</w:t>
      </w:r>
      <w:r w:rsidRPr="008137E0">
        <w:rPr>
          <w:rFonts w:ascii="Times" w:hAnsi="Times"/>
          <w:color w:val="000000" w:themeColor="text1"/>
        </w:rPr>
        <w:t>. Along with supervised learning we have also chosen another statistical model (ARIMA). We discuss further detail about these algorithms in Chapter 3.</w:t>
      </w:r>
    </w:p>
    <w:p w14:paraId="701FC3D6" w14:textId="77777777" w:rsidR="0045432F" w:rsidRDefault="0045432F" w:rsidP="0045432F">
      <w:pPr>
        <w:spacing w:line="360" w:lineRule="auto"/>
        <w:jc w:val="both"/>
        <w:rPr>
          <w:rFonts w:ascii="Times" w:hAnsi="Times" w:cs="Arial"/>
          <w:color w:val="000000" w:themeColor="text1"/>
          <w:shd w:val="clear" w:color="auto" w:fill="FFFFFF"/>
          <w:lang w:val="en-US"/>
        </w:rPr>
      </w:pPr>
    </w:p>
    <w:p w14:paraId="0DA8D445" w14:textId="77777777" w:rsidR="0045432F" w:rsidRPr="00D80678" w:rsidRDefault="0045432F" w:rsidP="0045432F">
      <w:pPr>
        <w:spacing w:line="360" w:lineRule="auto"/>
        <w:jc w:val="both"/>
      </w:pPr>
    </w:p>
    <w:p w14:paraId="20E4015B"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Pr>
          <w:rFonts w:ascii="Times" w:hAnsi="Times"/>
          <w:b/>
          <w:bCs/>
          <w:color w:val="000000" w:themeColor="text1"/>
          <w:shd w:val="clear" w:color="auto" w:fill="FFFFFF"/>
          <w:lang w:val="en-US"/>
        </w:rPr>
        <w:t>1.2.2</w:t>
      </w:r>
      <w:r>
        <w:rPr>
          <w:rFonts w:ascii="Times" w:hAnsi="Times"/>
          <w:b/>
          <w:bCs/>
          <w:color w:val="000000" w:themeColor="text1"/>
          <w:shd w:val="clear" w:color="auto" w:fill="FFFFFF"/>
          <w:lang w:val="en-US"/>
        </w:rPr>
        <w:tab/>
        <w:t>D3.js</w:t>
      </w:r>
    </w:p>
    <w:p w14:paraId="6614D2ED" w14:textId="77777777" w:rsidR="0045432F" w:rsidRPr="008C0AA4" w:rsidRDefault="0045432F" w:rsidP="0045432F">
      <w:pPr>
        <w:spacing w:line="360" w:lineRule="auto"/>
        <w:jc w:val="both"/>
        <w:rPr>
          <w:rFonts w:ascii="Times" w:eastAsiaTheme="minorHAnsi" w:hAnsi="Times"/>
          <w:lang w:val="en-GB" w:eastAsia="en-US"/>
        </w:rPr>
      </w:pPr>
      <w:r w:rsidRPr="008C0AA4">
        <w:rPr>
          <w:rFonts w:ascii="Times" w:eastAsiaTheme="minorHAnsi" w:hAnsi="Times"/>
          <w:lang w:val="en-GB" w:eastAsia="en-US"/>
        </w:rPr>
        <w:t>D3 is a JavaScript library for manipulating web documents based on data.</w:t>
      </w:r>
      <w:r w:rsidRPr="008C0AA4">
        <w:rPr>
          <w:rFonts w:ascii="Times" w:hAnsi="Times" w:cs="Arial"/>
          <w:color w:val="202124"/>
          <w:shd w:val="clear" w:color="auto" w:fill="FFFFFF"/>
        </w:rPr>
        <w:t xml:space="preserve"> It creates visualizations by binding the data and graphical elements to the Document Object Model and eventually</w:t>
      </w:r>
      <w:r w:rsidRPr="008C0AA4">
        <w:rPr>
          <w:rFonts w:ascii="Times" w:eastAsiaTheme="minorHAnsi" w:hAnsi="Times"/>
          <w:lang w:val="en-GB" w:eastAsia="en-US"/>
        </w:rPr>
        <w:t xml:space="preserve"> produce dynamic and interactive data visualization</w:t>
      </w:r>
      <w:r>
        <w:rPr>
          <w:rFonts w:ascii="Times" w:eastAsiaTheme="minorHAnsi" w:hAnsi="Times"/>
          <w:lang w:val="en-GB" w:eastAsia="en-US"/>
        </w:rPr>
        <w:t>s</w:t>
      </w:r>
      <w:r w:rsidRPr="008C0AA4">
        <w:rPr>
          <w:rFonts w:ascii="Times" w:eastAsiaTheme="minorHAnsi" w:hAnsi="Times"/>
          <w:lang w:val="en-GB" w:eastAsia="en-US"/>
        </w:rPr>
        <w:t xml:space="preserve"> in web browsers with the help of standard web technologies like HTML, CSS, SVG.</w:t>
      </w:r>
      <w:r>
        <w:rPr>
          <w:rFonts w:ascii="Times" w:eastAsiaTheme="minorHAnsi" w:hAnsi="Times"/>
          <w:lang w:val="en-GB" w:eastAsia="en-US"/>
        </w:rPr>
        <w:t xml:space="preserve"> The visualizations developed in this thesis were all created using the D3 visualization library. </w:t>
      </w:r>
    </w:p>
    <w:p w14:paraId="47ECCA41" w14:textId="77777777" w:rsidR="0045432F" w:rsidRDefault="0045432F" w:rsidP="0045432F">
      <w:pPr>
        <w:autoSpaceDE w:val="0"/>
        <w:autoSpaceDN w:val="0"/>
        <w:adjustRightInd w:val="0"/>
        <w:spacing w:line="360" w:lineRule="auto"/>
        <w:jc w:val="both"/>
        <w:rPr>
          <w:rFonts w:ascii="Times" w:hAnsi="Times"/>
          <w:b/>
          <w:bCs/>
          <w:color w:val="000000" w:themeColor="text1"/>
          <w:lang w:val="en-US"/>
        </w:rPr>
      </w:pPr>
    </w:p>
    <w:p w14:paraId="6217F8A0" w14:textId="77777777" w:rsidR="0045432F" w:rsidRDefault="0045432F" w:rsidP="0045432F">
      <w:pPr>
        <w:autoSpaceDE w:val="0"/>
        <w:autoSpaceDN w:val="0"/>
        <w:adjustRightInd w:val="0"/>
        <w:spacing w:line="360" w:lineRule="auto"/>
        <w:jc w:val="both"/>
        <w:rPr>
          <w:rFonts w:ascii="Times" w:hAnsi="Times"/>
          <w:color w:val="000000" w:themeColor="text1"/>
          <w:lang w:val="en-US"/>
        </w:rPr>
      </w:pPr>
      <w:r w:rsidRPr="002E48C9">
        <w:rPr>
          <w:rFonts w:ascii="Times" w:hAnsi="Times"/>
          <w:b/>
          <w:bCs/>
          <w:color w:val="000000" w:themeColor="text1"/>
          <w:lang w:val="en-US"/>
        </w:rPr>
        <w:t>1.2.</w:t>
      </w:r>
      <w:r>
        <w:rPr>
          <w:rFonts w:ascii="Times" w:hAnsi="Times"/>
          <w:b/>
          <w:bCs/>
          <w:color w:val="000000" w:themeColor="text1"/>
          <w:lang w:val="en-US"/>
        </w:rPr>
        <w:t>3</w:t>
      </w:r>
      <w:r w:rsidRPr="002E48C9">
        <w:rPr>
          <w:rFonts w:ascii="Times" w:hAnsi="Times"/>
          <w:b/>
          <w:bCs/>
          <w:color w:val="000000" w:themeColor="text1"/>
          <w:lang w:val="en-US"/>
        </w:rPr>
        <w:tab/>
        <w:t>Uncertainty</w:t>
      </w:r>
      <w:r w:rsidRPr="002E48C9">
        <w:rPr>
          <w:rFonts w:ascii="Times" w:hAnsi="Times"/>
          <w:color w:val="000000" w:themeColor="text1"/>
          <w:lang w:val="en-US"/>
        </w:rPr>
        <w:t xml:space="preserve"> </w:t>
      </w:r>
    </w:p>
    <w:p w14:paraId="3E8E6650" w14:textId="46F6C0C7" w:rsidR="00105590" w:rsidRPr="00105590" w:rsidRDefault="0045432F" w:rsidP="00105590">
      <w:pPr>
        <w:pStyle w:val="NormalWeb"/>
        <w:jc w:val="both"/>
      </w:pPr>
      <w:r w:rsidRPr="004B4CDA">
        <w:rPr>
          <w:rFonts w:ascii="Times" w:hAnsi="Times" w:cs="Arial"/>
          <w:color w:val="000000" w:themeColor="text1"/>
          <w:shd w:val="clear" w:color="auto" w:fill="FFFFFF"/>
        </w:rPr>
        <w:t xml:space="preserve">Uncertainty is an essential part of life and </w:t>
      </w:r>
      <w:r w:rsidRPr="004B4CDA">
        <w:rPr>
          <w:rFonts w:ascii="Times" w:hAnsi="Times" w:cs="Arial"/>
          <w:color w:val="000000" w:themeColor="text1"/>
        </w:rPr>
        <w:t>is defined by lack of sureness or certainty in data</w:t>
      </w:r>
      <w:r w:rsidRPr="004B4CDA">
        <w:rPr>
          <w:rFonts w:ascii="Times" w:hAnsi="Times" w:cs="Arial"/>
          <w:color w:val="000000" w:themeColor="text1"/>
          <w:shd w:val="clear" w:color="auto" w:fill="FFFFFF"/>
        </w:rPr>
        <w:t xml:space="preserve">. The lack of certainty is a state of limited knowledge where it is impossible to exactly describe the existing state or a future outcome. </w:t>
      </w:r>
      <w:r>
        <w:rPr>
          <w:rFonts w:ascii="Times" w:hAnsi="Times" w:cs="Arial"/>
          <w:color w:val="000000" w:themeColor="text1"/>
          <w:shd w:val="clear" w:color="auto" w:fill="FFFFFF"/>
        </w:rPr>
        <w:t xml:space="preserve">In practice, </w:t>
      </w:r>
      <w:r>
        <w:rPr>
          <w:rFonts w:ascii="Times" w:hAnsi="Times"/>
          <w:color w:val="000000" w:themeColor="text1"/>
        </w:rPr>
        <w:t>u</w:t>
      </w:r>
      <w:r w:rsidRPr="004B4CDA">
        <w:rPr>
          <w:rFonts w:ascii="Times" w:hAnsi="Times"/>
          <w:color w:val="000000" w:themeColor="text1"/>
        </w:rPr>
        <w:t xml:space="preserve">ncertainty is a complex concept and there are many kinds of uncertainty that decision makers must face. It covers a broad range of concepts like inconsistency, doubtfulness, reliability, inaccuracy, or error (unknown or not quantified error). Hence, it is difficult to give a generally accepted definition of uncertainty [45]. Uncertainty describes a comparison that can most clearly be understood visually, such as the difference between surfaces generated using different techniques, or a range of values that a surface might fall in. A simple approach to the visualization of this type of information is a side-by-side comparison of data sets [48]. Different types of uncertainty result in differing interpretations and misinterpretations and so </w:t>
      </w:r>
      <w:r w:rsidRPr="004B4CDA">
        <w:rPr>
          <w:rFonts w:ascii="Times" w:hAnsi="Times" w:cs="Arial"/>
          <w:color w:val="000000" w:themeColor="text1"/>
          <w:shd w:val="clear" w:color="auto" w:fill="FFFFFF"/>
        </w:rPr>
        <w:t xml:space="preserve">different people </w:t>
      </w:r>
      <w:r>
        <w:rPr>
          <w:rFonts w:ascii="Times" w:hAnsi="Times" w:cs="Arial"/>
          <w:color w:val="000000" w:themeColor="text1"/>
          <w:shd w:val="clear" w:color="auto" w:fill="FFFFFF"/>
        </w:rPr>
        <w:t>perceive and explain</w:t>
      </w:r>
      <w:r w:rsidRPr="004B4CDA">
        <w:rPr>
          <w:rFonts w:ascii="Times" w:hAnsi="Times" w:cs="Arial"/>
          <w:color w:val="000000" w:themeColor="text1"/>
          <w:shd w:val="clear" w:color="auto" w:fill="FFFFFF"/>
        </w:rPr>
        <w:t xml:space="preserve"> it differently, for example: </w:t>
      </w:r>
      <w:r>
        <w:rPr>
          <w:rFonts w:ascii="Times" w:hAnsi="Times"/>
          <w:color w:val="000000" w:themeColor="text1"/>
        </w:rPr>
        <w:t>p</w:t>
      </w:r>
      <w:r w:rsidRPr="004B4CDA">
        <w:rPr>
          <w:rFonts w:ascii="Times" w:hAnsi="Times"/>
          <w:color w:val="000000" w:themeColor="text1"/>
        </w:rPr>
        <w:t xml:space="preserve">articipants </w:t>
      </w:r>
      <w:r>
        <w:rPr>
          <w:rFonts w:ascii="Times" w:hAnsi="Times"/>
          <w:color w:val="000000" w:themeColor="text1"/>
        </w:rPr>
        <w:t xml:space="preserve">in a survey </w:t>
      </w:r>
      <w:r w:rsidRPr="004B4CDA">
        <w:rPr>
          <w:rFonts w:ascii="Times" w:hAnsi="Times"/>
          <w:color w:val="000000" w:themeColor="text1"/>
        </w:rPr>
        <w:t xml:space="preserve">used phrases like ‘imperfect knowledge,’ ‘inadequate information’ and ‘lack of absolute knowledge’ to describe uncertainty. Some participants saw uncertainty as a time when the probability of something is not 1.0. When more than one event could happen, this was uncertainty. One participant articulated this as a ‘partial </w:t>
      </w:r>
      <w:r w:rsidRPr="004B4CDA">
        <w:rPr>
          <w:rFonts w:ascii="Times" w:hAnsi="Times"/>
          <w:color w:val="000000" w:themeColor="text1"/>
        </w:rPr>
        <w:lastRenderedPageBreak/>
        <w:t xml:space="preserve">belief’ in something </w:t>
      </w:r>
      <w:r w:rsidRPr="004B4CDA">
        <w:rPr>
          <w:rFonts w:ascii="Times" w:hAnsi="Times" w:cs="Arial"/>
          <w:color w:val="000000" w:themeColor="text1"/>
          <w:shd w:val="clear" w:color="auto" w:fill="FFFFFF"/>
        </w:rPr>
        <w:t xml:space="preserve">[53]. </w:t>
      </w:r>
      <w:r w:rsidR="00105590" w:rsidRPr="00105590">
        <w:t>In general</w:t>
      </w:r>
      <w:r w:rsidR="00105590">
        <w:t>,</w:t>
      </w:r>
      <w:r w:rsidR="00105590" w:rsidRPr="00105590">
        <w:t xml:space="preserve"> uncertainty is understood as a composition of different concepts </w:t>
      </w:r>
      <w:r w:rsidR="00105590" w:rsidRPr="00105590">
        <w:t>[18]</w:t>
      </w:r>
      <w:r w:rsidR="00105590" w:rsidRPr="00105590">
        <w:t xml:space="preserve"> such as: </w:t>
      </w:r>
    </w:p>
    <w:p w14:paraId="77F7E02E" w14:textId="77777777" w:rsidR="00105590" w:rsidRPr="00105590" w:rsidRDefault="00105590" w:rsidP="00105590">
      <w:pPr>
        <w:pStyle w:val="NormalWeb"/>
        <w:numPr>
          <w:ilvl w:val="0"/>
          <w:numId w:val="23"/>
        </w:numPr>
        <w:jc w:val="both"/>
      </w:pPr>
      <w:r w:rsidRPr="00105590">
        <w:t xml:space="preserve">error – outlier or deviation from a true value, </w:t>
      </w:r>
    </w:p>
    <w:p w14:paraId="337AC236" w14:textId="7B5AAC60" w:rsidR="00105590" w:rsidRPr="00105590" w:rsidRDefault="00105590" w:rsidP="00105590">
      <w:pPr>
        <w:pStyle w:val="NormalWeb"/>
        <w:numPr>
          <w:ilvl w:val="0"/>
          <w:numId w:val="23"/>
        </w:numPr>
        <w:spacing w:line="360" w:lineRule="auto"/>
        <w:jc w:val="both"/>
      </w:pPr>
      <w:r w:rsidRPr="00105590">
        <w:t>imprecision – resolution of a value compared to the needed resolution (</w:t>
      </w:r>
      <w:proofErr w:type="gramStart"/>
      <w:r w:rsidRPr="00105590">
        <w:t>e.g.</w:t>
      </w:r>
      <w:proofErr w:type="gramEnd"/>
      <w:r w:rsidRPr="00105590">
        <w:t xml:space="preserve"> values are highly accurately given for countries but are needed for states), </w:t>
      </w:r>
    </w:p>
    <w:p w14:paraId="07794F49" w14:textId="77777777" w:rsidR="00105590" w:rsidRPr="00105590" w:rsidRDefault="00105590" w:rsidP="00105590">
      <w:pPr>
        <w:pStyle w:val="NormalWeb"/>
        <w:numPr>
          <w:ilvl w:val="0"/>
          <w:numId w:val="23"/>
        </w:numPr>
        <w:spacing w:line="360" w:lineRule="auto"/>
        <w:jc w:val="both"/>
      </w:pPr>
      <w:r w:rsidRPr="00105590">
        <w:t xml:space="preserve">accuracy – size of the interval a value lies in, </w:t>
      </w:r>
    </w:p>
    <w:p w14:paraId="53E369CD" w14:textId="77777777" w:rsidR="00105590" w:rsidRPr="00105590" w:rsidRDefault="00105590" w:rsidP="00105590">
      <w:pPr>
        <w:pStyle w:val="NormalWeb"/>
        <w:numPr>
          <w:ilvl w:val="0"/>
          <w:numId w:val="23"/>
        </w:numPr>
        <w:spacing w:line="360" w:lineRule="auto"/>
        <w:jc w:val="both"/>
      </w:pPr>
      <w:r w:rsidRPr="00105590">
        <w:t>lineage – source of the data (</w:t>
      </w:r>
      <w:proofErr w:type="gramStart"/>
      <w:r w:rsidRPr="00105590">
        <w:t>e.g.</w:t>
      </w:r>
      <w:proofErr w:type="gramEnd"/>
      <w:r w:rsidRPr="00105590">
        <w:t xml:space="preserve"> at first hand or at second hand) </w:t>
      </w:r>
    </w:p>
    <w:p w14:paraId="565EC5D9" w14:textId="77777777" w:rsidR="00105590" w:rsidRPr="00105590" w:rsidRDefault="00105590" w:rsidP="00105590">
      <w:pPr>
        <w:pStyle w:val="NormalWeb"/>
        <w:numPr>
          <w:ilvl w:val="0"/>
          <w:numId w:val="23"/>
        </w:numPr>
        <w:spacing w:line="360" w:lineRule="auto"/>
        <w:jc w:val="both"/>
      </w:pPr>
      <w:r w:rsidRPr="00105590">
        <w:t xml:space="preserve">subjectivity – degree of subjective influence in the data, </w:t>
      </w:r>
    </w:p>
    <w:p w14:paraId="7994C979" w14:textId="6093E944" w:rsidR="00105590" w:rsidRPr="00105590" w:rsidRDefault="00105590" w:rsidP="00105590">
      <w:pPr>
        <w:pStyle w:val="NormalWeb"/>
        <w:numPr>
          <w:ilvl w:val="0"/>
          <w:numId w:val="23"/>
        </w:numPr>
        <w:spacing w:line="360" w:lineRule="auto"/>
        <w:jc w:val="both"/>
      </w:pPr>
      <w:r w:rsidRPr="00105590">
        <w:t>non-specificity – lack of distinctions for objects (</w:t>
      </w:r>
      <w:proofErr w:type="gramStart"/>
      <w:r w:rsidRPr="00105590">
        <w:t>e.g.</w:t>
      </w:r>
      <w:proofErr w:type="gramEnd"/>
      <w:r w:rsidRPr="00105590">
        <w:t xml:space="preserve"> an attribute value is known to be one of several alternatives but not which one) </w:t>
      </w:r>
    </w:p>
    <w:p w14:paraId="4CAA0A3C" w14:textId="5610AE01" w:rsidR="0045432F" w:rsidRPr="00495130" w:rsidRDefault="00105590" w:rsidP="00105590">
      <w:pPr>
        <w:pStyle w:val="NormalWeb"/>
        <w:numPr>
          <w:ilvl w:val="0"/>
          <w:numId w:val="23"/>
        </w:numPr>
        <w:spacing w:line="360" w:lineRule="auto"/>
        <w:jc w:val="both"/>
      </w:pPr>
      <w:r w:rsidRPr="00105590">
        <w:t xml:space="preserve">noise – undesired background influence. </w:t>
      </w:r>
    </w:p>
    <w:p w14:paraId="32578028" w14:textId="77777777" w:rsidR="0045432F" w:rsidRPr="004B4CDA" w:rsidRDefault="0045432F" w:rsidP="0045432F">
      <w:pPr>
        <w:pStyle w:val="NormalWeb"/>
        <w:spacing w:line="360" w:lineRule="auto"/>
        <w:jc w:val="both"/>
      </w:pPr>
      <w:r w:rsidRPr="0039370B">
        <w:rPr>
          <w:rFonts w:ascii="Times" w:hAnsi="Times" w:cs="Arial"/>
          <w:color w:val="202122"/>
          <w:shd w:val="clear" w:color="auto" w:fill="FFFFFF"/>
        </w:rPr>
        <w:t xml:space="preserve">Data uncertainty is the degree to which it is inaccurate, imprecise, or unreliable. It can come from source (e.g.: data provider), data lineage (e.g.: from calculation), noise (e.g.: inaccurate post in social media), abnormalities (e.g.: two sources give different values) </w:t>
      </w:r>
      <w:r>
        <w:rPr>
          <w:rFonts w:ascii="Times" w:hAnsi="Times" w:cs="Arial"/>
          <w:color w:val="202122"/>
          <w:shd w:val="clear" w:color="auto" w:fill="FFFFFF"/>
        </w:rPr>
        <w:t>to name a few</w:t>
      </w:r>
      <w:r w:rsidRPr="0039370B">
        <w:rPr>
          <w:rFonts w:ascii="Times" w:hAnsi="Times" w:cs="Arial"/>
          <w:color w:val="202122"/>
          <w:shd w:val="clear" w:color="auto" w:fill="FFFFFF"/>
        </w:rPr>
        <w:t>. We are considering only the uncertainties calculated from machine learning model predictions.</w:t>
      </w:r>
    </w:p>
    <w:p w14:paraId="61DC48A2" w14:textId="77777777" w:rsidR="0045432F" w:rsidRPr="004B71ED" w:rsidRDefault="0045432F" w:rsidP="0045432F">
      <w:pPr>
        <w:spacing w:line="360" w:lineRule="auto"/>
        <w:jc w:val="both"/>
        <w:rPr>
          <w:rFonts w:ascii="Times" w:hAnsi="Times" w:cs="Open Sans"/>
          <w:color w:val="160ED9"/>
          <w:shd w:val="clear" w:color="auto" w:fill="FFFFFF"/>
        </w:rPr>
      </w:pPr>
      <w:r w:rsidRPr="006F2543">
        <w:rPr>
          <w:rFonts w:ascii="Times" w:hAnsi="Times" w:cs="Arial"/>
          <w:b/>
          <w:bCs/>
          <w:color w:val="000000" w:themeColor="text1"/>
          <w:shd w:val="clear" w:color="auto" w:fill="FFFFFF"/>
          <w:lang w:val="en-US"/>
        </w:rPr>
        <w:t>1.2.</w:t>
      </w:r>
      <w:r>
        <w:rPr>
          <w:rFonts w:ascii="Times" w:hAnsi="Times" w:cs="Arial"/>
          <w:b/>
          <w:bCs/>
          <w:color w:val="000000" w:themeColor="text1"/>
          <w:shd w:val="clear" w:color="auto" w:fill="FFFFFF"/>
          <w:lang w:val="en-US"/>
        </w:rPr>
        <w:t>4</w:t>
      </w:r>
      <w:r w:rsidRPr="006F2543">
        <w:rPr>
          <w:rFonts w:ascii="Times" w:hAnsi="Times" w:cs="Arial"/>
          <w:b/>
          <w:bCs/>
          <w:color w:val="000000" w:themeColor="text1"/>
          <w:shd w:val="clear" w:color="auto" w:fill="FFFFFF"/>
          <w:lang w:val="en-US"/>
        </w:rPr>
        <w:t xml:space="preserve"> </w:t>
      </w:r>
      <w:r w:rsidRPr="006F2543">
        <w:rPr>
          <w:rFonts w:ascii="Times" w:hAnsi="Times" w:cs="Arial"/>
          <w:b/>
          <w:bCs/>
          <w:color w:val="000000" w:themeColor="text1"/>
          <w:shd w:val="clear" w:color="auto" w:fill="FFFFFF"/>
          <w:lang w:val="en-US"/>
        </w:rPr>
        <w:tab/>
        <w:t>Streamgraph</w:t>
      </w:r>
      <w:r w:rsidRPr="006F2543">
        <w:rPr>
          <w:rFonts w:ascii="Times" w:hAnsi="Times" w:cs="Arial"/>
          <w:b/>
          <w:bCs/>
          <w:color w:val="000000" w:themeColor="text1"/>
          <w:shd w:val="clear" w:color="auto" w:fill="FFFFFF"/>
          <w:lang w:val="en-US"/>
        </w:rPr>
        <w:br/>
      </w:r>
      <w:r w:rsidRPr="00927F8B">
        <w:rPr>
          <w:rFonts w:ascii="Times" w:hAnsi="Times" w:cs="Arial"/>
          <w:color w:val="000000" w:themeColor="text1"/>
        </w:rPr>
        <w:t xml:space="preserve">Stream graphs are an approach to visualization which are ideal for displaying high-volume datasets, to discover shapes, trends, and patterns over time across a wide range of numerical groups side by side. For example, seasonal peaks in the stream shape can suggest a periodic pattern. </w:t>
      </w:r>
      <w:r w:rsidRPr="00927F8B">
        <w:rPr>
          <w:rFonts w:ascii="Times" w:hAnsi="Times" w:cs="Open Sans"/>
          <w:color w:val="000000" w:themeColor="text1"/>
          <w:shd w:val="clear" w:color="auto" w:fill="FFFFFF"/>
        </w:rPr>
        <w:t xml:space="preserve">They work even better when there is an interactive component involved that enables the following of each separate “flow” or allow filtering the view in some way. </w:t>
      </w:r>
      <w:r w:rsidRPr="00927F8B">
        <w:rPr>
          <w:rFonts w:ascii="Times" w:hAnsi="Times" w:cs="Open Sans"/>
          <w:color w:val="160ED9"/>
          <w:shd w:val="clear" w:color="auto" w:fill="FFFFFF"/>
        </w:rPr>
        <w:t xml:space="preserve">The following example shows streamgraph prototype of number of movies for the </w:t>
      </w:r>
      <w:proofErr w:type="gramStart"/>
      <w:r w:rsidRPr="00927F8B">
        <w:rPr>
          <w:rFonts w:ascii="Times" w:hAnsi="Times" w:cs="Open Sans"/>
          <w:color w:val="160ED9"/>
          <w:shd w:val="clear" w:color="auto" w:fill="FFFFFF"/>
        </w:rPr>
        <w:t>period of time</w:t>
      </w:r>
      <w:proofErr w:type="gramEnd"/>
      <w:r w:rsidRPr="00927F8B">
        <w:rPr>
          <w:rFonts w:ascii="Times" w:hAnsi="Times" w:cs="Open Sans"/>
          <w:color w:val="160ED9"/>
          <w:shd w:val="clear" w:color="auto" w:fill="FFFFFF"/>
        </w:rPr>
        <w:t xml:space="preserve"> using</w:t>
      </w:r>
      <w:r w:rsidRPr="00927F8B">
        <w:rPr>
          <w:rFonts w:ascii="Times" w:hAnsi="Times"/>
        </w:rPr>
        <w:t xml:space="preserve"> </w:t>
      </w:r>
      <w:r w:rsidRPr="004B71ED">
        <w:rPr>
          <w:rFonts w:ascii="Times" w:hAnsi="Times"/>
          <w:color w:val="160ED9"/>
        </w:rPr>
        <w:t>Shiny web framework.</w:t>
      </w:r>
    </w:p>
    <w:p w14:paraId="5ADB6157" w14:textId="77777777" w:rsidR="0045432F" w:rsidRPr="00851C1C" w:rsidRDefault="0045432F" w:rsidP="0045432F">
      <w:pPr>
        <w:spacing w:line="360" w:lineRule="auto"/>
        <w:jc w:val="both"/>
        <w:rPr>
          <w:rFonts w:ascii="Times" w:hAnsi="Times" w:cs="Open Sans"/>
          <w:color w:val="160ED9"/>
          <w:shd w:val="clear" w:color="auto" w:fill="FFFFFF"/>
        </w:rPr>
      </w:pPr>
      <w:r>
        <w:rPr>
          <w:rFonts w:ascii="Times" w:hAnsi="Times" w:cs="Open Sans"/>
          <w:noProof/>
          <w:color w:val="160ED9"/>
          <w:shd w:val="clear" w:color="auto" w:fill="FFFFFF"/>
        </w:rPr>
        <w:lastRenderedPageBreak/>
        <w:drawing>
          <wp:inline distT="0" distB="0" distL="0" distR="0" wp14:anchorId="06F3FC51" wp14:editId="5923563D">
            <wp:extent cx="5712178" cy="3755390"/>
            <wp:effectExtent l="0" t="0" r="3175" b="381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29535" cy="3766801"/>
                    </a:xfrm>
                    <a:prstGeom prst="rect">
                      <a:avLst/>
                    </a:prstGeom>
                  </pic:spPr>
                </pic:pic>
              </a:graphicData>
            </a:graphic>
          </wp:inline>
        </w:drawing>
      </w:r>
    </w:p>
    <w:p w14:paraId="2D32356D" w14:textId="77777777" w:rsidR="0045432F" w:rsidRPr="008137E0" w:rsidRDefault="0045432F" w:rsidP="0045432F">
      <w:pPr>
        <w:spacing w:line="360" w:lineRule="auto"/>
        <w:jc w:val="both"/>
        <w:rPr>
          <w:rFonts w:ascii="Times" w:hAnsi="Times" w:cs="Open Sans"/>
          <w:color w:val="000000" w:themeColor="text1"/>
          <w:shd w:val="clear" w:color="auto" w:fill="FFFFFF"/>
        </w:rPr>
      </w:pPr>
      <w:r w:rsidRPr="008137E0">
        <w:rPr>
          <w:rFonts w:ascii="Times" w:hAnsi="Times" w:cs="Open Sans"/>
          <w:color w:val="000000" w:themeColor="text1"/>
          <w:shd w:val="clear" w:color="auto" w:fill="FFFFFF"/>
        </w:rPr>
        <w:t>Figure-1</w:t>
      </w:r>
      <w:r>
        <w:rPr>
          <w:rFonts w:ascii="Times" w:hAnsi="Times" w:cs="Open Sans"/>
          <w:color w:val="000000" w:themeColor="text1"/>
          <w:shd w:val="clear" w:color="auto" w:fill="FFFFFF"/>
        </w:rPr>
        <w:t>.1</w:t>
      </w:r>
      <w:r w:rsidRPr="008137E0">
        <w:rPr>
          <w:rFonts w:ascii="Times" w:hAnsi="Times" w:cs="Open Sans"/>
          <w:color w:val="000000" w:themeColor="text1"/>
          <w:shd w:val="clear" w:color="auto" w:fill="FFFFFF"/>
        </w:rPr>
        <w:t>: Streamgraph prototype [58]</w:t>
      </w:r>
    </w:p>
    <w:p w14:paraId="7A3862DF" w14:textId="77777777" w:rsidR="0045432F" w:rsidRPr="008137E0" w:rsidRDefault="0045432F" w:rsidP="0045432F">
      <w:pPr>
        <w:jc w:val="both"/>
        <w:rPr>
          <w:rFonts w:ascii="Times" w:hAnsi="Times"/>
          <w:color w:val="000000" w:themeColor="text1"/>
        </w:rPr>
      </w:pPr>
    </w:p>
    <w:p w14:paraId="603601C4" w14:textId="77777777" w:rsidR="0045432F" w:rsidRPr="008137E0" w:rsidRDefault="0045432F" w:rsidP="0045432F">
      <w:pPr>
        <w:pStyle w:val="NormalWeb"/>
        <w:shd w:val="clear" w:color="auto" w:fill="FFFFFF"/>
        <w:spacing w:before="0" w:beforeAutospacing="0" w:after="150" w:afterAutospacing="0" w:line="360" w:lineRule="auto"/>
        <w:jc w:val="both"/>
        <w:rPr>
          <w:rFonts w:ascii="Times" w:hAnsi="Times"/>
          <w:color w:val="000000" w:themeColor="text1"/>
        </w:rPr>
      </w:pPr>
      <w:r w:rsidRPr="008137E0">
        <w:rPr>
          <w:rFonts w:ascii="Times" w:hAnsi="Times"/>
          <w:color w:val="000000" w:themeColor="text1"/>
        </w:rPr>
        <w:t xml:space="preserve">In the above Figure-1, we see the represents side by side comparison of number of movies among seven countries for the duration of 1900 to 2000. So, it’s </w:t>
      </w:r>
      <w:r w:rsidRPr="008137E0">
        <w:rPr>
          <w:rFonts w:ascii="Times" w:hAnsi="Times"/>
          <w:color w:val="000000" w:themeColor="text1"/>
          <w:shd w:val="clear" w:color="auto" w:fill="FFFFFF"/>
        </w:rPr>
        <w:t xml:space="preserve">simplifying the task of representing individual gesture through time by providing a continuous ‘flow’ from one temporal point to the next. So, the resultant </w:t>
      </w:r>
      <w:r w:rsidRPr="008137E0">
        <w:rPr>
          <w:rFonts w:ascii="Times" w:hAnsi="Times"/>
          <w:color w:val="000000" w:themeColor="text1"/>
        </w:rPr>
        <w:t xml:space="preserve">shape, coloring, labelling, </w:t>
      </w:r>
      <w:proofErr w:type="gramStart"/>
      <w:r w:rsidRPr="008137E0">
        <w:rPr>
          <w:rFonts w:ascii="Times" w:hAnsi="Times"/>
          <w:color w:val="000000" w:themeColor="text1"/>
        </w:rPr>
        <w:t>ordering</w:t>
      </w:r>
      <w:proofErr w:type="gramEnd"/>
      <w:r w:rsidRPr="008137E0">
        <w:rPr>
          <w:rFonts w:ascii="Times" w:hAnsi="Times"/>
          <w:color w:val="000000" w:themeColor="text1"/>
        </w:rPr>
        <w:t xml:space="preserve"> and smoothness represent fantastically impressive and eye-catching achievements.</w:t>
      </w:r>
    </w:p>
    <w:p w14:paraId="12EEA6AE" w14:textId="77777777" w:rsidR="0045432F" w:rsidRPr="00B05A98" w:rsidRDefault="0045432F" w:rsidP="0045432F"/>
    <w:p w14:paraId="687D18F5" w14:textId="77777777" w:rsidR="0045432F" w:rsidRPr="002D4B67" w:rsidRDefault="0045432F" w:rsidP="0045432F"/>
    <w:p w14:paraId="22334E3D" w14:textId="77777777" w:rsidR="0045432F" w:rsidRDefault="0045432F" w:rsidP="0045432F">
      <w:pPr>
        <w:jc w:val="both"/>
        <w:rPr>
          <w:rFonts w:ascii="Times" w:hAnsi="Times"/>
        </w:rPr>
      </w:pPr>
    </w:p>
    <w:p w14:paraId="254D4ED5" w14:textId="77777777" w:rsidR="0045432F" w:rsidRDefault="0045432F" w:rsidP="0045432F">
      <w:pPr>
        <w:jc w:val="both"/>
        <w:rPr>
          <w:rFonts w:ascii="Times" w:hAnsi="Times"/>
        </w:rPr>
      </w:pPr>
    </w:p>
    <w:p w14:paraId="21D5FE99" w14:textId="77777777" w:rsidR="0045432F" w:rsidRPr="00E11E3B" w:rsidRDefault="0045432F" w:rsidP="0045432F">
      <w:pPr>
        <w:jc w:val="both"/>
        <w:rPr>
          <w:rFonts w:ascii="Times" w:hAnsi="Times"/>
        </w:rPr>
      </w:pPr>
    </w:p>
    <w:p w14:paraId="2994F66B" w14:textId="77777777" w:rsidR="0045432F" w:rsidRDefault="0045432F" w:rsidP="0045432F">
      <w:pPr>
        <w:autoSpaceDE w:val="0"/>
        <w:autoSpaceDN w:val="0"/>
        <w:adjustRightInd w:val="0"/>
        <w:spacing w:line="360" w:lineRule="auto"/>
        <w:jc w:val="both"/>
        <w:rPr>
          <w:rFonts w:ascii="Times" w:hAnsi="Times"/>
          <w:color w:val="000000" w:themeColor="text1"/>
        </w:rPr>
      </w:pPr>
      <w:r w:rsidRPr="002E48C9">
        <w:rPr>
          <w:rFonts w:ascii="Times" w:hAnsi="Times"/>
          <w:b/>
          <w:bCs/>
          <w:color w:val="000000" w:themeColor="text1"/>
          <w:lang w:val="en-US"/>
        </w:rPr>
        <w:t>1.2.</w:t>
      </w:r>
      <w:r>
        <w:rPr>
          <w:rFonts w:ascii="Times" w:hAnsi="Times"/>
          <w:b/>
          <w:bCs/>
          <w:color w:val="000000" w:themeColor="text1"/>
          <w:lang w:val="en-US"/>
        </w:rPr>
        <w:t>5</w:t>
      </w:r>
      <w:r w:rsidRPr="002E48C9">
        <w:rPr>
          <w:rFonts w:ascii="Times" w:hAnsi="Times"/>
          <w:b/>
          <w:bCs/>
          <w:color w:val="000000" w:themeColor="text1"/>
          <w:lang w:val="en-US"/>
        </w:rPr>
        <w:tab/>
        <w:t>Texture</w:t>
      </w:r>
      <w:r>
        <w:rPr>
          <w:rFonts w:ascii="Times" w:hAnsi="Times"/>
          <w:b/>
          <w:bCs/>
          <w:color w:val="000000" w:themeColor="text1"/>
          <w:lang w:val="en-US"/>
        </w:rPr>
        <w:br/>
      </w:r>
      <w:r w:rsidRPr="00AE1BB4">
        <w:rPr>
          <w:rFonts w:ascii="Times" w:hAnsi="Times" w:cs="Arial"/>
          <w:color w:val="000000" w:themeColor="text1"/>
          <w:shd w:val="clear" w:color="auto" w:fill="FFFFFF"/>
        </w:rPr>
        <w:t>Texture is the perceived surface quality of a work of art.</w:t>
      </w:r>
      <w:r w:rsidRPr="00AE1BB4">
        <w:rPr>
          <w:rFonts w:ascii="Times" w:hAnsi="Times"/>
          <w:color w:val="000000" w:themeColor="text1"/>
        </w:rPr>
        <w:t xml:space="preserve"> It can be used in the analysis of images or charts in several ways: in the segmentation of scenes into distinct objects and regions, in the classification or recognition of surface materials, and in the computation of surface shape</w:t>
      </w:r>
      <w:r>
        <w:rPr>
          <w:rFonts w:ascii="Times" w:hAnsi="Times"/>
          <w:color w:val="000000" w:themeColor="text1"/>
        </w:rPr>
        <w:t xml:space="preserve"> [25]</w:t>
      </w:r>
      <w:r w:rsidRPr="00AE1BB4">
        <w:rPr>
          <w:rFonts w:ascii="Times" w:hAnsi="Times"/>
          <w:color w:val="000000" w:themeColor="text1"/>
        </w:rPr>
        <w:t xml:space="preserve">. </w:t>
      </w:r>
      <w:r>
        <w:rPr>
          <w:rFonts w:ascii="Times" w:hAnsi="Times"/>
          <w:color w:val="000000" w:themeColor="text1"/>
        </w:rPr>
        <w:t>It</w:t>
      </w:r>
      <w:r w:rsidRPr="0094676A">
        <w:rPr>
          <w:rFonts w:ascii="Times" w:hAnsi="Times"/>
          <w:color w:val="000000" w:themeColor="text1"/>
        </w:rPr>
        <w:t xml:space="preserve"> has been studied extensively in the field of </w:t>
      </w:r>
      <w:r w:rsidRPr="00141DD8">
        <w:rPr>
          <w:rFonts w:ascii="Times" w:hAnsi="Times" w:cs="Arial"/>
          <w:color w:val="000000" w:themeColor="text1"/>
          <w:shd w:val="clear" w:color="auto" w:fill="FFFFFF"/>
        </w:rPr>
        <w:t>computer</w:t>
      </w:r>
      <w:r w:rsidRPr="0094676A">
        <w:rPr>
          <w:rFonts w:ascii="Times" w:hAnsi="Times"/>
          <w:color w:val="000000" w:themeColor="text1"/>
        </w:rPr>
        <w:t xml:space="preserve"> vision, computer graphics, and modeling the low-level human visual system in cognitive psychology. Researchers have used different methods to study the perceptual features inherent in a texture pattern [2</w:t>
      </w:r>
      <w:r>
        <w:rPr>
          <w:rFonts w:ascii="Times" w:hAnsi="Times"/>
          <w:color w:val="000000" w:themeColor="text1"/>
        </w:rPr>
        <w:t>2, 56</w:t>
      </w:r>
      <w:r w:rsidRPr="0094676A">
        <w:rPr>
          <w:rFonts w:ascii="Times" w:hAnsi="Times"/>
          <w:color w:val="000000" w:themeColor="text1"/>
        </w:rPr>
        <w:t xml:space="preserve">]. </w:t>
      </w:r>
    </w:p>
    <w:p w14:paraId="52BE419C" w14:textId="77777777" w:rsidR="0045432F" w:rsidRPr="00AE1BB4" w:rsidRDefault="0045432F" w:rsidP="0045432F">
      <w:pPr>
        <w:autoSpaceDE w:val="0"/>
        <w:autoSpaceDN w:val="0"/>
        <w:adjustRightInd w:val="0"/>
        <w:spacing w:line="360" w:lineRule="auto"/>
        <w:jc w:val="both"/>
        <w:rPr>
          <w:color w:val="000000" w:themeColor="text1"/>
        </w:rPr>
      </w:pPr>
    </w:p>
    <w:p w14:paraId="67E7D63C"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it is advantageous to</w:t>
      </w:r>
    </w:p>
    <w:p w14:paraId="4412B076"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consider interdisciplinary integration of these research </w:t>
      </w:r>
      <w:proofErr w:type="spellStart"/>
      <w:r w:rsidRPr="00AE1BB4">
        <w:rPr>
          <w:rFonts w:ascii="ff2" w:hAnsi="ff2"/>
          <w:color w:val="000000" w:themeColor="text1"/>
          <w:sz w:val="60"/>
          <w:szCs w:val="60"/>
        </w:rPr>
        <w:t>ef</w:t>
      </w:r>
      <w:proofErr w:type="spellEnd"/>
      <w:r w:rsidRPr="00AE1BB4">
        <w:rPr>
          <w:rFonts w:ascii="ff2" w:hAnsi="ff2"/>
          <w:color w:val="000000" w:themeColor="text1"/>
          <w:sz w:val="60"/>
          <w:szCs w:val="60"/>
        </w:rPr>
        <w:t>-</w:t>
      </w:r>
    </w:p>
    <w:p w14:paraId="1C087197"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forts and apply it in new areas, e.g., data visualization. </w:t>
      </w:r>
    </w:p>
    <w:p w14:paraId="0AFA75B7" w14:textId="77777777" w:rsidR="0045432F" w:rsidRPr="008137E0" w:rsidRDefault="0045432F" w:rsidP="0045432F">
      <w:pPr>
        <w:spacing w:line="360" w:lineRule="auto"/>
        <w:jc w:val="both"/>
        <w:rPr>
          <w:rFonts w:ascii="Times" w:hAnsi="Times"/>
          <w:color w:val="000000" w:themeColor="text1"/>
        </w:rPr>
      </w:pPr>
      <w:r w:rsidRPr="008137E0">
        <w:rPr>
          <w:rFonts w:ascii="Times" w:hAnsi="Times"/>
          <w:color w:val="000000" w:themeColor="text1"/>
        </w:rPr>
        <w:lastRenderedPageBreak/>
        <w:t xml:space="preserve">In the visualization field, people have studied methods for using texture patterns to display information. Although different group of people concentrate on different tasks, it is advantageous to consider interdisciplinary integration of these research efforts and apply it in new areas, e.g., data visualization [57].  Textures can be generated in different ways but since our research work is implemented in web, we have used the JavaScript and CSS driven textures called SVG patterns. </w:t>
      </w:r>
      <w:r w:rsidRPr="008137E0">
        <w:rPr>
          <w:rFonts w:ascii="Times" w:hAnsi="Times" w:cs="Segoe UI"/>
          <w:color w:val="000000" w:themeColor="text1"/>
          <w:shd w:val="clear" w:color="auto" w:fill="FFFFFF"/>
        </w:rPr>
        <w:t>The SVG &lt;</w:t>
      </w:r>
      <w:r w:rsidRPr="008137E0">
        <w:rPr>
          <w:rStyle w:val="HTMLCode"/>
          <w:rFonts w:ascii="Times" w:hAnsi="Times" w:cs="Consolas"/>
          <w:color w:val="000000" w:themeColor="text1"/>
          <w:sz w:val="24"/>
          <w:szCs w:val="24"/>
          <w:shd w:val="clear" w:color="auto" w:fill="FFFFFF"/>
        </w:rPr>
        <w:t>pattern&gt;</w:t>
      </w:r>
      <w:r w:rsidRPr="008137E0">
        <w:rPr>
          <w:rFonts w:ascii="Times" w:hAnsi="Times" w:cs="Segoe UI"/>
          <w:color w:val="000000" w:themeColor="text1"/>
          <w:shd w:val="clear" w:color="auto" w:fill="FFFFFF"/>
        </w:rPr>
        <w:t> element allows us to define patterns inside of our SVG markup and use those patterns as a </w:t>
      </w:r>
      <w:r w:rsidRPr="008137E0">
        <w:rPr>
          <w:rStyle w:val="HTMLCode"/>
          <w:rFonts w:ascii="Times" w:hAnsi="Times" w:cs="Consolas"/>
          <w:color w:val="000000" w:themeColor="text1"/>
          <w:sz w:val="24"/>
          <w:szCs w:val="24"/>
          <w:shd w:val="clear" w:color="auto" w:fill="FFFFFF"/>
        </w:rPr>
        <w:t>fill</w:t>
      </w:r>
      <w:r w:rsidRPr="008137E0">
        <w:rPr>
          <w:rFonts w:ascii="Times" w:hAnsi="Times" w:cs="Segoe UI"/>
          <w:color w:val="000000" w:themeColor="text1"/>
          <w:shd w:val="clear" w:color="auto" w:fill="FFFFFF"/>
        </w:rPr>
        <w:t>. Each pattern has specific shape and we have mostly used circle and rectangle pattern to represent our texture. We will further discuss the generation procedure and algorithm in chapter 3.</w:t>
      </w:r>
    </w:p>
    <w:p w14:paraId="4582A860" w14:textId="77777777" w:rsidR="0045432F" w:rsidRDefault="0045432F" w:rsidP="0045432F">
      <w:pPr>
        <w:autoSpaceDE w:val="0"/>
        <w:autoSpaceDN w:val="0"/>
        <w:adjustRightInd w:val="0"/>
        <w:spacing w:line="360" w:lineRule="auto"/>
        <w:jc w:val="both"/>
        <w:rPr>
          <w:rFonts w:ascii="Times" w:hAnsi="Times"/>
          <w:b/>
          <w:bCs/>
          <w:color w:val="000000" w:themeColor="text1"/>
          <w:lang w:val="en-US"/>
        </w:rPr>
      </w:pPr>
    </w:p>
    <w:p w14:paraId="40823BDF" w14:textId="77777777" w:rsidR="0045432F" w:rsidRPr="002E48C9" w:rsidRDefault="0045432F" w:rsidP="0045432F">
      <w:pPr>
        <w:autoSpaceDE w:val="0"/>
        <w:autoSpaceDN w:val="0"/>
        <w:adjustRightInd w:val="0"/>
        <w:spacing w:line="360" w:lineRule="auto"/>
        <w:jc w:val="both"/>
        <w:rPr>
          <w:rFonts w:ascii="Times" w:hAnsi="Times"/>
          <w:b/>
          <w:bCs/>
          <w:color w:val="000000" w:themeColor="text1"/>
          <w:lang w:val="en-US"/>
        </w:rPr>
      </w:pPr>
    </w:p>
    <w:p w14:paraId="5F3FC169" w14:textId="77777777" w:rsidR="0045432F" w:rsidRPr="006C3FFB" w:rsidRDefault="0045432F" w:rsidP="0045432F">
      <w:pPr>
        <w:spacing w:line="360" w:lineRule="auto"/>
        <w:jc w:val="both"/>
      </w:pPr>
      <w:r w:rsidRPr="002E48C9">
        <w:rPr>
          <w:rFonts w:ascii="Times" w:hAnsi="Times"/>
          <w:b/>
          <w:bCs/>
          <w:color w:val="000000" w:themeColor="text1"/>
          <w:shd w:val="clear" w:color="auto" w:fill="FFFFFF"/>
          <w:lang w:val="en-US"/>
        </w:rPr>
        <w:t>1.2.</w:t>
      </w:r>
      <w:r>
        <w:rPr>
          <w:rFonts w:ascii="Times" w:hAnsi="Times"/>
          <w:b/>
          <w:bCs/>
          <w:color w:val="000000" w:themeColor="text1"/>
          <w:shd w:val="clear" w:color="auto" w:fill="FFFFFF"/>
          <w:lang w:val="en-US"/>
        </w:rPr>
        <w:t>6</w:t>
      </w:r>
      <w:r w:rsidRPr="002E48C9">
        <w:rPr>
          <w:rFonts w:ascii="Times" w:hAnsi="Times"/>
          <w:b/>
          <w:bCs/>
          <w:color w:val="000000" w:themeColor="text1"/>
          <w:shd w:val="clear" w:color="auto" w:fill="FFFFFF"/>
          <w:lang w:val="en-US"/>
        </w:rPr>
        <w:tab/>
        <w:t>Chromatic Aberration</w:t>
      </w:r>
      <w:r>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br/>
      </w:r>
      <w:r w:rsidRPr="006C3FFB">
        <w:rPr>
          <w:rFonts w:cs="Arial"/>
          <w:color w:val="000000" w:themeColor="text1"/>
          <w:shd w:val="clear" w:color="auto" w:fill="FFFFFF"/>
        </w:rPr>
        <w:t xml:space="preserve">Chromatic aberration is a color distortion or alteration </w:t>
      </w:r>
      <w:r w:rsidRPr="006C3FFB">
        <w:rPr>
          <w:color w:val="1A1414"/>
          <w:shd w:val="clear" w:color="auto" w:fill="FFFFFF"/>
        </w:rPr>
        <w:t xml:space="preserve">that is sometimes noticed on high contrast edges of </w:t>
      </w:r>
      <w:r w:rsidRPr="006C3FFB">
        <w:rPr>
          <w:rFonts w:cs="Arial"/>
          <w:color w:val="202124"/>
          <w:shd w:val="clear" w:color="auto" w:fill="FFFFFF"/>
        </w:rPr>
        <w:t>objects</w:t>
      </w:r>
      <w:r w:rsidRPr="006C3FFB">
        <w:rPr>
          <w:color w:val="1A1414"/>
          <w:shd w:val="clear" w:color="auto" w:fill="FFFFFF"/>
        </w:rPr>
        <w:t xml:space="preserve"> in photographs. </w:t>
      </w:r>
      <w:r w:rsidRPr="006C3FFB">
        <w:t xml:space="preserve">Since different colors of light refract to the different angles upon traveling through materials with refractive indices [9] (Figure 1), the resulting images may appear to be distorted [10]. </w:t>
      </w:r>
      <w:r w:rsidRPr="006C3FFB">
        <w:rPr>
          <w:color w:val="1A1414"/>
          <w:shd w:val="clear" w:color="auto" w:fill="FFFFFF"/>
        </w:rPr>
        <w:t>It happens when the light of certain wavelengths becomes bent</w:t>
      </w:r>
      <w:r w:rsidRPr="006C3FFB">
        <w:t xml:space="preserve">. </w:t>
      </w:r>
      <w:r w:rsidRPr="006C3FFB">
        <w:rPr>
          <w:color w:val="1A1414"/>
          <w:shd w:val="clear" w:color="auto" w:fill="FFFFFF"/>
        </w:rPr>
        <w:t>It usually appears in the form of purple, red, blue, cyan, green fringes. It can be seen alongside deep contrast edges and traditionally it means finding colors where they should not be or found in an unexpected form of color.</w:t>
      </w:r>
    </w:p>
    <w:p w14:paraId="2BEBCC76" w14:textId="77777777" w:rsidR="0045432F" w:rsidRPr="00827CFD" w:rsidRDefault="0045432F" w:rsidP="0045432F"/>
    <w:p w14:paraId="100F9340" w14:textId="77777777" w:rsidR="0045432F" w:rsidRPr="002E48C9" w:rsidRDefault="0045432F" w:rsidP="0045432F">
      <w:pPr>
        <w:rPr>
          <w:color w:val="000000" w:themeColor="text1"/>
          <w:lang w:val="en-US"/>
        </w:rPr>
      </w:pPr>
    </w:p>
    <w:p w14:paraId="4090C38F" w14:textId="77777777" w:rsidR="0045432F" w:rsidRPr="00967D23" w:rsidRDefault="0045432F" w:rsidP="0045432F">
      <w:pPr>
        <w:spacing w:line="360" w:lineRule="auto"/>
        <w:rPr>
          <w:rFonts w:ascii="Times" w:hAnsi="Times"/>
          <w:b/>
          <w:bCs/>
          <w:color w:val="FF0000"/>
          <w:lang w:val="en-US"/>
        </w:rPr>
      </w:pPr>
      <w:r w:rsidRPr="00240623">
        <w:rPr>
          <w:rFonts w:ascii="Times" w:hAnsi="Times"/>
          <w:b/>
          <w:bCs/>
          <w:noProof/>
          <w:color w:val="000000" w:themeColor="text1"/>
          <w:lang w:val="en-US"/>
        </w:rPr>
        <w:drawing>
          <wp:inline distT="0" distB="0" distL="0" distR="0" wp14:anchorId="3BB03F72" wp14:editId="737ED7B8">
            <wp:extent cx="2692400" cy="1794329"/>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96341" cy="1796956"/>
                    </a:xfrm>
                    <a:prstGeom prst="rect">
                      <a:avLst/>
                    </a:prstGeom>
                  </pic:spPr>
                </pic:pic>
              </a:graphicData>
            </a:graphic>
          </wp:inline>
        </w:drawing>
      </w:r>
      <w:r w:rsidRPr="00240623">
        <w:rPr>
          <w:rFonts w:ascii="Times" w:hAnsi="Times"/>
          <w:b/>
          <w:bCs/>
          <w:color w:val="000000" w:themeColor="text1"/>
          <w:lang w:val="en-US"/>
        </w:rPr>
        <w:t xml:space="preserve">        </w:t>
      </w:r>
      <w:r w:rsidRPr="00240623">
        <w:rPr>
          <w:rFonts w:ascii="Times" w:hAnsi="Times"/>
          <w:b/>
          <w:bCs/>
          <w:noProof/>
          <w:color w:val="000000" w:themeColor="text1"/>
          <w:lang w:val="en-US"/>
        </w:rPr>
        <w:drawing>
          <wp:inline distT="0" distB="0" distL="0" distR="0" wp14:anchorId="6426AFD8" wp14:editId="3B34D101">
            <wp:extent cx="2692947" cy="1788746"/>
            <wp:effectExtent l="0" t="0" r="0" b="2540"/>
            <wp:docPr id="14" name="Picture 14" descr="A picture containing plan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lant, tre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696659" cy="1791212"/>
                    </a:xfrm>
                    <a:prstGeom prst="rect">
                      <a:avLst/>
                    </a:prstGeom>
                  </pic:spPr>
                </pic:pic>
              </a:graphicData>
            </a:graphic>
          </wp:inline>
        </w:drawing>
      </w:r>
      <w:r w:rsidRPr="00240623">
        <w:rPr>
          <w:rFonts w:ascii="Times" w:hAnsi="Times"/>
          <w:b/>
          <w:bCs/>
          <w:color w:val="000000" w:themeColor="text1"/>
          <w:lang w:val="en-US"/>
        </w:rPr>
        <w:t xml:space="preserve">    </w:t>
      </w:r>
      <w:r w:rsidRPr="00C12633">
        <w:rPr>
          <w:rFonts w:ascii="Times" w:hAnsi="Times"/>
          <w:b/>
          <w:bCs/>
          <w:color w:val="000000" w:themeColor="text1"/>
          <w:u w:val="single"/>
          <w:lang w:val="en-US"/>
        </w:rPr>
        <w:t xml:space="preserve">     </w:t>
      </w:r>
      <w:r w:rsidRPr="00C12633">
        <w:rPr>
          <w:rFonts w:ascii="Times" w:hAnsi="Times"/>
          <w:b/>
          <w:bCs/>
          <w:color w:val="000000" w:themeColor="text1"/>
          <w:u w:val="single"/>
          <w:lang w:val="en-US"/>
        </w:rPr>
        <w:br/>
      </w:r>
      <w:r w:rsidRPr="00194BE1">
        <w:rPr>
          <w:rFonts w:ascii="Times" w:hAnsi="Times"/>
          <w:color w:val="000000" w:themeColor="text1"/>
          <w:lang w:val="en-US"/>
        </w:rPr>
        <w:t xml:space="preserve">Figure </w:t>
      </w:r>
      <w:r>
        <w:rPr>
          <w:rFonts w:ascii="Times" w:hAnsi="Times"/>
          <w:color w:val="000000" w:themeColor="text1"/>
          <w:lang w:val="en-US"/>
        </w:rPr>
        <w:t>1.</w:t>
      </w:r>
      <w:r w:rsidRPr="00194BE1">
        <w:rPr>
          <w:rFonts w:ascii="Times" w:hAnsi="Times"/>
          <w:color w:val="000000" w:themeColor="text1"/>
          <w:lang w:val="en-US"/>
        </w:rPr>
        <w:t>2: Examples: Left - [10]</w:t>
      </w:r>
      <w:r w:rsidRPr="00194BE1">
        <w:rPr>
          <w:rFonts w:ascii="Times" w:hAnsi="Times"/>
          <w:color w:val="000000" w:themeColor="text1"/>
          <w:sz w:val="20"/>
          <w:szCs w:val="20"/>
          <w:lang w:val="en-US"/>
        </w:rPr>
        <w:t>, Right</w:t>
      </w:r>
      <w:r>
        <w:rPr>
          <w:rFonts w:ascii="Times" w:hAnsi="Times"/>
          <w:b/>
          <w:bCs/>
          <w:color w:val="000000" w:themeColor="text1"/>
          <w:sz w:val="20"/>
          <w:szCs w:val="20"/>
          <w:lang w:val="en-US"/>
        </w:rPr>
        <w:t xml:space="preserve"> - </w:t>
      </w:r>
      <w:hyperlink r:id="rId14" w:history="1">
        <w:r>
          <w:rPr>
            <w:rStyle w:val="Hyperlink"/>
            <w:rFonts w:ascii="Times" w:hAnsi="Times"/>
            <w:b/>
            <w:bCs/>
            <w:sz w:val="20"/>
            <w:szCs w:val="20"/>
            <w:lang w:val="en-US"/>
          </w:rPr>
          <w:t>expertphotography.com</w:t>
        </w:r>
      </w:hyperlink>
    </w:p>
    <w:p w14:paraId="0CAB1F77" w14:textId="77777777" w:rsidR="0045432F" w:rsidRDefault="0045432F" w:rsidP="0045432F">
      <w:pPr>
        <w:spacing w:line="360" w:lineRule="auto"/>
        <w:jc w:val="both"/>
        <w:rPr>
          <w:rFonts w:ascii="Times" w:hAnsi="Times"/>
          <w:b/>
          <w:bCs/>
          <w:color w:val="000000" w:themeColor="text1"/>
          <w:shd w:val="clear" w:color="auto" w:fill="FFFFFF"/>
          <w:lang w:val="en-US"/>
        </w:rPr>
      </w:pPr>
    </w:p>
    <w:p w14:paraId="1BE2DBE5" w14:textId="77777777" w:rsidR="0045432F" w:rsidRDefault="0045432F" w:rsidP="0045432F">
      <w:pPr>
        <w:spacing w:line="360" w:lineRule="auto"/>
        <w:jc w:val="both"/>
        <w:rPr>
          <w:rFonts w:ascii="Times" w:hAnsi="Times" w:cs="Open Sans"/>
          <w:color w:val="000000" w:themeColor="text1"/>
        </w:rPr>
      </w:pPr>
      <w:r w:rsidRPr="00E54B87">
        <w:rPr>
          <w:rFonts w:ascii="Times" w:hAnsi="Times"/>
          <w:color w:val="000000" w:themeColor="text1"/>
          <w:shd w:val="clear" w:color="auto" w:fill="FFFFFF"/>
          <w:lang w:val="en-US"/>
        </w:rPr>
        <w:t xml:space="preserve">In </w:t>
      </w:r>
      <w:r>
        <w:rPr>
          <w:rFonts w:ascii="Times" w:hAnsi="Times"/>
          <w:color w:val="000000" w:themeColor="text1"/>
          <w:shd w:val="clear" w:color="auto" w:fill="FFFFFF"/>
          <w:lang w:val="en-US"/>
        </w:rPr>
        <w:t xml:space="preserve">figure </w:t>
      </w:r>
      <w:r w:rsidRPr="00967D23">
        <w:rPr>
          <w:rFonts w:ascii="Times" w:hAnsi="Times"/>
          <w:color w:val="000000" w:themeColor="text1"/>
          <w:shd w:val="clear" w:color="auto" w:fill="FFFFFF"/>
          <w:lang w:val="en-US"/>
        </w:rPr>
        <w:t>2,</w:t>
      </w:r>
      <w:r w:rsidRPr="00E54B87">
        <w:rPr>
          <w:rFonts w:ascii="Times" w:hAnsi="Times"/>
          <w:color w:val="000000" w:themeColor="text1"/>
          <w:shd w:val="clear" w:color="auto" w:fill="FFFFFF"/>
          <w:lang w:val="en-US"/>
        </w:rPr>
        <w:t xml:space="preserve"> we see two forms of CA where the left one shows how chromatic aberration occurs in optics </w:t>
      </w:r>
      <w:r w:rsidRPr="00E54B87">
        <w:rPr>
          <w:rFonts w:ascii="Times" w:hAnsi="Times" w:cs="Open Sans"/>
          <w:color w:val="000000" w:themeColor="text1"/>
        </w:rPr>
        <w:t xml:space="preserve">as an effect when a lens is not able to properly refract all the wavelengths of colour in the same point. On the other hand, the circle bounded area on right picture shows how the quality of the picture </w:t>
      </w:r>
      <w:r>
        <w:rPr>
          <w:rFonts w:ascii="Times" w:hAnsi="Times" w:cs="Open Sans"/>
          <w:color w:val="000000" w:themeColor="text1"/>
        </w:rPr>
        <w:t>subtly</w:t>
      </w:r>
      <w:r w:rsidRPr="00E54B87">
        <w:rPr>
          <w:rFonts w:ascii="Times" w:hAnsi="Times" w:cs="Open Sans"/>
          <w:color w:val="000000" w:themeColor="text1"/>
        </w:rPr>
        <w:t xml:space="preserve"> distorted.</w:t>
      </w:r>
    </w:p>
    <w:p w14:paraId="691A947D" w14:textId="77777777" w:rsidR="0045432F" w:rsidRDefault="0045432F" w:rsidP="0045432F">
      <w:pPr>
        <w:spacing w:line="360" w:lineRule="auto"/>
        <w:jc w:val="both"/>
        <w:rPr>
          <w:rFonts w:ascii="Times" w:hAnsi="Times" w:cs="Open Sans"/>
          <w:color w:val="000000" w:themeColor="text1"/>
        </w:rPr>
      </w:pPr>
    </w:p>
    <w:p w14:paraId="3BBF775F"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CA is a phenomenon that can cause image distortions when viewed through lenses. Since light of various colors refract at various angles on traveling through materials with refractive indices (Figure 2-left), the resulting images may appear to be distorted. Since more and more people undergo impaired vision due myopia or astigmatism, the usage of corrective lenses increases, making more people vulnerable to this type of visual distortion. Rationally many displays use three colors (RGB) of light, because it provides a convenient conversion process between human color vision and the color space and hence it creates a very special phenomenon where the misperception comes from aberration of three distinct lights [10]. Conforming to the aberration formation concept, we have chosen three color (RGB) channels to form a blended shapes (circle, rectangle, etc.) where they are internally laterally shifted from each other by the amount of uncertainty.</w:t>
      </w:r>
    </w:p>
    <w:p w14:paraId="3B5349EF" w14:textId="77777777" w:rsidR="0045432F" w:rsidRDefault="0045432F" w:rsidP="0045432F">
      <w:pPr>
        <w:spacing w:line="360" w:lineRule="auto"/>
        <w:jc w:val="both"/>
        <w:rPr>
          <w:rFonts w:ascii="Times" w:hAnsi="Times" w:cs="Open Sans"/>
          <w:color w:val="000000" w:themeColor="text1"/>
        </w:rPr>
      </w:pPr>
    </w:p>
    <w:p w14:paraId="0548282D" w14:textId="77777777" w:rsidR="0045432F" w:rsidRPr="00B1190A" w:rsidRDefault="0045432F" w:rsidP="0045432F">
      <w:pPr>
        <w:spacing w:line="360" w:lineRule="auto"/>
        <w:jc w:val="both"/>
        <w:rPr>
          <w:rFonts w:ascii="Times" w:hAnsi="Times" w:cs="Open Sans"/>
          <w:color w:val="000000" w:themeColor="text1"/>
        </w:rPr>
      </w:pPr>
      <w:r>
        <w:rPr>
          <w:rFonts w:ascii="Times" w:hAnsi="Times" w:cs="Open Sans"/>
          <w:color w:val="000000" w:themeColor="text1"/>
        </w:rPr>
        <w:t xml:space="preserve">CA is a problem of an image quality so most of the research about CA are conducted to fix the problem and improve image quality thereby. On the other hand, uncertainty is the problem of data quality and relevant research are conducted mostly regarding reducing it to improve data certainty.  And some of the </w:t>
      </w:r>
      <w:proofErr w:type="gramStart"/>
      <w:r>
        <w:rPr>
          <w:rFonts w:ascii="Times" w:hAnsi="Times" w:cs="Open Sans"/>
          <w:color w:val="000000" w:themeColor="text1"/>
        </w:rPr>
        <w:t>research</w:t>
      </w:r>
      <w:proofErr w:type="gramEnd"/>
      <w:r>
        <w:rPr>
          <w:rFonts w:ascii="Times" w:hAnsi="Times" w:cs="Open Sans"/>
          <w:color w:val="000000" w:themeColor="text1"/>
        </w:rPr>
        <w:t xml:space="preserve"> are conducted to visualize uncertainty with traditional approaches such glyphs, opacity, and so on. Since our goal is neither to improve image quality nor data quality, we borrowed the term CA for our research to represent uncertainty as a novel approach in the field of visualization.</w:t>
      </w:r>
    </w:p>
    <w:p w14:paraId="3C39EB5D"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15071E49" w14:textId="77777777" w:rsidR="0045432F" w:rsidRDefault="0045432F" w:rsidP="0045432F">
      <w:pPr>
        <w:spacing w:line="360" w:lineRule="auto"/>
        <w:jc w:val="both"/>
      </w:pPr>
      <w:r w:rsidRPr="002E48C9">
        <w:rPr>
          <w:rFonts w:ascii="Times" w:hAnsi="Times"/>
          <w:b/>
          <w:bCs/>
          <w:color w:val="000000" w:themeColor="text1"/>
          <w:shd w:val="clear" w:color="auto" w:fill="FFFFFF"/>
          <w:lang w:val="en-US"/>
        </w:rPr>
        <w:t>1.3.</w:t>
      </w:r>
      <w:r w:rsidRPr="002E48C9">
        <w:rPr>
          <w:rFonts w:ascii="Times" w:hAnsi="Times"/>
          <w:b/>
          <w:bCs/>
          <w:color w:val="000000" w:themeColor="text1"/>
          <w:shd w:val="clear" w:color="auto" w:fill="FFFFFF"/>
          <w:lang w:val="en-US"/>
        </w:rPr>
        <w:tab/>
        <w:t>Problem statement</w:t>
      </w:r>
      <w:r w:rsidRPr="002E48C9">
        <w:rPr>
          <w:rFonts w:ascii="Times" w:hAnsi="Times"/>
          <w:b/>
          <w:bCs/>
          <w:color w:val="000000" w:themeColor="text1"/>
          <w:shd w:val="clear" w:color="auto" w:fill="FFFFFF"/>
          <w:lang w:val="en-US"/>
        </w:rPr>
        <w:tab/>
      </w:r>
      <w:r w:rsidRPr="002E48C9">
        <w:rPr>
          <w:rFonts w:ascii="Times" w:hAnsi="Times"/>
          <w:color w:val="000000" w:themeColor="text1"/>
          <w:shd w:val="clear" w:color="auto" w:fill="FFFFFF"/>
          <w:lang w:val="en-US"/>
        </w:rPr>
        <w:br/>
        <w:t xml:space="preserve">The primary objective of </w:t>
      </w:r>
      <w:r>
        <w:rPr>
          <w:rFonts w:ascii="Times" w:hAnsi="Times"/>
          <w:color w:val="000000" w:themeColor="text1"/>
          <w:shd w:val="clear" w:color="auto" w:fill="FFFFFF"/>
          <w:lang w:val="en-US"/>
        </w:rPr>
        <w:t>this</w:t>
      </w:r>
      <w:r w:rsidRPr="002E48C9">
        <w:rPr>
          <w:rFonts w:ascii="Times" w:hAnsi="Times"/>
          <w:color w:val="000000" w:themeColor="text1"/>
          <w:shd w:val="clear" w:color="auto" w:fill="FFFFFF"/>
          <w:lang w:val="en-US"/>
        </w:rPr>
        <w:t xml:space="preserve"> research is to present </w:t>
      </w:r>
      <w:r>
        <w:rPr>
          <w:rFonts w:ascii="Times" w:hAnsi="Times"/>
          <w:color w:val="000000" w:themeColor="text1"/>
          <w:shd w:val="clear" w:color="auto" w:fill="FFFFFF"/>
          <w:lang w:val="en-US"/>
        </w:rPr>
        <w:t xml:space="preserve">and evaluate </w:t>
      </w:r>
      <w:r w:rsidRPr="002E48C9">
        <w:rPr>
          <w:rFonts w:ascii="Times" w:hAnsi="Times"/>
          <w:color w:val="000000" w:themeColor="text1"/>
          <w:shd w:val="clear" w:color="auto" w:fill="FFFFFF"/>
          <w:lang w:val="en-US"/>
        </w:rPr>
        <w:t xml:space="preserve">a novel concept of employing </w:t>
      </w:r>
      <w:r>
        <w:rPr>
          <w:rFonts w:ascii="Times" w:hAnsi="Times"/>
          <w:color w:val="000000" w:themeColor="text1"/>
          <w:shd w:val="clear" w:color="auto" w:fill="FFFFFF"/>
          <w:lang w:val="en-US"/>
        </w:rPr>
        <w:t>CA</w:t>
      </w:r>
      <w:r w:rsidRPr="002E48C9">
        <w:rPr>
          <w:rFonts w:ascii="Times" w:hAnsi="Times"/>
          <w:color w:val="000000" w:themeColor="text1"/>
          <w:shd w:val="clear" w:color="auto" w:fill="FFFFFF"/>
          <w:lang w:val="en-US"/>
        </w:rPr>
        <w:t xml:space="preserve"> to </w:t>
      </w:r>
      <w:r>
        <w:rPr>
          <w:rFonts w:ascii="Times" w:hAnsi="Times"/>
          <w:color w:val="000000" w:themeColor="text1"/>
          <w:shd w:val="clear" w:color="auto" w:fill="FFFFFF"/>
          <w:lang w:val="en-US"/>
        </w:rPr>
        <w:t xml:space="preserve">represent uncertainties. For our test case we use uncertainty values generated from predictive </w:t>
      </w:r>
      <w:r w:rsidRPr="002E48C9">
        <w:rPr>
          <w:rFonts w:ascii="Times" w:hAnsi="Times"/>
          <w:color w:val="000000" w:themeColor="text1"/>
          <w:shd w:val="clear" w:color="auto" w:fill="FFFFFF"/>
          <w:lang w:val="en-US"/>
        </w:rPr>
        <w:t xml:space="preserve">machine learning </w:t>
      </w:r>
      <w:r>
        <w:rPr>
          <w:rFonts w:ascii="Times" w:hAnsi="Times"/>
          <w:color w:val="000000" w:themeColor="text1"/>
          <w:shd w:val="clear" w:color="auto" w:fill="FFFFFF"/>
          <w:lang w:val="en-US"/>
        </w:rPr>
        <w:t xml:space="preserve">algorithms </w:t>
      </w:r>
      <w:r w:rsidRPr="002E48C9">
        <w:rPr>
          <w:rFonts w:ascii="Times" w:hAnsi="Times"/>
          <w:color w:val="000000" w:themeColor="text1"/>
          <w:shd w:val="clear" w:color="auto" w:fill="FFFFFF"/>
          <w:lang w:val="en-US"/>
        </w:rPr>
        <w:t xml:space="preserve">by amassing </w:t>
      </w:r>
      <w:r>
        <w:rPr>
          <w:rFonts w:ascii="Times" w:hAnsi="Times"/>
          <w:color w:val="000000" w:themeColor="text1"/>
          <w:shd w:val="clear" w:color="auto" w:fill="FFFFFF"/>
          <w:lang w:val="en-US"/>
        </w:rPr>
        <w:t xml:space="preserve">and feeding </w:t>
      </w:r>
      <w:r w:rsidRPr="002E48C9">
        <w:rPr>
          <w:rFonts w:ascii="Times" w:hAnsi="Times"/>
          <w:color w:val="000000" w:themeColor="text1"/>
          <w:shd w:val="clear" w:color="auto" w:fill="FFFFFF"/>
          <w:lang w:val="en-US"/>
        </w:rPr>
        <w:t>the COVID-19 data</w:t>
      </w:r>
      <w:r>
        <w:rPr>
          <w:rFonts w:ascii="Times" w:hAnsi="Times"/>
          <w:color w:val="000000" w:themeColor="text1"/>
          <w:shd w:val="clear" w:color="auto" w:fill="FFFFFF"/>
          <w:lang w:val="en-US"/>
        </w:rPr>
        <w:t xml:space="preserve"> into the models</w:t>
      </w:r>
      <w:r w:rsidRPr="002E48C9">
        <w:rPr>
          <w:rFonts w:ascii="Times" w:hAnsi="Times"/>
          <w:color w:val="000000" w:themeColor="text1"/>
          <w:shd w:val="clear" w:color="auto" w:fill="FFFFFF"/>
          <w:lang w:val="en-US"/>
        </w:rPr>
        <w:t xml:space="preserve">. </w:t>
      </w:r>
      <w:r>
        <w:t>We hypothesized that our proposed system would potentially offer a more effective means of visualizing this type of information.</w:t>
      </w:r>
    </w:p>
    <w:p w14:paraId="4D21A5A5" w14:textId="77777777" w:rsidR="0045432F" w:rsidRDefault="0045432F" w:rsidP="0045432F">
      <w:pPr>
        <w:spacing w:line="360" w:lineRule="auto"/>
        <w:jc w:val="both"/>
      </w:pPr>
    </w:p>
    <w:p w14:paraId="1EDC7D97" w14:textId="77777777" w:rsidR="0045432F" w:rsidRDefault="0045432F" w:rsidP="0045432F">
      <w:pPr>
        <w:spacing w:line="360" w:lineRule="auto"/>
        <w:jc w:val="both"/>
      </w:pPr>
      <w:r>
        <w:t>To implement the system, we needed to consider the following aspects:</w:t>
      </w:r>
    </w:p>
    <w:p w14:paraId="0BCACABF" w14:textId="77777777" w:rsidR="0045432F" w:rsidRDefault="0045432F" w:rsidP="009D20AF">
      <w:pPr>
        <w:pStyle w:val="ListParagraph"/>
        <w:numPr>
          <w:ilvl w:val="0"/>
          <w:numId w:val="11"/>
        </w:numPr>
        <w:spacing w:line="360" w:lineRule="auto"/>
        <w:jc w:val="both"/>
      </w:pPr>
      <w:r>
        <w:t>How to generate the realistic uncertainty data?</w:t>
      </w:r>
    </w:p>
    <w:p w14:paraId="7DD0C066" w14:textId="77777777" w:rsidR="0045432F" w:rsidRDefault="0045432F" w:rsidP="009D20AF">
      <w:pPr>
        <w:pStyle w:val="ListParagraph"/>
        <w:numPr>
          <w:ilvl w:val="0"/>
          <w:numId w:val="11"/>
        </w:numPr>
        <w:spacing w:line="360" w:lineRule="auto"/>
        <w:jc w:val="both"/>
      </w:pPr>
      <w:r>
        <w:t>Which platform or framework to be chosen to implement the visualization?</w:t>
      </w:r>
    </w:p>
    <w:p w14:paraId="4C72000A" w14:textId="77777777" w:rsidR="0045432F" w:rsidRDefault="0045432F" w:rsidP="009D20AF">
      <w:pPr>
        <w:pStyle w:val="ListParagraph"/>
        <w:numPr>
          <w:ilvl w:val="0"/>
          <w:numId w:val="11"/>
        </w:numPr>
        <w:spacing w:line="360" w:lineRule="auto"/>
        <w:jc w:val="both"/>
      </w:pPr>
      <w:r>
        <w:t>What is the design process of representing uncertainty with CA?</w:t>
      </w:r>
    </w:p>
    <w:p w14:paraId="4C786A8E" w14:textId="77777777" w:rsidR="0045432F" w:rsidRDefault="0045432F" w:rsidP="009D20AF">
      <w:pPr>
        <w:pStyle w:val="ListParagraph"/>
        <w:numPr>
          <w:ilvl w:val="0"/>
          <w:numId w:val="11"/>
        </w:numPr>
        <w:spacing w:line="360" w:lineRule="auto"/>
        <w:jc w:val="both"/>
      </w:pPr>
      <w:r>
        <w:lastRenderedPageBreak/>
        <w:t>How to evaluate CA representation?</w:t>
      </w:r>
    </w:p>
    <w:p w14:paraId="429CAB25" w14:textId="77777777" w:rsidR="0045432F" w:rsidRDefault="0045432F" w:rsidP="009D20AF">
      <w:pPr>
        <w:pStyle w:val="ListParagraph"/>
        <w:numPr>
          <w:ilvl w:val="0"/>
          <w:numId w:val="11"/>
        </w:numPr>
        <w:spacing w:line="360" w:lineRule="auto"/>
        <w:jc w:val="both"/>
      </w:pPr>
      <w:r>
        <w:t>What is applicability of this representation?</w:t>
      </w:r>
    </w:p>
    <w:p w14:paraId="0F5E70F4" w14:textId="427E28D0" w:rsidR="0045432F" w:rsidRPr="002E48C9" w:rsidRDefault="0045432F" w:rsidP="0045432F">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br/>
        <w:t xml:space="preserve">Considering the above aspects, we have chosen to use recent WHO authorized COVID data to feed into </w:t>
      </w:r>
      <w:r w:rsidR="00A5159B">
        <w:rPr>
          <w:rFonts w:ascii="Times" w:hAnsi="Times"/>
          <w:color w:val="000000" w:themeColor="text1"/>
          <w:shd w:val="clear" w:color="auto" w:fill="FFFFFF"/>
          <w:lang w:val="en-US"/>
        </w:rPr>
        <w:t xml:space="preserve">four </w:t>
      </w:r>
      <w:r>
        <w:rPr>
          <w:rFonts w:ascii="Times" w:hAnsi="Times"/>
          <w:color w:val="000000" w:themeColor="text1"/>
          <w:shd w:val="clear" w:color="auto" w:fill="FFFFFF"/>
          <w:lang w:val="en-US"/>
        </w:rPr>
        <w:t>machine learning predictive models and one statistical model to obtain forecasted results for a certain period [3, 6]. Then calculated uncertainties from the predicted results and those are depicted as CA in D3 based visualizations as well as existing alternative options such blur, noise, and palette-based uncertainty visualizations [35]. We conduct a comparative user study and conduct numerical analysis to assess the effectiveness of our novel design of uncertainty representation with CA. The survey is conducted online given potential issues with in-person contact during the pandemic.</w:t>
      </w:r>
    </w:p>
    <w:p w14:paraId="351FF132" w14:textId="77777777" w:rsidR="0045432F" w:rsidRDefault="0045432F" w:rsidP="0045432F">
      <w:pPr>
        <w:spacing w:line="360" w:lineRule="auto"/>
        <w:jc w:val="both"/>
        <w:rPr>
          <w:rFonts w:ascii="Times" w:hAnsi="Times"/>
          <w:color w:val="000000" w:themeColor="text1"/>
          <w:shd w:val="clear" w:color="auto" w:fill="FFFFFF"/>
          <w:lang w:val="en-US"/>
        </w:rPr>
      </w:pPr>
    </w:p>
    <w:p w14:paraId="2574D99E" w14:textId="77777777" w:rsidR="0045432F" w:rsidRDefault="0045432F" w:rsidP="0045432F">
      <w:pPr>
        <w:spacing w:line="360" w:lineRule="auto"/>
        <w:jc w:val="both"/>
        <w:rPr>
          <w:rFonts w:ascii="Times" w:hAnsi="Times"/>
          <w:color w:val="000000" w:themeColor="text1"/>
          <w:shd w:val="clear" w:color="auto" w:fill="FFFFFF"/>
          <w:lang w:val="en-US"/>
        </w:rPr>
      </w:pPr>
    </w:p>
    <w:p w14:paraId="0ECD3CB2"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729E3847"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1.4.</w:t>
      </w:r>
      <w:r w:rsidRPr="002E48C9">
        <w:rPr>
          <w:rFonts w:ascii="Times" w:hAnsi="Times"/>
          <w:b/>
          <w:bCs/>
          <w:color w:val="000000" w:themeColor="text1"/>
          <w:shd w:val="clear" w:color="auto" w:fill="FFFFFF"/>
          <w:lang w:val="en-US"/>
        </w:rPr>
        <w:tab/>
        <w:t>Approach</w:t>
      </w:r>
    </w:p>
    <w:p w14:paraId="3AE1DDCD"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shd w:val="clear" w:color="auto" w:fill="FFFFFF"/>
          <w:lang w:val="en-US"/>
        </w:rPr>
        <w:t xml:space="preserve">At the first step we sought a suitable dataset in terms of completeness </w:t>
      </w:r>
      <w:r>
        <w:rPr>
          <w:rFonts w:ascii="Times" w:hAnsi="Times"/>
          <w:color w:val="000000" w:themeColor="text1"/>
          <w:shd w:val="clear" w:color="auto" w:fill="FFFFFF"/>
          <w:lang w:val="en-US"/>
        </w:rPr>
        <w:t>and accuracy</w:t>
      </w:r>
      <w:r w:rsidRPr="002E48C9">
        <w:rPr>
          <w:rFonts w:ascii="Times" w:hAnsi="Times"/>
          <w:color w:val="000000" w:themeColor="text1"/>
          <w:shd w:val="clear" w:color="auto" w:fill="FFFFFF"/>
          <w:lang w:val="en-US"/>
        </w:rPr>
        <w:t xml:space="preserve">. By analyzing numerous data repositories, we </w:t>
      </w:r>
      <w:r>
        <w:rPr>
          <w:rFonts w:ascii="Times" w:hAnsi="Times"/>
          <w:color w:val="000000" w:themeColor="text1"/>
          <w:shd w:val="clear" w:color="auto" w:fill="FFFFFF"/>
          <w:lang w:val="en-US"/>
        </w:rPr>
        <w:t xml:space="preserve">determined </w:t>
      </w:r>
      <w:r w:rsidRPr="002E48C9">
        <w:rPr>
          <w:rFonts w:ascii="Times" w:hAnsi="Times"/>
          <w:color w:val="000000" w:themeColor="text1"/>
          <w:shd w:val="clear" w:color="auto" w:fill="FFFFFF"/>
          <w:lang w:val="en-US"/>
        </w:rPr>
        <w:t xml:space="preserve">that </w:t>
      </w:r>
      <w:r>
        <w:rPr>
          <w:rFonts w:ascii="Times" w:hAnsi="Times"/>
          <w:color w:val="000000" w:themeColor="text1"/>
          <w:shd w:val="clear" w:color="auto" w:fill="FFFFFF"/>
          <w:lang w:val="en-US"/>
        </w:rPr>
        <w:t xml:space="preserve">the WHO approved </w:t>
      </w:r>
      <w:r w:rsidRPr="002E48C9">
        <w:rPr>
          <w:rFonts w:ascii="Times" w:hAnsi="Times"/>
          <w:color w:val="000000" w:themeColor="text1"/>
        </w:rPr>
        <w:t>OWID</w:t>
      </w:r>
      <w:r w:rsidRPr="002E48C9">
        <w:rPr>
          <w:rFonts w:ascii="Times" w:hAnsi="Times"/>
          <w:color w:val="000000" w:themeColor="text1"/>
          <w:lang w:val="en-US"/>
        </w:rPr>
        <w:t xml:space="preserve"> </w:t>
      </w:r>
      <w:r>
        <w:rPr>
          <w:rFonts w:ascii="Times" w:hAnsi="Times"/>
          <w:color w:val="000000" w:themeColor="text1"/>
          <w:lang w:val="en-US"/>
        </w:rPr>
        <w:t xml:space="preserve">dataset </w:t>
      </w:r>
      <w:r w:rsidRPr="002E48C9">
        <w:rPr>
          <w:rFonts w:ascii="Times" w:hAnsi="Times"/>
          <w:color w:val="000000" w:themeColor="text1"/>
          <w:lang w:val="en-US"/>
        </w:rPr>
        <w:t>is the most comprehensive one among all others.</w:t>
      </w:r>
    </w:p>
    <w:p w14:paraId="0606CB6E" w14:textId="77777777" w:rsidR="0045432F" w:rsidRPr="002E48C9" w:rsidRDefault="0045432F" w:rsidP="0045432F">
      <w:pPr>
        <w:spacing w:line="360" w:lineRule="auto"/>
        <w:jc w:val="both"/>
        <w:rPr>
          <w:rFonts w:ascii="Times" w:hAnsi="Times"/>
          <w:color w:val="000000" w:themeColor="text1"/>
          <w:lang w:val="en-US"/>
        </w:rPr>
      </w:pPr>
    </w:p>
    <w:p w14:paraId="4DB6F927"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Secondly, we had to </w:t>
      </w:r>
      <w:r>
        <w:rPr>
          <w:rFonts w:ascii="Times" w:hAnsi="Times"/>
          <w:color w:val="000000" w:themeColor="text1"/>
          <w:lang w:val="en-US"/>
        </w:rPr>
        <w:t>study an extensive set of existing work</w:t>
      </w:r>
      <w:r w:rsidRPr="002E48C9">
        <w:rPr>
          <w:rFonts w:ascii="Times" w:hAnsi="Times"/>
          <w:color w:val="000000" w:themeColor="text1"/>
          <w:lang w:val="en-US"/>
        </w:rPr>
        <w:t xml:space="preserve"> about forecasting from temporal data using machine learning models and chose </w:t>
      </w:r>
      <w:r>
        <w:rPr>
          <w:rFonts w:ascii="Times" w:hAnsi="Times"/>
          <w:color w:val="000000" w:themeColor="text1"/>
          <w:lang w:val="en-US"/>
        </w:rPr>
        <w:t>four</w:t>
      </w:r>
      <w:r w:rsidRPr="002E48C9">
        <w:rPr>
          <w:rFonts w:ascii="Times" w:hAnsi="Times"/>
          <w:color w:val="000000" w:themeColor="text1"/>
          <w:lang w:val="en-US"/>
        </w:rPr>
        <w:t xml:space="preserve"> popular modeling algorithms for our research. Since, finding and comparing the effectives of algorithms’ is out of our scope of work</w:t>
      </w:r>
      <w:r>
        <w:rPr>
          <w:rFonts w:ascii="Times" w:hAnsi="Times"/>
          <w:color w:val="000000" w:themeColor="text1"/>
          <w:lang w:val="en-US"/>
        </w:rPr>
        <w:t>, w</w:t>
      </w:r>
      <w:r w:rsidRPr="002E48C9">
        <w:rPr>
          <w:rFonts w:ascii="Times" w:hAnsi="Times"/>
          <w:color w:val="000000" w:themeColor="text1"/>
          <w:lang w:val="en-US"/>
        </w:rPr>
        <w:t xml:space="preserve">e randomly chose a reasonable set of the models because we needed to generate the uncertainty data for the countries by using the </w:t>
      </w:r>
      <w:r>
        <w:rPr>
          <w:rFonts w:ascii="Times" w:hAnsi="Times"/>
          <w:color w:val="000000" w:themeColor="text1"/>
          <w:lang w:val="en-US"/>
        </w:rPr>
        <w:t xml:space="preserve">predictive </w:t>
      </w:r>
      <w:r w:rsidRPr="002E48C9">
        <w:rPr>
          <w:rFonts w:ascii="Times" w:hAnsi="Times"/>
          <w:color w:val="000000" w:themeColor="text1"/>
          <w:lang w:val="en-US"/>
        </w:rPr>
        <w:t>model</w:t>
      </w:r>
      <w:r>
        <w:rPr>
          <w:rFonts w:ascii="Times" w:hAnsi="Times"/>
          <w:color w:val="000000" w:themeColor="text1"/>
          <w:lang w:val="en-US"/>
        </w:rPr>
        <w:t>s and ignoring all inherent uncertainties itself</w:t>
      </w:r>
      <w:r w:rsidRPr="002E48C9">
        <w:rPr>
          <w:rFonts w:ascii="Times" w:hAnsi="Times"/>
          <w:color w:val="000000" w:themeColor="text1"/>
          <w:lang w:val="en-US"/>
        </w:rPr>
        <w:t>.</w:t>
      </w:r>
    </w:p>
    <w:p w14:paraId="7F811DDD" w14:textId="77777777" w:rsidR="0045432F" w:rsidRPr="002E48C9" w:rsidRDefault="0045432F" w:rsidP="0045432F">
      <w:pPr>
        <w:spacing w:line="360" w:lineRule="auto"/>
        <w:jc w:val="both"/>
        <w:rPr>
          <w:rFonts w:ascii="Times" w:hAnsi="Times"/>
          <w:color w:val="000000" w:themeColor="text1"/>
          <w:lang w:val="en-US"/>
        </w:rPr>
      </w:pPr>
    </w:p>
    <w:p w14:paraId="1763992E"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Thirdly, having the data generation component in python, we needed to write APIs to connect and pull the data when drawing the charts. Since the model training and data generation for all countries are long running processes, we precompiled</w:t>
      </w:r>
      <w:r>
        <w:rPr>
          <w:rFonts w:ascii="Times" w:hAnsi="Times"/>
          <w:color w:val="000000" w:themeColor="text1"/>
          <w:lang w:val="en-US"/>
        </w:rPr>
        <w:t xml:space="preserve"> the models to generate</w:t>
      </w:r>
      <w:r w:rsidRPr="002E48C9">
        <w:rPr>
          <w:rFonts w:ascii="Times" w:hAnsi="Times"/>
          <w:color w:val="000000" w:themeColor="text1"/>
          <w:lang w:val="en-US"/>
        </w:rPr>
        <w:t xml:space="preserve"> the data </w:t>
      </w:r>
      <w:r>
        <w:rPr>
          <w:rFonts w:ascii="Times" w:hAnsi="Times"/>
          <w:color w:val="000000" w:themeColor="text1"/>
          <w:lang w:val="en-US"/>
        </w:rPr>
        <w:t xml:space="preserve">and stored the data </w:t>
      </w:r>
      <w:r w:rsidRPr="002E48C9">
        <w:rPr>
          <w:rFonts w:ascii="Times" w:hAnsi="Times"/>
          <w:color w:val="000000" w:themeColor="text1"/>
          <w:lang w:val="en-US"/>
        </w:rPr>
        <w:t>into json file</w:t>
      </w:r>
      <w:r>
        <w:rPr>
          <w:rFonts w:ascii="Times" w:hAnsi="Times"/>
          <w:color w:val="000000" w:themeColor="text1"/>
          <w:lang w:val="en-US"/>
        </w:rPr>
        <w:t>s</w:t>
      </w:r>
      <w:r w:rsidRPr="002E48C9">
        <w:rPr>
          <w:rFonts w:ascii="Times" w:hAnsi="Times"/>
          <w:color w:val="000000" w:themeColor="text1"/>
          <w:lang w:val="en-US"/>
        </w:rPr>
        <w:t xml:space="preserve"> </w:t>
      </w:r>
      <w:r>
        <w:rPr>
          <w:rFonts w:ascii="Times" w:hAnsi="Times"/>
          <w:color w:val="000000" w:themeColor="text1"/>
          <w:lang w:val="en-US"/>
        </w:rPr>
        <w:t xml:space="preserve">so </w:t>
      </w:r>
      <w:r w:rsidRPr="002E48C9">
        <w:rPr>
          <w:rFonts w:ascii="Times" w:hAnsi="Times"/>
          <w:color w:val="000000" w:themeColor="text1"/>
          <w:lang w:val="en-US"/>
        </w:rPr>
        <w:t>that</w:t>
      </w:r>
      <w:r>
        <w:rPr>
          <w:rFonts w:ascii="Times" w:hAnsi="Times"/>
          <w:color w:val="000000" w:themeColor="text1"/>
          <w:lang w:val="en-US"/>
        </w:rPr>
        <w:t xml:space="preserve"> they</w:t>
      </w:r>
      <w:r w:rsidRPr="002E48C9">
        <w:rPr>
          <w:rFonts w:ascii="Times" w:hAnsi="Times"/>
          <w:color w:val="000000" w:themeColor="text1"/>
          <w:lang w:val="en-US"/>
        </w:rPr>
        <w:t xml:space="preserve"> can be </w:t>
      </w:r>
      <w:r>
        <w:rPr>
          <w:rFonts w:ascii="Times" w:hAnsi="Times"/>
          <w:color w:val="000000" w:themeColor="text1"/>
          <w:lang w:val="en-US"/>
        </w:rPr>
        <w:t>input readily</w:t>
      </w:r>
      <w:r w:rsidRPr="002E48C9">
        <w:rPr>
          <w:rFonts w:ascii="Times" w:hAnsi="Times"/>
          <w:color w:val="000000" w:themeColor="text1"/>
          <w:lang w:val="en-US"/>
        </w:rPr>
        <w:t xml:space="preserve"> and sent back to the client on demand.</w:t>
      </w:r>
    </w:p>
    <w:p w14:paraId="62F830C8" w14:textId="77777777" w:rsidR="0045432F" w:rsidRPr="002E48C9" w:rsidRDefault="0045432F" w:rsidP="0045432F">
      <w:pPr>
        <w:spacing w:line="360" w:lineRule="auto"/>
        <w:jc w:val="both"/>
        <w:rPr>
          <w:rFonts w:ascii="Times" w:hAnsi="Times"/>
          <w:color w:val="000000" w:themeColor="text1"/>
          <w:lang w:val="en-US"/>
        </w:rPr>
      </w:pPr>
    </w:p>
    <w:p w14:paraId="667455E6"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lastRenderedPageBreak/>
        <w:t>Fourthly</w:t>
      </w:r>
      <w:r w:rsidRPr="002E48C9">
        <w:rPr>
          <w:rFonts w:ascii="Times" w:hAnsi="Times"/>
          <w:color w:val="000000" w:themeColor="text1"/>
          <w:lang w:val="en-US"/>
        </w:rPr>
        <w:t>, we have chosen D3.js as our front-end library for drawing the charts because it is an efficient platform for visualization prototyping</w:t>
      </w:r>
      <w:r>
        <w:rPr>
          <w:rFonts w:ascii="Times" w:hAnsi="Times"/>
          <w:color w:val="000000" w:themeColor="text1"/>
          <w:lang w:val="en-US"/>
        </w:rPr>
        <w:t xml:space="preserve"> and widely used</w:t>
      </w:r>
      <w:r w:rsidRPr="002E48C9">
        <w:rPr>
          <w:rFonts w:ascii="Times" w:hAnsi="Times"/>
          <w:color w:val="000000" w:themeColor="text1"/>
          <w:lang w:val="en-US"/>
        </w:rPr>
        <w:t xml:space="preserve">. Since developing the basic drawing algorithms is not our goal, we </w:t>
      </w:r>
      <w:r>
        <w:rPr>
          <w:rFonts w:ascii="Times" w:hAnsi="Times"/>
          <w:color w:val="000000" w:themeColor="text1"/>
          <w:lang w:val="en-US"/>
        </w:rPr>
        <w:t>relied on</w:t>
      </w:r>
      <w:r w:rsidRPr="002E48C9">
        <w:rPr>
          <w:rFonts w:ascii="Times" w:hAnsi="Times"/>
          <w:color w:val="000000" w:themeColor="text1"/>
          <w:lang w:val="en-US"/>
        </w:rPr>
        <w:t xml:space="preserve"> </w:t>
      </w:r>
      <w:r>
        <w:rPr>
          <w:rFonts w:ascii="Times" w:hAnsi="Times"/>
          <w:color w:val="000000" w:themeColor="text1"/>
          <w:lang w:val="en-US"/>
        </w:rPr>
        <w:t>the existing</w:t>
      </w:r>
      <w:r w:rsidRPr="002E48C9">
        <w:rPr>
          <w:rFonts w:ascii="Times" w:hAnsi="Times"/>
          <w:color w:val="000000" w:themeColor="text1"/>
          <w:lang w:val="en-US"/>
        </w:rPr>
        <w:t xml:space="preserve"> library features but the </w:t>
      </w:r>
      <w:r>
        <w:rPr>
          <w:rFonts w:ascii="Times" w:hAnsi="Times"/>
          <w:color w:val="000000" w:themeColor="text1"/>
          <w:lang w:val="en-US"/>
        </w:rPr>
        <w:t>aggregate</w:t>
      </w:r>
      <w:r w:rsidRPr="002E48C9">
        <w:rPr>
          <w:rFonts w:ascii="Times" w:hAnsi="Times"/>
          <w:color w:val="000000" w:themeColor="text1"/>
          <w:lang w:val="en-US"/>
        </w:rPr>
        <w:t xml:space="preserve"> data collection, preparation, manipulation, correction and drawing algorithms </w:t>
      </w:r>
      <w:r>
        <w:rPr>
          <w:rFonts w:ascii="Times" w:hAnsi="Times"/>
          <w:color w:val="000000" w:themeColor="text1"/>
          <w:lang w:val="en-US"/>
        </w:rPr>
        <w:t>were</w:t>
      </w:r>
      <w:r w:rsidRPr="002E48C9">
        <w:rPr>
          <w:rFonts w:ascii="Times" w:hAnsi="Times"/>
          <w:color w:val="000000" w:themeColor="text1"/>
          <w:lang w:val="en-US"/>
        </w:rPr>
        <w:t xml:space="preserve"> developed </w:t>
      </w:r>
      <w:r>
        <w:rPr>
          <w:rFonts w:ascii="Times" w:hAnsi="Times"/>
          <w:color w:val="000000" w:themeColor="text1"/>
          <w:lang w:val="en-US"/>
        </w:rPr>
        <w:t>specifically for this thesis</w:t>
      </w:r>
      <w:r w:rsidRPr="002E48C9">
        <w:rPr>
          <w:rFonts w:ascii="Times" w:hAnsi="Times"/>
          <w:color w:val="000000" w:themeColor="text1"/>
          <w:lang w:val="en-US"/>
        </w:rPr>
        <w:t xml:space="preserve">. </w:t>
      </w:r>
    </w:p>
    <w:p w14:paraId="18105251" w14:textId="77777777" w:rsidR="0045432F" w:rsidRDefault="0045432F" w:rsidP="0045432F">
      <w:pPr>
        <w:spacing w:line="360" w:lineRule="auto"/>
        <w:jc w:val="both"/>
        <w:rPr>
          <w:rFonts w:ascii="Times" w:hAnsi="Times"/>
          <w:color w:val="000000" w:themeColor="text1"/>
          <w:lang w:val="en-US"/>
        </w:rPr>
      </w:pPr>
    </w:p>
    <w:p w14:paraId="4532A745"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Fifthly, we conducted an experiment to evaluate the approach approved by the Research Ethics Board (REB) of Dalhousie University and with the participation of the members of the community.</w:t>
      </w:r>
    </w:p>
    <w:p w14:paraId="4347E499" w14:textId="77777777" w:rsidR="0045432F" w:rsidRDefault="0045432F" w:rsidP="0045432F">
      <w:pPr>
        <w:spacing w:line="360" w:lineRule="auto"/>
        <w:jc w:val="both"/>
        <w:rPr>
          <w:rFonts w:ascii="Times" w:hAnsi="Times"/>
          <w:color w:val="000000" w:themeColor="text1"/>
          <w:lang w:val="en-US"/>
        </w:rPr>
      </w:pPr>
    </w:p>
    <w:p w14:paraId="381995F4"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Finally</w:t>
      </w:r>
      <w:r>
        <w:rPr>
          <w:rFonts w:ascii="Times" w:hAnsi="Times"/>
          <w:color w:val="000000" w:themeColor="text1"/>
          <w:lang w:val="en-US"/>
        </w:rPr>
        <w:t>, in we conduct a numerical analysis and offer a discussion on the survey responses and compare alternative perspectives of reference studies to consolidate and explore the research outcomes.</w:t>
      </w:r>
    </w:p>
    <w:p w14:paraId="489A7959" w14:textId="77777777" w:rsidR="0045432F" w:rsidRPr="002E48C9" w:rsidRDefault="0045432F" w:rsidP="0045432F">
      <w:pPr>
        <w:spacing w:line="360" w:lineRule="auto"/>
        <w:jc w:val="both"/>
        <w:rPr>
          <w:rFonts w:ascii="Times" w:hAnsi="Times"/>
          <w:color w:val="000000" w:themeColor="text1"/>
          <w:sz w:val="22"/>
          <w:szCs w:val="22"/>
          <w:lang w:val="en-US"/>
        </w:rPr>
      </w:pPr>
    </w:p>
    <w:p w14:paraId="692E1EA6" w14:textId="77777777" w:rsidR="0045432F" w:rsidRDefault="0045432F" w:rsidP="0045432F">
      <w:pPr>
        <w:spacing w:line="360" w:lineRule="auto"/>
        <w:jc w:val="both"/>
        <w:rPr>
          <w:rFonts w:ascii="Times" w:hAnsi="Times"/>
          <w:color w:val="000000" w:themeColor="text1"/>
          <w:sz w:val="22"/>
          <w:szCs w:val="22"/>
          <w:shd w:val="clear" w:color="auto" w:fill="FFFFFF"/>
        </w:rPr>
      </w:pPr>
    </w:p>
    <w:p w14:paraId="295AC5E9" w14:textId="77777777" w:rsidR="0045432F" w:rsidRPr="002E48C9" w:rsidRDefault="0045432F" w:rsidP="0045432F">
      <w:pPr>
        <w:spacing w:line="360" w:lineRule="auto"/>
        <w:jc w:val="both"/>
        <w:rPr>
          <w:rFonts w:ascii="Times" w:hAnsi="Times"/>
          <w:color w:val="000000" w:themeColor="text1"/>
          <w:sz w:val="22"/>
          <w:szCs w:val="22"/>
          <w:shd w:val="clear" w:color="auto" w:fill="FFFFFF"/>
        </w:rPr>
      </w:pPr>
    </w:p>
    <w:p w14:paraId="1A673BF0"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 xml:space="preserve">1.5. </w:t>
      </w:r>
      <w:r w:rsidRPr="002E48C9">
        <w:rPr>
          <w:rFonts w:ascii="Times" w:hAnsi="Times"/>
          <w:b/>
          <w:bCs/>
          <w:color w:val="000000" w:themeColor="text1"/>
          <w:shd w:val="clear" w:color="auto" w:fill="FFFFFF"/>
          <w:lang w:val="en-US"/>
        </w:rPr>
        <w:tab/>
        <w:t xml:space="preserve">Thesis </w:t>
      </w:r>
      <w:r>
        <w:rPr>
          <w:rFonts w:ascii="Times" w:hAnsi="Times"/>
          <w:b/>
          <w:bCs/>
          <w:color w:val="000000" w:themeColor="text1"/>
          <w:shd w:val="clear" w:color="auto" w:fill="FFFFFF"/>
          <w:lang w:val="en-US"/>
        </w:rPr>
        <w:t>O</w:t>
      </w:r>
      <w:r w:rsidRPr="002E48C9">
        <w:rPr>
          <w:rFonts w:ascii="Times" w:hAnsi="Times"/>
          <w:b/>
          <w:bCs/>
          <w:color w:val="000000" w:themeColor="text1"/>
          <w:shd w:val="clear" w:color="auto" w:fill="FFFFFF"/>
          <w:lang w:val="en-US"/>
        </w:rPr>
        <w:t>utline</w:t>
      </w:r>
    </w:p>
    <w:p w14:paraId="057313D3" w14:textId="77777777" w:rsidR="0045432F" w:rsidRPr="002E48C9" w:rsidRDefault="0045432F" w:rsidP="0045432F">
      <w:pPr>
        <w:autoSpaceDE w:val="0"/>
        <w:autoSpaceDN w:val="0"/>
        <w:adjustRightInd w:val="0"/>
        <w:spacing w:line="360" w:lineRule="auto"/>
        <w:jc w:val="both"/>
        <w:rPr>
          <w:lang w:val="en-US"/>
        </w:rPr>
      </w:pPr>
      <w:r w:rsidRPr="00533423">
        <w:rPr>
          <w:rFonts w:ascii="Times" w:hAnsi="Times"/>
          <w:color w:val="000000" w:themeColor="text1"/>
        </w:rPr>
        <w:t>The remainder of this thesis is organized as follows.</w:t>
      </w:r>
      <w:r w:rsidRPr="00533423">
        <w:rPr>
          <w:rFonts w:ascii="Times" w:eastAsiaTheme="minorHAnsi" w:hAnsi="Times"/>
          <w:color w:val="000000" w:themeColor="text1"/>
          <w:lang w:val="en-GB" w:eastAsia="en-US"/>
        </w:rPr>
        <w:t xml:space="preserve"> In </w:t>
      </w:r>
      <w:r w:rsidRPr="00533423">
        <w:rPr>
          <w:rFonts w:ascii="Times" w:eastAsiaTheme="minorHAnsi" w:hAnsi="Times"/>
          <w:b/>
          <w:bCs/>
          <w:color w:val="000000" w:themeColor="text1"/>
          <w:lang w:val="en-GB" w:eastAsia="en-US"/>
        </w:rPr>
        <w:t>chapter 2</w:t>
      </w:r>
      <w:r w:rsidRPr="00533423">
        <w:rPr>
          <w:rFonts w:ascii="Times" w:eastAsiaTheme="minorHAnsi" w:hAnsi="Times"/>
          <w:color w:val="000000" w:themeColor="text1"/>
          <w:lang w:val="en-GB" w:eastAsia="en-US"/>
        </w:rPr>
        <w:t>, we review the</w:t>
      </w:r>
      <w:r>
        <w:rPr>
          <w:rFonts w:ascii="Times" w:eastAsiaTheme="minorHAnsi" w:hAnsi="Times"/>
          <w:color w:val="000000" w:themeColor="text1"/>
          <w:lang w:val="en-GB" w:eastAsia="en-US"/>
        </w:rPr>
        <w:t xml:space="preserve"> </w:t>
      </w:r>
      <w:r w:rsidRPr="00533423">
        <w:rPr>
          <w:rFonts w:ascii="Times" w:eastAsiaTheme="minorHAnsi" w:hAnsi="Times"/>
          <w:color w:val="000000" w:themeColor="text1"/>
          <w:lang w:val="en-GB" w:eastAsia="en-US"/>
        </w:rPr>
        <w:t xml:space="preserve">relevant literature on </w:t>
      </w:r>
      <w:r>
        <w:rPr>
          <w:rFonts w:ascii="Times" w:hAnsi="Times"/>
          <w:color w:val="000000" w:themeColor="text1"/>
          <w:lang w:val="en-US"/>
        </w:rPr>
        <w:t>P</w:t>
      </w:r>
      <w:r w:rsidRPr="00533423">
        <w:rPr>
          <w:rFonts w:ascii="Times" w:hAnsi="Times"/>
          <w:color w:val="000000" w:themeColor="text1"/>
          <w:lang w:val="en-US"/>
        </w:rPr>
        <w:t xml:space="preserve">redictive Machine Learning Models, </w:t>
      </w:r>
      <w:r>
        <w:rPr>
          <w:rFonts w:ascii="Times" w:hAnsi="Times"/>
          <w:color w:val="000000" w:themeColor="text1"/>
          <w:lang w:val="en-US"/>
        </w:rPr>
        <w:t>T</w:t>
      </w:r>
      <w:r w:rsidRPr="00533423">
        <w:rPr>
          <w:rFonts w:ascii="Times" w:hAnsi="Times"/>
          <w:color w:val="000000" w:themeColor="text1"/>
          <w:lang w:val="en-US"/>
        </w:rPr>
        <w:t xml:space="preserve">exture, </w:t>
      </w:r>
      <w:r>
        <w:rPr>
          <w:rFonts w:ascii="Times" w:hAnsi="Times"/>
          <w:color w:val="000000" w:themeColor="text1"/>
          <w:lang w:val="en-US"/>
        </w:rPr>
        <w:t>U</w:t>
      </w:r>
      <w:r w:rsidRPr="00533423">
        <w:rPr>
          <w:rFonts w:ascii="Times" w:hAnsi="Times"/>
          <w:color w:val="000000" w:themeColor="text1"/>
          <w:lang w:val="en-US"/>
        </w:rPr>
        <w:t>ncertainty</w:t>
      </w:r>
      <w:r>
        <w:rPr>
          <w:rFonts w:ascii="Times" w:hAnsi="Times"/>
          <w:color w:val="000000" w:themeColor="text1"/>
          <w:lang w:val="en-US"/>
        </w:rPr>
        <w:t>,</w:t>
      </w:r>
      <w:r w:rsidRPr="00533423">
        <w:rPr>
          <w:rFonts w:ascii="Times" w:hAnsi="Times"/>
          <w:color w:val="000000" w:themeColor="text1"/>
          <w:lang w:val="en-US"/>
        </w:rPr>
        <w:t xml:space="preserve"> and CA.</w:t>
      </w:r>
      <w:r>
        <w:rPr>
          <w:rFonts w:ascii="Times" w:hAnsi="Times"/>
          <w:color w:val="000000" w:themeColor="text1"/>
          <w:lang w:val="en-US"/>
        </w:rPr>
        <w:t xml:space="preserve"> The literature review is subdivided into several sub-sections based on the contents. </w:t>
      </w:r>
      <w:r w:rsidRPr="0058388E">
        <w:rPr>
          <w:rFonts w:ascii="Times" w:hAnsi="Times"/>
          <w:b/>
          <w:bCs/>
          <w:color w:val="000000" w:themeColor="text1"/>
          <w:lang w:val="en-US"/>
        </w:rPr>
        <w:t>Chap</w:t>
      </w:r>
      <w:r>
        <w:rPr>
          <w:rFonts w:ascii="Times" w:hAnsi="Times"/>
          <w:b/>
          <w:bCs/>
          <w:color w:val="000000" w:themeColor="text1"/>
          <w:lang w:val="en-US"/>
        </w:rPr>
        <w:t>t</w:t>
      </w:r>
      <w:r w:rsidRPr="0058388E">
        <w:rPr>
          <w:rFonts w:ascii="Times" w:hAnsi="Times"/>
          <w:b/>
          <w:bCs/>
          <w:color w:val="000000" w:themeColor="text1"/>
          <w:lang w:val="en-US"/>
        </w:rPr>
        <w:t>er 3</w:t>
      </w:r>
      <w:r>
        <w:rPr>
          <w:rFonts w:ascii="Times" w:hAnsi="Times"/>
          <w:b/>
          <w:bCs/>
          <w:color w:val="000000" w:themeColor="text1"/>
          <w:lang w:val="en-US"/>
        </w:rPr>
        <w:t xml:space="preserve"> </w:t>
      </w:r>
      <w:r w:rsidRPr="00EA0350">
        <w:rPr>
          <w:rFonts w:ascii="Times" w:hAnsi="Times"/>
          <w:color w:val="000000" w:themeColor="text1"/>
          <w:lang w:val="en-US"/>
        </w:rPr>
        <w:t xml:space="preserve">presents </w:t>
      </w:r>
      <w:r>
        <w:rPr>
          <w:rFonts w:ascii="Times" w:hAnsi="Times"/>
          <w:color w:val="000000" w:themeColor="text1"/>
          <w:lang w:val="en-US"/>
        </w:rPr>
        <w:t xml:space="preserve">data processing, introducing predictive machine learning algorithms and necessary arrangement to setup models, brief description of time series forecasting, snapshots of uncertainty data. </w:t>
      </w:r>
      <w:r w:rsidRPr="00E218FB">
        <w:rPr>
          <w:rFonts w:ascii="Times" w:hAnsi="Times"/>
          <w:b/>
          <w:bCs/>
          <w:color w:val="000000" w:themeColor="text1"/>
          <w:lang w:val="en-US"/>
        </w:rPr>
        <w:t>Chapter 4</w:t>
      </w:r>
      <w:r>
        <w:rPr>
          <w:rFonts w:ascii="Times" w:hAnsi="Times"/>
          <w:color w:val="000000" w:themeColor="text1"/>
          <w:lang w:val="en-US"/>
        </w:rPr>
        <w:t xml:space="preserve"> focuses on user study and numerical analysis for the sake of evaluation. </w:t>
      </w:r>
      <w:r w:rsidRPr="00E218FB">
        <w:rPr>
          <w:rFonts w:ascii="Times" w:hAnsi="Times"/>
          <w:b/>
          <w:bCs/>
          <w:color w:val="000000" w:themeColor="text1"/>
          <w:lang w:val="en-US"/>
        </w:rPr>
        <w:t>Chapter 5</w:t>
      </w:r>
      <w:r>
        <w:rPr>
          <w:rFonts w:ascii="Times" w:hAnsi="Times"/>
          <w:color w:val="000000" w:themeColor="text1"/>
          <w:lang w:val="en-US"/>
        </w:rPr>
        <w:t xml:space="preserve"> shows the example of uses of CA in different charts.  </w:t>
      </w:r>
      <w:r>
        <w:t xml:space="preserve">Finally, in </w:t>
      </w:r>
      <w:r w:rsidRPr="00A47AB9">
        <w:rPr>
          <w:b/>
          <w:bCs/>
        </w:rPr>
        <w:t>Chapter 6</w:t>
      </w:r>
      <w:r>
        <w:t xml:space="preserve">, we discussed and summarized the thesis content, mentioned limitations, and suggest potential directions of </w:t>
      </w:r>
      <w:r w:rsidRPr="00130021">
        <w:t>future work</w:t>
      </w:r>
      <w:r>
        <w:t xml:space="preserve"> and associated improvement.</w:t>
      </w:r>
    </w:p>
    <w:p w14:paraId="2ACC2A85" w14:textId="77777777" w:rsidR="0045432F" w:rsidRPr="002E48C9" w:rsidRDefault="0045432F" w:rsidP="0045432F">
      <w:pPr>
        <w:spacing w:line="360" w:lineRule="auto"/>
        <w:jc w:val="both"/>
        <w:rPr>
          <w:rFonts w:ascii="Times" w:hAnsi="Times"/>
          <w:color w:val="000000" w:themeColor="text1"/>
          <w:sz w:val="22"/>
          <w:szCs w:val="22"/>
        </w:rPr>
      </w:pPr>
    </w:p>
    <w:p w14:paraId="7587F1E0" w14:textId="77777777" w:rsidR="0045432F" w:rsidRDefault="0045432F" w:rsidP="0045432F">
      <w:pPr>
        <w:spacing w:line="360" w:lineRule="auto"/>
        <w:jc w:val="both"/>
        <w:rPr>
          <w:rFonts w:ascii="Times" w:hAnsi="Times"/>
          <w:color w:val="000000" w:themeColor="text1"/>
          <w:sz w:val="22"/>
          <w:szCs w:val="22"/>
        </w:rPr>
      </w:pPr>
    </w:p>
    <w:p w14:paraId="7B571C1A" w14:textId="77777777" w:rsidR="0045432F" w:rsidRDefault="0045432F" w:rsidP="0045432F">
      <w:pPr>
        <w:spacing w:line="360" w:lineRule="auto"/>
        <w:jc w:val="both"/>
        <w:rPr>
          <w:rFonts w:ascii="Times" w:hAnsi="Times"/>
          <w:color w:val="000000" w:themeColor="text1"/>
          <w:sz w:val="22"/>
          <w:szCs w:val="22"/>
        </w:rPr>
      </w:pPr>
    </w:p>
    <w:p w14:paraId="57DE09DB" w14:textId="77777777" w:rsidR="0045432F" w:rsidRDefault="0045432F" w:rsidP="0045432F">
      <w:pPr>
        <w:spacing w:line="360" w:lineRule="auto"/>
        <w:jc w:val="both"/>
        <w:rPr>
          <w:rFonts w:ascii="Times" w:hAnsi="Times"/>
          <w:color w:val="000000" w:themeColor="text1"/>
          <w:sz w:val="22"/>
          <w:szCs w:val="22"/>
        </w:rPr>
      </w:pPr>
    </w:p>
    <w:p w14:paraId="7C2CEC7F" w14:textId="77777777" w:rsidR="0045432F" w:rsidRDefault="0045432F" w:rsidP="0045432F">
      <w:pPr>
        <w:spacing w:line="360" w:lineRule="auto"/>
        <w:jc w:val="both"/>
        <w:rPr>
          <w:rFonts w:ascii="Times" w:hAnsi="Times"/>
          <w:color w:val="000000" w:themeColor="text1"/>
          <w:sz w:val="22"/>
          <w:szCs w:val="22"/>
        </w:rPr>
      </w:pPr>
    </w:p>
    <w:p w14:paraId="6279D173" w14:textId="77777777" w:rsidR="0045432F" w:rsidRDefault="0045432F" w:rsidP="0045432F">
      <w:pPr>
        <w:spacing w:line="360" w:lineRule="auto"/>
        <w:jc w:val="both"/>
        <w:rPr>
          <w:rFonts w:ascii="Times" w:hAnsi="Times"/>
          <w:color w:val="000000" w:themeColor="text1"/>
          <w:sz w:val="22"/>
          <w:szCs w:val="22"/>
        </w:rPr>
      </w:pPr>
    </w:p>
    <w:p w14:paraId="766518CB" w14:textId="77777777" w:rsidR="0045432F" w:rsidRDefault="0045432F" w:rsidP="0045432F">
      <w:pPr>
        <w:spacing w:line="360" w:lineRule="auto"/>
        <w:jc w:val="both"/>
        <w:rPr>
          <w:rFonts w:ascii="Times" w:hAnsi="Times"/>
          <w:color w:val="000000" w:themeColor="text1"/>
          <w:sz w:val="22"/>
          <w:szCs w:val="22"/>
        </w:rPr>
      </w:pPr>
    </w:p>
    <w:p w14:paraId="1F7512CB" w14:textId="77777777" w:rsidR="0045432F" w:rsidRDefault="0045432F" w:rsidP="0045432F">
      <w:pPr>
        <w:spacing w:line="360" w:lineRule="auto"/>
        <w:jc w:val="both"/>
        <w:rPr>
          <w:rFonts w:ascii="Times" w:hAnsi="Times"/>
          <w:color w:val="000000" w:themeColor="text1"/>
          <w:sz w:val="22"/>
          <w:szCs w:val="22"/>
        </w:rPr>
      </w:pPr>
    </w:p>
    <w:p w14:paraId="695EB0B6" w14:textId="77777777" w:rsidR="0045432F" w:rsidRDefault="0045432F" w:rsidP="0045432F">
      <w:pPr>
        <w:spacing w:line="360" w:lineRule="auto"/>
        <w:jc w:val="both"/>
        <w:rPr>
          <w:rFonts w:ascii="Times" w:hAnsi="Times"/>
          <w:color w:val="000000" w:themeColor="text1"/>
          <w:sz w:val="22"/>
          <w:szCs w:val="22"/>
        </w:rPr>
      </w:pPr>
    </w:p>
    <w:p w14:paraId="70AE3472" w14:textId="77777777" w:rsidR="0045432F" w:rsidRDefault="0045432F" w:rsidP="0045432F">
      <w:pPr>
        <w:spacing w:line="360" w:lineRule="auto"/>
        <w:jc w:val="both"/>
        <w:rPr>
          <w:rFonts w:ascii="Times" w:hAnsi="Times"/>
          <w:color w:val="000000" w:themeColor="text1"/>
          <w:sz w:val="22"/>
          <w:szCs w:val="22"/>
        </w:rPr>
      </w:pPr>
    </w:p>
    <w:p w14:paraId="661EDCB1" w14:textId="77777777" w:rsidR="0045432F" w:rsidRDefault="0045432F" w:rsidP="0045432F">
      <w:pPr>
        <w:spacing w:line="360" w:lineRule="auto"/>
        <w:jc w:val="both"/>
        <w:rPr>
          <w:rFonts w:ascii="Times" w:hAnsi="Times"/>
          <w:color w:val="000000" w:themeColor="text1"/>
          <w:sz w:val="22"/>
          <w:szCs w:val="22"/>
        </w:rPr>
      </w:pPr>
    </w:p>
    <w:p w14:paraId="49056611" w14:textId="77777777" w:rsidR="0045432F" w:rsidRDefault="0045432F" w:rsidP="0045432F">
      <w:pPr>
        <w:spacing w:line="360" w:lineRule="auto"/>
        <w:jc w:val="both"/>
        <w:rPr>
          <w:rFonts w:ascii="Times" w:hAnsi="Times"/>
          <w:color w:val="000000" w:themeColor="text1"/>
          <w:sz w:val="22"/>
          <w:szCs w:val="22"/>
        </w:rPr>
      </w:pPr>
    </w:p>
    <w:p w14:paraId="6F296600" w14:textId="77777777" w:rsidR="0045432F" w:rsidRDefault="0045432F" w:rsidP="0045432F">
      <w:pPr>
        <w:spacing w:line="360" w:lineRule="auto"/>
        <w:jc w:val="both"/>
        <w:rPr>
          <w:rFonts w:ascii="Times" w:hAnsi="Times"/>
          <w:color w:val="000000" w:themeColor="text1"/>
          <w:sz w:val="22"/>
          <w:szCs w:val="22"/>
        </w:rPr>
      </w:pPr>
    </w:p>
    <w:p w14:paraId="223B0750" w14:textId="77777777" w:rsidR="0045432F" w:rsidRDefault="0045432F" w:rsidP="0045432F">
      <w:pPr>
        <w:spacing w:line="360" w:lineRule="auto"/>
        <w:jc w:val="both"/>
        <w:rPr>
          <w:rFonts w:ascii="Times" w:hAnsi="Times"/>
          <w:color w:val="000000" w:themeColor="text1"/>
          <w:sz w:val="22"/>
          <w:szCs w:val="22"/>
        </w:rPr>
      </w:pPr>
    </w:p>
    <w:p w14:paraId="4D943E89" w14:textId="77777777" w:rsidR="0045432F" w:rsidRDefault="0045432F" w:rsidP="0045432F">
      <w:pPr>
        <w:spacing w:line="360" w:lineRule="auto"/>
        <w:jc w:val="both"/>
        <w:rPr>
          <w:rFonts w:ascii="Times" w:hAnsi="Times"/>
          <w:color w:val="000000" w:themeColor="text1"/>
          <w:sz w:val="22"/>
          <w:szCs w:val="22"/>
        </w:rPr>
      </w:pPr>
    </w:p>
    <w:p w14:paraId="4B2FE9A2" w14:textId="77777777" w:rsidR="0045432F" w:rsidRDefault="0045432F" w:rsidP="0045432F">
      <w:pPr>
        <w:spacing w:line="360" w:lineRule="auto"/>
        <w:jc w:val="both"/>
        <w:rPr>
          <w:rFonts w:ascii="Times" w:hAnsi="Times"/>
          <w:color w:val="000000" w:themeColor="text1"/>
          <w:sz w:val="22"/>
          <w:szCs w:val="22"/>
        </w:rPr>
      </w:pPr>
    </w:p>
    <w:p w14:paraId="0822B9DB" w14:textId="77777777" w:rsidR="0045432F" w:rsidRDefault="0045432F" w:rsidP="0045432F">
      <w:pPr>
        <w:spacing w:line="360" w:lineRule="auto"/>
        <w:jc w:val="both"/>
        <w:rPr>
          <w:rFonts w:ascii="Times" w:hAnsi="Times"/>
          <w:color w:val="000000" w:themeColor="text1"/>
          <w:sz w:val="22"/>
          <w:szCs w:val="22"/>
        </w:rPr>
      </w:pPr>
    </w:p>
    <w:p w14:paraId="3740BD68" w14:textId="77777777" w:rsidR="0045432F" w:rsidRDefault="0045432F" w:rsidP="0045432F">
      <w:pPr>
        <w:spacing w:line="360" w:lineRule="auto"/>
        <w:jc w:val="both"/>
        <w:rPr>
          <w:rFonts w:ascii="Times" w:hAnsi="Times"/>
          <w:color w:val="000000" w:themeColor="text1"/>
          <w:sz w:val="22"/>
          <w:szCs w:val="22"/>
        </w:rPr>
      </w:pPr>
    </w:p>
    <w:p w14:paraId="49AF171F" w14:textId="77777777" w:rsidR="0045432F" w:rsidRDefault="0045432F" w:rsidP="0045432F">
      <w:pPr>
        <w:spacing w:line="360" w:lineRule="auto"/>
        <w:jc w:val="both"/>
        <w:rPr>
          <w:rFonts w:ascii="Times" w:hAnsi="Times"/>
          <w:color w:val="000000" w:themeColor="text1"/>
          <w:sz w:val="22"/>
          <w:szCs w:val="22"/>
        </w:rPr>
      </w:pPr>
    </w:p>
    <w:p w14:paraId="5D16E005" w14:textId="77777777" w:rsidR="0045432F" w:rsidRDefault="0045432F" w:rsidP="0045432F">
      <w:pPr>
        <w:spacing w:line="360" w:lineRule="auto"/>
        <w:jc w:val="both"/>
        <w:rPr>
          <w:rFonts w:ascii="Times" w:hAnsi="Times"/>
          <w:color w:val="000000" w:themeColor="text1"/>
          <w:sz w:val="22"/>
          <w:szCs w:val="22"/>
        </w:rPr>
      </w:pPr>
    </w:p>
    <w:p w14:paraId="519CFEE6" w14:textId="77777777" w:rsidR="0045432F" w:rsidRDefault="0045432F" w:rsidP="0045432F">
      <w:pPr>
        <w:spacing w:line="360" w:lineRule="auto"/>
        <w:jc w:val="both"/>
        <w:rPr>
          <w:rFonts w:ascii="Times" w:hAnsi="Times"/>
          <w:color w:val="000000" w:themeColor="text1"/>
          <w:sz w:val="22"/>
          <w:szCs w:val="22"/>
        </w:rPr>
      </w:pPr>
    </w:p>
    <w:p w14:paraId="0EEBAAA7" w14:textId="77777777" w:rsidR="0045432F" w:rsidRDefault="0045432F" w:rsidP="0045432F">
      <w:pPr>
        <w:spacing w:line="360" w:lineRule="auto"/>
        <w:jc w:val="both"/>
        <w:rPr>
          <w:rFonts w:ascii="Times" w:hAnsi="Times"/>
          <w:color w:val="000000" w:themeColor="text1"/>
          <w:sz w:val="22"/>
          <w:szCs w:val="22"/>
        </w:rPr>
      </w:pPr>
    </w:p>
    <w:p w14:paraId="01FE8E21" w14:textId="77777777" w:rsidR="0045432F" w:rsidRDefault="0045432F" w:rsidP="0045432F">
      <w:pPr>
        <w:spacing w:line="360" w:lineRule="auto"/>
        <w:jc w:val="both"/>
        <w:rPr>
          <w:rFonts w:ascii="Times" w:hAnsi="Times"/>
          <w:color w:val="000000" w:themeColor="text1"/>
          <w:sz w:val="22"/>
          <w:szCs w:val="22"/>
        </w:rPr>
      </w:pPr>
    </w:p>
    <w:p w14:paraId="1D9F4A14" w14:textId="77777777" w:rsidR="0045432F" w:rsidRDefault="0045432F" w:rsidP="0045432F">
      <w:pPr>
        <w:spacing w:line="360" w:lineRule="auto"/>
        <w:jc w:val="both"/>
        <w:rPr>
          <w:rFonts w:ascii="Times" w:hAnsi="Times"/>
          <w:color w:val="000000" w:themeColor="text1"/>
          <w:sz w:val="22"/>
          <w:szCs w:val="22"/>
        </w:rPr>
      </w:pPr>
    </w:p>
    <w:p w14:paraId="02E99CB1" w14:textId="77777777" w:rsidR="0045432F" w:rsidRDefault="0045432F" w:rsidP="0045432F">
      <w:pPr>
        <w:spacing w:line="360" w:lineRule="auto"/>
        <w:jc w:val="both"/>
        <w:rPr>
          <w:rFonts w:ascii="Times" w:hAnsi="Times"/>
          <w:color w:val="000000" w:themeColor="text1"/>
          <w:sz w:val="22"/>
          <w:szCs w:val="22"/>
        </w:rPr>
      </w:pPr>
    </w:p>
    <w:p w14:paraId="572CD7FD" w14:textId="77777777" w:rsidR="0045432F" w:rsidRDefault="0045432F" w:rsidP="0045432F">
      <w:pPr>
        <w:spacing w:line="360" w:lineRule="auto"/>
        <w:jc w:val="both"/>
        <w:rPr>
          <w:rFonts w:ascii="Times" w:hAnsi="Times"/>
          <w:color w:val="000000" w:themeColor="text1"/>
          <w:sz w:val="22"/>
          <w:szCs w:val="22"/>
        </w:rPr>
      </w:pPr>
    </w:p>
    <w:p w14:paraId="792F0379" w14:textId="77777777" w:rsidR="0045432F" w:rsidRPr="00295341" w:rsidRDefault="0045432F" w:rsidP="0045432F">
      <w:pPr>
        <w:spacing w:line="360" w:lineRule="auto"/>
        <w:jc w:val="both"/>
        <w:rPr>
          <w:rFonts w:ascii="Times" w:hAnsi="Times"/>
          <w:b/>
          <w:bCs/>
          <w:color w:val="000000" w:themeColor="text1"/>
          <w:sz w:val="32"/>
          <w:szCs w:val="32"/>
        </w:rPr>
      </w:pPr>
      <w:r w:rsidRPr="00295341">
        <w:rPr>
          <w:rFonts w:ascii="Times" w:hAnsi="Times"/>
          <w:b/>
          <w:bCs/>
          <w:color w:val="000000" w:themeColor="text1"/>
          <w:sz w:val="32"/>
          <w:szCs w:val="32"/>
        </w:rPr>
        <w:t>Chapter 2</w:t>
      </w:r>
    </w:p>
    <w:p w14:paraId="1BA527C7" w14:textId="77777777" w:rsidR="0045432F" w:rsidRPr="002E48C9" w:rsidRDefault="0045432F" w:rsidP="0045432F">
      <w:pPr>
        <w:spacing w:line="360" w:lineRule="auto"/>
        <w:jc w:val="both"/>
        <w:rPr>
          <w:rFonts w:ascii="Times" w:hAnsi="Times"/>
          <w:color w:val="000000" w:themeColor="text1"/>
          <w:sz w:val="22"/>
          <w:szCs w:val="22"/>
        </w:rPr>
      </w:pPr>
    </w:p>
    <w:p w14:paraId="29F3C9A6" w14:textId="77777777" w:rsidR="0045432F" w:rsidRDefault="0045432F" w:rsidP="0045432F">
      <w:pPr>
        <w:spacing w:line="360" w:lineRule="auto"/>
        <w:jc w:val="both"/>
        <w:rPr>
          <w:rFonts w:ascii="Times" w:hAnsi="Times"/>
          <w:b/>
          <w:bCs/>
          <w:color w:val="000000" w:themeColor="text1"/>
          <w:sz w:val="28"/>
          <w:szCs w:val="28"/>
          <w:lang w:val="en-US"/>
        </w:rPr>
      </w:pPr>
      <w:r w:rsidRPr="00C579BF">
        <w:rPr>
          <w:rFonts w:ascii="Times" w:hAnsi="Times"/>
          <w:b/>
          <w:bCs/>
          <w:color w:val="000000" w:themeColor="text1"/>
          <w:sz w:val="28"/>
          <w:szCs w:val="28"/>
          <w:lang w:val="en-US"/>
        </w:rPr>
        <w:t>Literature Review</w:t>
      </w:r>
    </w:p>
    <w:p w14:paraId="088B9C4E" w14:textId="77777777" w:rsidR="0045432F" w:rsidRDefault="0045432F" w:rsidP="0045432F">
      <w:pPr>
        <w:spacing w:line="360" w:lineRule="auto"/>
        <w:jc w:val="both"/>
        <w:rPr>
          <w:rFonts w:ascii="Times" w:hAnsi="Times"/>
          <w:b/>
          <w:bCs/>
          <w:color w:val="000000" w:themeColor="text1"/>
          <w:sz w:val="28"/>
          <w:szCs w:val="28"/>
          <w:lang w:val="en-US"/>
        </w:rPr>
      </w:pPr>
    </w:p>
    <w:p w14:paraId="6EF81C3F" w14:textId="77777777" w:rsidR="0045432F" w:rsidRPr="00DA7839" w:rsidRDefault="0045432F" w:rsidP="0045432F">
      <w:pPr>
        <w:spacing w:line="360" w:lineRule="auto"/>
        <w:jc w:val="both"/>
        <w:rPr>
          <w:rFonts w:ascii="Times" w:hAnsi="Times"/>
          <w:color w:val="000000" w:themeColor="text1"/>
          <w:lang w:val="en-US"/>
        </w:rPr>
      </w:pPr>
      <w:r w:rsidRPr="00850FA8">
        <w:rPr>
          <w:rFonts w:ascii="Times" w:hAnsi="Times"/>
          <w:b/>
          <w:bCs/>
          <w:color w:val="000000" w:themeColor="text1"/>
          <w:lang w:val="en-US"/>
        </w:rPr>
        <w:t xml:space="preserve">2.1 </w:t>
      </w:r>
      <w:r w:rsidRPr="00850FA8">
        <w:rPr>
          <w:rFonts w:ascii="Times" w:hAnsi="Times"/>
          <w:b/>
          <w:bCs/>
          <w:color w:val="000000" w:themeColor="text1"/>
          <w:lang w:val="en-US"/>
        </w:rPr>
        <w:tab/>
        <w:t>Introduction</w:t>
      </w:r>
      <w:r w:rsidRPr="00850FA8">
        <w:rPr>
          <w:rFonts w:ascii="Times" w:hAnsi="Times"/>
          <w:b/>
          <w:bCs/>
          <w:color w:val="000000" w:themeColor="text1"/>
          <w:lang w:val="en-US"/>
        </w:rPr>
        <w:tab/>
      </w:r>
      <w:r w:rsidRPr="002650E8">
        <w:rPr>
          <w:rFonts w:ascii="Times" w:hAnsi="Times"/>
          <w:color w:val="000000" w:themeColor="text1"/>
          <w:lang w:val="en-US"/>
        </w:rPr>
        <w:br/>
      </w:r>
      <w:r w:rsidRPr="00DA7839">
        <w:rPr>
          <w:rFonts w:ascii="Times" w:hAnsi="Times"/>
          <w:color w:val="000000" w:themeColor="text1"/>
          <w:lang w:val="en-US"/>
        </w:rPr>
        <w:t xml:space="preserve">This study involves three major components i. Generate time series forecasted data from COVID-19 data using four machine learning predictive models ii. Calculate corresponding uncertainties for different countries and visualize uncertainties in terms of Chromatic Aberration (CA) in a graphical presentation surface iii. Conduct user studies to evaluate user perceptions and applicability with commonly used visualizations.  In this section, we are going to include some related studies of each component separately conforming to the aspects of the research. </w:t>
      </w:r>
    </w:p>
    <w:p w14:paraId="3F609AC4" w14:textId="77777777" w:rsidR="0045432F" w:rsidRPr="002650E8" w:rsidRDefault="0045432F" w:rsidP="0045432F">
      <w:pPr>
        <w:spacing w:line="360" w:lineRule="auto"/>
        <w:rPr>
          <w:rFonts w:ascii="Times" w:hAnsi="Times"/>
          <w:color w:val="000000" w:themeColor="text1"/>
          <w:lang w:val="en-US"/>
        </w:rPr>
      </w:pPr>
    </w:p>
    <w:p w14:paraId="781E3109" w14:textId="77777777" w:rsidR="0045432F" w:rsidRPr="002650E8" w:rsidRDefault="0045432F" w:rsidP="0045432F">
      <w:pPr>
        <w:spacing w:line="360" w:lineRule="auto"/>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2</w:t>
      </w:r>
      <w:r w:rsidRPr="002650E8">
        <w:rPr>
          <w:rFonts w:ascii="Times" w:hAnsi="Times"/>
          <w:b/>
          <w:bCs/>
          <w:color w:val="000000" w:themeColor="text1"/>
          <w:lang w:val="en-US"/>
        </w:rPr>
        <w:tab/>
      </w:r>
      <w:r>
        <w:rPr>
          <w:rFonts w:ascii="Times" w:hAnsi="Times"/>
          <w:b/>
          <w:bCs/>
          <w:color w:val="000000" w:themeColor="text1"/>
          <w:lang w:val="en-US"/>
        </w:rPr>
        <w:t>Prior w</w:t>
      </w:r>
      <w:r w:rsidRPr="002650E8">
        <w:rPr>
          <w:rFonts w:ascii="Times" w:hAnsi="Times"/>
          <w:b/>
          <w:bCs/>
          <w:color w:val="000000" w:themeColor="text1"/>
          <w:lang w:val="en-US"/>
        </w:rPr>
        <w:t>orks related to prediction in Machine Learning Models</w:t>
      </w:r>
    </w:p>
    <w:p w14:paraId="394C0C53" w14:textId="77777777" w:rsidR="0045432F" w:rsidRPr="002650E8" w:rsidRDefault="0045432F" w:rsidP="0045432F">
      <w:pPr>
        <w:spacing w:line="360" w:lineRule="auto"/>
        <w:jc w:val="both"/>
        <w:rPr>
          <w:rFonts w:ascii="Times" w:hAnsi="Times"/>
          <w:color w:val="000000" w:themeColor="text1"/>
        </w:rPr>
      </w:pPr>
      <w:r w:rsidRPr="002650E8">
        <w:rPr>
          <w:rFonts w:ascii="Times" w:hAnsi="Times"/>
          <w:color w:val="000000" w:themeColor="text1"/>
          <w:lang w:val="en-US"/>
        </w:rPr>
        <w:t xml:space="preserve">On the machine learning forecasting side, </w:t>
      </w:r>
      <w:r w:rsidRPr="002650E8">
        <w:rPr>
          <w:rFonts w:ascii="Times" w:eastAsiaTheme="minorHAnsi" w:hAnsi="Times" w:cs="AppleSystemUIFont"/>
          <w:color w:val="000000" w:themeColor="text1"/>
          <w:lang w:val="en-GB" w:eastAsia="en-US"/>
        </w:rPr>
        <w:t xml:space="preserve">Song et. al. [1] compiled monthly data of influenza incidences from all provinces in mainland China from January 2004 to December 2011, </w:t>
      </w:r>
      <w:r w:rsidRPr="002650E8">
        <w:rPr>
          <w:rFonts w:ascii="Times" w:eastAsiaTheme="minorHAnsi" w:hAnsi="Times" w:cs="AppleSystemUIFont"/>
          <w:color w:val="000000" w:themeColor="text1"/>
          <w:lang w:val="en-GB" w:eastAsia="en-US"/>
        </w:rPr>
        <w:lastRenderedPageBreak/>
        <w:t xml:space="preserve">comprehensively evaluated and classified these data, and then randomly selected 4 provinces with higher, </w:t>
      </w:r>
      <w:proofErr w:type="gramStart"/>
      <w:r w:rsidRPr="002650E8">
        <w:rPr>
          <w:rFonts w:ascii="Times" w:eastAsiaTheme="minorHAnsi" w:hAnsi="Times" w:cs="AppleSystemUIFont"/>
          <w:color w:val="000000" w:themeColor="text1"/>
          <w:lang w:val="en-GB" w:eastAsia="en-US"/>
        </w:rPr>
        <w:t>median</w:t>
      </w:r>
      <w:proofErr w:type="gramEnd"/>
      <w:r w:rsidRPr="002650E8">
        <w:rPr>
          <w:rFonts w:ascii="Times" w:eastAsiaTheme="minorHAnsi" w:hAnsi="Times" w:cs="AppleSystemUIFont"/>
          <w:color w:val="000000" w:themeColor="text1"/>
          <w:lang w:val="en-GB" w:eastAsia="en-US"/>
        </w:rPr>
        <w:t xml:space="preserve"> and lower incidences, using time series analysis to construct an ARIMA model. The same model but different analysis and forecasting approaches was conducted on the coronavirus disease by other researchers [2]. Recent </w:t>
      </w:r>
      <w:r w:rsidRPr="002650E8">
        <w:rPr>
          <w:rFonts w:ascii="Times" w:hAnsi="Times"/>
          <w:color w:val="000000" w:themeColor="text1"/>
          <w:lang w:val="en-US"/>
        </w:rPr>
        <w:t>studies of [3, 4]</w:t>
      </w:r>
      <w:r w:rsidRPr="002650E8">
        <w:rPr>
          <w:rFonts w:ascii="Times" w:hAnsi="Times"/>
          <w:color w:val="000000" w:themeColor="text1"/>
        </w:rPr>
        <w:t xml:space="preserve"> use Facebook’s Prophet Forecasting Model and ARIMA Forecasting Model to compare their performance and accuracy on </w:t>
      </w:r>
      <w:r w:rsidRPr="002650E8">
        <w:rPr>
          <w:rFonts w:ascii="Times" w:hAnsi="Times"/>
          <w:color w:val="000000" w:themeColor="text1"/>
          <w:lang w:val="en-US"/>
        </w:rPr>
        <w:t xml:space="preserve">the </w:t>
      </w:r>
      <w:r w:rsidRPr="002650E8">
        <w:rPr>
          <w:rFonts w:ascii="Times" w:hAnsi="Times"/>
          <w:color w:val="000000" w:themeColor="text1"/>
        </w:rPr>
        <w:t>dataset containing the confirmed cases, deaths, and recovered numbers, obtained from the Kaggle website. The forecast models are then compared to the last 2 weeks of the actual data to measure their performance against each other. The result shows that Prophet generally outperforms ARIMA</w:t>
      </w:r>
      <w:r w:rsidRPr="002650E8">
        <w:rPr>
          <w:rFonts w:ascii="Times" w:hAnsi="Times"/>
          <w:color w:val="000000" w:themeColor="text1"/>
          <w:lang w:val="en-US"/>
        </w:rPr>
        <w:t xml:space="preserve">. </w:t>
      </w:r>
      <w:r w:rsidRPr="002650E8">
        <w:rPr>
          <w:rFonts w:ascii="Times" w:hAnsi="Times"/>
          <w:color w:val="000000" w:themeColor="text1"/>
          <w:shd w:val="clear" w:color="auto" w:fill="FFFFFF"/>
          <w:lang w:val="en-US"/>
        </w:rPr>
        <w:t>S</w:t>
      </w:r>
      <w:proofErr w:type="spellStart"/>
      <w:r w:rsidRPr="002650E8">
        <w:rPr>
          <w:rFonts w:ascii="Times" w:hAnsi="Times"/>
          <w:color w:val="000000" w:themeColor="text1"/>
          <w:shd w:val="clear" w:color="auto" w:fill="FFFFFF"/>
        </w:rPr>
        <w:t>everal</w:t>
      </w:r>
      <w:proofErr w:type="spellEnd"/>
      <w:r w:rsidRPr="002650E8">
        <w:rPr>
          <w:rFonts w:ascii="Times" w:hAnsi="Times"/>
          <w:color w:val="000000" w:themeColor="text1"/>
          <w:shd w:val="clear" w:color="auto" w:fill="FFFFFF"/>
        </w:rPr>
        <w:t xml:space="preserve"> neural network predictive models </w:t>
      </w:r>
      <w:r w:rsidRPr="002650E8">
        <w:rPr>
          <w:rFonts w:ascii="Times" w:hAnsi="Times"/>
          <w:color w:val="000000" w:themeColor="text1"/>
          <w:shd w:val="clear" w:color="auto" w:fill="FFFFFF"/>
          <w:lang w:val="en-US"/>
        </w:rPr>
        <w:t>are used to</w:t>
      </w:r>
      <w:r w:rsidRPr="002650E8">
        <w:rPr>
          <w:rFonts w:ascii="Times" w:hAnsi="Times"/>
          <w:color w:val="000000" w:themeColor="text1"/>
          <w:shd w:val="clear" w:color="auto" w:fill="FFFFFF"/>
        </w:rPr>
        <w:t xml:space="preserve"> evaluate their performance against more common machine learning models</w:t>
      </w:r>
      <w:r w:rsidRPr="002650E8">
        <w:rPr>
          <w:rFonts w:ascii="Times" w:hAnsi="Times"/>
          <w:color w:val="000000" w:themeColor="text1"/>
          <w:shd w:val="clear" w:color="auto" w:fill="FFFFFF"/>
          <w:lang w:val="en-US"/>
        </w:rPr>
        <w:t xml:space="preserve"> in a </w:t>
      </w:r>
      <w:r w:rsidRPr="002650E8">
        <w:rPr>
          <w:rFonts w:ascii="Times" w:hAnsi="Times"/>
          <w:color w:val="000000" w:themeColor="text1"/>
          <w:shd w:val="clear" w:color="auto" w:fill="FFFFFF"/>
        </w:rPr>
        <w:t xml:space="preserve">Dengue </w:t>
      </w:r>
      <w:r w:rsidRPr="002650E8">
        <w:rPr>
          <w:rFonts w:ascii="Times" w:hAnsi="Times"/>
          <w:color w:val="000000" w:themeColor="text1"/>
          <w:shd w:val="clear" w:color="auto" w:fill="FFFFFF"/>
          <w:lang w:val="en-US"/>
        </w:rPr>
        <w:t>f</w:t>
      </w:r>
      <w:proofErr w:type="spellStart"/>
      <w:r w:rsidRPr="002650E8">
        <w:rPr>
          <w:rFonts w:ascii="Times" w:hAnsi="Times"/>
          <w:color w:val="000000" w:themeColor="text1"/>
          <w:shd w:val="clear" w:color="auto" w:fill="FFFFFF"/>
        </w:rPr>
        <w:t>orecasting</w:t>
      </w:r>
      <w:proofErr w:type="spellEnd"/>
      <w:r w:rsidRPr="002650E8">
        <w:rPr>
          <w:rFonts w:ascii="Times" w:hAnsi="Times"/>
          <w:color w:val="000000" w:themeColor="text1"/>
          <w:shd w:val="clear" w:color="auto" w:fill="FFFFFF"/>
        </w:rPr>
        <w:t xml:space="preserve"> project</w:t>
      </w:r>
      <w:r w:rsidRPr="002650E8">
        <w:rPr>
          <w:rFonts w:ascii="Times" w:hAnsi="Times"/>
          <w:color w:val="000000" w:themeColor="text1"/>
          <w:shd w:val="clear" w:color="auto" w:fill="FFFFFF"/>
          <w:lang w:val="en-US"/>
        </w:rPr>
        <w:t xml:space="preserve"> [7]. </w:t>
      </w:r>
      <w:proofErr w:type="spellStart"/>
      <w:r w:rsidRPr="002650E8">
        <w:rPr>
          <w:rFonts w:ascii="Times" w:hAnsi="Times"/>
          <w:color w:val="000000" w:themeColor="text1"/>
        </w:rPr>
        <w:t>Srivenkatesh</w:t>
      </w:r>
      <w:proofErr w:type="spellEnd"/>
      <w:r w:rsidRPr="002650E8">
        <w:rPr>
          <w:rFonts w:ascii="Times" w:hAnsi="Times"/>
          <w:color w:val="000000" w:themeColor="text1"/>
        </w:rPr>
        <w:t xml:space="preserve"> </w:t>
      </w:r>
      <w:r w:rsidRPr="002650E8">
        <w:rPr>
          <w:rFonts w:ascii="Times" w:hAnsi="Times"/>
          <w:color w:val="000000" w:themeColor="text1"/>
          <w:lang w:val="en-US"/>
        </w:rPr>
        <w:t xml:space="preserve">applied </w:t>
      </w:r>
      <w:r w:rsidRPr="002650E8">
        <w:rPr>
          <w:rFonts w:ascii="Times" w:hAnsi="Times"/>
          <w:color w:val="000000" w:themeColor="text1"/>
        </w:rPr>
        <w:t>Naïve Bayes, logistic regression, support vector machines, Random Forest, K Nearest Neighbour for the examination of liver malady. The classification</w:t>
      </w:r>
      <w:r w:rsidRPr="002650E8">
        <w:rPr>
          <w:rFonts w:ascii="Times" w:hAnsi="Times"/>
          <w:color w:val="000000" w:themeColor="text1"/>
          <w:lang w:val="en-US"/>
        </w:rPr>
        <w:t>s</w:t>
      </w:r>
      <w:r w:rsidRPr="002650E8">
        <w:rPr>
          <w:rFonts w:ascii="Times" w:hAnsi="Times"/>
          <w:color w:val="000000" w:themeColor="text1"/>
        </w:rPr>
        <w:t xml:space="preserve"> are assessed with 5 distinctive execution measurements, i.e., precision, kappa, Mean absolute error (MAE), Root mean square error (RMSE), and F measures. The objective of this query work is to foresee liver infection</w:t>
      </w:r>
      <w:r w:rsidRPr="002650E8">
        <w:rPr>
          <w:rFonts w:ascii="Times" w:hAnsi="Times"/>
          <w:color w:val="000000" w:themeColor="text1"/>
          <w:lang w:val="en-US"/>
        </w:rPr>
        <w:t>s</w:t>
      </w:r>
      <w:r w:rsidRPr="002650E8">
        <w:rPr>
          <w:rFonts w:ascii="Times" w:hAnsi="Times"/>
          <w:color w:val="000000" w:themeColor="text1"/>
        </w:rPr>
        <w:t xml:space="preserve"> with different machine learning</w:t>
      </w:r>
      <w:r w:rsidRPr="002650E8">
        <w:rPr>
          <w:rFonts w:ascii="Times" w:hAnsi="Times"/>
          <w:color w:val="000000" w:themeColor="text1"/>
          <w:lang w:val="en-US"/>
        </w:rPr>
        <w:t xml:space="preserve"> approaches</w:t>
      </w:r>
      <w:r w:rsidRPr="002650E8">
        <w:rPr>
          <w:rFonts w:ascii="Times" w:hAnsi="Times"/>
          <w:color w:val="000000" w:themeColor="text1"/>
        </w:rPr>
        <w:t xml:space="preserve"> and pick most efficient algorithm</w:t>
      </w:r>
      <w:r w:rsidRPr="002650E8">
        <w:rPr>
          <w:rFonts w:ascii="Times" w:hAnsi="Times"/>
          <w:color w:val="000000" w:themeColor="text1"/>
          <w:lang w:val="en-US"/>
        </w:rPr>
        <w:t xml:space="preserve"> [9]. Results</w:t>
      </w:r>
      <w:r w:rsidRPr="002650E8">
        <w:rPr>
          <w:rFonts w:ascii="Times" w:hAnsi="Times"/>
          <w:color w:val="000000" w:themeColor="text1"/>
        </w:rPr>
        <w:t xml:space="preserve"> </w:t>
      </w:r>
      <w:r w:rsidRPr="002650E8">
        <w:rPr>
          <w:rFonts w:ascii="Times" w:hAnsi="Times"/>
          <w:color w:val="000000" w:themeColor="text1"/>
          <w:lang w:val="en-US"/>
        </w:rPr>
        <w:t xml:space="preserve">of the examination </w:t>
      </w:r>
      <w:r w:rsidRPr="002650E8">
        <w:rPr>
          <w:rFonts w:ascii="Times" w:hAnsi="Times"/>
          <w:color w:val="000000" w:themeColor="text1"/>
        </w:rPr>
        <w:t>demonstrated that Logistic Regression classifier demonstrated</w:t>
      </w:r>
      <w:r w:rsidRPr="002650E8">
        <w:rPr>
          <w:rFonts w:ascii="Times" w:hAnsi="Times"/>
          <w:color w:val="000000" w:themeColor="text1"/>
          <w:lang w:val="en-US"/>
        </w:rPr>
        <w:t xml:space="preserve"> the</w:t>
      </w:r>
      <w:r w:rsidRPr="002650E8">
        <w:rPr>
          <w:rFonts w:ascii="Times" w:hAnsi="Times"/>
          <w:color w:val="000000" w:themeColor="text1"/>
        </w:rPr>
        <w:t xml:space="preserve"> best outcomes regarding precision </w:t>
      </w:r>
      <w:r w:rsidRPr="002650E8">
        <w:rPr>
          <w:rFonts w:ascii="Times" w:hAnsi="Times"/>
          <w:color w:val="000000" w:themeColor="text1"/>
          <w:lang w:val="en-US"/>
        </w:rPr>
        <w:t>with the</w:t>
      </w:r>
      <w:r w:rsidRPr="002650E8">
        <w:rPr>
          <w:rFonts w:ascii="Times" w:hAnsi="Times"/>
          <w:color w:val="000000" w:themeColor="text1"/>
        </w:rPr>
        <w:t xml:space="preserve"> least execution time</w:t>
      </w:r>
      <w:r w:rsidRPr="002650E8">
        <w:rPr>
          <w:rFonts w:ascii="Times" w:hAnsi="Times"/>
          <w:color w:val="000000" w:themeColor="text1"/>
          <w:lang w:val="en-US"/>
        </w:rPr>
        <w:t>s</w:t>
      </w:r>
      <w:r w:rsidRPr="002650E8">
        <w:rPr>
          <w:rFonts w:ascii="Times" w:hAnsi="Times"/>
          <w:color w:val="000000" w:themeColor="text1"/>
        </w:rPr>
        <w:t>.</w:t>
      </w:r>
    </w:p>
    <w:p w14:paraId="35818EEA" w14:textId="77777777" w:rsidR="0045432F" w:rsidRPr="002650E8" w:rsidRDefault="0045432F" w:rsidP="0045432F">
      <w:pPr>
        <w:spacing w:line="360" w:lineRule="auto"/>
        <w:jc w:val="both"/>
        <w:rPr>
          <w:rFonts w:ascii="Times" w:hAnsi="Times"/>
          <w:color w:val="000000" w:themeColor="text1"/>
        </w:rPr>
      </w:pPr>
    </w:p>
    <w:p w14:paraId="46547AC7" w14:textId="77777777" w:rsidR="0045432F" w:rsidRPr="002650E8" w:rsidRDefault="0045432F" w:rsidP="0045432F">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3</w:t>
      </w:r>
      <w:r w:rsidRPr="002650E8">
        <w:rPr>
          <w:rFonts w:ascii="Times" w:hAnsi="Times"/>
          <w:b/>
          <w:bCs/>
          <w:color w:val="000000" w:themeColor="text1"/>
          <w:lang w:val="en-US"/>
        </w:rPr>
        <w:tab/>
        <w:t xml:space="preserve">Uncertainty related prior works </w:t>
      </w:r>
    </w:p>
    <w:p w14:paraId="31F700FB" w14:textId="77777777" w:rsidR="0045432F" w:rsidRPr="002650E8" w:rsidRDefault="0045432F" w:rsidP="0045432F">
      <w:pPr>
        <w:pStyle w:val="NormalWeb"/>
        <w:spacing w:line="360" w:lineRule="auto"/>
        <w:jc w:val="both"/>
        <w:rPr>
          <w:rFonts w:ascii="Times" w:hAnsi="Times"/>
          <w:color w:val="000000" w:themeColor="text1"/>
          <w:lang w:val="en-US"/>
        </w:rPr>
      </w:pPr>
      <w:proofErr w:type="spellStart"/>
      <w:r w:rsidRPr="002650E8">
        <w:rPr>
          <w:rStyle w:val="blue-tooltip"/>
          <w:rFonts w:ascii="Times" w:hAnsi="Times" w:cs="Arial"/>
          <w:color w:val="000000" w:themeColor="text1"/>
          <w:shd w:val="clear" w:color="auto" w:fill="FFFFFF"/>
        </w:rPr>
        <w:t>Botchen</w:t>
      </w:r>
      <w:proofErr w:type="spellEnd"/>
      <w:r w:rsidRPr="002650E8">
        <w:rPr>
          <w:rFonts w:ascii="Times" w:hAnsi="Times"/>
          <w:color w:val="000000" w:themeColor="text1"/>
          <w:lang w:val="en-US"/>
        </w:rPr>
        <w:t xml:space="preserve"> et al. [29] </w:t>
      </w:r>
      <w:r w:rsidRPr="002650E8">
        <w:rPr>
          <w:rFonts w:ascii="Times" w:hAnsi="Times"/>
          <w:color w:val="000000" w:themeColor="text1"/>
        </w:rPr>
        <w:t>focus</w:t>
      </w:r>
      <w:r w:rsidRPr="002650E8">
        <w:rPr>
          <w:rFonts w:ascii="Times" w:hAnsi="Times"/>
          <w:color w:val="000000" w:themeColor="text1"/>
          <w:lang w:val="en-US"/>
        </w:rPr>
        <w:t>es</w:t>
      </w:r>
      <w:r w:rsidRPr="002650E8">
        <w:rPr>
          <w:rFonts w:ascii="Times" w:hAnsi="Times"/>
          <w:color w:val="000000" w:themeColor="text1"/>
        </w:rPr>
        <w:t xml:space="preserve"> on uncertainty that occurs during data acquisition</w:t>
      </w:r>
      <w:r w:rsidRPr="002650E8">
        <w:rPr>
          <w:rFonts w:ascii="Times" w:hAnsi="Times"/>
          <w:color w:val="000000" w:themeColor="text1"/>
          <w:lang w:val="en-US"/>
        </w:rPr>
        <w:t xml:space="preserve"> and </w:t>
      </w:r>
      <w:r w:rsidRPr="002650E8">
        <w:rPr>
          <w:rFonts w:ascii="Times" w:hAnsi="Times"/>
          <w:color w:val="000000" w:themeColor="text1"/>
        </w:rPr>
        <w:t>demonstrate</w:t>
      </w:r>
      <w:r w:rsidRPr="002650E8">
        <w:rPr>
          <w:rFonts w:ascii="Times" w:hAnsi="Times"/>
          <w:color w:val="000000" w:themeColor="text1"/>
          <w:lang w:val="en-US"/>
        </w:rPr>
        <w:t>s</w:t>
      </w:r>
      <w:r w:rsidRPr="002650E8">
        <w:rPr>
          <w:rFonts w:ascii="Times" w:hAnsi="Times"/>
          <w:color w:val="000000" w:themeColor="text1"/>
        </w:rPr>
        <w:t xml:space="preserve"> the usefulness of </w:t>
      </w:r>
      <w:r w:rsidRPr="002650E8">
        <w:rPr>
          <w:rFonts w:ascii="Times" w:hAnsi="Times"/>
          <w:color w:val="000000" w:themeColor="text1"/>
          <w:lang w:val="en-US"/>
        </w:rPr>
        <w:t>the</w:t>
      </w:r>
      <w:r w:rsidRPr="002650E8">
        <w:rPr>
          <w:rFonts w:ascii="Times" w:hAnsi="Times"/>
          <w:color w:val="000000" w:themeColor="text1"/>
        </w:rPr>
        <w:t xml:space="preserve"> methods for the example of real-world fluid flow data measured with the particle image velocimetry (PIV) technique</w:t>
      </w:r>
      <w:r w:rsidRPr="002650E8">
        <w:rPr>
          <w:rFonts w:ascii="Times" w:hAnsi="Times"/>
          <w:color w:val="000000" w:themeColor="text1"/>
          <w:lang w:val="en-US"/>
        </w:rPr>
        <w:t xml:space="preserve">. They </w:t>
      </w:r>
      <w:r w:rsidRPr="002650E8">
        <w:rPr>
          <w:rFonts w:ascii="Times" w:hAnsi="Times"/>
          <w:color w:val="000000" w:themeColor="text1"/>
        </w:rPr>
        <w:t xml:space="preserve">present two novel texture-based techniques to visualize uncertainty in time-dependent 2D flow fields </w:t>
      </w:r>
      <w:r w:rsidRPr="002650E8">
        <w:rPr>
          <w:rFonts w:ascii="Times" w:hAnsi="Times"/>
          <w:color w:val="000000" w:themeColor="text1"/>
          <w:lang w:val="en-US"/>
        </w:rPr>
        <w:t xml:space="preserve">where in the first method, </w:t>
      </w:r>
      <w:r w:rsidRPr="002650E8">
        <w:rPr>
          <w:rFonts w:ascii="Times" w:hAnsi="Times"/>
          <w:color w:val="000000" w:themeColor="text1"/>
        </w:rPr>
        <w:t>texture advection</w:t>
      </w:r>
      <w:r w:rsidRPr="002650E8">
        <w:rPr>
          <w:rFonts w:ascii="Times" w:hAnsi="Times"/>
          <w:color w:val="000000" w:themeColor="text1"/>
          <w:lang w:val="en-US"/>
        </w:rPr>
        <w:t xml:space="preserve"> is</w:t>
      </w:r>
      <w:r w:rsidRPr="002650E8">
        <w:rPr>
          <w:rFonts w:ascii="Times" w:hAnsi="Times"/>
          <w:color w:val="000000" w:themeColor="text1"/>
        </w:rPr>
        <w:t xml:space="preserve"> </w:t>
      </w:r>
      <w:r w:rsidRPr="002650E8">
        <w:rPr>
          <w:rFonts w:ascii="Times" w:hAnsi="Times"/>
          <w:color w:val="000000" w:themeColor="text1"/>
          <w:lang w:val="en-US"/>
        </w:rPr>
        <w:t xml:space="preserve">employed </w:t>
      </w:r>
      <w:r w:rsidRPr="002650E8">
        <w:rPr>
          <w:rFonts w:ascii="Times" w:hAnsi="Times"/>
          <w:color w:val="000000" w:themeColor="text1"/>
        </w:rPr>
        <w:t xml:space="preserve">to show flow direction by </w:t>
      </w:r>
      <w:proofErr w:type="spellStart"/>
      <w:r w:rsidRPr="002650E8">
        <w:rPr>
          <w:rFonts w:ascii="Times" w:hAnsi="Times"/>
          <w:color w:val="000000" w:themeColor="text1"/>
        </w:rPr>
        <w:t>streaklines</w:t>
      </w:r>
      <w:proofErr w:type="spellEnd"/>
      <w:r w:rsidRPr="002650E8">
        <w:rPr>
          <w:rFonts w:ascii="Times" w:hAnsi="Times"/>
          <w:color w:val="000000" w:themeColor="text1"/>
        </w:rPr>
        <w:t xml:space="preserve"> and convey uncertainty by blurring these </w:t>
      </w:r>
      <w:proofErr w:type="spellStart"/>
      <w:r w:rsidRPr="002650E8">
        <w:rPr>
          <w:rFonts w:ascii="Times" w:hAnsi="Times"/>
          <w:color w:val="000000" w:themeColor="text1"/>
        </w:rPr>
        <w:t>streakline</w:t>
      </w:r>
      <w:proofErr w:type="spellEnd"/>
      <w:r w:rsidRPr="002650E8">
        <w:rPr>
          <w:rFonts w:ascii="Times" w:hAnsi="Times"/>
          <w:color w:val="000000" w:themeColor="text1"/>
          <w:lang w:val="en-US"/>
        </w:rPr>
        <w:t xml:space="preserve">s and in a second method </w:t>
      </w:r>
      <w:r w:rsidRPr="002650E8">
        <w:rPr>
          <w:rFonts w:ascii="Times" w:hAnsi="Times"/>
          <w:color w:val="000000" w:themeColor="text1"/>
        </w:rPr>
        <w:t>isotropic diffusion implemented by Gaussian filtering</w:t>
      </w:r>
      <w:r w:rsidRPr="002650E8">
        <w:rPr>
          <w:rFonts w:ascii="Times" w:hAnsi="Times"/>
          <w:color w:val="000000" w:themeColor="text1"/>
          <w:lang w:val="en-US"/>
        </w:rPr>
        <w:t xml:space="preserve"> to </w:t>
      </w:r>
      <w:r w:rsidRPr="002650E8">
        <w:rPr>
          <w:rFonts w:ascii="Times" w:hAnsi="Times"/>
          <w:color w:val="000000" w:themeColor="text1"/>
        </w:rPr>
        <w:t>continuous change of the density of flow representation</w:t>
      </w:r>
      <w:r w:rsidRPr="002650E8">
        <w:rPr>
          <w:rFonts w:ascii="Times" w:hAnsi="Times"/>
          <w:color w:val="000000" w:themeColor="text1"/>
          <w:lang w:val="en-US"/>
        </w:rPr>
        <w:t>.</w:t>
      </w:r>
    </w:p>
    <w:p w14:paraId="6BED6B1B" w14:textId="77777777" w:rsidR="0045432F" w:rsidRPr="002650E8" w:rsidRDefault="0045432F" w:rsidP="0045432F">
      <w:pPr>
        <w:spacing w:line="360" w:lineRule="auto"/>
        <w:jc w:val="both"/>
        <w:rPr>
          <w:rFonts w:ascii="Times" w:hAnsi="Times"/>
          <w:color w:val="000000" w:themeColor="text1"/>
        </w:rPr>
      </w:pPr>
      <w:r w:rsidRPr="002650E8">
        <w:rPr>
          <w:rFonts w:ascii="Times" w:hAnsi="Times"/>
          <w:color w:val="000000" w:themeColor="text1"/>
        </w:rPr>
        <w:t xml:space="preserve">Error in data is inherent so it cannot be ignored in visualization. Improper or eliminated presentations in visualizations can mislead decision making for data analysts. The goal of uncertainty visualization is to minimize the errors in judgment and represent the information as accurately as possible. This survey Kamal et al. [30] discusses state-of-the-art approaches </w:t>
      </w:r>
      <w:r w:rsidRPr="002650E8">
        <w:rPr>
          <w:rFonts w:ascii="Times" w:hAnsi="Times"/>
          <w:color w:val="000000" w:themeColor="text1"/>
        </w:rPr>
        <w:lastRenderedPageBreak/>
        <w:t xml:space="preserve">such as Quantiﬁcation approach to uncertainty visualization, along with the concept of uncertainty and its sources. </w:t>
      </w:r>
    </w:p>
    <w:p w14:paraId="0E32E76B" w14:textId="77777777" w:rsidR="0045432F" w:rsidRPr="002650E8" w:rsidRDefault="0045432F" w:rsidP="0045432F">
      <w:pPr>
        <w:jc w:val="both"/>
        <w:rPr>
          <w:rFonts w:ascii="Times" w:hAnsi="Times"/>
          <w:color w:val="000000" w:themeColor="text1"/>
        </w:rPr>
      </w:pPr>
    </w:p>
    <w:p w14:paraId="51E4AA0B"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rPr>
        <w:t>Bonneau et al</w:t>
      </w:r>
      <w:r w:rsidRPr="002650E8">
        <w:rPr>
          <w:rFonts w:ascii="Times" w:hAnsi="Times"/>
          <w:color w:val="000000" w:themeColor="text1"/>
          <w:lang w:val="en-US"/>
        </w:rPr>
        <w:t>. [16]</w:t>
      </w:r>
      <w:r w:rsidRPr="002650E8">
        <w:rPr>
          <w:rFonts w:ascii="Times" w:hAnsi="Times"/>
          <w:color w:val="000000" w:themeColor="text1"/>
        </w:rPr>
        <w:t xml:space="preserve"> </w:t>
      </w:r>
      <w:r w:rsidRPr="002650E8">
        <w:rPr>
          <w:rFonts w:ascii="Times" w:hAnsi="Times"/>
          <w:color w:val="000000" w:themeColor="text1"/>
          <w:lang w:val="en-US"/>
        </w:rPr>
        <w:t xml:space="preserve">explores </w:t>
      </w:r>
      <w:r w:rsidRPr="002650E8">
        <w:rPr>
          <w:rFonts w:ascii="Times" w:hAnsi="Times"/>
          <w:color w:val="000000" w:themeColor="text1"/>
        </w:rPr>
        <w:t xml:space="preserve">uncertainty </w:t>
      </w:r>
      <w:r w:rsidRPr="002650E8">
        <w:rPr>
          <w:rFonts w:ascii="Times" w:hAnsi="Times"/>
          <w:color w:val="000000" w:themeColor="text1"/>
          <w:lang w:val="en-US"/>
        </w:rPr>
        <w:t>in t</w:t>
      </w:r>
      <w:r w:rsidRPr="002650E8">
        <w:rPr>
          <w:rFonts w:ascii="Times" w:hAnsi="Times"/>
          <w:color w:val="000000" w:themeColor="text1"/>
        </w:rPr>
        <w:t>he visualization</w:t>
      </w:r>
      <w:r w:rsidRPr="002650E8">
        <w:rPr>
          <w:rFonts w:ascii="Times" w:hAnsi="Times"/>
          <w:color w:val="000000" w:themeColor="text1"/>
          <w:lang w:val="en-US"/>
        </w:rPr>
        <w:t xml:space="preserve"> domain by comparing </w:t>
      </w:r>
      <w:r w:rsidRPr="002650E8">
        <w:rPr>
          <w:rFonts w:ascii="Times" w:hAnsi="Times"/>
          <w:color w:val="000000" w:themeColor="text1"/>
        </w:rPr>
        <w:t xml:space="preserve">different results, such as a weather forecast generated with different parameters </w:t>
      </w:r>
      <w:r w:rsidRPr="002650E8">
        <w:rPr>
          <w:rFonts w:ascii="Times" w:hAnsi="Times"/>
          <w:color w:val="000000" w:themeColor="text1"/>
          <w:lang w:val="en-US"/>
        </w:rPr>
        <w:t xml:space="preserve">and to </w:t>
      </w:r>
      <w:r w:rsidRPr="002650E8">
        <w:rPr>
          <w:rFonts w:ascii="Times" w:hAnsi="Times"/>
          <w:color w:val="000000" w:themeColor="text1"/>
        </w:rPr>
        <w:t xml:space="preserve">detect similarities or differences in the results a comparative visualization technique </w:t>
      </w:r>
      <w:r w:rsidRPr="002650E8">
        <w:rPr>
          <w:rFonts w:ascii="Times" w:hAnsi="Times"/>
          <w:color w:val="000000" w:themeColor="text1"/>
          <w:lang w:val="en-US"/>
        </w:rPr>
        <w:t xml:space="preserve">is </w:t>
      </w:r>
      <w:r w:rsidRPr="002650E8">
        <w:rPr>
          <w:rFonts w:ascii="Times" w:hAnsi="Times"/>
          <w:color w:val="000000" w:themeColor="text1"/>
        </w:rPr>
        <w:t xml:space="preserve">employed. To compare certain regions in more detail, e.g., borders, </w:t>
      </w:r>
      <w:r w:rsidRPr="002650E8">
        <w:rPr>
          <w:rFonts w:ascii="Times" w:hAnsi="Times"/>
          <w:color w:val="000000" w:themeColor="text1"/>
          <w:lang w:val="en-US"/>
        </w:rPr>
        <w:t xml:space="preserve">they suggested </w:t>
      </w:r>
      <w:r w:rsidRPr="002650E8">
        <w:rPr>
          <w:rFonts w:ascii="Times" w:hAnsi="Times"/>
          <w:color w:val="000000" w:themeColor="text1"/>
        </w:rPr>
        <w:t>to consider larger comparison areas than individual pixels</w:t>
      </w:r>
      <w:r w:rsidRPr="002650E8">
        <w:rPr>
          <w:rFonts w:ascii="Times" w:hAnsi="Times"/>
          <w:color w:val="000000" w:themeColor="text1"/>
          <w:lang w:val="en-US"/>
        </w:rPr>
        <w:t xml:space="preserve"> and it is </w:t>
      </w:r>
      <w:r w:rsidRPr="002650E8">
        <w:rPr>
          <w:rFonts w:ascii="Times" w:hAnsi="Times"/>
          <w:color w:val="000000" w:themeColor="text1"/>
        </w:rPr>
        <w:t>crucial that data sets which should be compared are visualized next to each other to get a direct comparison for a certain area</w:t>
      </w:r>
      <w:r w:rsidRPr="002650E8">
        <w:rPr>
          <w:rFonts w:ascii="Times" w:hAnsi="Times"/>
          <w:color w:val="000000" w:themeColor="text1"/>
          <w:lang w:val="en-US"/>
        </w:rPr>
        <w:t>.</w:t>
      </w:r>
    </w:p>
    <w:p w14:paraId="4C5C4E59"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 xml:space="preserve">Objective uncertainty of a visual system is evaluated by </w:t>
      </w:r>
      <w:r w:rsidRPr="002650E8">
        <w:rPr>
          <w:rFonts w:ascii="Times" w:eastAsiaTheme="minorHAnsi" w:hAnsi="Times"/>
          <w:color w:val="000000" w:themeColor="text1"/>
          <w:lang w:val="en-GB" w:eastAsia="en-US"/>
        </w:rPr>
        <w:t xml:space="preserve">Barthelme et al. [17] where they discuss the natural perceptual systems involvement with systematic uncertainty because sensory information is imperfect and insufficient to uniquely designate the environment. In their experiment, observers were presented with pairs of images of oriented objects embedded in high levels of noise and had to report the orientation of the image of their choice. In their experiment, they compare objective uncertainty (computed using the Bayesian framework) with subjective uncertainty (the confidence observers report about their visual perception). To this end, they used a visual task with well-defined statistical properties, discrimination under noise. They report a surprising degree of agreement between objective and subjective uncertainty and discuss possible computational models that could explain this ability of the visual system. Even though the two images contained the same extent of noise, one </w:t>
      </w:r>
      <w:proofErr w:type="gramStart"/>
      <w:r w:rsidRPr="002650E8">
        <w:rPr>
          <w:rFonts w:ascii="Times" w:eastAsiaTheme="minorHAnsi" w:hAnsi="Times"/>
          <w:color w:val="000000" w:themeColor="text1"/>
          <w:lang w:val="en-GB" w:eastAsia="en-US"/>
        </w:rPr>
        <w:t>particular noise</w:t>
      </w:r>
      <w:proofErr w:type="gramEnd"/>
      <w:r w:rsidRPr="002650E8">
        <w:rPr>
          <w:rFonts w:ascii="Times" w:eastAsiaTheme="minorHAnsi" w:hAnsi="Times"/>
          <w:color w:val="000000" w:themeColor="text1"/>
          <w:lang w:val="en-GB" w:eastAsia="en-US"/>
        </w:rPr>
        <w:t xml:space="preserve"> structure made an image orientation more obvious than the other. Eventually, observers reliably chose the more obvious of the two images, thereby providing evidence of a capacity to accurately evaluate objective uncertainty.  </w:t>
      </w:r>
    </w:p>
    <w:p w14:paraId="0C368AD2"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p>
    <w:p w14:paraId="23784FA4"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A </w:t>
      </w:r>
      <w:r w:rsidRPr="002650E8">
        <w:rPr>
          <w:rFonts w:ascii="Times" w:hAnsi="Times"/>
          <w:color w:val="000000" w:themeColor="text1"/>
        </w:rPr>
        <w:t xml:space="preserve">statement on the position of uncertainty visualization today </w:t>
      </w:r>
      <w:r w:rsidRPr="002650E8">
        <w:rPr>
          <w:rFonts w:ascii="Times" w:hAnsi="Times"/>
          <w:color w:val="000000" w:themeColor="text1"/>
          <w:lang w:val="en-US"/>
        </w:rPr>
        <w:t xml:space="preserve">is explained in </w:t>
      </w:r>
      <w:proofErr w:type="spellStart"/>
      <w:r w:rsidRPr="002650E8">
        <w:rPr>
          <w:rFonts w:ascii="Times" w:eastAsiaTheme="minorHAnsi" w:hAnsi="Times"/>
          <w:color w:val="000000" w:themeColor="text1"/>
          <w:lang w:val="en-GB" w:eastAsia="en-US"/>
        </w:rPr>
        <w:t>Griethe</w:t>
      </w:r>
      <w:proofErr w:type="spellEnd"/>
      <w:r w:rsidRPr="002650E8">
        <w:rPr>
          <w:rFonts w:ascii="Times" w:eastAsiaTheme="minorHAnsi" w:hAnsi="Times"/>
          <w:color w:val="000000" w:themeColor="text1"/>
          <w:lang w:val="en-GB" w:eastAsia="en-US"/>
        </w:rPr>
        <w:t xml:space="preserve"> et al.</w:t>
      </w:r>
      <w:r w:rsidRPr="002650E8">
        <w:rPr>
          <w:rFonts w:ascii="Times" w:hAnsi="Times" w:cs="Arial"/>
          <w:color w:val="000000" w:themeColor="text1"/>
          <w:lang w:val="en-GB"/>
        </w:rPr>
        <w:t xml:space="preserve"> </w:t>
      </w:r>
      <w:r w:rsidRPr="002650E8">
        <w:rPr>
          <w:rFonts w:ascii="Times" w:hAnsi="Times"/>
          <w:color w:val="000000" w:themeColor="text1"/>
          <w:lang w:val="en-US"/>
        </w:rPr>
        <w:t xml:space="preserve">[18] that </w:t>
      </w:r>
      <w:r w:rsidRPr="002650E8">
        <w:rPr>
          <w:rFonts w:ascii="Times" w:hAnsi="Times"/>
          <w:color w:val="000000" w:themeColor="text1"/>
        </w:rPr>
        <w:t>defines the basic concept of uncertainty and discusses sources and necessary measures. Visualization is a</w:t>
      </w:r>
      <w:r w:rsidRPr="002650E8">
        <w:rPr>
          <w:rFonts w:ascii="Times" w:hAnsi="Times"/>
          <w:color w:val="000000" w:themeColor="text1"/>
          <w:lang w:val="en-US"/>
        </w:rPr>
        <w:t>n</w:t>
      </w:r>
      <w:r w:rsidRPr="002650E8">
        <w:rPr>
          <w:rFonts w:ascii="Times" w:hAnsi="Times"/>
          <w:color w:val="000000" w:themeColor="text1"/>
        </w:rPr>
        <w:t xml:space="preserve"> </w:t>
      </w:r>
      <w:r w:rsidRPr="002650E8">
        <w:rPr>
          <w:rFonts w:ascii="Times" w:hAnsi="Times"/>
          <w:color w:val="000000" w:themeColor="text1"/>
          <w:lang w:val="en-US"/>
        </w:rPr>
        <w:t xml:space="preserve">indispensable </w:t>
      </w:r>
      <w:r w:rsidRPr="002650E8">
        <w:rPr>
          <w:rFonts w:ascii="Times" w:hAnsi="Times"/>
          <w:color w:val="000000" w:themeColor="text1"/>
        </w:rPr>
        <w:t>approach to the exploration and communication of large data sets</w:t>
      </w:r>
      <w:r w:rsidRPr="002650E8">
        <w:rPr>
          <w:rFonts w:ascii="Times" w:hAnsi="Times"/>
          <w:color w:val="000000" w:themeColor="text1"/>
          <w:lang w:val="en-US"/>
        </w:rPr>
        <w:t xml:space="preserve"> of</w:t>
      </w:r>
      <w:r w:rsidRPr="002650E8">
        <w:rPr>
          <w:rFonts w:ascii="Times" w:hAnsi="Times"/>
          <w:color w:val="000000" w:themeColor="text1"/>
        </w:rPr>
        <w:t xml:space="preserve"> different domains </w:t>
      </w:r>
      <w:r w:rsidRPr="002650E8">
        <w:rPr>
          <w:rFonts w:ascii="Times" w:hAnsi="Times"/>
          <w:color w:val="000000" w:themeColor="text1"/>
          <w:lang w:val="en-US"/>
        </w:rPr>
        <w:t>where</w:t>
      </w:r>
      <w:r w:rsidRPr="002650E8">
        <w:rPr>
          <w:rFonts w:ascii="Times" w:hAnsi="Times"/>
          <w:color w:val="000000" w:themeColor="text1"/>
        </w:rPr>
        <w:t xml:space="preserve"> data sets may contain an unavoidable amount of uncertainty that needs to be included in the visualization process to enable the correct cognition of hidden facts and figures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In addition, it explains how</w:t>
      </w:r>
      <w:r w:rsidRPr="002650E8">
        <w:rPr>
          <w:rFonts w:ascii="Times" w:hAnsi="Times"/>
          <w:color w:val="000000" w:themeColor="text1"/>
        </w:rPr>
        <w:t xml:space="preserve"> existing approaches </w:t>
      </w:r>
      <w:r w:rsidRPr="002650E8">
        <w:rPr>
          <w:rFonts w:ascii="Times" w:hAnsi="Times"/>
          <w:color w:val="000000" w:themeColor="text1"/>
          <w:lang w:val="en-US"/>
        </w:rPr>
        <w:t xml:space="preserve">could be </w:t>
      </w:r>
      <w:r w:rsidRPr="002650E8">
        <w:rPr>
          <w:rFonts w:ascii="Times" w:hAnsi="Times"/>
          <w:color w:val="000000" w:themeColor="text1"/>
        </w:rPr>
        <w:t>systematically present</w:t>
      </w:r>
      <w:r w:rsidRPr="002650E8">
        <w:rPr>
          <w:rFonts w:ascii="Times" w:hAnsi="Times"/>
          <w:color w:val="000000" w:themeColor="text1"/>
          <w:lang w:val="en-US"/>
        </w:rPr>
        <w:t>ed to</w:t>
      </w:r>
      <w:r w:rsidRPr="002650E8">
        <w:rPr>
          <w:rFonts w:ascii="Times" w:hAnsi="Times"/>
          <w:color w:val="000000" w:themeColor="text1"/>
        </w:rPr>
        <w:t xml:space="preserve"> the acquisition and display of uncertainty can be transferred to new fields, e.g., the visualization of uncertainty in structures. </w:t>
      </w:r>
    </w:p>
    <w:p w14:paraId="599406A4"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lastRenderedPageBreak/>
        <w:t>Uncertainty visualization is a research area that integrates visualization with the study of uncertainty. Among many uncertainties representation of participant-based empirical techniques, there is little evidence in Deitrick et al. [19] to suggest that uncertainty visualization influences in results or decisions. Through a human-subjects experiment, this research evaluates uncertainty visualization methods and indicates that it may affect decisions, but the degree of influence is affected by how the uncertainty is expressed.</w:t>
      </w:r>
    </w:p>
    <w:p w14:paraId="1ECFA709" w14:textId="77777777" w:rsidR="0045432F" w:rsidRPr="002650E8" w:rsidRDefault="0045432F" w:rsidP="0045432F">
      <w:pPr>
        <w:autoSpaceDE w:val="0"/>
        <w:autoSpaceDN w:val="0"/>
        <w:adjustRightInd w:val="0"/>
        <w:spacing w:line="360" w:lineRule="auto"/>
        <w:jc w:val="both"/>
        <w:rPr>
          <w:rFonts w:ascii="Times" w:hAnsi="Times"/>
          <w:color w:val="000000" w:themeColor="text1"/>
          <w:lang w:val="en-US"/>
        </w:rPr>
      </w:pPr>
    </w:p>
    <w:p w14:paraId="1F47B580"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S</w:t>
      </w:r>
      <w:proofErr w:type="spellStart"/>
      <w:r w:rsidRPr="002650E8">
        <w:rPr>
          <w:rFonts w:ascii="Times" w:hAnsi="Times"/>
          <w:color w:val="000000" w:themeColor="text1"/>
        </w:rPr>
        <w:t>tate</w:t>
      </w:r>
      <w:proofErr w:type="spellEnd"/>
      <w:r w:rsidRPr="002650E8">
        <w:rPr>
          <w:rFonts w:ascii="Times" w:hAnsi="Times"/>
          <w:color w:val="000000" w:themeColor="text1"/>
        </w:rPr>
        <w:t>-of-the-art</w:t>
      </w:r>
      <w:r w:rsidRPr="002650E8">
        <w:rPr>
          <w:rFonts w:ascii="Times" w:hAnsi="Times"/>
          <w:color w:val="000000" w:themeColor="text1"/>
          <w:lang w:val="en-US"/>
        </w:rPr>
        <w:t xml:space="preserve"> visualization techniques have been successfully engaged in diagnostic medical imaging and Direct Volume Rendering (DVR) sectors and attained maturity in regular clinical works. However, still </w:t>
      </w:r>
      <w:r w:rsidRPr="002650E8">
        <w:rPr>
          <w:rFonts w:ascii="Times" w:eastAsiaTheme="minorHAnsi" w:hAnsi="Times"/>
          <w:color w:val="000000" w:themeColor="text1"/>
          <w:lang w:val="en-GB" w:eastAsia="en-US"/>
        </w:rPr>
        <w:t>a major problem is the lack of information on the uncertainty of the tissue classification, which is addressed in the paper Lundstrom et al. [20] by proposing animation methods to convey uncertainty in the rendering. The rendering is animated by sampling the probability domain over time that allows direct user interaction with the classification and it outperforms traditional rendering in terms of assessment accuracy.</w:t>
      </w:r>
    </w:p>
    <w:p w14:paraId="1D0AAFF1" w14:textId="77777777" w:rsidR="0045432F" w:rsidRPr="002650E8" w:rsidRDefault="0045432F" w:rsidP="0045432F">
      <w:pPr>
        <w:pStyle w:val="NormalWeb"/>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 xml:space="preserve">Most of the visualization research has ignored the presentation of uncertainty from data because of the inherent difficulty in defining, </w:t>
      </w:r>
      <w:proofErr w:type="gramStart"/>
      <w:r w:rsidRPr="002650E8">
        <w:rPr>
          <w:rFonts w:ascii="Times" w:eastAsiaTheme="minorHAnsi" w:hAnsi="Times"/>
          <w:color w:val="000000" w:themeColor="text1"/>
          <w:lang w:val="en-GB" w:eastAsia="en-US"/>
        </w:rPr>
        <w:t>characterizing</w:t>
      </w:r>
      <w:proofErr w:type="gramEnd"/>
      <w:r w:rsidRPr="002650E8">
        <w:rPr>
          <w:rFonts w:ascii="Times" w:eastAsiaTheme="minorHAnsi" w:hAnsi="Times"/>
          <w:color w:val="000000" w:themeColor="text1"/>
          <w:lang w:val="en-GB" w:eastAsia="en-US"/>
        </w:rPr>
        <w:t xml:space="preserve"> and controlling the uncertainty in the visualization process. The paper Pang et al. [21] introduced a wide variety of new uncertainty visualization methods like adding glyphs, adding geometry, modifying attributes, modifying geometry, animation and applied to many applications. The results of the research show that there are a wide variety of possible means to map uncertainty into a scene. The methods presented in the paper represent significant steps toward achieving the goals of uncertainty visualization.</w:t>
      </w:r>
    </w:p>
    <w:p w14:paraId="3E0C6C1F"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A common goal in the communication of uncertainty is uncertainty-aware decision making</w:t>
      </w:r>
      <w:r w:rsidRPr="00DA7839">
        <w:rPr>
          <w:rFonts w:ascii="Times" w:hAnsi="Times"/>
          <w:i/>
          <w:iCs/>
          <w:color w:val="000000" w:themeColor="text1"/>
        </w:rPr>
        <w:t xml:space="preserve"> </w:t>
      </w:r>
      <w:r w:rsidRPr="00DA7839">
        <w:rPr>
          <w:rFonts w:ascii="Times" w:hAnsi="Times"/>
          <w:color w:val="000000" w:themeColor="text1"/>
        </w:rPr>
        <w:t xml:space="preserve">where the audience should be aware of the risks and rewards of certain decisions, modulate their confidence in their conclusions, and perhaps restrain from deciding when there is high uncertainty perceived. </w:t>
      </w:r>
      <w:proofErr w:type="spellStart"/>
      <w:r w:rsidRPr="00DA7839">
        <w:rPr>
          <w:rFonts w:ascii="Times" w:hAnsi="Times"/>
          <w:color w:val="000000" w:themeColor="text1"/>
        </w:rPr>
        <w:t>Correl</w:t>
      </w:r>
      <w:proofErr w:type="spellEnd"/>
      <w:r w:rsidRPr="00DA7839">
        <w:rPr>
          <w:rFonts w:ascii="Times" w:hAnsi="Times"/>
          <w:color w:val="000000" w:themeColor="text1"/>
        </w:rPr>
        <w:t xml:space="preserve"> et al. [35] introduced with the idea of allocating smaller ranges of a visual channel to data when uncertainty is high and larger ranges when uncertainty is low. This allocation of visual variables promotes patterns of decision-making that make efficient use of uncertainty information, discouraging comparison of values in unreliable regions of the data, and promoting comparison in regions of high certainty. In traditional bivariate maps, outputs for each combination of value and uncertainty might be represented as a 2D square whereas they approached it as arcs mapping values to smaller and smaller sets of outputs for </w:t>
      </w:r>
      <w:r w:rsidRPr="00DA7839">
        <w:rPr>
          <w:rFonts w:ascii="Times" w:hAnsi="Times"/>
          <w:color w:val="000000" w:themeColor="text1"/>
        </w:rPr>
        <w:lastRenderedPageBreak/>
        <w:t>higher uncertainty. But the main limitation of that research is they have used single color to represent both value and uncertainty in a single cell encoding system and suppresses the values for decision making when uncertainties are high. It also requires imperfect data value quantization.</w:t>
      </w:r>
    </w:p>
    <w:p w14:paraId="7D9CA43F" w14:textId="77777777" w:rsidR="0045432F" w:rsidRPr="00DA7839" w:rsidRDefault="0045432F" w:rsidP="0045432F">
      <w:pPr>
        <w:spacing w:line="360" w:lineRule="auto"/>
        <w:jc w:val="both"/>
        <w:rPr>
          <w:rFonts w:ascii="Times" w:hAnsi="Times"/>
          <w:color w:val="000000" w:themeColor="text1"/>
        </w:rPr>
      </w:pPr>
      <w:r w:rsidRPr="00DA7839">
        <w:rPr>
          <w:rFonts w:ascii="Times" w:hAnsi="Times"/>
          <w:color w:val="000000" w:themeColor="text1"/>
        </w:rPr>
        <w:t xml:space="preserve">Being a complex topic, most of the authors try to eliminate the existence of uncertainty from their visualization outcome, so the researcher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conducted a survey and interviewed over 103 visualization authors in [36]. They identified that perceptions, practices, challenges, and attitudes are associated with uncertainty visualization and </w:t>
      </w:r>
      <w:proofErr w:type="gramStart"/>
      <w:r w:rsidRPr="00DA7839">
        <w:rPr>
          <w:rFonts w:ascii="Times" w:hAnsi="Times"/>
          <w:color w:val="000000" w:themeColor="text1"/>
        </w:rPr>
        <w:t>the majority of</w:t>
      </w:r>
      <w:proofErr w:type="gramEnd"/>
      <w:r w:rsidRPr="00DA7839">
        <w:rPr>
          <w:rFonts w:ascii="Times" w:hAnsi="Times"/>
          <w:color w:val="000000" w:themeColor="text1"/>
        </w:rPr>
        <w:t xml:space="preserve"> them agreed that or at least were sympathetic about the importance of uncertainty communication.</w:t>
      </w:r>
    </w:p>
    <w:p w14:paraId="7D55ED8F" w14:textId="77777777" w:rsidR="0045432F" w:rsidRPr="00DA7839" w:rsidRDefault="0045432F" w:rsidP="0045432F">
      <w:pPr>
        <w:spacing w:line="360" w:lineRule="auto"/>
        <w:rPr>
          <w:rFonts w:ascii="Times" w:hAnsi="Times"/>
          <w:color w:val="000000" w:themeColor="text1"/>
        </w:rPr>
      </w:pPr>
    </w:p>
    <w:p w14:paraId="64877DB5"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Data analysts also face unique challenges in interpreting the results on applying machine learning and statistical methods to timestamped event sequences to tackle various problems. Through a controlled study, the researcher Guo et. al [37] found that users experience more confidence in making decisions when alternative predictions are displayed alongside uncertainty information, and they consider the alternatives more when deciding between two options with similar top predictions. There are several limitations of this research, for example: they have used darkness to address uncertainty but that is not suitable to determine exact uncertainty values and make accurate decisions. Also, it requires the participants to be domain experts and it also requires data with alternatives. </w:t>
      </w:r>
    </w:p>
    <w:p w14:paraId="3CEE8536"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Since uncertainty is a multi-faceted concept, there are various kinds of uncertainties, and the visualization of such uncertainties are applied in many contexts with different objectives, so there may not be optimal uncertainty visualization technique. The study of </w:t>
      </w:r>
      <w:proofErr w:type="spellStart"/>
      <w:r w:rsidRPr="00DA7839">
        <w:rPr>
          <w:rFonts w:ascii="Times" w:hAnsi="Times"/>
          <w:color w:val="000000" w:themeColor="text1"/>
        </w:rPr>
        <w:t>Korporaal</w:t>
      </w:r>
      <w:proofErr w:type="spellEnd"/>
      <w:r w:rsidRPr="00DA7839">
        <w:rPr>
          <w:rFonts w:ascii="Times" w:hAnsi="Times"/>
          <w:color w:val="000000" w:themeColor="text1"/>
        </w:rPr>
        <w:t xml:space="preserve"> et al. [38] investigates how data uncertainty visualized in maps might influence the process and outcomes of spatial decision-making, especially when made under time pressure in risky situations. The limitation of the research is that they have not considered the effect of stress along with time constraints. In addition, they have used only one type of texture(dotted) in their visualization experiment. So, the result cannot be generalized with non-texture, non-color based or gradients. </w:t>
      </w:r>
    </w:p>
    <w:p w14:paraId="25793725"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Earthquake models can produce aftershock forecasts but research on uncertainty visualization is often missing from earthquake science.  So, Schneider et al [39] conducted research where three different uncertainty visualizations were produced: (1) forecast and uncertainty maps adjacent to one another; (2) the forecast map depicted in a color scheme, with the uncertainty </w:t>
      </w:r>
      <w:r w:rsidRPr="00DA7839">
        <w:rPr>
          <w:rFonts w:ascii="Times" w:hAnsi="Times"/>
          <w:color w:val="000000" w:themeColor="text1"/>
        </w:rPr>
        <w:lastRenderedPageBreak/>
        <w:t xml:space="preserve">shown by the transparency of the color; and (3) two maps that showed the lower and upper bounds of the forecast distribution at each location. Limitations of the paper </w:t>
      </w:r>
      <w:proofErr w:type="gramStart"/>
      <w:r w:rsidRPr="00DA7839">
        <w:rPr>
          <w:rFonts w:ascii="Times" w:hAnsi="Times"/>
          <w:color w:val="000000" w:themeColor="text1"/>
        </w:rPr>
        <w:t>includes:</w:t>
      </w:r>
      <w:proofErr w:type="gramEnd"/>
      <w:r w:rsidRPr="00DA7839">
        <w:rPr>
          <w:rFonts w:ascii="Times" w:hAnsi="Times"/>
          <w:color w:val="000000" w:themeColor="text1"/>
        </w:rPr>
        <w:t xml:space="preserve"> they needed to fix either the forecasted aftershock rate or its uncertainty and in the comparative judgment task, geographical features, such as roads and landmarks were omitted from the maps to avoid potential confounding effects on judgments which lowers the ecological validity of the study.</w:t>
      </w:r>
    </w:p>
    <w:p w14:paraId="364547B4"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The authors </w:t>
      </w:r>
      <w:proofErr w:type="spellStart"/>
      <w:r w:rsidRPr="00DA7839">
        <w:rPr>
          <w:rFonts w:ascii="Times" w:hAnsi="Times"/>
          <w:color w:val="000000" w:themeColor="text1"/>
        </w:rPr>
        <w:t>Brodlie</w:t>
      </w:r>
      <w:proofErr w:type="spellEnd"/>
      <w:r w:rsidRPr="00DA7839">
        <w:rPr>
          <w:rFonts w:ascii="Times" w:hAnsi="Times"/>
          <w:color w:val="000000" w:themeColor="text1"/>
        </w:rPr>
        <w:t xml:space="preserve"> et al. [40] have reviewed the state of the art in uncertainty visualization, looking at both the visualization of uncertainty (which considers how to depict uncertainty specified with the data) and the uncertainty of visualization (which considers how much inaccuracy occurs in data processing through the pipeline of Haber and McNabb uncertainty reference model). They note that the visualization research community has enthusiastically taken up the challenge of uncertainty and most of the popular visualization techniques have been extended in some way to handle uncertain data. </w:t>
      </w:r>
    </w:p>
    <w:p w14:paraId="1ADCA640"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When making an inference or comparison with uncertainty, noise, or incomplete data, measurement error and confidence intervals can be as important for judgment as the actual mean values of different groups. The paper [41] investigates drawbacks with the standard encoding and considers a set of alternatives and conducted a series of crowd-sourced experiments that confirms the encoding of mean and error significantly changes and by which viewers make decisions about uncertainty. They use gradient plots with transparency to encode uncertainty and violin plots with width as better alternatives. One area not well-covered by their experimental tasks was decision making and did not collect a great deal of qualitative data such as viewer preferences for different chart types which could be an important consideration for how data are perceived and used, especially for issues of trust and uncertainty. </w:t>
      </w:r>
    </w:p>
    <w:p w14:paraId="1DE2A145"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In daily life, people regularly make decisions based on uncertain data navigating through gadgets or looking at the weather forecast online. The authors Greis et al. [42] published a web-based game on Facebook and compared four representations that communicate different amounts of uncertainty information to the user and compared. The results show that abundance of uncertainty information leads to taking unnecessary risks. Absence of uncertainty information reduces the risk taking and leads to more won turns, but with the lowest money gain. Representations with aggregated detailed uncertainty provide a good trade-off between being understandable by the players and encouraging medium risks with high gains. The paper </w:t>
      </w:r>
      <w:r w:rsidRPr="00DA7839">
        <w:rPr>
          <w:rFonts w:ascii="Times" w:hAnsi="Times"/>
          <w:color w:val="000000" w:themeColor="text1"/>
        </w:rPr>
        <w:lastRenderedPageBreak/>
        <w:t>doesn’t visualize the uncertainties but uses aggregated detailed uncertainty to the representations to offer a good compromise between understandability, encouraging educated risks and achieving credible winning criteria with high gains.</w:t>
      </w:r>
    </w:p>
    <w:p w14:paraId="1A519A80" w14:textId="77777777" w:rsidR="0045432F" w:rsidRPr="00DA7839" w:rsidRDefault="0045432F" w:rsidP="0045432F">
      <w:pPr>
        <w:pStyle w:val="NormalWeb"/>
        <w:spacing w:line="360" w:lineRule="auto"/>
        <w:jc w:val="both"/>
        <w:rPr>
          <w:rFonts w:ascii="Times" w:hAnsi="Times"/>
          <w:color w:val="000000" w:themeColor="text1"/>
        </w:rPr>
      </w:pPr>
    </w:p>
    <w:p w14:paraId="47A0F073"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In statistics, people usually quantify uncertainty to help determine the accuracy of estimates, yet this crucial piece of information is rarely included on maps visualizing real data estimates.</w:t>
      </w:r>
      <w:r w:rsidRPr="00DA7839">
        <w:rPr>
          <w:rFonts w:ascii="Times" w:hAnsi="Times"/>
          <w:b/>
          <w:bCs/>
          <w:color w:val="000000" w:themeColor="text1"/>
        </w:rPr>
        <w:t xml:space="preserve"> </w:t>
      </w:r>
      <w:proofErr w:type="spellStart"/>
      <w:r w:rsidRPr="00DA7839">
        <w:rPr>
          <w:rFonts w:ascii="Times" w:hAnsi="Times"/>
          <w:color w:val="000000" w:themeColor="text1"/>
        </w:rPr>
        <w:t>Lucchesi</w:t>
      </w:r>
      <w:proofErr w:type="spellEnd"/>
      <w:r w:rsidRPr="00DA7839">
        <w:rPr>
          <w:rFonts w:ascii="Times" w:hAnsi="Times"/>
          <w:color w:val="000000" w:themeColor="text1"/>
        </w:rPr>
        <w:t xml:space="preserve"> et al. [43] develop and present three approaches to include uncertainty on maps: (1) the bivariate choropleth map repurposed to visualize uncertainty; (2) the </w:t>
      </w:r>
      <w:proofErr w:type="spellStart"/>
      <w:r w:rsidRPr="00DA7839">
        <w:rPr>
          <w:rFonts w:ascii="Times" w:hAnsi="Times"/>
          <w:color w:val="000000" w:themeColor="text1"/>
        </w:rPr>
        <w:t>pixelation</w:t>
      </w:r>
      <w:proofErr w:type="spellEnd"/>
      <w:r w:rsidRPr="00DA7839">
        <w:rPr>
          <w:rFonts w:ascii="Times" w:hAnsi="Times"/>
          <w:color w:val="000000" w:themeColor="text1"/>
        </w:rPr>
        <w:t xml:space="preserve"> of counties to include values within an estimate’s margin of error; and (3) the rotation of a glyph, located at a county’s centroid, to represent an estimate’s uncertainty. They have not conducted user studies to determine whether these three methods effectively communicate uncertainty by drawing conclusions and answering questions in visualization. And, although users can see which counties have high uncertainties, they cannot determine the exact quantities of the margins of error by looking at the pixelated map. </w:t>
      </w:r>
    </w:p>
    <w:p w14:paraId="04353E5A"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Uncertainty is a fact of information; many types of information contain uncertainty, usually of heterogeneous categories. While there have been many calls for research about uncertainty visualization, the understanding of when and why one uncertainty visualization strategy should be used over others remains incomplete. To address the gap </w:t>
      </w:r>
      <w:proofErr w:type="spellStart"/>
      <w:r w:rsidRPr="00DA7839">
        <w:rPr>
          <w:rFonts w:ascii="Times" w:hAnsi="Times"/>
          <w:color w:val="000000" w:themeColor="text1"/>
        </w:rPr>
        <w:t>MacEachren</w:t>
      </w:r>
      <w:proofErr w:type="spellEnd"/>
      <w:r w:rsidRPr="00DA7839">
        <w:rPr>
          <w:rFonts w:ascii="Times" w:hAnsi="Times"/>
          <w:color w:val="000000" w:themeColor="text1"/>
        </w:rPr>
        <w:t xml:space="preserve"> el al. [44] presents two linked conceptual perspectives focused on uncertainty visualization. First, a typology of uncertainty is used to delineate kinds of uncertainty matched with space, time, and attribute components of data. Second, concepts from visual semiotics are applied to representing different categories of uncertainty. They address representation </w:t>
      </w:r>
      <w:r w:rsidRPr="00DA7839">
        <w:rPr>
          <w:rFonts w:ascii="Times" w:hAnsi="Times" w:cs="Arial"/>
          <w:color w:val="000000" w:themeColor="text1"/>
        </w:rPr>
        <w:t>intuitiveness and relative performance</w:t>
      </w:r>
      <w:r w:rsidRPr="00DA7839">
        <w:rPr>
          <w:rFonts w:ascii="Times" w:hAnsi="Times"/>
          <w:color w:val="000000" w:themeColor="text1"/>
        </w:rPr>
        <w:t>, considering visual variables and iconic representations of uncertainty. The study does not cover finding the best symbolization method by integrating both data and data uncertainty representation into the same sign-vehicles. Also, they have not tested symbol size impact.</w:t>
      </w:r>
    </w:p>
    <w:p w14:paraId="09A5BC9E"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Many information fusion applications process and present huge quantities of data to enable an operator to make effective decisions. </w:t>
      </w:r>
      <w:proofErr w:type="spellStart"/>
      <w:r w:rsidRPr="00DA7839">
        <w:rPr>
          <w:rFonts w:ascii="Times" w:hAnsi="Times"/>
          <w:color w:val="000000" w:themeColor="text1"/>
        </w:rPr>
        <w:t>Reveiro</w:t>
      </w:r>
      <w:proofErr w:type="spellEnd"/>
      <w:r w:rsidRPr="00DA7839">
        <w:rPr>
          <w:rFonts w:ascii="Times" w:hAnsi="Times"/>
          <w:color w:val="000000" w:themeColor="text1"/>
        </w:rPr>
        <w:t xml:space="preserve"> [45] provides a general overview on uncertainty representations techniques and explains why the recognition of uncertainty plays an important role in decision making. In addition, it suggests the techniques developed in information visualization can be applied in information fusion and outlines how information fusion research </w:t>
      </w:r>
      <w:r w:rsidRPr="00DA7839">
        <w:rPr>
          <w:rFonts w:ascii="Times" w:hAnsi="Times"/>
          <w:color w:val="000000" w:themeColor="text1"/>
        </w:rPr>
        <w:lastRenderedPageBreak/>
        <w:t xml:space="preserve">might proceed further. The major contributions of this paper are (1) to highlight the importance of uncertainty visualization in decision-making, (2) to briefly review relevant modern uncertainty visualization techniques, (3) to propose general theories and results of user experiments for their theoretical analysis, (4) to suggest that techniques developed in information visualization can be applied in information fusion and (5) to outline how information fusion research might proceed further. The limitation of the paper is they only theoretically evaluate the weakness and strengths of the uncertainty visualizations representations. </w:t>
      </w:r>
    </w:p>
    <w:p w14:paraId="3641BC89" w14:textId="77777777" w:rsidR="0045432F" w:rsidRPr="00DA7839" w:rsidRDefault="0045432F" w:rsidP="0045432F">
      <w:pPr>
        <w:spacing w:line="360" w:lineRule="auto"/>
        <w:jc w:val="both"/>
        <w:rPr>
          <w:rFonts w:ascii="Times" w:hAnsi="Times"/>
          <w:color w:val="000000" w:themeColor="text1"/>
        </w:rPr>
      </w:pPr>
      <w:r w:rsidRPr="00DA7839">
        <w:rPr>
          <w:rFonts w:ascii="Times" w:hAnsi="Times"/>
          <w:color w:val="000000" w:themeColor="text1"/>
        </w:rPr>
        <w:t>Visual representations of information are challenged to incorporate a thought of confidence or certainty because the factors that influence the uncertainty of information vary with the type of information. Visualization researchers have no abstract model or framework for describing and constructing visualizations of uncertainty as it relates to intelligence analysis. The paper [46] of Judi Thomson presents a typology describing the aspects of uncertainty related to intelligence analysis, drawing on existing frameworks for uncertainty representation. They do not conduct any uncertainty visualization work but organizes the uncertainties into a logical framework or typology and then explores frameworks for uncertainty that have been developed for representation within the geosciences and scientific visualization community.</w:t>
      </w:r>
    </w:p>
    <w:p w14:paraId="12EAA405" w14:textId="77777777" w:rsidR="0045432F" w:rsidRPr="00DA7839" w:rsidRDefault="0045432F" w:rsidP="0045432F">
      <w:pPr>
        <w:spacing w:line="360" w:lineRule="auto"/>
        <w:rPr>
          <w:rFonts w:ascii="Times" w:hAnsi="Times"/>
          <w:color w:val="000000" w:themeColor="text1"/>
        </w:rPr>
      </w:pPr>
    </w:p>
    <w:p w14:paraId="4EA31BE6"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Instead of professional data scientists, the authors </w:t>
      </w:r>
      <w:proofErr w:type="spellStart"/>
      <w:r w:rsidRPr="00DA7839">
        <w:rPr>
          <w:rFonts w:ascii="Times" w:hAnsi="Times"/>
          <w:color w:val="000000" w:themeColor="text1"/>
        </w:rPr>
        <w:t>Boukhelifa</w:t>
      </w:r>
      <w:proofErr w:type="spellEnd"/>
      <w:r w:rsidRPr="00DA7839">
        <w:rPr>
          <w:rFonts w:ascii="Times" w:hAnsi="Times"/>
          <w:color w:val="000000" w:themeColor="text1"/>
        </w:rPr>
        <w:t xml:space="preserve"> et al. [47] engage domain experts with varying skill levels to find pertinent patterns and build a new uncertainty-aware sensemaking model. They describe their various coping strategies to understand, minimise, exploit, or even ignore the uncertainty influenced by accepted domain practices, but appears to depend on the types and sources of uncertainty. Participants of the study have different technical skill levels which may have had an impact on their behaviour and coping strategies. Moreover, the recruitment scheme was in potential bias due to snowball and social network effects. </w:t>
      </w:r>
    </w:p>
    <w:p w14:paraId="6272165A"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Evaluating the impact of an uncertainty visualization is complex due to the challenge of defining correct behavior with uncertainty information and difficulties of interpreting uncertainty by people.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[48] present a taxonomy of methods for evaluating uncertainty visualizations and describe the results of a qualitative analysis applying their own framework to 86 publications which represent the state of uncertainty visualization evaluation. </w:t>
      </w:r>
      <w:r w:rsidRPr="00DA7839">
        <w:rPr>
          <w:rFonts w:ascii="Times" w:hAnsi="Times"/>
          <w:color w:val="000000" w:themeColor="text1"/>
        </w:rPr>
        <w:lastRenderedPageBreak/>
        <w:t>The taxonomy differentiates six levels of decisions that comprise an uncertainty visualization evaluation: the behavioral targets of the study, expected effects from an uncertainty visualization, evaluation goals, measures, elicitation techniques, and analysis approaches. They characterize overall trends in evaluation paths</w:t>
      </w:r>
      <w:r w:rsidRPr="00DA7839">
        <w:rPr>
          <w:rFonts w:ascii="Times" w:hAnsi="Times"/>
          <w:i/>
          <w:iCs/>
          <w:color w:val="000000" w:themeColor="text1"/>
        </w:rPr>
        <w:t xml:space="preserve"> </w:t>
      </w:r>
      <w:r w:rsidRPr="00DA7839">
        <w:rPr>
          <w:rFonts w:ascii="Times" w:hAnsi="Times"/>
          <w:color w:val="000000" w:themeColor="text1"/>
        </w:rPr>
        <w:t xml:space="preserve">of uncertainty visualization which indicate distinctions between methods for measuring accuracy and decision, as well as different methods for eliciting and assessing subjective confidence. They recommend specific steps that researchers should take when designing uncertainty visualization evaluations to strive for valid and transparent findings. </w:t>
      </w:r>
    </w:p>
    <w:p w14:paraId="4DD065B1"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Understanding how effectively to display uncertain information has become increasingly important because uncertain information can be shown in many formats ranging from simple text to graphical representations. The paper [49] describes two studies in which degraded or blended icons were used to convey uncertainty regarding the identity of a radar contact as hostile or friendly. A classification study first showed that participants could sort, order and rank icons from five sets intended to represent different levels of uncertainty. Contacts and probabilistic estimates of their identities were depicted on a simulated radar screen in one of three ways: with degraded icons and probabilities, with non-degraded icons and probabilities and with degraded icons only. Results showed that participants using displays with only degraded icons performed better, that means the presence of numeric probabilities did not provide a statistically significant advantage in this task. Future research can be conducted to determine the suitability of the display techniques across different and more realistic task situations such as defence applications. The limitation of the paper is uses of icons in combination with numerical probabilities causes decision-makers hesitating and they expect for more assistive information. </w:t>
      </w:r>
    </w:p>
    <w:p w14:paraId="4EDA1FD3"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Since many visual depictions of probability distributions, such as error bars are difficult for users to accurately interpret, the authors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present a study [50] of alternative representation, Hypothetical Outcome Plots (HOPs). In contrast to the many static representations of distributions, HOPs require relatively little background knowledge to interpret. Results showed that with HOPs, users made more accurate judgments than error bars and violin plots. Authors suspect that viewers of HOPs could make even more accurate probability hypothesis if provided with interactive graphical annotations. The limitations of the paper </w:t>
      </w:r>
      <w:proofErr w:type="gramStart"/>
      <w:r w:rsidRPr="00DA7839">
        <w:rPr>
          <w:rFonts w:ascii="Times" w:hAnsi="Times"/>
          <w:color w:val="000000" w:themeColor="text1"/>
        </w:rPr>
        <w:t>include:</w:t>
      </w:r>
      <w:proofErr w:type="gramEnd"/>
      <w:r w:rsidRPr="00DA7839">
        <w:rPr>
          <w:rFonts w:ascii="Times" w:hAnsi="Times"/>
          <w:color w:val="000000" w:themeColor="text1"/>
        </w:rPr>
        <w:t xml:space="preserve"> i. they have not tested all abstract, static and special purpose representations of </w:t>
      </w:r>
      <w:r w:rsidRPr="00DA7839">
        <w:rPr>
          <w:rFonts w:ascii="Times" w:hAnsi="Times"/>
          <w:color w:val="000000" w:themeColor="text1"/>
        </w:rPr>
        <w:lastRenderedPageBreak/>
        <w:t xml:space="preserve">concrete outcomes, ii. They did not raise subjects to explain their conclusions about data and uncertainty and even they know relatively little about the subject pool. </w:t>
      </w:r>
    </w:p>
    <w:p w14:paraId="2103CA68"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Authors Kay et al. [51] present a novel mobile interface design and visualization of uncertainty for transit predictions on mobile phones based on discrete outcomes. To develop it, they identified domain specific design requirements for visualizing uncertainty in transit prediction through 1) a literature review, 2) a survey of users of a popular real-time transit application, and 3) an iterative design process. In a controlled experiment they found that quantile </w:t>
      </w:r>
      <w:proofErr w:type="spellStart"/>
      <w:r w:rsidRPr="00DA7839">
        <w:rPr>
          <w:rFonts w:ascii="Times" w:hAnsi="Times"/>
          <w:color w:val="000000" w:themeColor="text1"/>
        </w:rPr>
        <w:t>dotplots</w:t>
      </w:r>
      <w:proofErr w:type="spellEnd"/>
      <w:r w:rsidRPr="00DA7839">
        <w:rPr>
          <w:rFonts w:ascii="Times" w:hAnsi="Times"/>
          <w:color w:val="000000" w:themeColor="text1"/>
        </w:rPr>
        <w:t xml:space="preserve"> reduce the variance of probabilistic estimates by ~1.15 times compared to density plots and facilitate more confident estimation by end-users in the context of real-time transit prediction scenarios. Fernandes et al. [52] noticed that when using uncertainty displays, decision quality may ameliorate over time. In real world, bus riders decide to leave for a bus using a real-time transit prediction application and everyone’s utility function remains personal and changes according to each situation dynamically. But participants of their studies use the same utility functions for all which may make people feel complicit in bad decisions leading to missing bus. Respondents gave mixed opinion about the usefulness of the uncertainty information provided by the app and so future work is necessary to see how widespread such reactions may be in real-world deployments. They both suggested that the presented designs should be evaluated in longitudinal field studies to assess actual acceptability and use.</w:t>
      </w:r>
    </w:p>
    <w:p w14:paraId="2978A8B6"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By developing ways to include uncertainty in traditional information visualizations, we can provide more accurate depictions of critical data sets so that people can make more informed and accurate decisions. Skeels [53] reviewed existing work from several domains on uncertainty and created a classification of uncertainty based on the literature. They empirically evaluated and improved upon their classification by conducting interviews with participants from several domains. Their classification better describes the broad range of uncertainty across domains and provides a structure for more readily understandable uncertainty visualization. One of the most promising aspects of their classification is the concept of ‘layers’ of uncertainty that add complexity to data and is not simple to conceptualize or convey with current techniques. This creates an opportunity for visualization. </w:t>
      </w:r>
    </w:p>
    <w:p w14:paraId="14ED190C" w14:textId="77777777" w:rsidR="0045432F" w:rsidRDefault="0045432F" w:rsidP="0045432F">
      <w:pPr>
        <w:pStyle w:val="NormalWeb"/>
        <w:shd w:val="clear" w:color="auto" w:fill="FFFFFF"/>
        <w:spacing w:line="360" w:lineRule="auto"/>
        <w:jc w:val="both"/>
        <w:rPr>
          <w:rFonts w:ascii="Times" w:hAnsi="Times"/>
          <w:color w:val="000000" w:themeColor="text1"/>
        </w:rPr>
      </w:pPr>
      <w:r w:rsidRPr="00DA7839">
        <w:rPr>
          <w:rFonts w:ascii="Times" w:hAnsi="Times"/>
          <w:color w:val="000000" w:themeColor="text1"/>
        </w:rPr>
        <w:t xml:space="preserve">Inherent uncertainties from environmental data (e.g., Meteorological stations and doppler radars, etc.) is often omitted from visualization.  The authors </w:t>
      </w:r>
      <w:proofErr w:type="spellStart"/>
      <w:r w:rsidRPr="00DA7839">
        <w:rPr>
          <w:rFonts w:ascii="Times" w:hAnsi="Times"/>
          <w:color w:val="000000" w:themeColor="text1"/>
        </w:rPr>
        <w:t>Whittenbrink</w:t>
      </w:r>
      <w:proofErr w:type="spellEnd"/>
      <w:r w:rsidRPr="00DA7839">
        <w:rPr>
          <w:rFonts w:ascii="Times" w:hAnsi="Times"/>
          <w:color w:val="000000" w:themeColor="text1"/>
        </w:rPr>
        <w:t xml:space="preserve"> et al. [54] showed scientific data collected from different sources, derived uncertainty information, and presented </w:t>
      </w:r>
      <w:r w:rsidRPr="00DA7839">
        <w:rPr>
          <w:rFonts w:ascii="Times" w:hAnsi="Times"/>
          <w:color w:val="000000" w:themeColor="text1"/>
        </w:rPr>
        <w:lastRenderedPageBreak/>
        <w:t xml:space="preserve">some ideas on designing uncertainty vector glyphs. They have developed a new vector glyph to visualize uncertainty in winds and ocean currents. Their approach is to include uncertainty in direction and magnitude, as well as the mean direction and length, in vector glyph plots. They defined visualization overloading and verity visualization, illustrating how their new glyphs represent the latter. They use both quantitative and qualitative methods to compare their glyphs showing they are superior to traditional ones in terms of uses because of their ease of understanding and information presentation. </w:t>
      </w:r>
    </w:p>
    <w:p w14:paraId="66E6AD69" w14:textId="77777777" w:rsidR="0045432F" w:rsidRPr="008137E0" w:rsidRDefault="0045432F" w:rsidP="0045432F">
      <w:pPr>
        <w:pStyle w:val="NormalWeb"/>
        <w:shd w:val="clear" w:color="auto" w:fill="FFFFFF"/>
        <w:spacing w:line="360" w:lineRule="auto"/>
        <w:jc w:val="both"/>
        <w:rPr>
          <w:rFonts w:ascii="Times" w:hAnsi="Times"/>
          <w:color w:val="000000" w:themeColor="text1"/>
        </w:rPr>
      </w:pPr>
    </w:p>
    <w:p w14:paraId="3A977CFF" w14:textId="77777777" w:rsidR="0045432F" w:rsidRPr="008137E0" w:rsidRDefault="0045432F" w:rsidP="0045432F">
      <w:pPr>
        <w:pStyle w:val="NormalWeb"/>
        <w:spacing w:line="360" w:lineRule="auto"/>
        <w:jc w:val="both"/>
        <w:rPr>
          <w:rFonts w:ascii="Times" w:hAnsi="Times"/>
          <w:b/>
          <w:bCs/>
          <w:color w:val="000000" w:themeColor="text1"/>
          <w:lang w:val="en-US"/>
        </w:rPr>
      </w:pPr>
      <w:r w:rsidRPr="008137E0">
        <w:rPr>
          <w:rFonts w:ascii="Times" w:hAnsi="Times"/>
          <w:b/>
          <w:bCs/>
          <w:color w:val="000000" w:themeColor="text1"/>
          <w:lang w:val="en-US"/>
        </w:rPr>
        <w:t>2.</w:t>
      </w:r>
      <w:r>
        <w:rPr>
          <w:rFonts w:ascii="Times" w:hAnsi="Times"/>
          <w:b/>
          <w:bCs/>
          <w:color w:val="000000" w:themeColor="text1"/>
          <w:lang w:val="en-US"/>
        </w:rPr>
        <w:t>4</w:t>
      </w:r>
      <w:r w:rsidRPr="008137E0">
        <w:rPr>
          <w:rFonts w:ascii="Times" w:hAnsi="Times"/>
          <w:b/>
          <w:bCs/>
          <w:color w:val="000000" w:themeColor="text1"/>
          <w:lang w:val="en-US"/>
        </w:rPr>
        <w:tab/>
        <w:t>Chromatic Aberration related prior works</w:t>
      </w:r>
    </w:p>
    <w:p w14:paraId="60A31308"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lang w:val="en-US"/>
        </w:rPr>
        <w:t xml:space="preserve">Again, from a vision perspective, </w:t>
      </w:r>
      <w:r w:rsidRPr="008137E0">
        <w:rPr>
          <w:rFonts w:ascii="Times" w:hAnsi="Times"/>
          <w:color w:val="000000" w:themeColor="text1"/>
        </w:rPr>
        <w:t>chromatic aberration leads to various forms of color imperfections in the image</w:t>
      </w:r>
      <w:r w:rsidRPr="008137E0">
        <w:rPr>
          <w:rFonts w:ascii="Times" w:hAnsi="Times"/>
          <w:color w:val="000000" w:themeColor="text1"/>
          <w:lang w:val="en-US"/>
        </w:rPr>
        <w:t>.</w:t>
      </w:r>
      <w:r w:rsidRPr="008137E0">
        <w:rPr>
          <w:rFonts w:ascii="Times" w:hAnsi="Times"/>
          <w:color w:val="000000" w:themeColor="text1"/>
        </w:rPr>
        <w:t xml:space="preserve"> When tampering with an image, these aberrations are often disturbed and fail to be consistent across the image.</w:t>
      </w:r>
      <w:r w:rsidRPr="008137E0">
        <w:rPr>
          <w:rFonts w:ascii="Times" w:hAnsi="Times" w:cs="Calibri"/>
          <w:color w:val="000000" w:themeColor="text1"/>
        </w:rPr>
        <w:t xml:space="preserve"> Koh</w:t>
      </w:r>
      <w:r w:rsidRPr="008137E0">
        <w:rPr>
          <w:rFonts w:ascii="Times" w:hAnsi="Times"/>
          <w:color w:val="000000" w:themeColor="text1"/>
        </w:rPr>
        <w:t xml:space="preserve"> </w:t>
      </w:r>
      <w:r w:rsidRPr="008137E0">
        <w:rPr>
          <w:rFonts w:ascii="Times" w:hAnsi="Times"/>
          <w:color w:val="000000" w:themeColor="text1"/>
          <w:lang w:val="en-US"/>
        </w:rPr>
        <w:t xml:space="preserve">et. al. [10] </w:t>
      </w:r>
      <w:r w:rsidRPr="008137E0">
        <w:rPr>
          <w:rFonts w:ascii="Times" w:hAnsi="Times"/>
          <w:color w:val="000000" w:themeColor="text1"/>
        </w:rPr>
        <w:t>present</w:t>
      </w:r>
      <w:r w:rsidRPr="008137E0">
        <w:rPr>
          <w:rFonts w:ascii="Times" w:hAnsi="Times"/>
          <w:color w:val="000000" w:themeColor="text1"/>
          <w:lang w:val="en-US"/>
        </w:rPr>
        <w:t>ed</w:t>
      </w:r>
      <w:r w:rsidRPr="008137E0">
        <w:rPr>
          <w:rFonts w:ascii="Times" w:hAnsi="Times"/>
          <w:color w:val="000000" w:themeColor="text1"/>
        </w:rPr>
        <w:t xml:space="preserve"> a user study to observe the effect on users’ judgment </w:t>
      </w:r>
      <w:r w:rsidRPr="008137E0">
        <w:rPr>
          <w:rFonts w:ascii="Times" w:hAnsi="Times"/>
          <w:color w:val="000000" w:themeColor="text1"/>
          <w:lang w:val="en-US"/>
        </w:rPr>
        <w:t xml:space="preserve">with </w:t>
      </w:r>
      <w:r w:rsidRPr="008137E0">
        <w:rPr>
          <w:rFonts w:ascii="Times" w:hAnsi="Times" w:cs="Arial"/>
          <w:color w:val="000000" w:themeColor="text1"/>
        </w:rPr>
        <w:t>Lateral Chromatic Aberration (LCA) for Chart Reading in Information Visualization on Display Devices</w:t>
      </w:r>
      <w:r w:rsidRPr="008137E0">
        <w:rPr>
          <w:rFonts w:ascii="Times" w:hAnsi="Times" w:cs="Arial"/>
          <w:color w:val="000000" w:themeColor="text1"/>
          <w:lang w:val="en-US"/>
        </w:rPr>
        <w:t xml:space="preserve"> and </w:t>
      </w:r>
      <w:r w:rsidRPr="008137E0">
        <w:rPr>
          <w:rFonts w:ascii="Times" w:hAnsi="Times"/>
          <w:color w:val="000000" w:themeColor="text1"/>
        </w:rPr>
        <w:t>suggest</w:t>
      </w:r>
      <w:r w:rsidRPr="008137E0">
        <w:rPr>
          <w:rFonts w:ascii="Times" w:hAnsi="Times"/>
          <w:color w:val="000000" w:themeColor="text1"/>
          <w:lang w:val="en-US"/>
        </w:rPr>
        <w:t>ed</w:t>
      </w:r>
      <w:r w:rsidRPr="008137E0">
        <w:rPr>
          <w:rFonts w:ascii="Times" w:hAnsi="Times"/>
          <w:color w:val="000000" w:themeColor="text1"/>
        </w:rPr>
        <w:t xml:space="preserve"> guidelines for information visualization designers to avoid such issues</w:t>
      </w:r>
      <w:r w:rsidRPr="008137E0">
        <w:rPr>
          <w:rFonts w:ascii="Times" w:hAnsi="Times"/>
          <w:color w:val="000000" w:themeColor="text1"/>
          <w:lang w:val="en-US"/>
        </w:rPr>
        <w:t xml:space="preserve">. </w:t>
      </w:r>
      <w:r w:rsidRPr="008137E0">
        <w:rPr>
          <w:rFonts w:ascii="Times" w:hAnsi="Times"/>
          <w:color w:val="000000" w:themeColor="text1"/>
        </w:rPr>
        <w:t>LCA occurs when the lens does not focus all lights with different wavelengths to the same convergent point. Although the effect can be observed from natural scenes, they focus on LCA on modern display devices, and they present a series of controlled user experiments to show how people can misjudge information due to LCA. Although humans can compensate for the error especially with monochromatic aberration, the ability to correct errors caused by polychromatic aberration is still limited. There is an open task to investigate different degrees of aberration. A quantitative prediction on the amount of aberration depending on the wavelength and the power of eyeglasses will let us estimate the threshold on which viewers start to misinterpret the chart.</w:t>
      </w:r>
    </w:p>
    <w:p w14:paraId="6B1E1649"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 xml:space="preserve">Colour is widely used in information visualisation to deliver different types of information such as extreme values, </w:t>
      </w:r>
      <w:proofErr w:type="gramStart"/>
      <w:r w:rsidRPr="008137E0">
        <w:rPr>
          <w:rFonts w:ascii="Times" w:hAnsi="Times"/>
          <w:color w:val="000000" w:themeColor="text1"/>
        </w:rPr>
        <w:t>patterns</w:t>
      </w:r>
      <w:proofErr w:type="gramEnd"/>
      <w:r w:rsidRPr="008137E0">
        <w:rPr>
          <w:rFonts w:ascii="Times" w:hAnsi="Times"/>
          <w:color w:val="000000" w:themeColor="text1"/>
        </w:rPr>
        <w:t xml:space="preserve"> and attribute values. Colour coding is known to be a particularly effective way to represent extreme values for human viewers due to the nature of pre-attentive vision. Therefore, Hyun Seung </w:t>
      </w:r>
      <w:proofErr w:type="spellStart"/>
      <w:r w:rsidRPr="008137E0">
        <w:rPr>
          <w:rFonts w:ascii="Times" w:hAnsi="Times"/>
          <w:color w:val="000000" w:themeColor="text1"/>
        </w:rPr>
        <w:t>Yoo</w:t>
      </w:r>
      <w:proofErr w:type="spellEnd"/>
      <w:r w:rsidRPr="008137E0">
        <w:rPr>
          <w:rFonts w:ascii="Times" w:hAnsi="Times"/>
          <w:color w:val="000000" w:themeColor="text1"/>
        </w:rPr>
        <w:t xml:space="preserve"> </w:t>
      </w:r>
      <w:r w:rsidRPr="008137E0">
        <w:rPr>
          <w:rFonts w:ascii="Times" w:hAnsi="Times"/>
          <w:color w:val="000000" w:themeColor="text1"/>
          <w:lang w:val="en-US"/>
        </w:rPr>
        <w:t xml:space="preserve">et. al. [11] </w:t>
      </w:r>
      <w:r w:rsidRPr="008137E0">
        <w:rPr>
          <w:rFonts w:ascii="Times" w:hAnsi="Times"/>
          <w:color w:val="000000" w:themeColor="text1"/>
        </w:rPr>
        <w:t xml:space="preserve">study undertaken </w:t>
      </w:r>
      <w:proofErr w:type="gramStart"/>
      <w:r w:rsidRPr="008137E0">
        <w:rPr>
          <w:rFonts w:ascii="Times" w:hAnsi="Times"/>
          <w:color w:val="000000" w:themeColor="text1"/>
        </w:rPr>
        <w:t>in order to</w:t>
      </w:r>
      <w:proofErr w:type="gramEnd"/>
      <w:r w:rsidRPr="008137E0">
        <w:rPr>
          <w:rFonts w:ascii="Times" w:hAnsi="Times"/>
          <w:color w:val="000000" w:themeColor="text1"/>
        </w:rPr>
        <w:t xml:space="preserve"> identify appropriate interventions and propose design guidelines for information visualisation, especially in applications where size judgement is critical. The colour size illusion was replicated on an LCD monitor, revealing that yellow images appeared the smallest among a series of red, yellow, </w:t>
      </w:r>
      <w:proofErr w:type="gramStart"/>
      <w:r w:rsidRPr="008137E0">
        <w:rPr>
          <w:rFonts w:ascii="Times" w:hAnsi="Times"/>
          <w:color w:val="000000" w:themeColor="text1"/>
        </w:rPr>
        <w:t>green</w:t>
      </w:r>
      <w:proofErr w:type="gramEnd"/>
      <w:r w:rsidRPr="008137E0">
        <w:rPr>
          <w:rFonts w:ascii="Times" w:hAnsi="Times"/>
          <w:color w:val="000000" w:themeColor="text1"/>
        </w:rPr>
        <w:t xml:space="preserve"> and blue images on a white background. </w:t>
      </w:r>
    </w:p>
    <w:p w14:paraId="7C49DC70"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lastRenderedPageBreak/>
        <w:t>Lens flare is an effect caused by light passing through a photographic lens in any other way than the one intended by design. In the paper [14] Matthias Hullin et al.  present a novel method to interactively compute physically plausible flare renderings for photographic lenses where underlying model covers many components that are important for realism, such as imperfections, chromatic and geometric lens aberrations, and anti-reflective lens coatings. A common problem arises when triangles become smaller than one pixel is rasterization aliasing it can lead to very high intensity, but potentially error-prone rasterization.</w:t>
      </w:r>
    </w:p>
    <w:p w14:paraId="389AA083"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 xml:space="preserve">Real cameras have an aperture through which light falls on an image plane containing receptors to register an image. For a sharp image, a small aperture is preferable, but then less light would hit these sensors and diffraction becomes an issue. </w:t>
      </w:r>
      <w:proofErr w:type="spellStart"/>
      <w:r w:rsidRPr="008137E0">
        <w:rPr>
          <w:rFonts w:ascii="Times" w:hAnsi="Times"/>
          <w:color w:val="000000" w:themeColor="text1"/>
          <w:shd w:val="clear" w:color="auto" w:fill="FFFFFF"/>
        </w:rPr>
        <w:t>Sungkil</w:t>
      </w:r>
      <w:proofErr w:type="spellEnd"/>
      <w:r w:rsidRPr="008137E0">
        <w:rPr>
          <w:rFonts w:ascii="Times" w:hAnsi="Times"/>
          <w:color w:val="000000" w:themeColor="text1"/>
          <w:shd w:val="clear" w:color="auto" w:fill="FFFFFF"/>
        </w:rPr>
        <w:t xml:space="preserve"> </w:t>
      </w:r>
      <w:r w:rsidRPr="008137E0">
        <w:rPr>
          <w:rFonts w:ascii="Times" w:hAnsi="Times" w:cs="Calibri"/>
          <w:color w:val="000000" w:themeColor="text1"/>
        </w:rPr>
        <w:t>Lee</w:t>
      </w:r>
      <w:r w:rsidRPr="008137E0">
        <w:rPr>
          <w:rFonts w:ascii="Times" w:hAnsi="Times" w:cs="Calibri"/>
          <w:color w:val="000000" w:themeColor="text1"/>
          <w:lang w:val="en-US"/>
        </w:rPr>
        <w:t xml:space="preserve"> et al. [15]</w:t>
      </w:r>
      <w:r w:rsidRPr="008137E0">
        <w:rPr>
          <w:rFonts w:ascii="Times" w:hAnsi="Times"/>
          <w:color w:val="000000" w:themeColor="text1"/>
          <w:shd w:val="clear" w:color="auto" w:fill="FFFFFF"/>
          <w:lang w:val="en-US"/>
        </w:rPr>
        <w:t xml:space="preserve"> nicely present </w:t>
      </w:r>
      <w:r w:rsidRPr="008137E0">
        <w:rPr>
          <w:rFonts w:ascii="Times" w:hAnsi="Times"/>
          <w:color w:val="000000" w:themeColor="text1"/>
        </w:rPr>
        <w:t>a novel rendering system for defocus blur and lens effects</w:t>
      </w:r>
      <w:r w:rsidRPr="008137E0">
        <w:rPr>
          <w:rFonts w:ascii="Times" w:hAnsi="Times"/>
          <w:color w:val="000000" w:themeColor="text1"/>
          <w:shd w:val="clear" w:color="auto" w:fill="FFFFFF"/>
          <w:lang w:val="en-US"/>
        </w:rPr>
        <w:t xml:space="preserve">. </w:t>
      </w:r>
      <w:r w:rsidRPr="008137E0">
        <w:rPr>
          <w:rFonts w:ascii="Times" w:hAnsi="Times"/>
          <w:color w:val="000000" w:themeColor="text1"/>
        </w:rPr>
        <w:t xml:space="preserve">The efficient solution achieved by approximating the image-capturing process by considering not only aperture but also aspects of the lens interaction itself. They approximate optical aberrations, which is a unique feature for real-time approaches, and sometimes considered as crucial for realism. </w:t>
      </w:r>
      <w:r w:rsidRPr="008137E0">
        <w:rPr>
          <w:rFonts w:ascii="Times" w:hAnsi="Times"/>
          <w:color w:val="000000" w:themeColor="text1"/>
          <w:shd w:val="clear" w:color="auto" w:fill="FFFFFF"/>
          <w:lang w:val="en-US"/>
        </w:rPr>
        <w:t xml:space="preserve">More </w:t>
      </w:r>
      <w:r w:rsidRPr="008137E0">
        <w:rPr>
          <w:rFonts w:ascii="Times" w:hAnsi="Times"/>
          <w:color w:val="000000" w:themeColor="text1"/>
        </w:rPr>
        <w:t>precisely, the major contributions of the paper are: i an efficient algorithm for DOF and lens blur effects ii. An interactive and intuitive focus control system iii. A generalized method for expressive DOF rendering. They think combining their approach with single-pass depth peeling can be an interesting avenue for future work and mentioned single-pass decomposition of their depth peeling is slower, but their cache-efficient ray tracing mechanism helps to achieve better quality with a strong speedup.</w:t>
      </w:r>
    </w:p>
    <w:p w14:paraId="1F0C83C1"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shd w:val="clear" w:color="auto" w:fill="FFFFFF"/>
          <w:lang w:val="en-US"/>
        </w:rPr>
        <w:t xml:space="preserve">One of the interesting research projects conducted by Micah K. </w:t>
      </w:r>
      <w:r w:rsidRPr="008137E0">
        <w:rPr>
          <w:rFonts w:ascii="Times" w:hAnsi="Times" w:cs="Calibri"/>
          <w:color w:val="000000" w:themeColor="text1"/>
        </w:rPr>
        <w:t>Johnson et al. [13]</w:t>
      </w:r>
      <w:r w:rsidRPr="008137E0">
        <w:rPr>
          <w:rFonts w:ascii="Times" w:hAnsi="Times" w:cs="Calibri"/>
          <w:color w:val="000000" w:themeColor="text1"/>
          <w:lang w:val="en-US"/>
        </w:rPr>
        <w:t xml:space="preserve"> shows that</w:t>
      </w:r>
      <w:r w:rsidRPr="008137E0">
        <w:rPr>
          <w:rFonts w:ascii="Times" w:hAnsi="Times"/>
          <w:color w:val="000000" w:themeColor="text1"/>
          <w:shd w:val="clear" w:color="auto" w:fill="FFFFFF"/>
          <w:lang w:val="en-US"/>
        </w:rPr>
        <w:t xml:space="preserve"> </w:t>
      </w:r>
      <w:r w:rsidRPr="008137E0">
        <w:rPr>
          <w:rFonts w:ascii="Times" w:hAnsi="Times"/>
          <w:color w:val="000000" w:themeColor="text1"/>
        </w:rPr>
        <w:t xml:space="preserve">inconsistencies in lateral chromatic aberration can be used to detect tampering in visually plausible forgeries. They describe a computational technique for automatically estimating lateral chromatic aberration and show the efficacy of the approach for detecting digital tampering in synthetic and real images. They considered only lateral chromatic aberration for their study where the lateral aberration can be modeled as an expansion/contraction of the color channels with respect to one another. When tampering with an image, these aberrations are often disturbed and fail to be consistent throughout the image. </w:t>
      </w:r>
    </w:p>
    <w:p w14:paraId="3E274580" w14:textId="77777777" w:rsidR="0045432F" w:rsidRPr="002650E8" w:rsidRDefault="0045432F" w:rsidP="0045432F">
      <w:pPr>
        <w:pStyle w:val="NormalWeb"/>
        <w:spacing w:line="360" w:lineRule="auto"/>
        <w:jc w:val="both"/>
        <w:rPr>
          <w:rFonts w:ascii="Times" w:hAnsi="Times"/>
          <w:color w:val="000000" w:themeColor="text1"/>
        </w:rPr>
      </w:pPr>
    </w:p>
    <w:p w14:paraId="03A216CC" w14:textId="77777777" w:rsidR="0045432F" w:rsidRPr="002650E8" w:rsidRDefault="0045432F" w:rsidP="0045432F">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5</w:t>
      </w:r>
      <w:r w:rsidRPr="002650E8">
        <w:rPr>
          <w:rFonts w:ascii="Times" w:hAnsi="Times"/>
          <w:b/>
          <w:bCs/>
          <w:color w:val="000000" w:themeColor="text1"/>
          <w:lang w:val="en-US"/>
        </w:rPr>
        <w:tab/>
        <w:t>Texture related prior works</w:t>
      </w:r>
    </w:p>
    <w:p w14:paraId="7C5134AC"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lastRenderedPageBreak/>
        <w:t xml:space="preserve">Particle Tracing and Line Integral Convolution (LIC) in </w:t>
      </w:r>
      <w:proofErr w:type="spellStart"/>
      <w:r w:rsidRPr="002650E8">
        <w:rPr>
          <w:rFonts w:ascii="Times" w:hAnsi="Times"/>
          <w:color w:val="000000" w:themeColor="text1"/>
        </w:rPr>
        <w:t>Netzel</w:t>
      </w:r>
      <w:proofErr w:type="spellEnd"/>
      <w:r w:rsidRPr="002650E8">
        <w:rPr>
          <w:rFonts w:ascii="Times" w:hAnsi="Times"/>
          <w:color w:val="000000" w:themeColor="text1"/>
        </w:rPr>
        <w:t xml:space="preserve"> </w:t>
      </w:r>
      <w:r w:rsidRPr="002650E8">
        <w:rPr>
          <w:rFonts w:ascii="Times" w:hAnsi="Times"/>
          <w:color w:val="000000" w:themeColor="text1"/>
          <w:lang w:val="en-US"/>
        </w:rPr>
        <w:t xml:space="preserve">et al. [22] are parallelly and independently used on every pixel of the texture to reduce the computational cost. On top of that a Gaussian low-pass filter with sparse input noise is used for phase shifting along the streamlines.  But there is no indication of how high pass filter and/or variable input noise impacts on the result and performance in terms computation and rendering. Streamline computations were replaced by texture advection that works well for both steady and unsteady flow and provides extremely quick results. But the disadvantage of this setup is coupling exponential filter that cannot handle trends properly.  </w:t>
      </w:r>
    </w:p>
    <w:p w14:paraId="525E9CE6"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E</w:t>
      </w:r>
      <w:proofErr w:type="spellStart"/>
      <w:r w:rsidRPr="002650E8">
        <w:rPr>
          <w:rFonts w:ascii="Times" w:hAnsi="Times"/>
          <w:color w:val="000000" w:themeColor="text1"/>
        </w:rPr>
        <w:t>xisting</w:t>
      </w:r>
      <w:proofErr w:type="spellEnd"/>
      <w:r w:rsidRPr="002650E8">
        <w:rPr>
          <w:rFonts w:ascii="Times" w:hAnsi="Times"/>
          <w:color w:val="000000" w:themeColor="text1"/>
        </w:rPr>
        <w:t xml:space="preserve"> techniques are not capable of accurately aligning</w:t>
      </w:r>
      <w:r w:rsidRPr="002650E8">
        <w:rPr>
          <w:rFonts w:ascii="Times" w:hAnsi="Times"/>
          <w:color w:val="000000" w:themeColor="text1"/>
          <w:lang w:val="en-US"/>
        </w:rPr>
        <w:t xml:space="preserve"> and tracking</w:t>
      </w:r>
      <w:r w:rsidRPr="002650E8">
        <w:rPr>
          <w:rFonts w:ascii="Times" w:hAnsi="Times"/>
          <w:color w:val="000000" w:themeColor="text1"/>
        </w:rPr>
        <w:t xml:space="preserve"> dynamic time-varying data</w:t>
      </w:r>
      <w:r w:rsidRPr="002650E8">
        <w:rPr>
          <w:rFonts w:ascii="Times" w:hAnsi="Times"/>
          <w:color w:val="000000" w:themeColor="text1"/>
          <w:lang w:val="en-US"/>
        </w:rPr>
        <w:t xml:space="preserve"> because of the segmentation problem, </w:t>
      </w:r>
      <w:r w:rsidRPr="002650E8">
        <w:rPr>
          <w:rFonts w:ascii="Times" w:hAnsi="Times"/>
          <w:color w:val="000000" w:themeColor="text1"/>
        </w:rPr>
        <w:t xml:space="preserve">key feature </w:t>
      </w:r>
      <w:r w:rsidRPr="002650E8">
        <w:rPr>
          <w:rFonts w:ascii="Times" w:hAnsi="Times"/>
          <w:color w:val="000000" w:themeColor="text1"/>
          <w:lang w:val="en-US"/>
        </w:rPr>
        <w:t xml:space="preserve">identification or absence of </w:t>
      </w:r>
      <w:r w:rsidRPr="002650E8">
        <w:rPr>
          <w:rFonts w:ascii="Times" w:hAnsi="Times"/>
          <w:color w:val="000000" w:themeColor="text1"/>
        </w:rPr>
        <w:t>overlap</w:t>
      </w:r>
      <w:r w:rsidRPr="002650E8">
        <w:rPr>
          <w:rFonts w:ascii="Times" w:hAnsi="Times"/>
          <w:color w:val="000000" w:themeColor="text1"/>
          <w:lang w:val="en-US"/>
        </w:rPr>
        <w:t xml:space="preserve"> in</w:t>
      </w:r>
      <w:r w:rsidRPr="002650E8">
        <w:rPr>
          <w:rFonts w:ascii="Times" w:hAnsi="Times"/>
          <w:color w:val="000000" w:themeColor="text1"/>
        </w:rPr>
        <w:t xml:space="preserve"> consecutive </w:t>
      </w:r>
      <w:proofErr w:type="spellStart"/>
      <w:r w:rsidRPr="002650E8">
        <w:rPr>
          <w:rFonts w:ascii="Times" w:hAnsi="Times"/>
          <w:color w:val="000000" w:themeColor="text1"/>
        </w:rPr>
        <w:t>timeste</w:t>
      </w:r>
      <w:proofErr w:type="spellEnd"/>
      <w:r w:rsidRPr="002650E8">
        <w:rPr>
          <w:rFonts w:ascii="Times" w:hAnsi="Times"/>
          <w:color w:val="000000" w:themeColor="text1"/>
          <w:lang w:val="en-US"/>
        </w:rPr>
        <w:t>p</w:t>
      </w:r>
      <w:r w:rsidRPr="002650E8">
        <w:rPr>
          <w:rFonts w:ascii="Times" w:hAnsi="Times"/>
          <w:color w:val="000000" w:themeColor="text1"/>
        </w:rPr>
        <w:t xml:space="preserve">. </w:t>
      </w:r>
      <w:r w:rsidRPr="002650E8">
        <w:rPr>
          <w:rFonts w:ascii="Times" w:hAnsi="Times"/>
          <w:color w:val="000000" w:themeColor="text1"/>
          <w:lang w:val="en-US"/>
        </w:rPr>
        <w:t xml:space="preserve"> So,</w:t>
      </w:r>
      <w:r w:rsidRPr="002650E8">
        <w:rPr>
          <w:rFonts w:ascii="Times" w:hAnsi="Times"/>
          <w:color w:val="000000" w:themeColor="text1"/>
        </w:rPr>
        <w:t xml:space="preserve"> </w:t>
      </w:r>
      <w:proofErr w:type="spellStart"/>
      <w:r w:rsidRPr="002650E8">
        <w:rPr>
          <w:rFonts w:ascii="Times" w:hAnsi="Times"/>
          <w:color w:val="000000" w:themeColor="text1"/>
        </w:rPr>
        <w:t>Caban</w:t>
      </w:r>
      <w:proofErr w:type="spellEnd"/>
      <w:r w:rsidRPr="002650E8">
        <w:rPr>
          <w:rFonts w:ascii="Times" w:hAnsi="Times"/>
          <w:color w:val="000000" w:themeColor="text1"/>
          <w:lang w:val="en-US"/>
        </w:rPr>
        <w:t xml:space="preserve"> et al. [23] i</w:t>
      </w:r>
      <w:proofErr w:type="spellStart"/>
      <w:r w:rsidRPr="002650E8">
        <w:rPr>
          <w:rFonts w:ascii="Times" w:hAnsi="Times"/>
          <w:color w:val="000000" w:themeColor="text1"/>
        </w:rPr>
        <w:t>ntroduce</w:t>
      </w:r>
      <w:proofErr w:type="spellEnd"/>
      <w:r w:rsidRPr="002650E8">
        <w:rPr>
          <w:rFonts w:ascii="Times" w:hAnsi="Times"/>
          <w:color w:val="000000" w:themeColor="text1"/>
          <w:lang w:val="en-US"/>
        </w:rPr>
        <w:t>s</w:t>
      </w:r>
      <w:r w:rsidRPr="002650E8">
        <w:rPr>
          <w:rFonts w:ascii="Times" w:hAnsi="Times"/>
          <w:color w:val="000000" w:themeColor="text1"/>
        </w:rPr>
        <w:t xml:space="preserve"> a texture-based feature tracking technique capable of tracking multiple features over time by analyzing local textural properties and finding correspondent properties </w:t>
      </w:r>
      <w:r w:rsidRPr="002650E8">
        <w:rPr>
          <w:rFonts w:ascii="Times" w:hAnsi="Times"/>
          <w:color w:val="000000" w:themeColor="text1"/>
          <w:lang w:val="en-US"/>
        </w:rPr>
        <w:t xml:space="preserve">from </w:t>
      </w:r>
      <w:r w:rsidRPr="002650E8">
        <w:rPr>
          <w:rFonts w:ascii="Times" w:hAnsi="Times"/>
          <w:color w:val="000000" w:themeColor="text1"/>
        </w:rPr>
        <w:t xml:space="preserve">synthetic and real-world time varying volumetric data. </w:t>
      </w:r>
      <w:r w:rsidRPr="002650E8">
        <w:rPr>
          <w:rFonts w:ascii="Times" w:hAnsi="Times"/>
          <w:color w:val="000000" w:themeColor="text1"/>
          <w:lang w:val="en-US"/>
        </w:rPr>
        <w:t>The main</w:t>
      </w:r>
      <w:r w:rsidRPr="002650E8">
        <w:rPr>
          <w:rFonts w:ascii="Times" w:hAnsi="Times"/>
          <w:color w:val="000000" w:themeColor="text1"/>
        </w:rPr>
        <w:t xml:space="preserve"> limitation </w:t>
      </w:r>
      <w:r w:rsidRPr="002650E8">
        <w:rPr>
          <w:rFonts w:ascii="Times" w:hAnsi="Times"/>
          <w:color w:val="000000" w:themeColor="text1"/>
          <w:lang w:val="en-US"/>
        </w:rPr>
        <w:t>specified in the paper</w:t>
      </w:r>
      <w:r w:rsidRPr="002650E8">
        <w:rPr>
          <w:rFonts w:ascii="Times" w:hAnsi="Times"/>
          <w:color w:val="000000" w:themeColor="text1"/>
        </w:rPr>
        <w:t xml:space="preserve"> is the </w:t>
      </w:r>
      <w:r w:rsidRPr="002650E8">
        <w:rPr>
          <w:rFonts w:ascii="Times" w:hAnsi="Times"/>
          <w:color w:val="000000" w:themeColor="text1"/>
          <w:lang w:val="en-US"/>
        </w:rPr>
        <w:t xml:space="preserve">cumulative error issue that is caused from the </w:t>
      </w:r>
      <w:r w:rsidRPr="002650E8">
        <w:rPr>
          <w:rFonts w:ascii="Times" w:hAnsi="Times"/>
          <w:color w:val="000000" w:themeColor="text1"/>
        </w:rPr>
        <w:t xml:space="preserve">“drifting problem” which exists when small errors are introduced to </w:t>
      </w:r>
      <w:r w:rsidRPr="002650E8">
        <w:rPr>
          <w:rFonts w:ascii="Times" w:hAnsi="Times"/>
          <w:color w:val="000000" w:themeColor="text1"/>
          <w:lang w:val="en-US"/>
        </w:rPr>
        <w:t>the</w:t>
      </w:r>
      <w:r w:rsidRPr="002650E8">
        <w:rPr>
          <w:rFonts w:ascii="Times" w:hAnsi="Times"/>
          <w:color w:val="000000" w:themeColor="text1"/>
        </w:rPr>
        <w:t xml:space="preserve"> texture-based multi-dimensional feature vector over time.</w:t>
      </w:r>
    </w:p>
    <w:p w14:paraId="12B60B7C"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 xml:space="preserve">The authors </w:t>
      </w:r>
      <w:proofErr w:type="spellStart"/>
      <w:r w:rsidRPr="002650E8">
        <w:rPr>
          <w:rStyle w:val="blue-tooltip"/>
          <w:rFonts w:ascii="Times" w:hAnsi="Times" w:cs="Arial"/>
          <w:color w:val="000000" w:themeColor="text1"/>
          <w:shd w:val="clear" w:color="auto" w:fill="FFFFFF"/>
        </w:rPr>
        <w:t>Bachthaler</w:t>
      </w:r>
      <w:proofErr w:type="spellEnd"/>
      <w:r w:rsidRPr="002650E8">
        <w:rPr>
          <w:rFonts w:ascii="Times" w:hAnsi="Times"/>
          <w:color w:val="000000" w:themeColor="text1"/>
          <w:lang w:val="en-US"/>
        </w:rPr>
        <w:t xml:space="preserve"> et al. [24] have introduced a new technique of </w:t>
      </w:r>
      <w:proofErr w:type="spellStart"/>
      <w:r w:rsidRPr="002650E8">
        <w:rPr>
          <w:rFonts w:ascii="Times" w:hAnsi="Times"/>
          <w:color w:val="000000" w:themeColor="text1"/>
        </w:rPr>
        <w:t>utili</w:t>
      </w:r>
      <w:proofErr w:type="spellEnd"/>
      <w:r w:rsidRPr="002650E8">
        <w:rPr>
          <w:rFonts w:ascii="Times" w:hAnsi="Times"/>
          <w:color w:val="000000" w:themeColor="text1"/>
          <w:lang w:val="en-US"/>
        </w:rPr>
        <w:t>sing</w:t>
      </w:r>
      <w:r w:rsidRPr="002650E8">
        <w:rPr>
          <w:rFonts w:ascii="Times" w:hAnsi="Times"/>
          <w:color w:val="000000" w:themeColor="text1"/>
        </w:rPr>
        <w:t xml:space="preserve"> the overlay of two different LIC</w:t>
      </w:r>
      <w:r w:rsidRPr="002650E8">
        <w:rPr>
          <w:rFonts w:ascii="Times" w:hAnsi="Times"/>
          <w:color w:val="000000" w:themeColor="text1"/>
          <w:lang w:val="en-US"/>
        </w:rPr>
        <w:t xml:space="preserve"> (</w:t>
      </w:r>
      <w:r w:rsidRPr="002650E8">
        <w:rPr>
          <w:rFonts w:ascii="Times" w:hAnsi="Times"/>
          <w:color w:val="000000" w:themeColor="text1"/>
        </w:rPr>
        <w:t>line integral convolution</w:t>
      </w:r>
      <w:r w:rsidRPr="002650E8">
        <w:rPr>
          <w:rFonts w:ascii="Times" w:hAnsi="Times"/>
          <w:color w:val="000000" w:themeColor="text1"/>
          <w:lang w:val="en-US"/>
        </w:rPr>
        <w:t>)</w:t>
      </w:r>
      <w:r w:rsidRPr="002650E8">
        <w:rPr>
          <w:rFonts w:ascii="Times" w:hAnsi="Times"/>
          <w:color w:val="000000" w:themeColor="text1"/>
        </w:rPr>
        <w:t xml:space="preserve"> textures to combine the visualization of the tangential and orthogonal vector fields. </w:t>
      </w:r>
      <w:r w:rsidRPr="002650E8">
        <w:rPr>
          <w:rFonts w:ascii="Times" w:hAnsi="Times"/>
          <w:color w:val="000000" w:themeColor="text1"/>
          <w:lang w:val="en-US"/>
        </w:rPr>
        <w:t xml:space="preserve">They have </w:t>
      </w:r>
      <w:r w:rsidRPr="002650E8">
        <w:rPr>
          <w:rFonts w:ascii="Times" w:hAnsi="Times"/>
          <w:color w:val="000000" w:themeColor="text1"/>
        </w:rPr>
        <w:t>ap</w:t>
      </w:r>
      <w:r w:rsidRPr="002650E8">
        <w:rPr>
          <w:rFonts w:ascii="Times" w:hAnsi="Times"/>
          <w:color w:val="000000" w:themeColor="text1"/>
          <w:lang w:val="en-US"/>
        </w:rPr>
        <w:t>plied</w:t>
      </w:r>
      <w:r w:rsidRPr="002650E8">
        <w:rPr>
          <w:rFonts w:ascii="Times" w:hAnsi="Times"/>
          <w:color w:val="000000" w:themeColor="text1"/>
        </w:rPr>
        <w:t xml:space="preserve"> a weaving of high-frequency spatial textures of different colors</w:t>
      </w:r>
      <w:r w:rsidRPr="002650E8">
        <w:rPr>
          <w:rFonts w:ascii="Times" w:hAnsi="Times"/>
          <w:color w:val="000000" w:themeColor="text1"/>
          <w:lang w:val="en-US"/>
        </w:rPr>
        <w:t xml:space="preserve"> and avoided </w:t>
      </w:r>
      <w:r w:rsidRPr="002650E8">
        <w:rPr>
          <w:rFonts w:ascii="Times" w:hAnsi="Times"/>
          <w:color w:val="000000" w:themeColor="text1"/>
        </w:rPr>
        <w:t>avoid a direct color blending for compositing</w:t>
      </w:r>
      <w:r w:rsidRPr="002650E8">
        <w:rPr>
          <w:rFonts w:ascii="Times" w:hAnsi="Times"/>
          <w:color w:val="000000" w:themeColor="text1"/>
          <w:lang w:val="en-US"/>
        </w:rPr>
        <w:t>.</w:t>
      </w:r>
      <w:r w:rsidRPr="002650E8">
        <w:rPr>
          <w:rFonts w:ascii="Times" w:hAnsi="Times"/>
          <w:color w:val="000000" w:themeColor="text1"/>
        </w:rPr>
        <w:t xml:space="preserve"> Different filter kernels and filter methods are compared and discussed in terms of visualization quality and speed</w:t>
      </w:r>
      <w:r w:rsidRPr="002650E8">
        <w:rPr>
          <w:rFonts w:ascii="Times" w:hAnsi="Times"/>
          <w:color w:val="000000" w:themeColor="text1"/>
          <w:lang w:val="en-US"/>
        </w:rPr>
        <w:t xml:space="preserve"> to</w:t>
      </w:r>
      <w:r w:rsidRPr="002650E8">
        <w:rPr>
          <w:rFonts w:ascii="Times" w:hAnsi="Times"/>
          <w:color w:val="000000" w:themeColor="text1"/>
        </w:rPr>
        <w:t xml:space="preserve"> obtain a consistent and temporally coherent</w:t>
      </w:r>
      <w:r w:rsidRPr="002650E8">
        <w:rPr>
          <w:rFonts w:ascii="Times" w:hAnsi="Times"/>
          <w:color w:val="000000" w:themeColor="text1"/>
          <w:lang w:val="en-US"/>
        </w:rPr>
        <w:t xml:space="preserve"> animation</w:t>
      </w:r>
      <w:r w:rsidRPr="002650E8">
        <w:rPr>
          <w:rFonts w:ascii="Times" w:hAnsi="Times"/>
          <w:color w:val="000000" w:themeColor="text1"/>
        </w:rPr>
        <w:t xml:space="preserve">. </w:t>
      </w:r>
      <w:r w:rsidRPr="002650E8">
        <w:rPr>
          <w:rFonts w:ascii="Times" w:hAnsi="Times"/>
          <w:color w:val="000000" w:themeColor="text1"/>
          <w:lang w:val="en-US"/>
        </w:rPr>
        <w:t xml:space="preserve"> A p</w:t>
      </w:r>
      <w:proofErr w:type="spellStart"/>
      <w:r w:rsidRPr="002650E8">
        <w:rPr>
          <w:rFonts w:ascii="Times" w:hAnsi="Times"/>
          <w:color w:val="000000" w:themeColor="text1"/>
        </w:rPr>
        <w:t>erception</w:t>
      </w:r>
      <w:proofErr w:type="spellEnd"/>
      <w:r w:rsidRPr="002650E8">
        <w:rPr>
          <w:rFonts w:ascii="Times" w:hAnsi="Times"/>
          <w:color w:val="000000" w:themeColor="text1"/>
        </w:rPr>
        <w:t xml:space="preserve"> stud</w:t>
      </w:r>
      <w:r w:rsidRPr="002650E8">
        <w:rPr>
          <w:rFonts w:ascii="Times" w:hAnsi="Times"/>
          <w:color w:val="000000" w:themeColor="text1"/>
          <w:lang w:val="en-US"/>
        </w:rPr>
        <w:t>y</w:t>
      </w:r>
      <w:r w:rsidRPr="002650E8">
        <w:rPr>
          <w:rFonts w:ascii="Times" w:hAnsi="Times"/>
          <w:color w:val="000000" w:themeColor="text1"/>
        </w:rPr>
        <w:t xml:space="preserve"> </w:t>
      </w:r>
      <w:r w:rsidRPr="002650E8">
        <w:rPr>
          <w:rFonts w:ascii="Times" w:hAnsi="Times"/>
          <w:color w:val="000000" w:themeColor="text1"/>
          <w:lang w:val="en-US"/>
        </w:rPr>
        <w:t>was carried out to</w:t>
      </w:r>
      <w:r w:rsidRPr="002650E8">
        <w:rPr>
          <w:rFonts w:ascii="Times" w:hAnsi="Times"/>
          <w:color w:val="000000" w:themeColor="text1"/>
        </w:rPr>
        <w:t xml:space="preserve"> measure the discrimination and perceived speed of moving patterns under realistic settings. </w:t>
      </w:r>
      <w:r w:rsidRPr="002650E8">
        <w:rPr>
          <w:rFonts w:ascii="Times" w:hAnsi="Times"/>
          <w:color w:val="000000" w:themeColor="text1"/>
          <w:lang w:val="en-US"/>
        </w:rPr>
        <w:t>Also, there is an open question to study the implication of global motion perception and the effectiveness of conveying flow structures since they have focused on low-level local motion perception only. The approach of the study is restricted to 2D manifolds and cannot be extended to higher dimensions.</w:t>
      </w:r>
    </w:p>
    <w:p w14:paraId="6CE3450C"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To avoid color blurring and </w:t>
      </w:r>
      <w:r w:rsidRPr="002650E8">
        <w:rPr>
          <w:rFonts w:ascii="Times" w:hAnsi="Times"/>
          <w:color w:val="000000" w:themeColor="text1"/>
        </w:rPr>
        <w:t xml:space="preserve">inconsistencies </w:t>
      </w:r>
      <w:r w:rsidRPr="002650E8">
        <w:rPr>
          <w:rFonts w:ascii="Times" w:hAnsi="Times"/>
          <w:color w:val="000000" w:themeColor="text1"/>
          <w:lang w:val="en-US"/>
        </w:rPr>
        <w:t>in popular L</w:t>
      </w:r>
      <w:proofErr w:type="spellStart"/>
      <w:r w:rsidRPr="002650E8">
        <w:rPr>
          <w:rFonts w:ascii="Times" w:hAnsi="Times"/>
          <w:color w:val="000000" w:themeColor="text1"/>
        </w:rPr>
        <w:t>ine</w:t>
      </w:r>
      <w:proofErr w:type="spellEnd"/>
      <w:r w:rsidRPr="002650E8">
        <w:rPr>
          <w:rFonts w:ascii="Times" w:hAnsi="Times"/>
          <w:color w:val="000000" w:themeColor="text1"/>
        </w:rPr>
        <w:t xml:space="preserve"> </w:t>
      </w:r>
      <w:r w:rsidRPr="002650E8">
        <w:rPr>
          <w:rFonts w:ascii="Times" w:hAnsi="Times"/>
          <w:color w:val="000000" w:themeColor="text1"/>
          <w:lang w:val="en-US"/>
        </w:rPr>
        <w:t>I</w:t>
      </w:r>
      <w:proofErr w:type="spellStart"/>
      <w:r w:rsidRPr="002650E8">
        <w:rPr>
          <w:rFonts w:ascii="Times" w:hAnsi="Times"/>
          <w:color w:val="000000" w:themeColor="text1"/>
        </w:rPr>
        <w:t>ntegral</w:t>
      </w:r>
      <w:proofErr w:type="spellEnd"/>
      <w:r w:rsidRPr="002650E8">
        <w:rPr>
          <w:rFonts w:ascii="Times" w:hAnsi="Times"/>
          <w:color w:val="000000" w:themeColor="text1"/>
        </w:rPr>
        <w:t xml:space="preserve"> </w:t>
      </w:r>
      <w:r w:rsidRPr="002650E8">
        <w:rPr>
          <w:rFonts w:ascii="Times" w:hAnsi="Times"/>
          <w:color w:val="000000" w:themeColor="text1"/>
          <w:lang w:val="en-US"/>
        </w:rPr>
        <w:t>C</w:t>
      </w:r>
      <w:proofErr w:type="spellStart"/>
      <w:r w:rsidRPr="002650E8">
        <w:rPr>
          <w:rFonts w:ascii="Times" w:hAnsi="Times"/>
          <w:color w:val="000000" w:themeColor="text1"/>
        </w:rPr>
        <w:t>onvolution</w:t>
      </w:r>
      <w:proofErr w:type="spellEnd"/>
      <w:r w:rsidRPr="002650E8">
        <w:rPr>
          <w:rFonts w:ascii="Times" w:hAnsi="Times"/>
          <w:color w:val="000000" w:themeColor="text1"/>
        </w:rPr>
        <w:t xml:space="preserve"> (LIC)</w:t>
      </w:r>
      <w:r w:rsidRPr="002650E8">
        <w:rPr>
          <w:rFonts w:ascii="Times" w:hAnsi="Times"/>
          <w:color w:val="000000" w:themeColor="text1"/>
          <w:lang w:val="en-US"/>
        </w:rPr>
        <w:t xml:space="preserve"> scheme and mitigate the expensive computation or memory cost, eliminating surface parameterization, </w:t>
      </w:r>
      <w:r w:rsidRPr="002650E8">
        <w:rPr>
          <w:rStyle w:val="blue-tooltip"/>
          <w:rFonts w:ascii="Times" w:hAnsi="Times" w:cs="Arial"/>
          <w:color w:val="000000" w:themeColor="text1"/>
          <w:shd w:val="clear" w:color="auto" w:fill="FFFFFF"/>
        </w:rPr>
        <w:t>Huang</w:t>
      </w:r>
      <w:r w:rsidRPr="002650E8">
        <w:rPr>
          <w:rFonts w:ascii="Times" w:hAnsi="Times"/>
          <w:color w:val="000000" w:themeColor="text1"/>
          <w:lang w:val="en-US"/>
        </w:rPr>
        <w:t xml:space="preserve"> et al. [25] have introduced a novel image-space surface flow visualization approach that preserves the coherence during user interactions. They have employed a precomputed sequence </w:t>
      </w:r>
      <w:r w:rsidRPr="002650E8">
        <w:rPr>
          <w:rFonts w:ascii="Times" w:hAnsi="Times"/>
          <w:color w:val="000000" w:themeColor="text1"/>
          <w:lang w:val="en-US"/>
        </w:rPr>
        <w:lastRenderedPageBreak/>
        <w:t xml:space="preserve">of triangle textures on coordinates of each vertex to ensure noise textures under different viewpoints remain coherent. </w:t>
      </w:r>
      <w:r w:rsidRPr="002650E8">
        <w:rPr>
          <w:rFonts w:ascii="Times" w:hAnsi="Times"/>
          <w:color w:val="000000" w:themeColor="text1"/>
        </w:rPr>
        <w:t xml:space="preserve">Although </w:t>
      </w:r>
      <w:r w:rsidRPr="002650E8">
        <w:rPr>
          <w:rFonts w:ascii="Times" w:hAnsi="Times"/>
          <w:color w:val="000000" w:themeColor="text1"/>
          <w:lang w:val="en-US"/>
        </w:rPr>
        <w:t>the</w:t>
      </w:r>
      <w:r w:rsidRPr="002650E8">
        <w:rPr>
          <w:rFonts w:ascii="Times" w:hAnsi="Times"/>
          <w:color w:val="000000" w:themeColor="text1"/>
        </w:rPr>
        <w:t xml:space="preserve"> approach works fine for most models, popping artifacts can be still visible for some complicated models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For example: </w:t>
      </w:r>
      <w:r w:rsidRPr="002650E8">
        <w:rPr>
          <w:rFonts w:ascii="Times" w:hAnsi="Times"/>
          <w:color w:val="000000" w:themeColor="text1"/>
        </w:rPr>
        <w:t>when the viewpoint is very far away from or very close to the surface.</w:t>
      </w:r>
    </w:p>
    <w:p w14:paraId="65DCD59E"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rPr>
        <w:t xml:space="preserve">Kratz </w:t>
      </w:r>
      <w:r w:rsidRPr="002650E8">
        <w:rPr>
          <w:rFonts w:ascii="Times" w:hAnsi="Times"/>
          <w:color w:val="000000" w:themeColor="text1"/>
          <w:lang w:val="en-US"/>
        </w:rPr>
        <w:t xml:space="preserve">et al. [26] </w:t>
      </w:r>
      <w:r w:rsidRPr="002650E8">
        <w:rPr>
          <w:rFonts w:ascii="Times" w:hAnsi="Times"/>
          <w:color w:val="000000" w:themeColor="text1"/>
        </w:rPr>
        <w:t xml:space="preserve">have presented a method for the generation of anisotropic sample distributions in the planar </w:t>
      </w:r>
      <w:r w:rsidRPr="002650E8">
        <w:rPr>
          <w:rFonts w:ascii="Times" w:hAnsi="Times"/>
          <w:color w:val="000000" w:themeColor="text1"/>
          <w:lang w:val="en-US"/>
        </w:rPr>
        <w:t xml:space="preserve">and </w:t>
      </w:r>
      <w:r w:rsidRPr="002650E8">
        <w:rPr>
          <w:rFonts w:ascii="Times" w:hAnsi="Times"/>
          <w:color w:val="000000" w:themeColor="text1"/>
        </w:rPr>
        <w:t>the two-manifold domain</w:t>
      </w:r>
      <w:r w:rsidRPr="002650E8">
        <w:rPr>
          <w:rFonts w:ascii="Times" w:hAnsi="Times"/>
          <w:color w:val="000000" w:themeColor="text1"/>
          <w:lang w:val="en-US"/>
        </w:rPr>
        <w:t xml:space="preserve">s. They also </w:t>
      </w:r>
      <w:r w:rsidRPr="002650E8">
        <w:rPr>
          <w:rFonts w:ascii="Times" w:hAnsi="Times"/>
          <w:color w:val="000000" w:themeColor="text1"/>
        </w:rPr>
        <w:t xml:space="preserve">presented interactive rendering of anisotropic Voronoi cells. </w:t>
      </w:r>
      <w:r w:rsidRPr="002650E8">
        <w:rPr>
          <w:rFonts w:ascii="Times" w:hAnsi="Times"/>
          <w:color w:val="000000" w:themeColor="text1"/>
          <w:lang w:val="en-US"/>
        </w:rPr>
        <w:t xml:space="preserve">They have used a special sampling approach to </w:t>
      </w:r>
      <w:r w:rsidRPr="002650E8">
        <w:rPr>
          <w:rFonts w:ascii="Times" w:hAnsi="Times"/>
          <w:color w:val="000000" w:themeColor="text1"/>
        </w:rPr>
        <w:t>generate sample distributions that cover the underlying domain densely while significant holes and cluttered areas are avoided</w:t>
      </w:r>
      <w:r w:rsidRPr="002650E8">
        <w:rPr>
          <w:rFonts w:ascii="Times" w:hAnsi="Times"/>
          <w:color w:val="000000" w:themeColor="text1"/>
          <w:lang w:val="en-US"/>
        </w:rPr>
        <w:t>. They u</w:t>
      </w:r>
      <w:r w:rsidRPr="002650E8">
        <w:rPr>
          <w:rFonts w:ascii="Times" w:hAnsi="Times"/>
          <w:color w:val="000000" w:themeColor="text1"/>
        </w:rPr>
        <w:t xml:space="preserve">se quadratic textures as GPU data structures, which results in some redundant storage </w:t>
      </w:r>
      <w:r w:rsidRPr="002650E8">
        <w:rPr>
          <w:rFonts w:ascii="Times" w:hAnsi="Times"/>
          <w:color w:val="000000" w:themeColor="text1"/>
          <w:lang w:val="en-US"/>
        </w:rPr>
        <w:t>that</w:t>
      </w:r>
      <w:r w:rsidRPr="002650E8">
        <w:rPr>
          <w:rFonts w:ascii="Times" w:hAnsi="Times"/>
          <w:color w:val="000000" w:themeColor="text1"/>
        </w:rPr>
        <w:t xml:space="preserve"> </w:t>
      </w:r>
      <w:r w:rsidRPr="002650E8">
        <w:rPr>
          <w:rFonts w:ascii="Times" w:hAnsi="Times"/>
          <w:color w:val="000000" w:themeColor="text1"/>
          <w:lang w:val="en-US"/>
        </w:rPr>
        <w:t>consumes</w:t>
      </w:r>
      <w:r w:rsidRPr="002650E8">
        <w:rPr>
          <w:rFonts w:ascii="Times" w:hAnsi="Times"/>
          <w:color w:val="000000" w:themeColor="text1"/>
        </w:rPr>
        <w:t xml:space="preserve"> higher memory than </w:t>
      </w:r>
      <w:r w:rsidRPr="002650E8">
        <w:rPr>
          <w:rFonts w:ascii="Times" w:hAnsi="Times"/>
          <w:color w:val="000000" w:themeColor="text1"/>
          <w:lang w:val="en-US"/>
        </w:rPr>
        <w:t xml:space="preserve">it should be required. </w:t>
      </w:r>
      <w:r w:rsidRPr="002650E8">
        <w:rPr>
          <w:rFonts w:ascii="Times" w:hAnsi="Times"/>
          <w:color w:val="000000" w:themeColor="text1"/>
        </w:rPr>
        <w:t xml:space="preserve">The most time-consuming step during initial sampling and relaxation in the two-manifold domain is the back-projection. </w:t>
      </w:r>
      <w:r w:rsidRPr="002650E8">
        <w:rPr>
          <w:rFonts w:ascii="Times" w:hAnsi="Times"/>
          <w:color w:val="000000" w:themeColor="text1"/>
          <w:lang w:val="en-US"/>
        </w:rPr>
        <w:t>Influence of a</w:t>
      </w:r>
      <w:proofErr w:type="spellStart"/>
      <w:r w:rsidRPr="002650E8">
        <w:rPr>
          <w:rFonts w:ascii="Times" w:hAnsi="Times"/>
          <w:color w:val="000000" w:themeColor="text1"/>
        </w:rPr>
        <w:t>dding</w:t>
      </w:r>
      <w:proofErr w:type="spellEnd"/>
      <w:r w:rsidRPr="002650E8">
        <w:rPr>
          <w:rFonts w:ascii="Times" w:hAnsi="Times"/>
          <w:color w:val="000000" w:themeColor="text1"/>
        </w:rPr>
        <w:t xml:space="preserve"> noise to the cell boundaries </w:t>
      </w:r>
      <w:r w:rsidRPr="002650E8">
        <w:rPr>
          <w:rFonts w:ascii="Times" w:hAnsi="Times"/>
          <w:color w:val="000000" w:themeColor="text1"/>
          <w:lang w:val="en-US"/>
        </w:rPr>
        <w:t>are not tested in their experiment but have plan to do in future.</w:t>
      </w:r>
    </w:p>
    <w:p w14:paraId="63FBFCC4"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To</w:t>
      </w:r>
      <w:r w:rsidRPr="002650E8">
        <w:rPr>
          <w:rFonts w:ascii="Times" w:hAnsi="Times"/>
          <w:color w:val="000000" w:themeColor="text1"/>
        </w:rPr>
        <w:t xml:space="preserve"> improv</w:t>
      </w:r>
      <w:r w:rsidRPr="002650E8">
        <w:rPr>
          <w:rFonts w:ascii="Times" w:hAnsi="Times"/>
          <w:color w:val="000000" w:themeColor="text1"/>
          <w:lang w:val="en-US"/>
        </w:rPr>
        <w:t>e</w:t>
      </w:r>
      <w:r w:rsidRPr="002650E8">
        <w:rPr>
          <w:rFonts w:ascii="Times" w:hAnsi="Times"/>
          <w:color w:val="000000" w:themeColor="text1"/>
        </w:rPr>
        <w:t xml:space="preserve"> the use of color in </w:t>
      </w:r>
      <w:r w:rsidRPr="002650E8">
        <w:rPr>
          <w:rFonts w:ascii="Times" w:hAnsi="Times"/>
          <w:color w:val="000000" w:themeColor="text1"/>
          <w:lang w:val="en-US"/>
        </w:rPr>
        <w:t>combination</w:t>
      </w:r>
      <w:r w:rsidRPr="002650E8">
        <w:rPr>
          <w:rFonts w:ascii="Times" w:hAnsi="Times"/>
          <w:color w:val="000000" w:themeColor="text1"/>
        </w:rPr>
        <w:t xml:space="preserve"> with motion</w:t>
      </w:r>
      <w:r w:rsidRPr="002650E8">
        <w:rPr>
          <w:rFonts w:ascii="Times" w:hAnsi="Times"/>
          <w:color w:val="000000" w:themeColor="text1"/>
          <w:lang w:val="en-US"/>
        </w:rPr>
        <w:t xml:space="preserve"> where the author</w:t>
      </w:r>
      <w:r w:rsidRPr="002650E8">
        <w:rPr>
          <w:rFonts w:ascii="Times" w:hAnsi="Times" w:cs="Arial"/>
          <w:color w:val="000000" w:themeColor="text1"/>
          <w:shd w:val="clear" w:color="auto" w:fill="FFFFFF"/>
        </w:rPr>
        <w:t xml:space="preserve"> Weiskopf</w:t>
      </w:r>
      <w:r w:rsidRPr="002650E8">
        <w:rPr>
          <w:rFonts w:ascii="Times" w:hAnsi="Times" w:cs="Arial"/>
          <w:color w:val="000000" w:themeColor="text1"/>
          <w:shd w:val="clear" w:color="auto" w:fill="FFFFFF"/>
          <w:lang w:val="en-US"/>
        </w:rPr>
        <w:t xml:space="preserve"> [27]</w:t>
      </w:r>
      <w:r w:rsidRPr="002650E8">
        <w:rPr>
          <w:rFonts w:ascii="Times" w:hAnsi="Times"/>
          <w:color w:val="000000" w:themeColor="text1"/>
        </w:rPr>
        <w:t xml:space="preserve"> ha</w:t>
      </w:r>
      <w:r w:rsidRPr="002650E8">
        <w:rPr>
          <w:rFonts w:ascii="Times" w:hAnsi="Times"/>
          <w:color w:val="000000" w:themeColor="text1"/>
          <w:lang w:val="en-US"/>
        </w:rPr>
        <w:t>s</w:t>
      </w:r>
      <w:r w:rsidRPr="002650E8">
        <w:rPr>
          <w:rFonts w:ascii="Times" w:hAnsi="Times"/>
          <w:color w:val="000000" w:themeColor="text1"/>
        </w:rPr>
        <w:t xml:space="preserve"> distinguish</w:t>
      </w:r>
      <w:r w:rsidRPr="002650E8">
        <w:rPr>
          <w:rFonts w:ascii="Times" w:hAnsi="Times"/>
          <w:color w:val="000000" w:themeColor="text1"/>
          <w:lang w:val="en-US"/>
        </w:rPr>
        <w:t>ed</w:t>
      </w:r>
      <w:r w:rsidRPr="002650E8">
        <w:rPr>
          <w:rFonts w:ascii="Times" w:hAnsi="Times"/>
          <w:color w:val="000000" w:themeColor="text1"/>
        </w:rPr>
        <w:t xml:space="preserve"> between the detection of patterns in</w:t>
      </w:r>
      <w:r w:rsidRPr="002650E8">
        <w:rPr>
          <w:rFonts w:ascii="Times" w:hAnsi="Times"/>
          <w:color w:val="000000" w:themeColor="text1"/>
          <w:lang w:val="en-US"/>
        </w:rPr>
        <w:t xml:space="preserve"> motion (</w:t>
      </w:r>
      <w:r w:rsidRPr="002650E8">
        <w:rPr>
          <w:rFonts w:ascii="Times" w:hAnsi="Times"/>
          <w:color w:val="000000" w:themeColor="text1"/>
        </w:rPr>
        <w:t xml:space="preserve">seeing </w:t>
      </w:r>
      <w:r w:rsidRPr="002650E8">
        <w:rPr>
          <w:rFonts w:ascii="Times" w:hAnsi="Times"/>
          <w:color w:val="000000" w:themeColor="text1"/>
          <w:lang w:val="en-US"/>
        </w:rPr>
        <w:t>the</w:t>
      </w:r>
      <w:r w:rsidRPr="002650E8">
        <w:rPr>
          <w:rFonts w:ascii="Times" w:hAnsi="Times"/>
          <w:color w:val="000000" w:themeColor="text1"/>
        </w:rPr>
        <w:t xml:space="preserve"> existence</w:t>
      </w:r>
      <w:r w:rsidRPr="002650E8">
        <w:rPr>
          <w:rFonts w:ascii="Times" w:hAnsi="Times"/>
          <w:color w:val="000000" w:themeColor="text1"/>
          <w:lang w:val="en-US"/>
        </w:rPr>
        <w:t>)</w:t>
      </w:r>
      <w:r w:rsidRPr="002650E8">
        <w:rPr>
          <w:rFonts w:ascii="Times" w:hAnsi="Times"/>
          <w:color w:val="000000" w:themeColor="text1"/>
        </w:rPr>
        <w:t xml:space="preserve"> and the actual perception of </w:t>
      </w:r>
      <w:proofErr w:type="spellStart"/>
      <w:r w:rsidRPr="002650E8">
        <w:rPr>
          <w:rFonts w:ascii="Times" w:hAnsi="Times"/>
          <w:color w:val="000000" w:themeColor="text1"/>
        </w:rPr>
        <w:t>motio</w:t>
      </w:r>
      <w:proofErr w:type="spellEnd"/>
      <w:r w:rsidRPr="002650E8">
        <w:rPr>
          <w:rFonts w:ascii="Times" w:hAnsi="Times"/>
          <w:color w:val="000000" w:themeColor="text1"/>
          <w:lang w:val="en-US"/>
        </w:rPr>
        <w:t>n (</w:t>
      </w:r>
      <w:r w:rsidRPr="002650E8">
        <w:rPr>
          <w:rFonts w:ascii="Times" w:hAnsi="Times"/>
          <w:color w:val="000000" w:themeColor="text1"/>
        </w:rPr>
        <w:t>recognizing speed and direction</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w:t>
      </w:r>
      <w:r w:rsidRPr="002650E8">
        <w:rPr>
          <w:rFonts w:ascii="Times" w:hAnsi="Times"/>
          <w:color w:val="000000" w:themeColor="text1"/>
        </w:rPr>
        <w:t xml:space="preserve">t </w:t>
      </w:r>
      <w:r w:rsidRPr="002650E8">
        <w:rPr>
          <w:rFonts w:ascii="Times" w:hAnsi="Times"/>
          <w:color w:val="000000" w:themeColor="text1"/>
          <w:lang w:val="en-US"/>
        </w:rPr>
        <w:t>discussed</w:t>
      </w:r>
      <w:r w:rsidRPr="002650E8">
        <w:rPr>
          <w:rFonts w:ascii="Times" w:hAnsi="Times"/>
          <w:color w:val="000000" w:themeColor="text1"/>
        </w:rPr>
        <w:t xml:space="preserve"> </w:t>
      </w:r>
      <w:r w:rsidRPr="002650E8">
        <w:rPr>
          <w:rFonts w:ascii="Times" w:hAnsi="Times"/>
          <w:color w:val="000000" w:themeColor="text1"/>
          <w:lang w:val="en-US"/>
        </w:rPr>
        <w:t xml:space="preserve">on how </w:t>
      </w:r>
      <w:r w:rsidRPr="002650E8">
        <w:rPr>
          <w:rFonts w:ascii="Times" w:hAnsi="Times"/>
          <w:color w:val="000000" w:themeColor="text1"/>
        </w:rPr>
        <w:t xml:space="preserve">calibration is needed to represent data by the perceived speeds of colored patterns </w:t>
      </w:r>
      <w:r w:rsidRPr="002650E8">
        <w:rPr>
          <w:rFonts w:ascii="Times" w:hAnsi="Times"/>
          <w:color w:val="000000" w:themeColor="text1"/>
          <w:lang w:val="en-US"/>
        </w:rPr>
        <w:t xml:space="preserve">and </w:t>
      </w:r>
      <w:r w:rsidRPr="002650E8">
        <w:rPr>
          <w:rFonts w:ascii="Times" w:hAnsi="Times"/>
          <w:color w:val="000000" w:themeColor="text1"/>
        </w:rPr>
        <w:t>demonstrate</w:t>
      </w:r>
      <w:r w:rsidRPr="002650E8">
        <w:rPr>
          <w:rFonts w:ascii="Times" w:hAnsi="Times"/>
          <w:color w:val="000000" w:themeColor="text1"/>
          <w:lang w:val="en-US"/>
        </w:rPr>
        <w:t>d</w:t>
      </w:r>
      <w:r w:rsidRPr="002650E8">
        <w:rPr>
          <w:rFonts w:ascii="Times" w:hAnsi="Times"/>
          <w:color w:val="000000" w:themeColor="text1"/>
        </w:rPr>
        <w:t xml:space="preserve"> how the guidelines</w:t>
      </w:r>
      <w:r w:rsidRPr="002650E8">
        <w:rPr>
          <w:rFonts w:ascii="Times" w:hAnsi="Times"/>
          <w:color w:val="000000" w:themeColor="text1"/>
          <w:lang w:val="en-US"/>
        </w:rPr>
        <w:t xml:space="preserve"> of </w:t>
      </w:r>
      <w:r w:rsidRPr="002650E8">
        <w:rPr>
          <w:rFonts w:ascii="Times" w:hAnsi="Times"/>
          <w:color w:val="000000" w:themeColor="text1"/>
        </w:rPr>
        <w:t>design of animated graphics</w:t>
      </w:r>
      <w:r w:rsidRPr="002650E8">
        <w:rPr>
          <w:rFonts w:ascii="Times" w:hAnsi="Times"/>
          <w:color w:val="000000" w:themeColor="text1"/>
          <w:lang w:val="en-US"/>
        </w:rPr>
        <w:t xml:space="preserve"> </w:t>
      </w:r>
      <w:r w:rsidRPr="002650E8">
        <w:rPr>
          <w:rFonts w:ascii="Times" w:hAnsi="Times"/>
          <w:color w:val="000000" w:themeColor="text1"/>
        </w:rPr>
        <w:t>and the calibration approach can be used</w:t>
      </w:r>
      <w:r w:rsidRPr="002650E8">
        <w:rPr>
          <w:rFonts w:ascii="Times" w:hAnsi="Times"/>
          <w:color w:val="000000" w:themeColor="text1"/>
          <w:lang w:val="en-US"/>
        </w:rPr>
        <w:t xml:space="preserve">. Although they defined and explained the guidelines, they were not able to make a </w:t>
      </w:r>
      <w:r w:rsidRPr="002650E8">
        <w:rPr>
          <w:rFonts w:ascii="Times" w:hAnsi="Times"/>
          <w:color w:val="000000" w:themeColor="text1"/>
        </w:rPr>
        <w:t>well-established computational model</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Finally, they have mentioned several of possible future works, firstly - </w:t>
      </w:r>
      <w:r w:rsidRPr="002650E8">
        <w:rPr>
          <w:rFonts w:ascii="Times" w:hAnsi="Times"/>
          <w:color w:val="000000" w:themeColor="text1"/>
        </w:rPr>
        <w:t>user studies could be conducted to test the proposed guidelines for various application scenarios</w:t>
      </w:r>
      <w:r w:rsidRPr="002650E8">
        <w:rPr>
          <w:rFonts w:ascii="Times" w:hAnsi="Times"/>
          <w:color w:val="000000" w:themeColor="text1"/>
          <w:lang w:val="en-US"/>
        </w:rPr>
        <w:t xml:space="preserve">, secondly - </w:t>
      </w:r>
      <w:r w:rsidRPr="002650E8">
        <w:rPr>
          <w:rFonts w:ascii="Times" w:hAnsi="Times"/>
          <w:color w:val="000000" w:themeColor="text1"/>
        </w:rPr>
        <w:t>evaluate the calibration process in more detail by statistically significant user tests</w:t>
      </w:r>
      <w:r w:rsidRPr="002650E8">
        <w:rPr>
          <w:rFonts w:ascii="Times" w:hAnsi="Times"/>
          <w:color w:val="000000" w:themeColor="text1"/>
          <w:lang w:val="en-US"/>
        </w:rPr>
        <w:t xml:space="preserve">, thirdly - </w:t>
      </w:r>
      <w:r w:rsidRPr="002650E8">
        <w:rPr>
          <w:rFonts w:ascii="Times" w:hAnsi="Times"/>
          <w:color w:val="000000" w:themeColor="text1"/>
        </w:rPr>
        <w:t>address specific combinations of chromatic motion and further perceptual features like texture</w:t>
      </w:r>
      <w:r w:rsidRPr="002650E8">
        <w:rPr>
          <w:rFonts w:ascii="Times" w:hAnsi="Times"/>
          <w:color w:val="000000" w:themeColor="text1"/>
          <w:lang w:val="en-US"/>
        </w:rPr>
        <w:t>.</w:t>
      </w:r>
    </w:p>
    <w:p w14:paraId="551CDA65" w14:textId="77777777" w:rsidR="0045432F" w:rsidRDefault="0045432F" w:rsidP="0045432F">
      <w:pPr>
        <w:pStyle w:val="NormalWeb"/>
        <w:spacing w:line="360" w:lineRule="auto"/>
        <w:jc w:val="both"/>
        <w:rPr>
          <w:rFonts w:ascii="Times" w:hAnsi="Times"/>
          <w:color w:val="000000" w:themeColor="text1"/>
          <w:lang w:val="en-US"/>
        </w:rPr>
      </w:pPr>
      <w:r w:rsidRPr="002650E8">
        <w:rPr>
          <w:rStyle w:val="blue-tooltip"/>
          <w:rFonts w:ascii="Times" w:hAnsi="Times" w:cs="Arial"/>
          <w:color w:val="000000" w:themeColor="text1"/>
          <w:shd w:val="clear" w:color="auto" w:fill="FFFFFF"/>
        </w:rPr>
        <w:t>Healey</w:t>
      </w:r>
      <w:r w:rsidRPr="002650E8">
        <w:rPr>
          <w:rFonts w:ascii="Times" w:hAnsi="Times"/>
          <w:color w:val="000000" w:themeColor="text1"/>
        </w:rPr>
        <w:t xml:space="preserve"> </w:t>
      </w:r>
      <w:r w:rsidRPr="002650E8">
        <w:rPr>
          <w:rFonts w:ascii="Times" w:hAnsi="Times"/>
          <w:color w:val="000000" w:themeColor="text1"/>
          <w:lang w:val="en-US"/>
        </w:rPr>
        <w:t xml:space="preserve">et al. [28] </w:t>
      </w:r>
      <w:r w:rsidRPr="002650E8">
        <w:rPr>
          <w:rFonts w:ascii="Times" w:hAnsi="Times"/>
          <w:color w:val="000000" w:themeColor="text1"/>
        </w:rPr>
        <w:t xml:space="preserve">presents a new method for using texture to visualize multidimensional data elements arranged on an underlying three-dimensional height field. </w:t>
      </w:r>
      <w:r w:rsidRPr="002650E8">
        <w:rPr>
          <w:rFonts w:ascii="Times" w:hAnsi="Times"/>
          <w:color w:val="000000" w:themeColor="text1"/>
          <w:lang w:val="en-US"/>
        </w:rPr>
        <w:t>P</w:t>
      </w:r>
      <w:proofErr w:type="spellStart"/>
      <w:r w:rsidRPr="002650E8">
        <w:rPr>
          <w:rFonts w:ascii="Times" w:hAnsi="Times"/>
          <w:color w:val="000000" w:themeColor="text1"/>
        </w:rPr>
        <w:t>erceptual</w:t>
      </w:r>
      <w:proofErr w:type="spellEnd"/>
      <w:r w:rsidRPr="002650E8">
        <w:rPr>
          <w:rFonts w:ascii="Times" w:hAnsi="Times"/>
          <w:color w:val="000000" w:themeColor="text1"/>
        </w:rPr>
        <w:t xml:space="preserve"> texture elements are built by controlling three separate texture dimensions: height, density, and regularity. </w:t>
      </w:r>
      <w:r w:rsidRPr="002650E8">
        <w:rPr>
          <w:rFonts w:ascii="Times" w:hAnsi="Times"/>
          <w:color w:val="000000" w:themeColor="text1"/>
          <w:lang w:val="en-US"/>
        </w:rPr>
        <w:t xml:space="preserve">They </w:t>
      </w:r>
      <w:r w:rsidRPr="002650E8">
        <w:rPr>
          <w:rFonts w:ascii="Times" w:hAnsi="Times"/>
          <w:color w:val="000000" w:themeColor="text1"/>
        </w:rPr>
        <w:t>conducted a set of controlled experiments to measure the effectiveness of these dimensions, and to identify any visual interference that may occur when all three are displayed simultaneously at the same spatial location</w:t>
      </w:r>
      <w:r w:rsidRPr="002650E8">
        <w:rPr>
          <w:rFonts w:ascii="Times" w:hAnsi="Times"/>
          <w:color w:val="000000" w:themeColor="text1"/>
          <w:lang w:val="en-US"/>
        </w:rPr>
        <w:t>. A</w:t>
      </w:r>
      <w:r w:rsidRPr="002650E8">
        <w:rPr>
          <w:rFonts w:ascii="Times" w:hAnsi="Times"/>
          <w:color w:val="000000" w:themeColor="text1"/>
        </w:rPr>
        <w:t>d-hoc mapping often introduce</w:t>
      </w:r>
      <w:r w:rsidRPr="002650E8">
        <w:rPr>
          <w:rFonts w:ascii="Times" w:hAnsi="Times"/>
          <w:color w:val="000000" w:themeColor="text1"/>
          <w:lang w:val="en-US"/>
        </w:rPr>
        <w:t>s</w:t>
      </w:r>
      <w:r w:rsidRPr="002650E8">
        <w:rPr>
          <w:rFonts w:ascii="Times" w:hAnsi="Times"/>
          <w:color w:val="000000" w:themeColor="text1"/>
        </w:rPr>
        <w:t xml:space="preserve"> visual artifacts that actively interfere with a user’s ability to perform their visual analysis tasks.</w:t>
      </w:r>
      <w:r w:rsidRPr="002650E8">
        <w:rPr>
          <w:rFonts w:ascii="Times" w:hAnsi="Times"/>
          <w:color w:val="000000" w:themeColor="text1"/>
          <w:lang w:val="en-US"/>
        </w:rPr>
        <w:t xml:space="preserve"> Additionally, </w:t>
      </w:r>
      <w:r w:rsidRPr="002650E8">
        <w:rPr>
          <w:rFonts w:ascii="Times" w:hAnsi="Times"/>
          <w:color w:val="000000" w:themeColor="text1"/>
          <w:lang w:val="en-US"/>
        </w:rPr>
        <w:lastRenderedPageBreak/>
        <w:t>it is found that</w:t>
      </w:r>
      <w:r w:rsidRPr="002650E8">
        <w:rPr>
          <w:rFonts w:ascii="Times" w:hAnsi="Times"/>
          <w:color w:val="000000" w:themeColor="text1"/>
        </w:rPr>
        <w:t xml:space="preserve"> taller, shorter, denser, and sparser </w:t>
      </w:r>
      <w:proofErr w:type="spellStart"/>
      <w:r w:rsidRPr="002650E8">
        <w:rPr>
          <w:rFonts w:ascii="Times" w:hAnsi="Times"/>
          <w:color w:val="000000" w:themeColor="text1"/>
        </w:rPr>
        <w:t>pexels</w:t>
      </w:r>
      <w:proofErr w:type="spellEnd"/>
      <w:r w:rsidRPr="002650E8">
        <w:rPr>
          <w:rFonts w:ascii="Times" w:hAnsi="Times"/>
          <w:color w:val="000000" w:themeColor="text1"/>
        </w:rPr>
        <w:t xml:space="preserve"> can be easily identified, but that certain background texture patterns must be avoided to ensure accurate performance</w:t>
      </w:r>
      <w:r w:rsidRPr="002650E8">
        <w:rPr>
          <w:rFonts w:ascii="Times" w:hAnsi="Times"/>
          <w:color w:val="000000" w:themeColor="text1"/>
          <w:lang w:val="en-US"/>
        </w:rPr>
        <w:t>.</w:t>
      </w:r>
    </w:p>
    <w:p w14:paraId="4EF343CF" w14:textId="48CA720B" w:rsidR="0045432F" w:rsidRDefault="0045432F" w:rsidP="0045432F">
      <w:pPr>
        <w:pStyle w:val="NormalWeb"/>
        <w:spacing w:line="360" w:lineRule="auto"/>
        <w:jc w:val="both"/>
        <w:rPr>
          <w:rFonts w:ascii="Times" w:hAnsi="Times"/>
          <w:color w:val="000000" w:themeColor="text1"/>
        </w:rPr>
      </w:pPr>
    </w:p>
    <w:p w14:paraId="5C27FDE1" w14:textId="5BBEA987" w:rsidR="005B5AD4" w:rsidRDefault="0023087F" w:rsidP="000E6B46">
      <w:pPr>
        <w:pStyle w:val="NormalWeb"/>
        <w:spacing w:line="360" w:lineRule="auto"/>
        <w:jc w:val="both"/>
      </w:pPr>
      <w:r w:rsidRPr="00AE435E">
        <w:rPr>
          <w:rFonts w:ascii="Times" w:hAnsi="Times"/>
          <w:b/>
          <w:bCs/>
          <w:color w:val="000000" w:themeColor="text1"/>
        </w:rPr>
        <w:t>2.6</w:t>
      </w:r>
      <w:r w:rsidRPr="00AE435E">
        <w:rPr>
          <w:rFonts w:ascii="Times" w:hAnsi="Times"/>
          <w:b/>
          <w:bCs/>
          <w:color w:val="000000" w:themeColor="text1"/>
        </w:rPr>
        <w:tab/>
      </w:r>
      <w:r w:rsidRPr="000E6B46">
        <w:rPr>
          <w:rFonts w:eastAsiaTheme="minorHAnsi"/>
          <w:b/>
          <w:bCs/>
          <w:color w:val="000000" w:themeColor="text1"/>
          <w:sz w:val="23"/>
          <w:szCs w:val="23"/>
          <w:lang w:val="en-GB" w:eastAsia="en-US"/>
        </w:rPr>
        <w:t>Evaluation of Visualization Systems</w:t>
      </w:r>
      <w:r w:rsidRPr="000E6B46">
        <w:rPr>
          <w:rFonts w:eastAsiaTheme="minorHAnsi"/>
          <w:b/>
          <w:bCs/>
          <w:color w:val="000000" w:themeColor="text1"/>
          <w:sz w:val="23"/>
          <w:szCs w:val="23"/>
          <w:lang w:val="en-GB" w:eastAsia="en-US"/>
        </w:rPr>
        <w:tab/>
      </w:r>
      <w:r w:rsidRPr="000E6B46">
        <w:rPr>
          <w:rFonts w:eastAsiaTheme="minorHAnsi"/>
          <w:b/>
          <w:bCs/>
          <w:color w:val="000000" w:themeColor="text1"/>
          <w:sz w:val="23"/>
          <w:szCs w:val="23"/>
          <w:lang w:val="en-GB" w:eastAsia="en-US"/>
        </w:rPr>
        <w:br/>
      </w:r>
      <w:r w:rsidR="00920A0E" w:rsidRPr="000E6B46">
        <w:rPr>
          <w:rFonts w:eastAsiaTheme="minorHAnsi"/>
          <w:color w:val="000000" w:themeColor="text1"/>
          <w:sz w:val="23"/>
          <w:szCs w:val="23"/>
          <w:lang w:val="en-GB" w:eastAsia="en-US"/>
        </w:rPr>
        <w:t>Visualization evaluation is a complex task since it involves complex data structures or patterns</w:t>
      </w:r>
      <w:r w:rsidR="000E6B46">
        <w:rPr>
          <w:rFonts w:eastAsiaTheme="minorHAnsi"/>
          <w:color w:val="000000" w:themeColor="text1"/>
          <w:sz w:val="23"/>
          <w:szCs w:val="23"/>
          <w:lang w:val="en-GB" w:eastAsia="en-US"/>
        </w:rPr>
        <w:t>,</w:t>
      </w:r>
      <w:r w:rsidR="00920A0E" w:rsidRPr="000E6B46">
        <w:rPr>
          <w:rFonts w:eastAsiaTheme="minorHAnsi"/>
          <w:color w:val="000000" w:themeColor="text1"/>
          <w:sz w:val="23"/>
          <w:szCs w:val="23"/>
          <w:lang w:val="en-GB" w:eastAsia="en-US"/>
        </w:rPr>
        <w:t xml:space="preserve"> or it can exhibit </w:t>
      </w:r>
      <w:r w:rsidR="00683069">
        <w:rPr>
          <w:rFonts w:eastAsiaTheme="minorHAnsi"/>
          <w:color w:val="000000" w:themeColor="text1"/>
          <w:sz w:val="23"/>
          <w:szCs w:val="23"/>
          <w:lang w:val="en-GB" w:eastAsia="en-US"/>
        </w:rPr>
        <w:t>various interconnected</w:t>
      </w:r>
      <w:r w:rsidR="00920A0E" w:rsidRPr="000E6B46">
        <w:rPr>
          <w:rFonts w:eastAsiaTheme="minorHAnsi"/>
          <w:color w:val="000000" w:themeColor="text1"/>
          <w:sz w:val="23"/>
          <w:szCs w:val="23"/>
          <w:lang w:val="en-GB" w:eastAsia="en-US"/>
        </w:rPr>
        <w:t xml:space="preserve"> information </w:t>
      </w:r>
      <w:r w:rsidR="00683069">
        <w:rPr>
          <w:rFonts w:eastAsiaTheme="minorHAnsi"/>
          <w:color w:val="000000" w:themeColor="text1"/>
          <w:sz w:val="23"/>
          <w:szCs w:val="23"/>
          <w:lang w:val="en-GB" w:eastAsia="en-US"/>
        </w:rPr>
        <w:t>of complicated systems</w:t>
      </w:r>
      <w:r w:rsidR="002E71C3" w:rsidRPr="000E6B46">
        <w:rPr>
          <w:rFonts w:eastAsiaTheme="minorHAnsi"/>
          <w:color w:val="000000" w:themeColor="text1"/>
          <w:sz w:val="23"/>
          <w:szCs w:val="23"/>
          <w:lang w:val="en-GB" w:eastAsia="en-US"/>
        </w:rPr>
        <w:t>.</w:t>
      </w:r>
      <w:r w:rsidR="00920A0E" w:rsidRPr="000E6B46">
        <w:rPr>
          <w:rFonts w:eastAsiaTheme="minorHAnsi"/>
          <w:b/>
          <w:bCs/>
          <w:color w:val="000000" w:themeColor="text1"/>
          <w:sz w:val="23"/>
          <w:szCs w:val="23"/>
          <w:lang w:val="en-GB" w:eastAsia="en-US"/>
        </w:rPr>
        <w:t xml:space="preserve"> </w:t>
      </w:r>
      <w:r w:rsidR="002E71C3" w:rsidRPr="00AE435E">
        <w:t xml:space="preserve">Researchers and practitioners in this field have faced many challenges </w:t>
      </w:r>
      <w:r w:rsidR="002E71C3">
        <w:t xml:space="preserve">in different phases </w:t>
      </w:r>
      <w:r w:rsidR="002E71C3" w:rsidRPr="00AE435E">
        <w:t xml:space="preserve">when </w:t>
      </w:r>
      <w:r w:rsidR="002E71C3">
        <w:t xml:space="preserve">designing, </w:t>
      </w:r>
      <w:r w:rsidR="002E71C3" w:rsidRPr="00AE435E">
        <w:t>planning, conducting, and executing an evaluation of a visualization system</w:t>
      </w:r>
      <w:r w:rsidR="00683069">
        <w:t>s</w:t>
      </w:r>
      <w:r w:rsidR="002E71C3">
        <w:t>. It can be a difficult task for evaluator to design the suitable evaluation questions to ask the participants</w:t>
      </w:r>
      <w:r w:rsidR="005B5AD4">
        <w:t xml:space="preserve">, to pick the right variables from visualization artifacts, to decide and develop an efficient way to test data </w:t>
      </w:r>
      <w:r w:rsidR="00AE435E">
        <w:t>sets and</w:t>
      </w:r>
      <w:r w:rsidR="005B5AD4">
        <w:t xml:space="preserve"> pick the proper methods of evaluation. Existing literature guidelines can help to solve these problems </w:t>
      </w:r>
      <w:r w:rsidR="0064202D">
        <w:t xml:space="preserve">for example, </w:t>
      </w:r>
      <w:r w:rsidR="00AE435E">
        <w:t xml:space="preserve">Heidi et al. [64] came up with seven scenarios of information visualisation from their research that includes evaluating visual data analysis and reasoning, evaluating user performance, evaluating user experience, evaluating environments and work practices, evaluating communication through visualisation, evaluating visualisation algorithms, and evaluating collaborative data analysis. They suggest different approaches to </w:t>
      </w:r>
      <w:r w:rsidR="000E6B46">
        <w:t xml:space="preserve">reaching decisions about what could be most effective evaluation of a given visualisation system. </w:t>
      </w:r>
      <w:r w:rsidR="005C3E0F">
        <w:t xml:space="preserve">Among them </w:t>
      </w:r>
      <w:r w:rsidR="00ED0908">
        <w:t>some</w:t>
      </w:r>
      <w:r w:rsidR="00ED0908">
        <w:t xml:space="preserve"> </w:t>
      </w:r>
      <w:r w:rsidR="005C3E0F">
        <w:t xml:space="preserve">of them are </w:t>
      </w:r>
      <w:r w:rsidR="00CF6817">
        <w:t>related</w:t>
      </w:r>
      <w:r w:rsidR="005C3E0F">
        <w:t xml:space="preserve"> our </w:t>
      </w:r>
      <w:r w:rsidR="00CF6817">
        <w:t>study</w:t>
      </w:r>
      <w:r w:rsidR="005C3E0F">
        <w:t xml:space="preserve">, so </w:t>
      </w:r>
      <w:r w:rsidR="00CF6817">
        <w:t>we briefly discuss about those in the following section.</w:t>
      </w:r>
    </w:p>
    <w:p w14:paraId="3F7DD410" w14:textId="14C3430C" w:rsidR="00CC3445" w:rsidRPr="00CC3445" w:rsidRDefault="005C3E0F" w:rsidP="00DF6686">
      <w:pPr>
        <w:pStyle w:val="NormalWeb"/>
        <w:spacing w:line="360" w:lineRule="auto"/>
        <w:jc w:val="both"/>
      </w:pPr>
      <w:r w:rsidRPr="005C3E0F">
        <w:rPr>
          <w:b/>
          <w:bCs/>
        </w:rPr>
        <w:t>User Performance</w:t>
      </w:r>
      <w:r>
        <w:tab/>
      </w:r>
      <w:r>
        <w:br/>
      </w:r>
      <w:r w:rsidR="009E5A4D" w:rsidRPr="00DF6686">
        <w:t>User performance is mainly measured in terms of objectively measurable m</w:t>
      </w:r>
      <w:r w:rsidR="001175F0" w:rsidRPr="00DF6686">
        <w:t>e</w:t>
      </w:r>
      <w:r w:rsidR="009E5A4D" w:rsidRPr="00DF6686">
        <w:t xml:space="preserve">trics such </w:t>
      </w:r>
      <w:r w:rsidR="001175F0" w:rsidRPr="00DF6686">
        <w:t xml:space="preserve">as </w:t>
      </w:r>
      <w:r w:rsidR="009E5A4D" w:rsidRPr="00DF6686">
        <w:t xml:space="preserve">time, error or accuracy rate, </w:t>
      </w:r>
      <w:r w:rsidR="001175F0" w:rsidRPr="00DF6686">
        <w:t xml:space="preserve">or work quality but the task completion time </w:t>
      </w:r>
      <w:r w:rsidR="00683069" w:rsidRPr="00DF6686">
        <w:t>or</w:t>
      </w:r>
      <w:r w:rsidR="001175F0" w:rsidRPr="00DF6686">
        <w:t xml:space="preserve"> task completion accuracy is commonly used. Output of the tasks are generally numerical values analyzed using descriptive statistics such as mean, median or </w:t>
      </w:r>
      <w:r w:rsidR="001968C5" w:rsidRPr="00DF6686">
        <w:t xml:space="preserve">standard deviations. They can also come from the user interactions, perception, and cognition for specific types of </w:t>
      </w:r>
      <w:r w:rsidR="00433665" w:rsidRPr="00DF6686">
        <w:t xml:space="preserve">visually </w:t>
      </w:r>
      <w:r w:rsidR="00347626" w:rsidRPr="00DF6686">
        <w:t>presented techniques</w:t>
      </w:r>
      <w:r w:rsidR="001968C5" w:rsidRPr="00DF6686">
        <w:t xml:space="preserve">. </w:t>
      </w:r>
      <w:r w:rsidR="00683069" w:rsidRPr="00DF6686">
        <w:t>Most widely</w:t>
      </w:r>
      <w:r w:rsidR="00683069" w:rsidRPr="00DF6686">
        <w:t xml:space="preserve"> </w:t>
      </w:r>
      <w:r w:rsidR="00433665" w:rsidRPr="00DF6686">
        <w:t>used methods are t</w:t>
      </w:r>
      <w:r w:rsidR="00683069" w:rsidRPr="00DF6686">
        <w:t xml:space="preserve">he </w:t>
      </w:r>
      <w:r w:rsidR="00433665" w:rsidRPr="00DF6686">
        <w:t xml:space="preserve">controlled experiments or quantitative evaluation. A controlled experiment requires </w:t>
      </w:r>
      <w:r w:rsidR="003F2FEA" w:rsidRPr="00DF6686">
        <w:t xml:space="preserve">real-life simple tasks that can be performed by large number of participants in different study sessions. It is not imperative the participants to be domain experts, hence non-experts can </w:t>
      </w:r>
      <w:r w:rsidRPr="00DF6686">
        <w:t xml:space="preserve">also </w:t>
      </w:r>
      <w:r w:rsidR="003F2FEA" w:rsidRPr="00DF6686">
        <w:t>participate in such experiments.</w:t>
      </w:r>
      <w:r w:rsidR="00CC3445" w:rsidRPr="00DF6686">
        <w:t xml:space="preserve"> </w:t>
      </w:r>
      <w:r w:rsidR="00ED0908" w:rsidRPr="00DF6686">
        <w:t>To</w:t>
      </w:r>
      <w:r w:rsidR="00CC3445" w:rsidRPr="00DF6686">
        <w:t xml:space="preserve"> answer evaluation questions with quantitative and statistically significant results, evaluations in the </w:t>
      </w:r>
      <w:r w:rsidR="00DF6686">
        <w:t>user performance</w:t>
      </w:r>
      <w:r w:rsidR="00CC3445" w:rsidRPr="00DF6686">
        <w:t xml:space="preserve"> group require high precision. The commonly used methodologies involve an </w:t>
      </w:r>
      <w:r w:rsidR="00CC3445" w:rsidRPr="00DF6686">
        <w:lastRenderedPageBreak/>
        <w:t xml:space="preserve">experimental design with only a small number of variables changed between experiment conditions such that the impact of each variable can be measured </w:t>
      </w:r>
      <w:r w:rsidR="00DF6686" w:rsidRPr="00DF6686">
        <w:t>J. McGrath</w:t>
      </w:r>
      <w:r w:rsidR="00DF6686">
        <w:t xml:space="preserve"> </w:t>
      </w:r>
      <w:r w:rsidR="00DF6686" w:rsidRPr="00DF6686">
        <w:t>[66].</w:t>
      </w:r>
    </w:p>
    <w:p w14:paraId="1CC31C0B" w14:textId="593D3FC1" w:rsidR="005C3E0F" w:rsidRDefault="005C3E0F" w:rsidP="00B478F2">
      <w:pPr>
        <w:pStyle w:val="NormalWeb"/>
        <w:spacing w:line="360" w:lineRule="auto"/>
        <w:jc w:val="both"/>
      </w:pPr>
    </w:p>
    <w:p w14:paraId="0E1D33B4" w14:textId="29DEA075" w:rsidR="00B478F2" w:rsidRPr="005C3E0F" w:rsidRDefault="005C3E0F" w:rsidP="00B478F2">
      <w:pPr>
        <w:pStyle w:val="NormalWeb"/>
        <w:spacing w:line="360" w:lineRule="auto"/>
        <w:jc w:val="both"/>
        <w:rPr>
          <w:b/>
          <w:bCs/>
        </w:rPr>
      </w:pPr>
      <w:r w:rsidRPr="005C3E0F">
        <w:rPr>
          <w:b/>
          <w:bCs/>
        </w:rPr>
        <w:t>User Experience</w:t>
      </w:r>
      <w:r>
        <w:rPr>
          <w:b/>
          <w:bCs/>
        </w:rPr>
        <w:tab/>
      </w:r>
      <w:r>
        <w:rPr>
          <w:b/>
          <w:bCs/>
        </w:rPr>
        <w:br/>
      </w:r>
      <w:r w:rsidR="006D7DBA" w:rsidRPr="00B478F2">
        <w:t xml:space="preserve">Evaluation of user experience is done by study people’s subjective feedback and opinions in written, spoken form or online feedback with a set common questionnaire to all participants. It seeks to understand how </w:t>
      </w:r>
      <w:r w:rsidR="005708E7" w:rsidRPr="00B478F2">
        <w:t xml:space="preserve">participant react to the presented visualisation. A visualisation can be initial design sketch, a basic prototype, a finished </w:t>
      </w:r>
      <w:r w:rsidR="009318E0" w:rsidRPr="00B478F2">
        <w:t>product,</w:t>
      </w:r>
      <w:r w:rsidR="005708E7" w:rsidRPr="00B478F2">
        <w:t xml:space="preserve"> or part of a complex system. The goal is to understand what extent the participants</w:t>
      </w:r>
      <w:r w:rsidR="007D0E5F" w:rsidRPr="00B478F2">
        <w:t>’</w:t>
      </w:r>
      <w:r w:rsidR="005708E7" w:rsidRPr="00B478F2">
        <w:t xml:space="preserve"> eye</w:t>
      </w:r>
      <w:r w:rsidR="007D0E5F" w:rsidRPr="00B478F2">
        <w:t>s</w:t>
      </w:r>
      <w:r w:rsidR="005708E7" w:rsidRPr="00B478F2">
        <w:t xml:space="preserve"> </w:t>
      </w:r>
      <w:r w:rsidR="007D0E5F" w:rsidRPr="00B478F2">
        <w:t xml:space="preserve">can perceive the intended tasks conveyed by the system such as perceived effectiveness, perceived efficiency, perceived </w:t>
      </w:r>
      <w:r w:rsidR="00EF3052" w:rsidRPr="00B478F2">
        <w:t>accuracy. Other measures such as satisfaction, trust, features liked/disliked, effort required, time required, etc. The collected data in such a study helps designers to explore gap</w:t>
      </w:r>
      <w:r w:rsidR="009318E0" w:rsidRPr="00B478F2">
        <w:t>s and limitations in the visualised system, as well as promote the researchers to take necessary steps to enhance it further stage.</w:t>
      </w:r>
      <w:r w:rsidR="00B478F2" w:rsidRPr="00B478F2">
        <w:t xml:space="preserve"> So</w:t>
      </w:r>
      <w:r w:rsidR="007935E7">
        <w:t>,</w:t>
      </w:r>
      <w:r w:rsidR="00B478F2" w:rsidRPr="00B478F2">
        <w:t xml:space="preserve"> the evaluations can be short term to assess current or potential usage and long term to assess the adoption of a visualization in a real usage scenario. </w:t>
      </w:r>
    </w:p>
    <w:p w14:paraId="25B4E8B6" w14:textId="792A4742" w:rsidR="00636AFD" w:rsidRPr="005C3E0F" w:rsidRDefault="005C3E0F" w:rsidP="000E6B46">
      <w:pPr>
        <w:pStyle w:val="NormalWeb"/>
        <w:spacing w:line="360" w:lineRule="auto"/>
        <w:jc w:val="both"/>
        <w:rPr>
          <w:b/>
          <w:bCs/>
        </w:rPr>
      </w:pPr>
      <w:r>
        <w:br/>
      </w:r>
      <w:r w:rsidRPr="005C3E0F">
        <w:rPr>
          <w:b/>
          <w:bCs/>
        </w:rPr>
        <w:t>U</w:t>
      </w:r>
      <w:r w:rsidRPr="005C3E0F">
        <w:rPr>
          <w:b/>
          <w:bCs/>
        </w:rPr>
        <w:t xml:space="preserve">sability </w:t>
      </w:r>
      <w:r w:rsidRPr="005C3E0F">
        <w:rPr>
          <w:b/>
          <w:bCs/>
        </w:rPr>
        <w:t>T</w:t>
      </w:r>
      <w:r w:rsidRPr="005C3E0F">
        <w:rPr>
          <w:b/>
          <w:bCs/>
        </w:rPr>
        <w:t>est</w:t>
      </w:r>
      <w:r w:rsidRPr="005C3E0F">
        <w:rPr>
          <w:b/>
          <w:bCs/>
        </w:rPr>
        <w:tab/>
      </w:r>
      <w:r w:rsidRPr="005C3E0F">
        <w:rPr>
          <w:b/>
          <w:bCs/>
        </w:rPr>
        <w:br/>
      </w:r>
      <w:r w:rsidR="00636AFD" w:rsidRPr="005C3E0F">
        <w:t xml:space="preserve">How participants perform a set of predefined tasks </w:t>
      </w:r>
      <w:r w:rsidR="007020BF" w:rsidRPr="005C3E0F">
        <w:t>is observed to</w:t>
      </w:r>
      <w:r w:rsidR="00636AFD" w:rsidRPr="005C3E0F">
        <w:t xml:space="preserve"> carr</w:t>
      </w:r>
      <w:r w:rsidR="007020BF" w:rsidRPr="005C3E0F">
        <w:t>y</w:t>
      </w:r>
      <w:r w:rsidR="00636AFD" w:rsidRPr="005C3E0F">
        <w:t xml:space="preserve"> out </w:t>
      </w:r>
      <w:r w:rsidR="007020BF" w:rsidRPr="005C3E0F">
        <w:t>the usability test</w:t>
      </w:r>
      <w:r w:rsidR="00636AFD" w:rsidRPr="005C3E0F">
        <w:t>. For each session, the evaluators take notes of interesting observed behaviors,</w:t>
      </w:r>
      <w:r w:rsidR="007020BF" w:rsidRPr="005C3E0F">
        <w:t xml:space="preserve"> suggestions given, comments provided </w:t>
      </w:r>
      <w:r w:rsidR="00636AFD" w:rsidRPr="005C3E0F">
        <w:t xml:space="preserve">by the participant, </w:t>
      </w:r>
      <w:r w:rsidR="007020BF" w:rsidRPr="005C3E0F">
        <w:t xml:space="preserve">lack of understanding, </w:t>
      </w:r>
      <w:r w:rsidR="00636AFD" w:rsidRPr="005C3E0F">
        <w:t xml:space="preserve">and major problems in interaction. </w:t>
      </w:r>
      <w:r w:rsidR="00E32DC5" w:rsidRPr="005C3E0F">
        <w:t>The specialities of</w:t>
      </w:r>
      <w:r w:rsidR="007020BF" w:rsidRPr="005C3E0F">
        <w:t xml:space="preserve"> this method </w:t>
      </w:r>
      <w:r w:rsidR="00E32DC5" w:rsidRPr="005C3E0F">
        <w:t>are</w:t>
      </w:r>
      <w:r w:rsidR="007020BF" w:rsidRPr="005C3E0F">
        <w:t xml:space="preserve"> the careful preparation of tasks and feedback material like questionnaires and interview scripts. Its main goal is to perfect the design by spotting major flaws and deficiencies in existing prototypes [65]. </w:t>
      </w:r>
      <w:r w:rsidR="00E32DC5" w:rsidRPr="005C3E0F">
        <w:t xml:space="preserve"> Nonetheless it can also serve the purpose of eliciting overlooked or missing requirements.</w:t>
      </w:r>
      <w:r w:rsidR="00E32DC5" w:rsidRPr="005C3E0F">
        <w:rPr>
          <w:b/>
          <w:bCs/>
        </w:rPr>
        <w:t xml:space="preserve"> </w:t>
      </w:r>
    </w:p>
    <w:p w14:paraId="62D8EEB1" w14:textId="59371020" w:rsidR="006D6932" w:rsidRDefault="00C90E2D" w:rsidP="006D6932">
      <w:pPr>
        <w:spacing w:line="360" w:lineRule="auto"/>
        <w:jc w:val="both"/>
      </w:pPr>
      <w:r>
        <w:t xml:space="preserve">Heidi et al. [64] classified the scenarios into two broad categories called </w:t>
      </w:r>
      <w:r w:rsidRPr="00D85D0D">
        <w:rPr>
          <w:i/>
          <w:iCs/>
        </w:rPr>
        <w:t>process</w:t>
      </w:r>
      <w:r>
        <w:t xml:space="preserve"> and </w:t>
      </w:r>
      <w:r w:rsidRPr="00D85D0D">
        <w:rPr>
          <w:i/>
          <w:iCs/>
        </w:rPr>
        <w:t>visualisation</w:t>
      </w:r>
      <w:r>
        <w:t xml:space="preserve">. </w:t>
      </w:r>
      <w:r w:rsidR="00737738">
        <w:t>The main goal of</w:t>
      </w:r>
      <w:r>
        <w:t xml:space="preserve"> process group</w:t>
      </w:r>
      <w:r w:rsidR="00737738">
        <w:t xml:space="preserve"> evaluation is to understand the underlying process and the roles played by the visualisations. In contrast, evaluations can focus on the visualisation it</w:t>
      </w:r>
      <w:r w:rsidR="00BE06F8">
        <w:t xml:space="preserve">self, with the goal to test design decision, explore a design space, </w:t>
      </w:r>
      <w:r w:rsidR="00CC3445">
        <w:t>benchmark</w:t>
      </w:r>
      <w:r w:rsidR="00BE06F8">
        <w:t xml:space="preserve"> against existing systems, or to discover usability issues. </w:t>
      </w:r>
      <w:r w:rsidR="006D6932">
        <w:t xml:space="preserve">Again </w:t>
      </w:r>
      <w:r w:rsidR="003A7C37" w:rsidRPr="002650E8">
        <w:rPr>
          <w:rFonts w:ascii="Times" w:hAnsi="Times"/>
          <w:color w:val="000000" w:themeColor="text1"/>
        </w:rPr>
        <w:t>Bonneau et al.</w:t>
      </w:r>
      <w:r w:rsidR="003A7C37" w:rsidRPr="002650E8">
        <w:rPr>
          <w:rFonts w:ascii="Times" w:hAnsi="Times" w:cs="Arial"/>
          <w:color w:val="000000" w:themeColor="text1"/>
          <w:lang w:val="en-GB"/>
        </w:rPr>
        <w:t xml:space="preserve"> </w:t>
      </w:r>
      <w:r w:rsidR="006D6932">
        <w:t>[1</w:t>
      </w:r>
      <w:r w:rsidR="003A7C37">
        <w:t>6</w:t>
      </w:r>
      <w:r w:rsidR="006D6932">
        <w:t>] classified t</w:t>
      </w:r>
      <w:r w:rsidR="006D6932" w:rsidRPr="006D6932">
        <w:t>he types of evaluation into three groups:</w:t>
      </w:r>
      <w:r w:rsidR="006D6932">
        <w:tab/>
      </w:r>
      <w:r w:rsidR="006D6932" w:rsidRPr="006D6932">
        <w:t xml:space="preserve"> </w:t>
      </w:r>
    </w:p>
    <w:p w14:paraId="0A6F5434" w14:textId="61E41A61" w:rsidR="006D6932" w:rsidRDefault="006D6932" w:rsidP="006D6932">
      <w:pPr>
        <w:pStyle w:val="ListParagraph"/>
        <w:numPr>
          <w:ilvl w:val="0"/>
          <w:numId w:val="22"/>
        </w:numPr>
        <w:spacing w:line="360" w:lineRule="auto"/>
        <w:jc w:val="both"/>
      </w:pPr>
      <w:r w:rsidRPr="006D6932">
        <w:lastRenderedPageBreak/>
        <w:t xml:space="preserve">Theoretical evaluation: the method is analyzed to see if it follows established graphical design principles, </w:t>
      </w:r>
    </w:p>
    <w:p w14:paraId="34C1CE98" w14:textId="77777777" w:rsidR="006D6932" w:rsidRDefault="006D6932" w:rsidP="006D6932">
      <w:pPr>
        <w:pStyle w:val="ListParagraph"/>
        <w:numPr>
          <w:ilvl w:val="0"/>
          <w:numId w:val="22"/>
        </w:numPr>
        <w:spacing w:line="360" w:lineRule="auto"/>
        <w:jc w:val="both"/>
      </w:pPr>
      <w:r w:rsidRPr="006D6932">
        <w:t>Low-level visual evaluation: a psychometric visual user study is performed to evaluate low-level visual effects of the method,</w:t>
      </w:r>
    </w:p>
    <w:p w14:paraId="44715E54" w14:textId="27A9FFC6" w:rsidR="006D6932" w:rsidRDefault="006D6932" w:rsidP="006D6932">
      <w:pPr>
        <w:pStyle w:val="ListParagraph"/>
        <w:numPr>
          <w:ilvl w:val="0"/>
          <w:numId w:val="22"/>
        </w:numPr>
        <w:spacing w:line="360" w:lineRule="auto"/>
        <w:jc w:val="both"/>
      </w:pPr>
      <w:r w:rsidRPr="006D6932">
        <w:t>Task oriented user study: a cognitive, task-based user study is conducted to assess the efficiency or the usability of the method.</w:t>
      </w:r>
    </w:p>
    <w:p w14:paraId="3FC6186F" w14:textId="77777777" w:rsidR="006D6932" w:rsidRDefault="006D6932" w:rsidP="006D6932">
      <w:pPr>
        <w:spacing w:line="360" w:lineRule="auto"/>
        <w:ind w:left="360"/>
        <w:jc w:val="both"/>
      </w:pPr>
    </w:p>
    <w:p w14:paraId="11E9C992" w14:textId="08306A79" w:rsidR="006D6932" w:rsidRPr="006D6932" w:rsidRDefault="00FB3E84" w:rsidP="006D6932">
      <w:pPr>
        <w:spacing w:line="360" w:lineRule="auto"/>
        <w:jc w:val="both"/>
      </w:pPr>
      <w:r>
        <w:t xml:space="preserve">Usually in these evaluations, a part of the visualisation system is tested. </w:t>
      </w:r>
      <w:r>
        <w:rPr>
          <w:color w:val="000000" w:themeColor="text1"/>
        </w:rPr>
        <w:t xml:space="preserve">In this context, we intend to evaluate only the basic concept of Chromatic Aberration against </w:t>
      </w:r>
      <w:r w:rsidRPr="005848BC">
        <w:rPr>
          <w:color w:val="000000" w:themeColor="text1"/>
        </w:rPr>
        <w:t>VSUP [</w:t>
      </w:r>
      <w:r>
        <w:rPr>
          <w:color w:val="000000" w:themeColor="text1"/>
        </w:rPr>
        <w:t xml:space="preserve">35] although we implemented and utilized </w:t>
      </w:r>
      <w:r w:rsidR="006D4F97">
        <w:rPr>
          <w:color w:val="000000" w:themeColor="text1"/>
        </w:rPr>
        <w:t xml:space="preserve">them </w:t>
      </w:r>
      <w:r>
        <w:rPr>
          <w:color w:val="000000" w:themeColor="text1"/>
        </w:rPr>
        <w:t xml:space="preserve">in some complex charts. </w:t>
      </w:r>
      <w:r w:rsidR="00D85D0D">
        <w:rPr>
          <w:color w:val="000000" w:themeColor="text1"/>
        </w:rPr>
        <w:t xml:space="preserve">To evaluate </w:t>
      </w:r>
      <w:r w:rsidR="000E6B46" w:rsidRPr="005848BC">
        <w:rPr>
          <w:color w:val="000000" w:themeColor="text1"/>
        </w:rPr>
        <w:t xml:space="preserve">user experience and performance with the help of a set of </w:t>
      </w:r>
      <w:r w:rsidR="005848BC" w:rsidRPr="005848BC">
        <w:rPr>
          <w:color w:val="000000" w:themeColor="text1"/>
        </w:rPr>
        <w:t>questionnaires</w:t>
      </w:r>
      <w:r w:rsidR="00D85D0D">
        <w:rPr>
          <w:color w:val="000000" w:themeColor="text1"/>
        </w:rPr>
        <w:t>, we</w:t>
      </w:r>
      <w:r w:rsidR="000E6B46" w:rsidRPr="005848BC">
        <w:rPr>
          <w:color w:val="000000" w:themeColor="text1"/>
        </w:rPr>
        <w:t xml:space="preserve"> </w:t>
      </w:r>
      <w:r w:rsidR="00D85D0D">
        <w:rPr>
          <w:color w:val="000000" w:themeColor="text1"/>
        </w:rPr>
        <w:t>developed an</w:t>
      </w:r>
      <w:r w:rsidR="000E6B46" w:rsidRPr="005848BC">
        <w:rPr>
          <w:color w:val="000000" w:themeColor="text1"/>
        </w:rPr>
        <w:t xml:space="preserve"> online </w:t>
      </w:r>
      <w:r w:rsidR="00D85D0D" w:rsidRPr="005848BC">
        <w:rPr>
          <w:color w:val="000000" w:themeColor="text1"/>
        </w:rPr>
        <w:t>webpage</w:t>
      </w:r>
      <w:r w:rsidR="000E6B46" w:rsidRPr="005848BC">
        <w:rPr>
          <w:color w:val="000000" w:themeColor="text1"/>
        </w:rPr>
        <w:t xml:space="preserve"> </w:t>
      </w:r>
      <w:r w:rsidR="00D85D0D">
        <w:rPr>
          <w:color w:val="000000" w:themeColor="text1"/>
        </w:rPr>
        <w:t>containing</w:t>
      </w:r>
      <w:r w:rsidR="00D85D0D" w:rsidRPr="005848BC">
        <w:rPr>
          <w:color w:val="000000" w:themeColor="text1"/>
        </w:rPr>
        <w:t xml:space="preserve"> </w:t>
      </w:r>
      <w:r w:rsidR="000E6B46" w:rsidRPr="005848BC">
        <w:rPr>
          <w:color w:val="000000" w:themeColor="text1"/>
        </w:rPr>
        <w:t xml:space="preserve">the relevant </w:t>
      </w:r>
      <w:r w:rsidR="00F950EE">
        <w:rPr>
          <w:color w:val="000000" w:themeColor="text1"/>
        </w:rPr>
        <w:t xml:space="preserve">exercises of </w:t>
      </w:r>
      <w:r w:rsidR="005848BC" w:rsidRPr="005848BC">
        <w:rPr>
          <w:color w:val="000000" w:themeColor="text1"/>
        </w:rPr>
        <w:t>visualisation</w:t>
      </w:r>
      <w:r w:rsidR="005848BC" w:rsidRPr="00682B06">
        <w:rPr>
          <w:color w:val="000000" w:themeColor="text1"/>
        </w:rPr>
        <w:t xml:space="preserve">. </w:t>
      </w:r>
      <w:r w:rsidR="00682B06" w:rsidRPr="00682B06">
        <w:rPr>
          <w:color w:val="000000" w:themeColor="text1"/>
        </w:rPr>
        <w:t>In</w:t>
      </w:r>
      <w:r w:rsidR="00682B06" w:rsidRPr="009E5A4D">
        <w:rPr>
          <w:color w:val="000000" w:themeColor="text1"/>
        </w:rPr>
        <w:t>stead of asking questions as interviews, we presented everything visually</w:t>
      </w:r>
      <w:r w:rsidR="008A08CB">
        <w:rPr>
          <w:color w:val="000000" w:themeColor="text1"/>
        </w:rPr>
        <w:t xml:space="preserve"> (explained in study design section in chapter 6)</w:t>
      </w:r>
      <w:r w:rsidR="009E5A4D">
        <w:rPr>
          <w:color w:val="000000" w:themeColor="text1"/>
        </w:rPr>
        <w:t>,</w:t>
      </w:r>
      <w:r w:rsidR="00682B06" w:rsidRPr="009E5A4D">
        <w:rPr>
          <w:color w:val="000000" w:themeColor="text1"/>
        </w:rPr>
        <w:t xml:space="preserve"> so that participants can provide their </w:t>
      </w:r>
      <w:r w:rsidR="00682B06" w:rsidRPr="00682B06">
        <w:rPr>
          <w:color w:val="000000" w:themeColor="text1"/>
        </w:rPr>
        <w:t>rating easil</w:t>
      </w:r>
      <w:r w:rsidR="00682B06" w:rsidRPr="009E5A4D">
        <w:rPr>
          <w:color w:val="000000" w:themeColor="text1"/>
        </w:rPr>
        <w:t>y. For Example: in system usability test, we presented 10 questions in 5 scale ratings (1-5) and for Nasa-</w:t>
      </w:r>
      <w:proofErr w:type="spellStart"/>
      <w:r w:rsidR="00682B06" w:rsidRPr="009E5A4D">
        <w:rPr>
          <w:color w:val="000000" w:themeColor="text1"/>
        </w:rPr>
        <w:t>Tlx</w:t>
      </w:r>
      <w:proofErr w:type="spellEnd"/>
      <w:r w:rsidR="00682B06" w:rsidRPr="009E5A4D">
        <w:rPr>
          <w:color w:val="000000" w:themeColor="text1"/>
        </w:rPr>
        <w:t xml:space="preserve"> we presented 6 questions in 22 scale rating</w:t>
      </w:r>
      <w:r w:rsidR="00682B06" w:rsidRPr="007020BF">
        <w:rPr>
          <w:color w:val="000000" w:themeColor="text1"/>
        </w:rPr>
        <w:t>s (1-22).</w:t>
      </w:r>
      <w:r w:rsidR="006D6932">
        <w:rPr>
          <w:color w:val="000000" w:themeColor="text1"/>
        </w:rPr>
        <w:t xml:space="preserve"> </w:t>
      </w:r>
    </w:p>
    <w:p w14:paraId="7EB46DA8" w14:textId="11BF7ADB" w:rsidR="0023087F" w:rsidRPr="000E6B46" w:rsidRDefault="0023087F" w:rsidP="0045432F">
      <w:pPr>
        <w:pStyle w:val="NormalWeb"/>
        <w:spacing w:line="360" w:lineRule="auto"/>
        <w:jc w:val="both"/>
        <w:rPr>
          <w:rFonts w:eastAsiaTheme="minorHAnsi"/>
          <w:b/>
          <w:bCs/>
          <w:color w:val="FF0000"/>
          <w:sz w:val="23"/>
          <w:szCs w:val="23"/>
          <w:lang w:val="en-GB" w:eastAsia="en-US"/>
        </w:rPr>
      </w:pPr>
    </w:p>
    <w:p w14:paraId="657D4459" w14:textId="00A93C58"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2.</w:t>
      </w:r>
      <w:r w:rsidR="0023087F">
        <w:rPr>
          <w:rFonts w:ascii="Times" w:hAnsi="Times"/>
          <w:b/>
          <w:bCs/>
          <w:color w:val="000000" w:themeColor="text1"/>
          <w:lang w:val="en-US"/>
        </w:rPr>
        <w:t>7</w:t>
      </w:r>
      <w:r w:rsidRPr="002E48C9">
        <w:rPr>
          <w:rFonts w:ascii="Times" w:hAnsi="Times"/>
          <w:b/>
          <w:bCs/>
          <w:color w:val="000000" w:themeColor="text1"/>
          <w:lang w:val="en-US"/>
        </w:rPr>
        <w:tab/>
        <w:t>Limitations of related works</w:t>
      </w:r>
    </w:p>
    <w:p w14:paraId="11B3F69B" w14:textId="6EF2A9B9"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As stated in the related works section, a plethora of studies have been conducted in these domains, for example: predicting modeling and augmentation of algorithms, time series analyses and comparisons on different diseases and/or on other temporal data, real time predictions from models, measuring chromatic aberration from image distortion, effect of color and light on display devices, uncertainty visualization and decision making, texture analyses and assessments, perceptual textures to represent multi-dimensional dataset,  and etc. In our knowledge predictive uncertainty has not been represented with chromatic aberration. Furthermore, our approach of three dynamic variables visualization in two-dimensional space with texture is also a novel idea.</w:t>
      </w:r>
      <w:r w:rsidR="001F6F98">
        <w:rPr>
          <w:rFonts w:ascii="Times" w:hAnsi="Times"/>
          <w:color w:val="000000" w:themeColor="text1"/>
          <w:lang w:val="en-US"/>
        </w:rPr>
        <w:t xml:space="preserve"> In the following section we briefly </w:t>
      </w:r>
      <w:r w:rsidR="00C75D87">
        <w:rPr>
          <w:rFonts w:ascii="Times" w:hAnsi="Times"/>
          <w:color w:val="000000" w:themeColor="text1"/>
          <w:lang w:val="en-US"/>
        </w:rPr>
        <w:t>explain</w:t>
      </w:r>
      <w:r w:rsidR="001F6F98">
        <w:rPr>
          <w:rFonts w:ascii="Times" w:hAnsi="Times"/>
          <w:color w:val="000000" w:themeColor="text1"/>
          <w:lang w:val="en-US"/>
        </w:rPr>
        <w:t xml:space="preserve"> </w:t>
      </w:r>
      <w:r w:rsidR="00034C7B">
        <w:rPr>
          <w:rFonts w:ascii="Times" w:hAnsi="Times"/>
          <w:color w:val="000000" w:themeColor="text1"/>
          <w:lang w:val="en-US"/>
        </w:rPr>
        <w:t xml:space="preserve">specific limitations of some papers listed in the references. </w:t>
      </w:r>
    </w:p>
    <w:p w14:paraId="40085DD8" w14:textId="77777777" w:rsidR="0045432F" w:rsidRPr="002E48C9" w:rsidRDefault="0045432F" w:rsidP="0045432F">
      <w:pPr>
        <w:spacing w:line="360" w:lineRule="auto"/>
        <w:jc w:val="both"/>
        <w:rPr>
          <w:b/>
          <w:bCs/>
          <w:color w:val="000000" w:themeColor="text1"/>
          <w:sz w:val="28"/>
          <w:szCs w:val="28"/>
        </w:rPr>
      </w:pPr>
    </w:p>
    <w:p w14:paraId="1031A047" w14:textId="6349327D" w:rsidR="00A22D00" w:rsidRDefault="00D72440" w:rsidP="006B275F">
      <w:pPr>
        <w:spacing w:line="360" w:lineRule="auto"/>
        <w:jc w:val="both"/>
      </w:pPr>
      <w:r w:rsidRPr="002650E8">
        <w:rPr>
          <w:rFonts w:ascii="Times" w:hAnsi="Times" w:cs="AppleSystemUIFont"/>
          <w:color w:val="000000" w:themeColor="text1"/>
          <w:lang w:val="en-GB"/>
        </w:rPr>
        <w:t>Muhammad Ali</w:t>
      </w:r>
      <w:r>
        <w:rPr>
          <w:rFonts w:ascii="Times" w:hAnsi="Times" w:cs="AppleSystemUIFont"/>
          <w:color w:val="000000" w:themeColor="text1"/>
          <w:lang w:val="en-GB"/>
        </w:rPr>
        <w:t xml:space="preserve"> et al [2] conducted their research </w:t>
      </w:r>
      <w:r w:rsidR="007D6AA4">
        <w:rPr>
          <w:rFonts w:ascii="Times" w:hAnsi="Times" w:cs="AppleSystemUIFont"/>
          <w:color w:val="000000" w:themeColor="text1"/>
          <w:lang w:val="en-GB"/>
        </w:rPr>
        <w:t xml:space="preserve">of forecasting COVID-19 </w:t>
      </w:r>
      <w:r>
        <w:rPr>
          <w:rFonts w:ascii="Times" w:hAnsi="Times" w:cs="AppleSystemUIFont"/>
          <w:color w:val="000000" w:themeColor="text1"/>
          <w:lang w:val="en-GB"/>
        </w:rPr>
        <w:t xml:space="preserve">only with </w:t>
      </w:r>
      <w:r w:rsidR="00F33068">
        <w:rPr>
          <w:rFonts w:ascii="Times" w:hAnsi="Times" w:cs="AppleSystemUIFont"/>
          <w:color w:val="000000" w:themeColor="text1"/>
          <w:lang w:val="en-GB"/>
        </w:rPr>
        <w:t xml:space="preserve">statistical </w:t>
      </w:r>
      <w:r>
        <w:rPr>
          <w:rFonts w:ascii="Times" w:hAnsi="Times" w:cs="AppleSystemUIFont"/>
          <w:color w:val="000000" w:themeColor="text1"/>
          <w:lang w:val="en-GB"/>
        </w:rPr>
        <w:t>ARIMA model where they suspect it may perform poorly in case of nonlinear trends</w:t>
      </w:r>
      <w:r w:rsidR="001F4C42">
        <w:rPr>
          <w:rFonts w:ascii="Times" w:hAnsi="Times" w:cs="AppleSystemUIFont"/>
          <w:color w:val="000000" w:themeColor="text1"/>
          <w:lang w:val="en-GB"/>
        </w:rPr>
        <w:t>. Researchers in</w:t>
      </w:r>
      <w:r w:rsidR="007D6AA4">
        <w:rPr>
          <w:rFonts w:ascii="Times" w:hAnsi="Times" w:cs="AppleSystemUIFont"/>
          <w:color w:val="000000" w:themeColor="text1"/>
          <w:lang w:val="en-GB"/>
        </w:rPr>
        <w:t xml:space="preserve"> [1</w:t>
      </w:r>
      <w:r w:rsidR="003866E0">
        <w:rPr>
          <w:rFonts w:ascii="Times" w:hAnsi="Times" w:cs="AppleSystemUIFont"/>
          <w:color w:val="000000" w:themeColor="text1"/>
          <w:lang w:val="en-GB"/>
        </w:rPr>
        <w:t>, 4</w:t>
      </w:r>
      <w:r w:rsidR="00FC704B">
        <w:rPr>
          <w:rFonts w:ascii="Times" w:hAnsi="Times" w:cs="AppleSystemUIFont"/>
          <w:color w:val="000000" w:themeColor="text1"/>
          <w:lang w:val="en-GB"/>
        </w:rPr>
        <w:t>, 6</w:t>
      </w:r>
      <w:r w:rsidR="007D6AA4">
        <w:rPr>
          <w:rFonts w:ascii="Times" w:hAnsi="Times" w:cs="AppleSystemUIFont"/>
          <w:color w:val="000000" w:themeColor="text1"/>
          <w:lang w:val="en-GB"/>
        </w:rPr>
        <w:t>] used different versions of ARIMA such as ARMA, SARIMA</w:t>
      </w:r>
      <w:r w:rsidR="003866E0">
        <w:rPr>
          <w:rFonts w:ascii="Times" w:hAnsi="Times" w:cs="AppleSystemUIFont"/>
          <w:color w:val="000000" w:themeColor="text1"/>
          <w:lang w:val="en-GB"/>
        </w:rPr>
        <w:t xml:space="preserve">, </w:t>
      </w:r>
      <w:r w:rsidR="003866E0">
        <w:rPr>
          <w:rFonts w:ascii="Times" w:hAnsi="Times" w:cs="AppleSystemUIFont"/>
          <w:color w:val="000000" w:themeColor="text1"/>
          <w:lang w:val="en-GB"/>
        </w:rPr>
        <w:lastRenderedPageBreak/>
        <w:t>PROPHET models</w:t>
      </w:r>
      <w:r w:rsidR="007D6AA4">
        <w:rPr>
          <w:rFonts w:ascii="Times" w:hAnsi="Times" w:cs="AppleSystemUIFont"/>
          <w:color w:val="000000" w:themeColor="text1"/>
          <w:lang w:val="en-GB"/>
        </w:rPr>
        <w:t xml:space="preserve"> to </w:t>
      </w:r>
      <w:r w:rsidR="007E419A">
        <w:rPr>
          <w:rFonts w:ascii="Times" w:hAnsi="Times" w:cs="AppleSystemUIFont"/>
          <w:color w:val="000000" w:themeColor="text1"/>
          <w:lang w:val="en-GB"/>
        </w:rPr>
        <w:t xml:space="preserve">conduct time series analysis </w:t>
      </w:r>
      <w:r w:rsidR="00F33068">
        <w:rPr>
          <w:rFonts w:ascii="Times" w:hAnsi="Times" w:cs="AppleSystemUIFont"/>
          <w:color w:val="000000" w:themeColor="text1"/>
          <w:lang w:val="en-GB"/>
        </w:rPr>
        <w:t xml:space="preserve">but have not used any machine learning or deep learning algorithms to compare with. </w:t>
      </w:r>
      <w:r w:rsidR="003866E0">
        <w:rPr>
          <w:rFonts w:ascii="Times" w:hAnsi="Times" w:cs="AppleSystemUIFont"/>
          <w:color w:val="000000" w:themeColor="text1"/>
          <w:lang w:val="en-GB"/>
        </w:rPr>
        <w:t xml:space="preserve">In [5] researchers have formulated a </w:t>
      </w:r>
      <w:r w:rsidR="001C0C08">
        <w:rPr>
          <w:rFonts w:ascii="Times" w:hAnsi="Times" w:cs="AppleSystemUIFont"/>
          <w:color w:val="000000" w:themeColor="text1"/>
          <w:lang w:val="en-GB"/>
        </w:rPr>
        <w:t>best</w:t>
      </w:r>
      <w:r w:rsidR="003866E0">
        <w:rPr>
          <w:rFonts w:ascii="Times" w:hAnsi="Times" w:cs="AppleSystemUIFont"/>
          <w:color w:val="000000" w:themeColor="text1"/>
          <w:lang w:val="en-GB"/>
        </w:rPr>
        <w:t xml:space="preserve"> model of </w:t>
      </w:r>
      <w:proofErr w:type="spellStart"/>
      <w:r w:rsidR="003866E0" w:rsidRPr="003866E0">
        <w:rPr>
          <w:rFonts w:ascii="STIXGeneral-Regular" w:hAnsi="STIXGeneral-Regular"/>
          <w:color w:val="000000"/>
        </w:rPr>
        <w:t>XGBoost</w:t>
      </w:r>
      <w:proofErr w:type="spellEnd"/>
      <w:r w:rsidR="003866E0" w:rsidRPr="003866E0">
        <w:rPr>
          <w:rFonts w:ascii="STIXGeneral-Regular" w:hAnsi="STIXGeneral-Regular"/>
          <w:color w:val="000000"/>
        </w:rPr>
        <w:t xml:space="preserve"> machine learning algorithm</w:t>
      </w:r>
      <w:r w:rsidR="003866E0">
        <w:t xml:space="preserve"> </w:t>
      </w:r>
      <w:r w:rsidR="001C0C08">
        <w:t xml:space="preserve">for </w:t>
      </w:r>
      <w:r w:rsidR="001C0C08" w:rsidRPr="001C0C08">
        <w:rPr>
          <w:rFonts w:ascii="STIXGeneral-Regular" w:hAnsi="STIXGeneral-Regular"/>
          <w:color w:val="000000"/>
        </w:rPr>
        <w:t>cholera epidemics</w:t>
      </w:r>
      <w:r w:rsidR="001C0C08">
        <w:rPr>
          <w:rFonts w:ascii="STIXGeneral-Regular" w:hAnsi="STIXGeneral-Regular"/>
          <w:color w:val="000000"/>
        </w:rPr>
        <w:t xml:space="preserve"> predictions</w:t>
      </w:r>
      <w:r w:rsidR="001C0C08" w:rsidRPr="001C0C08">
        <w:rPr>
          <w:rFonts w:ascii="STIXGeneral-Regular" w:hAnsi="STIXGeneral-Regular"/>
          <w:color w:val="000000"/>
        </w:rPr>
        <w:t xml:space="preserve"> linked with weather </w:t>
      </w:r>
      <w:r w:rsidR="005C6C76" w:rsidRPr="001C0C08">
        <w:rPr>
          <w:rFonts w:ascii="STIXGeneral-Regular" w:hAnsi="STIXGeneral-Regular"/>
          <w:color w:val="000000"/>
        </w:rPr>
        <w:t>variable,</w:t>
      </w:r>
      <w:r w:rsidR="001C0C08">
        <w:t xml:space="preserve"> but they have not studied with real world data from </w:t>
      </w:r>
      <w:r w:rsidR="001C0C08" w:rsidRPr="001C0C08">
        <w:rPr>
          <w:rFonts w:ascii="STIXGeneral-Regular" w:hAnsi="STIXGeneral-Regular"/>
          <w:color w:val="000000"/>
        </w:rPr>
        <w:t>health-care systems</w:t>
      </w:r>
      <w:r w:rsidR="001C0C08">
        <w:rPr>
          <w:rFonts w:ascii="STIXGeneral-Regular" w:hAnsi="STIXGeneral-Regular"/>
          <w:color w:val="000000"/>
        </w:rPr>
        <w:t>.</w:t>
      </w:r>
      <w:r w:rsidR="00E265CA">
        <w:rPr>
          <w:rFonts w:ascii="STIXGeneral-Regular" w:hAnsi="STIXGeneral-Regular"/>
          <w:color w:val="000000"/>
        </w:rPr>
        <w:t xml:space="preserve"> Climate change with dengue epidemic, a predictive modeling</w:t>
      </w:r>
      <w:r w:rsidR="00F95056">
        <w:rPr>
          <w:rFonts w:ascii="STIXGeneral-Regular" w:hAnsi="STIXGeneral-Regular"/>
          <w:color w:val="000000"/>
        </w:rPr>
        <w:t xml:space="preserve"> [7]</w:t>
      </w:r>
      <w:r w:rsidR="00E265CA">
        <w:rPr>
          <w:rFonts w:ascii="STIXGeneral-Regular" w:hAnsi="STIXGeneral-Regular"/>
          <w:color w:val="000000"/>
        </w:rPr>
        <w:t xml:space="preserve"> was conducted </w:t>
      </w:r>
      <w:r w:rsidR="00F95056">
        <w:rPr>
          <w:rFonts w:ascii="STIXGeneral-Regular" w:hAnsi="STIXGeneral-Regular"/>
          <w:color w:val="000000"/>
        </w:rPr>
        <w:t>and concluded that neural</w:t>
      </w:r>
      <w:r w:rsidR="00E265CA">
        <w:rPr>
          <w:rFonts w:ascii="STIXGeneral-Regular" w:hAnsi="STIXGeneral-Regular"/>
          <w:color w:val="000000"/>
        </w:rPr>
        <w:t xml:space="preserve"> network models</w:t>
      </w:r>
      <w:r w:rsidR="00F95056">
        <w:rPr>
          <w:rFonts w:ascii="STIXGeneral-Regular" w:hAnsi="STIXGeneral-Regular"/>
          <w:color w:val="000000"/>
        </w:rPr>
        <w:t xml:space="preserve"> (MLP, LSTM, GRU)</w:t>
      </w:r>
      <w:r w:rsidR="00E265CA">
        <w:rPr>
          <w:rFonts w:ascii="STIXGeneral-Regular" w:hAnsi="STIXGeneral-Regular"/>
          <w:color w:val="000000"/>
        </w:rPr>
        <w:t xml:space="preserve"> </w:t>
      </w:r>
      <w:r w:rsidR="00F95056">
        <w:rPr>
          <w:rFonts w:ascii="STIXGeneral-Regular" w:hAnsi="STIXGeneral-Regular"/>
          <w:color w:val="000000"/>
        </w:rPr>
        <w:t>significantly outperforms</w:t>
      </w:r>
      <w:r w:rsidR="00E265CA">
        <w:rPr>
          <w:rFonts w:ascii="STIXGeneral-Regular" w:hAnsi="STIXGeneral-Regular"/>
          <w:color w:val="000000"/>
        </w:rPr>
        <w:t xml:space="preserve"> traditional </w:t>
      </w:r>
      <w:r w:rsidR="00F95056">
        <w:rPr>
          <w:rFonts w:ascii="STIXGeneral-Regular" w:hAnsi="STIXGeneral-Regular"/>
          <w:color w:val="000000"/>
        </w:rPr>
        <w:t xml:space="preserve">machine learning models but they have not </w:t>
      </w:r>
      <w:r w:rsidR="00A22D00">
        <w:rPr>
          <w:rFonts w:ascii="STIXGeneral-Regular" w:hAnsi="STIXGeneral-Regular"/>
          <w:color w:val="000000"/>
        </w:rPr>
        <w:t>given</w:t>
      </w:r>
      <w:r w:rsidR="00F95056">
        <w:rPr>
          <w:rFonts w:ascii="STIXGeneral-Regular" w:hAnsi="STIXGeneral-Regular"/>
          <w:color w:val="000000"/>
        </w:rPr>
        <w:t xml:space="preserve"> analysis </w:t>
      </w:r>
      <w:r w:rsidR="00A22D00">
        <w:rPr>
          <w:rFonts w:ascii="STIXGeneral-Regular" w:hAnsi="STIXGeneral-Regular"/>
          <w:color w:val="000000"/>
        </w:rPr>
        <w:t xml:space="preserve">background reasoning and no indication of if they tried with optimal hyperparameter settings, since they play key role in such modeling. </w:t>
      </w:r>
      <w:r w:rsidR="00A22D00">
        <w:t>A</w:t>
      </w:r>
      <w:r w:rsidR="00A22D00" w:rsidRPr="00A22D00">
        <w:t xml:space="preserve"> decision-supporting tool</w:t>
      </w:r>
      <w:r w:rsidR="00A22D00">
        <w:t xml:space="preserve"> [8]</w:t>
      </w:r>
      <w:r w:rsidR="00A22D00" w:rsidRPr="00A22D00">
        <w:t xml:space="preserve"> for medical centers and health-care services</w:t>
      </w:r>
      <w:r w:rsidR="00A22D00">
        <w:t xml:space="preserve"> has been proposed </w:t>
      </w:r>
      <w:r w:rsidR="006B275F">
        <w:t xml:space="preserve">for influenza prediction </w:t>
      </w:r>
      <w:r w:rsidR="00A22D00">
        <w:t>with limited data for Bel</w:t>
      </w:r>
      <w:r w:rsidR="006B275F">
        <w:t>g</w:t>
      </w:r>
      <w:r w:rsidR="00A22D00">
        <w:t xml:space="preserve">ium </w:t>
      </w:r>
      <w:r w:rsidR="006B275F">
        <w:t>which could be tested with more sophisticated and diverse dataset</w:t>
      </w:r>
      <w:r w:rsidR="00F008CE">
        <w:t xml:space="preserve"> and the similar issue noticed in [9] where they conducted their study on performance evaluation of prediction of machine learning models with liver disease </w:t>
      </w:r>
      <w:r w:rsidR="00212C0C">
        <w:t>by taking some sample data.</w:t>
      </w:r>
    </w:p>
    <w:p w14:paraId="0A22CF10" w14:textId="746E50A2" w:rsidR="00212C0C" w:rsidRDefault="00212C0C" w:rsidP="002E7BF4">
      <w:pPr>
        <w:spacing w:line="360" w:lineRule="auto"/>
        <w:jc w:val="both"/>
      </w:pPr>
    </w:p>
    <w:p w14:paraId="2A6EC702" w14:textId="77777777" w:rsidR="00100440" w:rsidRDefault="00212C0C" w:rsidP="00100440">
      <w:pPr>
        <w:spacing w:line="360" w:lineRule="auto"/>
        <w:jc w:val="both"/>
      </w:pPr>
      <w:r w:rsidRPr="00100440">
        <w:t>Lateral Chromatic Aberration</w:t>
      </w:r>
      <w:r w:rsidRPr="00100440">
        <w:t xml:space="preserve"> can lead people to misjudge information shown on displays</w:t>
      </w:r>
      <w:r w:rsidR="00D70217" w:rsidRPr="00100440">
        <w:t xml:space="preserve">. Researchers of [10] </w:t>
      </w:r>
      <w:r w:rsidR="00D70217" w:rsidRPr="00100440">
        <w:t>proposed a simple correction method</w:t>
      </w:r>
      <w:r w:rsidR="00D70217" w:rsidRPr="00100440">
        <w:t xml:space="preserve"> and design guidelines to attain promising results </w:t>
      </w:r>
      <w:r w:rsidR="00D14636" w:rsidRPr="00100440">
        <w:t xml:space="preserve">but that is limited to certain eyeglasses and some common objects and didn’t extend it real and generalised environment. </w:t>
      </w:r>
      <w:r w:rsidR="006E6213" w:rsidRPr="00100440">
        <w:rPr>
          <w:color w:val="000000" w:themeColor="text1"/>
        </w:rPr>
        <w:t>Color illusions on liquid crystal displays</w:t>
      </w:r>
      <w:r w:rsidR="006E6213" w:rsidRPr="00100440">
        <w:rPr>
          <w:color w:val="000000" w:themeColor="text1"/>
        </w:rPr>
        <w:t xml:space="preserve"> and design guidelines in information visualisation system [11] is investigated with only limited domain experts and kept open the scope for further study of </w:t>
      </w:r>
      <w:r w:rsidR="006E6213" w:rsidRPr="00100440">
        <w:t>understand</w:t>
      </w:r>
      <w:r w:rsidR="006E6213" w:rsidRPr="00100440">
        <w:t>ing</w:t>
      </w:r>
      <w:r w:rsidR="006E6213" w:rsidRPr="00100440">
        <w:t xml:space="preserve"> the cause of the</w:t>
      </w:r>
      <w:r w:rsidR="006E6213" w:rsidRPr="00100440">
        <w:t xml:space="preserve"> </w:t>
      </w:r>
      <w:r w:rsidR="006E6213" w:rsidRPr="00100440">
        <w:t>colour size illusion</w:t>
      </w:r>
      <w:r w:rsidR="006E6213" w:rsidRPr="00100440">
        <w:t xml:space="preserve"> effect. </w:t>
      </w:r>
      <w:r w:rsidR="00873CDE" w:rsidRPr="00100440">
        <w:t>C</w:t>
      </w:r>
      <w:r w:rsidR="004E35C4" w:rsidRPr="00100440">
        <w:t>h</w:t>
      </w:r>
      <w:r w:rsidR="00873CDE" w:rsidRPr="00100440">
        <w:t>r</w:t>
      </w:r>
      <w:r w:rsidR="004E35C4" w:rsidRPr="00100440">
        <w:t>o</w:t>
      </w:r>
      <w:r w:rsidR="00873CDE" w:rsidRPr="00100440">
        <w:t>matic Aberration occurs due to refractions of each color channel</w:t>
      </w:r>
      <w:r w:rsidR="009D71E8" w:rsidRPr="00100440">
        <w:t xml:space="preserve"> and hence the </w:t>
      </w:r>
      <w:r w:rsidR="00873CDE" w:rsidRPr="00100440">
        <w:t>[</w:t>
      </w:r>
      <w:r w:rsidR="009D71E8" w:rsidRPr="00100440">
        <w:t>11</w:t>
      </w:r>
      <w:r w:rsidR="00873CDE" w:rsidRPr="00100440">
        <w:t xml:space="preserve">] addresses the use of image warping to reduce this effect </w:t>
      </w:r>
      <w:r w:rsidR="009D71E8" w:rsidRPr="00100440">
        <w:t>but without calibrating the model for different zoom/focus level</w:t>
      </w:r>
      <w:r w:rsidR="002E7BF4" w:rsidRPr="00100440">
        <w:t xml:space="preserve">, </w:t>
      </w:r>
      <w:r w:rsidR="002E7BF4" w:rsidRPr="00100440">
        <w:rPr>
          <w:rFonts w:eastAsiaTheme="minorHAnsi"/>
          <w:lang w:val="en-GB" w:eastAsia="en-US"/>
        </w:rPr>
        <w:t>displacement</w:t>
      </w:r>
      <w:r w:rsidR="002E7BF4" w:rsidRPr="00100440">
        <w:rPr>
          <w:rFonts w:eastAsiaTheme="minorHAnsi"/>
          <w:lang w:val="en-GB" w:eastAsia="en-US"/>
        </w:rPr>
        <w:t>,</w:t>
      </w:r>
      <w:r w:rsidR="002E7BF4" w:rsidRPr="00100440">
        <w:rPr>
          <w:rFonts w:eastAsiaTheme="minorHAnsi"/>
          <w:lang w:val="en-GB" w:eastAsia="en-US"/>
        </w:rPr>
        <w:t xml:space="preserve"> and deformation</w:t>
      </w:r>
      <w:r w:rsidR="002E7BF4" w:rsidRPr="00100440">
        <w:rPr>
          <w:rFonts w:eastAsiaTheme="minorHAnsi"/>
          <w:lang w:val="en-GB" w:eastAsia="en-US"/>
        </w:rPr>
        <w:t xml:space="preserve">. </w:t>
      </w:r>
      <w:r w:rsidR="002E7BF4" w:rsidRPr="00100440">
        <w:t>O</w:t>
      </w:r>
      <w:r w:rsidR="002E7BF4" w:rsidRPr="00100440">
        <w:t>nly lateral effect</w:t>
      </w:r>
      <w:r w:rsidR="002E7BF4" w:rsidRPr="00100440">
        <w:t xml:space="preserve"> </w:t>
      </w:r>
      <w:r w:rsidR="00301BEC" w:rsidRPr="00100440">
        <w:t xml:space="preserve">with image warping </w:t>
      </w:r>
      <w:r w:rsidR="002E7BF4" w:rsidRPr="00100440">
        <w:t>is considered in a</w:t>
      </w:r>
      <w:r w:rsidR="00D5196D" w:rsidRPr="00100440">
        <w:t xml:space="preserve"> proposed a system</w:t>
      </w:r>
      <w:r w:rsidR="002E7BF4" w:rsidRPr="00100440">
        <w:t xml:space="preserve"> </w:t>
      </w:r>
      <w:r w:rsidR="002E7BF4" w:rsidRPr="00100440">
        <w:t>[12</w:t>
      </w:r>
      <w:r w:rsidR="002E7BF4" w:rsidRPr="00100440">
        <w:t>, 13</w:t>
      </w:r>
      <w:r w:rsidR="002E7BF4" w:rsidRPr="00100440">
        <w:t>]</w:t>
      </w:r>
      <w:r w:rsidR="00D5196D" w:rsidRPr="00100440">
        <w:t xml:space="preserve"> </w:t>
      </w:r>
      <w:r w:rsidR="002E7BF4" w:rsidRPr="00100440">
        <w:t xml:space="preserve">to resolve such problems </w:t>
      </w:r>
      <w:r w:rsidR="00D5196D" w:rsidRPr="00100440">
        <w:t xml:space="preserve">but not </w:t>
      </w:r>
      <w:r w:rsidR="002E7BF4" w:rsidRPr="00100440">
        <w:t xml:space="preserve">considered about </w:t>
      </w:r>
      <w:r w:rsidR="00D5196D" w:rsidRPr="00100440">
        <w:t>longitudinal</w:t>
      </w:r>
      <w:r w:rsidR="0097317D" w:rsidRPr="00100440">
        <w:t xml:space="preserve">, </w:t>
      </w:r>
      <w:proofErr w:type="gramStart"/>
      <w:r w:rsidR="0097317D" w:rsidRPr="00100440">
        <w:t>geometric</w:t>
      </w:r>
      <w:proofErr w:type="gramEnd"/>
      <w:r w:rsidR="002543BD" w:rsidRPr="00100440">
        <w:t xml:space="preserve"> or</w:t>
      </w:r>
      <w:r w:rsidR="0097317D" w:rsidRPr="00100440">
        <w:t xml:space="preserve"> </w:t>
      </w:r>
      <w:r w:rsidR="00D5196D" w:rsidRPr="00100440">
        <w:t xml:space="preserve">other forms of optical distortions. </w:t>
      </w:r>
      <w:r w:rsidR="00F24919" w:rsidRPr="00100440">
        <w:t>These uncovered issues are partially resolved by [14</w:t>
      </w:r>
      <w:r w:rsidR="000F76EA" w:rsidRPr="00100440">
        <w:t>, 15</w:t>
      </w:r>
      <w:r w:rsidR="00F24919" w:rsidRPr="00100440">
        <w:t xml:space="preserve">] but their rendering </w:t>
      </w:r>
      <w:r w:rsidR="00F61DC6" w:rsidRPr="00100440">
        <w:t>mechanism is limited to single light sources</w:t>
      </w:r>
      <w:r w:rsidR="003A7C37" w:rsidRPr="00100440">
        <w:t xml:space="preserve">, </w:t>
      </w:r>
      <w:r w:rsidR="00F61DC6" w:rsidRPr="00100440">
        <w:t xml:space="preserve">undergoes with </w:t>
      </w:r>
      <w:r w:rsidR="00F61DC6" w:rsidRPr="00100440">
        <w:t>rasterization aliasing</w:t>
      </w:r>
      <w:r w:rsidR="00F61DC6" w:rsidRPr="00100440">
        <w:t xml:space="preserve"> effect</w:t>
      </w:r>
      <w:r w:rsidR="003A7C37" w:rsidRPr="00100440">
        <w:t xml:space="preserve">, interaction with painting metaphor and </w:t>
      </w:r>
      <w:r w:rsidR="003A7C37" w:rsidRPr="00100440">
        <w:t>temporal interpolation</w:t>
      </w:r>
      <w:r w:rsidR="000F498A" w:rsidRPr="00100440">
        <w:t xml:space="preserve"> with </w:t>
      </w:r>
      <w:r w:rsidR="000F498A" w:rsidRPr="00100440">
        <w:t>event-driven control</w:t>
      </w:r>
      <w:r w:rsidR="000F498A" w:rsidRPr="00100440">
        <w:t>.</w:t>
      </w:r>
      <w:r w:rsidR="0074659D" w:rsidRPr="00100440">
        <w:t xml:space="preserve"> </w:t>
      </w:r>
      <w:r w:rsidR="0074659D" w:rsidRPr="00100440">
        <w:rPr>
          <w:color w:val="000000" w:themeColor="text1"/>
        </w:rPr>
        <w:t>Correll</w:t>
      </w:r>
      <w:r w:rsidR="0074659D" w:rsidRPr="00100440">
        <w:rPr>
          <w:color w:val="000000" w:themeColor="text1"/>
        </w:rPr>
        <w:t xml:space="preserve"> </w:t>
      </w:r>
      <w:proofErr w:type="spellStart"/>
      <w:r w:rsidR="0074659D" w:rsidRPr="00100440">
        <w:rPr>
          <w:color w:val="000000" w:themeColor="text1"/>
        </w:rPr>
        <w:t xml:space="preserve">el </w:t>
      </w:r>
      <w:proofErr w:type="spellEnd"/>
      <w:r w:rsidR="0074659D" w:rsidRPr="00100440">
        <w:rPr>
          <w:color w:val="000000" w:themeColor="text1"/>
        </w:rPr>
        <w:t xml:space="preserve">al. [35] </w:t>
      </w:r>
      <w:r w:rsidR="0074659D" w:rsidRPr="00100440">
        <w:t xml:space="preserve">directly integrated </w:t>
      </w:r>
      <w:r w:rsidR="0074659D" w:rsidRPr="00100440">
        <w:t xml:space="preserve">uncertainty </w:t>
      </w:r>
      <w:r w:rsidR="0074659D" w:rsidRPr="00100440">
        <w:t>within a shared chart</w:t>
      </w:r>
      <w:r w:rsidR="0074659D" w:rsidRPr="00100440">
        <w:t xml:space="preserve"> instead of using tooltip/supportive charts with the strategy of </w:t>
      </w:r>
      <w:r w:rsidR="0074659D" w:rsidRPr="00100440">
        <w:t>Value</w:t>
      </w:r>
      <w:r w:rsidR="0074659D" w:rsidRPr="00100440">
        <w:t xml:space="preserve"> </w:t>
      </w:r>
      <w:r w:rsidR="0074659D" w:rsidRPr="00100440">
        <w:t xml:space="preserve">Suppressing Uncertainty Palettes </w:t>
      </w:r>
      <w:r w:rsidR="0074659D" w:rsidRPr="00100440">
        <w:t xml:space="preserve">but they intentionally </w:t>
      </w:r>
      <w:r w:rsidR="0074659D" w:rsidRPr="00100440">
        <w:t>suppress</w:t>
      </w:r>
      <w:r w:rsidR="0074659D" w:rsidRPr="00100440">
        <w:t xml:space="preserve">ing data with high uncertainty </w:t>
      </w:r>
      <w:r w:rsidR="00381F0D" w:rsidRPr="00100440">
        <w:t>which ultimately</w:t>
      </w:r>
      <w:r w:rsidR="0074659D" w:rsidRPr="00100440">
        <w:t xml:space="preserve"> eliminate</w:t>
      </w:r>
      <w:r w:rsidR="00381F0D" w:rsidRPr="00100440">
        <w:t>s</w:t>
      </w:r>
      <w:r w:rsidR="0074659D" w:rsidRPr="00100440">
        <w:t xml:space="preserve"> </w:t>
      </w:r>
      <w:r w:rsidR="00D44109" w:rsidRPr="00100440">
        <w:t>complexity</w:t>
      </w:r>
      <w:r w:rsidR="0074659D" w:rsidRPr="00100440">
        <w:t xml:space="preserve">. </w:t>
      </w:r>
    </w:p>
    <w:p w14:paraId="75C8D577" w14:textId="77777777" w:rsidR="00100440" w:rsidRDefault="00100440" w:rsidP="00100440">
      <w:pPr>
        <w:spacing w:line="360" w:lineRule="auto"/>
        <w:jc w:val="both"/>
      </w:pPr>
    </w:p>
    <w:p w14:paraId="35068A95" w14:textId="1DCF670C" w:rsidR="00BE02D1" w:rsidRDefault="006243B3" w:rsidP="00100440">
      <w:pPr>
        <w:spacing w:line="360" w:lineRule="auto"/>
        <w:jc w:val="both"/>
      </w:pPr>
      <w:r w:rsidRPr="00100440">
        <w:lastRenderedPageBreak/>
        <w:t>Since m</w:t>
      </w:r>
      <w:r w:rsidRPr="00100440">
        <w:t>ost visualizations do not explicitly represent uncertainty information</w:t>
      </w:r>
      <w:r w:rsidRPr="00100440">
        <w:t xml:space="preserve">, </w:t>
      </w:r>
      <w:proofErr w:type="spellStart"/>
      <w:r w:rsidRPr="00100440">
        <w:rPr>
          <w:color w:val="000000" w:themeColor="text1"/>
        </w:rPr>
        <w:t>Hullman</w:t>
      </w:r>
      <w:proofErr w:type="spellEnd"/>
      <w:r w:rsidRPr="00100440">
        <w:rPr>
          <w:color w:val="000000" w:themeColor="text1"/>
        </w:rPr>
        <w:t xml:space="preserve"> [36] conducted study and came up with suspicious results due to the possibility of biased</w:t>
      </w:r>
      <w:r w:rsidR="00EB2C4A" w:rsidRPr="00100440">
        <w:rPr>
          <w:color w:val="000000" w:themeColor="text1"/>
        </w:rPr>
        <w:t>/</w:t>
      </w:r>
      <w:r w:rsidR="00DA6E1D" w:rsidRPr="00100440">
        <w:rPr>
          <w:color w:val="202124"/>
          <w:shd w:val="clear" w:color="auto" w:fill="FFFFFF"/>
        </w:rPr>
        <w:t>unconfident</w:t>
      </w:r>
      <w:r w:rsidRPr="00100440">
        <w:rPr>
          <w:color w:val="000000" w:themeColor="text1"/>
        </w:rPr>
        <w:t xml:space="preserve"> responses from the </w:t>
      </w:r>
      <w:r w:rsidR="00EB2C4A" w:rsidRPr="00100440">
        <w:rPr>
          <w:color w:val="000000" w:themeColor="text1"/>
        </w:rPr>
        <w:t>participants.</w:t>
      </w:r>
      <w:r w:rsidRPr="00100440">
        <w:rPr>
          <w:color w:val="000000" w:themeColor="text1"/>
        </w:rPr>
        <w:t xml:space="preserve"> </w:t>
      </w:r>
      <w:r w:rsidR="00EB2C4A" w:rsidRPr="00100440">
        <w:rPr>
          <w:color w:val="000000" w:themeColor="text1"/>
        </w:rPr>
        <w:t>Through a controlled study, Guo et. al [37] found that users experience more confidence</w:t>
      </w:r>
      <w:r w:rsidR="00EB2C4A" w:rsidRPr="00100440">
        <w:rPr>
          <w:color w:val="000000" w:themeColor="text1"/>
        </w:rPr>
        <w:t xml:space="preserve"> </w:t>
      </w:r>
      <w:r w:rsidR="00006613" w:rsidRPr="00100440">
        <w:rPr>
          <w:color w:val="000000" w:themeColor="text1"/>
        </w:rPr>
        <w:t xml:space="preserve">to determine </w:t>
      </w:r>
      <w:r w:rsidR="00006613" w:rsidRPr="00100440">
        <w:rPr>
          <w:color w:val="000000" w:themeColor="text1"/>
        </w:rPr>
        <w:t xml:space="preserve">uncertainty values but that requires the participants need to be </w:t>
      </w:r>
      <w:r w:rsidR="00EB2C4A" w:rsidRPr="00100440">
        <w:rPr>
          <w:color w:val="000000" w:themeColor="text1"/>
        </w:rPr>
        <w:t xml:space="preserve">domain experts. </w:t>
      </w:r>
      <w:proofErr w:type="spellStart"/>
      <w:r w:rsidR="00E90B43" w:rsidRPr="00100440">
        <w:rPr>
          <w:rFonts w:eastAsiaTheme="minorHAnsi"/>
          <w:color w:val="000000" w:themeColor="text1"/>
          <w:lang w:val="en-GB" w:eastAsia="en-US"/>
        </w:rPr>
        <w:t>Korporaal</w:t>
      </w:r>
      <w:proofErr w:type="spellEnd"/>
      <w:r w:rsidR="00E90B43" w:rsidRPr="00100440">
        <w:rPr>
          <w:color w:val="000000" w:themeColor="text1"/>
        </w:rPr>
        <w:t xml:space="preserve"> et al. [38] conducted study find the </w:t>
      </w:r>
      <w:r w:rsidR="00E90B43" w:rsidRPr="00100440">
        <w:rPr>
          <w:rFonts w:eastAsiaTheme="minorHAnsi"/>
          <w:color w:val="000000" w:themeColor="text1"/>
          <w:lang w:val="en-GB" w:eastAsia="en-US"/>
        </w:rPr>
        <w:t>e</w:t>
      </w:r>
      <w:r w:rsidR="00E90B43" w:rsidRPr="00100440">
        <w:rPr>
          <w:rFonts w:eastAsiaTheme="minorHAnsi"/>
          <w:color w:val="000000" w:themeColor="text1"/>
          <w:lang w:val="en-GB" w:eastAsia="en-US"/>
        </w:rPr>
        <w:t xml:space="preserve">ffects of </w:t>
      </w:r>
      <w:r w:rsidR="00100440" w:rsidRPr="00100440">
        <w:rPr>
          <w:rFonts w:eastAsiaTheme="minorHAnsi"/>
          <w:color w:val="000000" w:themeColor="text1"/>
          <w:lang w:val="en-GB" w:eastAsia="en-US"/>
        </w:rPr>
        <w:t>u</w:t>
      </w:r>
      <w:r w:rsidR="00E90B43" w:rsidRPr="00100440">
        <w:rPr>
          <w:rFonts w:eastAsiaTheme="minorHAnsi"/>
          <w:color w:val="000000" w:themeColor="text1"/>
          <w:lang w:val="en-GB" w:eastAsia="en-US"/>
        </w:rPr>
        <w:t>ncertainty</w:t>
      </w:r>
      <w:r w:rsidR="00E90B43" w:rsidRPr="00100440">
        <w:rPr>
          <w:rFonts w:eastAsiaTheme="minorHAnsi"/>
          <w:color w:val="000000" w:themeColor="text1"/>
          <w:lang w:val="en-GB" w:eastAsia="en-US"/>
        </w:rPr>
        <w:t xml:space="preserve"> </w:t>
      </w:r>
      <w:r w:rsidR="00100440" w:rsidRPr="00100440">
        <w:rPr>
          <w:rFonts w:eastAsiaTheme="minorHAnsi"/>
          <w:color w:val="000000" w:themeColor="text1"/>
          <w:lang w:val="en-GB" w:eastAsia="en-US"/>
        </w:rPr>
        <w:t>v</w:t>
      </w:r>
      <w:r w:rsidR="00E90B43" w:rsidRPr="00100440">
        <w:rPr>
          <w:rFonts w:eastAsiaTheme="minorHAnsi"/>
          <w:color w:val="000000" w:themeColor="text1"/>
          <w:lang w:val="en-GB" w:eastAsia="en-US"/>
        </w:rPr>
        <w:t xml:space="preserve">isualization on Map-Based </w:t>
      </w:r>
      <w:r w:rsidR="00100440" w:rsidRPr="00100440">
        <w:rPr>
          <w:rFonts w:eastAsiaTheme="minorHAnsi"/>
          <w:color w:val="000000" w:themeColor="text1"/>
          <w:lang w:val="en-GB" w:eastAsia="en-US"/>
        </w:rPr>
        <w:t>d</w:t>
      </w:r>
      <w:r w:rsidR="00E90B43" w:rsidRPr="00100440">
        <w:rPr>
          <w:rFonts w:eastAsiaTheme="minorHAnsi"/>
          <w:color w:val="000000" w:themeColor="text1"/>
          <w:lang w:val="en-GB" w:eastAsia="en-US"/>
        </w:rPr>
        <w:t xml:space="preserve">ecision </w:t>
      </w:r>
      <w:r w:rsidR="00100440" w:rsidRPr="00100440">
        <w:rPr>
          <w:rFonts w:eastAsiaTheme="minorHAnsi"/>
          <w:color w:val="000000" w:themeColor="text1"/>
          <w:lang w:val="en-GB" w:eastAsia="en-US"/>
        </w:rPr>
        <w:t>m</w:t>
      </w:r>
      <w:r w:rsidR="00E90B43" w:rsidRPr="00100440">
        <w:rPr>
          <w:rFonts w:eastAsiaTheme="minorHAnsi"/>
          <w:color w:val="000000" w:themeColor="text1"/>
          <w:lang w:val="en-GB" w:eastAsia="en-US"/>
        </w:rPr>
        <w:t xml:space="preserve">aking </w:t>
      </w:r>
      <w:r w:rsidR="00100440" w:rsidRPr="00100440">
        <w:rPr>
          <w:rFonts w:eastAsiaTheme="minorHAnsi"/>
          <w:color w:val="000000" w:themeColor="text1"/>
          <w:lang w:val="en-GB" w:eastAsia="en-US"/>
        </w:rPr>
        <w:t>u</w:t>
      </w:r>
      <w:r w:rsidR="00E90B43" w:rsidRPr="00100440">
        <w:rPr>
          <w:rFonts w:eastAsiaTheme="minorHAnsi"/>
          <w:color w:val="000000" w:themeColor="text1"/>
          <w:lang w:val="en-GB" w:eastAsia="en-US"/>
        </w:rPr>
        <w:t xml:space="preserve">nder </w:t>
      </w:r>
      <w:r w:rsidR="00100440" w:rsidRPr="00100440">
        <w:rPr>
          <w:rFonts w:eastAsiaTheme="minorHAnsi"/>
          <w:color w:val="000000" w:themeColor="text1"/>
          <w:lang w:val="en-GB" w:eastAsia="en-US"/>
        </w:rPr>
        <w:t>t</w:t>
      </w:r>
      <w:r w:rsidR="00E90B43" w:rsidRPr="00100440">
        <w:rPr>
          <w:rFonts w:eastAsiaTheme="minorHAnsi"/>
          <w:color w:val="000000" w:themeColor="text1"/>
          <w:lang w:val="en-GB" w:eastAsia="en-US"/>
        </w:rPr>
        <w:t xml:space="preserve">ime </w:t>
      </w:r>
      <w:r w:rsidR="00100440" w:rsidRPr="00100440">
        <w:rPr>
          <w:rFonts w:eastAsiaTheme="minorHAnsi"/>
          <w:color w:val="000000" w:themeColor="text1"/>
          <w:lang w:val="en-GB" w:eastAsia="en-US"/>
        </w:rPr>
        <w:t>p</w:t>
      </w:r>
      <w:r w:rsidR="00E90B43" w:rsidRPr="00100440">
        <w:rPr>
          <w:rFonts w:eastAsiaTheme="minorHAnsi"/>
          <w:color w:val="000000" w:themeColor="text1"/>
          <w:lang w:val="en-GB" w:eastAsia="en-US"/>
        </w:rPr>
        <w:t>ressure</w:t>
      </w:r>
      <w:r w:rsidR="00E90B43" w:rsidRPr="00100440">
        <w:rPr>
          <w:rFonts w:eastAsiaTheme="minorHAnsi"/>
          <w:color w:val="000000" w:themeColor="text1"/>
          <w:lang w:val="en-GB" w:eastAsia="en-US"/>
        </w:rPr>
        <w:t xml:space="preserve"> but </w:t>
      </w:r>
      <w:r w:rsidR="00100440" w:rsidRPr="00100440">
        <w:rPr>
          <w:rFonts w:eastAsiaTheme="minorHAnsi"/>
          <w:color w:val="000000" w:themeColor="text1"/>
          <w:lang w:val="en-GB" w:eastAsia="en-US"/>
        </w:rPr>
        <w:t xml:space="preserve">didn’t </w:t>
      </w:r>
      <w:r w:rsidR="00E90B43" w:rsidRPr="00100440">
        <w:rPr>
          <w:rFonts w:eastAsiaTheme="minorHAnsi"/>
          <w:color w:val="000000" w:themeColor="text1"/>
          <w:lang w:val="en-GB" w:eastAsia="en-US"/>
        </w:rPr>
        <w:t>test with experts like helicopter pilot</w:t>
      </w:r>
      <w:r w:rsidR="00100440" w:rsidRPr="00100440">
        <w:rPr>
          <w:rFonts w:eastAsiaTheme="minorHAnsi"/>
          <w:color w:val="000000" w:themeColor="text1"/>
          <w:lang w:val="en-GB" w:eastAsia="en-US"/>
        </w:rPr>
        <w:t xml:space="preserve">, </w:t>
      </w:r>
      <w:r w:rsidR="00100440" w:rsidRPr="00100440">
        <w:rPr>
          <w:color w:val="3E3D40"/>
          <w:shd w:val="clear" w:color="auto" w:fill="FFFFFF"/>
        </w:rPr>
        <w:t>limited to a cartographic display</w:t>
      </w:r>
      <w:r w:rsidR="00100440" w:rsidRPr="00100440">
        <w:rPr>
          <w:color w:val="3E3D40"/>
          <w:shd w:val="clear" w:color="auto" w:fill="FFFFFF"/>
        </w:rPr>
        <w:t xml:space="preserve">, given </w:t>
      </w:r>
      <w:r w:rsidR="00100440" w:rsidRPr="00100440">
        <w:rPr>
          <w:color w:val="3E3D40"/>
          <w:shd w:val="clear" w:color="auto" w:fill="FFFFFF"/>
        </w:rPr>
        <w:t>brief training</w:t>
      </w:r>
      <w:r w:rsidR="00100440" w:rsidRPr="00100440">
        <w:t xml:space="preserve"> to participant neglecting diversity of uncertainty. </w:t>
      </w:r>
      <w:r w:rsidR="00864150">
        <w:t>S</w:t>
      </w:r>
      <w:r w:rsidR="00864150" w:rsidRPr="00864150">
        <w:t>ensory information is noisy and insufficient to uniquely determine the environment</w:t>
      </w:r>
      <w:r w:rsidR="00864150">
        <w:t xml:space="preserve"> and </w:t>
      </w:r>
      <w:r w:rsidR="00864150" w:rsidRPr="00864150">
        <w:t xml:space="preserve">natural perceptual systems </w:t>
      </w:r>
      <w:r w:rsidR="00AA0971">
        <w:t>use</w:t>
      </w:r>
      <w:r w:rsidR="00AA0971" w:rsidRPr="00864150">
        <w:t xml:space="preserve"> </w:t>
      </w:r>
      <w:r w:rsidR="00864150" w:rsidRPr="00864150">
        <w:t>to cope with systematic uncertainty.</w:t>
      </w:r>
      <w:r w:rsidR="00864150">
        <w:t xml:space="preserve"> [17] </w:t>
      </w:r>
      <w:r w:rsidR="00864150" w:rsidRPr="00864150">
        <w:t>show</w:t>
      </w:r>
      <w:r w:rsidR="00864150">
        <w:t>s</w:t>
      </w:r>
      <w:r w:rsidR="00864150" w:rsidRPr="00864150">
        <w:t xml:space="preserve"> that subjective uncertainty in this case is connected to objective uncertainty</w:t>
      </w:r>
      <w:r w:rsidR="00AA0971">
        <w:t xml:space="preserve"> by using their custom noise model which should be tested with </w:t>
      </w:r>
      <w:r w:rsidR="00BE02D1">
        <w:t xml:space="preserve">more </w:t>
      </w:r>
      <w:r w:rsidR="00AA0971">
        <w:t>generalised noise models.</w:t>
      </w:r>
      <w:r w:rsidR="00BE02D1">
        <w:t xml:space="preserve"> P</w:t>
      </w:r>
      <w:r w:rsidR="00BE02D1" w:rsidRPr="00BE02D1">
        <w:t>robabilistic animation methods</w:t>
      </w:r>
      <w:r w:rsidR="00BE02D1">
        <w:t xml:space="preserve"> [20</w:t>
      </w:r>
      <w:r w:rsidR="002543BD">
        <w:t xml:space="preserve">] </w:t>
      </w:r>
      <w:r w:rsidR="002543BD" w:rsidRPr="00BE02D1">
        <w:t>have</w:t>
      </w:r>
      <w:r w:rsidR="00BE02D1" w:rsidRPr="00BE02D1">
        <w:t xml:space="preserve"> been presented as an effective approach for uncertainty visualization</w:t>
      </w:r>
      <w:r w:rsidR="00BE02D1">
        <w:t xml:space="preserve"> by which</w:t>
      </w:r>
      <w:r w:rsidR="00BE02D1" w:rsidRPr="00BE02D1">
        <w:t xml:space="preserve"> </w:t>
      </w:r>
      <w:r w:rsidR="00BE02D1">
        <w:t xml:space="preserve">an </w:t>
      </w:r>
      <w:r w:rsidR="00BE02D1" w:rsidRPr="00BE02D1">
        <w:t>effective expan</w:t>
      </w:r>
      <w:r w:rsidR="00BE02D1">
        <w:t>sion of</w:t>
      </w:r>
      <w:r w:rsidR="00BE02D1" w:rsidRPr="00BE02D1">
        <w:t xml:space="preserve"> </w:t>
      </w:r>
      <w:r w:rsidR="002543BD" w:rsidRPr="00BE02D1">
        <w:t>decision</w:t>
      </w:r>
      <w:r w:rsidR="002543BD">
        <w:t>-making</w:t>
      </w:r>
      <w:r w:rsidR="00BE02D1" w:rsidRPr="00BE02D1">
        <w:t xml:space="preserve"> support </w:t>
      </w:r>
      <w:r w:rsidR="00BE02D1">
        <w:t>can be achieved by</w:t>
      </w:r>
      <w:r w:rsidR="00BE02D1" w:rsidRPr="00BE02D1">
        <w:t xml:space="preserve"> physician running the visualization</w:t>
      </w:r>
      <w:r w:rsidR="00BE02D1">
        <w:t xml:space="preserve"> but still that need to </w:t>
      </w:r>
      <w:r w:rsidR="007035E1">
        <w:t xml:space="preserve">be </w:t>
      </w:r>
      <w:r w:rsidR="00BE02D1">
        <w:t xml:space="preserve">studied in </w:t>
      </w:r>
      <w:r w:rsidR="00BE02D1" w:rsidRPr="00BE02D1">
        <w:t xml:space="preserve">real clinical </w:t>
      </w:r>
      <w:r w:rsidR="00BE02D1">
        <w:t xml:space="preserve">environment. </w:t>
      </w:r>
    </w:p>
    <w:p w14:paraId="38B10AC1" w14:textId="7AF66E51" w:rsidR="00FE0B71" w:rsidRDefault="00FE0B71" w:rsidP="00100440">
      <w:pPr>
        <w:spacing w:line="360" w:lineRule="auto"/>
        <w:jc w:val="both"/>
      </w:pPr>
    </w:p>
    <w:p w14:paraId="3D76DAA3" w14:textId="6E661C4F" w:rsidR="00A171E7" w:rsidRDefault="00173648" w:rsidP="00626E28">
      <w:pPr>
        <w:spacing w:line="360" w:lineRule="auto"/>
        <w:jc w:val="both"/>
        <w:rPr>
          <w:rFonts w:ascii="Times" w:hAnsi="Times"/>
          <w:color w:val="000000" w:themeColor="text1"/>
        </w:rPr>
      </w:pPr>
      <w:proofErr w:type="spellStart"/>
      <w:r w:rsidRPr="00DA7839">
        <w:rPr>
          <w:rFonts w:ascii="Times" w:hAnsi="Times"/>
          <w:color w:val="000000" w:themeColor="text1"/>
        </w:rPr>
        <w:t>Lucchesi</w:t>
      </w:r>
      <w:proofErr w:type="spellEnd"/>
      <w:r w:rsidRPr="00DA7839">
        <w:rPr>
          <w:rFonts w:ascii="Times" w:hAnsi="Times"/>
          <w:color w:val="000000" w:themeColor="text1"/>
        </w:rPr>
        <w:t xml:space="preserve"> et al. [43]</w:t>
      </w:r>
      <w:r>
        <w:rPr>
          <w:rFonts w:ascii="Times" w:hAnsi="Times"/>
          <w:color w:val="000000" w:themeColor="text1"/>
        </w:rPr>
        <w:t xml:space="preserve"> </w:t>
      </w:r>
      <w:r w:rsidRPr="00DA7839">
        <w:rPr>
          <w:rFonts w:ascii="Times" w:hAnsi="Times"/>
          <w:color w:val="000000" w:themeColor="text1"/>
        </w:rPr>
        <w:t>present</w:t>
      </w:r>
      <w:r w:rsidR="006E15D9">
        <w:rPr>
          <w:rFonts w:ascii="Times" w:hAnsi="Times"/>
          <w:color w:val="000000" w:themeColor="text1"/>
        </w:rPr>
        <w:t>s</w:t>
      </w:r>
      <w:r w:rsidRPr="00DA7839">
        <w:rPr>
          <w:rFonts w:ascii="Times" w:hAnsi="Times"/>
          <w:color w:val="000000" w:themeColor="text1"/>
        </w:rPr>
        <w:t xml:space="preserve"> three approaches to include uncertainty on maps</w:t>
      </w:r>
      <w:r w:rsidR="006E15D9">
        <w:rPr>
          <w:rFonts w:ascii="Times" w:hAnsi="Times"/>
          <w:color w:val="000000" w:themeColor="text1"/>
        </w:rPr>
        <w:t xml:space="preserve"> but</w:t>
      </w:r>
      <w:r>
        <w:rPr>
          <w:rFonts w:ascii="Times" w:hAnsi="Times"/>
          <w:color w:val="000000" w:themeColor="text1"/>
        </w:rPr>
        <w:t xml:space="preserve"> </w:t>
      </w:r>
      <w:r w:rsidRPr="00DA7839">
        <w:rPr>
          <w:rFonts w:ascii="Times" w:hAnsi="Times"/>
          <w:color w:val="000000" w:themeColor="text1"/>
        </w:rPr>
        <w:t xml:space="preserve">have not conducted user studies to determine whether </w:t>
      </w:r>
      <w:r w:rsidR="006E15D9">
        <w:rPr>
          <w:rFonts w:ascii="Times" w:hAnsi="Times"/>
          <w:color w:val="000000" w:themeColor="text1"/>
        </w:rPr>
        <w:t>the</w:t>
      </w:r>
      <w:r w:rsidRPr="00DA7839">
        <w:rPr>
          <w:rFonts w:ascii="Times" w:hAnsi="Times"/>
          <w:color w:val="000000" w:themeColor="text1"/>
        </w:rPr>
        <w:t xml:space="preserve"> methods effectively communicate uncertainty</w:t>
      </w:r>
      <w:r>
        <w:rPr>
          <w:rFonts w:ascii="Times" w:hAnsi="Times"/>
          <w:color w:val="000000" w:themeColor="text1"/>
        </w:rPr>
        <w:t>.</w:t>
      </w:r>
      <w:r w:rsidR="00B34322">
        <w:rPr>
          <w:rFonts w:ascii="Times" w:hAnsi="Times"/>
          <w:color w:val="000000" w:themeColor="text1"/>
        </w:rPr>
        <w:t xml:space="preserve"> </w:t>
      </w:r>
      <w:r w:rsidR="00B34322" w:rsidRPr="00DA7839">
        <w:rPr>
          <w:rFonts w:ascii="Times" w:hAnsi="Times"/>
          <w:color w:val="000000" w:themeColor="text1"/>
        </w:rPr>
        <w:t xml:space="preserve">To address the </w:t>
      </w:r>
      <w:r w:rsidR="00B34322">
        <w:rPr>
          <w:rFonts w:ascii="Times" w:hAnsi="Times"/>
          <w:color w:val="000000" w:themeColor="text1"/>
        </w:rPr>
        <w:t xml:space="preserve">conformity of appropriate uncertainty visualisation </w:t>
      </w:r>
      <w:proofErr w:type="spellStart"/>
      <w:r w:rsidR="00B34322" w:rsidRPr="00DA7839">
        <w:rPr>
          <w:rFonts w:ascii="Times" w:hAnsi="Times"/>
          <w:color w:val="000000" w:themeColor="text1"/>
        </w:rPr>
        <w:t>MacEachren</w:t>
      </w:r>
      <w:proofErr w:type="spellEnd"/>
      <w:r w:rsidR="00B34322" w:rsidRPr="00DA7839">
        <w:rPr>
          <w:rFonts w:ascii="Times" w:hAnsi="Times"/>
          <w:color w:val="000000" w:themeColor="text1"/>
        </w:rPr>
        <w:t xml:space="preserve"> el al. [44] presents</w:t>
      </w:r>
      <w:r w:rsidR="00B34322">
        <w:rPr>
          <w:rFonts w:ascii="Times" w:hAnsi="Times"/>
          <w:color w:val="000000" w:themeColor="text1"/>
        </w:rPr>
        <w:t xml:space="preserve"> two conceptual perspectives but </w:t>
      </w:r>
      <w:r w:rsidR="009B476F">
        <w:rPr>
          <w:rFonts w:ascii="Times" w:hAnsi="Times"/>
          <w:color w:val="000000" w:themeColor="text1"/>
        </w:rPr>
        <w:t xml:space="preserve">the study does not cover both data and uncertainty at </w:t>
      </w:r>
      <w:proofErr w:type="gramStart"/>
      <w:r w:rsidR="009B476F">
        <w:rPr>
          <w:rFonts w:ascii="Times" w:hAnsi="Times"/>
          <w:color w:val="000000" w:themeColor="text1"/>
        </w:rPr>
        <w:t>a the</w:t>
      </w:r>
      <w:proofErr w:type="gramEnd"/>
      <w:r w:rsidR="009B476F">
        <w:rPr>
          <w:rFonts w:ascii="Times" w:hAnsi="Times"/>
          <w:color w:val="000000" w:themeColor="text1"/>
        </w:rPr>
        <w:t xml:space="preserve"> same symbol and didn’t tested the impact of symbol size.</w:t>
      </w:r>
      <w:r w:rsidR="00007B37">
        <w:rPr>
          <w:rFonts w:ascii="Times" w:hAnsi="Times"/>
          <w:color w:val="000000" w:themeColor="text1"/>
        </w:rPr>
        <w:t xml:space="preserve"> </w:t>
      </w:r>
      <w:proofErr w:type="spellStart"/>
      <w:r w:rsidR="00007B37" w:rsidRPr="00DA7839">
        <w:rPr>
          <w:rFonts w:ascii="Times" w:hAnsi="Times"/>
          <w:color w:val="000000" w:themeColor="text1"/>
        </w:rPr>
        <w:t>Reveiro</w:t>
      </w:r>
      <w:proofErr w:type="spellEnd"/>
      <w:r w:rsidR="00007B37" w:rsidRPr="00DA7839">
        <w:rPr>
          <w:rFonts w:ascii="Times" w:hAnsi="Times"/>
          <w:color w:val="000000" w:themeColor="text1"/>
        </w:rPr>
        <w:t xml:space="preserve"> [45] provides a general overview on uncertainty representations techniques and theoretically evaluate the weakness and strengths of the uncertainty visualizations representations</w:t>
      </w:r>
      <w:r w:rsidR="00007B37">
        <w:rPr>
          <w:rFonts w:ascii="Times" w:hAnsi="Times"/>
          <w:color w:val="000000" w:themeColor="text1"/>
        </w:rPr>
        <w:t>.</w:t>
      </w:r>
      <w:r w:rsidR="00AD7155">
        <w:rPr>
          <w:rFonts w:ascii="Times" w:hAnsi="Times"/>
          <w:color w:val="000000" w:themeColor="text1"/>
        </w:rPr>
        <w:t xml:space="preserve"> </w:t>
      </w:r>
      <w:r w:rsidR="00AD7155" w:rsidRPr="002650E8">
        <w:rPr>
          <w:rFonts w:ascii="Times" w:hAnsi="Times"/>
          <w:color w:val="000000" w:themeColor="text1"/>
        </w:rPr>
        <w:t>R. Finger</w:t>
      </w:r>
      <w:r w:rsidR="00AD7155">
        <w:rPr>
          <w:rFonts w:ascii="Times" w:hAnsi="Times"/>
          <w:color w:val="000000" w:themeColor="text1"/>
        </w:rPr>
        <w:t xml:space="preserve"> [49] describes u</w:t>
      </w:r>
      <w:r w:rsidR="00AD7155" w:rsidRPr="002650E8">
        <w:rPr>
          <w:rFonts w:ascii="Times" w:hAnsi="Times"/>
          <w:color w:val="000000" w:themeColor="text1"/>
        </w:rPr>
        <w:t>tiliz</w:t>
      </w:r>
      <w:r w:rsidR="00AD7155">
        <w:rPr>
          <w:rFonts w:ascii="Times" w:hAnsi="Times"/>
          <w:color w:val="000000" w:themeColor="text1"/>
        </w:rPr>
        <w:t>ation of</w:t>
      </w:r>
      <w:r w:rsidR="00AD7155" w:rsidRPr="002650E8">
        <w:rPr>
          <w:rFonts w:ascii="Times" w:hAnsi="Times"/>
          <w:color w:val="000000" w:themeColor="text1"/>
        </w:rPr>
        <w:t xml:space="preserve"> graphical formats to convey uncertainty in a decision-making task</w:t>
      </w:r>
      <w:r w:rsidR="00AD7155">
        <w:rPr>
          <w:rFonts w:ascii="Times" w:hAnsi="Times"/>
          <w:color w:val="000000" w:themeColor="text1"/>
        </w:rPr>
        <w:t xml:space="preserve"> but uses of icons with numerical probabilities causes users hesitating and additional </w:t>
      </w:r>
      <w:proofErr w:type="spellStart"/>
      <w:r w:rsidR="00AD7155">
        <w:rPr>
          <w:rFonts w:ascii="Times" w:hAnsi="Times"/>
          <w:color w:val="000000" w:themeColor="text1"/>
        </w:rPr>
        <w:t>assitance</w:t>
      </w:r>
      <w:proofErr w:type="spellEnd"/>
      <w:r w:rsidR="00AD7155">
        <w:rPr>
          <w:rFonts w:ascii="Times" w:hAnsi="Times"/>
          <w:color w:val="000000" w:themeColor="text1"/>
        </w:rPr>
        <w:t xml:space="preserve">. </w:t>
      </w:r>
      <w:r w:rsidR="00A171E7" w:rsidRPr="00DA7839">
        <w:rPr>
          <w:rFonts w:ascii="Times" w:hAnsi="Times"/>
          <w:color w:val="000000" w:themeColor="text1"/>
        </w:rPr>
        <w:t>Skeels [53]</w:t>
      </w:r>
    </w:p>
    <w:p w14:paraId="0B05B4FF" w14:textId="7C0535EC" w:rsidR="00A171E7" w:rsidRPr="00A171E7" w:rsidRDefault="00A171E7" w:rsidP="00626E28">
      <w:pPr>
        <w:spacing w:line="360" w:lineRule="auto"/>
      </w:pPr>
      <w:r>
        <w:rPr>
          <w:rFonts w:ascii="Times" w:hAnsi="Times"/>
          <w:color w:val="000000" w:themeColor="text1"/>
        </w:rPr>
        <w:t xml:space="preserve">classified uncertainties by reviewing existing literatures of various domains and came up with a concept </w:t>
      </w:r>
      <w:r w:rsidRPr="00A171E7">
        <w:t>of ‘layers’ of uncertainty</w:t>
      </w:r>
      <w:r>
        <w:t xml:space="preserve"> but due to complexity it </w:t>
      </w:r>
      <w:r w:rsidR="00626E28">
        <w:t xml:space="preserve">is kept as open task to visualize. </w:t>
      </w:r>
    </w:p>
    <w:p w14:paraId="2315CCFD" w14:textId="77777777" w:rsidR="00007B37" w:rsidRPr="00BE02D1" w:rsidRDefault="00007B37" w:rsidP="00007B37">
      <w:pPr>
        <w:spacing w:line="360" w:lineRule="auto"/>
        <w:jc w:val="both"/>
      </w:pPr>
    </w:p>
    <w:p w14:paraId="35AB729F" w14:textId="56FF43E7" w:rsidR="00BE02D1" w:rsidRPr="00BE02D1" w:rsidRDefault="00BE02D1" w:rsidP="00BE02D1"/>
    <w:p w14:paraId="4B3063CA" w14:textId="7189CCE6" w:rsidR="00DD40D1" w:rsidRPr="00DD40D1" w:rsidRDefault="001517E9" w:rsidP="00DD40D1">
      <w:pPr>
        <w:spacing w:line="360" w:lineRule="auto"/>
        <w:jc w:val="both"/>
      </w:pPr>
      <w:r w:rsidRPr="00014485">
        <w:rPr>
          <w:color w:val="000000" w:themeColor="text1"/>
          <w:lang w:val="en-US"/>
        </w:rPr>
        <w:t>T</w:t>
      </w:r>
      <w:r w:rsidRPr="00014485">
        <w:rPr>
          <w:color w:val="000000" w:themeColor="text1"/>
          <w:lang w:val="en-US"/>
        </w:rPr>
        <w:t>o reduce the computational cost</w:t>
      </w:r>
      <w:r w:rsidRPr="00014485">
        <w:rPr>
          <w:color w:val="000000" w:themeColor="text1"/>
        </w:rPr>
        <w:t xml:space="preserve"> </w:t>
      </w:r>
      <w:proofErr w:type="spellStart"/>
      <w:r w:rsidRPr="00014485">
        <w:rPr>
          <w:color w:val="000000" w:themeColor="text1"/>
        </w:rPr>
        <w:t>Netzel</w:t>
      </w:r>
      <w:proofErr w:type="spellEnd"/>
      <w:r w:rsidRPr="00014485">
        <w:rPr>
          <w:color w:val="000000" w:themeColor="text1"/>
        </w:rPr>
        <w:t xml:space="preserve"> </w:t>
      </w:r>
      <w:r w:rsidRPr="00014485">
        <w:rPr>
          <w:color w:val="000000" w:themeColor="text1"/>
          <w:lang w:val="en-US"/>
        </w:rPr>
        <w:t>et al. [22]</w:t>
      </w:r>
      <w:r w:rsidRPr="00014485">
        <w:rPr>
          <w:color w:val="000000" w:themeColor="text1"/>
          <w:lang w:val="en-US"/>
        </w:rPr>
        <w:t xml:space="preserve"> introduced particle tracing and line integral convolution that are parallelly and independently used on every pixel of texture but coupling with exponential filter it fails to handle trends appropriately.</w:t>
      </w:r>
      <w:r w:rsidR="00A658B1" w:rsidRPr="00014485">
        <w:rPr>
          <w:color w:val="000000" w:themeColor="text1"/>
          <w:lang w:val="en-US"/>
        </w:rPr>
        <w:t xml:space="preserve"> </w:t>
      </w:r>
      <w:r w:rsidR="00A658B1" w:rsidRPr="00476124">
        <w:t>T</w:t>
      </w:r>
      <w:r w:rsidR="00A658B1" w:rsidRPr="00476124">
        <w:t>exture-based feature tracking technique</w:t>
      </w:r>
      <w:r w:rsidR="00476124">
        <w:t xml:space="preserve"> [23]</w:t>
      </w:r>
      <w:r w:rsidR="00A658B1" w:rsidRPr="00476124">
        <w:t xml:space="preserve"> </w:t>
      </w:r>
      <w:r w:rsidR="00A658B1" w:rsidRPr="00476124">
        <w:t xml:space="preserve">has been proposed to </w:t>
      </w:r>
      <w:r w:rsidR="00A658B1" w:rsidRPr="00476124">
        <w:t>overcome some limitations</w:t>
      </w:r>
      <w:r w:rsidR="00A658B1" w:rsidRPr="00476124">
        <w:t xml:space="preserve"> of pr</w:t>
      </w:r>
      <w:r w:rsidR="00A658B1" w:rsidRPr="006D6F85">
        <w:t>evious relev</w:t>
      </w:r>
      <w:r w:rsidR="00A658B1" w:rsidRPr="000536B5">
        <w:t xml:space="preserve">ant </w:t>
      </w:r>
      <w:r w:rsidR="00A658B1" w:rsidRPr="00A8454A">
        <w:t xml:space="preserve">studies </w:t>
      </w:r>
      <w:r w:rsidR="00A658B1" w:rsidRPr="0067108F">
        <w:t xml:space="preserve">such as </w:t>
      </w:r>
      <w:r w:rsidR="00A658B1" w:rsidRPr="0067108F">
        <w:t>hamper</w:t>
      </w:r>
      <w:r w:rsidR="00A658B1" w:rsidRPr="0067108F">
        <w:t xml:space="preserve">ing </w:t>
      </w:r>
      <w:r w:rsidR="00A658B1" w:rsidRPr="00014485">
        <w:t>illustration and visualization of dynamic changes</w:t>
      </w:r>
      <w:r w:rsidR="00A658B1" w:rsidRPr="00014485">
        <w:t xml:space="preserve">, but it has limitation </w:t>
      </w:r>
      <w:r w:rsidR="00854CBD" w:rsidRPr="00014485">
        <w:t xml:space="preserve">of </w:t>
      </w:r>
      <w:r w:rsidR="00854CBD" w:rsidRPr="00014485">
        <w:lastRenderedPageBreak/>
        <w:t>drifting</w:t>
      </w:r>
      <w:r w:rsidR="00A658B1" w:rsidRPr="00014485">
        <w:t xml:space="preserve"> problem</w:t>
      </w:r>
      <w:r w:rsidR="00854CBD">
        <w:t xml:space="preserve"> </w:t>
      </w:r>
      <w:r w:rsidR="00476124" w:rsidRPr="00014485">
        <w:t>(</w:t>
      </w:r>
      <w:r w:rsidR="00476124" w:rsidRPr="00014485">
        <w:rPr>
          <w:color w:val="202124"/>
          <w:shd w:val="clear" w:color="auto" w:fill="FFFFFF"/>
        </w:rPr>
        <w:t>move in a direction without input</w:t>
      </w:r>
      <w:r w:rsidR="00476124" w:rsidRPr="00476124">
        <w:t>).</w:t>
      </w:r>
      <w:r w:rsidR="006D6F85">
        <w:t xml:space="preserve"> </w:t>
      </w:r>
      <w:r w:rsidR="006D6F85">
        <w:rPr>
          <w:rFonts w:ascii="Times" w:hAnsi="Times"/>
          <w:color w:val="000000" w:themeColor="text1"/>
          <w:lang w:val="en-US"/>
        </w:rPr>
        <w:t>A</w:t>
      </w:r>
      <w:r w:rsidR="006D6F85" w:rsidRPr="002650E8">
        <w:rPr>
          <w:rFonts w:ascii="Times" w:hAnsi="Times"/>
          <w:color w:val="000000" w:themeColor="text1"/>
          <w:lang w:val="en-US"/>
        </w:rPr>
        <w:t xml:space="preserve"> new technique</w:t>
      </w:r>
      <w:r w:rsidR="006D6F85">
        <w:rPr>
          <w:rFonts w:ascii="Times" w:hAnsi="Times"/>
          <w:color w:val="000000" w:themeColor="text1"/>
          <w:lang w:val="en-US"/>
        </w:rPr>
        <w:t xml:space="preserve"> [24]</w:t>
      </w:r>
      <w:r w:rsidR="006D6F85" w:rsidRPr="002650E8">
        <w:rPr>
          <w:rFonts w:ascii="Times" w:hAnsi="Times"/>
          <w:color w:val="000000" w:themeColor="text1"/>
          <w:lang w:val="en-US"/>
        </w:rPr>
        <w:t xml:space="preserve"> of </w:t>
      </w:r>
      <w:proofErr w:type="spellStart"/>
      <w:r w:rsidR="006D6F85" w:rsidRPr="002650E8">
        <w:rPr>
          <w:rFonts w:ascii="Times" w:hAnsi="Times"/>
          <w:color w:val="000000" w:themeColor="text1"/>
        </w:rPr>
        <w:t>utili</w:t>
      </w:r>
      <w:proofErr w:type="spellEnd"/>
      <w:r w:rsidR="006D6F85" w:rsidRPr="002650E8">
        <w:rPr>
          <w:rFonts w:ascii="Times" w:hAnsi="Times"/>
          <w:color w:val="000000" w:themeColor="text1"/>
          <w:lang w:val="en-US"/>
        </w:rPr>
        <w:t>sing</w:t>
      </w:r>
      <w:r w:rsidR="006D6F85" w:rsidRPr="002650E8">
        <w:rPr>
          <w:rFonts w:ascii="Times" w:hAnsi="Times"/>
          <w:color w:val="000000" w:themeColor="text1"/>
        </w:rPr>
        <w:t xml:space="preserve"> the overlay of two different LIC textures to combine the visualization</w:t>
      </w:r>
      <w:r w:rsidR="006D6F85">
        <w:rPr>
          <w:rFonts w:ascii="Times" w:hAnsi="Times"/>
          <w:color w:val="000000" w:themeColor="text1"/>
        </w:rPr>
        <w:t xml:space="preserve"> with vector fields but that doesn’t support higher dimensions and yet more refined investigation is required to</w:t>
      </w:r>
      <w:r w:rsidR="006D6F85" w:rsidRPr="006D6F85">
        <w:t xml:space="preserve"> quantify the effectiveness</w:t>
      </w:r>
      <w:r w:rsidR="000536B5">
        <w:t xml:space="preserve">. To </w:t>
      </w:r>
      <w:r w:rsidR="000536B5" w:rsidRPr="002650E8">
        <w:rPr>
          <w:rFonts w:ascii="Times" w:hAnsi="Times"/>
          <w:color w:val="000000" w:themeColor="text1"/>
          <w:lang w:val="en-US"/>
        </w:rPr>
        <w:t xml:space="preserve">avoid color blurring and </w:t>
      </w:r>
      <w:r w:rsidR="000536B5" w:rsidRPr="002650E8">
        <w:rPr>
          <w:rFonts w:ascii="Times" w:hAnsi="Times"/>
          <w:color w:val="000000" w:themeColor="text1"/>
        </w:rPr>
        <w:t xml:space="preserve">inconsistencies </w:t>
      </w:r>
      <w:r w:rsidR="000536B5" w:rsidRPr="002650E8">
        <w:rPr>
          <w:rFonts w:ascii="Times" w:hAnsi="Times"/>
          <w:color w:val="000000" w:themeColor="text1"/>
          <w:lang w:val="en-US"/>
        </w:rPr>
        <w:t xml:space="preserve">in </w:t>
      </w:r>
      <w:r w:rsidR="000536B5">
        <w:rPr>
          <w:rFonts w:ascii="Times" w:hAnsi="Times"/>
          <w:color w:val="000000" w:themeColor="text1"/>
          <w:lang w:val="en-US"/>
        </w:rPr>
        <w:t xml:space="preserve">such LIC textures, Huang et al. [25] introduced a novel image-space that also </w:t>
      </w:r>
      <w:r w:rsidR="000536B5">
        <w:t xml:space="preserve">mitigates expensive </w:t>
      </w:r>
      <w:r w:rsidR="00854CBD">
        <w:t>computation</w:t>
      </w:r>
      <w:r w:rsidR="000536B5">
        <w:t xml:space="preserve">, memory cost but </w:t>
      </w:r>
      <w:r w:rsidR="00290271">
        <w:t xml:space="preserve">suffers with popping artifacts (too far/close viewpoint). </w:t>
      </w:r>
      <w:r w:rsidR="00602BC0">
        <w:rPr>
          <w:rFonts w:ascii="Times" w:hAnsi="Times"/>
          <w:color w:val="000000" w:themeColor="text1"/>
        </w:rPr>
        <w:t>A</w:t>
      </w:r>
      <w:r w:rsidR="00602BC0" w:rsidRPr="002650E8">
        <w:rPr>
          <w:rFonts w:ascii="Times" w:hAnsi="Times"/>
          <w:color w:val="000000" w:themeColor="text1"/>
        </w:rPr>
        <w:t xml:space="preserve"> method for the generation of anisotropic sample </w:t>
      </w:r>
      <w:r w:rsidR="00854CBD" w:rsidRPr="002650E8">
        <w:rPr>
          <w:rFonts w:ascii="Times" w:hAnsi="Times"/>
          <w:color w:val="000000" w:themeColor="text1"/>
        </w:rPr>
        <w:t>distributions</w:t>
      </w:r>
      <w:r w:rsidR="00854CBD">
        <w:rPr>
          <w:rFonts w:ascii="Times" w:hAnsi="Times"/>
          <w:color w:val="000000" w:themeColor="text1"/>
        </w:rPr>
        <w:t xml:space="preserve"> and</w:t>
      </w:r>
      <w:r w:rsidR="00A8454A">
        <w:rPr>
          <w:rFonts w:ascii="Times" w:hAnsi="Times"/>
          <w:color w:val="000000" w:themeColor="text1"/>
        </w:rPr>
        <w:t xml:space="preserve"> interactive rendering of anisotropic Voronoi cell </w:t>
      </w:r>
      <w:r w:rsidR="00602BC0">
        <w:rPr>
          <w:rFonts w:ascii="Times" w:hAnsi="Times"/>
          <w:color w:val="000000" w:themeColor="text1"/>
        </w:rPr>
        <w:t xml:space="preserve">by Kratz et al [26] is not experimented properly for influence of adding noise to the cell boundaries. </w:t>
      </w:r>
      <w:r w:rsidR="00A8454A" w:rsidRPr="002650E8">
        <w:rPr>
          <w:rFonts w:ascii="Times" w:hAnsi="Times" w:cs="Arial"/>
          <w:color w:val="000000" w:themeColor="text1"/>
          <w:shd w:val="clear" w:color="auto" w:fill="FFFFFF"/>
        </w:rPr>
        <w:t>Weiskopf</w:t>
      </w:r>
      <w:r w:rsidR="00A8454A" w:rsidRPr="002650E8">
        <w:rPr>
          <w:rFonts w:ascii="Times" w:hAnsi="Times" w:cs="Arial"/>
          <w:color w:val="000000" w:themeColor="text1"/>
          <w:shd w:val="clear" w:color="auto" w:fill="FFFFFF"/>
          <w:lang w:val="en-US"/>
        </w:rPr>
        <w:t xml:space="preserve"> [27]</w:t>
      </w:r>
      <w:r w:rsidR="00A8454A">
        <w:rPr>
          <w:rFonts w:ascii="Times" w:hAnsi="Times" w:cs="Arial"/>
          <w:color w:val="000000" w:themeColor="text1"/>
          <w:shd w:val="clear" w:color="auto" w:fill="FFFFFF"/>
          <w:lang w:val="en-US"/>
        </w:rPr>
        <w:t xml:space="preserve"> has </w:t>
      </w:r>
      <w:r w:rsidR="00A8454A">
        <w:rPr>
          <w:rFonts w:ascii="Times" w:hAnsi="Times" w:cs="Arial"/>
          <w:color w:val="000000" w:themeColor="text1"/>
          <w:shd w:val="clear" w:color="auto" w:fill="FFFFFF"/>
          <w:lang w:val="en-US"/>
        </w:rPr>
        <w:t xml:space="preserve">proposed a set of guidelines </w:t>
      </w:r>
      <w:r w:rsidR="00A8454A">
        <w:t>t</w:t>
      </w:r>
      <w:r w:rsidR="00A8454A" w:rsidRPr="00A8454A">
        <w:t>o stimulate a better awareness for the opportunities and problems involved with the perception of moving color stimuli</w:t>
      </w:r>
      <w:r w:rsidR="00A8454A">
        <w:t xml:space="preserve"> </w:t>
      </w:r>
      <w:r w:rsidR="00A8454A">
        <w:rPr>
          <w:rFonts w:ascii="Times" w:hAnsi="Times" w:cs="Arial"/>
          <w:color w:val="000000" w:themeColor="text1"/>
          <w:shd w:val="clear" w:color="auto" w:fill="FFFFFF"/>
          <w:lang w:val="en-US"/>
        </w:rPr>
        <w:t xml:space="preserve">but not well studied the </w:t>
      </w:r>
      <w:r w:rsidR="0067108F">
        <w:rPr>
          <w:rFonts w:ascii="Times" w:hAnsi="Times" w:cs="Arial"/>
          <w:color w:val="000000" w:themeColor="text1"/>
          <w:shd w:val="clear" w:color="auto" w:fill="FFFFFF"/>
          <w:lang w:val="en-US"/>
        </w:rPr>
        <w:t xml:space="preserve">guidelines </w:t>
      </w:r>
      <w:r w:rsidR="00A8454A">
        <w:rPr>
          <w:rFonts w:ascii="Times" w:hAnsi="Times" w:cs="Arial"/>
          <w:color w:val="000000" w:themeColor="text1"/>
          <w:shd w:val="clear" w:color="auto" w:fill="FFFFFF"/>
          <w:lang w:val="en-US"/>
        </w:rPr>
        <w:t xml:space="preserve">with miscellaneous applications in visualization and computer graphics.  </w:t>
      </w:r>
      <w:r w:rsidR="0067108F" w:rsidRPr="002650E8">
        <w:rPr>
          <w:rStyle w:val="blue-tooltip"/>
          <w:rFonts w:ascii="Times" w:hAnsi="Times" w:cs="Arial"/>
          <w:color w:val="000000" w:themeColor="text1"/>
          <w:shd w:val="clear" w:color="auto" w:fill="FFFFFF"/>
        </w:rPr>
        <w:t>Healey</w:t>
      </w:r>
      <w:r w:rsidR="0067108F" w:rsidRPr="002650E8">
        <w:rPr>
          <w:rFonts w:ascii="Times" w:hAnsi="Times"/>
          <w:color w:val="000000" w:themeColor="text1"/>
        </w:rPr>
        <w:t xml:space="preserve"> </w:t>
      </w:r>
      <w:r w:rsidR="0067108F" w:rsidRPr="002650E8">
        <w:rPr>
          <w:rFonts w:ascii="Times" w:hAnsi="Times"/>
          <w:color w:val="000000" w:themeColor="text1"/>
          <w:lang w:val="en-US"/>
        </w:rPr>
        <w:t xml:space="preserve">et al. [28] </w:t>
      </w:r>
      <w:r w:rsidR="0067108F" w:rsidRPr="002650E8">
        <w:rPr>
          <w:rFonts w:ascii="Times" w:hAnsi="Times"/>
          <w:color w:val="000000" w:themeColor="text1"/>
        </w:rPr>
        <w:t>presents</w:t>
      </w:r>
      <w:r w:rsidR="0067108F">
        <w:rPr>
          <w:rFonts w:ascii="Times" w:hAnsi="Times"/>
          <w:color w:val="000000" w:themeColor="text1"/>
        </w:rPr>
        <w:t xml:space="preserve"> </w:t>
      </w:r>
      <w:r w:rsidR="0067108F" w:rsidRPr="0067108F">
        <w:t xml:space="preserve">a method for combining three texture dimensions height, regularity, and density to form perceptual texture elements (or </w:t>
      </w:r>
      <w:proofErr w:type="spellStart"/>
      <w:r w:rsidR="0067108F" w:rsidRPr="0067108F">
        <w:t>pexels</w:t>
      </w:r>
      <w:proofErr w:type="spellEnd"/>
      <w:r w:rsidR="0067108F" w:rsidRPr="0067108F">
        <w:t xml:space="preserve">) </w:t>
      </w:r>
      <w:r w:rsidR="0067108F">
        <w:t xml:space="preserve">but </w:t>
      </w:r>
      <w:r w:rsidR="000E7C01">
        <w:t>not</w:t>
      </w:r>
      <w:r w:rsidR="0067108F">
        <w:t xml:space="preserve"> </w:t>
      </w:r>
      <w:r w:rsidR="0067108F" w:rsidRPr="0067108F">
        <w:t>investigate</w:t>
      </w:r>
      <w:r w:rsidR="000E7C01">
        <w:t>d yet</w:t>
      </w:r>
      <w:r w:rsidR="0067108F" w:rsidRPr="0067108F">
        <w:t xml:space="preserve"> the effectiveness of orientation for encoding information, and the interactions that occur when multiple texture and color dimensions are displayed simultaneously</w:t>
      </w:r>
      <w:r w:rsidR="00014485">
        <w:t>.</w:t>
      </w:r>
      <w:r w:rsidR="00DD40D1">
        <w:t xml:space="preserve"> </w:t>
      </w:r>
      <w:r w:rsidR="00DD40D1" w:rsidRPr="002650E8">
        <w:rPr>
          <w:rStyle w:val="blue-tooltip"/>
          <w:rFonts w:ascii="Times" w:hAnsi="Times" w:cs="Arial"/>
          <w:color w:val="000000" w:themeColor="text1"/>
          <w:shd w:val="clear" w:color="auto" w:fill="FFFFFF"/>
        </w:rPr>
        <w:t xml:space="preserve">R.P. </w:t>
      </w:r>
      <w:proofErr w:type="spellStart"/>
      <w:r w:rsidR="00DD40D1" w:rsidRPr="002650E8">
        <w:rPr>
          <w:rStyle w:val="blue-tooltip"/>
          <w:rFonts w:ascii="Times" w:hAnsi="Times" w:cs="Arial"/>
          <w:color w:val="000000" w:themeColor="text1"/>
          <w:shd w:val="clear" w:color="auto" w:fill="FFFFFF"/>
        </w:rPr>
        <w:t>Botchen</w:t>
      </w:r>
      <w:proofErr w:type="spellEnd"/>
      <w:r w:rsidR="00DD40D1">
        <w:rPr>
          <w:rStyle w:val="blue-tooltip"/>
          <w:rFonts w:ascii="Times" w:hAnsi="Times" w:cs="Arial"/>
          <w:color w:val="000000" w:themeColor="text1"/>
          <w:shd w:val="clear" w:color="auto" w:fill="FFFFFF"/>
        </w:rPr>
        <w:t xml:space="preserve"> et al. [29] </w:t>
      </w:r>
      <w:r w:rsidR="00DD40D1" w:rsidRPr="00DD40D1">
        <w:t xml:space="preserve">a generic texture-based strategy to visualize uncertainty in time-dependent </w:t>
      </w:r>
      <w:r w:rsidR="00DD40D1">
        <w:t xml:space="preserve">2D </w:t>
      </w:r>
      <w:r w:rsidR="00DD40D1" w:rsidRPr="00DD40D1">
        <w:t>flow</w:t>
      </w:r>
      <w:r w:rsidR="00DD40D1">
        <w:t xml:space="preserve"> and they think further extension for 3D flow will be a challenging task. </w:t>
      </w:r>
    </w:p>
    <w:p w14:paraId="514BFE1F" w14:textId="1A710909" w:rsidR="0067108F" w:rsidRPr="0067108F" w:rsidRDefault="0067108F" w:rsidP="00854CBD">
      <w:pPr>
        <w:spacing w:line="360" w:lineRule="auto"/>
        <w:jc w:val="both"/>
      </w:pPr>
    </w:p>
    <w:p w14:paraId="2FDD536D" w14:textId="6B60D7E8" w:rsidR="0067108F" w:rsidRPr="0067108F" w:rsidRDefault="0067108F" w:rsidP="0067108F"/>
    <w:p w14:paraId="10B4F94C" w14:textId="58D6402F" w:rsidR="00A8454A" w:rsidRPr="00A8454A" w:rsidRDefault="00A8454A" w:rsidP="00A8454A"/>
    <w:p w14:paraId="6F4960BE" w14:textId="09CC935B" w:rsidR="006D6F85" w:rsidRPr="006D6F85" w:rsidRDefault="006D6F85" w:rsidP="006D6F85"/>
    <w:p w14:paraId="6D7753F7" w14:textId="6D114FDB" w:rsidR="00A658B1" w:rsidRPr="00476124" w:rsidRDefault="00A658B1" w:rsidP="00014485">
      <w:pPr>
        <w:jc w:val="both"/>
      </w:pPr>
    </w:p>
    <w:p w14:paraId="7A4688E9" w14:textId="15DD13A2" w:rsidR="00A658B1" w:rsidRPr="00A658B1" w:rsidRDefault="00A658B1" w:rsidP="00A658B1"/>
    <w:p w14:paraId="235256DC" w14:textId="7EFF51F2" w:rsidR="00BE02D1" w:rsidRPr="00BE02D1" w:rsidRDefault="00BE02D1" w:rsidP="00BE02D1"/>
    <w:p w14:paraId="753A3751" w14:textId="3DA0F179" w:rsidR="00864150" w:rsidRPr="00864150" w:rsidRDefault="00A658B1" w:rsidP="00AA0971">
      <w:pPr>
        <w:spacing w:line="360" w:lineRule="auto"/>
        <w:jc w:val="both"/>
      </w:pPr>
      <w:r>
        <w:t xml:space="preserve"> </w:t>
      </w:r>
    </w:p>
    <w:p w14:paraId="7715EE02" w14:textId="556902FB" w:rsidR="00864150" w:rsidRPr="00864150" w:rsidRDefault="00864150" w:rsidP="00864150"/>
    <w:p w14:paraId="7FD1E3EE" w14:textId="1F58AAE1" w:rsidR="00864150" w:rsidRPr="00864150" w:rsidRDefault="00864150" w:rsidP="00864150"/>
    <w:p w14:paraId="5F21E691" w14:textId="77777777" w:rsidR="00864150" w:rsidRDefault="00864150" w:rsidP="000F498A">
      <w:pPr>
        <w:spacing w:line="360" w:lineRule="auto"/>
        <w:jc w:val="both"/>
      </w:pPr>
    </w:p>
    <w:p w14:paraId="314B4E65" w14:textId="77777777" w:rsidR="000F498A" w:rsidRPr="000F498A" w:rsidRDefault="000F498A" w:rsidP="000F498A">
      <w:pPr>
        <w:spacing w:line="360" w:lineRule="auto"/>
        <w:jc w:val="both"/>
      </w:pPr>
    </w:p>
    <w:p w14:paraId="194389BF" w14:textId="45065381" w:rsidR="003A7C37" w:rsidRPr="003A7C37" w:rsidRDefault="000F498A" w:rsidP="000F498A">
      <w:pPr>
        <w:spacing w:line="360" w:lineRule="auto"/>
        <w:jc w:val="both"/>
      </w:pPr>
      <w:r>
        <w:t>.</w:t>
      </w:r>
    </w:p>
    <w:p w14:paraId="15E946D5" w14:textId="4F08311D" w:rsidR="00F61DC6" w:rsidRPr="004E35C4" w:rsidRDefault="00F61DC6" w:rsidP="004E35C4">
      <w:pPr>
        <w:pStyle w:val="NormalWeb"/>
        <w:spacing w:line="360" w:lineRule="auto"/>
        <w:jc w:val="both"/>
      </w:pPr>
    </w:p>
    <w:p w14:paraId="2DC232CE" w14:textId="314F152C" w:rsidR="006E6213" w:rsidRPr="006E6213" w:rsidRDefault="006E6213" w:rsidP="004E35C4">
      <w:pPr>
        <w:spacing w:line="360" w:lineRule="auto"/>
        <w:jc w:val="both"/>
      </w:pPr>
    </w:p>
    <w:p w14:paraId="388D3F3D" w14:textId="0E23E6F3" w:rsidR="00212C0C" w:rsidRPr="00212C0C" w:rsidRDefault="00212C0C" w:rsidP="00212C0C"/>
    <w:p w14:paraId="47183D0E" w14:textId="77777777" w:rsidR="00212C0C" w:rsidRPr="00A22D00" w:rsidRDefault="00212C0C" w:rsidP="006B275F">
      <w:pPr>
        <w:spacing w:line="360" w:lineRule="auto"/>
        <w:jc w:val="both"/>
      </w:pPr>
    </w:p>
    <w:p w14:paraId="7BC8341E" w14:textId="4F73C20E" w:rsidR="001C0C08" w:rsidRPr="001C0C08" w:rsidRDefault="00A22D00" w:rsidP="005C6C76">
      <w:pPr>
        <w:spacing w:line="360" w:lineRule="auto"/>
        <w:jc w:val="both"/>
      </w:pPr>
      <w:r>
        <w:rPr>
          <w:rFonts w:ascii="STIXGeneral-Regular" w:hAnsi="STIXGeneral-Regular"/>
          <w:color w:val="000000"/>
        </w:rPr>
        <w:t xml:space="preserve"> </w:t>
      </w:r>
    </w:p>
    <w:p w14:paraId="0F0E3F65" w14:textId="77777777" w:rsidR="0045432F" w:rsidRDefault="0045432F" w:rsidP="0045432F">
      <w:pPr>
        <w:spacing w:line="360" w:lineRule="auto"/>
        <w:jc w:val="both"/>
        <w:rPr>
          <w:b/>
          <w:bCs/>
          <w:color w:val="000000" w:themeColor="text1"/>
          <w:sz w:val="32"/>
          <w:szCs w:val="32"/>
        </w:rPr>
      </w:pPr>
      <w:r w:rsidRPr="00164D7A">
        <w:rPr>
          <w:b/>
          <w:bCs/>
          <w:color w:val="000000" w:themeColor="text1"/>
          <w:sz w:val="32"/>
          <w:szCs w:val="32"/>
        </w:rPr>
        <w:lastRenderedPageBreak/>
        <w:t>Chapter 3</w:t>
      </w:r>
    </w:p>
    <w:p w14:paraId="30A2CCBA" w14:textId="77777777" w:rsidR="0045432F" w:rsidRDefault="0045432F" w:rsidP="0045432F">
      <w:pPr>
        <w:spacing w:line="360" w:lineRule="auto"/>
        <w:jc w:val="both"/>
        <w:rPr>
          <w:b/>
          <w:bCs/>
          <w:color w:val="000000" w:themeColor="text1"/>
          <w:sz w:val="32"/>
          <w:szCs w:val="32"/>
        </w:rPr>
      </w:pPr>
    </w:p>
    <w:p w14:paraId="7094B689" w14:textId="11727F50" w:rsidR="0045432F" w:rsidRPr="00A81291" w:rsidRDefault="0045432F" w:rsidP="0045432F">
      <w:pPr>
        <w:spacing w:line="360" w:lineRule="auto"/>
        <w:jc w:val="both"/>
        <w:rPr>
          <w:b/>
          <w:bCs/>
          <w:color w:val="000000" w:themeColor="text1"/>
          <w:sz w:val="28"/>
          <w:szCs w:val="28"/>
        </w:rPr>
      </w:pPr>
      <w:r w:rsidRPr="00A81291">
        <w:rPr>
          <w:b/>
          <w:bCs/>
          <w:color w:val="000000" w:themeColor="text1"/>
          <w:sz w:val="28"/>
          <w:szCs w:val="28"/>
        </w:rPr>
        <w:t>Data</w:t>
      </w:r>
      <w:r>
        <w:rPr>
          <w:b/>
          <w:bCs/>
          <w:color w:val="000000" w:themeColor="text1"/>
          <w:sz w:val="28"/>
          <w:szCs w:val="28"/>
        </w:rPr>
        <w:t xml:space="preserve"> Collection, </w:t>
      </w:r>
      <w:r w:rsidR="00610134">
        <w:rPr>
          <w:b/>
          <w:bCs/>
          <w:color w:val="000000" w:themeColor="text1"/>
          <w:sz w:val="28"/>
          <w:szCs w:val="28"/>
        </w:rPr>
        <w:t>Processing,</w:t>
      </w:r>
      <w:r>
        <w:rPr>
          <w:b/>
          <w:bCs/>
          <w:color w:val="000000" w:themeColor="text1"/>
          <w:sz w:val="28"/>
          <w:szCs w:val="28"/>
        </w:rPr>
        <w:t xml:space="preserve"> and Introduction of Models</w:t>
      </w:r>
    </w:p>
    <w:p w14:paraId="142BA41A" w14:textId="77777777" w:rsidR="0045432F" w:rsidRDefault="0045432F" w:rsidP="0045432F">
      <w:pPr>
        <w:spacing w:line="360" w:lineRule="auto"/>
        <w:jc w:val="both"/>
        <w:rPr>
          <w:b/>
          <w:bCs/>
          <w:color w:val="000000" w:themeColor="text1"/>
        </w:rPr>
      </w:pPr>
    </w:p>
    <w:p w14:paraId="69433682" w14:textId="77777777" w:rsidR="0045432F" w:rsidRDefault="0045432F" w:rsidP="0045432F">
      <w:pPr>
        <w:spacing w:line="360" w:lineRule="auto"/>
        <w:jc w:val="both"/>
        <w:rPr>
          <w:b/>
          <w:bCs/>
          <w:color w:val="000000" w:themeColor="text1"/>
        </w:rPr>
      </w:pPr>
      <w:r>
        <w:rPr>
          <w:b/>
          <w:bCs/>
          <w:color w:val="000000" w:themeColor="text1"/>
        </w:rPr>
        <w:t>3.1</w:t>
      </w:r>
      <w:r>
        <w:rPr>
          <w:b/>
          <w:bCs/>
          <w:color w:val="000000" w:themeColor="text1"/>
        </w:rPr>
        <w:tab/>
      </w:r>
      <w:r w:rsidRPr="0088049D">
        <w:rPr>
          <w:b/>
          <w:bCs/>
          <w:color w:val="000000" w:themeColor="text1"/>
        </w:rPr>
        <w:t>Introduction</w:t>
      </w:r>
    </w:p>
    <w:p w14:paraId="528F1ADA" w14:textId="77777777" w:rsidR="0045432F" w:rsidRPr="0088049D" w:rsidRDefault="0045432F" w:rsidP="0045432F">
      <w:pPr>
        <w:spacing w:line="360" w:lineRule="auto"/>
        <w:jc w:val="both"/>
        <w:rPr>
          <w:color w:val="000000" w:themeColor="text1"/>
        </w:rPr>
      </w:pPr>
      <w:r w:rsidRPr="0088049D">
        <w:rPr>
          <w:color w:val="000000" w:themeColor="text1"/>
        </w:rPr>
        <w:t>In this chapter</w:t>
      </w:r>
      <w:r>
        <w:rPr>
          <w:color w:val="000000" w:themeColor="text1"/>
        </w:rPr>
        <w:t>,</w:t>
      </w:r>
      <w:r w:rsidRPr="0088049D">
        <w:rPr>
          <w:color w:val="000000" w:themeColor="text1"/>
        </w:rPr>
        <w:t xml:space="preserve"> we </w:t>
      </w:r>
      <w:r>
        <w:rPr>
          <w:color w:val="000000" w:themeColor="text1"/>
        </w:rPr>
        <w:t>discuss the data collection, listing of data properties and snapshot of the collected dataset, data manipulation and pre-processing, model selection and will also provide a brief description of corresponding models, algorithms of model building and training and, generate uncertainty from predicted data, discuss aspects</w:t>
      </w:r>
      <w:r w:rsidRPr="00613849">
        <w:rPr>
          <w:color w:val="000000" w:themeColor="text1"/>
        </w:rPr>
        <w:t xml:space="preserve"> </w:t>
      </w:r>
      <w:r>
        <w:rPr>
          <w:color w:val="000000" w:themeColor="text1"/>
        </w:rPr>
        <w:t>of CA, mechanism of slicing streamgraphs and show examples of uses of CA in real world charts.</w:t>
      </w:r>
    </w:p>
    <w:p w14:paraId="5706002D" w14:textId="77777777" w:rsidR="0045432F" w:rsidRPr="0088049D" w:rsidRDefault="0045432F" w:rsidP="0045432F">
      <w:pPr>
        <w:spacing w:line="360" w:lineRule="auto"/>
        <w:jc w:val="both"/>
        <w:rPr>
          <w:b/>
          <w:bCs/>
          <w:color w:val="000000" w:themeColor="text1"/>
        </w:rPr>
      </w:pPr>
    </w:p>
    <w:p w14:paraId="1C41962B" w14:textId="77777777" w:rsidR="0045432F" w:rsidRPr="002E48C9" w:rsidRDefault="0045432F" w:rsidP="0045432F">
      <w:pPr>
        <w:spacing w:line="360" w:lineRule="auto"/>
        <w:rPr>
          <w:b/>
          <w:bCs/>
          <w:color w:val="000000" w:themeColor="text1"/>
          <w:lang w:val="en-US"/>
        </w:rPr>
      </w:pPr>
      <w:r w:rsidRPr="002E48C9">
        <w:rPr>
          <w:b/>
          <w:bCs/>
          <w:color w:val="000000" w:themeColor="text1"/>
        </w:rPr>
        <w:t>3</w:t>
      </w:r>
      <w:r>
        <w:rPr>
          <w:b/>
          <w:bCs/>
          <w:color w:val="000000" w:themeColor="text1"/>
        </w:rPr>
        <w:t>.2</w:t>
      </w:r>
      <w:r w:rsidRPr="002E48C9">
        <w:rPr>
          <w:b/>
          <w:bCs/>
          <w:color w:val="000000" w:themeColor="text1"/>
        </w:rPr>
        <w:tab/>
      </w:r>
      <w:r w:rsidRPr="002E48C9">
        <w:rPr>
          <w:b/>
          <w:bCs/>
          <w:color w:val="000000" w:themeColor="text1"/>
          <w:lang w:val="en-US"/>
        </w:rPr>
        <w:t>Data</w:t>
      </w:r>
    </w:p>
    <w:p w14:paraId="1B2A9E9B" w14:textId="77777777" w:rsidR="0045432F" w:rsidRPr="00866664" w:rsidRDefault="0045432F" w:rsidP="0045432F">
      <w:pPr>
        <w:spacing w:line="360" w:lineRule="auto"/>
        <w:jc w:val="both"/>
        <w:rPr>
          <w:rFonts w:ascii="Times" w:hAnsi="Times"/>
        </w:rPr>
      </w:pPr>
      <w:r>
        <w:rPr>
          <w:rFonts w:ascii="Times" w:hAnsi="Times"/>
          <w:color w:val="000000" w:themeColor="text1"/>
          <w:lang w:val="en-US"/>
        </w:rPr>
        <w:t>Good quality</w:t>
      </w:r>
      <w:r w:rsidRPr="00866664">
        <w:rPr>
          <w:rFonts w:ascii="Times" w:hAnsi="Times"/>
          <w:color w:val="000000" w:themeColor="text1"/>
          <w:lang w:val="en-US"/>
        </w:rPr>
        <w:t xml:space="preserve"> data is </w:t>
      </w:r>
      <w:r>
        <w:rPr>
          <w:rFonts w:ascii="Times" w:hAnsi="Times"/>
          <w:color w:val="000000" w:themeColor="text1"/>
          <w:lang w:val="en-US"/>
        </w:rPr>
        <w:t>an</w:t>
      </w:r>
      <w:r w:rsidRPr="00866664">
        <w:rPr>
          <w:rFonts w:ascii="Times" w:hAnsi="Times"/>
          <w:color w:val="000000" w:themeColor="text1"/>
          <w:lang w:val="en-US"/>
        </w:rPr>
        <w:t xml:space="preserve"> important part in data visualization research. Without having an authentic dataset research cannot be </w:t>
      </w:r>
      <w:r>
        <w:rPr>
          <w:rFonts w:ascii="Times" w:hAnsi="Times"/>
          <w:color w:val="000000" w:themeColor="text1"/>
          <w:lang w:val="en-US"/>
        </w:rPr>
        <w:t>conducted</w:t>
      </w:r>
      <w:r w:rsidRPr="00866664">
        <w:rPr>
          <w:rFonts w:ascii="Times" w:hAnsi="Times"/>
          <w:color w:val="000000" w:themeColor="text1"/>
          <w:lang w:val="en-US"/>
        </w:rPr>
        <w:t xml:space="preserve"> properly and </w:t>
      </w:r>
      <w:r w:rsidRPr="00866664">
        <w:rPr>
          <w:rFonts w:ascii="Times" w:hAnsi="Times"/>
          <w:color w:val="000000"/>
        </w:rPr>
        <w:t>without following a smart data preparation strategy such as clean</w:t>
      </w:r>
      <w:r>
        <w:rPr>
          <w:rFonts w:ascii="Times" w:hAnsi="Times"/>
          <w:color w:val="000000"/>
        </w:rPr>
        <w:t>ing</w:t>
      </w:r>
      <w:r w:rsidRPr="00866664">
        <w:rPr>
          <w:rFonts w:ascii="Times" w:hAnsi="Times"/>
          <w:color w:val="000000"/>
        </w:rPr>
        <w:t>, validat</w:t>
      </w:r>
      <w:r>
        <w:rPr>
          <w:rFonts w:ascii="Times" w:hAnsi="Times"/>
          <w:color w:val="000000"/>
        </w:rPr>
        <w:t>ing</w:t>
      </w:r>
      <w:r w:rsidRPr="00866664">
        <w:rPr>
          <w:rFonts w:ascii="Times" w:hAnsi="Times"/>
          <w:color w:val="000000"/>
        </w:rPr>
        <w:t>, and consolidat</w:t>
      </w:r>
      <w:r>
        <w:rPr>
          <w:rFonts w:ascii="Times" w:hAnsi="Times"/>
          <w:color w:val="000000"/>
        </w:rPr>
        <w:t>ing</w:t>
      </w:r>
      <w:r w:rsidRPr="00866664">
        <w:rPr>
          <w:rFonts w:ascii="Times" w:hAnsi="Times"/>
          <w:color w:val="000000"/>
        </w:rPr>
        <w:t xml:space="preserve"> raw data, research cannot succeed in the long run.</w:t>
      </w:r>
    </w:p>
    <w:p w14:paraId="4D134F83" w14:textId="77777777" w:rsidR="0045432F" w:rsidRPr="002E48C9" w:rsidRDefault="0045432F" w:rsidP="0045432F">
      <w:pPr>
        <w:spacing w:line="360" w:lineRule="auto"/>
        <w:rPr>
          <w:rFonts w:ascii="Times" w:hAnsi="Times"/>
          <w:color w:val="000000" w:themeColor="text1"/>
          <w:lang w:val="en-US"/>
        </w:rPr>
      </w:pPr>
    </w:p>
    <w:p w14:paraId="78DE3F0F" w14:textId="77777777" w:rsidR="0045432F" w:rsidRPr="00DC6021" w:rsidRDefault="0045432F" w:rsidP="0045432F">
      <w:pPr>
        <w:spacing w:line="360" w:lineRule="auto"/>
        <w:jc w:val="both"/>
        <w:rPr>
          <w:rFonts w:ascii="Times" w:hAnsi="Times"/>
        </w:rPr>
      </w:pPr>
      <w:r w:rsidRPr="002E48C9">
        <w:rPr>
          <w:rFonts w:ascii="Times" w:hAnsi="Times"/>
          <w:b/>
          <w:bCs/>
          <w:color w:val="000000" w:themeColor="text1"/>
          <w:lang w:val="en-US"/>
        </w:rPr>
        <w:t>3.</w:t>
      </w:r>
      <w:r>
        <w:rPr>
          <w:rFonts w:ascii="Times" w:hAnsi="Times"/>
          <w:b/>
          <w:bCs/>
          <w:color w:val="000000" w:themeColor="text1"/>
          <w:lang w:val="en-US"/>
        </w:rPr>
        <w:t>2.1</w:t>
      </w:r>
      <w:r w:rsidRPr="002E48C9">
        <w:rPr>
          <w:rFonts w:ascii="Times" w:hAnsi="Times"/>
          <w:b/>
          <w:bCs/>
          <w:color w:val="000000" w:themeColor="text1"/>
          <w:lang w:val="en-US"/>
        </w:rPr>
        <w:tab/>
        <w:t>Data Collection</w:t>
      </w:r>
      <w:r>
        <w:rPr>
          <w:rFonts w:ascii="Times" w:hAnsi="Times"/>
          <w:b/>
          <w:bCs/>
          <w:color w:val="000000" w:themeColor="text1"/>
          <w:lang w:val="en-US"/>
        </w:rPr>
        <w:tab/>
      </w:r>
      <w:r w:rsidRPr="002E48C9">
        <w:rPr>
          <w:rFonts w:ascii="Times" w:hAnsi="Times"/>
          <w:b/>
          <w:bCs/>
          <w:color w:val="000000" w:themeColor="text1"/>
          <w:lang w:val="en-US"/>
        </w:rPr>
        <w:t xml:space="preserve"> </w:t>
      </w:r>
      <w:r>
        <w:rPr>
          <w:rFonts w:ascii="Times" w:hAnsi="Times"/>
          <w:b/>
          <w:bCs/>
          <w:color w:val="000000" w:themeColor="text1"/>
          <w:lang w:val="en-US"/>
        </w:rPr>
        <w:br/>
      </w:r>
      <w:r w:rsidRPr="00DC6021">
        <w:rPr>
          <w:rFonts w:ascii="Times" w:hAnsi="Times" w:cs="Arial"/>
          <w:color w:val="202124"/>
          <w:shd w:val="clear" w:color="auto" w:fill="FFFFFF"/>
        </w:rPr>
        <w:t>Data collection is the process of gathering</w:t>
      </w:r>
      <w:r>
        <w:rPr>
          <w:rFonts w:ascii="Times" w:hAnsi="Times" w:cs="Arial"/>
          <w:color w:val="202124"/>
          <w:shd w:val="clear" w:color="auto" w:fill="FFFFFF"/>
        </w:rPr>
        <w:t xml:space="preserve">, </w:t>
      </w:r>
      <w:r w:rsidRPr="00DC6021">
        <w:rPr>
          <w:rFonts w:ascii="Times" w:hAnsi="Times" w:cs="Arial"/>
          <w:color w:val="202124"/>
          <w:shd w:val="clear" w:color="auto" w:fill="FFFFFF"/>
        </w:rPr>
        <w:t>measuring</w:t>
      </w:r>
      <w:r>
        <w:rPr>
          <w:rFonts w:ascii="Times" w:hAnsi="Times" w:cs="Arial"/>
          <w:color w:val="202124"/>
          <w:shd w:val="clear" w:color="auto" w:fill="FFFFFF"/>
        </w:rPr>
        <w:t>, and analyzing accurate</w:t>
      </w:r>
      <w:r w:rsidRPr="00DC6021">
        <w:rPr>
          <w:rFonts w:ascii="Times" w:hAnsi="Times" w:cs="Arial"/>
          <w:color w:val="202124"/>
          <w:shd w:val="clear" w:color="auto" w:fill="FFFFFF"/>
        </w:rPr>
        <w:t xml:space="preserve"> information on variables of interest, in an established systematic </w:t>
      </w:r>
      <w:r>
        <w:rPr>
          <w:rFonts w:ascii="Times" w:hAnsi="Times" w:cs="Arial"/>
          <w:color w:val="202124"/>
          <w:shd w:val="clear" w:color="auto" w:fill="FFFFFF"/>
        </w:rPr>
        <w:t>manner</w:t>
      </w:r>
      <w:r w:rsidRPr="00DC6021">
        <w:rPr>
          <w:rFonts w:ascii="Times" w:hAnsi="Times" w:cs="Arial"/>
          <w:color w:val="202124"/>
          <w:shd w:val="clear" w:color="auto" w:fill="FFFFFF"/>
        </w:rPr>
        <w:t xml:space="preserve"> that enables </w:t>
      </w:r>
      <w:r>
        <w:rPr>
          <w:rFonts w:ascii="Times" w:hAnsi="Times" w:cs="Arial"/>
          <w:color w:val="202124"/>
          <w:shd w:val="clear" w:color="auto" w:fill="FFFFFF"/>
        </w:rPr>
        <w:t>one to conduct research</w:t>
      </w:r>
      <w:r w:rsidRPr="00DC6021">
        <w:rPr>
          <w:rFonts w:ascii="Times" w:hAnsi="Times"/>
        </w:rPr>
        <w:t xml:space="preserve">. </w:t>
      </w:r>
      <w:r w:rsidRPr="00DC6021">
        <w:rPr>
          <w:rFonts w:ascii="Times" w:hAnsi="Times"/>
          <w:color w:val="000000" w:themeColor="text1"/>
          <w:lang w:val="en-US"/>
        </w:rPr>
        <w:t xml:space="preserve">Due to the global impact of pandemic, different individuals, organizations, or governments are storing data in their own way. After </w:t>
      </w:r>
      <w:r>
        <w:rPr>
          <w:rFonts w:ascii="Times" w:hAnsi="Times"/>
          <w:color w:val="000000" w:themeColor="text1"/>
          <w:lang w:val="en-US"/>
        </w:rPr>
        <w:t>examining</w:t>
      </w:r>
      <w:r w:rsidRPr="00DC6021">
        <w:rPr>
          <w:rFonts w:ascii="Times" w:hAnsi="Times"/>
          <w:color w:val="000000" w:themeColor="text1"/>
          <w:lang w:val="en-US"/>
        </w:rPr>
        <w:t xml:space="preserve"> different repositories, we found that the complete data is bundled in ourworldindata.org </w:t>
      </w:r>
      <w:r>
        <w:rPr>
          <w:rFonts w:ascii="Times" w:hAnsi="Times"/>
          <w:color w:val="000000" w:themeColor="text1"/>
          <w:lang w:val="en-US"/>
        </w:rPr>
        <w:t>in the</w:t>
      </w:r>
      <w:r w:rsidRPr="00DC6021">
        <w:rPr>
          <w:rFonts w:ascii="Times" w:hAnsi="Times"/>
          <w:color w:val="000000" w:themeColor="text1"/>
          <w:lang w:val="en-US"/>
        </w:rPr>
        <w:t xml:space="preserve"> csv format. The following table shows the list of fields/properties of each record where many of them are not relevant to our research. For example: date, location, new_cases, total_cases are some of the useful attributes bolded in the following </w:t>
      </w:r>
      <w:r>
        <w:rPr>
          <w:rFonts w:ascii="Times" w:hAnsi="Times"/>
          <w:color w:val="000000" w:themeColor="text1"/>
          <w:lang w:val="en-US"/>
        </w:rPr>
        <w:t>T</w:t>
      </w:r>
      <w:r w:rsidRPr="00DC6021">
        <w:rPr>
          <w:rFonts w:ascii="Times" w:hAnsi="Times"/>
          <w:color w:val="000000" w:themeColor="text1"/>
          <w:lang w:val="en-US"/>
        </w:rPr>
        <w:t>able</w:t>
      </w:r>
      <w:r>
        <w:rPr>
          <w:rFonts w:ascii="Times" w:hAnsi="Times"/>
          <w:color w:val="000000" w:themeColor="text1"/>
          <w:lang w:val="en-US"/>
        </w:rPr>
        <w:t xml:space="preserve"> 3.1</w:t>
      </w:r>
      <w:r w:rsidRPr="00DC6021">
        <w:rPr>
          <w:rFonts w:ascii="Times" w:hAnsi="Times"/>
          <w:color w:val="000000" w:themeColor="text1"/>
          <w:lang w:val="en-US"/>
        </w:rPr>
        <w:t>.</w:t>
      </w:r>
    </w:p>
    <w:p w14:paraId="012626ED" w14:textId="77777777" w:rsidR="0045432F" w:rsidRDefault="0045432F" w:rsidP="0045432F">
      <w:pPr>
        <w:spacing w:line="360" w:lineRule="auto"/>
        <w:rPr>
          <w:rFonts w:ascii="Times" w:hAnsi="Times"/>
          <w:color w:val="000000" w:themeColor="text1"/>
          <w:lang w:val="en-US"/>
        </w:rPr>
      </w:pPr>
    </w:p>
    <w:p w14:paraId="2FB00AF8" w14:textId="77777777" w:rsidR="0045432F" w:rsidRDefault="0045432F" w:rsidP="0045432F">
      <w:pPr>
        <w:spacing w:line="360" w:lineRule="auto"/>
        <w:rPr>
          <w:rFonts w:ascii="Times" w:hAnsi="Times"/>
          <w:color w:val="000000" w:themeColor="text1"/>
          <w:lang w:val="en-US"/>
        </w:rPr>
      </w:pPr>
    </w:p>
    <w:p w14:paraId="0FA1A0C4" w14:textId="77777777" w:rsidR="0045432F" w:rsidRDefault="0045432F" w:rsidP="0045432F">
      <w:pPr>
        <w:spacing w:line="360" w:lineRule="auto"/>
        <w:rPr>
          <w:rFonts w:ascii="Times" w:hAnsi="Times"/>
          <w:color w:val="000000" w:themeColor="text1"/>
          <w:lang w:val="en-US"/>
        </w:rPr>
      </w:pPr>
    </w:p>
    <w:p w14:paraId="46A147EC" w14:textId="77777777" w:rsidR="0045432F" w:rsidRDefault="0045432F" w:rsidP="0045432F">
      <w:pPr>
        <w:spacing w:line="360" w:lineRule="auto"/>
        <w:rPr>
          <w:rFonts w:ascii="Times" w:hAnsi="Times"/>
          <w:color w:val="000000" w:themeColor="text1"/>
          <w:lang w:val="en-US"/>
        </w:rPr>
      </w:pPr>
    </w:p>
    <w:p w14:paraId="3450FA38" w14:textId="77777777" w:rsidR="0045432F" w:rsidRDefault="0045432F" w:rsidP="0045432F">
      <w:pPr>
        <w:spacing w:line="360" w:lineRule="auto"/>
        <w:rPr>
          <w:rFonts w:ascii="Times" w:hAnsi="Times"/>
          <w:color w:val="000000" w:themeColor="text1"/>
          <w:lang w:val="en-US"/>
        </w:rPr>
      </w:pPr>
    </w:p>
    <w:p w14:paraId="219C1175" w14:textId="77777777" w:rsidR="0045432F" w:rsidRDefault="0045432F" w:rsidP="0045432F">
      <w:pPr>
        <w:spacing w:line="360" w:lineRule="auto"/>
        <w:rPr>
          <w:rFonts w:ascii="Times" w:hAnsi="Times"/>
          <w:color w:val="000000" w:themeColor="text1"/>
          <w:lang w:val="en-US"/>
        </w:rPr>
      </w:pPr>
    </w:p>
    <w:p w14:paraId="7B568A8B" w14:textId="77777777" w:rsidR="0045432F" w:rsidRPr="002E48C9" w:rsidRDefault="0045432F" w:rsidP="0045432F">
      <w:pPr>
        <w:spacing w:line="360" w:lineRule="auto"/>
        <w:rPr>
          <w:rFonts w:ascii="Times" w:hAnsi="Times"/>
          <w:color w:val="000000" w:themeColor="text1"/>
          <w:lang w:val="en-US"/>
        </w:rPr>
      </w:pPr>
    </w:p>
    <w:tbl>
      <w:tblPr>
        <w:tblStyle w:val="TableGrid"/>
        <w:tblW w:w="0" w:type="auto"/>
        <w:tblLayout w:type="fixed"/>
        <w:tblLook w:val="04A0" w:firstRow="1" w:lastRow="0" w:firstColumn="1" w:lastColumn="0" w:noHBand="0" w:noVBand="1"/>
      </w:tblPr>
      <w:tblGrid>
        <w:gridCol w:w="3397"/>
        <w:gridCol w:w="2694"/>
        <w:gridCol w:w="2835"/>
      </w:tblGrid>
      <w:tr w:rsidR="0045432F" w:rsidRPr="002E48C9" w14:paraId="3102B9B5" w14:textId="77777777" w:rsidTr="00BC6E3F">
        <w:tc>
          <w:tcPr>
            <w:tcW w:w="3397" w:type="dxa"/>
          </w:tcPr>
          <w:p w14:paraId="420DFCEB"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lastRenderedPageBreak/>
              <w:t>iso_code</w:t>
            </w:r>
            <w:proofErr w:type="spellEnd"/>
          </w:p>
        </w:tc>
        <w:tc>
          <w:tcPr>
            <w:tcW w:w="2694" w:type="dxa"/>
          </w:tcPr>
          <w:p w14:paraId="2DAC981E"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continent</w:t>
            </w:r>
          </w:p>
        </w:tc>
        <w:tc>
          <w:tcPr>
            <w:tcW w:w="2835" w:type="dxa"/>
          </w:tcPr>
          <w:p w14:paraId="51547B15"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location</w:t>
            </w:r>
          </w:p>
        </w:tc>
      </w:tr>
      <w:tr w:rsidR="0045432F" w:rsidRPr="002E48C9" w14:paraId="64F5382A" w14:textId="77777777" w:rsidTr="00BC6E3F">
        <w:tc>
          <w:tcPr>
            <w:tcW w:w="3397" w:type="dxa"/>
          </w:tcPr>
          <w:p w14:paraId="509B2FDE"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date</w:t>
            </w:r>
          </w:p>
        </w:tc>
        <w:tc>
          <w:tcPr>
            <w:tcW w:w="2694" w:type="dxa"/>
          </w:tcPr>
          <w:p w14:paraId="6C882CB1"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total_cases</w:t>
            </w:r>
          </w:p>
        </w:tc>
        <w:tc>
          <w:tcPr>
            <w:tcW w:w="2835" w:type="dxa"/>
          </w:tcPr>
          <w:p w14:paraId="3F27625C"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new_cases</w:t>
            </w:r>
          </w:p>
        </w:tc>
      </w:tr>
      <w:tr w:rsidR="0045432F" w:rsidRPr="002E48C9" w14:paraId="0758124F" w14:textId="77777777" w:rsidTr="00BC6E3F">
        <w:tc>
          <w:tcPr>
            <w:tcW w:w="3397" w:type="dxa"/>
          </w:tcPr>
          <w:p w14:paraId="2E788DCF"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w:t>
            </w:r>
            <w:proofErr w:type="spellEnd"/>
          </w:p>
        </w:tc>
        <w:tc>
          <w:tcPr>
            <w:tcW w:w="2694" w:type="dxa"/>
          </w:tcPr>
          <w:p w14:paraId="61E4FCEA"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t>total_deaths</w:t>
            </w:r>
            <w:proofErr w:type="spellEnd"/>
          </w:p>
        </w:tc>
        <w:tc>
          <w:tcPr>
            <w:tcW w:w="2835" w:type="dxa"/>
          </w:tcPr>
          <w:p w14:paraId="28C7781F"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t>new_deaths</w:t>
            </w:r>
            <w:proofErr w:type="spellEnd"/>
          </w:p>
        </w:tc>
      </w:tr>
      <w:tr w:rsidR="0045432F" w:rsidRPr="002E48C9" w14:paraId="4894C94F" w14:textId="77777777" w:rsidTr="00BC6E3F">
        <w:tc>
          <w:tcPr>
            <w:tcW w:w="3397" w:type="dxa"/>
          </w:tcPr>
          <w:p w14:paraId="58C31A65"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new_deaths_smoothe</w:t>
            </w:r>
            <w:proofErr w:type="spellEnd"/>
            <w:r w:rsidRPr="002E48C9">
              <w:rPr>
                <w:rFonts w:ascii="Times" w:hAnsi="Times"/>
                <w:color w:val="000000" w:themeColor="text1"/>
                <w:lang w:val="en-US"/>
              </w:rPr>
              <w:t>d</w:t>
            </w:r>
          </w:p>
        </w:tc>
        <w:tc>
          <w:tcPr>
            <w:tcW w:w="2694" w:type="dxa"/>
          </w:tcPr>
          <w:p w14:paraId="4FD86949"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total_cases_per_million</w:t>
            </w:r>
            <w:proofErr w:type="spellEnd"/>
          </w:p>
        </w:tc>
        <w:tc>
          <w:tcPr>
            <w:tcW w:w="2835" w:type="dxa"/>
          </w:tcPr>
          <w:p w14:paraId="3C4BF22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new_cases_per_million</w:t>
            </w:r>
            <w:proofErr w:type="spellEnd"/>
          </w:p>
        </w:tc>
      </w:tr>
      <w:tr w:rsidR="0045432F" w:rsidRPr="002E48C9" w14:paraId="76BFC8B6" w14:textId="77777777" w:rsidTr="00BC6E3F">
        <w:tc>
          <w:tcPr>
            <w:tcW w:w="3397" w:type="dxa"/>
          </w:tcPr>
          <w:p w14:paraId="0EFBB61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69845FE6" w14:textId="77777777" w:rsidR="0045432F" w:rsidRPr="002E48C9" w:rsidRDefault="0045432F" w:rsidP="00BC6E3F">
            <w:pPr>
              <w:spacing w:line="360" w:lineRule="auto"/>
              <w:rPr>
                <w:rFonts w:ascii="Times" w:hAnsi="Times"/>
                <w:color w:val="000000" w:themeColor="text1"/>
                <w:lang w:val="en-US"/>
              </w:rPr>
            </w:pPr>
            <w:proofErr w:type="spellStart"/>
            <w:r w:rsidRPr="002E48C9">
              <w:rPr>
                <w:rFonts w:ascii="Times" w:hAnsi="Times"/>
                <w:color w:val="000000" w:themeColor="text1"/>
              </w:rPr>
              <w:t>population_density</w:t>
            </w:r>
            <w:proofErr w:type="spellEnd"/>
          </w:p>
        </w:tc>
        <w:tc>
          <w:tcPr>
            <w:tcW w:w="2835" w:type="dxa"/>
          </w:tcPr>
          <w:p w14:paraId="165FDD77"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new_deaths_per_million</w:t>
            </w:r>
            <w:proofErr w:type="spellEnd"/>
          </w:p>
        </w:tc>
      </w:tr>
      <w:tr w:rsidR="0045432F" w:rsidRPr="002E48C9" w14:paraId="0A96361F" w14:textId="77777777" w:rsidTr="00BC6E3F">
        <w:tc>
          <w:tcPr>
            <w:tcW w:w="3397" w:type="dxa"/>
          </w:tcPr>
          <w:p w14:paraId="3683EDF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new_deaths_smoothed_per_million</w:t>
            </w:r>
            <w:proofErr w:type="spellEnd"/>
          </w:p>
        </w:tc>
        <w:tc>
          <w:tcPr>
            <w:tcW w:w="2694" w:type="dxa"/>
          </w:tcPr>
          <w:p w14:paraId="7E4C324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stringency_index</w:t>
            </w:r>
            <w:proofErr w:type="spellEnd"/>
          </w:p>
        </w:tc>
        <w:tc>
          <w:tcPr>
            <w:tcW w:w="2835" w:type="dxa"/>
          </w:tcPr>
          <w:p w14:paraId="4C30E38B" w14:textId="77777777" w:rsidR="0045432F" w:rsidRPr="00516276" w:rsidRDefault="0045432F" w:rsidP="00BC6E3F">
            <w:pPr>
              <w:spacing w:line="360" w:lineRule="auto"/>
              <w:rPr>
                <w:rFonts w:ascii="Times" w:hAnsi="Times"/>
                <w:color w:val="000000" w:themeColor="text1"/>
              </w:rPr>
            </w:pPr>
            <w:r w:rsidRPr="00516276">
              <w:rPr>
                <w:rFonts w:ascii="Times" w:hAnsi="Times"/>
                <w:color w:val="000000" w:themeColor="text1"/>
              </w:rPr>
              <w:t>population</w:t>
            </w:r>
          </w:p>
        </w:tc>
      </w:tr>
      <w:tr w:rsidR="0045432F" w:rsidRPr="002E48C9" w14:paraId="606AD690" w14:textId="77777777" w:rsidTr="00BC6E3F">
        <w:tc>
          <w:tcPr>
            <w:tcW w:w="3397" w:type="dxa"/>
          </w:tcPr>
          <w:p w14:paraId="3FA708F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060F02E9"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median_age</w:t>
            </w:r>
            <w:proofErr w:type="spellEnd"/>
          </w:p>
        </w:tc>
        <w:tc>
          <w:tcPr>
            <w:tcW w:w="2835" w:type="dxa"/>
          </w:tcPr>
          <w:p w14:paraId="08EF53B4"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aged_65_older</w:t>
            </w:r>
          </w:p>
        </w:tc>
      </w:tr>
      <w:tr w:rsidR="0045432F" w:rsidRPr="002E48C9" w14:paraId="7C2AC217" w14:textId="77777777" w:rsidTr="00BC6E3F">
        <w:tc>
          <w:tcPr>
            <w:tcW w:w="3397" w:type="dxa"/>
          </w:tcPr>
          <w:p w14:paraId="7DB638A9"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aged_70_older</w:t>
            </w:r>
          </w:p>
        </w:tc>
        <w:tc>
          <w:tcPr>
            <w:tcW w:w="2694" w:type="dxa"/>
          </w:tcPr>
          <w:p w14:paraId="52A8B03E"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gdp_per_capita</w:t>
            </w:r>
            <w:proofErr w:type="spellEnd"/>
          </w:p>
        </w:tc>
        <w:tc>
          <w:tcPr>
            <w:tcW w:w="2835" w:type="dxa"/>
          </w:tcPr>
          <w:p w14:paraId="2C7E1650"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extreme_poverty</w:t>
            </w:r>
            <w:proofErr w:type="spellEnd"/>
          </w:p>
        </w:tc>
      </w:tr>
      <w:tr w:rsidR="0045432F" w:rsidRPr="002E48C9" w14:paraId="61E8508F" w14:textId="77777777" w:rsidTr="00BC6E3F">
        <w:tc>
          <w:tcPr>
            <w:tcW w:w="3397" w:type="dxa"/>
          </w:tcPr>
          <w:p w14:paraId="0F64F40E"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cardiovasc_death_rate</w:t>
            </w:r>
            <w:proofErr w:type="spellEnd"/>
          </w:p>
        </w:tc>
        <w:tc>
          <w:tcPr>
            <w:tcW w:w="2694" w:type="dxa"/>
          </w:tcPr>
          <w:p w14:paraId="2EF36EC4"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diabetes_prevalence</w:t>
            </w:r>
            <w:proofErr w:type="spellEnd"/>
          </w:p>
        </w:tc>
        <w:tc>
          <w:tcPr>
            <w:tcW w:w="2835" w:type="dxa"/>
          </w:tcPr>
          <w:p w14:paraId="4BED1916"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female_smokers</w:t>
            </w:r>
            <w:proofErr w:type="spellEnd"/>
          </w:p>
        </w:tc>
      </w:tr>
      <w:tr w:rsidR="0045432F" w:rsidRPr="002E48C9" w14:paraId="3DEC029A" w14:textId="77777777" w:rsidTr="00BC6E3F">
        <w:tc>
          <w:tcPr>
            <w:tcW w:w="3397" w:type="dxa"/>
          </w:tcPr>
          <w:p w14:paraId="2867698C"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male_smokers</w:t>
            </w:r>
            <w:proofErr w:type="spellEnd"/>
          </w:p>
        </w:tc>
        <w:tc>
          <w:tcPr>
            <w:tcW w:w="2694" w:type="dxa"/>
          </w:tcPr>
          <w:p w14:paraId="2248F368"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handwashing_facilities</w:t>
            </w:r>
            <w:proofErr w:type="spellEnd"/>
          </w:p>
        </w:tc>
        <w:tc>
          <w:tcPr>
            <w:tcW w:w="2835" w:type="dxa"/>
          </w:tcPr>
          <w:p w14:paraId="63AEA490"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hospital_beds_per_thousand</w:t>
            </w:r>
            <w:proofErr w:type="spellEnd"/>
          </w:p>
        </w:tc>
      </w:tr>
      <w:tr w:rsidR="0045432F" w:rsidRPr="002E48C9" w14:paraId="4B04CDC0" w14:textId="77777777" w:rsidTr="00BC6E3F">
        <w:tc>
          <w:tcPr>
            <w:tcW w:w="3397" w:type="dxa"/>
          </w:tcPr>
          <w:p w14:paraId="222CA31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life_expectancy</w:t>
            </w:r>
            <w:proofErr w:type="spellEnd"/>
          </w:p>
        </w:tc>
        <w:tc>
          <w:tcPr>
            <w:tcW w:w="2694" w:type="dxa"/>
          </w:tcPr>
          <w:p w14:paraId="257883D7"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human_development_index</w:t>
            </w:r>
            <w:proofErr w:type="spellEnd"/>
          </w:p>
        </w:tc>
        <w:tc>
          <w:tcPr>
            <w:tcW w:w="2835" w:type="dxa"/>
          </w:tcPr>
          <w:p w14:paraId="1B669F95" w14:textId="77777777" w:rsidR="0045432F" w:rsidRPr="002E48C9" w:rsidRDefault="0045432F" w:rsidP="00BC6E3F">
            <w:pPr>
              <w:spacing w:line="360" w:lineRule="auto"/>
              <w:rPr>
                <w:rFonts w:ascii="Times" w:hAnsi="Times"/>
                <w:color w:val="000000" w:themeColor="text1"/>
              </w:rPr>
            </w:pPr>
          </w:p>
        </w:tc>
      </w:tr>
    </w:tbl>
    <w:p w14:paraId="1256288D" w14:textId="77777777" w:rsidR="0045432F" w:rsidRPr="002E48C9" w:rsidRDefault="0045432F" w:rsidP="0045432F">
      <w:pPr>
        <w:spacing w:line="360" w:lineRule="auto"/>
        <w:jc w:val="both"/>
        <w:rPr>
          <w:rFonts w:ascii="Times" w:eastAsiaTheme="minorHAnsi" w:hAnsi="Times" w:cstheme="minorBidi"/>
          <w:color w:val="000000" w:themeColor="text1"/>
          <w:lang w:val="en-US" w:eastAsia="en-US"/>
        </w:rPr>
      </w:pPr>
      <w:r w:rsidRPr="002E48C9">
        <w:rPr>
          <w:rFonts w:ascii="Times" w:eastAsiaTheme="minorHAnsi" w:hAnsi="Times" w:cstheme="minorBidi"/>
          <w:color w:val="000000" w:themeColor="text1"/>
          <w:lang w:val="en-US" w:eastAsia="en-US"/>
        </w:rPr>
        <w:br/>
        <w:t>Table</w:t>
      </w:r>
      <w:r>
        <w:rPr>
          <w:rFonts w:ascii="Times" w:eastAsiaTheme="minorHAnsi" w:hAnsi="Times" w:cstheme="minorBidi"/>
          <w:color w:val="000000" w:themeColor="text1"/>
          <w:lang w:val="en-US" w:eastAsia="en-US"/>
        </w:rPr>
        <w:t xml:space="preserve"> 3.</w:t>
      </w:r>
      <w:r w:rsidRPr="002E48C9">
        <w:rPr>
          <w:rFonts w:ascii="Times" w:eastAsiaTheme="minorHAnsi" w:hAnsi="Times" w:cstheme="minorBidi"/>
          <w:color w:val="000000" w:themeColor="text1"/>
          <w:lang w:val="en-US" w:eastAsia="en-US"/>
        </w:rPr>
        <w:t>1: COVID Data property list</w:t>
      </w:r>
      <w:r w:rsidRPr="002E48C9">
        <w:rPr>
          <w:rFonts w:ascii="Times" w:eastAsiaTheme="minorHAnsi" w:hAnsi="Times" w:cstheme="minorBidi"/>
          <w:color w:val="000000" w:themeColor="text1"/>
          <w:lang w:val="en-US" w:eastAsia="en-US"/>
        </w:rPr>
        <w:tab/>
      </w:r>
      <w:r w:rsidRPr="002E48C9">
        <w:rPr>
          <w:rFonts w:ascii="Times" w:eastAsiaTheme="minorHAnsi" w:hAnsi="Times" w:cstheme="minorBidi"/>
          <w:color w:val="000000" w:themeColor="text1"/>
          <w:lang w:val="en-US" w:eastAsia="en-US"/>
        </w:rPr>
        <w:br/>
      </w:r>
    </w:p>
    <w:p w14:paraId="0E5E6EFC"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7D47124"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0C0569BE"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46B65492"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BD747DE"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6CECFFE3"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B21AB6A"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5B9D667"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562FF8A"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1F22DF8"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2DA5EF5"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7E79AB00"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1CA22294"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131539BF" w14:textId="77777777" w:rsidR="0045432F" w:rsidRPr="002E48C9" w:rsidRDefault="0045432F" w:rsidP="0045432F">
      <w:pPr>
        <w:spacing w:line="360" w:lineRule="auto"/>
        <w:jc w:val="both"/>
        <w:rPr>
          <w:rFonts w:ascii="Times" w:eastAsiaTheme="minorHAnsi" w:hAnsi="Times" w:cstheme="minorBidi"/>
          <w:color w:val="000000" w:themeColor="text1"/>
          <w:lang w:val="en-US" w:eastAsia="en-US"/>
        </w:rPr>
      </w:pPr>
    </w:p>
    <w:p w14:paraId="30550DC8" w14:textId="77777777" w:rsidR="0045432F" w:rsidRPr="002E48C9" w:rsidRDefault="0045432F" w:rsidP="0045432F">
      <w:pPr>
        <w:spacing w:line="360" w:lineRule="auto"/>
        <w:jc w:val="both"/>
        <w:rPr>
          <w:rFonts w:ascii="Times" w:eastAsiaTheme="minorHAnsi" w:hAnsi="Times" w:cstheme="minorBidi"/>
          <w:b/>
          <w:bCs/>
          <w:color w:val="000000" w:themeColor="text1"/>
          <w:lang w:val="en-US" w:eastAsia="en-US"/>
        </w:rPr>
      </w:pPr>
      <w:r w:rsidRPr="002E48C9">
        <w:rPr>
          <w:rFonts w:ascii="Times" w:eastAsiaTheme="minorHAnsi" w:hAnsi="Times" w:cstheme="minorBidi"/>
          <w:b/>
          <w:bCs/>
          <w:color w:val="000000" w:themeColor="text1"/>
          <w:lang w:val="en-US" w:eastAsia="en-US"/>
        </w:rPr>
        <w:lastRenderedPageBreak/>
        <w:t>3.</w:t>
      </w:r>
      <w:r>
        <w:rPr>
          <w:rFonts w:ascii="Times" w:eastAsiaTheme="minorHAnsi" w:hAnsi="Times" w:cstheme="minorBidi"/>
          <w:b/>
          <w:bCs/>
          <w:color w:val="000000" w:themeColor="text1"/>
          <w:lang w:val="en-US" w:eastAsia="en-US"/>
        </w:rPr>
        <w:t>2</w:t>
      </w:r>
      <w:r w:rsidRPr="002E48C9">
        <w:rPr>
          <w:rFonts w:ascii="Times" w:eastAsiaTheme="minorHAnsi" w:hAnsi="Times" w:cstheme="minorBidi"/>
          <w:b/>
          <w:bCs/>
          <w:color w:val="000000" w:themeColor="text1"/>
          <w:lang w:val="en-US" w:eastAsia="en-US"/>
        </w:rPr>
        <w:t>.2</w:t>
      </w:r>
      <w:r w:rsidRPr="002E48C9">
        <w:rPr>
          <w:rFonts w:ascii="Times" w:eastAsiaTheme="minorHAnsi" w:hAnsi="Times" w:cstheme="minorBidi"/>
          <w:b/>
          <w:bCs/>
          <w:color w:val="000000" w:themeColor="text1"/>
          <w:lang w:val="en-US" w:eastAsia="en-US"/>
        </w:rPr>
        <w:tab/>
        <w:t>Sample Data</w:t>
      </w:r>
    </w:p>
    <w:p w14:paraId="49FE90BD" w14:textId="77777777" w:rsidR="0045432F" w:rsidRPr="002E48C9" w:rsidRDefault="0045432F" w:rsidP="0045432F">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w:drawing>
          <wp:inline distT="0" distB="0" distL="0" distR="0" wp14:anchorId="7442DD8A" wp14:editId="4439F097">
            <wp:extent cx="5731510" cy="4273550"/>
            <wp:effectExtent l="0" t="0" r="0" b="6350"/>
            <wp:docPr id="50" name="Picture 50"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applian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a:graphicData>
            </a:graphic>
          </wp:inline>
        </w:drawing>
      </w:r>
    </w:p>
    <w:p w14:paraId="46038FC1" w14:textId="77777777" w:rsidR="0045432F" w:rsidRPr="002E48C9" w:rsidRDefault="0045432F" w:rsidP="0045432F">
      <w:pPr>
        <w:spacing w:line="360" w:lineRule="auto"/>
        <w:rPr>
          <w:rFonts w:ascii="Times" w:hAnsi="Times"/>
          <w:noProof/>
          <w:color w:val="000000" w:themeColor="text1"/>
          <w:lang w:val="en-US"/>
        </w:rPr>
      </w:pPr>
      <w:r w:rsidRPr="002E48C9">
        <w:rPr>
          <w:rFonts w:ascii="Times" w:hAnsi="Times"/>
          <w:noProof/>
          <w:color w:val="000000" w:themeColor="text1"/>
          <w:lang w:val="en-US"/>
        </w:rPr>
        <w:t>Table</w:t>
      </w:r>
      <w:r>
        <w:rPr>
          <w:rFonts w:ascii="Times" w:hAnsi="Times"/>
          <w:noProof/>
          <w:color w:val="000000" w:themeColor="text1"/>
          <w:lang w:val="en-US"/>
        </w:rPr>
        <w:t xml:space="preserve"> 3.</w:t>
      </w:r>
      <w:r w:rsidRPr="002E48C9">
        <w:rPr>
          <w:rFonts w:ascii="Times" w:hAnsi="Times"/>
          <w:noProof/>
          <w:color w:val="000000" w:themeColor="text1"/>
          <w:lang w:val="en-US"/>
        </w:rPr>
        <w:t xml:space="preserve">2: </w:t>
      </w:r>
      <w:r>
        <w:rPr>
          <w:rFonts w:ascii="Times" w:hAnsi="Times"/>
          <w:noProof/>
          <w:color w:val="000000" w:themeColor="text1"/>
          <w:lang w:val="en-US"/>
        </w:rPr>
        <w:t>S</w:t>
      </w:r>
      <w:r w:rsidRPr="002E48C9">
        <w:rPr>
          <w:rFonts w:ascii="Times" w:hAnsi="Times"/>
          <w:noProof/>
          <w:color w:val="000000" w:themeColor="text1"/>
          <w:lang w:val="en-US"/>
        </w:rPr>
        <w:t>creenshot of sample data</w:t>
      </w:r>
    </w:p>
    <w:p w14:paraId="11AECAF0" w14:textId="77777777" w:rsidR="0045432F" w:rsidRPr="002E48C9" w:rsidRDefault="0045432F" w:rsidP="0045432F">
      <w:pPr>
        <w:spacing w:line="360" w:lineRule="auto"/>
        <w:rPr>
          <w:rFonts w:ascii="Times" w:hAnsi="Times"/>
          <w:noProof/>
          <w:color w:val="000000" w:themeColor="text1"/>
          <w:lang w:val="en-US"/>
        </w:rPr>
      </w:pPr>
    </w:p>
    <w:p w14:paraId="79AC1B45" w14:textId="77777777" w:rsidR="0045432F" w:rsidRPr="002E48C9" w:rsidRDefault="0045432F" w:rsidP="0045432F">
      <w:pPr>
        <w:spacing w:line="360" w:lineRule="auto"/>
        <w:jc w:val="both"/>
        <w:rPr>
          <w:rFonts w:ascii="Times" w:hAnsi="Times"/>
          <w:noProof/>
          <w:color w:val="000000" w:themeColor="text1"/>
          <w:lang w:val="en-US"/>
        </w:rPr>
      </w:pPr>
      <w:r w:rsidRPr="002E48C9">
        <w:rPr>
          <w:rFonts w:ascii="Times" w:hAnsi="Times"/>
          <w:noProof/>
          <w:color w:val="000000" w:themeColor="text1"/>
          <w:lang w:val="en-US"/>
        </w:rPr>
        <w:t>In the above Table</w:t>
      </w:r>
      <w:r>
        <w:rPr>
          <w:rFonts w:ascii="Times" w:hAnsi="Times"/>
          <w:noProof/>
          <w:color w:val="000000" w:themeColor="text1"/>
          <w:lang w:val="en-US"/>
        </w:rPr>
        <w:t xml:space="preserve"> 3.</w:t>
      </w:r>
      <w:r w:rsidRPr="002E48C9">
        <w:rPr>
          <w:rFonts w:ascii="Times" w:hAnsi="Times"/>
          <w:noProof/>
          <w:color w:val="000000" w:themeColor="text1"/>
          <w:lang w:val="en-US"/>
        </w:rPr>
        <w:t xml:space="preserve">2, </w:t>
      </w:r>
      <w:r>
        <w:rPr>
          <w:rFonts w:ascii="Times" w:hAnsi="Times"/>
          <w:noProof/>
          <w:color w:val="000000" w:themeColor="text1"/>
          <w:lang w:val="en-US"/>
        </w:rPr>
        <w:t xml:space="preserve"> it</w:t>
      </w:r>
      <w:r w:rsidRPr="002E48C9">
        <w:rPr>
          <w:rFonts w:ascii="Times" w:hAnsi="Times"/>
          <w:noProof/>
          <w:color w:val="000000" w:themeColor="text1"/>
          <w:lang w:val="en-US"/>
        </w:rPr>
        <w:t xml:space="preserve"> show</w:t>
      </w:r>
      <w:r>
        <w:rPr>
          <w:rFonts w:ascii="Times" w:hAnsi="Times"/>
          <w:noProof/>
          <w:color w:val="000000" w:themeColor="text1"/>
          <w:lang w:val="en-US"/>
        </w:rPr>
        <w:t>s</w:t>
      </w:r>
      <w:r w:rsidRPr="002E48C9">
        <w:rPr>
          <w:rFonts w:ascii="Times" w:hAnsi="Times"/>
          <w:noProof/>
          <w:color w:val="000000" w:themeColor="text1"/>
          <w:lang w:val="en-US"/>
        </w:rPr>
        <w:t xml:space="preserve"> only a snapshot of </w:t>
      </w:r>
      <w:r>
        <w:rPr>
          <w:rFonts w:ascii="Times" w:hAnsi="Times"/>
          <w:noProof/>
          <w:color w:val="000000" w:themeColor="text1"/>
          <w:lang w:val="en-US"/>
        </w:rPr>
        <w:t xml:space="preserve">the </w:t>
      </w:r>
      <w:r w:rsidRPr="002E48C9">
        <w:rPr>
          <w:rFonts w:ascii="Times" w:hAnsi="Times"/>
          <w:noProof/>
          <w:color w:val="000000" w:themeColor="text1"/>
          <w:lang w:val="en-US"/>
        </w:rPr>
        <w:t xml:space="preserve">whole dataset where there are hundreds of thousands of records for Covid data for more than 237 countries and territories. Though there are numerous fields in the data, we only needed </w:t>
      </w:r>
      <w:r>
        <w:rPr>
          <w:rFonts w:ascii="Times" w:hAnsi="Times"/>
          <w:noProof/>
          <w:color w:val="000000" w:themeColor="text1"/>
          <w:lang w:val="en-US"/>
        </w:rPr>
        <w:t xml:space="preserve">a </w:t>
      </w:r>
      <w:r w:rsidRPr="002E48C9">
        <w:rPr>
          <w:rFonts w:ascii="Times" w:hAnsi="Times"/>
          <w:noProof/>
          <w:color w:val="000000" w:themeColor="text1"/>
          <w:lang w:val="en-US"/>
        </w:rPr>
        <w:t xml:space="preserve">few of them as listed in previous section. The dataset is collected as a excel file which includes daily occurances and/or counts of all properties. The total_* fields like total_cases, total_deaths, etc are cumulative and so every day that is updated with </w:t>
      </w:r>
      <w:r>
        <w:rPr>
          <w:rFonts w:ascii="Times" w:hAnsi="Times"/>
          <w:noProof/>
          <w:color w:val="000000" w:themeColor="text1"/>
          <w:lang w:val="en-US"/>
        </w:rPr>
        <w:t xml:space="preserve">the </w:t>
      </w:r>
      <w:r w:rsidRPr="002E48C9">
        <w:rPr>
          <w:rFonts w:ascii="Times" w:hAnsi="Times"/>
          <w:noProof/>
          <w:color w:val="000000" w:themeColor="text1"/>
          <w:lang w:val="en-US"/>
        </w:rPr>
        <w:t xml:space="preserve">previous day’s counts. Data is ordered by date and name of the country correspondingly. If there is no value in a cell for certain date </w:t>
      </w:r>
      <w:r>
        <w:rPr>
          <w:rFonts w:ascii="Times" w:hAnsi="Times"/>
          <w:noProof/>
          <w:color w:val="000000" w:themeColor="text1"/>
          <w:lang w:val="en-US"/>
        </w:rPr>
        <w:t>for a</w:t>
      </w:r>
      <w:r w:rsidRPr="002E48C9">
        <w:rPr>
          <w:rFonts w:ascii="Times" w:hAnsi="Times"/>
          <w:noProof/>
          <w:color w:val="000000" w:themeColor="text1"/>
          <w:lang w:val="en-US"/>
        </w:rPr>
        <w:t xml:space="preserve"> country</w:t>
      </w:r>
      <w:r>
        <w:rPr>
          <w:rFonts w:ascii="Times" w:hAnsi="Times"/>
          <w:noProof/>
          <w:color w:val="000000" w:themeColor="text1"/>
          <w:lang w:val="en-US"/>
        </w:rPr>
        <w:t xml:space="preserve">, </w:t>
      </w:r>
      <w:r w:rsidRPr="002E48C9">
        <w:rPr>
          <w:rFonts w:ascii="Times" w:hAnsi="Times"/>
          <w:noProof/>
          <w:color w:val="000000" w:themeColor="text1"/>
          <w:lang w:val="en-US"/>
        </w:rPr>
        <w:t>that cell is empty, so that is needed to</w:t>
      </w:r>
      <w:r>
        <w:rPr>
          <w:rFonts w:ascii="Times" w:hAnsi="Times"/>
          <w:noProof/>
          <w:color w:val="000000" w:themeColor="text1"/>
          <w:lang w:val="en-US"/>
        </w:rPr>
        <w:t xml:space="preserve"> be</w:t>
      </w:r>
      <w:r w:rsidRPr="002E48C9">
        <w:rPr>
          <w:rFonts w:ascii="Times" w:hAnsi="Times"/>
          <w:noProof/>
          <w:color w:val="000000" w:themeColor="text1"/>
          <w:lang w:val="en-US"/>
        </w:rPr>
        <w:t xml:space="preserve"> handle</w:t>
      </w:r>
      <w:r>
        <w:rPr>
          <w:rFonts w:ascii="Times" w:hAnsi="Times"/>
          <w:noProof/>
          <w:color w:val="000000" w:themeColor="text1"/>
          <w:lang w:val="en-US"/>
        </w:rPr>
        <w:t>d</w:t>
      </w:r>
      <w:r w:rsidRPr="002E48C9">
        <w:rPr>
          <w:rFonts w:ascii="Times" w:hAnsi="Times"/>
          <w:noProof/>
          <w:color w:val="000000" w:themeColor="text1"/>
          <w:lang w:val="en-US"/>
        </w:rPr>
        <w:t xml:space="preserve"> during data processing.</w:t>
      </w:r>
    </w:p>
    <w:p w14:paraId="5A9F2E36" w14:textId="77777777" w:rsidR="0045432F" w:rsidRPr="002E48C9" w:rsidRDefault="0045432F" w:rsidP="0045432F">
      <w:pPr>
        <w:spacing w:line="360" w:lineRule="auto"/>
        <w:rPr>
          <w:rFonts w:ascii="Times" w:hAnsi="Times"/>
          <w:noProof/>
          <w:color w:val="000000" w:themeColor="text1"/>
          <w:lang w:val="en-US"/>
        </w:rPr>
      </w:pPr>
    </w:p>
    <w:p w14:paraId="27BCA91B" w14:textId="77777777" w:rsidR="0045432F" w:rsidRPr="002E48C9" w:rsidRDefault="0045432F" w:rsidP="0045432F">
      <w:pPr>
        <w:spacing w:line="360" w:lineRule="auto"/>
        <w:rPr>
          <w:b/>
          <w:bCs/>
          <w:color w:val="000000" w:themeColor="text1"/>
          <w:sz w:val="28"/>
          <w:szCs w:val="28"/>
        </w:rPr>
      </w:pPr>
      <w:r w:rsidRPr="002E48C9">
        <w:rPr>
          <w:b/>
          <w:bCs/>
          <w:color w:val="000000" w:themeColor="text1"/>
          <w:sz w:val="28"/>
          <w:szCs w:val="28"/>
          <w:lang w:val="en-US"/>
        </w:rPr>
        <w:t>3.</w:t>
      </w:r>
      <w:r>
        <w:rPr>
          <w:b/>
          <w:bCs/>
          <w:color w:val="000000" w:themeColor="text1"/>
          <w:sz w:val="28"/>
          <w:szCs w:val="28"/>
          <w:lang w:val="en-US"/>
        </w:rPr>
        <w:t>3</w:t>
      </w:r>
      <w:r w:rsidRPr="002E48C9">
        <w:rPr>
          <w:b/>
          <w:bCs/>
          <w:color w:val="000000" w:themeColor="text1"/>
          <w:sz w:val="28"/>
          <w:szCs w:val="28"/>
          <w:lang w:val="en-US"/>
        </w:rPr>
        <w:tab/>
      </w:r>
      <w:r w:rsidRPr="002E48C9">
        <w:rPr>
          <w:rFonts w:ascii="Times" w:hAnsi="Times"/>
          <w:b/>
          <w:bCs/>
          <w:color w:val="000000" w:themeColor="text1"/>
          <w:lang w:val="en-US"/>
        </w:rPr>
        <w:t>Machine Learning</w:t>
      </w:r>
      <w:r>
        <w:rPr>
          <w:rFonts w:ascii="Times" w:hAnsi="Times"/>
          <w:b/>
          <w:bCs/>
          <w:color w:val="000000" w:themeColor="text1"/>
          <w:lang w:val="en-US"/>
        </w:rPr>
        <w:t xml:space="preserve"> Algorithms </w:t>
      </w:r>
    </w:p>
    <w:p w14:paraId="0BB04256"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Alt</w:t>
      </w:r>
      <w:r w:rsidRPr="002E48C9">
        <w:rPr>
          <w:rFonts w:ascii="Times" w:hAnsi="Times"/>
          <w:color w:val="000000" w:themeColor="text1"/>
          <w:lang w:val="en-US"/>
        </w:rPr>
        <w:t xml:space="preserve">hough we have </w:t>
      </w:r>
      <w:r>
        <w:rPr>
          <w:rFonts w:ascii="Times" w:hAnsi="Times"/>
          <w:color w:val="000000" w:themeColor="text1"/>
          <w:lang w:val="en-US"/>
        </w:rPr>
        <w:t xml:space="preserve">focused on innovative algorithms </w:t>
      </w:r>
      <w:r w:rsidRPr="002E48C9">
        <w:rPr>
          <w:rFonts w:ascii="Times" w:hAnsi="Times"/>
          <w:color w:val="000000" w:themeColor="text1"/>
          <w:lang w:val="en-US"/>
        </w:rPr>
        <w:t xml:space="preserve">in machine learning domain, it is necessary to briefly introduce the salient </w:t>
      </w:r>
      <w:r>
        <w:rPr>
          <w:rFonts w:ascii="Times" w:hAnsi="Times"/>
          <w:color w:val="000000" w:themeColor="text1"/>
          <w:lang w:val="en-US"/>
        </w:rPr>
        <w:t>algorithms</w:t>
      </w:r>
      <w:r w:rsidRPr="002E48C9">
        <w:rPr>
          <w:rFonts w:ascii="Times" w:hAnsi="Times"/>
          <w:color w:val="000000" w:themeColor="text1"/>
          <w:lang w:val="en-US"/>
        </w:rPr>
        <w:t xml:space="preserve"> that </w:t>
      </w:r>
      <w:r>
        <w:rPr>
          <w:rFonts w:ascii="Times" w:hAnsi="Times"/>
          <w:color w:val="000000" w:themeColor="text1"/>
          <w:lang w:val="en-US"/>
        </w:rPr>
        <w:t>have</w:t>
      </w:r>
      <w:r w:rsidRPr="002E48C9">
        <w:rPr>
          <w:rFonts w:ascii="Times" w:hAnsi="Times"/>
          <w:color w:val="000000" w:themeColor="text1"/>
          <w:lang w:val="en-US"/>
        </w:rPr>
        <w:t xml:space="preserve"> </w:t>
      </w:r>
      <w:r>
        <w:rPr>
          <w:rFonts w:ascii="Times" w:hAnsi="Times"/>
          <w:color w:val="000000" w:themeColor="text1"/>
          <w:lang w:val="en-US"/>
        </w:rPr>
        <w:t xml:space="preserve">been </w:t>
      </w:r>
      <w:r w:rsidRPr="002E48C9">
        <w:rPr>
          <w:rFonts w:ascii="Times" w:hAnsi="Times"/>
          <w:color w:val="000000" w:themeColor="text1"/>
          <w:lang w:val="en-US"/>
        </w:rPr>
        <w:t xml:space="preserve">used in our research to process the available data and generate the </w:t>
      </w:r>
      <w:r>
        <w:rPr>
          <w:rFonts w:ascii="Times" w:hAnsi="Times"/>
          <w:color w:val="000000" w:themeColor="text1"/>
          <w:lang w:val="en-US"/>
        </w:rPr>
        <w:t>uncertainties of predictions since uncertainty representation is our prime concern.</w:t>
      </w:r>
    </w:p>
    <w:p w14:paraId="03ED8256" w14:textId="77777777" w:rsidR="0045432F" w:rsidRPr="004B3A13"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3</w:t>
      </w:r>
      <w:r w:rsidRPr="002E48C9">
        <w:rPr>
          <w:rFonts w:ascii="Times" w:hAnsi="Times"/>
          <w:b/>
          <w:bCs/>
          <w:color w:val="000000" w:themeColor="text1"/>
          <w:lang w:val="en-US"/>
        </w:rPr>
        <w:t>.</w:t>
      </w:r>
      <w:r>
        <w:rPr>
          <w:rFonts w:ascii="Times" w:hAnsi="Times"/>
          <w:b/>
          <w:bCs/>
          <w:color w:val="000000" w:themeColor="text1"/>
          <w:lang w:val="en-US"/>
        </w:rPr>
        <w:t>1</w:t>
      </w:r>
      <w:r w:rsidRPr="002E48C9">
        <w:rPr>
          <w:rFonts w:ascii="Times" w:hAnsi="Times"/>
          <w:b/>
          <w:bCs/>
          <w:color w:val="000000" w:themeColor="text1"/>
          <w:lang w:val="en-US"/>
        </w:rPr>
        <w:tab/>
        <w:t>Predictive/Forecasting Models</w:t>
      </w:r>
      <w:r w:rsidRPr="002E48C9">
        <w:rPr>
          <w:rFonts w:ascii="Times" w:hAnsi="Times"/>
          <w:b/>
          <w:bCs/>
          <w:color w:val="000000" w:themeColor="text1"/>
          <w:lang w:val="en-US"/>
        </w:rPr>
        <w:tab/>
      </w:r>
      <w:r w:rsidRPr="002E48C9">
        <w:rPr>
          <w:rFonts w:ascii="Times" w:hAnsi="Times"/>
          <w:b/>
          <w:bCs/>
          <w:color w:val="000000" w:themeColor="text1"/>
          <w:lang w:val="en-US"/>
        </w:rPr>
        <w:br/>
      </w:r>
      <w:r w:rsidRPr="002E48C9">
        <w:rPr>
          <w:rFonts w:ascii="Times" w:hAnsi="Times" w:cs="Arial"/>
          <w:color w:val="000000" w:themeColor="text1"/>
          <w:shd w:val="clear" w:color="auto" w:fill="FFFFFF"/>
          <w:lang w:val="en-US"/>
        </w:rPr>
        <w:t xml:space="preserve">A </w:t>
      </w:r>
      <w:r w:rsidRPr="002E48C9">
        <w:rPr>
          <w:rFonts w:ascii="Times" w:hAnsi="Times" w:cs="Arial"/>
          <w:color w:val="000000" w:themeColor="text1"/>
          <w:shd w:val="clear" w:color="auto" w:fill="FFFFFF"/>
        </w:rPr>
        <w:t>time series</w:t>
      </w:r>
      <w:r w:rsidRPr="002E48C9">
        <w:rPr>
          <w:rFonts w:ascii="Times" w:hAnsi="Times" w:cs="Arial"/>
          <w:color w:val="000000" w:themeColor="text1"/>
          <w:shd w:val="clear" w:color="auto" w:fill="FFFFFF"/>
          <w:lang w:val="en-US"/>
        </w:rPr>
        <w:t xml:space="preserve"> forecasting</w:t>
      </w:r>
      <w:r w:rsidRPr="002E48C9">
        <w:rPr>
          <w:rFonts w:ascii="Times" w:hAnsi="Times" w:cs="Arial"/>
          <w:color w:val="000000" w:themeColor="text1"/>
          <w:shd w:val="clear" w:color="auto" w:fill="FFFFFF"/>
        </w:rPr>
        <w:t xml:space="preserve"> model comprises a sequence of data points captured, using time as the input parameter. It uses the </w:t>
      </w:r>
      <w:r w:rsidRPr="002E48C9">
        <w:rPr>
          <w:rFonts w:ascii="Times" w:hAnsi="Times" w:cs="Arial"/>
          <w:color w:val="000000" w:themeColor="text1"/>
          <w:shd w:val="clear" w:color="auto" w:fill="FFFFFF"/>
          <w:lang w:val="en-US"/>
        </w:rPr>
        <w:t xml:space="preserve">historical </w:t>
      </w:r>
      <w:r w:rsidRPr="002E48C9">
        <w:rPr>
          <w:rFonts w:ascii="Times" w:hAnsi="Times" w:cs="Arial"/>
          <w:color w:val="000000" w:themeColor="text1"/>
          <w:shd w:val="clear" w:color="auto" w:fill="FFFFFF"/>
        </w:rPr>
        <w:t>data to develop a numerical metric and predicts</w:t>
      </w:r>
      <w:r w:rsidRPr="002E48C9">
        <w:rPr>
          <w:rFonts w:ascii="Times" w:hAnsi="Times" w:cs="Arial"/>
          <w:color w:val="000000" w:themeColor="text1"/>
          <w:shd w:val="clear" w:color="auto" w:fill="FFFFFF"/>
          <w:lang w:val="en-US"/>
        </w:rPr>
        <w:t xml:space="preserve"> values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for </w:t>
      </w:r>
      <w:r w:rsidRPr="002E48C9">
        <w:rPr>
          <w:rFonts w:ascii="Times" w:hAnsi="Times" w:cs="Arial"/>
          <w:color w:val="000000" w:themeColor="text1"/>
          <w:shd w:val="clear" w:color="auto" w:fill="FFFFFF"/>
        </w:rPr>
        <w:t>the next</w:t>
      </w:r>
      <w:r w:rsidRPr="002E48C9">
        <w:rPr>
          <w:rFonts w:ascii="Times" w:hAnsi="Times" w:cs="Arial"/>
          <w:color w:val="000000" w:themeColor="text1"/>
          <w:shd w:val="clear" w:color="auto" w:fill="FFFFFF"/>
          <w:lang w:val="en-US"/>
        </w:rPr>
        <w:t xml:space="preserve"> duration, for instance,</w:t>
      </w:r>
      <w:r w:rsidRPr="002E48C9">
        <w:rPr>
          <w:rFonts w:ascii="Times" w:hAnsi="Times" w:cs="Arial"/>
          <w:color w:val="000000" w:themeColor="text1"/>
          <w:shd w:val="clear" w:color="auto" w:fill="FFFFFF"/>
        </w:rPr>
        <w:t xml:space="preserve"> data</w:t>
      </w:r>
      <w:r w:rsidRPr="002E48C9">
        <w:rPr>
          <w:rFonts w:ascii="Times" w:hAnsi="Times" w:cs="Arial"/>
          <w:color w:val="000000" w:themeColor="text1"/>
          <w:shd w:val="clear" w:color="auto" w:fill="FFFFFF"/>
          <w:lang w:val="en-US"/>
        </w:rPr>
        <w:t xml:space="preserve"> for the next few</w:t>
      </w:r>
      <w:r w:rsidRPr="002E48C9">
        <w:rPr>
          <w:rFonts w:ascii="Times" w:hAnsi="Times" w:cs="Arial"/>
          <w:color w:val="000000" w:themeColor="text1"/>
          <w:shd w:val="clear" w:color="auto" w:fill="FFFFFF"/>
        </w:rPr>
        <w:t xml:space="preserve"> weeks</w:t>
      </w:r>
      <w:r>
        <w:rPr>
          <w:rFonts w:ascii="Times" w:hAnsi="Times" w:cs="Arial"/>
          <w:color w:val="000000" w:themeColor="text1"/>
          <w:shd w:val="clear" w:color="auto" w:fill="FFFFFF"/>
        </w:rPr>
        <w:t>,</w:t>
      </w:r>
      <w:r w:rsidRPr="002E48C9">
        <w:rPr>
          <w:rFonts w:ascii="Times" w:hAnsi="Times" w:cs="Arial"/>
          <w:color w:val="000000" w:themeColor="text1"/>
          <w:shd w:val="clear" w:color="auto" w:fill="FFFFFF"/>
        </w:rPr>
        <w:t xml:space="preserve"> using that metric. </w:t>
      </w:r>
    </w:p>
    <w:p w14:paraId="49ADCD59"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g">
            <w:drawing>
              <wp:anchor distT="0" distB="0" distL="114300" distR="114300" simplePos="0" relativeHeight="251659264" behindDoc="0" locked="0" layoutInCell="1" allowOverlap="1" wp14:anchorId="7DCFBBA0" wp14:editId="255DE31C">
                <wp:simplePos x="0" y="0"/>
                <wp:positionH relativeFrom="column">
                  <wp:posOffset>438539</wp:posOffset>
                </wp:positionH>
                <wp:positionV relativeFrom="paragraph">
                  <wp:posOffset>11469</wp:posOffset>
                </wp:positionV>
                <wp:extent cx="5260975" cy="3648270"/>
                <wp:effectExtent l="0" t="0" r="9525" b="9525"/>
                <wp:wrapNone/>
                <wp:docPr id="36" name="Group 36"/>
                <wp:cNvGraphicFramePr/>
                <a:graphic xmlns:a="http://schemas.openxmlformats.org/drawingml/2006/main">
                  <a:graphicData uri="http://schemas.microsoft.com/office/word/2010/wordprocessingGroup">
                    <wpg:wgp>
                      <wpg:cNvGrpSpPr/>
                      <wpg:grpSpPr>
                        <a:xfrm>
                          <a:off x="0" y="0"/>
                          <a:ext cx="5260975" cy="3648270"/>
                          <a:chOff x="0" y="0"/>
                          <a:chExt cx="5261581" cy="3113235"/>
                        </a:xfrm>
                      </wpg:grpSpPr>
                      <wpg:grpSp>
                        <wpg:cNvPr id="35" name="Group 35"/>
                        <wpg:cNvGrpSpPr/>
                        <wpg:grpSpPr>
                          <a:xfrm>
                            <a:off x="0" y="0"/>
                            <a:ext cx="5261581" cy="3113235"/>
                            <a:chOff x="0" y="0"/>
                            <a:chExt cx="5261581" cy="3113235"/>
                          </a:xfrm>
                        </wpg:grpSpPr>
                        <wpg:grpSp>
                          <wpg:cNvPr id="26" name="Group 26"/>
                          <wpg:cNvGrpSpPr/>
                          <wpg:grpSpPr>
                            <a:xfrm>
                              <a:off x="0" y="0"/>
                              <a:ext cx="5261581" cy="3113235"/>
                              <a:chOff x="0" y="0"/>
                              <a:chExt cx="5261581" cy="3113235"/>
                            </a:xfrm>
                          </wpg:grpSpPr>
                          <wps:wsp>
                            <wps:cNvPr id="6" name="Rounded Rectangle 6"/>
                            <wps:cNvSpPr/>
                            <wps:spPr>
                              <a:xfrm>
                                <a:off x="1884784" y="55983"/>
                                <a:ext cx="1332689"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6A1C43"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nip Single Corner of Rectangle 7"/>
                            <wps:cNvSpPr/>
                            <wps:spPr>
                              <a:xfrm>
                                <a:off x="0" y="55983"/>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2A5889CE"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4142792" y="0"/>
                                <a:ext cx="111878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AAEB66"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traight Arrow Connector 39"/>
                            <wps:cNvCnPr/>
                            <wps:spPr>
                              <a:xfrm flipV="1">
                                <a:off x="4730621" y="606489"/>
                                <a:ext cx="0" cy="214260"/>
                              </a:xfrm>
                              <a:prstGeom prst="straightConnector1">
                                <a:avLst/>
                              </a:prstGeom>
                              <a:ln w="9525">
                                <a:prstDash val="dash"/>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9" name="Snip Single Corner of Rectangle 9"/>
                            <wps:cNvSpPr/>
                            <wps:spPr>
                              <a:xfrm>
                                <a:off x="0" y="1017036"/>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a:ln>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475B71E5"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961053"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219062"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5" name="Oval 15"/>
                            <wps:cNvSpPr/>
                            <wps:spPr>
                              <a:xfrm>
                                <a:off x="1968760" y="1017036"/>
                                <a:ext cx="104085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0482F8"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Arrow Connector 42"/>
                            <wps:cNvCnPr/>
                            <wps:spPr>
                              <a:xfrm>
                                <a:off x="2536113" y="811763"/>
                                <a:ext cx="0" cy="205119"/>
                              </a:xfrm>
                              <a:prstGeom prst="straightConnector1">
                                <a:avLst/>
                              </a:prstGeom>
                              <a:ln w="9525">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961053" y="1313802"/>
                                <a:ext cx="1002327"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004458" y="1313802"/>
                                <a:ext cx="1040954"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7" name="Rounded Rectangle 17"/>
                            <wps:cNvSpPr/>
                            <wps:spPr>
                              <a:xfrm>
                                <a:off x="4049486" y="1054359"/>
                                <a:ext cx="1157591"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739BE7"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47"/>
                            <wps:cNvSpPr txBox="1"/>
                            <wps:spPr>
                              <a:xfrm>
                                <a:off x="3135086" y="643812"/>
                                <a:ext cx="1108953" cy="273835"/>
                              </a:xfrm>
                              <a:prstGeom prst="rect">
                                <a:avLst/>
                              </a:prstGeom>
                              <a:solidFill>
                                <a:schemeClr val="lt1"/>
                              </a:solidFill>
                              <a:ln w="9525">
                                <a:solidFill>
                                  <a:schemeClr val="accent1"/>
                                </a:solidFill>
                                <a:prstDash val="dash"/>
                              </a:ln>
                            </wps:spPr>
                            <wps:txbx>
                              <w:txbxContent>
                                <w:p w14:paraId="6AE673E2" w14:textId="77777777" w:rsidR="0045432F" w:rsidRPr="002C7521" w:rsidRDefault="0045432F" w:rsidP="0045432F">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 name="Snip Single Corner of Rectangle 1"/>
                            <wps:cNvSpPr/>
                            <wps:spPr>
                              <a:xfrm>
                                <a:off x="1884783" y="2583609"/>
                                <a:ext cx="1623930" cy="529626"/>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4E0FFCE9"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Text Box 2"/>
                            <wps:cNvSpPr txBox="1"/>
                            <wps:spPr>
                              <a:xfrm>
                                <a:off x="1884784" y="1905939"/>
                                <a:ext cx="1809193" cy="278220"/>
                              </a:xfrm>
                              <a:prstGeom prst="rect">
                                <a:avLst/>
                              </a:prstGeom>
                              <a:solidFill>
                                <a:schemeClr val="lt1"/>
                              </a:solidFill>
                              <a:ln w="9525">
                                <a:solidFill>
                                  <a:schemeClr val="accent1"/>
                                </a:solidFill>
                                <a:prstDash val="dash"/>
                              </a:ln>
                            </wps:spPr>
                            <wps:txbx>
                              <w:txbxContent>
                                <w:p w14:paraId="3016009B"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Straight Arrow Connector 4"/>
                            <wps:cNvCnPr/>
                            <wps:spPr>
                              <a:xfrm flipH="1">
                                <a:off x="3692331" y="2045540"/>
                                <a:ext cx="915152"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0" name="Straight Connector 10"/>
                            <wps:cNvCnPr/>
                            <wps:spPr>
                              <a:xfrm flipV="1">
                                <a:off x="4607484" y="1539362"/>
                                <a:ext cx="1839" cy="505926"/>
                              </a:xfrm>
                              <a:prstGeom prst="line">
                                <a:avLst/>
                              </a:prstGeom>
                              <a:ln w="9525">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2" name="Straight Arrow Connector 12"/>
                            <wps:cNvCnPr/>
                            <wps:spPr>
                              <a:xfrm>
                                <a:off x="2629419" y="2187313"/>
                                <a:ext cx="0" cy="3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8" name="Straight Connector 28"/>
                          <wps:cNvCnPr/>
                          <wps:spPr>
                            <a:xfrm>
                              <a:off x="4245428" y="802432"/>
                              <a:ext cx="486526"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grpSp>
                      <wps:wsp>
                        <wps:cNvPr id="32" name="Straight Connector 32"/>
                        <wps:cNvCnPr/>
                        <wps:spPr>
                          <a:xfrm>
                            <a:off x="2537926" y="802432"/>
                            <a:ext cx="598904"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7DCFBBA0" id="Group 36" o:spid="_x0000_s1026" style="position:absolute;margin-left:34.55pt;margin-top:.9pt;width:414.25pt;height:287.25pt;z-index:251659264;mso-height-relative:margin" coordsize="52615,311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">
                <v:group id="Group 35" o:spid="_x0000_s1027"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group id="Group 26" o:spid="_x0000_s1028"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roundrect id="Rounded Rectangle 6" o:spid="_x0000_s1029" style="position:absolute;left:18847;top:559;width:13327;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14:paraId="166A1C43"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v:textbox>
                    </v:roundrect>
                    <v:shape id="Snip Single Corner of Rectangle 7" o:spid="_x0000_s1030" style="position:absolute;top:559;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82773,0;963038,80265;963038,481583;0,481583;0,0" o:connectangles="0,0,0,0,0,0" textboxrect="0,0,963038,481583"/>
                      <v:textbox>
                        <w:txbxContent>
                          <w:p w14:paraId="2A5889CE"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v:textbox>
                    </v:shape>
                    <v:oval id="Oval 8" o:spid="_x0000_s1031" style="position:absolute;left:41427;width:11188;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" fillcolor="#4472c4 [3204]" strokecolor="#1f3763 [1604]" strokeweight="1pt">
                      <v:stroke joinstyle="miter"/>
                      <v:textbox>
                        <w:txbxContent>
                          <w:p w14:paraId="4AAAEB66"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type id="_x0000_t32" coordsize="21600,21600" o:spt="32" o:oned="t" path="m,l21600,21600e" filled="f">
                      <v:path arrowok="t" fillok="f" o:connecttype="none"/>
                      <o:lock v:ext="edit" shapetype="t"/>
                    </v:shapetype>
                    <v:shape id="Straight Arrow Connector 39" o:spid="_x0000_s1032" type="#_x0000_t32" style="position:absolute;left:47306;top:6064;width:0;height:214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" strokecolor="#4472c4 [3204]">
                      <v:stroke dashstyle="dash" joinstyle="miter"/>
                    </v:shape>
                    <v:shape id="Snip Single Corner of Rectangle 9" o:spid="_x0000_s1033" style="position:absolute;top:10170;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dashstyle="dash" joinstyle="miter"/>
                      <v:formulas/>
                      <v:path arrowok="t" o:connecttype="custom" o:connectlocs="0,0;882773,0;963038,80265;963038,481583;0,481583;0,0" o:connectangles="0,0,0,0,0,0" textboxrect="0,0,963038,481583"/>
                      <v:textbox>
                        <w:txbxContent>
                          <w:p w14:paraId="475B71E5"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v:textbox>
                    </v:shape>
                    <v:shape id="Straight Arrow Connector 19" o:spid="_x0000_s1034" type="#_x0000_t32" style="position:absolute;left:961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" strokecolor="#4472c4 [3204]">
                      <v:stroke endarrow="block" joinstyle="miter"/>
                    </v:shape>
                    <v:shape id="Straight Arrow Connector 20" o:spid="_x0000_s1035" type="#_x0000_t32" style="position:absolute;left:3219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" strokecolor="#4472c4 [3204]">
                      <v:stroke endarrow="block" joinstyle="miter"/>
                    </v:shape>
                    <v:oval id="Oval 15" o:spid="_x0000_s1036" style="position:absolute;left:19687;top:10170;width:10409;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" fillcolor="#4472c4 [3204]" strokecolor="#1f3763 [1604]" strokeweight="1pt">
                      <v:stroke joinstyle="miter"/>
                      <v:textbox>
                        <w:txbxContent>
                          <w:p w14:paraId="560482F8"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 id="Straight Arrow Connector 42" o:spid="_x0000_s1037" type="#_x0000_t32" style="position:absolute;left:25361;top:8117;width:0;height:205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" strokecolor="#4472c4 [3204]">
                      <v:stroke dashstyle="dash" endarrow="block" joinstyle="miter"/>
                    </v:shape>
                    <v:shape id="Straight Arrow Connector 22" o:spid="_x0000_s1038" type="#_x0000_t32" style="position:absolute;left:9610;top:13138;width:1002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" strokecolor="#4472c4 [3204]">
                      <v:stroke endarrow="block" joinstyle="miter"/>
                    </v:shape>
                    <v:shape id="Straight Arrow Connector 24" o:spid="_x0000_s1039" type="#_x0000_t32" style="position:absolute;left:30044;top:13138;width:104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" strokecolor="#4472c4 [3204]">
                      <v:stroke endarrow="block" joinstyle="miter"/>
                    </v:shape>
                    <v:roundrect id="Rounded Rectangle 17" o:spid="_x0000_s1040" style="position:absolute;left:40494;top:10543;width:11576;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" fillcolor="#4472c4 [3204]" strokecolor="#1f3763 [1604]" strokeweight="1pt">
                      <v:stroke joinstyle="miter"/>
                      <v:textbox>
                        <w:txbxContent>
                          <w:p w14:paraId="48739BE7"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v:textbox>
                    </v:roundrect>
                    <v:shapetype id="_x0000_t202" coordsize="21600,21600" o:spt="202" path="m,l,21600r21600,l21600,xe">
                      <v:stroke joinstyle="miter"/>
                      <v:path gradientshapeok="t" o:connecttype="rect"/>
                    </v:shapetype>
                    <v:shape id="Text Box 47" o:spid="_x0000_s1041" type="#_x0000_t202" style="position:absolute;left:31350;top:6438;width:11090;height:27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" fillcolor="white [3201]" strokecolor="#4472c4 [3204]">
                      <v:stroke dashstyle="dash"/>
                      <v:textbox>
                        <w:txbxContent>
                          <w:p w14:paraId="6AE673E2" w14:textId="77777777" w:rsidR="0045432F" w:rsidRPr="002C7521" w:rsidRDefault="0045432F" w:rsidP="0045432F">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v:textbox>
                    </v:shape>
                    <v:shape id="Snip Single Corner of Rectangle 1" o:spid="_x0000_s1042" style="position:absolute;left:18847;top:25836;width:16240;height:5296;visibility:visible;mso-wrap-style:square;v-text-anchor:middle" coordsize="1623930,529626"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" adj="-11796480,,5400" path="m,l1535657,r88273,88273l1623930,529626,,529626,,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1535657,0;1623930,88273;1623930,529626;0,529626;0,0" o:connectangles="0,0,0,0,0,0" textboxrect="0,0,1623930,529626"/>
                      <v:textbox>
                        <w:txbxContent>
                          <w:p w14:paraId="4E0FFCE9"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v:textbox>
                    </v:shape>
                    <v:shape id="Text Box 2" o:spid="_x0000_s1043" type="#_x0000_t202" style="position:absolute;left:18847;top:19059;width:18092;height:2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" fillcolor="white [3201]" strokecolor="#4472c4 [3204]">
                      <v:stroke dashstyle="dash"/>
                      <v:textbox>
                        <w:txbxContent>
                          <w:p w14:paraId="3016009B"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v:textbox>
                    </v:shape>
                    <v:shape id="Straight Arrow Connector 4" o:spid="_x0000_s1044" type="#_x0000_t32" style="position:absolute;left:36923;top:20455;width:9151;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" strokecolor="#4472c4 [3204]">
                      <v:stroke endarrow="block" joinstyle="miter"/>
                    </v:shape>
                    <v:line id="Straight Connector 10" o:spid="_x0000_s1045" style="position:absolute;flip:y;visibility:visible;mso-wrap-style:square" from="46074,15393" to="46093,204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" strokecolor="#4472c4 [3204]">
                      <v:stroke joinstyle="miter"/>
                    </v:line>
                    <v:shape id="Straight Arrow Connector 12" o:spid="_x0000_s1046" type="#_x0000_t32" style="position:absolute;left:26294;top:21873;width:0;height:398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" strokecolor="#4472c4 [3204]" strokeweight=".5pt">
                      <v:stroke endarrow="block" joinstyle="miter"/>
                    </v:shape>
                  </v:group>
                  <v:line id="Straight Connector 28" o:spid="_x0000_s1047" style="position:absolute;visibility:visible;mso-wrap-style:square" from="42454,8024" to="47319,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" strokecolor="#4472c4 [3204]">
                    <v:stroke dashstyle="dash" joinstyle="miter"/>
                  </v:line>
                </v:group>
                <v:line id="Straight Connector 32" o:spid="_x0000_s1048" style="position:absolute;visibility:visible;mso-wrap-style:square" from="25379,8024" to="31368,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" strokecolor="#4472c4 [3204]">
                  <v:stroke dashstyle="dash" joinstyle="miter"/>
                </v:line>
              </v:group>
            </w:pict>
          </mc:Fallback>
        </mc:AlternateContent>
      </w:r>
    </w:p>
    <w:p w14:paraId="2BAB9A56" w14:textId="77777777" w:rsidR="0045432F" w:rsidRPr="002E48C9" w:rsidRDefault="0045432F" w:rsidP="0045432F">
      <w:pPr>
        <w:spacing w:line="360" w:lineRule="auto"/>
        <w:rPr>
          <w:rFonts w:ascii="Times" w:hAnsi="Times"/>
          <w:color w:val="000000" w:themeColor="text1"/>
          <w:lang w:val="en-US"/>
        </w:rPr>
      </w:pPr>
    </w:p>
    <w:p w14:paraId="714CA843" w14:textId="77777777" w:rsidR="0045432F" w:rsidRPr="002E48C9" w:rsidRDefault="0045432F" w:rsidP="0045432F">
      <w:pPr>
        <w:spacing w:line="360" w:lineRule="auto"/>
        <w:rPr>
          <w:rFonts w:ascii="Times" w:hAnsi="Times"/>
          <w:color w:val="000000" w:themeColor="text1"/>
          <w:lang w:val="en-US"/>
        </w:rPr>
      </w:pPr>
    </w:p>
    <w:p w14:paraId="24DFF612" w14:textId="77777777" w:rsidR="0045432F" w:rsidRPr="002E48C9" w:rsidRDefault="0045432F" w:rsidP="0045432F">
      <w:pPr>
        <w:spacing w:line="360" w:lineRule="auto"/>
        <w:rPr>
          <w:rFonts w:ascii="Times" w:hAnsi="Times"/>
          <w:color w:val="000000" w:themeColor="text1"/>
          <w:lang w:val="en-US"/>
        </w:rPr>
      </w:pPr>
    </w:p>
    <w:p w14:paraId="3EEFE163" w14:textId="77777777" w:rsidR="0045432F" w:rsidRPr="002E48C9" w:rsidRDefault="0045432F" w:rsidP="0045432F">
      <w:pPr>
        <w:spacing w:line="360" w:lineRule="auto"/>
        <w:rPr>
          <w:rFonts w:ascii="Times" w:hAnsi="Times"/>
          <w:color w:val="000000" w:themeColor="text1"/>
          <w:lang w:val="en-US"/>
        </w:rPr>
      </w:pPr>
    </w:p>
    <w:p w14:paraId="13A66C6F" w14:textId="77777777" w:rsidR="0045432F" w:rsidRPr="002E48C9" w:rsidRDefault="0045432F" w:rsidP="0045432F">
      <w:pPr>
        <w:spacing w:line="360" w:lineRule="auto"/>
        <w:rPr>
          <w:rFonts w:ascii="Times" w:hAnsi="Times"/>
          <w:color w:val="000000" w:themeColor="text1"/>
          <w:lang w:val="en-US"/>
        </w:rPr>
      </w:pPr>
    </w:p>
    <w:p w14:paraId="729A8D27" w14:textId="77777777" w:rsidR="0045432F" w:rsidRDefault="0045432F" w:rsidP="0045432F">
      <w:pPr>
        <w:spacing w:line="360" w:lineRule="auto"/>
        <w:ind w:firstLine="720"/>
        <w:jc w:val="center"/>
        <w:rPr>
          <w:rFonts w:ascii="Times" w:hAnsi="Times"/>
          <w:color w:val="000000" w:themeColor="text1"/>
          <w:lang w:val="en-US"/>
        </w:rPr>
      </w:pPr>
    </w:p>
    <w:p w14:paraId="2E25FF2A" w14:textId="77777777" w:rsidR="0045432F" w:rsidRDefault="0045432F" w:rsidP="0045432F">
      <w:pPr>
        <w:spacing w:line="360" w:lineRule="auto"/>
        <w:ind w:firstLine="720"/>
        <w:jc w:val="center"/>
        <w:rPr>
          <w:rFonts w:ascii="Times" w:hAnsi="Times"/>
          <w:color w:val="000000" w:themeColor="text1"/>
          <w:lang w:val="en-US"/>
        </w:rPr>
      </w:pPr>
    </w:p>
    <w:p w14:paraId="02BABA9D" w14:textId="77777777" w:rsidR="0045432F" w:rsidRDefault="0045432F" w:rsidP="0045432F">
      <w:pPr>
        <w:spacing w:line="360" w:lineRule="auto"/>
        <w:ind w:firstLine="720"/>
        <w:jc w:val="center"/>
        <w:rPr>
          <w:rFonts w:ascii="Times" w:hAnsi="Times"/>
          <w:color w:val="000000" w:themeColor="text1"/>
          <w:lang w:val="en-US"/>
        </w:rPr>
      </w:pPr>
    </w:p>
    <w:p w14:paraId="5095D008" w14:textId="77777777" w:rsidR="0045432F" w:rsidRDefault="0045432F" w:rsidP="0045432F">
      <w:pPr>
        <w:spacing w:line="360" w:lineRule="auto"/>
        <w:ind w:firstLine="720"/>
        <w:jc w:val="center"/>
        <w:rPr>
          <w:rFonts w:ascii="Times" w:hAnsi="Times"/>
          <w:color w:val="000000" w:themeColor="text1"/>
          <w:lang w:val="en-US"/>
        </w:rPr>
      </w:pPr>
    </w:p>
    <w:p w14:paraId="1E5AA930" w14:textId="77777777" w:rsidR="0045432F" w:rsidRDefault="0045432F" w:rsidP="0045432F">
      <w:pPr>
        <w:spacing w:line="360" w:lineRule="auto"/>
        <w:ind w:firstLine="720"/>
        <w:jc w:val="center"/>
        <w:rPr>
          <w:rFonts w:ascii="Times" w:hAnsi="Times"/>
          <w:color w:val="000000" w:themeColor="text1"/>
          <w:lang w:val="en-US"/>
        </w:rPr>
      </w:pPr>
    </w:p>
    <w:p w14:paraId="17195E99" w14:textId="77777777" w:rsidR="0045432F" w:rsidRDefault="0045432F" w:rsidP="0045432F">
      <w:pPr>
        <w:spacing w:line="360" w:lineRule="auto"/>
        <w:ind w:firstLine="720"/>
        <w:jc w:val="center"/>
        <w:rPr>
          <w:rFonts w:ascii="Times" w:hAnsi="Times"/>
          <w:color w:val="000000" w:themeColor="text1"/>
          <w:lang w:val="en-US"/>
        </w:rPr>
      </w:pPr>
    </w:p>
    <w:p w14:paraId="434EC3FC" w14:textId="77777777" w:rsidR="0045432F" w:rsidRDefault="0045432F" w:rsidP="0045432F">
      <w:pPr>
        <w:spacing w:line="360" w:lineRule="auto"/>
        <w:ind w:firstLine="720"/>
        <w:jc w:val="center"/>
        <w:rPr>
          <w:rFonts w:ascii="Times" w:hAnsi="Times"/>
          <w:color w:val="000000" w:themeColor="text1"/>
          <w:lang w:val="en-US"/>
        </w:rPr>
      </w:pPr>
    </w:p>
    <w:p w14:paraId="3FC1816C" w14:textId="77777777" w:rsidR="0045432F" w:rsidRDefault="0045432F" w:rsidP="0045432F">
      <w:pPr>
        <w:spacing w:line="360" w:lineRule="auto"/>
        <w:ind w:firstLine="720"/>
        <w:jc w:val="center"/>
        <w:rPr>
          <w:rFonts w:ascii="Times" w:hAnsi="Times"/>
          <w:color w:val="000000" w:themeColor="text1"/>
          <w:lang w:val="en-US"/>
        </w:rPr>
      </w:pPr>
    </w:p>
    <w:p w14:paraId="7D8EF521" w14:textId="77777777" w:rsidR="0045432F" w:rsidRDefault="0045432F" w:rsidP="0045432F">
      <w:pPr>
        <w:spacing w:line="360" w:lineRule="auto"/>
        <w:ind w:firstLine="720"/>
        <w:jc w:val="center"/>
        <w:rPr>
          <w:rFonts w:ascii="Times" w:hAnsi="Times"/>
          <w:color w:val="000000" w:themeColor="text1"/>
          <w:lang w:val="en-US"/>
        </w:rPr>
      </w:pPr>
    </w:p>
    <w:p w14:paraId="705EFE94" w14:textId="77777777" w:rsidR="0045432F" w:rsidRPr="002E48C9" w:rsidRDefault="0045432F" w:rsidP="0045432F">
      <w:pPr>
        <w:spacing w:line="360" w:lineRule="auto"/>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3.1</w:t>
      </w:r>
      <w:r w:rsidRPr="002E48C9">
        <w:rPr>
          <w:rFonts w:ascii="Times" w:hAnsi="Times"/>
          <w:color w:val="000000" w:themeColor="text1"/>
          <w:lang w:val="en-US"/>
        </w:rPr>
        <w:t>: Predictive modeling workflow</w:t>
      </w:r>
      <w:r>
        <w:rPr>
          <w:rFonts w:ascii="Times" w:hAnsi="Times"/>
          <w:color w:val="000000" w:themeColor="text1"/>
          <w:lang w:val="en-US"/>
        </w:rPr>
        <w:t xml:space="preserve"> to generate uncertainty</w:t>
      </w:r>
    </w:p>
    <w:p w14:paraId="07595CE5" w14:textId="77777777" w:rsidR="0045432F" w:rsidRDefault="0045432F" w:rsidP="0045432F">
      <w:pPr>
        <w:spacing w:line="360" w:lineRule="auto"/>
        <w:rPr>
          <w:rFonts w:ascii="Times" w:hAnsi="Times"/>
          <w:color w:val="000000" w:themeColor="text1"/>
          <w:lang w:val="en-US"/>
        </w:rPr>
      </w:pPr>
    </w:p>
    <w:p w14:paraId="0A4D6AAD" w14:textId="77777777" w:rsidR="0045432F" w:rsidRPr="002E48C9" w:rsidRDefault="0045432F" w:rsidP="0045432F">
      <w:pPr>
        <w:spacing w:line="360" w:lineRule="auto"/>
        <w:rPr>
          <w:rFonts w:ascii="Times" w:hAnsi="Times"/>
          <w:color w:val="000000" w:themeColor="text1"/>
          <w:lang w:val="en-US"/>
        </w:rPr>
      </w:pPr>
    </w:p>
    <w:p w14:paraId="57022C23"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3</w:t>
      </w:r>
      <w:r w:rsidRPr="002E48C9">
        <w:rPr>
          <w:rFonts w:ascii="Times" w:hAnsi="Times"/>
          <w:b/>
          <w:bCs/>
          <w:color w:val="000000" w:themeColor="text1"/>
          <w:lang w:val="en-US"/>
        </w:rPr>
        <w:t>.</w:t>
      </w:r>
      <w:r>
        <w:rPr>
          <w:rFonts w:ascii="Times" w:hAnsi="Times"/>
          <w:b/>
          <w:bCs/>
          <w:color w:val="000000" w:themeColor="text1"/>
          <w:lang w:val="en-US"/>
        </w:rPr>
        <w:t>2</w:t>
      </w:r>
      <w:r w:rsidRPr="002E48C9">
        <w:rPr>
          <w:rFonts w:ascii="Times" w:hAnsi="Times"/>
          <w:b/>
          <w:bCs/>
          <w:color w:val="000000" w:themeColor="text1"/>
          <w:lang w:val="en-US"/>
        </w:rPr>
        <w:tab/>
        <w:t>Time Series Analysis vs Forecasting</w:t>
      </w:r>
    </w:p>
    <w:p w14:paraId="09642AE3"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Sometimes ambiguity arises between time series analysis with time series forecasting when working with temporal data. As per</w:t>
      </w:r>
      <w:r>
        <w:rPr>
          <w:rFonts w:ascii="Times" w:hAnsi="Times"/>
          <w:color w:val="000000" w:themeColor="text1"/>
          <w:lang w:val="en-US"/>
        </w:rPr>
        <w:t xml:space="preserve"> Song et al. [1] and</w:t>
      </w:r>
      <w:r w:rsidRPr="002E48C9">
        <w:rPr>
          <w:rFonts w:ascii="Times" w:hAnsi="Times"/>
          <w:color w:val="000000" w:themeColor="text1"/>
          <w:lang w:val="en-US"/>
        </w:rPr>
        <w:t xml:space="preserve"> </w:t>
      </w:r>
      <w:proofErr w:type="spellStart"/>
      <w:r w:rsidRPr="002650E8">
        <w:rPr>
          <w:rFonts w:ascii="Times" w:hAnsi="Times"/>
          <w:color w:val="000000" w:themeColor="text1"/>
        </w:rPr>
        <w:t>Beneditto</w:t>
      </w:r>
      <w:proofErr w:type="spellEnd"/>
      <w:r w:rsidRPr="002E48C9">
        <w:rPr>
          <w:rFonts w:ascii="Times" w:hAnsi="Times"/>
          <w:color w:val="000000" w:themeColor="text1"/>
          <w:shd w:val="clear" w:color="auto" w:fill="FFFFFF"/>
          <w:lang w:val="en-US"/>
        </w:rPr>
        <w:t xml:space="preserve"> el al. [</w:t>
      </w:r>
      <w:r>
        <w:rPr>
          <w:rFonts w:ascii="Times" w:hAnsi="Times"/>
          <w:color w:val="000000" w:themeColor="text1"/>
          <w:shd w:val="clear" w:color="auto" w:fill="FFFFFF"/>
          <w:lang w:val="en-US"/>
        </w:rPr>
        <w:t>4</w:t>
      </w:r>
      <w:r w:rsidRPr="002E48C9">
        <w:rPr>
          <w:rFonts w:ascii="Times" w:hAnsi="Times"/>
          <w:color w:val="000000" w:themeColor="text1"/>
          <w:shd w:val="clear" w:color="auto" w:fill="FFFFFF"/>
          <w:lang w:val="en-US"/>
        </w:rPr>
        <w:t xml:space="preserve">] in </w:t>
      </w:r>
      <w:r w:rsidRPr="002E48C9">
        <w:rPr>
          <w:rFonts w:ascii="Times" w:hAnsi="Times"/>
          <w:color w:val="000000" w:themeColor="text1"/>
          <w:shd w:val="clear" w:color="auto" w:fill="FFFFFF"/>
        </w:rPr>
        <w:t>time series analysis, a time series is modeled to determine its components in terms of seasonal patterns, trends,</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relation to external factors</w:t>
      </w:r>
      <w:r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rPr>
        <w:t xml:space="preserve"> In contrast, time series forecasting</w:t>
      </w:r>
      <w:r>
        <w:rPr>
          <w:rFonts w:ascii="Times" w:hAnsi="Times"/>
          <w:color w:val="000000" w:themeColor="text1"/>
          <w:shd w:val="clear" w:color="auto" w:fill="FFFFFF"/>
        </w:rPr>
        <w:t xml:space="preserve">, </w:t>
      </w:r>
      <w:proofErr w:type="spellStart"/>
      <w:r w:rsidRPr="002650E8">
        <w:rPr>
          <w:rFonts w:ascii="Times" w:eastAsiaTheme="minorHAnsi" w:hAnsi="Times" w:cs="AppleSystemUIFont"/>
          <w:color w:val="000000" w:themeColor="text1"/>
          <w:lang w:val="en-GB" w:eastAsia="en-US"/>
        </w:rPr>
        <w:t>Gecili</w:t>
      </w:r>
      <w:proofErr w:type="spellEnd"/>
      <w:r>
        <w:rPr>
          <w:rFonts w:ascii="Times" w:hAnsi="Times"/>
          <w:color w:val="000000" w:themeColor="text1"/>
          <w:shd w:val="clear" w:color="auto" w:fill="FFFFFF"/>
        </w:rPr>
        <w:t xml:space="preserve"> et al. [6] and Brownlee [32]</w:t>
      </w:r>
      <w:r w:rsidRPr="002E48C9">
        <w:rPr>
          <w:rFonts w:ascii="Times" w:hAnsi="Times"/>
          <w:color w:val="000000" w:themeColor="text1"/>
          <w:shd w:val="clear" w:color="auto" w:fill="FFFFFF"/>
        </w:rPr>
        <w:t xml:space="preserve"> uses the information in a time series (perhaps with additional information) to forecast future values of that series</w:t>
      </w:r>
      <w:r w:rsidRPr="002E48C9">
        <w:rPr>
          <w:rFonts w:ascii="Times" w:hAnsi="Times"/>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 xml:space="preserve">The COVID-19 dataset is maintained on a global basis, so it is more trustworthy and forecasting models can be considered as suitable for our research to </w:t>
      </w:r>
      <w:r>
        <w:rPr>
          <w:rFonts w:ascii="Times" w:hAnsi="Times" w:cs="Arial"/>
          <w:color w:val="000000" w:themeColor="text1"/>
          <w:shd w:val="clear" w:color="auto" w:fill="FFFFFF"/>
          <w:lang w:val="en-US"/>
        </w:rPr>
        <w:t>obtain</w:t>
      </w:r>
      <w:r w:rsidRPr="002E48C9">
        <w:rPr>
          <w:rFonts w:ascii="Times" w:hAnsi="Times" w:cs="Arial"/>
          <w:color w:val="000000" w:themeColor="text1"/>
          <w:shd w:val="clear" w:color="auto" w:fill="FFFFFF"/>
          <w:lang w:val="en-US"/>
        </w:rPr>
        <w:t xml:space="preserve"> the predicted results and hence generate our required uncertainty data to represent chromatic aberration in visualization area.</w:t>
      </w:r>
    </w:p>
    <w:p w14:paraId="62CDF6B8" w14:textId="77777777" w:rsidR="0045432F" w:rsidRPr="002E48C9" w:rsidRDefault="0045432F" w:rsidP="0045432F">
      <w:pPr>
        <w:spacing w:line="360" w:lineRule="auto"/>
        <w:rPr>
          <w:color w:val="000000" w:themeColor="text1"/>
          <w:lang w:val="en-US"/>
        </w:rPr>
      </w:pPr>
    </w:p>
    <w:p w14:paraId="127EC9C9" w14:textId="77777777" w:rsidR="0045432F" w:rsidRPr="004F5A75" w:rsidRDefault="0045432F" w:rsidP="0045432F">
      <w:pPr>
        <w:shd w:val="clear" w:color="auto" w:fill="FFFFFF"/>
        <w:spacing w:line="360" w:lineRule="auto"/>
        <w:jc w:val="both"/>
        <w:rPr>
          <w:rFonts w:ascii="Times" w:hAnsi="Times" w:cs="Menlo"/>
          <w:color w:val="000000" w:themeColor="text1"/>
        </w:rPr>
      </w:pPr>
      <w:r w:rsidRPr="002E48C9">
        <w:rPr>
          <w:b/>
          <w:bCs/>
          <w:color w:val="000000" w:themeColor="text1"/>
          <w:lang w:val="en-US"/>
        </w:rPr>
        <w:lastRenderedPageBreak/>
        <w:t>3.</w:t>
      </w:r>
      <w:r>
        <w:rPr>
          <w:b/>
          <w:bCs/>
          <w:color w:val="000000" w:themeColor="text1"/>
          <w:lang w:val="en-US"/>
        </w:rPr>
        <w:t>3</w:t>
      </w:r>
      <w:r w:rsidRPr="002E48C9">
        <w:rPr>
          <w:b/>
          <w:bCs/>
          <w:color w:val="000000" w:themeColor="text1"/>
          <w:lang w:val="en-US"/>
        </w:rPr>
        <w:t>.</w:t>
      </w:r>
      <w:r>
        <w:rPr>
          <w:b/>
          <w:bCs/>
          <w:color w:val="000000" w:themeColor="text1"/>
          <w:lang w:val="en-US"/>
        </w:rPr>
        <w:t>3</w:t>
      </w:r>
      <w:r w:rsidRPr="002E48C9">
        <w:rPr>
          <w:b/>
          <w:bCs/>
          <w:color w:val="000000" w:themeColor="text1"/>
          <w:lang w:val="en-US"/>
        </w:rPr>
        <w:tab/>
        <w:t>Concerns of Forecasting</w:t>
      </w:r>
      <w:r w:rsidRPr="002E48C9">
        <w:rPr>
          <w:b/>
          <w:bCs/>
          <w:color w:val="000000" w:themeColor="text1"/>
          <w:lang w:val="en-US"/>
        </w:rPr>
        <w:tab/>
      </w:r>
      <w:r w:rsidRPr="002E48C9">
        <w:rPr>
          <w:b/>
          <w:bCs/>
          <w:color w:val="000000" w:themeColor="text1"/>
          <w:lang w:val="en-US"/>
        </w:rPr>
        <w:br/>
      </w:r>
      <w:r w:rsidRPr="002E48C9">
        <w:rPr>
          <w:rFonts w:ascii="Times" w:hAnsi="Times" w:cs="Arial"/>
          <w:color w:val="000000" w:themeColor="text1"/>
          <w:shd w:val="clear" w:color="auto" w:fill="FFFFFF"/>
        </w:rPr>
        <w:t xml:space="preserve">Time series forecasting is an important area of machine learning. It is important because there are so many prediction problems that involve </w:t>
      </w:r>
      <w:r w:rsidRPr="002E48C9">
        <w:rPr>
          <w:rFonts w:ascii="Times" w:hAnsi="Times" w:cs="Arial"/>
          <w:color w:val="000000" w:themeColor="text1"/>
          <w:shd w:val="clear" w:color="auto" w:fill="FFFFFF"/>
          <w:lang w:val="en-US"/>
        </w:rPr>
        <w:t>real life</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issues </w:t>
      </w:r>
      <w:r>
        <w:rPr>
          <w:rFonts w:ascii="Times" w:hAnsi="Times" w:cs="Arial"/>
          <w:color w:val="000000" w:themeColor="text1"/>
          <w:shd w:val="clear" w:color="auto" w:fill="FFFFFF"/>
          <w:lang w:val="en-US"/>
        </w:rPr>
        <w:t>with a</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time component</w:t>
      </w:r>
      <w:r w:rsidRPr="002E48C9">
        <w:rPr>
          <w:rFonts w:ascii="Times" w:hAnsi="Times" w:cs="Arial"/>
          <w:color w:val="000000" w:themeColor="text1"/>
          <w:shd w:val="clear" w:color="auto" w:fill="FFFFFF"/>
          <w:lang w:val="en-US"/>
        </w:rPr>
        <w:t>. In forecasting it is very important to understand the goal of the problem and the nature of the available data. For instance, the volume of data, time horizons (short, medium</w:t>
      </w:r>
      <w:r>
        <w:rPr>
          <w:rFonts w:ascii="Times" w:hAnsi="Times" w:cs="Arial"/>
          <w:color w:val="000000" w:themeColor="text1"/>
          <w:shd w:val="clear" w:color="auto" w:fill="FFFFFF"/>
          <w:lang w:val="en-US"/>
        </w:rPr>
        <w:t>,</w:t>
      </w:r>
      <w:r w:rsidRPr="002E48C9">
        <w:rPr>
          <w:rFonts w:ascii="Times" w:hAnsi="Times" w:cs="Arial"/>
          <w:color w:val="000000" w:themeColor="text1"/>
          <w:shd w:val="clear" w:color="auto" w:fill="FFFFFF"/>
          <w:lang w:val="en-US"/>
        </w:rPr>
        <w:t xml:space="preserve"> or long term), frequency of update etc. plays an important role in forecasting. Sometimes time series data requires cleaning, scaling and even transformation, for example: if there are gaps/missing data, if there are outliers or corrupt data then those need to be addressed</w:t>
      </w:r>
      <w:r>
        <w:rPr>
          <w:rFonts w:ascii="Times" w:hAnsi="Times" w:cs="Arial"/>
          <w:color w:val="000000" w:themeColor="text1"/>
          <w:shd w:val="clear" w:color="auto" w:fill="FFFFFF"/>
          <w:lang w:val="en-US"/>
        </w:rPr>
        <w:t xml:space="preserve"> and corrected</w:t>
      </w:r>
      <w:r w:rsidRPr="002E48C9">
        <w:rPr>
          <w:rFonts w:ascii="Times" w:hAnsi="Times" w:cs="Arial"/>
          <w:color w:val="000000" w:themeColor="text1"/>
          <w:shd w:val="clear" w:color="auto" w:fill="FFFFFF"/>
          <w:lang w:val="en-US"/>
        </w:rPr>
        <w:t xml:space="preserve">. </w:t>
      </w:r>
      <w:r w:rsidRPr="002E48C9">
        <w:rPr>
          <w:rFonts w:ascii="Times" w:hAnsi="Times"/>
          <w:color w:val="000000" w:themeColor="text1"/>
          <w:spacing w:val="5"/>
          <w:shd w:val="clear" w:color="auto" w:fill="FFFFFF"/>
        </w:rPr>
        <w:t xml:space="preserve">Depending on the frequency, a time series can be of yearly (e.g., annual budget), quarterly (e.g., </w:t>
      </w:r>
      <w:r>
        <w:rPr>
          <w:rFonts w:ascii="Times" w:hAnsi="Times"/>
          <w:color w:val="000000" w:themeColor="text1"/>
          <w:spacing w:val="5"/>
          <w:shd w:val="clear" w:color="auto" w:fill="FFFFFF"/>
        </w:rPr>
        <w:t>profit</w:t>
      </w:r>
      <w:r w:rsidRPr="002E48C9">
        <w:rPr>
          <w:rFonts w:ascii="Times" w:hAnsi="Times"/>
          <w:color w:val="000000" w:themeColor="text1"/>
          <w:spacing w:val="5"/>
          <w:shd w:val="clear" w:color="auto" w:fill="FFFFFF"/>
        </w:rPr>
        <w:t xml:space="preserve">), monthly (e.g., </w:t>
      </w:r>
      <w:r>
        <w:rPr>
          <w:rFonts w:ascii="Times" w:hAnsi="Times"/>
          <w:color w:val="000000" w:themeColor="text1"/>
          <w:spacing w:val="5"/>
          <w:shd w:val="clear" w:color="auto" w:fill="FFFFFF"/>
        </w:rPr>
        <w:t>cash flow</w:t>
      </w:r>
      <w:r w:rsidRPr="002E48C9">
        <w:rPr>
          <w:rFonts w:ascii="Times" w:hAnsi="Times"/>
          <w:color w:val="000000" w:themeColor="text1"/>
          <w:spacing w:val="5"/>
          <w:shd w:val="clear" w:color="auto" w:fill="FFFFFF"/>
        </w:rPr>
        <w:t xml:space="preserve">), weekly (e.g., sales quantity), daily (e.g., weather forecast), hourly (e.g., stock market price), minutes (e.g., calls in a call canter) and even seconds wise (e.g., web traffic). </w:t>
      </w:r>
      <w:r>
        <w:rPr>
          <w:rFonts w:ascii="Times" w:hAnsi="Times"/>
          <w:color w:val="000000" w:themeColor="text1"/>
          <w:spacing w:val="5"/>
          <w:shd w:val="clear" w:color="auto" w:fill="FFFFFF"/>
        </w:rPr>
        <w:t>W</w:t>
      </w:r>
      <w:r w:rsidRPr="002E48C9">
        <w:rPr>
          <w:rFonts w:ascii="Times" w:hAnsi="Times"/>
          <w:color w:val="000000" w:themeColor="text1"/>
          <w:spacing w:val="5"/>
          <w:shd w:val="clear" w:color="auto" w:fill="FFFFFF"/>
        </w:rPr>
        <w:t xml:space="preserve">e use the daily forecast mechanism </w:t>
      </w:r>
      <w:r>
        <w:rPr>
          <w:rFonts w:ascii="Times" w:hAnsi="Times"/>
          <w:color w:val="000000" w:themeColor="text1"/>
          <w:spacing w:val="5"/>
          <w:shd w:val="clear" w:color="auto" w:fill="FFFFFF"/>
        </w:rPr>
        <w:t>for</w:t>
      </w:r>
      <w:r w:rsidRPr="002E48C9">
        <w:rPr>
          <w:rFonts w:ascii="Times" w:hAnsi="Times"/>
          <w:color w:val="000000" w:themeColor="text1"/>
          <w:spacing w:val="5"/>
          <w:shd w:val="clear" w:color="auto" w:fill="FFFFFF"/>
        </w:rPr>
        <w:t xml:space="preserve"> our research.</w:t>
      </w:r>
      <w:r>
        <w:rPr>
          <w:rFonts w:ascii="Times" w:hAnsi="Times"/>
          <w:color w:val="000000" w:themeColor="text1"/>
          <w:spacing w:val="5"/>
          <w:shd w:val="clear" w:color="auto" w:fill="FFFFFF"/>
        </w:rPr>
        <w:t xml:space="preserve"> To compare the results side by side we have created predictions for 200 days from every model and for properties such ‘new_cases’, ‘</w:t>
      </w:r>
      <w:proofErr w:type="spellStart"/>
      <w:r>
        <w:rPr>
          <w:rFonts w:ascii="Times" w:hAnsi="Times"/>
          <w:color w:val="000000" w:themeColor="text1"/>
          <w:spacing w:val="5"/>
          <w:shd w:val="clear" w:color="auto" w:fill="FFFFFF"/>
        </w:rPr>
        <w:t>new_deaths</w:t>
      </w:r>
      <w:proofErr w:type="spellEnd"/>
      <w:r>
        <w:rPr>
          <w:rFonts w:ascii="Times" w:hAnsi="Times"/>
          <w:color w:val="000000" w:themeColor="text1"/>
          <w:spacing w:val="5"/>
          <w:shd w:val="clear" w:color="auto" w:fill="FFFFFF"/>
        </w:rPr>
        <w:t xml:space="preserve">’, </w:t>
      </w:r>
      <w:r w:rsidRPr="004F5A75">
        <w:rPr>
          <w:rFonts w:ascii="Times" w:hAnsi="Times" w:cs="Menlo"/>
          <w:color w:val="000000" w:themeColor="text1"/>
        </w:rPr>
        <w:t>'</w:t>
      </w:r>
      <w:proofErr w:type="spellStart"/>
      <w:r w:rsidRPr="004F5A75">
        <w:rPr>
          <w:rFonts w:ascii="Times" w:hAnsi="Times" w:cs="Menlo"/>
          <w:color w:val="000000" w:themeColor="text1"/>
        </w:rPr>
        <w:t>new_tests</w:t>
      </w:r>
      <w:proofErr w:type="spellEnd"/>
      <w:r w:rsidRPr="004F5A75">
        <w:rPr>
          <w:rFonts w:ascii="Times" w:hAnsi="Times" w:cs="Menlo"/>
          <w:color w:val="000000" w:themeColor="text1"/>
        </w:rPr>
        <w:t>', and '</w:t>
      </w:r>
      <w:proofErr w:type="spellStart"/>
      <w:r w:rsidRPr="004F5A75">
        <w:rPr>
          <w:rFonts w:ascii="Times" w:hAnsi="Times" w:cs="Menlo"/>
          <w:color w:val="000000" w:themeColor="text1"/>
        </w:rPr>
        <w:t>new_vaccinations</w:t>
      </w:r>
      <w:proofErr w:type="spellEnd"/>
      <w:r w:rsidRPr="004F5A75">
        <w:rPr>
          <w:rFonts w:ascii="Times" w:hAnsi="Times" w:cs="Menlo"/>
          <w:color w:val="000000" w:themeColor="text1"/>
        </w:rPr>
        <w:t>'</w:t>
      </w:r>
      <w:r>
        <w:rPr>
          <w:rFonts w:ascii="Times" w:hAnsi="Times" w:cs="Menlo"/>
          <w:color w:val="000000" w:themeColor="text1"/>
        </w:rPr>
        <w:t>.</w:t>
      </w:r>
    </w:p>
    <w:p w14:paraId="250FEECD" w14:textId="77777777" w:rsidR="0045432F" w:rsidRDefault="0045432F" w:rsidP="0045432F">
      <w:pPr>
        <w:spacing w:line="360" w:lineRule="auto"/>
        <w:jc w:val="both"/>
        <w:rPr>
          <w:rFonts w:ascii="Times" w:hAnsi="Times"/>
          <w:color w:val="000000" w:themeColor="text1"/>
          <w:spacing w:val="5"/>
          <w:shd w:val="clear" w:color="auto" w:fill="FFFFFF"/>
        </w:rPr>
      </w:pPr>
    </w:p>
    <w:p w14:paraId="6F48EC96" w14:textId="77777777" w:rsidR="0045432F" w:rsidRDefault="0045432F" w:rsidP="0045432F">
      <w:pPr>
        <w:spacing w:line="360" w:lineRule="auto"/>
        <w:jc w:val="both"/>
        <w:rPr>
          <w:rFonts w:ascii="Times" w:hAnsi="Times"/>
          <w:color w:val="000000" w:themeColor="text1"/>
          <w:spacing w:val="5"/>
          <w:shd w:val="clear" w:color="auto" w:fill="FFFFFF"/>
        </w:rPr>
      </w:pPr>
    </w:p>
    <w:p w14:paraId="5BA92695" w14:textId="77777777" w:rsidR="0045432F" w:rsidRDefault="0045432F" w:rsidP="0045432F">
      <w:pPr>
        <w:spacing w:line="360" w:lineRule="auto"/>
        <w:jc w:val="both"/>
        <w:rPr>
          <w:rFonts w:ascii="Times" w:hAnsi="Times"/>
          <w:color w:val="000000" w:themeColor="text1"/>
          <w:spacing w:val="5"/>
          <w:shd w:val="clear" w:color="auto" w:fill="FFFFFF"/>
        </w:rPr>
      </w:pPr>
    </w:p>
    <w:p w14:paraId="033A1825" w14:textId="77777777" w:rsidR="0045432F" w:rsidRDefault="0045432F" w:rsidP="0045432F">
      <w:pPr>
        <w:spacing w:line="360" w:lineRule="auto"/>
        <w:jc w:val="both"/>
        <w:rPr>
          <w:rFonts w:ascii="Times" w:hAnsi="Times"/>
          <w:color w:val="000000" w:themeColor="text1"/>
          <w:spacing w:val="5"/>
          <w:shd w:val="clear" w:color="auto" w:fill="FFFFFF"/>
        </w:rPr>
      </w:pPr>
    </w:p>
    <w:p w14:paraId="66BCFA23" w14:textId="77777777" w:rsidR="0045432F" w:rsidRDefault="0045432F" w:rsidP="0045432F">
      <w:pPr>
        <w:spacing w:line="360" w:lineRule="auto"/>
        <w:jc w:val="both"/>
        <w:rPr>
          <w:rFonts w:ascii="Times" w:hAnsi="Times"/>
          <w:color w:val="000000" w:themeColor="text1"/>
          <w:spacing w:val="5"/>
          <w:shd w:val="clear" w:color="auto" w:fill="FFFFFF"/>
        </w:rPr>
      </w:pPr>
    </w:p>
    <w:p w14:paraId="7AD5017B" w14:textId="77777777" w:rsidR="0045432F" w:rsidRDefault="0045432F" w:rsidP="0045432F">
      <w:pPr>
        <w:spacing w:line="360" w:lineRule="auto"/>
        <w:jc w:val="both"/>
        <w:rPr>
          <w:rFonts w:ascii="Times" w:hAnsi="Times"/>
          <w:color w:val="000000" w:themeColor="text1"/>
          <w:spacing w:val="5"/>
          <w:shd w:val="clear" w:color="auto" w:fill="FFFFFF"/>
        </w:rPr>
      </w:pPr>
    </w:p>
    <w:p w14:paraId="58A6CAB0" w14:textId="77777777" w:rsidR="0045432F" w:rsidRDefault="0045432F" w:rsidP="0045432F">
      <w:pPr>
        <w:spacing w:line="360" w:lineRule="auto"/>
        <w:jc w:val="both"/>
        <w:rPr>
          <w:rFonts w:ascii="Times" w:hAnsi="Times"/>
          <w:color w:val="000000" w:themeColor="text1"/>
          <w:spacing w:val="5"/>
          <w:shd w:val="clear" w:color="auto" w:fill="FFFFFF"/>
        </w:rPr>
      </w:pPr>
    </w:p>
    <w:p w14:paraId="11BA9749" w14:textId="77777777" w:rsidR="0045432F" w:rsidRDefault="0045432F" w:rsidP="0045432F">
      <w:pPr>
        <w:spacing w:line="360" w:lineRule="auto"/>
        <w:jc w:val="both"/>
        <w:rPr>
          <w:rFonts w:ascii="Times" w:hAnsi="Times"/>
          <w:color w:val="000000" w:themeColor="text1"/>
          <w:spacing w:val="5"/>
          <w:shd w:val="clear" w:color="auto" w:fill="FFFFFF"/>
        </w:rPr>
      </w:pPr>
    </w:p>
    <w:p w14:paraId="3E4A7ABA" w14:textId="77777777" w:rsidR="0045432F" w:rsidRDefault="0045432F" w:rsidP="0045432F">
      <w:pPr>
        <w:spacing w:line="360" w:lineRule="auto"/>
        <w:jc w:val="both"/>
        <w:rPr>
          <w:rFonts w:ascii="Times" w:hAnsi="Times"/>
          <w:color w:val="000000" w:themeColor="text1"/>
          <w:spacing w:val="5"/>
          <w:shd w:val="clear" w:color="auto" w:fill="FFFFFF"/>
        </w:rPr>
      </w:pPr>
    </w:p>
    <w:p w14:paraId="4A52F5AE" w14:textId="77777777" w:rsidR="0045432F" w:rsidRDefault="0045432F" w:rsidP="0045432F">
      <w:pPr>
        <w:spacing w:line="360" w:lineRule="auto"/>
        <w:jc w:val="both"/>
        <w:rPr>
          <w:rFonts w:ascii="Times" w:hAnsi="Times"/>
          <w:color w:val="000000" w:themeColor="text1"/>
          <w:spacing w:val="5"/>
          <w:shd w:val="clear" w:color="auto" w:fill="FFFFFF"/>
        </w:rPr>
      </w:pPr>
    </w:p>
    <w:p w14:paraId="6BA7F252" w14:textId="77777777" w:rsidR="0045432F" w:rsidRDefault="0045432F" w:rsidP="0045432F">
      <w:pPr>
        <w:spacing w:line="360" w:lineRule="auto"/>
        <w:jc w:val="both"/>
        <w:rPr>
          <w:rFonts w:ascii="Times" w:hAnsi="Times"/>
          <w:color w:val="000000" w:themeColor="text1"/>
          <w:spacing w:val="5"/>
          <w:shd w:val="clear" w:color="auto" w:fill="FFFFFF"/>
        </w:rPr>
      </w:pPr>
    </w:p>
    <w:p w14:paraId="25081306" w14:textId="77777777" w:rsidR="0045432F" w:rsidRDefault="0045432F" w:rsidP="0045432F">
      <w:pPr>
        <w:spacing w:line="360" w:lineRule="auto"/>
        <w:jc w:val="both"/>
        <w:rPr>
          <w:rFonts w:ascii="Times" w:hAnsi="Times"/>
          <w:color w:val="000000" w:themeColor="text1"/>
          <w:spacing w:val="5"/>
          <w:shd w:val="clear" w:color="auto" w:fill="FFFFFF"/>
        </w:rPr>
      </w:pPr>
    </w:p>
    <w:p w14:paraId="41CEA1EC" w14:textId="77777777" w:rsidR="0045432F" w:rsidRDefault="0045432F" w:rsidP="0045432F">
      <w:pPr>
        <w:spacing w:line="360" w:lineRule="auto"/>
        <w:jc w:val="both"/>
        <w:rPr>
          <w:rFonts w:ascii="Times" w:hAnsi="Times"/>
          <w:color w:val="000000" w:themeColor="text1"/>
          <w:spacing w:val="5"/>
          <w:shd w:val="clear" w:color="auto" w:fill="FFFFFF"/>
        </w:rPr>
      </w:pPr>
    </w:p>
    <w:p w14:paraId="2F26C549" w14:textId="77777777" w:rsidR="0045432F" w:rsidRDefault="0045432F" w:rsidP="0045432F">
      <w:pPr>
        <w:spacing w:line="360" w:lineRule="auto"/>
        <w:jc w:val="both"/>
        <w:rPr>
          <w:rFonts w:ascii="Times" w:hAnsi="Times"/>
          <w:color w:val="000000" w:themeColor="text1"/>
          <w:spacing w:val="5"/>
          <w:shd w:val="clear" w:color="auto" w:fill="FFFFFF"/>
        </w:rPr>
      </w:pPr>
    </w:p>
    <w:p w14:paraId="7D6B403B" w14:textId="77777777" w:rsidR="0045432F" w:rsidRDefault="0045432F" w:rsidP="0045432F">
      <w:pPr>
        <w:spacing w:line="360" w:lineRule="auto"/>
        <w:jc w:val="both"/>
        <w:rPr>
          <w:rFonts w:ascii="Times" w:hAnsi="Times"/>
          <w:color w:val="000000" w:themeColor="text1"/>
          <w:spacing w:val="5"/>
          <w:shd w:val="clear" w:color="auto" w:fill="FFFFFF"/>
        </w:rPr>
      </w:pPr>
    </w:p>
    <w:p w14:paraId="168C18EA" w14:textId="77777777" w:rsidR="0045432F" w:rsidRDefault="0045432F" w:rsidP="0045432F">
      <w:pPr>
        <w:spacing w:line="360" w:lineRule="auto"/>
        <w:jc w:val="both"/>
        <w:rPr>
          <w:rFonts w:ascii="Times" w:hAnsi="Times"/>
          <w:color w:val="000000" w:themeColor="text1"/>
          <w:spacing w:val="5"/>
          <w:shd w:val="clear" w:color="auto" w:fill="FFFFFF"/>
        </w:rPr>
      </w:pPr>
    </w:p>
    <w:p w14:paraId="17A477B1" w14:textId="77777777" w:rsidR="0045432F" w:rsidRDefault="0045432F" w:rsidP="0045432F">
      <w:pPr>
        <w:spacing w:line="360" w:lineRule="auto"/>
        <w:jc w:val="both"/>
        <w:rPr>
          <w:rFonts w:ascii="Times" w:hAnsi="Times"/>
          <w:color w:val="000000" w:themeColor="text1"/>
          <w:spacing w:val="5"/>
          <w:shd w:val="clear" w:color="auto" w:fill="FFFFFF"/>
        </w:rPr>
      </w:pPr>
    </w:p>
    <w:p w14:paraId="1B907B00" w14:textId="77777777" w:rsidR="0045432F" w:rsidRDefault="0045432F" w:rsidP="0045432F">
      <w:pPr>
        <w:spacing w:line="360" w:lineRule="auto"/>
        <w:jc w:val="both"/>
        <w:rPr>
          <w:rFonts w:ascii="Times" w:hAnsi="Times"/>
          <w:color w:val="000000" w:themeColor="text1"/>
          <w:spacing w:val="5"/>
          <w:shd w:val="clear" w:color="auto" w:fill="FFFFFF"/>
        </w:rPr>
      </w:pPr>
    </w:p>
    <w:p w14:paraId="10CB5D3C" w14:textId="77777777" w:rsidR="0045432F" w:rsidRDefault="0045432F" w:rsidP="0045432F">
      <w:pPr>
        <w:spacing w:line="360" w:lineRule="auto"/>
        <w:jc w:val="both"/>
        <w:rPr>
          <w:rFonts w:ascii="Times" w:hAnsi="Times"/>
          <w:b/>
          <w:bCs/>
          <w:color w:val="000000" w:themeColor="text1"/>
          <w:spacing w:val="5"/>
          <w:shd w:val="clear" w:color="auto" w:fill="FFFFFF"/>
        </w:rPr>
      </w:pPr>
      <w:r w:rsidRPr="00463F53">
        <w:rPr>
          <w:rFonts w:ascii="Times" w:hAnsi="Times"/>
          <w:b/>
          <w:bCs/>
          <w:color w:val="000000" w:themeColor="text1"/>
          <w:spacing w:val="5"/>
          <w:shd w:val="clear" w:color="auto" w:fill="FFFFFF"/>
        </w:rPr>
        <w:lastRenderedPageBreak/>
        <w:t>3.</w:t>
      </w:r>
      <w:r>
        <w:rPr>
          <w:rFonts w:ascii="Times" w:hAnsi="Times"/>
          <w:b/>
          <w:bCs/>
          <w:color w:val="000000" w:themeColor="text1"/>
          <w:spacing w:val="5"/>
          <w:shd w:val="clear" w:color="auto" w:fill="FFFFFF"/>
        </w:rPr>
        <w:t>3</w:t>
      </w:r>
      <w:r w:rsidRPr="00463F53">
        <w:rPr>
          <w:rFonts w:ascii="Times" w:hAnsi="Times"/>
          <w:b/>
          <w:bCs/>
          <w:color w:val="000000" w:themeColor="text1"/>
          <w:spacing w:val="5"/>
          <w:shd w:val="clear" w:color="auto" w:fill="FFFFFF"/>
        </w:rPr>
        <w:t>.</w:t>
      </w:r>
      <w:r>
        <w:rPr>
          <w:rFonts w:ascii="Times" w:hAnsi="Times"/>
          <w:b/>
          <w:bCs/>
          <w:color w:val="000000" w:themeColor="text1"/>
          <w:spacing w:val="5"/>
          <w:shd w:val="clear" w:color="auto" w:fill="FFFFFF"/>
        </w:rPr>
        <w:t>4</w:t>
      </w:r>
      <w:r w:rsidRPr="00463F53">
        <w:rPr>
          <w:rFonts w:ascii="Times" w:hAnsi="Times"/>
          <w:b/>
          <w:bCs/>
          <w:color w:val="000000" w:themeColor="text1"/>
          <w:spacing w:val="5"/>
          <w:shd w:val="clear" w:color="auto" w:fill="FFFFFF"/>
        </w:rPr>
        <w:tab/>
        <w:t>Example of Forecasting</w:t>
      </w:r>
    </w:p>
    <w:p w14:paraId="64C47D0B" w14:textId="77777777" w:rsidR="0045432F" w:rsidRPr="002E48C9" w:rsidRDefault="0045432F" w:rsidP="0045432F">
      <w:pPr>
        <w:spacing w:line="360" w:lineRule="auto"/>
        <w:jc w:val="both"/>
        <w:rPr>
          <w:color w:val="000000" w:themeColor="text1"/>
        </w:rPr>
      </w:pPr>
      <w:r>
        <w:rPr>
          <w:noProof/>
          <w:color w:val="000000" w:themeColor="text1"/>
        </w:rPr>
        <w:drawing>
          <wp:inline distT="0" distB="0" distL="0" distR="0" wp14:anchorId="1DDE77ED" wp14:editId="7AAB6EE6">
            <wp:extent cx="5731510" cy="4573905"/>
            <wp:effectExtent l="0" t="0" r="0" b="0"/>
            <wp:docPr id="80" name="Picture 80"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Hist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573905"/>
                    </a:xfrm>
                    <a:prstGeom prst="rect">
                      <a:avLst/>
                    </a:prstGeom>
                  </pic:spPr>
                </pic:pic>
              </a:graphicData>
            </a:graphic>
          </wp:inline>
        </w:drawing>
      </w:r>
    </w:p>
    <w:p w14:paraId="60FDFC51" w14:textId="77777777" w:rsidR="0045432F" w:rsidRDefault="0045432F" w:rsidP="0045432F">
      <w:pPr>
        <w:spacing w:line="360" w:lineRule="auto"/>
        <w:rPr>
          <w:rFonts w:ascii="Times" w:hAnsi="Times"/>
          <w:color w:val="000000" w:themeColor="text1"/>
          <w:lang w:val="en-US"/>
        </w:rPr>
      </w:pPr>
    </w:p>
    <w:p w14:paraId="0AC589CB" w14:textId="77777777" w:rsidR="0045432F" w:rsidRPr="000C6028" w:rsidRDefault="0045432F" w:rsidP="0045432F">
      <w:pPr>
        <w:spacing w:line="360" w:lineRule="auto"/>
        <w:rPr>
          <w:rFonts w:ascii="Times" w:hAnsi="Times"/>
          <w:color w:val="000000" w:themeColor="text1"/>
          <w:lang w:val="en-US"/>
        </w:rPr>
      </w:pPr>
      <w:r w:rsidRPr="000C6028">
        <w:rPr>
          <w:rFonts w:ascii="Times" w:hAnsi="Times"/>
          <w:color w:val="000000" w:themeColor="text1"/>
          <w:lang w:val="en-US"/>
        </w:rPr>
        <w:t>Figure</w:t>
      </w:r>
      <w:r>
        <w:rPr>
          <w:rFonts w:ascii="Times" w:hAnsi="Times"/>
          <w:color w:val="000000" w:themeColor="text1"/>
          <w:lang w:val="en-US"/>
        </w:rPr>
        <w:t xml:space="preserve"> 3.2: Example of daily covid forecasting for 200 days</w:t>
      </w:r>
    </w:p>
    <w:p w14:paraId="5743E678" w14:textId="77777777" w:rsidR="0045432F" w:rsidRPr="002E48C9" w:rsidRDefault="0045432F" w:rsidP="0045432F">
      <w:pPr>
        <w:spacing w:line="360" w:lineRule="auto"/>
        <w:rPr>
          <w:rFonts w:ascii="Times" w:hAnsi="Times"/>
          <w:color w:val="000000" w:themeColor="text1"/>
          <w:lang w:val="en-US"/>
        </w:rPr>
      </w:pPr>
    </w:p>
    <w:p w14:paraId="62ED6C7F" w14:textId="77777777" w:rsidR="0045432F" w:rsidRPr="00A35E9C" w:rsidRDefault="0045432F" w:rsidP="0045432F">
      <w:pPr>
        <w:spacing w:line="360" w:lineRule="auto"/>
        <w:jc w:val="both"/>
        <w:rPr>
          <w:rFonts w:ascii="Times" w:hAnsi="Times"/>
          <w:color w:val="000000" w:themeColor="text1"/>
        </w:rPr>
      </w:pPr>
      <w:r>
        <w:rPr>
          <w:rFonts w:ascii="Times" w:hAnsi="Times"/>
          <w:color w:val="000000" w:themeColor="text1"/>
        </w:rPr>
        <w:t>The above Figure-3.2 shows the daily forecasting of the number of new cases for the United States based on previous statistics. So, the black line on left shows the actual occurrences and the reddish line towards the right shows the predicted number of cases and the greyed background surrounding the predicted line represents the ranges of model prediction, that means the model can predict a value between the lower and upper value for a certain day and that grey area represents the area of uncertainty.</w:t>
      </w:r>
    </w:p>
    <w:p w14:paraId="49683B59" w14:textId="77777777" w:rsidR="0045432F" w:rsidRPr="002E48C9" w:rsidRDefault="0045432F" w:rsidP="0045432F">
      <w:pPr>
        <w:spacing w:line="360" w:lineRule="auto"/>
        <w:rPr>
          <w:rFonts w:ascii="Times" w:hAnsi="Times"/>
          <w:b/>
          <w:bCs/>
          <w:color w:val="000000" w:themeColor="text1"/>
          <w:lang w:val="en-US"/>
        </w:rPr>
      </w:pPr>
    </w:p>
    <w:p w14:paraId="3EB99ECC" w14:textId="77777777" w:rsidR="0045432F" w:rsidRDefault="0045432F" w:rsidP="0045432F">
      <w:pPr>
        <w:spacing w:line="360" w:lineRule="auto"/>
        <w:jc w:val="both"/>
        <w:rPr>
          <w:rFonts w:ascii="Times" w:hAnsi="Times"/>
          <w:color w:val="000000" w:themeColor="text1"/>
          <w:shd w:val="clear" w:color="auto" w:fill="FFFFFF"/>
        </w:rPr>
      </w:pPr>
      <w:r w:rsidRPr="002E48C9">
        <w:rPr>
          <w:rFonts w:ascii="Times" w:hAnsi="Times"/>
          <w:b/>
          <w:bCs/>
          <w:color w:val="000000" w:themeColor="text1"/>
          <w:lang w:val="en-US"/>
        </w:rPr>
        <w:t>3.</w:t>
      </w:r>
      <w:r>
        <w:rPr>
          <w:rFonts w:ascii="Times" w:hAnsi="Times"/>
          <w:b/>
          <w:bCs/>
          <w:color w:val="000000" w:themeColor="text1"/>
          <w:lang w:val="en-US"/>
        </w:rPr>
        <w:t>4</w:t>
      </w:r>
      <w:r w:rsidRPr="002E48C9">
        <w:rPr>
          <w:rFonts w:ascii="Times" w:hAnsi="Times"/>
          <w:b/>
          <w:bCs/>
          <w:color w:val="000000" w:themeColor="text1"/>
          <w:lang w:val="en-US"/>
        </w:rPr>
        <w:tab/>
        <w:t>MLP</w:t>
      </w:r>
      <w:r w:rsidRPr="002E48C9">
        <w:rPr>
          <w:rFonts w:ascii="Times" w:hAnsi="Times"/>
          <w:color w:val="000000" w:themeColor="text1"/>
          <w:lang w:val="en-US"/>
        </w:rPr>
        <w:br/>
      </w:r>
      <w:r>
        <w:rPr>
          <w:rFonts w:ascii="Times" w:hAnsi="Times" w:cs="Arial"/>
          <w:color w:val="000000" w:themeColor="text1"/>
          <w:shd w:val="clear" w:color="auto" w:fill="FFFFFF"/>
        </w:rPr>
        <w:t>The first method we consider is</w:t>
      </w:r>
      <w:r w:rsidRPr="002E48C9">
        <w:rPr>
          <w:rFonts w:ascii="Times" w:hAnsi="Times" w:cs="Arial"/>
          <w:color w:val="000000" w:themeColor="text1"/>
          <w:shd w:val="clear" w:color="auto" w:fill="FFFFFF"/>
        </w:rPr>
        <w:t xml:space="preserve"> multilayer perceptron (MLP) </w:t>
      </w:r>
      <w:r>
        <w:rPr>
          <w:rFonts w:ascii="Times" w:hAnsi="Times" w:cs="Arial"/>
          <w:color w:val="000000" w:themeColor="text1"/>
          <w:shd w:val="clear" w:color="auto" w:fill="FFFFFF"/>
        </w:rPr>
        <w:t xml:space="preserve">which </w:t>
      </w:r>
      <w:r w:rsidRPr="002E48C9">
        <w:rPr>
          <w:rFonts w:ascii="Times" w:hAnsi="Times" w:cs="Arial"/>
          <w:color w:val="000000" w:themeColor="text1"/>
          <w:shd w:val="clear" w:color="auto" w:fill="FFFFFF"/>
        </w:rPr>
        <w:t>is a class of feedforward artificial neural network (ANN)</w:t>
      </w:r>
      <w:r>
        <w:rPr>
          <w:rFonts w:ascii="Times" w:hAnsi="Times" w:cs="Arial"/>
          <w:color w:val="000000" w:themeColor="text1"/>
          <w:shd w:val="clear" w:color="auto" w:fill="FFFFFF"/>
        </w:rPr>
        <w:t xml:space="preserve"> [32]</w:t>
      </w:r>
      <w:r w:rsidRPr="002E48C9">
        <w:rPr>
          <w:rFonts w:ascii="Times" w:hAnsi="Times" w:cs="Arial"/>
          <w:color w:val="000000" w:themeColor="text1"/>
          <w:shd w:val="clear" w:color="auto" w:fill="FFFFFF"/>
        </w:rPr>
        <w:t>. </w:t>
      </w:r>
      <w:r w:rsidRPr="002E48C9">
        <w:rPr>
          <w:rFonts w:ascii="Times" w:hAnsi="Times"/>
          <w:color w:val="000000" w:themeColor="text1"/>
          <w:shd w:val="clear" w:color="auto" w:fill="FFFFFF"/>
          <w:lang w:val="en-US"/>
        </w:rPr>
        <w:t>It</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is a neural network connecting multiple layers in a directed graph, which means that the signal </w:t>
      </w:r>
      <w:r w:rsidRPr="002E48C9">
        <w:rPr>
          <w:rFonts w:ascii="Times" w:hAnsi="Times"/>
          <w:color w:val="000000" w:themeColor="text1"/>
          <w:shd w:val="clear" w:color="auto" w:fill="FFFFFF"/>
          <w:lang w:val="en-US"/>
        </w:rPr>
        <w:t>passes</w:t>
      </w:r>
      <w:r w:rsidRPr="002E48C9">
        <w:rPr>
          <w:rFonts w:ascii="Times" w:hAnsi="Times"/>
          <w:color w:val="000000" w:themeColor="text1"/>
          <w:shd w:val="clear" w:color="auto" w:fill="FFFFFF"/>
        </w:rPr>
        <w:t xml:space="preserve"> through the nodes only </w:t>
      </w:r>
      <w:r w:rsidRPr="002E48C9">
        <w:rPr>
          <w:rFonts w:ascii="Times" w:hAnsi="Times"/>
          <w:color w:val="000000" w:themeColor="text1"/>
          <w:shd w:val="clear" w:color="auto" w:fill="FFFFFF"/>
          <w:lang w:val="en-US"/>
        </w:rPr>
        <w:t>in</w:t>
      </w:r>
      <w:r w:rsidRPr="002E48C9">
        <w:rPr>
          <w:rFonts w:ascii="Times" w:hAnsi="Times"/>
          <w:color w:val="000000" w:themeColor="text1"/>
          <w:shd w:val="clear" w:color="auto" w:fill="FFFFFF"/>
        </w:rPr>
        <w:t xml:space="preserve"> one </w:t>
      </w:r>
      <w:r w:rsidRPr="002E48C9">
        <w:rPr>
          <w:rFonts w:ascii="Times" w:hAnsi="Times"/>
          <w:color w:val="000000" w:themeColor="text1"/>
          <w:shd w:val="clear" w:color="auto" w:fill="FFFFFF"/>
          <w:lang w:val="en-US"/>
        </w:rPr>
        <w:t>direction</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 xml:space="preserve">It </w:t>
      </w:r>
      <w:r w:rsidRPr="002E48C9">
        <w:rPr>
          <w:rFonts w:ascii="Times" w:hAnsi="Times"/>
          <w:color w:val="000000" w:themeColor="text1"/>
          <w:shd w:val="clear" w:color="auto" w:fill="FFFFFF"/>
        </w:rPr>
        <w:t xml:space="preserve">can be used for time series forecasting by taking multiple observations at prior </w:t>
      </w:r>
      <w:r w:rsidRPr="002E48C9">
        <w:rPr>
          <w:rFonts w:ascii="Times" w:hAnsi="Times"/>
          <w:color w:val="000000" w:themeColor="text1"/>
          <w:shd w:val="clear" w:color="auto" w:fill="FFFFFF"/>
        </w:rPr>
        <w:lastRenderedPageBreak/>
        <w:t>time steps, called lag observations, and using them as input features and predicting one or more</w:t>
      </w:r>
      <w:r w:rsidRPr="002E48C9">
        <w:rPr>
          <w:rFonts w:ascii="Times" w:hAnsi="Times"/>
          <w:color w:val="000000" w:themeColor="text1"/>
          <w:shd w:val="clear" w:color="auto" w:fill="FFFFFF"/>
          <w:lang w:val="en-US"/>
        </w:rPr>
        <w:t>-time</w:t>
      </w:r>
      <w:r w:rsidRPr="002E48C9">
        <w:rPr>
          <w:rFonts w:ascii="Times" w:hAnsi="Times"/>
          <w:color w:val="000000" w:themeColor="text1"/>
          <w:shd w:val="clear" w:color="auto" w:fill="FFFFFF"/>
        </w:rPr>
        <w:t xml:space="preserve"> steps from those observations.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The training dataset is therefore a list of samples, where each sample has some number of observations from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prior to the time being forecasted, and the forecast is the next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in the sequence. </w:t>
      </w:r>
    </w:p>
    <w:p w14:paraId="720DCD4D" w14:textId="77777777" w:rsidR="0045432F" w:rsidRPr="002E48C9" w:rsidRDefault="0045432F" w:rsidP="0045432F">
      <w:pPr>
        <w:spacing w:line="360" w:lineRule="auto"/>
        <w:jc w:val="both"/>
        <w:rPr>
          <w:rFonts w:ascii="Times" w:hAnsi="Times"/>
          <w:color w:val="000000" w:themeColor="text1"/>
        </w:rPr>
      </w:pPr>
    </w:p>
    <w:p w14:paraId="1689F0F8" w14:textId="77777777" w:rsidR="0045432F" w:rsidRPr="002E48C9" w:rsidRDefault="0045432F" w:rsidP="0045432F">
      <w:pPr>
        <w:rPr>
          <w:rFonts w:ascii="Times" w:hAnsi="Times"/>
          <w:color w:val="000000" w:themeColor="text1"/>
          <w:lang w:val="en-US"/>
        </w:rPr>
      </w:pPr>
    </w:p>
    <w:p w14:paraId="44EE2672" w14:textId="77777777" w:rsidR="0045432F" w:rsidRPr="002E48C9" w:rsidRDefault="0045432F" w:rsidP="0045432F">
      <w:pPr>
        <w:jc w:val="center"/>
        <w:rPr>
          <w:rFonts w:ascii="Times" w:hAnsi="Times"/>
          <w:color w:val="000000" w:themeColor="text1"/>
        </w:rPr>
      </w:pPr>
      <w:r w:rsidRPr="002E48C9">
        <w:rPr>
          <w:rFonts w:ascii="Times" w:hAnsi="Times"/>
          <w:noProof/>
          <w:color w:val="000000" w:themeColor="text1"/>
        </w:rPr>
        <w:drawing>
          <wp:inline distT="0" distB="0" distL="0" distR="0" wp14:anchorId="1DCA696A" wp14:editId="793AC4B9">
            <wp:extent cx="3235569" cy="2004184"/>
            <wp:effectExtent l="0" t="0" r="317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260707" cy="2019755"/>
                    </a:xfrm>
                    <a:prstGeom prst="rect">
                      <a:avLst/>
                    </a:prstGeom>
                  </pic:spPr>
                </pic:pic>
              </a:graphicData>
            </a:graphic>
          </wp:inline>
        </w:drawing>
      </w:r>
    </w:p>
    <w:p w14:paraId="7F45C0C5" w14:textId="77777777" w:rsidR="0045432F" w:rsidRPr="002E48C9" w:rsidRDefault="0045432F" w:rsidP="0045432F">
      <w:pPr>
        <w:jc w:val="center"/>
        <w:rPr>
          <w:rFonts w:ascii="Times" w:hAnsi="Times"/>
          <w:color w:val="000000" w:themeColor="text1"/>
        </w:rPr>
      </w:pPr>
    </w:p>
    <w:p w14:paraId="32015235" w14:textId="77777777" w:rsidR="0045432F" w:rsidRPr="002E48C9" w:rsidRDefault="0045432F" w:rsidP="0045432F">
      <w:pPr>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3.3</w:t>
      </w:r>
      <w:r w:rsidRPr="002E48C9">
        <w:rPr>
          <w:rFonts w:ascii="Times" w:hAnsi="Times"/>
          <w:color w:val="000000" w:themeColor="text1"/>
          <w:lang w:val="en-US"/>
        </w:rPr>
        <w:t>: Basic Architecture of MLP network [33]</w:t>
      </w:r>
    </w:p>
    <w:p w14:paraId="77BB92D8" w14:textId="77777777" w:rsidR="0045432F" w:rsidRPr="002E48C9" w:rsidRDefault="0045432F" w:rsidP="0045432F">
      <w:pPr>
        <w:rPr>
          <w:rFonts w:ascii="Times" w:hAnsi="Times"/>
          <w:color w:val="000000" w:themeColor="text1"/>
          <w:sz w:val="23"/>
          <w:szCs w:val="23"/>
          <w:shd w:val="clear" w:color="auto" w:fill="FFFFFF"/>
        </w:rPr>
      </w:pPr>
    </w:p>
    <w:p w14:paraId="71FD4F45" w14:textId="77777777" w:rsidR="0045432F" w:rsidRDefault="0045432F" w:rsidP="0045432F">
      <w:pPr>
        <w:spacing w:line="360" w:lineRule="auto"/>
        <w:jc w:val="both"/>
        <w:rPr>
          <w:rFonts w:ascii="Times" w:hAnsi="Times"/>
          <w:color w:val="000000" w:themeColor="text1"/>
          <w:shd w:val="clear" w:color="auto" w:fill="FFFFFF"/>
        </w:rPr>
      </w:pPr>
    </w:p>
    <w:p w14:paraId="1DD6EC00" w14:textId="77777777" w:rsidR="0045432F" w:rsidRDefault="0045432F" w:rsidP="0045432F">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rPr>
        <w:t>We use the rectified linear activation function on the hidden layer as it performs well</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a linear activation function</w:t>
      </w:r>
      <w:r>
        <w:rPr>
          <w:rFonts w:ascii="Times" w:hAnsi="Times"/>
          <w:color w:val="000000" w:themeColor="text1"/>
          <w:shd w:val="clear" w:color="auto" w:fill="FFFFFF"/>
        </w:rPr>
        <w:t xml:space="preserve"> </w:t>
      </w:r>
      <w:r w:rsidRPr="002E48C9">
        <w:rPr>
          <w:rFonts w:ascii="Times" w:hAnsi="Times"/>
          <w:color w:val="000000" w:themeColor="text1"/>
          <w:shd w:val="clear" w:color="auto" w:fill="FFFFFF"/>
        </w:rPr>
        <w:t>on the output layer because we are predicting a continuous value.</w:t>
      </w:r>
      <w:r w:rsidRPr="002E48C9">
        <w:rPr>
          <w:rFonts w:ascii="Times" w:hAnsi="Times"/>
          <w:color w:val="000000" w:themeColor="text1"/>
          <w:shd w:val="clear" w:color="auto" w:fill="FFFFFF"/>
          <w:lang w:val="en-US"/>
        </w:rPr>
        <w:t xml:space="preserve"> We use </w:t>
      </w:r>
      <w:r>
        <w:rPr>
          <w:rFonts w:ascii="Times" w:hAnsi="Times"/>
          <w:color w:val="000000" w:themeColor="text1"/>
          <w:shd w:val="clear" w:color="auto" w:fill="FFFFFF"/>
          <w:lang w:val="en-US"/>
        </w:rPr>
        <w:t>mean</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squared error</w:t>
      </w:r>
      <w:r w:rsidRPr="002E48C9">
        <w:rPr>
          <w:rFonts w:ascii="Times" w:hAnsi="Times"/>
          <w:color w:val="000000" w:themeColor="text1"/>
          <w:shd w:val="clear" w:color="auto" w:fill="FFFFFF"/>
          <w:lang w:val="en-US"/>
        </w:rPr>
        <w:t xml:space="preserve"> as</w:t>
      </w:r>
      <w:r w:rsidRPr="002E48C9">
        <w:rPr>
          <w:rFonts w:ascii="Times" w:hAnsi="Times"/>
          <w:color w:val="000000" w:themeColor="text1"/>
          <w:shd w:val="clear" w:color="auto" w:fill="FFFFFF"/>
        </w:rPr>
        <w:t xml:space="preserve"> loss</w:t>
      </w:r>
      <w:r w:rsidRPr="002E48C9">
        <w:rPr>
          <w:rFonts w:ascii="Times" w:hAnsi="Times"/>
          <w:color w:val="000000" w:themeColor="text1"/>
          <w:shd w:val="clear" w:color="auto" w:fill="FFFFFF"/>
          <w:lang w:val="en-US"/>
        </w:rPr>
        <w:t xml:space="preserve"> function and the ‘adam’ optimizer for training the network</w:t>
      </w:r>
      <w:r>
        <w:rPr>
          <w:rFonts w:ascii="Times" w:hAnsi="Times"/>
          <w:color w:val="000000" w:themeColor="text1"/>
          <w:shd w:val="clear" w:color="auto" w:fill="FFFFFF"/>
          <w:lang w:val="en-US"/>
        </w:rPr>
        <w:t xml:space="preserve">. </w:t>
      </w:r>
    </w:p>
    <w:p w14:paraId="59287F0F" w14:textId="77777777" w:rsidR="0045432F" w:rsidRDefault="0045432F" w:rsidP="0045432F">
      <w:pPr>
        <w:spacing w:line="360" w:lineRule="auto"/>
        <w:jc w:val="both"/>
        <w:rPr>
          <w:rFonts w:ascii="Times" w:hAnsi="Times"/>
          <w:color w:val="000000" w:themeColor="text1"/>
          <w:shd w:val="clear" w:color="auto" w:fill="FFFFFF"/>
          <w:lang w:val="en-US"/>
        </w:rPr>
      </w:pPr>
    </w:p>
    <w:p w14:paraId="019F5219" w14:textId="77777777"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The terms shown in the above Figure-3.3 are also used in our code as well as in Algorithm-1.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w:t>
      </w:r>
      <w:r>
        <w:rPr>
          <w:rFonts w:ascii="Times" w:hAnsi="Times"/>
          <w:color w:val="000000" w:themeColor="text1"/>
          <w:shd w:val="clear" w:color="auto" w:fill="FFFFFF"/>
        </w:rPr>
        <w:t>them</w:t>
      </w:r>
      <w:r w:rsidRPr="002555ED">
        <w:rPr>
          <w:rFonts w:ascii="Times" w:hAnsi="Times"/>
          <w:color w:val="000000" w:themeColor="text1"/>
          <w:shd w:val="clear" w:color="auto" w:fill="FFFFFF"/>
        </w:rPr>
        <w:t xml:space="preserve"> </w:t>
      </w:r>
      <w:r>
        <w:rPr>
          <w:rFonts w:ascii="Times" w:hAnsi="Times"/>
          <w:color w:val="000000" w:themeColor="text1"/>
          <w:shd w:val="clear" w:color="auto" w:fill="FFFFFF"/>
        </w:rPr>
        <w:t>as follows</w:t>
      </w:r>
      <w:r w:rsidRPr="002555ED">
        <w:rPr>
          <w:rFonts w:ascii="Times" w:hAnsi="Times"/>
          <w:color w:val="000000" w:themeColor="text1"/>
          <w:shd w:val="clear" w:color="auto" w:fill="FFFFFF"/>
        </w:rPr>
        <w:t>:</w:t>
      </w:r>
    </w:p>
    <w:p w14:paraId="581D2EEB" w14:textId="77777777" w:rsidR="0045432F" w:rsidRDefault="0045432F" w:rsidP="0045432F">
      <w:pPr>
        <w:spacing w:line="360" w:lineRule="auto"/>
        <w:jc w:val="both"/>
        <w:rPr>
          <w:rFonts w:ascii="Times" w:hAnsi="Times"/>
          <w:color w:val="000000" w:themeColor="text1"/>
          <w:shd w:val="clear" w:color="auto" w:fill="FFFFFF"/>
        </w:rPr>
      </w:pPr>
    </w:p>
    <w:p w14:paraId="729DE328" w14:textId="77777777" w:rsidR="0045432F" w:rsidRPr="00DE051C" w:rsidRDefault="0045432F" w:rsidP="0045432F">
      <w:pPr>
        <w:spacing w:line="360" w:lineRule="auto"/>
        <w:rPr>
          <w:color w:val="000000" w:themeColor="text1"/>
        </w:rPr>
      </w:pPr>
      <w:r w:rsidRPr="00DE051C">
        <w:rPr>
          <w:b/>
          <w:bCs/>
          <w:color w:val="000000" w:themeColor="text1"/>
          <w:shd w:val="clear" w:color="auto" w:fill="FFFFFF"/>
        </w:rPr>
        <w:t>Model</w:t>
      </w:r>
      <w:r w:rsidRPr="00DE051C">
        <w:rPr>
          <w:color w:val="000000" w:themeColor="text1"/>
          <w:shd w:val="clear" w:color="auto" w:fill="FFFFFF"/>
        </w:rPr>
        <w:br/>
        <w:t>A </w:t>
      </w:r>
      <w:r w:rsidRPr="00DE051C">
        <w:rPr>
          <w:rStyle w:val="Emphasis"/>
          <w:i w:val="0"/>
          <w:iCs w:val="0"/>
          <w:color w:val="000000" w:themeColor="text1"/>
          <w:shd w:val="clear" w:color="auto" w:fill="FFFFFF"/>
        </w:rPr>
        <w:t>machine learning model</w:t>
      </w:r>
      <w:r w:rsidRPr="00DE051C">
        <w:rPr>
          <w:color w:val="000000" w:themeColor="text1"/>
          <w:shd w:val="clear" w:color="auto" w:fill="FFFFFF"/>
        </w:rPr>
        <w:t> is a program that can find patterns or make decisions from a previously unseen dataset. A model represents what was learned by a machine learning algorithm.</w:t>
      </w:r>
    </w:p>
    <w:p w14:paraId="2E206F84" w14:textId="77777777" w:rsidR="0045432F" w:rsidRDefault="0045432F" w:rsidP="0045432F">
      <w:pPr>
        <w:spacing w:line="360" w:lineRule="auto"/>
        <w:jc w:val="both"/>
        <w:rPr>
          <w:rFonts w:ascii="Times" w:hAnsi="Times"/>
          <w:color w:val="000000" w:themeColor="text1"/>
          <w:shd w:val="clear" w:color="auto" w:fill="FFFFFF"/>
        </w:rPr>
      </w:pPr>
    </w:p>
    <w:p w14:paraId="2D62E9B4" w14:textId="77777777" w:rsidR="0045432F" w:rsidRPr="002555ED" w:rsidRDefault="0045432F" w:rsidP="0045432F">
      <w:pPr>
        <w:spacing w:line="360" w:lineRule="auto"/>
        <w:rPr>
          <w:color w:val="202124"/>
          <w:shd w:val="clear" w:color="auto" w:fill="FFFFFF"/>
        </w:rPr>
      </w:pPr>
      <w:proofErr w:type="spellStart"/>
      <w:r w:rsidRPr="002555ED">
        <w:rPr>
          <w:b/>
          <w:bCs/>
          <w:color w:val="202124"/>
          <w:shd w:val="clear" w:color="auto" w:fill="FFFFFF"/>
        </w:rPr>
        <w:t>Keras</w:t>
      </w:r>
      <w:proofErr w:type="spellEnd"/>
      <w:r w:rsidRPr="002555ED">
        <w:rPr>
          <w:color w:val="202124"/>
          <w:shd w:val="clear" w:color="auto" w:fill="FFFFFF"/>
        </w:rPr>
        <w:t xml:space="preserve"> </w:t>
      </w:r>
    </w:p>
    <w:p w14:paraId="46AC748F" w14:textId="77777777" w:rsidR="0045432F" w:rsidRPr="00B031AA" w:rsidRDefault="0045432F" w:rsidP="0045432F">
      <w:pPr>
        <w:spacing w:line="360" w:lineRule="auto"/>
        <w:jc w:val="both"/>
        <w:rPr>
          <w:color w:val="000000" w:themeColor="text1"/>
          <w:shd w:val="clear" w:color="auto" w:fill="FFFFFF"/>
        </w:rPr>
      </w:pPr>
      <w:r w:rsidRPr="00B031AA">
        <w:rPr>
          <w:color w:val="000000" w:themeColor="text1"/>
          <w:shd w:val="clear" w:color="auto" w:fill="FFFFFF"/>
        </w:rPr>
        <w:t>It’s a deep learning API written in Python, running on top of the machine learning platform TensorFlow. It is also used for distributed training of deep learning models. It provides essential abstractions and building blocks for developing and shipping machine learning solutions with high iteration velocity.</w:t>
      </w:r>
    </w:p>
    <w:p w14:paraId="61006771" w14:textId="77777777" w:rsidR="0045432F" w:rsidRDefault="0045432F" w:rsidP="0045432F">
      <w:pPr>
        <w:spacing w:line="360" w:lineRule="auto"/>
        <w:jc w:val="both"/>
        <w:rPr>
          <w:color w:val="202124"/>
          <w:shd w:val="clear" w:color="auto" w:fill="FFFFFF"/>
        </w:rPr>
      </w:pPr>
    </w:p>
    <w:p w14:paraId="678D3D8E" w14:textId="77777777" w:rsidR="0045432F" w:rsidRPr="002F2F0E" w:rsidRDefault="0045432F" w:rsidP="0045432F">
      <w:pPr>
        <w:spacing w:line="360" w:lineRule="auto"/>
        <w:jc w:val="both"/>
        <w:rPr>
          <w:b/>
          <w:bCs/>
          <w:color w:val="000000" w:themeColor="text1"/>
          <w:shd w:val="clear" w:color="auto" w:fill="FFFFFF"/>
        </w:rPr>
      </w:pPr>
      <w:r w:rsidRPr="002F2F0E">
        <w:rPr>
          <w:rStyle w:val="HTMLCode"/>
          <w:rFonts w:ascii="Times New Roman" w:hAnsi="Times New Roman" w:cs="Times New Roman"/>
          <w:b/>
          <w:bCs/>
          <w:color w:val="000000" w:themeColor="text1"/>
          <w:sz w:val="24"/>
          <w:szCs w:val="24"/>
          <w:shd w:val="clear" w:color="auto" w:fill="FFFFFF"/>
        </w:rPr>
        <w:t>Sequential</w:t>
      </w:r>
      <w:r w:rsidRPr="002F2F0E">
        <w:rPr>
          <w:b/>
          <w:bCs/>
          <w:color w:val="000000" w:themeColor="text1"/>
          <w:shd w:val="clear" w:color="auto" w:fill="FFFFFF"/>
        </w:rPr>
        <w:t> Model</w:t>
      </w:r>
    </w:p>
    <w:p w14:paraId="307F52D1" w14:textId="77777777" w:rsidR="0045432F" w:rsidRPr="00B031AA" w:rsidRDefault="0045432F" w:rsidP="0045432F">
      <w:pPr>
        <w:spacing w:line="360" w:lineRule="auto"/>
        <w:jc w:val="both"/>
      </w:pPr>
      <w:r w:rsidRPr="00B031AA">
        <w:rPr>
          <w:color w:val="000000" w:themeColor="text1"/>
          <w:shd w:val="clear" w:color="auto" w:fill="FFFFFF"/>
        </w:rPr>
        <w:t>This is appropriate for </w:t>
      </w:r>
      <w:r w:rsidRPr="00B031AA">
        <w:rPr>
          <w:rStyle w:val="Strong"/>
          <w:b w:val="0"/>
          <w:bCs w:val="0"/>
          <w:color w:val="000000" w:themeColor="text1"/>
          <w:shd w:val="clear" w:color="auto" w:fill="FFFFFF"/>
        </w:rPr>
        <w:t>a plain stack of layers</w:t>
      </w:r>
      <w:r w:rsidRPr="00B031AA">
        <w:rPr>
          <w:color w:val="000000" w:themeColor="text1"/>
          <w:shd w:val="clear" w:color="auto" w:fill="FFFFFF"/>
        </w:rPr>
        <w:t> where each layer has </w:t>
      </w:r>
      <w:r w:rsidRPr="00B031AA">
        <w:rPr>
          <w:rStyle w:val="Strong"/>
          <w:b w:val="0"/>
          <w:bCs w:val="0"/>
          <w:color w:val="000000" w:themeColor="text1"/>
          <w:shd w:val="clear" w:color="auto" w:fill="FFFFFF"/>
        </w:rPr>
        <w:t>exactly one input tensor and one output tensor</w:t>
      </w:r>
      <w:r w:rsidRPr="00B031AA">
        <w:rPr>
          <w:color w:val="000000" w:themeColor="text1"/>
          <w:shd w:val="clear" w:color="auto" w:fill="FFFFFF"/>
        </w:rPr>
        <w:t>.</w:t>
      </w:r>
      <w:r w:rsidRPr="00B031AA">
        <w:rPr>
          <w:color w:val="202124"/>
          <w:shd w:val="clear" w:color="auto" w:fill="FFFFFF"/>
        </w:rPr>
        <w:t xml:space="preserve"> A Sequential model is not appropriate when: Your model has multiple inputs or multiple outputs.</w:t>
      </w:r>
    </w:p>
    <w:p w14:paraId="1F98FACA" w14:textId="77777777" w:rsidR="0045432F" w:rsidRPr="002F2F0E" w:rsidRDefault="0045432F" w:rsidP="0045432F">
      <w:pPr>
        <w:rPr>
          <w:color w:val="000000" w:themeColor="text1"/>
        </w:rPr>
      </w:pPr>
    </w:p>
    <w:p w14:paraId="4AD9C936" w14:textId="77777777" w:rsidR="0045432F" w:rsidRDefault="0045432F" w:rsidP="0045432F">
      <w:pPr>
        <w:spacing w:line="360" w:lineRule="auto"/>
        <w:jc w:val="both"/>
        <w:rPr>
          <w:b/>
          <w:bCs/>
        </w:rPr>
      </w:pPr>
      <w:r w:rsidRPr="00B031AA">
        <w:rPr>
          <w:b/>
          <w:bCs/>
        </w:rPr>
        <w:t>MSE</w:t>
      </w:r>
    </w:p>
    <w:p w14:paraId="2008EE71" w14:textId="77777777" w:rsidR="0045432F" w:rsidRPr="00B031AA" w:rsidRDefault="0045432F" w:rsidP="0045432F">
      <w:pPr>
        <w:spacing w:line="360" w:lineRule="auto"/>
        <w:rPr>
          <w:color w:val="000000" w:themeColor="text1"/>
        </w:rPr>
      </w:pPr>
      <w:r w:rsidRPr="00B031AA">
        <w:rPr>
          <w:rStyle w:val="Emphasis"/>
          <w:i w:val="0"/>
          <w:iCs w:val="0"/>
          <w:color w:val="000000" w:themeColor="text1"/>
          <w:shd w:val="clear" w:color="auto" w:fill="FFFFFF"/>
        </w:rPr>
        <w:t>Mean squared error</w:t>
      </w:r>
      <w:r w:rsidRPr="00B031AA">
        <w:rPr>
          <w:color w:val="000000" w:themeColor="text1"/>
          <w:shd w:val="clear" w:color="auto" w:fill="FFFFFF"/>
        </w:rPr>
        <w:t> (</w:t>
      </w:r>
      <w:r w:rsidRPr="00B031AA">
        <w:rPr>
          <w:rStyle w:val="Emphasis"/>
          <w:i w:val="0"/>
          <w:iCs w:val="0"/>
          <w:color w:val="000000" w:themeColor="text1"/>
          <w:shd w:val="clear" w:color="auto" w:fill="FFFFFF"/>
        </w:rPr>
        <w:t>MSE</w:t>
      </w:r>
      <w:r w:rsidRPr="00B031AA">
        <w:rPr>
          <w:color w:val="000000" w:themeColor="text1"/>
          <w:shd w:val="clear" w:color="auto" w:fill="FFFFFF"/>
        </w:rPr>
        <w:t>) measures the amount of error in model predictions. It assesses the average squared difference between the observed and predicted values. When a model has no error, the MSE equals zero. As model error increases, its value increases. </w:t>
      </w:r>
      <w:r>
        <w:rPr>
          <w:color w:val="000000" w:themeColor="text1"/>
          <w:shd w:val="clear" w:color="auto" w:fill="FFFFFF"/>
        </w:rPr>
        <w:t>It is also called risk function or loss function.</w:t>
      </w:r>
    </w:p>
    <w:p w14:paraId="11B02604" w14:textId="77777777" w:rsidR="0045432F" w:rsidRDefault="0045432F" w:rsidP="0045432F"/>
    <w:p w14:paraId="2DAF2D70" w14:textId="77777777" w:rsidR="0045432F" w:rsidRPr="008B71C8" w:rsidRDefault="0045432F" w:rsidP="0045432F">
      <w:pPr>
        <w:spacing w:line="360" w:lineRule="auto"/>
        <w:jc w:val="both"/>
        <w:rPr>
          <w:color w:val="000000" w:themeColor="text1"/>
          <w:shd w:val="clear" w:color="auto" w:fill="FFFFFF"/>
          <w:lang w:val="en-US"/>
        </w:rPr>
      </w:pPr>
      <w:r w:rsidRPr="008B71C8">
        <w:rPr>
          <w:b/>
          <w:bCs/>
        </w:rPr>
        <w:t>Dense Layer</w:t>
      </w:r>
    </w:p>
    <w:p w14:paraId="346EEE31" w14:textId="77777777" w:rsidR="0045432F" w:rsidRDefault="0045432F" w:rsidP="0045432F">
      <w:pPr>
        <w:spacing w:line="360" w:lineRule="auto"/>
        <w:jc w:val="both"/>
        <w:rPr>
          <w:color w:val="000000" w:themeColor="text1"/>
          <w:shd w:val="clear" w:color="auto" w:fill="FFFFFF"/>
        </w:rPr>
      </w:pPr>
      <w:r w:rsidRPr="002C6C14">
        <w:rPr>
          <w:color w:val="000000" w:themeColor="text1"/>
          <w:shd w:val="clear" w:color="auto" w:fill="FFFFFF"/>
        </w:rPr>
        <w:t>A dense layer is a layer that is deeply connected with its preceding layer which means the neurons of the layer are connected to every neuron of its preceding layer. This layer is the most widely used layer in artificial neural networks.</w:t>
      </w:r>
      <w:r>
        <w:rPr>
          <w:color w:val="000000" w:themeColor="text1"/>
          <w:shd w:val="clear" w:color="auto" w:fill="FFFFFF"/>
        </w:rPr>
        <w:tab/>
      </w:r>
      <w:r>
        <w:rPr>
          <w:color w:val="000000" w:themeColor="text1"/>
          <w:shd w:val="clear" w:color="auto" w:fill="FFFFFF"/>
        </w:rPr>
        <w:br/>
      </w:r>
    </w:p>
    <w:p w14:paraId="1EB492BD" w14:textId="77777777" w:rsidR="0045432F" w:rsidRDefault="0045432F" w:rsidP="0045432F">
      <w:pPr>
        <w:spacing w:line="360" w:lineRule="auto"/>
        <w:jc w:val="both"/>
        <w:rPr>
          <w:shd w:val="clear" w:color="auto" w:fill="FFFFFF"/>
        </w:rPr>
      </w:pPr>
      <w:proofErr w:type="spellStart"/>
      <w:r w:rsidRPr="002C6C14">
        <w:rPr>
          <w:b/>
          <w:bCs/>
          <w:color w:val="000000" w:themeColor="text1"/>
          <w:shd w:val="clear" w:color="auto" w:fill="FFFFFF"/>
        </w:rPr>
        <w:t>Relu</w:t>
      </w:r>
      <w:proofErr w:type="spellEnd"/>
      <w:r w:rsidRPr="002C6C14">
        <w:rPr>
          <w:b/>
          <w:bCs/>
          <w:color w:val="000000" w:themeColor="text1"/>
          <w:shd w:val="clear" w:color="auto" w:fill="FFFFFF"/>
        </w:rPr>
        <w:br/>
      </w:r>
      <w:r w:rsidRPr="002C6C14">
        <w:rPr>
          <w:shd w:val="clear" w:color="auto" w:fill="FFFFFF"/>
        </w:rPr>
        <w:t xml:space="preserve">The Rectified Linear Unit is the most </w:t>
      </w:r>
      <w:r>
        <w:rPr>
          <w:shd w:val="clear" w:color="auto" w:fill="FFFFFF"/>
        </w:rPr>
        <w:t>widely</w:t>
      </w:r>
      <w:r w:rsidRPr="002C6C14">
        <w:rPr>
          <w:shd w:val="clear" w:color="auto" w:fill="FFFFFF"/>
        </w:rPr>
        <w:t xml:space="preserve"> used activation function in deep learning models. The function returns 0 if it receives any negative input, but for any positive value it returns that value back</w:t>
      </w:r>
      <w:r>
        <w:rPr>
          <w:shd w:val="clear" w:color="auto" w:fill="FFFFFF"/>
        </w:rPr>
        <w:t>.</w:t>
      </w:r>
    </w:p>
    <w:p w14:paraId="106E1456" w14:textId="77777777" w:rsidR="0045432F" w:rsidRDefault="0045432F" w:rsidP="0045432F">
      <w:pPr>
        <w:spacing w:line="360" w:lineRule="auto"/>
        <w:jc w:val="both"/>
        <w:rPr>
          <w:shd w:val="clear" w:color="auto" w:fill="FFFFFF"/>
        </w:rPr>
      </w:pPr>
    </w:p>
    <w:p w14:paraId="6A0ED924" w14:textId="77777777" w:rsidR="0045432F" w:rsidRPr="00F10A44" w:rsidRDefault="0045432F" w:rsidP="0045432F">
      <w:pPr>
        <w:spacing w:line="360" w:lineRule="auto"/>
        <w:jc w:val="both"/>
      </w:pPr>
      <w:r w:rsidRPr="00F10A44">
        <w:rPr>
          <w:b/>
          <w:bCs/>
          <w:shd w:val="clear" w:color="auto" w:fill="FFFFFF"/>
        </w:rPr>
        <w:t>Adam</w:t>
      </w:r>
      <w:r w:rsidRPr="00F10A44">
        <w:rPr>
          <w:shd w:val="clear" w:color="auto" w:fill="FFFFFF"/>
        </w:rPr>
        <w:br/>
      </w:r>
      <w:r>
        <w:rPr>
          <w:color w:val="202124"/>
          <w:shd w:val="clear" w:color="auto" w:fill="FFFFFF"/>
        </w:rPr>
        <w:t>Used</w:t>
      </w:r>
      <w:r w:rsidRPr="00F10A44">
        <w:rPr>
          <w:color w:val="202124"/>
          <w:shd w:val="clear" w:color="auto" w:fill="FFFFFF"/>
        </w:rPr>
        <w:t xml:space="preserve"> </w:t>
      </w:r>
      <w:r>
        <w:rPr>
          <w:color w:val="202124"/>
          <w:shd w:val="clear" w:color="auto" w:fill="FFFFFF"/>
        </w:rPr>
        <w:t xml:space="preserve">as </w:t>
      </w:r>
      <w:r w:rsidRPr="00F10A44">
        <w:rPr>
          <w:color w:val="202124"/>
          <w:shd w:val="clear" w:color="auto" w:fill="FFFFFF"/>
        </w:rPr>
        <w:t>an optimization solver for the Neural Network algorithm that is computationally efficient, requires little memory, and is well suited for problems that are large in terms of data or parameters or both. Adam is a popular extension to stochastic gradient descent.</w:t>
      </w:r>
    </w:p>
    <w:p w14:paraId="56AD393B" w14:textId="77777777" w:rsidR="0045432F" w:rsidRDefault="0045432F" w:rsidP="0045432F">
      <w:pPr>
        <w:spacing w:line="360" w:lineRule="auto"/>
        <w:jc w:val="both"/>
        <w:rPr>
          <w:shd w:val="clear" w:color="auto" w:fill="FFFFFF"/>
        </w:rPr>
      </w:pPr>
    </w:p>
    <w:p w14:paraId="4E796FA3" w14:textId="77777777" w:rsidR="0045432F" w:rsidRDefault="0045432F" w:rsidP="0045432F">
      <w:pPr>
        <w:spacing w:line="360" w:lineRule="auto"/>
        <w:jc w:val="both"/>
        <w:rPr>
          <w:b/>
          <w:bCs/>
          <w:shd w:val="clear" w:color="auto" w:fill="FFFFFF"/>
        </w:rPr>
      </w:pPr>
      <w:r w:rsidRPr="00DB285E">
        <w:rPr>
          <w:b/>
          <w:bCs/>
          <w:shd w:val="clear" w:color="auto" w:fill="FFFFFF"/>
        </w:rPr>
        <w:t>Hidden Layer</w:t>
      </w:r>
    </w:p>
    <w:p w14:paraId="23BCACF0" w14:textId="77777777" w:rsidR="0045432F" w:rsidRPr="00DB285E" w:rsidRDefault="0045432F" w:rsidP="0045432F">
      <w:pPr>
        <w:spacing w:line="360" w:lineRule="auto"/>
        <w:jc w:val="both"/>
        <w:rPr>
          <w:color w:val="000000" w:themeColor="text1"/>
        </w:rPr>
      </w:pPr>
      <w:r w:rsidRPr="00DB285E">
        <w:rPr>
          <w:color w:val="000000" w:themeColor="text1"/>
          <w:shd w:val="clear" w:color="auto" w:fill="FFFFFF"/>
        </w:rPr>
        <w:t>A hidden layer in an artificial neural network is a layer in between input layers and output layers. The interior layers are sometimes called “hidden layers” because they are not directly observable from the systems inputs and outputs.</w:t>
      </w:r>
    </w:p>
    <w:p w14:paraId="18433C2C" w14:textId="77777777" w:rsidR="0045432F" w:rsidRDefault="0045432F" w:rsidP="0045432F">
      <w:r>
        <w:rPr>
          <w:rFonts w:ascii="Arial" w:hAnsi="Arial" w:cs="Arial"/>
          <w:color w:val="202124"/>
          <w:shd w:val="clear" w:color="auto" w:fill="FFFFFF"/>
        </w:rPr>
        <w:t>.</w:t>
      </w:r>
    </w:p>
    <w:p w14:paraId="66681450" w14:textId="77777777" w:rsidR="0045432F" w:rsidRPr="00DB285E" w:rsidRDefault="0045432F" w:rsidP="0045432F">
      <w:pPr>
        <w:spacing w:line="360" w:lineRule="auto"/>
        <w:jc w:val="both"/>
        <w:rPr>
          <w:b/>
          <w:bCs/>
          <w:shd w:val="clear" w:color="auto" w:fill="FFFFFF"/>
        </w:rPr>
      </w:pPr>
    </w:p>
    <w:p w14:paraId="41E020F9" w14:textId="77777777" w:rsidR="0045432F" w:rsidRDefault="0045432F" w:rsidP="0045432F">
      <w:pPr>
        <w:spacing w:line="360" w:lineRule="auto"/>
        <w:jc w:val="both"/>
        <w:rPr>
          <w:shd w:val="clear" w:color="auto" w:fill="FFFFFF"/>
        </w:rPr>
      </w:pPr>
    </w:p>
    <w:p w14:paraId="4E5DB71D" w14:textId="77777777" w:rsidR="0045432F" w:rsidRDefault="0045432F" w:rsidP="0045432F">
      <w:pPr>
        <w:spacing w:line="360" w:lineRule="auto"/>
        <w:jc w:val="both"/>
        <w:rPr>
          <w:shd w:val="clear" w:color="auto" w:fill="FFFFFF"/>
        </w:rPr>
      </w:pPr>
    </w:p>
    <w:p w14:paraId="7C46B863" w14:textId="77777777" w:rsidR="0045432F" w:rsidRPr="005764AB" w:rsidRDefault="0045432F" w:rsidP="0045432F">
      <w:pPr>
        <w:spacing w:line="360" w:lineRule="auto"/>
        <w:jc w:val="both"/>
        <w:rPr>
          <w:rFonts w:ascii="Times" w:hAnsi="Times"/>
          <w:color w:val="000000" w:themeColor="text1"/>
          <w:shd w:val="clear" w:color="auto" w:fill="FFFFFF"/>
          <w:lang w:val="en-US"/>
        </w:rPr>
      </w:pPr>
      <w:r w:rsidRPr="005764AB">
        <w:rPr>
          <w:rFonts w:ascii="Times" w:hAnsi="Times"/>
          <w:color w:val="000000" w:themeColor="text1"/>
          <w:shd w:val="clear" w:color="auto" w:fill="FFFFFF"/>
          <w:lang w:val="en-US"/>
        </w:rPr>
        <w:lastRenderedPageBreak/>
        <w:t>The following steps shows the algorithm used to setup our MLP model:</w:t>
      </w:r>
    </w:p>
    <w:p w14:paraId="401C9A89" w14:textId="77777777" w:rsidR="0045432F" w:rsidRPr="005764AB" w:rsidRDefault="0045432F" w:rsidP="0045432F">
      <w:pPr>
        <w:spacing w:line="360" w:lineRule="auto"/>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24615B41"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Take an instance of ‘Sequential’ Model from </w:t>
      </w:r>
      <w:proofErr w:type="spellStart"/>
      <w:r w:rsidRPr="005764AB">
        <w:rPr>
          <w:rFonts w:ascii="Times" w:hAnsi="Times"/>
          <w:color w:val="000000" w:themeColor="text1"/>
          <w:lang w:val="en-US"/>
        </w:rPr>
        <w:t>Keras</w:t>
      </w:r>
      <w:proofErr w:type="spellEnd"/>
      <w:r w:rsidRPr="005764AB">
        <w:rPr>
          <w:rFonts w:ascii="Times" w:hAnsi="Times"/>
          <w:color w:val="000000" w:themeColor="text1"/>
          <w:lang w:val="en-US"/>
        </w:rPr>
        <w:t xml:space="preserve"> deep learning library.</w:t>
      </w:r>
    </w:p>
    <w:p w14:paraId="45F68C27"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Add a Dense layer to the model with stating number of inputs (24), number of nodes (500), number of epochs (100) and batch size (100), rectified linear activation function (</w:t>
      </w:r>
      <w:proofErr w:type="spellStart"/>
      <w:r w:rsidRPr="005764AB">
        <w:rPr>
          <w:rFonts w:ascii="Times" w:hAnsi="Times"/>
          <w:color w:val="000000" w:themeColor="text1"/>
          <w:lang w:val="en-US"/>
        </w:rPr>
        <w:t>relu</w:t>
      </w:r>
      <w:proofErr w:type="spellEnd"/>
      <w:r w:rsidRPr="005764AB">
        <w:rPr>
          <w:rFonts w:ascii="Times" w:hAnsi="Times"/>
          <w:color w:val="000000" w:themeColor="text1"/>
          <w:lang w:val="en-US"/>
        </w:rPr>
        <w:t>).</w:t>
      </w:r>
    </w:p>
    <w:p w14:paraId="1E6B8F35"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Add another Dense layer with number of outputs (1), since we predict a continuous value.</w:t>
      </w:r>
    </w:p>
    <w:p w14:paraId="1F61B255"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Compile the model with Mean Square Error (MSE) loss function and ‘adam’ optimizer.</w:t>
      </w:r>
    </w:p>
    <w:p w14:paraId="020324B3"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Fit the model with training data set for number of epochs (100) and batch size (100).</w:t>
      </w:r>
    </w:p>
    <w:p w14:paraId="4DA394E2"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Make an ensemble of models by following the steps 1 to 5.</w:t>
      </w:r>
    </w:p>
    <w:p w14:paraId="1793823D" w14:textId="77777777" w:rsidR="0045432F" w:rsidRPr="00D24931" w:rsidRDefault="0045432F" w:rsidP="009D20AF">
      <w:pPr>
        <w:pStyle w:val="ListParagraph"/>
        <w:numPr>
          <w:ilvl w:val="0"/>
          <w:numId w:val="8"/>
        </w:numPr>
        <w:spacing w:line="360" w:lineRule="auto"/>
        <w:ind w:left="720"/>
        <w:jc w:val="both"/>
        <w:rPr>
          <w:rFonts w:ascii="Times" w:hAnsi="Times"/>
          <w:i/>
          <w:iCs/>
          <w:color w:val="000000" w:themeColor="text1"/>
          <w:lang w:val="en-US"/>
        </w:rPr>
      </w:pPr>
      <w:r w:rsidRPr="005764AB">
        <w:rPr>
          <w:rFonts w:ascii="Times" w:hAnsi="Times"/>
          <w:color w:val="000000" w:themeColor="text1"/>
          <w:lang w:val="en-US"/>
        </w:rPr>
        <w:t xml:space="preserve">Get prediction output </w:t>
      </w:r>
      <w:proofErr w:type="spellStart"/>
      <w:r w:rsidRPr="005764AB">
        <w:rPr>
          <w:rFonts w:ascii="Times" w:hAnsi="Times"/>
          <w:i/>
          <w:iCs/>
          <w:color w:val="000000" w:themeColor="text1"/>
          <w:lang w:val="en-US"/>
        </w:rPr>
        <w:t>yhat</w:t>
      </w:r>
      <w:proofErr w:type="spellEnd"/>
      <w:r w:rsidRPr="005764AB">
        <w:rPr>
          <w:rFonts w:ascii="Times" w:hAnsi="Times"/>
          <w:color w:val="000000" w:themeColor="text1"/>
          <w:lang w:val="en-US"/>
        </w:rPr>
        <w:t xml:space="preserve"> for each time step (day) from all the models of the ensemble. An example of single model output can be derived:</w:t>
      </w:r>
      <w:r w:rsidRPr="005764AB">
        <w:rPr>
          <w:rFonts w:ascii="Times" w:hAnsi="Times"/>
          <w:color w:val="000000" w:themeColor="text1"/>
          <w:lang w:val="en-US"/>
        </w:rPr>
        <w:tab/>
        <w:t xml:space="preserve"> </w:t>
      </w:r>
      <w:r w:rsidRPr="005764AB">
        <w:rPr>
          <w:rFonts w:ascii="Times" w:hAnsi="Times"/>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p>
    <w:p w14:paraId="10F82A5E"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Calculate the ranges (lower bound, </w:t>
      </w:r>
      <w:proofErr w:type="gramStart"/>
      <w:r w:rsidRPr="005764AB">
        <w:rPr>
          <w:rFonts w:ascii="Times" w:hAnsi="Times"/>
          <w:color w:val="000000" w:themeColor="text1"/>
          <w:lang w:val="en-US"/>
        </w:rPr>
        <w:t>mean</w:t>
      </w:r>
      <w:proofErr w:type="gramEnd"/>
      <w:r w:rsidRPr="005764AB">
        <w:rPr>
          <w:rFonts w:ascii="Times" w:hAnsi="Times"/>
          <w:color w:val="000000" w:themeColor="text1"/>
          <w:lang w:val="en-US"/>
        </w:rPr>
        <w:t xml:space="preserve"> and upper bound) of each prediction.</w:t>
      </w:r>
    </w:p>
    <w:p w14:paraId="1B7E0136"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Calculate uncertainty of the model for each day by using the set of </w:t>
      </w:r>
      <w:proofErr w:type="spellStart"/>
      <w:r w:rsidRPr="005764AB">
        <w:rPr>
          <w:rFonts w:ascii="Times" w:hAnsi="Times"/>
          <w:color w:val="000000" w:themeColor="text1"/>
          <w:lang w:val="en-US"/>
        </w:rPr>
        <w:t>yhats</w:t>
      </w:r>
      <w:proofErr w:type="spellEnd"/>
      <w:r w:rsidRPr="005764AB">
        <w:rPr>
          <w:rFonts w:ascii="Times" w:hAnsi="Times"/>
          <w:color w:val="000000" w:themeColor="text1"/>
          <w:lang w:val="en-US"/>
        </w:rPr>
        <w:t xml:space="preserve"> using the uncertainty calculating formula explained in section 3.7</w:t>
      </w:r>
    </w:p>
    <w:p w14:paraId="4C013CC6" w14:textId="77777777" w:rsidR="0045432F" w:rsidRPr="005764AB"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66854EB2" w14:textId="77777777" w:rsidR="0045432F" w:rsidRPr="005764AB" w:rsidRDefault="0045432F" w:rsidP="0045432F">
      <w:pPr>
        <w:spacing w:line="360" w:lineRule="auto"/>
        <w:rPr>
          <w:rFonts w:ascii="Times" w:hAnsi="Times"/>
          <w:color w:val="000000" w:themeColor="text1"/>
          <w:lang w:val="en-US"/>
        </w:rPr>
      </w:pPr>
      <w:r w:rsidRPr="005764AB">
        <w:rPr>
          <w:rFonts w:ascii="Times" w:hAnsi="Times"/>
          <w:color w:val="000000" w:themeColor="text1"/>
          <w:lang w:val="en-US"/>
        </w:rPr>
        <w:t>Algorithm</w:t>
      </w:r>
      <w:r>
        <w:rPr>
          <w:rFonts w:ascii="Times" w:hAnsi="Times"/>
          <w:color w:val="000000" w:themeColor="text1"/>
          <w:lang w:val="en-US"/>
        </w:rPr>
        <w:t xml:space="preserve"> 3.</w:t>
      </w:r>
      <w:r w:rsidRPr="005764AB">
        <w:rPr>
          <w:rFonts w:ascii="Times" w:hAnsi="Times"/>
          <w:color w:val="000000" w:themeColor="text1"/>
          <w:lang w:val="en-US"/>
        </w:rPr>
        <w:t>1: MLP Model</w:t>
      </w:r>
    </w:p>
    <w:p w14:paraId="2328E98B" w14:textId="77777777" w:rsidR="0045432F" w:rsidRDefault="0045432F" w:rsidP="0045432F">
      <w:pPr>
        <w:spacing w:line="360" w:lineRule="auto"/>
      </w:pPr>
    </w:p>
    <w:p w14:paraId="73943C08" w14:textId="77777777" w:rsidR="0045432F" w:rsidRDefault="0045432F" w:rsidP="0045432F">
      <w:pPr>
        <w:spacing w:line="360" w:lineRule="auto"/>
      </w:pPr>
    </w:p>
    <w:p w14:paraId="18CFE423" w14:textId="77777777" w:rsidR="0045432F" w:rsidRDefault="0045432F" w:rsidP="0045432F">
      <w:pPr>
        <w:spacing w:line="360" w:lineRule="auto"/>
      </w:pPr>
    </w:p>
    <w:p w14:paraId="7A6FD579" w14:textId="77777777" w:rsidR="0045432F" w:rsidRDefault="0045432F" w:rsidP="0045432F">
      <w:pPr>
        <w:spacing w:line="360" w:lineRule="auto"/>
      </w:pPr>
    </w:p>
    <w:p w14:paraId="2F5D7D17" w14:textId="77777777" w:rsidR="0045432F" w:rsidRDefault="0045432F" w:rsidP="0045432F">
      <w:pPr>
        <w:spacing w:line="360" w:lineRule="auto"/>
      </w:pPr>
    </w:p>
    <w:p w14:paraId="3094B831" w14:textId="77777777" w:rsidR="0045432F" w:rsidRDefault="0045432F" w:rsidP="0045432F">
      <w:pPr>
        <w:spacing w:line="360" w:lineRule="auto"/>
      </w:pPr>
    </w:p>
    <w:p w14:paraId="546B0BA9" w14:textId="77777777" w:rsidR="0045432F" w:rsidRDefault="0045432F" w:rsidP="0045432F">
      <w:pPr>
        <w:spacing w:line="360" w:lineRule="auto"/>
      </w:pPr>
    </w:p>
    <w:p w14:paraId="29AB46C3" w14:textId="77777777" w:rsidR="0045432F" w:rsidRDefault="0045432F" w:rsidP="0045432F">
      <w:pPr>
        <w:spacing w:line="360" w:lineRule="auto"/>
      </w:pPr>
    </w:p>
    <w:p w14:paraId="2AC65DB0" w14:textId="77777777" w:rsidR="0045432F" w:rsidRDefault="0045432F" w:rsidP="0045432F">
      <w:pPr>
        <w:spacing w:line="360" w:lineRule="auto"/>
      </w:pPr>
    </w:p>
    <w:p w14:paraId="17050148" w14:textId="77777777" w:rsidR="0045432F" w:rsidRDefault="0045432F" w:rsidP="0045432F">
      <w:pPr>
        <w:spacing w:line="360" w:lineRule="auto"/>
      </w:pPr>
    </w:p>
    <w:p w14:paraId="360EE08D" w14:textId="77777777" w:rsidR="0045432F" w:rsidRDefault="0045432F" w:rsidP="0045432F">
      <w:pPr>
        <w:spacing w:line="360" w:lineRule="auto"/>
      </w:pPr>
    </w:p>
    <w:p w14:paraId="73C9604E" w14:textId="77777777" w:rsidR="0045432F" w:rsidRDefault="0045432F" w:rsidP="0045432F">
      <w:pPr>
        <w:spacing w:line="360" w:lineRule="auto"/>
      </w:pPr>
    </w:p>
    <w:p w14:paraId="0F807D6F" w14:textId="77777777" w:rsidR="0045432F" w:rsidRDefault="0045432F" w:rsidP="0045432F">
      <w:pPr>
        <w:spacing w:line="360" w:lineRule="auto"/>
      </w:pPr>
    </w:p>
    <w:p w14:paraId="4F58D0C8" w14:textId="77777777" w:rsidR="0045432F" w:rsidRPr="002E48C9" w:rsidRDefault="0045432F" w:rsidP="0045432F">
      <w:pPr>
        <w:spacing w:line="360" w:lineRule="auto"/>
        <w:rPr>
          <w:rFonts w:ascii="Times" w:hAnsi="Times"/>
          <w:color w:val="000000" w:themeColor="text1"/>
          <w:lang w:val="en-US"/>
        </w:rPr>
      </w:pPr>
    </w:p>
    <w:p w14:paraId="1D4E711C" w14:textId="77777777" w:rsidR="0045432F" w:rsidRPr="002E48C9" w:rsidRDefault="0045432F" w:rsidP="0045432F">
      <w:pPr>
        <w:spacing w:line="360" w:lineRule="auto"/>
        <w:jc w:val="both"/>
        <w:rPr>
          <w:rFonts w:ascii="Times" w:hAnsi="Times"/>
          <w:color w:val="000000" w:themeColor="text1"/>
        </w:rPr>
      </w:pPr>
      <w:r w:rsidRPr="002E48C9">
        <w:rPr>
          <w:rFonts w:ascii="Times" w:hAnsi="Times"/>
          <w:b/>
          <w:bCs/>
          <w:color w:val="000000" w:themeColor="text1"/>
          <w:lang w:val="en-US"/>
        </w:rPr>
        <w:lastRenderedPageBreak/>
        <w:t>3.</w:t>
      </w:r>
      <w:r>
        <w:rPr>
          <w:rFonts w:ascii="Times" w:hAnsi="Times"/>
          <w:b/>
          <w:bCs/>
          <w:color w:val="000000" w:themeColor="text1"/>
          <w:lang w:val="en-US"/>
        </w:rPr>
        <w:t>5</w:t>
      </w:r>
      <w:r w:rsidRPr="002E48C9">
        <w:rPr>
          <w:rFonts w:ascii="Times" w:hAnsi="Times"/>
          <w:b/>
          <w:bCs/>
          <w:color w:val="000000" w:themeColor="text1"/>
          <w:lang w:val="en-US"/>
        </w:rPr>
        <w:tab/>
        <w:t>CNN</w:t>
      </w:r>
      <w:r w:rsidRPr="002E48C9">
        <w:rPr>
          <w:rFonts w:ascii="Times" w:hAnsi="Times"/>
          <w:b/>
          <w:bCs/>
          <w:color w:val="000000" w:themeColor="text1"/>
          <w:lang w:val="en-US"/>
        </w:rPr>
        <w:br/>
      </w:r>
      <w:r w:rsidRPr="002E48C9">
        <w:rPr>
          <w:rFonts w:ascii="Times" w:hAnsi="Times"/>
          <w:color w:val="000000" w:themeColor="text1"/>
          <w:shd w:val="clear" w:color="auto" w:fill="FFFFFF"/>
        </w:rPr>
        <w:t>Convolutional Neural Networks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are a type of </w:t>
      </w:r>
      <w:r w:rsidRPr="002E48C9">
        <w:rPr>
          <w:rFonts w:ascii="Times" w:hAnsi="Times"/>
          <w:color w:val="000000" w:themeColor="text1"/>
          <w:shd w:val="clear" w:color="auto" w:fill="FFFFFF"/>
          <w:lang w:val="en-US"/>
        </w:rPr>
        <w:t xml:space="preserve">deep </w:t>
      </w:r>
      <w:r w:rsidRPr="002E48C9">
        <w:rPr>
          <w:rFonts w:ascii="Times" w:hAnsi="Times"/>
          <w:color w:val="000000" w:themeColor="text1"/>
          <w:shd w:val="clear" w:color="auto" w:fill="FFFFFF"/>
        </w:rPr>
        <w:t xml:space="preserve">neural network developed for </w:t>
      </w:r>
      <w:r w:rsidRPr="002E48C9">
        <w:rPr>
          <w:rFonts w:ascii="Times" w:hAnsi="Times"/>
          <w:color w:val="000000" w:themeColor="text1"/>
          <w:shd w:val="clear" w:color="auto" w:fill="FFFFFF"/>
          <w:lang w:val="en-US"/>
        </w:rPr>
        <w:t xml:space="preserve">computer vision; for instance, </w:t>
      </w:r>
      <w:r w:rsidRPr="002E48C9">
        <w:rPr>
          <w:rFonts w:ascii="Times" w:hAnsi="Times"/>
          <w:color w:val="000000" w:themeColor="text1"/>
          <w:shd w:val="clear" w:color="auto" w:fill="FFFFFF"/>
        </w:rPr>
        <w:t>two-dimensional image data, although they can be used for one-dimensional data such as sequences of text and time series</w:t>
      </w:r>
      <w:r w:rsidRPr="002E48C9">
        <w:rPr>
          <w:rFonts w:ascii="Times" w:hAnsi="Times"/>
          <w:color w:val="000000" w:themeColor="text1"/>
          <w:shd w:val="clear" w:color="auto" w:fill="FFFFFF"/>
          <w:lang w:val="en-US"/>
        </w:rPr>
        <w:t xml:space="preserve"> forecasting. </w:t>
      </w:r>
      <w:r w:rsidRPr="002E48C9">
        <w:rPr>
          <w:rFonts w:ascii="Times" w:hAnsi="Times"/>
          <w:color w:val="000000" w:themeColor="text1"/>
          <w:shd w:val="clear" w:color="auto" w:fill="FFFFFF"/>
        </w:rPr>
        <w:t>When operating on one-dimensional data, the CNN reads across a sequence of lag observations and learns to extract features that are relevant for making a prediction.</w:t>
      </w:r>
    </w:p>
    <w:p w14:paraId="6555FA97" w14:textId="77777777" w:rsidR="0045432F" w:rsidRPr="002E48C9" w:rsidRDefault="0045432F" w:rsidP="0045432F">
      <w:pPr>
        <w:rPr>
          <w:rFonts w:ascii="Times" w:hAnsi="Times"/>
          <w:color w:val="000000" w:themeColor="text1"/>
        </w:rPr>
      </w:pPr>
    </w:p>
    <w:p w14:paraId="2E7B4E45" w14:textId="77777777" w:rsidR="0045432F" w:rsidRPr="002E48C9" w:rsidRDefault="0045432F" w:rsidP="0045432F">
      <w:pPr>
        <w:spacing w:line="360" w:lineRule="auto"/>
        <w:ind w:firstLine="720"/>
        <w:jc w:val="center"/>
        <w:rPr>
          <w:rFonts w:ascii="Times" w:hAnsi="Times"/>
          <w:color w:val="000000" w:themeColor="text1"/>
          <w:lang w:val="en-US"/>
        </w:rPr>
      </w:pPr>
      <w:r w:rsidRPr="002E48C9">
        <w:rPr>
          <w:rFonts w:ascii="Times" w:hAnsi="Times"/>
          <w:noProof/>
          <w:color w:val="000000" w:themeColor="text1"/>
          <w:lang w:val="en-US"/>
        </w:rPr>
        <w:drawing>
          <wp:inline distT="0" distB="0" distL="0" distR="0" wp14:anchorId="5E99D668" wp14:editId="4EC32E85">
            <wp:extent cx="4158762" cy="1399301"/>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182982" cy="1407450"/>
                    </a:xfrm>
                    <a:prstGeom prst="rect">
                      <a:avLst/>
                    </a:prstGeom>
                  </pic:spPr>
                </pic:pic>
              </a:graphicData>
            </a:graphic>
          </wp:inline>
        </w:drawing>
      </w:r>
    </w:p>
    <w:p w14:paraId="4B76779F" w14:textId="77777777" w:rsidR="0045432F" w:rsidRPr="002E48C9" w:rsidRDefault="0045432F" w:rsidP="0045432F">
      <w:pPr>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3.4</w:t>
      </w:r>
      <w:r w:rsidRPr="002E48C9">
        <w:rPr>
          <w:rFonts w:ascii="Times" w:hAnsi="Times"/>
          <w:color w:val="000000" w:themeColor="text1"/>
          <w:lang w:val="en-US"/>
        </w:rPr>
        <w:t>: Basic Architecture of CNN network [ref. 34]</w:t>
      </w:r>
    </w:p>
    <w:p w14:paraId="1AD7DE57" w14:textId="77777777" w:rsidR="0045432F" w:rsidRPr="002E48C9" w:rsidRDefault="0045432F" w:rsidP="0045432F">
      <w:pPr>
        <w:rPr>
          <w:rFonts w:ascii="Times" w:hAnsi="Times"/>
          <w:color w:val="000000" w:themeColor="text1"/>
          <w:sz w:val="23"/>
          <w:szCs w:val="23"/>
          <w:shd w:val="clear" w:color="auto" w:fill="FFFFFF"/>
        </w:rPr>
      </w:pPr>
    </w:p>
    <w:p w14:paraId="66795F55" w14:textId="77777777" w:rsidR="0045432F" w:rsidRPr="009E3A43" w:rsidRDefault="0045432F" w:rsidP="0045432F">
      <w:pPr>
        <w:spacing w:line="360" w:lineRule="auto"/>
        <w:jc w:val="both"/>
        <w:rPr>
          <w:color w:val="000000" w:themeColor="text1"/>
          <w:shd w:val="clear" w:color="auto" w:fill="FFFFFF"/>
        </w:rPr>
      </w:pPr>
      <w:r w:rsidRPr="009E3A43">
        <w:rPr>
          <w:color w:val="000000" w:themeColor="text1"/>
          <w:shd w:val="clear" w:color="auto" w:fill="FFFFFF"/>
        </w:rPr>
        <w:t>We define a CNN with two convolutional layers</w:t>
      </w:r>
      <w:r w:rsidRPr="009E3A43">
        <w:rPr>
          <w:color w:val="000000" w:themeColor="text1"/>
          <w:shd w:val="clear" w:color="auto" w:fill="FFFFFF"/>
          <w:lang w:val="en-US"/>
        </w:rPr>
        <w:t xml:space="preserve">, one max-pooling layer, one </w:t>
      </w:r>
      <w:proofErr w:type="gramStart"/>
      <w:r w:rsidRPr="009E3A43">
        <w:rPr>
          <w:color w:val="000000" w:themeColor="text1"/>
          <w:shd w:val="clear" w:color="auto" w:fill="FFFFFF"/>
          <w:lang w:val="en-US"/>
        </w:rPr>
        <w:t>flatten</w:t>
      </w:r>
      <w:proofErr w:type="gramEnd"/>
      <w:r w:rsidRPr="009E3A43">
        <w:rPr>
          <w:color w:val="000000" w:themeColor="text1"/>
          <w:shd w:val="clear" w:color="auto" w:fill="FFFFFF"/>
          <w:lang w:val="en-US"/>
        </w:rPr>
        <w:t xml:space="preserve"> layer, and a dense layer</w:t>
      </w:r>
      <w:r w:rsidRPr="009E3A43">
        <w:rPr>
          <w:color w:val="000000" w:themeColor="text1"/>
          <w:shd w:val="clear" w:color="auto" w:fill="FFFFFF"/>
        </w:rPr>
        <w:t xml:space="preserve"> from the input sequences</w:t>
      </w:r>
      <w:r w:rsidRPr="009E3A43">
        <w:rPr>
          <w:color w:val="202124"/>
          <w:shd w:val="clear" w:color="auto" w:fill="FFFFFF"/>
        </w:rPr>
        <w:t xml:space="preserve">. </w:t>
      </w:r>
      <w:r w:rsidRPr="009E3A43">
        <w:rPr>
          <w:color w:val="000000" w:themeColor="text1"/>
          <w:shd w:val="clear" w:color="auto" w:fill="FFFFFF"/>
          <w:lang w:val="en-US"/>
        </w:rPr>
        <w:t>They have</w:t>
      </w:r>
      <w:r w:rsidRPr="009E3A43">
        <w:rPr>
          <w:color w:val="000000" w:themeColor="text1"/>
          <w:shd w:val="clear" w:color="auto" w:fill="FFFFFF"/>
        </w:rPr>
        <w:t xml:space="preserve"> a configurable number of filters</w:t>
      </w:r>
      <w:r w:rsidRPr="009E3A43">
        <w:rPr>
          <w:color w:val="000000" w:themeColor="text1"/>
          <w:shd w:val="clear" w:color="auto" w:fill="FFFFFF"/>
          <w:lang w:val="en-US"/>
        </w:rPr>
        <w:t xml:space="preserve">, </w:t>
      </w:r>
      <w:r w:rsidRPr="009E3A43">
        <w:rPr>
          <w:color w:val="000000" w:themeColor="text1"/>
          <w:shd w:val="clear" w:color="auto" w:fill="FFFFFF"/>
        </w:rPr>
        <w:t>kernel</w:t>
      </w:r>
      <w:r>
        <w:rPr>
          <w:color w:val="000000" w:themeColor="text1"/>
          <w:shd w:val="clear" w:color="auto" w:fill="FFFFFF"/>
        </w:rPr>
        <w:t>-</w:t>
      </w:r>
      <w:r w:rsidRPr="009E3A43">
        <w:rPr>
          <w:color w:val="000000" w:themeColor="text1"/>
          <w:shd w:val="clear" w:color="auto" w:fill="FFFFFF"/>
        </w:rPr>
        <w:t>size</w:t>
      </w:r>
      <w:r w:rsidRPr="009E3A43">
        <w:rPr>
          <w:color w:val="000000" w:themeColor="text1"/>
          <w:shd w:val="clear" w:color="auto" w:fill="FFFFFF"/>
          <w:lang w:val="en-US"/>
        </w:rPr>
        <w:t>, pool</w:t>
      </w:r>
      <w:r>
        <w:rPr>
          <w:color w:val="000000" w:themeColor="text1"/>
          <w:shd w:val="clear" w:color="auto" w:fill="FFFFFF"/>
          <w:lang w:val="en-US"/>
        </w:rPr>
        <w:t>-</w:t>
      </w:r>
      <w:proofErr w:type="gramStart"/>
      <w:r w:rsidRPr="009E3A43">
        <w:rPr>
          <w:color w:val="000000" w:themeColor="text1"/>
          <w:shd w:val="clear" w:color="auto" w:fill="FFFFFF"/>
          <w:lang w:val="en-US"/>
        </w:rPr>
        <w:t>size</w:t>
      </w:r>
      <w:proofErr w:type="gramEnd"/>
      <w:r w:rsidRPr="009E3A43">
        <w:rPr>
          <w:color w:val="000000" w:themeColor="text1"/>
          <w:shd w:val="clear" w:color="auto" w:fill="FFFFFF"/>
        </w:rPr>
        <w:t xml:space="preserve"> and </w:t>
      </w:r>
      <w:r>
        <w:rPr>
          <w:color w:val="000000" w:themeColor="text1"/>
          <w:shd w:val="clear" w:color="auto" w:fill="FFFFFF"/>
        </w:rPr>
        <w:t xml:space="preserve">a </w:t>
      </w:r>
      <w:r w:rsidRPr="009E3A43">
        <w:rPr>
          <w:color w:val="000000" w:themeColor="text1"/>
          <w:shd w:val="clear" w:color="auto" w:fill="FFFFFF"/>
        </w:rPr>
        <w:t>rectified linear activation function</w:t>
      </w:r>
      <w:r w:rsidRPr="009E3A43">
        <w:rPr>
          <w:color w:val="000000" w:themeColor="text1"/>
          <w:shd w:val="clear" w:color="auto" w:fill="FFFFFF"/>
          <w:lang w:val="en-US"/>
        </w:rPr>
        <w:t xml:space="preserve"> is used as loss function</w:t>
      </w:r>
      <w:r w:rsidRPr="009E3A43">
        <w:rPr>
          <w:color w:val="000000" w:themeColor="text1"/>
          <w:shd w:val="clear" w:color="auto" w:fill="FFFFFF"/>
        </w:rPr>
        <w:t>. The number of filters determines the number of parallel fields on which the weighted inputs are read and projected.</w:t>
      </w:r>
      <w:r w:rsidRPr="009E3A43">
        <w:rPr>
          <w:color w:val="000000" w:themeColor="text1"/>
          <w:shd w:val="clear" w:color="auto" w:fill="FFFFFF"/>
          <w:lang w:val="en-US"/>
        </w:rPr>
        <w:t xml:space="preserve"> </w:t>
      </w:r>
      <w:r w:rsidRPr="009E3A43">
        <w:rPr>
          <w:color w:val="000000" w:themeColor="text1"/>
          <w:shd w:val="clear" w:color="auto" w:fill="FFFFFF"/>
        </w:rPr>
        <w:t>A max pooling layer is used after convolutional layers to distill the weighted input features into those that are most salient, reducing the input size by 1/</w:t>
      </w:r>
      <w:r w:rsidRPr="009E3A43">
        <w:rPr>
          <w:color w:val="000000" w:themeColor="text1"/>
          <w:shd w:val="clear" w:color="auto" w:fill="FFFFFF"/>
          <w:lang w:val="en-US"/>
        </w:rPr>
        <w:t>2</w:t>
      </w:r>
      <w:r w:rsidRPr="009E3A43">
        <w:rPr>
          <w:color w:val="000000" w:themeColor="text1"/>
          <w:shd w:val="clear" w:color="auto" w:fill="FFFFFF"/>
        </w:rPr>
        <w:t>.</w:t>
      </w:r>
      <w:r w:rsidRPr="009E3A43">
        <w:rPr>
          <w:color w:val="000000" w:themeColor="text1"/>
          <w:shd w:val="clear" w:color="auto" w:fill="FFFFFF"/>
          <w:lang w:val="en-US"/>
        </w:rPr>
        <w:t xml:space="preserve"> </w:t>
      </w:r>
      <w:r w:rsidRPr="009E3A43">
        <w:rPr>
          <w:color w:val="000000" w:themeColor="text1"/>
          <w:shd w:val="clear" w:color="auto" w:fill="FFFFFF"/>
        </w:rPr>
        <w:t xml:space="preserve">The pooled inputs are flattened to </w:t>
      </w:r>
      <w:r w:rsidRPr="009E3A43">
        <w:rPr>
          <w:color w:val="000000" w:themeColor="text1"/>
          <w:shd w:val="clear" w:color="auto" w:fill="FFFFFF"/>
          <w:lang w:val="en-US"/>
        </w:rPr>
        <w:t>generate a</w:t>
      </w:r>
      <w:r w:rsidRPr="009E3A43">
        <w:rPr>
          <w:color w:val="000000" w:themeColor="text1"/>
          <w:shd w:val="clear" w:color="auto" w:fill="FFFFFF"/>
        </w:rPr>
        <w:t xml:space="preserve"> long vector before being interpreted and used to make </w:t>
      </w:r>
      <w:r w:rsidRPr="009E3A43">
        <w:rPr>
          <w:color w:val="000000" w:themeColor="text1"/>
          <w:shd w:val="clear" w:color="auto" w:fill="FFFFFF"/>
          <w:lang w:val="en-US"/>
        </w:rPr>
        <w:t xml:space="preserve">the </w:t>
      </w:r>
      <w:r w:rsidRPr="009E3A43">
        <w:rPr>
          <w:color w:val="000000" w:themeColor="text1"/>
          <w:shd w:val="clear" w:color="auto" w:fill="FFFFFF"/>
        </w:rPr>
        <w:t xml:space="preserve">prediction. </w:t>
      </w:r>
    </w:p>
    <w:p w14:paraId="594B34C4" w14:textId="77777777" w:rsidR="0045432F" w:rsidRDefault="0045432F" w:rsidP="0045432F">
      <w:pPr>
        <w:spacing w:line="360" w:lineRule="auto"/>
        <w:jc w:val="both"/>
        <w:rPr>
          <w:rFonts w:ascii="Times" w:hAnsi="Times"/>
          <w:color w:val="000000" w:themeColor="text1"/>
          <w:sz w:val="23"/>
          <w:szCs w:val="23"/>
          <w:shd w:val="clear" w:color="auto" w:fill="FFFFFF"/>
        </w:rPr>
      </w:pPr>
    </w:p>
    <w:p w14:paraId="35342AD4" w14:textId="77777777"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The terms shown in the above Figure-6 are also used in our code as well as in Algorithm-2.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new terms as follows</w:t>
      </w:r>
      <w:r w:rsidRPr="002555ED">
        <w:rPr>
          <w:rFonts w:ascii="Times" w:hAnsi="Times"/>
          <w:color w:val="000000" w:themeColor="text1"/>
          <w:shd w:val="clear" w:color="auto" w:fill="FFFFFF"/>
        </w:rPr>
        <w:t>:</w:t>
      </w:r>
    </w:p>
    <w:p w14:paraId="2D5BE8E0" w14:textId="77777777" w:rsidR="0045432F" w:rsidRPr="002555ED" w:rsidRDefault="0045432F" w:rsidP="0045432F">
      <w:pPr>
        <w:spacing w:line="360" w:lineRule="auto"/>
        <w:jc w:val="both"/>
        <w:rPr>
          <w:rFonts w:ascii="Times" w:hAnsi="Times"/>
          <w:color w:val="000000" w:themeColor="text1"/>
          <w:shd w:val="clear" w:color="auto" w:fill="FFFFFF"/>
        </w:rPr>
      </w:pPr>
    </w:p>
    <w:p w14:paraId="3A019565" w14:textId="77777777" w:rsidR="0045432F" w:rsidRPr="002555ED" w:rsidRDefault="0045432F" w:rsidP="0045432F">
      <w:pPr>
        <w:spacing w:line="360" w:lineRule="auto"/>
        <w:jc w:val="both"/>
        <w:rPr>
          <w:rFonts w:ascii="Times" w:hAnsi="Times" w:cs="Arial"/>
          <w:b/>
          <w:bCs/>
          <w:color w:val="202124"/>
          <w:shd w:val="clear" w:color="auto" w:fill="FFFFFF"/>
        </w:rPr>
      </w:pPr>
      <w:r w:rsidRPr="002555ED">
        <w:rPr>
          <w:rFonts w:ascii="Times" w:hAnsi="Times" w:cs="Arial"/>
          <w:b/>
          <w:bCs/>
          <w:color w:val="202124"/>
          <w:shd w:val="clear" w:color="auto" w:fill="FFFFFF"/>
        </w:rPr>
        <w:t xml:space="preserve">Conv1D:  </w:t>
      </w:r>
    </w:p>
    <w:p w14:paraId="69CD0A1F" w14:textId="77777777" w:rsidR="0045432F" w:rsidRPr="002E1DFE" w:rsidRDefault="0045432F" w:rsidP="0045432F">
      <w:pPr>
        <w:spacing w:line="360" w:lineRule="auto"/>
        <w:jc w:val="both"/>
        <w:rPr>
          <w:rFonts w:ascii="Times" w:hAnsi="Times"/>
          <w:color w:val="000000" w:themeColor="text1"/>
        </w:rPr>
      </w:pPr>
      <w:r w:rsidRPr="002E1DFE">
        <w:rPr>
          <w:rFonts w:ascii="Times" w:hAnsi="Times" w:cs="Arial"/>
          <w:color w:val="000000" w:themeColor="text1"/>
          <w:shd w:val="clear" w:color="auto" w:fill="FFFFFF"/>
        </w:rPr>
        <w:t xml:space="preserve">A convolution layer transforms the input </w:t>
      </w:r>
      <w:proofErr w:type="gramStart"/>
      <w:r w:rsidRPr="002E1DFE">
        <w:rPr>
          <w:rFonts w:ascii="Times" w:hAnsi="Times" w:cs="Arial"/>
          <w:color w:val="000000" w:themeColor="text1"/>
          <w:shd w:val="clear" w:color="auto" w:fill="FFFFFF"/>
        </w:rPr>
        <w:t>in order to</w:t>
      </w:r>
      <w:proofErr w:type="gramEnd"/>
      <w:r w:rsidRPr="002E1DFE">
        <w:rPr>
          <w:rFonts w:ascii="Times" w:hAnsi="Times" w:cs="Arial"/>
          <w:color w:val="000000" w:themeColor="text1"/>
          <w:shd w:val="clear" w:color="auto" w:fill="FFFFFF"/>
        </w:rPr>
        <w:t xml:space="preserve"> extract features from it.</w:t>
      </w:r>
      <w:r w:rsidRPr="002E1DFE">
        <w:rPr>
          <w:rFonts w:ascii="Times" w:hAnsi="Times"/>
          <w:color w:val="000000" w:themeColor="text1"/>
        </w:rPr>
        <w:t xml:space="preserve"> </w:t>
      </w:r>
      <w:r w:rsidRPr="002E1DFE">
        <w:rPr>
          <w:rFonts w:ascii="Times" w:hAnsi="Times" w:cs="Open Sans"/>
          <w:color w:val="000000" w:themeColor="text1"/>
          <w:shd w:val="clear" w:color="auto" w:fill="FFFFFF"/>
        </w:rPr>
        <w:t>This layer creates a convolution kernel that is convolved with the layer input over a single spatial (or temporal) dimension to produce a tensor of outputs.</w:t>
      </w:r>
    </w:p>
    <w:p w14:paraId="7A0A3D92" w14:textId="77777777" w:rsidR="0045432F" w:rsidRPr="00AE4BDB" w:rsidRDefault="0045432F" w:rsidP="0045432F">
      <w:pPr>
        <w:spacing w:line="360" w:lineRule="auto"/>
        <w:jc w:val="both"/>
        <w:rPr>
          <w:rFonts w:ascii="Times" w:hAnsi="Times"/>
          <w:b/>
          <w:bCs/>
          <w:color w:val="000000" w:themeColor="text1"/>
          <w:sz w:val="23"/>
          <w:szCs w:val="23"/>
          <w:shd w:val="clear" w:color="auto" w:fill="FFFFFF"/>
        </w:rPr>
      </w:pPr>
    </w:p>
    <w:p w14:paraId="75E902F8" w14:textId="77777777" w:rsidR="0045432F" w:rsidRPr="00AE4BDB" w:rsidRDefault="0045432F" w:rsidP="0045432F">
      <w:pPr>
        <w:spacing w:line="360" w:lineRule="auto"/>
        <w:rPr>
          <w:rFonts w:ascii="Times" w:hAnsi="Times"/>
          <w:b/>
          <w:bCs/>
          <w:color w:val="000000" w:themeColor="text1"/>
          <w:lang w:val="en-US"/>
        </w:rPr>
      </w:pPr>
      <w:r w:rsidRPr="00AE4BDB">
        <w:rPr>
          <w:rFonts w:ascii="Times" w:hAnsi="Times"/>
          <w:b/>
          <w:bCs/>
          <w:color w:val="000000" w:themeColor="text1"/>
          <w:lang w:val="en-US"/>
        </w:rPr>
        <w:t>MaxPooling1D:</w:t>
      </w:r>
    </w:p>
    <w:p w14:paraId="0723EAE5" w14:textId="77777777" w:rsidR="0045432F" w:rsidRDefault="0045432F" w:rsidP="0045432F">
      <w:pPr>
        <w:spacing w:line="360" w:lineRule="auto"/>
        <w:rPr>
          <w:color w:val="202124"/>
          <w:shd w:val="clear" w:color="auto" w:fill="FFFFFF"/>
        </w:rPr>
      </w:pPr>
      <w:r w:rsidRPr="00C364D3">
        <w:rPr>
          <w:color w:val="202124"/>
          <w:shd w:val="clear" w:color="auto" w:fill="FFFFFF"/>
        </w:rPr>
        <w:t xml:space="preserve">Max pooling is a pooling operation that selects the maximum element from the region of the feature map covered by the filter. In other words, it </w:t>
      </w:r>
      <w:proofErr w:type="spellStart"/>
      <w:r w:rsidRPr="00C364D3">
        <w:rPr>
          <w:color w:val="202124"/>
          <w:shd w:val="clear" w:color="auto" w:fill="FFFFFF"/>
        </w:rPr>
        <w:t>downsamples</w:t>
      </w:r>
      <w:proofErr w:type="spellEnd"/>
      <w:r w:rsidRPr="00C364D3">
        <w:rPr>
          <w:color w:val="202124"/>
          <w:shd w:val="clear" w:color="auto" w:fill="FFFFFF"/>
        </w:rPr>
        <w:t xml:space="preserve"> the input representation by taking the maximum value over a spatial window of size (pool size).</w:t>
      </w:r>
      <w:r w:rsidRPr="00C364D3">
        <w:t xml:space="preserve"> </w:t>
      </w:r>
      <w:r w:rsidRPr="00C364D3">
        <w:rPr>
          <w:color w:val="202124"/>
          <w:shd w:val="clear" w:color="auto" w:fill="FFFFFF"/>
        </w:rPr>
        <w:t xml:space="preserve">Thus, the output after </w:t>
      </w:r>
      <w:r w:rsidRPr="00C364D3">
        <w:rPr>
          <w:color w:val="202124"/>
          <w:shd w:val="clear" w:color="auto" w:fill="FFFFFF"/>
        </w:rPr>
        <w:lastRenderedPageBreak/>
        <w:t>max-pooling layer would be a feature map containing the most prominent features of the previous feature map.</w:t>
      </w:r>
    </w:p>
    <w:p w14:paraId="07F6FDFB" w14:textId="77777777" w:rsidR="0045432F" w:rsidRDefault="0045432F" w:rsidP="0045432F">
      <w:pPr>
        <w:spacing w:line="360" w:lineRule="auto"/>
        <w:rPr>
          <w:color w:val="202124"/>
          <w:shd w:val="clear" w:color="auto" w:fill="FFFFFF"/>
        </w:rPr>
      </w:pPr>
    </w:p>
    <w:p w14:paraId="297A2ECC" w14:textId="77777777" w:rsidR="0045432F" w:rsidRPr="005A08CE" w:rsidRDefault="0045432F" w:rsidP="0045432F">
      <w:pPr>
        <w:spacing w:line="360" w:lineRule="auto"/>
        <w:jc w:val="both"/>
        <w:rPr>
          <w:color w:val="000000" w:themeColor="text1"/>
        </w:rPr>
      </w:pPr>
      <w:r w:rsidRPr="005A08CE">
        <w:rPr>
          <w:b/>
          <w:bCs/>
          <w:color w:val="000000" w:themeColor="text1"/>
          <w:shd w:val="clear" w:color="auto" w:fill="FFFFFF"/>
        </w:rPr>
        <w:t>FC</w:t>
      </w:r>
      <w:r w:rsidRPr="005A08CE">
        <w:rPr>
          <w:color w:val="000000" w:themeColor="text1"/>
          <w:shd w:val="clear" w:color="auto" w:fill="FFFFFF"/>
        </w:rPr>
        <w:br/>
        <w:t>The fully connected layer (FC) operates on a flattened input where each input is connected to all neurons. After feature extraction we need to classify the data into various classes, this can be done using a fully connected (FC) neural network.</w:t>
      </w:r>
    </w:p>
    <w:p w14:paraId="4F620CD1" w14:textId="77777777" w:rsidR="0045432F" w:rsidRPr="005A08CE" w:rsidRDefault="0045432F" w:rsidP="0045432F"/>
    <w:p w14:paraId="7F929D6A" w14:textId="77777777" w:rsidR="0045432F" w:rsidRPr="00A80DBF" w:rsidRDefault="0045432F" w:rsidP="0045432F">
      <w:pPr>
        <w:spacing w:line="360" w:lineRule="auto"/>
        <w:jc w:val="both"/>
        <w:rPr>
          <w:b/>
          <w:bCs/>
          <w:color w:val="202124"/>
          <w:shd w:val="clear" w:color="auto" w:fill="FFFFFF"/>
        </w:rPr>
      </w:pPr>
      <w:r w:rsidRPr="00A80DBF">
        <w:rPr>
          <w:b/>
          <w:bCs/>
          <w:color w:val="202124"/>
          <w:shd w:val="clear" w:color="auto" w:fill="FFFFFF"/>
        </w:rPr>
        <w:t>Flatten Layer</w:t>
      </w:r>
    </w:p>
    <w:p w14:paraId="36ADF680" w14:textId="77777777" w:rsidR="0045432F" w:rsidRPr="00A80DBF" w:rsidRDefault="0045432F" w:rsidP="0045432F">
      <w:pPr>
        <w:spacing w:line="360" w:lineRule="auto"/>
        <w:jc w:val="both"/>
      </w:pPr>
      <w:r w:rsidRPr="00A80DBF">
        <w:rPr>
          <w:color w:val="202124"/>
          <w:shd w:val="clear" w:color="auto" w:fill="FFFFFF"/>
        </w:rPr>
        <w:t>To flattens the multi-dimensional input tensors into a single dimension this layer is used. For example, if flatten is applied to layer having input shape as (</w:t>
      </w:r>
      <w:proofErr w:type="spellStart"/>
      <w:r w:rsidRPr="00A80DBF">
        <w:rPr>
          <w:color w:val="202124"/>
          <w:shd w:val="clear" w:color="auto" w:fill="FFFFFF"/>
        </w:rPr>
        <w:t>batch_size</w:t>
      </w:r>
      <w:proofErr w:type="spellEnd"/>
      <w:r w:rsidRPr="00A80DBF">
        <w:rPr>
          <w:color w:val="202124"/>
          <w:shd w:val="clear" w:color="auto" w:fill="FFFFFF"/>
        </w:rPr>
        <w:t>, 2,2), then the output shape of the layer will be (</w:t>
      </w:r>
      <w:proofErr w:type="spellStart"/>
      <w:r w:rsidRPr="00A80DBF">
        <w:rPr>
          <w:color w:val="202124"/>
          <w:shd w:val="clear" w:color="auto" w:fill="FFFFFF"/>
        </w:rPr>
        <w:t>batch_size</w:t>
      </w:r>
      <w:proofErr w:type="spellEnd"/>
      <w:r w:rsidRPr="00A80DBF">
        <w:rPr>
          <w:color w:val="202124"/>
          <w:shd w:val="clear" w:color="auto" w:fill="FFFFFF"/>
        </w:rPr>
        <w:t>, 4)</w:t>
      </w:r>
    </w:p>
    <w:p w14:paraId="4AD6643E" w14:textId="77777777" w:rsidR="0045432F" w:rsidRDefault="0045432F" w:rsidP="0045432F">
      <w:pPr>
        <w:spacing w:line="360" w:lineRule="auto"/>
        <w:jc w:val="both"/>
        <w:rPr>
          <w:rFonts w:ascii="Times" w:hAnsi="Times"/>
          <w:color w:val="000000" w:themeColor="text1"/>
          <w:sz w:val="23"/>
          <w:szCs w:val="23"/>
          <w:shd w:val="clear" w:color="auto" w:fill="FFFFFF"/>
        </w:rPr>
      </w:pPr>
    </w:p>
    <w:p w14:paraId="1DD06CE7" w14:textId="77777777" w:rsidR="0045432F" w:rsidRPr="00D24931" w:rsidRDefault="0045432F" w:rsidP="0045432F">
      <w:pPr>
        <w:spacing w:line="360" w:lineRule="auto"/>
        <w:jc w:val="both"/>
        <w:rPr>
          <w:color w:val="000000" w:themeColor="text1"/>
          <w:shd w:val="clear" w:color="auto" w:fill="FFFFFF"/>
          <w:lang w:val="en-US"/>
        </w:rPr>
      </w:pPr>
      <w:r w:rsidRPr="00D24931">
        <w:rPr>
          <w:color w:val="000000" w:themeColor="text1"/>
          <w:shd w:val="clear" w:color="auto" w:fill="FFFFFF"/>
          <w:lang w:val="en-US"/>
        </w:rPr>
        <w:t>The following steps shows the algorithm used to setup our CNN model:</w:t>
      </w:r>
    </w:p>
    <w:p w14:paraId="5FEE8D3E" w14:textId="77777777" w:rsidR="0045432F" w:rsidRPr="00D24931" w:rsidRDefault="0045432F" w:rsidP="0045432F">
      <w:pPr>
        <w:spacing w:line="360" w:lineRule="auto"/>
        <w:jc w:val="both"/>
        <w:rPr>
          <w:color w:val="000000" w:themeColor="text1"/>
          <w:shd w:val="clear" w:color="auto" w:fill="FFFFFF"/>
          <w:lang w:val="en-US"/>
        </w:rPr>
      </w:pPr>
      <w:r w:rsidRPr="00D24931">
        <w:rPr>
          <w:color w:val="000000" w:themeColor="text1"/>
          <w:shd w:val="clear" w:color="auto" w:fill="FFFFFF"/>
          <w:lang w:val="en-US"/>
        </w:rPr>
        <w:t>---------------------------------------------------------------------------------------------------------------</w:t>
      </w:r>
      <w:r>
        <w:rPr>
          <w:color w:val="000000" w:themeColor="text1"/>
          <w:shd w:val="clear" w:color="auto" w:fill="FFFFFF"/>
          <w:lang w:val="en-US"/>
        </w:rPr>
        <w:t>-</w:t>
      </w:r>
    </w:p>
    <w:p w14:paraId="5DAD6D9F"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 xml:space="preserve">Take an instance of ‘Sequential’ Model from </w:t>
      </w:r>
      <w:proofErr w:type="spellStart"/>
      <w:r w:rsidRPr="00D24931">
        <w:rPr>
          <w:color w:val="000000" w:themeColor="text1"/>
          <w:lang w:val="en-US"/>
        </w:rPr>
        <w:t>Keras</w:t>
      </w:r>
      <w:proofErr w:type="spellEnd"/>
      <w:r w:rsidRPr="00D24931">
        <w:rPr>
          <w:color w:val="000000" w:themeColor="text1"/>
          <w:lang w:val="en-US"/>
        </w:rPr>
        <w:t xml:space="preserve"> deep learning library.</w:t>
      </w:r>
    </w:p>
    <w:p w14:paraId="61534E64"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 Conv1D layer to the model defining the number of filters (24), kernel size (500), input shape (100), rectified linear activation function (</w:t>
      </w:r>
      <w:proofErr w:type="spellStart"/>
      <w:r w:rsidRPr="00D24931">
        <w:rPr>
          <w:color w:val="000000" w:themeColor="text1"/>
          <w:lang w:val="en-US"/>
        </w:rPr>
        <w:t>relu</w:t>
      </w:r>
      <w:proofErr w:type="spellEnd"/>
      <w:r w:rsidRPr="00D24931">
        <w:rPr>
          <w:color w:val="000000" w:themeColor="text1"/>
          <w:lang w:val="en-US"/>
        </w:rPr>
        <w:t>).</w:t>
      </w:r>
    </w:p>
    <w:p w14:paraId="53F3462B"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another Conv1D layer with same settings but without input shape.</w:t>
      </w:r>
    </w:p>
    <w:p w14:paraId="36D7B26B"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another MaxPooling1D layer with pool size of 2.</w:t>
      </w:r>
    </w:p>
    <w:p w14:paraId="0BE481B3"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Flatten (reshape) the result of previous step into single dimension before interpreted by the next layer.</w:t>
      </w:r>
    </w:p>
    <w:p w14:paraId="585066CC"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 Dense layer with number of outputs (1), since we predict a continuous value.</w:t>
      </w:r>
    </w:p>
    <w:p w14:paraId="1F8497D9"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Compile the model with Mean Square Error (MSE) loss function and ‘adam’ optimizer.</w:t>
      </w:r>
    </w:p>
    <w:p w14:paraId="3CC21D59"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Fit the model with training data set for number of epochs (100) and batch size (100).</w:t>
      </w:r>
    </w:p>
    <w:p w14:paraId="7DECBE0A"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Create an ensemble of 6 models by following the steps 1 to 8.</w:t>
      </w:r>
    </w:p>
    <w:p w14:paraId="7E43763F" w14:textId="77777777" w:rsidR="0045432F" w:rsidRPr="00D24931" w:rsidRDefault="0045432F" w:rsidP="009D20AF">
      <w:pPr>
        <w:pStyle w:val="ListParagraph"/>
        <w:numPr>
          <w:ilvl w:val="0"/>
          <w:numId w:val="8"/>
        </w:numPr>
        <w:spacing w:line="360" w:lineRule="auto"/>
        <w:ind w:left="720"/>
        <w:jc w:val="both"/>
        <w:rPr>
          <w:color w:val="000000" w:themeColor="text1"/>
          <w:lang w:val="en-US"/>
        </w:rPr>
      </w:pPr>
      <w:r w:rsidRPr="00D24931">
        <w:rPr>
          <w:color w:val="000000" w:themeColor="text1"/>
          <w:lang w:val="en-US"/>
        </w:rPr>
        <w:t xml:space="preserve">Get prediction </w:t>
      </w:r>
      <w:proofErr w:type="spellStart"/>
      <w:r w:rsidRPr="00D24931">
        <w:rPr>
          <w:i/>
          <w:iCs/>
          <w:color w:val="000000" w:themeColor="text1"/>
          <w:lang w:val="en-US"/>
        </w:rPr>
        <w:t>yhat</w:t>
      </w:r>
      <w:proofErr w:type="spellEnd"/>
      <w:r w:rsidRPr="00D24931">
        <w:rPr>
          <w:color w:val="000000" w:themeColor="text1"/>
          <w:lang w:val="en-US"/>
        </w:rPr>
        <w:t xml:space="preserve"> for each time step (day) from all the models of the ensemble.</w:t>
      </w:r>
      <w:r w:rsidRPr="00D24931">
        <w:rPr>
          <w:color w:val="000000" w:themeColor="text1"/>
          <w:lang w:val="en-US"/>
        </w:rPr>
        <w:br/>
        <w:t>An example of single model output can be derived:</w:t>
      </w:r>
      <w:r w:rsidRPr="00D24931">
        <w:rPr>
          <w:color w:val="000000" w:themeColor="text1"/>
          <w:lang w:val="en-US"/>
        </w:rPr>
        <w:tab/>
        <w:t xml:space="preserve"> </w:t>
      </w:r>
      <w:r w:rsidRPr="00D24931">
        <w:rPr>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p>
    <w:p w14:paraId="7D1C4F63" w14:textId="77777777" w:rsidR="0045432F" w:rsidRPr="00D24931" w:rsidRDefault="0045432F" w:rsidP="009D20AF">
      <w:pPr>
        <w:pStyle w:val="ListParagraph"/>
        <w:numPr>
          <w:ilvl w:val="0"/>
          <w:numId w:val="8"/>
        </w:numPr>
        <w:spacing w:line="360" w:lineRule="auto"/>
        <w:ind w:left="720"/>
        <w:jc w:val="both"/>
        <w:rPr>
          <w:color w:val="000000" w:themeColor="text1"/>
          <w:lang w:val="en-US"/>
        </w:rPr>
      </w:pPr>
      <w:r w:rsidRPr="00D24931">
        <w:rPr>
          <w:color w:val="000000" w:themeColor="text1"/>
          <w:lang w:val="en-US"/>
        </w:rPr>
        <w:t>Calculate the ranges (lower level, mean and upper level) of each prediction.</w:t>
      </w:r>
    </w:p>
    <w:p w14:paraId="421E7696" w14:textId="77777777" w:rsidR="0045432F" w:rsidRPr="00D24931" w:rsidRDefault="0045432F" w:rsidP="009D20AF">
      <w:pPr>
        <w:pStyle w:val="ListParagraph"/>
        <w:numPr>
          <w:ilvl w:val="0"/>
          <w:numId w:val="8"/>
        </w:numPr>
        <w:spacing w:line="360" w:lineRule="auto"/>
        <w:ind w:left="720"/>
        <w:jc w:val="both"/>
        <w:rPr>
          <w:color w:val="000000" w:themeColor="text1"/>
          <w:lang w:val="en-US"/>
        </w:rPr>
      </w:pPr>
      <w:r w:rsidRPr="00D24931">
        <w:rPr>
          <w:color w:val="000000" w:themeColor="text1"/>
          <w:lang w:val="en-US"/>
        </w:rPr>
        <w:t xml:space="preserve">Calculate uncertainty of the model for each day by using the set of </w:t>
      </w:r>
      <w:proofErr w:type="spellStart"/>
      <w:r w:rsidRPr="00D24931">
        <w:rPr>
          <w:color w:val="000000" w:themeColor="text1"/>
          <w:lang w:val="en-US"/>
        </w:rPr>
        <w:t>yhats</w:t>
      </w:r>
      <w:proofErr w:type="spellEnd"/>
      <w:r w:rsidRPr="00D24931">
        <w:rPr>
          <w:color w:val="000000" w:themeColor="text1"/>
          <w:lang w:val="en-US"/>
        </w:rPr>
        <w:t xml:space="preserve"> using the uncertainty calculating formula explained in </w:t>
      </w:r>
      <w:r>
        <w:rPr>
          <w:color w:val="000000" w:themeColor="text1"/>
          <w:lang w:val="en-US"/>
        </w:rPr>
        <w:t xml:space="preserve">section </w:t>
      </w:r>
      <w:r w:rsidRPr="00D24931">
        <w:rPr>
          <w:color w:val="000000" w:themeColor="text1"/>
          <w:lang w:val="en-US"/>
        </w:rPr>
        <w:t>3.7.</w:t>
      </w:r>
    </w:p>
    <w:p w14:paraId="25B82871" w14:textId="77777777" w:rsidR="0045432F" w:rsidRPr="00D24931" w:rsidRDefault="0045432F" w:rsidP="0045432F">
      <w:pPr>
        <w:pStyle w:val="ListParagraph"/>
        <w:spacing w:line="360" w:lineRule="auto"/>
        <w:ind w:left="0"/>
        <w:jc w:val="both"/>
        <w:rPr>
          <w:color w:val="000000" w:themeColor="text1"/>
          <w:shd w:val="clear" w:color="auto" w:fill="FFFFFF"/>
          <w:lang w:val="en-US"/>
        </w:rPr>
      </w:pPr>
      <w:r w:rsidRPr="00D24931">
        <w:rPr>
          <w:color w:val="000000" w:themeColor="text1"/>
          <w:shd w:val="clear" w:color="auto" w:fill="FFFFFF"/>
          <w:lang w:val="en-US"/>
        </w:rPr>
        <w:t>----------------------------------------------------------------------------------------------------------------</w:t>
      </w:r>
    </w:p>
    <w:p w14:paraId="24F449A0" w14:textId="77777777" w:rsidR="0045432F" w:rsidRPr="00D24931" w:rsidRDefault="0045432F" w:rsidP="0045432F">
      <w:pPr>
        <w:spacing w:line="360" w:lineRule="auto"/>
        <w:rPr>
          <w:color w:val="000000" w:themeColor="text1"/>
          <w:lang w:val="en-US"/>
        </w:rPr>
      </w:pPr>
      <w:r w:rsidRPr="00D24931">
        <w:rPr>
          <w:color w:val="000000" w:themeColor="text1"/>
          <w:lang w:val="en-US"/>
        </w:rPr>
        <w:t>Algorithm</w:t>
      </w:r>
      <w:r>
        <w:rPr>
          <w:color w:val="000000" w:themeColor="text1"/>
          <w:lang w:val="en-US"/>
        </w:rPr>
        <w:t xml:space="preserve"> 3.</w:t>
      </w:r>
      <w:r w:rsidRPr="00D24931">
        <w:rPr>
          <w:color w:val="000000" w:themeColor="text1"/>
          <w:lang w:val="en-US"/>
        </w:rPr>
        <w:t>2: CNN Model</w:t>
      </w:r>
    </w:p>
    <w:p w14:paraId="4AB9390B"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6</w:t>
      </w:r>
      <w:r w:rsidRPr="002E48C9">
        <w:rPr>
          <w:rFonts w:ascii="Times" w:hAnsi="Times"/>
          <w:b/>
          <w:bCs/>
          <w:color w:val="000000" w:themeColor="text1"/>
          <w:lang w:val="en-US"/>
        </w:rPr>
        <w:tab/>
        <w:t>LSTM</w:t>
      </w:r>
    </w:p>
    <w:p w14:paraId="3ECE447F" w14:textId="77777777" w:rsidR="0045432F" w:rsidRPr="002E48C9" w:rsidRDefault="0045432F" w:rsidP="0045432F">
      <w:pPr>
        <w:spacing w:line="360" w:lineRule="auto"/>
        <w:jc w:val="both"/>
        <w:rPr>
          <w:rFonts w:ascii="Times" w:hAnsi="Times"/>
          <w:color w:val="000000" w:themeColor="text1"/>
          <w:sz w:val="23"/>
          <w:szCs w:val="23"/>
          <w:shd w:val="clear" w:color="auto" w:fill="FFFFFF"/>
        </w:rPr>
      </w:pPr>
      <w:r w:rsidRPr="002E48C9">
        <w:rPr>
          <w:rFonts w:ascii="Times" w:hAnsi="Times"/>
          <w:color w:val="000000" w:themeColor="text1"/>
          <w:sz w:val="23"/>
          <w:szCs w:val="23"/>
          <w:shd w:val="clear" w:color="auto" w:fill="FFFFFF"/>
        </w:rPr>
        <w:t>The LSTM neural network </w:t>
      </w:r>
      <w:r w:rsidRPr="002E48C9">
        <w:rPr>
          <w:rFonts w:ascii="Times" w:hAnsi="Times"/>
          <w:color w:val="000000" w:themeColor="text1"/>
          <w:sz w:val="23"/>
          <w:szCs w:val="23"/>
          <w:shd w:val="clear" w:color="auto" w:fill="FFFFFF"/>
          <w:lang w:val="en-US"/>
        </w:rPr>
        <w:t>is a member of RNN</w:t>
      </w:r>
      <w:r>
        <w:rPr>
          <w:rFonts w:ascii="Times" w:hAnsi="Times"/>
          <w:color w:val="000000" w:themeColor="text1"/>
          <w:sz w:val="23"/>
          <w:szCs w:val="23"/>
          <w:shd w:val="clear" w:color="auto" w:fill="FFFFFF"/>
          <w:lang w:val="en-US"/>
        </w:rPr>
        <w:t xml:space="preserve"> (Recurrent Neural Network</w:t>
      </w:r>
      <w:proofErr w:type="gramStart"/>
      <w:r>
        <w:rPr>
          <w:rFonts w:ascii="Times" w:hAnsi="Times"/>
          <w:color w:val="000000" w:themeColor="text1"/>
          <w:sz w:val="23"/>
          <w:szCs w:val="23"/>
          <w:shd w:val="clear" w:color="auto" w:fill="FFFFFF"/>
          <w:lang w:val="en-US"/>
        </w:rPr>
        <w:t>)</w:t>
      </w:r>
      <w:proofErr w:type="gramEnd"/>
      <w:r w:rsidRPr="002E48C9">
        <w:rPr>
          <w:rFonts w:ascii="Times" w:hAnsi="Times"/>
          <w:color w:val="000000" w:themeColor="text1"/>
          <w:sz w:val="23"/>
          <w:szCs w:val="23"/>
          <w:shd w:val="clear" w:color="auto" w:fill="FFFFFF"/>
          <w:lang w:val="en-US"/>
        </w:rPr>
        <w:t xml:space="preserve"> and it can </w:t>
      </w:r>
      <w:r w:rsidRPr="002E48C9">
        <w:rPr>
          <w:rFonts w:ascii="Times" w:hAnsi="Times"/>
          <w:color w:val="000000" w:themeColor="text1"/>
          <w:sz w:val="23"/>
          <w:szCs w:val="23"/>
          <w:shd w:val="clear" w:color="auto" w:fill="FFFFFF"/>
        </w:rPr>
        <w:t>be used for univariate time series forecasting.</w:t>
      </w:r>
      <w:r w:rsidRPr="002E48C9">
        <w:rPr>
          <w:rFonts w:ascii="Times" w:hAnsi="Times"/>
          <w:color w:val="000000" w:themeColor="text1"/>
          <w:sz w:val="23"/>
          <w:szCs w:val="23"/>
          <w:shd w:val="clear" w:color="auto" w:fill="FFFFFF"/>
          <w:lang w:val="en-US"/>
        </w:rPr>
        <w:t xml:space="preserve"> It </w:t>
      </w:r>
      <w:r w:rsidRPr="002E48C9">
        <w:rPr>
          <w:rFonts w:ascii="Times" w:hAnsi="Times"/>
          <w:color w:val="000000" w:themeColor="text1"/>
          <w:sz w:val="23"/>
          <w:szCs w:val="23"/>
          <w:shd w:val="clear" w:color="auto" w:fill="FFFFFF"/>
        </w:rPr>
        <w:t>use</w:t>
      </w:r>
      <w:r w:rsidRPr="002E48C9">
        <w:rPr>
          <w:rFonts w:ascii="Times" w:hAnsi="Times"/>
          <w:color w:val="000000" w:themeColor="text1"/>
          <w:sz w:val="23"/>
          <w:szCs w:val="23"/>
          <w:shd w:val="clear" w:color="auto" w:fill="FFFFFF"/>
          <w:lang w:val="en-US"/>
        </w:rPr>
        <w:t>s</w:t>
      </w:r>
      <w:r w:rsidRPr="002E48C9">
        <w:rPr>
          <w:rFonts w:ascii="Times" w:hAnsi="Times"/>
          <w:color w:val="000000" w:themeColor="text1"/>
          <w:sz w:val="23"/>
          <w:szCs w:val="23"/>
          <w:shd w:val="clear" w:color="auto" w:fill="FFFFFF"/>
        </w:rPr>
        <w:t xml:space="preserve"> an output of the network from a prior step as an input in attempt to automatically learn across sequence data.</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rPr>
        <w:t xml:space="preserve">Having </w:t>
      </w:r>
      <w:r w:rsidRPr="002E48C9">
        <w:rPr>
          <w:rFonts w:ascii="Times" w:hAnsi="Times"/>
          <w:color w:val="000000" w:themeColor="text1"/>
          <w:sz w:val="23"/>
          <w:szCs w:val="23"/>
          <w:shd w:val="clear" w:color="auto" w:fill="FFFFFF"/>
        </w:rPr>
        <w:t>internal memory</w:t>
      </w:r>
      <w:r>
        <w:rPr>
          <w:rFonts w:ascii="Times" w:hAnsi="Times"/>
          <w:color w:val="000000" w:themeColor="text1"/>
          <w:sz w:val="23"/>
          <w:szCs w:val="23"/>
          <w:shd w:val="clear" w:color="auto" w:fill="FFFFFF"/>
        </w:rPr>
        <w:t>,</w:t>
      </w:r>
      <w:r w:rsidRPr="002E48C9">
        <w:rPr>
          <w:rFonts w:ascii="Times" w:hAnsi="Times"/>
          <w:color w:val="000000" w:themeColor="text1"/>
          <w:sz w:val="23"/>
          <w:szCs w:val="23"/>
          <w:shd w:val="clear" w:color="auto" w:fill="FFFFFF"/>
        </w:rPr>
        <w:t xml:space="preserve"> LSTM allow</w:t>
      </w:r>
      <w:r>
        <w:rPr>
          <w:rFonts w:ascii="Times" w:hAnsi="Times"/>
          <w:color w:val="000000" w:themeColor="text1"/>
          <w:sz w:val="23"/>
          <w:szCs w:val="23"/>
          <w:shd w:val="clear" w:color="auto" w:fill="FFFFFF"/>
        </w:rPr>
        <w:t>s</w:t>
      </w:r>
      <w:r w:rsidRPr="002E48C9">
        <w:rPr>
          <w:rFonts w:ascii="Times" w:hAnsi="Times"/>
          <w:color w:val="000000" w:themeColor="text1"/>
          <w:sz w:val="23"/>
          <w:szCs w:val="23"/>
          <w:shd w:val="clear" w:color="auto" w:fill="FFFFFF"/>
        </w:rPr>
        <w:t xml:space="preserve"> it to accumulate internal state as it reads across the steps of a given input sequence.</w:t>
      </w:r>
    </w:p>
    <w:p w14:paraId="0A268C63" w14:textId="77777777" w:rsidR="0045432F" w:rsidRPr="002E48C9" w:rsidRDefault="0045432F" w:rsidP="0045432F">
      <w:pPr>
        <w:jc w:val="both"/>
        <w:rPr>
          <w:color w:val="000000" w:themeColor="text1"/>
        </w:rPr>
      </w:pPr>
    </w:p>
    <w:p w14:paraId="03E47A0D" w14:textId="77777777" w:rsidR="0045432F" w:rsidRPr="002E48C9" w:rsidRDefault="0045432F" w:rsidP="0045432F">
      <w:pPr>
        <w:spacing w:line="360" w:lineRule="auto"/>
        <w:jc w:val="center"/>
        <w:rPr>
          <w:rFonts w:ascii="Times" w:hAnsi="Times"/>
          <w:b/>
          <w:bCs/>
          <w:color w:val="000000" w:themeColor="text1"/>
          <w:lang w:val="en-US"/>
        </w:rPr>
      </w:pPr>
      <w:r w:rsidRPr="002E48C9">
        <w:rPr>
          <w:rFonts w:ascii="Times" w:hAnsi="Times"/>
          <w:b/>
          <w:bCs/>
          <w:noProof/>
          <w:color w:val="000000" w:themeColor="text1"/>
          <w:lang w:val="en-US"/>
        </w:rPr>
        <w:drawing>
          <wp:inline distT="0" distB="0" distL="0" distR="0" wp14:anchorId="30DC7CE2" wp14:editId="15AFB868">
            <wp:extent cx="3516923" cy="1932243"/>
            <wp:effectExtent l="0" t="0" r="127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48493" cy="1949588"/>
                    </a:xfrm>
                    <a:prstGeom prst="rect">
                      <a:avLst/>
                    </a:prstGeom>
                  </pic:spPr>
                </pic:pic>
              </a:graphicData>
            </a:graphic>
          </wp:inline>
        </w:drawing>
      </w:r>
    </w:p>
    <w:p w14:paraId="6F2AEE28" w14:textId="77777777" w:rsidR="0045432F" w:rsidRPr="002E48C9" w:rsidRDefault="0045432F" w:rsidP="0045432F">
      <w:pPr>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3.5</w:t>
      </w:r>
      <w:r w:rsidRPr="002E48C9">
        <w:rPr>
          <w:rFonts w:ascii="Times" w:hAnsi="Times"/>
          <w:color w:val="000000" w:themeColor="text1"/>
          <w:lang w:val="en-US"/>
        </w:rPr>
        <w:t xml:space="preserve">: Basic Architecture of LSTM network (ref. </w:t>
      </w:r>
      <w:r>
        <w:rPr>
          <w:rFonts w:ascii="Times" w:hAnsi="Times"/>
          <w:color w:val="000000" w:themeColor="text1"/>
          <w:lang w:val="en-US"/>
        </w:rPr>
        <w:t>5</w:t>
      </w:r>
      <w:r w:rsidRPr="002E48C9">
        <w:rPr>
          <w:rFonts w:ascii="Times" w:hAnsi="Times"/>
          <w:color w:val="000000" w:themeColor="text1"/>
          <w:lang w:val="en-US"/>
        </w:rPr>
        <w:t>5)</w:t>
      </w:r>
    </w:p>
    <w:p w14:paraId="5CFF5F87" w14:textId="77777777" w:rsidR="0045432F" w:rsidRPr="002E48C9" w:rsidRDefault="0045432F" w:rsidP="0045432F">
      <w:pPr>
        <w:spacing w:line="360" w:lineRule="auto"/>
        <w:rPr>
          <w:rFonts w:ascii="Times" w:hAnsi="Times"/>
          <w:b/>
          <w:bCs/>
          <w:color w:val="000000" w:themeColor="text1"/>
          <w:lang w:val="en-US"/>
        </w:rPr>
      </w:pPr>
    </w:p>
    <w:p w14:paraId="4C00A691" w14:textId="77777777" w:rsidR="0045432F" w:rsidRDefault="0045432F" w:rsidP="0045432F">
      <w:pPr>
        <w:spacing w:line="360" w:lineRule="auto"/>
        <w:jc w:val="both"/>
        <w:rPr>
          <w:rFonts w:ascii="Times" w:hAnsi="Times"/>
          <w:color w:val="000000" w:themeColor="text1"/>
          <w:shd w:val="clear" w:color="auto" w:fill="FFFFFF"/>
        </w:rPr>
      </w:pPr>
      <w:r w:rsidRPr="00BB43E5">
        <w:rPr>
          <w:rFonts w:ascii="Times" w:hAnsi="Times"/>
          <w:color w:val="000000" w:themeColor="text1"/>
          <w:lang w:val="en-US"/>
        </w:rPr>
        <w:t>For this model</w:t>
      </w:r>
      <w:r>
        <w:rPr>
          <w:rFonts w:ascii="Times" w:hAnsi="Times"/>
          <w:color w:val="000000" w:themeColor="text1"/>
          <w:lang w:val="en-US"/>
        </w:rPr>
        <w:t>,</w:t>
      </w:r>
      <w:r w:rsidRPr="00BB43E5">
        <w:rPr>
          <w:rFonts w:ascii="Times" w:hAnsi="Times"/>
          <w:color w:val="000000" w:themeColor="text1"/>
          <w:lang w:val="en-US"/>
        </w:rPr>
        <w:t xml:space="preserve"> we define a LSTM layer from inputs and subsequently two dense layers. Like other models, </w:t>
      </w:r>
      <w:r w:rsidRPr="00BB43E5">
        <w:rPr>
          <w:rFonts w:ascii="Times" w:hAnsi="Times"/>
          <w:color w:val="000000" w:themeColor="text1"/>
          <w:shd w:val="clear" w:color="auto" w:fill="FFFFFF"/>
        </w:rPr>
        <w:t>rectified linear activation function</w:t>
      </w:r>
      <w:r w:rsidRPr="00BB43E5">
        <w:rPr>
          <w:rFonts w:ascii="Times" w:hAnsi="Times"/>
          <w:color w:val="000000" w:themeColor="text1"/>
          <w:shd w:val="clear" w:color="auto" w:fill="FFFFFF"/>
          <w:lang w:val="en-US"/>
        </w:rPr>
        <w:t xml:space="preserve"> is used in LSTM layer and in one of dense layer. </w:t>
      </w:r>
      <w:r w:rsidRPr="00BB43E5">
        <w:rPr>
          <w:rFonts w:ascii="Times" w:hAnsi="Times"/>
          <w:color w:val="000000" w:themeColor="text1"/>
          <w:shd w:val="clear" w:color="auto" w:fill="FFFFFF"/>
        </w:rPr>
        <w:t xml:space="preserve">A simple grid search of model hyperparameters was performed </w:t>
      </w:r>
      <w:r>
        <w:rPr>
          <w:rFonts w:ascii="Times" w:hAnsi="Times"/>
          <w:color w:val="000000" w:themeColor="text1"/>
          <w:shd w:val="clear" w:color="auto" w:fill="FFFFFF"/>
        </w:rPr>
        <w:t>with</w:t>
      </w:r>
      <w:r w:rsidRPr="00BB43E5">
        <w:rPr>
          <w:rFonts w:ascii="Times" w:hAnsi="Times"/>
          <w:color w:val="000000" w:themeColor="text1"/>
          <w:shd w:val="clear" w:color="auto" w:fill="FFFFFF"/>
        </w:rPr>
        <w:t xml:space="preserve"> the </w:t>
      </w:r>
      <w:r>
        <w:rPr>
          <w:rFonts w:ascii="Times" w:hAnsi="Times"/>
          <w:color w:val="000000" w:themeColor="text1"/>
          <w:shd w:val="clear" w:color="auto" w:fill="FFFFFF"/>
        </w:rPr>
        <w:t xml:space="preserve">predefined </w:t>
      </w:r>
      <w:r w:rsidRPr="00BB43E5">
        <w:rPr>
          <w:rFonts w:ascii="Times" w:hAnsi="Times"/>
          <w:color w:val="000000" w:themeColor="text1"/>
          <w:shd w:val="clear" w:color="auto" w:fill="FFFFFF"/>
        </w:rPr>
        <w:t>configuration</w:t>
      </w:r>
      <w:r>
        <w:rPr>
          <w:rFonts w:ascii="Times" w:hAnsi="Times"/>
          <w:color w:val="000000" w:themeColor="text1"/>
          <w:shd w:val="clear" w:color="auto" w:fill="FFFFFF"/>
        </w:rPr>
        <w:t>.</w:t>
      </w:r>
    </w:p>
    <w:p w14:paraId="5002F16D" w14:textId="77777777" w:rsidR="0045432F" w:rsidRDefault="0045432F" w:rsidP="0045432F">
      <w:pPr>
        <w:spacing w:line="360" w:lineRule="auto"/>
        <w:jc w:val="both"/>
        <w:rPr>
          <w:rFonts w:ascii="Times" w:hAnsi="Times"/>
          <w:color w:val="000000" w:themeColor="text1"/>
          <w:shd w:val="clear" w:color="auto" w:fill="FFFFFF"/>
        </w:rPr>
      </w:pPr>
    </w:p>
    <w:p w14:paraId="1BF4B9E4" w14:textId="77777777"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The terms shown in the above Figure 3.5 are also used in our code as well as in Algorithm-3.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unknown terms as follows</w:t>
      </w:r>
      <w:r w:rsidRPr="002555ED">
        <w:rPr>
          <w:rFonts w:ascii="Times" w:hAnsi="Times"/>
          <w:color w:val="000000" w:themeColor="text1"/>
          <w:shd w:val="clear" w:color="auto" w:fill="FFFFFF"/>
        </w:rPr>
        <w:t>:</w:t>
      </w:r>
    </w:p>
    <w:p w14:paraId="168C2AC2" w14:textId="77777777" w:rsidR="0045432F" w:rsidRDefault="0045432F" w:rsidP="0045432F">
      <w:pPr>
        <w:spacing w:line="360" w:lineRule="auto"/>
        <w:jc w:val="both"/>
        <w:rPr>
          <w:rFonts w:ascii="Times" w:hAnsi="Times"/>
          <w:b/>
          <w:bCs/>
          <w:color w:val="000000" w:themeColor="text1"/>
          <w:shd w:val="clear" w:color="auto" w:fill="FFFFFF"/>
        </w:rPr>
      </w:pPr>
    </w:p>
    <w:p w14:paraId="1A512088" w14:textId="77777777" w:rsidR="0045432F" w:rsidRDefault="0045432F" w:rsidP="0045432F">
      <w:pPr>
        <w:spacing w:line="360" w:lineRule="auto"/>
        <w:jc w:val="both"/>
      </w:pPr>
      <w:r w:rsidRPr="002E1DFE">
        <w:rPr>
          <w:rFonts w:ascii="Times" w:hAnsi="Times"/>
          <w:b/>
          <w:bCs/>
          <w:color w:val="000000" w:themeColor="text1"/>
          <w:shd w:val="clear" w:color="auto" w:fill="FFFFFF"/>
        </w:rPr>
        <w:t>LSTM Layer</w:t>
      </w:r>
      <w:r>
        <w:rPr>
          <w:rFonts w:ascii="Times" w:hAnsi="Times"/>
          <w:color w:val="000000" w:themeColor="text1"/>
          <w:shd w:val="clear" w:color="auto" w:fill="FFFFFF"/>
        </w:rPr>
        <w:tab/>
      </w:r>
      <w:r>
        <w:rPr>
          <w:rFonts w:ascii="Times" w:hAnsi="Times"/>
          <w:color w:val="000000" w:themeColor="text1"/>
          <w:shd w:val="clear" w:color="auto" w:fill="FFFFFF"/>
        </w:rPr>
        <w:br/>
      </w:r>
      <w:r w:rsidRPr="002E1DFE">
        <w:rPr>
          <w:color w:val="202124"/>
          <w:shd w:val="clear" w:color="auto" w:fill="FFFFFF"/>
        </w:rPr>
        <w:t>An LSTM layer learns long-term dependencies between time steps in time series and sequence data. The state of the layer consists of the hidden state (also known as the output state) and the cell state. The hidden state at time step t contains the output of the LSTM layer for this time step.</w:t>
      </w:r>
    </w:p>
    <w:p w14:paraId="3559C2E5" w14:textId="77777777" w:rsidR="0045432F" w:rsidRPr="00BB43E5" w:rsidRDefault="0045432F" w:rsidP="0045432F">
      <w:pPr>
        <w:spacing w:line="360" w:lineRule="auto"/>
        <w:jc w:val="both"/>
        <w:rPr>
          <w:rFonts w:ascii="Times" w:hAnsi="Times"/>
          <w:color w:val="000000" w:themeColor="text1"/>
        </w:rPr>
      </w:pPr>
    </w:p>
    <w:p w14:paraId="4F969B97" w14:textId="77777777" w:rsidR="0045432F" w:rsidRDefault="0045432F" w:rsidP="0045432F">
      <w:pPr>
        <w:spacing w:line="360" w:lineRule="auto"/>
        <w:jc w:val="both"/>
        <w:rPr>
          <w:rFonts w:ascii="Times" w:hAnsi="Times"/>
          <w:color w:val="000000" w:themeColor="text1"/>
          <w:shd w:val="clear" w:color="auto" w:fill="FFFFFF"/>
          <w:lang w:val="en-US"/>
        </w:rPr>
      </w:pPr>
    </w:p>
    <w:p w14:paraId="5FDBC5DF" w14:textId="77777777" w:rsidR="0045432F" w:rsidRDefault="0045432F" w:rsidP="0045432F">
      <w:pPr>
        <w:spacing w:line="360" w:lineRule="auto"/>
        <w:jc w:val="both"/>
        <w:rPr>
          <w:rFonts w:ascii="Times" w:hAnsi="Times"/>
          <w:color w:val="000000" w:themeColor="text1"/>
          <w:shd w:val="clear" w:color="auto" w:fill="FFFFFF"/>
          <w:lang w:val="en-US"/>
        </w:rPr>
      </w:pPr>
    </w:p>
    <w:p w14:paraId="0D42E9EF" w14:textId="77777777" w:rsidR="0045432F" w:rsidRDefault="0045432F" w:rsidP="0045432F">
      <w:pPr>
        <w:spacing w:line="360" w:lineRule="auto"/>
        <w:jc w:val="both"/>
        <w:rPr>
          <w:rFonts w:ascii="Times" w:hAnsi="Times"/>
          <w:color w:val="000000" w:themeColor="text1"/>
          <w:shd w:val="clear" w:color="auto" w:fill="FFFFFF"/>
          <w:lang w:val="en-US"/>
        </w:rPr>
      </w:pPr>
    </w:p>
    <w:p w14:paraId="5B153B35" w14:textId="77777777" w:rsidR="0045432F" w:rsidRDefault="0045432F" w:rsidP="0045432F">
      <w:pPr>
        <w:spacing w:line="360" w:lineRule="auto"/>
        <w:jc w:val="both"/>
        <w:rPr>
          <w:rFonts w:ascii="Times" w:hAnsi="Times"/>
          <w:color w:val="000000" w:themeColor="text1"/>
          <w:shd w:val="clear" w:color="auto" w:fill="FFFFFF"/>
          <w:lang w:val="en-US"/>
        </w:rPr>
      </w:pPr>
    </w:p>
    <w:p w14:paraId="588D41BC" w14:textId="77777777" w:rsidR="0045432F" w:rsidRDefault="0045432F" w:rsidP="0045432F">
      <w:pPr>
        <w:spacing w:line="360" w:lineRule="auto"/>
        <w:jc w:val="both"/>
        <w:rPr>
          <w:rFonts w:ascii="Times" w:hAnsi="Times"/>
          <w:color w:val="000000" w:themeColor="text1"/>
          <w:shd w:val="clear" w:color="auto" w:fill="FFFFFF"/>
          <w:lang w:val="en-US"/>
        </w:rPr>
      </w:pPr>
    </w:p>
    <w:p w14:paraId="3E1FAF33"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lastRenderedPageBreak/>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60911290" w14:textId="77777777" w:rsidR="0045432F" w:rsidRPr="002E48C9" w:rsidRDefault="0045432F" w:rsidP="0045432F">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388212C0"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sidRPr="00666ABE">
        <w:rPr>
          <w:rFonts w:ascii="Times" w:hAnsi="Times"/>
          <w:color w:val="000000" w:themeColor="text1"/>
          <w:lang w:val="en-US"/>
        </w:rPr>
        <w:t xml:space="preserve">Take an instance of ‘Sequential’ Model from </w:t>
      </w:r>
      <w:proofErr w:type="spellStart"/>
      <w:r w:rsidRPr="00666ABE">
        <w:rPr>
          <w:rFonts w:ascii="Times" w:hAnsi="Times"/>
          <w:color w:val="000000" w:themeColor="text1"/>
          <w:lang w:val="en-US"/>
        </w:rPr>
        <w:t>Keras</w:t>
      </w:r>
      <w:proofErr w:type="spellEnd"/>
      <w:r w:rsidRPr="00666ABE">
        <w:rPr>
          <w:rFonts w:ascii="Times" w:hAnsi="Times"/>
          <w:color w:val="000000" w:themeColor="text1"/>
          <w:lang w:val="en-US"/>
        </w:rPr>
        <w:t xml:space="preserve"> deep learning library. </w:t>
      </w:r>
    </w:p>
    <w:p w14:paraId="711633ED"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sidRPr="00666ABE">
        <w:rPr>
          <w:rFonts w:ascii="Times" w:hAnsi="Times"/>
          <w:color w:val="000000" w:themeColor="text1"/>
          <w:lang w:val="en-US"/>
        </w:rPr>
        <w:t>Add an LSTM layer to the model defining the number of nodes (24), input shape (100), rectified linear activation function (</w:t>
      </w:r>
      <w:proofErr w:type="spellStart"/>
      <w:r w:rsidRPr="00666ABE">
        <w:rPr>
          <w:rFonts w:ascii="Times" w:hAnsi="Times"/>
          <w:color w:val="000000" w:themeColor="text1"/>
          <w:lang w:val="en-US"/>
        </w:rPr>
        <w:t>relu</w:t>
      </w:r>
      <w:proofErr w:type="spellEnd"/>
      <w:r w:rsidRPr="00666ABE">
        <w:rPr>
          <w:rFonts w:ascii="Times" w:hAnsi="Times"/>
          <w:color w:val="000000" w:themeColor="text1"/>
          <w:lang w:val="en-US"/>
        </w:rPr>
        <w:t>)</w:t>
      </w:r>
      <w:r>
        <w:rPr>
          <w:rFonts w:ascii="Times" w:hAnsi="Times"/>
          <w:color w:val="000000" w:themeColor="text1"/>
          <w:lang w:val="en-US"/>
        </w:rPr>
        <w:t>.</w:t>
      </w:r>
    </w:p>
    <w:p w14:paraId="7BD305AD"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Add a Dense layer for 24 input nodes and ‘</w:t>
      </w:r>
      <w:proofErr w:type="spellStart"/>
      <w:r w:rsidRPr="00F27726">
        <w:rPr>
          <w:rFonts w:ascii="Times" w:hAnsi="Times"/>
          <w:color w:val="000000" w:themeColor="text1"/>
          <w:lang w:val="en-US"/>
        </w:rPr>
        <w:t>relu</w:t>
      </w:r>
      <w:proofErr w:type="spellEnd"/>
      <w:r>
        <w:rPr>
          <w:rFonts w:ascii="Times" w:hAnsi="Times"/>
          <w:color w:val="000000" w:themeColor="text1"/>
          <w:lang w:val="en-US"/>
        </w:rPr>
        <w:t>’ activation function.</w:t>
      </w:r>
    </w:p>
    <w:p w14:paraId="698DC457" w14:textId="77777777" w:rsidR="0045432F" w:rsidRPr="00666ABE"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As</w:t>
      </w:r>
      <w:r w:rsidRPr="00666ABE">
        <w:rPr>
          <w:rFonts w:ascii="Times" w:hAnsi="Times"/>
          <w:color w:val="000000" w:themeColor="text1"/>
          <w:lang w:val="en-US"/>
        </w:rPr>
        <w:t xml:space="preserve"> we predict </w:t>
      </w:r>
      <w:r>
        <w:rPr>
          <w:rFonts w:ascii="Times" w:hAnsi="Times"/>
          <w:color w:val="000000" w:themeColor="text1"/>
          <w:lang w:val="en-US"/>
        </w:rPr>
        <w:t xml:space="preserve">single </w:t>
      </w:r>
      <w:r w:rsidRPr="00666ABE">
        <w:rPr>
          <w:rFonts w:ascii="Times" w:hAnsi="Times"/>
          <w:color w:val="000000" w:themeColor="text1"/>
          <w:lang w:val="en-US"/>
        </w:rPr>
        <w:t>value</w:t>
      </w:r>
      <w:r>
        <w:rPr>
          <w:rFonts w:ascii="Times" w:hAnsi="Times"/>
          <w:color w:val="000000" w:themeColor="text1"/>
          <w:lang w:val="en-US"/>
        </w:rPr>
        <w:t xml:space="preserve"> output, add a Dense output layer of 1 node</w:t>
      </w:r>
      <w:r w:rsidRPr="00666ABE">
        <w:rPr>
          <w:rFonts w:ascii="Times" w:hAnsi="Times"/>
          <w:color w:val="000000" w:themeColor="text1"/>
          <w:lang w:val="en-US"/>
        </w:rPr>
        <w:t>.</w:t>
      </w:r>
    </w:p>
    <w:p w14:paraId="7EB23F9A"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(MSE) loss function and ‘adam’ optimizer.</w:t>
      </w:r>
    </w:p>
    <w:p w14:paraId="173EFCC5"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Fit the model with training dataset for number of epochs (100) and batch size (100).</w:t>
      </w:r>
    </w:p>
    <w:p w14:paraId="6673D4ED"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Create an ensemble of 6 models by following the steps 1 to 8.</w:t>
      </w:r>
    </w:p>
    <w:p w14:paraId="04BC6D41"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 xml:space="preserve">Get prediction </w:t>
      </w:r>
      <w:proofErr w:type="spellStart"/>
      <w:r w:rsidRPr="007D35B1">
        <w:rPr>
          <w:rFonts w:ascii="Times" w:hAnsi="Times"/>
          <w:i/>
          <w:iCs/>
          <w:color w:val="000000" w:themeColor="text1"/>
          <w:lang w:val="en-US"/>
        </w:rPr>
        <w:t>yhat</w:t>
      </w:r>
      <w:proofErr w:type="spellEnd"/>
      <w:r>
        <w:rPr>
          <w:rFonts w:ascii="Times" w:hAnsi="Times"/>
          <w:color w:val="000000" w:themeColor="text1"/>
          <w:lang w:val="en-US"/>
        </w:rPr>
        <w:t xml:space="preserve"> for each time step (day) from all the models of the ensemble.</w:t>
      </w:r>
      <w:r>
        <w:rPr>
          <w:rFonts w:ascii="Times" w:hAnsi="Times"/>
          <w:color w:val="000000" w:themeColor="text1"/>
          <w:lang w:val="en-US"/>
        </w:rPr>
        <w:br/>
      </w:r>
      <w:r w:rsidRPr="00D24931">
        <w:rPr>
          <w:color w:val="000000" w:themeColor="text1"/>
          <w:lang w:val="en-US"/>
        </w:rPr>
        <w:t>An example of single model output can be derived:</w:t>
      </w:r>
      <w:r>
        <w:rPr>
          <w:color w:val="000000" w:themeColor="text1"/>
          <w:lang w:val="en-US"/>
        </w:rPr>
        <w:tab/>
      </w:r>
      <w:r>
        <w:rPr>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r>
        <w:rPr>
          <w:rStyle w:val="crayon-sy"/>
          <w:i/>
          <w:iCs/>
          <w:color w:val="000000" w:themeColor="text1"/>
          <w:bdr w:val="none" w:sz="0" w:space="0" w:color="auto" w:frame="1"/>
          <w:shd w:val="clear" w:color="auto" w:fill="FDFDFD"/>
        </w:rPr>
        <w:tab/>
      </w:r>
    </w:p>
    <w:p w14:paraId="4BB81255"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Calculate the ranges (lower level, mean and upper level) of each prediction.</w:t>
      </w:r>
    </w:p>
    <w:p w14:paraId="6FA417CD" w14:textId="77777777" w:rsidR="0045432F" w:rsidRPr="00200D7B"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 xml:space="preserve">Calculate uncertainty of the model for each day by using the set of </w:t>
      </w:r>
      <w:proofErr w:type="spellStart"/>
      <w:r>
        <w:rPr>
          <w:rFonts w:ascii="Times" w:hAnsi="Times"/>
          <w:color w:val="000000" w:themeColor="text1"/>
          <w:lang w:val="en-US"/>
        </w:rPr>
        <w:t>yhats</w:t>
      </w:r>
      <w:proofErr w:type="spellEnd"/>
      <w:r>
        <w:rPr>
          <w:rFonts w:ascii="Times" w:hAnsi="Times"/>
          <w:color w:val="000000" w:themeColor="text1"/>
          <w:lang w:val="en-US"/>
        </w:rPr>
        <w:t xml:space="preserve"> using the uncertainty calculating formula explained in 3.7.</w:t>
      </w:r>
    </w:p>
    <w:p w14:paraId="0531F3E9" w14:textId="77777777" w:rsidR="0045432F" w:rsidRPr="0005403A"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6866DC6D" w14:textId="77777777" w:rsidR="0045432F" w:rsidRPr="00D24931" w:rsidRDefault="0045432F" w:rsidP="0045432F">
      <w:pPr>
        <w:spacing w:line="360" w:lineRule="auto"/>
        <w:rPr>
          <w:rFonts w:ascii="Times" w:hAnsi="Times"/>
          <w:color w:val="000000" w:themeColor="text1"/>
          <w:lang w:val="en-US"/>
        </w:rPr>
      </w:pPr>
      <w:r w:rsidRPr="0005403A">
        <w:rPr>
          <w:rFonts w:ascii="Times" w:hAnsi="Times"/>
          <w:color w:val="000000" w:themeColor="text1"/>
          <w:lang w:val="en-US"/>
        </w:rPr>
        <w:t>Algorithm</w:t>
      </w:r>
      <w:r>
        <w:rPr>
          <w:rFonts w:ascii="Times" w:hAnsi="Times"/>
          <w:color w:val="000000" w:themeColor="text1"/>
          <w:lang w:val="en-US"/>
        </w:rPr>
        <w:t xml:space="preserve"> 3.3</w:t>
      </w:r>
      <w:r w:rsidRPr="0005403A">
        <w:rPr>
          <w:rFonts w:ascii="Times" w:hAnsi="Times"/>
          <w:color w:val="000000" w:themeColor="text1"/>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w:t>
      </w:r>
    </w:p>
    <w:p w14:paraId="4D2336EF" w14:textId="77777777" w:rsidR="0045432F" w:rsidRDefault="0045432F" w:rsidP="0045432F">
      <w:pPr>
        <w:spacing w:line="360" w:lineRule="auto"/>
        <w:jc w:val="both"/>
        <w:rPr>
          <w:rFonts w:ascii="Times" w:hAnsi="Times"/>
          <w:color w:val="000000" w:themeColor="text1"/>
          <w:shd w:val="clear" w:color="auto" w:fill="FFFFFF"/>
          <w:lang w:val="en-US"/>
        </w:rPr>
      </w:pPr>
    </w:p>
    <w:p w14:paraId="5AFF59E5"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112895B0" w14:textId="77777777" w:rsidR="0045432F" w:rsidRPr="00A96F1D" w:rsidRDefault="0045432F" w:rsidP="0045432F">
      <w:pPr>
        <w:pStyle w:val="NormalWeb"/>
        <w:shd w:val="clear" w:color="auto" w:fill="FFFFFF"/>
        <w:spacing w:before="0" w:beforeAutospacing="0" w:line="360" w:lineRule="auto"/>
        <w:jc w:val="both"/>
        <w:rPr>
          <w:rFonts w:ascii="Times" w:hAnsi="Times"/>
          <w:color w:val="000000" w:themeColor="text1"/>
        </w:rPr>
      </w:pPr>
      <w:r w:rsidRPr="002E48C9">
        <w:rPr>
          <w:rFonts w:ascii="Times" w:hAnsi="Times"/>
          <w:b/>
          <w:bCs/>
          <w:color w:val="000000" w:themeColor="text1"/>
          <w:shd w:val="clear" w:color="auto" w:fill="FFFFFF"/>
          <w:lang w:val="en-US"/>
        </w:rPr>
        <w:t>3.</w:t>
      </w:r>
      <w:r>
        <w:rPr>
          <w:rFonts w:ascii="Times" w:hAnsi="Times"/>
          <w:b/>
          <w:bCs/>
          <w:color w:val="000000" w:themeColor="text1"/>
          <w:shd w:val="clear" w:color="auto" w:fill="FFFFFF"/>
          <w:lang w:val="en-US"/>
        </w:rPr>
        <w:t>7</w:t>
      </w:r>
      <w:r w:rsidRPr="002E48C9">
        <w:rPr>
          <w:rFonts w:ascii="Times" w:hAnsi="Times"/>
          <w:b/>
          <w:bCs/>
          <w:color w:val="000000" w:themeColor="text1"/>
          <w:shd w:val="clear" w:color="auto" w:fill="FFFFFF"/>
          <w:lang w:val="en-US"/>
        </w:rPr>
        <w:tab/>
        <w:t>ARIMA</w:t>
      </w:r>
      <w:r w:rsidRPr="002E48C9">
        <w:rPr>
          <w:rFonts w:ascii="Times" w:hAnsi="Times"/>
          <w:color w:val="000000" w:themeColor="text1"/>
          <w:shd w:val="clear" w:color="auto" w:fill="FFFFFF"/>
          <w:lang w:val="en-US"/>
        </w:rPr>
        <w:br/>
      </w:r>
      <w:r w:rsidRPr="002E48C9">
        <w:rPr>
          <w:rFonts w:ascii="Times" w:hAnsi="Times" w:cs="Arial"/>
          <w:color w:val="000000" w:themeColor="text1"/>
          <w:shd w:val="clear" w:color="auto" w:fill="FFFFFF"/>
        </w:rPr>
        <w:t xml:space="preserve">An Autoregressive Integrated Moving Average (ARIMA) is a statistical analysis model that uses time series data to </w:t>
      </w:r>
      <w:r>
        <w:rPr>
          <w:rFonts w:ascii="Times" w:hAnsi="Times" w:cs="Arial"/>
          <w:color w:val="000000" w:themeColor="text1"/>
          <w:shd w:val="clear" w:color="auto" w:fill="FFFFFF"/>
        </w:rPr>
        <w:t xml:space="preserve">analyse and </w:t>
      </w:r>
      <w:r w:rsidRPr="002E48C9">
        <w:rPr>
          <w:rFonts w:ascii="Times" w:hAnsi="Times" w:cs="Arial"/>
          <w:color w:val="000000" w:themeColor="text1"/>
          <w:shd w:val="clear" w:color="auto" w:fill="FFFFFF"/>
        </w:rPr>
        <w:t xml:space="preserve">understand the data </w:t>
      </w:r>
      <w:r>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rPr>
        <w:t xml:space="preserve">predict future trends. A statistical model is autoregressive if it predicts future values based on past values. </w:t>
      </w:r>
      <w:r w:rsidRPr="002E48C9">
        <w:rPr>
          <w:rFonts w:ascii="Times" w:hAnsi="Times"/>
          <w:color w:val="000000" w:themeColor="text1"/>
          <w:shd w:val="clear" w:color="auto" w:fill="FFFFFF"/>
        </w:rPr>
        <w:t>It describes the correlation between data points and considers the difference of the values.</w:t>
      </w:r>
      <w:r w:rsidRPr="002E48C9">
        <w:rPr>
          <w:rFonts w:ascii="Times" w:hAnsi="Times" w:cs="Arial"/>
          <w:color w:val="000000" w:themeColor="text1"/>
          <w:shd w:val="clear" w:color="auto" w:fill="FFFFFF"/>
        </w:rPr>
        <w:t xml:space="preserve"> </w:t>
      </w:r>
    </w:p>
    <w:p w14:paraId="5D033F34" w14:textId="77777777" w:rsidR="0045432F" w:rsidRPr="00A96F1D" w:rsidRDefault="0045432F" w:rsidP="0045432F">
      <w:pPr>
        <w:shd w:val="clear" w:color="auto" w:fill="FFFFFF"/>
        <w:spacing w:after="100" w:afterAutospacing="1" w:line="360" w:lineRule="auto"/>
        <w:jc w:val="both"/>
        <w:rPr>
          <w:rFonts w:ascii="Times" w:hAnsi="Times"/>
          <w:color w:val="000000" w:themeColor="text1"/>
        </w:rPr>
      </w:pPr>
      <w:r w:rsidRPr="002E48C9">
        <w:rPr>
          <w:rFonts w:ascii="Times" w:hAnsi="Times"/>
          <w:color w:val="000000" w:themeColor="text1"/>
        </w:rPr>
        <w:t>The model</w:t>
      </w:r>
      <w:r w:rsidRPr="00A96F1D">
        <w:rPr>
          <w:rFonts w:ascii="Times" w:hAnsi="Times"/>
          <w:color w:val="000000" w:themeColor="text1"/>
        </w:rPr>
        <w:t xml:space="preserve"> has three</w:t>
      </w:r>
      <w:r w:rsidRPr="002E48C9">
        <w:rPr>
          <w:rFonts w:ascii="Times" w:hAnsi="Times"/>
          <w:color w:val="000000" w:themeColor="text1"/>
        </w:rPr>
        <w:t xml:space="preserve"> major</w:t>
      </w:r>
      <w:r w:rsidRPr="00A96F1D">
        <w:rPr>
          <w:rFonts w:ascii="Times" w:hAnsi="Times"/>
          <w:color w:val="000000" w:themeColor="text1"/>
        </w:rPr>
        <w:t xml:space="preserve"> components </w:t>
      </w:r>
      <w:r w:rsidRPr="002E48C9">
        <w:rPr>
          <w:rFonts w:ascii="Times" w:hAnsi="Times"/>
          <w:color w:val="000000" w:themeColor="text1"/>
        </w:rPr>
        <w:t xml:space="preserve">which come from its name </w:t>
      </w:r>
      <w:r w:rsidRPr="00A96F1D">
        <w:rPr>
          <w:rFonts w:ascii="Times" w:hAnsi="Times"/>
          <w:color w:val="000000" w:themeColor="text1"/>
        </w:rPr>
        <w:t>– AR (autoregressive term), I (</w:t>
      </w:r>
      <w:r w:rsidRPr="002E48C9">
        <w:rPr>
          <w:rFonts w:ascii="Times" w:hAnsi="Times"/>
          <w:color w:val="000000" w:themeColor="text1"/>
        </w:rPr>
        <w:t>Integrated</w:t>
      </w:r>
      <w:r w:rsidRPr="00A96F1D">
        <w:rPr>
          <w:rFonts w:ascii="Times" w:hAnsi="Times"/>
          <w:color w:val="000000" w:themeColor="text1"/>
        </w:rPr>
        <w:t xml:space="preserve"> term) and MA (moving average term). Let us </w:t>
      </w:r>
      <w:r w:rsidRPr="002E48C9">
        <w:rPr>
          <w:rFonts w:ascii="Times" w:hAnsi="Times"/>
          <w:color w:val="000000" w:themeColor="text1"/>
        </w:rPr>
        <w:t>briefly explain</w:t>
      </w:r>
      <w:r w:rsidRPr="00A96F1D">
        <w:rPr>
          <w:rFonts w:ascii="Times" w:hAnsi="Times"/>
          <w:color w:val="000000" w:themeColor="text1"/>
        </w:rPr>
        <w:t xml:space="preserve"> each of these components</w:t>
      </w:r>
      <w:r>
        <w:rPr>
          <w:rFonts w:ascii="Times" w:hAnsi="Times"/>
          <w:color w:val="000000" w:themeColor="text1"/>
        </w:rPr>
        <w:t>:</w:t>
      </w:r>
    </w:p>
    <w:p w14:paraId="609C858E" w14:textId="77777777" w:rsidR="0045432F" w:rsidRPr="002E48C9" w:rsidRDefault="0045432F" w:rsidP="009D20AF">
      <w:pPr>
        <w:numPr>
          <w:ilvl w:val="0"/>
          <w:numId w:val="6"/>
        </w:numPr>
        <w:shd w:val="clear" w:color="auto" w:fill="FFFFFF"/>
        <w:spacing w:before="100" w:beforeAutospacing="1" w:after="100" w:afterAutospacing="1" w:line="360" w:lineRule="auto"/>
        <w:jc w:val="both"/>
        <w:rPr>
          <w:rFonts w:ascii="Times" w:hAnsi="Times"/>
          <w:color w:val="000000" w:themeColor="text1"/>
        </w:rPr>
      </w:pPr>
      <w:r>
        <w:rPr>
          <w:rFonts w:ascii="Times" w:hAnsi="Times"/>
          <w:color w:val="000000" w:themeColor="text1"/>
        </w:rPr>
        <w:t xml:space="preserve">The </w:t>
      </w:r>
      <w:r w:rsidRPr="00A96F1D">
        <w:rPr>
          <w:rFonts w:ascii="Times" w:hAnsi="Times"/>
          <w:color w:val="000000" w:themeColor="text1"/>
        </w:rPr>
        <w:t xml:space="preserve">AR term refers to </w:t>
      </w:r>
      <w:r>
        <w:rPr>
          <w:rFonts w:ascii="Times" w:hAnsi="Times"/>
          <w:color w:val="000000" w:themeColor="text1"/>
        </w:rPr>
        <w:t>predicting</w:t>
      </w:r>
      <w:r w:rsidRPr="00A96F1D">
        <w:rPr>
          <w:rFonts w:ascii="Times" w:hAnsi="Times"/>
          <w:color w:val="000000" w:themeColor="text1"/>
        </w:rPr>
        <w:t xml:space="preserve"> the next value</w:t>
      </w:r>
      <w:r w:rsidRPr="002E48C9">
        <w:rPr>
          <w:rFonts w:ascii="Times" w:hAnsi="Times"/>
          <w:color w:val="000000" w:themeColor="text1"/>
        </w:rPr>
        <w:t xml:space="preserve"> using the </w:t>
      </w:r>
      <w:r>
        <w:rPr>
          <w:rFonts w:ascii="Times" w:hAnsi="Times"/>
          <w:color w:val="000000" w:themeColor="text1"/>
        </w:rPr>
        <w:t>prior</w:t>
      </w:r>
      <w:r w:rsidRPr="00A96F1D">
        <w:rPr>
          <w:rFonts w:ascii="Times" w:hAnsi="Times"/>
          <w:color w:val="000000" w:themeColor="text1"/>
        </w:rPr>
        <w:t xml:space="preserve"> values</w:t>
      </w:r>
      <w:r>
        <w:rPr>
          <w:rFonts w:ascii="Times" w:hAnsi="Times"/>
          <w:color w:val="000000" w:themeColor="text1"/>
        </w:rPr>
        <w:t xml:space="preserve"> of dataset</w:t>
      </w:r>
      <w:r w:rsidRPr="00A96F1D">
        <w:rPr>
          <w:rFonts w:ascii="Times" w:hAnsi="Times"/>
          <w:color w:val="000000" w:themeColor="text1"/>
        </w:rPr>
        <w:t xml:space="preserve">. The AR term is defined by the parameter </w:t>
      </w:r>
      <w:r w:rsidRPr="00BA3DE9">
        <w:rPr>
          <w:rFonts w:ascii="Times" w:hAnsi="Times"/>
          <w:i/>
          <w:iCs/>
          <w:color w:val="000000" w:themeColor="text1"/>
        </w:rPr>
        <w:t>p</w:t>
      </w:r>
      <w:r w:rsidRPr="00A96F1D">
        <w:rPr>
          <w:rFonts w:ascii="Times" w:hAnsi="Times"/>
          <w:color w:val="000000" w:themeColor="text1"/>
        </w:rPr>
        <w:t xml:space="preserve"> in </w:t>
      </w:r>
      <w:r w:rsidRPr="002E48C9">
        <w:rPr>
          <w:rFonts w:ascii="Times" w:hAnsi="Times"/>
          <w:color w:val="000000" w:themeColor="text1"/>
        </w:rPr>
        <w:t>ARIMA</w:t>
      </w:r>
      <w:r w:rsidRPr="00A96F1D">
        <w:rPr>
          <w:rFonts w:ascii="Times" w:hAnsi="Times"/>
          <w:color w:val="000000" w:themeColor="text1"/>
        </w:rPr>
        <w:t xml:space="preserve">. </w:t>
      </w:r>
    </w:p>
    <w:p w14:paraId="6FBC865A" w14:textId="77777777" w:rsidR="0045432F" w:rsidRPr="00A96F1D" w:rsidRDefault="0045432F" w:rsidP="009D20AF">
      <w:pPr>
        <w:numPr>
          <w:ilvl w:val="0"/>
          <w:numId w:val="6"/>
        </w:numPr>
        <w:shd w:val="clear" w:color="auto" w:fill="FFFFFF"/>
        <w:spacing w:before="100" w:beforeAutospacing="1" w:after="100" w:afterAutospacing="1" w:line="360" w:lineRule="auto"/>
        <w:jc w:val="both"/>
        <w:rPr>
          <w:rFonts w:ascii="Times" w:hAnsi="Times"/>
          <w:color w:val="000000" w:themeColor="text1"/>
        </w:rPr>
      </w:pPr>
      <w:r w:rsidRPr="002E48C9">
        <w:rPr>
          <w:rFonts w:ascii="Times" w:hAnsi="Times"/>
          <w:color w:val="000000" w:themeColor="text1"/>
        </w:rPr>
        <w:t xml:space="preserve">Integrated(I) term represents </w:t>
      </w:r>
      <w:r w:rsidRPr="00A96F1D">
        <w:rPr>
          <w:rFonts w:ascii="Times" w:hAnsi="Times"/>
          <w:color w:val="000000" w:themeColor="text1"/>
        </w:rPr>
        <w:t>the number of times the differencing operation is performed on series to make it stationary</w:t>
      </w:r>
      <w:r w:rsidRPr="002E48C9">
        <w:rPr>
          <w:rFonts w:ascii="Times" w:hAnsi="Times"/>
          <w:color w:val="000000" w:themeColor="text1"/>
        </w:rPr>
        <w:t xml:space="preserve"> </w:t>
      </w:r>
      <w:r w:rsidRPr="002E48C9">
        <w:rPr>
          <w:rFonts w:ascii="Times" w:hAnsi="Times" w:cs="Arial"/>
          <w:color w:val="000000" w:themeColor="text1"/>
          <w:spacing w:val="1"/>
          <w:shd w:val="clear" w:color="auto" w:fill="FFFFFF"/>
        </w:rPr>
        <w:t xml:space="preserve">(i.e., data values are replaced by the </w:t>
      </w:r>
      <w:r w:rsidRPr="002E48C9">
        <w:rPr>
          <w:rFonts w:ascii="Times" w:hAnsi="Times" w:cs="Arial"/>
          <w:color w:val="000000" w:themeColor="text1"/>
          <w:spacing w:val="1"/>
          <w:shd w:val="clear" w:color="auto" w:fill="FFFFFF"/>
        </w:rPr>
        <w:lastRenderedPageBreak/>
        <w:t>difference between the data values and the previous values)</w:t>
      </w:r>
      <w:r w:rsidRPr="00A96F1D">
        <w:rPr>
          <w:rFonts w:ascii="Times" w:hAnsi="Times"/>
          <w:color w:val="000000" w:themeColor="text1"/>
        </w:rPr>
        <w:t>. Test</w:t>
      </w:r>
      <w:r>
        <w:rPr>
          <w:rFonts w:ascii="Times" w:hAnsi="Times"/>
          <w:color w:val="000000" w:themeColor="text1"/>
        </w:rPr>
        <w:t>s</w:t>
      </w:r>
      <w:r w:rsidRPr="00A96F1D">
        <w:rPr>
          <w:rFonts w:ascii="Times" w:hAnsi="Times"/>
          <w:color w:val="000000" w:themeColor="text1"/>
        </w:rPr>
        <w:t xml:space="preserve"> like ADF can be used to determine whether the series is stationary and help in identifying the </w:t>
      </w:r>
      <w:r w:rsidRPr="00BA3DE9">
        <w:rPr>
          <w:rFonts w:ascii="Times" w:hAnsi="Times"/>
          <w:i/>
          <w:iCs/>
          <w:color w:val="000000" w:themeColor="text1"/>
        </w:rPr>
        <w:t>d</w:t>
      </w:r>
      <w:r w:rsidRPr="00A96F1D">
        <w:rPr>
          <w:rFonts w:ascii="Times" w:hAnsi="Times"/>
          <w:color w:val="000000" w:themeColor="text1"/>
        </w:rPr>
        <w:t xml:space="preserve"> value.</w:t>
      </w:r>
      <w:r w:rsidRPr="002E48C9">
        <w:rPr>
          <w:rFonts w:ascii="Times" w:hAnsi="Times"/>
          <w:color w:val="000000" w:themeColor="text1"/>
        </w:rPr>
        <w:t xml:space="preserve">  </w:t>
      </w:r>
      <w:r w:rsidRPr="002E48C9">
        <w:rPr>
          <w:rFonts w:ascii="Times" w:hAnsi="Times"/>
          <w:color w:val="000000" w:themeColor="text1"/>
          <w:spacing w:val="5"/>
          <w:shd w:val="clear" w:color="auto" w:fill="FFFFFF"/>
        </w:rPr>
        <w:t xml:space="preserve">Differencing is only needed if the series is non-stationary otherwise, no differencing is needed, and in that case </w:t>
      </w:r>
      <w:r w:rsidRPr="00BA3DE9">
        <w:rPr>
          <w:rFonts w:ascii="Times" w:hAnsi="Times"/>
          <w:i/>
          <w:iCs/>
          <w:color w:val="000000" w:themeColor="text1"/>
          <w:spacing w:val="5"/>
          <w:shd w:val="clear" w:color="auto" w:fill="FFFFFF"/>
        </w:rPr>
        <w:t>d</w:t>
      </w:r>
      <w:r w:rsidRPr="000D2E36">
        <w:rPr>
          <w:rFonts w:ascii="Times" w:hAnsi="Times"/>
          <w:i/>
          <w:iCs/>
          <w:color w:val="000000" w:themeColor="text1"/>
          <w:spacing w:val="5"/>
          <w:shd w:val="clear" w:color="auto" w:fill="FFFFFF"/>
        </w:rPr>
        <w:t>=0</w:t>
      </w:r>
      <w:r w:rsidRPr="002E48C9">
        <w:rPr>
          <w:rFonts w:ascii="Times" w:hAnsi="Times"/>
          <w:color w:val="000000" w:themeColor="text1"/>
          <w:spacing w:val="5"/>
          <w:shd w:val="clear" w:color="auto" w:fill="FFFFFF"/>
        </w:rPr>
        <w:t>.</w:t>
      </w:r>
    </w:p>
    <w:p w14:paraId="2E7B2EDF" w14:textId="77777777" w:rsidR="0045432F" w:rsidRPr="00A96F1D" w:rsidRDefault="0045432F" w:rsidP="009D20AF">
      <w:pPr>
        <w:numPr>
          <w:ilvl w:val="0"/>
          <w:numId w:val="6"/>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t xml:space="preserve">MA term is used to define number of </w:t>
      </w:r>
      <w:r w:rsidRPr="002E48C9">
        <w:rPr>
          <w:rFonts w:ascii="Times" w:hAnsi="Times"/>
          <w:color w:val="000000" w:themeColor="text1"/>
        </w:rPr>
        <w:t>prior/lagged</w:t>
      </w:r>
      <w:r w:rsidRPr="00A96F1D">
        <w:rPr>
          <w:rFonts w:ascii="Times" w:hAnsi="Times"/>
          <w:color w:val="000000" w:themeColor="text1"/>
        </w:rPr>
        <w:t xml:space="preserve"> forecast errors used to predict the future values. The parameter </w:t>
      </w:r>
      <w:r w:rsidRPr="00BA3DE9">
        <w:rPr>
          <w:rFonts w:ascii="Times" w:hAnsi="Times"/>
          <w:i/>
          <w:iCs/>
          <w:color w:val="000000" w:themeColor="text1"/>
        </w:rPr>
        <w:t>q</w:t>
      </w:r>
      <w:r w:rsidRPr="00A96F1D">
        <w:rPr>
          <w:rFonts w:ascii="Times" w:hAnsi="Times"/>
          <w:color w:val="000000" w:themeColor="text1"/>
        </w:rPr>
        <w:t xml:space="preserve"> in </w:t>
      </w:r>
      <w:r w:rsidRPr="002E48C9">
        <w:rPr>
          <w:rFonts w:ascii="Times" w:hAnsi="Times"/>
          <w:color w:val="000000" w:themeColor="text1"/>
        </w:rPr>
        <w:t xml:space="preserve">ARIMA </w:t>
      </w:r>
      <w:r w:rsidRPr="00A96F1D">
        <w:rPr>
          <w:rFonts w:ascii="Times" w:hAnsi="Times"/>
          <w:color w:val="000000" w:themeColor="text1"/>
        </w:rPr>
        <w:t xml:space="preserve">represents the MA term. </w:t>
      </w:r>
    </w:p>
    <w:p w14:paraId="46C1E45F" w14:textId="77777777" w:rsidR="0045432F" w:rsidRDefault="0045432F" w:rsidP="0045432F">
      <w:pPr>
        <w:spacing w:line="360" w:lineRule="auto"/>
        <w:jc w:val="both"/>
        <w:rPr>
          <w:color w:val="000000" w:themeColor="text1"/>
          <w:shd w:val="clear" w:color="auto" w:fill="FFFFFF"/>
        </w:rPr>
      </w:pPr>
      <w:r w:rsidRPr="002E48C9">
        <w:rPr>
          <w:rFonts w:ascii="Times" w:hAnsi="Times"/>
          <w:b/>
          <w:bCs/>
          <w:color w:val="000000" w:themeColor="text1"/>
        </w:rPr>
        <w:t>3.</w:t>
      </w:r>
      <w:r>
        <w:rPr>
          <w:rFonts w:ascii="Times" w:hAnsi="Times"/>
          <w:b/>
          <w:bCs/>
          <w:color w:val="000000" w:themeColor="text1"/>
        </w:rPr>
        <w:t>7</w:t>
      </w:r>
      <w:r w:rsidRPr="002E48C9">
        <w:rPr>
          <w:rFonts w:ascii="Times" w:hAnsi="Times"/>
          <w:b/>
          <w:bCs/>
          <w:color w:val="000000" w:themeColor="text1"/>
        </w:rPr>
        <w:t>.1</w:t>
      </w:r>
      <w:r w:rsidRPr="002E48C9">
        <w:rPr>
          <w:rFonts w:ascii="Times" w:hAnsi="Times"/>
          <w:b/>
          <w:bCs/>
          <w:color w:val="000000" w:themeColor="text1"/>
        </w:rPr>
        <w:tab/>
        <w:t>Auto ARIMA</w:t>
      </w:r>
      <w:r w:rsidRPr="002E48C9">
        <w:rPr>
          <w:rFonts w:ascii="Times" w:hAnsi="Times"/>
          <w:b/>
          <w:bCs/>
          <w:color w:val="000000" w:themeColor="text1"/>
        </w:rPr>
        <w:tab/>
      </w:r>
      <w:r w:rsidRPr="002E48C9">
        <w:rPr>
          <w:rFonts w:ascii="Times" w:hAnsi="Times"/>
          <w:b/>
          <w:bCs/>
          <w:color w:val="000000" w:themeColor="text1"/>
        </w:rPr>
        <w:br/>
      </w:r>
      <w:r w:rsidRPr="00626226">
        <w:rPr>
          <w:color w:val="000000" w:themeColor="text1"/>
          <w:shd w:val="clear" w:color="auto" w:fill="FFFFFF"/>
        </w:rPr>
        <w:t xml:space="preserve">Although ARIMA is a powerful model for forecasting time series data, the data preparation and parameter tuning processes is quite time consuming. Before implementing ARIMA, it needs to make the series stationary, and determine the values of </w:t>
      </w:r>
      <w:r w:rsidRPr="00626226">
        <w:rPr>
          <w:i/>
          <w:iCs/>
          <w:color w:val="000000" w:themeColor="text1"/>
          <w:shd w:val="clear" w:color="auto" w:fill="FFFFFF"/>
        </w:rPr>
        <w:t>p</w:t>
      </w:r>
      <w:r w:rsidRPr="00626226">
        <w:rPr>
          <w:color w:val="000000" w:themeColor="text1"/>
          <w:shd w:val="clear" w:color="auto" w:fill="FFFFFF"/>
        </w:rPr>
        <w:t xml:space="preserve"> and </w:t>
      </w:r>
      <w:r w:rsidRPr="00626226">
        <w:rPr>
          <w:i/>
          <w:iCs/>
          <w:color w:val="000000" w:themeColor="text1"/>
          <w:shd w:val="clear" w:color="auto" w:fill="FFFFFF"/>
        </w:rPr>
        <w:t>q</w:t>
      </w:r>
      <w:r w:rsidRPr="00626226">
        <w:rPr>
          <w:color w:val="000000" w:themeColor="text1"/>
          <w:shd w:val="clear" w:color="auto" w:fill="FFFFFF"/>
        </w:rPr>
        <w:t xml:space="preserve"> as stated earlier. Auto ARIMA makes this complicated task simple for us as it eliminates those time-consuming tasks of optimal </w:t>
      </w:r>
      <w:r w:rsidRPr="00626226">
        <w:rPr>
          <w:i/>
          <w:iCs/>
          <w:color w:val="000000" w:themeColor="text1"/>
          <w:shd w:val="clear" w:color="auto" w:fill="FFFFFF"/>
        </w:rPr>
        <w:t>p,</w:t>
      </w:r>
      <w:r>
        <w:rPr>
          <w:i/>
          <w:iCs/>
          <w:color w:val="000000" w:themeColor="text1"/>
          <w:shd w:val="clear" w:color="auto" w:fill="FFFFFF"/>
        </w:rPr>
        <w:t xml:space="preserve"> </w:t>
      </w:r>
      <w:r w:rsidRPr="00626226">
        <w:rPr>
          <w:i/>
          <w:iCs/>
          <w:color w:val="000000" w:themeColor="text1"/>
          <w:shd w:val="clear" w:color="auto" w:fill="FFFFFF"/>
        </w:rPr>
        <w:t>d,</w:t>
      </w:r>
      <w:r>
        <w:rPr>
          <w:i/>
          <w:iCs/>
          <w:color w:val="000000" w:themeColor="text1"/>
          <w:shd w:val="clear" w:color="auto" w:fill="FFFFFF"/>
        </w:rPr>
        <w:t xml:space="preserve"> </w:t>
      </w:r>
      <w:r w:rsidRPr="00626226">
        <w:rPr>
          <w:color w:val="000000" w:themeColor="text1"/>
          <w:shd w:val="clear" w:color="auto" w:fill="FFFFFF"/>
        </w:rPr>
        <w:t xml:space="preserve">and </w:t>
      </w:r>
      <w:r w:rsidRPr="00626226">
        <w:rPr>
          <w:i/>
          <w:iCs/>
          <w:color w:val="000000" w:themeColor="text1"/>
          <w:shd w:val="clear" w:color="auto" w:fill="FFFFFF"/>
        </w:rPr>
        <w:t>q</w:t>
      </w:r>
      <w:r w:rsidRPr="00626226">
        <w:rPr>
          <w:color w:val="000000" w:themeColor="text1"/>
          <w:shd w:val="clear" w:color="auto" w:fill="FFFFFF"/>
        </w:rPr>
        <w:t xml:space="preserve"> parameters by </w:t>
      </w:r>
      <w:r w:rsidRPr="00626226">
        <w:rPr>
          <w:color w:val="000000" w:themeColor="text1"/>
          <w:spacing w:val="-1"/>
          <w:shd w:val="clear" w:color="auto" w:fill="FFFFFF"/>
        </w:rPr>
        <w:t>fitting different models and deciding which one is best</w:t>
      </w:r>
      <w:r w:rsidRPr="00626226">
        <w:rPr>
          <w:color w:val="000000" w:themeColor="text1"/>
          <w:shd w:val="clear" w:color="auto" w:fill="FFFFFF"/>
        </w:rPr>
        <w:t xml:space="preserve">. </w:t>
      </w:r>
      <w:r w:rsidRPr="00626226">
        <w:rPr>
          <w:color w:val="000000" w:themeColor="text1"/>
          <w:spacing w:val="-1"/>
          <w:shd w:val="clear" w:color="auto" w:fill="FFFFFF"/>
        </w:rPr>
        <w:t>Basically, it takes the data and fits many models in a different order before comparing the characteristics.</w:t>
      </w:r>
      <w:r w:rsidRPr="00626226">
        <w:rPr>
          <w:color w:val="000000" w:themeColor="text1"/>
        </w:rPr>
        <w:t xml:space="preserve"> </w:t>
      </w:r>
      <w:r w:rsidRPr="00626226">
        <w:rPr>
          <w:color w:val="000000" w:themeColor="text1"/>
          <w:shd w:val="clear" w:color="auto" w:fill="FFFFFF"/>
        </w:rPr>
        <w:t>Below are the steps for implementing auto ARIMA:</w:t>
      </w:r>
    </w:p>
    <w:p w14:paraId="1762F5AB" w14:textId="77777777" w:rsidR="0045432F" w:rsidRDefault="0045432F" w:rsidP="0045432F">
      <w:pPr>
        <w:spacing w:line="360" w:lineRule="auto"/>
        <w:jc w:val="both"/>
      </w:pPr>
    </w:p>
    <w:p w14:paraId="4A775CD7" w14:textId="77777777" w:rsidR="0045432F" w:rsidRPr="009E25D9"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Before going to Algorithm-4,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unknown terms </w:t>
      </w:r>
      <w:r>
        <w:rPr>
          <w:rFonts w:ascii="Times" w:hAnsi="Times"/>
          <w:color w:val="000000" w:themeColor="text1"/>
          <w:shd w:val="clear" w:color="auto" w:fill="FFFFFF"/>
          <w:lang w:val="en-US"/>
        </w:rPr>
        <w:t>for better understanding</w:t>
      </w:r>
      <w:r>
        <w:rPr>
          <w:rFonts w:ascii="Times" w:hAnsi="Times"/>
          <w:color w:val="000000" w:themeColor="text1"/>
          <w:shd w:val="clear" w:color="auto" w:fill="FFFFFF"/>
        </w:rPr>
        <w:t xml:space="preserve"> as follows</w:t>
      </w:r>
      <w:r w:rsidRPr="002555ED">
        <w:rPr>
          <w:rFonts w:ascii="Times" w:hAnsi="Times"/>
          <w:color w:val="000000" w:themeColor="text1"/>
          <w:shd w:val="clear" w:color="auto" w:fill="FFFFFF"/>
        </w:rPr>
        <w:t>:</w:t>
      </w:r>
    </w:p>
    <w:p w14:paraId="60317507" w14:textId="77777777" w:rsidR="0045432F" w:rsidRDefault="0045432F" w:rsidP="0045432F">
      <w:pPr>
        <w:spacing w:line="360" w:lineRule="auto"/>
        <w:jc w:val="both"/>
        <w:rPr>
          <w:rFonts w:ascii="Times" w:hAnsi="Times"/>
          <w:color w:val="000000" w:themeColor="text1"/>
          <w:shd w:val="clear" w:color="auto" w:fill="FFFFFF"/>
        </w:rPr>
      </w:pPr>
    </w:p>
    <w:p w14:paraId="64636DF9" w14:textId="77777777" w:rsidR="0045432F" w:rsidRDefault="0045432F" w:rsidP="0045432F">
      <w:pPr>
        <w:spacing w:line="360" w:lineRule="auto"/>
        <w:jc w:val="both"/>
        <w:rPr>
          <w:rFonts w:ascii="Times" w:hAnsi="Times"/>
          <w:b/>
          <w:bCs/>
          <w:color w:val="000000" w:themeColor="text1"/>
          <w:shd w:val="clear" w:color="auto" w:fill="FFFFFF"/>
        </w:rPr>
      </w:pPr>
      <w:proofErr w:type="spellStart"/>
      <w:r>
        <w:rPr>
          <w:rFonts w:ascii="Times" w:hAnsi="Times"/>
          <w:b/>
          <w:bCs/>
          <w:color w:val="000000" w:themeColor="text1"/>
          <w:shd w:val="clear" w:color="auto" w:fill="FFFFFF"/>
        </w:rPr>
        <w:t>p</w:t>
      </w:r>
      <w:r w:rsidRPr="005550B5">
        <w:rPr>
          <w:rFonts w:ascii="Times" w:hAnsi="Times"/>
          <w:b/>
          <w:bCs/>
          <w:color w:val="000000" w:themeColor="text1"/>
          <w:shd w:val="clear" w:color="auto" w:fill="FFFFFF"/>
        </w:rPr>
        <w:t>mdarima</w:t>
      </w:r>
      <w:proofErr w:type="spellEnd"/>
    </w:p>
    <w:p w14:paraId="557EE0E4" w14:textId="77777777" w:rsidR="0045432F" w:rsidRDefault="0045432F" w:rsidP="0045432F">
      <w:pPr>
        <w:spacing w:line="360" w:lineRule="auto"/>
        <w:jc w:val="both"/>
        <w:rPr>
          <w:color w:val="000000" w:themeColor="text1"/>
        </w:rPr>
      </w:pPr>
      <w:r w:rsidRPr="009E25D9">
        <w:rPr>
          <w:color w:val="000000" w:themeColor="text1"/>
          <w:shd w:val="clear" w:color="auto" w:fill="FDFDFD"/>
        </w:rPr>
        <w:t xml:space="preserve">It is a statistical library designed to fill the void in Python's time series analysis capabilities. This </w:t>
      </w:r>
      <w:proofErr w:type="gramStart"/>
      <w:r w:rsidRPr="009E25D9">
        <w:rPr>
          <w:color w:val="000000" w:themeColor="text1"/>
          <w:shd w:val="clear" w:color="auto" w:fill="FDFDFD"/>
        </w:rPr>
        <w:t>includes:</w:t>
      </w:r>
      <w:proofErr w:type="gramEnd"/>
      <w:r w:rsidRPr="009E25D9">
        <w:rPr>
          <w:color w:val="000000" w:themeColor="text1"/>
          <w:shd w:val="clear" w:color="auto" w:fill="FDFDFD"/>
        </w:rPr>
        <w:t xml:space="preserve">  </w:t>
      </w:r>
      <w:r w:rsidRPr="005550B5">
        <w:rPr>
          <w:color w:val="000000" w:themeColor="text1"/>
        </w:rPr>
        <w:t>Cross-validation utilities</w:t>
      </w:r>
      <w:r w:rsidRPr="009E25D9">
        <w:rPr>
          <w:color w:val="000000" w:themeColor="text1"/>
        </w:rPr>
        <w:t xml:space="preserve">, </w:t>
      </w:r>
      <w:r w:rsidRPr="009E25D9">
        <w:rPr>
          <w:color w:val="000000" w:themeColor="text1"/>
          <w:shd w:val="clear" w:color="auto" w:fill="FDFDFD"/>
        </w:rPr>
        <w:t xml:space="preserve">built-in time series datasets for prototyping and examples, </w:t>
      </w:r>
      <w:r w:rsidRPr="00626226">
        <w:rPr>
          <w:color w:val="000000" w:themeColor="text1"/>
        </w:rPr>
        <w:t>Time series utilities, such as differencing and inverse differencing</w:t>
      </w:r>
      <w:r w:rsidRPr="009E25D9">
        <w:rPr>
          <w:color w:val="000000" w:themeColor="text1"/>
        </w:rPr>
        <w:t xml:space="preserve"> etc.</w:t>
      </w:r>
    </w:p>
    <w:p w14:paraId="7F867932" w14:textId="77777777" w:rsidR="0045432F" w:rsidRDefault="0045432F" w:rsidP="0045432F">
      <w:pPr>
        <w:spacing w:line="360" w:lineRule="auto"/>
        <w:jc w:val="both"/>
        <w:rPr>
          <w:color w:val="000000" w:themeColor="text1"/>
        </w:rPr>
      </w:pPr>
    </w:p>
    <w:p w14:paraId="64E4625B" w14:textId="77777777" w:rsidR="0045432F" w:rsidRPr="009E25D9" w:rsidRDefault="0045432F" w:rsidP="0045432F">
      <w:pPr>
        <w:spacing w:line="360" w:lineRule="auto"/>
        <w:jc w:val="both"/>
        <w:rPr>
          <w:b/>
          <w:bCs/>
          <w:color w:val="000000" w:themeColor="text1"/>
        </w:rPr>
      </w:pPr>
      <w:r w:rsidRPr="009E25D9">
        <w:rPr>
          <w:b/>
          <w:bCs/>
          <w:color w:val="000000" w:themeColor="text1"/>
        </w:rPr>
        <w:t>ADF Test</w:t>
      </w:r>
    </w:p>
    <w:p w14:paraId="289E2C2E" w14:textId="77777777" w:rsidR="0045432F" w:rsidRDefault="0045432F" w:rsidP="0045432F">
      <w:pPr>
        <w:spacing w:line="360" w:lineRule="auto"/>
        <w:jc w:val="both"/>
        <w:rPr>
          <w:color w:val="202124"/>
          <w:shd w:val="clear" w:color="auto" w:fill="FFFFFF"/>
        </w:rPr>
      </w:pPr>
      <w:r w:rsidRPr="00121FEC">
        <w:rPr>
          <w:color w:val="202124"/>
          <w:shd w:val="clear" w:color="auto" w:fill="FFFFFF"/>
        </w:rPr>
        <w:t>Augmented Dickey Fuller test is a common statistical test used to test whether a given Time series is stationary or not. It is one of the most widely used statistical test when it comes to analyzing the stationary of a series.</w:t>
      </w:r>
    </w:p>
    <w:p w14:paraId="5711A27F" w14:textId="77777777" w:rsidR="0045432F" w:rsidRDefault="0045432F" w:rsidP="0045432F">
      <w:pPr>
        <w:spacing w:line="360" w:lineRule="auto"/>
        <w:jc w:val="both"/>
        <w:rPr>
          <w:color w:val="202124"/>
          <w:shd w:val="clear" w:color="auto" w:fill="FFFFFF"/>
        </w:rPr>
      </w:pPr>
    </w:p>
    <w:p w14:paraId="5A93CE68" w14:textId="77777777" w:rsidR="0045432F" w:rsidRPr="00595200" w:rsidRDefault="0045432F" w:rsidP="0045432F">
      <w:pPr>
        <w:spacing w:line="360" w:lineRule="auto"/>
        <w:jc w:val="both"/>
        <w:rPr>
          <w:b/>
          <w:bCs/>
          <w:color w:val="202124"/>
          <w:shd w:val="clear" w:color="auto" w:fill="FFFFFF"/>
        </w:rPr>
      </w:pPr>
      <w:r w:rsidRPr="00595200">
        <w:rPr>
          <w:b/>
          <w:bCs/>
          <w:color w:val="202124"/>
          <w:shd w:val="clear" w:color="auto" w:fill="FFFFFF"/>
        </w:rPr>
        <w:t>Univariate time series</w:t>
      </w:r>
    </w:p>
    <w:p w14:paraId="736257AD" w14:textId="77777777" w:rsidR="0045432F" w:rsidRPr="00595200" w:rsidRDefault="0045432F" w:rsidP="0045432F">
      <w:pPr>
        <w:spacing w:line="360" w:lineRule="auto"/>
        <w:jc w:val="both"/>
      </w:pPr>
      <w:r w:rsidRPr="00595200">
        <w:rPr>
          <w:color w:val="202124"/>
          <w:shd w:val="clear" w:color="auto" w:fill="FFFFFF"/>
        </w:rPr>
        <w:t>It refers to a time series that consists of single (scalar) observations recorded sequentially over equal time increments. </w:t>
      </w:r>
    </w:p>
    <w:p w14:paraId="1ECA7745" w14:textId="77777777" w:rsidR="0045432F" w:rsidRPr="00121FEC" w:rsidRDefault="0045432F" w:rsidP="0045432F">
      <w:pPr>
        <w:spacing w:line="360" w:lineRule="auto"/>
        <w:jc w:val="both"/>
      </w:pPr>
    </w:p>
    <w:p w14:paraId="584E4970" w14:textId="77777777" w:rsidR="0045432F" w:rsidRDefault="0045432F" w:rsidP="0045432F"/>
    <w:p w14:paraId="4E643071"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lastRenderedPageBreak/>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 xml:space="preserve">Auto ARIMA </w:t>
      </w:r>
      <w:r w:rsidRPr="002E48C9">
        <w:rPr>
          <w:rFonts w:ascii="Times" w:hAnsi="Times"/>
          <w:color w:val="000000" w:themeColor="text1"/>
          <w:sz w:val="23"/>
          <w:szCs w:val="23"/>
          <w:shd w:val="clear" w:color="auto" w:fill="FFFFFF"/>
          <w:lang w:val="en-US"/>
        </w:rPr>
        <w:t>model</w:t>
      </w:r>
      <w:r>
        <w:rPr>
          <w:rFonts w:ascii="Times" w:hAnsi="Times"/>
          <w:color w:val="000000" w:themeColor="text1"/>
          <w:sz w:val="23"/>
          <w:szCs w:val="23"/>
          <w:shd w:val="clear" w:color="auto" w:fill="FFFFFF"/>
          <w:lang w:val="en-US"/>
        </w:rPr>
        <w:t>:</w:t>
      </w:r>
    </w:p>
    <w:p w14:paraId="74A34852" w14:textId="77777777" w:rsidR="0045432F" w:rsidRPr="00900308"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371A79DC" w14:textId="77777777" w:rsidR="0045432F" w:rsidRDefault="0045432F" w:rsidP="009D20AF">
      <w:pPr>
        <w:numPr>
          <w:ilvl w:val="0"/>
          <w:numId w:val="7"/>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Load data: </w:t>
      </w:r>
      <w:r w:rsidRPr="002E48C9">
        <w:rPr>
          <w:rFonts w:ascii="Times" w:hAnsi="Times"/>
          <w:color w:val="000000" w:themeColor="text1"/>
        </w:rPr>
        <w:t>Collect data from the source repository and l</w:t>
      </w:r>
      <w:r w:rsidRPr="00900308">
        <w:rPr>
          <w:rFonts w:ascii="Times" w:hAnsi="Times"/>
          <w:color w:val="000000" w:themeColor="text1"/>
        </w:rPr>
        <w:t xml:space="preserve">oad </w:t>
      </w:r>
      <w:r w:rsidRPr="002E48C9">
        <w:rPr>
          <w:rFonts w:ascii="Times" w:hAnsi="Times"/>
          <w:color w:val="000000" w:themeColor="text1"/>
        </w:rPr>
        <w:t>into a data table.</w:t>
      </w:r>
    </w:p>
    <w:p w14:paraId="0DC1C15F" w14:textId="77777777" w:rsidR="0045432F" w:rsidRPr="00900308" w:rsidRDefault="0045432F" w:rsidP="009D20AF">
      <w:pPr>
        <w:numPr>
          <w:ilvl w:val="0"/>
          <w:numId w:val="7"/>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Preprocess data: </w:t>
      </w:r>
      <w:r w:rsidRPr="002E48C9">
        <w:rPr>
          <w:rFonts w:ascii="Times" w:hAnsi="Times"/>
          <w:color w:val="000000" w:themeColor="text1"/>
        </w:rPr>
        <w:t>As the prerequisite of the model</w:t>
      </w:r>
      <w:r w:rsidRPr="00900308">
        <w:rPr>
          <w:rFonts w:ascii="Times" w:hAnsi="Times"/>
          <w:color w:val="000000" w:themeColor="text1"/>
        </w:rPr>
        <w:t xml:space="preserve"> input </w:t>
      </w:r>
      <w:r w:rsidRPr="002E48C9">
        <w:rPr>
          <w:rFonts w:ascii="Times" w:hAnsi="Times"/>
          <w:color w:val="000000" w:themeColor="text1"/>
        </w:rPr>
        <w:t>is to</w:t>
      </w:r>
      <w:r w:rsidRPr="00900308">
        <w:rPr>
          <w:rFonts w:ascii="Times" w:hAnsi="Times"/>
          <w:color w:val="000000" w:themeColor="text1"/>
        </w:rPr>
        <w:t xml:space="preserve"> be univariate</w:t>
      </w:r>
      <w:r w:rsidRPr="002E48C9">
        <w:rPr>
          <w:rFonts w:ascii="Times" w:hAnsi="Times"/>
          <w:color w:val="000000" w:themeColor="text1"/>
        </w:rPr>
        <w:t xml:space="preserve">, </w:t>
      </w:r>
      <w:r w:rsidRPr="00900308">
        <w:rPr>
          <w:rFonts w:ascii="Times" w:hAnsi="Times"/>
          <w:color w:val="000000" w:themeColor="text1"/>
        </w:rPr>
        <w:t>drop other columns</w:t>
      </w:r>
      <w:r w:rsidRPr="002E48C9">
        <w:rPr>
          <w:rFonts w:ascii="Times" w:hAnsi="Times"/>
          <w:color w:val="000000" w:themeColor="text1"/>
        </w:rPr>
        <w:t xml:space="preserve"> from the data table and make sure all empty values</w:t>
      </w:r>
      <w:r>
        <w:rPr>
          <w:rFonts w:ascii="Times" w:hAnsi="Times"/>
          <w:color w:val="000000" w:themeColor="text1"/>
        </w:rPr>
        <w:t xml:space="preserve"> replaced</w:t>
      </w:r>
      <w:r w:rsidRPr="002E48C9">
        <w:rPr>
          <w:rFonts w:ascii="Times" w:hAnsi="Times"/>
          <w:color w:val="000000" w:themeColor="text1"/>
        </w:rPr>
        <w:t xml:space="preserve"> with NULL</w:t>
      </w:r>
      <w:r>
        <w:rPr>
          <w:rFonts w:ascii="Times" w:hAnsi="Times"/>
          <w:color w:val="000000" w:themeColor="text1"/>
        </w:rPr>
        <w:t>,</w:t>
      </w:r>
      <w:r w:rsidRPr="002E48C9">
        <w:rPr>
          <w:rFonts w:ascii="Times" w:hAnsi="Times"/>
          <w:color w:val="000000" w:themeColor="text1"/>
        </w:rPr>
        <w:t xml:space="preserve"> so that system does not break </w:t>
      </w:r>
      <w:r>
        <w:rPr>
          <w:rFonts w:ascii="Times" w:hAnsi="Times"/>
          <w:color w:val="000000" w:themeColor="text1"/>
        </w:rPr>
        <w:t xml:space="preserve">down </w:t>
      </w:r>
      <w:r w:rsidRPr="002E48C9">
        <w:rPr>
          <w:rFonts w:ascii="Times" w:hAnsi="Times"/>
          <w:color w:val="000000" w:themeColor="text1"/>
        </w:rPr>
        <w:t>during runtime.</w:t>
      </w:r>
    </w:p>
    <w:p w14:paraId="5D2401D2" w14:textId="77777777" w:rsidR="0045432F"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Pr>
          <w:rFonts w:ascii="Times" w:hAnsi="Times"/>
          <w:color w:val="000000" w:themeColor="text1"/>
        </w:rPr>
        <w:t xml:space="preserve">Build model by using open-source package named </w:t>
      </w:r>
      <w:proofErr w:type="spellStart"/>
      <w:r w:rsidRPr="000D2E36">
        <w:rPr>
          <w:rFonts w:ascii="Times" w:hAnsi="Times"/>
          <w:i/>
          <w:iCs/>
          <w:color w:val="000000" w:themeColor="text1"/>
        </w:rPr>
        <w:t>pmdarima</w:t>
      </w:r>
      <w:proofErr w:type="spellEnd"/>
      <w:r>
        <w:rPr>
          <w:rFonts w:ascii="Times" w:hAnsi="Times"/>
          <w:color w:val="000000" w:themeColor="text1"/>
        </w:rPr>
        <w:t>.</w:t>
      </w:r>
    </w:p>
    <w:p w14:paraId="4966CADA" w14:textId="77777777" w:rsidR="0045432F" w:rsidRPr="00900308"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Fit the model on the univariate series</w:t>
      </w:r>
      <w:r w:rsidRPr="002E48C9">
        <w:rPr>
          <w:rFonts w:ascii="Times" w:hAnsi="Times"/>
          <w:color w:val="000000" w:themeColor="text1"/>
        </w:rPr>
        <w:t xml:space="preserve"> of data</w:t>
      </w:r>
      <w:r>
        <w:rPr>
          <w:rFonts w:ascii="Times" w:hAnsi="Times"/>
          <w:color w:val="000000" w:themeColor="text1"/>
        </w:rPr>
        <w:t xml:space="preserve"> generated in step-2 and using parameters </w:t>
      </w:r>
      <w:r w:rsidRPr="000D2E36">
        <w:rPr>
          <w:rFonts w:ascii="Times" w:hAnsi="Times"/>
          <w:i/>
          <w:iCs/>
          <w:color w:val="000000" w:themeColor="text1"/>
        </w:rPr>
        <w:t>test</w:t>
      </w:r>
      <w:r>
        <w:rPr>
          <w:rFonts w:ascii="Times" w:hAnsi="Times"/>
          <w:color w:val="000000" w:themeColor="text1"/>
        </w:rPr>
        <w:t>=’</w:t>
      </w:r>
      <w:proofErr w:type="spellStart"/>
      <w:r>
        <w:rPr>
          <w:rFonts w:ascii="Times" w:hAnsi="Times"/>
          <w:color w:val="000000" w:themeColor="text1"/>
        </w:rPr>
        <w:t>adf</w:t>
      </w:r>
      <w:proofErr w:type="spellEnd"/>
      <w:r>
        <w:rPr>
          <w:rFonts w:ascii="Times" w:hAnsi="Times"/>
          <w:color w:val="000000" w:themeColor="text1"/>
        </w:rPr>
        <w:t xml:space="preserve">’, </w:t>
      </w:r>
      <w:r w:rsidRPr="000D2E36">
        <w:rPr>
          <w:rFonts w:ascii="Times" w:hAnsi="Times"/>
          <w:i/>
          <w:iCs/>
          <w:color w:val="000000" w:themeColor="text1"/>
        </w:rPr>
        <w:t>p</w:t>
      </w:r>
      <w:r>
        <w:rPr>
          <w:rFonts w:ascii="Times" w:hAnsi="Times"/>
          <w:color w:val="000000" w:themeColor="text1"/>
        </w:rPr>
        <w:t xml:space="preserve">=3, </w:t>
      </w:r>
      <w:r w:rsidRPr="000D2E36">
        <w:rPr>
          <w:rFonts w:ascii="Times" w:hAnsi="Times"/>
          <w:i/>
          <w:iCs/>
          <w:color w:val="000000" w:themeColor="text1"/>
        </w:rPr>
        <w:t>q</w:t>
      </w:r>
      <w:r>
        <w:rPr>
          <w:rFonts w:ascii="Times" w:hAnsi="Times"/>
          <w:color w:val="000000" w:themeColor="text1"/>
        </w:rPr>
        <w:t xml:space="preserve">=3 to get optimal value of </w:t>
      </w:r>
      <w:r w:rsidRPr="000D2E36">
        <w:rPr>
          <w:rFonts w:ascii="Times" w:hAnsi="Times"/>
          <w:i/>
          <w:iCs/>
          <w:color w:val="000000" w:themeColor="text1"/>
        </w:rPr>
        <w:t>d</w:t>
      </w:r>
      <w:r>
        <w:rPr>
          <w:rFonts w:ascii="Times" w:hAnsi="Times"/>
          <w:color w:val="000000" w:themeColor="text1"/>
        </w:rPr>
        <w:t>.</w:t>
      </w:r>
    </w:p>
    <w:p w14:paraId="0780E6D0" w14:textId="77777777" w:rsidR="0045432F" w:rsidRPr="00900308"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Make predictions </w:t>
      </w:r>
      <w:r>
        <w:rPr>
          <w:rFonts w:ascii="Times" w:hAnsi="Times"/>
          <w:color w:val="000000" w:themeColor="text1"/>
        </w:rPr>
        <w:t>from the model for 200 days like other models.</w:t>
      </w:r>
    </w:p>
    <w:p w14:paraId="77237654" w14:textId="77777777" w:rsidR="0045432F" w:rsidRPr="002E48C9"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sidRPr="002E48C9">
        <w:rPr>
          <w:rFonts w:ascii="Times" w:hAnsi="Times"/>
          <w:color w:val="000000" w:themeColor="text1"/>
        </w:rPr>
        <w:t xml:space="preserve">Calculate series by using the forecasted results in </w:t>
      </w:r>
      <w:r>
        <w:rPr>
          <w:rFonts w:ascii="Times" w:hAnsi="Times"/>
          <w:color w:val="000000" w:themeColor="text1"/>
        </w:rPr>
        <w:t>previous</w:t>
      </w:r>
      <w:r w:rsidRPr="002E48C9">
        <w:rPr>
          <w:rFonts w:ascii="Times" w:hAnsi="Times"/>
          <w:color w:val="000000" w:themeColor="text1"/>
        </w:rPr>
        <w:t xml:space="preserve"> step</w:t>
      </w:r>
      <w:r>
        <w:rPr>
          <w:rFonts w:ascii="Times" w:hAnsi="Times"/>
          <w:color w:val="000000" w:themeColor="text1"/>
        </w:rPr>
        <w:t xml:space="preserve"> and with the help of </w:t>
      </w:r>
      <w:proofErr w:type="spellStart"/>
      <w:proofErr w:type="gramStart"/>
      <w:r>
        <w:rPr>
          <w:rFonts w:ascii="Times" w:hAnsi="Times"/>
          <w:color w:val="000000" w:themeColor="text1"/>
        </w:rPr>
        <w:t>panda.Series</w:t>
      </w:r>
      <w:proofErr w:type="spellEnd"/>
      <w:proofErr w:type="gramEnd"/>
      <w:r>
        <w:rPr>
          <w:rFonts w:ascii="Times" w:hAnsi="Times"/>
          <w:color w:val="000000" w:themeColor="text1"/>
        </w:rPr>
        <w:t xml:space="preserve"> method.</w:t>
      </w:r>
    </w:p>
    <w:p w14:paraId="267F5A45" w14:textId="77777777" w:rsidR="0045432F" w:rsidRDefault="0045432F" w:rsidP="009D20AF">
      <w:pPr>
        <w:numPr>
          <w:ilvl w:val="0"/>
          <w:numId w:val="7"/>
        </w:numPr>
        <w:shd w:val="clear" w:color="auto" w:fill="FFFFFF"/>
        <w:spacing w:line="360" w:lineRule="auto"/>
        <w:ind w:left="714" w:hanging="357"/>
        <w:jc w:val="both"/>
        <w:rPr>
          <w:rFonts w:ascii="Times" w:hAnsi="Times"/>
          <w:color w:val="000000" w:themeColor="text1"/>
        </w:rPr>
      </w:pPr>
      <w:r w:rsidRPr="002E48C9">
        <w:rPr>
          <w:rFonts w:ascii="Times" w:hAnsi="Times"/>
          <w:color w:val="000000" w:themeColor="text1"/>
        </w:rPr>
        <w:t>Find the lower and upper bound of the series which will be used to calculate the uncertainties of the prediction.</w:t>
      </w:r>
    </w:p>
    <w:p w14:paraId="7EB6D650" w14:textId="77777777" w:rsidR="0045432F" w:rsidRPr="00900308"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3.4</w:t>
      </w:r>
      <w:r w:rsidRPr="002E48C9">
        <w:rPr>
          <w:rFonts w:ascii="Times" w:hAnsi="Times"/>
          <w:color w:val="000000" w:themeColor="text1"/>
        </w:rPr>
        <w:t xml:space="preserve">: </w:t>
      </w:r>
      <w:r>
        <w:rPr>
          <w:rFonts w:ascii="Times" w:hAnsi="Times"/>
          <w:color w:val="000000" w:themeColor="text1"/>
        </w:rPr>
        <w:t xml:space="preserve"> ARIMA Model</w:t>
      </w:r>
    </w:p>
    <w:p w14:paraId="4748C5AE" w14:textId="77777777" w:rsidR="0045432F" w:rsidRDefault="0045432F" w:rsidP="0045432F">
      <w:pPr>
        <w:spacing w:line="360" w:lineRule="auto"/>
        <w:jc w:val="both"/>
        <w:rPr>
          <w:rFonts w:ascii="Times" w:hAnsi="Times"/>
          <w:b/>
          <w:bCs/>
          <w:color w:val="000000" w:themeColor="text1"/>
          <w:lang w:val="en-US"/>
        </w:rPr>
      </w:pPr>
    </w:p>
    <w:p w14:paraId="4DD47F8C" w14:textId="77777777" w:rsidR="0045432F" w:rsidRDefault="0045432F" w:rsidP="0045432F">
      <w:pPr>
        <w:spacing w:line="360" w:lineRule="auto"/>
        <w:jc w:val="both"/>
        <w:rPr>
          <w:rFonts w:ascii="Times" w:hAnsi="Times"/>
          <w:b/>
          <w:bCs/>
          <w:color w:val="000000" w:themeColor="text1"/>
          <w:lang w:val="en-US"/>
        </w:rPr>
      </w:pPr>
    </w:p>
    <w:p w14:paraId="6C2E07CE" w14:textId="77777777" w:rsidR="0045432F" w:rsidRDefault="0045432F" w:rsidP="0045432F">
      <w:pPr>
        <w:spacing w:line="360" w:lineRule="auto"/>
        <w:jc w:val="both"/>
        <w:rPr>
          <w:rFonts w:ascii="Times" w:hAnsi="Times"/>
          <w:b/>
          <w:bCs/>
          <w:color w:val="000000" w:themeColor="text1"/>
          <w:lang w:val="en-US"/>
        </w:rPr>
      </w:pPr>
    </w:p>
    <w:p w14:paraId="3CEE63E5" w14:textId="77777777" w:rsidR="0045432F" w:rsidRDefault="0045432F" w:rsidP="0045432F">
      <w:pPr>
        <w:spacing w:line="360" w:lineRule="auto"/>
        <w:jc w:val="both"/>
        <w:rPr>
          <w:rFonts w:ascii="Times" w:hAnsi="Times"/>
          <w:b/>
          <w:bCs/>
          <w:color w:val="000000" w:themeColor="text1"/>
          <w:lang w:val="en-US"/>
        </w:rPr>
      </w:pPr>
    </w:p>
    <w:p w14:paraId="207B1DFD" w14:textId="77777777" w:rsidR="0045432F" w:rsidRDefault="0045432F" w:rsidP="0045432F">
      <w:pPr>
        <w:spacing w:line="360" w:lineRule="auto"/>
        <w:jc w:val="both"/>
        <w:rPr>
          <w:rFonts w:ascii="Times" w:hAnsi="Times"/>
          <w:b/>
          <w:bCs/>
          <w:color w:val="000000" w:themeColor="text1"/>
          <w:lang w:val="en-US"/>
        </w:rPr>
      </w:pPr>
    </w:p>
    <w:p w14:paraId="2E3A2590" w14:textId="77777777" w:rsidR="0045432F" w:rsidRDefault="0045432F" w:rsidP="0045432F">
      <w:pPr>
        <w:spacing w:line="360" w:lineRule="auto"/>
        <w:jc w:val="both"/>
        <w:rPr>
          <w:rFonts w:ascii="Times" w:hAnsi="Times"/>
          <w:b/>
          <w:bCs/>
          <w:color w:val="000000" w:themeColor="text1"/>
          <w:lang w:val="en-US"/>
        </w:rPr>
      </w:pPr>
    </w:p>
    <w:p w14:paraId="07BFD710" w14:textId="77777777" w:rsidR="0045432F" w:rsidRPr="002E48C9" w:rsidRDefault="0045432F" w:rsidP="0045432F">
      <w:pPr>
        <w:spacing w:line="360" w:lineRule="auto"/>
        <w:jc w:val="both"/>
        <w:rPr>
          <w:rFonts w:ascii="Times" w:hAnsi="Times"/>
          <w:b/>
          <w:bCs/>
          <w:color w:val="000000" w:themeColor="text1"/>
          <w:lang w:val="en-US"/>
        </w:rPr>
      </w:pPr>
    </w:p>
    <w:p w14:paraId="65AA3ACE" w14:textId="77777777" w:rsidR="0045432F" w:rsidRPr="002E48C9" w:rsidRDefault="0045432F" w:rsidP="0045432F">
      <w:pPr>
        <w:spacing w:line="360" w:lineRule="auto"/>
        <w:rPr>
          <w:rFonts w:ascii="Times" w:hAnsi="Times"/>
          <w:color w:val="000000" w:themeColor="text1"/>
          <w:lang w:val="en-US"/>
        </w:rPr>
      </w:pPr>
    </w:p>
    <w:p w14:paraId="4E9EE14E"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 xml:space="preserve"> 3.</w:t>
      </w:r>
      <w:r>
        <w:rPr>
          <w:rFonts w:ascii="Times" w:hAnsi="Times"/>
          <w:b/>
          <w:bCs/>
          <w:color w:val="000000" w:themeColor="text1"/>
          <w:lang w:val="en-US"/>
        </w:rPr>
        <w:t>8</w:t>
      </w:r>
      <w:r w:rsidRPr="002E48C9">
        <w:rPr>
          <w:rFonts w:ascii="Times" w:hAnsi="Times"/>
          <w:b/>
          <w:bCs/>
          <w:color w:val="000000" w:themeColor="text1"/>
          <w:lang w:val="en-US"/>
        </w:rPr>
        <w:tab/>
        <w:t>Uncertainty Data Generation</w:t>
      </w:r>
    </w:p>
    <w:p w14:paraId="40363977"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Uncertainties are calculated from the </w:t>
      </w:r>
      <w:r>
        <w:rPr>
          <w:rFonts w:ascii="Times" w:hAnsi="Times"/>
          <w:color w:val="000000" w:themeColor="text1"/>
          <w:lang w:val="en-US"/>
        </w:rPr>
        <w:t>ranges of</w:t>
      </w:r>
      <w:r w:rsidRPr="002E48C9">
        <w:rPr>
          <w:rFonts w:ascii="Times" w:hAnsi="Times"/>
          <w:color w:val="000000" w:themeColor="text1"/>
          <w:lang w:val="en-US"/>
        </w:rPr>
        <w:t xml:space="preserve"> predicted values</w:t>
      </w:r>
      <w:r>
        <w:rPr>
          <w:rFonts w:ascii="Times" w:hAnsi="Times"/>
          <w:color w:val="000000" w:themeColor="text1"/>
          <w:lang w:val="en-US"/>
        </w:rPr>
        <w:t xml:space="preserve"> for every time step (day) during the specified 200 days of forecasting period. </w:t>
      </w:r>
      <w:r w:rsidRPr="002E48C9">
        <w:rPr>
          <w:rFonts w:ascii="Times" w:hAnsi="Times"/>
          <w:color w:val="000000" w:themeColor="text1"/>
          <w:lang w:val="en-US"/>
        </w:rPr>
        <w:t xml:space="preserve"> </w:t>
      </w:r>
      <w:r>
        <w:rPr>
          <w:rFonts w:ascii="Times" w:hAnsi="Times"/>
          <w:color w:val="000000" w:themeColor="text1"/>
          <w:lang w:val="en-US"/>
        </w:rPr>
        <w:t>That means we have a lower bound, mean, and upper bound of the predictions for each time step. So, the difference between upper and lower limit is the grey area of model prediction</w:t>
      </w:r>
      <w:r w:rsidRPr="002E48C9">
        <w:rPr>
          <w:rFonts w:ascii="Times" w:hAnsi="Times"/>
          <w:color w:val="000000" w:themeColor="text1"/>
          <w:lang w:val="en-US"/>
        </w:rPr>
        <w:t xml:space="preserve">. Then find the maximum difference to set out the domain of the difference. Finally, </w:t>
      </w:r>
      <w:r>
        <w:rPr>
          <w:rFonts w:ascii="Times" w:hAnsi="Times"/>
          <w:color w:val="000000" w:themeColor="text1"/>
          <w:lang w:val="en-US"/>
        </w:rPr>
        <w:t xml:space="preserve">we </w:t>
      </w:r>
      <w:r w:rsidRPr="002E48C9">
        <w:rPr>
          <w:rFonts w:ascii="Times" w:hAnsi="Times"/>
          <w:color w:val="000000" w:themeColor="text1"/>
          <w:lang w:val="en-US"/>
        </w:rPr>
        <w:t xml:space="preserve">divide each difference by </w:t>
      </w:r>
      <w:r>
        <w:rPr>
          <w:rFonts w:ascii="Times" w:hAnsi="Times"/>
          <w:color w:val="000000" w:themeColor="text1"/>
          <w:lang w:val="en-US"/>
        </w:rPr>
        <w:t xml:space="preserve">the </w:t>
      </w:r>
      <w:r w:rsidRPr="002E48C9">
        <w:rPr>
          <w:rFonts w:ascii="Times" w:hAnsi="Times"/>
          <w:color w:val="000000" w:themeColor="text1"/>
          <w:lang w:val="en-US"/>
        </w:rPr>
        <w:t>maximum difference and multiply by a scaling factor to keep the maximum result in single digit</w:t>
      </w:r>
      <w:r>
        <w:rPr>
          <w:rFonts w:ascii="Times" w:hAnsi="Times"/>
          <w:color w:val="000000" w:themeColor="text1"/>
          <w:lang w:val="en-US"/>
        </w:rPr>
        <w:t>s</w:t>
      </w:r>
      <w:r w:rsidRPr="002E48C9">
        <w:rPr>
          <w:rFonts w:ascii="Times" w:hAnsi="Times"/>
          <w:color w:val="000000" w:themeColor="text1"/>
          <w:lang w:val="en-US"/>
        </w:rPr>
        <w:t xml:space="preserve">. </w:t>
      </w:r>
    </w:p>
    <w:p w14:paraId="7B4752AF" w14:textId="77777777" w:rsidR="0045432F" w:rsidRDefault="0045432F" w:rsidP="0045432F">
      <w:pPr>
        <w:spacing w:line="360" w:lineRule="auto"/>
        <w:jc w:val="both"/>
        <w:rPr>
          <w:rFonts w:ascii="Times" w:hAnsi="Times"/>
          <w:color w:val="000000" w:themeColor="text1"/>
          <w:lang w:val="en-US"/>
        </w:rPr>
      </w:pPr>
    </w:p>
    <w:p w14:paraId="7A3BF636" w14:textId="77777777" w:rsidR="0045432F" w:rsidRDefault="0045432F" w:rsidP="0045432F">
      <w:pPr>
        <w:spacing w:line="360" w:lineRule="auto"/>
        <w:jc w:val="both"/>
        <w:rPr>
          <w:rFonts w:ascii="Times" w:hAnsi="Times"/>
          <w:color w:val="000000" w:themeColor="text1"/>
          <w:lang w:val="en-US"/>
        </w:rPr>
      </w:pPr>
    </w:p>
    <w:p w14:paraId="69617285" w14:textId="77777777" w:rsidR="0045432F" w:rsidRDefault="0045432F" w:rsidP="0045432F">
      <w:pPr>
        <w:spacing w:line="360" w:lineRule="auto"/>
        <w:jc w:val="both"/>
        <w:rPr>
          <w:rFonts w:ascii="Times" w:hAnsi="Times"/>
          <w:color w:val="000000" w:themeColor="text1"/>
          <w:lang w:val="en-US"/>
        </w:rPr>
      </w:pPr>
    </w:p>
    <w:p w14:paraId="5A7350BA"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Here is given the steps to find the uncertainties using the machine learning models:</w:t>
      </w:r>
    </w:p>
    <w:p w14:paraId="14ECC571" w14:textId="77777777" w:rsidR="0045432F" w:rsidRPr="00C364D3" w:rsidRDefault="0045432F" w:rsidP="0045432F">
      <w:pPr>
        <w:shd w:val="clear" w:color="auto" w:fill="FFFFFF"/>
        <w:spacing w:line="360" w:lineRule="auto"/>
        <w:rPr>
          <w:color w:val="000000" w:themeColor="text1"/>
        </w:rPr>
      </w:pPr>
      <w:r w:rsidRPr="00C364D3">
        <w:rPr>
          <w:rFonts w:ascii="Times" w:hAnsi="Times"/>
          <w:color w:val="000000" w:themeColor="text1"/>
          <w:sz w:val="23"/>
          <w:szCs w:val="23"/>
          <w:shd w:val="clear" w:color="auto" w:fill="FFFFFF"/>
          <w:lang w:val="en-US"/>
        </w:rPr>
        <w:t>---------------------------------------------------------------------------------------------------------------------</w:t>
      </w:r>
    </w:p>
    <w:p w14:paraId="5A5F39AB"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Read data from filesystem (excel file) to Data-Frame</w:t>
      </w:r>
    </w:p>
    <w:p w14:paraId="1234491D"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Select Fields for which we need to generate uncertainty data</w:t>
      </w:r>
    </w:p>
    <w:p w14:paraId="7AE597E7"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Create Machine Learning model for MLP/CNN/LSTM</w:t>
      </w:r>
    </w:p>
    <w:p w14:paraId="550165DD"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Split data into training and test set</w:t>
      </w:r>
    </w:p>
    <w:p w14:paraId="31ADAD52"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Train model with training set</w:t>
      </w:r>
    </w:p>
    <w:p w14:paraId="6EDEFB0D"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Use model to get predicted or forecasted results</w:t>
      </w:r>
    </w:p>
    <w:p w14:paraId="7B5220DF"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Find uncertainties or prediction error from model</w:t>
      </w:r>
    </w:p>
    <w:p w14:paraId="18C414A8"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Continue step 3 to 7 for each field and each model</w:t>
      </w:r>
    </w:p>
    <w:p w14:paraId="35593E6F"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Store uncertainty data as json in filesystem</w:t>
      </w:r>
    </w:p>
    <w:p w14:paraId="3BBCF427" w14:textId="77777777" w:rsidR="0045432F" w:rsidRPr="002E48C9" w:rsidRDefault="0045432F" w:rsidP="0045432F">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lang w:val="en-US"/>
        </w:rPr>
        <w:t>Algorithm</w:t>
      </w:r>
      <w:r>
        <w:rPr>
          <w:rFonts w:ascii="Times" w:hAnsi="Times"/>
          <w:color w:val="000000" w:themeColor="text1"/>
          <w:lang w:val="en-US"/>
        </w:rPr>
        <w:t xml:space="preserve"> 3.5</w:t>
      </w:r>
      <w:r w:rsidRPr="002E48C9">
        <w:rPr>
          <w:rFonts w:ascii="Times" w:hAnsi="Times"/>
          <w:color w:val="000000" w:themeColor="text1"/>
          <w:lang w:val="en-US"/>
        </w:rPr>
        <w:t xml:space="preserve">: </w:t>
      </w:r>
      <w:r>
        <w:rPr>
          <w:rFonts w:ascii="Times" w:hAnsi="Times"/>
          <w:color w:val="000000" w:themeColor="text1"/>
          <w:lang w:val="en-US"/>
        </w:rPr>
        <w:t>C</w:t>
      </w:r>
      <w:r w:rsidRPr="002E48C9">
        <w:rPr>
          <w:rFonts w:ascii="Times" w:hAnsi="Times"/>
          <w:color w:val="000000" w:themeColor="text1"/>
          <w:lang w:val="en-US"/>
        </w:rPr>
        <w:t xml:space="preserve">alculate uncertainty </w:t>
      </w:r>
      <w:r>
        <w:rPr>
          <w:rFonts w:ascii="Times" w:hAnsi="Times"/>
          <w:color w:val="000000" w:themeColor="text1"/>
          <w:lang w:val="en-US"/>
        </w:rPr>
        <w:t>(For all models)</w:t>
      </w:r>
    </w:p>
    <w:p w14:paraId="5AEF4F1D" w14:textId="77777777" w:rsidR="0045432F" w:rsidRPr="002E48C9" w:rsidRDefault="0045432F" w:rsidP="0045432F">
      <w:pPr>
        <w:spacing w:line="360" w:lineRule="auto"/>
        <w:rPr>
          <w:rFonts w:ascii="Times" w:hAnsi="Times"/>
          <w:color w:val="000000" w:themeColor="text1"/>
          <w:lang w:val="en-US"/>
        </w:rPr>
      </w:pPr>
    </w:p>
    <w:p w14:paraId="29BAE84C"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.1</w:t>
      </w:r>
      <w:r w:rsidRPr="002E48C9">
        <w:rPr>
          <w:rFonts w:ascii="Times" w:hAnsi="Times"/>
          <w:b/>
          <w:bCs/>
          <w:color w:val="000000" w:themeColor="text1"/>
          <w:lang w:val="en-US"/>
        </w:rPr>
        <w:tab/>
        <w:t>Uncertain</w:t>
      </w:r>
      <w:r>
        <w:rPr>
          <w:rFonts w:ascii="Times" w:hAnsi="Times"/>
          <w:b/>
          <w:bCs/>
          <w:color w:val="000000" w:themeColor="text1"/>
          <w:lang w:val="en-US"/>
        </w:rPr>
        <w:t>ty</w:t>
      </w:r>
      <w:r w:rsidRPr="002E48C9">
        <w:rPr>
          <w:rFonts w:ascii="Times" w:hAnsi="Times"/>
          <w:b/>
          <w:bCs/>
          <w:color w:val="000000" w:themeColor="text1"/>
          <w:lang w:val="en-US"/>
        </w:rPr>
        <w:t xml:space="preserve"> Data Scaling</w:t>
      </w:r>
    </w:p>
    <w:p w14:paraId="026E8082"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We have shown top-level algorithm</w:t>
      </w:r>
      <w:r>
        <w:rPr>
          <w:rFonts w:ascii="Times" w:hAnsi="Times"/>
          <w:color w:val="000000" w:themeColor="text1"/>
          <w:lang w:val="en-US"/>
        </w:rPr>
        <w:t>s</w:t>
      </w:r>
      <w:r w:rsidRPr="002E48C9">
        <w:rPr>
          <w:rFonts w:ascii="Times" w:hAnsi="Times"/>
          <w:color w:val="000000" w:themeColor="text1"/>
          <w:lang w:val="en-US"/>
        </w:rPr>
        <w:t xml:space="preserve"> in the </w:t>
      </w:r>
      <w:r>
        <w:rPr>
          <w:rFonts w:ascii="Times" w:hAnsi="Times"/>
          <w:color w:val="000000" w:themeColor="text1"/>
          <w:lang w:val="en-US"/>
        </w:rPr>
        <w:t>previous</w:t>
      </w:r>
      <w:r w:rsidRPr="002E48C9">
        <w:rPr>
          <w:rFonts w:ascii="Times" w:hAnsi="Times"/>
          <w:color w:val="000000" w:themeColor="text1"/>
          <w:lang w:val="en-US"/>
        </w:rPr>
        <w:t xml:space="preserve"> section</w:t>
      </w:r>
      <w:r>
        <w:rPr>
          <w:rFonts w:ascii="Times" w:hAnsi="Times"/>
          <w:color w:val="000000" w:themeColor="text1"/>
          <w:lang w:val="en-US"/>
        </w:rPr>
        <w:t>s</w:t>
      </w:r>
      <w:r w:rsidRPr="002E48C9">
        <w:rPr>
          <w:rFonts w:ascii="Times" w:hAnsi="Times"/>
          <w:color w:val="000000" w:themeColor="text1"/>
          <w:lang w:val="en-US"/>
        </w:rPr>
        <w:t xml:space="preserve"> to generate uncertainty data</w:t>
      </w:r>
      <w:r>
        <w:rPr>
          <w:rFonts w:ascii="Times" w:hAnsi="Times"/>
          <w:color w:val="000000" w:themeColor="text1"/>
          <w:lang w:val="en-US"/>
        </w:rPr>
        <w:t xml:space="preserve"> from the model predictions</w:t>
      </w:r>
      <w:r w:rsidRPr="002E48C9">
        <w:rPr>
          <w:rFonts w:ascii="Times" w:hAnsi="Times"/>
          <w:color w:val="000000" w:themeColor="text1"/>
          <w:lang w:val="en-US"/>
        </w:rPr>
        <w:t xml:space="preserve">. Since the uncertainty values are larger to accommodate in display, </w:t>
      </w:r>
      <w:r>
        <w:rPr>
          <w:rFonts w:ascii="Times" w:hAnsi="Times"/>
          <w:color w:val="000000" w:themeColor="text1"/>
          <w:lang w:val="en-US"/>
        </w:rPr>
        <w:t>we</w:t>
      </w:r>
      <w:r w:rsidRPr="002E48C9">
        <w:rPr>
          <w:rFonts w:ascii="Times" w:hAnsi="Times"/>
          <w:color w:val="000000" w:themeColor="text1"/>
          <w:lang w:val="en-US"/>
        </w:rPr>
        <w:t xml:space="preserve"> need to scale </w:t>
      </w:r>
      <w:r>
        <w:rPr>
          <w:rFonts w:ascii="Times" w:hAnsi="Times"/>
          <w:color w:val="000000" w:themeColor="text1"/>
          <w:lang w:val="en-US"/>
        </w:rPr>
        <w:t>the values</w:t>
      </w:r>
      <w:r w:rsidRPr="002E48C9">
        <w:rPr>
          <w:rFonts w:ascii="Times" w:hAnsi="Times"/>
          <w:color w:val="000000" w:themeColor="text1"/>
          <w:lang w:val="en-US"/>
        </w:rPr>
        <w:t>. The following pseudo code is used to scale the uncertainty data.</w:t>
      </w:r>
    </w:p>
    <w:p w14:paraId="6444A6FC" w14:textId="77777777" w:rsidR="0045432F" w:rsidRPr="00C364D3" w:rsidRDefault="0045432F" w:rsidP="0045432F">
      <w:pPr>
        <w:shd w:val="clear" w:color="auto" w:fill="FFFFFF"/>
        <w:spacing w:line="270" w:lineRule="atLeast"/>
        <w:rPr>
          <w:rFonts w:ascii="Menlo" w:hAnsi="Menlo" w:cs="Menlo"/>
          <w:color w:val="000000" w:themeColor="text1"/>
          <w:sz w:val="18"/>
          <w:szCs w:val="18"/>
        </w:rPr>
      </w:pPr>
      <w:r w:rsidRPr="00C364D3">
        <w:rPr>
          <w:rFonts w:ascii="Times" w:hAnsi="Times"/>
          <w:color w:val="000000" w:themeColor="text1"/>
          <w:sz w:val="23"/>
          <w:szCs w:val="23"/>
          <w:shd w:val="clear" w:color="auto" w:fill="FFFFFF"/>
          <w:lang w:val="en-US"/>
        </w:rPr>
        <w:t>---------------------------------------------------------------------------------------------------------------------</w:t>
      </w:r>
    </w:p>
    <w:p w14:paraId="38C6EE63" w14:textId="77777777" w:rsidR="0045432F"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 xml:space="preserve">Repeat step 2 and 3 for all countries and let say we store in an array named: </w:t>
      </w:r>
      <w:proofErr w:type="spellStart"/>
      <w:r w:rsidRPr="002E48C9">
        <w:rPr>
          <w:rFonts w:ascii="Menlo" w:hAnsi="Menlo" w:cs="Menlo"/>
          <w:color w:val="000000" w:themeColor="text1"/>
          <w:sz w:val="18"/>
          <w:szCs w:val="18"/>
        </w:rPr>
        <w:t>all_countr</w:t>
      </w:r>
      <w:r>
        <w:rPr>
          <w:rFonts w:ascii="Menlo" w:hAnsi="Menlo" w:cs="Menlo"/>
          <w:color w:val="000000" w:themeColor="text1"/>
          <w:sz w:val="18"/>
          <w:szCs w:val="18"/>
        </w:rPr>
        <w:t>ies</w:t>
      </w:r>
      <w:r w:rsidRPr="002E48C9">
        <w:rPr>
          <w:rFonts w:ascii="Menlo" w:hAnsi="Menlo" w:cs="Menlo"/>
          <w:color w:val="000000" w:themeColor="text1"/>
          <w:sz w:val="18"/>
          <w:szCs w:val="18"/>
        </w:rPr>
        <w:t>_avg_</w:t>
      </w:r>
      <w:r>
        <w:rPr>
          <w:rFonts w:ascii="Menlo" w:hAnsi="Menlo" w:cs="Menlo"/>
          <w:color w:val="000000" w:themeColor="text1"/>
          <w:sz w:val="18"/>
          <w:szCs w:val="18"/>
        </w:rPr>
        <w:t>uncertainties</w:t>
      </w:r>
      <w:proofErr w:type="spellEnd"/>
    </w:p>
    <w:p w14:paraId="42B41877" w14:textId="77777777" w:rsidR="0045432F"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Calculate total uncertainty (</w:t>
      </w:r>
      <w:proofErr w:type="spellStart"/>
      <w:r>
        <w:rPr>
          <w:rFonts w:ascii="Menlo" w:hAnsi="Menlo" w:cs="Menlo"/>
          <w:color w:val="000000" w:themeColor="text1"/>
          <w:sz w:val="18"/>
          <w:szCs w:val="18"/>
        </w:rPr>
        <w:t>county_total_uncertainties</w:t>
      </w:r>
      <w:proofErr w:type="spellEnd"/>
      <w:r>
        <w:rPr>
          <w:rFonts w:ascii="Menlo" w:hAnsi="Menlo" w:cs="Menlo"/>
          <w:color w:val="000000" w:themeColor="text1"/>
          <w:sz w:val="18"/>
          <w:szCs w:val="18"/>
        </w:rPr>
        <w:t>) of a country.</w:t>
      </w:r>
    </w:p>
    <w:p w14:paraId="121B7888" w14:textId="77777777" w:rsidR="0045432F"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Calculate average uncertainties of a country as follows:</w:t>
      </w:r>
    </w:p>
    <w:p w14:paraId="42EBB114" w14:textId="77777777" w:rsidR="0045432F" w:rsidRPr="002E48C9" w:rsidRDefault="0045432F" w:rsidP="0045432F">
      <w:pPr>
        <w:pStyle w:val="ListParagraph"/>
        <w:shd w:val="clear" w:color="auto" w:fill="FFFFFF"/>
        <w:spacing w:line="270" w:lineRule="atLeast"/>
        <w:rPr>
          <w:rFonts w:ascii="Menlo" w:hAnsi="Menlo" w:cs="Menlo"/>
          <w:color w:val="000000" w:themeColor="text1"/>
          <w:sz w:val="18"/>
          <w:szCs w:val="18"/>
        </w:rPr>
      </w:pPr>
      <w:proofErr w:type="spellStart"/>
      <w:r w:rsidRPr="002E48C9">
        <w:rPr>
          <w:rFonts w:ascii="Menlo" w:hAnsi="Menlo" w:cs="Menlo"/>
          <w:color w:val="000000" w:themeColor="text1"/>
          <w:sz w:val="18"/>
          <w:szCs w:val="18"/>
        </w:rPr>
        <w:t>country_avg_</w:t>
      </w:r>
      <w:r>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 xml:space="preserve"> = </w:t>
      </w:r>
      <w:proofErr w:type="spellStart"/>
      <w:r>
        <w:rPr>
          <w:rFonts w:ascii="Menlo" w:hAnsi="Menlo" w:cs="Menlo"/>
          <w:color w:val="000000" w:themeColor="text1"/>
          <w:sz w:val="18"/>
          <w:szCs w:val="18"/>
        </w:rPr>
        <w:t>county_total_uncertainties</w:t>
      </w:r>
      <w:proofErr w:type="spellEnd"/>
      <w:r w:rsidRPr="002E48C9">
        <w:rPr>
          <w:rFonts w:ascii="Menlo" w:hAnsi="Menlo" w:cs="Menlo"/>
          <w:color w:val="000000" w:themeColor="text1"/>
          <w:sz w:val="18"/>
          <w:szCs w:val="18"/>
        </w:rPr>
        <w:t>/</w:t>
      </w:r>
      <w:proofErr w:type="spellStart"/>
      <w:r w:rsidRPr="002E48C9">
        <w:rPr>
          <w:rFonts w:ascii="Menlo" w:hAnsi="Menlo" w:cs="Menlo"/>
          <w:color w:val="000000" w:themeColor="text1"/>
          <w:sz w:val="18"/>
          <w:szCs w:val="18"/>
        </w:rPr>
        <w:t>number_of_days</w:t>
      </w:r>
      <w:proofErr w:type="spellEnd"/>
    </w:p>
    <w:p w14:paraId="66F52487" w14:textId="77777777" w:rsidR="0045432F" w:rsidRPr="002E48C9"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Find maximum average uncertainty from all countries</w:t>
      </w:r>
      <w:r>
        <w:rPr>
          <w:rFonts w:ascii="Menlo" w:hAnsi="Menlo" w:cs="Menlo"/>
          <w:color w:val="000000" w:themeColor="text1"/>
          <w:sz w:val="18"/>
          <w:szCs w:val="18"/>
        </w:rPr>
        <w:br/>
      </w:r>
      <w:proofErr w:type="spellStart"/>
      <w:r w:rsidRPr="002E48C9">
        <w:rPr>
          <w:rFonts w:ascii="Menlo" w:hAnsi="Menlo" w:cs="Menlo"/>
          <w:color w:val="000000" w:themeColor="text1"/>
          <w:sz w:val="18"/>
          <w:szCs w:val="18"/>
        </w:rPr>
        <w:t>max_</w:t>
      </w:r>
      <w:r>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 xml:space="preserve"> = </w:t>
      </w:r>
      <w:proofErr w:type="spellStart"/>
      <w:r w:rsidRPr="002E48C9">
        <w:rPr>
          <w:rFonts w:ascii="Menlo" w:hAnsi="Menlo" w:cs="Menlo"/>
          <w:color w:val="000000" w:themeColor="text1"/>
          <w:sz w:val="18"/>
          <w:szCs w:val="18"/>
        </w:rPr>
        <w:t>find_max_</w:t>
      </w:r>
      <w:r>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w:t>
      </w:r>
      <w:proofErr w:type="spellStart"/>
      <w:r w:rsidRPr="002E48C9">
        <w:rPr>
          <w:rFonts w:ascii="Menlo" w:hAnsi="Menlo" w:cs="Menlo"/>
          <w:color w:val="000000" w:themeColor="text1"/>
          <w:sz w:val="18"/>
          <w:szCs w:val="18"/>
        </w:rPr>
        <w:t>all_countr</w:t>
      </w:r>
      <w:r>
        <w:rPr>
          <w:rFonts w:ascii="Menlo" w:hAnsi="Menlo" w:cs="Menlo"/>
          <w:color w:val="000000" w:themeColor="text1"/>
          <w:sz w:val="18"/>
          <w:szCs w:val="18"/>
        </w:rPr>
        <w:t>ies</w:t>
      </w:r>
      <w:r w:rsidRPr="002E48C9">
        <w:rPr>
          <w:rFonts w:ascii="Menlo" w:hAnsi="Menlo" w:cs="Menlo"/>
          <w:color w:val="000000" w:themeColor="text1"/>
          <w:sz w:val="18"/>
          <w:szCs w:val="18"/>
        </w:rPr>
        <w:t>_avg_</w:t>
      </w:r>
      <w:r>
        <w:rPr>
          <w:rFonts w:ascii="Menlo" w:hAnsi="Menlo" w:cs="Menlo"/>
          <w:color w:val="000000" w:themeColor="text1"/>
          <w:sz w:val="18"/>
          <w:szCs w:val="18"/>
        </w:rPr>
        <w:t>uncertainties</w:t>
      </w:r>
      <w:proofErr w:type="spellEnd"/>
      <w:r w:rsidRPr="002E48C9">
        <w:rPr>
          <w:rFonts w:ascii="Menlo" w:hAnsi="Menlo" w:cs="Menlo"/>
          <w:color w:val="000000" w:themeColor="text1"/>
          <w:sz w:val="18"/>
          <w:szCs w:val="18"/>
        </w:rPr>
        <w:t>)</w:t>
      </w:r>
    </w:p>
    <w:p w14:paraId="65874E32" w14:textId="77777777" w:rsidR="0045432F" w:rsidRPr="002E48C9"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 xml:space="preserve">scaling_factor = </w:t>
      </w:r>
      <w:r>
        <w:rPr>
          <w:rFonts w:ascii="Menlo" w:hAnsi="Menlo" w:cs="Menlo"/>
          <w:color w:val="000000" w:themeColor="text1"/>
          <w:sz w:val="18"/>
          <w:szCs w:val="18"/>
        </w:rPr>
        <w:t>9</w:t>
      </w:r>
    </w:p>
    <w:p w14:paraId="12CFB75F" w14:textId="77777777" w:rsidR="0045432F" w:rsidRPr="002E48C9"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proofErr w:type="spellStart"/>
      <w:r w:rsidRPr="002E48C9">
        <w:rPr>
          <w:rFonts w:ascii="Menlo" w:hAnsi="Menlo" w:cs="Menlo"/>
          <w:color w:val="000000" w:themeColor="text1"/>
          <w:sz w:val="18"/>
          <w:szCs w:val="18"/>
        </w:rPr>
        <w:t>country_uncertainty</w:t>
      </w:r>
      <w:proofErr w:type="spellEnd"/>
      <w:r w:rsidRPr="002E48C9">
        <w:rPr>
          <w:rFonts w:ascii="Menlo" w:hAnsi="Menlo" w:cs="Menlo"/>
          <w:color w:val="000000" w:themeColor="text1"/>
          <w:sz w:val="18"/>
          <w:szCs w:val="18"/>
        </w:rPr>
        <w:t xml:space="preserve"> = </w:t>
      </w:r>
      <w:proofErr w:type="spellStart"/>
      <w:r w:rsidRPr="002E48C9">
        <w:rPr>
          <w:rFonts w:ascii="Menlo" w:hAnsi="Menlo" w:cs="Menlo"/>
          <w:color w:val="000000" w:themeColor="text1"/>
          <w:sz w:val="18"/>
          <w:szCs w:val="18"/>
        </w:rPr>
        <w:t>country_avg_</w:t>
      </w:r>
      <w:r>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 xml:space="preserve"> * scaling_factor / </w:t>
      </w:r>
      <w:proofErr w:type="spellStart"/>
      <w:r w:rsidRPr="002E48C9">
        <w:rPr>
          <w:rFonts w:ascii="Menlo" w:hAnsi="Menlo" w:cs="Menlo"/>
          <w:color w:val="000000" w:themeColor="text1"/>
          <w:sz w:val="18"/>
          <w:szCs w:val="18"/>
        </w:rPr>
        <w:t>max_</w:t>
      </w:r>
      <w:r>
        <w:rPr>
          <w:rFonts w:ascii="Menlo" w:hAnsi="Menlo" w:cs="Menlo"/>
          <w:color w:val="000000" w:themeColor="text1"/>
          <w:sz w:val="18"/>
          <w:szCs w:val="18"/>
        </w:rPr>
        <w:t>uncertainty</w:t>
      </w:r>
      <w:proofErr w:type="spellEnd"/>
    </w:p>
    <w:p w14:paraId="45BA7DDF" w14:textId="77777777" w:rsidR="0045432F" w:rsidRDefault="0045432F" w:rsidP="0045432F">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p>
    <w:p w14:paraId="1E7B9CFF"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Algorithm</w:t>
      </w:r>
      <w:r>
        <w:rPr>
          <w:rFonts w:ascii="Times" w:hAnsi="Times"/>
          <w:color w:val="000000" w:themeColor="text1"/>
          <w:lang w:val="en-US"/>
        </w:rPr>
        <w:t xml:space="preserve"> 3.6</w:t>
      </w:r>
      <w:r w:rsidRPr="002E48C9">
        <w:rPr>
          <w:rFonts w:ascii="Times" w:hAnsi="Times"/>
          <w:color w:val="000000" w:themeColor="text1"/>
          <w:lang w:val="en-US"/>
        </w:rPr>
        <w:t xml:space="preserve">: </w:t>
      </w:r>
      <w:r>
        <w:rPr>
          <w:rFonts w:ascii="Times" w:hAnsi="Times"/>
          <w:color w:val="000000" w:themeColor="text1"/>
          <w:lang w:val="en-US"/>
        </w:rPr>
        <w:t>D</w:t>
      </w:r>
      <w:r w:rsidRPr="002E48C9">
        <w:rPr>
          <w:rFonts w:ascii="Times" w:hAnsi="Times"/>
          <w:color w:val="000000" w:themeColor="text1"/>
          <w:lang w:val="en-US"/>
        </w:rPr>
        <w:t>ata scaling</w:t>
      </w:r>
    </w:p>
    <w:p w14:paraId="074292F8" w14:textId="77777777" w:rsidR="0045432F" w:rsidRDefault="0045432F" w:rsidP="0045432F">
      <w:pPr>
        <w:spacing w:line="360" w:lineRule="auto"/>
        <w:rPr>
          <w:rFonts w:ascii="Times" w:hAnsi="Times"/>
          <w:color w:val="000000" w:themeColor="text1"/>
          <w:lang w:val="en-US"/>
        </w:rPr>
      </w:pPr>
    </w:p>
    <w:p w14:paraId="200CEDA4"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 xml:space="preserve">From the algorithm we see that we have set </w:t>
      </w:r>
      <w:r w:rsidRPr="00706541">
        <w:rPr>
          <w:rFonts w:ascii="Times" w:hAnsi="Times"/>
          <w:i/>
          <w:iCs/>
          <w:color w:val="000000" w:themeColor="text1"/>
          <w:lang w:val="en-US"/>
        </w:rPr>
        <w:t>scaling_factor</w:t>
      </w:r>
      <w:r>
        <w:rPr>
          <w:rFonts w:ascii="Times" w:hAnsi="Times"/>
          <w:color w:val="000000" w:themeColor="text1"/>
          <w:lang w:val="en-US"/>
        </w:rPr>
        <w:t xml:space="preserve"> = 9 and multiplied with the factor of country’s average uncertainty by maximum uncertainty all. This is because the factor will always be below or equal to 1 for all countries. If we want to display those smaller values in display in terms of pixels, then it will not make sense. That’s why we introduced the scaling by which we can represent it in human readable and recognizable manner.</w:t>
      </w:r>
    </w:p>
    <w:p w14:paraId="2B05733D"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8</w:t>
      </w:r>
      <w:r w:rsidRPr="002E48C9">
        <w:rPr>
          <w:rFonts w:ascii="Times" w:hAnsi="Times"/>
          <w:b/>
          <w:bCs/>
          <w:color w:val="000000" w:themeColor="text1"/>
          <w:lang w:val="en-US"/>
        </w:rPr>
        <w:t>.2</w:t>
      </w:r>
      <w:r w:rsidRPr="002E48C9">
        <w:rPr>
          <w:rFonts w:ascii="Times" w:hAnsi="Times"/>
          <w:b/>
          <w:bCs/>
          <w:color w:val="000000" w:themeColor="text1"/>
          <w:lang w:val="en-US"/>
        </w:rPr>
        <w:tab/>
        <w:t>Snapshot of uncertainty data</w:t>
      </w:r>
    </w:p>
    <w:p w14:paraId="0B22A9A7"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Since the pandemic affected all the countries of the world and there are more than 200 countries, we have </w:t>
      </w:r>
      <w:r>
        <w:rPr>
          <w:rFonts w:ascii="Times" w:hAnsi="Times"/>
          <w:color w:val="000000" w:themeColor="text1"/>
          <w:lang w:val="en-US"/>
        </w:rPr>
        <w:t xml:space="preserve">only </w:t>
      </w:r>
      <w:r w:rsidRPr="002E48C9">
        <w:rPr>
          <w:rFonts w:ascii="Times" w:hAnsi="Times"/>
          <w:color w:val="000000" w:themeColor="text1"/>
          <w:lang w:val="en-US"/>
        </w:rPr>
        <w:t xml:space="preserve">trained the models for top 100 countries which were infected severely. Based on that setup, we have sorted the countries by obtained uncertainties in both ascending and descending orders. </w:t>
      </w:r>
      <w:r>
        <w:rPr>
          <w:rFonts w:ascii="Times" w:hAnsi="Times"/>
          <w:color w:val="000000" w:themeColor="text1"/>
          <w:lang w:val="en-US"/>
        </w:rPr>
        <w:t>T</w:t>
      </w:r>
      <w:r w:rsidRPr="002E48C9">
        <w:rPr>
          <w:rFonts w:ascii="Times" w:hAnsi="Times"/>
          <w:color w:val="000000" w:themeColor="text1"/>
          <w:lang w:val="en-US"/>
        </w:rPr>
        <w:t>able</w:t>
      </w:r>
      <w:r>
        <w:rPr>
          <w:rFonts w:ascii="Times" w:hAnsi="Times"/>
          <w:color w:val="000000" w:themeColor="text1"/>
          <w:lang w:val="en-US"/>
        </w:rPr>
        <w:t xml:space="preserve"> 3.3</w:t>
      </w:r>
      <w:r w:rsidRPr="002E48C9">
        <w:rPr>
          <w:rFonts w:ascii="Times" w:hAnsi="Times"/>
          <w:color w:val="000000" w:themeColor="text1"/>
          <w:lang w:val="en-US"/>
        </w:rPr>
        <w:t xml:space="preserve"> shows the top 10 uncertainty </w:t>
      </w:r>
      <w:r>
        <w:rPr>
          <w:rFonts w:ascii="Times" w:hAnsi="Times"/>
          <w:color w:val="000000" w:themeColor="text1"/>
          <w:lang w:val="en-US"/>
        </w:rPr>
        <w:t>levels for</w:t>
      </w:r>
      <w:r w:rsidRPr="002E48C9">
        <w:rPr>
          <w:rFonts w:ascii="Times" w:hAnsi="Times"/>
          <w:color w:val="000000" w:themeColor="text1"/>
          <w:lang w:val="en-US"/>
        </w:rPr>
        <w:t xml:space="preserve"> countries and </w:t>
      </w:r>
      <w:r>
        <w:rPr>
          <w:rFonts w:ascii="Times" w:hAnsi="Times"/>
          <w:color w:val="000000" w:themeColor="text1"/>
          <w:lang w:val="en-US"/>
        </w:rPr>
        <w:t>Table 3.4</w:t>
      </w:r>
      <w:r w:rsidRPr="002E48C9">
        <w:rPr>
          <w:rFonts w:ascii="Times" w:hAnsi="Times"/>
          <w:color w:val="000000" w:themeColor="text1"/>
          <w:lang w:val="en-US"/>
        </w:rPr>
        <w:t xml:space="preserve"> shows the lowest 10 uncertainty </w:t>
      </w:r>
      <w:r>
        <w:rPr>
          <w:rFonts w:ascii="Times" w:hAnsi="Times"/>
          <w:color w:val="000000" w:themeColor="text1"/>
          <w:lang w:val="en-US"/>
        </w:rPr>
        <w:t>levels of the</w:t>
      </w:r>
      <w:r w:rsidRPr="002E48C9">
        <w:rPr>
          <w:rFonts w:ascii="Times" w:hAnsi="Times"/>
          <w:color w:val="000000" w:themeColor="text1"/>
          <w:lang w:val="en-US"/>
        </w:rPr>
        <w:t xml:space="preserve"> countries. </w:t>
      </w:r>
    </w:p>
    <w:p w14:paraId="4BD331E0" w14:textId="77777777" w:rsidR="0045432F" w:rsidRPr="002E48C9" w:rsidRDefault="0045432F" w:rsidP="0045432F">
      <w:pPr>
        <w:spacing w:line="360" w:lineRule="auto"/>
        <w:jc w:val="both"/>
        <w:rPr>
          <w:rFonts w:ascii="Times" w:hAnsi="Times"/>
          <w:color w:val="000000" w:themeColor="text1"/>
          <w:lang w:val="en-US"/>
        </w:rPr>
      </w:pPr>
    </w:p>
    <w:p w14:paraId="002D3FC9"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.3</w:t>
      </w:r>
      <w:r w:rsidRPr="002E48C9">
        <w:rPr>
          <w:rFonts w:ascii="Times" w:hAnsi="Times"/>
          <w:b/>
          <w:bCs/>
          <w:color w:val="000000" w:themeColor="text1"/>
          <w:lang w:val="en-US"/>
        </w:rPr>
        <w:tab/>
        <w:t>Top 10 uncertainty countries using MLP model</w:t>
      </w:r>
    </w:p>
    <w:tbl>
      <w:tblPr>
        <w:tblStyle w:val="TableGrid"/>
        <w:tblW w:w="0" w:type="auto"/>
        <w:tblLook w:val="04A0" w:firstRow="1" w:lastRow="0" w:firstColumn="1" w:lastColumn="0" w:noHBand="0" w:noVBand="1"/>
      </w:tblPr>
      <w:tblGrid>
        <w:gridCol w:w="2254"/>
        <w:gridCol w:w="2254"/>
        <w:gridCol w:w="2254"/>
        <w:gridCol w:w="2254"/>
      </w:tblGrid>
      <w:tr w:rsidR="0045432F" w:rsidRPr="002E48C9" w14:paraId="2E0B347B" w14:textId="77777777" w:rsidTr="00BC6E3F">
        <w:tc>
          <w:tcPr>
            <w:tcW w:w="2254" w:type="dxa"/>
            <w:shd w:val="clear" w:color="auto" w:fill="E7E6E6" w:themeFill="background2"/>
          </w:tcPr>
          <w:p w14:paraId="62F4BA97"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61A71204"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616AFF8A"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60DA3409"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45432F" w:rsidRPr="002E48C9" w14:paraId="3E7DC724" w14:textId="77777777" w:rsidTr="00BC6E3F">
        <w:tc>
          <w:tcPr>
            <w:tcW w:w="2254" w:type="dxa"/>
          </w:tcPr>
          <w:p w14:paraId="7EE92C2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United States</w:t>
            </w:r>
          </w:p>
        </w:tc>
        <w:tc>
          <w:tcPr>
            <w:tcW w:w="2254" w:type="dxa"/>
          </w:tcPr>
          <w:p w14:paraId="524F82FF"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14,851,118</w:t>
            </w:r>
          </w:p>
        </w:tc>
        <w:tc>
          <w:tcPr>
            <w:tcW w:w="2254" w:type="dxa"/>
          </w:tcPr>
          <w:p w14:paraId="4F615EB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15,652,300</w:t>
            </w:r>
          </w:p>
        </w:tc>
        <w:tc>
          <w:tcPr>
            <w:tcW w:w="2254" w:type="dxa"/>
          </w:tcPr>
          <w:p w14:paraId="657B191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7.00</w:t>
            </w:r>
          </w:p>
        </w:tc>
      </w:tr>
      <w:tr w:rsidR="0045432F" w:rsidRPr="002E48C9" w14:paraId="42B5BA8B" w14:textId="77777777" w:rsidTr="00BC6E3F">
        <w:tc>
          <w:tcPr>
            <w:tcW w:w="2254" w:type="dxa"/>
          </w:tcPr>
          <w:p w14:paraId="7A4D96B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2254" w:type="dxa"/>
          </w:tcPr>
          <w:p w14:paraId="0D9C57E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15,693,425</w:t>
            </w:r>
          </w:p>
        </w:tc>
        <w:tc>
          <w:tcPr>
            <w:tcW w:w="2254" w:type="dxa"/>
          </w:tcPr>
          <w:p w14:paraId="41E610C4"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321DF7B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4.28</w:t>
            </w:r>
          </w:p>
        </w:tc>
      </w:tr>
      <w:tr w:rsidR="0045432F" w:rsidRPr="002E48C9" w14:paraId="5F1876A3" w14:textId="77777777" w:rsidTr="00BC6E3F">
        <w:tc>
          <w:tcPr>
            <w:tcW w:w="2254" w:type="dxa"/>
          </w:tcPr>
          <w:p w14:paraId="50C238C4"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Brazil</w:t>
            </w:r>
          </w:p>
        </w:tc>
        <w:tc>
          <w:tcPr>
            <w:tcW w:w="2254" w:type="dxa"/>
          </w:tcPr>
          <w:p w14:paraId="4608A1F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7,219,982</w:t>
            </w:r>
          </w:p>
        </w:tc>
        <w:tc>
          <w:tcPr>
            <w:tcW w:w="2254" w:type="dxa"/>
          </w:tcPr>
          <w:p w14:paraId="543AC770"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6E0208C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3.64</w:t>
            </w:r>
          </w:p>
        </w:tc>
      </w:tr>
      <w:tr w:rsidR="0045432F" w:rsidRPr="002E48C9" w14:paraId="04E6D165" w14:textId="77777777" w:rsidTr="00BC6E3F">
        <w:tc>
          <w:tcPr>
            <w:tcW w:w="2254" w:type="dxa"/>
          </w:tcPr>
          <w:p w14:paraId="488C473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Kazakhstan</w:t>
            </w:r>
          </w:p>
        </w:tc>
        <w:tc>
          <w:tcPr>
            <w:tcW w:w="2254" w:type="dxa"/>
          </w:tcPr>
          <w:p w14:paraId="489520C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667,009</w:t>
            </w:r>
          </w:p>
        </w:tc>
        <w:tc>
          <w:tcPr>
            <w:tcW w:w="2254" w:type="dxa"/>
          </w:tcPr>
          <w:p w14:paraId="1C17990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651,009</w:t>
            </w:r>
          </w:p>
        </w:tc>
        <w:tc>
          <w:tcPr>
            <w:tcW w:w="2254" w:type="dxa"/>
          </w:tcPr>
          <w:p w14:paraId="5055C15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2.43</w:t>
            </w:r>
          </w:p>
        </w:tc>
      </w:tr>
      <w:tr w:rsidR="0045432F" w:rsidRPr="002E48C9" w14:paraId="302AF54D" w14:textId="77777777" w:rsidTr="00BC6E3F">
        <w:tc>
          <w:tcPr>
            <w:tcW w:w="2254" w:type="dxa"/>
          </w:tcPr>
          <w:p w14:paraId="25FBB84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France</w:t>
            </w:r>
          </w:p>
        </w:tc>
        <w:tc>
          <w:tcPr>
            <w:tcW w:w="2254" w:type="dxa"/>
          </w:tcPr>
          <w:p w14:paraId="44DA4D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2,088,610</w:t>
            </w:r>
          </w:p>
        </w:tc>
        <w:tc>
          <w:tcPr>
            <w:tcW w:w="2254" w:type="dxa"/>
          </w:tcPr>
          <w:p w14:paraId="05CA8E7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2,307,005</w:t>
            </w:r>
          </w:p>
        </w:tc>
        <w:tc>
          <w:tcPr>
            <w:tcW w:w="2254" w:type="dxa"/>
          </w:tcPr>
          <w:p w14:paraId="46C9360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2.15</w:t>
            </w:r>
          </w:p>
        </w:tc>
      </w:tr>
      <w:tr w:rsidR="0045432F" w:rsidRPr="002E48C9" w14:paraId="3C8857BD" w14:textId="77777777" w:rsidTr="00BC6E3F">
        <w:tc>
          <w:tcPr>
            <w:tcW w:w="2254" w:type="dxa"/>
          </w:tcPr>
          <w:p w14:paraId="7B115260"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Peru</w:t>
            </w:r>
          </w:p>
        </w:tc>
        <w:tc>
          <w:tcPr>
            <w:tcW w:w="2254" w:type="dxa"/>
          </w:tcPr>
          <w:p w14:paraId="629231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432,034</w:t>
            </w:r>
          </w:p>
        </w:tc>
        <w:tc>
          <w:tcPr>
            <w:tcW w:w="2254" w:type="dxa"/>
          </w:tcPr>
          <w:p w14:paraId="1D70831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546,901</w:t>
            </w:r>
          </w:p>
        </w:tc>
        <w:tc>
          <w:tcPr>
            <w:tcW w:w="2254" w:type="dxa"/>
          </w:tcPr>
          <w:p w14:paraId="0061A1C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1.28</w:t>
            </w:r>
          </w:p>
        </w:tc>
      </w:tr>
      <w:tr w:rsidR="0045432F" w:rsidRPr="002E48C9" w14:paraId="5E6DB838" w14:textId="77777777" w:rsidTr="00BC6E3F">
        <w:tc>
          <w:tcPr>
            <w:tcW w:w="2254" w:type="dxa"/>
          </w:tcPr>
          <w:p w14:paraId="559ABE9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Germany</w:t>
            </w:r>
          </w:p>
        </w:tc>
        <w:tc>
          <w:tcPr>
            <w:tcW w:w="2254" w:type="dxa"/>
          </w:tcPr>
          <w:p w14:paraId="2C8E48F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1,700,161</w:t>
            </w:r>
          </w:p>
        </w:tc>
        <w:tc>
          <w:tcPr>
            <w:tcW w:w="2254" w:type="dxa"/>
          </w:tcPr>
          <w:p w14:paraId="69915E8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1,599,684</w:t>
            </w:r>
          </w:p>
        </w:tc>
        <w:tc>
          <w:tcPr>
            <w:tcW w:w="2254" w:type="dxa"/>
          </w:tcPr>
          <w:p w14:paraId="08E543FB"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1.21</w:t>
            </w:r>
          </w:p>
        </w:tc>
      </w:tr>
      <w:tr w:rsidR="0045432F" w:rsidRPr="002E48C9" w14:paraId="2E260AC9" w14:textId="77777777" w:rsidTr="00BC6E3F">
        <w:tc>
          <w:tcPr>
            <w:tcW w:w="2254" w:type="dxa"/>
          </w:tcPr>
          <w:p w14:paraId="3241137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Spain</w:t>
            </w:r>
          </w:p>
        </w:tc>
        <w:tc>
          <w:tcPr>
            <w:tcW w:w="2254" w:type="dxa"/>
          </w:tcPr>
          <w:p w14:paraId="05955F6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1,542,012</w:t>
            </w:r>
          </w:p>
        </w:tc>
        <w:tc>
          <w:tcPr>
            <w:tcW w:w="2254" w:type="dxa"/>
          </w:tcPr>
          <w:p w14:paraId="4E79C6B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1,510,467</w:t>
            </w:r>
          </w:p>
        </w:tc>
        <w:tc>
          <w:tcPr>
            <w:tcW w:w="2254" w:type="dxa"/>
          </w:tcPr>
          <w:p w14:paraId="30C91B3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1.07</w:t>
            </w:r>
          </w:p>
        </w:tc>
      </w:tr>
      <w:tr w:rsidR="0045432F" w:rsidRPr="002E48C9" w14:paraId="606E5082" w14:textId="77777777" w:rsidTr="00BC6E3F">
        <w:tc>
          <w:tcPr>
            <w:tcW w:w="2254" w:type="dxa"/>
          </w:tcPr>
          <w:p w14:paraId="047899E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Turkey</w:t>
            </w:r>
          </w:p>
        </w:tc>
        <w:tc>
          <w:tcPr>
            <w:tcW w:w="2254" w:type="dxa"/>
          </w:tcPr>
          <w:p w14:paraId="21B45D47"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3,645,288</w:t>
            </w:r>
          </w:p>
        </w:tc>
        <w:tc>
          <w:tcPr>
            <w:tcW w:w="2254" w:type="dxa"/>
          </w:tcPr>
          <w:p w14:paraId="1F6B2F0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3,389,016</w:t>
            </w:r>
          </w:p>
        </w:tc>
        <w:tc>
          <w:tcPr>
            <w:tcW w:w="2254" w:type="dxa"/>
          </w:tcPr>
          <w:p w14:paraId="6DF80F4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1.03</w:t>
            </w:r>
          </w:p>
        </w:tc>
      </w:tr>
      <w:tr w:rsidR="0045432F" w:rsidRPr="002E48C9" w14:paraId="7FF356F3" w14:textId="77777777" w:rsidTr="00BC6E3F">
        <w:tc>
          <w:tcPr>
            <w:tcW w:w="2254" w:type="dxa"/>
          </w:tcPr>
          <w:p w14:paraId="03137D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Argentina</w:t>
            </w:r>
          </w:p>
        </w:tc>
        <w:tc>
          <w:tcPr>
            <w:tcW w:w="2254" w:type="dxa"/>
          </w:tcPr>
          <w:p w14:paraId="1DB0E577"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2,352,216</w:t>
            </w:r>
          </w:p>
        </w:tc>
        <w:tc>
          <w:tcPr>
            <w:tcW w:w="2254" w:type="dxa"/>
          </w:tcPr>
          <w:p w14:paraId="265FD13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2,450,255</w:t>
            </w:r>
          </w:p>
        </w:tc>
        <w:tc>
          <w:tcPr>
            <w:tcW w:w="2254" w:type="dxa"/>
          </w:tcPr>
          <w:p w14:paraId="44EAD4D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1.02</w:t>
            </w:r>
          </w:p>
        </w:tc>
      </w:tr>
    </w:tbl>
    <w:p w14:paraId="355BA03D"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w:t>
      </w:r>
      <w:r w:rsidRPr="002E48C9">
        <w:rPr>
          <w:rFonts w:ascii="Times" w:hAnsi="Times"/>
          <w:color w:val="000000" w:themeColor="text1"/>
          <w:lang w:val="en-US"/>
        </w:rPr>
        <w:t>3</w:t>
      </w:r>
      <w:r>
        <w:rPr>
          <w:rFonts w:ascii="Times" w:hAnsi="Times"/>
          <w:color w:val="000000" w:themeColor="text1"/>
          <w:lang w:val="en-US"/>
        </w:rPr>
        <w:t>.3</w:t>
      </w:r>
      <w:r w:rsidRPr="002E48C9">
        <w:rPr>
          <w:rFonts w:ascii="Times" w:hAnsi="Times"/>
          <w:color w:val="000000" w:themeColor="text1"/>
          <w:lang w:val="en-US"/>
        </w:rPr>
        <w:t xml:space="preserve">: Top uncertainty countries </w:t>
      </w:r>
    </w:p>
    <w:p w14:paraId="171F16A9" w14:textId="77777777" w:rsidR="0045432F" w:rsidRPr="002E48C9" w:rsidRDefault="0045432F" w:rsidP="0045432F">
      <w:pPr>
        <w:spacing w:line="360" w:lineRule="auto"/>
        <w:rPr>
          <w:rFonts w:ascii="Times" w:hAnsi="Times"/>
          <w:color w:val="000000" w:themeColor="text1"/>
          <w:lang w:val="en-US"/>
        </w:rPr>
      </w:pPr>
    </w:p>
    <w:p w14:paraId="1EB50459"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.4</w:t>
      </w:r>
      <w:r w:rsidRPr="002E48C9">
        <w:rPr>
          <w:rFonts w:ascii="Times" w:hAnsi="Times"/>
          <w:b/>
          <w:bCs/>
          <w:color w:val="000000" w:themeColor="text1"/>
          <w:lang w:val="en-US"/>
        </w:rPr>
        <w:tab/>
        <w:t>Lowest 10 uncertainty countries using MLP model</w:t>
      </w:r>
    </w:p>
    <w:tbl>
      <w:tblPr>
        <w:tblStyle w:val="TableGrid"/>
        <w:tblW w:w="0" w:type="auto"/>
        <w:tblLook w:val="04A0" w:firstRow="1" w:lastRow="0" w:firstColumn="1" w:lastColumn="0" w:noHBand="0" w:noVBand="1"/>
      </w:tblPr>
      <w:tblGrid>
        <w:gridCol w:w="2254"/>
        <w:gridCol w:w="2254"/>
        <w:gridCol w:w="2254"/>
        <w:gridCol w:w="2254"/>
      </w:tblGrid>
      <w:tr w:rsidR="0045432F" w:rsidRPr="002E48C9" w14:paraId="2E4B671C" w14:textId="77777777" w:rsidTr="00BC6E3F">
        <w:tc>
          <w:tcPr>
            <w:tcW w:w="2254" w:type="dxa"/>
            <w:shd w:val="clear" w:color="auto" w:fill="E7E6E6" w:themeFill="background2"/>
          </w:tcPr>
          <w:p w14:paraId="21749197"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10021DBB"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3C3B5A89"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4C0D1E2C"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45432F" w:rsidRPr="002E48C9" w14:paraId="03828844" w14:textId="77777777" w:rsidTr="00BC6E3F">
        <w:tc>
          <w:tcPr>
            <w:tcW w:w="2254" w:type="dxa"/>
            <w:shd w:val="clear" w:color="auto" w:fill="FFFFFF" w:themeFill="background1"/>
          </w:tcPr>
          <w:p w14:paraId="1DBF70F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Qatar</w:t>
            </w:r>
          </w:p>
        </w:tc>
        <w:tc>
          <w:tcPr>
            <w:tcW w:w="2254" w:type="dxa"/>
            <w:shd w:val="clear" w:color="auto" w:fill="FFFFFF" w:themeFill="background1"/>
          </w:tcPr>
          <w:p w14:paraId="545CAA3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36,256</w:t>
            </w:r>
          </w:p>
        </w:tc>
        <w:tc>
          <w:tcPr>
            <w:tcW w:w="2254" w:type="dxa"/>
            <w:shd w:val="clear" w:color="auto" w:fill="FFFFFF" w:themeFill="background1"/>
          </w:tcPr>
          <w:p w14:paraId="01FBB417"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36,796</w:t>
            </w:r>
          </w:p>
        </w:tc>
        <w:tc>
          <w:tcPr>
            <w:tcW w:w="2254" w:type="dxa"/>
            <w:shd w:val="clear" w:color="auto" w:fill="FFFFFF" w:themeFill="background1"/>
          </w:tcPr>
          <w:p w14:paraId="3038863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0.013</w:t>
            </w:r>
          </w:p>
        </w:tc>
      </w:tr>
      <w:tr w:rsidR="0045432F" w:rsidRPr="002E48C9" w14:paraId="08028CA9" w14:textId="77777777" w:rsidTr="00BC6E3F">
        <w:tc>
          <w:tcPr>
            <w:tcW w:w="2254" w:type="dxa"/>
            <w:shd w:val="clear" w:color="auto" w:fill="FFFFFF" w:themeFill="background1"/>
          </w:tcPr>
          <w:p w14:paraId="41B2425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Albania</w:t>
            </w:r>
          </w:p>
        </w:tc>
        <w:tc>
          <w:tcPr>
            <w:tcW w:w="2254" w:type="dxa"/>
            <w:shd w:val="clear" w:color="auto" w:fill="FFFFFF" w:themeFill="background1"/>
          </w:tcPr>
          <w:p w14:paraId="6EA8C35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62,292</w:t>
            </w:r>
          </w:p>
        </w:tc>
        <w:tc>
          <w:tcPr>
            <w:tcW w:w="2254" w:type="dxa"/>
            <w:shd w:val="clear" w:color="auto" w:fill="FFFFFF" w:themeFill="background1"/>
          </w:tcPr>
          <w:p w14:paraId="5B5A235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65,515</w:t>
            </w:r>
          </w:p>
        </w:tc>
        <w:tc>
          <w:tcPr>
            <w:tcW w:w="2254" w:type="dxa"/>
            <w:shd w:val="clear" w:color="auto" w:fill="FFFFFF" w:themeFill="background1"/>
          </w:tcPr>
          <w:p w14:paraId="2C099E1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0.016</w:t>
            </w:r>
          </w:p>
        </w:tc>
      </w:tr>
      <w:tr w:rsidR="0045432F" w:rsidRPr="002E48C9" w14:paraId="6292B52A" w14:textId="77777777" w:rsidTr="00BC6E3F">
        <w:tc>
          <w:tcPr>
            <w:tcW w:w="2254" w:type="dxa"/>
            <w:shd w:val="clear" w:color="auto" w:fill="FFFFFF" w:themeFill="background1"/>
          </w:tcPr>
          <w:p w14:paraId="64DADA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Estonia</w:t>
            </w:r>
          </w:p>
        </w:tc>
        <w:tc>
          <w:tcPr>
            <w:tcW w:w="2254" w:type="dxa"/>
            <w:shd w:val="clear" w:color="auto" w:fill="FFFFFF" w:themeFill="background1"/>
          </w:tcPr>
          <w:p w14:paraId="3B0224E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90,950</w:t>
            </w:r>
          </w:p>
        </w:tc>
        <w:tc>
          <w:tcPr>
            <w:tcW w:w="2254" w:type="dxa"/>
            <w:shd w:val="clear" w:color="auto" w:fill="FFFFFF" w:themeFill="background1"/>
          </w:tcPr>
          <w:p w14:paraId="5C4ED0F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89,900</w:t>
            </w:r>
          </w:p>
        </w:tc>
        <w:tc>
          <w:tcPr>
            <w:tcW w:w="2254" w:type="dxa"/>
            <w:shd w:val="clear" w:color="auto" w:fill="FFFFFF" w:themeFill="background1"/>
          </w:tcPr>
          <w:p w14:paraId="56B46BA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0.017</w:t>
            </w:r>
          </w:p>
        </w:tc>
      </w:tr>
      <w:tr w:rsidR="0045432F" w:rsidRPr="002E48C9" w14:paraId="0916A745" w14:textId="77777777" w:rsidTr="00BC6E3F">
        <w:tc>
          <w:tcPr>
            <w:tcW w:w="2254" w:type="dxa"/>
            <w:shd w:val="clear" w:color="auto" w:fill="FFFFFF" w:themeFill="background1"/>
          </w:tcPr>
          <w:p w14:paraId="313D01B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Egypt</w:t>
            </w:r>
          </w:p>
        </w:tc>
        <w:tc>
          <w:tcPr>
            <w:tcW w:w="2254" w:type="dxa"/>
            <w:shd w:val="clear" w:color="auto" w:fill="FFFFFF" w:themeFill="background1"/>
          </w:tcPr>
          <w:p w14:paraId="0C78CF0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118,376</w:t>
            </w:r>
          </w:p>
        </w:tc>
        <w:tc>
          <w:tcPr>
            <w:tcW w:w="2254" w:type="dxa"/>
            <w:shd w:val="clear" w:color="auto" w:fill="FFFFFF" w:themeFill="background1"/>
          </w:tcPr>
          <w:p w14:paraId="11AB4D2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124,175</w:t>
            </w:r>
          </w:p>
        </w:tc>
        <w:tc>
          <w:tcPr>
            <w:tcW w:w="2254" w:type="dxa"/>
            <w:shd w:val="clear" w:color="auto" w:fill="FFFFFF" w:themeFill="background1"/>
          </w:tcPr>
          <w:p w14:paraId="73BBDCE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45432F" w:rsidRPr="002E48C9" w14:paraId="181E4250" w14:textId="77777777" w:rsidTr="00BC6E3F">
        <w:tc>
          <w:tcPr>
            <w:tcW w:w="2254" w:type="dxa"/>
            <w:shd w:val="clear" w:color="auto" w:fill="FFFFFF" w:themeFill="background1"/>
          </w:tcPr>
          <w:p w14:paraId="451BC6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Moldova</w:t>
            </w:r>
          </w:p>
        </w:tc>
        <w:tc>
          <w:tcPr>
            <w:tcW w:w="2254" w:type="dxa"/>
            <w:shd w:val="clear" w:color="auto" w:fill="FFFFFF" w:themeFill="background1"/>
          </w:tcPr>
          <w:p w14:paraId="559FC9A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103,270</w:t>
            </w:r>
          </w:p>
        </w:tc>
        <w:tc>
          <w:tcPr>
            <w:tcW w:w="2254" w:type="dxa"/>
            <w:shd w:val="clear" w:color="auto" w:fill="FFFFFF" w:themeFill="background1"/>
          </w:tcPr>
          <w:p w14:paraId="6E09051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101,832</w:t>
            </w:r>
          </w:p>
        </w:tc>
        <w:tc>
          <w:tcPr>
            <w:tcW w:w="2254" w:type="dxa"/>
            <w:shd w:val="clear" w:color="auto" w:fill="FFFFFF" w:themeFill="background1"/>
          </w:tcPr>
          <w:p w14:paraId="6B14CD8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45432F" w:rsidRPr="002E48C9" w14:paraId="3F0C754F" w14:textId="77777777" w:rsidTr="00BC6E3F">
        <w:tc>
          <w:tcPr>
            <w:tcW w:w="2254" w:type="dxa"/>
            <w:shd w:val="clear" w:color="auto" w:fill="FFFFFF" w:themeFill="background1"/>
          </w:tcPr>
          <w:p w14:paraId="5BE2B16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Australia</w:t>
            </w:r>
          </w:p>
        </w:tc>
        <w:tc>
          <w:tcPr>
            <w:tcW w:w="2254" w:type="dxa"/>
            <w:shd w:val="clear" w:color="auto" w:fill="FFFFFF" w:themeFill="background1"/>
          </w:tcPr>
          <w:p w14:paraId="22BDB5E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161,819</w:t>
            </w:r>
          </w:p>
        </w:tc>
        <w:tc>
          <w:tcPr>
            <w:tcW w:w="2254" w:type="dxa"/>
            <w:shd w:val="clear" w:color="auto" w:fill="FFFFFF" w:themeFill="background1"/>
          </w:tcPr>
          <w:p w14:paraId="62F8632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147,134</w:t>
            </w:r>
          </w:p>
        </w:tc>
        <w:tc>
          <w:tcPr>
            <w:tcW w:w="2254" w:type="dxa"/>
            <w:shd w:val="clear" w:color="auto" w:fill="FFFFFF" w:themeFill="background1"/>
          </w:tcPr>
          <w:p w14:paraId="6E0132F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0.021</w:t>
            </w:r>
          </w:p>
        </w:tc>
      </w:tr>
      <w:tr w:rsidR="0045432F" w:rsidRPr="002E48C9" w14:paraId="0019DD2B" w14:textId="77777777" w:rsidTr="00BC6E3F">
        <w:tc>
          <w:tcPr>
            <w:tcW w:w="2254" w:type="dxa"/>
            <w:shd w:val="clear" w:color="auto" w:fill="FFFFFF" w:themeFill="background1"/>
          </w:tcPr>
          <w:p w14:paraId="5BFD3A3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Algeria</w:t>
            </w:r>
          </w:p>
        </w:tc>
        <w:tc>
          <w:tcPr>
            <w:tcW w:w="2254" w:type="dxa"/>
            <w:shd w:val="clear" w:color="auto" w:fill="FFFFFF" w:themeFill="background1"/>
          </w:tcPr>
          <w:p w14:paraId="1CAFBDC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86,238</w:t>
            </w:r>
          </w:p>
        </w:tc>
        <w:tc>
          <w:tcPr>
            <w:tcW w:w="2254" w:type="dxa"/>
            <w:shd w:val="clear" w:color="auto" w:fill="FFFFFF" w:themeFill="background1"/>
          </w:tcPr>
          <w:p w14:paraId="1D114F8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82,121</w:t>
            </w:r>
          </w:p>
        </w:tc>
        <w:tc>
          <w:tcPr>
            <w:tcW w:w="2254" w:type="dxa"/>
            <w:shd w:val="clear" w:color="auto" w:fill="FFFFFF" w:themeFill="background1"/>
          </w:tcPr>
          <w:p w14:paraId="3C255AD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0.022</w:t>
            </w:r>
          </w:p>
        </w:tc>
      </w:tr>
      <w:tr w:rsidR="0045432F" w:rsidRPr="002E48C9" w14:paraId="0485CE34" w14:textId="77777777" w:rsidTr="00BC6E3F">
        <w:tc>
          <w:tcPr>
            <w:tcW w:w="2254" w:type="dxa"/>
            <w:shd w:val="clear" w:color="auto" w:fill="FFFFFF" w:themeFill="background1"/>
          </w:tcPr>
          <w:p w14:paraId="7B467AE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Singapore</w:t>
            </w:r>
          </w:p>
        </w:tc>
        <w:tc>
          <w:tcPr>
            <w:tcW w:w="2254" w:type="dxa"/>
            <w:shd w:val="clear" w:color="auto" w:fill="FFFFFF" w:themeFill="background1"/>
          </w:tcPr>
          <w:p w14:paraId="59E610A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178,151</w:t>
            </w:r>
          </w:p>
        </w:tc>
        <w:tc>
          <w:tcPr>
            <w:tcW w:w="2254" w:type="dxa"/>
            <w:shd w:val="clear" w:color="auto" w:fill="FFFFFF" w:themeFill="background1"/>
          </w:tcPr>
          <w:p w14:paraId="6A193C8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175,400</w:t>
            </w:r>
          </w:p>
        </w:tc>
        <w:tc>
          <w:tcPr>
            <w:tcW w:w="2254" w:type="dxa"/>
            <w:shd w:val="clear" w:color="auto" w:fill="FFFFFF" w:themeFill="background1"/>
          </w:tcPr>
          <w:p w14:paraId="6533851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0.025</w:t>
            </w:r>
          </w:p>
        </w:tc>
      </w:tr>
      <w:tr w:rsidR="0045432F" w:rsidRPr="002E48C9" w14:paraId="2BBA381C" w14:textId="77777777" w:rsidTr="00BC6E3F">
        <w:tc>
          <w:tcPr>
            <w:tcW w:w="2254" w:type="dxa"/>
            <w:shd w:val="clear" w:color="auto" w:fill="FFFFFF" w:themeFill="background1"/>
          </w:tcPr>
          <w:p w14:paraId="1C44444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North Macedonia</w:t>
            </w:r>
          </w:p>
        </w:tc>
        <w:tc>
          <w:tcPr>
            <w:tcW w:w="2254" w:type="dxa"/>
            <w:shd w:val="clear" w:color="auto" w:fill="FFFFFF" w:themeFill="background1"/>
          </w:tcPr>
          <w:p w14:paraId="01FB67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57,447</w:t>
            </w:r>
          </w:p>
        </w:tc>
        <w:tc>
          <w:tcPr>
            <w:tcW w:w="2254" w:type="dxa"/>
            <w:shd w:val="clear" w:color="auto" w:fill="FFFFFF" w:themeFill="background1"/>
          </w:tcPr>
          <w:p w14:paraId="24C3423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57,420</w:t>
            </w:r>
          </w:p>
        </w:tc>
        <w:tc>
          <w:tcPr>
            <w:tcW w:w="2254" w:type="dxa"/>
            <w:shd w:val="clear" w:color="auto" w:fill="FFFFFF" w:themeFill="background1"/>
          </w:tcPr>
          <w:p w14:paraId="71CEF5D7"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r w:rsidR="0045432F" w:rsidRPr="002E48C9" w14:paraId="1DC7B002" w14:textId="77777777" w:rsidTr="00BC6E3F">
        <w:tc>
          <w:tcPr>
            <w:tcW w:w="2254" w:type="dxa"/>
            <w:shd w:val="clear" w:color="auto" w:fill="FFFFFF" w:themeFill="background1"/>
          </w:tcPr>
          <w:p w14:paraId="22075F8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South Korea</w:t>
            </w:r>
          </w:p>
        </w:tc>
        <w:tc>
          <w:tcPr>
            <w:tcW w:w="2254" w:type="dxa"/>
            <w:shd w:val="clear" w:color="auto" w:fill="FFFFFF" w:themeFill="background1"/>
          </w:tcPr>
          <w:p w14:paraId="0FE8208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277,584</w:t>
            </w:r>
          </w:p>
        </w:tc>
        <w:tc>
          <w:tcPr>
            <w:tcW w:w="2254" w:type="dxa"/>
            <w:shd w:val="clear" w:color="auto" w:fill="FFFFFF" w:themeFill="background1"/>
          </w:tcPr>
          <w:p w14:paraId="573478C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274,766</w:t>
            </w:r>
          </w:p>
        </w:tc>
        <w:tc>
          <w:tcPr>
            <w:tcW w:w="2254" w:type="dxa"/>
            <w:shd w:val="clear" w:color="auto" w:fill="FFFFFF" w:themeFill="background1"/>
          </w:tcPr>
          <w:p w14:paraId="130ABB7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bl>
    <w:p w14:paraId="10B81166"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3.4</w:t>
      </w:r>
      <w:r w:rsidRPr="002E48C9">
        <w:rPr>
          <w:rFonts w:ascii="Times" w:hAnsi="Times"/>
          <w:color w:val="000000" w:themeColor="text1"/>
          <w:lang w:val="en-US"/>
        </w:rPr>
        <w:t xml:space="preserve">: Lowest uncertainty countries </w:t>
      </w:r>
    </w:p>
    <w:p w14:paraId="00803346" w14:textId="77777777" w:rsidR="0045432F" w:rsidRPr="002E48C9" w:rsidRDefault="0045432F" w:rsidP="0045432F">
      <w:pPr>
        <w:spacing w:line="360" w:lineRule="auto"/>
        <w:rPr>
          <w:rFonts w:ascii="Times" w:hAnsi="Times"/>
          <w:color w:val="000000" w:themeColor="text1"/>
          <w:lang w:val="en-US"/>
        </w:rPr>
      </w:pPr>
    </w:p>
    <w:p w14:paraId="513BC744"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From the above two tables, it is noticeable that uncertainty is completely independent o</w:t>
      </w:r>
      <w:r>
        <w:rPr>
          <w:rFonts w:ascii="Times" w:hAnsi="Times"/>
          <w:color w:val="000000" w:themeColor="text1"/>
          <w:lang w:val="en-US"/>
        </w:rPr>
        <w:t>f</w:t>
      </w:r>
      <w:r w:rsidRPr="002E48C9">
        <w:rPr>
          <w:rFonts w:ascii="Times" w:hAnsi="Times"/>
          <w:color w:val="000000" w:themeColor="text1"/>
          <w:lang w:val="en-US"/>
        </w:rPr>
        <w:t xml:space="preserve"> the number of cases (Actual Count). For example: United States has lower number of cases than India but achieved higher uncertainty than India. Again, Kazakhstan and France exhibit </w:t>
      </w:r>
      <w:r>
        <w:rPr>
          <w:rFonts w:ascii="Times" w:hAnsi="Times"/>
          <w:color w:val="000000" w:themeColor="text1"/>
          <w:lang w:val="en-US"/>
        </w:rPr>
        <w:t>similar</w:t>
      </w:r>
      <w:r w:rsidRPr="002E48C9">
        <w:rPr>
          <w:rFonts w:ascii="Times" w:hAnsi="Times"/>
          <w:color w:val="000000" w:themeColor="text1"/>
          <w:lang w:val="en-US"/>
        </w:rPr>
        <w:t xml:space="preserve"> behavior and if we examine other countries then </w:t>
      </w:r>
      <w:r>
        <w:rPr>
          <w:rFonts w:ascii="Times" w:hAnsi="Times"/>
          <w:color w:val="000000" w:themeColor="text1"/>
          <w:lang w:val="en-US"/>
        </w:rPr>
        <w:t>we will see more examples</w:t>
      </w:r>
      <w:r w:rsidRPr="002E48C9">
        <w:rPr>
          <w:rFonts w:ascii="Times" w:hAnsi="Times"/>
          <w:color w:val="000000" w:themeColor="text1"/>
          <w:lang w:val="en-US"/>
        </w:rPr>
        <w:t xml:space="preserve">. </w:t>
      </w:r>
    </w:p>
    <w:p w14:paraId="7D585670" w14:textId="77777777" w:rsidR="0045432F" w:rsidRPr="002E48C9" w:rsidRDefault="0045432F" w:rsidP="0045432F">
      <w:pPr>
        <w:spacing w:line="360" w:lineRule="auto"/>
        <w:rPr>
          <w:rFonts w:ascii="Times" w:hAnsi="Times"/>
          <w:b/>
          <w:bCs/>
          <w:color w:val="000000" w:themeColor="text1"/>
          <w:lang w:val="en-US"/>
        </w:rPr>
      </w:pPr>
    </w:p>
    <w:p w14:paraId="40F91115"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.5</w:t>
      </w:r>
      <w:r w:rsidRPr="002E48C9">
        <w:rPr>
          <w:rFonts w:ascii="Times" w:hAnsi="Times"/>
          <w:b/>
          <w:bCs/>
          <w:color w:val="000000" w:themeColor="text1"/>
          <w:lang w:val="en-US"/>
        </w:rPr>
        <w:tab/>
        <w:t>Uncertainty Comparison among Models</w:t>
      </w:r>
    </w:p>
    <w:tbl>
      <w:tblPr>
        <w:tblStyle w:val="TableGrid"/>
        <w:tblW w:w="9016" w:type="dxa"/>
        <w:tblLook w:val="04A0" w:firstRow="1" w:lastRow="0" w:firstColumn="1" w:lastColumn="0" w:noHBand="0" w:noVBand="1"/>
      </w:tblPr>
      <w:tblGrid>
        <w:gridCol w:w="1972"/>
        <w:gridCol w:w="1791"/>
        <w:gridCol w:w="1787"/>
        <w:gridCol w:w="1837"/>
        <w:gridCol w:w="1629"/>
      </w:tblGrid>
      <w:tr w:rsidR="0045432F" w:rsidRPr="002E48C9" w14:paraId="499E4C6C" w14:textId="77777777" w:rsidTr="00BC6E3F">
        <w:tc>
          <w:tcPr>
            <w:tcW w:w="1972" w:type="dxa"/>
            <w:shd w:val="clear" w:color="auto" w:fill="E7E6E6" w:themeFill="background2"/>
          </w:tcPr>
          <w:p w14:paraId="2E1118FD"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1791" w:type="dxa"/>
            <w:shd w:val="clear" w:color="auto" w:fill="E7E6E6" w:themeFill="background2"/>
          </w:tcPr>
          <w:p w14:paraId="60F86AE3"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MLP</w:t>
            </w:r>
          </w:p>
        </w:tc>
        <w:tc>
          <w:tcPr>
            <w:tcW w:w="1787" w:type="dxa"/>
            <w:shd w:val="clear" w:color="auto" w:fill="E7E6E6" w:themeFill="background2"/>
          </w:tcPr>
          <w:p w14:paraId="35298385"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CNN</w:t>
            </w:r>
          </w:p>
        </w:tc>
        <w:tc>
          <w:tcPr>
            <w:tcW w:w="1837" w:type="dxa"/>
            <w:shd w:val="clear" w:color="auto" w:fill="E7E6E6" w:themeFill="background2"/>
          </w:tcPr>
          <w:p w14:paraId="14A7653A"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LSTM</w:t>
            </w:r>
          </w:p>
        </w:tc>
        <w:tc>
          <w:tcPr>
            <w:tcW w:w="1629" w:type="dxa"/>
            <w:shd w:val="clear" w:color="auto" w:fill="E7E6E6" w:themeFill="background2"/>
          </w:tcPr>
          <w:p w14:paraId="74E328BA" w14:textId="77777777" w:rsidR="0045432F" w:rsidRPr="002E48C9" w:rsidRDefault="0045432F" w:rsidP="00BC6E3F">
            <w:pPr>
              <w:spacing w:line="276" w:lineRule="auto"/>
              <w:rPr>
                <w:rFonts w:ascii="Times" w:hAnsi="Times"/>
                <w:b/>
                <w:bCs/>
                <w:color w:val="000000" w:themeColor="text1"/>
                <w:lang w:val="en-US"/>
              </w:rPr>
            </w:pPr>
            <w:r>
              <w:rPr>
                <w:rFonts w:ascii="Times" w:hAnsi="Times"/>
                <w:b/>
                <w:bCs/>
                <w:color w:val="000000" w:themeColor="text1"/>
                <w:lang w:val="en-US"/>
              </w:rPr>
              <w:t>ARIMA</w:t>
            </w:r>
          </w:p>
        </w:tc>
      </w:tr>
      <w:tr w:rsidR="0045432F" w:rsidRPr="002E48C9" w14:paraId="56B0A67A" w14:textId="77777777" w:rsidTr="00BC6E3F">
        <w:tc>
          <w:tcPr>
            <w:tcW w:w="1972" w:type="dxa"/>
            <w:shd w:val="clear" w:color="auto" w:fill="FFFFFF" w:themeFill="background1"/>
          </w:tcPr>
          <w:p w14:paraId="58E6B7F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United States</w:t>
            </w:r>
          </w:p>
        </w:tc>
        <w:tc>
          <w:tcPr>
            <w:tcW w:w="1791" w:type="dxa"/>
            <w:shd w:val="clear" w:color="auto" w:fill="FFFFFF" w:themeFill="background1"/>
          </w:tcPr>
          <w:p w14:paraId="262BFAF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787" w:type="dxa"/>
            <w:shd w:val="clear" w:color="auto" w:fill="FFFFFF" w:themeFill="background1"/>
          </w:tcPr>
          <w:p w14:paraId="00486C3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837" w:type="dxa"/>
            <w:shd w:val="clear" w:color="auto" w:fill="FFFFFF" w:themeFill="background1"/>
          </w:tcPr>
          <w:p w14:paraId="756D401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3.44</w:t>
            </w:r>
          </w:p>
        </w:tc>
        <w:tc>
          <w:tcPr>
            <w:tcW w:w="1629" w:type="dxa"/>
            <w:shd w:val="clear" w:color="auto" w:fill="FFFFFF" w:themeFill="background1"/>
          </w:tcPr>
          <w:p w14:paraId="7B3FB932"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7</w:t>
            </w:r>
          </w:p>
        </w:tc>
      </w:tr>
      <w:tr w:rsidR="0045432F" w:rsidRPr="002E48C9" w14:paraId="51627EA8" w14:textId="77777777" w:rsidTr="00BC6E3F">
        <w:tc>
          <w:tcPr>
            <w:tcW w:w="1972" w:type="dxa"/>
            <w:shd w:val="clear" w:color="auto" w:fill="FFFFFF" w:themeFill="background1"/>
          </w:tcPr>
          <w:p w14:paraId="51EF852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1791" w:type="dxa"/>
            <w:shd w:val="clear" w:color="auto" w:fill="FFFFFF" w:themeFill="background1"/>
          </w:tcPr>
          <w:p w14:paraId="6CD3825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4.28</w:t>
            </w:r>
          </w:p>
        </w:tc>
        <w:tc>
          <w:tcPr>
            <w:tcW w:w="1787" w:type="dxa"/>
            <w:shd w:val="clear" w:color="auto" w:fill="FFFFFF" w:themeFill="background1"/>
          </w:tcPr>
          <w:p w14:paraId="093CB37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0.61</w:t>
            </w:r>
          </w:p>
        </w:tc>
        <w:tc>
          <w:tcPr>
            <w:tcW w:w="1837" w:type="dxa"/>
            <w:shd w:val="clear" w:color="auto" w:fill="FFFFFF" w:themeFill="background1"/>
          </w:tcPr>
          <w:p w14:paraId="78BD2D3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629" w:type="dxa"/>
            <w:shd w:val="clear" w:color="auto" w:fill="FFFFFF" w:themeFill="background1"/>
          </w:tcPr>
          <w:p w14:paraId="0C7DCE5D"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3.52</w:t>
            </w:r>
          </w:p>
        </w:tc>
      </w:tr>
      <w:tr w:rsidR="0045432F" w:rsidRPr="002E48C9" w14:paraId="229C5AE9" w14:textId="77777777" w:rsidTr="00BC6E3F">
        <w:tc>
          <w:tcPr>
            <w:tcW w:w="1972" w:type="dxa"/>
            <w:shd w:val="clear" w:color="auto" w:fill="FFFFFF" w:themeFill="background1"/>
          </w:tcPr>
          <w:p w14:paraId="4AA1C7B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Brazil</w:t>
            </w:r>
          </w:p>
        </w:tc>
        <w:tc>
          <w:tcPr>
            <w:tcW w:w="1791" w:type="dxa"/>
            <w:shd w:val="clear" w:color="auto" w:fill="FFFFFF" w:themeFill="background1"/>
          </w:tcPr>
          <w:p w14:paraId="3B77019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3.64</w:t>
            </w:r>
          </w:p>
        </w:tc>
        <w:tc>
          <w:tcPr>
            <w:tcW w:w="1787" w:type="dxa"/>
            <w:shd w:val="clear" w:color="auto" w:fill="FFFFFF" w:themeFill="background1"/>
          </w:tcPr>
          <w:p w14:paraId="5F85808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0.51</w:t>
            </w:r>
          </w:p>
        </w:tc>
        <w:tc>
          <w:tcPr>
            <w:tcW w:w="1837" w:type="dxa"/>
            <w:shd w:val="clear" w:color="auto" w:fill="FFFFFF" w:themeFill="background1"/>
          </w:tcPr>
          <w:p w14:paraId="1F9FD5F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3.24</w:t>
            </w:r>
          </w:p>
        </w:tc>
        <w:tc>
          <w:tcPr>
            <w:tcW w:w="1629" w:type="dxa"/>
            <w:shd w:val="clear" w:color="auto" w:fill="FFFFFF" w:themeFill="background1"/>
          </w:tcPr>
          <w:p w14:paraId="51E03D4C"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1.27</w:t>
            </w:r>
          </w:p>
        </w:tc>
      </w:tr>
      <w:tr w:rsidR="0045432F" w:rsidRPr="002E48C9" w14:paraId="7399E1B0" w14:textId="77777777" w:rsidTr="00BC6E3F">
        <w:tc>
          <w:tcPr>
            <w:tcW w:w="1972" w:type="dxa"/>
            <w:shd w:val="clear" w:color="auto" w:fill="FFFFFF" w:themeFill="background1"/>
          </w:tcPr>
          <w:p w14:paraId="63586F5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Kazakhstan</w:t>
            </w:r>
          </w:p>
        </w:tc>
        <w:tc>
          <w:tcPr>
            <w:tcW w:w="1791" w:type="dxa"/>
            <w:shd w:val="clear" w:color="auto" w:fill="FFFFFF" w:themeFill="background1"/>
          </w:tcPr>
          <w:p w14:paraId="52B5310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2.43</w:t>
            </w:r>
          </w:p>
        </w:tc>
        <w:tc>
          <w:tcPr>
            <w:tcW w:w="1787" w:type="dxa"/>
            <w:shd w:val="clear" w:color="auto" w:fill="FFFFFF" w:themeFill="background1"/>
          </w:tcPr>
          <w:p w14:paraId="0C25D4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0.42</w:t>
            </w:r>
          </w:p>
        </w:tc>
        <w:tc>
          <w:tcPr>
            <w:tcW w:w="1837" w:type="dxa"/>
            <w:shd w:val="clear" w:color="auto" w:fill="FFFFFF" w:themeFill="background1"/>
          </w:tcPr>
          <w:p w14:paraId="225AA8C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0.35</w:t>
            </w:r>
          </w:p>
        </w:tc>
        <w:tc>
          <w:tcPr>
            <w:tcW w:w="1629" w:type="dxa"/>
            <w:shd w:val="clear" w:color="auto" w:fill="FFFFFF" w:themeFill="background1"/>
          </w:tcPr>
          <w:p w14:paraId="0B0901E2"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0.17</w:t>
            </w:r>
          </w:p>
        </w:tc>
      </w:tr>
      <w:tr w:rsidR="0045432F" w:rsidRPr="002E48C9" w14:paraId="49347913" w14:textId="77777777" w:rsidTr="00BC6E3F">
        <w:tc>
          <w:tcPr>
            <w:tcW w:w="1972" w:type="dxa"/>
            <w:shd w:val="clear" w:color="auto" w:fill="FFFFFF" w:themeFill="background1"/>
          </w:tcPr>
          <w:p w14:paraId="71740BA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France</w:t>
            </w:r>
          </w:p>
        </w:tc>
        <w:tc>
          <w:tcPr>
            <w:tcW w:w="1791" w:type="dxa"/>
            <w:shd w:val="clear" w:color="auto" w:fill="FFFFFF" w:themeFill="background1"/>
          </w:tcPr>
          <w:p w14:paraId="0BF0FE0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2.15</w:t>
            </w:r>
          </w:p>
        </w:tc>
        <w:tc>
          <w:tcPr>
            <w:tcW w:w="1787" w:type="dxa"/>
            <w:shd w:val="clear" w:color="auto" w:fill="FFFFFF" w:themeFill="background1"/>
          </w:tcPr>
          <w:p w14:paraId="374E616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0.31</w:t>
            </w:r>
          </w:p>
        </w:tc>
        <w:tc>
          <w:tcPr>
            <w:tcW w:w="1837" w:type="dxa"/>
            <w:shd w:val="clear" w:color="auto" w:fill="FFFFFF" w:themeFill="background1"/>
          </w:tcPr>
          <w:p w14:paraId="54FCA1B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0.81</w:t>
            </w:r>
          </w:p>
        </w:tc>
        <w:tc>
          <w:tcPr>
            <w:tcW w:w="1629" w:type="dxa"/>
            <w:shd w:val="clear" w:color="auto" w:fill="FFFFFF" w:themeFill="background1"/>
          </w:tcPr>
          <w:p w14:paraId="7AD49A68"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0.56</w:t>
            </w:r>
          </w:p>
        </w:tc>
      </w:tr>
      <w:tr w:rsidR="0045432F" w:rsidRPr="002E48C9" w14:paraId="4FD45199" w14:textId="77777777" w:rsidTr="00BC6E3F">
        <w:tc>
          <w:tcPr>
            <w:tcW w:w="1972" w:type="dxa"/>
            <w:shd w:val="clear" w:color="auto" w:fill="FFFFFF" w:themeFill="background1"/>
          </w:tcPr>
          <w:p w14:paraId="7D1599F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Peru</w:t>
            </w:r>
          </w:p>
        </w:tc>
        <w:tc>
          <w:tcPr>
            <w:tcW w:w="1791" w:type="dxa"/>
            <w:shd w:val="clear" w:color="auto" w:fill="FFFFFF" w:themeFill="background1"/>
          </w:tcPr>
          <w:p w14:paraId="40C00D7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1.28</w:t>
            </w:r>
          </w:p>
        </w:tc>
        <w:tc>
          <w:tcPr>
            <w:tcW w:w="1787" w:type="dxa"/>
            <w:shd w:val="clear" w:color="auto" w:fill="FFFFFF" w:themeFill="background1"/>
          </w:tcPr>
          <w:p w14:paraId="22D26B5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0.23</w:t>
            </w:r>
          </w:p>
        </w:tc>
        <w:tc>
          <w:tcPr>
            <w:tcW w:w="1837" w:type="dxa"/>
            <w:shd w:val="clear" w:color="auto" w:fill="FFFFFF" w:themeFill="background1"/>
          </w:tcPr>
          <w:p w14:paraId="7D6C0CB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0.28</w:t>
            </w:r>
          </w:p>
        </w:tc>
        <w:tc>
          <w:tcPr>
            <w:tcW w:w="1629" w:type="dxa"/>
            <w:shd w:val="clear" w:color="auto" w:fill="FFFFFF" w:themeFill="background1"/>
          </w:tcPr>
          <w:p w14:paraId="3531BAB4"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0.22</w:t>
            </w:r>
          </w:p>
        </w:tc>
      </w:tr>
      <w:tr w:rsidR="0045432F" w:rsidRPr="002E48C9" w14:paraId="2E3B328A" w14:textId="77777777" w:rsidTr="00BC6E3F">
        <w:tc>
          <w:tcPr>
            <w:tcW w:w="1972" w:type="dxa"/>
            <w:shd w:val="clear" w:color="auto" w:fill="FFFFFF" w:themeFill="background1"/>
          </w:tcPr>
          <w:p w14:paraId="1F4B3BF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Germany</w:t>
            </w:r>
          </w:p>
        </w:tc>
        <w:tc>
          <w:tcPr>
            <w:tcW w:w="1791" w:type="dxa"/>
            <w:shd w:val="clear" w:color="auto" w:fill="FFFFFF" w:themeFill="background1"/>
          </w:tcPr>
          <w:p w14:paraId="244937D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787" w:type="dxa"/>
            <w:shd w:val="clear" w:color="auto" w:fill="FFFFFF" w:themeFill="background1"/>
          </w:tcPr>
          <w:p w14:paraId="27F038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45B9463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0.50</w:t>
            </w:r>
          </w:p>
        </w:tc>
        <w:tc>
          <w:tcPr>
            <w:tcW w:w="1629" w:type="dxa"/>
            <w:shd w:val="clear" w:color="auto" w:fill="FFFFFF" w:themeFill="background1"/>
          </w:tcPr>
          <w:p w14:paraId="6FC68723"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0.51</w:t>
            </w:r>
          </w:p>
        </w:tc>
      </w:tr>
      <w:tr w:rsidR="0045432F" w:rsidRPr="002E48C9" w14:paraId="4DDF42E9" w14:textId="77777777" w:rsidTr="00BC6E3F">
        <w:tc>
          <w:tcPr>
            <w:tcW w:w="1972" w:type="dxa"/>
            <w:shd w:val="clear" w:color="auto" w:fill="FFFFFF" w:themeFill="background1"/>
          </w:tcPr>
          <w:p w14:paraId="300EB67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Spain</w:t>
            </w:r>
          </w:p>
        </w:tc>
        <w:tc>
          <w:tcPr>
            <w:tcW w:w="1791" w:type="dxa"/>
            <w:shd w:val="clear" w:color="auto" w:fill="FFFFFF" w:themeFill="background1"/>
          </w:tcPr>
          <w:p w14:paraId="3F7AE75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1.07</w:t>
            </w:r>
          </w:p>
        </w:tc>
        <w:tc>
          <w:tcPr>
            <w:tcW w:w="1787" w:type="dxa"/>
            <w:shd w:val="clear" w:color="auto" w:fill="FFFFFF" w:themeFill="background1"/>
          </w:tcPr>
          <w:p w14:paraId="690AEFD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639F09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0.67</w:t>
            </w:r>
          </w:p>
        </w:tc>
        <w:tc>
          <w:tcPr>
            <w:tcW w:w="1629" w:type="dxa"/>
            <w:shd w:val="clear" w:color="auto" w:fill="FFFFFF" w:themeFill="background1"/>
          </w:tcPr>
          <w:p w14:paraId="6741441F"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0.33</w:t>
            </w:r>
          </w:p>
        </w:tc>
      </w:tr>
      <w:tr w:rsidR="0045432F" w:rsidRPr="002E48C9" w14:paraId="56C08660" w14:textId="77777777" w:rsidTr="00BC6E3F">
        <w:tc>
          <w:tcPr>
            <w:tcW w:w="1972" w:type="dxa"/>
            <w:shd w:val="clear" w:color="auto" w:fill="FFFFFF" w:themeFill="background1"/>
          </w:tcPr>
          <w:p w14:paraId="0916C2D5"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Turkey</w:t>
            </w:r>
          </w:p>
        </w:tc>
        <w:tc>
          <w:tcPr>
            <w:tcW w:w="1791" w:type="dxa"/>
            <w:shd w:val="clear" w:color="auto" w:fill="FFFFFF" w:themeFill="background1"/>
          </w:tcPr>
          <w:p w14:paraId="493D253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1.03</w:t>
            </w:r>
          </w:p>
        </w:tc>
        <w:tc>
          <w:tcPr>
            <w:tcW w:w="1787" w:type="dxa"/>
            <w:shd w:val="clear" w:color="auto" w:fill="FFFFFF" w:themeFill="background1"/>
          </w:tcPr>
          <w:p w14:paraId="49C9A5E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57EDFFC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629" w:type="dxa"/>
            <w:shd w:val="clear" w:color="auto" w:fill="FFFFFF" w:themeFill="background1"/>
          </w:tcPr>
          <w:p w14:paraId="607A8155"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0.30</w:t>
            </w:r>
          </w:p>
        </w:tc>
      </w:tr>
      <w:tr w:rsidR="0045432F" w:rsidRPr="002E48C9" w14:paraId="786ABBAC" w14:textId="77777777" w:rsidTr="00BC6E3F">
        <w:tc>
          <w:tcPr>
            <w:tcW w:w="1972" w:type="dxa"/>
            <w:shd w:val="clear" w:color="auto" w:fill="FFFFFF" w:themeFill="background1"/>
          </w:tcPr>
          <w:p w14:paraId="32EFEB5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Argentina</w:t>
            </w:r>
          </w:p>
        </w:tc>
        <w:tc>
          <w:tcPr>
            <w:tcW w:w="1791" w:type="dxa"/>
            <w:shd w:val="clear" w:color="auto" w:fill="FFFFFF" w:themeFill="background1"/>
          </w:tcPr>
          <w:p w14:paraId="39233F1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1.02</w:t>
            </w:r>
          </w:p>
        </w:tc>
        <w:tc>
          <w:tcPr>
            <w:tcW w:w="1787" w:type="dxa"/>
            <w:shd w:val="clear" w:color="auto" w:fill="FFFFFF" w:themeFill="background1"/>
          </w:tcPr>
          <w:p w14:paraId="183940A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0.14</w:t>
            </w:r>
          </w:p>
        </w:tc>
        <w:tc>
          <w:tcPr>
            <w:tcW w:w="1837" w:type="dxa"/>
            <w:shd w:val="clear" w:color="auto" w:fill="FFFFFF" w:themeFill="background1"/>
          </w:tcPr>
          <w:p w14:paraId="67734AC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1.08</w:t>
            </w:r>
          </w:p>
        </w:tc>
        <w:tc>
          <w:tcPr>
            <w:tcW w:w="1629" w:type="dxa"/>
            <w:shd w:val="clear" w:color="auto" w:fill="FFFFFF" w:themeFill="background1"/>
          </w:tcPr>
          <w:p w14:paraId="4D094A0D"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0.25</w:t>
            </w:r>
          </w:p>
        </w:tc>
      </w:tr>
    </w:tbl>
    <w:p w14:paraId="31AEA55B" w14:textId="77777777" w:rsidR="0045432F" w:rsidRDefault="0045432F" w:rsidP="0045432F">
      <w:pPr>
        <w:spacing w:line="360" w:lineRule="auto"/>
        <w:rPr>
          <w:rFonts w:ascii="Times" w:hAnsi="Times"/>
          <w:color w:val="000000" w:themeColor="text1"/>
          <w:lang w:val="en-US"/>
        </w:rPr>
      </w:pPr>
    </w:p>
    <w:p w14:paraId="140A4EE1" w14:textId="77777777" w:rsidR="0045432F"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3.5</w:t>
      </w:r>
      <w:r w:rsidRPr="002E48C9">
        <w:rPr>
          <w:rFonts w:ascii="Times" w:hAnsi="Times"/>
          <w:color w:val="000000" w:themeColor="text1"/>
          <w:lang w:val="en-US"/>
        </w:rPr>
        <w:t xml:space="preserve">: </w:t>
      </w:r>
      <w:r>
        <w:rPr>
          <w:rFonts w:ascii="Times" w:hAnsi="Times"/>
          <w:color w:val="000000" w:themeColor="text1"/>
          <w:lang w:val="en-US"/>
        </w:rPr>
        <w:t>U</w:t>
      </w:r>
      <w:r w:rsidRPr="002E48C9">
        <w:rPr>
          <w:rFonts w:ascii="Times" w:hAnsi="Times"/>
          <w:color w:val="000000" w:themeColor="text1"/>
          <w:lang w:val="en-US"/>
        </w:rPr>
        <w:t xml:space="preserve">ncertainty </w:t>
      </w:r>
      <w:r>
        <w:rPr>
          <w:rFonts w:ascii="Times" w:hAnsi="Times"/>
          <w:color w:val="000000" w:themeColor="text1"/>
          <w:lang w:val="en-US"/>
        </w:rPr>
        <w:t>comparisons of models (Based on MLP)</w:t>
      </w:r>
    </w:p>
    <w:p w14:paraId="6A80D7C4" w14:textId="77777777" w:rsidR="0045432F" w:rsidRPr="002E48C9" w:rsidRDefault="0045432F" w:rsidP="0045432F">
      <w:pPr>
        <w:spacing w:line="360" w:lineRule="auto"/>
        <w:rPr>
          <w:rFonts w:ascii="Times" w:hAnsi="Times"/>
          <w:b/>
          <w:bCs/>
          <w:color w:val="000000" w:themeColor="text1"/>
          <w:lang w:val="en-US"/>
        </w:rPr>
      </w:pPr>
    </w:p>
    <w:p w14:paraId="6BE265B9"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From the above comparison </w:t>
      </w:r>
      <w:r>
        <w:rPr>
          <w:rFonts w:ascii="Times" w:hAnsi="Times"/>
          <w:color w:val="000000" w:themeColor="text1"/>
          <w:lang w:val="en-US"/>
        </w:rPr>
        <w:t>T</w:t>
      </w:r>
      <w:r w:rsidRPr="002E48C9">
        <w:rPr>
          <w:rFonts w:ascii="Times" w:hAnsi="Times"/>
          <w:color w:val="000000" w:themeColor="text1"/>
          <w:lang w:val="en-US"/>
        </w:rPr>
        <w:t>able</w:t>
      </w:r>
      <w:r>
        <w:rPr>
          <w:rFonts w:ascii="Times" w:hAnsi="Times"/>
          <w:color w:val="000000" w:themeColor="text1"/>
          <w:lang w:val="en-US"/>
        </w:rPr>
        <w:t xml:space="preserve"> 3.5</w:t>
      </w:r>
      <w:r w:rsidRPr="002E48C9">
        <w:rPr>
          <w:rFonts w:ascii="Times" w:hAnsi="Times"/>
          <w:color w:val="000000" w:themeColor="text1"/>
          <w:lang w:val="en-US"/>
        </w:rPr>
        <w:t xml:space="preserve"> of </w:t>
      </w:r>
      <w:r>
        <w:rPr>
          <w:rFonts w:ascii="Times" w:hAnsi="Times"/>
          <w:color w:val="000000" w:themeColor="text1"/>
          <w:lang w:val="en-US"/>
        </w:rPr>
        <w:t>four</w:t>
      </w:r>
      <w:r w:rsidRPr="002E48C9">
        <w:rPr>
          <w:rFonts w:ascii="Times" w:hAnsi="Times"/>
          <w:color w:val="000000" w:themeColor="text1"/>
          <w:lang w:val="en-US"/>
        </w:rPr>
        <w:t xml:space="preserve"> different machine learning models, we notice that the uncertainties greatly vary for each country based on the model. There is no country which has identical uncertainty values for all </w:t>
      </w:r>
      <w:r>
        <w:rPr>
          <w:rFonts w:ascii="Times" w:hAnsi="Times"/>
          <w:color w:val="000000" w:themeColor="text1"/>
          <w:lang w:val="en-US"/>
        </w:rPr>
        <w:t>four</w:t>
      </w:r>
      <w:r w:rsidRPr="002E48C9">
        <w:rPr>
          <w:rFonts w:ascii="Times" w:hAnsi="Times"/>
          <w:color w:val="000000" w:themeColor="text1"/>
          <w:lang w:val="en-US"/>
        </w:rPr>
        <w:t xml:space="preserve"> models. Though the dataset used in each of the models in similar approach, the variation appears due to their internal mechanism of the model algorithms. Since the model </w:t>
      </w:r>
      <w:r>
        <w:rPr>
          <w:rFonts w:ascii="Times" w:hAnsi="Times"/>
          <w:color w:val="000000" w:themeColor="text1"/>
          <w:lang w:val="en-US"/>
        </w:rPr>
        <w:t>performance</w:t>
      </w:r>
      <w:r w:rsidRPr="002E48C9">
        <w:rPr>
          <w:rFonts w:ascii="Times" w:hAnsi="Times"/>
          <w:color w:val="000000" w:themeColor="text1"/>
          <w:lang w:val="en-US"/>
        </w:rPr>
        <w:t xml:space="preserve"> is not our goal, we are not going to </w:t>
      </w:r>
      <w:r>
        <w:rPr>
          <w:rFonts w:ascii="Times" w:hAnsi="Times"/>
          <w:color w:val="000000" w:themeColor="text1"/>
          <w:lang w:val="en-US"/>
        </w:rPr>
        <w:t>examine these results more closely</w:t>
      </w:r>
      <w:r w:rsidRPr="002E48C9">
        <w:rPr>
          <w:rFonts w:ascii="Times" w:hAnsi="Times"/>
          <w:color w:val="000000" w:themeColor="text1"/>
          <w:lang w:val="en-US"/>
        </w:rPr>
        <w:t>. We</w:t>
      </w:r>
      <w:r>
        <w:rPr>
          <w:rFonts w:ascii="Times" w:hAnsi="Times"/>
          <w:color w:val="000000" w:themeColor="text1"/>
          <w:lang w:val="en-US"/>
        </w:rPr>
        <w:t xml:space="preserve"> will</w:t>
      </w:r>
      <w:r w:rsidRPr="002E48C9">
        <w:rPr>
          <w:rFonts w:ascii="Times" w:hAnsi="Times"/>
          <w:color w:val="000000" w:themeColor="text1"/>
          <w:lang w:val="en-US"/>
        </w:rPr>
        <w:t xml:space="preserve"> use the uncertainty data </w:t>
      </w:r>
      <w:r>
        <w:rPr>
          <w:rFonts w:ascii="Times" w:hAnsi="Times"/>
          <w:color w:val="000000" w:themeColor="text1"/>
          <w:lang w:val="en-US"/>
        </w:rPr>
        <w:t>that</w:t>
      </w:r>
      <w:r w:rsidRPr="002E48C9">
        <w:rPr>
          <w:rFonts w:ascii="Times" w:hAnsi="Times"/>
          <w:color w:val="000000" w:themeColor="text1"/>
          <w:lang w:val="en-US"/>
        </w:rPr>
        <w:t xml:space="preserve"> we obtained from model prediction and uncertainty calculation methods.</w:t>
      </w:r>
    </w:p>
    <w:p w14:paraId="67655D25" w14:textId="77777777" w:rsidR="0045432F" w:rsidRDefault="0045432F" w:rsidP="0045432F">
      <w:pPr>
        <w:spacing w:line="360" w:lineRule="auto"/>
        <w:rPr>
          <w:rFonts w:ascii="Times" w:hAnsi="Times"/>
          <w:b/>
          <w:bCs/>
          <w:color w:val="000000" w:themeColor="text1"/>
          <w:lang w:val="en-US"/>
        </w:rPr>
      </w:pPr>
    </w:p>
    <w:p w14:paraId="36B346DC" w14:textId="77777777" w:rsidR="0045432F" w:rsidRDefault="0045432F" w:rsidP="0045432F">
      <w:pPr>
        <w:spacing w:line="360" w:lineRule="auto"/>
        <w:rPr>
          <w:rFonts w:ascii="Times" w:hAnsi="Times"/>
          <w:b/>
          <w:bCs/>
          <w:color w:val="000000" w:themeColor="text1"/>
          <w:lang w:val="en-US"/>
        </w:rPr>
      </w:pPr>
    </w:p>
    <w:p w14:paraId="16B22769" w14:textId="77777777" w:rsidR="0045432F" w:rsidRDefault="0045432F" w:rsidP="0045432F">
      <w:pPr>
        <w:spacing w:line="360" w:lineRule="auto"/>
        <w:rPr>
          <w:rFonts w:ascii="Times" w:hAnsi="Times"/>
          <w:b/>
          <w:bCs/>
          <w:color w:val="000000" w:themeColor="text1"/>
          <w:lang w:val="en-US"/>
        </w:rPr>
      </w:pPr>
    </w:p>
    <w:p w14:paraId="4B9EB78B" w14:textId="77777777" w:rsidR="0045432F" w:rsidRDefault="0045432F" w:rsidP="0045432F">
      <w:pPr>
        <w:spacing w:line="360" w:lineRule="auto"/>
        <w:rPr>
          <w:rFonts w:ascii="Times" w:hAnsi="Times"/>
          <w:b/>
          <w:bCs/>
          <w:color w:val="000000" w:themeColor="text1"/>
          <w:lang w:val="en-US"/>
        </w:rPr>
      </w:pPr>
    </w:p>
    <w:p w14:paraId="22F42584" w14:textId="77777777" w:rsidR="0045432F" w:rsidRDefault="0045432F" w:rsidP="0045432F">
      <w:pPr>
        <w:spacing w:line="360" w:lineRule="auto"/>
        <w:rPr>
          <w:rFonts w:ascii="Times" w:hAnsi="Times"/>
          <w:b/>
          <w:bCs/>
          <w:color w:val="000000" w:themeColor="text1"/>
          <w:lang w:val="en-US"/>
        </w:rPr>
      </w:pPr>
    </w:p>
    <w:p w14:paraId="0B500083" w14:textId="77777777" w:rsidR="0045432F" w:rsidRDefault="0045432F" w:rsidP="0045432F">
      <w:pPr>
        <w:spacing w:line="360" w:lineRule="auto"/>
        <w:rPr>
          <w:rFonts w:ascii="Times" w:hAnsi="Times"/>
          <w:b/>
          <w:bCs/>
          <w:color w:val="000000" w:themeColor="text1"/>
          <w:lang w:val="en-US"/>
        </w:rPr>
      </w:pPr>
    </w:p>
    <w:p w14:paraId="173066FA" w14:textId="77777777" w:rsidR="0045432F" w:rsidRDefault="0045432F" w:rsidP="0045432F">
      <w:pPr>
        <w:spacing w:line="360" w:lineRule="auto"/>
        <w:rPr>
          <w:rFonts w:ascii="Times" w:hAnsi="Times"/>
          <w:b/>
          <w:bCs/>
          <w:color w:val="000000" w:themeColor="text1"/>
          <w:lang w:val="en-US"/>
        </w:rPr>
      </w:pPr>
    </w:p>
    <w:p w14:paraId="36EB3FF1" w14:textId="77777777" w:rsidR="0045432F" w:rsidRDefault="0045432F" w:rsidP="0045432F">
      <w:pPr>
        <w:spacing w:line="360" w:lineRule="auto"/>
        <w:rPr>
          <w:rFonts w:ascii="Times" w:hAnsi="Times"/>
          <w:b/>
          <w:bCs/>
          <w:color w:val="000000" w:themeColor="text1"/>
          <w:lang w:val="en-US"/>
        </w:rPr>
      </w:pPr>
    </w:p>
    <w:p w14:paraId="7A00C016" w14:textId="77777777" w:rsidR="0045432F" w:rsidRPr="003B7ED7" w:rsidRDefault="0045432F" w:rsidP="0045432F">
      <w:pPr>
        <w:spacing w:line="360" w:lineRule="auto"/>
        <w:rPr>
          <w:rFonts w:ascii="Times" w:hAnsi="Times"/>
          <w:b/>
          <w:bCs/>
          <w:color w:val="000000" w:themeColor="text1"/>
          <w:sz w:val="32"/>
          <w:szCs w:val="32"/>
          <w:lang w:val="en-US"/>
        </w:rPr>
      </w:pPr>
      <w:r w:rsidRPr="003B7ED7">
        <w:rPr>
          <w:rFonts w:ascii="Times" w:hAnsi="Times"/>
          <w:b/>
          <w:bCs/>
          <w:color w:val="000000" w:themeColor="text1"/>
          <w:sz w:val="32"/>
          <w:szCs w:val="32"/>
          <w:lang w:val="en-US"/>
        </w:rPr>
        <w:lastRenderedPageBreak/>
        <w:t>Chapter 4</w:t>
      </w:r>
      <w:r w:rsidRPr="003B7ED7">
        <w:rPr>
          <w:rFonts w:ascii="Times" w:hAnsi="Times"/>
          <w:b/>
          <w:bCs/>
          <w:color w:val="000000" w:themeColor="text1"/>
          <w:sz w:val="32"/>
          <w:szCs w:val="32"/>
          <w:lang w:val="en-US"/>
        </w:rPr>
        <w:br/>
      </w:r>
    </w:p>
    <w:p w14:paraId="09D60D66" w14:textId="77777777" w:rsidR="0045432F" w:rsidRDefault="0045432F" w:rsidP="0045432F">
      <w:pPr>
        <w:spacing w:line="360" w:lineRule="auto"/>
        <w:rPr>
          <w:rFonts w:ascii="Times" w:hAnsi="Times"/>
          <w:b/>
          <w:bCs/>
          <w:color w:val="000000" w:themeColor="text1"/>
          <w:sz w:val="28"/>
          <w:szCs w:val="28"/>
          <w:lang w:val="en-US"/>
        </w:rPr>
      </w:pPr>
      <w:r>
        <w:rPr>
          <w:rFonts w:ascii="Times" w:hAnsi="Times"/>
          <w:b/>
          <w:bCs/>
          <w:color w:val="000000" w:themeColor="text1"/>
          <w:sz w:val="28"/>
          <w:szCs w:val="28"/>
          <w:lang w:val="en-US"/>
        </w:rPr>
        <w:t xml:space="preserve">Visualization Method </w:t>
      </w:r>
    </w:p>
    <w:p w14:paraId="73CCA9D7" w14:textId="77777777" w:rsidR="0045432F" w:rsidRDefault="0045432F" w:rsidP="0045432F">
      <w:pPr>
        <w:spacing w:line="360" w:lineRule="auto"/>
        <w:rPr>
          <w:rFonts w:ascii="Times" w:hAnsi="Times"/>
          <w:b/>
          <w:bCs/>
          <w:color w:val="000000" w:themeColor="text1"/>
          <w:sz w:val="28"/>
          <w:szCs w:val="28"/>
          <w:lang w:val="en-US"/>
        </w:rPr>
      </w:pPr>
    </w:p>
    <w:p w14:paraId="0D9C8842" w14:textId="77777777" w:rsidR="0045432F" w:rsidRDefault="0045432F" w:rsidP="0045432F">
      <w:pPr>
        <w:spacing w:line="360" w:lineRule="auto"/>
        <w:rPr>
          <w:rFonts w:ascii="Times" w:hAnsi="Times"/>
          <w:b/>
          <w:bCs/>
          <w:color w:val="000000" w:themeColor="text1"/>
          <w:lang w:val="en-US"/>
        </w:rPr>
      </w:pPr>
      <w:r w:rsidRPr="006B1B2E">
        <w:rPr>
          <w:rFonts w:ascii="Times" w:hAnsi="Times"/>
          <w:b/>
          <w:bCs/>
          <w:color w:val="000000" w:themeColor="text1"/>
          <w:lang w:val="en-US"/>
        </w:rPr>
        <w:t>4.1</w:t>
      </w:r>
      <w:r w:rsidRPr="006B1B2E">
        <w:rPr>
          <w:rFonts w:ascii="Times" w:hAnsi="Times"/>
          <w:b/>
          <w:bCs/>
          <w:color w:val="000000" w:themeColor="text1"/>
          <w:lang w:val="en-US"/>
        </w:rPr>
        <w:tab/>
        <w:t>Introduction</w:t>
      </w:r>
    </w:p>
    <w:p w14:paraId="4923F5DC" w14:textId="77777777" w:rsidR="0045432F" w:rsidRPr="004775F4" w:rsidRDefault="0045432F" w:rsidP="0045432F">
      <w:pPr>
        <w:spacing w:line="360" w:lineRule="auto"/>
        <w:jc w:val="both"/>
        <w:rPr>
          <w:rFonts w:ascii="Times" w:hAnsi="Times"/>
          <w:color w:val="000000" w:themeColor="text1"/>
          <w:lang w:val="en-US"/>
        </w:rPr>
      </w:pPr>
      <w:r w:rsidRPr="004775F4">
        <w:rPr>
          <w:rFonts w:ascii="Times" w:hAnsi="Times"/>
          <w:color w:val="000000" w:themeColor="text1"/>
          <w:lang w:val="en-US"/>
        </w:rPr>
        <w:t xml:space="preserve">There are various ways to represent </w:t>
      </w:r>
      <w:r>
        <w:rPr>
          <w:rFonts w:ascii="Times" w:hAnsi="Times"/>
          <w:color w:val="000000" w:themeColor="text1"/>
          <w:lang w:val="en-US"/>
        </w:rPr>
        <w:t xml:space="preserve">uncertainties in visualization domain. We have introduced a novel idea named Chromatic Aberration (CA) in that stack and hence we intend to see how it works compared to other existing approaches such as </w:t>
      </w:r>
      <w:r w:rsidRPr="002650E8">
        <w:rPr>
          <w:rFonts w:ascii="Times" w:hAnsi="Times"/>
          <w:color w:val="000000" w:themeColor="text1"/>
        </w:rPr>
        <w:t xml:space="preserve">Michael </w:t>
      </w:r>
      <w:proofErr w:type="spellStart"/>
      <w:r w:rsidRPr="002650E8">
        <w:rPr>
          <w:rFonts w:ascii="Times" w:hAnsi="Times"/>
          <w:color w:val="000000" w:themeColor="text1"/>
        </w:rPr>
        <w:t>Correll</w:t>
      </w:r>
      <w:proofErr w:type="spellEnd"/>
      <w:r>
        <w:rPr>
          <w:rFonts w:ascii="Times" w:hAnsi="Times"/>
          <w:color w:val="000000" w:themeColor="text1"/>
          <w:lang w:val="en-US"/>
        </w:rPr>
        <w:t xml:space="preserve"> [35]. On this purpose, we have explained the technical background of this method of representation and corresponding algorithms in this chapter.</w:t>
      </w:r>
    </w:p>
    <w:p w14:paraId="039BE75F" w14:textId="77777777" w:rsidR="0045432F" w:rsidRDefault="0045432F" w:rsidP="0045432F">
      <w:pPr>
        <w:spacing w:line="360" w:lineRule="auto"/>
        <w:rPr>
          <w:rFonts w:ascii="Times" w:hAnsi="Times"/>
          <w:b/>
          <w:bCs/>
          <w:color w:val="000000" w:themeColor="text1"/>
          <w:lang w:val="en-US"/>
        </w:rPr>
      </w:pPr>
    </w:p>
    <w:p w14:paraId="0F07D0F3"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4.2</w:t>
      </w:r>
      <w:r w:rsidRPr="002E48C9">
        <w:rPr>
          <w:rFonts w:ascii="Times" w:hAnsi="Times"/>
          <w:b/>
          <w:bCs/>
          <w:color w:val="000000" w:themeColor="text1"/>
          <w:lang w:val="en-US"/>
        </w:rPr>
        <w:tab/>
      </w:r>
      <w:r>
        <w:rPr>
          <w:rFonts w:ascii="Times" w:hAnsi="Times"/>
          <w:b/>
          <w:bCs/>
          <w:color w:val="000000" w:themeColor="text1"/>
          <w:lang w:val="en-US"/>
        </w:rPr>
        <w:t>Background Architecture</w:t>
      </w:r>
    </w:p>
    <w:p w14:paraId="39E7BEEA" w14:textId="61338586" w:rsidR="0045432F" w:rsidRDefault="0045432F" w:rsidP="0045432F">
      <w:pPr>
        <w:spacing w:line="360" w:lineRule="auto"/>
        <w:jc w:val="both"/>
        <w:rPr>
          <w:rFonts w:ascii="Times" w:hAnsi="Times"/>
          <w:color w:val="000000" w:themeColor="text1"/>
        </w:rPr>
      </w:pPr>
      <w:r w:rsidRPr="00D04E9C">
        <w:rPr>
          <w:rFonts w:ascii="Times" w:hAnsi="Times"/>
          <w:color w:val="000000" w:themeColor="text1"/>
        </w:rPr>
        <w:t xml:space="preserve">As we have seen </w:t>
      </w:r>
      <w:r>
        <w:rPr>
          <w:rFonts w:ascii="Times" w:hAnsi="Times"/>
          <w:color w:val="000000" w:themeColor="text1"/>
        </w:rPr>
        <w:t xml:space="preserve">an example of </w:t>
      </w:r>
      <w:r w:rsidRPr="00D04E9C">
        <w:rPr>
          <w:rFonts w:ascii="Times" w:hAnsi="Times"/>
          <w:color w:val="000000" w:themeColor="text1"/>
        </w:rPr>
        <w:t>lateral chromatic aberration in Figure</w:t>
      </w:r>
      <w:r>
        <w:rPr>
          <w:rFonts w:ascii="Times" w:hAnsi="Times"/>
          <w:color w:val="000000" w:themeColor="text1"/>
        </w:rPr>
        <w:t xml:space="preserve"> </w:t>
      </w:r>
      <w:r w:rsidRPr="00D04E9C">
        <w:rPr>
          <w:rFonts w:ascii="Times" w:hAnsi="Times"/>
          <w:color w:val="000000" w:themeColor="text1"/>
        </w:rPr>
        <w:t>1</w:t>
      </w:r>
      <w:r>
        <w:rPr>
          <w:rFonts w:ascii="Times" w:hAnsi="Times"/>
          <w:color w:val="000000" w:themeColor="text1"/>
        </w:rPr>
        <w:t>.2</w:t>
      </w:r>
      <w:r w:rsidRPr="00D04E9C">
        <w:rPr>
          <w:rFonts w:ascii="Times" w:hAnsi="Times"/>
          <w:color w:val="000000" w:themeColor="text1"/>
        </w:rPr>
        <w:t xml:space="preserve"> (Chapter 1) where all lights with different wavelengths do not focus to the same convergent point because lights having shorter wavelength refract more than the lights with longer wavelength. Inspi</w:t>
      </w:r>
      <w:r>
        <w:rPr>
          <w:rFonts w:ascii="Times" w:hAnsi="Times"/>
          <w:color w:val="000000" w:themeColor="text1"/>
        </w:rPr>
        <w:t>red</w:t>
      </w:r>
      <w:r w:rsidRPr="00D04E9C">
        <w:rPr>
          <w:rFonts w:ascii="Times" w:hAnsi="Times"/>
          <w:color w:val="000000" w:themeColor="text1"/>
        </w:rPr>
        <w:t xml:space="preserve"> </w:t>
      </w:r>
      <w:r>
        <w:rPr>
          <w:rFonts w:ascii="Times" w:hAnsi="Times"/>
          <w:color w:val="000000" w:themeColor="text1"/>
        </w:rPr>
        <w:t xml:space="preserve">by </w:t>
      </w:r>
      <w:r w:rsidRPr="00D04E9C">
        <w:rPr>
          <w:rFonts w:ascii="Times" w:hAnsi="Times"/>
          <w:color w:val="000000" w:themeColor="text1"/>
        </w:rPr>
        <w:t xml:space="preserve">that </w:t>
      </w:r>
      <w:r>
        <w:rPr>
          <w:rFonts w:ascii="Times" w:hAnsi="Times"/>
          <w:color w:val="000000" w:themeColor="text1"/>
        </w:rPr>
        <w:t>phenomenon</w:t>
      </w:r>
      <w:r w:rsidRPr="00D04E9C">
        <w:rPr>
          <w:rFonts w:ascii="Times" w:hAnsi="Times"/>
          <w:color w:val="000000" w:themeColor="text1"/>
        </w:rPr>
        <w:t xml:space="preserve">, we can consider a circle </w:t>
      </w:r>
      <w:r>
        <w:rPr>
          <w:rFonts w:ascii="Times" w:hAnsi="Times"/>
          <w:color w:val="000000" w:themeColor="text1"/>
        </w:rPr>
        <w:t xml:space="preserve">that </w:t>
      </w:r>
      <w:r w:rsidRPr="00D04E9C">
        <w:rPr>
          <w:rFonts w:ascii="Times" w:hAnsi="Times"/>
          <w:color w:val="000000" w:themeColor="text1"/>
        </w:rPr>
        <w:t xml:space="preserve">represents the predicted number of new cases for a country in a specific day. But since there is associated uncertainty of the prediction, a single circle will not be sufficient to represent bivariate (number of cases and uncertainty) distribution. </w:t>
      </w:r>
      <w:r>
        <w:rPr>
          <w:rFonts w:ascii="Times" w:hAnsi="Times"/>
          <w:color w:val="000000" w:themeColor="text1"/>
        </w:rPr>
        <w:t>So,</w:t>
      </w:r>
      <w:r w:rsidRPr="00D04E9C">
        <w:rPr>
          <w:rFonts w:ascii="Times" w:hAnsi="Times"/>
          <w:color w:val="000000" w:themeColor="text1"/>
        </w:rPr>
        <w:t xml:space="preserve"> instead of single circle if we use three different circles of RGB color channels,</w:t>
      </w:r>
      <w:r>
        <w:rPr>
          <w:rFonts w:ascii="Times" w:hAnsi="Times"/>
          <w:color w:val="000000" w:themeColor="text1"/>
        </w:rPr>
        <w:t xml:space="preserve"> we can then</w:t>
      </w:r>
      <w:r w:rsidRPr="00D04E9C">
        <w:rPr>
          <w:rFonts w:ascii="Times" w:hAnsi="Times"/>
          <w:color w:val="000000" w:themeColor="text1"/>
        </w:rPr>
        <w:t xml:space="preserve"> apply lateral shifting </w:t>
      </w:r>
      <w:r>
        <w:rPr>
          <w:rFonts w:ascii="Times" w:hAnsi="Times"/>
          <w:color w:val="000000" w:themeColor="text1"/>
        </w:rPr>
        <w:t>from</w:t>
      </w:r>
      <w:r w:rsidRPr="00D04E9C">
        <w:rPr>
          <w:rFonts w:ascii="Times" w:hAnsi="Times"/>
          <w:color w:val="000000" w:themeColor="text1"/>
        </w:rPr>
        <w:t xml:space="preserve"> the center of the circle by the amount of uncertainty and blend them together </w:t>
      </w:r>
      <w:r>
        <w:rPr>
          <w:rFonts w:ascii="Times" w:hAnsi="Times"/>
          <w:color w:val="000000" w:themeColor="text1"/>
        </w:rPr>
        <w:t>and</w:t>
      </w:r>
      <w:r w:rsidRPr="00D04E9C">
        <w:rPr>
          <w:rFonts w:ascii="Times" w:hAnsi="Times"/>
          <w:color w:val="000000" w:themeColor="text1"/>
        </w:rPr>
        <w:t xml:space="preserve"> the resultant outcome would be a</w:t>
      </w:r>
      <w:r>
        <w:rPr>
          <w:rFonts w:ascii="Times" w:hAnsi="Times"/>
          <w:color w:val="000000" w:themeColor="text1"/>
        </w:rPr>
        <w:t xml:space="preserve">n approximate </w:t>
      </w:r>
      <w:r w:rsidRPr="00D04E9C">
        <w:rPr>
          <w:rFonts w:ascii="Times" w:hAnsi="Times"/>
          <w:color w:val="000000" w:themeColor="text1"/>
        </w:rPr>
        <w:t xml:space="preserve">representation of CA. </w:t>
      </w:r>
      <w:r>
        <w:rPr>
          <w:rFonts w:ascii="Times" w:hAnsi="Times"/>
          <w:color w:val="000000" w:themeColor="text1"/>
        </w:rPr>
        <w:t>The following Figure 4.1 shows such a geometric arrangement on a unit radius circle.</w:t>
      </w:r>
    </w:p>
    <w:p w14:paraId="109640A5" w14:textId="77777777" w:rsidR="00440281" w:rsidRPr="00D04E9C" w:rsidRDefault="00440281" w:rsidP="0045432F">
      <w:pPr>
        <w:spacing w:line="360" w:lineRule="auto"/>
        <w:jc w:val="both"/>
        <w:rPr>
          <w:rFonts w:ascii="Times" w:hAnsi="Times"/>
          <w:color w:val="000000" w:themeColor="text1"/>
        </w:rPr>
      </w:pPr>
    </w:p>
    <w:p w14:paraId="0A93D92C" w14:textId="77777777" w:rsidR="0045432F" w:rsidRPr="002E48C9" w:rsidRDefault="0045432F" w:rsidP="0045432F">
      <w:pPr>
        <w:spacing w:line="360" w:lineRule="auto"/>
        <w:jc w:val="center"/>
        <w:rPr>
          <w:rFonts w:ascii="Times" w:hAnsi="Times"/>
          <w:b/>
          <w:bCs/>
          <w:noProof/>
          <w:color w:val="000000" w:themeColor="text1"/>
          <w:lang w:val="en-US"/>
        </w:rPr>
      </w:pPr>
      <w:r w:rsidRPr="002E48C9">
        <w:rPr>
          <w:rFonts w:ascii="Times" w:hAnsi="Times"/>
          <w:b/>
          <w:bCs/>
          <w:noProof/>
          <w:color w:val="000000" w:themeColor="text1"/>
          <w:lang w:val="en-US"/>
        </w:rPr>
        <w:lastRenderedPageBreak/>
        <mc:AlternateContent>
          <mc:Choice Requires="wps">
            <w:drawing>
              <wp:anchor distT="0" distB="0" distL="114300" distR="114300" simplePos="0" relativeHeight="251660288" behindDoc="0" locked="0" layoutInCell="1" allowOverlap="1" wp14:anchorId="11421A24" wp14:editId="2FF19EF0">
                <wp:simplePos x="0" y="0"/>
                <wp:positionH relativeFrom="column">
                  <wp:posOffset>2429596</wp:posOffset>
                </wp:positionH>
                <wp:positionV relativeFrom="paragraph">
                  <wp:posOffset>1040269</wp:posOffset>
                </wp:positionV>
                <wp:extent cx="527832" cy="281354"/>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27832" cy="281354"/>
                        </a:xfrm>
                        <a:prstGeom prst="rect">
                          <a:avLst/>
                        </a:prstGeom>
                        <a:noFill/>
                        <a:ln w="6350">
                          <a:noFill/>
                        </a:ln>
                      </wps:spPr>
                      <wps:txbx>
                        <w:txbxContent>
                          <w:p w14:paraId="4F3B40B2" w14:textId="77777777" w:rsidR="0045432F" w:rsidRPr="008B0CB3" w:rsidRDefault="0045432F" w:rsidP="0045432F">
                            <w:pPr>
                              <w:rPr>
                                <w:lang w:val="en-US"/>
                              </w:rPr>
                            </w:pPr>
                            <w:r>
                              <w:rPr>
                                <w:lang w:val="en-US"/>
                              </w:rPr>
                              <w:t>(x,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21A24" id="Text Box 16" o:spid="_x0000_s1049" type="#_x0000_t202" style="position:absolute;left:0;text-align:left;margin-left:191.3pt;margin-top:81.9pt;width:41.55pt;height:22.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" filled="f" stroked="f" strokeweight=".5pt">
                <v:textbox>
                  <w:txbxContent>
                    <w:p w14:paraId="4F3B40B2" w14:textId="77777777" w:rsidR="0045432F" w:rsidRPr="008B0CB3" w:rsidRDefault="0045432F" w:rsidP="0045432F">
                      <w:pPr>
                        <w:rPr>
                          <w:lang w:val="en-US"/>
                        </w:rPr>
                      </w:pPr>
                      <w:r>
                        <w:rPr>
                          <w:lang w:val="en-US"/>
                        </w:rPr>
                        <w:t>(x, y)</w:t>
                      </w:r>
                    </w:p>
                  </w:txbxContent>
                </v:textbox>
              </v:shape>
            </w:pict>
          </mc:Fallback>
        </mc:AlternateContent>
      </w:r>
      <w:r w:rsidRPr="002E48C9">
        <w:rPr>
          <w:rFonts w:ascii="Times" w:hAnsi="Times"/>
          <w:b/>
          <w:bCs/>
          <w:noProof/>
          <w:color w:val="000000" w:themeColor="text1"/>
          <w:lang w:val="en-US"/>
        </w:rPr>
        <w:drawing>
          <wp:inline distT="0" distB="0" distL="0" distR="0" wp14:anchorId="636B1814" wp14:editId="1E87AEA1">
            <wp:extent cx="2540000" cy="2540000"/>
            <wp:effectExtent l="0" t="0" r="0" b="0"/>
            <wp:docPr id="105" name="Picture 1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engineering drawing&#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64FF2F5E" w14:textId="77777777" w:rsidR="0045432F" w:rsidRPr="002E48C9" w:rsidRDefault="0045432F" w:rsidP="0045432F">
      <w:pPr>
        <w:spacing w:line="360" w:lineRule="auto"/>
        <w:jc w:val="center"/>
        <w:rPr>
          <w:rFonts w:ascii="Times" w:hAnsi="Times"/>
          <w:noProof/>
          <w:color w:val="000000" w:themeColor="text1"/>
          <w:lang w:val="en-US"/>
        </w:rPr>
      </w:pPr>
      <w:r w:rsidRPr="002E48C9">
        <w:rPr>
          <w:rFonts w:ascii="Times" w:hAnsi="Times"/>
          <w:noProof/>
          <w:color w:val="000000" w:themeColor="text1"/>
          <w:lang w:val="en-US"/>
        </w:rPr>
        <w:t>Figure</w:t>
      </w:r>
      <w:r>
        <w:rPr>
          <w:rFonts w:ascii="Times" w:hAnsi="Times"/>
          <w:noProof/>
          <w:color w:val="000000" w:themeColor="text1"/>
          <w:lang w:val="en-US"/>
        </w:rPr>
        <w:t xml:space="preserve"> 4.1:</w:t>
      </w:r>
      <w:r w:rsidRPr="002E48C9">
        <w:rPr>
          <w:rFonts w:ascii="Times" w:hAnsi="Times"/>
          <w:noProof/>
          <w:color w:val="000000" w:themeColor="text1"/>
          <w:lang w:val="en-US"/>
        </w:rPr>
        <w:t xml:space="preserve"> </w:t>
      </w:r>
      <w:r>
        <w:rPr>
          <w:rFonts w:ascii="Times" w:hAnsi="Times"/>
          <w:noProof/>
          <w:color w:val="000000" w:themeColor="text1"/>
          <w:lang w:val="en-US"/>
        </w:rPr>
        <w:t xml:space="preserve">Underlying </w:t>
      </w:r>
      <w:r w:rsidRPr="002E48C9">
        <w:rPr>
          <w:rFonts w:ascii="Times" w:hAnsi="Times"/>
          <w:noProof/>
          <w:color w:val="000000" w:themeColor="text1"/>
          <w:lang w:val="en-US"/>
        </w:rPr>
        <w:t>Geomet</w:t>
      </w:r>
      <w:r>
        <w:rPr>
          <w:rFonts w:ascii="Times" w:hAnsi="Times"/>
          <w:noProof/>
          <w:color w:val="000000" w:themeColor="text1"/>
          <w:lang w:val="en-US"/>
        </w:rPr>
        <w:t>ry of CA</w:t>
      </w:r>
    </w:p>
    <w:p w14:paraId="0715ACC8" w14:textId="77777777" w:rsidR="0045432F" w:rsidRDefault="0045432F" w:rsidP="0045432F">
      <w:pPr>
        <w:pStyle w:val="NormalWeb"/>
        <w:shd w:val="clear" w:color="auto" w:fill="FFFFFF"/>
        <w:spacing w:before="0" w:beforeAutospacing="0" w:after="0" w:afterAutospacing="0" w:line="360" w:lineRule="auto"/>
        <w:rPr>
          <w:rFonts w:ascii="Times" w:hAnsi="Times"/>
          <w:color w:val="000000" w:themeColor="text1"/>
          <w:lang w:val="en-US"/>
        </w:rPr>
      </w:pPr>
    </w:p>
    <w:p w14:paraId="6592323F" w14:textId="77777777" w:rsidR="0045432F" w:rsidRDefault="0045432F" w:rsidP="0045432F">
      <w:pPr>
        <w:pStyle w:val="NormalWeb"/>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lang w:val="en-US"/>
        </w:rPr>
        <w:t xml:space="preserve">To draw a </w:t>
      </w:r>
      <w:r w:rsidRPr="002E48C9">
        <w:rPr>
          <w:rFonts w:ascii="Times" w:hAnsi="Times"/>
          <w:color w:val="000000" w:themeColor="text1"/>
        </w:rPr>
        <w:t xml:space="preserve">circle </w:t>
      </w:r>
      <w:r w:rsidRPr="002E48C9">
        <w:rPr>
          <w:rFonts w:ascii="Times" w:hAnsi="Times"/>
          <w:color w:val="000000" w:themeColor="text1"/>
          <w:lang w:val="en-US"/>
        </w:rPr>
        <w:t>representing aberration</w:t>
      </w:r>
      <w:r>
        <w:rPr>
          <w:rFonts w:ascii="Times" w:hAnsi="Times"/>
          <w:color w:val="000000" w:themeColor="text1"/>
          <w:lang w:val="en-US"/>
        </w:rPr>
        <w:t xml:space="preserve"> as per the above explanation if </w:t>
      </w:r>
      <w:r w:rsidRPr="002E48C9">
        <w:rPr>
          <w:rFonts w:ascii="Times" w:hAnsi="Times"/>
          <w:color w:val="000000" w:themeColor="text1"/>
          <w:lang w:val="en-US"/>
        </w:rPr>
        <w:t>we</w:t>
      </w:r>
      <w:r w:rsidRPr="002E48C9">
        <w:rPr>
          <w:rFonts w:ascii="Times" w:hAnsi="Times"/>
          <w:color w:val="000000" w:themeColor="text1"/>
        </w:rPr>
        <w:t xml:space="preserve"> draw 3 </w:t>
      </w:r>
      <w:r w:rsidRPr="002E48C9">
        <w:rPr>
          <w:rFonts w:ascii="Times" w:hAnsi="Times"/>
          <w:color w:val="000000" w:themeColor="text1"/>
          <w:lang w:val="en-US"/>
        </w:rPr>
        <w:t>circles</w:t>
      </w:r>
      <w:r w:rsidRPr="002E48C9">
        <w:rPr>
          <w:rFonts w:ascii="Times" w:hAnsi="Times"/>
          <w:color w:val="000000" w:themeColor="text1"/>
        </w:rPr>
        <w:t>, let’s call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m 3 chromatic circles</w:t>
      </w:r>
      <w:r w:rsidRPr="002E48C9">
        <w:rPr>
          <w:rFonts w:ascii="Times" w:hAnsi="Times"/>
          <w:color w:val="000000" w:themeColor="text1"/>
          <w:lang w:val="en-US"/>
        </w:rPr>
        <w:t>. The</w:t>
      </w:r>
      <w:r>
        <w:rPr>
          <w:rFonts w:ascii="Times" w:hAnsi="Times"/>
          <w:color w:val="000000" w:themeColor="text1"/>
          <w:lang w:val="en-US"/>
        </w:rPr>
        <w:t xml:space="preserve">n we can render the </w:t>
      </w:r>
      <w:r w:rsidRPr="002E48C9">
        <w:rPr>
          <w:rFonts w:ascii="Times" w:hAnsi="Times"/>
          <w:color w:val="000000" w:themeColor="text1"/>
          <w:lang w:val="en-US"/>
        </w:rPr>
        <w:t xml:space="preserve">technique </w:t>
      </w:r>
      <w:r>
        <w:rPr>
          <w:rFonts w:ascii="Times" w:hAnsi="Times"/>
          <w:color w:val="000000" w:themeColor="text1"/>
          <w:lang w:val="en-US"/>
        </w:rPr>
        <w:t>with the following simple algorithm</w:t>
      </w:r>
      <w:r w:rsidRPr="002E48C9">
        <w:rPr>
          <w:rFonts w:ascii="Times" w:hAnsi="Times"/>
          <w:color w:val="000000" w:themeColor="text1"/>
          <w:lang w:val="en-US"/>
        </w:rPr>
        <w:t xml:space="preserve"> </w:t>
      </w:r>
      <w:r>
        <w:rPr>
          <w:rFonts w:ascii="Times" w:hAnsi="Times"/>
          <w:color w:val="000000" w:themeColor="text1"/>
          <w:lang w:val="en-US"/>
        </w:rPr>
        <w:t>–</w:t>
      </w:r>
      <w:r w:rsidRPr="002E48C9">
        <w:rPr>
          <w:rFonts w:ascii="Times" w:hAnsi="Times"/>
          <w:color w:val="000000" w:themeColor="text1"/>
          <w:lang w:val="en-US"/>
        </w:rPr>
        <w:t xml:space="preserve"> </w:t>
      </w:r>
    </w:p>
    <w:p w14:paraId="349E8091" w14:textId="77777777" w:rsidR="0045432F" w:rsidRPr="002E48C9" w:rsidRDefault="0045432F" w:rsidP="0045432F">
      <w:pPr>
        <w:pStyle w:val="NormalWeb"/>
        <w:shd w:val="clear" w:color="auto" w:fill="FFFFFF"/>
        <w:spacing w:before="0" w:beforeAutospacing="0" w:after="0" w:afterAutospacing="0" w:line="360" w:lineRule="auto"/>
        <w:rPr>
          <w:rFonts w:ascii="Times" w:hAnsi="Times"/>
          <w:color w:val="000000" w:themeColor="text1"/>
        </w:rPr>
      </w:pPr>
      <w:r w:rsidRPr="00687950">
        <w:rPr>
          <w:rFonts w:ascii="Times" w:hAnsi="Times"/>
          <w:color w:val="000000" w:themeColor="text1"/>
          <w:sz w:val="23"/>
          <w:szCs w:val="23"/>
          <w:shd w:val="clear" w:color="auto" w:fill="FFFFFF"/>
          <w:lang w:val="en-US"/>
        </w:rPr>
        <w:t>---------------------------------------------------------------------------------------------------------------------</w:t>
      </w:r>
    </w:p>
    <w:p w14:paraId="3FB700CF" w14:textId="77777777" w:rsidR="0045432F" w:rsidRPr="00C32718"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lang w:val="en-US"/>
        </w:rPr>
        <w:t xml:space="preserve">Let’s consider the center of the target circle at </w:t>
      </w:r>
      <w:r w:rsidRPr="002E48C9">
        <w:rPr>
          <w:rFonts w:ascii="Times" w:hAnsi="Times"/>
          <w:color w:val="000000" w:themeColor="text1"/>
        </w:rPr>
        <w:t>(x, y)</w:t>
      </w:r>
      <w:r>
        <w:rPr>
          <w:rFonts w:ascii="Times" w:hAnsi="Times"/>
          <w:color w:val="000000" w:themeColor="text1"/>
        </w:rPr>
        <w:t>.</w:t>
      </w:r>
    </w:p>
    <w:p w14:paraId="6AA6DFA3" w14:textId="77777777" w:rsidR="0045432F" w:rsidRPr="00C32718"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Radius (</w:t>
      </w:r>
      <w:r w:rsidRPr="002E48C9">
        <w:rPr>
          <w:rFonts w:ascii="Times" w:hAnsi="Times"/>
          <w:color w:val="000000" w:themeColor="text1"/>
        </w:rPr>
        <w:t>radial offset</w:t>
      </w:r>
      <w:r>
        <w:rPr>
          <w:rFonts w:ascii="Times" w:hAnsi="Times"/>
          <w:color w:val="000000" w:themeColor="text1"/>
        </w:rPr>
        <w:t>) of the circle is ‘r’ represents uncertainty.</w:t>
      </w:r>
    </w:p>
    <w:p w14:paraId="1EDE5346" w14:textId="77777777" w:rsidR="0045432F" w:rsidRPr="002E48C9"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first chromatic circle with</w:t>
      </w:r>
      <w:r w:rsidRPr="002E48C9">
        <w:rPr>
          <w:rFonts w:ascii="Times" w:hAnsi="Times"/>
          <w:color w:val="000000" w:themeColor="text1"/>
        </w:rPr>
        <w:t xml:space="preserve"> color (</w:t>
      </w:r>
      <w:r>
        <w:rPr>
          <w:rFonts w:ascii="Times" w:hAnsi="Times"/>
          <w:color w:val="000000" w:themeColor="text1"/>
        </w:rPr>
        <w:t>R</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(x, y + r)</w:t>
      </w:r>
      <w:r>
        <w:rPr>
          <w:rFonts w:ascii="Times" w:hAnsi="Times"/>
          <w:color w:val="000000" w:themeColor="text1"/>
        </w:rPr>
        <w:t xml:space="preserve"> where ‘r’ denotes red color channel.</w:t>
      </w:r>
    </w:p>
    <w:p w14:paraId="522D5CDA" w14:textId="77777777" w:rsidR="0045432F" w:rsidRPr="002E48C9"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second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G</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r>
        <w:rPr>
          <w:rFonts w:ascii="Times" w:hAnsi="Times"/>
          <w:color w:val="000000" w:themeColor="text1"/>
        </w:rPr>
        <w:t xml:space="preserve"> where ‘G’ denotes green color channel.</w:t>
      </w:r>
    </w:p>
    <w:p w14:paraId="314FE86B" w14:textId="77777777" w:rsidR="0045432F" w:rsidRPr="0084273C"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third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B</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 </w:t>
      </w:r>
      <w:r>
        <w:rPr>
          <w:rFonts w:ascii="Times" w:hAnsi="Times"/>
          <w:color w:val="000000" w:themeColor="text1"/>
        </w:rPr>
        <w:t>where ‘B’ denotes blue color channel.</w:t>
      </w:r>
    </w:p>
    <w:p w14:paraId="619426D0" w14:textId="77777777" w:rsidR="0045432F" w:rsidRPr="00EB6821"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sidRPr="00EB6821">
        <w:rPr>
          <w:rFonts w:ascii="Times" w:hAnsi="Times"/>
          <w:color w:val="000000" w:themeColor="text1"/>
        </w:rPr>
        <w:t xml:space="preserve">Apply </w:t>
      </w:r>
      <w:r>
        <w:rPr>
          <w:rFonts w:ascii="Times" w:hAnsi="Times"/>
          <w:color w:val="000000" w:themeColor="text1"/>
        </w:rPr>
        <w:t xml:space="preserve">standalone </w:t>
      </w:r>
      <w:proofErr w:type="spellStart"/>
      <w:r w:rsidRPr="00EB6821">
        <w:rPr>
          <w:rFonts w:ascii="Times" w:hAnsi="Times"/>
          <w:color w:val="000000" w:themeColor="text1"/>
        </w:rPr>
        <w:t>css</w:t>
      </w:r>
      <w:proofErr w:type="spellEnd"/>
      <w:r w:rsidRPr="00EB6821">
        <w:rPr>
          <w:rFonts w:ascii="Times" w:hAnsi="Times"/>
          <w:color w:val="000000" w:themeColor="text1"/>
        </w:rPr>
        <w:t xml:space="preserve"> ‘</w:t>
      </w:r>
      <w:r w:rsidRPr="00EB6821">
        <w:rPr>
          <w:rFonts w:ascii="Times" w:hAnsi="Times" w:cs="Menlo"/>
          <w:color w:val="000000" w:themeColor="text1"/>
        </w:rPr>
        <w:t>mix-blend-mode’ to ‘darken’ to blend all three circles</w:t>
      </w:r>
      <w:r>
        <w:rPr>
          <w:rFonts w:ascii="Times" w:hAnsi="Times" w:cs="Menlo"/>
          <w:color w:val="000000" w:themeColor="text1"/>
        </w:rPr>
        <w:t xml:space="preserve"> to get the resultant CA appearance</w:t>
      </w:r>
      <w:r w:rsidRPr="00EB6821">
        <w:rPr>
          <w:rFonts w:ascii="Times" w:hAnsi="Times" w:cs="Menlo"/>
          <w:color w:val="000000" w:themeColor="text1"/>
        </w:rPr>
        <w:t>.</w:t>
      </w:r>
    </w:p>
    <w:p w14:paraId="0BA1E084" w14:textId="77777777" w:rsidR="0045432F" w:rsidRPr="00900308"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4.1</w:t>
      </w:r>
      <w:r w:rsidRPr="002E48C9">
        <w:rPr>
          <w:rFonts w:ascii="Times" w:hAnsi="Times"/>
          <w:color w:val="000000" w:themeColor="text1"/>
        </w:rPr>
        <w:t xml:space="preserve">: </w:t>
      </w:r>
      <w:r>
        <w:rPr>
          <w:rFonts w:ascii="Times" w:hAnsi="Times"/>
          <w:color w:val="000000" w:themeColor="text1"/>
        </w:rPr>
        <w:t xml:space="preserve"> CA Construction Formula</w:t>
      </w:r>
    </w:p>
    <w:p w14:paraId="5C2EF175" w14:textId="77777777" w:rsidR="0045432F" w:rsidRDefault="0045432F" w:rsidP="0045432F">
      <w:pPr>
        <w:spacing w:line="360" w:lineRule="auto"/>
        <w:rPr>
          <w:rFonts w:ascii="Times" w:hAnsi="Times"/>
          <w:b/>
          <w:bCs/>
          <w:color w:val="000000" w:themeColor="text1"/>
          <w:lang w:val="en-US"/>
        </w:rPr>
      </w:pPr>
    </w:p>
    <w:p w14:paraId="0FF1F69D" w14:textId="77777777" w:rsidR="0045432F" w:rsidRDefault="0045432F" w:rsidP="0045432F">
      <w:pPr>
        <w:spacing w:line="360" w:lineRule="auto"/>
        <w:rPr>
          <w:rFonts w:ascii="Times" w:hAnsi="Times"/>
          <w:b/>
          <w:bCs/>
          <w:color w:val="000000" w:themeColor="text1"/>
          <w:lang w:val="en-US"/>
        </w:rPr>
      </w:pPr>
    </w:p>
    <w:p w14:paraId="508EA818" w14:textId="77777777" w:rsidR="0045432F" w:rsidRPr="00AF5E92"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b/>
          <w:bCs/>
          <w:color w:val="000000" w:themeColor="text1"/>
          <w:lang w:val="en-US"/>
        </w:rPr>
        <w:t>4.3</w:t>
      </w:r>
      <w:r>
        <w:rPr>
          <w:rFonts w:ascii="Times" w:hAnsi="Times"/>
          <w:b/>
          <w:bCs/>
          <w:color w:val="000000" w:themeColor="text1"/>
          <w:lang w:val="en-US"/>
        </w:rPr>
        <w:tab/>
        <w:t>Examples of CA in Shapes</w:t>
      </w:r>
      <w:r>
        <w:rPr>
          <w:rFonts w:ascii="Times" w:hAnsi="Times"/>
          <w:b/>
          <w:bCs/>
          <w:color w:val="000000" w:themeColor="text1"/>
          <w:lang w:val="en-US"/>
        </w:rPr>
        <w:tab/>
      </w:r>
      <w:r>
        <w:rPr>
          <w:rFonts w:ascii="Times" w:hAnsi="Times"/>
          <w:b/>
          <w:bCs/>
          <w:color w:val="000000" w:themeColor="text1"/>
          <w:lang w:val="en-US"/>
        </w:rPr>
        <w:br/>
      </w:r>
      <w:r w:rsidRPr="002E48C9">
        <w:rPr>
          <w:rFonts w:ascii="Times" w:hAnsi="Times"/>
          <w:color w:val="000000" w:themeColor="text1"/>
          <w:lang w:val="en-US"/>
        </w:rPr>
        <w:t>By using the above formula</w:t>
      </w:r>
      <w:r>
        <w:rPr>
          <w:rFonts w:ascii="Times" w:hAnsi="Times"/>
          <w:color w:val="000000" w:themeColor="text1"/>
          <w:lang w:val="en-US"/>
        </w:rPr>
        <w:t xml:space="preserve"> explained in section 3.9</w:t>
      </w:r>
      <w:r w:rsidRPr="002E48C9">
        <w:rPr>
          <w:rFonts w:ascii="Times" w:hAnsi="Times"/>
          <w:color w:val="000000" w:themeColor="text1"/>
          <w:lang w:val="en-US"/>
        </w:rPr>
        <w:t xml:space="preserve">, a resultant aberration is presented with the uncertainty for the country </w:t>
      </w:r>
      <w:r>
        <w:rPr>
          <w:rFonts w:ascii="Times" w:hAnsi="Times"/>
          <w:color w:val="000000" w:themeColor="text1"/>
          <w:lang w:val="en-US"/>
        </w:rPr>
        <w:t>India</w:t>
      </w:r>
      <w:r w:rsidRPr="002E48C9">
        <w:rPr>
          <w:rFonts w:ascii="Times" w:hAnsi="Times"/>
          <w:color w:val="000000" w:themeColor="text1"/>
          <w:lang w:val="en-US"/>
        </w:rPr>
        <w:t xml:space="preserve"> (</w:t>
      </w:r>
      <w:r>
        <w:rPr>
          <w:rFonts w:ascii="Times" w:hAnsi="Times"/>
          <w:color w:val="000000" w:themeColor="text1"/>
          <w:lang w:val="en-US"/>
        </w:rPr>
        <w:t>IND</w:t>
      </w:r>
      <w:r w:rsidRPr="002E48C9">
        <w:rPr>
          <w:rFonts w:ascii="Times" w:hAnsi="Times"/>
          <w:color w:val="000000" w:themeColor="text1"/>
          <w:lang w:val="en-US"/>
        </w:rPr>
        <w:t xml:space="preserve">) in </w:t>
      </w:r>
      <w:r>
        <w:rPr>
          <w:rFonts w:ascii="Times" w:hAnsi="Times"/>
          <w:color w:val="000000" w:themeColor="text1"/>
          <w:lang w:val="en-US"/>
        </w:rPr>
        <w:t>F</w:t>
      </w:r>
      <w:r w:rsidRPr="002E48C9">
        <w:rPr>
          <w:rFonts w:ascii="Times" w:hAnsi="Times"/>
          <w:color w:val="000000" w:themeColor="text1"/>
          <w:lang w:val="en-US"/>
        </w:rPr>
        <w:t>igure</w:t>
      </w:r>
      <w:r>
        <w:rPr>
          <w:rFonts w:ascii="Times" w:hAnsi="Times"/>
          <w:color w:val="000000" w:themeColor="text1"/>
          <w:lang w:val="en-US"/>
        </w:rPr>
        <w:t>-9 below. The</w:t>
      </w:r>
      <w:r w:rsidRPr="002E48C9">
        <w:rPr>
          <w:rFonts w:ascii="Times" w:hAnsi="Times"/>
          <w:color w:val="000000" w:themeColor="text1"/>
          <w:lang w:val="en-US"/>
        </w:rPr>
        <w:t xml:space="preserve"> </w:t>
      </w:r>
      <w:r>
        <w:rPr>
          <w:rFonts w:ascii="Times" w:hAnsi="Times"/>
          <w:color w:val="000000" w:themeColor="text1"/>
          <w:lang w:val="en-US"/>
        </w:rPr>
        <w:t xml:space="preserve">center dark-grey area </w:t>
      </w:r>
      <w:r>
        <w:rPr>
          <w:rFonts w:ascii="Times" w:hAnsi="Times"/>
          <w:color w:val="000000" w:themeColor="text1"/>
          <w:lang w:val="en-US"/>
        </w:rPr>
        <w:lastRenderedPageBreak/>
        <w:t>represents the predicted number of new cases, and the color separated edges represent the amount of uncertainty in that prediction.</w:t>
      </w:r>
    </w:p>
    <w:p w14:paraId="0BD3905E"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63360" behindDoc="0" locked="0" layoutInCell="1" allowOverlap="1" wp14:anchorId="56431786" wp14:editId="66EA62FE">
                <wp:simplePos x="0" y="0"/>
                <wp:positionH relativeFrom="column">
                  <wp:posOffset>3309097</wp:posOffset>
                </wp:positionH>
                <wp:positionV relativeFrom="paragraph">
                  <wp:posOffset>1734820</wp:posOffset>
                </wp:positionV>
                <wp:extent cx="2049780" cy="27114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09C638CE" w14:textId="77777777" w:rsidR="0045432F" w:rsidRPr="00C63109" w:rsidRDefault="0045432F" w:rsidP="009D20AF">
                            <w:pPr>
                              <w:pStyle w:val="ListParagraph"/>
                              <w:numPr>
                                <w:ilvl w:val="0"/>
                                <w:numId w:val="13"/>
                              </w:numPr>
                              <w:rPr>
                                <w:lang w:val="en-US"/>
                              </w:rPr>
                            </w:pPr>
                            <w:r>
                              <w:rPr>
                                <w:lang w:val="en-US"/>
                              </w:rPr>
                              <w:t>90%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31786" id="Text Box 43" o:spid="_x0000_s1050" type="#_x0000_t202" style="position:absolute;margin-left:260.55pt;margin-top:136.6pt;width:161.4pt;height:21.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" fillcolor="white [3201]" stroked="f" strokeweight=".5pt">
                <v:textbox>
                  <w:txbxContent>
                    <w:p w14:paraId="09C638CE" w14:textId="77777777" w:rsidR="0045432F" w:rsidRPr="00C63109" w:rsidRDefault="0045432F" w:rsidP="009D20AF">
                      <w:pPr>
                        <w:pStyle w:val="ListParagraph"/>
                        <w:numPr>
                          <w:ilvl w:val="0"/>
                          <w:numId w:val="13"/>
                        </w:numPr>
                        <w:rPr>
                          <w:lang w:val="en-US"/>
                        </w:rPr>
                      </w:pPr>
                      <w:r>
                        <w:rPr>
                          <w:lang w:val="en-US"/>
                        </w:rPr>
                        <w:t>90%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62336" behindDoc="0" locked="0" layoutInCell="1" allowOverlap="1" wp14:anchorId="48E49904" wp14:editId="04CF1A21">
                <wp:simplePos x="0" y="0"/>
                <wp:positionH relativeFrom="column">
                  <wp:posOffset>244475</wp:posOffset>
                </wp:positionH>
                <wp:positionV relativeFrom="paragraph">
                  <wp:posOffset>1698513</wp:posOffset>
                </wp:positionV>
                <wp:extent cx="2049780" cy="27114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40A38D6E" w14:textId="77777777" w:rsidR="0045432F" w:rsidRPr="00C63109" w:rsidRDefault="0045432F" w:rsidP="009D20AF">
                            <w:pPr>
                              <w:pStyle w:val="ListParagraph"/>
                              <w:numPr>
                                <w:ilvl w:val="0"/>
                                <w:numId w:val="13"/>
                              </w:numPr>
                              <w:rPr>
                                <w:lang w:val="en-US"/>
                              </w:rPr>
                            </w:pPr>
                            <w:r>
                              <w:rPr>
                                <w:lang w:val="en-US"/>
                              </w:rPr>
                              <w:t>10%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49904" id="Text Box 25" o:spid="_x0000_s1051" type="#_x0000_t202" style="position:absolute;margin-left:19.25pt;margin-top:133.75pt;width:161.4pt;height:21.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" fillcolor="white [3201]" stroked="f" strokeweight=".5pt">
                <v:textbox>
                  <w:txbxContent>
                    <w:p w14:paraId="40A38D6E" w14:textId="77777777" w:rsidR="0045432F" w:rsidRPr="00C63109" w:rsidRDefault="0045432F" w:rsidP="009D20AF">
                      <w:pPr>
                        <w:pStyle w:val="ListParagraph"/>
                        <w:numPr>
                          <w:ilvl w:val="0"/>
                          <w:numId w:val="13"/>
                        </w:numPr>
                        <w:rPr>
                          <w:lang w:val="en-US"/>
                        </w:rPr>
                      </w:pPr>
                      <w:r>
                        <w:rPr>
                          <w:lang w:val="en-US"/>
                        </w:rPr>
                        <w:t>10%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82A1824" wp14:editId="21ECE0BE">
            <wp:extent cx="1798655" cy="1764330"/>
            <wp:effectExtent l="0" t="0" r="5080" b="1270"/>
            <wp:docPr id="31" name="Picture 31"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 circ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07445" cy="1772952"/>
                    </a:xfrm>
                    <a:prstGeom prst="rect">
                      <a:avLst/>
                    </a:prstGeom>
                  </pic:spPr>
                </pic:pic>
              </a:graphicData>
            </a:graphic>
          </wp:inline>
        </w:drawing>
      </w:r>
      <w:r w:rsidRPr="00C364D3">
        <w:rPr>
          <w:rFonts w:ascii="Times" w:hAnsi="Times"/>
          <w:b/>
          <w:bCs/>
          <w:noProof/>
          <w:color w:val="000000" w:themeColor="text1"/>
          <w:lang w:val="en-US"/>
        </w:rPr>
        <w:t xml:space="preserve"> </w: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7768D54" wp14:editId="3A187AC0">
            <wp:extent cx="1731210" cy="1698172"/>
            <wp:effectExtent l="0" t="0" r="0" b="3810"/>
            <wp:docPr id="37" name="Picture 37"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venn 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60056" cy="1726468"/>
                    </a:xfrm>
                    <a:prstGeom prst="rect">
                      <a:avLst/>
                    </a:prstGeom>
                  </pic:spPr>
                </pic:pic>
              </a:graphicData>
            </a:graphic>
          </wp:inline>
        </w:drawing>
      </w:r>
      <w:r>
        <w:rPr>
          <w:rFonts w:ascii="Times" w:hAnsi="Times"/>
          <w:b/>
          <w:bCs/>
          <w:noProof/>
          <w:color w:val="000000" w:themeColor="text1"/>
          <w:lang w:val="en-US"/>
        </w:rPr>
        <w:t xml:space="preserve">      </w:t>
      </w:r>
    </w:p>
    <w:p w14:paraId="4E560BFD"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5616B855"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65408" behindDoc="0" locked="0" layoutInCell="1" allowOverlap="1" wp14:anchorId="5829EA2C" wp14:editId="5B096C54">
                <wp:simplePos x="0" y="0"/>
                <wp:positionH relativeFrom="column">
                  <wp:posOffset>3323702</wp:posOffset>
                </wp:positionH>
                <wp:positionV relativeFrom="paragraph">
                  <wp:posOffset>1492250</wp:posOffset>
                </wp:positionV>
                <wp:extent cx="1685925" cy="271145"/>
                <wp:effectExtent l="0" t="0" r="3175" b="0"/>
                <wp:wrapNone/>
                <wp:docPr id="45" name="Text Box 45"/>
                <wp:cNvGraphicFramePr/>
                <a:graphic xmlns:a="http://schemas.openxmlformats.org/drawingml/2006/main">
                  <a:graphicData uri="http://schemas.microsoft.com/office/word/2010/wordprocessingShape">
                    <wps:wsp>
                      <wps:cNvSpPr txBox="1"/>
                      <wps:spPr>
                        <a:xfrm>
                          <a:off x="0" y="0"/>
                          <a:ext cx="1685925" cy="271145"/>
                        </a:xfrm>
                        <a:prstGeom prst="rect">
                          <a:avLst/>
                        </a:prstGeom>
                        <a:solidFill>
                          <a:schemeClr val="lt1"/>
                        </a:solidFill>
                        <a:ln w="6350">
                          <a:noFill/>
                        </a:ln>
                      </wps:spPr>
                      <wps:txbx>
                        <w:txbxContent>
                          <w:p w14:paraId="0002D686" w14:textId="77777777" w:rsidR="0045432F" w:rsidRPr="00C63109" w:rsidRDefault="0045432F" w:rsidP="009D20AF">
                            <w:pPr>
                              <w:pStyle w:val="ListParagraph"/>
                              <w:numPr>
                                <w:ilvl w:val="0"/>
                                <w:numId w:val="13"/>
                              </w:numPr>
                              <w:rPr>
                                <w:lang w:val="en-US"/>
                              </w:rPr>
                            </w:pPr>
                            <w:r>
                              <w:rPr>
                                <w:lang w:val="en-US"/>
                              </w:rPr>
                              <w:t>40%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9EA2C" id="Text Box 45" o:spid="_x0000_s1052" type="#_x0000_t202" style="position:absolute;margin-left:261.7pt;margin-top:117.5pt;width:132.75pt;height:21.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" fillcolor="white [3201]" stroked="f" strokeweight=".5pt">
                <v:textbox>
                  <w:txbxContent>
                    <w:p w14:paraId="0002D686" w14:textId="77777777" w:rsidR="0045432F" w:rsidRPr="00C63109" w:rsidRDefault="0045432F" w:rsidP="009D20AF">
                      <w:pPr>
                        <w:pStyle w:val="ListParagraph"/>
                        <w:numPr>
                          <w:ilvl w:val="0"/>
                          <w:numId w:val="13"/>
                        </w:numPr>
                        <w:rPr>
                          <w:lang w:val="en-US"/>
                        </w:rPr>
                      </w:pPr>
                      <w:r>
                        <w:rPr>
                          <w:lang w:val="en-US"/>
                        </w:rPr>
                        <w:t>40%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64384" behindDoc="0" locked="0" layoutInCell="1" allowOverlap="1" wp14:anchorId="138DC443" wp14:editId="40AEE77A">
                <wp:simplePos x="0" y="0"/>
                <wp:positionH relativeFrom="column">
                  <wp:posOffset>241160</wp:posOffset>
                </wp:positionH>
                <wp:positionV relativeFrom="paragraph">
                  <wp:posOffset>1462210</wp:posOffset>
                </wp:positionV>
                <wp:extent cx="1898804" cy="271145"/>
                <wp:effectExtent l="0" t="0" r="6350" b="0"/>
                <wp:wrapNone/>
                <wp:docPr id="44" name="Text Box 44"/>
                <wp:cNvGraphicFramePr/>
                <a:graphic xmlns:a="http://schemas.openxmlformats.org/drawingml/2006/main">
                  <a:graphicData uri="http://schemas.microsoft.com/office/word/2010/wordprocessingShape">
                    <wps:wsp>
                      <wps:cNvSpPr txBox="1"/>
                      <wps:spPr>
                        <a:xfrm>
                          <a:off x="0" y="0"/>
                          <a:ext cx="1898804" cy="271145"/>
                        </a:xfrm>
                        <a:prstGeom prst="rect">
                          <a:avLst/>
                        </a:prstGeom>
                        <a:solidFill>
                          <a:schemeClr val="lt1"/>
                        </a:solidFill>
                        <a:ln w="6350">
                          <a:noFill/>
                        </a:ln>
                      </wps:spPr>
                      <wps:txbx>
                        <w:txbxContent>
                          <w:p w14:paraId="156DFA88" w14:textId="77777777" w:rsidR="0045432F" w:rsidRPr="00C63109" w:rsidRDefault="0045432F" w:rsidP="009D20AF">
                            <w:pPr>
                              <w:pStyle w:val="ListParagraph"/>
                              <w:numPr>
                                <w:ilvl w:val="0"/>
                                <w:numId w:val="13"/>
                              </w:numPr>
                              <w:rPr>
                                <w:lang w:val="en-US"/>
                              </w:rPr>
                            </w:pPr>
                            <w:r>
                              <w:rPr>
                                <w:lang w:val="en-US"/>
                              </w:rPr>
                              <w:t>7%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DC443" id="Text Box 44" o:spid="_x0000_s1053" type="#_x0000_t202" style="position:absolute;margin-left:19pt;margin-top:115.15pt;width:149.5pt;height:21.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" fillcolor="white [3201]" stroked="f" strokeweight=".5pt">
                <v:textbox>
                  <w:txbxContent>
                    <w:p w14:paraId="156DFA88" w14:textId="77777777" w:rsidR="0045432F" w:rsidRPr="00C63109" w:rsidRDefault="0045432F" w:rsidP="009D20AF">
                      <w:pPr>
                        <w:pStyle w:val="ListParagraph"/>
                        <w:numPr>
                          <w:ilvl w:val="0"/>
                          <w:numId w:val="13"/>
                        </w:numPr>
                        <w:rPr>
                          <w:lang w:val="en-US"/>
                        </w:rPr>
                      </w:pPr>
                      <w:r>
                        <w:rPr>
                          <w:lang w:val="en-US"/>
                        </w:rPr>
                        <w:t>7%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0F30273" wp14:editId="55B1A20F">
            <wp:extent cx="1668538" cy="1557495"/>
            <wp:effectExtent l="0" t="0" r="0" b="5080"/>
            <wp:docPr id="38" name="Picture 38" descr="Shape, rectangl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hape, rectangle, squar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702769" cy="1589448"/>
                    </a:xfrm>
                    <a:prstGeom prst="rect">
                      <a:avLst/>
                    </a:prstGeom>
                  </pic:spPr>
                </pic:pic>
              </a:graphicData>
            </a:graphic>
          </wp:inline>
        </w:drawing>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AA300B4" wp14:editId="7A5EB867">
            <wp:extent cx="1776918" cy="1577591"/>
            <wp:effectExtent l="0" t="0" r="1270" b="0"/>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856088" cy="1647880"/>
                    </a:xfrm>
                    <a:prstGeom prst="rect">
                      <a:avLst/>
                    </a:prstGeom>
                  </pic:spPr>
                </pic:pic>
              </a:graphicData>
            </a:graphic>
          </wp:inline>
        </w:drawing>
      </w:r>
      <w:r>
        <w:rPr>
          <w:rFonts w:ascii="Times" w:hAnsi="Times"/>
          <w:b/>
          <w:bCs/>
          <w:noProof/>
          <w:color w:val="000000" w:themeColor="text1"/>
          <w:lang w:val="en-US"/>
        </w:rPr>
        <w:t xml:space="preserve">    </w:t>
      </w:r>
    </w:p>
    <w:p w14:paraId="40AA8366"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687FB6D2" w14:textId="77777777" w:rsidR="0045432F" w:rsidRDefault="0045432F" w:rsidP="0045432F">
      <w:pPr>
        <w:spacing w:line="360" w:lineRule="auto"/>
        <w:jc w:val="center"/>
        <w:rPr>
          <w:rFonts w:ascii="Times" w:hAnsi="Times"/>
          <w:b/>
          <w:bCs/>
          <w:color w:val="000000" w:themeColor="text1"/>
          <w:lang w:val="en-US"/>
        </w:rPr>
      </w:pPr>
      <w:r w:rsidRPr="00ED3333">
        <w:rPr>
          <w:rFonts w:ascii="Times" w:hAnsi="Times"/>
          <w:color w:val="000000" w:themeColor="text1"/>
          <w:lang w:val="en-US"/>
        </w:rPr>
        <w:t xml:space="preserve">Figure </w:t>
      </w:r>
      <w:r>
        <w:rPr>
          <w:rFonts w:ascii="Times" w:hAnsi="Times"/>
          <w:color w:val="000000" w:themeColor="text1"/>
          <w:lang w:val="en-US"/>
        </w:rPr>
        <w:t>4.2</w:t>
      </w:r>
      <w:r w:rsidRPr="00ED3333">
        <w:rPr>
          <w:rFonts w:ascii="Times" w:hAnsi="Times"/>
          <w:color w:val="000000" w:themeColor="text1"/>
          <w:lang w:val="en-US"/>
        </w:rPr>
        <w:t>:</w:t>
      </w:r>
      <w:r>
        <w:rPr>
          <w:rFonts w:ascii="Times" w:hAnsi="Times"/>
          <w:b/>
          <w:bCs/>
          <w:color w:val="000000" w:themeColor="text1"/>
          <w:lang w:val="en-US"/>
        </w:rPr>
        <w:t xml:space="preserve"> </w:t>
      </w:r>
      <w:r>
        <w:rPr>
          <w:rFonts w:ascii="Times" w:hAnsi="Times"/>
          <w:noProof/>
          <w:color w:val="000000" w:themeColor="text1"/>
          <w:lang w:val="en-US"/>
        </w:rPr>
        <w:t>Example</w:t>
      </w:r>
      <w:r w:rsidRPr="002E48C9">
        <w:rPr>
          <w:rFonts w:ascii="Times" w:hAnsi="Times"/>
          <w:noProof/>
          <w:color w:val="000000" w:themeColor="text1"/>
          <w:lang w:val="en-US"/>
        </w:rPr>
        <w:t xml:space="preserve"> </w:t>
      </w:r>
      <w:r>
        <w:rPr>
          <w:rFonts w:ascii="Times" w:hAnsi="Times"/>
          <w:noProof/>
          <w:color w:val="000000" w:themeColor="text1"/>
          <w:lang w:val="en-US"/>
        </w:rPr>
        <w:t>CA on Bubbles and Rectangles</w:t>
      </w:r>
    </w:p>
    <w:p w14:paraId="06957D2B" w14:textId="77777777" w:rsidR="0045432F" w:rsidRDefault="0045432F" w:rsidP="0045432F">
      <w:pPr>
        <w:spacing w:line="360" w:lineRule="auto"/>
        <w:rPr>
          <w:rFonts w:ascii="Times" w:hAnsi="Times"/>
          <w:b/>
          <w:bCs/>
          <w:color w:val="000000" w:themeColor="text1"/>
          <w:lang w:val="en-US"/>
        </w:rPr>
      </w:pPr>
    </w:p>
    <w:p w14:paraId="2FEF9D29" w14:textId="77777777" w:rsidR="0045432F" w:rsidRPr="00C364D3"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In the above depiction we have shown four different amounts (in percentage) of uncertainties in two different types (circle and rectangle) of representations. The same formula as explained in previous section (3.8) has been used to draw both the circular and rectangular shapes. We will show more examples in our user study representation and actual application of uncertainty visualization in different charts in the following chapters.</w:t>
      </w:r>
    </w:p>
    <w:p w14:paraId="166CECC3" w14:textId="77777777" w:rsidR="0045432F" w:rsidRDefault="0045432F" w:rsidP="0045432F">
      <w:pPr>
        <w:spacing w:line="360" w:lineRule="auto"/>
        <w:rPr>
          <w:rFonts w:ascii="Times" w:hAnsi="Times"/>
          <w:b/>
          <w:bCs/>
          <w:color w:val="000000" w:themeColor="text1"/>
          <w:lang w:val="en-US"/>
        </w:rPr>
      </w:pPr>
    </w:p>
    <w:p w14:paraId="6BC3B786" w14:textId="77777777" w:rsidR="0045432F" w:rsidRDefault="0045432F" w:rsidP="0045432F">
      <w:pPr>
        <w:spacing w:line="360" w:lineRule="auto"/>
        <w:rPr>
          <w:rFonts w:ascii="Times" w:hAnsi="Times"/>
          <w:b/>
          <w:bCs/>
          <w:color w:val="FF0000"/>
          <w:lang w:val="en-US"/>
        </w:rPr>
      </w:pPr>
      <w:r>
        <w:rPr>
          <w:rFonts w:ascii="Times" w:hAnsi="Times"/>
          <w:b/>
          <w:bCs/>
          <w:color w:val="000000" w:themeColor="text1"/>
          <w:lang w:val="en-US"/>
        </w:rPr>
        <w:t>4.4</w:t>
      </w:r>
      <w:r>
        <w:rPr>
          <w:rFonts w:ascii="Times" w:hAnsi="Times"/>
          <w:b/>
          <w:bCs/>
          <w:color w:val="000000" w:themeColor="text1"/>
          <w:lang w:val="en-US"/>
        </w:rPr>
        <w:tab/>
        <w:t>Texture Pattern Generation</w:t>
      </w:r>
    </w:p>
    <w:p w14:paraId="4E6482D8" w14:textId="77777777" w:rsidR="0045432F" w:rsidRDefault="0045432F" w:rsidP="0045432F">
      <w:pPr>
        <w:spacing w:line="360" w:lineRule="auto"/>
        <w:jc w:val="both"/>
        <w:rPr>
          <w:rFonts w:ascii="Times" w:hAnsi="Times"/>
          <w:color w:val="000000" w:themeColor="text1"/>
        </w:rPr>
      </w:pPr>
      <w:r w:rsidRPr="00D92294">
        <w:rPr>
          <w:rFonts w:ascii="Times" w:hAnsi="Times"/>
          <w:color w:val="000000" w:themeColor="text1"/>
          <w:lang w:val="en-US"/>
        </w:rPr>
        <w:t>We have defined and explained textures in section</w:t>
      </w:r>
      <w:r>
        <w:rPr>
          <w:rFonts w:ascii="Times" w:hAnsi="Times"/>
          <w:color w:val="000000" w:themeColor="text1"/>
          <w:lang w:val="en-US"/>
        </w:rPr>
        <w:t>-</w:t>
      </w:r>
      <w:r w:rsidRPr="00D92294">
        <w:rPr>
          <w:rFonts w:ascii="Times" w:hAnsi="Times"/>
          <w:color w:val="000000" w:themeColor="text1"/>
          <w:lang w:val="en-US"/>
        </w:rPr>
        <w:t>1.2.5</w:t>
      </w:r>
      <w:r>
        <w:rPr>
          <w:rFonts w:ascii="Times" w:hAnsi="Times"/>
          <w:color w:val="000000" w:themeColor="text1"/>
          <w:lang w:val="en-US"/>
        </w:rPr>
        <w:t xml:space="preserve"> and by which we know how textures can be generated in web using SVG. Due to the simplicity and flexibility, texture</w:t>
      </w:r>
      <w:r w:rsidRPr="00350746">
        <w:rPr>
          <w:rFonts w:ascii="Times" w:hAnsi="Times"/>
          <w:color w:val="000000" w:themeColor="text1"/>
          <w:shd w:val="clear" w:color="auto" w:fill="FFFFFF"/>
        </w:rPr>
        <w:t xml:space="preserve"> is extremely common in modern web design,</w:t>
      </w:r>
      <w:r w:rsidRPr="00350746">
        <w:rPr>
          <w:rFonts w:ascii="Times" w:hAnsi="Times"/>
          <w:color w:val="000000" w:themeColor="text1"/>
        </w:rPr>
        <w:t xml:space="preserve"> </w:t>
      </w:r>
      <w:r w:rsidRPr="00350746">
        <w:rPr>
          <w:rFonts w:ascii="Times" w:hAnsi="Times"/>
          <w:color w:val="000000" w:themeColor="text1"/>
          <w:shd w:val="clear" w:color="auto" w:fill="FFFFFF"/>
        </w:rPr>
        <w:t xml:space="preserve">and it </w:t>
      </w:r>
      <w:r w:rsidRPr="004E48A3">
        <w:rPr>
          <w:rFonts w:ascii="Times" w:hAnsi="Times"/>
          <w:color w:val="000000" w:themeColor="text1"/>
          <w:shd w:val="clear" w:color="auto" w:fill="FFFFFF"/>
        </w:rPr>
        <w:t xml:space="preserve">can be used in countless </w:t>
      </w:r>
      <w:r>
        <w:rPr>
          <w:rFonts w:ascii="Times" w:hAnsi="Times"/>
          <w:color w:val="000000" w:themeColor="text1"/>
          <w:shd w:val="clear" w:color="auto" w:fill="FFFFFF"/>
        </w:rPr>
        <w:t>number of</w:t>
      </w:r>
      <w:r w:rsidRPr="004E48A3">
        <w:rPr>
          <w:rFonts w:ascii="Times" w:hAnsi="Times"/>
          <w:color w:val="000000" w:themeColor="text1"/>
          <w:shd w:val="clear" w:color="auto" w:fill="FFFFFF"/>
        </w:rPr>
        <w:t xml:space="preserve"> ways </w:t>
      </w:r>
      <w:r w:rsidRPr="00350746">
        <w:rPr>
          <w:rFonts w:ascii="Times" w:hAnsi="Times"/>
          <w:color w:val="000000" w:themeColor="text1"/>
          <w:shd w:val="clear" w:color="auto" w:fill="FFFFFF"/>
        </w:rPr>
        <w:t xml:space="preserve">in practical </w:t>
      </w:r>
      <w:r>
        <w:rPr>
          <w:rFonts w:ascii="Times" w:hAnsi="Times"/>
          <w:color w:val="000000" w:themeColor="text1"/>
          <w:shd w:val="clear" w:color="auto" w:fill="FFFFFF"/>
        </w:rPr>
        <w:t xml:space="preserve">web </w:t>
      </w:r>
      <w:r w:rsidRPr="00350746">
        <w:rPr>
          <w:rFonts w:ascii="Times" w:hAnsi="Times"/>
          <w:color w:val="000000" w:themeColor="text1"/>
          <w:shd w:val="clear" w:color="auto" w:fill="FFFFFF"/>
        </w:rPr>
        <w:t>applications</w:t>
      </w:r>
      <w:r w:rsidRPr="004E48A3">
        <w:rPr>
          <w:rFonts w:ascii="Times" w:hAnsi="Times"/>
          <w:color w:val="000000" w:themeColor="text1"/>
          <w:shd w:val="clear" w:color="auto" w:fill="FFFFFF"/>
        </w:rPr>
        <w:t>.</w:t>
      </w:r>
      <w:r w:rsidRPr="00350746">
        <w:rPr>
          <w:rFonts w:ascii="Times" w:hAnsi="Times"/>
          <w:color w:val="000000" w:themeColor="text1"/>
        </w:rPr>
        <w:t xml:space="preserve"> </w:t>
      </w:r>
      <w:r w:rsidRPr="00350746">
        <w:rPr>
          <w:rFonts w:ascii="Times" w:hAnsi="Times"/>
          <w:color w:val="000000" w:themeColor="text1"/>
          <w:shd w:val="clear" w:color="auto" w:fill="FFFFFF"/>
        </w:rPr>
        <w:t xml:space="preserve">Textures in web design can be very subtle, so that the visitor hardly notices, or they can be a central point of the design. In some cases, textures are used to emphasize or deemphasize certain parts of the design. Because of the versatility of textures, they can be used </w:t>
      </w:r>
      <w:r w:rsidRPr="00350746">
        <w:rPr>
          <w:rFonts w:ascii="Times" w:hAnsi="Times"/>
          <w:color w:val="000000" w:themeColor="text1"/>
          <w:shd w:val="clear" w:color="auto" w:fill="FFFFFF"/>
        </w:rPr>
        <w:lastRenderedPageBreak/>
        <w:t>or generated in combination with many other design elements, such as typography, lighting, and colors.</w:t>
      </w:r>
      <w:r w:rsidRPr="00350746">
        <w:rPr>
          <w:rFonts w:ascii="Times" w:hAnsi="Times"/>
          <w:color w:val="000000" w:themeColor="text1"/>
        </w:rPr>
        <w:t xml:space="preserve"> </w:t>
      </w:r>
    </w:p>
    <w:p w14:paraId="00FC795B" w14:textId="77777777" w:rsidR="0045432F" w:rsidRDefault="0045432F" w:rsidP="0045432F">
      <w:pPr>
        <w:spacing w:line="360" w:lineRule="auto"/>
        <w:rPr>
          <w:rFonts w:ascii="Times" w:hAnsi="Times"/>
          <w:color w:val="000000" w:themeColor="text1"/>
        </w:rPr>
      </w:pPr>
    </w:p>
    <w:p w14:paraId="70C84636" w14:textId="77777777" w:rsidR="0045432F" w:rsidRPr="006A7BB3" w:rsidRDefault="0045432F" w:rsidP="0045432F">
      <w:pPr>
        <w:spacing w:line="360" w:lineRule="auto"/>
        <w:jc w:val="both"/>
        <w:rPr>
          <w:rFonts w:ascii="Times" w:hAnsi="Times"/>
          <w:color w:val="000000" w:themeColor="text1"/>
          <w:lang w:val="en-US"/>
        </w:rPr>
      </w:pPr>
      <w:r w:rsidRPr="00350746">
        <w:rPr>
          <w:rFonts w:ascii="Times" w:hAnsi="Times"/>
          <w:color w:val="000000" w:themeColor="text1"/>
        </w:rPr>
        <w:t xml:space="preserve">There is a subtle difference between patterns and textures. </w:t>
      </w:r>
      <w:r w:rsidRPr="00350746">
        <w:rPr>
          <w:rFonts w:ascii="Times" w:hAnsi="Times"/>
          <w:color w:val="000000" w:themeColor="text1"/>
          <w:shd w:val="clear" w:color="auto" w:fill="FCFDFD"/>
        </w:rPr>
        <w:t>Patterns are visual element</w:t>
      </w:r>
      <w:r>
        <w:rPr>
          <w:rFonts w:ascii="Times" w:hAnsi="Times"/>
          <w:color w:val="000000" w:themeColor="text1"/>
          <w:shd w:val="clear" w:color="auto" w:fill="FCFDFD"/>
        </w:rPr>
        <w:t>s</w:t>
      </w:r>
      <w:r w:rsidRPr="00350746">
        <w:rPr>
          <w:rFonts w:ascii="Times" w:hAnsi="Times"/>
          <w:color w:val="000000" w:themeColor="text1"/>
          <w:shd w:val="clear" w:color="auto" w:fill="FCFDFD"/>
        </w:rPr>
        <w:t xml:space="preserve"> of geometric and mathematical structures that form </w:t>
      </w:r>
      <w:r w:rsidRPr="00350746">
        <w:rPr>
          <w:rFonts w:ascii="Times" w:hAnsi="Times"/>
          <w:color w:val="000000" w:themeColor="text1"/>
          <w:bdr w:val="none" w:sz="0" w:space="0" w:color="auto" w:frame="1"/>
          <w:shd w:val="clear" w:color="auto" w:fill="FCFDFD"/>
        </w:rPr>
        <w:t xml:space="preserve">consistent and repeated </w:t>
      </w:r>
      <w:r w:rsidRPr="00350746">
        <w:rPr>
          <w:rFonts w:ascii="Times" w:hAnsi="Times" w:cs="Arial"/>
          <w:color w:val="000000" w:themeColor="text1"/>
          <w:shd w:val="clear" w:color="auto" w:fill="FFFFFF"/>
        </w:rPr>
        <w:t>graphic</w:t>
      </w:r>
      <w:r>
        <w:rPr>
          <w:rFonts w:ascii="Times" w:hAnsi="Times" w:cs="Arial"/>
          <w:color w:val="000000" w:themeColor="text1"/>
          <w:shd w:val="clear" w:color="auto" w:fill="FFFFFF"/>
        </w:rPr>
        <w:t>al</w:t>
      </w:r>
      <w:r w:rsidRPr="00350746">
        <w:rPr>
          <w:rFonts w:ascii="Times" w:hAnsi="Times" w:cs="Arial"/>
          <w:color w:val="000000" w:themeColor="text1"/>
          <w:shd w:val="clear" w:color="auto" w:fill="FFFFFF"/>
        </w:rPr>
        <w:t xml:space="preserve"> shape</w:t>
      </w:r>
      <w:r>
        <w:rPr>
          <w:rFonts w:ascii="Times" w:hAnsi="Times" w:cs="Arial"/>
          <w:color w:val="000000" w:themeColor="text1"/>
          <w:shd w:val="clear" w:color="auto" w:fill="FFFFFF"/>
        </w:rPr>
        <w:t>s</w:t>
      </w:r>
      <w:r w:rsidRPr="00350746">
        <w:rPr>
          <w:rFonts w:ascii="Times" w:hAnsi="Times" w:cs="Arial"/>
          <w:color w:val="000000" w:themeColor="text1"/>
          <w:shd w:val="clear" w:color="auto" w:fill="FFFFFF"/>
        </w:rPr>
        <w:t xml:space="preserve"> on a surface</w:t>
      </w:r>
      <w:r w:rsidRPr="00350746">
        <w:rPr>
          <w:rFonts w:ascii="Times" w:hAnsi="Times"/>
          <w:color w:val="000000" w:themeColor="text1"/>
          <w:shd w:val="clear" w:color="auto" w:fill="FCFDFD"/>
        </w:rPr>
        <w:t xml:space="preserve">. Visual activity across a surface is </w:t>
      </w:r>
      <w:r>
        <w:rPr>
          <w:rFonts w:ascii="Times" w:hAnsi="Times"/>
          <w:color w:val="000000" w:themeColor="text1"/>
          <w:shd w:val="clear" w:color="auto" w:fill="FCFDFD"/>
        </w:rPr>
        <w:t xml:space="preserve">more generally </w:t>
      </w:r>
      <w:r w:rsidRPr="00350746">
        <w:rPr>
          <w:rFonts w:ascii="Times" w:hAnsi="Times"/>
          <w:color w:val="000000" w:themeColor="text1"/>
          <w:shd w:val="clear" w:color="auto" w:fill="FCFDFD"/>
        </w:rPr>
        <w:t>a texture when the structure forming the texture is based on irregular and random relationships over given areas. There are various kinds of textures and one of them is visual textures and patterns fall in that category. So, in our perspective</w:t>
      </w:r>
      <w:r>
        <w:rPr>
          <w:rFonts w:ascii="Times" w:hAnsi="Times"/>
          <w:color w:val="000000" w:themeColor="text1"/>
          <w:shd w:val="clear" w:color="auto" w:fill="FCFDFD"/>
        </w:rPr>
        <w:t>,</w:t>
      </w:r>
      <w:r w:rsidRPr="00350746">
        <w:rPr>
          <w:rFonts w:ascii="Times" w:hAnsi="Times"/>
          <w:color w:val="000000" w:themeColor="text1"/>
          <w:shd w:val="clear" w:color="auto" w:fill="FCFDFD"/>
        </w:rPr>
        <w:t xml:space="preserve"> we build our textures with the help of SVG patterns where everyday predictions are presented with patterns and the collective outcome for the whole duration will be </w:t>
      </w:r>
      <w:r>
        <w:rPr>
          <w:rFonts w:ascii="Times" w:hAnsi="Times"/>
          <w:color w:val="000000" w:themeColor="text1"/>
          <w:shd w:val="clear" w:color="auto" w:fill="FCFDFD"/>
        </w:rPr>
        <w:t xml:space="preserve">considered as </w:t>
      </w:r>
      <w:r w:rsidRPr="00350746">
        <w:rPr>
          <w:rFonts w:ascii="Times" w:hAnsi="Times"/>
          <w:color w:val="000000" w:themeColor="text1"/>
          <w:shd w:val="clear" w:color="auto" w:fill="FCFDFD"/>
        </w:rPr>
        <w:t>textures.</w:t>
      </w:r>
    </w:p>
    <w:p w14:paraId="4E3A81A0" w14:textId="77777777" w:rsidR="0045432F" w:rsidRDefault="0045432F" w:rsidP="0045432F">
      <w:pPr>
        <w:jc w:val="both"/>
        <w:rPr>
          <w:rFonts w:ascii="Times" w:hAnsi="Times"/>
          <w:color w:val="000000" w:themeColor="text1"/>
          <w:shd w:val="clear" w:color="auto" w:fill="FCFDFD"/>
        </w:rPr>
      </w:pPr>
    </w:p>
    <w:p w14:paraId="358BADD1" w14:textId="77777777" w:rsidR="0045432F" w:rsidRDefault="0045432F" w:rsidP="0045432F">
      <w:pPr>
        <w:spacing w:line="360" w:lineRule="auto"/>
        <w:jc w:val="both"/>
        <w:rPr>
          <w:rFonts w:ascii="Times" w:hAnsi="Times"/>
          <w:color w:val="000000" w:themeColor="text1"/>
          <w:shd w:val="clear" w:color="auto" w:fill="FCFDFD"/>
        </w:rPr>
      </w:pPr>
      <w:r>
        <w:rPr>
          <w:rFonts w:ascii="Times" w:hAnsi="Times"/>
          <w:color w:val="000000" w:themeColor="text1"/>
          <w:shd w:val="clear" w:color="auto" w:fill="FCFDFD"/>
        </w:rPr>
        <w:t xml:space="preserve">As an example, we can consider a streamgraph (defined and explained in section 1.2.4) that </w:t>
      </w:r>
      <w:r>
        <w:rPr>
          <w:rFonts w:ascii="Times" w:hAnsi="Times"/>
          <w:color w:val="000000" w:themeColor="text1"/>
          <w:shd w:val="clear" w:color="auto" w:fill="FFFFFF"/>
        </w:rPr>
        <w:t xml:space="preserve">emphasizes the prediction of daily </w:t>
      </w:r>
      <w:r>
        <w:rPr>
          <w:rFonts w:ascii="Times" w:hAnsi="Times"/>
          <w:color w:val="000000" w:themeColor="text1"/>
          <w:shd w:val="clear" w:color="auto" w:fill="FCFDFD"/>
        </w:rPr>
        <w:t>of number of new cases for a certain country</w:t>
      </w:r>
      <w:r w:rsidRPr="00547C0E">
        <w:rPr>
          <w:rFonts w:ascii="Times" w:hAnsi="Times"/>
          <w:color w:val="000000" w:themeColor="text1"/>
          <w:shd w:val="clear" w:color="auto" w:fill="FFFFFF"/>
        </w:rPr>
        <w:t xml:space="preserve"> </w:t>
      </w:r>
      <w:r>
        <w:rPr>
          <w:rFonts w:ascii="Times" w:hAnsi="Times"/>
          <w:color w:val="000000" w:themeColor="text1"/>
          <w:shd w:val="clear" w:color="auto" w:fill="FFFFFF"/>
        </w:rPr>
        <w:t xml:space="preserve">for a specific duration and that is accomplished by </w:t>
      </w:r>
      <w:r>
        <w:rPr>
          <w:rFonts w:ascii="Times" w:hAnsi="Times"/>
          <w:color w:val="000000" w:themeColor="text1"/>
          <w:shd w:val="clear" w:color="auto" w:fill="FCFDFD"/>
        </w:rPr>
        <w:t>filling the whole shape with flat color. But we can also attempt to represent uncertainty using textures within the streamgraph by slicing it for smaller number of days. For example: Figure-10 shows the scenario explained here and underlying mechanism of slicing is explained in the later section.</w:t>
      </w:r>
    </w:p>
    <w:p w14:paraId="4A980AD5" w14:textId="77777777" w:rsidR="0045432F" w:rsidRPr="00495CCF" w:rsidRDefault="0045432F" w:rsidP="0045432F">
      <w:pPr>
        <w:jc w:val="both"/>
      </w:pPr>
      <w:r w:rsidRPr="00017BDA">
        <w:rPr>
          <w:noProof/>
          <w:color w:val="FFFFFF" w:themeColor="background1"/>
        </w:rPr>
        <w:lastRenderedPageBreak/>
        <mc:AlternateContent>
          <mc:Choice Requires="wps">
            <w:drawing>
              <wp:anchor distT="0" distB="0" distL="114300" distR="114300" simplePos="0" relativeHeight="251661312" behindDoc="0" locked="0" layoutInCell="1" allowOverlap="1" wp14:anchorId="1ED53E68" wp14:editId="75C7E056">
                <wp:simplePos x="0" y="0"/>
                <wp:positionH relativeFrom="column">
                  <wp:posOffset>2738643</wp:posOffset>
                </wp:positionH>
                <wp:positionV relativeFrom="paragraph">
                  <wp:posOffset>1866265</wp:posOffset>
                </wp:positionV>
                <wp:extent cx="241160" cy="271306"/>
                <wp:effectExtent l="0" t="12700" r="26035" b="20955"/>
                <wp:wrapNone/>
                <wp:docPr id="27" name="Right Arrow 27"/>
                <wp:cNvGraphicFramePr/>
                <a:graphic xmlns:a="http://schemas.openxmlformats.org/drawingml/2006/main">
                  <a:graphicData uri="http://schemas.microsoft.com/office/word/2010/wordprocessingShape">
                    <wps:wsp>
                      <wps:cNvSpPr/>
                      <wps:spPr>
                        <a:xfrm>
                          <a:off x="0" y="0"/>
                          <a:ext cx="241160" cy="271306"/>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F4984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7" o:spid="_x0000_s1026" type="#_x0000_t13" style="position:absolute;margin-left:215.65pt;margin-top:146.95pt;width:19pt;height:21.3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" adj="10800" filled="f" strokecolor="#1f3763 [1604]" strokeweight="1pt"/>
            </w:pict>
          </mc:Fallback>
        </mc:AlternateContent>
      </w:r>
      <w:r>
        <w:rPr>
          <w:noProof/>
        </w:rPr>
        <w:drawing>
          <wp:inline distT="0" distB="0" distL="0" distR="0" wp14:anchorId="0FF64B2A" wp14:editId="76AE50EA">
            <wp:extent cx="2672862" cy="4538980"/>
            <wp:effectExtent l="0" t="0" r="0" b="0"/>
            <wp:docPr id="48" name="Picture 4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00104" cy="4585242"/>
                    </a:xfrm>
                    <a:prstGeom prst="rect">
                      <a:avLst/>
                    </a:prstGeom>
                  </pic:spPr>
                </pic:pic>
              </a:graphicData>
            </a:graphic>
          </wp:inline>
        </w:drawing>
      </w:r>
      <w:r>
        <w:t xml:space="preserve">          </w:t>
      </w:r>
      <w:r>
        <w:rPr>
          <w:noProof/>
        </w:rPr>
        <w:drawing>
          <wp:inline distT="0" distB="0" distL="0" distR="0" wp14:anchorId="186305DD" wp14:editId="29E4B5A5">
            <wp:extent cx="2733151" cy="4596765"/>
            <wp:effectExtent l="0" t="0" r="0" b="635"/>
            <wp:docPr id="51" name="Picture 5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66779" cy="4653323"/>
                    </a:xfrm>
                    <a:prstGeom prst="rect">
                      <a:avLst/>
                    </a:prstGeom>
                  </pic:spPr>
                </pic:pic>
              </a:graphicData>
            </a:graphic>
          </wp:inline>
        </w:drawing>
      </w:r>
    </w:p>
    <w:p w14:paraId="45E47A66" w14:textId="77777777" w:rsidR="0045432F" w:rsidRPr="00AC4779" w:rsidRDefault="0045432F" w:rsidP="0045432F">
      <w:pPr>
        <w:spacing w:line="360" w:lineRule="auto"/>
        <w:rPr>
          <w:rFonts w:ascii="Times" w:hAnsi="Times"/>
          <w:color w:val="000000" w:themeColor="text1"/>
          <w:lang w:val="en-US"/>
        </w:rPr>
      </w:pPr>
      <w:r w:rsidRPr="00AC4779">
        <w:rPr>
          <w:rFonts w:ascii="Times" w:hAnsi="Times"/>
          <w:color w:val="000000" w:themeColor="text1"/>
          <w:lang w:val="en-US"/>
        </w:rPr>
        <w:t xml:space="preserve">Figure </w:t>
      </w:r>
      <w:r>
        <w:rPr>
          <w:rFonts w:ascii="Times" w:hAnsi="Times"/>
          <w:color w:val="000000" w:themeColor="text1"/>
          <w:lang w:val="en-US"/>
        </w:rPr>
        <w:t>4.3</w:t>
      </w:r>
      <w:r w:rsidRPr="00AC4779">
        <w:rPr>
          <w:rFonts w:ascii="Times" w:hAnsi="Times"/>
          <w:color w:val="000000" w:themeColor="text1"/>
          <w:lang w:val="en-US"/>
        </w:rPr>
        <w:t>: Streamgraph Color Filled (left), Texture Filled (right)</w:t>
      </w:r>
    </w:p>
    <w:p w14:paraId="69387FE8" w14:textId="77777777" w:rsidR="0045432F" w:rsidRDefault="0045432F" w:rsidP="0045432F">
      <w:pPr>
        <w:spacing w:line="360" w:lineRule="auto"/>
        <w:rPr>
          <w:rFonts w:ascii="Times" w:hAnsi="Times"/>
          <w:b/>
          <w:bCs/>
          <w:color w:val="000000" w:themeColor="text1"/>
          <w:lang w:val="en-US"/>
        </w:rPr>
      </w:pPr>
    </w:p>
    <w:p w14:paraId="378FD3DA" w14:textId="77777777" w:rsidR="0045432F" w:rsidRDefault="0045432F" w:rsidP="0045432F">
      <w:pPr>
        <w:spacing w:line="360" w:lineRule="auto"/>
        <w:rPr>
          <w:rFonts w:ascii="Times" w:hAnsi="Times"/>
          <w:b/>
          <w:bCs/>
          <w:color w:val="000000" w:themeColor="text1"/>
          <w:lang w:val="en-US"/>
        </w:rPr>
      </w:pPr>
    </w:p>
    <w:p w14:paraId="23BF339B" w14:textId="77777777" w:rsidR="0045432F" w:rsidRDefault="0045432F" w:rsidP="0045432F">
      <w:pPr>
        <w:spacing w:line="360" w:lineRule="auto"/>
        <w:jc w:val="both"/>
        <w:rPr>
          <w:rFonts w:ascii="Times" w:hAnsi="Times"/>
          <w:color w:val="000000" w:themeColor="text1"/>
          <w:shd w:val="clear" w:color="auto" w:fill="FCFDFD"/>
        </w:rPr>
      </w:pPr>
      <w:r>
        <w:rPr>
          <w:rFonts w:ascii="Times" w:hAnsi="Times"/>
          <w:b/>
          <w:bCs/>
          <w:color w:val="000000" w:themeColor="text1"/>
          <w:lang w:val="en-US"/>
        </w:rPr>
        <w:t>4.4.1</w:t>
      </w:r>
      <w:r>
        <w:rPr>
          <w:rFonts w:ascii="Times" w:hAnsi="Times"/>
          <w:b/>
          <w:bCs/>
          <w:color w:val="000000" w:themeColor="text1"/>
          <w:lang w:val="en-US"/>
        </w:rPr>
        <w:tab/>
        <w:t>Slicing plot</w:t>
      </w:r>
    </w:p>
    <w:p w14:paraId="792B79E0" w14:textId="77777777" w:rsidR="0045432F" w:rsidRDefault="0045432F" w:rsidP="0045432F">
      <w:pPr>
        <w:spacing w:line="360" w:lineRule="auto"/>
        <w:jc w:val="both"/>
        <w:rPr>
          <w:rFonts w:ascii="Times" w:hAnsi="Times"/>
          <w:b/>
          <w:bCs/>
          <w:color w:val="000000" w:themeColor="text1"/>
          <w:lang w:val="en-US"/>
        </w:rPr>
      </w:pPr>
      <w:r>
        <w:rPr>
          <w:rFonts w:ascii="Times" w:hAnsi="Times"/>
          <w:color w:val="000000" w:themeColor="text1"/>
          <w:shd w:val="clear" w:color="auto" w:fill="FCFDFD"/>
        </w:rPr>
        <w:t>In the above section, the streamgraph is shown as both a color-filled version and a texture-filled version. To better understand how the conversion is done the following Figure-11 gives a clear insight. We split the flow in the horizontal direction and make a slice for every 3 days since the horizontal axis represents the time in days. We have also tested by chopping the graph with other number of days like 2, 4, 5, 6, 7 and so on but 3 days gives best result among all options to pertain the shape and peaks of the curve. Because if we split it by 2 days then the width of the slice is too small to accommodate the content and if we use higher number of days then the shape of the plot undergoes with distortion and deteriorates the smoothness of the shapes such as peaks.</w:t>
      </w:r>
    </w:p>
    <w:p w14:paraId="13EF8BE6" w14:textId="77777777" w:rsidR="0045432F" w:rsidRDefault="0045432F" w:rsidP="0045432F">
      <w:pPr>
        <w:spacing w:line="360" w:lineRule="auto"/>
        <w:jc w:val="center"/>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461943EC" wp14:editId="524F8B6D">
            <wp:extent cx="3510366" cy="5220742"/>
            <wp:effectExtent l="0" t="0" r="0" b="0"/>
            <wp:docPr id="61" name="Picture 61" descr="A red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red and white logo&#10;&#10;Description automatically generated with low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51140" cy="5281383"/>
                    </a:xfrm>
                    <a:prstGeom prst="rect">
                      <a:avLst/>
                    </a:prstGeom>
                  </pic:spPr>
                </pic:pic>
              </a:graphicData>
            </a:graphic>
          </wp:inline>
        </w:drawing>
      </w:r>
    </w:p>
    <w:p w14:paraId="67D6C467" w14:textId="77777777" w:rsidR="0045432F" w:rsidRPr="00AC4779" w:rsidRDefault="0045432F" w:rsidP="0045432F">
      <w:pPr>
        <w:spacing w:line="360" w:lineRule="auto"/>
        <w:rPr>
          <w:rFonts w:ascii="Times" w:hAnsi="Times"/>
          <w:color w:val="000000" w:themeColor="text1"/>
          <w:lang w:val="en-US"/>
        </w:rPr>
      </w:pPr>
      <w:r w:rsidRPr="00AC4779">
        <w:rPr>
          <w:rFonts w:ascii="Times" w:hAnsi="Times"/>
          <w:color w:val="000000" w:themeColor="text1"/>
          <w:lang w:val="en-US"/>
        </w:rPr>
        <w:t>Figure</w:t>
      </w:r>
      <w:r>
        <w:rPr>
          <w:rFonts w:ascii="Times" w:hAnsi="Times"/>
          <w:color w:val="000000" w:themeColor="text1"/>
          <w:lang w:val="en-US"/>
        </w:rPr>
        <w:t xml:space="preserve"> 4.4</w:t>
      </w:r>
      <w:r w:rsidRPr="00AC4779">
        <w:rPr>
          <w:rFonts w:ascii="Times" w:hAnsi="Times"/>
          <w:color w:val="000000" w:themeColor="text1"/>
          <w:lang w:val="en-US"/>
        </w:rPr>
        <w:t xml:space="preserve">: Sliced Streamgraph </w:t>
      </w:r>
    </w:p>
    <w:p w14:paraId="3539990E" w14:textId="77777777" w:rsidR="0045432F" w:rsidRDefault="0045432F" w:rsidP="0045432F">
      <w:pPr>
        <w:spacing w:line="360" w:lineRule="auto"/>
        <w:rPr>
          <w:rFonts w:ascii="Times" w:hAnsi="Times"/>
          <w:color w:val="000000" w:themeColor="text1"/>
          <w:lang w:val="en-US"/>
        </w:rPr>
      </w:pPr>
    </w:p>
    <w:p w14:paraId="7DB18EAA" w14:textId="77777777" w:rsidR="0045432F" w:rsidRPr="00C6310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Since each day of the duration has a different value of prediction and uncertainty, we have averaged the prediction of uncertainties for every three days and presented the corresponding values for the columns. That means, every</w:t>
      </w:r>
      <w:r w:rsidRPr="00C63109">
        <w:rPr>
          <w:rFonts w:ascii="Times" w:hAnsi="Times"/>
          <w:color w:val="000000" w:themeColor="text1"/>
          <w:lang w:val="en-US"/>
        </w:rPr>
        <w:t xml:space="preserve"> column </w:t>
      </w:r>
      <w:r>
        <w:rPr>
          <w:rFonts w:ascii="Times" w:hAnsi="Times"/>
          <w:color w:val="000000" w:themeColor="text1"/>
          <w:lang w:val="en-US"/>
        </w:rPr>
        <w:t>in the representation shows different uncertainties where dark green bullets reveal lower uncertainty</w:t>
      </w:r>
      <w:r w:rsidRPr="00C63109">
        <w:rPr>
          <w:rFonts w:ascii="Times" w:hAnsi="Times"/>
          <w:color w:val="000000" w:themeColor="text1"/>
          <w:lang w:val="en-US"/>
        </w:rPr>
        <w:t xml:space="preserve"> </w:t>
      </w:r>
      <w:r>
        <w:rPr>
          <w:rFonts w:ascii="Times" w:hAnsi="Times"/>
          <w:color w:val="000000" w:themeColor="text1"/>
          <w:lang w:val="en-US"/>
        </w:rPr>
        <w:t xml:space="preserve">and light-green bullets represent higher uncertainties in Figure-11. </w:t>
      </w:r>
    </w:p>
    <w:p w14:paraId="1FBB1522" w14:textId="77777777" w:rsidR="0045432F" w:rsidRDefault="0045432F" w:rsidP="0045432F">
      <w:pPr>
        <w:spacing w:line="360" w:lineRule="auto"/>
        <w:rPr>
          <w:rFonts w:ascii="Times" w:hAnsi="Times"/>
          <w:b/>
          <w:bCs/>
          <w:color w:val="000000" w:themeColor="text1"/>
          <w:lang w:val="en-US"/>
        </w:rPr>
      </w:pPr>
    </w:p>
    <w:p w14:paraId="6726791D" w14:textId="77777777" w:rsidR="0045432F" w:rsidRDefault="0045432F" w:rsidP="0045432F">
      <w:pPr>
        <w:spacing w:line="360" w:lineRule="auto"/>
        <w:rPr>
          <w:rFonts w:ascii="Times" w:hAnsi="Times"/>
          <w:b/>
          <w:bCs/>
          <w:color w:val="000000" w:themeColor="text1"/>
          <w:lang w:val="en-US"/>
        </w:rPr>
      </w:pPr>
    </w:p>
    <w:p w14:paraId="4A013D7A"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4.4.2</w:t>
      </w:r>
      <w:r>
        <w:rPr>
          <w:rFonts w:ascii="Times" w:hAnsi="Times"/>
          <w:b/>
          <w:bCs/>
          <w:color w:val="000000" w:themeColor="text1"/>
          <w:lang w:val="en-US"/>
        </w:rPr>
        <w:tab/>
        <w:t>Pattern</w:t>
      </w:r>
      <w:r w:rsidRPr="00B25037">
        <w:rPr>
          <w:rFonts w:ascii="Times" w:hAnsi="Times"/>
          <w:b/>
          <w:bCs/>
          <w:color w:val="000000" w:themeColor="text1"/>
          <w:lang w:val="en-US"/>
        </w:rPr>
        <w:t xml:space="preserve"> </w:t>
      </w:r>
      <w:r>
        <w:rPr>
          <w:rFonts w:ascii="Times" w:hAnsi="Times"/>
          <w:b/>
          <w:bCs/>
          <w:color w:val="000000" w:themeColor="text1"/>
          <w:lang w:val="en-US"/>
        </w:rPr>
        <w:t xml:space="preserve">Generation </w:t>
      </w:r>
    </w:p>
    <w:p w14:paraId="2CA05966" w14:textId="77777777" w:rsidR="0045432F" w:rsidRDefault="0045432F" w:rsidP="0045432F">
      <w:pPr>
        <w:spacing w:line="360" w:lineRule="auto"/>
        <w:jc w:val="both"/>
        <w:rPr>
          <w:color w:val="24292E"/>
        </w:rPr>
      </w:pPr>
      <w:r w:rsidRPr="008574B6">
        <w:rPr>
          <w:color w:val="24292E"/>
        </w:rPr>
        <w:t>Patterns can be generated easily with the help HTML, CSS and JavaScript as stated in section-1.2.5.</w:t>
      </w:r>
      <w:r>
        <w:rPr>
          <w:color w:val="24292E"/>
        </w:rPr>
        <w:t xml:space="preserve"> We have generated patterns in our work to apply in textures of various charts which are shown in later chapters. To draw the textures, we have chosen two sets of alternating colors </w:t>
      </w:r>
      <w:r>
        <w:rPr>
          <w:color w:val="24292E"/>
        </w:rPr>
        <w:lastRenderedPageBreak/>
        <w:t>such reddish and bluish colors, used HTML pattern tag with a specific structure of defining id so that it can be used by that id in textures. It needs to define the height, width, shape (circle, rect, etc.), center (cx, cy) and radius(r), attribute (</w:t>
      </w:r>
      <w:proofErr w:type="spellStart"/>
      <w:r>
        <w:rPr>
          <w:color w:val="24292E"/>
        </w:rPr>
        <w:t>patternUnits</w:t>
      </w:r>
      <w:proofErr w:type="spellEnd"/>
      <w:r>
        <w:rPr>
          <w:color w:val="24292E"/>
        </w:rPr>
        <w:t xml:space="preserve"> for coordinate system). Finally, fill the pattern with a color. </w:t>
      </w:r>
    </w:p>
    <w:p w14:paraId="1E925CFF" w14:textId="77777777" w:rsidR="0045432F" w:rsidRDefault="0045432F" w:rsidP="0045432F">
      <w:pPr>
        <w:spacing w:line="360" w:lineRule="auto"/>
        <w:jc w:val="both"/>
        <w:rPr>
          <w:color w:val="24292E"/>
        </w:rPr>
      </w:pPr>
    </w:p>
    <w:p w14:paraId="70066C4A" w14:textId="77777777" w:rsidR="0045432F" w:rsidRPr="008574B6" w:rsidRDefault="0045432F" w:rsidP="0045432F">
      <w:pPr>
        <w:spacing w:line="360" w:lineRule="auto"/>
        <w:jc w:val="both"/>
        <w:rPr>
          <w:color w:val="24292E"/>
        </w:rPr>
      </w:pPr>
      <w:r>
        <w:rPr>
          <w:color w:val="24292E"/>
        </w:rPr>
        <w:t>The following section shows pattern generation steps by Algorithm-8.</w:t>
      </w:r>
    </w:p>
    <w:p w14:paraId="417541ED" w14:textId="77777777" w:rsidR="0045432F" w:rsidRPr="00F43920"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4A6F026E"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 xml:space="preserve">Repeat steps </w:t>
      </w:r>
      <w:r>
        <w:rPr>
          <w:rFonts w:ascii="Times" w:hAnsi="Times" w:cs="Arial"/>
          <w:color w:val="000000" w:themeColor="text1"/>
          <w:spacing w:val="-1"/>
          <w:shd w:val="clear" w:color="auto" w:fill="FFFFFF"/>
        </w:rPr>
        <w:t>2</w:t>
      </w:r>
      <w:r w:rsidRPr="002632F7">
        <w:rPr>
          <w:rFonts w:ascii="Times" w:hAnsi="Times" w:cs="Arial"/>
          <w:color w:val="000000" w:themeColor="text1"/>
          <w:spacing w:val="-1"/>
          <w:shd w:val="clear" w:color="auto" w:fill="FFFFFF"/>
        </w:rPr>
        <w:t xml:space="preserve"> to </w:t>
      </w:r>
      <w:r>
        <w:rPr>
          <w:rFonts w:ascii="Times" w:hAnsi="Times" w:cs="Arial"/>
          <w:color w:val="000000" w:themeColor="text1"/>
          <w:spacing w:val="-1"/>
          <w:shd w:val="clear" w:color="auto" w:fill="FFFFFF"/>
        </w:rPr>
        <w:t>12</w:t>
      </w:r>
      <w:r w:rsidRPr="002632F7">
        <w:rPr>
          <w:rFonts w:ascii="Times" w:hAnsi="Times" w:cs="Arial"/>
          <w:color w:val="000000" w:themeColor="text1"/>
          <w:spacing w:val="-1"/>
          <w:shd w:val="clear" w:color="auto" w:fill="FFFFFF"/>
        </w:rPr>
        <w:t xml:space="preserve"> for all the countries</w:t>
      </w:r>
    </w:p>
    <w:p w14:paraId="1FBD0DEE"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Define two sets of alternating colors to distinguish patterns side by side as follows:</w:t>
      </w:r>
      <w:r w:rsidRPr="002632F7">
        <w:rPr>
          <w:rFonts w:ascii="Times" w:hAnsi="Times" w:cs="Arial"/>
          <w:color w:val="000000" w:themeColor="text1"/>
          <w:spacing w:val="-1"/>
          <w:shd w:val="clear" w:color="auto" w:fill="FFFFFF"/>
        </w:rPr>
        <w:br/>
      </w:r>
      <w:r w:rsidRPr="005934DC">
        <w:rPr>
          <w:rFonts w:ascii="Times" w:hAnsi="Times" w:cs="Menlo"/>
          <w:color w:val="000000" w:themeColor="text1"/>
        </w:rPr>
        <w:t>{0: '#ff0000', 1: '#800000', 2: '#FF00FF'}</w:t>
      </w:r>
      <w:r w:rsidRPr="002632F7">
        <w:rPr>
          <w:rFonts w:ascii="Times" w:hAnsi="Times" w:cs="Menlo"/>
          <w:color w:val="000000" w:themeColor="text1"/>
        </w:rPr>
        <w:t xml:space="preserve"> -&gt; Reddish colors</w:t>
      </w:r>
      <w:r w:rsidRPr="002632F7">
        <w:rPr>
          <w:rFonts w:ascii="Times" w:hAnsi="Times" w:cs="Menlo"/>
          <w:color w:val="000000" w:themeColor="text1"/>
        </w:rPr>
        <w:br/>
      </w:r>
      <w:r w:rsidRPr="005934DC">
        <w:rPr>
          <w:rFonts w:ascii="Times" w:hAnsi="Times" w:cs="Menlo"/>
          <w:color w:val="000000" w:themeColor="text1"/>
        </w:rPr>
        <w:t>{0:'#008080 ', 1: '#0000FF', 2: '#000080'}</w:t>
      </w:r>
      <w:r w:rsidRPr="002632F7">
        <w:rPr>
          <w:rFonts w:ascii="Times" w:hAnsi="Times" w:cs="Menlo"/>
          <w:color w:val="000000" w:themeColor="text1"/>
        </w:rPr>
        <w:t xml:space="preserve"> -&gt; Bluish colors</w:t>
      </w:r>
    </w:p>
    <w:p w14:paraId="32CC2061"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3 for three aberration points</w:t>
      </w:r>
      <w:r>
        <w:rPr>
          <w:rFonts w:ascii="Times" w:hAnsi="Times" w:cs="Menlo"/>
          <w:color w:val="000000" w:themeColor="text1"/>
        </w:rPr>
        <w:t>.</w:t>
      </w:r>
    </w:p>
    <w:p w14:paraId="5C02F690"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4 for three alternative colors.</w:t>
      </w:r>
    </w:p>
    <w:p w14:paraId="78B9DD88"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 xml:space="preserve">Repeat steps </w:t>
      </w:r>
      <w:r>
        <w:rPr>
          <w:rFonts w:ascii="Times" w:hAnsi="Times" w:cs="Menlo"/>
          <w:color w:val="000000" w:themeColor="text1"/>
        </w:rPr>
        <w:t>6</w:t>
      </w:r>
      <w:r w:rsidRPr="002632F7">
        <w:rPr>
          <w:rFonts w:ascii="Times" w:hAnsi="Times" w:cs="Menlo"/>
          <w:color w:val="000000" w:themeColor="text1"/>
        </w:rPr>
        <w:t xml:space="preserve"> to 1</w:t>
      </w:r>
      <w:r>
        <w:rPr>
          <w:rFonts w:ascii="Times" w:hAnsi="Times" w:cs="Menlo"/>
          <w:color w:val="000000" w:themeColor="text1"/>
        </w:rPr>
        <w:t>2</w:t>
      </w:r>
      <w:r w:rsidRPr="002632F7">
        <w:rPr>
          <w:rFonts w:ascii="Times" w:hAnsi="Times" w:cs="Menlo"/>
          <w:color w:val="000000" w:themeColor="text1"/>
        </w:rPr>
        <w:t xml:space="preserve"> for 10 uncertainty scales [0 to 9].</w:t>
      </w:r>
    </w:p>
    <w:p w14:paraId="0D74A7D7"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olor w:val="000000" w:themeColor="text1"/>
          <w:shd w:val="clear" w:color="auto" w:fill="FFFFFF"/>
          <w:lang w:val="en-US"/>
        </w:rPr>
        <w:t>Define a pattern by using &lt;pattern&gt;</w:t>
      </w:r>
      <w:r w:rsidRPr="002632F7">
        <w:rPr>
          <w:rFonts w:ascii="Times" w:hAnsi="Times" w:cs="Arial"/>
          <w:color w:val="000000" w:themeColor="text1"/>
          <w:spacing w:val="-1"/>
          <w:shd w:val="clear" w:color="auto" w:fill="FFFFFF"/>
        </w:rPr>
        <w:t xml:space="preserve"> tag that defines a graphics object which can be redrawn at repeated x- and y- coordinate intervals to cover an area.</w:t>
      </w:r>
      <w:r w:rsidRPr="002632F7">
        <w:rPr>
          <w:rFonts w:ascii="Times" w:hAnsi="Times" w:cs="Arial"/>
          <w:color w:val="000000" w:themeColor="text1"/>
          <w:spacing w:val="-1"/>
          <w:shd w:val="clear" w:color="auto" w:fill="FFFFFF"/>
        </w:rPr>
        <w:tab/>
      </w:r>
      <w:r w:rsidRPr="002632F7">
        <w:rPr>
          <w:rFonts w:ascii="Times" w:hAnsi="Times" w:cs="Arial"/>
          <w:color w:val="000000" w:themeColor="text1"/>
          <w:spacing w:val="-1"/>
          <w:shd w:val="clear" w:color="auto" w:fill="FFFFFF"/>
        </w:rPr>
        <w:tab/>
      </w:r>
    </w:p>
    <w:p w14:paraId="4F579947"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an ‘id’ of the pattern element.</w:t>
      </w:r>
      <w:r w:rsidRPr="002632F7">
        <w:rPr>
          <w:rFonts w:ascii="Times" w:hAnsi="Times" w:cs="Arial"/>
          <w:color w:val="000000" w:themeColor="text1"/>
          <w:spacing w:val="-1"/>
          <w:shd w:val="clear" w:color="auto" w:fill="FFFFFF"/>
        </w:rPr>
        <w:tab/>
        <w:t>This ‘id’ is used later during filling texture. We use the following convention to define an id:</w:t>
      </w:r>
      <w:r w:rsidRPr="002632F7">
        <w:rPr>
          <w:rFonts w:ascii="Times" w:hAnsi="Times" w:cs="Arial"/>
          <w:color w:val="000000" w:themeColor="text1"/>
          <w:spacing w:val="-1"/>
          <w:shd w:val="clear" w:color="auto" w:fill="FFFFFF"/>
        </w:rPr>
        <w:br/>
      </w:r>
      <w:proofErr w:type="spellStart"/>
      <w:r>
        <w:rPr>
          <w:rFonts w:ascii="Times" w:hAnsi="Times" w:cs="Menlo"/>
          <w:color w:val="000000" w:themeColor="text1"/>
        </w:rPr>
        <w:t>pattern_</w:t>
      </w:r>
      <w:r w:rsidRPr="00F77AB7">
        <w:rPr>
          <w:rFonts w:ascii="Times" w:hAnsi="Times" w:cs="Menlo"/>
          <w:color w:val="000000" w:themeColor="text1"/>
        </w:rPr>
        <w:t>id</w:t>
      </w:r>
      <w:proofErr w:type="spellEnd"/>
      <w:r w:rsidRPr="00F77AB7">
        <w:rPr>
          <w:rFonts w:ascii="Times" w:hAnsi="Times" w:cs="Menlo"/>
          <w:color w:val="000000" w:themeColor="text1"/>
        </w:rPr>
        <w:t xml:space="preserve"> = '</w:t>
      </w:r>
      <w:r w:rsidRPr="002632F7">
        <w:rPr>
          <w:rFonts w:ascii="Times" w:hAnsi="Times" w:cs="Menlo"/>
          <w:color w:val="000000" w:themeColor="text1"/>
        </w:rPr>
        <w:t>pat-</w:t>
      </w:r>
      <w:r w:rsidRPr="00F77AB7">
        <w:rPr>
          <w:rFonts w:ascii="Times" w:hAnsi="Times" w:cs="Menlo"/>
          <w:color w:val="000000" w:themeColor="text1"/>
        </w:rPr>
        <w:t>'</w:t>
      </w:r>
      <w:r w:rsidRPr="002632F7">
        <w:rPr>
          <w:rFonts w:ascii="Times" w:hAnsi="Times" w:cs="Menlo"/>
          <w:color w:val="000000" w:themeColor="text1"/>
        </w:rPr>
        <w:t xml:space="preserve"> </w:t>
      </w:r>
      <w:r w:rsidRPr="00F77AB7">
        <w:rPr>
          <w:rFonts w:ascii="Times" w:hAnsi="Times" w:cs="Menlo"/>
          <w:color w:val="000000" w:themeColor="text1"/>
        </w:rPr>
        <w:t xml:space="preserve">+ </w:t>
      </w:r>
      <w:r w:rsidRPr="002632F7">
        <w:rPr>
          <w:rFonts w:ascii="Times" w:hAnsi="Times" w:cs="Menlo"/>
          <w:color w:val="000000" w:themeColor="text1"/>
        </w:rPr>
        <w:t>country</w:t>
      </w:r>
      <w:r w:rsidRPr="00F77AB7">
        <w:rPr>
          <w:rFonts w:ascii="Times" w:hAnsi="Times" w:cs="Menlo"/>
          <w:color w:val="000000" w:themeColor="text1"/>
        </w:rPr>
        <w:t xml:space="preserve"> + '-' +</w:t>
      </w:r>
      <w:r w:rsidRPr="00BA2C54">
        <w:rPr>
          <w:rFonts w:ascii="Times" w:hAnsi="Times" w:cs="Menlo"/>
          <w:color w:val="000000" w:themeColor="text1"/>
        </w:rPr>
        <w:t xml:space="preserve"> </w:t>
      </w:r>
      <w:proofErr w:type="spellStart"/>
      <w:r w:rsidRPr="002632F7">
        <w:rPr>
          <w:rFonts w:ascii="Times" w:hAnsi="Times" w:cs="Menlo"/>
          <w:color w:val="000000" w:themeColor="text1"/>
        </w:rPr>
        <w:t>aber_indx</w:t>
      </w:r>
      <w:proofErr w:type="spellEnd"/>
      <w:r w:rsidRPr="00BA2C54">
        <w:rPr>
          <w:rFonts w:ascii="Times" w:hAnsi="Times" w:cs="Menlo"/>
          <w:color w:val="000000" w:themeColor="text1"/>
        </w:rPr>
        <w:t xml:space="preserve"> + '-'</w:t>
      </w:r>
      <w:r w:rsidRPr="002632F7">
        <w:rPr>
          <w:rFonts w:ascii="Times" w:hAnsi="Times" w:cs="Menlo"/>
          <w:color w:val="000000" w:themeColor="text1"/>
        </w:rPr>
        <w:t xml:space="preserve"> </w:t>
      </w:r>
      <w:r w:rsidRPr="00F77AB7">
        <w:rPr>
          <w:rFonts w:ascii="Times" w:hAnsi="Times" w:cs="Menlo"/>
          <w:color w:val="000000" w:themeColor="text1"/>
        </w:rPr>
        <w:t xml:space="preserve">+ </w:t>
      </w:r>
      <w:proofErr w:type="spellStart"/>
      <w:r w:rsidRPr="00F77AB7">
        <w:rPr>
          <w:rFonts w:ascii="Times" w:hAnsi="Times" w:cs="Menlo"/>
          <w:color w:val="000000" w:themeColor="text1"/>
        </w:rPr>
        <w:t>rgb_ind</w:t>
      </w:r>
      <w:r w:rsidRPr="002632F7">
        <w:rPr>
          <w:rFonts w:ascii="Times" w:hAnsi="Times" w:cs="Menlo"/>
          <w:color w:val="000000" w:themeColor="text1"/>
        </w:rPr>
        <w:t>x</w:t>
      </w:r>
      <w:proofErr w:type="spellEnd"/>
      <w:r w:rsidRPr="00F77AB7">
        <w:rPr>
          <w:rFonts w:ascii="Times" w:hAnsi="Times" w:cs="Menlo"/>
          <w:color w:val="000000" w:themeColor="text1"/>
        </w:rPr>
        <w:t xml:space="preserve"> + '-' +</w:t>
      </w:r>
      <w:r w:rsidRPr="002632F7">
        <w:rPr>
          <w:rFonts w:ascii="Times" w:hAnsi="Times" w:cs="Menlo"/>
          <w:color w:val="000000" w:themeColor="text1"/>
        </w:rPr>
        <w:t xml:space="preserve"> </w:t>
      </w:r>
      <w:proofErr w:type="spellStart"/>
      <w:r w:rsidRPr="002632F7">
        <w:rPr>
          <w:rFonts w:ascii="Times" w:hAnsi="Times" w:cs="Menlo"/>
          <w:color w:val="000000" w:themeColor="text1"/>
        </w:rPr>
        <w:t>uncertainty_scale</w:t>
      </w:r>
      <w:proofErr w:type="spellEnd"/>
    </w:p>
    <w:p w14:paraId="6EA01F24" w14:textId="77777777" w:rsidR="0045432F" w:rsidRPr="002632F7" w:rsidRDefault="0045432F" w:rsidP="0045432F">
      <w:pPr>
        <w:pStyle w:val="ListParagraph"/>
        <w:spacing w:line="360" w:lineRule="auto"/>
        <w:ind w:left="357"/>
        <w:rPr>
          <w:rFonts w:ascii="Times" w:hAnsi="Times" w:cs="Menlo"/>
          <w:color w:val="000000" w:themeColor="text1"/>
        </w:rPr>
      </w:pPr>
      <w:proofErr w:type="gramStart"/>
      <w:r>
        <w:rPr>
          <w:rFonts w:ascii="Times" w:hAnsi="Times" w:cs="Menlo"/>
          <w:color w:val="000000" w:themeColor="text1"/>
        </w:rPr>
        <w:t>w</w:t>
      </w:r>
      <w:r w:rsidRPr="002632F7">
        <w:rPr>
          <w:rFonts w:ascii="Times" w:hAnsi="Times" w:cs="Menlo"/>
          <w:color w:val="000000" w:themeColor="text1"/>
        </w:rPr>
        <w:t>here</w:t>
      </w:r>
      <w:proofErr w:type="gramEnd"/>
      <w:r w:rsidRPr="002632F7">
        <w:rPr>
          <w:rFonts w:ascii="Times" w:hAnsi="Times" w:cs="Menlo"/>
          <w:color w:val="000000" w:themeColor="text1"/>
        </w:rPr>
        <w:t>,</w:t>
      </w:r>
    </w:p>
    <w:p w14:paraId="0FD7ACEE" w14:textId="77777777" w:rsidR="0045432F" w:rsidRDefault="0045432F" w:rsidP="0045432F">
      <w:pPr>
        <w:pStyle w:val="ListParagraph"/>
        <w:spacing w:line="360" w:lineRule="auto"/>
        <w:ind w:left="357"/>
        <w:rPr>
          <w:rFonts w:ascii="Times" w:hAnsi="Times" w:cs="Menlo"/>
          <w:color w:val="000000" w:themeColor="text1"/>
        </w:rPr>
      </w:pPr>
      <w:r w:rsidRPr="002632F7">
        <w:rPr>
          <w:rFonts w:ascii="Times" w:hAnsi="Times" w:cs="Menlo"/>
          <w:color w:val="000000" w:themeColor="text1"/>
        </w:rPr>
        <w:t>country = name of the country of stream graph</w:t>
      </w:r>
    </w:p>
    <w:p w14:paraId="6011DBE2" w14:textId="77777777" w:rsidR="0045432F" w:rsidRPr="00BC0077" w:rsidRDefault="0045432F" w:rsidP="0045432F">
      <w:pPr>
        <w:pStyle w:val="ListParagraph"/>
        <w:spacing w:line="360" w:lineRule="auto"/>
        <w:ind w:left="357"/>
        <w:rPr>
          <w:rFonts w:ascii="Times" w:hAnsi="Times" w:cs="Menlo"/>
          <w:color w:val="000000" w:themeColor="text1"/>
        </w:rPr>
      </w:pPr>
      <w:proofErr w:type="spellStart"/>
      <w:r>
        <w:rPr>
          <w:rFonts w:ascii="Times" w:hAnsi="Times" w:cs="Menlo"/>
          <w:color w:val="000000" w:themeColor="text1"/>
        </w:rPr>
        <w:t>aber</w:t>
      </w:r>
      <w:r w:rsidRPr="002632F7">
        <w:rPr>
          <w:rFonts w:ascii="Times" w:hAnsi="Times" w:cs="Menlo"/>
          <w:color w:val="000000" w:themeColor="text1"/>
        </w:rPr>
        <w:t>_indx</w:t>
      </w:r>
      <w:proofErr w:type="spellEnd"/>
      <w:r w:rsidRPr="002632F7">
        <w:rPr>
          <w:rFonts w:ascii="Times" w:hAnsi="Times" w:cs="Menlo"/>
          <w:color w:val="000000" w:themeColor="text1"/>
        </w:rPr>
        <w:t xml:space="preserve"> = index of the </w:t>
      </w:r>
      <w:r>
        <w:rPr>
          <w:rFonts w:ascii="Times" w:hAnsi="Times" w:cs="Menlo"/>
          <w:color w:val="000000" w:themeColor="text1"/>
        </w:rPr>
        <w:t>aberration</w:t>
      </w:r>
      <w:r w:rsidRPr="002632F7">
        <w:rPr>
          <w:rFonts w:ascii="Times" w:hAnsi="Times" w:cs="Menlo"/>
          <w:color w:val="000000" w:themeColor="text1"/>
        </w:rPr>
        <w:t xml:space="preserve"> </w:t>
      </w:r>
      <w:r>
        <w:rPr>
          <w:rFonts w:ascii="Times" w:hAnsi="Times" w:cs="Menlo"/>
          <w:color w:val="000000" w:themeColor="text1"/>
        </w:rPr>
        <w:t>from [0, 1, 2] from step 3.</w:t>
      </w:r>
    </w:p>
    <w:p w14:paraId="282D5A80" w14:textId="77777777" w:rsidR="0045432F" w:rsidRPr="002632F7" w:rsidRDefault="0045432F" w:rsidP="0045432F">
      <w:pPr>
        <w:pStyle w:val="ListParagraph"/>
        <w:spacing w:line="360" w:lineRule="auto"/>
        <w:ind w:left="357"/>
        <w:rPr>
          <w:rFonts w:ascii="Times" w:hAnsi="Times" w:cs="Menlo"/>
          <w:color w:val="000000" w:themeColor="text1"/>
        </w:rPr>
      </w:pPr>
      <w:proofErr w:type="spellStart"/>
      <w:r w:rsidRPr="002632F7">
        <w:rPr>
          <w:rFonts w:ascii="Times" w:hAnsi="Times" w:cs="Menlo"/>
          <w:color w:val="000000" w:themeColor="text1"/>
        </w:rPr>
        <w:t>rgb_indx</w:t>
      </w:r>
      <w:proofErr w:type="spellEnd"/>
      <w:r w:rsidRPr="002632F7">
        <w:rPr>
          <w:rFonts w:ascii="Times" w:hAnsi="Times" w:cs="Menlo"/>
          <w:color w:val="000000" w:themeColor="text1"/>
        </w:rPr>
        <w:t xml:space="preserve"> = index of the color channel (0 for red, 1 for green, 2 for blue)</w:t>
      </w:r>
      <w:r>
        <w:rPr>
          <w:rFonts w:ascii="Times" w:hAnsi="Times" w:cs="Menlo"/>
          <w:color w:val="000000" w:themeColor="text1"/>
        </w:rPr>
        <w:t xml:space="preserve"> from step 4.</w:t>
      </w:r>
    </w:p>
    <w:p w14:paraId="6EF59B77" w14:textId="77777777" w:rsidR="0045432F" w:rsidRPr="002632F7" w:rsidRDefault="0045432F" w:rsidP="0045432F">
      <w:pPr>
        <w:pStyle w:val="ListParagraph"/>
        <w:spacing w:line="360" w:lineRule="auto"/>
        <w:ind w:left="357"/>
        <w:rPr>
          <w:rFonts w:ascii="Times" w:hAnsi="Times" w:cs="Arial"/>
          <w:color w:val="000000" w:themeColor="text1"/>
          <w:spacing w:val="-1"/>
          <w:shd w:val="clear" w:color="auto" w:fill="FFFFFF"/>
        </w:rPr>
      </w:pPr>
      <w:r w:rsidRPr="002632F7">
        <w:rPr>
          <w:rFonts w:ascii="Times" w:hAnsi="Times" w:cs="Menlo"/>
          <w:color w:val="000000" w:themeColor="text1"/>
        </w:rPr>
        <w:t>uncertainty = uncertainty in the scale of 0 to 9 (normalized to meet the range)</w:t>
      </w:r>
      <w:r>
        <w:rPr>
          <w:rFonts w:ascii="Times" w:hAnsi="Times" w:cs="Menlo"/>
          <w:color w:val="000000" w:themeColor="text1"/>
        </w:rPr>
        <w:t xml:space="preserve"> from step 5.</w:t>
      </w:r>
    </w:p>
    <w:p w14:paraId="5F5A228F"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width and height of the pattern.</w:t>
      </w:r>
    </w:p>
    <w:p w14:paraId="1FECAB62"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Append a shape of the pattern such as ‘circle’, ‘rect’, ‘ellipse’ etc. In our case, we use ‘circle’.</w:t>
      </w:r>
    </w:p>
    <w:p w14:paraId="55778380"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center (cx, cy) and radius (r) of the circle.</w:t>
      </w:r>
      <w:r w:rsidRPr="002632F7">
        <w:rPr>
          <w:rFonts w:ascii="Times" w:hAnsi="Times" w:cs="Arial"/>
          <w:color w:val="000000" w:themeColor="text1"/>
          <w:spacing w:val="-1"/>
          <w:shd w:val="clear" w:color="auto" w:fill="FFFFFF"/>
        </w:rPr>
        <w:tab/>
      </w:r>
    </w:p>
    <w:p w14:paraId="64FCA87A"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eastAsiaTheme="minorHAnsi" w:hAnsi="Times" w:cs="AppleSystemUIFont"/>
          <w:color w:val="000000" w:themeColor="text1"/>
          <w:lang w:val="en-GB" w:eastAsia="en-US"/>
        </w:rPr>
        <w:t>Set attribute ‘</w:t>
      </w:r>
      <w:proofErr w:type="spellStart"/>
      <w:r w:rsidRPr="002632F7">
        <w:rPr>
          <w:rFonts w:ascii="Times" w:eastAsiaTheme="minorHAnsi" w:hAnsi="Times" w:cs="AppleSystemUIFontBold"/>
          <w:color w:val="000000" w:themeColor="text1"/>
          <w:lang w:val="en-GB" w:eastAsia="en-US"/>
        </w:rPr>
        <w:t>patternUnits</w:t>
      </w:r>
      <w:proofErr w:type="spellEnd"/>
      <w:r w:rsidRPr="002632F7">
        <w:rPr>
          <w:rFonts w:ascii="Times" w:eastAsiaTheme="minorHAnsi" w:hAnsi="Times" w:cs="AppleSystemUIFontBold"/>
          <w:color w:val="000000" w:themeColor="text1"/>
          <w:lang w:val="en-GB" w:eastAsia="en-US"/>
        </w:rPr>
        <w:t>’</w:t>
      </w:r>
      <w:r w:rsidRPr="002632F7">
        <w:rPr>
          <w:rFonts w:ascii="Times" w:eastAsiaTheme="minorHAnsi" w:hAnsi="Times" w:cs="AppleSystemUIFont"/>
          <w:color w:val="000000" w:themeColor="text1"/>
          <w:lang w:val="en-GB" w:eastAsia="en-US"/>
        </w:rPr>
        <w:t xml:space="preserve"> to</w:t>
      </w:r>
      <w:r w:rsidRPr="002632F7">
        <w:rPr>
          <w:rFonts w:ascii="Times" w:eastAsiaTheme="minorHAnsi" w:hAnsi="Times" w:cs="AppleSystemUIFont"/>
          <w:b/>
          <w:bCs/>
          <w:color w:val="000000" w:themeColor="text1"/>
          <w:lang w:val="en-GB" w:eastAsia="en-US"/>
        </w:rPr>
        <w:t xml:space="preserve"> ‘</w:t>
      </w:r>
      <w:proofErr w:type="spellStart"/>
      <w:r w:rsidRPr="002632F7">
        <w:rPr>
          <w:rFonts w:ascii="Times" w:hAnsi="Times" w:cs="Menlo"/>
          <w:color w:val="000000" w:themeColor="text1"/>
        </w:rPr>
        <w:t>userSpaceOnUse</w:t>
      </w:r>
      <w:proofErr w:type="spellEnd"/>
      <w:r w:rsidRPr="002632F7">
        <w:rPr>
          <w:rFonts w:ascii="Times" w:hAnsi="Times" w:cs="Menlo"/>
          <w:color w:val="000000" w:themeColor="text1"/>
        </w:rPr>
        <w:t>’ that defines the coordinate system for cx, cy, width, and height.</w:t>
      </w:r>
      <w:r w:rsidRPr="002632F7">
        <w:rPr>
          <w:rFonts w:ascii="Times" w:hAnsi="Times" w:cs="Menlo"/>
          <w:color w:val="000000" w:themeColor="text1"/>
        </w:rPr>
        <w:tab/>
      </w:r>
    </w:p>
    <w:p w14:paraId="4BD84E80"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Fill the pattern by setting a fill color.</w:t>
      </w:r>
    </w:p>
    <w:p w14:paraId="444859D8" w14:textId="77777777" w:rsidR="0045432F" w:rsidRPr="002632F7" w:rsidRDefault="0045432F" w:rsidP="0045432F">
      <w:pPr>
        <w:spacing w:line="360" w:lineRule="auto"/>
        <w:jc w:val="both"/>
        <w:rPr>
          <w:rFonts w:ascii="Times" w:hAnsi="Times"/>
          <w:color w:val="000000" w:themeColor="text1"/>
          <w:shd w:val="clear" w:color="auto" w:fill="FFFFFF"/>
          <w:lang w:val="en-US"/>
        </w:rPr>
      </w:pPr>
      <w:r w:rsidRPr="002632F7">
        <w:rPr>
          <w:rFonts w:ascii="Times" w:hAnsi="Times"/>
          <w:color w:val="000000" w:themeColor="text1"/>
          <w:shd w:val="clear" w:color="auto" w:fill="FFFFFF"/>
          <w:lang w:val="en-US"/>
        </w:rPr>
        <w:t>----------------------------------------------------------------------------------------------------------------</w:t>
      </w:r>
      <w:r w:rsidRPr="002632F7">
        <w:rPr>
          <w:rFonts w:ascii="Times" w:hAnsi="Times"/>
          <w:color w:val="000000" w:themeColor="text1"/>
        </w:rPr>
        <w:t>Algorithm</w:t>
      </w:r>
      <w:r>
        <w:rPr>
          <w:rFonts w:ascii="Times" w:hAnsi="Times"/>
          <w:color w:val="000000" w:themeColor="text1"/>
        </w:rPr>
        <w:t xml:space="preserve"> 4.2</w:t>
      </w:r>
      <w:r w:rsidRPr="002632F7">
        <w:rPr>
          <w:rFonts w:ascii="Times" w:hAnsi="Times"/>
          <w:color w:val="000000" w:themeColor="text1"/>
        </w:rPr>
        <w:t xml:space="preserve">:  Pattern </w:t>
      </w:r>
      <w:r>
        <w:rPr>
          <w:rFonts w:ascii="Times" w:hAnsi="Times"/>
          <w:color w:val="000000" w:themeColor="text1"/>
        </w:rPr>
        <w:t>Generation</w:t>
      </w:r>
    </w:p>
    <w:p w14:paraId="26AB890A" w14:textId="77777777" w:rsidR="0045432F" w:rsidRDefault="0045432F" w:rsidP="0045432F">
      <w:pPr>
        <w:shd w:val="clear" w:color="auto" w:fill="FFFFFF"/>
        <w:spacing w:line="270" w:lineRule="atLeast"/>
        <w:rPr>
          <w:rFonts w:ascii="Times" w:hAnsi="Times" w:cs="Menlo"/>
          <w:color w:val="000000" w:themeColor="text1"/>
        </w:rPr>
      </w:pPr>
    </w:p>
    <w:p w14:paraId="1DB508BF" w14:textId="77777777" w:rsidR="0045432F" w:rsidRPr="006268A2" w:rsidRDefault="0045432F" w:rsidP="0045432F">
      <w:pPr>
        <w:shd w:val="clear" w:color="auto" w:fill="FFFFFF"/>
        <w:spacing w:line="270" w:lineRule="atLeast"/>
        <w:rPr>
          <w:rFonts w:ascii="Times" w:hAnsi="Times" w:cs="Menlo"/>
          <w:color w:val="000000" w:themeColor="text1"/>
        </w:rPr>
      </w:pPr>
    </w:p>
    <w:p w14:paraId="451D3F22"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4.4.3</w:t>
      </w:r>
      <w:r>
        <w:rPr>
          <w:rFonts w:ascii="Times" w:hAnsi="Times"/>
          <w:b/>
          <w:bCs/>
          <w:color w:val="000000" w:themeColor="text1"/>
          <w:lang w:val="en-US"/>
        </w:rPr>
        <w:tab/>
        <w:t>Texture</w:t>
      </w:r>
      <w:r w:rsidRPr="00B25037">
        <w:rPr>
          <w:rFonts w:ascii="Times" w:hAnsi="Times"/>
          <w:b/>
          <w:bCs/>
          <w:color w:val="000000" w:themeColor="text1"/>
          <w:lang w:val="en-US"/>
        </w:rPr>
        <w:t xml:space="preserve"> </w:t>
      </w:r>
      <w:r>
        <w:rPr>
          <w:rFonts w:ascii="Times" w:hAnsi="Times"/>
          <w:b/>
          <w:bCs/>
          <w:color w:val="000000" w:themeColor="text1"/>
          <w:lang w:val="en-US"/>
        </w:rPr>
        <w:t>Generation</w:t>
      </w:r>
    </w:p>
    <w:p w14:paraId="0E0BDA97" w14:textId="77777777" w:rsidR="0045432F" w:rsidRDefault="0045432F" w:rsidP="0045432F">
      <w:pPr>
        <w:spacing w:line="360" w:lineRule="auto"/>
        <w:jc w:val="both"/>
        <w:rPr>
          <w:rFonts w:ascii="Times" w:hAnsi="Times"/>
          <w:color w:val="000000" w:themeColor="text1"/>
          <w:lang w:val="en-US"/>
        </w:rPr>
      </w:pPr>
      <w:r w:rsidRPr="005A6586">
        <w:rPr>
          <w:rFonts w:ascii="Times" w:hAnsi="Times"/>
          <w:color w:val="000000" w:themeColor="text1"/>
          <w:lang w:val="en-US"/>
        </w:rPr>
        <w:t xml:space="preserve">As per explanation </w:t>
      </w:r>
      <w:r>
        <w:rPr>
          <w:rFonts w:ascii="Times" w:hAnsi="Times"/>
          <w:color w:val="000000" w:themeColor="text1"/>
          <w:lang w:val="en-US"/>
        </w:rPr>
        <w:t>in</w:t>
      </w:r>
      <w:r w:rsidRPr="005A6586">
        <w:rPr>
          <w:rFonts w:ascii="Times" w:hAnsi="Times"/>
          <w:color w:val="000000" w:themeColor="text1"/>
          <w:lang w:val="en-US"/>
        </w:rPr>
        <w:t xml:space="preserve"> 1.2.5</w:t>
      </w:r>
      <w:r>
        <w:rPr>
          <w:rFonts w:ascii="Times" w:hAnsi="Times"/>
          <w:color w:val="000000" w:themeColor="text1"/>
          <w:lang w:val="en-US"/>
        </w:rPr>
        <w:t>, we know textures and patterns are connected where patterns are smaller component to use in textures with the pattern id. So, textures are considered in bigger context for instance: html path element of a streamgraph. We can pick the path of a streamgraph and can be chopped along its temporal direction by number of days such as 3 days (we used in our case to see better results). A new path is then created for each chopped area and define by an id. Each new path is then filled with a pattern id based on the matched parameter for example: uncertainty of that area in our case. Since we have three different circles in each new path according to Algorithm-7, we needed to blend them to emphasis the CA representation at the outer edges which refers to uncertainty as given in Algorithm-8 in the following section:</w:t>
      </w:r>
    </w:p>
    <w:p w14:paraId="77CD8128"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21E0E57A"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sidRPr="00440536">
        <w:rPr>
          <w:rFonts w:ascii="Times" w:hAnsi="Times"/>
          <w:color w:val="000000" w:themeColor="text1"/>
          <w:shd w:val="clear" w:color="auto" w:fill="FFFFFF"/>
          <w:lang w:val="en-US"/>
        </w:rPr>
        <w:t>Select the streamgraph container using d3</w:t>
      </w:r>
      <w:r>
        <w:rPr>
          <w:rFonts w:ascii="Times" w:hAnsi="Times"/>
          <w:color w:val="000000" w:themeColor="text1"/>
          <w:shd w:val="clear" w:color="auto" w:fill="FFFFFF"/>
          <w:lang w:val="en-US"/>
        </w:rPr>
        <w:t>.js</w:t>
      </w:r>
      <w:r w:rsidRPr="00440536">
        <w:rPr>
          <w:rFonts w:ascii="Times" w:hAnsi="Times"/>
          <w:color w:val="000000" w:themeColor="text1"/>
          <w:shd w:val="clear" w:color="auto" w:fill="FFFFFF"/>
          <w:lang w:val="en-US"/>
        </w:rPr>
        <w:t xml:space="preserve">. </w:t>
      </w:r>
    </w:p>
    <w:p w14:paraId="4BD03C3B"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Find the path of the streamgraph by from the value of ‘d’ property.</w:t>
      </w:r>
    </w:p>
    <w:p w14:paraId="0EA38525"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Divide the upper and lower segments of the path and save in two variables.</w:t>
      </w:r>
    </w:p>
    <w:p w14:paraId="32378A86"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Determine the number of vertexes (coordinates) in each segment (they would be same).</w:t>
      </w:r>
    </w:p>
    <w:p w14:paraId="17CA055B"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Repeat steps 6 to 11 until all vertexes are traversed.</w:t>
      </w:r>
    </w:p>
    <w:p w14:paraId="3C3C4342"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upper segment, let’s call it p1.</w:t>
      </w:r>
    </w:p>
    <w:p w14:paraId="6EED1497"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lower segment, let’s call it p2.</w:t>
      </w:r>
    </w:p>
    <w:p w14:paraId="183BC7FD"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Build a new path string by joining p1 and p2 with standard rule of using M (</w:t>
      </w:r>
      <w:proofErr w:type="spellStart"/>
      <w:r>
        <w:rPr>
          <w:rFonts w:ascii="Times" w:hAnsi="Times"/>
          <w:color w:val="000000" w:themeColor="text1"/>
          <w:shd w:val="clear" w:color="auto" w:fill="FFFFFF"/>
          <w:lang w:val="en-US"/>
        </w:rPr>
        <w:t>moveto</w:t>
      </w:r>
      <w:proofErr w:type="spellEnd"/>
      <w:r>
        <w:rPr>
          <w:rFonts w:ascii="Times" w:hAnsi="Times"/>
          <w:color w:val="000000" w:themeColor="text1"/>
          <w:shd w:val="clear" w:color="auto" w:fill="FFFFFF"/>
          <w:lang w:val="en-US"/>
        </w:rPr>
        <w:t>), L (</w:t>
      </w:r>
      <w:proofErr w:type="spellStart"/>
      <w:r>
        <w:rPr>
          <w:rFonts w:ascii="Times" w:hAnsi="Times"/>
          <w:color w:val="000000" w:themeColor="text1"/>
          <w:shd w:val="clear" w:color="auto" w:fill="FFFFFF"/>
          <w:lang w:val="en-US"/>
        </w:rPr>
        <w:t>lineto</w:t>
      </w:r>
      <w:proofErr w:type="spellEnd"/>
      <w:r>
        <w:rPr>
          <w:rFonts w:ascii="Times" w:hAnsi="Times"/>
          <w:color w:val="000000" w:themeColor="text1"/>
          <w:shd w:val="clear" w:color="auto" w:fill="FFFFFF"/>
          <w:lang w:val="en-US"/>
        </w:rPr>
        <w:t>) and Z (</w:t>
      </w:r>
      <w:proofErr w:type="spellStart"/>
      <w:r>
        <w:rPr>
          <w:rFonts w:ascii="Times" w:hAnsi="Times"/>
          <w:color w:val="000000" w:themeColor="text1"/>
          <w:shd w:val="clear" w:color="auto" w:fill="FFFFFF"/>
          <w:lang w:val="en-US"/>
        </w:rPr>
        <w:t>closepath</w:t>
      </w:r>
      <w:proofErr w:type="spellEnd"/>
      <w:r>
        <w:rPr>
          <w:rFonts w:ascii="Times" w:hAnsi="Times"/>
          <w:color w:val="000000" w:themeColor="text1"/>
          <w:shd w:val="clear" w:color="auto" w:fill="FFFFFF"/>
          <w:lang w:val="en-US"/>
        </w:rPr>
        <w:t>).</w:t>
      </w:r>
    </w:p>
    <w:p w14:paraId="4873F460"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 xml:space="preserve">Append a new ‘path’ element into the container </w:t>
      </w:r>
      <w:proofErr w:type="spellStart"/>
      <w:r>
        <w:rPr>
          <w:rFonts w:ascii="Times" w:hAnsi="Times"/>
          <w:color w:val="000000" w:themeColor="text1"/>
          <w:shd w:val="clear" w:color="auto" w:fill="FFFFFF"/>
          <w:lang w:val="en-US"/>
        </w:rPr>
        <w:t>svg</w:t>
      </w:r>
      <w:proofErr w:type="spellEnd"/>
      <w:r>
        <w:rPr>
          <w:rFonts w:ascii="Times" w:hAnsi="Times"/>
          <w:color w:val="000000" w:themeColor="text1"/>
          <w:shd w:val="clear" w:color="auto" w:fill="FFFFFF"/>
          <w:lang w:val="en-US"/>
        </w:rPr>
        <w:t xml:space="preserve"> and set ‘d’ property by the path string.</w:t>
      </w:r>
    </w:p>
    <w:p w14:paraId="2372DAF2" w14:textId="77777777" w:rsidR="0045432F" w:rsidRPr="00767658"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 xml:space="preserve">Fill the path with the pattern id (generated by the previous algorithm) with the following syntax (value of fill attribute </w:t>
      </w:r>
      <w:r w:rsidRPr="00AA46E2">
        <w:rPr>
          <w:rFonts w:ascii="Times" w:hAnsi="Times" w:cs="Menlo"/>
          <w:color w:val="000000" w:themeColor="text1"/>
        </w:rPr>
        <w:t>'</w:t>
      </w:r>
      <w:proofErr w:type="spellStart"/>
      <w:r w:rsidRPr="00AA46E2">
        <w:rPr>
          <w:rFonts w:ascii="Times" w:hAnsi="Times" w:cs="Menlo"/>
          <w:color w:val="000000" w:themeColor="text1"/>
        </w:rPr>
        <w:t>url</w:t>
      </w:r>
      <w:proofErr w:type="spellEnd"/>
      <w:r w:rsidRPr="00AA46E2">
        <w:rPr>
          <w:rFonts w:ascii="Times" w:hAnsi="Times" w:cs="Menlo"/>
          <w:color w:val="000000" w:themeColor="text1"/>
        </w:rPr>
        <w:t>(#</w:t>
      </w:r>
      <w:r w:rsidRPr="00767658">
        <w:rPr>
          <w:rFonts w:ascii="Times" w:hAnsi="Times" w:cs="Menlo"/>
          <w:color w:val="000000" w:themeColor="text1"/>
        </w:rPr>
        <w:t>pattern_id</w:t>
      </w:r>
      <w:r w:rsidRPr="00AA46E2">
        <w:rPr>
          <w:rFonts w:ascii="Times" w:hAnsi="Times" w:cs="Menlo"/>
          <w:color w:val="000000" w:themeColor="text1"/>
        </w:rPr>
        <w:t>'</w:t>
      </w:r>
      <w:r w:rsidRPr="00767658">
        <w:rPr>
          <w:rFonts w:ascii="Times" w:hAnsi="Times" w:cs="Menlo"/>
          <w:color w:val="000000" w:themeColor="text1"/>
        </w:rPr>
        <w:t>)).</w:t>
      </w:r>
    </w:p>
    <w:p w14:paraId="0846481D" w14:textId="77777777" w:rsidR="0045432F" w:rsidRPr="00767658"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Add blend style property ‘</w:t>
      </w:r>
      <w:r w:rsidRPr="00767658">
        <w:rPr>
          <w:rFonts w:ascii="Times" w:hAnsi="Times" w:cs="Menlo"/>
          <w:color w:val="000000" w:themeColor="text1"/>
        </w:rPr>
        <w:t>mix-blend-mode’ to ‘darken’</w:t>
      </w:r>
      <w:r>
        <w:rPr>
          <w:rFonts w:ascii="Times" w:hAnsi="Times" w:cs="Menlo"/>
          <w:color w:val="000000" w:themeColor="text1"/>
        </w:rPr>
        <w:t>.</w:t>
      </w:r>
    </w:p>
    <w:p w14:paraId="0B493DFB"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4.3</w:t>
      </w:r>
      <w:r w:rsidRPr="002E48C9">
        <w:rPr>
          <w:rFonts w:ascii="Times" w:hAnsi="Times"/>
          <w:color w:val="000000" w:themeColor="text1"/>
        </w:rPr>
        <w:t xml:space="preserve">: </w:t>
      </w:r>
      <w:r>
        <w:rPr>
          <w:rFonts w:ascii="Times" w:hAnsi="Times"/>
          <w:color w:val="000000" w:themeColor="text1"/>
        </w:rPr>
        <w:t xml:space="preserve"> Texture Generation </w:t>
      </w:r>
    </w:p>
    <w:p w14:paraId="13DB7790" w14:textId="77777777" w:rsidR="0045432F" w:rsidRDefault="0045432F" w:rsidP="0045432F">
      <w:pPr>
        <w:spacing w:line="360" w:lineRule="auto"/>
        <w:jc w:val="both"/>
        <w:rPr>
          <w:rFonts w:ascii="Times" w:hAnsi="Times"/>
          <w:b/>
          <w:bCs/>
          <w:color w:val="000000" w:themeColor="text1"/>
          <w:sz w:val="32"/>
          <w:szCs w:val="32"/>
          <w:lang w:val="en-US"/>
        </w:rPr>
      </w:pPr>
    </w:p>
    <w:p w14:paraId="65869DAF" w14:textId="77777777" w:rsidR="0045432F" w:rsidRDefault="0045432F" w:rsidP="0045432F">
      <w:pPr>
        <w:spacing w:line="360" w:lineRule="auto"/>
        <w:jc w:val="both"/>
        <w:rPr>
          <w:rFonts w:ascii="Times" w:hAnsi="Times"/>
          <w:b/>
          <w:bCs/>
          <w:color w:val="000000" w:themeColor="text1"/>
          <w:sz w:val="32"/>
          <w:szCs w:val="32"/>
          <w:lang w:val="en-US"/>
        </w:rPr>
      </w:pPr>
    </w:p>
    <w:p w14:paraId="785C42A0" w14:textId="77777777" w:rsidR="0045432F" w:rsidRDefault="0045432F" w:rsidP="0045432F">
      <w:pPr>
        <w:spacing w:line="360" w:lineRule="auto"/>
        <w:jc w:val="both"/>
        <w:rPr>
          <w:rFonts w:ascii="Times" w:hAnsi="Times"/>
          <w:b/>
          <w:bCs/>
          <w:color w:val="000000" w:themeColor="text1"/>
          <w:sz w:val="32"/>
          <w:szCs w:val="32"/>
          <w:lang w:val="en-US"/>
        </w:rPr>
      </w:pPr>
    </w:p>
    <w:p w14:paraId="0674DE3A" w14:textId="77777777" w:rsidR="0045432F" w:rsidRDefault="0045432F" w:rsidP="0045432F">
      <w:pPr>
        <w:spacing w:line="360" w:lineRule="auto"/>
        <w:jc w:val="both"/>
        <w:rPr>
          <w:rFonts w:ascii="Times" w:hAnsi="Times"/>
          <w:b/>
          <w:bCs/>
          <w:color w:val="000000" w:themeColor="text1"/>
          <w:sz w:val="32"/>
          <w:szCs w:val="32"/>
          <w:lang w:val="en-US"/>
        </w:rPr>
      </w:pPr>
    </w:p>
    <w:p w14:paraId="5412A77D" w14:textId="77777777" w:rsidR="0045432F" w:rsidRPr="008A571A" w:rsidRDefault="0045432F" w:rsidP="0045432F">
      <w:pPr>
        <w:spacing w:line="360" w:lineRule="auto"/>
        <w:jc w:val="both"/>
        <w:rPr>
          <w:rFonts w:ascii="Times" w:hAnsi="Times"/>
          <w:color w:val="000000" w:themeColor="text1"/>
          <w:sz w:val="23"/>
          <w:szCs w:val="23"/>
          <w:shd w:val="clear" w:color="auto" w:fill="FFFFFF"/>
          <w:lang w:val="en-US"/>
        </w:rPr>
      </w:pPr>
      <w:r w:rsidRPr="003C749E">
        <w:rPr>
          <w:rFonts w:ascii="Times" w:hAnsi="Times"/>
          <w:b/>
          <w:bCs/>
          <w:color w:val="000000" w:themeColor="text1"/>
          <w:sz w:val="32"/>
          <w:szCs w:val="32"/>
          <w:lang w:val="en-US"/>
        </w:rPr>
        <w:lastRenderedPageBreak/>
        <w:t xml:space="preserve">Chapter </w:t>
      </w:r>
      <w:r>
        <w:rPr>
          <w:rFonts w:ascii="Times" w:hAnsi="Times"/>
          <w:b/>
          <w:bCs/>
          <w:color w:val="000000" w:themeColor="text1"/>
          <w:sz w:val="32"/>
          <w:szCs w:val="32"/>
          <w:lang w:val="en-US"/>
        </w:rPr>
        <w:t>5</w:t>
      </w:r>
    </w:p>
    <w:p w14:paraId="6AB042B8" w14:textId="77777777" w:rsidR="0045432F" w:rsidRDefault="0045432F" w:rsidP="0045432F">
      <w:pPr>
        <w:spacing w:line="360" w:lineRule="auto"/>
        <w:rPr>
          <w:rFonts w:ascii="Times" w:hAnsi="Times"/>
          <w:b/>
          <w:bCs/>
          <w:color w:val="000000" w:themeColor="text1"/>
          <w:sz w:val="28"/>
          <w:szCs w:val="28"/>
          <w:lang w:val="en-US"/>
        </w:rPr>
      </w:pPr>
    </w:p>
    <w:p w14:paraId="06FC84A8" w14:textId="708AEAB0" w:rsidR="0045432F" w:rsidRDefault="0045432F" w:rsidP="0045432F">
      <w:pPr>
        <w:spacing w:line="360" w:lineRule="auto"/>
        <w:rPr>
          <w:rFonts w:ascii="Times" w:hAnsi="Times"/>
          <w:b/>
          <w:bCs/>
          <w:color w:val="000000" w:themeColor="text1"/>
          <w:sz w:val="28"/>
          <w:szCs w:val="28"/>
          <w:lang w:val="en-US"/>
        </w:rPr>
      </w:pPr>
      <w:r w:rsidRPr="00B3182C">
        <w:rPr>
          <w:rFonts w:ascii="Times" w:hAnsi="Times"/>
          <w:b/>
          <w:bCs/>
          <w:color w:val="000000" w:themeColor="text1"/>
          <w:sz w:val="28"/>
          <w:szCs w:val="28"/>
          <w:lang w:val="en-US"/>
        </w:rPr>
        <w:t xml:space="preserve">Application of </w:t>
      </w:r>
      <w:r w:rsidR="00A72423" w:rsidRPr="00B3182C">
        <w:rPr>
          <w:rFonts w:ascii="Times" w:hAnsi="Times"/>
          <w:b/>
          <w:bCs/>
          <w:color w:val="000000" w:themeColor="text1"/>
          <w:sz w:val="28"/>
          <w:szCs w:val="28"/>
          <w:lang w:val="en-US"/>
        </w:rPr>
        <w:t>C</w:t>
      </w:r>
      <w:r w:rsidR="00A72423">
        <w:rPr>
          <w:rFonts w:ascii="Times" w:hAnsi="Times"/>
          <w:b/>
          <w:bCs/>
          <w:color w:val="000000" w:themeColor="text1"/>
          <w:sz w:val="28"/>
          <w:szCs w:val="28"/>
          <w:lang w:val="en-US"/>
        </w:rPr>
        <w:t>hromatic Aberration</w:t>
      </w:r>
    </w:p>
    <w:p w14:paraId="2079E585" w14:textId="77777777" w:rsidR="0045432F" w:rsidRPr="00B3182C" w:rsidRDefault="0045432F" w:rsidP="0045432F">
      <w:pPr>
        <w:spacing w:line="360" w:lineRule="auto"/>
        <w:rPr>
          <w:rFonts w:ascii="Times" w:hAnsi="Times"/>
          <w:b/>
          <w:bCs/>
          <w:color w:val="000000" w:themeColor="text1"/>
          <w:sz w:val="28"/>
          <w:szCs w:val="28"/>
          <w:lang w:val="en-US"/>
        </w:rPr>
      </w:pPr>
    </w:p>
    <w:p w14:paraId="7F66D38A"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5.1</w:t>
      </w:r>
      <w:r>
        <w:rPr>
          <w:rFonts w:ascii="Times" w:hAnsi="Times"/>
          <w:b/>
          <w:bCs/>
          <w:color w:val="000000" w:themeColor="text1"/>
          <w:lang w:val="en-US"/>
        </w:rPr>
        <w:tab/>
        <w:t>Introduction</w:t>
      </w:r>
    </w:p>
    <w:p w14:paraId="26CE4620"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As we have shown the underlying mechanisms, backgrounds, and algorithms in previous chapters, in this chapter we present some real-world charts where we have used CA in different possible ways such as in Bubble chart, Streamgraph, parallel coordinate chart, horizontal chart, Cell chart with bubbles and squares, bubble chart in world map view. We have also shown how streamgraphs of different models look like and corresponding representation with CA, how a star-fish appearance could be generated using multiple streamgraphs for different countries and how their equivalent appearance could be made with CA. </w:t>
      </w:r>
    </w:p>
    <w:p w14:paraId="5265102B" w14:textId="77777777" w:rsidR="0045432F" w:rsidRPr="002E48C9" w:rsidRDefault="0045432F" w:rsidP="0045432F">
      <w:pPr>
        <w:spacing w:line="360" w:lineRule="auto"/>
        <w:rPr>
          <w:rFonts w:ascii="Times" w:hAnsi="Times"/>
          <w:color w:val="000000" w:themeColor="text1"/>
          <w:lang w:val="en-US"/>
        </w:rPr>
      </w:pPr>
    </w:p>
    <w:p w14:paraId="0A2A1399"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2</w:t>
      </w:r>
      <w:r w:rsidRPr="002E48C9">
        <w:rPr>
          <w:rFonts w:ascii="Times" w:hAnsi="Times"/>
          <w:b/>
          <w:bCs/>
          <w:color w:val="000000" w:themeColor="text1"/>
          <w:lang w:val="en-US"/>
        </w:rPr>
        <w:tab/>
        <w:t>Web Interface</w:t>
      </w:r>
    </w:p>
    <w:p w14:paraId="0B3E7D1F" w14:textId="77777777" w:rsidR="0045432F" w:rsidRDefault="0045432F" w:rsidP="0045432F">
      <w:pPr>
        <w:spacing w:line="360" w:lineRule="auto"/>
        <w:jc w:val="both"/>
        <w:rPr>
          <w:rFonts w:ascii="Times" w:hAnsi="Times"/>
          <w:b/>
          <w:bCs/>
          <w:color w:val="000000" w:themeColor="text1"/>
          <w:lang w:val="en-US"/>
        </w:rPr>
      </w:pPr>
      <w:r w:rsidRPr="002E48C9">
        <w:rPr>
          <w:rFonts w:ascii="Times" w:hAnsi="Times"/>
          <w:color w:val="000000" w:themeColor="text1"/>
          <w:lang w:val="en-US"/>
        </w:rPr>
        <w:t>To visualize different charts, we have developed a web</w:t>
      </w:r>
      <w:r>
        <w:rPr>
          <w:rFonts w:ascii="Times" w:hAnsi="Times"/>
          <w:color w:val="000000" w:themeColor="text1"/>
          <w:lang w:val="en-US"/>
        </w:rPr>
        <w:t xml:space="preserve"> application as in Figure 5.1</w:t>
      </w:r>
      <w:r w:rsidRPr="002E48C9">
        <w:rPr>
          <w:rFonts w:ascii="Times" w:hAnsi="Times"/>
          <w:color w:val="000000" w:themeColor="text1"/>
          <w:lang w:val="en-US"/>
        </w:rPr>
        <w:t xml:space="preserve"> with html input controls in the top toolbar and all charts are presented in the main container placed just below the toolbar</w:t>
      </w:r>
      <w:r>
        <w:rPr>
          <w:rFonts w:ascii="Times" w:hAnsi="Times"/>
          <w:color w:val="000000" w:themeColor="text1"/>
          <w:lang w:val="en-US"/>
        </w:rPr>
        <w:t xml:space="preserve"> as follows:</w:t>
      </w:r>
      <w:r>
        <w:rPr>
          <w:rFonts w:ascii="Times" w:hAnsi="Times"/>
          <w:color w:val="000000" w:themeColor="text1"/>
          <w:lang w:val="en-US"/>
        </w:rPr>
        <w:tab/>
      </w:r>
    </w:p>
    <w:p w14:paraId="7752CC00" w14:textId="77777777" w:rsidR="0045432F" w:rsidRDefault="0045432F" w:rsidP="0045432F">
      <w:pPr>
        <w:spacing w:line="360" w:lineRule="auto"/>
        <w:rPr>
          <w:rFonts w:ascii="Times" w:hAnsi="Times"/>
          <w:b/>
          <w:bCs/>
          <w:color w:val="000000" w:themeColor="text1"/>
          <w:lang w:val="en-US"/>
        </w:rPr>
      </w:pPr>
    </w:p>
    <w:p w14:paraId="3E690F9D" w14:textId="77777777" w:rsidR="0045432F" w:rsidRPr="004D1AD1" w:rsidRDefault="0045432F" w:rsidP="0045432F">
      <w:pPr>
        <w:spacing w:line="360" w:lineRule="auto"/>
        <w:rPr>
          <w:rFonts w:ascii="Times" w:hAnsi="Times"/>
          <w:color w:val="000000" w:themeColor="text1"/>
          <w:lang w:val="en-US"/>
        </w:rPr>
      </w:pPr>
      <w:r>
        <w:rPr>
          <w:rFonts w:ascii="Times" w:hAnsi="Times"/>
          <w:b/>
          <w:bCs/>
          <w:noProof/>
          <w:color w:val="000000" w:themeColor="text1"/>
          <w:lang w:val="en-US"/>
        </w:rPr>
        <w:drawing>
          <wp:inline distT="0" distB="0" distL="0" distR="0" wp14:anchorId="50A4B481" wp14:editId="59ADA5E2">
            <wp:extent cx="5731510" cy="2983230"/>
            <wp:effectExtent l="0" t="0" r="0" b="127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color w:val="000000" w:themeColor="text1"/>
          <w:lang w:val="en-US"/>
        </w:rPr>
        <w:t>Figure</w:t>
      </w:r>
      <w:r>
        <w:rPr>
          <w:rFonts w:ascii="Times" w:hAnsi="Times"/>
          <w:color w:val="000000" w:themeColor="text1"/>
          <w:lang w:val="en-US"/>
        </w:rPr>
        <w:t xml:space="preserve"> 5.1</w:t>
      </w:r>
      <w:r w:rsidRPr="002E48C9">
        <w:rPr>
          <w:rFonts w:ascii="Times" w:hAnsi="Times"/>
          <w:color w:val="000000" w:themeColor="text1"/>
          <w:lang w:val="en-US"/>
        </w:rPr>
        <w:t xml:space="preserve">: Initial Web Interface (Left - Bubble chart, right – </w:t>
      </w:r>
      <w:r>
        <w:rPr>
          <w:rFonts w:ascii="Times" w:hAnsi="Times"/>
          <w:color w:val="000000" w:themeColor="text1"/>
          <w:lang w:val="en-US"/>
        </w:rPr>
        <w:t xml:space="preserve">Color </w:t>
      </w:r>
      <w:r w:rsidRPr="002E48C9">
        <w:rPr>
          <w:rFonts w:ascii="Times" w:hAnsi="Times"/>
          <w:color w:val="000000" w:themeColor="text1"/>
          <w:lang w:val="en-US"/>
        </w:rPr>
        <w:t>Streamgraph)</w:t>
      </w:r>
    </w:p>
    <w:p w14:paraId="5F88DE5D" w14:textId="77777777" w:rsidR="0045432F" w:rsidRPr="002E48C9" w:rsidRDefault="0045432F" w:rsidP="0045432F">
      <w:pPr>
        <w:spacing w:line="360" w:lineRule="auto"/>
        <w:rPr>
          <w:rFonts w:ascii="Times" w:hAnsi="Times"/>
          <w:color w:val="000000" w:themeColor="text1"/>
          <w:lang w:val="en-US"/>
        </w:rPr>
      </w:pPr>
    </w:p>
    <w:p w14:paraId="20C777F2"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In the following section, we briefly explain the basic functionalities of the input fields in toolbar.</w:t>
      </w:r>
    </w:p>
    <w:p w14:paraId="1F513072" w14:textId="77777777" w:rsidR="0045432F" w:rsidRPr="002E48C9" w:rsidRDefault="0045432F" w:rsidP="0045432F">
      <w:pPr>
        <w:spacing w:line="360" w:lineRule="auto"/>
        <w:jc w:val="both"/>
        <w:rPr>
          <w:rFonts w:ascii="Times" w:hAnsi="Times"/>
          <w:color w:val="000000" w:themeColor="text1"/>
          <w:lang w:val="en-US"/>
        </w:rPr>
      </w:pPr>
    </w:p>
    <w:p w14:paraId="08BC3B5E"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Chart dropdown</w:t>
      </w:r>
      <w:r w:rsidRPr="002E48C9">
        <w:rPr>
          <w:rFonts w:ascii="Times" w:hAnsi="Times"/>
          <w:color w:val="000000" w:themeColor="text1"/>
          <w:lang w:val="en-US"/>
        </w:rPr>
        <w:t>: List of chart names, on selection it will automatically draw the corresponding chart in the main container.</w:t>
      </w:r>
      <w:r>
        <w:rPr>
          <w:rFonts w:ascii="Times" w:hAnsi="Times"/>
          <w:color w:val="000000" w:themeColor="text1"/>
          <w:lang w:val="en-US"/>
        </w:rPr>
        <w:t xml:space="preserve"> Bubble chart, Parallel Coordinates, Horizontal chart, Square Grid Chart, Bubble Grid Chart are available options in the list.</w:t>
      </w:r>
    </w:p>
    <w:p w14:paraId="383E303C" w14:textId="77777777" w:rsidR="0045432F" w:rsidRPr="002E48C9" w:rsidRDefault="0045432F" w:rsidP="0045432F">
      <w:pPr>
        <w:spacing w:line="360" w:lineRule="auto"/>
        <w:jc w:val="both"/>
        <w:rPr>
          <w:rFonts w:ascii="Times" w:hAnsi="Times"/>
          <w:color w:val="000000" w:themeColor="text1"/>
          <w:lang w:val="en-US"/>
        </w:rPr>
      </w:pPr>
    </w:p>
    <w:p w14:paraId="44CD3248"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Model</w:t>
      </w:r>
      <w:r>
        <w:rPr>
          <w:rFonts w:ascii="Times" w:hAnsi="Times"/>
          <w:b/>
          <w:bCs/>
          <w:color w:val="000000" w:themeColor="text1"/>
          <w:lang w:val="en-US"/>
        </w:rPr>
        <w:t xml:space="preserve"> dropdown</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Names of the predictive models for which we have generated data for </w:t>
      </w:r>
      <w:r>
        <w:rPr>
          <w:rFonts w:ascii="Times" w:hAnsi="Times"/>
          <w:color w:val="000000" w:themeColor="text1"/>
          <w:lang w:val="en-US"/>
        </w:rPr>
        <w:t>finding the uncertainties and presenting as chromatic aberration. MLP, CNN, LSTM and ARIMA are the available options for the list.</w:t>
      </w:r>
    </w:p>
    <w:p w14:paraId="0F0ECEBF" w14:textId="77777777" w:rsidR="0045432F" w:rsidRPr="002E48C9" w:rsidRDefault="0045432F" w:rsidP="0045432F">
      <w:pPr>
        <w:spacing w:line="360" w:lineRule="auto"/>
        <w:jc w:val="both"/>
        <w:rPr>
          <w:rFonts w:ascii="Times" w:hAnsi="Times"/>
          <w:color w:val="000000" w:themeColor="text1"/>
          <w:lang w:val="en-US"/>
        </w:rPr>
      </w:pPr>
    </w:p>
    <w:p w14:paraId="461E4004" w14:textId="77777777" w:rsidR="0045432F"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Reset: </w:t>
      </w:r>
      <w:r w:rsidRPr="002E48C9">
        <w:rPr>
          <w:rFonts w:ascii="Times" w:hAnsi="Times"/>
          <w:color w:val="000000" w:themeColor="text1"/>
          <w:lang w:val="en-US"/>
        </w:rPr>
        <w:t xml:space="preserve">Return to the initial state of the </w:t>
      </w:r>
      <w:r>
        <w:rPr>
          <w:rFonts w:ascii="Times" w:hAnsi="Times"/>
          <w:color w:val="000000" w:themeColor="text1"/>
          <w:lang w:val="en-US"/>
        </w:rPr>
        <w:t xml:space="preserve">drawing for bubble chart. For this chart it has different type of modes listed in the right side of the toolbar. </w:t>
      </w:r>
    </w:p>
    <w:p w14:paraId="118AB000" w14:textId="77777777" w:rsidR="0045432F" w:rsidRDefault="0045432F" w:rsidP="0045432F">
      <w:pPr>
        <w:spacing w:line="360" w:lineRule="auto"/>
        <w:jc w:val="both"/>
        <w:rPr>
          <w:rFonts w:ascii="Times" w:hAnsi="Times"/>
          <w:color w:val="000000" w:themeColor="text1"/>
          <w:lang w:val="en-US"/>
        </w:rPr>
      </w:pPr>
    </w:p>
    <w:p w14:paraId="108E9B9D" w14:textId="77777777"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Texture Stream: </w:t>
      </w:r>
      <w:r w:rsidRPr="002E48C9">
        <w:rPr>
          <w:rFonts w:ascii="Times" w:hAnsi="Times"/>
          <w:color w:val="000000" w:themeColor="text1"/>
          <w:lang w:val="en-US"/>
        </w:rPr>
        <w:t>This is a toggle button to switch the stream graph from color-based filling to texture based filling, that means instead of flat color flow it uses bullet like textures to fill the stream but still they have different colors for their own country region. More detail is shown in section 4.5.</w:t>
      </w:r>
    </w:p>
    <w:p w14:paraId="49F47E92" w14:textId="77777777" w:rsidR="0045432F" w:rsidRDefault="0045432F" w:rsidP="0045432F">
      <w:pPr>
        <w:spacing w:line="360" w:lineRule="auto"/>
        <w:jc w:val="both"/>
        <w:rPr>
          <w:rFonts w:ascii="Times" w:hAnsi="Times"/>
          <w:color w:val="000000" w:themeColor="text1"/>
          <w:lang w:val="en-US"/>
        </w:rPr>
      </w:pPr>
    </w:p>
    <w:p w14:paraId="43A88B2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The followings are available operational modes of bubble chart:</w:t>
      </w:r>
    </w:p>
    <w:p w14:paraId="33EED7B2" w14:textId="77777777"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Pan Chart: </w:t>
      </w:r>
      <w:r w:rsidRPr="002E48C9">
        <w:rPr>
          <w:rFonts w:ascii="Times" w:hAnsi="Times"/>
          <w:color w:val="000000" w:themeColor="text1"/>
          <w:lang w:val="en-US"/>
        </w:rPr>
        <w:t>Since the bubble chart and stream graph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are drawn side by </w:t>
      </w:r>
      <w:r>
        <w:rPr>
          <w:rFonts w:ascii="Times" w:hAnsi="Times"/>
          <w:color w:val="000000" w:themeColor="text1"/>
          <w:lang w:val="en-US"/>
        </w:rPr>
        <w:t xml:space="preserve">side </w:t>
      </w:r>
      <w:r w:rsidRPr="002E48C9">
        <w:rPr>
          <w:rFonts w:ascii="Times" w:hAnsi="Times"/>
          <w:color w:val="000000" w:themeColor="text1"/>
          <w:lang w:val="en-US"/>
        </w:rPr>
        <w:t>and they work interactively like filtering the streamgraph with the selection from bubble chart, so sometimes it is necessary to zoom-in/out of the charts and consequently panning the charts in its own space is also advantageous.</w:t>
      </w:r>
    </w:p>
    <w:p w14:paraId="6CD5858D" w14:textId="77777777" w:rsidR="0045432F" w:rsidRPr="002E48C9" w:rsidRDefault="0045432F" w:rsidP="0045432F">
      <w:pPr>
        <w:spacing w:line="360" w:lineRule="auto"/>
        <w:jc w:val="both"/>
        <w:rPr>
          <w:rFonts w:ascii="Times" w:hAnsi="Times"/>
          <w:b/>
          <w:bCs/>
          <w:color w:val="000000" w:themeColor="text1"/>
          <w:lang w:val="en-US"/>
        </w:rPr>
      </w:pPr>
    </w:p>
    <w:p w14:paraId="567173C6" w14:textId="77777777" w:rsidR="0045432F" w:rsidRPr="002E48C9" w:rsidRDefault="0045432F" w:rsidP="0045432F">
      <w:pPr>
        <w:spacing w:line="360" w:lineRule="auto"/>
        <w:jc w:val="both"/>
        <w:rPr>
          <w:rFonts w:ascii="Times" w:hAnsi="Times"/>
          <w:color w:val="000000" w:themeColor="text1"/>
          <w:lang w:val="en-US"/>
        </w:rPr>
      </w:pPr>
      <w:r>
        <w:rPr>
          <w:rFonts w:ascii="Times" w:hAnsi="Times"/>
          <w:b/>
          <w:bCs/>
          <w:color w:val="000000" w:themeColor="text1"/>
          <w:lang w:val="en-US"/>
        </w:rPr>
        <w:t>Star Fish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changes the drawing mode to interact with mouse events. </w:t>
      </w:r>
      <w:r>
        <w:rPr>
          <w:rFonts w:ascii="Times" w:hAnsi="Times"/>
          <w:color w:val="000000" w:themeColor="text1"/>
          <w:lang w:val="en-US"/>
        </w:rPr>
        <w:t>In this mode user can click on a country bubble to open the corresponding texture stream graph as a wing in a star-fish layout. So, for example, when user select 8-10 countries in each side then the resultant chart will look like starfish. We will show further detail about this layout in later sections.</w:t>
      </w:r>
    </w:p>
    <w:p w14:paraId="59734F04" w14:textId="77777777" w:rsidR="0045432F" w:rsidRDefault="0045432F" w:rsidP="0045432F">
      <w:pPr>
        <w:spacing w:line="360" w:lineRule="auto"/>
        <w:jc w:val="both"/>
        <w:rPr>
          <w:rFonts w:ascii="Times" w:hAnsi="Times"/>
          <w:color w:val="000000" w:themeColor="text1"/>
          <w:lang w:val="en-US"/>
        </w:rPr>
      </w:pPr>
    </w:p>
    <w:p w14:paraId="37AB2F5C" w14:textId="77777777" w:rsidR="0045432F" w:rsidRDefault="0045432F" w:rsidP="0045432F">
      <w:pPr>
        <w:spacing w:line="360" w:lineRule="auto"/>
        <w:jc w:val="both"/>
        <w:rPr>
          <w:rFonts w:ascii="Times" w:hAnsi="Times"/>
          <w:color w:val="000000" w:themeColor="text1"/>
          <w:lang w:val="en-US"/>
        </w:rPr>
      </w:pPr>
      <w:r w:rsidRPr="00FE0AEC">
        <w:rPr>
          <w:rFonts w:ascii="Times" w:hAnsi="Times"/>
          <w:b/>
          <w:bCs/>
          <w:color w:val="000000" w:themeColor="text1"/>
          <w:lang w:val="en-US"/>
        </w:rPr>
        <w:t>Drill Models</w:t>
      </w:r>
      <w:r>
        <w:rPr>
          <w:rFonts w:ascii="Times" w:hAnsi="Times"/>
          <w:color w:val="000000" w:themeColor="text1"/>
          <w:lang w:val="en-US"/>
        </w:rPr>
        <w:t>: In this mode when the user selects a country then four stream graphs with Chromatic Aberrated textures are shown in the right panel corresponding to the four predictive models. A detailed explanation will be shown in later section.</w:t>
      </w:r>
    </w:p>
    <w:p w14:paraId="3D44AD4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lastRenderedPageBreak/>
        <w:t xml:space="preserve"> </w:t>
      </w:r>
    </w:p>
    <w:p w14:paraId="0EB80989"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Bubbles Select:</w:t>
      </w:r>
      <w:r w:rsidRPr="002E48C9">
        <w:rPr>
          <w:rFonts w:ascii="Times" w:hAnsi="Times"/>
          <w:color w:val="000000" w:themeColor="text1"/>
          <w:lang w:val="en-US"/>
        </w:rPr>
        <w:t xml:space="preserve"> Select </w:t>
      </w:r>
      <w:r>
        <w:rPr>
          <w:rFonts w:ascii="Times" w:hAnsi="Times"/>
          <w:color w:val="000000" w:themeColor="text1"/>
          <w:lang w:val="en-US"/>
        </w:rPr>
        <w:t>one or more</w:t>
      </w:r>
      <w:r w:rsidRPr="002E48C9">
        <w:rPr>
          <w:rFonts w:ascii="Times" w:hAnsi="Times"/>
          <w:color w:val="000000" w:themeColor="text1"/>
          <w:lang w:val="en-US"/>
        </w:rPr>
        <w:t xml:space="preserve"> country from the </w:t>
      </w:r>
      <w:r>
        <w:rPr>
          <w:rFonts w:ascii="Times" w:hAnsi="Times"/>
          <w:color w:val="000000" w:themeColor="text1"/>
          <w:lang w:val="en-US"/>
        </w:rPr>
        <w:t xml:space="preserve">bubble </w:t>
      </w:r>
      <w:r w:rsidRPr="002E48C9">
        <w:rPr>
          <w:rFonts w:ascii="Times" w:hAnsi="Times"/>
          <w:color w:val="000000" w:themeColor="text1"/>
          <w:lang w:val="en-US"/>
        </w:rPr>
        <w:t xml:space="preserve">chart and redraw </w:t>
      </w:r>
      <w:r>
        <w:rPr>
          <w:rFonts w:ascii="Times" w:hAnsi="Times"/>
          <w:color w:val="000000" w:themeColor="text1"/>
          <w:lang w:val="en-US"/>
        </w:rPr>
        <w:t>it with</w:t>
      </w:r>
      <w:r w:rsidRPr="002E48C9">
        <w:rPr>
          <w:rFonts w:ascii="Times" w:hAnsi="Times"/>
          <w:color w:val="000000" w:themeColor="text1"/>
          <w:lang w:val="en-US"/>
        </w:rPr>
        <w:t xml:space="preserve"> the selected </w:t>
      </w:r>
      <w:r>
        <w:rPr>
          <w:rFonts w:ascii="Times" w:hAnsi="Times"/>
          <w:color w:val="000000" w:themeColor="text1"/>
          <w:lang w:val="en-US"/>
        </w:rPr>
        <w:t>countries</w:t>
      </w:r>
      <w:r w:rsidRPr="002E48C9">
        <w:rPr>
          <w:rFonts w:ascii="Times" w:hAnsi="Times"/>
          <w:color w:val="000000" w:themeColor="text1"/>
          <w:lang w:val="en-US"/>
        </w:rPr>
        <w:t xml:space="preserve"> only.</w:t>
      </w:r>
      <w:r>
        <w:rPr>
          <w:rFonts w:ascii="Times" w:hAnsi="Times"/>
          <w:color w:val="000000" w:themeColor="text1"/>
          <w:lang w:val="en-US"/>
        </w:rPr>
        <w:t xml:space="preserve"> After selection, the ‘Go’ button will perform a redraw. It helps to compare specific countries because aberrations are not clearly perceivable with all countries. </w:t>
      </w:r>
    </w:p>
    <w:p w14:paraId="45527B9A" w14:textId="77777777" w:rsidR="0045432F" w:rsidRPr="002E48C9" w:rsidRDefault="0045432F" w:rsidP="0045432F">
      <w:pPr>
        <w:spacing w:line="360" w:lineRule="auto"/>
        <w:jc w:val="both"/>
        <w:rPr>
          <w:rFonts w:ascii="Times" w:hAnsi="Times"/>
          <w:color w:val="000000" w:themeColor="text1"/>
          <w:lang w:val="en-US"/>
        </w:rPr>
      </w:pPr>
    </w:p>
    <w:p w14:paraId="085C8A95"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Bubbles Remove</w:t>
      </w:r>
      <w:r w:rsidRPr="002E48C9">
        <w:rPr>
          <w:rFonts w:ascii="Times" w:hAnsi="Times"/>
          <w:color w:val="000000" w:themeColor="text1"/>
          <w:lang w:val="en-US"/>
        </w:rPr>
        <w:t xml:space="preserve">: </w:t>
      </w:r>
      <w:r>
        <w:rPr>
          <w:rFonts w:ascii="Times" w:hAnsi="Times"/>
          <w:color w:val="000000" w:themeColor="text1"/>
          <w:lang w:val="en-US"/>
        </w:rPr>
        <w:t>It is the opposite feature of the bubble select mode. It f</w:t>
      </w:r>
      <w:r w:rsidRPr="002E48C9">
        <w:rPr>
          <w:rFonts w:ascii="Times" w:hAnsi="Times"/>
          <w:color w:val="000000" w:themeColor="text1"/>
          <w:lang w:val="en-US"/>
        </w:rPr>
        <w:t>ilter</w:t>
      </w:r>
      <w:r>
        <w:rPr>
          <w:rFonts w:ascii="Times" w:hAnsi="Times"/>
          <w:color w:val="000000" w:themeColor="text1"/>
          <w:lang w:val="en-US"/>
        </w:rPr>
        <w:t xml:space="preserve">s </w:t>
      </w:r>
      <w:r w:rsidRPr="002E48C9">
        <w:rPr>
          <w:rFonts w:ascii="Times" w:hAnsi="Times"/>
          <w:color w:val="000000" w:themeColor="text1"/>
          <w:lang w:val="en-US"/>
        </w:rPr>
        <w:t>out countries from the bubble chart. In this mode the selected countries are omitted from the chart. After omitting countries on press ‘Go’ button it redraws with the other countries.</w:t>
      </w:r>
    </w:p>
    <w:p w14:paraId="613D1C1E" w14:textId="77777777" w:rsidR="0045432F" w:rsidRDefault="0045432F" w:rsidP="0045432F">
      <w:pPr>
        <w:spacing w:line="360" w:lineRule="auto"/>
        <w:jc w:val="both"/>
        <w:rPr>
          <w:rFonts w:ascii="Times" w:hAnsi="Times"/>
          <w:b/>
          <w:bCs/>
          <w:color w:val="000000" w:themeColor="text1"/>
          <w:lang w:val="en-US"/>
        </w:rPr>
      </w:pPr>
    </w:p>
    <w:p w14:paraId="006C8843"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Reshuffle Streams: </w:t>
      </w:r>
      <w:r>
        <w:rPr>
          <w:rFonts w:ascii="Times" w:hAnsi="Times"/>
          <w:color w:val="000000" w:themeColor="text1"/>
          <w:lang w:val="en-US"/>
        </w:rPr>
        <w:t>Re</w:t>
      </w:r>
      <w:r w:rsidRPr="002E48C9">
        <w:rPr>
          <w:rFonts w:ascii="Times" w:hAnsi="Times"/>
          <w:color w:val="000000" w:themeColor="text1"/>
          <w:lang w:val="en-US"/>
        </w:rPr>
        <w:t>draw</w:t>
      </w:r>
      <w:r>
        <w:rPr>
          <w:rFonts w:ascii="Times" w:hAnsi="Times"/>
          <w:color w:val="000000" w:themeColor="text1"/>
          <w:lang w:val="en-US"/>
        </w:rPr>
        <w:t>s the</w:t>
      </w:r>
      <w:r w:rsidRPr="002E48C9">
        <w:rPr>
          <w:rFonts w:ascii="Times" w:hAnsi="Times"/>
          <w:color w:val="000000" w:themeColor="text1"/>
          <w:lang w:val="en-US"/>
        </w:rPr>
        <w:t xml:space="preserve"> main streamgraph with the selected countries of interest from bubble chart.</w:t>
      </w:r>
      <w:r>
        <w:rPr>
          <w:rFonts w:ascii="Times" w:hAnsi="Times"/>
          <w:color w:val="000000" w:themeColor="text1"/>
          <w:lang w:val="en-US"/>
        </w:rPr>
        <w:t xml:space="preserve"> This allows one to compare streamgraph of one or more countries selectively.</w:t>
      </w:r>
    </w:p>
    <w:p w14:paraId="5EB43241" w14:textId="77777777" w:rsidR="0045432F" w:rsidRPr="002E48C9" w:rsidRDefault="0045432F" w:rsidP="0045432F">
      <w:pPr>
        <w:spacing w:line="360" w:lineRule="auto"/>
        <w:jc w:val="both"/>
        <w:rPr>
          <w:rFonts w:ascii="Times" w:hAnsi="Times"/>
          <w:color w:val="000000" w:themeColor="text1"/>
          <w:lang w:val="en-US"/>
        </w:rPr>
      </w:pPr>
    </w:p>
    <w:p w14:paraId="41F8BF22" w14:textId="77777777" w:rsidR="0045432F" w:rsidRPr="002E48C9" w:rsidRDefault="0045432F" w:rsidP="0045432F">
      <w:pPr>
        <w:spacing w:line="360" w:lineRule="auto"/>
        <w:jc w:val="both"/>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ab/>
        <w:t xml:space="preserve">Filtering </w:t>
      </w:r>
    </w:p>
    <w:p w14:paraId="7EC94048"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We use data for </w:t>
      </w:r>
      <w:r>
        <w:rPr>
          <w:rFonts w:ascii="Times" w:hAnsi="Times"/>
          <w:color w:val="000000" w:themeColor="text1"/>
          <w:lang w:val="en-US"/>
        </w:rPr>
        <w:t xml:space="preserve">the </w:t>
      </w:r>
      <w:r w:rsidRPr="002E48C9">
        <w:rPr>
          <w:rFonts w:ascii="Times" w:hAnsi="Times"/>
          <w:color w:val="000000" w:themeColor="text1"/>
          <w:lang w:val="en-US"/>
        </w:rPr>
        <w:t>top 100 countries based on the total infection rate. As we see from the Figure-</w:t>
      </w:r>
      <w:r>
        <w:rPr>
          <w:rFonts w:ascii="Times" w:hAnsi="Times"/>
          <w:color w:val="000000" w:themeColor="text1"/>
          <w:lang w:val="en-US"/>
        </w:rPr>
        <w:t>12</w:t>
      </w:r>
      <w:r w:rsidRPr="002E48C9">
        <w:rPr>
          <w:rFonts w:ascii="Times" w:hAnsi="Times"/>
          <w:color w:val="000000" w:themeColor="text1"/>
          <w:lang w:val="en-US"/>
        </w:rPr>
        <w:t>, it is difficult to read the label of the country and difficult to identify the extent of aberration for the smaller circles having lower uncertainties. That’s why we implement a filtering option with different perspectives. In the section below we briefly explain them.</w:t>
      </w:r>
    </w:p>
    <w:p w14:paraId="09B40E8F" w14:textId="77777777" w:rsidR="0045432F" w:rsidRDefault="0045432F" w:rsidP="0045432F">
      <w:pPr>
        <w:spacing w:line="360" w:lineRule="auto"/>
        <w:rPr>
          <w:rFonts w:ascii="Times" w:hAnsi="Times"/>
          <w:b/>
          <w:bCs/>
          <w:color w:val="000000" w:themeColor="text1"/>
          <w:lang w:val="en-US"/>
        </w:rPr>
      </w:pPr>
    </w:p>
    <w:p w14:paraId="5B9F35ED" w14:textId="77777777" w:rsidR="0045432F" w:rsidRPr="002E48C9" w:rsidRDefault="0045432F" w:rsidP="0045432F">
      <w:pPr>
        <w:spacing w:line="360" w:lineRule="auto"/>
        <w:rPr>
          <w:rFonts w:ascii="Times" w:hAnsi="Times"/>
          <w:b/>
          <w:bCs/>
          <w:color w:val="000000" w:themeColor="text1"/>
          <w:lang w:val="en-US"/>
        </w:rPr>
      </w:pPr>
    </w:p>
    <w:p w14:paraId="05E4A4DC"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.1.</w:t>
      </w:r>
      <w:r w:rsidRPr="002E48C9">
        <w:rPr>
          <w:rFonts w:ascii="Times" w:hAnsi="Times"/>
          <w:b/>
          <w:bCs/>
          <w:color w:val="000000" w:themeColor="text1"/>
          <w:lang w:val="en-US"/>
        </w:rPr>
        <w:tab/>
      </w:r>
      <w:r>
        <w:rPr>
          <w:rFonts w:ascii="Times" w:hAnsi="Times"/>
          <w:b/>
          <w:bCs/>
          <w:color w:val="000000" w:themeColor="text1"/>
          <w:lang w:val="en-US"/>
        </w:rPr>
        <w:t>Bubble Selection Mode</w:t>
      </w:r>
    </w:p>
    <w:p w14:paraId="2F9544A5"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75C1B3F4" wp14:editId="23218437">
            <wp:extent cx="2716270" cy="2704171"/>
            <wp:effectExtent l="0" t="0" r="1905" b="1270"/>
            <wp:docPr id="66" name="Picture 6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ubble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24152" cy="2712018"/>
                    </a:xfrm>
                    <a:prstGeom prst="rect">
                      <a:avLst/>
                    </a:prstGeom>
                  </pic:spPr>
                </pic:pic>
              </a:graphicData>
            </a:graphic>
          </wp:inline>
        </w:drawing>
      </w:r>
      <w:r w:rsidRPr="002E48C9">
        <w:rPr>
          <w:rFonts w:ascii="Times" w:hAnsi="Times"/>
          <w:b/>
          <w:bCs/>
          <w:noProof/>
          <w:color w:val="000000" w:themeColor="text1"/>
          <w:lang w:val="en-US"/>
        </w:rPr>
        <mc:AlternateContent>
          <mc:Choice Requires="wps">
            <w:drawing>
              <wp:anchor distT="0" distB="0" distL="114300" distR="114300" simplePos="0" relativeHeight="251666432" behindDoc="0" locked="0" layoutInCell="1" allowOverlap="1" wp14:anchorId="57D9ED19" wp14:editId="5E69BDFC">
                <wp:simplePos x="0" y="0"/>
                <wp:positionH relativeFrom="column">
                  <wp:posOffset>2731576</wp:posOffset>
                </wp:positionH>
                <wp:positionV relativeFrom="paragraph">
                  <wp:posOffset>1272540</wp:posOffset>
                </wp:positionV>
                <wp:extent cx="149290" cy="167951"/>
                <wp:effectExtent l="0" t="12700" r="28575" b="22860"/>
                <wp:wrapNone/>
                <wp:docPr id="57"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04F555" id="Right Arrow 57" o:spid="_x0000_s1026" type="#_x0000_t13" style="position:absolute;margin-left:215.1pt;margin-top:100.2pt;width:11.75pt;height:13.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" adj="10800" fillcolor="#4472c4 [3204]" strokecolor="#1f3763 [1604]" strokeweight="1pt">
                <v:fill opacity="36751f"/>
                <v:stroke opacity="28784f"/>
              </v:shape>
            </w:pict>
          </mc:Fallback>
        </mc:AlternateContent>
      </w:r>
      <w:r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19AA4796" wp14:editId="34891392">
            <wp:extent cx="2531327" cy="2520051"/>
            <wp:effectExtent l="0" t="0" r="0" b="0"/>
            <wp:docPr id="67" name="Picture 6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ubble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38411" cy="2527103"/>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b/>
          <w:bCs/>
          <w:color w:val="000000" w:themeColor="text1"/>
          <w:lang w:val="en-US"/>
        </w:rPr>
        <w:tab/>
      </w:r>
      <w:r w:rsidRPr="002E48C9">
        <w:rPr>
          <w:rFonts w:ascii="Times" w:hAnsi="Times"/>
          <w:color w:val="000000" w:themeColor="text1"/>
          <w:lang w:val="en-US"/>
        </w:rPr>
        <w:t>Figure</w:t>
      </w:r>
      <w:r>
        <w:rPr>
          <w:rFonts w:ascii="Times" w:hAnsi="Times"/>
          <w:color w:val="000000" w:themeColor="text1"/>
          <w:lang w:val="en-US"/>
        </w:rPr>
        <w:t xml:space="preserve"> 5.2</w:t>
      </w:r>
      <w:r w:rsidRPr="002E48C9">
        <w:rPr>
          <w:rFonts w:ascii="Times" w:hAnsi="Times"/>
          <w:color w:val="000000" w:themeColor="text1"/>
          <w:lang w:val="en-US"/>
        </w:rPr>
        <w:t xml:space="preserve">: </w:t>
      </w:r>
      <w:r>
        <w:rPr>
          <w:rFonts w:ascii="Times" w:hAnsi="Times"/>
          <w:color w:val="000000" w:themeColor="text1"/>
          <w:lang w:val="en-US"/>
        </w:rPr>
        <w:t>Filter by</w:t>
      </w:r>
      <w:r w:rsidRPr="002E48C9">
        <w:rPr>
          <w:rFonts w:ascii="Times" w:hAnsi="Times"/>
          <w:color w:val="000000" w:themeColor="text1"/>
          <w:lang w:val="en-US"/>
        </w:rPr>
        <w:t xml:space="preserve"> selected countries of interest</w:t>
      </w:r>
    </w:p>
    <w:p w14:paraId="0C7734AD" w14:textId="77777777" w:rsidR="0045432F" w:rsidRPr="002E48C9" w:rsidRDefault="0045432F" w:rsidP="0045432F">
      <w:pPr>
        <w:spacing w:line="360" w:lineRule="auto"/>
        <w:rPr>
          <w:rFonts w:ascii="Times" w:hAnsi="Times"/>
          <w:color w:val="000000" w:themeColor="text1"/>
          <w:lang w:val="en-US"/>
        </w:rPr>
      </w:pPr>
    </w:p>
    <w:p w14:paraId="542C964E"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lastRenderedPageBreak/>
        <w:t xml:space="preserve">In this mode, it allows users to select the countries of interest on first click and toggles on the next one. So, when all preferred countries are selected the ‘Go’ button redraws the bubbles side by side with comparatively bigger sizes. </w:t>
      </w:r>
    </w:p>
    <w:p w14:paraId="4D8F16C9" w14:textId="77777777" w:rsidR="0045432F" w:rsidRPr="002E48C9" w:rsidRDefault="0045432F" w:rsidP="0045432F">
      <w:pPr>
        <w:spacing w:line="360" w:lineRule="auto"/>
        <w:rPr>
          <w:rFonts w:ascii="Times" w:hAnsi="Times"/>
          <w:b/>
          <w:bCs/>
          <w:color w:val="000000" w:themeColor="text1"/>
          <w:lang w:val="en-US"/>
        </w:rPr>
      </w:pPr>
    </w:p>
    <w:p w14:paraId="0569FECE"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.2</w:t>
      </w:r>
      <w:r w:rsidRPr="002E48C9">
        <w:rPr>
          <w:rFonts w:ascii="Times" w:hAnsi="Times"/>
          <w:b/>
          <w:bCs/>
          <w:color w:val="000000" w:themeColor="text1"/>
          <w:lang w:val="en-US"/>
        </w:rPr>
        <w:tab/>
      </w:r>
      <w:r>
        <w:rPr>
          <w:rFonts w:ascii="Times" w:hAnsi="Times"/>
          <w:b/>
          <w:bCs/>
          <w:color w:val="000000" w:themeColor="text1"/>
          <w:lang w:val="en-US"/>
        </w:rPr>
        <w:t>Bubble Removal</w:t>
      </w:r>
      <w:r w:rsidRPr="002E48C9">
        <w:rPr>
          <w:rFonts w:ascii="Times" w:hAnsi="Times"/>
          <w:b/>
          <w:bCs/>
          <w:color w:val="000000" w:themeColor="text1"/>
          <w:lang w:val="en-US"/>
        </w:rPr>
        <w:t xml:space="preserve"> </w:t>
      </w:r>
      <w:r>
        <w:rPr>
          <w:rFonts w:ascii="Times" w:hAnsi="Times"/>
          <w:b/>
          <w:bCs/>
          <w:color w:val="000000" w:themeColor="text1"/>
          <w:lang w:val="en-US"/>
        </w:rPr>
        <w:t>Mode</w:t>
      </w:r>
    </w:p>
    <w:p w14:paraId="4E60D9E2" w14:textId="77777777" w:rsidR="0045432F" w:rsidRPr="002E48C9" w:rsidRDefault="0045432F" w:rsidP="0045432F">
      <w:pPr>
        <w:spacing w:line="360" w:lineRule="auto"/>
        <w:rPr>
          <w:rFonts w:ascii="Times" w:hAnsi="Times"/>
          <w:b/>
          <w:bCs/>
          <w:color w:val="000000" w:themeColor="text1"/>
          <w:lang w:val="en-US"/>
        </w:rPr>
      </w:pPr>
    </w:p>
    <w:p w14:paraId="7493A404"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09C085DC" wp14:editId="39DBF6C7">
            <wp:extent cx="2542478" cy="2547830"/>
            <wp:effectExtent l="0" t="0" r="0" b="5080"/>
            <wp:docPr id="68" name="Picture 6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ubble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53724" cy="2559099"/>
                    </a:xfrm>
                    <a:prstGeom prst="rect">
                      <a:avLst/>
                    </a:prstGeom>
                  </pic:spPr>
                </pic:pic>
              </a:graphicData>
            </a:graphic>
          </wp:inline>
        </w:drawing>
      </w:r>
      <w:r w:rsidRPr="002E48C9">
        <w:rPr>
          <w:rFonts w:ascii="Times" w:hAnsi="Times"/>
          <w:b/>
          <w:bCs/>
          <w:noProof/>
          <w:color w:val="000000" w:themeColor="text1"/>
          <w:lang w:val="en-US"/>
        </w:rPr>
        <mc:AlternateContent>
          <mc:Choice Requires="wps">
            <w:drawing>
              <wp:anchor distT="0" distB="0" distL="114300" distR="114300" simplePos="0" relativeHeight="251667456" behindDoc="0" locked="0" layoutInCell="1" allowOverlap="1" wp14:anchorId="4697106D" wp14:editId="2C5E0129">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874810" id="Right Arrow 64" o:spid="_x0000_s1026" type="#_x0000_t13" style="position:absolute;margin-left:217.45pt;margin-top:100.85pt;width:11.75pt;height:13.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" adj="10800" fillcolor="#4472c4 [3204]" strokecolor="#1f3763 [1604]" strokeweight="1pt">
                <v:fill opacity="36751f"/>
                <v:stroke opacity="28784f"/>
              </v:shape>
            </w:pict>
          </mc:Fallback>
        </mc:AlternateContent>
      </w:r>
      <w:r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2D5F5A63" wp14:editId="3E1B4F4C">
            <wp:extent cx="2541905" cy="2558239"/>
            <wp:effectExtent l="0" t="0" r="0" b="0"/>
            <wp:docPr id="70" name="Picture 70" descr="A picture containing che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eck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0442" cy="2566831"/>
                    </a:xfrm>
                    <a:prstGeom prst="rect">
                      <a:avLst/>
                    </a:prstGeom>
                  </pic:spPr>
                </pic:pic>
              </a:graphicData>
            </a:graphic>
          </wp:inline>
        </w:drawing>
      </w:r>
    </w:p>
    <w:p w14:paraId="5F082364"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5.3</w:t>
      </w:r>
      <w:r w:rsidRPr="002E48C9">
        <w:rPr>
          <w:rFonts w:ascii="Times" w:hAnsi="Times"/>
          <w:color w:val="000000" w:themeColor="text1"/>
          <w:lang w:val="en-US"/>
        </w:rPr>
        <w:t>: Removal of countries of interest</w:t>
      </w:r>
    </w:p>
    <w:p w14:paraId="56428992" w14:textId="77777777" w:rsidR="0045432F" w:rsidRPr="002E48C9" w:rsidRDefault="0045432F" w:rsidP="0045432F">
      <w:pPr>
        <w:spacing w:line="360" w:lineRule="auto"/>
        <w:rPr>
          <w:rFonts w:ascii="Times" w:hAnsi="Times"/>
          <w:color w:val="000000" w:themeColor="text1"/>
          <w:lang w:val="en-US"/>
        </w:rPr>
      </w:pPr>
    </w:p>
    <w:p w14:paraId="51A48280"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This is the opposite of the </w:t>
      </w:r>
      <w:r>
        <w:rPr>
          <w:rFonts w:ascii="Times" w:hAnsi="Times"/>
          <w:color w:val="000000" w:themeColor="text1"/>
          <w:lang w:val="en-US"/>
        </w:rPr>
        <w:t>previous mode</w:t>
      </w:r>
      <w:r w:rsidRPr="002E48C9">
        <w:rPr>
          <w:rFonts w:ascii="Times" w:hAnsi="Times"/>
          <w:color w:val="000000" w:themeColor="text1"/>
          <w:lang w:val="en-US"/>
        </w:rPr>
        <w:t xml:space="preserve"> where the user can select the countries to remove from the chart, for instance, removing bigger ones help to find the status of the countries having a smaller size.</w:t>
      </w:r>
    </w:p>
    <w:p w14:paraId="2F2F47E3" w14:textId="77777777" w:rsidR="0045432F" w:rsidRDefault="0045432F" w:rsidP="0045432F">
      <w:pPr>
        <w:spacing w:line="360" w:lineRule="auto"/>
        <w:jc w:val="both"/>
        <w:rPr>
          <w:rFonts w:ascii="Times" w:hAnsi="Times"/>
          <w:color w:val="000000" w:themeColor="text1"/>
          <w:lang w:val="en-US"/>
        </w:rPr>
      </w:pPr>
    </w:p>
    <w:p w14:paraId="43E58BB5" w14:textId="77777777" w:rsidR="0045432F" w:rsidRDefault="0045432F" w:rsidP="0045432F">
      <w:pPr>
        <w:spacing w:line="360" w:lineRule="auto"/>
        <w:jc w:val="both"/>
        <w:rPr>
          <w:rFonts w:ascii="Times" w:hAnsi="Times"/>
          <w:b/>
          <w:bCs/>
          <w:color w:val="000000" w:themeColor="text1"/>
          <w:lang w:val="en-US"/>
        </w:rPr>
      </w:pPr>
      <w:r>
        <w:rPr>
          <w:rFonts w:ascii="Times" w:hAnsi="Times"/>
          <w:b/>
          <w:bCs/>
          <w:color w:val="000000" w:themeColor="text1"/>
          <w:lang w:val="en-US"/>
        </w:rPr>
        <w:t>5</w:t>
      </w:r>
      <w:r w:rsidRPr="00866AB8">
        <w:rPr>
          <w:rFonts w:ascii="Times" w:hAnsi="Times"/>
          <w:b/>
          <w:bCs/>
          <w:color w:val="000000" w:themeColor="text1"/>
          <w:lang w:val="en-US"/>
        </w:rPr>
        <w:t>.</w:t>
      </w:r>
      <w:r>
        <w:rPr>
          <w:rFonts w:ascii="Times" w:hAnsi="Times"/>
          <w:b/>
          <w:bCs/>
          <w:color w:val="000000" w:themeColor="text1"/>
          <w:lang w:val="en-US"/>
        </w:rPr>
        <w:t>4</w:t>
      </w:r>
      <w:r w:rsidRPr="00866AB8">
        <w:rPr>
          <w:rFonts w:ascii="Times" w:hAnsi="Times"/>
          <w:b/>
          <w:bCs/>
          <w:color w:val="000000" w:themeColor="text1"/>
          <w:lang w:val="en-US"/>
        </w:rPr>
        <w:tab/>
        <w:t>Legend</w:t>
      </w:r>
    </w:p>
    <w:p w14:paraId="582D7A17" w14:textId="77777777" w:rsidR="0045432F" w:rsidRPr="00866AB8" w:rsidRDefault="0045432F" w:rsidP="0045432F">
      <w:pPr>
        <w:spacing w:line="360" w:lineRule="auto"/>
        <w:jc w:val="both"/>
        <w:rPr>
          <w:rFonts w:ascii="Times" w:hAnsi="Times"/>
          <w:color w:val="000000" w:themeColor="text1"/>
          <w:lang w:val="en-US"/>
        </w:rPr>
      </w:pPr>
      <w:r w:rsidRPr="00866AB8">
        <w:rPr>
          <w:rFonts w:ascii="Times" w:hAnsi="Times"/>
          <w:color w:val="000000" w:themeColor="text1"/>
          <w:lang w:val="en-US"/>
        </w:rPr>
        <w:t>Placed at the top-left corner</w:t>
      </w:r>
      <w:r>
        <w:rPr>
          <w:rFonts w:ascii="Times" w:hAnsi="Times"/>
          <w:color w:val="000000" w:themeColor="text1"/>
          <w:lang w:val="en-US"/>
        </w:rPr>
        <w:t xml:space="preserve"> (Figure-12) just below the toolbar and above the bubble chart with 5 consecutive circles. The circles are drawn for representing 5 different levels of Chromatic Aberration. The circle with 100% uncertainty represents the maximum uncertainty among all the countries drawn in bubble chart.</w:t>
      </w:r>
    </w:p>
    <w:p w14:paraId="63B1AE4D" w14:textId="77777777" w:rsidR="0045432F" w:rsidRPr="002E48C9" w:rsidRDefault="0045432F" w:rsidP="0045432F">
      <w:pPr>
        <w:spacing w:line="360" w:lineRule="auto"/>
        <w:rPr>
          <w:rFonts w:ascii="Times" w:hAnsi="Times"/>
          <w:b/>
          <w:bCs/>
          <w:color w:val="000000" w:themeColor="text1"/>
          <w:lang w:val="en-US"/>
        </w:rPr>
      </w:pPr>
    </w:p>
    <w:p w14:paraId="3278BA08"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5</w:t>
      </w:r>
      <w:r w:rsidRPr="002E48C9">
        <w:rPr>
          <w:rFonts w:ascii="Times" w:hAnsi="Times"/>
          <w:b/>
          <w:bCs/>
          <w:color w:val="000000" w:themeColor="text1"/>
          <w:lang w:val="en-US"/>
        </w:rPr>
        <w:tab/>
      </w:r>
      <w:r w:rsidRPr="00412624">
        <w:rPr>
          <w:rFonts w:ascii="Times" w:hAnsi="Times"/>
          <w:b/>
          <w:bCs/>
          <w:color w:val="000000" w:themeColor="text1"/>
          <w:lang w:val="en-US"/>
        </w:rPr>
        <w:t>Reshuffling</w:t>
      </w:r>
      <w:r w:rsidRPr="002E48C9">
        <w:rPr>
          <w:rFonts w:ascii="Times" w:hAnsi="Times"/>
          <w:color w:val="000000" w:themeColor="text1"/>
          <w:lang w:val="en-US"/>
        </w:rPr>
        <w:t xml:space="preserve"> </w:t>
      </w:r>
      <w:r w:rsidRPr="002E48C9">
        <w:rPr>
          <w:rFonts w:ascii="Times" w:hAnsi="Times"/>
          <w:b/>
          <w:bCs/>
          <w:color w:val="000000" w:themeColor="text1"/>
          <w:lang w:val="en-US"/>
        </w:rPr>
        <w:t>Streamgraph</w:t>
      </w:r>
    </w:p>
    <w:p w14:paraId="5C859A9F" w14:textId="77777777" w:rsidR="0045432F" w:rsidRDefault="0045432F" w:rsidP="0045432F">
      <w:pPr>
        <w:spacing w:line="360" w:lineRule="auto"/>
        <w:jc w:val="both"/>
        <w:rPr>
          <w:rFonts w:ascii="Times" w:hAnsi="Times"/>
          <w:color w:val="000000" w:themeColor="text1"/>
          <w:lang w:val="en-US"/>
        </w:rPr>
      </w:pPr>
      <w:r w:rsidRPr="00B35C7E">
        <w:rPr>
          <w:rFonts w:ascii="Times" w:hAnsi="Times"/>
          <w:color w:val="000000" w:themeColor="text1"/>
          <w:lang w:val="en-US"/>
        </w:rPr>
        <w:t>In Figure-</w:t>
      </w:r>
      <w:r>
        <w:rPr>
          <w:rFonts w:ascii="Times" w:hAnsi="Times"/>
          <w:color w:val="000000" w:themeColor="text1"/>
          <w:lang w:val="en-US"/>
        </w:rPr>
        <w:t>12 we found the stream graph with countries can be difficult to understand, so reshuffling is important to see and compare them side by side with a small number of countries.</w:t>
      </w:r>
    </w:p>
    <w:p w14:paraId="0C89BE2D"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mc:AlternateContent>
          <mc:Choice Requires="wps">
            <w:drawing>
              <wp:anchor distT="0" distB="0" distL="114300" distR="114300" simplePos="0" relativeHeight="251668480" behindDoc="0" locked="0" layoutInCell="1" allowOverlap="1" wp14:anchorId="38BDED74" wp14:editId="694B429F">
                <wp:simplePos x="0" y="0"/>
                <wp:positionH relativeFrom="column">
                  <wp:posOffset>-1</wp:posOffset>
                </wp:positionH>
                <wp:positionV relativeFrom="paragraph">
                  <wp:posOffset>2663465</wp:posOffset>
                </wp:positionV>
                <wp:extent cx="2468071" cy="201930"/>
                <wp:effectExtent l="0" t="0" r="0" b="1270"/>
                <wp:wrapNone/>
                <wp:docPr id="18" name="Text Box 18"/>
                <wp:cNvGraphicFramePr/>
                <a:graphic xmlns:a="http://schemas.openxmlformats.org/drawingml/2006/main">
                  <a:graphicData uri="http://schemas.microsoft.com/office/word/2010/wordprocessingShape">
                    <wps:wsp>
                      <wps:cNvSpPr txBox="1"/>
                      <wps:spPr>
                        <a:xfrm>
                          <a:off x="0" y="0"/>
                          <a:ext cx="2468071" cy="201930"/>
                        </a:xfrm>
                        <a:prstGeom prst="rect">
                          <a:avLst/>
                        </a:prstGeom>
                        <a:solidFill>
                          <a:schemeClr val="lt1"/>
                        </a:solidFill>
                        <a:ln w="6350">
                          <a:noFill/>
                        </a:ln>
                      </wps:spPr>
                      <wps:txbx>
                        <w:txbxContent>
                          <w:p w14:paraId="695D3216" w14:textId="77777777" w:rsidR="0045432F" w:rsidRPr="004649EB" w:rsidRDefault="0045432F" w:rsidP="009D20AF">
                            <w:pPr>
                              <w:pStyle w:val="ListParagraph"/>
                              <w:numPr>
                                <w:ilvl w:val="0"/>
                                <w:numId w:val="14"/>
                              </w:numPr>
                              <w:rPr>
                                <w:lang w:val="en-US"/>
                              </w:rPr>
                            </w:pPr>
                            <w:r w:rsidRPr="004649EB">
                              <w:rPr>
                                <w:lang w:val="en-US"/>
                              </w:rPr>
                              <w:t xml:space="preserve">Selected countries </w:t>
                            </w:r>
                            <w:r>
                              <w:rPr>
                                <w:lang w:val="en-US"/>
                              </w:rPr>
                              <w:t>brightened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DED74" id="Text Box 18" o:spid="_x0000_s1054" type="#_x0000_t202" style="position:absolute;margin-left:0;margin-top:209.7pt;width:194.35pt;height:15.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" fillcolor="white [3201]" stroked="f" strokeweight=".5pt">
                <v:textbox inset="0,0,0,0">
                  <w:txbxContent>
                    <w:p w14:paraId="695D3216" w14:textId="77777777" w:rsidR="0045432F" w:rsidRPr="004649EB" w:rsidRDefault="0045432F" w:rsidP="009D20AF">
                      <w:pPr>
                        <w:pStyle w:val="ListParagraph"/>
                        <w:numPr>
                          <w:ilvl w:val="0"/>
                          <w:numId w:val="14"/>
                        </w:numPr>
                        <w:rPr>
                          <w:lang w:val="en-US"/>
                        </w:rPr>
                      </w:pPr>
                      <w:r w:rsidRPr="004649EB">
                        <w:rPr>
                          <w:lang w:val="en-US"/>
                        </w:rPr>
                        <w:t xml:space="preserve">Selected countries </w:t>
                      </w:r>
                      <w:r>
                        <w:rPr>
                          <w:lang w:val="en-US"/>
                        </w:rPr>
                        <w:t>brightened</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69504" behindDoc="0" locked="0" layoutInCell="1" allowOverlap="1" wp14:anchorId="0747B28B" wp14:editId="64993DBC">
                <wp:simplePos x="0" y="0"/>
                <wp:positionH relativeFrom="column">
                  <wp:posOffset>3395345</wp:posOffset>
                </wp:positionH>
                <wp:positionV relativeFrom="paragraph">
                  <wp:posOffset>2605877</wp:posOffset>
                </wp:positionV>
                <wp:extent cx="1844675" cy="210393"/>
                <wp:effectExtent l="0" t="0" r="0" b="5715"/>
                <wp:wrapNone/>
                <wp:docPr id="62" name="Text Box 62"/>
                <wp:cNvGraphicFramePr/>
                <a:graphic xmlns:a="http://schemas.openxmlformats.org/drawingml/2006/main">
                  <a:graphicData uri="http://schemas.microsoft.com/office/word/2010/wordprocessingShape">
                    <wps:wsp>
                      <wps:cNvSpPr txBox="1"/>
                      <wps:spPr>
                        <a:xfrm>
                          <a:off x="0" y="0"/>
                          <a:ext cx="1844675" cy="210393"/>
                        </a:xfrm>
                        <a:prstGeom prst="rect">
                          <a:avLst/>
                        </a:prstGeom>
                        <a:solidFill>
                          <a:schemeClr val="lt1"/>
                        </a:solidFill>
                        <a:ln w="6350">
                          <a:noFill/>
                        </a:ln>
                      </wps:spPr>
                      <wps:txbx>
                        <w:txbxContent>
                          <w:p w14:paraId="30AED5BA" w14:textId="77777777" w:rsidR="0045432F" w:rsidRPr="004649EB" w:rsidRDefault="0045432F" w:rsidP="0045432F">
                            <w:pPr>
                              <w:rPr>
                                <w:lang w:val="en-US"/>
                              </w:rPr>
                            </w:pPr>
                            <w:r>
                              <w:rPr>
                                <w:lang w:val="en-US"/>
                              </w:rPr>
                              <w:t>b. Highlighted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7B28B" id="Text Box 62" o:spid="_x0000_s1055" type="#_x0000_t202" style="position:absolute;margin-left:267.35pt;margin-top:205.2pt;width:145.25pt;height:16.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" fillcolor="white [3201]" stroked="f" strokeweight=".5pt">
                <v:textbox inset="0,0,0,0">
                  <w:txbxContent>
                    <w:p w14:paraId="30AED5BA" w14:textId="77777777" w:rsidR="0045432F" w:rsidRPr="004649EB" w:rsidRDefault="0045432F" w:rsidP="0045432F">
                      <w:pPr>
                        <w:rPr>
                          <w:lang w:val="en-US"/>
                        </w:rPr>
                      </w:pPr>
                      <w:r>
                        <w:rPr>
                          <w:lang w:val="en-US"/>
                        </w:rPr>
                        <w:t>b. Highlighted streams</w:t>
                      </w:r>
                    </w:p>
                  </w:txbxContent>
                </v:textbox>
              </v:shape>
            </w:pict>
          </mc:Fallback>
        </mc:AlternateContent>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65E23AD3" wp14:editId="32F78F37">
            <wp:extent cx="2638004" cy="2656709"/>
            <wp:effectExtent l="0" t="0" r="3810" b="0"/>
            <wp:docPr id="71" name="Picture 7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ubble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45510" cy="266426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5E3DED4C" wp14:editId="08C55EEB">
            <wp:extent cx="2597543" cy="2593226"/>
            <wp:effectExtent l="0" t="0" r="0" b="0"/>
            <wp:docPr id="72" name="Picture 72" descr="Background pattern,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ackground pattern, histo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37461" cy="2633078"/>
                    </a:xfrm>
                    <a:prstGeom prst="rect">
                      <a:avLst/>
                    </a:prstGeom>
                  </pic:spPr>
                </pic:pic>
              </a:graphicData>
            </a:graphic>
          </wp:inline>
        </w:drawing>
      </w:r>
    </w:p>
    <w:p w14:paraId="1B5173DB" w14:textId="77777777" w:rsidR="0045432F" w:rsidRDefault="0045432F" w:rsidP="0045432F">
      <w:pPr>
        <w:spacing w:line="360" w:lineRule="auto"/>
        <w:rPr>
          <w:rFonts w:ascii="Times" w:hAnsi="Times"/>
          <w:color w:val="000000" w:themeColor="text1"/>
          <w:lang w:val="en-US"/>
        </w:rPr>
      </w:pPr>
    </w:p>
    <w:p w14:paraId="1ED6522E" w14:textId="77777777" w:rsidR="0045432F" w:rsidRPr="00B35C7E" w:rsidRDefault="0045432F" w:rsidP="0045432F">
      <w:pPr>
        <w:spacing w:line="360" w:lineRule="auto"/>
        <w:rPr>
          <w:rFonts w:ascii="Times" w:hAnsi="Time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671552" behindDoc="0" locked="0" layoutInCell="1" allowOverlap="1" wp14:anchorId="16D71CD7" wp14:editId="557A11D0">
                <wp:simplePos x="0" y="0"/>
                <wp:positionH relativeFrom="column">
                  <wp:posOffset>2921225</wp:posOffset>
                </wp:positionH>
                <wp:positionV relativeFrom="paragraph">
                  <wp:posOffset>2592879</wp:posOffset>
                </wp:positionV>
                <wp:extent cx="2458720" cy="226060"/>
                <wp:effectExtent l="0" t="0" r="5080" b="2540"/>
                <wp:wrapNone/>
                <wp:docPr id="63" name="Text Box 63"/>
                <wp:cNvGraphicFramePr/>
                <a:graphic xmlns:a="http://schemas.openxmlformats.org/drawingml/2006/main">
                  <a:graphicData uri="http://schemas.microsoft.com/office/word/2010/wordprocessingShape">
                    <wps:wsp>
                      <wps:cNvSpPr txBox="1"/>
                      <wps:spPr>
                        <a:xfrm>
                          <a:off x="0" y="0"/>
                          <a:ext cx="2458720" cy="226060"/>
                        </a:xfrm>
                        <a:prstGeom prst="rect">
                          <a:avLst/>
                        </a:prstGeom>
                        <a:solidFill>
                          <a:schemeClr val="lt1"/>
                        </a:solidFill>
                        <a:ln w="6350">
                          <a:noFill/>
                        </a:ln>
                      </wps:spPr>
                      <wps:txbx>
                        <w:txbxContent>
                          <w:p w14:paraId="39407E35" w14:textId="77777777" w:rsidR="0045432F" w:rsidRPr="004649EB" w:rsidRDefault="0045432F" w:rsidP="0045432F">
                            <w:pPr>
                              <w:rPr>
                                <w:lang w:val="en-US"/>
                              </w:rPr>
                            </w:pPr>
                            <w:r>
                              <w:rPr>
                                <w:lang w:val="en-US"/>
                              </w:rPr>
                              <w:t>d. Uncertainty employing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1CD7" id="Text Box 63" o:spid="_x0000_s1056" type="#_x0000_t202" style="position:absolute;margin-left:230pt;margin-top:204.15pt;width:193.6pt;height:17.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" fillcolor="white [3201]" stroked="f" strokeweight=".5pt">
                <v:textbox inset="0,0,0,0">
                  <w:txbxContent>
                    <w:p w14:paraId="39407E35" w14:textId="77777777" w:rsidR="0045432F" w:rsidRPr="004649EB" w:rsidRDefault="0045432F" w:rsidP="0045432F">
                      <w:pPr>
                        <w:rPr>
                          <w:lang w:val="en-US"/>
                        </w:rPr>
                      </w:pPr>
                      <w:r>
                        <w:rPr>
                          <w:lang w:val="en-US"/>
                        </w:rPr>
                        <w:t>d. Uncertainty employing streams</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70528" behindDoc="0" locked="0" layoutInCell="1" allowOverlap="1" wp14:anchorId="470A2AC2" wp14:editId="6C173847">
                <wp:simplePos x="0" y="0"/>
                <wp:positionH relativeFrom="column">
                  <wp:posOffset>64736</wp:posOffset>
                </wp:positionH>
                <wp:positionV relativeFrom="paragraph">
                  <wp:posOffset>2592879</wp:posOffset>
                </wp:positionV>
                <wp:extent cx="2183130" cy="226577"/>
                <wp:effectExtent l="0" t="0" r="1270" b="2540"/>
                <wp:wrapNone/>
                <wp:docPr id="65" name="Text Box 65"/>
                <wp:cNvGraphicFramePr/>
                <a:graphic xmlns:a="http://schemas.openxmlformats.org/drawingml/2006/main">
                  <a:graphicData uri="http://schemas.microsoft.com/office/word/2010/wordprocessingShape">
                    <wps:wsp>
                      <wps:cNvSpPr txBox="1"/>
                      <wps:spPr>
                        <a:xfrm>
                          <a:off x="0" y="0"/>
                          <a:ext cx="2183130" cy="226577"/>
                        </a:xfrm>
                        <a:prstGeom prst="rect">
                          <a:avLst/>
                        </a:prstGeom>
                        <a:solidFill>
                          <a:schemeClr val="lt1"/>
                        </a:solidFill>
                        <a:ln w="6350">
                          <a:noFill/>
                        </a:ln>
                      </wps:spPr>
                      <wps:txbx>
                        <w:txbxContent>
                          <w:p w14:paraId="1BBF2801" w14:textId="77777777" w:rsidR="0045432F" w:rsidRPr="004649EB" w:rsidRDefault="0045432F" w:rsidP="0045432F">
                            <w:pPr>
                              <w:rPr>
                                <w:lang w:val="en-US"/>
                              </w:rPr>
                            </w:pPr>
                            <w:r>
                              <w:rPr>
                                <w:lang w:val="en-US"/>
                              </w:rPr>
                              <w:t>c. Selected Countries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A2AC2" id="Text Box 65" o:spid="_x0000_s1057" type="#_x0000_t202" style="position:absolute;margin-left:5.1pt;margin-top:204.15pt;width:171.9pt;height:17.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" fillcolor="white [3201]" stroked="f" strokeweight=".5pt">
                <v:textbox inset="0,0,0,0">
                  <w:txbxContent>
                    <w:p w14:paraId="1BBF2801" w14:textId="77777777" w:rsidR="0045432F" w:rsidRPr="004649EB" w:rsidRDefault="0045432F" w:rsidP="0045432F">
                      <w:pPr>
                        <w:rPr>
                          <w:lang w:val="en-US"/>
                        </w:rPr>
                      </w:pPr>
                      <w:r>
                        <w:rPr>
                          <w:lang w:val="en-US"/>
                        </w:rPr>
                        <w:t>c. Selected Countries Streams</w:t>
                      </w:r>
                    </w:p>
                  </w:txbxContent>
                </v:textbox>
              </v:shape>
            </w:pict>
          </mc:Fallback>
        </mc:AlternateContent>
      </w:r>
      <w:r>
        <w:rPr>
          <w:rFonts w:ascii="Times" w:hAnsi="Times"/>
          <w:noProof/>
          <w:color w:val="000000" w:themeColor="text1"/>
          <w:lang w:val="en-US"/>
        </w:rPr>
        <w:drawing>
          <wp:inline distT="0" distB="0" distL="0" distR="0" wp14:anchorId="51D6F9E6" wp14:editId="3F3DBB01">
            <wp:extent cx="2545128" cy="2540899"/>
            <wp:effectExtent l="0" t="0" r="0" b="0"/>
            <wp:docPr id="73" name="Picture 73"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hist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67945" cy="256367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3E3BF605" wp14:editId="1D5A03CC">
            <wp:extent cx="2645916" cy="2641518"/>
            <wp:effectExtent l="0" t="0" r="0" b="635"/>
            <wp:docPr id="74" name="Picture 7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background patter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85110" cy="2680647"/>
                    </a:xfrm>
                    <a:prstGeom prst="rect">
                      <a:avLst/>
                    </a:prstGeom>
                  </pic:spPr>
                </pic:pic>
              </a:graphicData>
            </a:graphic>
          </wp:inline>
        </w:drawing>
      </w:r>
    </w:p>
    <w:p w14:paraId="1F1B7C57"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 xml:space="preserve">       </w:t>
      </w:r>
    </w:p>
    <w:p w14:paraId="7C7DCFF9"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5.4</w:t>
      </w:r>
      <w:r w:rsidRPr="002E48C9">
        <w:rPr>
          <w:rFonts w:ascii="Times" w:hAnsi="Times"/>
          <w:color w:val="000000" w:themeColor="text1"/>
          <w:lang w:val="en-US"/>
        </w:rPr>
        <w:t xml:space="preserve">: Reshuffling </w:t>
      </w:r>
      <w:r>
        <w:rPr>
          <w:rFonts w:ascii="Times" w:hAnsi="Times"/>
          <w:color w:val="000000" w:themeColor="text1"/>
          <w:lang w:val="en-US"/>
        </w:rPr>
        <w:t>M</w:t>
      </w:r>
      <w:r w:rsidRPr="002E48C9">
        <w:rPr>
          <w:rFonts w:ascii="Times" w:hAnsi="Times"/>
          <w:color w:val="000000" w:themeColor="text1"/>
          <w:lang w:val="en-US"/>
        </w:rPr>
        <w:t xml:space="preserve">ain </w:t>
      </w:r>
      <w:r>
        <w:rPr>
          <w:rFonts w:ascii="Times" w:hAnsi="Times"/>
          <w:color w:val="000000" w:themeColor="text1"/>
          <w:lang w:val="en-US"/>
        </w:rPr>
        <w:t>S</w:t>
      </w:r>
      <w:r w:rsidRPr="002E48C9">
        <w:rPr>
          <w:rFonts w:ascii="Times" w:hAnsi="Times"/>
          <w:color w:val="000000" w:themeColor="text1"/>
          <w:lang w:val="en-US"/>
        </w:rPr>
        <w:t xml:space="preserve">treamgraph </w:t>
      </w:r>
      <w:r>
        <w:rPr>
          <w:rFonts w:ascii="Times" w:hAnsi="Times"/>
          <w:color w:val="000000" w:themeColor="text1"/>
          <w:lang w:val="en-US"/>
        </w:rPr>
        <w:t>(a =&gt; b =&gt; c =&gt; d)</w:t>
      </w:r>
    </w:p>
    <w:p w14:paraId="01A07068" w14:textId="77777777" w:rsidR="0045432F" w:rsidRPr="002E48C9" w:rsidRDefault="0045432F" w:rsidP="0045432F">
      <w:pPr>
        <w:spacing w:line="360" w:lineRule="auto"/>
        <w:rPr>
          <w:rFonts w:ascii="Times" w:hAnsi="Times"/>
          <w:b/>
          <w:bCs/>
          <w:color w:val="000000" w:themeColor="text1"/>
          <w:lang w:val="en-US"/>
        </w:rPr>
      </w:pPr>
    </w:p>
    <w:p w14:paraId="0304FD7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To serve that purpose, i</w:t>
      </w:r>
      <w:r w:rsidRPr="002E48C9">
        <w:rPr>
          <w:rFonts w:ascii="Times" w:hAnsi="Times"/>
          <w:color w:val="000000" w:themeColor="text1"/>
          <w:lang w:val="en-US"/>
        </w:rPr>
        <w:t xml:space="preserve">n this mode, a user can choose the countries from the bubble chart. On </w:t>
      </w:r>
      <w:r>
        <w:rPr>
          <w:rFonts w:ascii="Times" w:hAnsi="Times"/>
          <w:color w:val="000000" w:themeColor="text1"/>
          <w:lang w:val="en-US"/>
        </w:rPr>
        <w:t>selecting</w:t>
      </w:r>
      <w:r w:rsidRPr="002E48C9">
        <w:rPr>
          <w:rFonts w:ascii="Times" w:hAnsi="Times"/>
          <w:color w:val="000000" w:themeColor="text1"/>
          <w:lang w:val="en-US"/>
        </w:rPr>
        <w:t xml:space="preserve"> the countries, the corresponding ones </w:t>
      </w:r>
      <w:r>
        <w:rPr>
          <w:rFonts w:ascii="Times" w:hAnsi="Times"/>
          <w:color w:val="000000" w:themeColor="text1"/>
          <w:lang w:val="en-US"/>
        </w:rPr>
        <w:t xml:space="preserve">brighten on bubble chart and </w:t>
      </w:r>
      <w:r w:rsidRPr="002E48C9">
        <w:rPr>
          <w:rFonts w:ascii="Times" w:hAnsi="Times"/>
          <w:color w:val="000000" w:themeColor="text1"/>
          <w:lang w:val="en-US"/>
        </w:rPr>
        <w:t xml:space="preserve">highlighted </w:t>
      </w:r>
      <w:r>
        <w:rPr>
          <w:rFonts w:ascii="Times" w:hAnsi="Times"/>
          <w:color w:val="000000" w:themeColor="text1"/>
          <w:lang w:val="en-US"/>
        </w:rPr>
        <w:t xml:space="preserve">the relevant ones </w:t>
      </w:r>
      <w:r w:rsidRPr="002E48C9">
        <w:rPr>
          <w:rFonts w:ascii="Times" w:hAnsi="Times"/>
          <w:color w:val="000000" w:themeColor="text1"/>
          <w:lang w:val="en-US"/>
        </w:rPr>
        <w:t>in the streamgraph to represent the selection and the rest of the country-streams will be grayed out in both chart</w:t>
      </w:r>
      <w:r>
        <w:rPr>
          <w:rFonts w:ascii="Times" w:hAnsi="Times"/>
          <w:color w:val="000000" w:themeColor="text1"/>
          <w:lang w:val="en-US"/>
        </w:rPr>
        <w:t>s (a. and b. in Figure 5.4)</w:t>
      </w:r>
      <w:r w:rsidRPr="002E48C9">
        <w:rPr>
          <w:rFonts w:ascii="Times" w:hAnsi="Times"/>
          <w:color w:val="000000" w:themeColor="text1"/>
          <w:lang w:val="en-US"/>
        </w:rPr>
        <w:t xml:space="preserve">. </w:t>
      </w:r>
      <w:r>
        <w:rPr>
          <w:rFonts w:ascii="Times" w:hAnsi="Times"/>
          <w:color w:val="000000" w:themeColor="text1"/>
          <w:lang w:val="en-US"/>
        </w:rPr>
        <w:t xml:space="preserve">Pressing ‘Go’ button </w:t>
      </w:r>
      <w:r w:rsidRPr="002E48C9">
        <w:rPr>
          <w:rFonts w:ascii="Times" w:hAnsi="Times"/>
          <w:color w:val="000000" w:themeColor="text1"/>
          <w:lang w:val="en-US"/>
        </w:rPr>
        <w:t>confirm</w:t>
      </w:r>
      <w:r>
        <w:rPr>
          <w:rFonts w:ascii="Times" w:hAnsi="Times"/>
          <w:color w:val="000000" w:themeColor="text1"/>
          <w:lang w:val="en-US"/>
        </w:rPr>
        <w:t>s</w:t>
      </w:r>
      <w:r w:rsidRPr="002E48C9">
        <w:rPr>
          <w:rFonts w:ascii="Times" w:hAnsi="Times"/>
          <w:color w:val="000000" w:themeColor="text1"/>
          <w:lang w:val="en-US"/>
        </w:rPr>
        <w:t xml:space="preserve"> the </w:t>
      </w:r>
      <w:r>
        <w:rPr>
          <w:rFonts w:ascii="Times" w:hAnsi="Times"/>
          <w:color w:val="000000" w:themeColor="text1"/>
          <w:lang w:val="en-US"/>
        </w:rPr>
        <w:t>redraw of</w:t>
      </w:r>
      <w:r w:rsidRPr="002E48C9">
        <w:rPr>
          <w:rFonts w:ascii="Times" w:hAnsi="Times"/>
          <w:color w:val="000000" w:themeColor="text1"/>
          <w:lang w:val="en-US"/>
        </w:rPr>
        <w:t xml:space="preserve"> streamgraph with the selected countries as shown in the Figure</w:t>
      </w:r>
      <w:r>
        <w:rPr>
          <w:rFonts w:ascii="Times" w:hAnsi="Times"/>
          <w:color w:val="000000" w:themeColor="text1"/>
          <w:lang w:val="en-US"/>
        </w:rPr>
        <w:t xml:space="preserve"> 5.4 (c)</w:t>
      </w:r>
      <w:r w:rsidRPr="002E48C9">
        <w:rPr>
          <w:rFonts w:ascii="Times" w:hAnsi="Times"/>
          <w:color w:val="000000" w:themeColor="text1"/>
          <w:lang w:val="en-US"/>
        </w:rPr>
        <w:t>.</w:t>
      </w:r>
      <w:r>
        <w:rPr>
          <w:rFonts w:ascii="Times" w:hAnsi="Times"/>
          <w:color w:val="000000" w:themeColor="text1"/>
          <w:lang w:val="en-US"/>
        </w:rPr>
        <w:t xml:space="preserve"> Then on pressing ‘texture stream’ button it converts the color stream to texture streams as in </w:t>
      </w:r>
      <w:r w:rsidRPr="002E48C9">
        <w:rPr>
          <w:rFonts w:ascii="Times" w:hAnsi="Times"/>
          <w:color w:val="000000" w:themeColor="text1"/>
          <w:lang w:val="en-US"/>
        </w:rPr>
        <w:t>Figure</w:t>
      </w:r>
      <w:r>
        <w:rPr>
          <w:rFonts w:ascii="Times" w:hAnsi="Times"/>
          <w:color w:val="000000" w:themeColor="text1"/>
          <w:lang w:val="en-US"/>
        </w:rPr>
        <w:t xml:space="preserve"> 5.4 (d).</w:t>
      </w:r>
    </w:p>
    <w:p w14:paraId="717C2368" w14:textId="77777777" w:rsidR="0045432F" w:rsidRDefault="0045432F" w:rsidP="0045432F">
      <w:pPr>
        <w:spacing w:line="360" w:lineRule="auto"/>
        <w:rPr>
          <w:rFonts w:ascii="Times" w:hAnsi="Times"/>
          <w:b/>
          <w:bCs/>
          <w:color w:val="000000" w:themeColor="text1"/>
          <w:lang w:val="en-US"/>
        </w:rPr>
      </w:pPr>
    </w:p>
    <w:p w14:paraId="42673112" w14:textId="77777777" w:rsidR="0045432F" w:rsidRDefault="0045432F" w:rsidP="0045432F">
      <w:pPr>
        <w:spacing w:line="360" w:lineRule="auto"/>
        <w:rPr>
          <w:rFonts w:ascii="Times" w:hAnsi="Times"/>
          <w:b/>
          <w:bCs/>
          <w:color w:val="000000" w:themeColor="text1"/>
          <w:lang w:val="en-US"/>
        </w:rPr>
      </w:pPr>
    </w:p>
    <w:p w14:paraId="0BD25A6E"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lastRenderedPageBreak/>
        <w:t>5.6</w:t>
      </w:r>
      <w:r>
        <w:rPr>
          <w:rFonts w:ascii="Times" w:hAnsi="Times"/>
          <w:b/>
          <w:bCs/>
          <w:color w:val="000000" w:themeColor="text1"/>
          <w:lang w:val="en-US"/>
        </w:rPr>
        <w:tab/>
        <w:t>Drill-Down All Model Predictions</w:t>
      </w:r>
    </w:p>
    <w:p w14:paraId="1FE3EE1A" w14:textId="77777777" w:rsidR="0045432F" w:rsidRPr="000A70F4" w:rsidRDefault="0045432F" w:rsidP="0045432F">
      <w:pPr>
        <w:spacing w:line="360" w:lineRule="auto"/>
        <w:jc w:val="both"/>
        <w:rPr>
          <w:rFonts w:ascii="Times" w:hAnsi="Times"/>
          <w:color w:val="000000" w:themeColor="text1"/>
          <w:lang w:val="en-US"/>
        </w:rPr>
      </w:pPr>
      <w:r w:rsidRPr="000A70F4">
        <w:rPr>
          <w:rFonts w:ascii="Times" w:hAnsi="Times"/>
          <w:color w:val="000000" w:themeColor="text1"/>
          <w:lang w:val="en-US"/>
        </w:rPr>
        <w:t xml:space="preserve">Since </w:t>
      </w:r>
      <w:r>
        <w:rPr>
          <w:rFonts w:ascii="Times" w:hAnsi="Times"/>
          <w:color w:val="000000" w:themeColor="text1"/>
          <w:lang w:val="en-US"/>
        </w:rPr>
        <w:t>we have explored four different predictive models, we intended to show their predictions side by side altogether for a same country. We have used their predictions data for the same number of days and for same country to draw streamgraphs. Initially we have shown all streamgraphs in color filled version in Figure-16 and then the same graphs are represented with Chromatic Aberration in Figure-17.</w:t>
      </w:r>
    </w:p>
    <w:p w14:paraId="06322182" w14:textId="77777777" w:rsidR="0045432F"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215064C1" wp14:editId="24360A12">
            <wp:extent cx="5731510" cy="5911850"/>
            <wp:effectExtent l="0" t="0" r="0" b="6350"/>
            <wp:docPr id="75" name="Picture 7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background patter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911850"/>
                    </a:xfrm>
                    <a:prstGeom prst="rect">
                      <a:avLst/>
                    </a:prstGeom>
                  </pic:spPr>
                </pic:pic>
              </a:graphicData>
            </a:graphic>
          </wp:inline>
        </w:drawing>
      </w:r>
    </w:p>
    <w:p w14:paraId="4C3C2555"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5.5</w:t>
      </w:r>
      <w:r w:rsidRPr="002E48C9">
        <w:rPr>
          <w:rFonts w:ascii="Times" w:hAnsi="Times"/>
          <w:color w:val="000000" w:themeColor="text1"/>
          <w:lang w:val="en-US"/>
        </w:rPr>
        <w:t xml:space="preserve">: </w:t>
      </w:r>
      <w:r>
        <w:rPr>
          <w:rFonts w:ascii="Times" w:hAnsi="Times"/>
          <w:color w:val="000000" w:themeColor="text1"/>
          <w:lang w:val="en-US"/>
        </w:rPr>
        <w:t>Streamgraphs for all models for Brazil</w:t>
      </w:r>
    </w:p>
    <w:p w14:paraId="3A71150E" w14:textId="77777777" w:rsidR="0045432F" w:rsidRDefault="0045432F" w:rsidP="0045432F">
      <w:pPr>
        <w:spacing w:line="360" w:lineRule="auto"/>
        <w:rPr>
          <w:rFonts w:ascii="Times" w:hAnsi="Times"/>
          <w:b/>
          <w:bCs/>
          <w:color w:val="000000" w:themeColor="text1"/>
          <w:lang w:val="en-US"/>
        </w:rPr>
      </w:pPr>
    </w:p>
    <w:p w14:paraId="1F41987F"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482D12BB" wp14:editId="043460A3">
            <wp:extent cx="5731510" cy="5887720"/>
            <wp:effectExtent l="0" t="0" r="0" b="5080"/>
            <wp:docPr id="76" name="Picture 7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5887720"/>
                    </a:xfrm>
                    <a:prstGeom prst="rect">
                      <a:avLst/>
                    </a:prstGeom>
                  </pic:spPr>
                </pic:pic>
              </a:graphicData>
            </a:graphic>
          </wp:inline>
        </w:drawing>
      </w:r>
    </w:p>
    <w:p w14:paraId="328414E2"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5.6</w:t>
      </w:r>
      <w:r w:rsidRPr="002E48C9">
        <w:rPr>
          <w:rFonts w:ascii="Times" w:hAnsi="Times"/>
          <w:color w:val="000000" w:themeColor="text1"/>
          <w:lang w:val="en-US"/>
        </w:rPr>
        <w:t xml:space="preserve">: </w:t>
      </w:r>
      <w:r>
        <w:rPr>
          <w:rFonts w:ascii="Times" w:hAnsi="Times"/>
          <w:color w:val="000000" w:themeColor="text1"/>
          <w:lang w:val="en-US"/>
        </w:rPr>
        <w:t>Uncertainty presentation on stream by texture</w:t>
      </w:r>
    </w:p>
    <w:p w14:paraId="1021E64A" w14:textId="77777777" w:rsidR="0045432F" w:rsidRPr="002E48C9" w:rsidRDefault="0045432F" w:rsidP="0045432F">
      <w:pPr>
        <w:spacing w:line="360" w:lineRule="auto"/>
        <w:rPr>
          <w:rFonts w:ascii="Times" w:hAnsi="Times"/>
          <w:b/>
          <w:bCs/>
          <w:color w:val="000000" w:themeColor="text1"/>
          <w:lang w:val="en-US"/>
        </w:rPr>
      </w:pPr>
    </w:p>
    <w:p w14:paraId="7F8C6398" w14:textId="77777777" w:rsidR="0045432F" w:rsidRPr="002E48C9" w:rsidRDefault="0045432F" w:rsidP="0045432F">
      <w:pPr>
        <w:spacing w:before="100" w:beforeAutospacing="1" w:after="100" w:afterAutospacing="1"/>
        <w:jc w:val="both"/>
        <w:rPr>
          <w:rFonts w:ascii="Times" w:hAnsi="Times"/>
          <w:b/>
          <w:bCs/>
          <w:color w:val="000000" w:themeColor="text1"/>
          <w:lang w:val="en-US"/>
        </w:rPr>
      </w:pPr>
    </w:p>
    <w:p w14:paraId="47D5BFB2" w14:textId="77777777" w:rsidR="0045432F" w:rsidRDefault="0045432F" w:rsidP="0045432F">
      <w:pPr>
        <w:spacing w:before="100" w:beforeAutospacing="1" w:after="100" w:afterAutospacing="1" w:line="360" w:lineRule="auto"/>
        <w:jc w:val="both"/>
        <w:rPr>
          <w:rFonts w:ascii="Times" w:hAnsi="Times" w:cs="Menlo"/>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7</w:t>
      </w:r>
      <w:r w:rsidRPr="002E48C9">
        <w:rPr>
          <w:rFonts w:ascii="Times" w:hAnsi="Times"/>
          <w:b/>
          <w:bCs/>
          <w:color w:val="000000" w:themeColor="text1"/>
          <w:lang w:val="en-US"/>
        </w:rPr>
        <w:tab/>
        <w:t xml:space="preserve">Star Fish </w:t>
      </w:r>
      <w:r>
        <w:rPr>
          <w:rFonts w:ascii="Times" w:hAnsi="Times"/>
          <w:b/>
          <w:bCs/>
          <w:color w:val="000000" w:themeColor="text1"/>
          <w:lang w:val="en-US"/>
        </w:rPr>
        <w:t>Inspired Design</w:t>
      </w:r>
      <w:r w:rsidRPr="002E48C9">
        <w:rPr>
          <w:rFonts w:ascii="Times" w:hAnsi="Times"/>
          <w:b/>
          <w:bCs/>
          <w:color w:val="000000" w:themeColor="text1"/>
          <w:lang w:val="en-US"/>
        </w:rPr>
        <w:tab/>
      </w:r>
      <w:r w:rsidRPr="002E48C9">
        <w:rPr>
          <w:rFonts w:ascii="Times" w:hAnsi="Times"/>
          <w:b/>
          <w:bCs/>
          <w:color w:val="000000" w:themeColor="text1"/>
          <w:lang w:val="en-US"/>
        </w:rPr>
        <w:br/>
      </w:r>
      <w:r w:rsidRPr="002E48C9">
        <w:rPr>
          <w:rFonts w:ascii="Times" w:hAnsi="Times"/>
          <w:color w:val="000000" w:themeColor="text1"/>
          <w:lang w:val="en-US"/>
        </w:rPr>
        <w:t xml:space="preserve">In this approach, </w:t>
      </w:r>
      <w:r>
        <w:rPr>
          <w:rFonts w:ascii="Times" w:hAnsi="Times"/>
          <w:color w:val="000000" w:themeColor="text1"/>
          <w:lang w:val="en-US"/>
        </w:rPr>
        <w:t xml:space="preserve">a </w:t>
      </w:r>
      <w:r w:rsidRPr="002E48C9">
        <w:rPr>
          <w:rFonts w:ascii="Times" w:hAnsi="Times"/>
          <w:color w:val="000000" w:themeColor="text1"/>
          <w:lang w:val="en-US"/>
        </w:rPr>
        <w:t xml:space="preserve">user can draw multiple stream graphs </w:t>
      </w:r>
      <w:r>
        <w:rPr>
          <w:rFonts w:ascii="Times" w:hAnsi="Times"/>
          <w:color w:val="000000" w:themeColor="text1"/>
          <w:lang w:val="en-US"/>
        </w:rPr>
        <w:t>around a bubble chart and the system serves this by</w:t>
      </w:r>
      <w:r w:rsidRPr="002E48C9">
        <w:rPr>
          <w:rFonts w:ascii="Times" w:hAnsi="Times"/>
          <w:color w:val="000000" w:themeColor="text1"/>
          <w:lang w:val="en-US"/>
        </w:rPr>
        <w:t xml:space="preserve"> dynamically calculating</w:t>
      </w:r>
      <w:r>
        <w:rPr>
          <w:rFonts w:ascii="Times" w:hAnsi="Times"/>
          <w:color w:val="000000" w:themeColor="text1"/>
          <w:lang w:val="en-US"/>
        </w:rPr>
        <w:t xml:space="preserve"> the rotation angle of the stream based on</w:t>
      </w:r>
      <w:r w:rsidRPr="002E48C9">
        <w:rPr>
          <w:rFonts w:ascii="Times" w:hAnsi="Times"/>
          <w:color w:val="000000" w:themeColor="text1"/>
          <w:lang w:val="en-US"/>
        </w:rPr>
        <w:t xml:space="preserve"> the position of the country cell</w:t>
      </w:r>
      <w:r>
        <w:rPr>
          <w:rFonts w:ascii="Times" w:hAnsi="Times"/>
          <w:color w:val="000000" w:themeColor="text1"/>
          <w:lang w:val="en-US"/>
        </w:rPr>
        <w:t xml:space="preserve"> in respect to center of the map.</w:t>
      </w:r>
      <w:r w:rsidRPr="002E48C9">
        <w:rPr>
          <w:rFonts w:ascii="Times" w:hAnsi="Times"/>
          <w:color w:val="000000" w:themeColor="text1"/>
          <w:lang w:val="en-US"/>
        </w:rPr>
        <w:t xml:space="preserve"> </w:t>
      </w:r>
      <w:r>
        <w:rPr>
          <w:rFonts w:ascii="Times" w:hAnsi="Times"/>
          <w:color w:val="000000" w:themeColor="text1"/>
          <w:lang w:val="en-US"/>
        </w:rPr>
        <w:t>Then it sets the</w:t>
      </w:r>
      <w:r w:rsidRPr="002E48C9">
        <w:rPr>
          <w:rFonts w:ascii="Times" w:hAnsi="Times"/>
          <w:color w:val="000000" w:themeColor="text1"/>
          <w:lang w:val="en-US"/>
        </w:rPr>
        <w:t xml:space="preserve"> start point</w:t>
      </w:r>
      <w:r>
        <w:rPr>
          <w:rFonts w:ascii="Times" w:hAnsi="Times"/>
          <w:color w:val="000000" w:themeColor="text1"/>
          <w:lang w:val="en-US"/>
        </w:rPr>
        <w:t xml:space="preserve"> of the stream at</w:t>
      </w:r>
      <w:r w:rsidRPr="002E48C9">
        <w:rPr>
          <w:rFonts w:ascii="Times" w:hAnsi="Times"/>
          <w:color w:val="000000" w:themeColor="text1"/>
          <w:lang w:val="en-US"/>
        </w:rPr>
        <w:t xml:space="preserve"> the </w:t>
      </w:r>
      <w:r>
        <w:rPr>
          <w:rFonts w:ascii="Times" w:hAnsi="Times"/>
          <w:color w:val="000000" w:themeColor="text1"/>
          <w:lang w:val="en-US"/>
        </w:rPr>
        <w:t xml:space="preserve">bubble </w:t>
      </w:r>
      <w:r w:rsidRPr="002E48C9">
        <w:rPr>
          <w:rFonts w:ascii="Times" w:hAnsi="Times"/>
          <w:color w:val="000000" w:themeColor="text1"/>
          <w:lang w:val="en-US"/>
        </w:rPr>
        <w:t>center and</w:t>
      </w:r>
      <w:r>
        <w:rPr>
          <w:rFonts w:ascii="Times" w:hAnsi="Times"/>
          <w:color w:val="000000" w:themeColor="text1"/>
          <w:lang w:val="en-US"/>
        </w:rPr>
        <w:t xml:space="preserve"> the</w:t>
      </w:r>
      <w:r w:rsidRPr="002E48C9">
        <w:rPr>
          <w:rFonts w:ascii="Times" w:hAnsi="Times"/>
          <w:color w:val="000000" w:themeColor="text1"/>
          <w:lang w:val="en-US"/>
        </w:rPr>
        <w:t xml:space="preserve"> </w:t>
      </w:r>
      <w:r>
        <w:rPr>
          <w:rFonts w:ascii="Times" w:hAnsi="Times"/>
          <w:color w:val="000000" w:themeColor="text1"/>
          <w:lang w:val="en-US"/>
        </w:rPr>
        <w:t>rotation is introduced to avoid</w:t>
      </w:r>
      <w:r w:rsidRPr="002E48C9">
        <w:rPr>
          <w:rFonts w:ascii="Times" w:hAnsi="Times"/>
          <w:color w:val="000000" w:themeColor="text1"/>
          <w:lang w:val="en-US"/>
        </w:rPr>
        <w:t xml:space="preserve"> overlapping the other countries’ streams</w:t>
      </w:r>
      <w:r>
        <w:rPr>
          <w:rFonts w:ascii="Times" w:hAnsi="Times"/>
          <w:color w:val="000000" w:themeColor="text1"/>
          <w:lang w:val="en-US"/>
        </w:rPr>
        <w:t xml:space="preserve"> and by which it attains ‘Star Fish’ layout presentation</w:t>
      </w:r>
      <w:r w:rsidRPr="002E48C9">
        <w:rPr>
          <w:rFonts w:ascii="Times" w:hAnsi="Times"/>
          <w:color w:val="000000" w:themeColor="text1"/>
          <w:lang w:val="en-US"/>
        </w:rPr>
        <w:t xml:space="preserve">. If we call each individual stream as </w:t>
      </w:r>
      <w:r>
        <w:rPr>
          <w:rFonts w:ascii="Times" w:hAnsi="Times"/>
          <w:color w:val="000000" w:themeColor="text1"/>
          <w:lang w:val="en-US"/>
        </w:rPr>
        <w:t>an arm</w:t>
      </w:r>
      <w:r w:rsidRPr="002E48C9">
        <w:rPr>
          <w:rFonts w:ascii="Times" w:hAnsi="Times"/>
          <w:color w:val="000000" w:themeColor="text1"/>
          <w:lang w:val="en-US"/>
        </w:rPr>
        <w:t xml:space="preserve">, then the benefit of this chart is it allows to draw </w:t>
      </w:r>
      <w:r>
        <w:rPr>
          <w:rFonts w:ascii="Times" w:hAnsi="Times"/>
          <w:color w:val="000000" w:themeColor="text1"/>
          <w:lang w:val="en-US"/>
        </w:rPr>
        <w:t>multiple</w:t>
      </w:r>
      <w:r w:rsidRPr="002E48C9">
        <w:rPr>
          <w:rFonts w:ascii="Times" w:hAnsi="Times"/>
          <w:color w:val="000000" w:themeColor="text1"/>
          <w:lang w:val="en-US"/>
        </w:rPr>
        <w:t xml:space="preserve"> charts in compact way. </w:t>
      </w:r>
      <w:r>
        <w:rPr>
          <w:rFonts w:ascii="Times" w:hAnsi="Times"/>
          <w:color w:val="000000" w:themeColor="text1"/>
          <w:lang w:val="en-US"/>
        </w:rPr>
        <w:t xml:space="preserve">If the </w:t>
      </w:r>
      <w:r>
        <w:rPr>
          <w:rFonts w:ascii="Times" w:hAnsi="Times"/>
          <w:color w:val="000000" w:themeColor="text1"/>
          <w:lang w:val="en-US"/>
        </w:rPr>
        <w:lastRenderedPageBreak/>
        <w:t xml:space="preserve">user needs to explore certain stream more deeply then it allows to do so by panning and zooming the map. To clear the drawn streams user can click reset button and again select more countries to draw another start with other countries. </w:t>
      </w:r>
    </w:p>
    <w:p w14:paraId="6E27E4B5" w14:textId="77777777" w:rsidR="0045432F" w:rsidRDefault="0045432F" w:rsidP="0045432F">
      <w:pPr>
        <w:spacing w:before="100" w:beforeAutospacing="1" w:after="100" w:afterAutospacing="1" w:line="360" w:lineRule="auto"/>
        <w:jc w:val="both"/>
        <w:rPr>
          <w:color w:val="000000" w:themeColor="text1"/>
        </w:rPr>
      </w:pPr>
      <w:r>
        <w:rPr>
          <w:noProof/>
          <w:color w:val="000000" w:themeColor="text1"/>
        </w:rPr>
        <w:drawing>
          <wp:inline distT="0" distB="0" distL="0" distR="0" wp14:anchorId="686BF261" wp14:editId="103E50AD">
            <wp:extent cx="5495290" cy="5393094"/>
            <wp:effectExtent l="12700" t="12700" r="16510" b="17145"/>
            <wp:docPr id="40" name="Picture 40"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ky&#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1540" cy="5477740"/>
                    </a:xfrm>
                    <a:prstGeom prst="rect">
                      <a:avLst/>
                    </a:prstGeom>
                    <a:ln w="3175">
                      <a:solidFill>
                        <a:schemeClr val="bg1">
                          <a:lumMod val="75000"/>
                        </a:schemeClr>
                      </a:solidFill>
                    </a:ln>
                  </pic:spPr>
                </pic:pic>
              </a:graphicData>
            </a:graphic>
          </wp:inline>
        </w:drawing>
      </w:r>
      <w:r>
        <w:rPr>
          <w:color w:val="000000" w:themeColor="text1"/>
        </w:rPr>
        <w:t xml:space="preserve">  </w:t>
      </w:r>
    </w:p>
    <w:p w14:paraId="0B7DD3D1"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5.7</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color</w:t>
      </w:r>
    </w:p>
    <w:p w14:paraId="7533A74E" w14:textId="77777777" w:rsidR="0045432F" w:rsidRDefault="0045432F" w:rsidP="0045432F">
      <w:pPr>
        <w:spacing w:before="100" w:beforeAutospacing="1" w:after="100" w:afterAutospacing="1" w:line="360" w:lineRule="auto"/>
        <w:jc w:val="both"/>
        <w:rPr>
          <w:color w:val="000000" w:themeColor="text1"/>
        </w:rPr>
      </w:pPr>
    </w:p>
    <w:p w14:paraId="59A645E2" w14:textId="77777777" w:rsidR="0045432F" w:rsidRPr="00B22B3E" w:rsidRDefault="0045432F" w:rsidP="0045432F">
      <w:pPr>
        <w:spacing w:before="100" w:beforeAutospacing="1" w:after="100" w:afterAutospacing="1" w:line="360" w:lineRule="auto"/>
        <w:jc w:val="both"/>
        <w:rPr>
          <w:color w:val="000000" w:themeColor="text1"/>
        </w:rPr>
      </w:pPr>
      <w:r>
        <w:rPr>
          <w:color w:val="000000" w:themeColor="text1"/>
        </w:rPr>
        <w:lastRenderedPageBreak/>
        <w:t xml:space="preserve">    </w:t>
      </w:r>
      <w:r>
        <w:rPr>
          <w:noProof/>
          <w:color w:val="000000" w:themeColor="text1"/>
        </w:rPr>
        <w:drawing>
          <wp:inline distT="0" distB="0" distL="0" distR="0" wp14:anchorId="41A9C3BB" wp14:editId="28C6B055">
            <wp:extent cx="5551170" cy="5589037"/>
            <wp:effectExtent l="12700" t="12700" r="11430" b="12065"/>
            <wp:docPr id="41" name="Picture 41"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ky&#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02521" cy="5640739"/>
                    </a:xfrm>
                    <a:prstGeom prst="rect">
                      <a:avLst/>
                    </a:prstGeom>
                    <a:ln w="3175">
                      <a:solidFill>
                        <a:schemeClr val="bg1">
                          <a:lumMod val="75000"/>
                        </a:schemeClr>
                      </a:solidFill>
                    </a:ln>
                  </pic:spPr>
                </pic:pic>
              </a:graphicData>
            </a:graphic>
          </wp:inline>
        </w:drawing>
      </w:r>
    </w:p>
    <w:p w14:paraId="5AD3D454"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5.8</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Texture of CA</w:t>
      </w:r>
    </w:p>
    <w:p w14:paraId="0B858392" w14:textId="77777777" w:rsidR="0045432F" w:rsidRPr="002E48C9" w:rsidRDefault="0045432F" w:rsidP="0045432F">
      <w:pPr>
        <w:spacing w:line="360" w:lineRule="auto"/>
        <w:rPr>
          <w:rFonts w:ascii="Times" w:hAnsi="Times"/>
          <w:b/>
          <w:bCs/>
          <w:color w:val="000000" w:themeColor="text1"/>
          <w:lang w:val="en-US"/>
        </w:rPr>
      </w:pPr>
    </w:p>
    <w:p w14:paraId="1C151E7B"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8</w:t>
      </w:r>
      <w:r w:rsidRPr="002E48C9">
        <w:rPr>
          <w:rFonts w:ascii="Times" w:hAnsi="Times"/>
          <w:b/>
          <w:bCs/>
          <w:color w:val="000000" w:themeColor="text1"/>
          <w:lang w:val="en-US"/>
        </w:rPr>
        <w:tab/>
        <w:t>Parallel Coordinates Chart</w:t>
      </w:r>
    </w:p>
    <w:p w14:paraId="713F0F20" w14:textId="77777777" w:rsidR="0045432F" w:rsidRDefault="0045432F" w:rsidP="0045432F">
      <w:pPr>
        <w:spacing w:line="360" w:lineRule="auto"/>
        <w:jc w:val="both"/>
        <w:rPr>
          <w:color w:val="000000" w:themeColor="text1"/>
        </w:rPr>
      </w:pPr>
      <w:r w:rsidRPr="002E48C9">
        <w:rPr>
          <w:rFonts w:ascii="Times" w:hAnsi="Times" w:cs="Arial"/>
          <w:color w:val="000000" w:themeColor="text1"/>
          <w:shd w:val="clear" w:color="auto" w:fill="FFFFFF"/>
        </w:rPr>
        <w:t>Parallel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or parallel coordinates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allows</w:t>
      </w:r>
      <w:r w:rsidRPr="002E48C9">
        <w:rPr>
          <w:rFonts w:ascii="Times" w:hAnsi="Times" w:cs="Arial"/>
          <w:color w:val="000000" w:themeColor="text1"/>
          <w:shd w:val="clear" w:color="auto" w:fill="FFFFFF"/>
          <w:lang w:val="en-US"/>
        </w:rPr>
        <w:t xml:space="preserve"> one</w:t>
      </w:r>
      <w:r w:rsidRPr="002E48C9">
        <w:rPr>
          <w:rFonts w:ascii="Times" w:hAnsi="Times" w:cs="Arial"/>
          <w:color w:val="000000" w:themeColor="text1"/>
          <w:shd w:val="clear" w:color="auto" w:fill="FFFFFF"/>
        </w:rPr>
        <w:t xml:space="preserve"> to compare the feature</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of several individual observations (series) on a set of numeric variables. Each </w:t>
      </w:r>
      <w:r w:rsidRPr="002E48C9">
        <w:rPr>
          <w:rFonts w:ascii="Times" w:hAnsi="Times" w:cs="Arial"/>
          <w:color w:val="000000" w:themeColor="text1"/>
          <w:shd w:val="clear" w:color="auto" w:fill="FFFFFF"/>
          <w:lang w:val="en-US"/>
        </w:rPr>
        <w:t>horizontal</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axis </w:t>
      </w:r>
      <w:r w:rsidRPr="002E48C9">
        <w:rPr>
          <w:rFonts w:ascii="Times" w:hAnsi="Times" w:cs="Arial"/>
          <w:color w:val="000000" w:themeColor="text1"/>
          <w:shd w:val="clear" w:color="auto" w:fill="FFFFFF"/>
        </w:rPr>
        <w:t>represents a variable and often has its own scale</w:t>
      </w:r>
      <w:r>
        <w:rPr>
          <w:rFonts w:ascii="Times" w:hAnsi="Times" w:cs="Arial"/>
          <w:color w:val="000000" w:themeColor="text1"/>
          <w:shd w:val="clear" w:color="auto" w:fill="FFFFFF"/>
          <w:lang w:val="en-US"/>
        </w:rPr>
        <w:t>. T</w:t>
      </w:r>
      <w:r w:rsidRPr="002E48C9">
        <w:rPr>
          <w:rFonts w:ascii="Times" w:hAnsi="Times" w:cs="Arial"/>
          <w:color w:val="000000" w:themeColor="text1"/>
          <w:shd w:val="clear" w:color="auto" w:fill="FFFFFF"/>
        </w:rPr>
        <w:t>he units can be different</w:t>
      </w:r>
      <w:r w:rsidRPr="002E48C9">
        <w:rPr>
          <w:rFonts w:ascii="Times" w:hAnsi="Times" w:cs="Arial"/>
          <w:color w:val="000000" w:themeColor="text1"/>
          <w:shd w:val="clear" w:color="auto" w:fill="FFFFFF"/>
          <w:lang w:val="en-US"/>
        </w:rPr>
        <w:t>, that is the strength of this special kind of plots.</w:t>
      </w:r>
      <w:r w:rsidRPr="002E48C9">
        <w:rPr>
          <w:color w:val="000000" w:themeColor="text1"/>
          <w:lang w:val="en-US"/>
        </w:rPr>
        <w:t xml:space="preserve"> </w:t>
      </w:r>
      <w:r w:rsidRPr="002E48C9">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Pr>
          <w:rFonts w:ascii="Times" w:hAnsi="Times" w:cs="Arial"/>
          <w:color w:val="000000" w:themeColor="text1"/>
          <w:shd w:val="clear" w:color="auto" w:fill="FFFFFF"/>
          <w:lang w:val="en-US"/>
        </w:rPr>
        <w:t>Data</w:t>
      </w:r>
      <w:r w:rsidRPr="002E48C9">
        <w:rPr>
          <w:rFonts w:ascii="Times" w:hAnsi="Times" w:cs="Arial"/>
          <w:color w:val="000000" w:themeColor="text1"/>
          <w:shd w:val="clear" w:color="auto" w:fill="FFFFFF"/>
        </w:rPr>
        <w:t xml:space="preserve"> is represented in the form of a </w:t>
      </w:r>
      <w:r w:rsidRPr="002E48C9">
        <w:rPr>
          <w:rFonts w:ascii="Times" w:hAnsi="Times" w:cs="Arial"/>
          <w:color w:val="000000" w:themeColor="text1"/>
          <w:shd w:val="clear" w:color="auto" w:fill="FFFFFF"/>
          <w:lang w:val="en-US"/>
        </w:rPr>
        <w:t>poly</w:t>
      </w:r>
      <w:r w:rsidRPr="002E48C9">
        <w:rPr>
          <w:rFonts w:ascii="Times" w:hAnsi="Times" w:cs="Arial"/>
          <w:color w:val="000000" w:themeColor="text1"/>
          <w:shd w:val="clear" w:color="auto" w:fill="FFFFFF"/>
        </w:rPr>
        <w:t xml:space="preserve">line, </w:t>
      </w:r>
      <w:r w:rsidRPr="002E48C9">
        <w:rPr>
          <w:rFonts w:ascii="Times" w:hAnsi="Times" w:cs="Arial"/>
          <w:color w:val="000000" w:themeColor="text1"/>
          <w:shd w:val="clear" w:color="auto" w:fill="FFFFFF"/>
          <w:lang w:val="en-US"/>
        </w:rPr>
        <w:t xml:space="preserve">and </w:t>
      </w:r>
      <w:r w:rsidRPr="002E48C9">
        <w:rPr>
          <w:rFonts w:ascii="Times" w:hAnsi="Times" w:cs="Arial"/>
          <w:color w:val="000000" w:themeColor="text1"/>
          <w:shd w:val="clear" w:color="auto" w:fill="FFFFFF"/>
        </w:rPr>
        <w:t xml:space="preserve">it becomes </w:t>
      </w:r>
      <w:r w:rsidRPr="002E48C9">
        <w:rPr>
          <w:rFonts w:ascii="Times" w:hAnsi="Times" w:cs="Arial"/>
          <w:color w:val="000000" w:themeColor="text1"/>
          <w:shd w:val="clear" w:color="auto" w:fill="FFFFFF"/>
          <w:lang w:val="en-US"/>
        </w:rPr>
        <w:t>possible</w:t>
      </w:r>
      <w:r w:rsidRPr="002E48C9">
        <w:rPr>
          <w:rFonts w:ascii="Times" w:hAnsi="Times" w:cs="Arial"/>
          <w:color w:val="000000" w:themeColor="text1"/>
          <w:shd w:val="clear" w:color="auto" w:fill="FFFFFF"/>
        </w:rPr>
        <w:t xml:space="preserve"> to perceive trend</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shown by data entries from the </w:t>
      </w:r>
      <w:r w:rsidRPr="002E48C9">
        <w:rPr>
          <w:rFonts w:ascii="Times" w:hAnsi="Times" w:cs="Arial"/>
          <w:color w:val="000000" w:themeColor="text1"/>
          <w:shd w:val="clear" w:color="auto" w:fill="FFFFFF"/>
        </w:rPr>
        <w:lastRenderedPageBreak/>
        <w:t>visualization.</w:t>
      </w:r>
      <w:r w:rsidRPr="002E48C9">
        <w:rPr>
          <w:rFonts w:ascii="Times" w:hAnsi="Times" w:cs="Arial"/>
          <w:color w:val="000000" w:themeColor="text1"/>
          <w:shd w:val="clear" w:color="auto" w:fill="FFFFFF"/>
          <w:lang w:val="en-US"/>
        </w:rPr>
        <w:t xml:space="preserve"> </w:t>
      </w:r>
      <w:r>
        <w:rPr>
          <w:noProof/>
          <w:color w:val="000000" w:themeColor="text1"/>
        </w:rPr>
        <w:drawing>
          <wp:inline distT="0" distB="0" distL="0" distR="0" wp14:anchorId="696766B9" wp14:editId="3EDCA9BD">
            <wp:extent cx="5731510" cy="4304665"/>
            <wp:effectExtent l="12700" t="12700" r="8890" b="13335"/>
            <wp:docPr id="49" name="Picture 49" descr="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line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4304665"/>
                    </a:xfrm>
                    <a:prstGeom prst="rect">
                      <a:avLst/>
                    </a:prstGeom>
                    <a:ln w="3175">
                      <a:solidFill>
                        <a:schemeClr val="bg1">
                          <a:lumMod val="75000"/>
                        </a:schemeClr>
                      </a:solidFill>
                    </a:ln>
                  </pic:spPr>
                </pic:pic>
              </a:graphicData>
            </a:graphic>
          </wp:inline>
        </w:drawing>
      </w:r>
    </w:p>
    <w:p w14:paraId="1B34328B" w14:textId="77777777" w:rsidR="0045432F" w:rsidRPr="00CD3EFC" w:rsidRDefault="0045432F" w:rsidP="0045432F">
      <w:pPr>
        <w:jc w:val="both"/>
        <w:rPr>
          <w:color w:val="000000" w:themeColor="text1"/>
        </w:rPr>
      </w:pPr>
    </w:p>
    <w:p w14:paraId="3C83B1F9"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5.9</w:t>
      </w:r>
      <w:r w:rsidRPr="002E48C9">
        <w:rPr>
          <w:rFonts w:ascii="Times" w:hAnsi="Times"/>
          <w:color w:val="000000" w:themeColor="text1"/>
          <w:lang w:val="en-US"/>
        </w:rPr>
        <w:t>: Parallel coordinates chart</w:t>
      </w:r>
    </w:p>
    <w:p w14:paraId="234F6F22" w14:textId="77777777" w:rsidR="0045432F" w:rsidRPr="002E48C9" w:rsidRDefault="0045432F" w:rsidP="0045432F">
      <w:pPr>
        <w:rPr>
          <w:rFonts w:ascii="Times" w:hAnsi="Times" w:cs="Arial"/>
          <w:color w:val="000000" w:themeColor="text1"/>
          <w:shd w:val="clear" w:color="auto" w:fill="FFFFFF"/>
          <w:lang w:val="en-US"/>
        </w:rPr>
      </w:pPr>
    </w:p>
    <w:p w14:paraId="39671E61"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s="Arial"/>
          <w:color w:val="000000" w:themeColor="text1"/>
          <w:shd w:val="clear" w:color="auto" w:fill="FFFFFF"/>
          <w:lang w:val="en-US"/>
        </w:rPr>
        <w:t>This plot</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is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helpful in</w:t>
      </w:r>
      <w:r w:rsidRPr="002E48C9">
        <w:rPr>
          <w:rFonts w:ascii="Times" w:hAnsi="Times" w:cs="Arial"/>
          <w:color w:val="000000" w:themeColor="text1"/>
          <w:shd w:val="clear" w:color="auto" w:fill="FFFFFF"/>
        </w:rPr>
        <w:t> </w:t>
      </w:r>
      <w:r w:rsidRPr="002E48C9">
        <w:rPr>
          <w:rFonts w:ascii="Times" w:hAnsi="Times" w:cs="Arial"/>
          <w:color w:val="000000" w:themeColor="text1"/>
          <w:shd w:val="clear" w:color="auto" w:fill="FFFFFF"/>
          <w:lang w:val="en-US"/>
        </w:rPr>
        <w:t xml:space="preserve">our presentation because we have several </w:t>
      </w:r>
      <w:r w:rsidRPr="002E48C9">
        <w:rPr>
          <w:rFonts w:ascii="Times" w:hAnsi="Times" w:cs="Arial"/>
          <w:color w:val="000000" w:themeColor="text1"/>
          <w:shd w:val="clear" w:color="auto" w:fill="FFFFFF"/>
        </w:rPr>
        <w:t xml:space="preserve">variables together </w:t>
      </w:r>
      <w:r w:rsidRPr="002E48C9">
        <w:rPr>
          <w:rFonts w:ascii="Times" w:hAnsi="Times" w:cs="Arial"/>
          <w:color w:val="000000" w:themeColor="text1"/>
          <w:shd w:val="clear" w:color="auto" w:fill="FFFFFF"/>
          <w:lang w:val="en-US"/>
        </w:rPr>
        <w:t xml:space="preserve">to visualize one after another </w:t>
      </w:r>
      <w:r w:rsidRPr="002E48C9">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lang w:val="en-US"/>
        </w:rPr>
        <w:t>showing</w:t>
      </w:r>
      <w:r w:rsidRPr="002E48C9">
        <w:rPr>
          <w:rFonts w:ascii="Times" w:hAnsi="Times" w:cs="Arial"/>
          <w:color w:val="000000" w:themeColor="text1"/>
          <w:shd w:val="clear" w:color="auto" w:fill="FFFFFF"/>
        </w:rPr>
        <w:t xml:space="preserve"> the relationships</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 xml:space="preserve">between them. For example, </w:t>
      </w:r>
      <w:r w:rsidRPr="002E48C9">
        <w:rPr>
          <w:rFonts w:ascii="Times" w:hAnsi="Times" w:cs="Arial"/>
          <w:color w:val="000000" w:themeColor="text1"/>
          <w:shd w:val="clear" w:color="auto" w:fill="FFFFFF"/>
          <w:lang w:val="en-US"/>
        </w:rPr>
        <w:t>you can</w:t>
      </w:r>
      <w:r w:rsidRPr="002E48C9">
        <w:rPr>
          <w:rFonts w:ascii="Times" w:hAnsi="Times" w:cs="Arial"/>
          <w:color w:val="000000" w:themeColor="text1"/>
          <w:shd w:val="clear" w:color="auto" w:fill="FFFFFF"/>
        </w:rPr>
        <w:t xml:space="preserve"> compare </w:t>
      </w:r>
      <w:r w:rsidRPr="002E48C9">
        <w:rPr>
          <w:rFonts w:ascii="Times" w:hAnsi="Times" w:cs="Arial"/>
          <w:color w:val="000000" w:themeColor="text1"/>
          <w:shd w:val="clear" w:color="auto" w:fill="FFFFFF"/>
          <w:lang w:val="en-US"/>
        </w:rPr>
        <w:t>number of total cases(total_cases) with hospitalized patients (</w:t>
      </w:r>
      <w:proofErr w:type="spellStart"/>
      <w:r w:rsidRPr="002E48C9">
        <w:rPr>
          <w:rFonts w:ascii="Times" w:hAnsi="Times" w:cs="Arial"/>
          <w:color w:val="000000" w:themeColor="text1"/>
          <w:shd w:val="clear" w:color="auto" w:fill="FFFFFF"/>
          <w:lang w:val="en-US"/>
        </w:rPr>
        <w:t>hosp_patients</w:t>
      </w:r>
      <w:proofErr w:type="spellEnd"/>
      <w:r w:rsidRPr="002E48C9">
        <w:rPr>
          <w:rFonts w:ascii="Times" w:hAnsi="Times" w:cs="Arial"/>
          <w:color w:val="000000" w:themeColor="text1"/>
          <w:shd w:val="clear" w:color="auto" w:fill="FFFFFF"/>
          <w:lang w:val="en-US"/>
        </w:rPr>
        <w:t xml:space="preserve">) facilitated by a tooltip showing the country name. Also, it can show the predicted flow (thinner line) along with actual counts (thicker line). The limitation of this chart is frequent </w:t>
      </w:r>
      <w:r>
        <w:rPr>
          <w:rFonts w:ascii="Times" w:hAnsi="Times" w:cs="Arial"/>
          <w:color w:val="000000" w:themeColor="text1"/>
          <w:shd w:val="clear" w:color="auto" w:fill="FFFFFF"/>
          <w:lang w:val="en-US"/>
        </w:rPr>
        <w:t>overlaps for multi-variable and multi-</w:t>
      </w:r>
    </w:p>
    <w:p w14:paraId="44053D77" w14:textId="77777777" w:rsidR="0045432F" w:rsidRPr="002E48C9" w:rsidRDefault="0045432F" w:rsidP="0045432F">
      <w:pPr>
        <w:spacing w:line="360" w:lineRule="auto"/>
        <w:rPr>
          <w:rFonts w:ascii="Times" w:hAnsi="Times"/>
          <w:color w:val="000000" w:themeColor="text1"/>
          <w:lang w:val="en-US"/>
        </w:rPr>
      </w:pPr>
    </w:p>
    <w:p w14:paraId="1813C9FC" w14:textId="77777777" w:rsidR="0045432F" w:rsidRPr="002E48C9" w:rsidRDefault="0045432F" w:rsidP="0045432F">
      <w:pPr>
        <w:spacing w:line="360" w:lineRule="auto"/>
        <w:rPr>
          <w:rFonts w:ascii="Times" w:hAnsi="Times"/>
          <w:color w:val="000000" w:themeColor="text1"/>
          <w:lang w:val="en-US"/>
        </w:rPr>
      </w:pPr>
    </w:p>
    <w:p w14:paraId="4A389486"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9</w:t>
      </w:r>
      <w:r w:rsidRPr="002E48C9">
        <w:rPr>
          <w:rFonts w:ascii="Times" w:hAnsi="Times"/>
          <w:b/>
          <w:bCs/>
          <w:color w:val="000000" w:themeColor="text1"/>
          <w:lang w:val="en-US"/>
        </w:rPr>
        <w:tab/>
      </w:r>
      <w:r>
        <w:rPr>
          <w:rFonts w:ascii="Times" w:hAnsi="Times"/>
          <w:b/>
          <w:bCs/>
          <w:color w:val="000000" w:themeColor="text1"/>
          <w:lang w:val="en-US"/>
        </w:rPr>
        <w:t xml:space="preserve">Bubble Grid </w:t>
      </w:r>
      <w:r w:rsidRPr="002E48C9">
        <w:rPr>
          <w:rFonts w:ascii="Times" w:hAnsi="Times"/>
          <w:b/>
          <w:bCs/>
          <w:color w:val="000000" w:themeColor="text1"/>
          <w:lang w:val="en-US"/>
        </w:rPr>
        <w:t>Chart</w:t>
      </w:r>
    </w:p>
    <w:p w14:paraId="77A6B98F"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This chart helps to indicate daily uncertainty presentation for every country as a cell. In this way a user can perceive trends for certain day</w:t>
      </w:r>
      <w:r>
        <w:rPr>
          <w:rFonts w:ascii="Times" w:hAnsi="Times"/>
          <w:color w:val="000000" w:themeColor="text1"/>
          <w:lang w:val="en-US"/>
        </w:rPr>
        <w:t>s</w:t>
      </w:r>
      <w:r w:rsidRPr="002E48C9">
        <w:rPr>
          <w:rFonts w:ascii="Times" w:hAnsi="Times"/>
          <w:color w:val="000000" w:themeColor="text1"/>
          <w:lang w:val="en-US"/>
        </w:rPr>
        <w:t xml:space="preserve"> or a set of consecutive days. In other words, </w:t>
      </w:r>
      <w:r w:rsidRPr="002E48C9">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rPr>
        <w:t xml:space="preserve">he </w:t>
      </w:r>
      <w:r w:rsidRPr="00354EBC">
        <w:rPr>
          <w:rStyle w:val="Emphasis"/>
          <w:rFonts w:ascii="Times" w:hAnsi="Times" w:cs="Arial"/>
          <w:i w:val="0"/>
          <w:iCs w:val="0"/>
          <w:color w:val="000000" w:themeColor="text1"/>
          <w:shd w:val="clear" w:color="auto" w:fill="FFFFFF"/>
          <w:lang w:val="en-US"/>
        </w:rPr>
        <w:t>c</w:t>
      </w:r>
      <w:r w:rsidRPr="00354EBC">
        <w:rPr>
          <w:rStyle w:val="Emphasis"/>
          <w:rFonts w:ascii="Times" w:hAnsi="Times" w:cs="Arial"/>
          <w:i w:val="0"/>
          <w:iCs w:val="0"/>
          <w:color w:val="000000" w:themeColor="text1"/>
          <w:shd w:val="clear" w:color="auto" w:fill="FFFFFF"/>
        </w:rPr>
        <w:t>hart</w:t>
      </w:r>
      <w:r w:rsidRPr="002E48C9">
        <w:rPr>
          <w:rFonts w:ascii="Times" w:hAnsi="Times" w:cs="Arial"/>
          <w:color w:val="000000" w:themeColor="text1"/>
          <w:shd w:val="clear" w:color="auto" w:fill="FFFFFF"/>
        </w:rPr>
        <w:t xml:space="preserve"> provides a </w:t>
      </w:r>
      <w:r w:rsidRPr="002E48C9">
        <w:rPr>
          <w:rFonts w:ascii="Times" w:hAnsi="Times" w:cs="Arial"/>
          <w:color w:val="000000" w:themeColor="text1"/>
          <w:shd w:val="clear" w:color="auto" w:fill="FFFFFF"/>
          <w:lang w:val="en-US"/>
        </w:rPr>
        <w:t>platform</w:t>
      </w:r>
      <w:r w:rsidRPr="002E48C9">
        <w:rPr>
          <w:rFonts w:ascii="Times" w:hAnsi="Times" w:cs="Arial"/>
          <w:color w:val="000000" w:themeColor="text1"/>
          <w:shd w:val="clear" w:color="auto" w:fill="FFFFFF"/>
        </w:rPr>
        <w:t xml:space="preserve"> that helps you decide which </w:t>
      </w:r>
      <w:r w:rsidRPr="002E48C9">
        <w:rPr>
          <w:rFonts w:ascii="Times" w:hAnsi="Times" w:cs="Arial"/>
          <w:color w:val="000000" w:themeColor="text1"/>
          <w:shd w:val="clear" w:color="auto" w:fill="FFFFFF"/>
          <w:lang w:val="en-US"/>
        </w:rPr>
        <w:t>uncertainty</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requires</w:t>
      </w:r>
      <w:r w:rsidRPr="002E48C9">
        <w:rPr>
          <w:rFonts w:ascii="Times" w:hAnsi="Times" w:cs="Arial"/>
          <w:color w:val="000000" w:themeColor="text1"/>
          <w:shd w:val="clear" w:color="auto" w:fill="FFFFFF"/>
        </w:rPr>
        <w:t xml:space="preserve"> your attention</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lang w:val="en-US"/>
        </w:rPr>
        <w:t xml:space="preserve">his </w:t>
      </w:r>
      <w:r>
        <w:rPr>
          <w:rFonts w:ascii="Times" w:hAnsi="Times" w:cs="Arial"/>
          <w:color w:val="000000" w:themeColor="text1"/>
          <w:shd w:val="clear" w:color="auto" w:fill="FFFFFF"/>
          <w:lang w:val="en-US"/>
        </w:rPr>
        <w:t>chart</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 xml:space="preserve">gives information to users about daily basis prediction uncertainties for all countries. </w:t>
      </w:r>
    </w:p>
    <w:p w14:paraId="52299DD5" w14:textId="77777777" w:rsidR="0045432F" w:rsidRPr="002E48C9" w:rsidRDefault="0045432F" w:rsidP="0045432F">
      <w:pPr>
        <w:spacing w:line="360" w:lineRule="auto"/>
        <w:rPr>
          <w:rFonts w:ascii="Times" w:hAnsi="Times"/>
          <w:color w:val="000000" w:themeColor="text1"/>
          <w:lang w:val="en-US"/>
        </w:rPr>
      </w:pPr>
    </w:p>
    <w:p w14:paraId="2198CA06"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32688C08" wp14:editId="6FD0D69C">
            <wp:extent cx="5731510" cy="4134485"/>
            <wp:effectExtent l="0" t="0" r="0" b="5715"/>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ackground patter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4134485"/>
                    </a:xfrm>
                    <a:prstGeom prst="rect">
                      <a:avLst/>
                    </a:prstGeom>
                  </pic:spPr>
                </pic:pic>
              </a:graphicData>
            </a:graphic>
          </wp:inline>
        </w:drawing>
      </w:r>
    </w:p>
    <w:p w14:paraId="7D8B1341" w14:textId="77777777" w:rsidR="0045432F" w:rsidRPr="002E48C9" w:rsidRDefault="0045432F" w:rsidP="0045432F">
      <w:pPr>
        <w:spacing w:line="360" w:lineRule="auto"/>
        <w:ind w:firstLine="720"/>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5.10</w:t>
      </w:r>
      <w:r w:rsidRPr="002E48C9">
        <w:rPr>
          <w:rFonts w:ascii="Times" w:hAnsi="Times"/>
          <w:color w:val="000000" w:themeColor="text1"/>
          <w:lang w:val="en-US"/>
        </w:rPr>
        <w:t xml:space="preserve">: </w:t>
      </w:r>
      <w:r>
        <w:rPr>
          <w:rFonts w:ascii="Times" w:hAnsi="Times"/>
          <w:color w:val="000000" w:themeColor="text1"/>
          <w:lang w:val="en-US"/>
        </w:rPr>
        <w:t>Bubble Grid</w:t>
      </w:r>
      <w:r w:rsidRPr="002E48C9">
        <w:rPr>
          <w:rFonts w:ascii="Times" w:hAnsi="Times"/>
          <w:color w:val="000000" w:themeColor="text1"/>
          <w:lang w:val="en-US"/>
        </w:rPr>
        <w:t xml:space="preserve"> chart</w:t>
      </w:r>
      <w:r>
        <w:rPr>
          <w:rFonts w:ascii="Times" w:hAnsi="Times"/>
          <w:color w:val="000000" w:themeColor="text1"/>
          <w:lang w:val="en-US"/>
        </w:rPr>
        <w:t xml:space="preserve"> with CA textures</w:t>
      </w:r>
    </w:p>
    <w:p w14:paraId="5B6EA4F7" w14:textId="77777777" w:rsidR="0045432F" w:rsidRDefault="0045432F" w:rsidP="0045432F">
      <w:pPr>
        <w:spacing w:line="360" w:lineRule="auto"/>
        <w:rPr>
          <w:rFonts w:ascii="Times" w:hAnsi="Times"/>
          <w:color w:val="000000" w:themeColor="text1"/>
          <w:lang w:val="en-US"/>
        </w:rPr>
      </w:pPr>
    </w:p>
    <w:p w14:paraId="3EBB776A" w14:textId="77777777" w:rsidR="0045432F" w:rsidRPr="002E48C9" w:rsidRDefault="0045432F" w:rsidP="0045432F">
      <w:pPr>
        <w:spacing w:line="360" w:lineRule="auto"/>
        <w:rPr>
          <w:rFonts w:ascii="Times" w:hAnsi="Times"/>
          <w:color w:val="000000" w:themeColor="text1"/>
          <w:lang w:val="en-US"/>
        </w:rPr>
      </w:pPr>
    </w:p>
    <w:p w14:paraId="38E0F5A0"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10</w:t>
      </w:r>
      <w:r w:rsidRPr="002E48C9">
        <w:rPr>
          <w:rFonts w:ascii="Times" w:hAnsi="Times"/>
          <w:b/>
          <w:bCs/>
          <w:color w:val="000000" w:themeColor="text1"/>
          <w:lang w:val="en-US"/>
        </w:rPr>
        <w:tab/>
        <w:t>Horizontal Chart</w:t>
      </w:r>
    </w:p>
    <w:p w14:paraId="293BC5FB" w14:textId="77777777" w:rsidR="0045432F" w:rsidRPr="002E48C9" w:rsidRDefault="0045432F" w:rsidP="0045432F">
      <w:pPr>
        <w:spacing w:line="360" w:lineRule="auto"/>
        <w:jc w:val="both"/>
        <w:rPr>
          <w:rFonts w:ascii="Times" w:hAnsi="Times"/>
          <w:color w:val="000000" w:themeColor="text1"/>
        </w:rPr>
      </w:pPr>
      <w:r w:rsidRPr="002E48C9">
        <w:rPr>
          <w:rFonts w:ascii="Times" w:hAnsi="Times"/>
          <w:color w:val="000000" w:themeColor="text1"/>
        </w:rPr>
        <w:t>Horizon</w:t>
      </w:r>
      <w:proofErr w:type="spellStart"/>
      <w:r w:rsidRPr="002E48C9">
        <w:rPr>
          <w:rFonts w:ascii="Times" w:hAnsi="Times"/>
          <w:color w:val="000000" w:themeColor="text1"/>
          <w:lang w:val="en-US"/>
        </w:rPr>
        <w:t>tal</w:t>
      </w:r>
      <w:proofErr w:type="spellEnd"/>
      <w:r w:rsidRPr="002E48C9">
        <w:rPr>
          <w:rFonts w:ascii="Times" w:hAnsi="Times"/>
          <w:color w:val="000000" w:themeColor="text1"/>
        </w:rPr>
        <w:t xml:space="preserve"> charts are small-multiple area charts that allow greater precision for a given vertical space by using colored bands. These charts can also be used with diverging color scales to differentiate positive and negative values.</w:t>
      </w:r>
    </w:p>
    <w:p w14:paraId="7526F344"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39C6185B" wp14:editId="7FA1344B">
            <wp:extent cx="5606589" cy="3842426"/>
            <wp:effectExtent l="0" t="0" r="0" b="5715"/>
            <wp:docPr id="54" name="Picture 5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Background patter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41760" cy="3866530"/>
                    </a:xfrm>
                    <a:prstGeom prst="rect">
                      <a:avLst/>
                    </a:prstGeom>
                  </pic:spPr>
                </pic:pic>
              </a:graphicData>
            </a:graphic>
          </wp:inline>
        </w:drawing>
      </w:r>
    </w:p>
    <w:p w14:paraId="724F63AC"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5.11</w:t>
      </w:r>
      <w:r w:rsidRPr="002E48C9">
        <w:rPr>
          <w:rFonts w:ascii="Times" w:hAnsi="Times"/>
          <w:color w:val="000000" w:themeColor="text1"/>
          <w:lang w:val="en-US"/>
        </w:rPr>
        <w:t>:  Horizontal chart</w:t>
      </w:r>
      <w:r>
        <w:rPr>
          <w:rFonts w:ascii="Times" w:hAnsi="Times"/>
          <w:color w:val="000000" w:themeColor="text1"/>
          <w:lang w:val="en-US"/>
        </w:rPr>
        <w:t xml:space="preserve"> (Color filled)</w:t>
      </w:r>
    </w:p>
    <w:p w14:paraId="6AAFB3F2"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66602E42" wp14:editId="12DB947D">
            <wp:extent cx="5606376" cy="4309353"/>
            <wp:effectExtent l="0" t="0" r="0" b="0"/>
            <wp:docPr id="55" name="Picture 5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melin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39154" cy="4334548"/>
                    </a:xfrm>
                    <a:prstGeom prst="rect">
                      <a:avLst/>
                    </a:prstGeom>
                  </pic:spPr>
                </pic:pic>
              </a:graphicData>
            </a:graphic>
          </wp:inline>
        </w:drawing>
      </w:r>
      <w:r w:rsidRPr="002E48C9">
        <w:rPr>
          <w:rFonts w:ascii="Times" w:hAnsi="Times"/>
          <w:color w:val="000000" w:themeColor="text1"/>
          <w:lang w:val="en-US"/>
        </w:rPr>
        <w:t>Figure</w:t>
      </w:r>
      <w:r>
        <w:rPr>
          <w:rFonts w:ascii="Times" w:hAnsi="Times"/>
          <w:color w:val="000000" w:themeColor="text1"/>
          <w:lang w:val="en-US"/>
        </w:rPr>
        <w:t xml:space="preserve"> 5.12</w:t>
      </w:r>
      <w:r w:rsidRPr="002E48C9">
        <w:rPr>
          <w:rFonts w:ascii="Times" w:hAnsi="Times"/>
          <w:color w:val="000000" w:themeColor="text1"/>
          <w:lang w:val="en-US"/>
        </w:rPr>
        <w:t>:  Horizontal chart</w:t>
      </w:r>
      <w:r>
        <w:rPr>
          <w:rFonts w:ascii="Times" w:hAnsi="Times"/>
          <w:color w:val="000000" w:themeColor="text1"/>
          <w:lang w:val="en-US"/>
        </w:rPr>
        <w:t xml:space="preserve"> (Texture filled)</w:t>
      </w:r>
    </w:p>
    <w:p w14:paraId="71972B7E" w14:textId="77777777" w:rsidR="0045432F" w:rsidRPr="002E48C9" w:rsidRDefault="0045432F" w:rsidP="0045432F">
      <w:pPr>
        <w:spacing w:line="360" w:lineRule="auto"/>
        <w:rPr>
          <w:rFonts w:ascii="Times" w:hAnsi="Times"/>
          <w:color w:val="000000" w:themeColor="text1"/>
          <w:lang w:val="en-US"/>
        </w:rPr>
      </w:pPr>
    </w:p>
    <w:p w14:paraId="4F6C8625"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.1</w:t>
      </w:r>
      <w:r>
        <w:rPr>
          <w:rFonts w:ascii="Times" w:hAnsi="Times"/>
          <w:b/>
          <w:bCs/>
          <w:color w:val="000000" w:themeColor="text1"/>
          <w:lang w:val="en-US"/>
        </w:rPr>
        <w:t>1</w:t>
      </w:r>
      <w:r w:rsidRPr="002E48C9">
        <w:rPr>
          <w:rFonts w:ascii="Times" w:hAnsi="Times"/>
          <w:b/>
          <w:bCs/>
          <w:color w:val="000000" w:themeColor="text1"/>
          <w:lang w:val="en-US"/>
        </w:rPr>
        <w:tab/>
      </w:r>
      <w:r>
        <w:rPr>
          <w:rFonts w:ascii="Times" w:hAnsi="Times"/>
          <w:b/>
          <w:bCs/>
          <w:color w:val="000000" w:themeColor="text1"/>
          <w:lang w:val="en-US"/>
        </w:rPr>
        <w:t xml:space="preserve">Square Grid </w:t>
      </w:r>
      <w:r w:rsidRPr="002E48C9">
        <w:rPr>
          <w:rFonts w:ascii="Times" w:hAnsi="Times"/>
          <w:b/>
          <w:bCs/>
          <w:color w:val="000000" w:themeColor="text1"/>
          <w:lang w:val="en-US"/>
        </w:rPr>
        <w:t>Chart</w:t>
      </w:r>
    </w:p>
    <w:p w14:paraId="11631F92"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This chart is much</w:t>
      </w:r>
      <w:r>
        <w:rPr>
          <w:rFonts w:ascii="Times" w:hAnsi="Times"/>
          <w:color w:val="000000" w:themeColor="text1"/>
          <w:lang w:val="en-US"/>
        </w:rPr>
        <w:t xml:space="preserve"> </w:t>
      </w:r>
      <w:r w:rsidRPr="002E48C9">
        <w:rPr>
          <w:rFonts w:ascii="Times" w:hAnsi="Times"/>
          <w:color w:val="000000" w:themeColor="text1"/>
          <w:lang w:val="en-US"/>
        </w:rPr>
        <w:t xml:space="preserve">more like impact chart because </w:t>
      </w:r>
      <w:r>
        <w:rPr>
          <w:rFonts w:ascii="Times" w:hAnsi="Times"/>
          <w:color w:val="000000" w:themeColor="text1"/>
          <w:lang w:val="en-US"/>
        </w:rPr>
        <w:t xml:space="preserve">of </w:t>
      </w:r>
      <w:r w:rsidRPr="002E48C9">
        <w:rPr>
          <w:rFonts w:ascii="Times" w:hAnsi="Times"/>
          <w:color w:val="000000" w:themeColor="text1"/>
          <w:lang w:val="en-US"/>
        </w:rPr>
        <w:t>their construction style</w:t>
      </w:r>
      <w:r>
        <w:rPr>
          <w:rFonts w:ascii="Times" w:hAnsi="Times"/>
          <w:color w:val="000000" w:themeColor="text1"/>
          <w:lang w:val="en-US"/>
        </w:rPr>
        <w:t>.</w:t>
      </w:r>
      <w:r w:rsidRPr="002E48C9">
        <w:rPr>
          <w:rFonts w:ascii="Times" w:hAnsi="Times"/>
          <w:color w:val="000000" w:themeColor="text1"/>
          <w:lang w:val="en-US"/>
        </w:rPr>
        <w:t xml:space="preserve"> </w:t>
      </w:r>
      <w:r>
        <w:rPr>
          <w:rFonts w:ascii="Times" w:hAnsi="Times"/>
          <w:color w:val="000000" w:themeColor="text1"/>
          <w:lang w:val="en-US"/>
        </w:rPr>
        <w:t>Both show information for date vs country but in opposite order, that means here horizontal axis represents country and vertical axis represents date and here we used rectangular shapes whereas the previous one was circular shape. In both case we have used prediction for daily number of new cases.</w:t>
      </w:r>
    </w:p>
    <w:p w14:paraId="22BEED9F" w14:textId="77777777" w:rsidR="0045432F" w:rsidRDefault="0045432F" w:rsidP="0045432F">
      <w:pPr>
        <w:spacing w:line="360" w:lineRule="auto"/>
        <w:rPr>
          <w:rFonts w:ascii="Times" w:hAnsi="Times"/>
          <w:color w:val="000000" w:themeColor="text1"/>
          <w:lang w:val="en-US"/>
        </w:rPr>
      </w:pPr>
    </w:p>
    <w:p w14:paraId="11AEAE7A"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0CDC3237" wp14:editId="767F214C">
            <wp:extent cx="5731510" cy="5182235"/>
            <wp:effectExtent l="0" t="0" r="0" b="0"/>
            <wp:docPr id="77" name="Picture 7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abl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3558" cy="5184087"/>
                    </a:xfrm>
                    <a:prstGeom prst="rect">
                      <a:avLst/>
                    </a:prstGeom>
                  </pic:spPr>
                </pic:pic>
              </a:graphicData>
            </a:graphic>
          </wp:inline>
        </w:drawing>
      </w:r>
    </w:p>
    <w:p w14:paraId="75683D42"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5.13</w:t>
      </w:r>
      <w:r w:rsidRPr="002E48C9">
        <w:rPr>
          <w:rFonts w:ascii="Times" w:hAnsi="Times"/>
          <w:color w:val="000000" w:themeColor="text1"/>
          <w:lang w:val="en-US"/>
        </w:rPr>
        <w:t xml:space="preserve">: Charts of Daily </w:t>
      </w:r>
      <w:r>
        <w:rPr>
          <w:rFonts w:ascii="Times" w:hAnsi="Times"/>
          <w:color w:val="000000" w:themeColor="text1"/>
          <w:lang w:val="en-US"/>
        </w:rPr>
        <w:t>C</w:t>
      </w:r>
      <w:r w:rsidRPr="002E48C9">
        <w:rPr>
          <w:rFonts w:ascii="Times" w:hAnsi="Times"/>
          <w:color w:val="000000" w:themeColor="text1"/>
          <w:lang w:val="en-US"/>
        </w:rPr>
        <w:t>ounts</w:t>
      </w:r>
      <w:r>
        <w:rPr>
          <w:rFonts w:ascii="Times" w:hAnsi="Times"/>
          <w:color w:val="000000" w:themeColor="text1"/>
          <w:lang w:val="en-US"/>
        </w:rPr>
        <w:t xml:space="preserve"> for different countries.</w:t>
      </w:r>
    </w:p>
    <w:p w14:paraId="3B02FCFF" w14:textId="77777777" w:rsidR="0045432F" w:rsidRDefault="0045432F" w:rsidP="0045432F">
      <w:pPr>
        <w:spacing w:line="360" w:lineRule="auto"/>
        <w:rPr>
          <w:rFonts w:ascii="Times" w:hAnsi="Times"/>
          <w:color w:val="000000" w:themeColor="text1"/>
          <w:lang w:val="en-US"/>
        </w:rPr>
      </w:pPr>
    </w:p>
    <w:p w14:paraId="7CB08B64"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 xml:space="preserve">Here, the size of every cell represents the number of new cases whereas the Chromatic Aberration represents the uncertainty of the prediction for that date against the corresponding </w:t>
      </w:r>
      <w:r>
        <w:rPr>
          <w:rFonts w:ascii="Times" w:hAnsi="Times"/>
          <w:color w:val="000000" w:themeColor="text1"/>
          <w:lang w:val="en-US"/>
        </w:rPr>
        <w:lastRenderedPageBreak/>
        <w:t>country. The interesting thing is uncertainty is independent of the predicted count, so there are some smaller cells convey high uncertainty and some bigger cells show lower uncertainty.</w:t>
      </w:r>
    </w:p>
    <w:p w14:paraId="1BE0637B" w14:textId="77777777" w:rsidR="0045432F" w:rsidRDefault="0045432F" w:rsidP="0045432F">
      <w:pPr>
        <w:spacing w:line="360" w:lineRule="auto"/>
        <w:rPr>
          <w:rFonts w:ascii="Times" w:hAnsi="Times"/>
          <w:color w:val="000000" w:themeColor="text1"/>
          <w:lang w:val="en-US"/>
        </w:rPr>
      </w:pPr>
    </w:p>
    <w:p w14:paraId="0A552BBF" w14:textId="77777777" w:rsidR="0045432F" w:rsidRDefault="0045432F" w:rsidP="0045432F">
      <w:pPr>
        <w:spacing w:line="360" w:lineRule="auto"/>
        <w:rPr>
          <w:rFonts w:ascii="Times" w:hAnsi="Times"/>
          <w:color w:val="000000" w:themeColor="text1"/>
          <w:lang w:val="en-US"/>
        </w:rPr>
      </w:pPr>
    </w:p>
    <w:p w14:paraId="007BEB7F" w14:textId="77777777" w:rsidR="0045432F" w:rsidRPr="00030BCC"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030BCC">
        <w:rPr>
          <w:rFonts w:ascii="Times" w:hAnsi="Times"/>
          <w:b/>
          <w:bCs/>
          <w:color w:val="000000" w:themeColor="text1"/>
          <w:lang w:val="en-US"/>
        </w:rPr>
        <w:t>.1</w:t>
      </w:r>
      <w:r>
        <w:rPr>
          <w:rFonts w:ascii="Times" w:hAnsi="Times"/>
          <w:b/>
          <w:bCs/>
          <w:color w:val="000000" w:themeColor="text1"/>
          <w:lang w:val="en-US"/>
        </w:rPr>
        <w:t>2</w:t>
      </w:r>
      <w:r w:rsidRPr="00030BCC">
        <w:rPr>
          <w:rFonts w:ascii="Times" w:hAnsi="Times"/>
          <w:b/>
          <w:bCs/>
          <w:color w:val="000000" w:themeColor="text1"/>
          <w:lang w:val="en-US"/>
        </w:rPr>
        <w:tab/>
        <w:t>World Map</w:t>
      </w:r>
    </w:p>
    <w:p w14:paraId="2D0627F4"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This is another version of a bubble chart that we have exemplified in previous section. In that case, we congregate all circles in a single container and associate closely with each other. The countries are identified by the label over the circle but in this case all circles are drawn over the respective areas regarding their geographical position on world map.</w:t>
      </w:r>
    </w:p>
    <w:p w14:paraId="603773B0" w14:textId="77777777" w:rsidR="0045432F" w:rsidRDefault="0045432F" w:rsidP="0045432F">
      <w:pPr>
        <w:spacing w:line="360" w:lineRule="auto"/>
        <w:jc w:val="both"/>
        <w:rPr>
          <w:rFonts w:ascii="Times" w:hAnsi="Times"/>
          <w:color w:val="000000" w:themeColor="text1"/>
          <w:lang w:val="en-US"/>
        </w:rPr>
      </w:pPr>
    </w:p>
    <w:p w14:paraId="4A5E072F"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062D5F18" wp14:editId="15A5C036">
            <wp:extent cx="5731510" cy="3705860"/>
            <wp:effectExtent l="12700" t="12700" r="8890" b="15240"/>
            <wp:docPr id="78" name="Picture 7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ubble 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705860"/>
                    </a:xfrm>
                    <a:prstGeom prst="rect">
                      <a:avLst/>
                    </a:prstGeom>
                    <a:ln w="3175">
                      <a:solidFill>
                        <a:schemeClr val="accent1">
                          <a:shade val="50000"/>
                        </a:schemeClr>
                      </a:solidFill>
                    </a:ln>
                  </pic:spPr>
                </pic:pic>
              </a:graphicData>
            </a:graphic>
          </wp:inline>
        </w:drawing>
      </w:r>
    </w:p>
    <w:p w14:paraId="144668F3"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Figure 5.14: Uncertainty in World view</w:t>
      </w:r>
    </w:p>
    <w:p w14:paraId="6C34E1B4" w14:textId="77777777" w:rsidR="0045432F" w:rsidRDefault="0045432F" w:rsidP="0045432F">
      <w:pPr>
        <w:spacing w:line="360" w:lineRule="auto"/>
        <w:rPr>
          <w:rFonts w:ascii="Times" w:hAnsi="Times"/>
          <w:color w:val="000000" w:themeColor="text1"/>
          <w:lang w:val="en-US"/>
        </w:rPr>
      </w:pPr>
    </w:p>
    <w:p w14:paraId="43C3B5C5"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12CB9CB4" wp14:editId="28476B00">
            <wp:extent cx="5731510" cy="3758565"/>
            <wp:effectExtent l="12700" t="12700" r="8890" b="13335"/>
            <wp:docPr id="79" name="Picture 7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imelin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758565"/>
                    </a:xfrm>
                    <a:prstGeom prst="rect">
                      <a:avLst/>
                    </a:prstGeom>
                    <a:ln w="3175">
                      <a:solidFill>
                        <a:schemeClr val="accent1">
                          <a:shade val="50000"/>
                        </a:schemeClr>
                      </a:solidFill>
                    </a:ln>
                  </pic:spPr>
                </pic:pic>
              </a:graphicData>
            </a:graphic>
          </wp:inline>
        </w:drawing>
      </w:r>
    </w:p>
    <w:p w14:paraId="46211850"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Figure 5.15: Zoomed World Map centering Nigeria</w:t>
      </w:r>
    </w:p>
    <w:p w14:paraId="7EAE956B"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0AA71A58"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color w:val="000000" w:themeColor="text1"/>
          <w:lang w:val="en-US"/>
        </w:rPr>
        <w:t>We have added some additional interactive functionalities on the map such panning, zoom in/out, hovering to highlight specific country boundary, show detail in a popup menu regarding the selected (by click) country. In the initial view, the uncertainty presentation is clearly visible only for the countries that have a higher number of counts and uncertainties. So, if the user zooms the map, then the bubbles and its edges are proportionately increased. On clicking the country, it shows the Covid related information along with uncertainty of the country.</w:t>
      </w:r>
    </w:p>
    <w:p w14:paraId="47AA47CF" w14:textId="77777777" w:rsidR="0045432F" w:rsidRDefault="0045432F" w:rsidP="0045432F">
      <w:pPr>
        <w:spacing w:line="360" w:lineRule="auto"/>
        <w:rPr>
          <w:rFonts w:ascii="Times" w:hAnsi="Times"/>
          <w:color w:val="000000" w:themeColor="text1"/>
          <w:lang w:val="en-US"/>
        </w:rPr>
      </w:pPr>
    </w:p>
    <w:p w14:paraId="6A919F9F" w14:textId="77777777" w:rsidR="0045432F" w:rsidRPr="002E48C9" w:rsidRDefault="0045432F" w:rsidP="0045432F">
      <w:pPr>
        <w:spacing w:line="360" w:lineRule="auto"/>
        <w:rPr>
          <w:rFonts w:ascii="Times" w:hAnsi="Times"/>
          <w:color w:val="000000" w:themeColor="text1"/>
          <w:lang w:val="en-US"/>
        </w:rPr>
      </w:pPr>
    </w:p>
    <w:p w14:paraId="6FA58547" w14:textId="77777777" w:rsidR="0045432F" w:rsidRPr="002E48C9" w:rsidRDefault="0045432F" w:rsidP="0045432F">
      <w:pPr>
        <w:spacing w:line="360" w:lineRule="auto"/>
        <w:rPr>
          <w:rFonts w:ascii="Times" w:hAnsi="Times"/>
          <w:b/>
          <w:bCs/>
          <w:color w:val="000000" w:themeColor="text1"/>
          <w:lang w:val="en-US"/>
        </w:rPr>
      </w:pPr>
    </w:p>
    <w:p w14:paraId="3BF6F1EC" w14:textId="7369D73A" w:rsidR="00537E11" w:rsidRDefault="00537E11" w:rsidP="0045432F">
      <w:pPr>
        <w:spacing w:line="360" w:lineRule="auto"/>
        <w:rPr>
          <w:rFonts w:ascii="Times" w:hAnsi="Times"/>
          <w:b/>
          <w:bCs/>
          <w:color w:val="000000" w:themeColor="text1"/>
          <w:lang w:val="en-US"/>
        </w:rPr>
      </w:pPr>
    </w:p>
    <w:p w14:paraId="3E72CC7F" w14:textId="77777777" w:rsidR="00537E11" w:rsidRDefault="00537E11">
      <w:pPr>
        <w:rPr>
          <w:rFonts w:ascii="Times" w:hAnsi="Times"/>
          <w:b/>
          <w:bCs/>
          <w:color w:val="000000" w:themeColor="text1"/>
          <w:lang w:val="en-US"/>
        </w:rPr>
      </w:pPr>
      <w:r>
        <w:rPr>
          <w:rFonts w:ascii="Times" w:hAnsi="Times"/>
          <w:b/>
          <w:bCs/>
          <w:color w:val="000000" w:themeColor="text1"/>
          <w:lang w:val="en-US"/>
        </w:rPr>
        <w:br w:type="page"/>
      </w:r>
    </w:p>
    <w:p w14:paraId="776033F6" w14:textId="77777777" w:rsidR="00537E11" w:rsidRDefault="00537E11" w:rsidP="00537E11">
      <w:pPr>
        <w:tabs>
          <w:tab w:val="left" w:pos="720"/>
        </w:tabs>
        <w:spacing w:line="360" w:lineRule="auto"/>
        <w:jc w:val="both"/>
        <w:rPr>
          <w:rFonts w:eastAsiaTheme="minorHAnsi"/>
          <w:b/>
          <w:bCs/>
          <w:lang w:val="en-GB" w:eastAsia="en-US"/>
        </w:rPr>
      </w:pPr>
      <w:r w:rsidRPr="00BC6E3F">
        <w:rPr>
          <w:rFonts w:eastAsiaTheme="minorHAnsi"/>
          <w:b/>
          <w:bCs/>
          <w:lang w:val="en-GB" w:eastAsia="en-US"/>
        </w:rPr>
        <w:lastRenderedPageBreak/>
        <w:t xml:space="preserve">Chapter </w:t>
      </w:r>
      <w:r>
        <w:rPr>
          <w:rFonts w:eastAsiaTheme="minorHAnsi"/>
          <w:b/>
          <w:bCs/>
          <w:lang w:val="en-GB" w:eastAsia="en-US"/>
        </w:rPr>
        <w:t>6</w:t>
      </w:r>
      <w:r w:rsidRPr="00BC6E3F">
        <w:rPr>
          <w:rFonts w:eastAsiaTheme="minorHAnsi"/>
          <w:b/>
          <w:bCs/>
          <w:lang w:val="en-GB" w:eastAsia="en-US"/>
        </w:rPr>
        <w:t xml:space="preserve"> </w:t>
      </w:r>
      <w:r>
        <w:rPr>
          <w:rFonts w:eastAsiaTheme="minorHAnsi"/>
          <w:b/>
          <w:bCs/>
          <w:lang w:val="en-GB" w:eastAsia="en-US"/>
        </w:rPr>
        <w:tab/>
      </w:r>
    </w:p>
    <w:p w14:paraId="2D2C4A2B" w14:textId="77777777" w:rsidR="00537E11" w:rsidRDefault="00537E11" w:rsidP="00537E11">
      <w:pPr>
        <w:tabs>
          <w:tab w:val="left" w:pos="720"/>
        </w:tabs>
        <w:spacing w:line="360" w:lineRule="auto"/>
        <w:jc w:val="both"/>
        <w:rPr>
          <w:rFonts w:eastAsiaTheme="minorHAnsi"/>
          <w:b/>
          <w:bCs/>
          <w:lang w:val="en-GB" w:eastAsia="en-US"/>
        </w:rPr>
      </w:pPr>
    </w:p>
    <w:p w14:paraId="7FAEF143" w14:textId="77A470E0" w:rsidR="00537E11" w:rsidRDefault="00537E11" w:rsidP="00537E11">
      <w:pPr>
        <w:tabs>
          <w:tab w:val="left" w:pos="720"/>
        </w:tabs>
        <w:spacing w:line="360" w:lineRule="auto"/>
        <w:jc w:val="both"/>
        <w:rPr>
          <w:rFonts w:eastAsiaTheme="minorHAnsi"/>
          <w:b/>
          <w:bCs/>
          <w:lang w:val="en-GB" w:eastAsia="en-US"/>
        </w:rPr>
      </w:pPr>
      <w:r>
        <w:rPr>
          <w:rFonts w:eastAsiaTheme="minorHAnsi"/>
          <w:b/>
          <w:bCs/>
          <w:lang w:val="en-GB" w:eastAsia="en-US"/>
        </w:rPr>
        <w:t>User Study Design</w:t>
      </w:r>
    </w:p>
    <w:p w14:paraId="13334E33" w14:textId="6F52A9EA" w:rsidR="003B32E1" w:rsidRDefault="003B32E1" w:rsidP="00537E11">
      <w:pPr>
        <w:tabs>
          <w:tab w:val="left" w:pos="720"/>
        </w:tabs>
        <w:spacing w:line="360" w:lineRule="auto"/>
        <w:jc w:val="both"/>
        <w:rPr>
          <w:rFonts w:eastAsiaTheme="minorHAnsi"/>
          <w:b/>
          <w:bCs/>
          <w:lang w:val="en-GB" w:eastAsia="en-US"/>
        </w:rPr>
      </w:pPr>
    </w:p>
    <w:p w14:paraId="2D84D4F9" w14:textId="1CE93BBB" w:rsidR="00EC0423" w:rsidRDefault="00224FA2" w:rsidP="00224FA2">
      <w:pPr>
        <w:spacing w:line="360" w:lineRule="auto"/>
        <w:jc w:val="both"/>
        <w:rPr>
          <w:rFonts w:ascii="Cambria" w:hAnsi="Cambria"/>
          <w:color w:val="212121"/>
          <w:sz w:val="30"/>
          <w:szCs w:val="30"/>
          <w:shd w:val="clear" w:color="auto" w:fill="FFFFFF"/>
        </w:rPr>
      </w:pPr>
      <w:r>
        <w:rPr>
          <w:rFonts w:eastAsiaTheme="minorHAnsi"/>
          <w:b/>
          <w:bCs/>
          <w:lang w:val="en-GB" w:eastAsia="en-US"/>
        </w:rPr>
        <w:t>6.1</w:t>
      </w:r>
      <w:r>
        <w:rPr>
          <w:rFonts w:eastAsiaTheme="minorHAnsi"/>
          <w:b/>
          <w:bCs/>
          <w:lang w:val="en-GB" w:eastAsia="en-US"/>
        </w:rPr>
        <w:tab/>
      </w:r>
      <w:r w:rsidR="00551AF2" w:rsidRPr="00FF2583">
        <w:rPr>
          <w:rFonts w:eastAsiaTheme="minorHAnsi"/>
          <w:b/>
          <w:bCs/>
          <w:lang w:val="en-GB" w:eastAsia="en-US"/>
        </w:rPr>
        <w:t>Introduction</w:t>
      </w:r>
      <w:r w:rsidR="00EC0423" w:rsidRPr="00FF2583">
        <w:rPr>
          <w:rFonts w:eastAsiaTheme="minorHAnsi"/>
          <w:b/>
          <w:bCs/>
          <w:lang w:val="en-GB" w:eastAsia="en-US"/>
        </w:rPr>
        <w:br/>
      </w:r>
      <w:r w:rsidR="00FF2583" w:rsidRPr="00224FA2">
        <w:rPr>
          <w:color w:val="212121"/>
          <w:shd w:val="clear" w:color="auto" w:fill="FFFFFF"/>
        </w:rPr>
        <w:t>Uncertainty visualisation is one of the complex task</w:t>
      </w:r>
      <w:r>
        <w:rPr>
          <w:color w:val="212121"/>
          <w:shd w:val="clear" w:color="auto" w:fill="FFFFFF"/>
        </w:rPr>
        <w:t>s</w:t>
      </w:r>
      <w:r w:rsidR="00FF2583" w:rsidRPr="00224FA2">
        <w:rPr>
          <w:color w:val="212121"/>
          <w:shd w:val="clear" w:color="auto" w:fill="FFFFFF"/>
        </w:rPr>
        <w:t xml:space="preserve"> in visualisation domain, so designing an efficient user study is also difficult job to conduct the study smoothly and attain expected result. </w:t>
      </w:r>
      <w:r w:rsidR="00EC0423" w:rsidRPr="00224FA2">
        <w:rPr>
          <w:color w:val="212121"/>
          <w:shd w:val="clear" w:color="auto" w:fill="FFFFFF"/>
        </w:rPr>
        <w:t>The study design us</w:t>
      </w:r>
      <w:r w:rsidR="00FF2583" w:rsidRPr="00224FA2">
        <w:rPr>
          <w:color w:val="212121"/>
          <w:shd w:val="clear" w:color="auto" w:fill="FFFFFF"/>
        </w:rPr>
        <w:t xml:space="preserve">ually prepares a </w:t>
      </w:r>
      <w:r w:rsidR="00FF2583" w:rsidRPr="00224FA2">
        <w:rPr>
          <w:color w:val="212121"/>
          <w:shd w:val="clear" w:color="auto" w:fill="FFFFFF"/>
        </w:rPr>
        <w:t xml:space="preserve">particular </w:t>
      </w:r>
      <w:r w:rsidRPr="00224FA2">
        <w:rPr>
          <w:color w:val="212121"/>
          <w:shd w:val="clear" w:color="auto" w:fill="FFFFFF"/>
        </w:rPr>
        <w:t xml:space="preserve">set </w:t>
      </w:r>
      <w:r>
        <w:rPr>
          <w:color w:val="212121"/>
          <w:shd w:val="clear" w:color="auto" w:fill="FFFFFF"/>
        </w:rPr>
        <w:t xml:space="preserve">of </w:t>
      </w:r>
      <w:r w:rsidR="00FF2583" w:rsidRPr="00224FA2">
        <w:rPr>
          <w:color w:val="212121"/>
          <w:shd w:val="clear" w:color="auto" w:fill="FFFFFF"/>
        </w:rPr>
        <w:t>questions that</w:t>
      </w:r>
      <w:r w:rsidR="00EC0423" w:rsidRPr="00224FA2">
        <w:rPr>
          <w:color w:val="212121"/>
          <w:shd w:val="clear" w:color="auto" w:fill="FFFFFF"/>
        </w:rPr>
        <w:t xml:space="preserve"> depends on the nature of the </w:t>
      </w:r>
      <w:r w:rsidR="00FF2583" w:rsidRPr="00224FA2">
        <w:rPr>
          <w:color w:val="212121"/>
          <w:shd w:val="clear" w:color="auto" w:fill="FFFFFF"/>
        </w:rPr>
        <w:t>research</w:t>
      </w:r>
      <w:r w:rsidR="00896F64" w:rsidRPr="00224FA2">
        <w:rPr>
          <w:color w:val="212121"/>
          <w:shd w:val="clear" w:color="auto" w:fill="FFFFFF"/>
        </w:rPr>
        <w:t xml:space="preserve">, goal of the research, </w:t>
      </w:r>
      <w:r w:rsidR="00EC0423" w:rsidRPr="00224FA2">
        <w:rPr>
          <w:color w:val="212121"/>
          <w:shd w:val="clear" w:color="auto" w:fill="FFFFFF"/>
        </w:rPr>
        <w:t>the availability of resources</w:t>
      </w:r>
      <w:r w:rsidR="00896F64" w:rsidRPr="00224FA2">
        <w:rPr>
          <w:color w:val="212121"/>
          <w:shd w:val="clear" w:color="auto" w:fill="FFFFFF"/>
        </w:rPr>
        <w:t xml:space="preserve">, etc. There are various types of user studies such as </w:t>
      </w:r>
      <w:r w:rsidR="00170412" w:rsidRPr="00224FA2">
        <w:rPr>
          <w:color w:val="212121"/>
          <w:shd w:val="clear" w:color="auto" w:fill="FFFFFF"/>
        </w:rPr>
        <w:t>experimental/i</w:t>
      </w:r>
      <w:r w:rsidR="00170412" w:rsidRPr="00224FA2">
        <w:rPr>
          <w:color w:val="212121"/>
          <w:shd w:val="clear" w:color="auto" w:fill="FFFFFF"/>
        </w:rPr>
        <w:t>nterventional</w:t>
      </w:r>
      <w:r w:rsidR="00896F64" w:rsidRPr="00224FA2">
        <w:rPr>
          <w:color w:val="212121"/>
          <w:shd w:val="clear" w:color="auto" w:fill="FFFFFF"/>
        </w:rPr>
        <w:t xml:space="preserve"> studies, descriptive studies, observational studies, and so on. Since our </w:t>
      </w:r>
      <w:r w:rsidR="00170412" w:rsidRPr="00224FA2">
        <w:rPr>
          <w:color w:val="212121"/>
          <w:shd w:val="clear" w:color="auto" w:fill="FFFFFF"/>
        </w:rPr>
        <w:t>research domain is on visualisation, we have chosen interventional study design pattern.</w:t>
      </w:r>
      <w:r w:rsidRPr="00224FA2">
        <w:rPr>
          <w:color w:val="212121"/>
          <w:shd w:val="clear" w:color="auto" w:fill="FFFFFF"/>
        </w:rPr>
        <w:t xml:space="preserve"> </w:t>
      </w:r>
      <w:r w:rsidRPr="00224FA2">
        <w:rPr>
          <w:color w:val="212121"/>
          <w:shd w:val="clear" w:color="auto" w:fill="FFFFFF"/>
        </w:rPr>
        <w:t xml:space="preserve">Interventional studies are experiments where the researcher actively performs an intervention </w:t>
      </w:r>
      <w:r w:rsidRPr="00224FA2">
        <w:rPr>
          <w:color w:val="212121"/>
          <w:shd w:val="clear" w:color="auto" w:fill="FFFFFF"/>
        </w:rPr>
        <w:t>to one, more</w:t>
      </w:r>
      <w:r w:rsidRPr="00224FA2">
        <w:rPr>
          <w:color w:val="212121"/>
          <w:shd w:val="clear" w:color="auto" w:fill="FFFFFF"/>
        </w:rPr>
        <w:t xml:space="preserve"> or all members of a group of participants</w:t>
      </w:r>
      <w:r w:rsidRPr="00224FA2">
        <w:rPr>
          <w:color w:val="212121"/>
          <w:shd w:val="clear" w:color="auto" w:fill="FFFFFF"/>
        </w:rPr>
        <w:t xml:space="preserve"> based on the nature of the study</w:t>
      </w:r>
      <w:r w:rsidRPr="00224FA2">
        <w:rPr>
          <w:color w:val="212121"/>
          <w:shd w:val="clear" w:color="auto" w:fill="FFFFFF"/>
        </w:rPr>
        <w:t>.</w:t>
      </w:r>
      <w:r w:rsidRPr="00224FA2">
        <w:rPr>
          <w:rFonts w:ascii="Cambria" w:hAnsi="Cambria"/>
          <w:color w:val="212121"/>
          <w:sz w:val="30"/>
          <w:szCs w:val="30"/>
          <w:shd w:val="clear" w:color="auto" w:fill="FFFFFF"/>
        </w:rPr>
        <w:t> </w:t>
      </w:r>
    </w:p>
    <w:p w14:paraId="3AA5342C" w14:textId="77777777" w:rsidR="0070743E" w:rsidRDefault="0070743E" w:rsidP="008D215F">
      <w:pPr>
        <w:spacing w:line="360" w:lineRule="auto"/>
        <w:jc w:val="both"/>
        <w:rPr>
          <w:color w:val="212121"/>
          <w:shd w:val="clear" w:color="auto" w:fill="FFFFFF"/>
        </w:rPr>
      </w:pPr>
    </w:p>
    <w:p w14:paraId="672D7876" w14:textId="56732ECB" w:rsidR="00170412" w:rsidRDefault="00170412" w:rsidP="00EC0423">
      <w:pPr>
        <w:rPr>
          <w:color w:val="212121"/>
          <w:shd w:val="clear" w:color="auto" w:fill="FFFFFF"/>
        </w:rPr>
      </w:pPr>
    </w:p>
    <w:p w14:paraId="1F96C079" w14:textId="52B09AED" w:rsidR="0070743E" w:rsidRPr="00B37EFD" w:rsidRDefault="00224FA2" w:rsidP="00942ECF">
      <w:pPr>
        <w:spacing w:line="360" w:lineRule="auto"/>
        <w:rPr>
          <w:b/>
          <w:bCs/>
        </w:rPr>
      </w:pPr>
      <w:r w:rsidRPr="00B37EFD">
        <w:rPr>
          <w:b/>
          <w:bCs/>
        </w:rPr>
        <w:t>6.2</w:t>
      </w:r>
      <w:r w:rsidRPr="00B37EFD">
        <w:rPr>
          <w:b/>
          <w:bCs/>
        </w:rPr>
        <w:tab/>
      </w:r>
      <w:r w:rsidR="0070743E" w:rsidRPr="00B37EFD">
        <w:rPr>
          <w:b/>
          <w:bCs/>
        </w:rPr>
        <w:t>Background</w:t>
      </w:r>
      <w:r w:rsidR="00942ECF" w:rsidRPr="00B37EFD">
        <w:rPr>
          <w:b/>
          <w:bCs/>
        </w:rPr>
        <w:t xml:space="preserve"> and Goal</w:t>
      </w:r>
    </w:p>
    <w:p w14:paraId="2F2126DE" w14:textId="7CC14D84" w:rsidR="0070743E" w:rsidRDefault="0070743E" w:rsidP="00942ECF">
      <w:pPr>
        <w:spacing w:line="360" w:lineRule="auto"/>
        <w:jc w:val="both"/>
        <w:rPr>
          <w:rFonts w:ascii="Times" w:hAnsi="Times"/>
          <w:color w:val="000000" w:themeColor="text1"/>
        </w:rPr>
      </w:pPr>
      <w:r>
        <w:t xml:space="preserve">We have </w:t>
      </w:r>
      <w:r w:rsidR="00D139C7">
        <w:t xml:space="preserve">implemented a novel approach of uncertainty visualization and uncertainty data is generated from some existing machine learning predictive models. We then visualise the data itself in web platform in terms of Chromatic Aberration in an interactive fashion. This simulated Chromatic Aberration (CA) will artificially separate </w:t>
      </w:r>
      <w:r w:rsidR="008D215F">
        <w:t xml:space="preserve">the </w:t>
      </w:r>
      <w:proofErr w:type="gramStart"/>
      <w:r w:rsidR="008D215F">
        <w:t>Red, Green, and Blue</w:t>
      </w:r>
      <w:proofErr w:type="gramEnd"/>
      <w:r w:rsidR="008D215F">
        <w:t xml:space="preserve"> components of colors spatially around visualisation elements such as squares and circles. </w:t>
      </w:r>
      <w:r w:rsidR="008D215F">
        <w:rPr>
          <w:rFonts w:ascii="Times" w:hAnsi="Times"/>
          <w:color w:val="000000" w:themeColor="text1"/>
        </w:rPr>
        <w:t>The effect is a particular kind of blurriness of color perception.  The idea is that the more uncertainty there is in a single predicted datapoint, the more its visual representation will be affected</w:t>
      </w:r>
      <w:r w:rsidR="008D215F">
        <w:rPr>
          <w:rFonts w:ascii="Times" w:hAnsi="Times"/>
          <w:color w:val="000000" w:themeColor="text1"/>
        </w:rPr>
        <w:t xml:space="preserve"> at </w:t>
      </w:r>
      <w:proofErr w:type="spellStart"/>
      <w:r w:rsidR="008D215F">
        <w:rPr>
          <w:rFonts w:ascii="Times" w:hAnsi="Times"/>
          <w:color w:val="000000" w:themeColor="text1"/>
        </w:rPr>
        <w:t>its</w:t>
      </w:r>
      <w:proofErr w:type="spellEnd"/>
      <w:r w:rsidR="008D215F">
        <w:rPr>
          <w:rFonts w:ascii="Times" w:hAnsi="Times"/>
          <w:color w:val="000000" w:themeColor="text1"/>
        </w:rPr>
        <w:t xml:space="preserve"> outer edge</w:t>
      </w:r>
      <w:r w:rsidR="008D215F">
        <w:rPr>
          <w:rFonts w:ascii="Times" w:hAnsi="Times"/>
          <w:color w:val="000000" w:themeColor="text1"/>
        </w:rPr>
        <w:t xml:space="preserve"> by this artificial chromatic aberration, with the intent of conveying that sense of uncertainty to the viewer through the visual channel.</w:t>
      </w:r>
      <w:r w:rsidR="008D215F">
        <w:rPr>
          <w:rFonts w:ascii="Times" w:hAnsi="Times"/>
          <w:color w:val="000000" w:themeColor="text1"/>
        </w:rPr>
        <w:t xml:space="preserve"> </w:t>
      </w:r>
    </w:p>
    <w:p w14:paraId="0D928FD9" w14:textId="4AA53BF1" w:rsidR="008D215F" w:rsidRDefault="008D215F" w:rsidP="00942ECF">
      <w:pPr>
        <w:spacing w:line="360" w:lineRule="auto"/>
        <w:jc w:val="both"/>
        <w:rPr>
          <w:rFonts w:ascii="Times" w:hAnsi="Times"/>
          <w:color w:val="000000" w:themeColor="text1"/>
        </w:rPr>
      </w:pPr>
    </w:p>
    <w:p w14:paraId="58AA6ACC" w14:textId="1B6C35E5" w:rsidR="00942ECF" w:rsidRDefault="008D215F" w:rsidP="00942ECF">
      <w:pPr>
        <w:spacing w:line="360" w:lineRule="auto"/>
        <w:jc w:val="both"/>
        <w:rPr>
          <w:rFonts w:ascii="Times" w:hAnsi="Times"/>
          <w:color w:val="000000" w:themeColor="text1"/>
        </w:rPr>
      </w:pPr>
      <w:r>
        <w:rPr>
          <w:rFonts w:ascii="Times" w:hAnsi="Times"/>
          <w:color w:val="000000" w:themeColor="text1"/>
        </w:rPr>
        <w:t xml:space="preserve">The purpose of this study is the test whether in fact chromatic aberration can be used successfully to represent uncertainty and determine how accurately viewers can estimate the degree of uncertainty based on a given level of chromatic aberration applied to representative visual elements of predicted data values.  This will be determined interactively with users through a web-based visualization system. </w:t>
      </w:r>
      <w:r w:rsidR="00942ECF">
        <w:rPr>
          <w:rFonts w:ascii="Times" w:hAnsi="Times"/>
          <w:color w:val="000000" w:themeColor="text1"/>
        </w:rPr>
        <w:t xml:space="preserve">We have found a publication </w:t>
      </w:r>
      <w:proofErr w:type="spellStart"/>
      <w:r w:rsidR="00942ECF">
        <w:t>Correll</w:t>
      </w:r>
      <w:proofErr w:type="spellEnd"/>
      <w:r w:rsidR="00942ECF">
        <w:t xml:space="preserve"> et al.</w:t>
      </w:r>
      <w:r w:rsidR="00942ECF">
        <w:t xml:space="preserve"> </w:t>
      </w:r>
      <w:r w:rsidR="00942ECF">
        <w:t>[</w:t>
      </w:r>
      <w:r w:rsidR="00942ECF">
        <w:t>35</w:t>
      </w:r>
      <w:r w:rsidR="00942ECF">
        <w:t>]</w:t>
      </w:r>
      <w:r w:rsidR="00942ECF">
        <w:rPr>
          <w:rFonts w:ascii="Times" w:hAnsi="Times"/>
          <w:color w:val="000000" w:themeColor="text1"/>
        </w:rPr>
        <w:t xml:space="preserve"> that also visualises uncertainty at their own way called </w:t>
      </w:r>
      <w:r w:rsidR="00942ECF" w:rsidRPr="00615D32">
        <w:t>Value-Suppressing Uncertainty Palettes</w:t>
      </w:r>
      <w:r w:rsidR="00942ECF">
        <w:t xml:space="preserve"> </w:t>
      </w:r>
      <w:r w:rsidR="00942ECF">
        <w:lastRenderedPageBreak/>
        <w:t>(VSUP)</w:t>
      </w:r>
      <w:r w:rsidR="00942ECF">
        <w:t>.</w:t>
      </w:r>
      <w:r w:rsidR="00942ECF">
        <w:rPr>
          <w:rFonts w:ascii="Times" w:hAnsi="Times"/>
          <w:color w:val="000000" w:themeColor="text1"/>
        </w:rPr>
        <w:t xml:space="preserve"> So</w:t>
      </w:r>
      <w:r w:rsidR="00942ECF">
        <w:rPr>
          <w:rFonts w:ascii="Times" w:hAnsi="Times"/>
          <w:color w:val="000000" w:themeColor="text1"/>
        </w:rPr>
        <w:t>,</w:t>
      </w:r>
      <w:r w:rsidR="00942ECF">
        <w:rPr>
          <w:rFonts w:ascii="Times" w:hAnsi="Times"/>
          <w:color w:val="000000" w:themeColor="text1"/>
        </w:rPr>
        <w:t xml:space="preserve"> the prime goal of this study is </w:t>
      </w:r>
      <w:r w:rsidR="00CE09E7">
        <w:rPr>
          <w:rFonts w:ascii="Times" w:hAnsi="Times"/>
          <w:color w:val="000000" w:themeColor="text1"/>
        </w:rPr>
        <w:t xml:space="preserve">to </w:t>
      </w:r>
      <w:r>
        <w:rPr>
          <w:rFonts w:ascii="Times" w:hAnsi="Times"/>
          <w:color w:val="000000" w:themeColor="text1"/>
        </w:rPr>
        <w:t>compar</w:t>
      </w:r>
      <w:r w:rsidR="00942ECF">
        <w:rPr>
          <w:rFonts w:ascii="Times" w:hAnsi="Times"/>
          <w:color w:val="000000" w:themeColor="text1"/>
        </w:rPr>
        <w:t>e</w:t>
      </w:r>
      <w:r>
        <w:rPr>
          <w:rFonts w:ascii="Times" w:hAnsi="Times"/>
          <w:color w:val="000000" w:themeColor="text1"/>
        </w:rPr>
        <w:t xml:space="preserve"> of chromatic aberration with </w:t>
      </w:r>
      <w:r w:rsidR="00942ECF">
        <w:rPr>
          <w:rFonts w:ascii="Times" w:hAnsi="Times"/>
          <w:color w:val="000000" w:themeColor="text1"/>
        </w:rPr>
        <w:t>that</w:t>
      </w:r>
      <w:r>
        <w:rPr>
          <w:rFonts w:ascii="Times" w:hAnsi="Times"/>
          <w:color w:val="000000" w:themeColor="text1"/>
        </w:rPr>
        <w:t xml:space="preserve"> exist</w:t>
      </w:r>
      <w:r w:rsidR="00942ECF">
        <w:rPr>
          <w:rFonts w:ascii="Times" w:hAnsi="Times"/>
          <w:color w:val="000000" w:themeColor="text1"/>
        </w:rPr>
        <w:t xml:space="preserve">ing approach </w:t>
      </w:r>
      <w:r>
        <w:rPr>
          <w:rFonts w:ascii="Times" w:hAnsi="Times"/>
          <w:color w:val="000000" w:themeColor="text1"/>
        </w:rPr>
        <w:t>VSUP</w:t>
      </w:r>
      <w:r w:rsidR="00942ECF">
        <w:rPr>
          <w:rFonts w:ascii="Times" w:hAnsi="Times"/>
          <w:color w:val="000000" w:themeColor="text1"/>
        </w:rPr>
        <w:t>.</w:t>
      </w:r>
      <w:r w:rsidR="00942ECF" w:rsidDel="00942ECF">
        <w:rPr>
          <w:rFonts w:ascii="Times" w:hAnsi="Times"/>
          <w:color w:val="000000" w:themeColor="text1"/>
        </w:rPr>
        <w:t xml:space="preserve"> </w:t>
      </w:r>
    </w:p>
    <w:p w14:paraId="2327DA19" w14:textId="77777777" w:rsidR="0070743E" w:rsidRDefault="0070743E" w:rsidP="00EC0423"/>
    <w:p w14:paraId="68E0ACF2" w14:textId="787615FF" w:rsidR="00CE09E7" w:rsidRDefault="0070743E" w:rsidP="00B37EFD">
      <w:pPr>
        <w:spacing w:line="360" w:lineRule="auto"/>
        <w:jc w:val="both"/>
        <w:rPr>
          <w:color w:val="000000" w:themeColor="text1"/>
        </w:rPr>
      </w:pPr>
      <w:r w:rsidRPr="00B37EFD">
        <w:rPr>
          <w:b/>
          <w:bCs/>
        </w:rPr>
        <w:t>6.2</w:t>
      </w:r>
      <w:r w:rsidRPr="00B37EFD">
        <w:rPr>
          <w:b/>
          <w:bCs/>
        </w:rPr>
        <w:tab/>
        <w:t>Participants</w:t>
      </w:r>
      <w:r>
        <w:br/>
      </w:r>
      <w:r w:rsidR="00CE09E7" w:rsidRPr="008C4ADE">
        <w:rPr>
          <w:color w:val="000000"/>
        </w:rPr>
        <w:t xml:space="preserve">The population for our study </w:t>
      </w:r>
      <w:r w:rsidR="00CE09E7">
        <w:rPr>
          <w:color w:val="000000"/>
        </w:rPr>
        <w:t xml:space="preserve">is open for all over the world </w:t>
      </w:r>
      <w:r w:rsidR="00CE09E7">
        <w:rPr>
          <w:color w:val="000000"/>
        </w:rPr>
        <w:t>includ</w:t>
      </w:r>
      <w:r w:rsidR="00CE09E7">
        <w:rPr>
          <w:color w:val="000000"/>
        </w:rPr>
        <w:t>ing</w:t>
      </w:r>
      <w:r w:rsidR="00CE09E7" w:rsidRPr="008C4ADE">
        <w:rPr>
          <w:color w:val="000000"/>
        </w:rPr>
        <w:t xml:space="preserve"> members of the Dalhousie University communit</w:t>
      </w:r>
      <w:r w:rsidR="00CE09E7">
        <w:rPr>
          <w:color w:val="000000"/>
        </w:rPr>
        <w:t>y</w:t>
      </w:r>
      <w:r w:rsidR="00CE09E7" w:rsidRPr="008C4ADE">
        <w:rPr>
          <w:color w:val="000000"/>
        </w:rPr>
        <w:t>.</w:t>
      </w:r>
      <w:r w:rsidR="00CE09E7">
        <w:rPr>
          <w:color w:val="000000"/>
        </w:rPr>
        <w:t xml:space="preserve"> </w:t>
      </w:r>
      <w:r w:rsidR="00CE09E7">
        <w:rPr>
          <w:color w:val="000000" w:themeColor="text1"/>
        </w:rPr>
        <w:t>We also</w:t>
      </w:r>
      <w:r w:rsidR="00CE09E7" w:rsidRPr="00E4487F">
        <w:rPr>
          <w:color w:val="000000" w:themeColor="text1"/>
        </w:rPr>
        <w:t xml:space="preserve"> require participants to be fluent in English because there </w:t>
      </w:r>
      <w:r w:rsidR="00CE09E7">
        <w:rPr>
          <w:color w:val="000000" w:themeColor="text1"/>
        </w:rPr>
        <w:t>are</w:t>
      </w:r>
      <w:r w:rsidR="00CE09E7" w:rsidRPr="00E4487F">
        <w:rPr>
          <w:color w:val="000000" w:themeColor="text1"/>
        </w:rPr>
        <w:t xml:space="preserve"> questionnaires </w:t>
      </w:r>
      <w:r w:rsidR="00CE09E7">
        <w:rPr>
          <w:color w:val="000000" w:themeColor="text1"/>
        </w:rPr>
        <w:t>which needs to be understood correctly and answer accordingly.</w:t>
      </w:r>
      <w:r w:rsidR="00B37EFD">
        <w:rPr>
          <w:color w:val="000000" w:themeColor="text1"/>
        </w:rPr>
        <w:t xml:space="preserve"> They all are</w:t>
      </w:r>
      <w:r w:rsidR="00B37EFD">
        <w:rPr>
          <w:color w:val="000000" w:themeColor="text1"/>
        </w:rPr>
        <w:t xml:space="preserve"> least post-secondary students or professionals who have some degree of computer experience as a user of common computer applications</w:t>
      </w:r>
      <w:r w:rsidR="00B37EFD">
        <w:rPr>
          <w:color w:val="000000" w:themeColor="text1"/>
        </w:rPr>
        <w:t>.</w:t>
      </w:r>
      <w:r w:rsidR="00CE09E7">
        <w:rPr>
          <w:color w:val="000000" w:themeColor="text1"/>
        </w:rPr>
        <w:t xml:space="preserve"> </w:t>
      </w:r>
    </w:p>
    <w:p w14:paraId="29746F4D" w14:textId="27991FF3" w:rsidR="00CE09E7" w:rsidRDefault="00CE09E7" w:rsidP="00CE09E7">
      <w:pPr>
        <w:jc w:val="both"/>
        <w:rPr>
          <w:color w:val="000000" w:themeColor="text1"/>
        </w:rPr>
      </w:pPr>
    </w:p>
    <w:p w14:paraId="3FEFEE73" w14:textId="17E9CF68" w:rsidR="00615BAA" w:rsidRPr="00FA51BB" w:rsidRDefault="00615BAA" w:rsidP="00FA51BB">
      <w:pPr>
        <w:spacing w:line="360" w:lineRule="auto"/>
        <w:jc w:val="both"/>
        <w:rPr>
          <w:b/>
          <w:bCs/>
          <w:color w:val="000000" w:themeColor="text1"/>
        </w:rPr>
      </w:pPr>
      <w:r w:rsidRPr="00FA51BB">
        <w:rPr>
          <w:b/>
          <w:bCs/>
          <w:color w:val="000000" w:themeColor="text1"/>
        </w:rPr>
        <w:t>6.3</w:t>
      </w:r>
      <w:r w:rsidRPr="00FA51BB">
        <w:rPr>
          <w:b/>
          <w:bCs/>
          <w:color w:val="000000" w:themeColor="text1"/>
        </w:rPr>
        <w:tab/>
        <w:t>Study Material</w:t>
      </w:r>
    </w:p>
    <w:p w14:paraId="7FC67FC6" w14:textId="52114919" w:rsidR="00615BAA" w:rsidRDefault="00615BAA" w:rsidP="00FA51BB">
      <w:pPr>
        <w:spacing w:line="360" w:lineRule="auto"/>
        <w:jc w:val="both"/>
        <w:rPr>
          <w:color w:val="000000" w:themeColor="text1"/>
        </w:rPr>
      </w:pPr>
      <w:r>
        <w:rPr>
          <w:color w:val="000000" w:themeColor="text1"/>
        </w:rPr>
        <w:t>We have developed a webpage with the content of study materials to seamlessly conduct the study session entirely remotely through online</w:t>
      </w:r>
      <w:r w:rsidR="00252BB0">
        <w:rPr>
          <w:color w:val="000000" w:themeColor="text1"/>
        </w:rPr>
        <w:t>. It helped to save both participant’s and researcher’s travelling time. That’s why it was mandatory for each participant to have a Computer/Laptop and speedy enough internet connection to share participant’s screen and uninterrupted audio conversation.</w:t>
      </w:r>
    </w:p>
    <w:p w14:paraId="7C2E129B" w14:textId="0E8CABF0" w:rsidR="00FA51BB" w:rsidRDefault="00FA51BB" w:rsidP="00FA51BB">
      <w:pPr>
        <w:spacing w:line="360" w:lineRule="auto"/>
        <w:jc w:val="both"/>
        <w:rPr>
          <w:color w:val="000000" w:themeColor="text1"/>
        </w:rPr>
      </w:pPr>
    </w:p>
    <w:p w14:paraId="6302DEB7" w14:textId="77777777" w:rsidR="00FA51BB" w:rsidRDefault="00FA51BB" w:rsidP="00BC6568">
      <w:pPr>
        <w:autoSpaceDE w:val="0"/>
        <w:autoSpaceDN w:val="0"/>
        <w:adjustRightInd w:val="0"/>
        <w:spacing w:line="360" w:lineRule="auto"/>
        <w:jc w:val="both"/>
        <w:rPr>
          <w:rFonts w:eastAsiaTheme="minorHAnsi"/>
          <w:lang w:val="en-GB" w:eastAsia="en-US"/>
        </w:rPr>
      </w:pPr>
      <w:r>
        <w:rPr>
          <w:rFonts w:eastAsiaTheme="minorHAnsi"/>
          <w:lang w:val="en-GB" w:eastAsia="en-US"/>
        </w:rPr>
        <w:t>Recruitment Protocol</w:t>
      </w:r>
    </w:p>
    <w:p w14:paraId="45ACD1C1" w14:textId="2A2291DF" w:rsidR="00FA51BB" w:rsidRDefault="00FA51BB" w:rsidP="00BC6568">
      <w:pPr>
        <w:autoSpaceDE w:val="0"/>
        <w:autoSpaceDN w:val="0"/>
        <w:adjustRightInd w:val="0"/>
        <w:spacing w:line="360" w:lineRule="auto"/>
        <w:jc w:val="both"/>
        <w:rPr>
          <w:color w:val="000000" w:themeColor="text1"/>
        </w:rPr>
      </w:pPr>
      <w:r>
        <w:rPr>
          <w:rFonts w:eastAsiaTheme="minorHAnsi"/>
          <w:lang w:val="en-GB" w:eastAsia="en-US"/>
        </w:rPr>
        <w:t xml:space="preserve">In modern world, Internet is relatively cheaper and </w:t>
      </w:r>
      <w:proofErr w:type="gramStart"/>
      <w:r>
        <w:rPr>
          <w:rFonts w:eastAsiaTheme="minorHAnsi"/>
          <w:lang w:val="en-GB" w:eastAsia="en-US"/>
        </w:rPr>
        <w:t>easy</w:t>
      </w:r>
      <w:proofErr w:type="gramEnd"/>
      <w:r>
        <w:rPr>
          <w:rFonts w:eastAsiaTheme="minorHAnsi"/>
          <w:lang w:val="en-GB" w:eastAsia="en-US"/>
        </w:rPr>
        <w:t xml:space="preserve"> accessible almost all over the world. So, I preferred to use online pub</w:t>
      </w:r>
      <w:r w:rsidR="004B34B6">
        <w:rPr>
          <w:rFonts w:eastAsiaTheme="minorHAnsi"/>
          <w:lang w:val="en-GB" w:eastAsia="en-US"/>
        </w:rPr>
        <w:t>licity of</w:t>
      </w:r>
      <w:r>
        <w:rPr>
          <w:rFonts w:eastAsiaTheme="minorHAnsi"/>
          <w:lang w:val="en-GB" w:eastAsia="en-US"/>
        </w:rPr>
        <w:t xml:space="preserve"> recruitment strategy. I sent a recruitment notice to</w:t>
      </w:r>
      <w:ins w:id="0" w:author="Rashid Islam" w:date="2022-03-28T02:32:00Z">
        <w:r w:rsidR="00BC6568">
          <w:rPr>
            <w:rFonts w:eastAsiaTheme="minorHAnsi"/>
            <w:lang w:val="en-GB" w:eastAsia="en-US"/>
          </w:rPr>
          <w:t xml:space="preserve"> </w:t>
        </w:r>
      </w:ins>
      <w:r>
        <w:rPr>
          <w:rFonts w:eastAsiaTheme="minorHAnsi"/>
          <w:lang w:val="en-GB" w:eastAsia="en-US"/>
        </w:rPr>
        <w:t>the Dalhousie University Computer Science undergraduate and graduate mailing list</w:t>
      </w:r>
      <w:r w:rsidR="004B34B6">
        <w:rPr>
          <w:rFonts w:eastAsiaTheme="minorHAnsi"/>
          <w:lang w:val="en-GB" w:eastAsia="en-US"/>
        </w:rPr>
        <w:t xml:space="preserve">, Dalhousie Computer Science jobs email, in my social media wall. </w:t>
      </w:r>
      <w:r>
        <w:rPr>
          <w:rFonts w:eastAsiaTheme="minorHAnsi"/>
          <w:lang w:val="en-GB" w:eastAsia="en-US"/>
        </w:rPr>
        <w:t>The recruitment notice outlined the study (process, eligibility criteria, data collection,</w:t>
      </w:r>
      <w:r w:rsidR="00BC6568">
        <w:rPr>
          <w:rFonts w:eastAsiaTheme="minorHAnsi"/>
          <w:lang w:val="en-GB" w:eastAsia="en-US"/>
        </w:rPr>
        <w:t xml:space="preserve"> </w:t>
      </w:r>
      <w:proofErr w:type="gramStart"/>
      <w:r w:rsidR="00BC6568">
        <w:rPr>
          <w:rFonts w:eastAsiaTheme="minorHAnsi"/>
          <w:lang w:val="en-GB" w:eastAsia="en-US"/>
        </w:rPr>
        <w:t>c</w:t>
      </w:r>
      <w:r>
        <w:rPr>
          <w:rFonts w:eastAsiaTheme="minorHAnsi"/>
          <w:lang w:val="en-GB" w:eastAsia="en-US"/>
        </w:rPr>
        <w:t>ompensation</w:t>
      </w:r>
      <w:proofErr w:type="gramEnd"/>
      <w:r w:rsidR="004B34B6">
        <w:rPr>
          <w:rFonts w:eastAsiaTheme="minorHAnsi"/>
          <w:lang w:val="en-GB" w:eastAsia="en-US"/>
        </w:rPr>
        <w:t xml:space="preserve"> and estimated time requirement</w:t>
      </w:r>
      <w:r>
        <w:rPr>
          <w:rFonts w:eastAsiaTheme="minorHAnsi"/>
          <w:lang w:val="en-GB" w:eastAsia="en-US"/>
        </w:rPr>
        <w:t xml:space="preserve">) and instructions to contact the main researcher. Once </w:t>
      </w:r>
      <w:r w:rsidR="004A21EE">
        <w:rPr>
          <w:rFonts w:eastAsiaTheme="minorHAnsi"/>
          <w:lang w:val="en-GB" w:eastAsia="en-US"/>
        </w:rPr>
        <w:t xml:space="preserve">a </w:t>
      </w:r>
      <w:r>
        <w:rPr>
          <w:rFonts w:eastAsiaTheme="minorHAnsi"/>
          <w:lang w:val="en-GB" w:eastAsia="en-US"/>
        </w:rPr>
        <w:t>potential</w:t>
      </w:r>
      <w:r w:rsidR="004A21EE">
        <w:rPr>
          <w:rFonts w:eastAsiaTheme="minorHAnsi"/>
          <w:lang w:val="en-GB" w:eastAsia="en-US"/>
        </w:rPr>
        <w:t xml:space="preserve"> </w:t>
      </w:r>
      <w:r>
        <w:rPr>
          <w:rFonts w:eastAsiaTheme="minorHAnsi"/>
          <w:lang w:val="en-GB" w:eastAsia="en-US"/>
        </w:rPr>
        <w:t xml:space="preserve">participant </w:t>
      </w:r>
      <w:r w:rsidR="004B34B6">
        <w:rPr>
          <w:rFonts w:eastAsiaTheme="minorHAnsi"/>
          <w:lang w:val="en-GB" w:eastAsia="en-US"/>
        </w:rPr>
        <w:t>show</w:t>
      </w:r>
      <w:r w:rsidR="004A21EE">
        <w:rPr>
          <w:rFonts w:eastAsiaTheme="minorHAnsi"/>
          <w:lang w:val="en-GB" w:eastAsia="en-US"/>
        </w:rPr>
        <w:t>n</w:t>
      </w:r>
      <w:r>
        <w:rPr>
          <w:rFonts w:eastAsiaTheme="minorHAnsi"/>
          <w:lang w:val="en-GB" w:eastAsia="en-US"/>
        </w:rPr>
        <w:t xml:space="preserve"> interest</w:t>
      </w:r>
      <w:r w:rsidR="004A21EE">
        <w:rPr>
          <w:rFonts w:eastAsiaTheme="minorHAnsi"/>
          <w:lang w:val="en-GB" w:eastAsia="en-US"/>
        </w:rPr>
        <w:t xml:space="preserve"> with reply email</w:t>
      </w:r>
      <w:r>
        <w:rPr>
          <w:rFonts w:eastAsiaTheme="minorHAnsi"/>
          <w:lang w:val="en-GB" w:eastAsia="en-US"/>
        </w:rPr>
        <w:t xml:space="preserve">, the main researcher emailed them a </w:t>
      </w:r>
      <w:r w:rsidR="004A21EE">
        <w:rPr>
          <w:rFonts w:eastAsiaTheme="minorHAnsi"/>
          <w:lang w:val="en-GB" w:eastAsia="en-US"/>
        </w:rPr>
        <w:t>with more detail information and attached a consent form for their perusal and asked to reply with three potential time slots if they agree with the detail requirements and a consent form content</w:t>
      </w:r>
      <w:r>
        <w:rPr>
          <w:rFonts w:eastAsiaTheme="minorHAnsi"/>
          <w:lang w:val="en-GB" w:eastAsia="en-US"/>
        </w:rPr>
        <w:t>. Session invites were done</w:t>
      </w:r>
      <w:r w:rsidR="004A21EE">
        <w:rPr>
          <w:rFonts w:eastAsiaTheme="minorHAnsi"/>
          <w:lang w:val="en-GB" w:eastAsia="en-US"/>
        </w:rPr>
        <w:t xml:space="preserve"> </w:t>
      </w:r>
      <w:r>
        <w:rPr>
          <w:rFonts w:eastAsiaTheme="minorHAnsi"/>
          <w:lang w:val="en-GB" w:eastAsia="en-US"/>
        </w:rPr>
        <w:t xml:space="preserve">on a </w:t>
      </w:r>
      <w:proofErr w:type="gramStart"/>
      <w:r>
        <w:rPr>
          <w:rFonts w:eastAsiaTheme="minorHAnsi"/>
          <w:lang w:val="en-GB" w:eastAsia="en-US"/>
        </w:rPr>
        <w:t>first-come</w:t>
      </w:r>
      <w:proofErr w:type="gramEnd"/>
      <w:r>
        <w:rPr>
          <w:rFonts w:eastAsiaTheme="minorHAnsi"/>
          <w:lang w:val="en-GB" w:eastAsia="en-US"/>
        </w:rPr>
        <w:t xml:space="preserve"> first-serve basis on </w:t>
      </w:r>
      <w:r w:rsidR="004A21EE">
        <w:rPr>
          <w:rFonts w:eastAsiaTheme="minorHAnsi"/>
          <w:lang w:val="en-GB" w:eastAsia="en-US"/>
        </w:rPr>
        <w:t>until all places are booked</w:t>
      </w:r>
      <w:r w:rsidR="00BC6568">
        <w:rPr>
          <w:rFonts w:eastAsiaTheme="minorHAnsi"/>
          <w:lang w:val="en-GB" w:eastAsia="en-US"/>
        </w:rPr>
        <w:t>, but to be in safe side we kept some additional participants in waiting list</w:t>
      </w:r>
      <w:r>
        <w:rPr>
          <w:rFonts w:eastAsiaTheme="minorHAnsi"/>
          <w:lang w:val="en-GB" w:eastAsia="en-US"/>
        </w:rPr>
        <w:t>. When participants either</w:t>
      </w:r>
      <w:r w:rsidR="00BC6568">
        <w:rPr>
          <w:rFonts w:eastAsiaTheme="minorHAnsi"/>
          <w:lang w:val="en-GB" w:eastAsia="en-US"/>
        </w:rPr>
        <w:t xml:space="preserve"> became sick or</w:t>
      </w:r>
      <w:r>
        <w:rPr>
          <w:rFonts w:eastAsiaTheme="minorHAnsi"/>
          <w:lang w:val="en-GB" w:eastAsia="en-US"/>
        </w:rPr>
        <w:t xml:space="preserve"> cance</w:t>
      </w:r>
      <w:r w:rsidR="00BC6568">
        <w:rPr>
          <w:rFonts w:eastAsiaTheme="minorHAnsi"/>
          <w:lang w:val="en-GB" w:eastAsia="en-US"/>
        </w:rPr>
        <w:t>l</w:t>
      </w:r>
      <w:r>
        <w:rPr>
          <w:rFonts w:eastAsiaTheme="minorHAnsi"/>
          <w:lang w:val="en-GB" w:eastAsia="en-US"/>
        </w:rPr>
        <w:t>led</w:t>
      </w:r>
      <w:r w:rsidR="00BC6568">
        <w:rPr>
          <w:rFonts w:eastAsiaTheme="minorHAnsi"/>
          <w:lang w:val="en-GB" w:eastAsia="en-US"/>
        </w:rPr>
        <w:t xml:space="preserve"> </w:t>
      </w:r>
      <w:r>
        <w:rPr>
          <w:rFonts w:eastAsiaTheme="minorHAnsi"/>
          <w:lang w:val="en-GB" w:eastAsia="en-US"/>
        </w:rPr>
        <w:t xml:space="preserve">or did not </w:t>
      </w:r>
      <w:r w:rsidR="00BC6568">
        <w:rPr>
          <w:rFonts w:eastAsiaTheme="minorHAnsi"/>
          <w:lang w:val="en-GB" w:eastAsia="en-US"/>
        </w:rPr>
        <w:t>continue</w:t>
      </w:r>
      <w:r>
        <w:rPr>
          <w:rFonts w:eastAsiaTheme="minorHAnsi"/>
          <w:lang w:val="en-GB" w:eastAsia="en-US"/>
        </w:rPr>
        <w:t xml:space="preserve"> </w:t>
      </w:r>
      <w:r w:rsidR="00BC6568">
        <w:rPr>
          <w:rFonts w:eastAsiaTheme="minorHAnsi"/>
          <w:lang w:val="en-GB" w:eastAsia="en-US"/>
        </w:rPr>
        <w:t xml:space="preserve">interest up </w:t>
      </w:r>
      <w:r>
        <w:rPr>
          <w:rFonts w:eastAsiaTheme="minorHAnsi"/>
          <w:lang w:val="en-GB" w:eastAsia="en-US"/>
        </w:rPr>
        <w:t xml:space="preserve">to </w:t>
      </w:r>
      <w:r w:rsidR="00BC6568">
        <w:rPr>
          <w:rFonts w:eastAsiaTheme="minorHAnsi"/>
          <w:lang w:val="en-GB" w:eastAsia="en-US"/>
        </w:rPr>
        <w:t xml:space="preserve">the </w:t>
      </w:r>
      <w:r>
        <w:rPr>
          <w:rFonts w:eastAsiaTheme="minorHAnsi"/>
          <w:lang w:val="en-GB" w:eastAsia="en-US"/>
        </w:rPr>
        <w:t xml:space="preserve">sessions, potential </w:t>
      </w:r>
      <w:r w:rsidR="00BC6568">
        <w:rPr>
          <w:rFonts w:eastAsiaTheme="minorHAnsi"/>
          <w:lang w:val="en-GB" w:eastAsia="en-US"/>
        </w:rPr>
        <w:t xml:space="preserve">wait-list participants were called serially as per their time of participation confirmation. </w:t>
      </w:r>
    </w:p>
    <w:p w14:paraId="6D065C22" w14:textId="77777777" w:rsidR="00615BAA" w:rsidRDefault="00615BAA" w:rsidP="00CE09E7">
      <w:pPr>
        <w:jc w:val="both"/>
        <w:rPr>
          <w:color w:val="000000" w:themeColor="text1"/>
        </w:rPr>
      </w:pPr>
    </w:p>
    <w:p w14:paraId="1BD6F91D" w14:textId="5C100069" w:rsidR="00170412" w:rsidRPr="006B192C" w:rsidRDefault="00B37EFD" w:rsidP="00EC0423">
      <w:pPr>
        <w:rPr>
          <w:b/>
          <w:bCs/>
        </w:rPr>
      </w:pPr>
      <w:r w:rsidRPr="006B192C">
        <w:rPr>
          <w:rFonts w:eastAsiaTheme="minorHAnsi"/>
          <w:b/>
          <w:bCs/>
          <w:lang w:val="en-GB" w:eastAsia="en-US"/>
        </w:rPr>
        <w:t>6</w:t>
      </w:r>
      <w:r w:rsidRPr="006B192C">
        <w:rPr>
          <w:rFonts w:eastAsiaTheme="minorHAnsi"/>
          <w:b/>
          <w:bCs/>
          <w:lang w:val="en-GB" w:eastAsia="en-US"/>
        </w:rPr>
        <w:t xml:space="preserve">.3 </w:t>
      </w:r>
      <w:r w:rsidR="00E21470">
        <w:rPr>
          <w:rFonts w:eastAsiaTheme="minorHAnsi"/>
          <w:b/>
          <w:bCs/>
          <w:lang w:val="en-GB" w:eastAsia="en-US"/>
        </w:rPr>
        <w:tab/>
      </w:r>
      <w:r w:rsidRPr="006B192C">
        <w:rPr>
          <w:rFonts w:eastAsiaTheme="minorHAnsi"/>
          <w:b/>
          <w:bCs/>
          <w:lang w:val="en-GB" w:eastAsia="en-US"/>
        </w:rPr>
        <w:t xml:space="preserve">Data Collection </w:t>
      </w:r>
      <w:r w:rsidRPr="006B192C">
        <w:rPr>
          <w:rFonts w:eastAsiaTheme="minorHAnsi"/>
          <w:b/>
          <w:bCs/>
          <w:lang w:val="en-GB" w:eastAsia="en-US"/>
        </w:rPr>
        <w:t>Procedure</w:t>
      </w:r>
    </w:p>
    <w:p w14:paraId="41035E5E" w14:textId="77777777" w:rsidR="00224FA2" w:rsidRPr="00FF2583" w:rsidRDefault="00224FA2" w:rsidP="00EC0423"/>
    <w:p w14:paraId="3BE5457B" w14:textId="77777777" w:rsidR="00E21470" w:rsidRDefault="00E21470" w:rsidP="00537E11">
      <w:pPr>
        <w:tabs>
          <w:tab w:val="left" w:pos="720"/>
        </w:tabs>
        <w:spacing w:line="360" w:lineRule="auto"/>
        <w:jc w:val="both"/>
        <w:rPr>
          <w:rFonts w:eastAsiaTheme="minorHAnsi"/>
          <w:b/>
          <w:bCs/>
          <w:lang w:val="en-GB" w:eastAsia="en-US"/>
        </w:rPr>
      </w:pPr>
    </w:p>
    <w:p w14:paraId="203477FF" w14:textId="2C5BE294" w:rsidR="00E21470" w:rsidRDefault="00E21470" w:rsidP="00E21470">
      <w:pPr>
        <w:pStyle w:val="Heading2"/>
        <w:spacing w:before="240" w:after="120"/>
        <w:rPr>
          <w:rFonts w:ascii="Arial" w:hAnsi="Arial" w:cs="Arial"/>
          <w:color w:val="1B2B68"/>
        </w:rPr>
      </w:pPr>
      <w:r>
        <w:rPr>
          <w:rFonts w:ascii="Arial" w:hAnsi="Arial" w:cs="Arial"/>
          <w:color w:val="1B2B68"/>
        </w:rPr>
        <w:lastRenderedPageBreak/>
        <w:t>6.4</w:t>
      </w:r>
      <w:r>
        <w:rPr>
          <w:rFonts w:ascii="Arial" w:hAnsi="Arial" w:cs="Arial"/>
          <w:color w:val="1B2B68"/>
        </w:rPr>
        <w:tab/>
        <w:t>D</w:t>
      </w:r>
      <w:r>
        <w:rPr>
          <w:rFonts w:ascii="Arial" w:hAnsi="Arial" w:cs="Arial"/>
          <w:color w:val="1B2B68"/>
        </w:rPr>
        <w:t xml:space="preserve">ata </w:t>
      </w:r>
      <w:r>
        <w:rPr>
          <w:rFonts w:ascii="Arial" w:hAnsi="Arial" w:cs="Arial"/>
          <w:color w:val="1B2B68"/>
        </w:rPr>
        <w:t>A</w:t>
      </w:r>
      <w:r>
        <w:rPr>
          <w:rFonts w:ascii="Arial" w:hAnsi="Arial" w:cs="Arial"/>
          <w:color w:val="1B2B68"/>
        </w:rPr>
        <w:t xml:space="preserve">nalysis </w:t>
      </w:r>
      <w:r>
        <w:rPr>
          <w:rFonts w:ascii="Arial" w:hAnsi="Arial" w:cs="Arial"/>
          <w:color w:val="1B2B68"/>
        </w:rPr>
        <w:t>S</w:t>
      </w:r>
      <w:r>
        <w:rPr>
          <w:rFonts w:ascii="Arial" w:hAnsi="Arial" w:cs="Arial"/>
          <w:color w:val="1B2B68"/>
        </w:rPr>
        <w:t>trateg</w:t>
      </w:r>
      <w:r>
        <w:rPr>
          <w:rFonts w:ascii="Arial" w:hAnsi="Arial" w:cs="Arial"/>
          <w:color w:val="1B2B68"/>
        </w:rPr>
        <w:t>ies</w:t>
      </w:r>
    </w:p>
    <w:p w14:paraId="7B8C3351" w14:textId="4C99A828" w:rsidR="002716FC" w:rsidRDefault="002716FC" w:rsidP="00E21470">
      <w:pPr>
        <w:autoSpaceDE w:val="0"/>
        <w:autoSpaceDN w:val="0"/>
        <w:adjustRightInd w:val="0"/>
        <w:rPr>
          <w:rFonts w:eastAsiaTheme="minorHAnsi"/>
          <w:b/>
          <w:bCs/>
          <w:lang w:val="en-GB" w:eastAsia="en-US"/>
        </w:rPr>
      </w:pPr>
    </w:p>
    <w:p w14:paraId="0CA8DC5A" w14:textId="1614493A" w:rsidR="002716FC" w:rsidRDefault="002716FC" w:rsidP="00E21470">
      <w:pPr>
        <w:autoSpaceDE w:val="0"/>
        <w:autoSpaceDN w:val="0"/>
        <w:adjustRightInd w:val="0"/>
        <w:rPr>
          <w:rFonts w:eastAsiaTheme="minorHAnsi"/>
          <w:b/>
          <w:bCs/>
          <w:lang w:val="en-GB" w:eastAsia="en-US"/>
        </w:rPr>
      </w:pPr>
    </w:p>
    <w:p w14:paraId="6868B0CF" w14:textId="5043484E" w:rsidR="002716FC" w:rsidRPr="006B192C" w:rsidRDefault="002716FC" w:rsidP="00162E4A">
      <w:pPr>
        <w:autoSpaceDE w:val="0"/>
        <w:autoSpaceDN w:val="0"/>
        <w:adjustRightInd w:val="0"/>
        <w:spacing w:line="360" w:lineRule="auto"/>
        <w:rPr>
          <w:rFonts w:eastAsiaTheme="minorHAnsi"/>
          <w:b/>
          <w:bCs/>
          <w:lang w:val="en-GB" w:eastAsia="en-US"/>
        </w:rPr>
      </w:pPr>
      <w:r w:rsidRPr="006B192C">
        <w:rPr>
          <w:rFonts w:eastAsiaTheme="minorHAnsi"/>
          <w:b/>
          <w:bCs/>
          <w:lang w:val="en-GB" w:eastAsia="en-US"/>
        </w:rPr>
        <w:t>6</w:t>
      </w:r>
      <w:r w:rsidRPr="006B192C">
        <w:rPr>
          <w:rFonts w:eastAsiaTheme="minorHAnsi"/>
          <w:b/>
          <w:bCs/>
          <w:lang w:val="en-GB" w:eastAsia="en-US"/>
        </w:rPr>
        <w:t>.6</w:t>
      </w:r>
      <w:r w:rsidRPr="006B192C">
        <w:rPr>
          <w:rFonts w:eastAsiaTheme="minorHAnsi"/>
          <w:b/>
          <w:bCs/>
          <w:lang w:val="en-GB" w:eastAsia="en-US"/>
        </w:rPr>
        <w:tab/>
      </w:r>
      <w:r w:rsidRPr="006B192C">
        <w:rPr>
          <w:rFonts w:eastAsiaTheme="minorHAnsi"/>
          <w:b/>
          <w:bCs/>
          <w:lang w:val="en-GB" w:eastAsia="en-US"/>
        </w:rPr>
        <w:t>Color Blindness Test</w:t>
      </w:r>
    </w:p>
    <w:p w14:paraId="2349FC81" w14:textId="6536CEB2" w:rsidR="002716FC" w:rsidRPr="006B192C" w:rsidRDefault="00615BAA" w:rsidP="00615BAA">
      <w:pPr>
        <w:spacing w:line="360" w:lineRule="auto"/>
        <w:jc w:val="both"/>
        <w:rPr>
          <w:color w:val="000000" w:themeColor="text1"/>
        </w:rPr>
      </w:pPr>
      <w:r>
        <w:rPr>
          <w:color w:val="000000" w:themeColor="text1"/>
        </w:rPr>
        <w:t>One of the prime criterions for the selection process is to test for color-blindness of the participants. The participants must be capable to decern color to provide meaningful data for the study.</w:t>
      </w:r>
      <w:r>
        <w:rPr>
          <w:color w:val="000000" w:themeColor="text1"/>
        </w:rPr>
        <w:t xml:space="preserve"> </w:t>
      </w:r>
      <w:r w:rsidR="006B192C" w:rsidRPr="006B192C">
        <w:rPr>
          <w:color w:val="000000" w:themeColor="text1"/>
        </w:rPr>
        <w:t xml:space="preserve">To maintain similarity with </w:t>
      </w:r>
      <w:proofErr w:type="spellStart"/>
      <w:r w:rsidR="006B192C" w:rsidRPr="006B192C">
        <w:rPr>
          <w:color w:val="000000" w:themeColor="text1"/>
        </w:rPr>
        <w:t>Correll</w:t>
      </w:r>
      <w:proofErr w:type="spellEnd"/>
      <w:r w:rsidR="006B192C" w:rsidRPr="006B192C">
        <w:rPr>
          <w:color w:val="000000" w:themeColor="text1"/>
        </w:rPr>
        <w:t xml:space="preserve"> et al. [35], we present participants with a set of Ishihara plates [60] attached in </w:t>
      </w:r>
      <w:r w:rsidR="006B192C" w:rsidRPr="0047635E">
        <w:rPr>
          <w:color w:val="FF0000"/>
        </w:rPr>
        <w:t xml:space="preserve">Appendix </w:t>
      </w:r>
      <w:proofErr w:type="gramStart"/>
      <w:r w:rsidR="006B192C" w:rsidRPr="0047635E">
        <w:rPr>
          <w:color w:val="FF0000"/>
        </w:rPr>
        <w:t>E</w:t>
      </w:r>
      <w:r w:rsidR="006B192C" w:rsidRPr="006B192C">
        <w:rPr>
          <w:color w:val="000000" w:themeColor="text1"/>
        </w:rPr>
        <w:t>, and</w:t>
      </w:r>
      <w:proofErr w:type="gramEnd"/>
      <w:r w:rsidR="006B192C" w:rsidRPr="006B192C">
        <w:rPr>
          <w:color w:val="000000" w:themeColor="text1"/>
        </w:rPr>
        <w:t xml:space="preserve"> exclude</w:t>
      </w:r>
      <w:r w:rsidR="00162E4A">
        <w:rPr>
          <w:color w:val="000000" w:themeColor="text1"/>
        </w:rPr>
        <w:t>d</w:t>
      </w:r>
      <w:r w:rsidR="006B192C" w:rsidRPr="006B192C">
        <w:rPr>
          <w:color w:val="000000" w:themeColor="text1"/>
        </w:rPr>
        <w:t xml:space="preserve"> those that misidentified values or who self-reported as having a color vision deficiency</w:t>
      </w:r>
      <w:r w:rsidR="006B192C" w:rsidRPr="006B192C">
        <w:rPr>
          <w:color w:val="000000" w:themeColor="text1"/>
        </w:rPr>
        <w:t>.</w:t>
      </w:r>
      <w:r w:rsidR="00162E4A">
        <w:rPr>
          <w:color w:val="000000" w:themeColor="text1"/>
        </w:rPr>
        <w:t xml:space="preserve"> The following Figure 6.1 shows a screenshot of a web-form with a plate and input fields to identify and select ‘Next’ for getting next plate.</w:t>
      </w:r>
    </w:p>
    <w:p w14:paraId="78BE91A7" w14:textId="6EE23CE8" w:rsidR="006B192C" w:rsidRDefault="00162E4A" w:rsidP="00162E4A">
      <w:pPr>
        <w:autoSpaceDE w:val="0"/>
        <w:autoSpaceDN w:val="0"/>
        <w:adjustRightInd w:val="0"/>
        <w:jc w:val="center"/>
        <w:rPr>
          <w:rFonts w:eastAsiaTheme="minorHAnsi"/>
          <w:b/>
          <w:bCs/>
          <w:lang w:val="en-GB" w:eastAsia="en-US"/>
        </w:rPr>
      </w:pPr>
      <w:r>
        <w:rPr>
          <w:rFonts w:eastAsiaTheme="minorHAnsi"/>
          <w:b/>
          <w:bCs/>
          <w:noProof/>
          <w:lang w:val="en-GB" w:eastAsia="en-US"/>
        </w:rPr>
        <w:drawing>
          <wp:inline distT="0" distB="0" distL="0" distR="0" wp14:anchorId="784785D7" wp14:editId="50F3F6AF">
            <wp:extent cx="4473690" cy="2268070"/>
            <wp:effectExtent l="12700" t="12700" r="9525" b="18415"/>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81335" cy="2271946"/>
                    </a:xfrm>
                    <a:prstGeom prst="rect">
                      <a:avLst/>
                    </a:prstGeom>
                    <a:ln w="3175">
                      <a:solidFill>
                        <a:schemeClr val="accent1"/>
                      </a:solidFill>
                    </a:ln>
                  </pic:spPr>
                </pic:pic>
              </a:graphicData>
            </a:graphic>
          </wp:inline>
        </w:drawing>
      </w:r>
    </w:p>
    <w:p w14:paraId="5A3D9B05" w14:textId="4B30A287" w:rsidR="00162E4A" w:rsidRDefault="00162E4A" w:rsidP="00E21470">
      <w:pPr>
        <w:autoSpaceDE w:val="0"/>
        <w:autoSpaceDN w:val="0"/>
        <w:adjustRightInd w:val="0"/>
        <w:rPr>
          <w:rFonts w:eastAsiaTheme="minorHAnsi"/>
          <w:b/>
          <w:bCs/>
          <w:lang w:val="en-GB" w:eastAsia="en-US"/>
        </w:rPr>
      </w:pPr>
    </w:p>
    <w:p w14:paraId="23D803B7" w14:textId="77777777" w:rsidR="00162E4A" w:rsidRDefault="00162E4A" w:rsidP="00E21470">
      <w:pPr>
        <w:autoSpaceDE w:val="0"/>
        <w:autoSpaceDN w:val="0"/>
        <w:adjustRightInd w:val="0"/>
        <w:rPr>
          <w:rFonts w:eastAsiaTheme="minorHAnsi"/>
          <w:b/>
          <w:bCs/>
          <w:lang w:val="en-GB" w:eastAsia="en-US"/>
        </w:rPr>
      </w:pPr>
    </w:p>
    <w:p w14:paraId="1127E191" w14:textId="5A95AF17" w:rsidR="006B192C" w:rsidRPr="00162E4A" w:rsidRDefault="002E76FD" w:rsidP="00E21470">
      <w:pPr>
        <w:autoSpaceDE w:val="0"/>
        <w:autoSpaceDN w:val="0"/>
        <w:adjustRightInd w:val="0"/>
        <w:rPr>
          <w:rFonts w:eastAsiaTheme="minorHAnsi"/>
          <w:lang w:val="en-GB" w:eastAsia="en-US"/>
        </w:rPr>
      </w:pPr>
      <w:r w:rsidRPr="00162E4A">
        <w:rPr>
          <w:rFonts w:eastAsiaTheme="minorHAnsi"/>
          <w:lang w:val="en-GB" w:eastAsia="en-US"/>
        </w:rPr>
        <w:t>Figure 6.1: Example Color Plate in our portal</w:t>
      </w:r>
    </w:p>
    <w:p w14:paraId="064C23A7" w14:textId="795A5A59" w:rsidR="006B192C" w:rsidRDefault="006B192C" w:rsidP="00E21470">
      <w:pPr>
        <w:autoSpaceDE w:val="0"/>
        <w:autoSpaceDN w:val="0"/>
        <w:adjustRightInd w:val="0"/>
        <w:rPr>
          <w:rFonts w:eastAsiaTheme="minorHAnsi"/>
          <w:b/>
          <w:bCs/>
          <w:lang w:val="en-GB" w:eastAsia="en-US"/>
        </w:rPr>
      </w:pPr>
    </w:p>
    <w:p w14:paraId="7EFBBFF6" w14:textId="77777777" w:rsidR="00162E4A" w:rsidRDefault="00162E4A" w:rsidP="00F10A94">
      <w:pPr>
        <w:autoSpaceDE w:val="0"/>
        <w:autoSpaceDN w:val="0"/>
        <w:adjustRightInd w:val="0"/>
        <w:spacing w:line="360" w:lineRule="auto"/>
        <w:jc w:val="both"/>
        <w:rPr>
          <w:rFonts w:eastAsiaTheme="minorHAnsi"/>
          <w:b/>
          <w:bCs/>
          <w:lang w:val="en-GB" w:eastAsia="en-US"/>
        </w:rPr>
      </w:pPr>
      <w:r>
        <w:rPr>
          <w:rFonts w:eastAsiaTheme="minorHAnsi"/>
          <w:b/>
          <w:bCs/>
          <w:lang w:val="en-GB" w:eastAsia="en-US"/>
        </w:rPr>
        <w:t>6.5</w:t>
      </w:r>
      <w:r>
        <w:rPr>
          <w:rFonts w:eastAsiaTheme="minorHAnsi"/>
          <w:b/>
          <w:bCs/>
          <w:lang w:val="en-GB" w:eastAsia="en-US"/>
        </w:rPr>
        <w:tab/>
        <w:t>Pre-Session Questionnaire</w:t>
      </w:r>
    </w:p>
    <w:p w14:paraId="264447F5" w14:textId="77777777" w:rsidR="007B03B3" w:rsidRDefault="0047635E" w:rsidP="00F10A94">
      <w:pPr>
        <w:autoSpaceDE w:val="0"/>
        <w:autoSpaceDN w:val="0"/>
        <w:adjustRightInd w:val="0"/>
        <w:spacing w:line="360" w:lineRule="auto"/>
        <w:jc w:val="both"/>
        <w:rPr>
          <w:rFonts w:eastAsiaTheme="minorHAnsi"/>
          <w:lang w:val="en-GB" w:eastAsia="en-US"/>
        </w:rPr>
      </w:pPr>
      <w:r w:rsidRPr="00F10A94">
        <w:rPr>
          <w:rFonts w:eastAsiaTheme="minorHAnsi"/>
          <w:lang w:val="en-GB" w:eastAsia="en-US"/>
        </w:rPr>
        <w:t>After color blindness test</w:t>
      </w:r>
      <w:r w:rsidR="000A3E44" w:rsidRPr="00F10A94">
        <w:rPr>
          <w:rFonts w:eastAsiaTheme="minorHAnsi"/>
          <w:lang w:val="en-GB" w:eastAsia="en-US"/>
        </w:rPr>
        <w:t xml:space="preserve"> passed successfully,</w:t>
      </w:r>
      <w:r w:rsidRPr="00F10A94">
        <w:rPr>
          <w:rFonts w:eastAsiaTheme="minorHAnsi"/>
          <w:lang w:val="en-GB" w:eastAsia="en-US"/>
        </w:rPr>
        <w:t xml:space="preserve"> I asked participant</w:t>
      </w:r>
      <w:r w:rsidR="007B03B3">
        <w:rPr>
          <w:rFonts w:eastAsiaTheme="minorHAnsi"/>
          <w:lang w:val="en-GB" w:eastAsia="en-US"/>
        </w:rPr>
        <w:t>s</w:t>
      </w:r>
      <w:r w:rsidRPr="00F10A94">
        <w:rPr>
          <w:rFonts w:eastAsiaTheme="minorHAnsi"/>
          <w:lang w:val="en-GB" w:eastAsia="en-US"/>
        </w:rPr>
        <w:t xml:space="preserve"> about </w:t>
      </w:r>
      <w:r w:rsidR="007B03B3">
        <w:rPr>
          <w:rFonts w:eastAsiaTheme="minorHAnsi"/>
          <w:lang w:val="en-GB" w:eastAsia="en-US"/>
        </w:rPr>
        <w:t>some basic question which we thought to be relevant with their performance. For Example:</w:t>
      </w:r>
    </w:p>
    <w:p w14:paraId="54485DE9" w14:textId="77777777" w:rsidR="007B03B3" w:rsidRDefault="007B03B3" w:rsidP="00F10A94">
      <w:pPr>
        <w:pStyle w:val="ListParagraph"/>
        <w:numPr>
          <w:ilvl w:val="0"/>
          <w:numId w:val="24"/>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E</w:t>
      </w:r>
      <w:r w:rsidR="0047635E" w:rsidRPr="00F10A94">
        <w:rPr>
          <w:rFonts w:eastAsiaTheme="minorHAnsi"/>
          <w:lang w:val="en-GB" w:eastAsia="en-US"/>
        </w:rPr>
        <w:t>ducational (science, arts, etc</w:t>
      </w:r>
      <w:r w:rsidR="000A3E44" w:rsidRPr="00F10A94">
        <w:rPr>
          <w:rFonts w:eastAsiaTheme="minorHAnsi"/>
          <w:lang w:val="en-GB" w:eastAsia="en-US"/>
        </w:rPr>
        <w:t>.</w:t>
      </w:r>
      <w:r w:rsidR="0047635E" w:rsidRPr="00F10A94">
        <w:rPr>
          <w:rFonts w:eastAsiaTheme="minorHAnsi"/>
          <w:lang w:val="en-GB" w:eastAsia="en-US"/>
        </w:rPr>
        <w:t>)</w:t>
      </w:r>
      <w:r w:rsidRPr="007B03B3">
        <w:rPr>
          <w:rFonts w:eastAsiaTheme="minorHAnsi"/>
          <w:lang w:val="en-GB" w:eastAsia="en-US"/>
        </w:rPr>
        <w:t xml:space="preserve"> b</w:t>
      </w:r>
      <w:r w:rsidR="000A3E44" w:rsidRPr="00F10A94">
        <w:rPr>
          <w:rFonts w:eastAsiaTheme="minorHAnsi"/>
          <w:lang w:val="en-GB" w:eastAsia="en-US"/>
        </w:rPr>
        <w:t>ackground</w:t>
      </w:r>
    </w:p>
    <w:p w14:paraId="45A07143" w14:textId="2C1D1834" w:rsidR="007B03B3" w:rsidRDefault="000A3E44" w:rsidP="00F10A94">
      <w:pPr>
        <w:pStyle w:val="ListParagraph"/>
        <w:numPr>
          <w:ilvl w:val="0"/>
          <w:numId w:val="24"/>
        </w:numPr>
        <w:autoSpaceDE w:val="0"/>
        <w:autoSpaceDN w:val="0"/>
        <w:adjustRightInd w:val="0"/>
        <w:spacing w:line="360" w:lineRule="auto"/>
        <w:jc w:val="both"/>
        <w:rPr>
          <w:rFonts w:eastAsiaTheme="minorHAnsi"/>
          <w:lang w:val="en-GB" w:eastAsia="en-US"/>
        </w:rPr>
      </w:pPr>
      <w:r w:rsidRPr="00F10A94">
        <w:rPr>
          <w:rFonts w:eastAsiaTheme="minorHAnsi"/>
          <w:lang w:val="en-GB" w:eastAsia="en-US"/>
        </w:rPr>
        <w:t>P</w:t>
      </w:r>
      <w:r w:rsidR="0047635E" w:rsidRPr="00F10A94">
        <w:rPr>
          <w:rFonts w:eastAsiaTheme="minorHAnsi"/>
          <w:lang w:val="en-GB" w:eastAsia="en-US"/>
        </w:rPr>
        <w:t xml:space="preserve">rofessional </w:t>
      </w:r>
      <w:r w:rsidR="00F10A94">
        <w:rPr>
          <w:rFonts w:eastAsiaTheme="minorHAnsi"/>
          <w:lang w:val="en-GB" w:eastAsia="en-US"/>
        </w:rPr>
        <w:t>B</w:t>
      </w:r>
      <w:r w:rsidR="00F10A94" w:rsidRPr="00F10A94">
        <w:rPr>
          <w:rFonts w:eastAsiaTheme="minorHAnsi"/>
          <w:lang w:val="en-GB" w:eastAsia="en-US"/>
        </w:rPr>
        <w:t xml:space="preserve">ackground </w:t>
      </w:r>
      <w:r w:rsidRPr="00F10A94">
        <w:rPr>
          <w:rFonts w:eastAsiaTheme="minorHAnsi"/>
          <w:lang w:val="en-GB" w:eastAsia="en-US"/>
        </w:rPr>
        <w:t>(IT, Accountant, etc.)</w:t>
      </w:r>
      <w:r w:rsidR="0047635E" w:rsidRPr="00F10A94">
        <w:rPr>
          <w:rFonts w:eastAsiaTheme="minorHAnsi"/>
          <w:lang w:val="en-GB" w:eastAsia="en-US"/>
        </w:rPr>
        <w:t xml:space="preserve"> </w:t>
      </w:r>
    </w:p>
    <w:p w14:paraId="754B88BD" w14:textId="77777777" w:rsidR="007B03B3" w:rsidRDefault="007B03B3" w:rsidP="00F10A94">
      <w:pPr>
        <w:pStyle w:val="ListParagraph"/>
        <w:numPr>
          <w:ilvl w:val="0"/>
          <w:numId w:val="24"/>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C</w:t>
      </w:r>
      <w:r w:rsidR="0047635E" w:rsidRPr="00F10A94">
        <w:rPr>
          <w:rFonts w:eastAsiaTheme="minorHAnsi"/>
          <w:lang w:val="en-GB" w:eastAsia="en-US"/>
        </w:rPr>
        <w:t>omputer skills</w:t>
      </w:r>
      <w:r w:rsidR="000A3E44" w:rsidRPr="00F10A94">
        <w:rPr>
          <w:rFonts w:eastAsiaTheme="minorHAnsi"/>
          <w:lang w:val="en-GB" w:eastAsia="en-US"/>
        </w:rPr>
        <w:t xml:space="preserve"> (Basic, Intermediate, Expert)</w:t>
      </w:r>
    </w:p>
    <w:p w14:paraId="6547C026" w14:textId="3896E3E1" w:rsidR="007B03B3" w:rsidRDefault="007B03B3" w:rsidP="00F10A94">
      <w:pPr>
        <w:pStyle w:val="ListParagraph"/>
        <w:numPr>
          <w:ilvl w:val="0"/>
          <w:numId w:val="24"/>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M</w:t>
      </w:r>
      <w:r w:rsidR="0047635E" w:rsidRPr="00F10A94">
        <w:rPr>
          <w:rFonts w:eastAsiaTheme="minorHAnsi"/>
          <w:lang w:val="en-GB" w:eastAsia="en-US"/>
        </w:rPr>
        <w:t xml:space="preserve">athematical </w:t>
      </w:r>
      <w:r w:rsidRPr="007B03B3">
        <w:rPr>
          <w:rFonts w:eastAsiaTheme="minorHAnsi"/>
          <w:lang w:val="en-GB" w:eastAsia="en-US"/>
        </w:rPr>
        <w:t xml:space="preserve">and </w:t>
      </w:r>
      <w:r w:rsidR="00F10A94">
        <w:rPr>
          <w:rFonts w:eastAsiaTheme="minorHAnsi"/>
          <w:lang w:val="en-GB" w:eastAsia="en-US"/>
        </w:rPr>
        <w:t>G</w:t>
      </w:r>
      <w:r w:rsidRPr="007B03B3">
        <w:rPr>
          <w:rFonts w:eastAsiaTheme="minorHAnsi"/>
          <w:lang w:val="en-GB" w:eastAsia="en-US"/>
        </w:rPr>
        <w:t xml:space="preserve">eometric </w:t>
      </w:r>
      <w:r w:rsidR="00F10A94">
        <w:rPr>
          <w:rFonts w:eastAsiaTheme="minorHAnsi"/>
          <w:lang w:val="en-GB" w:eastAsia="en-US"/>
        </w:rPr>
        <w:t>knowledge</w:t>
      </w:r>
    </w:p>
    <w:p w14:paraId="679B8080" w14:textId="5A54B25D" w:rsidR="007B03B3" w:rsidRDefault="007B03B3" w:rsidP="00F10A94">
      <w:pPr>
        <w:pStyle w:val="ListParagraph"/>
        <w:numPr>
          <w:ilvl w:val="0"/>
          <w:numId w:val="24"/>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 xml:space="preserve">Visualization and Computer graphics </w:t>
      </w:r>
      <w:r w:rsidR="00F10A94">
        <w:rPr>
          <w:rFonts w:eastAsiaTheme="minorHAnsi"/>
          <w:lang w:val="en-GB" w:eastAsia="en-US"/>
        </w:rPr>
        <w:t>knowledge</w:t>
      </w:r>
    </w:p>
    <w:p w14:paraId="560D79F7" w14:textId="77777777" w:rsidR="00F10A94" w:rsidRDefault="007B03B3" w:rsidP="00F10A94">
      <w:pPr>
        <w:pStyle w:val="ListParagraph"/>
        <w:numPr>
          <w:ilvl w:val="0"/>
          <w:numId w:val="24"/>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 xml:space="preserve">Computer Gaming </w:t>
      </w:r>
      <w:r w:rsidRPr="00F10A94">
        <w:rPr>
          <w:rFonts w:eastAsiaTheme="minorHAnsi"/>
          <w:lang w:val="en-GB" w:eastAsia="en-US"/>
        </w:rPr>
        <w:t>skill</w:t>
      </w:r>
    </w:p>
    <w:p w14:paraId="1A490970" w14:textId="5139F26C" w:rsidR="00162E4A" w:rsidRDefault="007B03B3" w:rsidP="00F10A94">
      <w:pPr>
        <w:pStyle w:val="ListParagraph"/>
        <w:numPr>
          <w:ilvl w:val="0"/>
          <w:numId w:val="24"/>
        </w:numPr>
        <w:autoSpaceDE w:val="0"/>
        <w:autoSpaceDN w:val="0"/>
        <w:adjustRightInd w:val="0"/>
        <w:spacing w:line="360" w:lineRule="auto"/>
        <w:jc w:val="both"/>
        <w:rPr>
          <w:rFonts w:eastAsiaTheme="minorHAnsi"/>
          <w:lang w:val="en-GB" w:eastAsia="en-US"/>
        </w:rPr>
      </w:pPr>
      <w:r w:rsidRPr="00F10A94">
        <w:rPr>
          <w:rFonts w:eastAsiaTheme="minorHAnsi"/>
          <w:lang w:val="en-GB" w:eastAsia="en-US"/>
        </w:rPr>
        <w:t xml:space="preserve">Measurement </w:t>
      </w:r>
      <w:r w:rsidR="00F10A94">
        <w:rPr>
          <w:rFonts w:eastAsiaTheme="minorHAnsi"/>
          <w:lang w:val="en-GB" w:eastAsia="en-US"/>
        </w:rPr>
        <w:t>knowledge</w:t>
      </w:r>
      <w:r w:rsidRPr="00F10A94">
        <w:rPr>
          <w:rFonts w:eastAsiaTheme="minorHAnsi"/>
          <w:lang w:val="en-GB" w:eastAsia="en-US"/>
        </w:rPr>
        <w:t xml:space="preserve"> (inch, feet, pixel, etc.)</w:t>
      </w:r>
    </w:p>
    <w:p w14:paraId="371601C3" w14:textId="4AD4F8EB" w:rsidR="00F10A94" w:rsidRPr="00F10A94" w:rsidRDefault="00F10A94" w:rsidP="00F10A94">
      <w:pPr>
        <w:pStyle w:val="ListParagraph"/>
        <w:numPr>
          <w:ilvl w:val="0"/>
          <w:numId w:val="24"/>
        </w:numPr>
        <w:autoSpaceDE w:val="0"/>
        <w:autoSpaceDN w:val="0"/>
        <w:adjustRightInd w:val="0"/>
        <w:spacing w:line="360" w:lineRule="auto"/>
        <w:jc w:val="both"/>
        <w:rPr>
          <w:rFonts w:eastAsiaTheme="minorHAnsi"/>
          <w:lang w:val="en-GB" w:eastAsia="en-US"/>
        </w:rPr>
      </w:pPr>
      <w:r>
        <w:rPr>
          <w:rFonts w:eastAsiaTheme="minorHAnsi"/>
          <w:lang w:val="en-GB" w:eastAsia="en-US"/>
        </w:rPr>
        <w:t>Physical Condition (Tired, Sleepy, Hungry, Fresh, etc.)</w:t>
      </w:r>
    </w:p>
    <w:p w14:paraId="538EC64E" w14:textId="275A87C3" w:rsidR="006B192C" w:rsidRDefault="006B192C" w:rsidP="00E21470">
      <w:pPr>
        <w:autoSpaceDE w:val="0"/>
        <w:autoSpaceDN w:val="0"/>
        <w:adjustRightInd w:val="0"/>
        <w:rPr>
          <w:rFonts w:eastAsiaTheme="minorHAnsi"/>
          <w:b/>
          <w:bCs/>
          <w:lang w:val="en-GB" w:eastAsia="en-US"/>
        </w:rPr>
      </w:pPr>
    </w:p>
    <w:p w14:paraId="57170D1E" w14:textId="77777777" w:rsidR="006B192C" w:rsidRDefault="006B192C" w:rsidP="00E21470">
      <w:pPr>
        <w:autoSpaceDE w:val="0"/>
        <w:autoSpaceDN w:val="0"/>
        <w:adjustRightInd w:val="0"/>
        <w:rPr>
          <w:rFonts w:eastAsiaTheme="minorHAnsi"/>
          <w:b/>
          <w:bCs/>
          <w:lang w:val="en-GB" w:eastAsia="en-US"/>
        </w:rPr>
      </w:pPr>
    </w:p>
    <w:p w14:paraId="47F11C1B" w14:textId="46DFA208" w:rsidR="00E21470" w:rsidRPr="00162E4A" w:rsidRDefault="00551AF2" w:rsidP="00162E4A">
      <w:pPr>
        <w:autoSpaceDE w:val="0"/>
        <w:autoSpaceDN w:val="0"/>
        <w:adjustRightInd w:val="0"/>
        <w:spacing w:line="360" w:lineRule="auto"/>
        <w:jc w:val="both"/>
        <w:rPr>
          <w:rFonts w:eastAsiaTheme="minorHAnsi"/>
          <w:b/>
          <w:bCs/>
          <w:lang w:val="en-GB" w:eastAsia="en-US"/>
        </w:rPr>
      </w:pPr>
      <w:r w:rsidRPr="00170412">
        <w:rPr>
          <w:rFonts w:eastAsiaTheme="minorHAnsi"/>
          <w:b/>
          <w:bCs/>
          <w:lang w:val="en-GB" w:eastAsia="en-US"/>
        </w:rPr>
        <w:br/>
      </w:r>
      <w:r w:rsidR="00E21470" w:rsidRPr="00162E4A">
        <w:rPr>
          <w:rFonts w:eastAsiaTheme="minorHAnsi"/>
          <w:b/>
          <w:bCs/>
          <w:lang w:val="en-GB" w:eastAsia="en-US"/>
        </w:rPr>
        <w:t>6.</w:t>
      </w:r>
      <w:r w:rsidR="002716FC">
        <w:rPr>
          <w:rFonts w:eastAsiaTheme="minorHAnsi"/>
          <w:b/>
          <w:bCs/>
          <w:lang w:val="en-GB" w:eastAsia="en-US"/>
        </w:rPr>
        <w:t>6</w:t>
      </w:r>
      <w:r w:rsidR="00E21470" w:rsidRPr="00162E4A">
        <w:rPr>
          <w:rFonts w:eastAsiaTheme="minorHAnsi"/>
          <w:b/>
          <w:bCs/>
          <w:lang w:val="en-GB" w:eastAsia="en-US"/>
        </w:rPr>
        <w:tab/>
      </w:r>
      <w:r w:rsidR="00162E4A">
        <w:rPr>
          <w:rFonts w:eastAsiaTheme="minorHAnsi"/>
          <w:b/>
          <w:bCs/>
          <w:lang w:val="en-GB" w:eastAsia="en-US"/>
        </w:rPr>
        <w:t>Post</w:t>
      </w:r>
      <w:r w:rsidR="00E21470" w:rsidRPr="00162E4A">
        <w:rPr>
          <w:rFonts w:eastAsiaTheme="minorHAnsi"/>
          <w:b/>
          <w:bCs/>
          <w:lang w:val="en-GB" w:eastAsia="en-US"/>
        </w:rPr>
        <w:t>-</w:t>
      </w:r>
      <w:r w:rsidR="00D635C1">
        <w:rPr>
          <w:rFonts w:eastAsiaTheme="minorHAnsi"/>
          <w:b/>
          <w:bCs/>
          <w:lang w:val="en-GB" w:eastAsia="en-US"/>
        </w:rPr>
        <w:t>Session</w:t>
      </w:r>
      <w:r w:rsidR="00E21470" w:rsidRPr="00162E4A">
        <w:rPr>
          <w:rFonts w:eastAsiaTheme="minorHAnsi"/>
          <w:b/>
          <w:bCs/>
          <w:lang w:val="en-GB" w:eastAsia="en-US"/>
        </w:rPr>
        <w:t xml:space="preserve"> Questionnaire</w:t>
      </w:r>
    </w:p>
    <w:p w14:paraId="514D766F" w14:textId="7336589B" w:rsidR="00935EAA" w:rsidRPr="00162E4A" w:rsidRDefault="00E21470" w:rsidP="00162E4A">
      <w:pPr>
        <w:autoSpaceDE w:val="0"/>
        <w:autoSpaceDN w:val="0"/>
        <w:adjustRightInd w:val="0"/>
        <w:spacing w:line="360" w:lineRule="auto"/>
        <w:jc w:val="both"/>
        <w:rPr>
          <w:rFonts w:eastAsiaTheme="minorHAnsi"/>
          <w:lang w:val="en-GB" w:eastAsia="en-US"/>
        </w:rPr>
      </w:pPr>
      <w:r>
        <w:rPr>
          <w:rFonts w:eastAsiaTheme="minorHAnsi"/>
          <w:lang w:val="en-GB" w:eastAsia="en-US"/>
        </w:rPr>
        <w:t>We</w:t>
      </w:r>
      <w:r>
        <w:rPr>
          <w:rFonts w:eastAsiaTheme="minorHAnsi"/>
          <w:lang w:val="en-GB" w:eastAsia="en-US"/>
        </w:rPr>
        <w:t xml:space="preserve"> used a questionnaire after each trial to quantitatively capture the participant’s</w:t>
      </w:r>
      <w:r w:rsidR="00162E4A">
        <w:rPr>
          <w:rFonts w:eastAsiaTheme="minorHAnsi"/>
          <w:lang w:val="en-GB" w:eastAsia="en-US"/>
        </w:rPr>
        <w:t xml:space="preserve"> </w:t>
      </w:r>
      <w:r>
        <w:rPr>
          <w:rFonts w:eastAsiaTheme="minorHAnsi"/>
          <w:lang w:val="en-GB" w:eastAsia="en-US"/>
        </w:rPr>
        <w:t xml:space="preserve">experience. The post-trial questionnaire consisted of </w:t>
      </w:r>
      <w:r w:rsidR="00F10A94">
        <w:rPr>
          <w:rFonts w:eastAsiaTheme="minorHAnsi"/>
          <w:lang w:val="en-GB" w:eastAsia="en-US"/>
        </w:rPr>
        <w:t>two</w:t>
      </w:r>
      <w:r w:rsidR="00F10A94">
        <w:rPr>
          <w:rFonts w:eastAsiaTheme="minorHAnsi"/>
          <w:lang w:val="en-GB" w:eastAsia="en-US"/>
        </w:rPr>
        <w:t xml:space="preserve"> </w:t>
      </w:r>
      <w:r>
        <w:rPr>
          <w:rFonts w:eastAsiaTheme="minorHAnsi"/>
          <w:lang w:val="en-GB" w:eastAsia="en-US"/>
        </w:rPr>
        <w:t>sections: the SUS [</w:t>
      </w:r>
      <w:r w:rsidR="002716FC">
        <w:rPr>
          <w:rFonts w:eastAsiaTheme="minorHAnsi"/>
          <w:lang w:val="en-GB" w:eastAsia="en-US"/>
        </w:rPr>
        <w:t>61</w:t>
      </w:r>
      <w:r>
        <w:rPr>
          <w:rFonts w:eastAsiaTheme="minorHAnsi"/>
          <w:lang w:val="en-GB" w:eastAsia="en-US"/>
        </w:rPr>
        <w:t>]</w:t>
      </w:r>
      <w:r w:rsidR="002716FC">
        <w:rPr>
          <w:rFonts w:eastAsiaTheme="minorHAnsi"/>
          <w:lang w:val="en-GB" w:eastAsia="en-US"/>
        </w:rPr>
        <w:t xml:space="preserve"> and </w:t>
      </w:r>
      <w:r w:rsidR="002716FC">
        <w:rPr>
          <w:rFonts w:eastAsiaTheme="minorHAnsi"/>
          <w:lang w:val="en-GB" w:eastAsia="en-US"/>
        </w:rPr>
        <w:t>the NASA-TLX [62]</w:t>
      </w:r>
      <w:r w:rsidR="002716FC">
        <w:rPr>
          <w:rFonts w:eastAsiaTheme="minorHAnsi"/>
          <w:lang w:val="en-GB" w:eastAsia="en-US"/>
        </w:rPr>
        <w:t>.</w:t>
      </w:r>
      <w:r>
        <w:rPr>
          <w:rFonts w:eastAsiaTheme="minorHAnsi"/>
          <w:lang w:val="en-GB" w:eastAsia="en-US"/>
        </w:rPr>
        <w:t xml:space="preserve"> The</w:t>
      </w:r>
      <w:r w:rsidR="002716FC">
        <w:rPr>
          <w:rFonts w:eastAsiaTheme="minorHAnsi"/>
          <w:lang w:val="en-GB" w:eastAsia="en-US"/>
        </w:rPr>
        <w:t xml:space="preserve"> </w:t>
      </w:r>
      <w:r>
        <w:rPr>
          <w:rFonts w:eastAsiaTheme="minorHAnsi"/>
          <w:lang w:val="en-GB" w:eastAsia="en-US"/>
        </w:rPr>
        <w:t xml:space="preserve">post-trial questionnaire can be found in </w:t>
      </w:r>
      <w:r w:rsidRPr="0047635E">
        <w:rPr>
          <w:rFonts w:eastAsiaTheme="minorHAnsi"/>
          <w:color w:val="FF0000"/>
          <w:lang w:val="en-GB" w:eastAsia="en-US"/>
        </w:rPr>
        <w:t>Appendix F</w:t>
      </w:r>
      <w:r>
        <w:rPr>
          <w:rFonts w:eastAsiaTheme="minorHAnsi"/>
          <w:lang w:val="en-GB" w:eastAsia="en-US"/>
        </w:rPr>
        <w:t xml:space="preserve"> and was </w:t>
      </w:r>
      <w:r w:rsidR="002716FC">
        <w:rPr>
          <w:rFonts w:eastAsiaTheme="minorHAnsi"/>
          <w:lang w:val="en-GB" w:eastAsia="en-US"/>
        </w:rPr>
        <w:t>implemented</w:t>
      </w:r>
      <w:r>
        <w:rPr>
          <w:rFonts w:eastAsiaTheme="minorHAnsi"/>
          <w:lang w:val="en-GB" w:eastAsia="en-US"/>
        </w:rPr>
        <w:t xml:space="preserve"> in a</w:t>
      </w:r>
      <w:r w:rsidR="002716FC">
        <w:rPr>
          <w:rFonts w:eastAsiaTheme="minorHAnsi"/>
          <w:lang w:val="en-GB" w:eastAsia="en-US"/>
        </w:rPr>
        <w:t xml:space="preserve">n online </w:t>
      </w:r>
      <w:r w:rsidR="00162E4A">
        <w:rPr>
          <w:rFonts w:eastAsiaTheme="minorHAnsi"/>
          <w:lang w:val="en-GB" w:eastAsia="en-US"/>
        </w:rPr>
        <w:t>webpage</w:t>
      </w:r>
      <w:r>
        <w:rPr>
          <w:rFonts w:eastAsiaTheme="minorHAnsi"/>
          <w:lang w:val="en-GB" w:eastAsia="en-US"/>
        </w:rPr>
        <w:t xml:space="preserve"> </w:t>
      </w:r>
      <w:r w:rsidR="002716FC">
        <w:rPr>
          <w:rFonts w:eastAsiaTheme="minorHAnsi"/>
          <w:lang w:val="en-GB" w:eastAsia="en-US"/>
        </w:rPr>
        <w:t>since our study was conducted fully online with audio/screen sharing of participants desktop</w:t>
      </w:r>
      <w:r>
        <w:rPr>
          <w:rFonts w:eastAsiaTheme="minorHAnsi"/>
          <w:lang w:val="en-GB" w:eastAsia="en-US"/>
        </w:rPr>
        <w:t>.</w:t>
      </w:r>
    </w:p>
    <w:p w14:paraId="2B5ECFB2" w14:textId="77777777" w:rsidR="00935EAA" w:rsidRDefault="00935EAA" w:rsidP="00537E11">
      <w:pPr>
        <w:tabs>
          <w:tab w:val="left" w:pos="720"/>
        </w:tabs>
        <w:spacing w:line="360" w:lineRule="auto"/>
        <w:jc w:val="both"/>
        <w:rPr>
          <w:rFonts w:eastAsiaTheme="minorHAnsi"/>
          <w:b/>
          <w:bCs/>
          <w:lang w:val="en-GB" w:eastAsia="en-US"/>
        </w:rPr>
      </w:pPr>
    </w:p>
    <w:p w14:paraId="2477C23F" w14:textId="77777777" w:rsidR="003B32E1" w:rsidRDefault="003B32E1" w:rsidP="00573766">
      <w:pPr>
        <w:autoSpaceDE w:val="0"/>
        <w:autoSpaceDN w:val="0"/>
        <w:adjustRightInd w:val="0"/>
        <w:spacing w:line="360" w:lineRule="auto"/>
        <w:rPr>
          <w:rFonts w:eastAsiaTheme="minorHAnsi"/>
          <w:lang w:val="en-GB" w:eastAsia="en-US"/>
        </w:rPr>
      </w:pPr>
      <w:r>
        <w:rPr>
          <w:rFonts w:eastAsiaTheme="minorHAnsi"/>
          <w:lang w:val="en-GB" w:eastAsia="en-US"/>
        </w:rPr>
        <w:t>5.2.1 Research Questions</w:t>
      </w:r>
    </w:p>
    <w:p w14:paraId="2163BBA9" w14:textId="40C43DDE" w:rsidR="003B32E1" w:rsidRDefault="003B32E1" w:rsidP="00573766">
      <w:pPr>
        <w:autoSpaceDE w:val="0"/>
        <w:autoSpaceDN w:val="0"/>
        <w:adjustRightInd w:val="0"/>
        <w:spacing w:line="360" w:lineRule="auto"/>
        <w:rPr>
          <w:rFonts w:eastAsiaTheme="minorHAnsi"/>
          <w:lang w:val="en-GB" w:eastAsia="en-US"/>
        </w:rPr>
      </w:pPr>
      <w:r>
        <w:rPr>
          <w:rFonts w:eastAsiaTheme="minorHAnsi"/>
          <w:lang w:val="en-GB" w:eastAsia="en-US"/>
        </w:rPr>
        <w:t xml:space="preserve">For my research, I have </w:t>
      </w:r>
      <w:r w:rsidR="00573766">
        <w:rPr>
          <w:rFonts w:eastAsiaTheme="minorHAnsi"/>
          <w:lang w:val="en-GB" w:eastAsia="en-US"/>
        </w:rPr>
        <w:t xml:space="preserve">few </w:t>
      </w:r>
      <w:r>
        <w:rPr>
          <w:rFonts w:eastAsiaTheme="minorHAnsi"/>
          <w:lang w:val="en-GB" w:eastAsia="en-US"/>
        </w:rPr>
        <w:t>research questions:</w:t>
      </w:r>
    </w:p>
    <w:p w14:paraId="31B8EB59" w14:textId="52E33978" w:rsidR="003B32E1" w:rsidRDefault="003B32E1" w:rsidP="003B32E1">
      <w:pPr>
        <w:autoSpaceDE w:val="0"/>
        <w:autoSpaceDN w:val="0"/>
        <w:adjustRightInd w:val="0"/>
        <w:spacing w:line="360" w:lineRule="auto"/>
        <w:rPr>
          <w:rFonts w:eastAsiaTheme="minorHAnsi"/>
          <w:lang w:val="en-GB" w:eastAsia="en-US"/>
        </w:rPr>
      </w:pPr>
      <w:r>
        <w:rPr>
          <w:rFonts w:eastAsiaTheme="minorHAnsi"/>
          <w:lang w:val="en-GB" w:eastAsia="en-US"/>
        </w:rPr>
        <w:t>1. How Visualising Uncertainty with Chromatic Aberration works in web platform</w:t>
      </w:r>
    </w:p>
    <w:p w14:paraId="79E74255" w14:textId="016CAA5A" w:rsidR="003B32E1" w:rsidRDefault="003B32E1" w:rsidP="003B32E1">
      <w:pPr>
        <w:autoSpaceDE w:val="0"/>
        <w:autoSpaceDN w:val="0"/>
        <w:adjustRightInd w:val="0"/>
        <w:spacing w:line="360" w:lineRule="auto"/>
        <w:rPr>
          <w:rFonts w:eastAsiaTheme="minorHAnsi"/>
          <w:lang w:val="en-GB" w:eastAsia="en-US"/>
        </w:rPr>
      </w:pPr>
      <w:r>
        <w:rPr>
          <w:rFonts w:eastAsiaTheme="minorHAnsi"/>
          <w:lang w:val="en-GB" w:eastAsia="en-US"/>
        </w:rPr>
        <w:t>2. How Chromatic Aberration representation can perform in user perception compared to VSUP.</w:t>
      </w:r>
    </w:p>
    <w:p w14:paraId="40CFF3AB" w14:textId="5B84AE40" w:rsidR="003B32E1" w:rsidRDefault="003B32E1" w:rsidP="003B32E1">
      <w:pPr>
        <w:autoSpaceDE w:val="0"/>
        <w:autoSpaceDN w:val="0"/>
        <w:adjustRightInd w:val="0"/>
        <w:spacing w:line="360" w:lineRule="auto"/>
        <w:rPr>
          <w:rFonts w:eastAsiaTheme="minorHAnsi"/>
          <w:lang w:val="en-GB" w:eastAsia="en-US"/>
        </w:rPr>
      </w:pPr>
      <w:r>
        <w:rPr>
          <w:rFonts w:eastAsiaTheme="minorHAnsi"/>
          <w:lang w:val="en-GB" w:eastAsia="en-US"/>
        </w:rPr>
        <w:t xml:space="preserve">3. How SUS </w:t>
      </w:r>
      <w:proofErr w:type="spellStart"/>
      <w:r>
        <w:rPr>
          <w:rFonts w:eastAsiaTheme="minorHAnsi"/>
          <w:lang w:val="en-GB" w:eastAsia="en-US"/>
        </w:rPr>
        <w:t>andNasa-Tlx</w:t>
      </w:r>
      <w:proofErr w:type="spellEnd"/>
      <w:r>
        <w:rPr>
          <w:rFonts w:eastAsiaTheme="minorHAnsi"/>
          <w:lang w:val="en-GB" w:eastAsia="en-US"/>
        </w:rPr>
        <w:t xml:space="preserve"> testing </w:t>
      </w:r>
      <w:r w:rsidR="00573766">
        <w:rPr>
          <w:rFonts w:eastAsiaTheme="minorHAnsi"/>
          <w:lang w:val="en-GB" w:eastAsia="en-US"/>
        </w:rPr>
        <w:t>scheme on CA representation</w:t>
      </w:r>
    </w:p>
    <w:p w14:paraId="4928F4FA" w14:textId="4F2C8496" w:rsidR="003B32E1" w:rsidRDefault="003B32E1" w:rsidP="00573766">
      <w:pPr>
        <w:autoSpaceDE w:val="0"/>
        <w:autoSpaceDN w:val="0"/>
        <w:adjustRightInd w:val="0"/>
        <w:spacing w:line="360" w:lineRule="auto"/>
        <w:rPr>
          <w:rFonts w:eastAsiaTheme="minorHAnsi"/>
          <w:lang w:val="en-GB" w:eastAsia="en-US"/>
        </w:rPr>
      </w:pPr>
      <w:r>
        <w:rPr>
          <w:rFonts w:eastAsiaTheme="minorHAnsi"/>
          <w:lang w:val="en-GB" w:eastAsia="en-US"/>
        </w:rPr>
        <w:t>do visualizing hands and a dynamic 3D bead model compare when positioned</w:t>
      </w:r>
    </w:p>
    <w:p w14:paraId="434AED64" w14:textId="77777777" w:rsidR="003B32E1" w:rsidRDefault="003B32E1" w:rsidP="00573766">
      <w:pPr>
        <w:autoSpaceDE w:val="0"/>
        <w:autoSpaceDN w:val="0"/>
        <w:adjustRightInd w:val="0"/>
        <w:spacing w:line="360" w:lineRule="auto"/>
        <w:rPr>
          <w:rFonts w:eastAsiaTheme="minorHAnsi"/>
          <w:lang w:val="en-GB" w:eastAsia="en-US"/>
        </w:rPr>
      </w:pPr>
      <w:r>
        <w:rPr>
          <w:rFonts w:eastAsiaTheme="minorHAnsi"/>
          <w:lang w:val="en-GB" w:eastAsia="en-US"/>
        </w:rPr>
        <w:t>at the place of work vs fixed in space for learning handcraft with bead</w:t>
      </w:r>
    </w:p>
    <w:p w14:paraId="1E843556" w14:textId="2C81F59D" w:rsidR="003B32E1" w:rsidRDefault="003B32E1" w:rsidP="003B32E1">
      <w:pPr>
        <w:tabs>
          <w:tab w:val="left" w:pos="720"/>
        </w:tabs>
        <w:spacing w:line="360" w:lineRule="auto"/>
        <w:jc w:val="both"/>
        <w:rPr>
          <w:color w:val="000000" w:themeColor="text1"/>
        </w:rPr>
      </w:pPr>
      <w:r>
        <w:rPr>
          <w:rFonts w:eastAsiaTheme="minorHAnsi"/>
          <w:lang w:val="en-GB" w:eastAsia="en-US"/>
        </w:rPr>
        <w:t>weaving as a focus?</w:t>
      </w:r>
    </w:p>
    <w:p w14:paraId="756AA15B" w14:textId="77777777" w:rsidR="00537E11" w:rsidRDefault="00537E11" w:rsidP="00537E11">
      <w:pPr>
        <w:tabs>
          <w:tab w:val="left" w:pos="720"/>
        </w:tabs>
        <w:spacing w:line="360" w:lineRule="auto"/>
        <w:jc w:val="both"/>
        <w:rPr>
          <w:color w:val="000000" w:themeColor="text1"/>
        </w:rPr>
      </w:pPr>
    </w:p>
    <w:p w14:paraId="16BD1061" w14:textId="77777777" w:rsidR="00537E11" w:rsidRDefault="00537E11" w:rsidP="00537E11">
      <w:pPr>
        <w:tabs>
          <w:tab w:val="left" w:pos="720"/>
        </w:tabs>
        <w:spacing w:line="360" w:lineRule="auto"/>
        <w:jc w:val="both"/>
        <w:rPr>
          <w:color w:val="000000" w:themeColor="text1"/>
        </w:rPr>
      </w:pPr>
      <w:r>
        <w:rPr>
          <w:color w:val="000000" w:themeColor="text1"/>
        </w:rPr>
        <w:t>For study design section:&gt;&gt;&gt;</w:t>
      </w:r>
    </w:p>
    <w:p w14:paraId="6E2A1780" w14:textId="77777777" w:rsidR="00537E11" w:rsidRPr="003A032E" w:rsidRDefault="00537E11" w:rsidP="00537E11">
      <w:pPr>
        <w:tabs>
          <w:tab w:val="left" w:pos="720"/>
        </w:tabs>
        <w:spacing w:line="360" w:lineRule="auto"/>
        <w:jc w:val="both"/>
        <w:rPr>
          <w:color w:val="FF0000"/>
          <w:lang w:val="en-US"/>
        </w:rPr>
      </w:pPr>
      <w:r w:rsidRPr="003A032E">
        <w:rPr>
          <w:color w:val="FF0000"/>
          <w:lang w:val="en-US"/>
        </w:rPr>
        <w:t>Each component contains 8 questions. We have used counter balancing</w:t>
      </w:r>
      <w:r w:rsidRPr="003A032E">
        <w:rPr>
          <w:rStyle w:val="Hyperlink"/>
          <w:color w:val="FF0000"/>
          <w:u w:val="none"/>
          <w:lang w:val="en-US"/>
        </w:rPr>
        <w:t xml:space="preserve"> (https://www.yorku.ca/mack/RN-Counterbalancing.html</w:t>
      </w:r>
      <w:r w:rsidRPr="003A032E">
        <w:rPr>
          <w:rStyle w:val="Hyperlink"/>
          <w:color w:val="FF0000"/>
          <w:lang w:val="en-US"/>
        </w:rPr>
        <w:t>)</w:t>
      </w:r>
      <w:r w:rsidRPr="003A032E">
        <w:rPr>
          <w:color w:val="FF0000"/>
          <w:lang w:val="en-US"/>
        </w:rPr>
        <w:t xml:space="preserve"> among four sections as well as 8 questions of each section. The order of the sections is presented using a balanced-</w:t>
      </w:r>
      <w:proofErr w:type="spellStart"/>
      <w:r w:rsidRPr="003A032E">
        <w:rPr>
          <w:color w:val="FF0000"/>
          <w:lang w:val="en-US"/>
        </w:rPr>
        <w:t>latin</w:t>
      </w:r>
      <w:proofErr w:type="spellEnd"/>
      <w:r w:rsidRPr="003A032E">
        <w:rPr>
          <w:color w:val="FF0000"/>
          <w:lang w:val="en-US"/>
        </w:rPr>
        <w:t>-square approach and questions come up randomly within each section. To ensure equal emphasis of the components and to make the study fair, we decided to select (4x8=32) participants. This counter balancing also ensures the fairness due to learning effects.</w:t>
      </w:r>
    </w:p>
    <w:p w14:paraId="5AFB3D41" w14:textId="09D3C1C3" w:rsidR="00537E11" w:rsidRDefault="00537E11" w:rsidP="0045432F">
      <w:pPr>
        <w:spacing w:line="360" w:lineRule="auto"/>
        <w:rPr>
          <w:rFonts w:ascii="Times" w:hAnsi="Times"/>
          <w:b/>
          <w:bCs/>
          <w:color w:val="000000" w:themeColor="text1"/>
          <w:lang w:val="en-US"/>
        </w:rPr>
      </w:pPr>
    </w:p>
    <w:p w14:paraId="0357C25D" w14:textId="77777777" w:rsidR="008A08CB" w:rsidRPr="008A08CB" w:rsidRDefault="008A08CB" w:rsidP="008A08CB">
      <w:pPr>
        <w:spacing w:before="100" w:beforeAutospacing="1" w:after="100" w:afterAutospacing="1"/>
      </w:pPr>
      <w:r w:rsidRPr="008A08CB">
        <w:rPr>
          <w:rFonts w:ascii="AdvTimes" w:hAnsi="AdvTimes"/>
          <w:sz w:val="16"/>
          <w:szCs w:val="16"/>
        </w:rPr>
        <w:t xml:space="preserve">[34] </w:t>
      </w:r>
      <w:r w:rsidRPr="008A08CB">
        <w:rPr>
          <w:rFonts w:ascii="AdvP7C2E" w:hAnsi="AdvP7C2E"/>
          <w:sz w:val="16"/>
          <w:szCs w:val="16"/>
        </w:rPr>
        <w:t xml:space="preserve">D.M. Hilbert and D.F. </w:t>
      </w:r>
      <w:proofErr w:type="spellStart"/>
      <w:r w:rsidRPr="008A08CB">
        <w:rPr>
          <w:rFonts w:ascii="AdvP7C2E" w:hAnsi="AdvP7C2E"/>
          <w:sz w:val="16"/>
          <w:szCs w:val="16"/>
        </w:rPr>
        <w:t>Redmiles</w:t>
      </w:r>
      <w:proofErr w:type="spellEnd"/>
      <w:r w:rsidRPr="008A08CB">
        <w:rPr>
          <w:rFonts w:ascii="AdvP7C2E" w:hAnsi="AdvP7C2E"/>
          <w:sz w:val="16"/>
          <w:szCs w:val="16"/>
        </w:rPr>
        <w:t xml:space="preserve">, “Extracting Usability Information from User Interface Events,” </w:t>
      </w:r>
      <w:r w:rsidRPr="008A08CB">
        <w:rPr>
          <w:rFonts w:ascii="AdvP7C34" w:hAnsi="AdvP7C34"/>
          <w:sz w:val="16"/>
          <w:szCs w:val="16"/>
        </w:rPr>
        <w:t xml:space="preserve">ACM Computing Survey, </w:t>
      </w:r>
      <w:r w:rsidRPr="008A08CB">
        <w:rPr>
          <w:rFonts w:ascii="AdvP7C2E" w:hAnsi="AdvP7C2E"/>
          <w:sz w:val="16"/>
          <w:szCs w:val="16"/>
        </w:rPr>
        <w:t xml:space="preserve">vol. 32, no. 4, pp. 384-421, 2000. </w:t>
      </w:r>
    </w:p>
    <w:p w14:paraId="1BBD08DE" w14:textId="77777777" w:rsidR="008A08CB" w:rsidRDefault="008A08CB" w:rsidP="0045432F">
      <w:pPr>
        <w:spacing w:line="360" w:lineRule="auto"/>
        <w:rPr>
          <w:rFonts w:ascii="Times" w:hAnsi="Times"/>
          <w:b/>
          <w:bCs/>
          <w:color w:val="000000" w:themeColor="text1"/>
          <w:lang w:val="en-US"/>
        </w:rPr>
      </w:pPr>
    </w:p>
    <w:p w14:paraId="2278645C" w14:textId="77777777" w:rsidR="00537E11" w:rsidRDefault="00537E11">
      <w:pPr>
        <w:rPr>
          <w:rFonts w:ascii="Times" w:hAnsi="Times"/>
          <w:b/>
          <w:bCs/>
          <w:color w:val="000000" w:themeColor="text1"/>
          <w:lang w:val="en-US"/>
        </w:rPr>
      </w:pPr>
      <w:r>
        <w:rPr>
          <w:rFonts w:ascii="Times" w:hAnsi="Times"/>
          <w:b/>
          <w:bCs/>
          <w:color w:val="000000" w:themeColor="text1"/>
          <w:lang w:val="en-US"/>
        </w:rPr>
        <w:br w:type="page"/>
      </w:r>
    </w:p>
    <w:p w14:paraId="2A4F53B3" w14:textId="11D8D36E" w:rsidR="0045432F" w:rsidRPr="003C749E" w:rsidRDefault="0045432F" w:rsidP="0045432F">
      <w:pPr>
        <w:rPr>
          <w:rFonts w:ascii="Times" w:hAnsi="Times"/>
          <w:b/>
          <w:bCs/>
          <w:color w:val="000000" w:themeColor="text1"/>
          <w:sz w:val="32"/>
          <w:szCs w:val="32"/>
          <w:lang w:val="en-US"/>
        </w:rPr>
      </w:pPr>
      <w:r w:rsidRPr="003C749E">
        <w:rPr>
          <w:rFonts w:ascii="Times" w:hAnsi="Times"/>
          <w:b/>
          <w:bCs/>
          <w:color w:val="000000" w:themeColor="text1"/>
          <w:sz w:val="32"/>
          <w:szCs w:val="32"/>
          <w:lang w:val="en-US"/>
        </w:rPr>
        <w:lastRenderedPageBreak/>
        <w:t xml:space="preserve">Chapter </w:t>
      </w:r>
      <w:r w:rsidR="00537E11">
        <w:rPr>
          <w:rFonts w:ascii="Times" w:hAnsi="Times"/>
          <w:b/>
          <w:bCs/>
          <w:color w:val="000000" w:themeColor="text1"/>
          <w:sz w:val="32"/>
          <w:szCs w:val="32"/>
          <w:lang w:val="en-US"/>
        </w:rPr>
        <w:t>7</w:t>
      </w:r>
    </w:p>
    <w:p w14:paraId="404ABF7C" w14:textId="77777777" w:rsidR="0045432F" w:rsidRDefault="0045432F" w:rsidP="0045432F">
      <w:pPr>
        <w:rPr>
          <w:rFonts w:ascii="Times" w:hAnsi="Times"/>
          <w:b/>
          <w:bCs/>
          <w:color w:val="000000" w:themeColor="text1"/>
          <w:lang w:val="en-US"/>
        </w:rPr>
      </w:pPr>
    </w:p>
    <w:p w14:paraId="74201F1B" w14:textId="4C04DBD2" w:rsidR="000C03AA" w:rsidRDefault="000C03AA" w:rsidP="0045432F">
      <w:pPr>
        <w:rPr>
          <w:rFonts w:eastAsiaTheme="minorHAnsi"/>
          <w:b/>
          <w:bCs/>
          <w:lang w:val="en-GB" w:eastAsia="en-US"/>
        </w:rPr>
      </w:pPr>
      <w:r>
        <w:rPr>
          <w:rFonts w:eastAsiaTheme="minorHAnsi"/>
          <w:b/>
          <w:bCs/>
          <w:lang w:val="en-GB" w:eastAsia="en-US"/>
        </w:rPr>
        <w:t xml:space="preserve">Evaluation: Numerical Analysis </w:t>
      </w:r>
    </w:p>
    <w:p w14:paraId="273B764D" w14:textId="751FE3C5" w:rsidR="000C03AA" w:rsidRDefault="000C03AA" w:rsidP="0045432F">
      <w:pPr>
        <w:rPr>
          <w:rFonts w:eastAsiaTheme="minorHAnsi"/>
          <w:b/>
          <w:bCs/>
          <w:lang w:val="en-GB" w:eastAsia="en-US"/>
        </w:rPr>
      </w:pPr>
    </w:p>
    <w:p w14:paraId="6371E5FD" w14:textId="34638993" w:rsidR="000C03AA" w:rsidRDefault="000C03AA" w:rsidP="0045432F">
      <w:pPr>
        <w:rPr>
          <w:rFonts w:eastAsiaTheme="minorHAnsi"/>
          <w:b/>
          <w:bCs/>
          <w:lang w:val="en-GB" w:eastAsia="en-US"/>
        </w:rPr>
      </w:pPr>
    </w:p>
    <w:p w14:paraId="69A18C8A" w14:textId="3C75297E" w:rsidR="009B5990" w:rsidRDefault="009B5990" w:rsidP="0045432F">
      <w:pPr>
        <w:rPr>
          <w:rFonts w:eastAsiaTheme="minorHAnsi"/>
          <w:lang w:val="en-GB" w:eastAsia="en-US"/>
        </w:rPr>
      </w:pPr>
      <w:r>
        <w:rPr>
          <w:rFonts w:eastAsiaTheme="minorHAnsi"/>
          <w:lang w:val="en-GB" w:eastAsia="en-US"/>
        </w:rPr>
        <w:t>1.4.1 Theoretical Evaluation</w:t>
      </w:r>
    </w:p>
    <w:p w14:paraId="75C59346" w14:textId="37E62CD3" w:rsidR="009B5990" w:rsidRDefault="009B5990" w:rsidP="0045432F">
      <w:pPr>
        <w:rPr>
          <w:rFonts w:eastAsiaTheme="minorHAnsi"/>
          <w:lang w:val="en-GB" w:eastAsia="en-US"/>
        </w:rPr>
      </w:pPr>
      <w:r>
        <w:rPr>
          <w:rFonts w:eastAsiaTheme="minorHAnsi"/>
          <w:lang w:val="en-GB" w:eastAsia="en-US"/>
        </w:rPr>
        <w:t>1.4.2 Low-level Visual Evaluation</w:t>
      </w:r>
    </w:p>
    <w:p w14:paraId="14525FBD" w14:textId="38647617" w:rsidR="009B5990" w:rsidRDefault="009B5990" w:rsidP="0045432F">
      <w:pPr>
        <w:rPr>
          <w:rFonts w:eastAsiaTheme="minorHAnsi"/>
          <w:b/>
          <w:bCs/>
          <w:lang w:val="en-GB" w:eastAsia="en-US"/>
        </w:rPr>
      </w:pPr>
      <w:r>
        <w:rPr>
          <w:rFonts w:eastAsiaTheme="minorHAnsi"/>
          <w:lang w:val="en-GB" w:eastAsia="en-US"/>
        </w:rPr>
        <w:t>1.4.3 Task-oriented User Study</w:t>
      </w:r>
    </w:p>
    <w:p w14:paraId="67C36518" w14:textId="4E0A383D" w:rsidR="000C03AA" w:rsidRDefault="000C03AA" w:rsidP="0045432F">
      <w:pPr>
        <w:rPr>
          <w:rFonts w:eastAsiaTheme="minorHAnsi"/>
          <w:b/>
          <w:bCs/>
          <w:lang w:val="en-GB" w:eastAsia="en-US"/>
        </w:rPr>
      </w:pPr>
    </w:p>
    <w:p w14:paraId="791C52ED" w14:textId="103BF093" w:rsidR="000C03AA" w:rsidRDefault="00730584" w:rsidP="0045432F">
      <w:pPr>
        <w:rPr>
          <w:rFonts w:eastAsiaTheme="minorHAnsi"/>
          <w:b/>
          <w:bCs/>
          <w:lang w:val="en-GB" w:eastAsia="en-US"/>
        </w:rPr>
      </w:pPr>
      <w:r>
        <w:rPr>
          <w:rFonts w:eastAsiaTheme="minorHAnsi"/>
          <w:b/>
          <w:bCs/>
          <w:lang w:val="en-GB" w:eastAsia="en-US"/>
        </w:rPr>
        <w:t xml:space="preserve">See paper papers by </w:t>
      </w:r>
      <w:proofErr w:type="spellStart"/>
      <w:r>
        <w:rPr>
          <w:rFonts w:eastAsiaTheme="minorHAnsi"/>
          <w:b/>
          <w:bCs/>
          <w:lang w:val="en-GB" w:eastAsia="en-US"/>
        </w:rPr>
        <w:t>num</w:t>
      </w:r>
      <w:proofErr w:type="spellEnd"/>
      <w:r>
        <w:rPr>
          <w:rFonts w:eastAsiaTheme="minorHAnsi"/>
          <w:b/>
          <w:bCs/>
          <w:lang w:val="en-GB" w:eastAsia="en-US"/>
        </w:rPr>
        <w:t xml:space="preserve">/16.pdf </w:t>
      </w:r>
    </w:p>
    <w:p w14:paraId="6688E93A" w14:textId="2D2544D2" w:rsidR="009B5990" w:rsidRDefault="009B5990" w:rsidP="0045432F">
      <w:pPr>
        <w:rPr>
          <w:rFonts w:eastAsiaTheme="minorHAnsi"/>
          <w:b/>
          <w:bCs/>
          <w:lang w:val="en-GB" w:eastAsia="en-US"/>
        </w:rPr>
      </w:pPr>
      <w:r>
        <w:rPr>
          <w:rFonts w:eastAsiaTheme="minorHAnsi"/>
          <w:b/>
          <w:bCs/>
          <w:lang w:val="en-GB" w:eastAsia="en-US"/>
        </w:rPr>
        <w:t>17.pdf</w:t>
      </w:r>
    </w:p>
    <w:p w14:paraId="594B1D6E" w14:textId="31B4F129" w:rsidR="000C03AA" w:rsidRDefault="000C03AA" w:rsidP="0045432F">
      <w:pPr>
        <w:rPr>
          <w:rFonts w:eastAsiaTheme="minorHAnsi"/>
          <w:b/>
          <w:bCs/>
          <w:lang w:val="en-GB" w:eastAsia="en-US"/>
        </w:rPr>
      </w:pPr>
    </w:p>
    <w:p w14:paraId="05947077" w14:textId="2AAB2C0C" w:rsidR="000C03AA" w:rsidRDefault="000C03AA" w:rsidP="0045432F">
      <w:pPr>
        <w:rPr>
          <w:rFonts w:eastAsiaTheme="minorHAnsi"/>
          <w:b/>
          <w:bCs/>
          <w:lang w:val="en-GB" w:eastAsia="en-US"/>
        </w:rPr>
      </w:pPr>
    </w:p>
    <w:p w14:paraId="03C57F49" w14:textId="4AB0CC77" w:rsidR="000C03AA" w:rsidRDefault="000C03AA" w:rsidP="0045432F">
      <w:pPr>
        <w:rPr>
          <w:rFonts w:eastAsiaTheme="minorHAnsi"/>
          <w:b/>
          <w:bCs/>
          <w:lang w:val="en-GB" w:eastAsia="en-US"/>
        </w:rPr>
      </w:pPr>
    </w:p>
    <w:p w14:paraId="7BA0CCDD" w14:textId="62E0401B" w:rsidR="000C03AA" w:rsidRDefault="000C03AA" w:rsidP="0045432F">
      <w:pPr>
        <w:rPr>
          <w:rFonts w:eastAsiaTheme="minorHAnsi"/>
          <w:b/>
          <w:bCs/>
          <w:lang w:val="en-GB" w:eastAsia="en-US"/>
        </w:rPr>
      </w:pPr>
    </w:p>
    <w:p w14:paraId="50083588" w14:textId="65FA878F" w:rsidR="000C03AA" w:rsidRDefault="000C03AA" w:rsidP="0045432F">
      <w:pPr>
        <w:rPr>
          <w:rFonts w:eastAsiaTheme="minorHAnsi"/>
          <w:b/>
          <w:bCs/>
          <w:lang w:val="en-GB" w:eastAsia="en-US"/>
        </w:rPr>
      </w:pPr>
    </w:p>
    <w:p w14:paraId="572F5B07" w14:textId="4EC412D4" w:rsidR="000C03AA" w:rsidRDefault="000C03AA" w:rsidP="0045432F">
      <w:pPr>
        <w:rPr>
          <w:rFonts w:eastAsiaTheme="minorHAnsi"/>
          <w:b/>
          <w:bCs/>
          <w:lang w:val="en-GB" w:eastAsia="en-US"/>
        </w:rPr>
      </w:pPr>
    </w:p>
    <w:p w14:paraId="53132F73" w14:textId="22101FDA" w:rsidR="000C03AA" w:rsidRDefault="000C03AA" w:rsidP="0045432F">
      <w:pPr>
        <w:rPr>
          <w:rFonts w:eastAsiaTheme="minorHAnsi"/>
          <w:b/>
          <w:bCs/>
          <w:lang w:val="en-GB" w:eastAsia="en-US"/>
        </w:rPr>
      </w:pPr>
    </w:p>
    <w:p w14:paraId="5FA2B633" w14:textId="0034B1BA" w:rsidR="000C03AA" w:rsidRDefault="000C03AA" w:rsidP="0045432F">
      <w:pPr>
        <w:rPr>
          <w:rFonts w:eastAsiaTheme="minorHAnsi"/>
          <w:b/>
          <w:bCs/>
          <w:lang w:val="en-GB" w:eastAsia="en-US"/>
        </w:rPr>
      </w:pPr>
    </w:p>
    <w:p w14:paraId="0092CEF7" w14:textId="1B1A9B86" w:rsidR="000C03AA" w:rsidRDefault="000C03AA" w:rsidP="0045432F">
      <w:pPr>
        <w:rPr>
          <w:rFonts w:eastAsiaTheme="minorHAnsi"/>
          <w:b/>
          <w:bCs/>
          <w:lang w:val="en-GB" w:eastAsia="en-US"/>
        </w:rPr>
      </w:pPr>
    </w:p>
    <w:p w14:paraId="66CD1199" w14:textId="6428F64B" w:rsidR="000C03AA" w:rsidRDefault="000C03AA" w:rsidP="0045432F">
      <w:pPr>
        <w:rPr>
          <w:rFonts w:eastAsiaTheme="minorHAnsi"/>
          <w:b/>
          <w:bCs/>
          <w:lang w:val="en-GB" w:eastAsia="en-US"/>
        </w:rPr>
      </w:pPr>
    </w:p>
    <w:p w14:paraId="127D81AD" w14:textId="73E488EF" w:rsidR="000C03AA" w:rsidRDefault="000C03AA" w:rsidP="0045432F">
      <w:pPr>
        <w:rPr>
          <w:rFonts w:eastAsiaTheme="minorHAnsi"/>
          <w:b/>
          <w:bCs/>
          <w:lang w:val="en-GB" w:eastAsia="en-US"/>
        </w:rPr>
      </w:pPr>
    </w:p>
    <w:p w14:paraId="216636C8" w14:textId="6950572B" w:rsidR="000C03AA" w:rsidRDefault="000C03AA" w:rsidP="0045432F">
      <w:pPr>
        <w:rPr>
          <w:rFonts w:eastAsiaTheme="minorHAnsi"/>
          <w:b/>
          <w:bCs/>
          <w:lang w:val="en-GB" w:eastAsia="en-US"/>
        </w:rPr>
      </w:pPr>
    </w:p>
    <w:p w14:paraId="4A2CF585" w14:textId="39D3D48C" w:rsidR="000C03AA" w:rsidRDefault="000C03AA" w:rsidP="0045432F">
      <w:pPr>
        <w:rPr>
          <w:rFonts w:eastAsiaTheme="minorHAnsi"/>
          <w:b/>
          <w:bCs/>
          <w:lang w:val="en-GB" w:eastAsia="en-US"/>
        </w:rPr>
      </w:pPr>
    </w:p>
    <w:p w14:paraId="591B5FB9" w14:textId="40CE5E5A" w:rsidR="000C03AA" w:rsidRDefault="000C03AA" w:rsidP="0045432F">
      <w:pPr>
        <w:rPr>
          <w:rFonts w:ascii="Times" w:hAnsi="Times"/>
          <w:b/>
          <w:bCs/>
          <w:color w:val="000000" w:themeColor="text1"/>
          <w:lang w:val="en-US"/>
        </w:rPr>
      </w:pPr>
    </w:p>
    <w:p w14:paraId="480685D3" w14:textId="3D48D568" w:rsidR="000C03AA" w:rsidRDefault="000C03AA" w:rsidP="0045432F">
      <w:pPr>
        <w:rPr>
          <w:rFonts w:ascii="Times" w:hAnsi="Times"/>
          <w:b/>
          <w:bCs/>
          <w:color w:val="000000" w:themeColor="text1"/>
          <w:lang w:val="en-US"/>
        </w:rPr>
      </w:pPr>
    </w:p>
    <w:p w14:paraId="2E2FC3E2" w14:textId="797A8B6A" w:rsidR="000C03AA" w:rsidRDefault="000C03AA" w:rsidP="0045432F">
      <w:pPr>
        <w:rPr>
          <w:rFonts w:ascii="Times" w:hAnsi="Times"/>
          <w:b/>
          <w:bCs/>
          <w:color w:val="000000" w:themeColor="text1"/>
          <w:lang w:val="en-US"/>
        </w:rPr>
      </w:pPr>
    </w:p>
    <w:p w14:paraId="6D436B4C" w14:textId="4E78444F" w:rsidR="000C03AA" w:rsidRDefault="000C03AA" w:rsidP="0045432F">
      <w:pPr>
        <w:rPr>
          <w:rFonts w:ascii="Times" w:hAnsi="Times"/>
          <w:b/>
          <w:bCs/>
          <w:color w:val="000000" w:themeColor="text1"/>
          <w:lang w:val="en-US"/>
        </w:rPr>
      </w:pPr>
    </w:p>
    <w:p w14:paraId="76E174B8" w14:textId="4247B7DF" w:rsidR="000C03AA" w:rsidRDefault="000C03AA" w:rsidP="0045432F">
      <w:pPr>
        <w:rPr>
          <w:rFonts w:ascii="Times" w:hAnsi="Times"/>
          <w:b/>
          <w:bCs/>
          <w:color w:val="000000" w:themeColor="text1"/>
          <w:lang w:val="en-US"/>
        </w:rPr>
      </w:pPr>
    </w:p>
    <w:p w14:paraId="5465B7C2" w14:textId="5D476DD5" w:rsidR="000C03AA" w:rsidRDefault="000C03AA" w:rsidP="0045432F">
      <w:pPr>
        <w:rPr>
          <w:rFonts w:ascii="Times" w:hAnsi="Times"/>
          <w:b/>
          <w:bCs/>
          <w:color w:val="000000" w:themeColor="text1"/>
          <w:lang w:val="en-US"/>
        </w:rPr>
      </w:pPr>
    </w:p>
    <w:p w14:paraId="184D74D9" w14:textId="6E8874F5" w:rsidR="000C03AA" w:rsidRDefault="000C03AA" w:rsidP="0045432F">
      <w:pPr>
        <w:rPr>
          <w:rFonts w:ascii="Times" w:hAnsi="Times"/>
          <w:b/>
          <w:bCs/>
          <w:color w:val="000000" w:themeColor="text1"/>
          <w:lang w:val="en-US"/>
        </w:rPr>
      </w:pPr>
    </w:p>
    <w:p w14:paraId="03FBC9D4" w14:textId="2D06F863" w:rsidR="000C03AA" w:rsidRDefault="000C03AA" w:rsidP="0045432F">
      <w:pPr>
        <w:rPr>
          <w:rFonts w:ascii="Times" w:hAnsi="Times"/>
          <w:b/>
          <w:bCs/>
          <w:color w:val="000000" w:themeColor="text1"/>
          <w:lang w:val="en-US"/>
        </w:rPr>
      </w:pPr>
    </w:p>
    <w:p w14:paraId="7F73C57A" w14:textId="22FF41FE" w:rsidR="000C03AA" w:rsidRDefault="000C03AA" w:rsidP="0045432F">
      <w:pPr>
        <w:rPr>
          <w:rFonts w:ascii="Times" w:hAnsi="Times"/>
          <w:b/>
          <w:bCs/>
          <w:color w:val="000000" w:themeColor="text1"/>
          <w:lang w:val="en-US"/>
        </w:rPr>
      </w:pPr>
    </w:p>
    <w:p w14:paraId="3593701C" w14:textId="7440BCE8" w:rsidR="000C03AA" w:rsidRDefault="000C03AA" w:rsidP="0045432F">
      <w:pPr>
        <w:rPr>
          <w:rFonts w:ascii="Times" w:hAnsi="Times"/>
          <w:b/>
          <w:bCs/>
          <w:color w:val="000000" w:themeColor="text1"/>
          <w:lang w:val="en-US"/>
        </w:rPr>
      </w:pPr>
    </w:p>
    <w:p w14:paraId="729C0F35" w14:textId="68005911" w:rsidR="000C03AA" w:rsidRDefault="000C03AA" w:rsidP="0045432F">
      <w:pPr>
        <w:rPr>
          <w:rFonts w:ascii="Times" w:hAnsi="Times"/>
          <w:b/>
          <w:bCs/>
          <w:color w:val="000000" w:themeColor="text1"/>
          <w:lang w:val="en-US"/>
        </w:rPr>
      </w:pPr>
    </w:p>
    <w:p w14:paraId="7065C1E8" w14:textId="0ACCCE3B" w:rsidR="000C03AA" w:rsidRDefault="000C03AA" w:rsidP="0045432F">
      <w:pPr>
        <w:rPr>
          <w:rFonts w:ascii="Times" w:hAnsi="Times"/>
          <w:b/>
          <w:bCs/>
          <w:color w:val="000000" w:themeColor="text1"/>
          <w:lang w:val="en-US"/>
        </w:rPr>
      </w:pPr>
    </w:p>
    <w:p w14:paraId="6E10651A" w14:textId="06039514" w:rsidR="000C03AA" w:rsidRDefault="000C03AA" w:rsidP="0045432F">
      <w:pPr>
        <w:rPr>
          <w:rFonts w:ascii="Times" w:hAnsi="Times"/>
          <w:b/>
          <w:bCs/>
          <w:color w:val="000000" w:themeColor="text1"/>
          <w:lang w:val="en-US"/>
        </w:rPr>
      </w:pPr>
    </w:p>
    <w:p w14:paraId="527AD2D7" w14:textId="4CF7733F" w:rsidR="000C03AA" w:rsidRDefault="000C03AA" w:rsidP="0045432F">
      <w:pPr>
        <w:rPr>
          <w:rFonts w:ascii="Times" w:hAnsi="Times"/>
          <w:b/>
          <w:bCs/>
          <w:color w:val="000000" w:themeColor="text1"/>
          <w:lang w:val="en-US"/>
        </w:rPr>
      </w:pPr>
    </w:p>
    <w:p w14:paraId="4C0D1C5D" w14:textId="2E060BE1" w:rsidR="000C03AA" w:rsidRDefault="000C03AA" w:rsidP="0045432F">
      <w:pPr>
        <w:rPr>
          <w:rFonts w:ascii="Times" w:hAnsi="Times"/>
          <w:b/>
          <w:bCs/>
          <w:color w:val="000000" w:themeColor="text1"/>
          <w:lang w:val="en-US"/>
        </w:rPr>
      </w:pPr>
    </w:p>
    <w:p w14:paraId="39028663" w14:textId="30EA6107" w:rsidR="000C03AA" w:rsidRDefault="000C03AA" w:rsidP="0045432F">
      <w:pPr>
        <w:rPr>
          <w:rFonts w:ascii="Times" w:hAnsi="Times"/>
          <w:b/>
          <w:bCs/>
          <w:color w:val="000000" w:themeColor="text1"/>
          <w:lang w:val="en-US"/>
        </w:rPr>
      </w:pPr>
    </w:p>
    <w:p w14:paraId="2A9913F3" w14:textId="4D9F12EA" w:rsidR="000C03AA" w:rsidRDefault="000C03AA" w:rsidP="0045432F">
      <w:pPr>
        <w:rPr>
          <w:rFonts w:ascii="Times" w:hAnsi="Times"/>
          <w:b/>
          <w:bCs/>
          <w:color w:val="000000" w:themeColor="text1"/>
          <w:lang w:val="en-US"/>
        </w:rPr>
      </w:pPr>
    </w:p>
    <w:p w14:paraId="6AA57957" w14:textId="692CF2BE" w:rsidR="000C03AA" w:rsidRDefault="000C03AA" w:rsidP="0045432F">
      <w:pPr>
        <w:rPr>
          <w:rFonts w:ascii="Times" w:hAnsi="Times"/>
          <w:b/>
          <w:bCs/>
          <w:color w:val="000000" w:themeColor="text1"/>
          <w:lang w:val="en-US"/>
        </w:rPr>
      </w:pPr>
    </w:p>
    <w:p w14:paraId="7C6951B0" w14:textId="6F6FD800" w:rsidR="000C03AA" w:rsidRDefault="000C03AA" w:rsidP="0045432F">
      <w:pPr>
        <w:rPr>
          <w:rFonts w:ascii="Times" w:hAnsi="Times"/>
          <w:b/>
          <w:bCs/>
          <w:color w:val="000000" w:themeColor="text1"/>
          <w:lang w:val="en-US"/>
        </w:rPr>
      </w:pPr>
    </w:p>
    <w:p w14:paraId="30BE7D00" w14:textId="16CE2C5D" w:rsidR="000C03AA" w:rsidRDefault="000C03AA" w:rsidP="0045432F">
      <w:pPr>
        <w:rPr>
          <w:rFonts w:ascii="Times" w:hAnsi="Times"/>
          <w:b/>
          <w:bCs/>
          <w:color w:val="000000" w:themeColor="text1"/>
          <w:lang w:val="en-US"/>
        </w:rPr>
      </w:pPr>
    </w:p>
    <w:p w14:paraId="7E88AA92" w14:textId="5C04AB7B" w:rsidR="000C03AA" w:rsidRDefault="000C03AA" w:rsidP="0045432F">
      <w:pPr>
        <w:rPr>
          <w:rFonts w:ascii="Times" w:hAnsi="Times"/>
          <w:b/>
          <w:bCs/>
          <w:color w:val="000000" w:themeColor="text1"/>
          <w:lang w:val="en-US"/>
        </w:rPr>
      </w:pPr>
    </w:p>
    <w:p w14:paraId="3A33850C" w14:textId="6583DE65" w:rsidR="000C03AA" w:rsidRDefault="000C03AA" w:rsidP="0045432F">
      <w:pPr>
        <w:rPr>
          <w:rFonts w:ascii="Times" w:hAnsi="Times"/>
          <w:b/>
          <w:bCs/>
          <w:color w:val="000000" w:themeColor="text1"/>
          <w:lang w:val="en-US"/>
        </w:rPr>
      </w:pPr>
    </w:p>
    <w:p w14:paraId="0EF7BC02" w14:textId="50F4611B" w:rsidR="000C03AA" w:rsidRDefault="000C03AA" w:rsidP="0045432F">
      <w:pPr>
        <w:rPr>
          <w:rFonts w:ascii="Times" w:hAnsi="Times"/>
          <w:b/>
          <w:bCs/>
          <w:color w:val="000000" w:themeColor="text1"/>
          <w:lang w:val="en-US"/>
        </w:rPr>
      </w:pPr>
    </w:p>
    <w:p w14:paraId="4A3E347B" w14:textId="4F702D32" w:rsidR="000C03AA" w:rsidRDefault="000C03AA" w:rsidP="0045432F">
      <w:pPr>
        <w:rPr>
          <w:rFonts w:ascii="Times" w:hAnsi="Times"/>
          <w:b/>
          <w:bCs/>
          <w:color w:val="000000" w:themeColor="text1"/>
          <w:lang w:val="en-US"/>
        </w:rPr>
      </w:pPr>
    </w:p>
    <w:p w14:paraId="1D82C131" w14:textId="1E3AA532" w:rsidR="000C03AA" w:rsidRDefault="000C03AA" w:rsidP="0045432F">
      <w:pPr>
        <w:rPr>
          <w:rFonts w:ascii="Times" w:hAnsi="Times"/>
          <w:b/>
          <w:bCs/>
          <w:color w:val="000000" w:themeColor="text1"/>
          <w:lang w:val="en-US"/>
        </w:rPr>
      </w:pPr>
    </w:p>
    <w:p w14:paraId="4AE0282F" w14:textId="77777777" w:rsidR="000C03AA" w:rsidRDefault="000C03AA" w:rsidP="0045432F">
      <w:pPr>
        <w:rPr>
          <w:rFonts w:ascii="Times" w:hAnsi="Times"/>
          <w:b/>
          <w:bCs/>
          <w:color w:val="000000" w:themeColor="text1"/>
          <w:sz w:val="32"/>
          <w:szCs w:val="32"/>
          <w:lang w:val="en-US"/>
        </w:rPr>
      </w:pPr>
    </w:p>
    <w:p w14:paraId="73CD5588" w14:textId="75A76121" w:rsidR="0045432F" w:rsidRDefault="0045432F" w:rsidP="0045432F">
      <w:pPr>
        <w:rPr>
          <w:rFonts w:ascii="Times" w:hAnsi="Times"/>
          <w:b/>
          <w:bCs/>
          <w:color w:val="000000" w:themeColor="text1"/>
          <w:sz w:val="32"/>
          <w:szCs w:val="32"/>
          <w:lang w:val="en-US"/>
        </w:rPr>
      </w:pPr>
      <w:r w:rsidRPr="003C749E">
        <w:rPr>
          <w:rFonts w:ascii="Times" w:hAnsi="Times"/>
          <w:b/>
          <w:bCs/>
          <w:color w:val="000000" w:themeColor="text1"/>
          <w:sz w:val="32"/>
          <w:szCs w:val="32"/>
          <w:lang w:val="en-US"/>
        </w:rPr>
        <w:t xml:space="preserve">Chapter </w:t>
      </w:r>
      <w:r w:rsidR="00FA7078">
        <w:rPr>
          <w:rFonts w:ascii="Times" w:hAnsi="Times"/>
          <w:b/>
          <w:bCs/>
          <w:color w:val="000000" w:themeColor="text1"/>
          <w:sz w:val="32"/>
          <w:szCs w:val="32"/>
          <w:lang w:val="en-US"/>
        </w:rPr>
        <w:t>7</w:t>
      </w:r>
    </w:p>
    <w:p w14:paraId="20A7CBF7" w14:textId="6048959A" w:rsidR="000C03AA" w:rsidRDefault="000C03AA" w:rsidP="0045432F">
      <w:pPr>
        <w:rPr>
          <w:rFonts w:ascii="Times" w:hAnsi="Times"/>
          <w:b/>
          <w:bCs/>
          <w:color w:val="000000" w:themeColor="text1"/>
          <w:sz w:val="32"/>
          <w:szCs w:val="32"/>
          <w:lang w:val="en-US"/>
        </w:rPr>
      </w:pPr>
    </w:p>
    <w:p w14:paraId="5BA0163D" w14:textId="36F23657" w:rsidR="000C03AA" w:rsidRPr="00305F9E" w:rsidRDefault="000C03AA" w:rsidP="0045432F">
      <w:pPr>
        <w:rPr>
          <w:rFonts w:ascii="Times" w:hAnsi="Times"/>
          <w:b/>
          <w:bCs/>
          <w:color w:val="000000" w:themeColor="text1"/>
          <w:sz w:val="28"/>
          <w:szCs w:val="28"/>
          <w:lang w:val="en-US"/>
        </w:rPr>
      </w:pPr>
      <w:r w:rsidRPr="00305F9E">
        <w:rPr>
          <w:rFonts w:ascii="Times" w:hAnsi="Times"/>
          <w:b/>
          <w:bCs/>
          <w:color w:val="000000" w:themeColor="text1"/>
          <w:sz w:val="28"/>
          <w:szCs w:val="28"/>
          <w:lang w:val="en-US"/>
        </w:rPr>
        <w:t>Results</w:t>
      </w:r>
      <w:r>
        <w:rPr>
          <w:rFonts w:ascii="Times" w:hAnsi="Times"/>
          <w:b/>
          <w:bCs/>
          <w:color w:val="000000" w:themeColor="text1"/>
          <w:sz w:val="28"/>
          <w:szCs w:val="28"/>
          <w:lang w:val="en-US"/>
        </w:rPr>
        <w:t xml:space="preserve"> and Discussion</w:t>
      </w:r>
    </w:p>
    <w:p w14:paraId="27572A09" w14:textId="77777777" w:rsidR="0045432F" w:rsidRDefault="0045432F" w:rsidP="0045432F">
      <w:pPr>
        <w:rPr>
          <w:rFonts w:ascii="Times" w:hAnsi="Times"/>
          <w:b/>
          <w:bCs/>
          <w:color w:val="000000" w:themeColor="text1"/>
          <w:lang w:val="en-US"/>
        </w:rPr>
      </w:pPr>
    </w:p>
    <w:p w14:paraId="3850A6CA" w14:textId="1F8C780D" w:rsidR="000C03AA" w:rsidRDefault="000C03AA" w:rsidP="0045432F">
      <w:pPr>
        <w:spacing w:line="360" w:lineRule="auto"/>
        <w:rPr>
          <w:rFonts w:ascii="Times" w:hAnsi="Times"/>
          <w:b/>
          <w:bCs/>
          <w:color w:val="000000" w:themeColor="text1"/>
          <w:lang w:val="en-US"/>
        </w:rPr>
      </w:pPr>
    </w:p>
    <w:p w14:paraId="6AE642EB" w14:textId="1EA2140E" w:rsidR="000C03AA" w:rsidRDefault="000C03AA" w:rsidP="0045432F">
      <w:pPr>
        <w:spacing w:line="360" w:lineRule="auto"/>
        <w:rPr>
          <w:rFonts w:ascii="Times" w:hAnsi="Times"/>
          <w:b/>
          <w:bCs/>
          <w:color w:val="000000" w:themeColor="text1"/>
          <w:lang w:val="en-US"/>
        </w:rPr>
      </w:pPr>
    </w:p>
    <w:p w14:paraId="4AE8191A" w14:textId="082A0F6E" w:rsidR="000C03AA" w:rsidRDefault="00EC0423" w:rsidP="0045432F">
      <w:pPr>
        <w:spacing w:line="360" w:lineRule="auto"/>
        <w:rPr>
          <w:rFonts w:ascii="Times" w:hAnsi="Times"/>
          <w:b/>
          <w:bCs/>
          <w:color w:val="000000" w:themeColor="text1"/>
          <w:lang w:val="en-US"/>
        </w:rPr>
      </w:pPr>
      <w:r>
        <w:rPr>
          <w:rFonts w:eastAsiaTheme="minorHAnsi"/>
          <w:sz w:val="20"/>
          <w:szCs w:val="20"/>
          <w:lang w:val="en-GB" w:eastAsia="en-US"/>
        </w:rPr>
        <w:t xml:space="preserve">9.1 Performance </w:t>
      </w:r>
      <w:proofErr w:type="gramStart"/>
      <w:r>
        <w:rPr>
          <w:rFonts w:eastAsiaTheme="minorHAnsi"/>
          <w:sz w:val="20"/>
          <w:szCs w:val="20"/>
          <w:lang w:val="en-GB" w:eastAsia="en-US"/>
        </w:rPr>
        <w:t>Results</w:t>
      </w:r>
      <w:r>
        <w:rPr>
          <w:rFonts w:eastAsiaTheme="minorHAnsi"/>
          <w:sz w:val="20"/>
          <w:szCs w:val="20"/>
          <w:lang w:val="en-GB" w:eastAsia="en-US"/>
        </w:rPr>
        <w:t xml:space="preserve">  from</w:t>
      </w:r>
      <w:proofErr w:type="gramEnd"/>
      <w:r>
        <w:rPr>
          <w:rFonts w:eastAsiaTheme="minorHAnsi"/>
          <w:sz w:val="20"/>
          <w:szCs w:val="20"/>
          <w:lang w:val="en-GB" w:eastAsia="en-US"/>
        </w:rPr>
        <w:t xml:space="preserve"> 24.pdf</w:t>
      </w:r>
    </w:p>
    <w:p w14:paraId="410F0579" w14:textId="6E88AE5A" w:rsidR="000C03AA" w:rsidRDefault="00EC0423" w:rsidP="0045432F">
      <w:pPr>
        <w:spacing w:line="360" w:lineRule="auto"/>
        <w:rPr>
          <w:rFonts w:ascii="Times" w:hAnsi="Times"/>
          <w:b/>
          <w:bCs/>
          <w:color w:val="000000" w:themeColor="text1"/>
          <w:lang w:val="en-US"/>
        </w:rPr>
      </w:pPr>
      <w:r>
        <w:rPr>
          <w:rFonts w:eastAsiaTheme="minorHAnsi"/>
          <w:sz w:val="20"/>
          <w:szCs w:val="20"/>
          <w:lang w:val="en-GB" w:eastAsia="en-US"/>
        </w:rPr>
        <w:t>9.2 Qualitative Results</w:t>
      </w:r>
    </w:p>
    <w:p w14:paraId="7413AC53" w14:textId="31C6D5BA" w:rsidR="000C03AA" w:rsidRDefault="000C03AA" w:rsidP="0045432F">
      <w:pPr>
        <w:spacing w:line="360" w:lineRule="auto"/>
        <w:rPr>
          <w:rFonts w:ascii="Times" w:hAnsi="Times"/>
          <w:b/>
          <w:bCs/>
          <w:color w:val="000000" w:themeColor="text1"/>
          <w:lang w:val="en-US"/>
        </w:rPr>
      </w:pPr>
    </w:p>
    <w:p w14:paraId="340217DD" w14:textId="4F5A4436" w:rsidR="000C03AA" w:rsidRDefault="000C03AA" w:rsidP="0045432F">
      <w:pPr>
        <w:spacing w:line="360" w:lineRule="auto"/>
        <w:rPr>
          <w:rFonts w:ascii="Times" w:hAnsi="Times"/>
          <w:b/>
          <w:bCs/>
          <w:color w:val="000000" w:themeColor="text1"/>
          <w:lang w:val="en-US"/>
        </w:rPr>
      </w:pPr>
    </w:p>
    <w:p w14:paraId="54F7BE08" w14:textId="3F4220C2" w:rsidR="000C03AA" w:rsidRDefault="000C03AA" w:rsidP="0045432F">
      <w:pPr>
        <w:spacing w:line="360" w:lineRule="auto"/>
        <w:rPr>
          <w:rFonts w:ascii="Times" w:hAnsi="Times"/>
          <w:b/>
          <w:bCs/>
          <w:color w:val="000000" w:themeColor="text1"/>
          <w:lang w:val="en-US"/>
        </w:rPr>
      </w:pPr>
    </w:p>
    <w:p w14:paraId="66EF82DF" w14:textId="0D7CA165" w:rsidR="000C03AA" w:rsidRDefault="000C03AA" w:rsidP="0045432F">
      <w:pPr>
        <w:spacing w:line="360" w:lineRule="auto"/>
        <w:rPr>
          <w:rFonts w:ascii="Times" w:hAnsi="Times"/>
          <w:b/>
          <w:bCs/>
          <w:color w:val="000000" w:themeColor="text1"/>
          <w:lang w:val="en-US"/>
        </w:rPr>
      </w:pPr>
    </w:p>
    <w:p w14:paraId="01486741" w14:textId="51ADC7A2" w:rsidR="000C03AA" w:rsidRDefault="000C03AA" w:rsidP="0045432F">
      <w:pPr>
        <w:spacing w:line="360" w:lineRule="auto"/>
        <w:rPr>
          <w:rFonts w:ascii="Times" w:hAnsi="Times"/>
          <w:b/>
          <w:bCs/>
          <w:color w:val="000000" w:themeColor="text1"/>
          <w:lang w:val="en-US"/>
        </w:rPr>
      </w:pPr>
    </w:p>
    <w:p w14:paraId="12D07356" w14:textId="61E5753E" w:rsidR="000C03AA" w:rsidRDefault="000C03AA" w:rsidP="0045432F">
      <w:pPr>
        <w:spacing w:line="360" w:lineRule="auto"/>
        <w:rPr>
          <w:rFonts w:ascii="Times" w:hAnsi="Times"/>
          <w:b/>
          <w:bCs/>
          <w:color w:val="000000" w:themeColor="text1"/>
          <w:lang w:val="en-US"/>
        </w:rPr>
      </w:pPr>
    </w:p>
    <w:p w14:paraId="3ACFC4E8" w14:textId="4FC1DC03" w:rsidR="000C03AA" w:rsidRDefault="000C03AA" w:rsidP="0045432F">
      <w:pPr>
        <w:spacing w:line="360" w:lineRule="auto"/>
        <w:rPr>
          <w:rFonts w:ascii="Times" w:hAnsi="Times"/>
          <w:b/>
          <w:bCs/>
          <w:color w:val="000000" w:themeColor="text1"/>
          <w:lang w:val="en-US"/>
        </w:rPr>
      </w:pPr>
    </w:p>
    <w:p w14:paraId="5B222FDC" w14:textId="499303C8" w:rsidR="000C03AA" w:rsidRDefault="000C03AA" w:rsidP="0045432F">
      <w:pPr>
        <w:spacing w:line="360" w:lineRule="auto"/>
        <w:rPr>
          <w:rFonts w:ascii="Times" w:hAnsi="Times"/>
          <w:b/>
          <w:bCs/>
          <w:color w:val="000000" w:themeColor="text1"/>
          <w:lang w:val="en-US"/>
        </w:rPr>
      </w:pPr>
    </w:p>
    <w:p w14:paraId="2804E8F9" w14:textId="5F6A5FB6" w:rsidR="000C03AA" w:rsidRDefault="000C03AA" w:rsidP="0045432F">
      <w:pPr>
        <w:spacing w:line="360" w:lineRule="auto"/>
        <w:rPr>
          <w:rFonts w:ascii="Times" w:hAnsi="Times"/>
          <w:b/>
          <w:bCs/>
          <w:color w:val="000000" w:themeColor="text1"/>
          <w:lang w:val="en-US"/>
        </w:rPr>
      </w:pPr>
    </w:p>
    <w:p w14:paraId="0EE6BF5B" w14:textId="4547D1A9" w:rsidR="000C03AA" w:rsidRDefault="000C03AA" w:rsidP="0045432F">
      <w:pPr>
        <w:spacing w:line="360" w:lineRule="auto"/>
        <w:rPr>
          <w:rFonts w:ascii="Times" w:hAnsi="Times"/>
          <w:b/>
          <w:bCs/>
          <w:color w:val="000000" w:themeColor="text1"/>
          <w:lang w:val="en-US"/>
        </w:rPr>
      </w:pPr>
    </w:p>
    <w:p w14:paraId="6F4324CC" w14:textId="7DE78F3B" w:rsidR="000C03AA" w:rsidRDefault="000C03AA" w:rsidP="0045432F">
      <w:pPr>
        <w:spacing w:line="360" w:lineRule="auto"/>
        <w:rPr>
          <w:rFonts w:ascii="Times" w:hAnsi="Times"/>
          <w:b/>
          <w:bCs/>
          <w:color w:val="000000" w:themeColor="text1"/>
          <w:lang w:val="en-US"/>
        </w:rPr>
      </w:pPr>
    </w:p>
    <w:p w14:paraId="376EC4A4" w14:textId="2F7AAB4F" w:rsidR="000C03AA" w:rsidRDefault="000C03AA" w:rsidP="0045432F">
      <w:pPr>
        <w:spacing w:line="360" w:lineRule="auto"/>
        <w:rPr>
          <w:rFonts w:ascii="Times" w:hAnsi="Times"/>
          <w:b/>
          <w:bCs/>
          <w:color w:val="000000" w:themeColor="text1"/>
          <w:lang w:val="en-US"/>
        </w:rPr>
      </w:pPr>
    </w:p>
    <w:p w14:paraId="100AC67A" w14:textId="086CE275" w:rsidR="000C03AA" w:rsidRDefault="000C03AA" w:rsidP="0045432F">
      <w:pPr>
        <w:spacing w:line="360" w:lineRule="auto"/>
        <w:rPr>
          <w:rFonts w:ascii="Times" w:hAnsi="Times"/>
          <w:b/>
          <w:bCs/>
          <w:color w:val="000000" w:themeColor="text1"/>
          <w:lang w:val="en-US"/>
        </w:rPr>
      </w:pPr>
    </w:p>
    <w:p w14:paraId="54385574" w14:textId="103330C4" w:rsidR="000C03AA" w:rsidRDefault="000C03AA" w:rsidP="0045432F">
      <w:pPr>
        <w:spacing w:line="360" w:lineRule="auto"/>
        <w:rPr>
          <w:rFonts w:ascii="Times" w:hAnsi="Times"/>
          <w:b/>
          <w:bCs/>
          <w:color w:val="000000" w:themeColor="text1"/>
          <w:lang w:val="en-US"/>
        </w:rPr>
      </w:pPr>
    </w:p>
    <w:p w14:paraId="16E278B7" w14:textId="093DD016" w:rsidR="000C03AA" w:rsidRDefault="000C03AA" w:rsidP="0045432F">
      <w:pPr>
        <w:spacing w:line="360" w:lineRule="auto"/>
        <w:rPr>
          <w:rFonts w:ascii="Times" w:hAnsi="Times"/>
          <w:b/>
          <w:bCs/>
          <w:color w:val="000000" w:themeColor="text1"/>
          <w:lang w:val="en-US"/>
        </w:rPr>
      </w:pPr>
    </w:p>
    <w:p w14:paraId="23649A09" w14:textId="65760E07" w:rsidR="000C03AA" w:rsidRDefault="000C03AA" w:rsidP="0045432F">
      <w:pPr>
        <w:spacing w:line="360" w:lineRule="auto"/>
        <w:rPr>
          <w:rFonts w:ascii="Times" w:hAnsi="Times"/>
          <w:b/>
          <w:bCs/>
          <w:color w:val="000000" w:themeColor="text1"/>
          <w:lang w:val="en-US"/>
        </w:rPr>
      </w:pPr>
    </w:p>
    <w:p w14:paraId="7D051CAC" w14:textId="4829F589" w:rsidR="000C03AA" w:rsidRDefault="000C03AA" w:rsidP="0045432F">
      <w:pPr>
        <w:spacing w:line="360" w:lineRule="auto"/>
        <w:rPr>
          <w:rFonts w:ascii="Times" w:hAnsi="Times"/>
          <w:b/>
          <w:bCs/>
          <w:color w:val="000000" w:themeColor="text1"/>
          <w:lang w:val="en-US"/>
        </w:rPr>
      </w:pPr>
    </w:p>
    <w:p w14:paraId="0CBD56C6" w14:textId="2C25258F" w:rsidR="000C03AA" w:rsidRDefault="000C03AA" w:rsidP="0045432F">
      <w:pPr>
        <w:spacing w:line="360" w:lineRule="auto"/>
        <w:rPr>
          <w:rFonts w:ascii="Times" w:hAnsi="Times"/>
          <w:b/>
          <w:bCs/>
          <w:color w:val="000000" w:themeColor="text1"/>
          <w:lang w:val="en-US"/>
        </w:rPr>
      </w:pPr>
    </w:p>
    <w:p w14:paraId="281E9B58" w14:textId="393A41E1" w:rsidR="000C03AA" w:rsidRDefault="000C03AA" w:rsidP="0045432F">
      <w:pPr>
        <w:spacing w:line="360" w:lineRule="auto"/>
        <w:rPr>
          <w:rFonts w:ascii="Times" w:hAnsi="Times"/>
          <w:b/>
          <w:bCs/>
          <w:color w:val="000000" w:themeColor="text1"/>
          <w:lang w:val="en-US"/>
        </w:rPr>
      </w:pPr>
    </w:p>
    <w:p w14:paraId="0AFE3673" w14:textId="6D749F63" w:rsidR="000C03AA" w:rsidRDefault="000C03AA" w:rsidP="0045432F">
      <w:pPr>
        <w:spacing w:line="360" w:lineRule="auto"/>
        <w:rPr>
          <w:rFonts w:ascii="Times" w:hAnsi="Times"/>
          <w:b/>
          <w:bCs/>
          <w:color w:val="000000" w:themeColor="text1"/>
          <w:lang w:val="en-US"/>
        </w:rPr>
      </w:pPr>
    </w:p>
    <w:p w14:paraId="2E13816B" w14:textId="3D58A171" w:rsidR="000C03AA" w:rsidRDefault="000C03AA" w:rsidP="0045432F">
      <w:pPr>
        <w:spacing w:line="360" w:lineRule="auto"/>
        <w:rPr>
          <w:rFonts w:ascii="Times" w:hAnsi="Times"/>
          <w:b/>
          <w:bCs/>
          <w:color w:val="000000" w:themeColor="text1"/>
          <w:lang w:val="en-US"/>
        </w:rPr>
      </w:pPr>
    </w:p>
    <w:p w14:paraId="0C362F0A" w14:textId="15B754F2" w:rsidR="000C03AA" w:rsidRDefault="000C03AA" w:rsidP="0045432F">
      <w:pPr>
        <w:spacing w:line="360" w:lineRule="auto"/>
        <w:rPr>
          <w:rFonts w:ascii="Times" w:hAnsi="Times"/>
          <w:b/>
          <w:bCs/>
          <w:color w:val="000000" w:themeColor="text1"/>
          <w:lang w:val="en-US"/>
        </w:rPr>
      </w:pPr>
    </w:p>
    <w:p w14:paraId="3542983D" w14:textId="73CF9C12" w:rsidR="000C03AA" w:rsidRDefault="000C03AA" w:rsidP="0045432F">
      <w:pPr>
        <w:spacing w:line="360" w:lineRule="auto"/>
        <w:rPr>
          <w:rFonts w:ascii="Times" w:hAnsi="Times"/>
          <w:b/>
          <w:bCs/>
          <w:color w:val="000000" w:themeColor="text1"/>
          <w:lang w:val="en-US"/>
        </w:rPr>
      </w:pPr>
    </w:p>
    <w:p w14:paraId="7EA3597E" w14:textId="5BAD39D2" w:rsidR="000C03AA" w:rsidRDefault="000C03AA" w:rsidP="0045432F">
      <w:pPr>
        <w:spacing w:line="360" w:lineRule="auto"/>
        <w:rPr>
          <w:rFonts w:ascii="Times" w:hAnsi="Times"/>
          <w:b/>
          <w:bCs/>
          <w:color w:val="000000" w:themeColor="text1"/>
          <w:lang w:val="en-US"/>
        </w:rPr>
      </w:pPr>
    </w:p>
    <w:p w14:paraId="1F9021A8" w14:textId="77777777" w:rsidR="000C03AA" w:rsidRDefault="000C03AA" w:rsidP="0045432F">
      <w:pPr>
        <w:spacing w:line="360" w:lineRule="auto"/>
        <w:rPr>
          <w:rFonts w:ascii="Times" w:hAnsi="Times"/>
          <w:b/>
          <w:bCs/>
          <w:color w:val="000000" w:themeColor="text1"/>
          <w:lang w:val="en-US"/>
        </w:rPr>
      </w:pPr>
    </w:p>
    <w:p w14:paraId="09807EE0" w14:textId="77777777" w:rsidR="000C03AA" w:rsidRDefault="000C03AA"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0E17CF71" w14:textId="4D82206B" w:rsidR="00FA7078" w:rsidRPr="00305F9E" w:rsidRDefault="000C03AA" w:rsidP="0045432F">
      <w:pPr>
        <w:spacing w:line="360" w:lineRule="auto"/>
        <w:rPr>
          <w:rFonts w:ascii="Times" w:hAnsi="Times"/>
          <w:b/>
          <w:bCs/>
          <w:color w:val="000000" w:themeColor="text1"/>
          <w:sz w:val="32"/>
          <w:szCs w:val="32"/>
          <w:lang w:val="en-US"/>
        </w:rPr>
      </w:pPr>
      <w:r w:rsidRPr="00305F9E">
        <w:rPr>
          <w:rFonts w:ascii="Times" w:hAnsi="Times"/>
          <w:b/>
          <w:bCs/>
          <w:color w:val="000000" w:themeColor="text1"/>
          <w:sz w:val="32"/>
          <w:szCs w:val="32"/>
          <w:lang w:val="en-US"/>
        </w:rPr>
        <w:lastRenderedPageBreak/>
        <w:t xml:space="preserve">Chapter </w:t>
      </w:r>
      <w:r w:rsidR="00FA7078">
        <w:rPr>
          <w:rFonts w:ascii="Times" w:hAnsi="Times"/>
          <w:b/>
          <w:bCs/>
          <w:color w:val="000000" w:themeColor="text1"/>
          <w:sz w:val="32"/>
          <w:szCs w:val="32"/>
          <w:lang w:val="en-US"/>
        </w:rPr>
        <w:t>8</w:t>
      </w:r>
    </w:p>
    <w:p w14:paraId="31FF1008" w14:textId="4D8CE925" w:rsidR="0045432F" w:rsidRPr="00305F9E" w:rsidRDefault="000C03AA" w:rsidP="0045432F">
      <w:pPr>
        <w:spacing w:line="360" w:lineRule="auto"/>
        <w:rPr>
          <w:rFonts w:ascii="Times" w:hAnsi="Times"/>
          <w:b/>
          <w:bCs/>
          <w:color w:val="000000" w:themeColor="text1"/>
          <w:lang w:val="en-US"/>
        </w:rPr>
      </w:pPr>
      <w:r w:rsidRPr="00305F9E">
        <w:rPr>
          <w:rFonts w:ascii="Times" w:hAnsi="Times"/>
          <w:b/>
          <w:bCs/>
          <w:color w:val="000000" w:themeColor="text1"/>
          <w:lang w:val="en-US"/>
        </w:rPr>
        <w:t>Conclusion and Future Works</w:t>
      </w:r>
    </w:p>
    <w:p w14:paraId="2116D33B"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6</w:t>
      </w:r>
      <w:r w:rsidRPr="002E48C9">
        <w:rPr>
          <w:rFonts w:ascii="Times" w:hAnsi="Times"/>
          <w:b/>
          <w:bCs/>
          <w:color w:val="000000" w:themeColor="text1"/>
          <w:lang w:val="en-US"/>
        </w:rPr>
        <w:t>.2</w:t>
      </w:r>
      <w:r w:rsidRPr="002E48C9">
        <w:rPr>
          <w:rFonts w:ascii="Times" w:hAnsi="Times"/>
          <w:b/>
          <w:bCs/>
          <w:color w:val="000000" w:themeColor="text1"/>
          <w:lang w:val="en-US"/>
        </w:rPr>
        <w:tab/>
        <w:t xml:space="preserve">Limitation </w:t>
      </w:r>
      <w:r>
        <w:rPr>
          <w:rFonts w:ascii="Times" w:hAnsi="Times"/>
          <w:b/>
          <w:bCs/>
          <w:color w:val="000000" w:themeColor="text1"/>
          <w:lang w:val="en-US"/>
        </w:rPr>
        <w:t>of current work</w:t>
      </w:r>
    </w:p>
    <w:p w14:paraId="03B24D7D"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There are several issues in our proposed solution of chromatic aberration. For example: in real aberration in picture the blurring happens very slowly from inner edge to outer edge but in our case, it just gives us a range of uncertainty for the prediction, so the whole edges are with bright color. However, our simplified implementation allows us to reduce the aberration to a single parameter, which facilitates chromatic aberration tuning with regards to the amount of represented uncertainty. </w:t>
      </w:r>
    </w:p>
    <w:p w14:paraId="6A5359B9" w14:textId="77777777" w:rsidR="0045432F" w:rsidRPr="002E48C9" w:rsidRDefault="0045432F" w:rsidP="0045432F">
      <w:pPr>
        <w:spacing w:line="360" w:lineRule="auto"/>
        <w:jc w:val="both"/>
        <w:rPr>
          <w:rFonts w:ascii="Times" w:hAnsi="Times"/>
          <w:color w:val="000000" w:themeColor="text1"/>
          <w:lang w:val="en-US"/>
        </w:rPr>
      </w:pPr>
    </w:p>
    <w:p w14:paraId="1AA5F995"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In texture presentation we have generated texture patterns with linear gradient so the color intensity in left of the bullet point higher than the right side. So, it is an open problem to improve and ensure the intensity of the color for the visible part of the circular textures.</w:t>
      </w:r>
    </w:p>
    <w:p w14:paraId="6C6487C4" w14:textId="77777777" w:rsidR="0045432F" w:rsidRPr="002E48C9" w:rsidRDefault="0045432F" w:rsidP="0045432F">
      <w:pPr>
        <w:spacing w:line="360" w:lineRule="auto"/>
        <w:rPr>
          <w:rFonts w:ascii="Times" w:hAnsi="Times"/>
          <w:b/>
          <w:bCs/>
          <w:color w:val="000000" w:themeColor="text1"/>
          <w:lang w:val="en-US"/>
        </w:rPr>
      </w:pPr>
    </w:p>
    <w:p w14:paraId="67B964B5"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6</w:t>
      </w:r>
      <w:r w:rsidRPr="002E48C9">
        <w:rPr>
          <w:rFonts w:ascii="Times" w:hAnsi="Times"/>
          <w:b/>
          <w:bCs/>
          <w:color w:val="000000" w:themeColor="text1"/>
          <w:lang w:val="en-US"/>
        </w:rPr>
        <w:t>.3</w:t>
      </w:r>
      <w:r w:rsidRPr="002E48C9">
        <w:rPr>
          <w:rFonts w:ascii="Times" w:hAnsi="Times"/>
          <w:b/>
          <w:bCs/>
          <w:color w:val="000000" w:themeColor="text1"/>
          <w:lang w:val="en-US"/>
        </w:rPr>
        <w:tab/>
        <w:t>Future Work</w:t>
      </w:r>
    </w:p>
    <w:p w14:paraId="4E59735B" w14:textId="77777777" w:rsidR="0045432F" w:rsidRPr="002E48C9" w:rsidRDefault="0045432F" w:rsidP="0045432F">
      <w:pPr>
        <w:rPr>
          <w:rFonts w:ascii="Times" w:hAnsi="Times"/>
          <w:color w:val="000000" w:themeColor="text1"/>
          <w:lang w:val="en-US"/>
        </w:rPr>
      </w:pPr>
      <w:r w:rsidRPr="002E48C9">
        <w:rPr>
          <w:rFonts w:ascii="Times" w:hAnsi="Times"/>
          <w:color w:val="000000" w:themeColor="text1"/>
          <w:lang w:val="en-US"/>
        </w:rPr>
        <w:t>TBA in the final paper.</w:t>
      </w:r>
    </w:p>
    <w:p w14:paraId="58AB50B6" w14:textId="3BAF9516" w:rsidR="0045432F" w:rsidRDefault="0045432F" w:rsidP="0045432F">
      <w:pPr>
        <w:pStyle w:val="NormalWeb"/>
        <w:shd w:val="clear" w:color="auto" w:fill="FFFFFF"/>
        <w:spacing w:before="0" w:beforeAutospacing="0" w:after="0" w:afterAutospacing="0"/>
        <w:rPr>
          <w:rFonts w:ascii="Calibri" w:hAnsi="Calibri" w:cs="Calibri"/>
          <w:color w:val="000000" w:themeColor="text1"/>
          <w:sz w:val="22"/>
          <w:szCs w:val="22"/>
          <w:bdr w:val="none" w:sz="0" w:space="0" w:color="auto" w:frame="1"/>
        </w:rPr>
      </w:pPr>
      <w:r w:rsidRPr="002E48C9">
        <w:rPr>
          <w:rFonts w:ascii="Calibri" w:hAnsi="Calibri" w:cs="Calibri"/>
          <w:color w:val="000000" w:themeColor="text1"/>
          <w:sz w:val="22"/>
          <w:szCs w:val="22"/>
          <w:bdr w:val="none" w:sz="0" w:space="0" w:color="auto" w:frame="1"/>
          <w:lang w:val="en-US"/>
        </w:rPr>
        <w:t>From Prof. Mayra/Brooks-</w:t>
      </w:r>
      <w:r w:rsidRPr="002E48C9">
        <w:rPr>
          <w:rFonts w:ascii="Calibri" w:hAnsi="Calibri" w:cs="Calibri"/>
          <w:color w:val="000000" w:themeColor="text1"/>
          <w:sz w:val="22"/>
          <w:szCs w:val="22"/>
          <w:bdr w:val="none" w:sz="0" w:space="0" w:color="auto" w:frame="1"/>
        </w:rPr>
        <w:br/>
        <w:t>And note these for future work:</w:t>
      </w:r>
    </w:p>
    <w:p w14:paraId="59F736B8" w14:textId="7BFB26DA" w:rsidR="000E4190" w:rsidRDefault="000E4190" w:rsidP="0045432F">
      <w:pPr>
        <w:pStyle w:val="NormalWeb"/>
        <w:shd w:val="clear" w:color="auto" w:fill="FFFFFF"/>
        <w:spacing w:before="0" w:beforeAutospacing="0" w:after="0" w:afterAutospacing="0"/>
        <w:rPr>
          <w:rFonts w:ascii="Calibri" w:hAnsi="Calibri" w:cs="Calibri"/>
          <w:color w:val="000000" w:themeColor="text1"/>
          <w:sz w:val="22"/>
          <w:szCs w:val="22"/>
          <w:bdr w:val="none" w:sz="0" w:space="0" w:color="auto" w:frame="1"/>
        </w:rPr>
      </w:pPr>
    </w:p>
    <w:p w14:paraId="6D0E7C9E" w14:textId="3DE16B93" w:rsidR="000E4190" w:rsidRPr="002E48C9" w:rsidRDefault="000E4190" w:rsidP="0045432F">
      <w:pPr>
        <w:pStyle w:val="NormalWeb"/>
        <w:shd w:val="clear" w:color="auto" w:fill="FFFFFF"/>
        <w:spacing w:before="0" w:beforeAutospacing="0" w:after="0" w:afterAutospacing="0"/>
        <w:rPr>
          <w:rFonts w:ascii="Calibri" w:hAnsi="Calibri" w:cs="Calibri"/>
          <w:color w:val="000000" w:themeColor="text1"/>
          <w:sz w:val="22"/>
          <w:szCs w:val="22"/>
        </w:rPr>
      </w:pPr>
      <w:r>
        <w:rPr>
          <w:rFonts w:ascii="Calibri" w:hAnsi="Calibri" w:cs="Calibri"/>
          <w:color w:val="000000" w:themeColor="text1"/>
          <w:sz w:val="22"/>
          <w:szCs w:val="22"/>
          <w:bdr w:val="none" w:sz="0" w:space="0" w:color="auto" w:frame="1"/>
        </w:rPr>
        <w:t>Apply both CA and VSUP in world map where CA and VSUP legends would be used as source.</w:t>
      </w:r>
    </w:p>
    <w:p w14:paraId="3F442A1D" w14:textId="77777777" w:rsidR="0045432F" w:rsidRPr="002E48C9" w:rsidRDefault="0045432F" w:rsidP="0045432F">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t> </w:t>
      </w:r>
    </w:p>
    <w:p w14:paraId="351065C4" w14:textId="77777777" w:rsidR="0045432F" w:rsidRPr="002E48C9" w:rsidRDefault="0045432F" w:rsidP="009D20AF">
      <w:pPr>
        <w:numPr>
          <w:ilvl w:val="0"/>
          <w:numId w:val="2"/>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Is it possible to have different hues of chromatic aberration? If yes, another possible study can be which CA hue works better.</w:t>
      </w:r>
    </w:p>
    <w:p w14:paraId="511CD1C4" w14:textId="77777777" w:rsidR="0045432F" w:rsidRPr="002E48C9" w:rsidRDefault="0045432F" w:rsidP="009D20AF">
      <w:pPr>
        <w:numPr>
          <w:ilvl w:val="0"/>
          <w:numId w:val="2"/>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When comparing the CA to other alternatives, you can use eye-tracking to get qualitative data.</w:t>
      </w:r>
    </w:p>
    <w:p w14:paraId="59A82391" w14:textId="77777777" w:rsidR="0045432F" w:rsidRPr="002E48C9" w:rsidRDefault="0045432F" w:rsidP="0045432F">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br/>
        <w:t>… the 2</w:t>
      </w:r>
      <w:r w:rsidRPr="002E48C9">
        <w:rPr>
          <w:rFonts w:ascii="Calibri" w:hAnsi="Calibri" w:cs="Calibri"/>
          <w:color w:val="000000" w:themeColor="text1"/>
          <w:sz w:val="22"/>
          <w:szCs w:val="22"/>
          <w:bdr w:val="none" w:sz="0" w:space="0" w:color="auto" w:frame="1"/>
          <w:vertAlign w:val="superscript"/>
        </w:rPr>
        <w:t>nd</w:t>
      </w:r>
      <w:r w:rsidRPr="002E48C9">
        <w:rPr>
          <w:rFonts w:ascii="Calibri" w:hAnsi="Calibri" w:cs="Calibri"/>
          <w:color w:val="000000" w:themeColor="text1"/>
          <w:sz w:val="22"/>
          <w:szCs w:val="22"/>
          <w:bdr w:val="none" w:sz="0" w:space="0" w:color="auto" w:frame="1"/>
        </w:rPr>
        <w:t> one because with Covid we will be doing an online only study, so we don’t be able to use our eye tracking system.</w:t>
      </w:r>
    </w:p>
    <w:p w14:paraId="226969F0" w14:textId="77777777" w:rsidR="0045432F" w:rsidRPr="002E48C9" w:rsidRDefault="0045432F" w:rsidP="0045432F">
      <w:pPr>
        <w:rPr>
          <w:rFonts w:ascii="Times" w:hAnsi="Times"/>
          <w:b/>
          <w:bCs/>
          <w:color w:val="000000" w:themeColor="text1"/>
          <w:lang w:val="en-US"/>
        </w:rPr>
      </w:pPr>
    </w:p>
    <w:p w14:paraId="4111E41E" w14:textId="77777777" w:rsidR="0045432F" w:rsidRDefault="0045432F" w:rsidP="0045432F">
      <w:pPr>
        <w:rPr>
          <w:rFonts w:ascii="Times" w:hAnsi="Times"/>
          <w:b/>
          <w:bCs/>
          <w:color w:val="000000" w:themeColor="text1"/>
          <w:lang w:val="en-US"/>
        </w:rPr>
      </w:pPr>
    </w:p>
    <w:p w14:paraId="66693B1F" w14:textId="77777777" w:rsidR="0045432F" w:rsidRDefault="0045432F" w:rsidP="0045432F">
      <w:pPr>
        <w:rPr>
          <w:rFonts w:ascii="Times" w:hAnsi="Times"/>
          <w:b/>
          <w:bCs/>
          <w:color w:val="000000" w:themeColor="text1"/>
          <w:lang w:val="en-US"/>
        </w:rPr>
      </w:pPr>
    </w:p>
    <w:p w14:paraId="6E0E0780" w14:textId="77777777" w:rsidR="0045432F" w:rsidRDefault="0045432F" w:rsidP="0045432F">
      <w:pPr>
        <w:rPr>
          <w:rFonts w:ascii="Times" w:hAnsi="Times"/>
          <w:b/>
          <w:bCs/>
          <w:color w:val="000000" w:themeColor="text1"/>
          <w:lang w:val="en-US"/>
        </w:rPr>
      </w:pPr>
    </w:p>
    <w:p w14:paraId="2B42A147" w14:textId="77777777" w:rsidR="0045432F" w:rsidRDefault="0045432F" w:rsidP="0045432F">
      <w:pPr>
        <w:rPr>
          <w:rFonts w:ascii="Times" w:hAnsi="Times"/>
          <w:b/>
          <w:bCs/>
          <w:color w:val="000000" w:themeColor="text1"/>
          <w:lang w:val="en-US"/>
        </w:rPr>
      </w:pPr>
      <w:r>
        <w:rPr>
          <w:rFonts w:ascii="Times" w:hAnsi="Times"/>
          <w:b/>
          <w:bCs/>
          <w:color w:val="000000" w:themeColor="text1"/>
          <w:lang w:val="en-US"/>
        </w:rPr>
        <w:t>6.4</w:t>
      </w:r>
      <w:r>
        <w:rPr>
          <w:rFonts w:ascii="Times" w:hAnsi="Times"/>
          <w:b/>
          <w:bCs/>
          <w:color w:val="000000" w:themeColor="text1"/>
          <w:lang w:val="en-US"/>
        </w:rPr>
        <w:tab/>
        <w:t>Conclusion</w:t>
      </w:r>
    </w:p>
    <w:p w14:paraId="3631EA4C" w14:textId="77777777" w:rsidR="0045432F" w:rsidRDefault="0045432F" w:rsidP="0045432F">
      <w:pPr>
        <w:rPr>
          <w:rFonts w:ascii="Times" w:hAnsi="Times"/>
          <w:b/>
          <w:bCs/>
          <w:color w:val="000000" w:themeColor="text1"/>
          <w:lang w:val="en-US"/>
        </w:rPr>
      </w:pPr>
    </w:p>
    <w:p w14:paraId="33F646B8" w14:textId="77777777" w:rsidR="0045432F" w:rsidRDefault="0045432F" w:rsidP="0045432F">
      <w:pPr>
        <w:rPr>
          <w:rFonts w:ascii="Times" w:hAnsi="Times"/>
          <w:b/>
          <w:bCs/>
          <w:color w:val="000000" w:themeColor="text1"/>
          <w:lang w:val="en-US"/>
        </w:rPr>
      </w:pPr>
    </w:p>
    <w:p w14:paraId="0A03C3E8" w14:textId="77777777" w:rsidR="0045432F" w:rsidRDefault="0045432F" w:rsidP="0045432F">
      <w:pPr>
        <w:rPr>
          <w:rFonts w:ascii="Times" w:hAnsi="Times"/>
          <w:b/>
          <w:bCs/>
          <w:color w:val="000000" w:themeColor="text1"/>
          <w:lang w:val="en-US"/>
        </w:rPr>
      </w:pPr>
    </w:p>
    <w:p w14:paraId="4D7F6490" w14:textId="77777777" w:rsidR="0045432F" w:rsidRDefault="0045432F" w:rsidP="0045432F">
      <w:pPr>
        <w:rPr>
          <w:rFonts w:ascii="Times" w:hAnsi="Times"/>
          <w:b/>
          <w:bCs/>
          <w:color w:val="000000" w:themeColor="text1"/>
          <w:lang w:val="en-US"/>
        </w:rPr>
      </w:pPr>
    </w:p>
    <w:p w14:paraId="2B41B484" w14:textId="6F6ED327" w:rsidR="0045432F" w:rsidRDefault="0045432F" w:rsidP="0045432F">
      <w:pPr>
        <w:rPr>
          <w:rFonts w:ascii="Times" w:hAnsi="Times"/>
          <w:b/>
          <w:bCs/>
          <w:color w:val="000000" w:themeColor="text1"/>
          <w:lang w:val="en-US"/>
        </w:rPr>
      </w:pPr>
    </w:p>
    <w:p w14:paraId="09A760BA" w14:textId="7536863A" w:rsidR="00EA0409" w:rsidRDefault="00EA0409" w:rsidP="0045432F">
      <w:pPr>
        <w:rPr>
          <w:rFonts w:ascii="Times" w:hAnsi="Times"/>
          <w:b/>
          <w:bCs/>
          <w:color w:val="000000" w:themeColor="text1"/>
          <w:lang w:val="en-US"/>
        </w:rPr>
      </w:pPr>
    </w:p>
    <w:p w14:paraId="47C843EC" w14:textId="68E2A174" w:rsidR="00EA0409" w:rsidRDefault="00EA0409" w:rsidP="0045432F">
      <w:pPr>
        <w:rPr>
          <w:rFonts w:ascii="Times" w:hAnsi="Times"/>
          <w:b/>
          <w:bCs/>
          <w:color w:val="000000" w:themeColor="text1"/>
          <w:lang w:val="en-US"/>
        </w:rPr>
      </w:pPr>
    </w:p>
    <w:p w14:paraId="5958CE7C" w14:textId="3EF641BD" w:rsidR="00EA0409" w:rsidRDefault="00EA0409" w:rsidP="0045432F">
      <w:pPr>
        <w:rPr>
          <w:rFonts w:ascii="Times" w:hAnsi="Times"/>
          <w:b/>
          <w:bCs/>
          <w:color w:val="000000" w:themeColor="text1"/>
          <w:lang w:val="en-US"/>
        </w:rPr>
      </w:pPr>
    </w:p>
    <w:p w14:paraId="0844CF92" w14:textId="77777777" w:rsidR="00EA0409" w:rsidRDefault="00EA0409" w:rsidP="0045432F">
      <w:pPr>
        <w:rPr>
          <w:rFonts w:ascii="Times" w:hAnsi="Times"/>
          <w:b/>
          <w:bCs/>
          <w:color w:val="000000" w:themeColor="text1"/>
          <w:lang w:val="en-US"/>
        </w:rPr>
      </w:pPr>
    </w:p>
    <w:p w14:paraId="12B6FB61" w14:textId="77777777" w:rsidR="0045432F" w:rsidRDefault="0045432F" w:rsidP="0045432F">
      <w:pPr>
        <w:rPr>
          <w:rFonts w:ascii="Times" w:hAnsi="Times"/>
          <w:b/>
          <w:bCs/>
          <w:color w:val="000000" w:themeColor="text1"/>
          <w:lang w:val="en-US"/>
        </w:rPr>
      </w:pPr>
    </w:p>
    <w:p w14:paraId="1C42FC76" w14:textId="77777777" w:rsidR="00EA0409" w:rsidRDefault="00EA0409" w:rsidP="0045432F">
      <w:pPr>
        <w:rPr>
          <w:rFonts w:ascii="Times" w:hAnsi="Times"/>
          <w:b/>
          <w:bCs/>
          <w:color w:val="000000" w:themeColor="text1"/>
          <w:lang w:val="en-US"/>
        </w:rPr>
      </w:pPr>
    </w:p>
    <w:p w14:paraId="30286462" w14:textId="77777777" w:rsidR="0045432F" w:rsidRPr="002650E8" w:rsidRDefault="0045432F" w:rsidP="0045432F">
      <w:pPr>
        <w:rPr>
          <w:rFonts w:ascii="Times" w:hAnsi="Times"/>
          <w:b/>
          <w:bCs/>
          <w:color w:val="000000" w:themeColor="text1"/>
          <w:lang w:val="en-US"/>
        </w:rPr>
      </w:pPr>
      <w:r w:rsidRPr="002650E8">
        <w:rPr>
          <w:rFonts w:ascii="Times" w:hAnsi="Times"/>
          <w:b/>
          <w:bCs/>
          <w:color w:val="000000" w:themeColor="text1"/>
          <w:lang w:val="en-US"/>
        </w:rPr>
        <w:t>References:</w:t>
      </w:r>
    </w:p>
    <w:p w14:paraId="189FC624" w14:textId="77777777" w:rsidR="0045432F" w:rsidRPr="002650E8" w:rsidRDefault="0045432F" w:rsidP="0045432F">
      <w:pPr>
        <w:pStyle w:val="NormalWeb"/>
        <w:rPr>
          <w:rFonts w:ascii="Times" w:hAnsi="Times"/>
          <w:color w:val="000000" w:themeColor="text1"/>
          <w:lang w:val="en-US"/>
        </w:rPr>
      </w:pPr>
      <w:r w:rsidRPr="002650E8">
        <w:rPr>
          <w:rFonts w:ascii="Times" w:hAnsi="Times"/>
          <w:color w:val="000000" w:themeColor="text1"/>
          <w:lang w:val="en-US"/>
        </w:rPr>
        <w:t>[1]</w:t>
      </w:r>
      <w:r w:rsidRPr="002650E8">
        <w:rPr>
          <w:rFonts w:ascii="Times" w:hAnsi="Times"/>
          <w:color w:val="000000" w:themeColor="text1"/>
          <w:lang w:val="en-US"/>
        </w:rPr>
        <w:tab/>
      </w:r>
      <w:r w:rsidRPr="002650E8">
        <w:rPr>
          <w:rFonts w:ascii="Times" w:hAnsi="Times"/>
          <w:color w:val="000000" w:themeColor="text1"/>
          <w:shd w:val="clear" w:color="auto" w:fill="FFFFFF"/>
        </w:rPr>
        <w:t>Song, Xin; Xiao, Jun PhD; Deng, Jiang PhD; Kang</w:t>
      </w:r>
      <w:r w:rsidRPr="002650E8">
        <w:rPr>
          <w:rFonts w:ascii="Times" w:hAnsi="Times"/>
          <w:color w:val="000000" w:themeColor="text1"/>
          <w:shd w:val="clear" w:color="auto" w:fill="FFFFFF"/>
          <w:lang w:val="en-US"/>
        </w:rPr>
        <w:t xml:space="preserve">, et al. </w:t>
      </w:r>
      <w:r w:rsidRPr="002650E8">
        <w:rPr>
          <w:rFonts w:ascii="Times" w:hAnsi="Times" w:cs="Arial"/>
          <w:color w:val="000000" w:themeColor="text1"/>
        </w:rPr>
        <w:t xml:space="preserve">Time series analysis of </w:t>
      </w:r>
      <w:r>
        <w:rPr>
          <w:rFonts w:ascii="Times" w:hAnsi="Times" w:cs="Arial"/>
          <w:color w:val="000000" w:themeColor="text1"/>
        </w:rPr>
        <w:br/>
        <w:t xml:space="preserve">            </w:t>
      </w:r>
      <w:r w:rsidRPr="002650E8">
        <w:rPr>
          <w:rFonts w:ascii="Times" w:hAnsi="Times" w:cs="Arial"/>
          <w:color w:val="000000" w:themeColor="text1"/>
        </w:rPr>
        <w:t>influenza incidence in Chinese provinces from 2004 to 2011</w:t>
      </w:r>
      <w:r w:rsidRPr="002650E8">
        <w:rPr>
          <w:rFonts w:ascii="Times" w:hAnsi="Times" w:cs="Arial"/>
          <w:color w:val="000000" w:themeColor="text1"/>
          <w:lang w:val="en-US"/>
        </w:rPr>
        <w:t xml:space="preserve">. </w:t>
      </w:r>
      <w:r w:rsidRPr="002650E8">
        <w:rPr>
          <w:rFonts w:ascii="Times" w:hAnsi="Times"/>
          <w:color w:val="000000" w:themeColor="text1"/>
        </w:rPr>
        <w:t xml:space="preserve">Received March 1, </w:t>
      </w:r>
      <w:r>
        <w:rPr>
          <w:rFonts w:ascii="Times" w:hAnsi="Times"/>
          <w:color w:val="000000" w:themeColor="text1"/>
        </w:rPr>
        <w:br/>
        <w:t xml:space="preserve">            </w:t>
      </w:r>
      <w:r w:rsidRPr="002650E8">
        <w:rPr>
          <w:rFonts w:ascii="Times" w:hAnsi="Times"/>
          <w:color w:val="000000" w:themeColor="text1"/>
        </w:rPr>
        <w:t>2016</w:t>
      </w:r>
      <w:r w:rsidRPr="002650E8">
        <w:rPr>
          <w:rFonts w:ascii="Times" w:hAnsi="Times"/>
          <w:color w:val="000000" w:themeColor="text1"/>
          <w:lang w:val="en-US"/>
        </w:rPr>
        <w:t xml:space="preserve">, </w:t>
      </w:r>
      <w:r w:rsidRPr="002650E8">
        <w:rPr>
          <w:rFonts w:ascii="Times" w:hAnsi="Times"/>
          <w:color w:val="000000" w:themeColor="text1"/>
        </w:rPr>
        <w:t>Accepted May 20, 2016</w:t>
      </w:r>
      <w:r w:rsidRPr="002650E8">
        <w:rPr>
          <w:rFonts w:ascii="Times" w:hAnsi="Times"/>
          <w:color w:val="000000" w:themeColor="text1"/>
          <w:lang w:val="en-US"/>
        </w:rPr>
        <w:t xml:space="preserve">, </w:t>
      </w:r>
      <w:r w:rsidRPr="002650E8">
        <w:rPr>
          <w:rFonts w:ascii="Times" w:hAnsi="Times"/>
          <w:color w:val="000000" w:themeColor="text1"/>
        </w:rPr>
        <w:t>Medicine: June 2016 - Volume 95 - Issue 26 - p e3929</w:t>
      </w:r>
    </w:p>
    <w:p w14:paraId="448111F1" w14:textId="77777777" w:rsidR="0045432F" w:rsidRPr="002650E8" w:rsidRDefault="0045432F" w:rsidP="0045432F">
      <w:pPr>
        <w:rPr>
          <w:rFonts w:ascii="Times" w:hAnsi="Times" w:cs="AppleSystemUIFont"/>
          <w:color w:val="000000" w:themeColor="text1"/>
          <w:lang w:val="en-GB"/>
        </w:rPr>
      </w:pPr>
      <w:r w:rsidRPr="002650E8">
        <w:rPr>
          <w:rFonts w:ascii="Times" w:hAnsi="Times"/>
          <w:color w:val="000000" w:themeColor="text1"/>
          <w:lang w:val="en-US"/>
        </w:rPr>
        <w:t>[2]</w:t>
      </w:r>
      <w:r w:rsidRPr="002650E8">
        <w:rPr>
          <w:rFonts w:ascii="Times" w:hAnsi="Times"/>
          <w:color w:val="000000" w:themeColor="text1"/>
          <w:lang w:val="en-US"/>
        </w:rPr>
        <w:tab/>
      </w:r>
      <w:r w:rsidRPr="002650E8">
        <w:rPr>
          <w:rFonts w:ascii="Times" w:hAnsi="Times" w:cs="AppleSystemUIFont"/>
          <w:color w:val="000000" w:themeColor="text1"/>
          <w:lang w:val="en-GB"/>
        </w:rPr>
        <w:t xml:space="preserve">Muhammad Ali, Dost Muhammad Khan, et al. </w:t>
      </w:r>
      <w:r w:rsidRPr="002650E8">
        <w:rPr>
          <w:rFonts w:ascii="Times" w:hAnsi="Times" w:cs="Open Sans"/>
          <w:color w:val="000000" w:themeColor="text1"/>
        </w:rPr>
        <w:t>Forecasting COVID-19 in Pakistan</w:t>
      </w:r>
      <w:r w:rsidRPr="002650E8">
        <w:rPr>
          <w:rFonts w:ascii="Times" w:hAnsi="Times" w:cs="Open Sans"/>
          <w:color w:val="000000" w:themeColor="text1"/>
          <w:lang w:val="en-US"/>
        </w:rPr>
        <w:t xml:space="preserve">, </w:t>
      </w:r>
      <w:r>
        <w:rPr>
          <w:rFonts w:ascii="Times" w:hAnsi="Times" w:cs="Open Sans"/>
          <w:color w:val="000000" w:themeColor="text1"/>
          <w:lang w:val="en-US"/>
        </w:rPr>
        <w:br/>
        <w:t xml:space="preserve">            </w:t>
      </w:r>
      <w:r w:rsidRPr="002650E8">
        <w:rPr>
          <w:rFonts w:ascii="Times" w:hAnsi="Times"/>
          <w:color w:val="000000" w:themeColor="text1"/>
          <w:shd w:val="clear" w:color="auto" w:fill="FFFFFF"/>
        </w:rPr>
        <w:t xml:space="preserve">received: August 17, 2020; Accepted: November 10, 2020; Published: November 30, </w:t>
      </w:r>
      <w:r>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2020.</w:t>
      </w:r>
      <w:r w:rsidRPr="002650E8">
        <w:rPr>
          <w:rFonts w:ascii="Times" w:hAnsi="Times" w:cs="AppleSystemUIFont"/>
          <w:color w:val="000000" w:themeColor="text1"/>
          <w:lang w:val="en-GB"/>
        </w:rPr>
        <w:t xml:space="preserve"> </w:t>
      </w:r>
      <w:r w:rsidRPr="002650E8">
        <w:rPr>
          <w:rFonts w:ascii="Times" w:hAnsi="Times" w:cs="AppleSystemUIFont"/>
          <w:color w:val="000000" w:themeColor="text1"/>
          <w:lang w:val="en-GB"/>
        </w:rPr>
        <w:br/>
      </w:r>
    </w:p>
    <w:p w14:paraId="269A339A" w14:textId="77777777" w:rsidR="0045432F" w:rsidRPr="002650E8" w:rsidRDefault="0045432F" w:rsidP="0045432F">
      <w:pPr>
        <w:rPr>
          <w:rFonts w:ascii="Times" w:hAnsi="Times"/>
          <w:color w:val="000000" w:themeColor="text1"/>
        </w:rPr>
      </w:pPr>
      <w:r w:rsidRPr="002650E8">
        <w:rPr>
          <w:rFonts w:ascii="Times" w:hAnsi="Times" w:cs="AppleSystemUIFont"/>
          <w:color w:val="000000" w:themeColor="text1"/>
          <w:lang w:val="en-GB"/>
        </w:rPr>
        <w:t>[3]</w:t>
      </w:r>
      <w:r w:rsidRPr="002650E8">
        <w:rPr>
          <w:rFonts w:ascii="Times" w:hAnsi="Times" w:cs="AppleSystemUIFont"/>
          <w:color w:val="000000" w:themeColor="text1"/>
          <w:lang w:val="en-GB"/>
        </w:rPr>
        <w:tab/>
      </w:r>
      <w:r w:rsidRPr="002650E8">
        <w:rPr>
          <w:rFonts w:ascii="Times" w:hAnsi="Times" w:cs="Arial"/>
          <w:color w:val="000000" w:themeColor="text1"/>
        </w:rPr>
        <w:t xml:space="preserve">COVID-19: A Comparison of Time Series Methods to Forecast Percentage of Active </w:t>
      </w:r>
      <w:r>
        <w:rPr>
          <w:rFonts w:ascii="Times" w:hAnsi="Times" w:cs="Arial"/>
          <w:color w:val="000000" w:themeColor="text1"/>
        </w:rPr>
        <w:br/>
        <w:t xml:space="preserve">            </w:t>
      </w:r>
      <w:r w:rsidRPr="002650E8">
        <w:rPr>
          <w:rFonts w:ascii="Times" w:hAnsi="Times" w:cs="Arial"/>
          <w:color w:val="000000" w:themeColor="text1"/>
        </w:rPr>
        <w:t>Cases per Population</w:t>
      </w:r>
      <w:r w:rsidRPr="002650E8">
        <w:rPr>
          <w:rFonts w:ascii="Times" w:hAnsi="Times" w:cs="Arial"/>
          <w:color w:val="000000" w:themeColor="text1"/>
          <w:lang w:val="en-US"/>
        </w:rPr>
        <w:t xml:space="preserve">. </w:t>
      </w:r>
      <w:r w:rsidRPr="002650E8">
        <w:rPr>
          <w:rStyle w:val="Emphasis"/>
          <w:rFonts w:ascii="Times" w:hAnsi="Times" w:cs="Arial"/>
          <w:i w:val="0"/>
          <w:iCs w:val="0"/>
          <w:color w:val="000000" w:themeColor="text1"/>
          <w:shd w:val="clear" w:color="auto" w:fill="FFFFFF"/>
        </w:rPr>
        <w:t>Appl. Sci.</w:t>
      </w:r>
      <w:r w:rsidRPr="002650E8">
        <w:rPr>
          <w:rFonts w:ascii="Times" w:hAnsi="Times" w:cs="Arial"/>
          <w:color w:val="000000" w:themeColor="text1"/>
          <w:shd w:val="clear" w:color="auto" w:fill="FFFFFF"/>
        </w:rPr>
        <w:t> 2020, </w:t>
      </w:r>
      <w:r w:rsidRPr="002650E8">
        <w:rPr>
          <w:rStyle w:val="Emphasis"/>
          <w:rFonts w:ascii="Times" w:hAnsi="Times" w:cs="Arial"/>
          <w:i w:val="0"/>
          <w:iCs w:val="0"/>
          <w:color w:val="000000" w:themeColor="text1"/>
          <w:shd w:val="clear" w:color="auto" w:fill="FFFFFF"/>
        </w:rPr>
        <w:t>10</w:t>
      </w:r>
      <w:r w:rsidRPr="002650E8">
        <w:rPr>
          <w:rFonts w:ascii="Times" w:hAnsi="Times" w:cs="Arial"/>
          <w:color w:val="000000" w:themeColor="text1"/>
          <w:shd w:val="clear" w:color="auto" w:fill="FFFFFF"/>
        </w:rPr>
        <w:t xml:space="preserve">(11), 3880; Received: 5 May 2020 / </w:t>
      </w:r>
      <w:r>
        <w:rPr>
          <w:rFonts w:ascii="Times" w:hAnsi="Times" w:cs="Arial"/>
          <w:color w:val="000000" w:themeColor="text1"/>
          <w:shd w:val="clear" w:color="auto" w:fill="FFFFFF"/>
        </w:rPr>
        <w:br/>
        <w:t xml:space="preserve">            </w:t>
      </w:r>
      <w:r w:rsidRPr="002650E8">
        <w:rPr>
          <w:rFonts w:ascii="Times" w:hAnsi="Times" w:cs="Arial"/>
          <w:color w:val="000000" w:themeColor="text1"/>
          <w:shd w:val="clear" w:color="auto" w:fill="FFFFFF"/>
        </w:rPr>
        <w:t>Revised: 23 May 2020 / Accepted: 29 May 2020 / Published: 3 June 2020</w:t>
      </w:r>
    </w:p>
    <w:p w14:paraId="04BA67C0" w14:textId="77777777" w:rsidR="0045432F" w:rsidRPr="002650E8" w:rsidRDefault="0045432F" w:rsidP="0045432F">
      <w:pPr>
        <w:rPr>
          <w:rFonts w:ascii="Times" w:hAnsi="Times"/>
          <w:color w:val="000000" w:themeColor="text1"/>
        </w:rPr>
      </w:pPr>
    </w:p>
    <w:p w14:paraId="7E2AEB31" w14:textId="77777777" w:rsidR="0045432F" w:rsidRPr="002650E8" w:rsidRDefault="0045432F" w:rsidP="0045432F">
      <w:pPr>
        <w:rPr>
          <w:rFonts w:ascii="Times" w:hAnsi="Times"/>
          <w:color w:val="000000" w:themeColor="text1"/>
        </w:rPr>
      </w:pPr>
      <w:r w:rsidRPr="002650E8">
        <w:rPr>
          <w:rFonts w:ascii="Times" w:hAnsi="Times"/>
          <w:color w:val="000000" w:themeColor="text1"/>
          <w:lang w:val="en-US"/>
        </w:rPr>
        <w:t>[4]</w:t>
      </w:r>
      <w:r w:rsidRPr="002650E8">
        <w:rPr>
          <w:rFonts w:ascii="Times" w:hAnsi="Times"/>
          <w:color w:val="000000" w:themeColor="text1"/>
          <w:lang w:val="en-US"/>
        </w:rPr>
        <w:tab/>
      </w:r>
      <w:proofErr w:type="spellStart"/>
      <w:r w:rsidRPr="002650E8">
        <w:rPr>
          <w:rFonts w:ascii="Times" w:hAnsi="Times"/>
          <w:color w:val="000000" w:themeColor="text1"/>
        </w:rPr>
        <w:t>Christophorus</w:t>
      </w:r>
      <w:proofErr w:type="spellEnd"/>
      <w:r w:rsidRPr="002650E8">
        <w:rPr>
          <w:rFonts w:ascii="Times" w:hAnsi="Times"/>
          <w:color w:val="000000" w:themeColor="text1"/>
        </w:rPr>
        <w:t xml:space="preserve"> </w:t>
      </w:r>
      <w:proofErr w:type="spellStart"/>
      <w:r w:rsidRPr="002650E8">
        <w:rPr>
          <w:rFonts w:ascii="Times" w:hAnsi="Times"/>
          <w:color w:val="000000" w:themeColor="text1"/>
        </w:rPr>
        <w:t>Beneditto</w:t>
      </w:r>
      <w:proofErr w:type="spellEnd"/>
      <w:r w:rsidRPr="002650E8">
        <w:rPr>
          <w:rFonts w:ascii="Times" w:hAnsi="Times"/>
          <w:color w:val="000000" w:themeColor="text1"/>
          <w:lang w:val="en-US"/>
        </w:rPr>
        <w:t>,</w:t>
      </w:r>
      <w:r w:rsidRPr="002650E8">
        <w:rPr>
          <w:rFonts w:ascii="Times" w:hAnsi="Times"/>
          <w:color w:val="000000" w:themeColor="text1"/>
        </w:rPr>
        <w:t xml:space="preserve"> Aditya </w:t>
      </w:r>
      <w:proofErr w:type="spellStart"/>
      <w:r w:rsidRPr="002650E8">
        <w:rPr>
          <w:rFonts w:ascii="Times" w:hAnsi="Times"/>
          <w:color w:val="000000" w:themeColor="text1"/>
        </w:rPr>
        <w:t>Satrio</w:t>
      </w:r>
      <w:proofErr w:type="spellEnd"/>
      <w:r w:rsidRPr="002650E8">
        <w:rPr>
          <w:rFonts w:ascii="Times" w:hAnsi="Times"/>
          <w:color w:val="000000" w:themeColor="text1"/>
          <w:lang w:val="en-US"/>
        </w:rPr>
        <w:t xml:space="preserve"> et al. </w:t>
      </w:r>
      <w:r w:rsidRPr="002650E8">
        <w:rPr>
          <w:rFonts w:ascii="Times" w:hAnsi="Times"/>
          <w:color w:val="000000" w:themeColor="text1"/>
        </w:rPr>
        <w:t xml:space="preserve">Time series analysis and forecasting of </w:t>
      </w:r>
      <w:r>
        <w:rPr>
          <w:rFonts w:ascii="Times" w:hAnsi="Times"/>
          <w:color w:val="000000" w:themeColor="text1"/>
        </w:rPr>
        <w:br/>
        <w:t xml:space="preserve">             </w:t>
      </w:r>
      <w:r w:rsidRPr="002650E8">
        <w:rPr>
          <w:rFonts w:ascii="Times" w:hAnsi="Times"/>
          <w:color w:val="000000" w:themeColor="text1"/>
        </w:rPr>
        <w:t xml:space="preserve">coronavirus disease in Indonesia using ARIMA model and </w:t>
      </w:r>
      <w:proofErr w:type="gramStart"/>
      <w:r w:rsidRPr="002650E8">
        <w:rPr>
          <w:rFonts w:ascii="Times" w:hAnsi="Times"/>
          <w:color w:val="000000" w:themeColor="text1"/>
        </w:rPr>
        <w:t>PROPHET</w:t>
      </w:r>
      <w:r w:rsidRPr="002650E8">
        <w:rPr>
          <w:rFonts w:ascii="Times" w:hAnsi="Times"/>
          <w:color w:val="000000" w:themeColor="text1"/>
          <w:lang w:val="en-US"/>
        </w:rPr>
        <w:t xml:space="preserve">, </w:t>
      </w:r>
      <w:r>
        <w:rPr>
          <w:rFonts w:ascii="Times" w:hAnsi="Times"/>
          <w:color w:val="000000" w:themeColor="text1"/>
          <w:lang w:val="en-US"/>
        </w:rPr>
        <w:t xml:space="preserve">  </w:t>
      </w:r>
      <w:proofErr w:type="gramEnd"/>
      <w:r>
        <w:rPr>
          <w:rFonts w:ascii="Times" w:hAnsi="Times"/>
          <w:color w:val="000000" w:themeColor="text1"/>
          <w:lang w:val="en-US"/>
        </w:rPr>
        <w:br/>
        <w:t xml:space="preserve">             </w:t>
      </w:r>
      <w:r w:rsidRPr="002650E8">
        <w:rPr>
          <w:rFonts w:ascii="Times" w:hAnsi="Times" w:cs="Arial"/>
          <w:color w:val="000000" w:themeColor="text1"/>
        </w:rPr>
        <w:t>https://doi.org/10.1016/j.procs.2021.01.036</w:t>
      </w:r>
      <w:r w:rsidRPr="002650E8">
        <w:rPr>
          <w:rStyle w:val="Hyperlink"/>
          <w:rFonts w:ascii="Times" w:hAnsi="Times" w:cs="Arial"/>
          <w:color w:val="000000" w:themeColor="text1"/>
        </w:rPr>
        <w:br/>
      </w:r>
      <w:r w:rsidRPr="002650E8">
        <w:rPr>
          <w:rFonts w:ascii="Times" w:hAnsi="Times" w:cs="Arial"/>
          <w:color w:val="000000" w:themeColor="text1"/>
        </w:rPr>
        <w:br/>
      </w:r>
      <w:r w:rsidRPr="002650E8">
        <w:rPr>
          <w:rFonts w:ascii="Times" w:hAnsi="Times" w:cs="Arial"/>
          <w:color w:val="000000" w:themeColor="text1"/>
          <w:lang w:val="en-US"/>
        </w:rPr>
        <w:t xml:space="preserve">[5] </w:t>
      </w:r>
      <w:r w:rsidRPr="002650E8">
        <w:rPr>
          <w:rFonts w:ascii="Times" w:hAnsi="Times"/>
          <w:color w:val="000000" w:themeColor="text1"/>
        </w:rPr>
        <w:tab/>
        <w:t xml:space="preserve">Leo J, </w:t>
      </w:r>
      <w:proofErr w:type="spellStart"/>
      <w:r w:rsidRPr="002650E8">
        <w:rPr>
          <w:rFonts w:ascii="Times" w:hAnsi="Times"/>
          <w:color w:val="000000" w:themeColor="text1"/>
        </w:rPr>
        <w:t>Luhanga</w:t>
      </w:r>
      <w:proofErr w:type="spellEnd"/>
      <w:r w:rsidRPr="002650E8">
        <w:rPr>
          <w:rFonts w:ascii="Times" w:hAnsi="Times"/>
          <w:color w:val="000000" w:themeColor="text1"/>
        </w:rPr>
        <w:t xml:space="preserve"> E, Michael K. Machine Learning Model for Imbalanced Cholera </w:t>
      </w:r>
      <w:r>
        <w:rPr>
          <w:rFonts w:ascii="Times" w:hAnsi="Times"/>
          <w:color w:val="000000" w:themeColor="text1"/>
        </w:rPr>
        <w:br/>
        <w:t xml:space="preserve">            </w:t>
      </w:r>
      <w:r w:rsidRPr="002650E8">
        <w:rPr>
          <w:rFonts w:ascii="Times" w:hAnsi="Times"/>
          <w:color w:val="000000" w:themeColor="text1"/>
        </w:rPr>
        <w:t>Dataset in Tanzania. The Scientific World Journal. 2019 Jul; 2019: p. 1–12.</w:t>
      </w:r>
      <w:r w:rsidRPr="002650E8">
        <w:rPr>
          <w:rFonts w:ascii="Times" w:hAnsi="Times"/>
          <w:color w:val="000000" w:themeColor="text1"/>
        </w:rPr>
        <w:br/>
      </w:r>
    </w:p>
    <w:p w14:paraId="4F8DAAB7" w14:textId="77777777" w:rsidR="0045432F" w:rsidRPr="002650E8" w:rsidRDefault="0045432F" w:rsidP="0045432F">
      <w:pPr>
        <w:rPr>
          <w:rFonts w:ascii="Times" w:hAnsi="Times"/>
          <w:color w:val="000000" w:themeColor="text1"/>
        </w:rPr>
      </w:pPr>
      <w:r w:rsidRPr="002650E8">
        <w:rPr>
          <w:rFonts w:ascii="Times" w:hAnsi="Times"/>
          <w:color w:val="000000" w:themeColor="text1"/>
          <w:lang w:val="en-US"/>
        </w:rPr>
        <w:t>[6]</w:t>
      </w:r>
      <w:r w:rsidRPr="002650E8">
        <w:rPr>
          <w:rFonts w:ascii="Times" w:hAnsi="Times"/>
          <w:color w:val="000000" w:themeColor="text1"/>
          <w:lang w:val="en-US"/>
        </w:rPr>
        <w:tab/>
      </w:r>
      <w:proofErr w:type="spellStart"/>
      <w:r w:rsidRPr="002650E8">
        <w:rPr>
          <w:rFonts w:ascii="Times" w:eastAsiaTheme="minorHAnsi" w:hAnsi="Times" w:cs="AppleSystemUIFont"/>
          <w:color w:val="000000" w:themeColor="text1"/>
          <w:lang w:val="en-GB" w:eastAsia="en-US"/>
        </w:rPr>
        <w:t>Emrah</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Gecili</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Assem</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Ziady</w:t>
      </w:r>
      <w:proofErr w:type="spellEnd"/>
      <w:r w:rsidRPr="002650E8">
        <w:rPr>
          <w:rFonts w:ascii="Times" w:eastAsiaTheme="minorHAnsi" w:hAnsi="Times" w:cs="AppleSystemUIFont"/>
          <w:color w:val="000000" w:themeColor="text1"/>
          <w:lang w:val="en-GB" w:eastAsia="en-US"/>
        </w:rPr>
        <w:t xml:space="preserve">, Rhonda D. </w:t>
      </w:r>
      <w:proofErr w:type="spellStart"/>
      <w:r w:rsidRPr="002650E8">
        <w:rPr>
          <w:rFonts w:ascii="Times" w:eastAsiaTheme="minorHAnsi" w:hAnsi="Times" w:cs="AppleSystemUIFont"/>
          <w:color w:val="000000" w:themeColor="text1"/>
          <w:lang w:val="en-GB" w:eastAsia="en-US"/>
        </w:rPr>
        <w:t>Szczesniak</w:t>
      </w:r>
      <w:proofErr w:type="spellEnd"/>
      <w:r w:rsidRPr="002650E8">
        <w:rPr>
          <w:rFonts w:ascii="Times" w:hAnsi="Times"/>
          <w:color w:val="000000" w:themeColor="text1"/>
        </w:rPr>
        <w:t xml:space="preserve">. </w:t>
      </w:r>
      <w:r w:rsidRPr="002650E8">
        <w:rPr>
          <w:rFonts w:ascii="Times" w:hAnsi="Times" w:cs="Open Sans"/>
          <w:color w:val="000000" w:themeColor="text1"/>
        </w:rPr>
        <w:t xml:space="preserve">Forecasting COVID-19 </w:t>
      </w:r>
      <w:r>
        <w:rPr>
          <w:rFonts w:ascii="Times" w:hAnsi="Times" w:cs="Open Sans"/>
          <w:color w:val="000000" w:themeColor="text1"/>
        </w:rPr>
        <w:br/>
        <w:t xml:space="preserve">            </w:t>
      </w:r>
      <w:r w:rsidRPr="002650E8">
        <w:rPr>
          <w:rFonts w:ascii="Times" w:hAnsi="Times" w:cs="Open Sans"/>
          <w:color w:val="000000" w:themeColor="text1"/>
        </w:rPr>
        <w:t xml:space="preserve">confirmed cases, </w:t>
      </w:r>
      <w:proofErr w:type="gramStart"/>
      <w:r w:rsidRPr="002650E8">
        <w:rPr>
          <w:rFonts w:ascii="Times" w:hAnsi="Times" w:cs="Open Sans"/>
          <w:color w:val="000000" w:themeColor="text1"/>
        </w:rPr>
        <w:t>deaths</w:t>
      </w:r>
      <w:proofErr w:type="gramEnd"/>
      <w:r w:rsidRPr="002650E8">
        <w:rPr>
          <w:rFonts w:ascii="Times" w:hAnsi="Times" w:cs="Open Sans"/>
          <w:color w:val="000000" w:themeColor="text1"/>
        </w:rPr>
        <w:t xml:space="preserve"> and recoveries: Revisiting established time series modeling </w:t>
      </w:r>
      <w:r>
        <w:rPr>
          <w:rFonts w:ascii="Times" w:hAnsi="Times" w:cs="Open Sans"/>
          <w:color w:val="000000" w:themeColor="text1"/>
        </w:rPr>
        <w:br/>
        <w:t xml:space="preserve">            </w:t>
      </w:r>
      <w:r w:rsidRPr="002650E8">
        <w:rPr>
          <w:rFonts w:ascii="Times" w:hAnsi="Times" w:cs="Open Sans"/>
          <w:color w:val="000000" w:themeColor="text1"/>
        </w:rPr>
        <w:t>through novel applications for the USA and Italy</w:t>
      </w:r>
      <w:r w:rsidRPr="002650E8">
        <w:rPr>
          <w:rFonts w:ascii="Times" w:hAnsi="Times" w:cs="Open Sans"/>
          <w:color w:val="000000" w:themeColor="text1"/>
          <w:lang w:val="en-US"/>
        </w:rPr>
        <w:t xml:space="preserve">. </w:t>
      </w:r>
      <w:r w:rsidRPr="002650E8">
        <w:rPr>
          <w:rStyle w:val="Strong"/>
          <w:rFonts w:ascii="Times" w:hAnsi="Times"/>
          <w:b w:val="0"/>
          <w:bCs w:val="0"/>
          <w:color w:val="000000" w:themeColor="text1"/>
          <w:shd w:val="clear" w:color="auto" w:fill="FFFFFF"/>
        </w:rPr>
        <w:t>Received:</w:t>
      </w:r>
      <w:r w:rsidRPr="002650E8">
        <w:rPr>
          <w:rFonts w:ascii="Times" w:hAnsi="Times"/>
          <w:color w:val="000000" w:themeColor="text1"/>
          <w:shd w:val="clear" w:color="auto" w:fill="FFFFFF"/>
        </w:rPr>
        <w:t xml:space="preserve"> June 30, </w:t>
      </w:r>
      <w:r>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2020; </w:t>
      </w:r>
      <w:r w:rsidRPr="002650E8">
        <w:rPr>
          <w:rStyle w:val="Strong"/>
          <w:rFonts w:ascii="Times" w:hAnsi="Times"/>
          <w:b w:val="0"/>
          <w:bCs w:val="0"/>
          <w:color w:val="000000" w:themeColor="text1"/>
          <w:shd w:val="clear" w:color="auto" w:fill="FFFFFF"/>
        </w:rPr>
        <w:t>Accepted:</w:t>
      </w:r>
      <w:r w:rsidRPr="002650E8">
        <w:rPr>
          <w:rFonts w:ascii="Times" w:hAnsi="Times"/>
          <w:color w:val="000000" w:themeColor="text1"/>
          <w:shd w:val="clear" w:color="auto" w:fill="FFFFFF"/>
        </w:rPr>
        <w:t> December 5, 2020; </w:t>
      </w:r>
      <w:r w:rsidRPr="002650E8">
        <w:rPr>
          <w:rStyle w:val="Strong"/>
          <w:rFonts w:ascii="Times" w:hAnsi="Times"/>
          <w:b w:val="0"/>
          <w:bCs w:val="0"/>
          <w:color w:val="000000" w:themeColor="text1"/>
          <w:shd w:val="clear" w:color="auto" w:fill="FFFFFF"/>
        </w:rPr>
        <w:t>Published:</w:t>
      </w:r>
      <w:r w:rsidRPr="002650E8">
        <w:rPr>
          <w:rFonts w:ascii="Times" w:hAnsi="Times"/>
          <w:color w:val="000000" w:themeColor="text1"/>
          <w:shd w:val="clear" w:color="auto" w:fill="FFFFFF"/>
        </w:rPr>
        <w:t> January 7, 2021</w:t>
      </w:r>
      <w:r w:rsidRPr="002650E8">
        <w:rPr>
          <w:rFonts w:ascii="Times" w:hAnsi="Times"/>
          <w:color w:val="000000" w:themeColor="text1"/>
          <w:lang w:val="en-US"/>
        </w:rPr>
        <w:t>.</w:t>
      </w:r>
      <w:r w:rsidRPr="002650E8">
        <w:rPr>
          <w:rFonts w:ascii="Times" w:hAnsi="Times"/>
          <w:color w:val="000000" w:themeColor="text1"/>
        </w:rPr>
        <w:br/>
      </w:r>
      <w:r w:rsidRPr="002650E8">
        <w:rPr>
          <w:rFonts w:ascii="Times" w:hAnsi="Times"/>
          <w:color w:val="000000" w:themeColor="text1"/>
          <w:lang w:val="en-US"/>
        </w:rPr>
        <w:br/>
        <w:t>[7]</w:t>
      </w:r>
      <w:r w:rsidRPr="002650E8">
        <w:rPr>
          <w:rFonts w:ascii="Times" w:hAnsi="Times"/>
          <w:color w:val="000000" w:themeColor="text1"/>
        </w:rPr>
        <w:tab/>
      </w:r>
      <w:proofErr w:type="spellStart"/>
      <w:r w:rsidRPr="002650E8">
        <w:rPr>
          <w:rFonts w:ascii="Times" w:hAnsi="Times"/>
          <w:color w:val="000000" w:themeColor="text1"/>
        </w:rPr>
        <w:t>Sathler</w:t>
      </w:r>
      <w:proofErr w:type="spellEnd"/>
      <w:r w:rsidRPr="002650E8">
        <w:rPr>
          <w:rFonts w:ascii="Times" w:hAnsi="Times"/>
          <w:color w:val="000000" w:themeColor="text1"/>
        </w:rPr>
        <w:t xml:space="preserve"> C, Luciano J. Predictive modeling of dengue fever epidemics: A Neural </w:t>
      </w:r>
      <w:r>
        <w:rPr>
          <w:rFonts w:ascii="Times" w:hAnsi="Times"/>
          <w:color w:val="000000" w:themeColor="text1"/>
        </w:rPr>
        <w:br/>
        <w:t xml:space="preserve">            </w:t>
      </w:r>
      <w:r w:rsidRPr="002650E8">
        <w:rPr>
          <w:rFonts w:ascii="Times" w:hAnsi="Times"/>
          <w:color w:val="000000" w:themeColor="text1"/>
        </w:rPr>
        <w:t>Network Approach. 2017.</w:t>
      </w:r>
      <w:r w:rsidRPr="002650E8">
        <w:rPr>
          <w:rFonts w:ascii="Times" w:hAnsi="Times"/>
          <w:color w:val="000000" w:themeColor="text1"/>
          <w:shd w:val="clear" w:color="auto" w:fill="FFFFFF"/>
          <w:lang w:val="en-US"/>
        </w:rPr>
        <w:t xml:space="preserve"> </w:t>
      </w:r>
      <w:r w:rsidRPr="002650E8">
        <w:rPr>
          <w:rFonts w:ascii="Times" w:hAnsi="Times"/>
          <w:color w:val="000000" w:themeColor="text1"/>
          <w:shd w:val="clear" w:color="auto" w:fill="FFFFFF"/>
        </w:rPr>
        <w:t xml:space="preserve">Data Science for Drug Discovery, Health and Translational </w:t>
      </w:r>
      <w:r>
        <w:rPr>
          <w:rFonts w:ascii="Times" w:hAnsi="Times"/>
          <w:color w:val="000000" w:themeColor="text1"/>
          <w:shd w:val="clear" w:color="auto" w:fill="FFFFFF"/>
        </w:rPr>
        <w:t xml:space="preserve">  </w:t>
      </w:r>
      <w:r>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Medicine</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rPr>
        <w:t xml:space="preserve"> December 10, 2017</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rPr>
        <w:t xml:space="preserve"> I590</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lang w:val="en-US"/>
        </w:rPr>
        <w:br/>
      </w:r>
    </w:p>
    <w:p w14:paraId="08DB0853" w14:textId="77777777" w:rsidR="0045432F" w:rsidRPr="002650E8" w:rsidRDefault="0045432F" w:rsidP="0045432F">
      <w:pPr>
        <w:ind w:left="720" w:hanging="720"/>
        <w:rPr>
          <w:rFonts w:ascii="Times" w:hAnsi="Times"/>
          <w:color w:val="000000" w:themeColor="text1"/>
        </w:rPr>
      </w:pPr>
      <w:r w:rsidRPr="002650E8">
        <w:rPr>
          <w:rFonts w:ascii="Times" w:hAnsi="Times"/>
          <w:color w:val="000000" w:themeColor="text1"/>
          <w:lang w:val="en-US"/>
        </w:rPr>
        <w:t>[8]</w:t>
      </w:r>
      <w:r w:rsidRPr="002650E8">
        <w:rPr>
          <w:rFonts w:ascii="Times" w:hAnsi="Times"/>
          <w:color w:val="000000" w:themeColor="text1"/>
        </w:rPr>
        <w:tab/>
        <w:t xml:space="preserve">Miranda GHB, </w:t>
      </w:r>
      <w:proofErr w:type="spellStart"/>
      <w:r w:rsidRPr="002650E8">
        <w:rPr>
          <w:rFonts w:ascii="Times" w:hAnsi="Times"/>
          <w:color w:val="000000" w:themeColor="text1"/>
        </w:rPr>
        <w:t>Baetens</w:t>
      </w:r>
      <w:proofErr w:type="spellEnd"/>
      <w:r w:rsidRPr="002650E8">
        <w:rPr>
          <w:rFonts w:ascii="Times" w:hAnsi="Times"/>
          <w:color w:val="000000" w:themeColor="text1"/>
        </w:rPr>
        <w:t xml:space="preserve"> JM, </w:t>
      </w:r>
      <w:proofErr w:type="spellStart"/>
      <w:r w:rsidRPr="002650E8">
        <w:rPr>
          <w:rFonts w:ascii="Times" w:hAnsi="Times"/>
          <w:color w:val="000000" w:themeColor="text1"/>
        </w:rPr>
        <w:t>Bossuyt</w:t>
      </w:r>
      <w:proofErr w:type="spellEnd"/>
      <w:r w:rsidRPr="002650E8">
        <w:rPr>
          <w:rFonts w:ascii="Times" w:hAnsi="Times"/>
          <w:color w:val="000000" w:themeColor="text1"/>
        </w:rPr>
        <w:t xml:space="preserve"> N, Bruno OM, </w:t>
      </w:r>
      <w:proofErr w:type="spellStart"/>
      <w:r w:rsidRPr="002650E8">
        <w:rPr>
          <w:rFonts w:ascii="Times" w:hAnsi="Times"/>
          <w:color w:val="000000" w:themeColor="text1"/>
        </w:rPr>
        <w:t>Baets</w:t>
      </w:r>
      <w:proofErr w:type="spellEnd"/>
      <w:r w:rsidRPr="002650E8">
        <w:rPr>
          <w:rFonts w:ascii="Times" w:hAnsi="Times"/>
          <w:color w:val="000000" w:themeColor="text1"/>
        </w:rPr>
        <w:t xml:space="preserve"> BD. Real-time prediction of influenza outbreaks in Belgium. Epidemics. 2019 Sep; 28: p. 100341.</w:t>
      </w:r>
      <w:r w:rsidRPr="002650E8">
        <w:rPr>
          <w:rFonts w:ascii="Times" w:hAnsi="Times"/>
          <w:color w:val="000000" w:themeColor="text1"/>
          <w:lang w:val="en-US"/>
        </w:rPr>
        <w:t xml:space="preserve"> </w:t>
      </w:r>
    </w:p>
    <w:p w14:paraId="55DB0376" w14:textId="77777777" w:rsidR="0045432F" w:rsidRPr="002650E8" w:rsidRDefault="0045432F" w:rsidP="0045432F">
      <w:pPr>
        <w:rPr>
          <w:rFonts w:ascii="Times" w:hAnsi="Times"/>
          <w:color w:val="000000" w:themeColor="text1"/>
        </w:rPr>
      </w:pPr>
    </w:p>
    <w:p w14:paraId="4E209F42" w14:textId="77777777" w:rsidR="0045432F" w:rsidRPr="002650E8" w:rsidRDefault="0045432F" w:rsidP="0045432F">
      <w:pPr>
        <w:ind w:left="720" w:hanging="720"/>
        <w:rPr>
          <w:rFonts w:ascii="Times" w:hAnsi="Times"/>
          <w:color w:val="000000" w:themeColor="text1"/>
        </w:rPr>
      </w:pPr>
      <w:r w:rsidRPr="002650E8">
        <w:rPr>
          <w:rFonts w:ascii="Times" w:hAnsi="Times"/>
          <w:color w:val="000000" w:themeColor="text1"/>
          <w:lang w:val="en-US"/>
        </w:rPr>
        <w:t xml:space="preserve">[9] </w:t>
      </w:r>
      <w:r w:rsidRPr="002650E8">
        <w:rPr>
          <w:rFonts w:ascii="Times" w:hAnsi="Times"/>
          <w:color w:val="000000" w:themeColor="text1"/>
          <w:lang w:val="en-US"/>
        </w:rPr>
        <w:tab/>
      </w:r>
      <w:proofErr w:type="spellStart"/>
      <w:r w:rsidRPr="002650E8">
        <w:rPr>
          <w:rFonts w:ascii="Times" w:hAnsi="Times"/>
          <w:color w:val="000000" w:themeColor="text1"/>
        </w:rPr>
        <w:t>Muktevi</w:t>
      </w:r>
      <w:proofErr w:type="spellEnd"/>
      <w:r w:rsidRPr="002650E8">
        <w:rPr>
          <w:rFonts w:ascii="Times" w:hAnsi="Times"/>
          <w:color w:val="000000" w:themeColor="text1"/>
        </w:rPr>
        <w:t xml:space="preserve"> </w:t>
      </w:r>
      <w:proofErr w:type="spellStart"/>
      <w:r w:rsidRPr="002650E8">
        <w:rPr>
          <w:rFonts w:ascii="Times" w:hAnsi="Times"/>
          <w:color w:val="000000" w:themeColor="text1"/>
        </w:rPr>
        <w:t>Srivenkatesh</w:t>
      </w:r>
      <w:proofErr w:type="spellEnd"/>
      <w:r w:rsidRPr="002650E8">
        <w:rPr>
          <w:rFonts w:ascii="Times" w:hAnsi="Times"/>
          <w:color w:val="000000" w:themeColor="text1"/>
          <w:lang w:val="en-US"/>
        </w:rPr>
        <w:t xml:space="preserve">, </w:t>
      </w:r>
      <w:r w:rsidRPr="002650E8">
        <w:rPr>
          <w:rFonts w:ascii="Times" w:hAnsi="Times"/>
          <w:color w:val="000000" w:themeColor="text1"/>
        </w:rPr>
        <w:t>Performance Evolution of Different Machine Learning Algorithms for Prediction of Liver Disease</w:t>
      </w:r>
      <w:r w:rsidRPr="002650E8">
        <w:rPr>
          <w:rFonts w:ascii="Times" w:hAnsi="Times"/>
          <w:color w:val="000000" w:themeColor="text1"/>
          <w:lang w:val="en-US"/>
        </w:rPr>
        <w:t xml:space="preserve">. </w:t>
      </w:r>
      <w:r w:rsidRPr="002650E8">
        <w:rPr>
          <w:rFonts w:ascii="Times" w:hAnsi="Times"/>
          <w:color w:val="000000" w:themeColor="text1"/>
        </w:rPr>
        <w:t>International Journal of Innovative Technology and Exploring Engineering (IJITEE) ISSN: 2278-3075, Volume-9 Issue-2, December 2019</w:t>
      </w:r>
      <w:r w:rsidRPr="002650E8">
        <w:rPr>
          <w:rFonts w:ascii="Times" w:hAnsi="Times"/>
          <w:color w:val="000000" w:themeColor="text1"/>
          <w:lang w:val="en-US"/>
        </w:rPr>
        <w:t xml:space="preserve">. </w:t>
      </w:r>
    </w:p>
    <w:p w14:paraId="548A7533" w14:textId="77777777" w:rsidR="0045432F" w:rsidRPr="002650E8" w:rsidRDefault="0045432F" w:rsidP="0045432F">
      <w:pPr>
        <w:rPr>
          <w:rFonts w:ascii="Times" w:hAnsi="Times"/>
          <w:color w:val="000000" w:themeColor="text1"/>
          <w:lang w:val="en-US"/>
        </w:rPr>
      </w:pPr>
    </w:p>
    <w:p w14:paraId="5EBF17A4"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10</w:t>
      </w:r>
      <w:r w:rsidRPr="002650E8">
        <w:rPr>
          <w:rFonts w:ascii="Times" w:hAnsi="Times" w:cs="Calibri"/>
          <w:color w:val="000000" w:themeColor="text1"/>
        </w:rPr>
        <w:t>]      </w:t>
      </w:r>
      <w:r>
        <w:rPr>
          <w:rFonts w:ascii="Times" w:hAnsi="Times" w:cs="Calibri"/>
          <w:color w:val="000000" w:themeColor="text1"/>
        </w:rPr>
        <w:t xml:space="preserve">  </w:t>
      </w:r>
      <w:r w:rsidRPr="002650E8">
        <w:rPr>
          <w:rFonts w:ascii="Times" w:hAnsi="Times" w:cs="Calibri"/>
          <w:color w:val="000000" w:themeColor="text1"/>
        </w:rPr>
        <w:t xml:space="preserve">K. Koh, B. Kim &amp; J. </w:t>
      </w:r>
      <w:proofErr w:type="spellStart"/>
      <w:r w:rsidRPr="002650E8">
        <w:rPr>
          <w:rFonts w:ascii="Times" w:hAnsi="Times" w:cs="Calibri"/>
          <w:color w:val="000000" w:themeColor="text1"/>
        </w:rPr>
        <w:t>Seo</w:t>
      </w:r>
      <w:proofErr w:type="spellEnd"/>
      <w:r w:rsidRPr="002650E8">
        <w:rPr>
          <w:rFonts w:ascii="Times" w:hAnsi="Times" w:cs="Calibri"/>
          <w:color w:val="000000" w:themeColor="text1"/>
        </w:rPr>
        <w:t xml:space="preserve">. 2014. Effect of lateral chromatic aberration for chart </w:t>
      </w:r>
      <w:r>
        <w:rPr>
          <w:rFonts w:ascii="Times" w:hAnsi="Times" w:cs="Calibri"/>
          <w:color w:val="000000" w:themeColor="text1"/>
        </w:rPr>
        <w:br/>
        <w:t xml:space="preserve">  </w:t>
      </w:r>
      <w:r>
        <w:rPr>
          <w:rFonts w:ascii="Times" w:hAnsi="Times" w:cs="Calibri"/>
          <w:color w:val="000000" w:themeColor="text1"/>
        </w:rPr>
        <w:tab/>
        <w:t xml:space="preserve">   </w:t>
      </w:r>
      <w:r w:rsidRPr="002650E8">
        <w:rPr>
          <w:rFonts w:ascii="Times" w:hAnsi="Times" w:cs="Calibri"/>
          <w:color w:val="000000" w:themeColor="text1"/>
        </w:rPr>
        <w:t xml:space="preserve">reading in information visualization on display devices. Advanced Visual Interfaces. </w:t>
      </w:r>
      <w:r>
        <w:rPr>
          <w:rFonts w:ascii="Times" w:hAnsi="Times" w:cs="Calibri"/>
          <w:color w:val="000000" w:themeColor="text1"/>
        </w:rPr>
        <w:br/>
        <w:t xml:space="preserve">              </w:t>
      </w:r>
      <w:r w:rsidRPr="002650E8">
        <w:rPr>
          <w:rFonts w:ascii="Times" w:hAnsi="Times" w:cs="Calibri"/>
          <w:color w:val="000000" w:themeColor="text1"/>
        </w:rPr>
        <w:t>Como, Italy, 289-292.</w:t>
      </w:r>
      <w:r w:rsidRPr="002650E8">
        <w:rPr>
          <w:rFonts w:ascii="Times" w:hAnsi="Times" w:cs="Calibri"/>
          <w:color w:val="000000" w:themeColor="text1"/>
        </w:rPr>
        <w:br/>
      </w:r>
    </w:p>
    <w:p w14:paraId="63FAE0EB"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11</w:t>
      </w:r>
      <w:r w:rsidRPr="002650E8">
        <w:rPr>
          <w:rFonts w:ascii="Times" w:hAnsi="Times" w:cs="Calibri"/>
          <w:color w:val="000000" w:themeColor="text1"/>
        </w:rPr>
        <w:t xml:space="preserve">]        H. S. </w:t>
      </w:r>
      <w:proofErr w:type="spellStart"/>
      <w:r w:rsidRPr="002650E8">
        <w:rPr>
          <w:rFonts w:ascii="Times" w:hAnsi="Times" w:cs="Calibri"/>
          <w:color w:val="000000" w:themeColor="text1"/>
        </w:rPr>
        <w:t>Yoo</w:t>
      </w:r>
      <w:proofErr w:type="spellEnd"/>
      <w:r w:rsidRPr="002650E8">
        <w:rPr>
          <w:rFonts w:ascii="Times" w:hAnsi="Times" w:cs="Calibri"/>
          <w:color w:val="000000" w:themeColor="text1"/>
        </w:rPr>
        <w:t xml:space="preserve">. 2007. Color illusions on liquid crystal displays and design guidelines for </w:t>
      </w:r>
      <w:r>
        <w:rPr>
          <w:rFonts w:ascii="Times" w:hAnsi="Times" w:cs="Calibri"/>
          <w:color w:val="000000" w:themeColor="text1"/>
        </w:rPr>
        <w:br/>
        <w:t xml:space="preserve">               </w:t>
      </w:r>
      <w:r w:rsidRPr="002650E8">
        <w:rPr>
          <w:rFonts w:ascii="Times" w:hAnsi="Times" w:cs="Calibri"/>
          <w:color w:val="000000" w:themeColor="text1"/>
        </w:rPr>
        <w:t>information visualization. Master of Science, Virginia Tech.</w:t>
      </w:r>
      <w:r w:rsidRPr="002650E8">
        <w:rPr>
          <w:rFonts w:ascii="Times" w:hAnsi="Times" w:cs="Calibri"/>
          <w:color w:val="000000" w:themeColor="text1"/>
        </w:rPr>
        <w:br/>
      </w:r>
    </w:p>
    <w:p w14:paraId="2A937841"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12</w:t>
      </w:r>
      <w:r w:rsidRPr="002650E8">
        <w:rPr>
          <w:rFonts w:ascii="Times" w:hAnsi="Times" w:cs="Calibri"/>
          <w:color w:val="000000" w:themeColor="text1"/>
        </w:rPr>
        <w:t xml:space="preserve">]        T. Boult &amp; W. </w:t>
      </w:r>
      <w:proofErr w:type="spellStart"/>
      <w:r w:rsidRPr="002650E8">
        <w:rPr>
          <w:rFonts w:ascii="Times" w:hAnsi="Times" w:cs="Calibri"/>
          <w:color w:val="000000" w:themeColor="text1"/>
        </w:rPr>
        <w:t>Wolberg</w:t>
      </w:r>
      <w:proofErr w:type="spellEnd"/>
      <w:r w:rsidRPr="002650E8">
        <w:rPr>
          <w:rFonts w:ascii="Times" w:hAnsi="Times" w:cs="Calibri"/>
          <w:color w:val="000000" w:themeColor="text1"/>
        </w:rPr>
        <w:t xml:space="preserve">. 1992. Correcting chromatic aberrations using image </w:t>
      </w:r>
      <w:r>
        <w:rPr>
          <w:rFonts w:ascii="Times" w:hAnsi="Times" w:cs="Calibri"/>
          <w:color w:val="000000" w:themeColor="text1"/>
        </w:rPr>
        <w:br/>
        <w:t xml:space="preserve">               </w:t>
      </w:r>
      <w:r w:rsidRPr="002650E8">
        <w:rPr>
          <w:rFonts w:ascii="Times" w:hAnsi="Times" w:cs="Calibri"/>
          <w:color w:val="000000" w:themeColor="text1"/>
        </w:rPr>
        <w:t>warping. CVPR, Champaign, IL, 684–87.</w:t>
      </w:r>
      <w:r w:rsidRPr="002650E8">
        <w:rPr>
          <w:rFonts w:ascii="Times" w:hAnsi="Times" w:cs="Calibri"/>
          <w:color w:val="000000" w:themeColor="text1"/>
        </w:rPr>
        <w:br/>
      </w:r>
    </w:p>
    <w:p w14:paraId="76792A21"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lastRenderedPageBreak/>
        <w:t>[</w:t>
      </w:r>
      <w:r w:rsidRPr="002650E8">
        <w:rPr>
          <w:rFonts w:ascii="Times" w:hAnsi="Times" w:cs="Calibri"/>
          <w:color w:val="000000" w:themeColor="text1"/>
          <w:lang w:val="en-US"/>
        </w:rPr>
        <w:t>13</w:t>
      </w:r>
      <w:r w:rsidRPr="002650E8">
        <w:rPr>
          <w:rFonts w:ascii="Times" w:hAnsi="Times" w:cs="Calibri"/>
          <w:color w:val="000000" w:themeColor="text1"/>
        </w:rPr>
        <w:t xml:space="preserve">]        M. K. Johnson &amp; H. Farid. 2006. Exposing digital forgeries through chromatic </w:t>
      </w:r>
      <w:r>
        <w:rPr>
          <w:rFonts w:ascii="Times" w:hAnsi="Times" w:cs="Calibri"/>
          <w:color w:val="000000" w:themeColor="text1"/>
        </w:rPr>
        <w:br/>
        <w:t xml:space="preserve">               </w:t>
      </w:r>
      <w:r w:rsidRPr="002650E8">
        <w:rPr>
          <w:rFonts w:ascii="Times" w:hAnsi="Times" w:cs="Calibri"/>
          <w:color w:val="000000" w:themeColor="text1"/>
        </w:rPr>
        <w:t>aberration. Multimedia and security, Geneva, Switzerland, 48-55.</w:t>
      </w:r>
      <w:r w:rsidRPr="002650E8">
        <w:rPr>
          <w:rFonts w:ascii="Times" w:hAnsi="Times" w:cs="Calibri"/>
          <w:color w:val="000000" w:themeColor="text1"/>
        </w:rPr>
        <w:br/>
      </w:r>
    </w:p>
    <w:p w14:paraId="21522FFF"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14</w:t>
      </w:r>
      <w:r w:rsidRPr="002650E8">
        <w:rPr>
          <w:rFonts w:ascii="Times" w:hAnsi="Times" w:cs="Calibri"/>
          <w:color w:val="000000" w:themeColor="text1"/>
        </w:rPr>
        <w:t xml:space="preserve">]      M. Hullin, E. </w:t>
      </w:r>
      <w:proofErr w:type="spellStart"/>
      <w:r w:rsidRPr="002650E8">
        <w:rPr>
          <w:rFonts w:ascii="Times" w:hAnsi="Times" w:cs="Calibri"/>
          <w:color w:val="000000" w:themeColor="text1"/>
        </w:rPr>
        <w:t>Eisemann</w:t>
      </w:r>
      <w:proofErr w:type="spellEnd"/>
      <w:r w:rsidRPr="002650E8">
        <w:rPr>
          <w:rFonts w:ascii="Times" w:hAnsi="Times" w:cs="Calibri"/>
          <w:color w:val="000000" w:themeColor="text1"/>
        </w:rPr>
        <w:t xml:space="preserve"> H.P. Seidel &amp; S. Lee. 2011. </w:t>
      </w:r>
      <w:proofErr w:type="gramStart"/>
      <w:r w:rsidRPr="002650E8">
        <w:rPr>
          <w:rFonts w:ascii="Times" w:hAnsi="Times" w:cs="Calibri"/>
          <w:color w:val="000000" w:themeColor="text1"/>
        </w:rPr>
        <w:t>Physically-based</w:t>
      </w:r>
      <w:proofErr w:type="gramEnd"/>
      <w:r w:rsidRPr="002650E8">
        <w:rPr>
          <w:rFonts w:ascii="Times" w:hAnsi="Times" w:cs="Calibri"/>
          <w:color w:val="000000" w:themeColor="text1"/>
        </w:rPr>
        <w:t xml:space="preserve"> real-time lens </w:t>
      </w:r>
      <w:r>
        <w:rPr>
          <w:rFonts w:ascii="Times" w:hAnsi="Times" w:cs="Calibri"/>
          <w:color w:val="000000" w:themeColor="text1"/>
        </w:rPr>
        <w:t xml:space="preserve"> </w:t>
      </w:r>
      <w:r>
        <w:rPr>
          <w:rFonts w:ascii="Times" w:hAnsi="Times" w:cs="Calibri"/>
          <w:color w:val="000000" w:themeColor="text1"/>
        </w:rPr>
        <w:br/>
        <w:t xml:space="preserve">             </w:t>
      </w:r>
      <w:r w:rsidRPr="002650E8">
        <w:rPr>
          <w:rFonts w:ascii="Times" w:hAnsi="Times" w:cs="Calibri"/>
          <w:color w:val="000000" w:themeColor="text1"/>
        </w:rPr>
        <w:t>flare rendering. ACM SIGGRAPH, Vancouver, 108:1–108:9.</w:t>
      </w:r>
      <w:r w:rsidRPr="002650E8">
        <w:rPr>
          <w:rFonts w:ascii="Times" w:hAnsi="Times" w:cs="Calibri"/>
          <w:color w:val="000000" w:themeColor="text1"/>
        </w:rPr>
        <w:br/>
      </w:r>
    </w:p>
    <w:p w14:paraId="690814CA" w14:textId="77777777" w:rsidR="0045432F" w:rsidRPr="002650E8" w:rsidRDefault="0045432F" w:rsidP="0045432F">
      <w:pPr>
        <w:shd w:val="clear" w:color="auto" w:fill="FFFFFF"/>
        <w:rPr>
          <w:rFonts w:ascii="Times" w:hAnsi="Times"/>
          <w:color w:val="000000" w:themeColor="text1"/>
          <w:lang w:val="en-US"/>
        </w:rPr>
      </w:pPr>
      <w:r w:rsidRPr="002650E8">
        <w:rPr>
          <w:rFonts w:ascii="Times" w:hAnsi="Times" w:cs="Calibri"/>
          <w:color w:val="000000" w:themeColor="text1"/>
        </w:rPr>
        <w:t>[</w:t>
      </w:r>
      <w:r w:rsidRPr="002650E8">
        <w:rPr>
          <w:rFonts w:ascii="Times" w:hAnsi="Times" w:cs="Calibri"/>
          <w:color w:val="000000" w:themeColor="text1"/>
          <w:lang w:val="en-US"/>
        </w:rPr>
        <w:t>15</w:t>
      </w:r>
      <w:r w:rsidRPr="002650E8">
        <w:rPr>
          <w:rFonts w:ascii="Times" w:hAnsi="Times" w:cs="Calibri"/>
          <w:color w:val="000000" w:themeColor="text1"/>
        </w:rPr>
        <w:t xml:space="preserve">]      S. Lee, E. </w:t>
      </w:r>
      <w:proofErr w:type="spellStart"/>
      <w:r w:rsidRPr="002650E8">
        <w:rPr>
          <w:rFonts w:ascii="Times" w:hAnsi="Times" w:cs="Calibri"/>
          <w:color w:val="000000" w:themeColor="text1"/>
        </w:rPr>
        <w:t>Eisemann</w:t>
      </w:r>
      <w:proofErr w:type="spellEnd"/>
      <w:r w:rsidRPr="002650E8">
        <w:rPr>
          <w:rFonts w:ascii="Times" w:hAnsi="Times" w:cs="Calibri"/>
          <w:color w:val="000000" w:themeColor="text1"/>
        </w:rPr>
        <w:t xml:space="preserve"> &amp; H.P. Seidel. 2010. Real-time lens blur effects and focus </w:t>
      </w:r>
      <w:r>
        <w:rPr>
          <w:rFonts w:ascii="Times" w:hAnsi="Times" w:cs="Calibri"/>
          <w:color w:val="000000" w:themeColor="text1"/>
        </w:rPr>
        <w:br/>
        <w:t xml:space="preserve">             </w:t>
      </w:r>
      <w:r w:rsidRPr="002650E8">
        <w:rPr>
          <w:rFonts w:ascii="Times" w:hAnsi="Times" w:cs="Calibri"/>
          <w:color w:val="000000" w:themeColor="text1"/>
        </w:rPr>
        <w:t>control. ACM SIGGRAPH, Los Angeles, 1-7.</w:t>
      </w:r>
      <w:r w:rsidRPr="002650E8">
        <w:rPr>
          <w:rFonts w:ascii="Times" w:hAnsi="Times" w:cs="Calibri"/>
          <w:color w:val="000000" w:themeColor="text1"/>
        </w:rPr>
        <w:br/>
      </w:r>
    </w:p>
    <w:p w14:paraId="76126A56" w14:textId="77777777" w:rsidR="0045432F" w:rsidRPr="002650E8" w:rsidRDefault="0045432F" w:rsidP="0045432F">
      <w:pPr>
        <w:shd w:val="clear" w:color="auto" w:fill="FFFFFF"/>
        <w:ind w:left="720" w:hanging="720"/>
        <w:jc w:val="both"/>
        <w:rPr>
          <w:rFonts w:ascii="Times" w:hAnsi="Times"/>
          <w:color w:val="000000" w:themeColor="text1"/>
        </w:rPr>
      </w:pPr>
      <w:r w:rsidRPr="002650E8">
        <w:rPr>
          <w:rFonts w:ascii="Times" w:hAnsi="Times" w:cs="Arial"/>
          <w:color w:val="000000" w:themeColor="text1"/>
          <w:lang w:val="en-US"/>
        </w:rPr>
        <w:t>[16]</w:t>
      </w:r>
      <w:r w:rsidRPr="002650E8">
        <w:rPr>
          <w:rFonts w:ascii="Times" w:hAnsi="Times" w:cs="Arial"/>
          <w:color w:val="000000" w:themeColor="text1"/>
          <w:lang w:val="en-US"/>
        </w:rPr>
        <w:tab/>
      </w:r>
      <w:r w:rsidRPr="002650E8">
        <w:rPr>
          <w:rFonts w:ascii="Times" w:hAnsi="Times"/>
          <w:color w:val="000000" w:themeColor="text1"/>
        </w:rPr>
        <w:t>Bonneau et al.</w:t>
      </w:r>
      <w:r w:rsidRPr="002650E8">
        <w:rPr>
          <w:rFonts w:ascii="Times" w:hAnsi="Times" w:cs="Arial"/>
          <w:color w:val="000000" w:themeColor="text1"/>
          <w:lang w:val="en-GB"/>
        </w:rPr>
        <w:t xml:space="preserve"> </w:t>
      </w:r>
      <w:r w:rsidRPr="002650E8">
        <w:rPr>
          <w:rFonts w:ascii="Times" w:hAnsi="Times"/>
          <w:color w:val="000000" w:themeColor="text1"/>
        </w:rPr>
        <w:t>Overview and State-of-the-Art of Uncertainty Visualization</w:t>
      </w:r>
      <w:r w:rsidRPr="002650E8">
        <w:rPr>
          <w:rFonts w:ascii="Times" w:hAnsi="Times" w:cs="Arial"/>
          <w:color w:val="000000" w:themeColor="text1"/>
          <w:lang w:val="en-GB"/>
        </w:rPr>
        <w:t xml:space="preserve">, </w:t>
      </w:r>
      <w:r w:rsidRPr="002650E8">
        <w:rPr>
          <w:rFonts w:ascii="Times" w:hAnsi="Times"/>
          <w:color w:val="000000" w:themeColor="text1"/>
        </w:rPr>
        <w:t xml:space="preserve">The University of Grenoble, France e-mail: </w:t>
      </w:r>
      <w:proofErr w:type="spellStart"/>
      <w:r w:rsidRPr="002650E8">
        <w:rPr>
          <w:rFonts w:ascii="Times" w:hAnsi="Times"/>
          <w:color w:val="000000" w:themeColor="text1"/>
        </w:rPr>
        <w:t>Georges-Pierre.Bonneau@ujf-grenoble</w:t>
      </w:r>
      <w:proofErr w:type="spellEnd"/>
      <w:r w:rsidRPr="002650E8">
        <w:rPr>
          <w:rFonts w:ascii="Times" w:hAnsi="Times"/>
          <w:color w:val="000000" w:themeColor="text1"/>
        </w:rPr>
        <w:t xml:space="preserve">. </w:t>
      </w:r>
      <w:proofErr w:type="spellStart"/>
      <w:r w:rsidRPr="002650E8">
        <w:rPr>
          <w:rFonts w:ascii="Times" w:hAnsi="Times"/>
          <w:color w:val="000000" w:themeColor="text1"/>
        </w:rPr>
        <w:t>fr</w:t>
      </w:r>
      <w:proofErr w:type="spellEnd"/>
      <w:r w:rsidRPr="002650E8">
        <w:rPr>
          <w:rFonts w:ascii="Times" w:hAnsi="Times"/>
          <w:color w:val="000000" w:themeColor="text1"/>
          <w:lang w:val="en-US"/>
        </w:rPr>
        <w:t xml:space="preserve">. </w:t>
      </w:r>
      <w:r w:rsidRPr="002650E8">
        <w:rPr>
          <w:rFonts w:ascii="Times" w:hAnsi="Times"/>
          <w:color w:val="000000" w:themeColor="text1"/>
        </w:rPr>
        <w:t>ISBN: 978-1-4471-6496-8</w:t>
      </w:r>
    </w:p>
    <w:p w14:paraId="3B866718" w14:textId="77777777" w:rsidR="0045432F" w:rsidRPr="002650E8" w:rsidRDefault="0045432F" w:rsidP="0045432F">
      <w:pPr>
        <w:autoSpaceDE w:val="0"/>
        <w:autoSpaceDN w:val="0"/>
        <w:adjustRightInd w:val="0"/>
        <w:jc w:val="both"/>
        <w:rPr>
          <w:rFonts w:ascii="Times" w:hAnsi="Times" w:cs="Arial"/>
          <w:color w:val="000000" w:themeColor="text1"/>
          <w:lang w:val="en-GB"/>
        </w:rPr>
      </w:pPr>
    </w:p>
    <w:p w14:paraId="2E2DD551"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hAnsi="Times" w:cs="Arial"/>
          <w:color w:val="000000" w:themeColor="text1"/>
          <w:lang w:val="en-GB"/>
        </w:rPr>
        <w:t>[17]</w:t>
      </w:r>
      <w:r w:rsidRPr="002650E8">
        <w:rPr>
          <w:rFonts w:ascii="Times" w:hAnsi="Times" w:cs="Arial"/>
          <w:color w:val="000000" w:themeColor="text1"/>
          <w:lang w:val="en-GB"/>
        </w:rPr>
        <w:tab/>
      </w:r>
      <w:r w:rsidRPr="002650E8">
        <w:rPr>
          <w:rFonts w:ascii="Times" w:eastAsiaTheme="minorHAnsi" w:hAnsi="Times"/>
          <w:color w:val="000000" w:themeColor="text1"/>
          <w:lang w:val="en-GB" w:eastAsia="en-US"/>
        </w:rPr>
        <w:t xml:space="preserve">Simon Barthelme, Pascal </w:t>
      </w:r>
      <w:proofErr w:type="spellStart"/>
      <w:r w:rsidRPr="002650E8">
        <w:rPr>
          <w:rFonts w:ascii="Times" w:eastAsiaTheme="minorHAnsi" w:hAnsi="Times"/>
          <w:color w:val="000000" w:themeColor="text1"/>
          <w:lang w:val="en-GB" w:eastAsia="en-US"/>
        </w:rPr>
        <w:t>Mamassian</w:t>
      </w:r>
      <w:proofErr w:type="spellEnd"/>
      <w:r w:rsidRPr="002650E8">
        <w:rPr>
          <w:rFonts w:ascii="Times" w:hAnsi="Times" w:cs="Arial"/>
          <w:color w:val="000000" w:themeColor="text1"/>
          <w:lang w:val="en-US"/>
        </w:rPr>
        <w:t xml:space="preserve">. </w:t>
      </w:r>
      <w:r w:rsidRPr="002650E8">
        <w:rPr>
          <w:rFonts w:ascii="Times" w:eastAsiaTheme="minorHAnsi" w:hAnsi="Times"/>
          <w:color w:val="000000" w:themeColor="text1"/>
          <w:lang w:val="en-GB" w:eastAsia="en-US"/>
        </w:rPr>
        <w:t>Evaluation of Objective Uncertainty in the Visual System. Received June 8, 2009; Accepted August 12, 2009; Published September 11, 2009.</w:t>
      </w:r>
    </w:p>
    <w:p w14:paraId="2F5D56D9" w14:textId="77777777" w:rsidR="0045432F" w:rsidRPr="002650E8" w:rsidRDefault="0045432F" w:rsidP="0045432F">
      <w:pPr>
        <w:ind w:left="720" w:hanging="720"/>
        <w:jc w:val="both"/>
        <w:rPr>
          <w:rFonts w:ascii="Times" w:hAnsi="Times" w:cs="Arial"/>
          <w:color w:val="000000" w:themeColor="text1"/>
          <w:bdr w:val="none" w:sz="0" w:space="0" w:color="auto" w:frame="1"/>
          <w:shd w:val="clear" w:color="auto" w:fill="FFFFFF"/>
          <w:lang w:val="en-US"/>
        </w:rPr>
      </w:pPr>
    </w:p>
    <w:p w14:paraId="2AD9952E" w14:textId="77777777" w:rsidR="0045432F" w:rsidRPr="002650E8" w:rsidRDefault="0045432F" w:rsidP="0045432F">
      <w:pPr>
        <w:autoSpaceDE w:val="0"/>
        <w:autoSpaceDN w:val="0"/>
        <w:adjustRightInd w:val="0"/>
        <w:ind w:left="720" w:hanging="720"/>
        <w:jc w:val="both"/>
        <w:rPr>
          <w:rFonts w:ascii="Times" w:eastAsiaTheme="minorHAnsi" w:hAnsi="Times" w:cs="`˚"/>
          <w:color w:val="000000" w:themeColor="text1"/>
          <w:lang w:val="en-GB" w:eastAsia="en-US"/>
        </w:rPr>
      </w:pPr>
      <w:r w:rsidRPr="002650E8">
        <w:rPr>
          <w:rFonts w:ascii="Times" w:hAnsi="Times" w:cs="Arial"/>
          <w:color w:val="000000" w:themeColor="text1"/>
          <w:bdr w:val="none" w:sz="0" w:space="0" w:color="auto" w:frame="1"/>
          <w:shd w:val="clear" w:color="auto" w:fill="FFFFFF"/>
          <w:lang w:val="en-US"/>
        </w:rPr>
        <w:t>[18]</w:t>
      </w:r>
      <w:r w:rsidRPr="002650E8">
        <w:rPr>
          <w:rFonts w:ascii="Times" w:hAnsi="Times" w:cs="Arial"/>
          <w:color w:val="000000" w:themeColor="text1"/>
          <w:bdr w:val="none" w:sz="0" w:space="0" w:color="auto" w:frame="1"/>
          <w:shd w:val="clear" w:color="auto" w:fill="FFFFFF"/>
          <w:lang w:val="en-US"/>
        </w:rPr>
        <w:tab/>
      </w:r>
      <w:r w:rsidRPr="002650E8">
        <w:rPr>
          <w:rFonts w:ascii="Times" w:eastAsiaTheme="minorHAnsi" w:hAnsi="Times"/>
          <w:color w:val="000000" w:themeColor="text1"/>
          <w:lang w:val="en-GB" w:eastAsia="en-US"/>
        </w:rPr>
        <w:t xml:space="preserve">Henning </w:t>
      </w:r>
      <w:proofErr w:type="spellStart"/>
      <w:r w:rsidRPr="002650E8">
        <w:rPr>
          <w:rFonts w:ascii="Times" w:eastAsiaTheme="minorHAnsi" w:hAnsi="Times"/>
          <w:color w:val="000000" w:themeColor="text1"/>
          <w:lang w:val="en-GB" w:eastAsia="en-US"/>
        </w:rPr>
        <w:t>Griethe</w:t>
      </w:r>
      <w:proofErr w:type="spellEnd"/>
      <w:r w:rsidRPr="002650E8">
        <w:rPr>
          <w:rFonts w:ascii="Times" w:eastAsiaTheme="minorHAnsi" w:hAnsi="Times"/>
          <w:color w:val="000000" w:themeColor="text1"/>
          <w:lang w:val="en-GB" w:eastAsia="en-US"/>
        </w:rPr>
        <w:t xml:space="preserve"> et al.</w:t>
      </w:r>
      <w:r w:rsidRPr="002650E8">
        <w:rPr>
          <w:rFonts w:ascii="Times" w:hAnsi="Times" w:cs="Arial"/>
          <w:color w:val="000000" w:themeColor="text1"/>
          <w:lang w:val="en-GB"/>
        </w:rPr>
        <w:t xml:space="preserve"> </w:t>
      </w:r>
      <w:r w:rsidRPr="002650E8">
        <w:rPr>
          <w:rFonts w:ascii="Times" w:eastAsiaTheme="minorHAnsi" w:hAnsi="Times"/>
          <w:color w:val="000000" w:themeColor="text1"/>
          <w:lang w:val="en-GB" w:eastAsia="en-US"/>
        </w:rPr>
        <w:t>The Visualization of Uncertain Data: Methods and Problems</w:t>
      </w:r>
      <w:r w:rsidRPr="002650E8">
        <w:rPr>
          <w:rFonts w:ascii="Times" w:hAnsi="Times" w:cs="Arial"/>
          <w:color w:val="000000" w:themeColor="text1"/>
          <w:lang w:val="en-GB"/>
        </w:rPr>
        <w:t xml:space="preserve">. </w:t>
      </w:r>
      <w:r w:rsidRPr="002650E8">
        <w:rPr>
          <w:rFonts w:ascii="Times" w:eastAsiaTheme="minorHAnsi" w:hAnsi="Times"/>
          <w:color w:val="000000" w:themeColor="text1"/>
          <w:lang w:val="en-GB" w:eastAsia="en-US"/>
        </w:rPr>
        <w:t>Computer Graphics, 18051 Rostock, Germany</w:t>
      </w:r>
      <w:r w:rsidRPr="002650E8">
        <w:rPr>
          <w:rFonts w:ascii="Times" w:hAnsi="Times" w:cs="Arial"/>
          <w:color w:val="000000" w:themeColor="text1"/>
          <w:lang w:val="en-US"/>
        </w:rPr>
        <w:t xml:space="preserve">. </w:t>
      </w:r>
      <w:r w:rsidRPr="002650E8">
        <w:rPr>
          <w:rFonts w:ascii="Times" w:eastAsiaTheme="minorHAnsi" w:hAnsi="Times" w:cs="`˚"/>
          <w:color w:val="000000" w:themeColor="text1"/>
          <w:lang w:val="en-GB" w:eastAsia="en-US"/>
        </w:rPr>
        <w:t>January 2006, 2,988 reads, 36 publications, 262 citations.</w:t>
      </w:r>
    </w:p>
    <w:p w14:paraId="783CD116"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p>
    <w:p w14:paraId="502E2EDB" w14:textId="77777777" w:rsidR="0045432F" w:rsidRPr="002650E8" w:rsidRDefault="0045432F" w:rsidP="0045432F">
      <w:pPr>
        <w:autoSpaceDE w:val="0"/>
        <w:autoSpaceDN w:val="0"/>
        <w:adjustRightInd w:val="0"/>
        <w:ind w:left="720" w:hanging="720"/>
        <w:jc w:val="both"/>
        <w:rPr>
          <w:rFonts w:ascii="Times" w:hAnsi="Times" w:cs="Arial"/>
          <w:color w:val="000000" w:themeColor="text1"/>
          <w:lang w:val="en-US"/>
        </w:rPr>
      </w:pPr>
      <w:r w:rsidRPr="002650E8">
        <w:rPr>
          <w:rFonts w:ascii="Times" w:hAnsi="Times" w:cs="Arial"/>
          <w:color w:val="000000" w:themeColor="text1"/>
          <w:lang w:val="en-US"/>
        </w:rPr>
        <w:t>[19]</w:t>
      </w:r>
      <w:r w:rsidRPr="002650E8">
        <w:rPr>
          <w:rFonts w:ascii="Times" w:hAnsi="Times" w:cs="Arial"/>
          <w:color w:val="000000" w:themeColor="text1"/>
          <w:lang w:val="en-US"/>
        </w:rPr>
        <w:tab/>
      </w:r>
      <w:r w:rsidRPr="002650E8">
        <w:rPr>
          <w:rFonts w:ascii="Times" w:eastAsiaTheme="minorHAnsi" w:hAnsi="Times"/>
          <w:color w:val="000000" w:themeColor="text1"/>
          <w:lang w:val="en-GB" w:eastAsia="en-US"/>
        </w:rPr>
        <w:t>Deitrick, S., Edsall, R.: The influence of uncertainty visualization on decision making: An empirical evaluation. In: Progress in Spatial Data Handling, pp. 719–738. Springer Berlin Heidelberg (2006)</w:t>
      </w:r>
      <w:r w:rsidRPr="002650E8">
        <w:rPr>
          <w:rFonts w:ascii="Times" w:hAnsi="Times" w:cs="Arial"/>
          <w:color w:val="000000" w:themeColor="text1"/>
          <w:lang w:val="en-US"/>
        </w:rPr>
        <w:t>.</w:t>
      </w:r>
    </w:p>
    <w:p w14:paraId="16C856C3"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p>
    <w:p w14:paraId="1EB52A18"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hAnsi="Times" w:cs="Arial"/>
          <w:color w:val="000000" w:themeColor="text1"/>
          <w:lang w:val="en-US"/>
        </w:rPr>
        <w:t>[20]</w:t>
      </w:r>
      <w:r w:rsidRPr="002650E8">
        <w:rPr>
          <w:rFonts w:ascii="Times" w:hAnsi="Times" w:cs="Arial"/>
          <w:color w:val="000000" w:themeColor="text1"/>
          <w:lang w:val="en-US"/>
        </w:rPr>
        <w:tab/>
      </w:r>
      <w:proofErr w:type="spellStart"/>
      <w:r w:rsidRPr="002650E8">
        <w:rPr>
          <w:rFonts w:ascii="Times" w:eastAsiaTheme="minorHAnsi" w:hAnsi="Times"/>
          <w:color w:val="000000" w:themeColor="text1"/>
          <w:lang w:val="en-GB" w:eastAsia="en-US"/>
        </w:rPr>
        <w:t>Lundstr¨om</w:t>
      </w:r>
      <w:proofErr w:type="spellEnd"/>
      <w:r w:rsidRPr="002650E8">
        <w:rPr>
          <w:rFonts w:ascii="Times" w:eastAsiaTheme="minorHAnsi" w:hAnsi="Times"/>
          <w:color w:val="000000" w:themeColor="text1"/>
          <w:lang w:val="en-GB" w:eastAsia="en-US"/>
        </w:rPr>
        <w:t xml:space="preserve">, C., </w:t>
      </w:r>
      <w:proofErr w:type="spellStart"/>
      <w:r w:rsidRPr="002650E8">
        <w:rPr>
          <w:rFonts w:ascii="Times" w:eastAsiaTheme="minorHAnsi" w:hAnsi="Times"/>
          <w:color w:val="000000" w:themeColor="text1"/>
          <w:lang w:val="en-GB" w:eastAsia="en-US"/>
        </w:rPr>
        <w:t>Ljung</w:t>
      </w:r>
      <w:proofErr w:type="spellEnd"/>
      <w:r w:rsidRPr="002650E8">
        <w:rPr>
          <w:rFonts w:ascii="Times" w:eastAsiaTheme="minorHAnsi" w:hAnsi="Times"/>
          <w:color w:val="000000" w:themeColor="text1"/>
          <w:lang w:val="en-GB" w:eastAsia="en-US"/>
        </w:rPr>
        <w:t xml:space="preserve">, P., Persson, A., </w:t>
      </w:r>
      <w:proofErr w:type="spellStart"/>
      <w:r w:rsidRPr="002650E8">
        <w:rPr>
          <w:rFonts w:ascii="Times" w:eastAsiaTheme="minorHAnsi" w:hAnsi="Times"/>
          <w:color w:val="000000" w:themeColor="text1"/>
          <w:lang w:val="en-GB" w:eastAsia="en-US"/>
        </w:rPr>
        <w:t>Ynnerman</w:t>
      </w:r>
      <w:proofErr w:type="spellEnd"/>
      <w:r w:rsidRPr="002650E8">
        <w:rPr>
          <w:rFonts w:ascii="Times" w:eastAsiaTheme="minorHAnsi" w:hAnsi="Times"/>
          <w:color w:val="000000" w:themeColor="text1"/>
          <w:lang w:val="en-GB" w:eastAsia="en-US"/>
        </w:rPr>
        <w:t>, A.: Uncertainty visualization in medical volume rendering using probabilistic animation. IEEE Transactions on Visualization and Computer Graphics 13(6), 1648–1655 (2007).</w:t>
      </w:r>
    </w:p>
    <w:p w14:paraId="271C977D"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p>
    <w:p w14:paraId="0EEC55CE"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[21]</w:t>
      </w:r>
      <w:r w:rsidRPr="002650E8">
        <w:rPr>
          <w:rFonts w:ascii="Times" w:eastAsiaTheme="minorHAnsi" w:hAnsi="Times"/>
          <w:color w:val="000000" w:themeColor="text1"/>
          <w:lang w:val="en-GB" w:eastAsia="en-US"/>
        </w:rPr>
        <w:tab/>
        <w:t xml:space="preserve">Pang, A., </w:t>
      </w:r>
      <w:proofErr w:type="spellStart"/>
      <w:r w:rsidRPr="002650E8">
        <w:rPr>
          <w:rFonts w:ascii="Times" w:eastAsiaTheme="minorHAnsi" w:hAnsi="Times"/>
          <w:color w:val="000000" w:themeColor="text1"/>
          <w:lang w:val="en-GB" w:eastAsia="en-US"/>
        </w:rPr>
        <w:t>Wittenbrink</w:t>
      </w:r>
      <w:proofErr w:type="spellEnd"/>
      <w:r w:rsidRPr="002650E8">
        <w:rPr>
          <w:rFonts w:ascii="Times" w:eastAsiaTheme="minorHAnsi" w:hAnsi="Times"/>
          <w:color w:val="000000" w:themeColor="text1"/>
          <w:lang w:val="en-GB" w:eastAsia="en-US"/>
        </w:rPr>
        <w:t xml:space="preserve">, C., </w:t>
      </w:r>
      <w:proofErr w:type="spellStart"/>
      <w:r w:rsidRPr="002650E8">
        <w:rPr>
          <w:rFonts w:ascii="Times" w:eastAsiaTheme="minorHAnsi" w:hAnsi="Times"/>
          <w:color w:val="000000" w:themeColor="text1"/>
          <w:lang w:val="en-GB" w:eastAsia="en-US"/>
        </w:rPr>
        <w:t>Lodha</w:t>
      </w:r>
      <w:proofErr w:type="spellEnd"/>
      <w:r w:rsidRPr="002650E8">
        <w:rPr>
          <w:rFonts w:ascii="Times" w:eastAsiaTheme="minorHAnsi" w:hAnsi="Times"/>
          <w:color w:val="000000" w:themeColor="text1"/>
          <w:lang w:val="en-GB" w:eastAsia="en-US"/>
        </w:rPr>
        <w:t>., S.: Approaches to uncertainty visualization. The Visual Computer 13(8), 370–390 (1997).</w:t>
      </w:r>
    </w:p>
    <w:p w14:paraId="1BA46694" w14:textId="77777777" w:rsidR="0045432F" w:rsidRPr="002650E8" w:rsidRDefault="0045432F" w:rsidP="0045432F">
      <w:pPr>
        <w:pStyle w:val="nova-e-listitem"/>
        <w:shd w:val="clear" w:color="auto" w:fill="FFFFFF"/>
        <w:spacing w:after="120" w:afterAutospacing="0"/>
        <w:ind w:left="720" w:hanging="720"/>
        <w:rPr>
          <w:rFonts w:ascii="Times" w:hAnsi="Times"/>
          <w:color w:val="000000" w:themeColor="text1"/>
          <w:bdr w:val="none" w:sz="0" w:space="0" w:color="auto" w:frame="1"/>
        </w:rPr>
      </w:pPr>
      <w:r w:rsidRPr="002650E8">
        <w:rPr>
          <w:rFonts w:ascii="Times" w:hAnsi="Times" w:cs="Arial"/>
          <w:color w:val="000000" w:themeColor="text1"/>
          <w:lang w:val="en-US"/>
        </w:rPr>
        <w:t xml:space="preserve">[22] </w:t>
      </w:r>
      <w:r w:rsidRPr="002650E8">
        <w:rPr>
          <w:rFonts w:ascii="Times" w:hAnsi="Times" w:cs="Arial"/>
          <w:color w:val="000000" w:themeColor="text1"/>
          <w:lang w:val="en-US"/>
        </w:rPr>
        <w:tab/>
      </w:r>
      <w:r w:rsidRPr="002650E8">
        <w:rPr>
          <w:rFonts w:ascii="Times" w:hAnsi="Times"/>
          <w:color w:val="000000" w:themeColor="text1"/>
        </w:rPr>
        <w:t xml:space="preserve">Rudolf </w:t>
      </w:r>
      <w:proofErr w:type="spellStart"/>
      <w:r w:rsidRPr="002650E8">
        <w:rPr>
          <w:rFonts w:ascii="Times" w:hAnsi="Times"/>
          <w:color w:val="000000" w:themeColor="text1"/>
        </w:rPr>
        <w:t>Netzel</w:t>
      </w:r>
      <w:proofErr w:type="spellEnd"/>
      <w:r w:rsidRPr="002650E8">
        <w:rPr>
          <w:rFonts w:ascii="Times" w:hAnsi="Times"/>
          <w:color w:val="000000" w:themeColor="text1"/>
        </w:rPr>
        <w:t xml:space="preserve"> and Daniel Weiskopf</w:t>
      </w:r>
      <w:r w:rsidRPr="002650E8">
        <w:rPr>
          <w:rFonts w:ascii="Times" w:hAnsi="Times"/>
          <w:color w:val="000000" w:themeColor="text1"/>
          <w:lang w:val="en-US"/>
        </w:rPr>
        <w:t xml:space="preserve">, </w:t>
      </w:r>
      <w:proofErr w:type="spellStart"/>
      <w:r w:rsidRPr="002650E8">
        <w:rPr>
          <w:rFonts w:ascii="Times" w:hAnsi="Times"/>
          <w:color w:val="000000" w:themeColor="text1"/>
        </w:rPr>
        <w:t>Tex</w:t>
      </w:r>
      <w:proofErr w:type="spellEnd"/>
      <w:r w:rsidRPr="002650E8">
        <w:rPr>
          <w:rFonts w:ascii="Times" w:hAnsi="Times"/>
          <w:color w:val="000000" w:themeColor="text1"/>
          <w:lang w:val="en-US"/>
        </w:rPr>
        <w:t>t</w:t>
      </w:r>
      <w:proofErr w:type="spellStart"/>
      <w:r w:rsidRPr="002650E8">
        <w:rPr>
          <w:rFonts w:ascii="Times" w:hAnsi="Times"/>
          <w:color w:val="000000" w:themeColor="text1"/>
        </w:rPr>
        <w:t>ure</w:t>
      </w:r>
      <w:proofErr w:type="spellEnd"/>
      <w:r w:rsidRPr="002650E8">
        <w:rPr>
          <w:rFonts w:ascii="Times" w:hAnsi="Times"/>
          <w:color w:val="000000" w:themeColor="text1"/>
          <w:lang w:val="en-US"/>
        </w:rPr>
        <w:t xml:space="preserve"> </w:t>
      </w:r>
      <w:r w:rsidRPr="002650E8">
        <w:rPr>
          <w:rFonts w:ascii="Times" w:hAnsi="Times"/>
          <w:color w:val="000000" w:themeColor="text1"/>
        </w:rPr>
        <w:t xml:space="preserve">Based Flow </w:t>
      </w:r>
      <w:proofErr w:type="spellStart"/>
      <w:r w:rsidRPr="002650E8">
        <w:rPr>
          <w:rFonts w:ascii="Times" w:hAnsi="Times"/>
          <w:color w:val="000000" w:themeColor="text1"/>
        </w:rPr>
        <w:t>VisualizaTion</w:t>
      </w:r>
      <w:proofErr w:type="spellEnd"/>
      <w:r w:rsidRPr="002650E8">
        <w:rPr>
          <w:rFonts w:ascii="Times" w:hAnsi="Times"/>
          <w:color w:val="000000" w:themeColor="text1"/>
          <w:lang w:val="en-US"/>
        </w:rPr>
        <w:t xml:space="preserve">. </w:t>
      </w:r>
      <w:r w:rsidRPr="002650E8">
        <w:rPr>
          <w:rFonts w:ascii="Times" w:hAnsi="Times"/>
          <w:color w:val="000000" w:themeColor="text1"/>
        </w:rPr>
        <w:t>November 2013</w:t>
      </w:r>
      <w:r w:rsidRPr="002650E8">
        <w:rPr>
          <w:rFonts w:ascii="Times" w:hAnsi="Times"/>
          <w:color w:val="000000" w:themeColor="text1"/>
          <w:lang w:val="en-US"/>
        </w:rPr>
        <w:t xml:space="preserve">, </w:t>
      </w:r>
      <w:r w:rsidRPr="002650E8">
        <w:rPr>
          <w:rFonts w:ascii="Times" w:hAnsi="Times"/>
          <w:color w:val="000000" w:themeColor="text1"/>
          <w:bdr w:val="none" w:sz="0" w:space="0" w:color="auto" w:frame="1"/>
        </w:rPr>
        <w:t>Computing in Science and Engineering</w:t>
      </w:r>
      <w:r w:rsidRPr="002650E8">
        <w:rPr>
          <w:rFonts w:ascii="Times" w:hAnsi="Times"/>
          <w:color w:val="000000" w:themeColor="text1"/>
        </w:rPr>
        <w:t> 15(6): 96-102</w:t>
      </w:r>
      <w:r w:rsidRPr="002650E8">
        <w:rPr>
          <w:rFonts w:ascii="Times" w:hAnsi="Times"/>
          <w:color w:val="000000" w:themeColor="text1"/>
          <w:lang w:val="en-US"/>
        </w:rPr>
        <w:t xml:space="preserve">, </w:t>
      </w:r>
    </w:p>
    <w:p w14:paraId="0CFFEBB9" w14:textId="77777777" w:rsidR="0045432F" w:rsidRPr="002650E8" w:rsidRDefault="0045432F" w:rsidP="0045432F">
      <w:pPr>
        <w:ind w:left="720" w:hanging="720"/>
        <w:jc w:val="both"/>
        <w:rPr>
          <w:rFonts w:ascii="Times" w:hAnsi="Times" w:cs="Arial"/>
          <w:color w:val="000000" w:themeColor="text1"/>
          <w:shd w:val="clear" w:color="auto" w:fill="FFFFFF"/>
          <w:lang w:val="en-US"/>
        </w:rPr>
      </w:pPr>
      <w:r w:rsidRPr="002650E8">
        <w:rPr>
          <w:rFonts w:ascii="Times" w:hAnsi="Times"/>
          <w:color w:val="000000" w:themeColor="text1"/>
          <w:lang w:val="en-US"/>
        </w:rPr>
        <w:t>[23]</w:t>
      </w:r>
      <w:r w:rsidRPr="002650E8">
        <w:rPr>
          <w:rFonts w:ascii="Times" w:hAnsi="Times"/>
          <w:color w:val="000000" w:themeColor="text1"/>
          <w:lang w:val="en-US"/>
        </w:rPr>
        <w:tab/>
      </w:r>
      <w:r w:rsidRPr="002650E8">
        <w:rPr>
          <w:rFonts w:ascii="Times" w:hAnsi="Times"/>
          <w:color w:val="000000" w:themeColor="text1"/>
        </w:rPr>
        <w:t xml:space="preserve">Jesus J. </w:t>
      </w:r>
      <w:proofErr w:type="spellStart"/>
      <w:r w:rsidRPr="002650E8">
        <w:rPr>
          <w:rFonts w:ascii="Times" w:hAnsi="Times"/>
          <w:color w:val="000000" w:themeColor="text1"/>
        </w:rPr>
        <w:t>Caban</w:t>
      </w:r>
      <w:proofErr w:type="spellEnd"/>
      <w:r w:rsidRPr="002650E8">
        <w:rPr>
          <w:rFonts w:ascii="Times" w:hAnsi="Times"/>
          <w:color w:val="000000" w:themeColor="text1"/>
        </w:rPr>
        <w:t>, </w:t>
      </w:r>
      <w:proofErr w:type="spellStart"/>
      <w:r w:rsidRPr="002650E8">
        <w:rPr>
          <w:rFonts w:ascii="Times" w:hAnsi="Times"/>
          <w:color w:val="000000" w:themeColor="text1"/>
        </w:rPr>
        <w:t>Alark</w:t>
      </w:r>
      <w:proofErr w:type="spellEnd"/>
      <w:r w:rsidRPr="002650E8">
        <w:rPr>
          <w:rFonts w:ascii="Times" w:hAnsi="Times"/>
          <w:color w:val="000000" w:themeColor="text1"/>
        </w:rPr>
        <w:t xml:space="preserve"> Joshi, and Penny </w:t>
      </w:r>
      <w:proofErr w:type="spellStart"/>
      <w:r w:rsidRPr="002650E8">
        <w:rPr>
          <w:rFonts w:ascii="Times" w:hAnsi="Times"/>
          <w:color w:val="000000" w:themeColor="text1"/>
        </w:rPr>
        <w:t>Rheingans</w:t>
      </w:r>
      <w:proofErr w:type="spellEnd"/>
      <w:r w:rsidRPr="002650E8">
        <w:rPr>
          <w:rFonts w:ascii="Times" w:hAnsi="Times"/>
          <w:color w:val="000000" w:themeColor="text1"/>
          <w:lang w:val="en-US"/>
        </w:rPr>
        <w:t xml:space="preserve">. </w:t>
      </w:r>
      <w:r w:rsidRPr="002650E8">
        <w:rPr>
          <w:rFonts w:ascii="Times" w:hAnsi="Times"/>
          <w:color w:val="000000" w:themeColor="text1"/>
        </w:rPr>
        <w:t>Texture-based feature tracking for effective time-varying data visualization</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13, Issue: 6, Nov.-Dec. 2007)</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1472 –</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1479</w:t>
      </w:r>
      <w:r w:rsidRPr="002650E8">
        <w:rPr>
          <w:rFonts w:ascii="Times" w:hAnsi="Times" w:cs="Arial"/>
          <w:color w:val="000000" w:themeColor="text1"/>
          <w:shd w:val="clear" w:color="auto" w:fill="FFFFFF"/>
          <w:lang w:val="en-US"/>
        </w:rPr>
        <w:t>.</w:t>
      </w:r>
    </w:p>
    <w:p w14:paraId="5102D546" w14:textId="77777777" w:rsidR="0045432F" w:rsidRPr="002650E8" w:rsidRDefault="0045432F" w:rsidP="0045432F">
      <w:pPr>
        <w:ind w:left="720" w:hanging="720"/>
        <w:jc w:val="both"/>
        <w:rPr>
          <w:rFonts w:ascii="Times" w:hAnsi="Times" w:cs="Arial"/>
          <w:color w:val="000000" w:themeColor="text1"/>
          <w:shd w:val="clear" w:color="auto" w:fill="FFFFFF"/>
          <w:lang w:val="en-US"/>
        </w:rPr>
      </w:pPr>
    </w:p>
    <w:p w14:paraId="74BCB9B1" w14:textId="77777777" w:rsidR="0045432F" w:rsidRPr="002650E8" w:rsidRDefault="0045432F" w:rsidP="0045432F">
      <w:pPr>
        <w:ind w:left="720" w:hanging="720"/>
        <w:jc w:val="both"/>
        <w:rPr>
          <w:rFonts w:ascii="Times" w:hAnsi="Times"/>
          <w:color w:val="000000" w:themeColor="text1"/>
        </w:rPr>
      </w:pPr>
      <w:r w:rsidRPr="002650E8">
        <w:rPr>
          <w:rFonts w:ascii="Times" w:hAnsi="Times"/>
          <w:color w:val="000000" w:themeColor="text1"/>
          <w:lang w:val="en-US"/>
        </w:rPr>
        <w:t>[24]</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 xml:space="preserve">Sven </w:t>
      </w:r>
      <w:proofErr w:type="spellStart"/>
      <w:r w:rsidRPr="002650E8">
        <w:rPr>
          <w:rStyle w:val="blue-tooltip"/>
          <w:rFonts w:ascii="Times" w:hAnsi="Times" w:cs="Arial"/>
          <w:color w:val="000000" w:themeColor="text1"/>
          <w:shd w:val="clear" w:color="auto" w:fill="FFFFFF"/>
        </w:rPr>
        <w:t>Bachthaler</w:t>
      </w:r>
      <w:proofErr w:type="spellEnd"/>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Daniel Weiskopf</w:t>
      </w:r>
      <w:r w:rsidRPr="002650E8">
        <w:rPr>
          <w:rFonts w:ascii="Times" w:hAnsi="Times"/>
          <w:color w:val="000000" w:themeColor="text1"/>
          <w:lang w:val="en-US"/>
        </w:rPr>
        <w:t xml:space="preserve">. </w:t>
      </w:r>
      <w:r w:rsidRPr="002650E8">
        <w:rPr>
          <w:rFonts w:ascii="Times" w:hAnsi="Times"/>
          <w:color w:val="000000" w:themeColor="text1"/>
        </w:rPr>
        <w:t>Animation of Orthogonal Texture Patterns for Vector Field Visualization</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14, Issue: 4, July-Aug. 2008)</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741 – 755</w:t>
      </w:r>
      <w:r w:rsidRPr="002650E8">
        <w:rPr>
          <w:rFonts w:ascii="Times" w:hAnsi="Times" w:cs="Arial"/>
          <w:color w:val="000000" w:themeColor="text1"/>
          <w:shd w:val="clear" w:color="auto" w:fill="FFFFFF"/>
          <w:lang w:val="en-US"/>
        </w:rPr>
        <w:t xml:space="preserve">. </w:t>
      </w:r>
    </w:p>
    <w:p w14:paraId="072C9E49" w14:textId="77777777" w:rsidR="0045432F" w:rsidRPr="002650E8" w:rsidRDefault="0045432F" w:rsidP="0045432F">
      <w:pPr>
        <w:ind w:left="720" w:hanging="720"/>
        <w:jc w:val="both"/>
        <w:rPr>
          <w:rFonts w:ascii="Times" w:hAnsi="Times"/>
          <w:color w:val="000000" w:themeColor="text1"/>
          <w:lang w:val="en-US"/>
        </w:rPr>
      </w:pPr>
    </w:p>
    <w:p w14:paraId="55C1080C" w14:textId="77777777" w:rsidR="0045432F" w:rsidRPr="002650E8" w:rsidRDefault="0045432F" w:rsidP="0045432F">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[25]</w:t>
      </w:r>
      <w:r w:rsidRPr="002650E8">
        <w:rPr>
          <w:rFonts w:ascii="Times" w:hAnsi="Times"/>
          <w:color w:val="000000" w:themeColor="text1"/>
          <w:lang w:val="en-US"/>
        </w:rPr>
        <w:tab/>
      </w:r>
      <w:proofErr w:type="spellStart"/>
      <w:r w:rsidRPr="002650E8">
        <w:rPr>
          <w:rStyle w:val="blue-tooltip"/>
          <w:rFonts w:ascii="Times" w:hAnsi="Times" w:cs="Arial"/>
          <w:color w:val="000000" w:themeColor="text1"/>
          <w:shd w:val="clear" w:color="auto" w:fill="FFFFFF"/>
        </w:rPr>
        <w:t>Jin</w:t>
      </w:r>
      <w:proofErr w:type="spellEnd"/>
      <w:r w:rsidRPr="002650E8">
        <w:rPr>
          <w:rStyle w:val="blue-tooltip"/>
          <w:rFonts w:ascii="Times" w:hAnsi="Times" w:cs="Arial"/>
          <w:color w:val="000000" w:themeColor="text1"/>
          <w:shd w:val="clear" w:color="auto" w:fill="FFFFFF"/>
        </w:rPr>
        <w:t xml:space="preserve"> Huang</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Zherong</w:t>
      </w:r>
      <w:proofErr w:type="spellEnd"/>
      <w:r w:rsidRPr="002650E8">
        <w:rPr>
          <w:rStyle w:val="blue-tooltip"/>
          <w:rFonts w:ascii="Times" w:hAnsi="Times" w:cs="Arial"/>
          <w:color w:val="000000" w:themeColor="text1"/>
          <w:shd w:val="clear" w:color="auto" w:fill="FFFFFF"/>
        </w:rPr>
        <w:t xml:space="preserve"> Pan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Guoning</w:t>
      </w:r>
      <w:proofErr w:type="spellEnd"/>
      <w:r w:rsidRPr="002650E8">
        <w:rPr>
          <w:rStyle w:val="blue-tooltip"/>
          <w:rFonts w:ascii="Times" w:hAnsi="Times" w:cs="Arial"/>
          <w:color w:val="000000" w:themeColor="text1"/>
          <w:shd w:val="clear" w:color="auto" w:fill="FFFFFF"/>
        </w:rPr>
        <w:t xml:space="preserve"> Chen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Wei Chen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Hujun</w:t>
      </w:r>
      <w:proofErr w:type="spellEnd"/>
      <w:r w:rsidRPr="002650E8">
        <w:rPr>
          <w:rStyle w:val="blue-tooltip"/>
          <w:rFonts w:ascii="Times" w:hAnsi="Times" w:cs="Arial"/>
          <w:color w:val="000000" w:themeColor="text1"/>
          <w:shd w:val="clear" w:color="auto" w:fill="FFFFFF"/>
        </w:rPr>
        <w:t xml:space="preserve"> Bao</w:t>
      </w:r>
      <w:r w:rsidRPr="002650E8">
        <w:rPr>
          <w:rStyle w:val="blue-tooltip"/>
          <w:rFonts w:ascii="Times" w:hAnsi="Times" w:cs="Arial"/>
          <w:color w:val="000000" w:themeColor="text1"/>
          <w:shd w:val="clear" w:color="auto" w:fill="FFFFFF"/>
          <w:lang w:val="en-US"/>
        </w:rPr>
        <w:t xml:space="preserve">. </w:t>
      </w:r>
      <w:r w:rsidRPr="002650E8">
        <w:rPr>
          <w:rFonts w:ascii="Times" w:hAnsi="Times" w:cs="Arial"/>
          <w:color w:val="000000" w:themeColor="text1"/>
        </w:rPr>
        <w:t>Image-Space Texture-Based Output-Coherent Surface Flow Visualization</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19, Issue: 9, Sept. 2013)</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1476 – 1487</w:t>
      </w:r>
      <w:r w:rsidRPr="002650E8">
        <w:rPr>
          <w:rFonts w:ascii="Times" w:hAnsi="Times" w:cs="Arial"/>
          <w:color w:val="000000" w:themeColor="text1"/>
          <w:shd w:val="clear" w:color="auto" w:fill="FFFFFF"/>
          <w:lang w:val="en-US"/>
        </w:rPr>
        <w:t>.</w:t>
      </w:r>
    </w:p>
    <w:p w14:paraId="695E90AB" w14:textId="77777777" w:rsidR="0045432F" w:rsidRPr="002650E8" w:rsidRDefault="0045432F" w:rsidP="0045432F">
      <w:pPr>
        <w:ind w:left="720" w:hanging="720"/>
        <w:jc w:val="both"/>
        <w:rPr>
          <w:rFonts w:ascii="Times" w:hAnsi="Times"/>
          <w:color w:val="000000" w:themeColor="text1"/>
        </w:rPr>
      </w:pPr>
    </w:p>
    <w:p w14:paraId="6BE0E7EE" w14:textId="77777777" w:rsidR="0045432F" w:rsidRPr="002650E8" w:rsidRDefault="0045432F" w:rsidP="0045432F">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 xml:space="preserve">[26] </w:t>
      </w:r>
      <w:r w:rsidRPr="002650E8">
        <w:rPr>
          <w:rFonts w:ascii="Times" w:hAnsi="Times"/>
          <w:color w:val="000000" w:themeColor="text1"/>
          <w:lang w:val="en-US"/>
        </w:rPr>
        <w:tab/>
      </w:r>
      <w:r w:rsidRPr="002650E8">
        <w:rPr>
          <w:rFonts w:ascii="Times" w:hAnsi="Times"/>
          <w:color w:val="000000" w:themeColor="text1"/>
        </w:rPr>
        <w:t xml:space="preserve">Andrea Kratz, Daniel Baum, and Ingrid </w:t>
      </w:r>
      <w:proofErr w:type="spellStart"/>
      <w:r w:rsidRPr="002650E8">
        <w:rPr>
          <w:rFonts w:ascii="Times" w:hAnsi="Times"/>
          <w:color w:val="000000" w:themeColor="text1"/>
        </w:rPr>
        <w:t>Hotz</w:t>
      </w:r>
      <w:proofErr w:type="spellEnd"/>
      <w:r w:rsidRPr="002650E8">
        <w:rPr>
          <w:rFonts w:ascii="Times" w:hAnsi="Times"/>
          <w:color w:val="000000" w:themeColor="text1"/>
          <w:lang w:val="en-US"/>
        </w:rPr>
        <w:t xml:space="preserve">. </w:t>
      </w:r>
      <w:r w:rsidRPr="002650E8">
        <w:rPr>
          <w:rFonts w:ascii="Times" w:hAnsi="Times" w:cs="Arial"/>
          <w:color w:val="000000" w:themeColor="text1"/>
        </w:rPr>
        <w:t>Anisotropic Sampling of Planar and Two-Manifold Domains for Texture Generation and Glyph Distribution</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 xml:space="preserve">IEEE Transactions </w:t>
      </w:r>
      <w:r w:rsidRPr="002650E8">
        <w:rPr>
          <w:rFonts w:ascii="Times" w:hAnsi="Times" w:cs="Arial"/>
          <w:color w:val="000000" w:themeColor="text1"/>
          <w:shd w:val="clear" w:color="auto" w:fill="FFFFFF"/>
        </w:rPr>
        <w:lastRenderedPageBreak/>
        <w:t>on Visualization and Computer Graphics (Volume: 19, Issue: 11, Nov. 2013)</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1782 – 1794</w:t>
      </w:r>
      <w:r w:rsidRPr="002650E8">
        <w:rPr>
          <w:rFonts w:ascii="Times" w:hAnsi="Times" w:cs="Arial"/>
          <w:color w:val="000000" w:themeColor="text1"/>
          <w:shd w:val="clear" w:color="auto" w:fill="FFFFFF"/>
          <w:lang w:val="en-US"/>
        </w:rPr>
        <w:t>.</w:t>
      </w:r>
    </w:p>
    <w:p w14:paraId="2E2E804F" w14:textId="77777777" w:rsidR="0045432F" w:rsidRPr="002650E8" w:rsidRDefault="0045432F" w:rsidP="0045432F">
      <w:pPr>
        <w:ind w:left="720" w:hanging="720"/>
        <w:jc w:val="both"/>
        <w:rPr>
          <w:rFonts w:ascii="Times" w:hAnsi="Times"/>
          <w:color w:val="000000" w:themeColor="text1"/>
        </w:rPr>
      </w:pPr>
    </w:p>
    <w:p w14:paraId="48FD3170" w14:textId="77777777" w:rsidR="0045432F" w:rsidRPr="002650E8" w:rsidRDefault="0045432F" w:rsidP="0045432F">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[27]</w:t>
      </w:r>
      <w:r w:rsidRPr="002650E8">
        <w:rPr>
          <w:rFonts w:ascii="Times" w:hAnsi="Times"/>
          <w:color w:val="000000" w:themeColor="text1"/>
          <w:lang w:val="en-US"/>
        </w:rPr>
        <w:tab/>
      </w:r>
      <w:r w:rsidRPr="002650E8">
        <w:rPr>
          <w:rFonts w:ascii="Times" w:hAnsi="Times" w:cs="Arial"/>
          <w:color w:val="000000" w:themeColor="text1"/>
          <w:shd w:val="clear" w:color="auto" w:fill="FFFFFF"/>
        </w:rPr>
        <w:t>D. Weiskopf</w:t>
      </w:r>
      <w:r w:rsidRPr="002650E8">
        <w:rPr>
          <w:rFonts w:ascii="Times" w:hAnsi="Times"/>
          <w:color w:val="000000" w:themeColor="text1"/>
          <w:lang w:val="en-US"/>
        </w:rPr>
        <w:t xml:space="preserve">. </w:t>
      </w:r>
      <w:r w:rsidRPr="002650E8">
        <w:rPr>
          <w:rFonts w:ascii="Times" w:hAnsi="Times" w:cs="Arial"/>
          <w:color w:val="000000" w:themeColor="text1"/>
        </w:rPr>
        <w:t>On the role of color in the perception of motion in animated visualizations</w:t>
      </w:r>
      <w:r w:rsidRPr="002650E8">
        <w:rPr>
          <w:rFonts w:ascii="Times" w:hAnsi="Times" w:cs="Arial"/>
          <w:color w:val="000000" w:themeColor="text1"/>
          <w:lang w:val="en-US"/>
        </w:rPr>
        <w:t xml:space="preserve">. </w:t>
      </w:r>
      <w:r w:rsidRPr="002650E8">
        <w:rPr>
          <w:rStyle w:val="Strong"/>
          <w:rFonts w:ascii="Times" w:hAnsi="Times" w:cs="Arial"/>
          <w:b w:val="0"/>
          <w:bCs w:val="0"/>
          <w:color w:val="000000" w:themeColor="text1"/>
          <w:shd w:val="clear" w:color="auto" w:fill="FFFFFF"/>
        </w:rPr>
        <w:t>Conference: </w:t>
      </w:r>
      <w:r w:rsidRPr="002650E8">
        <w:rPr>
          <w:rFonts w:ascii="Times" w:hAnsi="Times" w:cs="Arial"/>
          <w:color w:val="000000" w:themeColor="text1"/>
          <w:shd w:val="clear" w:color="auto" w:fill="FFFFFF"/>
        </w:rPr>
        <w:t>10-15 Oct. 2004</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Austin, TX, USA</w:t>
      </w:r>
      <w:r w:rsidRPr="002650E8">
        <w:rPr>
          <w:rFonts w:ascii="Times" w:hAnsi="Times"/>
          <w:color w:val="000000" w:themeColor="text1"/>
          <w:lang w:val="en-US"/>
        </w:rPr>
        <w:t>.</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Visualization 2004</w:t>
      </w:r>
      <w:r w:rsidRPr="002650E8">
        <w:rPr>
          <w:rFonts w:ascii="Times" w:hAnsi="Times"/>
          <w:color w:val="000000" w:themeColor="text1"/>
          <w:lang w:val="en-US"/>
        </w:rPr>
        <w:t>.</w:t>
      </w:r>
      <w:r w:rsidRPr="002650E8">
        <w:rPr>
          <w:rStyle w:val="Strong"/>
          <w:rFonts w:ascii="Times" w:hAnsi="Times" w:cs="Arial"/>
          <w:b w:val="0"/>
          <w:bCs w:val="0"/>
          <w:color w:val="000000" w:themeColor="text1"/>
          <w:shd w:val="clear" w:color="auto" w:fill="FFFFFF"/>
        </w:rPr>
        <w:t xml:space="preserve"> ISBN:</w:t>
      </w:r>
      <w:r w:rsidRPr="002650E8">
        <w:rPr>
          <w:rStyle w:val="isbn-value"/>
          <w:rFonts w:ascii="Times" w:hAnsi="Times" w:cs="Arial"/>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0-7803-8788-0</w:t>
      </w:r>
      <w:r w:rsidRPr="002650E8">
        <w:rPr>
          <w:rStyle w:val="isbn-value"/>
          <w:rFonts w:ascii="Times" w:hAnsi="Times" w:cs="Arial"/>
          <w:color w:val="000000" w:themeColor="text1"/>
          <w:shd w:val="clear" w:color="auto" w:fill="FFFFFF"/>
          <w:lang w:val="en-US"/>
        </w:rPr>
        <w:t>.</w:t>
      </w:r>
    </w:p>
    <w:p w14:paraId="345E6E41" w14:textId="77777777" w:rsidR="0045432F" w:rsidRPr="002650E8" w:rsidRDefault="0045432F" w:rsidP="0045432F">
      <w:pPr>
        <w:jc w:val="both"/>
        <w:rPr>
          <w:rFonts w:ascii="Times" w:hAnsi="Times"/>
          <w:color w:val="000000" w:themeColor="text1"/>
          <w:lang w:val="en-US"/>
        </w:rPr>
      </w:pPr>
    </w:p>
    <w:p w14:paraId="25B881EA" w14:textId="77777777" w:rsidR="0045432F" w:rsidRPr="002650E8" w:rsidRDefault="0045432F" w:rsidP="0045432F">
      <w:pPr>
        <w:ind w:left="720" w:hanging="720"/>
        <w:jc w:val="both"/>
        <w:rPr>
          <w:rFonts w:ascii="Times" w:hAnsi="Times"/>
          <w:color w:val="000000" w:themeColor="text1"/>
        </w:rPr>
      </w:pPr>
      <w:r w:rsidRPr="002650E8">
        <w:rPr>
          <w:rFonts w:ascii="Times" w:hAnsi="Times"/>
          <w:color w:val="000000" w:themeColor="text1"/>
          <w:lang w:val="en-US"/>
        </w:rPr>
        <w:t>[28]</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C.G. Healey</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J.T. Enns</w:t>
      </w:r>
      <w:r w:rsidRPr="002650E8">
        <w:rPr>
          <w:rFonts w:ascii="Times" w:hAnsi="Times"/>
          <w:color w:val="000000" w:themeColor="text1"/>
          <w:lang w:val="en-US"/>
        </w:rPr>
        <w:t xml:space="preserve">. </w:t>
      </w:r>
      <w:r w:rsidRPr="002650E8">
        <w:rPr>
          <w:rFonts w:ascii="Times" w:hAnsi="Times" w:cs="Arial"/>
          <w:color w:val="000000" w:themeColor="text1"/>
        </w:rPr>
        <w:t>Building perceptual textures to visualize multidimensional datasets</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18-23 Oct.</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Research Triangle Park, NC, USA</w:t>
      </w:r>
      <w:r w:rsidRPr="002650E8">
        <w:rPr>
          <w:rFonts w:ascii="Times" w:hAnsi="Times"/>
          <w:color w:val="000000" w:themeColor="text1"/>
          <w:lang w:val="en-US"/>
        </w:rPr>
        <w:t>.</w:t>
      </w:r>
      <w:r w:rsidRPr="002650E8">
        <w:rPr>
          <w:rFonts w:ascii="Times" w:hAnsi="Times" w:cs="Arial"/>
          <w:color w:val="000000" w:themeColor="text1"/>
          <w:shd w:val="clear" w:color="auto" w:fill="FFFFFF"/>
        </w:rPr>
        <w:t xml:space="preserve"> 1998</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Proceedings Visualization '98 (Cat. No.98CB36276)</w:t>
      </w:r>
      <w:r w:rsidRPr="002650E8">
        <w:rPr>
          <w:rFonts w:ascii="Times" w:hAnsi="Times"/>
          <w:color w:val="000000" w:themeColor="text1"/>
          <w:lang w:val="en-US"/>
        </w:rPr>
        <w:t xml:space="preserve">. </w:t>
      </w:r>
      <w:r w:rsidRPr="002650E8">
        <w:rPr>
          <w:rStyle w:val="Strong"/>
          <w:rFonts w:ascii="Times" w:hAnsi="Times" w:cs="Arial"/>
          <w:b w:val="0"/>
          <w:bCs w:val="0"/>
          <w:color w:val="000000" w:themeColor="text1"/>
          <w:shd w:val="clear" w:color="auto" w:fill="FFFFFF"/>
        </w:rPr>
        <w:t>ISBN:</w:t>
      </w:r>
      <w:r w:rsidRPr="002650E8">
        <w:rPr>
          <w:rStyle w:val="Strong"/>
          <w:rFonts w:ascii="Times" w:hAnsi="Times" w:cs="Arial"/>
          <w:b w:val="0"/>
          <w:bCs w:val="0"/>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0-8186-9176-X</w:t>
      </w:r>
      <w:r w:rsidRPr="002650E8">
        <w:rPr>
          <w:rStyle w:val="Strong"/>
          <w:rFonts w:ascii="Times" w:hAnsi="Times" w:cs="Arial"/>
          <w:b w:val="0"/>
          <w:bCs w:val="0"/>
          <w:color w:val="000000" w:themeColor="text1"/>
          <w:shd w:val="clear" w:color="auto" w:fill="FFFFFF"/>
          <w:lang w:val="en-US"/>
        </w:rPr>
        <w:t>.</w:t>
      </w:r>
    </w:p>
    <w:p w14:paraId="325CC0BB" w14:textId="77777777" w:rsidR="0045432F" w:rsidRPr="002650E8" w:rsidRDefault="0045432F" w:rsidP="0045432F">
      <w:pPr>
        <w:shd w:val="clear" w:color="auto" w:fill="FFFFFF"/>
        <w:ind w:left="720" w:hanging="720"/>
        <w:rPr>
          <w:rFonts w:ascii="Times" w:hAnsi="Times"/>
          <w:color w:val="000000" w:themeColor="text1"/>
          <w:lang w:val="en-US"/>
        </w:rPr>
      </w:pPr>
    </w:p>
    <w:p w14:paraId="2B5A8DCB" w14:textId="77777777" w:rsidR="0045432F" w:rsidRPr="002650E8" w:rsidRDefault="0045432F" w:rsidP="0045432F">
      <w:pPr>
        <w:ind w:left="720" w:hanging="720"/>
        <w:rPr>
          <w:rFonts w:ascii="Times" w:hAnsi="Times" w:cs="Arial"/>
          <w:color w:val="000000" w:themeColor="text1"/>
          <w:shd w:val="clear" w:color="auto" w:fill="FFFFFF"/>
        </w:rPr>
      </w:pPr>
      <w:r w:rsidRPr="002650E8">
        <w:rPr>
          <w:rFonts w:ascii="Times" w:hAnsi="Times"/>
          <w:color w:val="000000" w:themeColor="text1"/>
          <w:lang w:val="en-US"/>
        </w:rPr>
        <w:t>[29]</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 xml:space="preserve">R.P. </w:t>
      </w:r>
      <w:proofErr w:type="spellStart"/>
      <w:r w:rsidRPr="002650E8">
        <w:rPr>
          <w:rStyle w:val="blue-tooltip"/>
          <w:rFonts w:ascii="Times" w:hAnsi="Times" w:cs="Arial"/>
          <w:color w:val="000000" w:themeColor="text1"/>
          <w:shd w:val="clear" w:color="auto" w:fill="FFFFFF"/>
        </w:rPr>
        <w:t>Botchen</w:t>
      </w:r>
      <w:proofErr w:type="spellEnd"/>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D. Weiskopf</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 xml:space="preserve">T. </w:t>
      </w:r>
      <w:proofErr w:type="spellStart"/>
      <w:r w:rsidRPr="002650E8">
        <w:rPr>
          <w:rStyle w:val="blue-tooltip"/>
          <w:rFonts w:ascii="Times" w:hAnsi="Times" w:cs="Arial"/>
          <w:color w:val="000000" w:themeColor="text1"/>
          <w:shd w:val="clear" w:color="auto" w:fill="FFFFFF"/>
        </w:rPr>
        <w:t>Ertl</w:t>
      </w:r>
      <w:proofErr w:type="spellEnd"/>
      <w:r w:rsidRPr="002650E8">
        <w:rPr>
          <w:rStyle w:val="blue-tooltip"/>
          <w:rFonts w:ascii="Times" w:hAnsi="Times" w:cs="Arial"/>
          <w:color w:val="000000" w:themeColor="text1"/>
          <w:shd w:val="clear" w:color="auto" w:fill="FFFFFF"/>
          <w:lang w:val="en-US"/>
        </w:rPr>
        <w:t xml:space="preserve">. </w:t>
      </w:r>
      <w:r w:rsidRPr="002650E8">
        <w:rPr>
          <w:rFonts w:ascii="Times" w:hAnsi="Times" w:cs="Arial"/>
          <w:color w:val="000000" w:themeColor="text1"/>
        </w:rPr>
        <w:t xml:space="preserve">Texture-based visualization of uncertainty in flow </w:t>
      </w:r>
      <w:r w:rsidRPr="002650E8">
        <w:rPr>
          <w:rFonts w:ascii="Times" w:hAnsi="Times" w:cs="Arial"/>
          <w:color w:val="000000" w:themeColor="text1"/>
        </w:rPr>
        <w:br/>
        <w:t>fields</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VIS 05. IEEE Visualization, Minneapolis, MN, USA</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23-28 Oct. 2005</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ISBN:</w:t>
      </w:r>
      <w:r w:rsidRPr="002650E8">
        <w:rPr>
          <w:rStyle w:val="isbn-value"/>
          <w:rFonts w:ascii="Times" w:hAnsi="Times" w:cs="Arial"/>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0-7803-9462-3</w:t>
      </w:r>
      <w:r w:rsidRPr="002650E8">
        <w:rPr>
          <w:rStyle w:val="isbn-value"/>
          <w:rFonts w:ascii="Times" w:hAnsi="Times" w:cs="Arial"/>
          <w:color w:val="000000" w:themeColor="text1"/>
          <w:shd w:val="clear" w:color="auto" w:fill="FFFFFF"/>
          <w:lang w:val="en-US"/>
        </w:rPr>
        <w:t>.</w:t>
      </w:r>
    </w:p>
    <w:p w14:paraId="4BFE5FA4" w14:textId="77777777" w:rsidR="0045432F" w:rsidRPr="002650E8" w:rsidRDefault="0045432F" w:rsidP="0045432F">
      <w:pPr>
        <w:jc w:val="both"/>
        <w:rPr>
          <w:rFonts w:ascii="Times" w:hAnsi="Times"/>
          <w:color w:val="000000" w:themeColor="text1"/>
        </w:rPr>
      </w:pPr>
    </w:p>
    <w:p w14:paraId="78A7E793" w14:textId="77777777" w:rsidR="0045432F" w:rsidRPr="002650E8" w:rsidRDefault="0045432F" w:rsidP="0045432F">
      <w:pPr>
        <w:ind w:left="720" w:hanging="720"/>
        <w:rPr>
          <w:rFonts w:ascii="Times" w:eastAsiaTheme="minorHAnsi" w:hAnsi="Times" w:cs="AppleSystemUIFont"/>
          <w:color w:val="000000" w:themeColor="text1"/>
          <w:u w:color="DCA10D"/>
          <w:lang w:val="en-GB" w:eastAsia="en-US"/>
        </w:rPr>
      </w:pPr>
      <w:r w:rsidRPr="002650E8">
        <w:rPr>
          <w:rFonts w:ascii="Times" w:hAnsi="Times"/>
          <w:color w:val="000000" w:themeColor="text1"/>
          <w:lang w:val="en-US"/>
        </w:rPr>
        <w:t>[30]</w:t>
      </w:r>
      <w:r w:rsidRPr="002650E8">
        <w:rPr>
          <w:rFonts w:ascii="Times" w:hAnsi="Times"/>
          <w:color w:val="000000" w:themeColor="text1"/>
          <w:lang w:val="en-US"/>
        </w:rPr>
        <w:tab/>
      </w:r>
      <w:proofErr w:type="spellStart"/>
      <w:r w:rsidRPr="002650E8">
        <w:rPr>
          <w:rFonts w:ascii="Times" w:hAnsi="Times"/>
          <w:color w:val="000000" w:themeColor="text1"/>
        </w:rPr>
        <w:t>Aasim</w:t>
      </w:r>
      <w:proofErr w:type="spellEnd"/>
      <w:r w:rsidRPr="002650E8">
        <w:rPr>
          <w:rFonts w:ascii="Times" w:hAnsi="Times"/>
          <w:color w:val="000000" w:themeColor="text1"/>
        </w:rPr>
        <w:t xml:space="preserve"> Kamal · Parashar </w:t>
      </w:r>
      <w:proofErr w:type="spellStart"/>
      <w:r w:rsidRPr="002650E8">
        <w:rPr>
          <w:rFonts w:ascii="Times" w:hAnsi="Times"/>
          <w:color w:val="000000" w:themeColor="text1"/>
        </w:rPr>
        <w:t>Dhakal</w:t>
      </w:r>
      <w:proofErr w:type="spellEnd"/>
      <w:r w:rsidRPr="002650E8">
        <w:rPr>
          <w:rFonts w:ascii="Times" w:hAnsi="Times"/>
          <w:color w:val="000000" w:themeColor="text1"/>
          <w:lang w:val="en-US"/>
        </w:rPr>
        <w:t>,</w:t>
      </w:r>
      <w:r w:rsidRPr="002650E8">
        <w:rPr>
          <w:rFonts w:ascii="Times" w:hAnsi="Times"/>
          <w:color w:val="000000" w:themeColor="text1"/>
          <w:shd w:val="clear" w:color="auto" w:fill="FFFFFF"/>
        </w:rPr>
        <w:t xml:space="preserve"> et al</w:t>
      </w:r>
      <w:r w:rsidRPr="002650E8">
        <w:rPr>
          <w:rFonts w:ascii="Times" w:hAnsi="Times"/>
          <w:color w:val="000000" w:themeColor="text1"/>
          <w:shd w:val="clear" w:color="auto" w:fill="FFFFFF"/>
          <w:lang w:val="en-US"/>
        </w:rPr>
        <w:t>.</w:t>
      </w:r>
      <w:r w:rsidRPr="002650E8">
        <w:rPr>
          <w:rFonts w:ascii="Times" w:hAnsi="Times"/>
          <w:color w:val="000000" w:themeColor="text1"/>
          <w:lang w:val="en-US"/>
        </w:rPr>
        <w:t xml:space="preserve"> </w:t>
      </w:r>
      <w:r w:rsidRPr="002650E8">
        <w:rPr>
          <w:rFonts w:ascii="Times" w:hAnsi="Times"/>
          <w:color w:val="000000" w:themeColor="text1"/>
        </w:rPr>
        <w:t>Recent advances and challenges in uncertainty visualization: a survey</w:t>
      </w:r>
      <w:r w:rsidRPr="002650E8">
        <w:rPr>
          <w:rFonts w:ascii="Times" w:hAnsi="Times"/>
          <w:color w:val="000000" w:themeColor="text1"/>
          <w:lang w:val="en-US"/>
        </w:rPr>
        <w:t xml:space="preserve">. </w:t>
      </w:r>
      <w:r w:rsidRPr="002650E8">
        <w:rPr>
          <w:rFonts w:ascii="Times" w:eastAsiaTheme="minorHAnsi" w:hAnsi="Times" w:cs="AppleSystemUIFont"/>
          <w:color w:val="000000" w:themeColor="text1"/>
          <w:lang w:val="en-GB" w:eastAsia="en-US"/>
        </w:rPr>
        <w:t xml:space="preserve">May 2021, </w:t>
      </w:r>
      <w:r w:rsidRPr="002650E8">
        <w:rPr>
          <w:rFonts w:ascii="Times" w:eastAsiaTheme="minorHAnsi" w:hAnsi="Times" w:cs="AppleSystemUIFont"/>
          <w:color w:val="000000" w:themeColor="text1"/>
          <w:u w:color="DCA10D"/>
          <w:lang w:val="en-GB" w:eastAsia="en-US"/>
        </w:rPr>
        <w:t>Journal of Visualization</w:t>
      </w:r>
      <w:r w:rsidRPr="002650E8">
        <w:rPr>
          <w:rFonts w:ascii="Times" w:eastAsiaTheme="minorHAnsi" w:hAnsi="Times" w:cs="AppleSystemUIFont"/>
          <w:color w:val="000000" w:themeColor="text1"/>
          <w:lang w:val="en-GB" w:eastAsia="en-US"/>
        </w:rPr>
        <w:t xml:space="preserve"> 24(5):1-30. </w:t>
      </w:r>
    </w:p>
    <w:p w14:paraId="5C6BD9CD" w14:textId="77777777" w:rsidR="0045432F" w:rsidRPr="002650E8" w:rsidRDefault="0045432F" w:rsidP="0045432F">
      <w:pPr>
        <w:ind w:left="720" w:hanging="720"/>
        <w:rPr>
          <w:rFonts w:ascii="Times" w:eastAsiaTheme="minorHAnsi" w:hAnsi="Times" w:cs="AppleSystemUIFont"/>
          <w:color w:val="000000" w:themeColor="text1"/>
          <w:u w:color="DCA10D"/>
          <w:lang w:val="en-GB" w:eastAsia="en-US"/>
        </w:rPr>
      </w:pPr>
    </w:p>
    <w:p w14:paraId="308F80CA" w14:textId="77777777" w:rsidR="0045432F" w:rsidRPr="002650E8" w:rsidRDefault="0045432F" w:rsidP="0045432F">
      <w:pPr>
        <w:ind w:left="720" w:hanging="720"/>
        <w:rPr>
          <w:rFonts w:ascii="Times" w:hAnsi="Times" w:cs="Arial"/>
          <w:color w:val="000000" w:themeColor="text1"/>
        </w:rPr>
      </w:pPr>
      <w:r w:rsidRPr="002650E8">
        <w:rPr>
          <w:rFonts w:ascii="Times" w:eastAsiaTheme="minorHAnsi" w:hAnsi="Times" w:cs="AppleSystemUIFont"/>
          <w:color w:val="000000" w:themeColor="text1"/>
          <w:u w:color="DCA10D"/>
          <w:lang w:val="en-GB" w:eastAsia="en-US"/>
        </w:rPr>
        <w:t>[31]</w:t>
      </w:r>
      <w:r w:rsidRPr="002650E8">
        <w:rPr>
          <w:rFonts w:ascii="Times" w:eastAsiaTheme="minorHAnsi" w:hAnsi="Times" w:cs="AppleSystemUIFont"/>
          <w:color w:val="000000" w:themeColor="text1"/>
          <w:u w:color="DCA10D"/>
          <w:lang w:val="en-GB" w:eastAsia="en-US"/>
        </w:rPr>
        <w:tab/>
      </w:r>
      <w:proofErr w:type="spellStart"/>
      <w:r w:rsidRPr="002650E8">
        <w:rPr>
          <w:rFonts w:ascii="Times" w:hAnsi="Times" w:cs="Arial"/>
          <w:color w:val="000000" w:themeColor="text1"/>
          <w:shd w:val="clear" w:color="auto" w:fill="FFFFFF"/>
        </w:rPr>
        <w:t>Galit</w:t>
      </w:r>
      <w:proofErr w:type="spellEnd"/>
      <w:r w:rsidRPr="002650E8">
        <w:rPr>
          <w:rFonts w:ascii="Times" w:hAnsi="Times" w:cs="Arial"/>
          <w:color w:val="000000" w:themeColor="text1"/>
          <w:shd w:val="clear" w:color="auto" w:fill="FFFFFF"/>
        </w:rPr>
        <w:t xml:space="preserve"> </w:t>
      </w:r>
      <w:proofErr w:type="spellStart"/>
      <w:r w:rsidRPr="002650E8">
        <w:rPr>
          <w:rFonts w:ascii="Times" w:hAnsi="Times" w:cs="Arial"/>
          <w:color w:val="000000" w:themeColor="text1"/>
          <w:shd w:val="clear" w:color="auto" w:fill="FFFFFF"/>
        </w:rPr>
        <w:t>Shmueli</w:t>
      </w:r>
      <w:proofErr w:type="spellEnd"/>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 xml:space="preserve">Kenneth C. </w:t>
      </w:r>
      <w:proofErr w:type="spellStart"/>
      <w:r w:rsidRPr="002650E8">
        <w:rPr>
          <w:rFonts w:ascii="Times" w:hAnsi="Times" w:cs="Arial"/>
          <w:color w:val="000000" w:themeColor="text1"/>
          <w:shd w:val="clear" w:color="auto" w:fill="FFFFFF"/>
        </w:rPr>
        <w:t>Lichtendahl</w:t>
      </w:r>
      <w:proofErr w:type="spellEnd"/>
      <w:r w:rsidRPr="002650E8">
        <w:rPr>
          <w:rFonts w:ascii="Times" w:hAnsi="Times" w:cs="Arial"/>
          <w:color w:val="000000" w:themeColor="text1"/>
          <w:shd w:val="clear" w:color="auto" w:fill="FFFFFF"/>
        </w:rPr>
        <w:t xml:space="preserve"> Jr</w:t>
      </w:r>
      <w:r w:rsidRPr="002650E8">
        <w:rPr>
          <w:rFonts w:ascii="Times" w:hAnsi="Times" w:cs="Arial"/>
          <w:color w:val="000000" w:themeColor="text1"/>
          <w:shd w:val="clear" w:color="auto" w:fill="FFFFFF"/>
          <w:lang w:val="en-US"/>
        </w:rPr>
        <w:t xml:space="preserve">. </w:t>
      </w:r>
      <w:r w:rsidRPr="002650E8">
        <w:rPr>
          <w:rStyle w:val="a-size-extra-large"/>
          <w:rFonts w:ascii="Times" w:hAnsi="Times" w:cs="Arial"/>
          <w:color w:val="000000" w:themeColor="text1"/>
        </w:rPr>
        <w:t>Practical Time Series Forecasting with R: A Hands-On Guide [2nd Edition] (Practical</w:t>
      </w:r>
      <w:r w:rsidRPr="002650E8">
        <w:rPr>
          <w:rStyle w:val="a-size-extra-large"/>
          <w:rFonts w:ascii="Times" w:hAnsi="Times" w:cs="Arial"/>
          <w:color w:val="000000" w:themeColor="text1"/>
          <w:lang w:val="en-US"/>
        </w:rPr>
        <w:t xml:space="preserve"> </w:t>
      </w:r>
      <w:r w:rsidRPr="002650E8">
        <w:rPr>
          <w:rStyle w:val="a-size-extra-large"/>
          <w:rFonts w:ascii="Times" w:hAnsi="Times" w:cs="Arial"/>
          <w:color w:val="000000" w:themeColor="text1"/>
        </w:rPr>
        <w:t>Analytics) </w:t>
      </w:r>
      <w:r w:rsidRPr="002650E8">
        <w:rPr>
          <w:rStyle w:val="a-size-large"/>
          <w:rFonts w:ascii="Times" w:hAnsi="Times" w:cs="Arial"/>
          <w:color w:val="000000" w:themeColor="text1"/>
        </w:rPr>
        <w:t>Paperback – July 19, 2016</w:t>
      </w:r>
      <w:r w:rsidRPr="002650E8">
        <w:rPr>
          <w:rStyle w:val="a-size-large"/>
          <w:rFonts w:ascii="Times" w:hAnsi="Times" w:cs="Arial"/>
          <w:color w:val="000000" w:themeColor="text1"/>
          <w:lang w:val="en-US"/>
        </w:rPr>
        <w:t xml:space="preserve">. </w:t>
      </w:r>
      <w:r w:rsidRPr="002650E8">
        <w:rPr>
          <w:rFonts w:ascii="Times" w:hAnsi="Times"/>
          <w:color w:val="000000" w:themeColor="text1"/>
          <w:shd w:val="clear" w:color="auto" w:fill="FFFFFF"/>
        </w:rPr>
        <w:t>Page 18-19</w:t>
      </w:r>
      <w:r w:rsidRPr="002650E8">
        <w:rPr>
          <w:rFonts w:ascii="Times" w:hAnsi="Times"/>
          <w:color w:val="000000" w:themeColor="text1"/>
          <w:shd w:val="clear" w:color="auto" w:fill="FFFFFF"/>
          <w:lang w:val="en-US"/>
        </w:rPr>
        <w:t xml:space="preserve">. </w:t>
      </w:r>
      <w:r w:rsidRPr="002650E8">
        <w:rPr>
          <w:rFonts w:ascii="Times" w:hAnsi="Times" w:cs="Arial"/>
          <w:color w:val="000000" w:themeColor="text1"/>
          <w:shd w:val="clear" w:color="auto" w:fill="FFFFFF"/>
        </w:rPr>
        <w:t>ISBN-13</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rPr>
        <w:t>978-0997847918</w:t>
      </w:r>
    </w:p>
    <w:p w14:paraId="0C4C8DC4" w14:textId="77777777" w:rsidR="0045432F" w:rsidRPr="002650E8" w:rsidRDefault="0045432F" w:rsidP="0045432F">
      <w:pPr>
        <w:ind w:left="720" w:hanging="720"/>
        <w:rPr>
          <w:rFonts w:ascii="Times" w:hAnsi="Times" w:cs="Arial"/>
          <w:color w:val="000000" w:themeColor="text1"/>
        </w:rPr>
      </w:pPr>
    </w:p>
    <w:p w14:paraId="6FE75D82" w14:textId="77777777" w:rsidR="0045432F" w:rsidRPr="002650E8" w:rsidRDefault="0045432F" w:rsidP="0045432F">
      <w:pPr>
        <w:ind w:left="720" w:hanging="720"/>
        <w:rPr>
          <w:rFonts w:ascii="Times" w:hAnsi="Times"/>
          <w:color w:val="000000" w:themeColor="text1"/>
        </w:rPr>
      </w:pPr>
      <w:r w:rsidRPr="002650E8">
        <w:rPr>
          <w:rFonts w:ascii="Times" w:hAnsi="Times"/>
          <w:color w:val="000000" w:themeColor="text1"/>
        </w:rPr>
        <w:t>[32]</w:t>
      </w:r>
      <w:r w:rsidRPr="002650E8">
        <w:rPr>
          <w:rFonts w:ascii="Times" w:hAnsi="Times"/>
          <w:color w:val="000000" w:themeColor="text1"/>
        </w:rPr>
        <w:tab/>
      </w:r>
      <w:r w:rsidRPr="002650E8">
        <w:rPr>
          <w:rFonts w:ascii="Times" w:hAnsi="Times"/>
          <w:color w:val="000000" w:themeColor="text1"/>
          <w:bdr w:val="none" w:sz="0" w:space="0" w:color="auto" w:frame="1"/>
          <w:shd w:val="clear" w:color="auto" w:fill="FFFFFF"/>
        </w:rPr>
        <w:t xml:space="preserve">Jason Brownlee. </w:t>
      </w:r>
      <w:r w:rsidRPr="002650E8">
        <w:rPr>
          <w:rFonts w:ascii="Times" w:hAnsi="Times"/>
          <w:color w:val="000000" w:themeColor="text1"/>
        </w:rPr>
        <w:t>Deep Learning Models for Univariate Time Series Forecasting. https://machinelearningmastery.com/how-to-develop-deep-learning-models-for-univariate-time-series-forecasting.</w:t>
      </w:r>
    </w:p>
    <w:p w14:paraId="19FB451B" w14:textId="77777777" w:rsidR="0045432F" w:rsidRPr="002650E8" w:rsidRDefault="0045432F" w:rsidP="0045432F">
      <w:pPr>
        <w:ind w:left="720" w:hanging="720"/>
        <w:rPr>
          <w:rFonts w:ascii="Times" w:hAnsi="Times"/>
          <w:color w:val="000000" w:themeColor="text1"/>
        </w:rPr>
      </w:pPr>
    </w:p>
    <w:p w14:paraId="5796E078" w14:textId="77777777" w:rsidR="0045432F" w:rsidRPr="002650E8"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kern w:val="0"/>
          <w:sz w:val="24"/>
          <w:szCs w:val="24"/>
        </w:rPr>
      </w:pPr>
      <w:r w:rsidRPr="002650E8">
        <w:rPr>
          <w:rFonts w:ascii="Times" w:hAnsi="Times"/>
          <w:b w:val="0"/>
          <w:bCs w:val="0"/>
          <w:color w:val="000000" w:themeColor="text1"/>
          <w:sz w:val="24"/>
          <w:szCs w:val="24"/>
        </w:rPr>
        <w:t xml:space="preserve">[33] </w:t>
      </w:r>
      <w:r w:rsidRPr="002650E8">
        <w:rPr>
          <w:rFonts w:ascii="Times" w:hAnsi="Times"/>
          <w:b w:val="0"/>
          <w:bCs w:val="0"/>
          <w:color w:val="000000" w:themeColor="text1"/>
          <w:sz w:val="24"/>
          <w:szCs w:val="24"/>
        </w:rPr>
        <w:tab/>
      </w:r>
      <w:r w:rsidRPr="002650E8">
        <w:rPr>
          <w:rFonts w:ascii="Times" w:hAnsi="Times"/>
          <w:b w:val="0"/>
          <w:bCs w:val="0"/>
          <w:color w:val="000000" w:themeColor="text1"/>
          <w:sz w:val="24"/>
          <w:szCs w:val="24"/>
          <w:shd w:val="clear" w:color="auto" w:fill="FFFFFF"/>
        </w:rPr>
        <w:t xml:space="preserve">Aayush Agrawal, </w:t>
      </w:r>
      <w:r w:rsidRPr="002650E8">
        <w:rPr>
          <w:rFonts w:ascii="Times" w:hAnsi="Times"/>
          <w:b w:val="0"/>
          <w:bCs w:val="0"/>
          <w:color w:val="000000" w:themeColor="text1"/>
          <w:spacing w:val="-3"/>
          <w:sz w:val="24"/>
          <w:szCs w:val="24"/>
        </w:rPr>
        <w:t xml:space="preserve">Building Neural Network from scratch. </w:t>
      </w:r>
      <w:r w:rsidRPr="002650E8">
        <w:rPr>
          <w:rFonts w:ascii="Times" w:hAnsi="Times"/>
          <w:b w:val="0"/>
          <w:bCs w:val="0"/>
          <w:color w:val="000000" w:themeColor="text1"/>
          <w:sz w:val="24"/>
          <w:szCs w:val="24"/>
        </w:rPr>
        <w:t xml:space="preserve">https://towardsdatascience.   </w:t>
      </w:r>
      <w:r w:rsidRPr="002650E8">
        <w:rPr>
          <w:rFonts w:ascii="Times" w:hAnsi="Times"/>
          <w:b w:val="0"/>
          <w:bCs w:val="0"/>
          <w:color w:val="000000" w:themeColor="text1"/>
          <w:sz w:val="24"/>
          <w:szCs w:val="24"/>
        </w:rPr>
        <w:br/>
        <w:t>com/building-neural-network-from-scratch-9c88535bf8e9</w:t>
      </w:r>
    </w:p>
    <w:p w14:paraId="522E3642" w14:textId="77777777" w:rsidR="0045432F" w:rsidRPr="002650E8" w:rsidRDefault="0045432F" w:rsidP="0045432F">
      <w:pPr>
        <w:pStyle w:val="nova-legacy-e-listitem"/>
        <w:shd w:val="clear" w:color="auto" w:fill="FFFFFF"/>
        <w:ind w:left="720" w:hanging="720"/>
        <w:jc w:val="both"/>
        <w:rPr>
          <w:rFonts w:ascii="Times" w:hAnsi="Times"/>
          <w:color w:val="000000" w:themeColor="text1"/>
        </w:rPr>
      </w:pPr>
      <w:r w:rsidRPr="002650E8">
        <w:rPr>
          <w:rFonts w:ascii="Times" w:hAnsi="Times"/>
          <w:color w:val="000000" w:themeColor="text1"/>
        </w:rPr>
        <w:t>[34]</w:t>
      </w:r>
      <w:r w:rsidRPr="002650E8">
        <w:rPr>
          <w:rFonts w:ascii="Times" w:hAnsi="Times"/>
          <w:color w:val="000000" w:themeColor="text1"/>
        </w:rPr>
        <w:tab/>
      </w:r>
      <w:proofErr w:type="spellStart"/>
      <w:r w:rsidRPr="002650E8">
        <w:rPr>
          <w:rFonts w:ascii="Times" w:hAnsi="Times"/>
          <w:color w:val="000000" w:themeColor="text1"/>
          <w:bdr w:val="none" w:sz="0" w:space="0" w:color="auto" w:frame="1"/>
          <w:shd w:val="clear" w:color="auto" w:fill="FFFFFF"/>
        </w:rPr>
        <w:t>Akinori</w:t>
      </w:r>
      <w:proofErr w:type="spellEnd"/>
      <w:r w:rsidRPr="002650E8">
        <w:rPr>
          <w:rFonts w:ascii="Times" w:hAnsi="Times"/>
          <w:color w:val="000000" w:themeColor="text1"/>
          <w:bdr w:val="none" w:sz="0" w:space="0" w:color="auto" w:frame="1"/>
          <w:shd w:val="clear" w:color="auto" w:fill="FFFFFF"/>
        </w:rPr>
        <w:t xml:space="preserve"> Hidaka</w:t>
      </w:r>
      <w:r w:rsidRPr="002650E8">
        <w:rPr>
          <w:rFonts w:ascii="Times" w:hAnsi="Times"/>
          <w:color w:val="000000" w:themeColor="text1"/>
        </w:rPr>
        <w:t xml:space="preserve">, </w:t>
      </w:r>
      <w:proofErr w:type="spellStart"/>
      <w:r w:rsidRPr="002650E8">
        <w:rPr>
          <w:rFonts w:ascii="Times" w:hAnsi="Times"/>
          <w:color w:val="000000" w:themeColor="text1"/>
          <w:bdr w:val="none" w:sz="0" w:space="0" w:color="auto" w:frame="1"/>
          <w:shd w:val="clear" w:color="auto" w:fill="FFFFFF"/>
        </w:rPr>
        <w:t>Takio</w:t>
      </w:r>
      <w:proofErr w:type="spellEnd"/>
      <w:r w:rsidRPr="002650E8">
        <w:rPr>
          <w:rFonts w:ascii="Times" w:hAnsi="Times"/>
          <w:color w:val="000000" w:themeColor="text1"/>
          <w:bdr w:val="none" w:sz="0" w:space="0" w:color="auto" w:frame="1"/>
          <w:shd w:val="clear" w:color="auto" w:fill="FFFFFF"/>
        </w:rPr>
        <w:t xml:space="preserve"> Kurita</w:t>
      </w:r>
      <w:r w:rsidRPr="002650E8">
        <w:rPr>
          <w:rFonts w:ascii="Times" w:hAnsi="Times"/>
          <w:color w:val="000000" w:themeColor="text1"/>
        </w:rPr>
        <w:t xml:space="preserve">. Consecutive Dimensionality Reduction by Canonical </w:t>
      </w:r>
      <w:r w:rsidRPr="002650E8">
        <w:rPr>
          <w:rFonts w:ascii="Times" w:hAnsi="Times"/>
          <w:color w:val="000000" w:themeColor="text1"/>
        </w:rPr>
        <w:br/>
        <w:t>Correlation Analysis for Visualization of Convolutional Neural Networks. Conference: Proceedings of the ISCIE International Symposium on Stochastic Systems Theory and its Applications. December 2017. Pages 160 – 167.</w:t>
      </w:r>
    </w:p>
    <w:p w14:paraId="51E45393" w14:textId="77777777" w:rsidR="0045432F" w:rsidRPr="002650E8" w:rsidRDefault="0045432F" w:rsidP="0045432F">
      <w:pPr>
        <w:rPr>
          <w:rFonts w:ascii="Times" w:hAnsi="Times"/>
          <w:color w:val="000000" w:themeColor="text1"/>
        </w:rPr>
      </w:pPr>
    </w:p>
    <w:p w14:paraId="3F6700D3" w14:textId="77777777" w:rsidR="0045432F" w:rsidRDefault="0045432F" w:rsidP="0045432F">
      <w:pPr>
        <w:ind w:left="720" w:hanging="720"/>
        <w:rPr>
          <w:rStyle w:val="epub-sectionpagerange"/>
          <w:rFonts w:ascii="Times" w:hAnsi="Times"/>
          <w:color w:val="000000" w:themeColor="text1"/>
          <w:shd w:val="clear" w:color="auto" w:fill="FFFFFF"/>
        </w:rPr>
      </w:pPr>
      <w:r w:rsidRPr="002650E8">
        <w:rPr>
          <w:rFonts w:ascii="Times" w:hAnsi="Times"/>
          <w:color w:val="000000" w:themeColor="text1"/>
        </w:rPr>
        <w:t>[35]</w:t>
      </w:r>
      <w:r w:rsidRPr="002650E8">
        <w:rPr>
          <w:rFonts w:ascii="Times" w:hAnsi="Times"/>
          <w:color w:val="000000" w:themeColor="text1"/>
        </w:rPr>
        <w:tab/>
        <w:t xml:space="preserve">Michael </w:t>
      </w:r>
      <w:proofErr w:type="spellStart"/>
      <w:r w:rsidRPr="002650E8">
        <w:rPr>
          <w:rFonts w:ascii="Times" w:hAnsi="Times"/>
          <w:color w:val="000000" w:themeColor="text1"/>
        </w:rPr>
        <w:t>Correll</w:t>
      </w:r>
      <w:proofErr w:type="spellEnd"/>
      <w:r w:rsidRPr="002650E8">
        <w:rPr>
          <w:rFonts w:ascii="Times" w:hAnsi="Times"/>
          <w:color w:val="000000" w:themeColor="text1"/>
        </w:rPr>
        <w:t xml:space="preserve">, Dominik Moritz, Jeffrey </w:t>
      </w:r>
      <w:proofErr w:type="spellStart"/>
      <w:r w:rsidRPr="002650E8">
        <w:rPr>
          <w:rFonts w:ascii="Times" w:hAnsi="Times"/>
          <w:color w:val="000000" w:themeColor="text1"/>
        </w:rPr>
        <w:t>Heer</w:t>
      </w:r>
      <w:proofErr w:type="spellEnd"/>
      <w:r w:rsidRPr="002650E8">
        <w:rPr>
          <w:rFonts w:ascii="Times" w:hAnsi="Times"/>
          <w:color w:val="000000" w:themeColor="text1"/>
        </w:rPr>
        <w:t>. Value-Suppressing Uncertainty Palettes</w:t>
      </w:r>
      <w:r w:rsidRPr="002650E8">
        <w:rPr>
          <w:rFonts w:ascii="Times" w:eastAsiaTheme="minorHAnsi" w:hAnsi="Times" w:cs="AppleSystemUIFont"/>
          <w:color w:val="000000" w:themeColor="text1"/>
          <w:lang w:val="en-GB" w:eastAsia="en-US"/>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Times" w:hAnsi="Times"/>
          <w:color w:val="000000" w:themeColor="text1"/>
        </w:rPr>
        <w:t xml:space="preserve"> </w:t>
      </w:r>
      <w:r w:rsidRPr="002650E8">
        <w:rPr>
          <w:rStyle w:val="epub-sectiontitle"/>
          <w:rFonts w:ascii="Times" w:hAnsi="Times"/>
          <w:color w:val="000000" w:themeColor="text1"/>
          <w:shd w:val="clear" w:color="auto" w:fill="FFFFFF"/>
        </w:rPr>
        <w:t xml:space="preserve">Proceedings of the 2018 CHI Conference on Human Factors in Computing Systems. </w:t>
      </w:r>
      <w:r w:rsidRPr="002650E8">
        <w:rPr>
          <w:rStyle w:val="epub-sectiondate"/>
          <w:rFonts w:ascii="Times" w:hAnsi="Times"/>
          <w:color w:val="000000" w:themeColor="text1"/>
          <w:shd w:val="clear" w:color="auto" w:fill="FFFFFF"/>
        </w:rPr>
        <w:t>April 2018. </w:t>
      </w:r>
      <w:r w:rsidRPr="002650E8">
        <w:rPr>
          <w:rStyle w:val="epub-sectionids"/>
          <w:rFonts w:ascii="Times" w:hAnsi="Times"/>
          <w:color w:val="000000" w:themeColor="text1"/>
          <w:shd w:val="clear" w:color="auto" w:fill="FFFFFF"/>
        </w:rPr>
        <w:t xml:space="preserve">Paper No.: 642 </w:t>
      </w:r>
      <w:r w:rsidRPr="002650E8">
        <w:rPr>
          <w:rStyle w:val="epub-sectionpagerange"/>
          <w:rFonts w:ascii="Times" w:hAnsi="Times"/>
          <w:color w:val="000000" w:themeColor="text1"/>
          <w:shd w:val="clear" w:color="auto" w:fill="FFFFFF"/>
        </w:rPr>
        <w:t>Pages 1–11.</w:t>
      </w:r>
    </w:p>
    <w:p w14:paraId="6D9770FF" w14:textId="77777777" w:rsidR="0045432F" w:rsidRPr="002650E8" w:rsidRDefault="0045432F" w:rsidP="0045432F">
      <w:pPr>
        <w:ind w:left="720" w:hanging="720"/>
        <w:rPr>
          <w:rFonts w:ascii="Times" w:hAnsi="Times"/>
          <w:color w:val="000000" w:themeColor="text1"/>
        </w:rPr>
      </w:pPr>
    </w:p>
    <w:p w14:paraId="65D6D860" w14:textId="77777777" w:rsidR="0045432F" w:rsidRDefault="0045432F" w:rsidP="0045432F">
      <w:pPr>
        <w:ind w:left="720" w:hanging="720"/>
        <w:rPr>
          <w:rStyle w:val="epub-sectionpagerange"/>
          <w:rFonts w:ascii="Times" w:hAnsi="Times"/>
          <w:color w:val="000000" w:themeColor="text1"/>
          <w:shd w:val="clear" w:color="auto" w:fill="FFFFFF"/>
        </w:rPr>
      </w:pPr>
      <w:r w:rsidRPr="002650E8">
        <w:rPr>
          <w:rFonts w:ascii="Times" w:hAnsi="Times"/>
          <w:color w:val="000000" w:themeColor="text1"/>
        </w:rPr>
        <w:t>[36]</w:t>
      </w:r>
      <w:r w:rsidRPr="002650E8">
        <w:rPr>
          <w:rFonts w:ascii="Times" w:hAnsi="Times"/>
          <w:color w:val="000000" w:themeColor="text1"/>
        </w:rPr>
        <w:tab/>
        <w:t xml:space="preserve">Jessica </w:t>
      </w:r>
      <w:proofErr w:type="spellStart"/>
      <w:r w:rsidRPr="002650E8">
        <w:rPr>
          <w:rFonts w:ascii="Times" w:hAnsi="Times"/>
          <w:color w:val="000000" w:themeColor="text1"/>
        </w:rPr>
        <w:t>Hullman</w:t>
      </w:r>
      <w:proofErr w:type="spellEnd"/>
      <w:r w:rsidRPr="002650E8">
        <w:rPr>
          <w:rFonts w:ascii="Times" w:hAnsi="Times"/>
          <w:color w:val="000000" w:themeColor="text1"/>
        </w:rPr>
        <w:t>. Why Authors Don’t Visualize Uncertainty</w:t>
      </w:r>
      <w:r w:rsidRPr="002650E8">
        <w:rPr>
          <w:rFonts w:ascii="Times" w:eastAsiaTheme="minorHAnsi" w:hAnsi="Times" w:cs="AppleSystemUIFont"/>
          <w:color w:val="000000" w:themeColor="text1"/>
          <w:lang w:val="en-GB" w:eastAsia="en-US"/>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Times" w:hAnsi="Times"/>
          <w:color w:val="000000" w:themeColor="text1"/>
        </w:rPr>
        <w:t xml:space="preserve"> </w:t>
      </w:r>
      <w:r w:rsidRPr="002650E8">
        <w:rPr>
          <w:rFonts w:ascii="Times" w:hAnsi="Times"/>
          <w:color w:val="000000" w:themeColor="text1"/>
          <w:shd w:val="clear" w:color="auto" w:fill="FFFFFF"/>
        </w:rPr>
        <w:t>IEEE Transactions on Visualization and Computer Graphic.</w:t>
      </w:r>
      <w:r w:rsidRPr="002650E8">
        <w:rPr>
          <w:rFonts w:ascii="Times" w:hAnsi="Times"/>
          <w:color w:val="000000" w:themeColor="text1"/>
        </w:rPr>
        <w:t xml:space="preserve"> </w:t>
      </w:r>
      <w:r w:rsidRPr="002650E8">
        <w:rPr>
          <w:rFonts w:ascii="Times" w:hAnsi="Times"/>
          <w:color w:val="000000" w:themeColor="text1"/>
          <w:shd w:val="clear" w:color="auto" w:fill="FFFFFF"/>
        </w:rPr>
        <w:t>Jan. 2020, pp. 130-139, vol. 26</w:t>
      </w:r>
      <w:r w:rsidRPr="002650E8">
        <w:rPr>
          <w:rStyle w:val="epub-sectionpagerange"/>
          <w:rFonts w:ascii="Times" w:hAnsi="Times"/>
          <w:color w:val="000000" w:themeColor="text1"/>
          <w:shd w:val="clear" w:color="auto" w:fill="FFFFFF"/>
        </w:rPr>
        <w:t xml:space="preserve">. </w:t>
      </w:r>
    </w:p>
    <w:p w14:paraId="7E37D0E2" w14:textId="77777777" w:rsidR="0045432F" w:rsidRPr="002650E8" w:rsidRDefault="0045432F" w:rsidP="0045432F">
      <w:pPr>
        <w:ind w:left="720" w:hanging="720"/>
        <w:rPr>
          <w:rFonts w:ascii="Times" w:hAnsi="Times"/>
          <w:color w:val="000000" w:themeColor="text1"/>
        </w:rPr>
      </w:pPr>
    </w:p>
    <w:p w14:paraId="3E557187" w14:textId="77777777" w:rsidR="0045432F" w:rsidRPr="002650E8" w:rsidRDefault="0045432F" w:rsidP="0045432F">
      <w:pPr>
        <w:ind w:left="720" w:hanging="720"/>
        <w:rPr>
          <w:rFonts w:ascii="Times" w:hAnsi="Times"/>
          <w:color w:val="000000" w:themeColor="text1"/>
        </w:rPr>
      </w:pPr>
      <w:r w:rsidRPr="002650E8">
        <w:rPr>
          <w:rFonts w:ascii="Times" w:hAnsi="Times"/>
          <w:color w:val="000000" w:themeColor="text1"/>
        </w:rPr>
        <w:t>[37]</w:t>
      </w:r>
      <w:r w:rsidRPr="002650E8">
        <w:rPr>
          <w:rFonts w:ascii="Times" w:hAnsi="Times"/>
          <w:color w:val="000000" w:themeColor="text1"/>
        </w:rPr>
        <w:tab/>
      </w:r>
      <w:proofErr w:type="spellStart"/>
      <w:r w:rsidRPr="002650E8">
        <w:rPr>
          <w:rStyle w:val="loaauthor-name"/>
          <w:rFonts w:ascii="Times" w:hAnsi="Times"/>
          <w:color w:val="000000" w:themeColor="text1"/>
        </w:rPr>
        <w:t>Shunan</w:t>
      </w:r>
      <w:proofErr w:type="spellEnd"/>
      <w:r w:rsidRPr="002650E8">
        <w:rPr>
          <w:rStyle w:val="loaauthor-name"/>
          <w:rFonts w:ascii="Times" w:hAnsi="Times"/>
          <w:color w:val="000000" w:themeColor="text1"/>
        </w:rPr>
        <w:t xml:space="preserve"> Guo</w:t>
      </w:r>
      <w:r w:rsidRPr="002650E8">
        <w:rPr>
          <w:rFonts w:ascii="Times" w:hAnsi="Times"/>
          <w:color w:val="000000" w:themeColor="text1"/>
        </w:rPr>
        <w:t xml:space="preserve">, </w:t>
      </w:r>
      <w:r w:rsidRPr="002650E8">
        <w:rPr>
          <w:rStyle w:val="loaauthor-name"/>
          <w:rFonts w:ascii="Times" w:hAnsi="Times"/>
          <w:color w:val="000000" w:themeColor="text1"/>
        </w:rPr>
        <w:t>Fan Du</w:t>
      </w:r>
      <w:r w:rsidRPr="002650E8">
        <w:rPr>
          <w:rFonts w:ascii="Times" w:hAnsi="Times"/>
          <w:color w:val="000000" w:themeColor="text1"/>
        </w:rPr>
        <w:t xml:space="preserve">, </w:t>
      </w:r>
      <w:r w:rsidRPr="002650E8">
        <w:rPr>
          <w:rStyle w:val="loaauthor-name"/>
          <w:rFonts w:ascii="Times" w:hAnsi="Times"/>
          <w:color w:val="000000" w:themeColor="text1"/>
          <w:shd w:val="clear" w:color="auto" w:fill="FFFFFF"/>
        </w:rPr>
        <w:t>Sana Malik, et al</w:t>
      </w:r>
      <w:r w:rsidRPr="002650E8">
        <w:rPr>
          <w:rFonts w:ascii="Times" w:hAnsi="Times"/>
          <w:color w:val="000000" w:themeColor="text1"/>
        </w:rPr>
        <w:t xml:space="preserve">. Visualizing Uncertainty and Alternatives in Event Sequence Predictions. </w:t>
      </w:r>
      <w:r w:rsidRPr="002650E8">
        <w:rPr>
          <w:rStyle w:val="epub-sectiontitle"/>
          <w:rFonts w:ascii="Times" w:hAnsi="Times"/>
          <w:color w:val="000000" w:themeColor="text1"/>
          <w:shd w:val="clear" w:color="auto" w:fill="FFFFFF"/>
        </w:rPr>
        <w:t xml:space="preserve">Proceedings of the 2019 CHI Conference on Human Factors in Computing Systems. </w:t>
      </w:r>
      <w:r w:rsidRPr="002650E8">
        <w:rPr>
          <w:rStyle w:val="epub-sectiondate"/>
          <w:rFonts w:ascii="Times" w:hAnsi="Times"/>
          <w:color w:val="000000" w:themeColor="text1"/>
          <w:shd w:val="clear" w:color="auto" w:fill="FFFFFF"/>
        </w:rPr>
        <w:t>May 2019. </w:t>
      </w:r>
      <w:r w:rsidRPr="002650E8">
        <w:rPr>
          <w:rStyle w:val="epub-sectionids"/>
          <w:rFonts w:ascii="Times" w:hAnsi="Times"/>
          <w:color w:val="000000" w:themeColor="text1"/>
          <w:shd w:val="clear" w:color="auto" w:fill="FFFFFF"/>
        </w:rPr>
        <w:t xml:space="preserve">Paper No.: 573. </w:t>
      </w:r>
      <w:r w:rsidRPr="002650E8">
        <w:rPr>
          <w:rStyle w:val="epub-sectionpagerange"/>
          <w:rFonts w:ascii="Times" w:hAnsi="Times"/>
          <w:color w:val="000000" w:themeColor="text1"/>
          <w:shd w:val="clear" w:color="auto" w:fill="FFFFFF"/>
        </w:rPr>
        <w:t>Pages 1–12.</w:t>
      </w:r>
    </w:p>
    <w:p w14:paraId="6EF11298" w14:textId="77777777" w:rsidR="0045432F" w:rsidRPr="002650E8" w:rsidRDefault="0045432F" w:rsidP="0045432F">
      <w:pPr>
        <w:pStyle w:val="Heading1"/>
        <w:shd w:val="clear" w:color="auto" w:fill="FFFFFF"/>
        <w:spacing w:before="0" w:beforeAutospacing="0" w:after="0" w:afterAutospacing="0"/>
        <w:rPr>
          <w:rFonts w:ascii="Times" w:hAnsi="Times" w:cs="Arial"/>
          <w:b w:val="0"/>
          <w:bCs w:val="0"/>
          <w:color w:val="000000" w:themeColor="text1"/>
          <w:sz w:val="24"/>
          <w:szCs w:val="24"/>
        </w:rPr>
      </w:pPr>
    </w:p>
    <w:p w14:paraId="31634728" w14:textId="77777777" w:rsidR="0045432F" w:rsidRDefault="0045432F" w:rsidP="0045432F">
      <w:pPr>
        <w:autoSpaceDE w:val="0"/>
        <w:autoSpaceDN w:val="0"/>
        <w:adjustRightInd w:val="0"/>
        <w:ind w:left="720" w:hanging="720"/>
        <w:rPr>
          <w:rFonts w:ascii="Times" w:eastAsiaTheme="minorHAnsi" w:hAnsi="Times"/>
          <w:color w:val="000000" w:themeColor="text1"/>
          <w:lang w:val="en-GB" w:eastAsia="en-US"/>
        </w:rPr>
      </w:pPr>
      <w:r w:rsidRPr="002650E8">
        <w:rPr>
          <w:rFonts w:ascii="Times" w:hAnsi="Times"/>
          <w:color w:val="000000" w:themeColor="text1"/>
        </w:rPr>
        <w:t>[38]</w:t>
      </w:r>
      <w:r>
        <w:rPr>
          <w:rFonts w:ascii="Times" w:hAnsi="Times"/>
          <w:color w:val="000000" w:themeColor="text1"/>
        </w:rPr>
        <w:tab/>
      </w:r>
      <w:r w:rsidRPr="002650E8">
        <w:rPr>
          <w:rFonts w:ascii="Times" w:eastAsiaTheme="minorHAnsi" w:hAnsi="Times"/>
          <w:color w:val="000000" w:themeColor="text1"/>
          <w:lang w:val="en-GB" w:eastAsia="en-US"/>
        </w:rPr>
        <w:t xml:space="preserve">Michelle </w:t>
      </w:r>
      <w:proofErr w:type="spellStart"/>
      <w:r w:rsidRPr="002650E8">
        <w:rPr>
          <w:rFonts w:ascii="Times" w:eastAsiaTheme="minorHAnsi" w:hAnsi="Times"/>
          <w:color w:val="000000" w:themeColor="text1"/>
          <w:lang w:val="en-GB" w:eastAsia="en-US"/>
        </w:rPr>
        <w:t>Korporaal</w:t>
      </w:r>
      <w:proofErr w:type="spellEnd"/>
      <w:r w:rsidRPr="002650E8">
        <w:rPr>
          <w:rFonts w:ascii="Times" w:eastAsiaTheme="minorHAnsi" w:hAnsi="Times"/>
          <w:color w:val="000000" w:themeColor="text1"/>
          <w:lang w:val="en-GB" w:eastAsia="en-US"/>
        </w:rPr>
        <w:t xml:space="preserve">, Ian T. </w:t>
      </w:r>
      <w:proofErr w:type="spellStart"/>
      <w:r w:rsidRPr="002650E8">
        <w:rPr>
          <w:rFonts w:ascii="Times" w:eastAsiaTheme="minorHAnsi" w:hAnsi="Times"/>
          <w:color w:val="000000" w:themeColor="text1"/>
          <w:lang w:val="en-GB" w:eastAsia="en-US"/>
        </w:rPr>
        <w:t>Ruginski</w:t>
      </w:r>
      <w:proofErr w:type="spellEnd"/>
      <w:r w:rsidRPr="002650E8">
        <w:rPr>
          <w:rFonts w:ascii="Times" w:eastAsiaTheme="minorHAnsi" w:hAnsi="Times"/>
          <w:color w:val="000000" w:themeColor="text1"/>
          <w:lang w:val="en-GB" w:eastAsia="en-US"/>
        </w:rPr>
        <w:t>, and Sara Irina Fabrikant</w:t>
      </w:r>
      <w:r w:rsidRPr="002650E8">
        <w:rPr>
          <w:rStyle w:val="blue-tooltip"/>
          <w:rFonts w:ascii="Times" w:hAnsi="Times" w:cs="Arial"/>
          <w:color w:val="000000" w:themeColor="text1"/>
          <w:shd w:val="clear" w:color="auto" w:fill="FFFFFF"/>
        </w:rPr>
        <w:t xml:space="preserve">. </w:t>
      </w:r>
      <w:r w:rsidRPr="002650E8">
        <w:rPr>
          <w:rFonts w:ascii="Times" w:eastAsiaTheme="minorHAnsi" w:hAnsi="Times"/>
          <w:color w:val="000000" w:themeColor="text1"/>
          <w:lang w:val="en-GB" w:eastAsia="en-US"/>
        </w:rPr>
        <w:t xml:space="preserve">Effects of Uncertainty </w:t>
      </w:r>
      <w:r>
        <w:rPr>
          <w:rFonts w:ascii="Times" w:eastAsiaTheme="minorHAnsi" w:hAnsi="Times"/>
          <w:color w:val="000000" w:themeColor="text1"/>
          <w:lang w:val="en-GB" w:eastAsia="en-US"/>
        </w:rPr>
        <w:br/>
      </w:r>
      <w:r w:rsidRPr="002650E8">
        <w:rPr>
          <w:rFonts w:ascii="Times" w:eastAsiaTheme="minorHAnsi" w:hAnsi="Times"/>
          <w:color w:val="000000" w:themeColor="text1"/>
          <w:lang w:val="en-GB" w:eastAsia="en-US"/>
        </w:rPr>
        <w:t>Visualization on Map-Based Decision Making Under Time Pressure</w:t>
      </w:r>
      <w:r w:rsidRPr="002650E8">
        <w:rPr>
          <w:rFonts w:ascii="Times" w:hAnsi="Times" w:cs="Arial"/>
          <w:color w:val="000000" w:themeColor="text1"/>
        </w:rPr>
        <w:t xml:space="preserve">. </w:t>
      </w:r>
      <w:r w:rsidRPr="002650E8">
        <w:rPr>
          <w:rFonts w:ascii="Times" w:eastAsiaTheme="minorHAnsi" w:hAnsi="Times"/>
          <w:color w:val="000000" w:themeColor="text1"/>
          <w:lang w:val="en-GB" w:eastAsia="en-US"/>
        </w:rPr>
        <w:t>Human-Media Interaction, a section of the journal Frontiers in Computer Science</w:t>
      </w:r>
      <w:r w:rsidRPr="002650E8">
        <w:rPr>
          <w:rFonts w:ascii="Times" w:hAnsi="Times" w:cs="Arial"/>
          <w:color w:val="000000" w:themeColor="text1"/>
        </w:rPr>
        <w:t xml:space="preserve">. </w:t>
      </w:r>
      <w:r w:rsidRPr="002650E8">
        <w:rPr>
          <w:rFonts w:ascii="Times" w:eastAsiaTheme="minorHAnsi" w:hAnsi="Times"/>
          <w:color w:val="000000" w:themeColor="text1"/>
          <w:lang w:val="en-GB" w:eastAsia="en-US"/>
        </w:rPr>
        <w:t>Received: 22 May 2020</w:t>
      </w:r>
      <w:r w:rsidRPr="002650E8">
        <w:rPr>
          <w:rFonts w:ascii="Times" w:hAnsi="Times" w:cs="Arial"/>
          <w:color w:val="000000" w:themeColor="text1"/>
        </w:rPr>
        <w:t xml:space="preserve">. </w:t>
      </w:r>
      <w:proofErr w:type="spellStart"/>
      <w:r w:rsidRPr="002650E8">
        <w:rPr>
          <w:rFonts w:ascii="Times" w:eastAsiaTheme="minorHAnsi" w:hAnsi="Times"/>
          <w:color w:val="000000" w:themeColor="text1"/>
          <w:lang w:val="en-GB" w:eastAsia="en-US"/>
        </w:rPr>
        <w:t>doi</w:t>
      </w:r>
      <w:proofErr w:type="spellEnd"/>
      <w:r w:rsidRPr="002650E8">
        <w:rPr>
          <w:rFonts w:ascii="Times" w:eastAsiaTheme="minorHAnsi" w:hAnsi="Times"/>
          <w:color w:val="000000" w:themeColor="text1"/>
          <w:lang w:val="en-GB" w:eastAsia="en-US"/>
        </w:rPr>
        <w:t>: 10.3389/fcomp.2020.00032.</w:t>
      </w:r>
    </w:p>
    <w:p w14:paraId="48AD9FC6" w14:textId="77777777" w:rsidR="0045432F" w:rsidRPr="0042340B" w:rsidRDefault="0045432F" w:rsidP="0045432F">
      <w:pPr>
        <w:autoSpaceDE w:val="0"/>
        <w:autoSpaceDN w:val="0"/>
        <w:adjustRightInd w:val="0"/>
        <w:ind w:left="720" w:hanging="720"/>
        <w:rPr>
          <w:rFonts w:ascii="Times" w:eastAsiaTheme="minorHAnsi" w:hAnsi="Times"/>
          <w:color w:val="000000" w:themeColor="text1"/>
          <w:lang w:val="en-GB" w:eastAsia="en-US"/>
        </w:rPr>
      </w:pPr>
      <w:r w:rsidRPr="002650E8">
        <w:rPr>
          <w:rFonts w:ascii="Times" w:hAnsi="Times"/>
          <w:color w:val="000000" w:themeColor="text1"/>
        </w:rPr>
        <w:lastRenderedPageBreak/>
        <w:t>[39]</w:t>
      </w:r>
      <w:r w:rsidRPr="002650E8">
        <w:rPr>
          <w:rFonts w:ascii="Times" w:hAnsi="Times"/>
          <w:color w:val="000000" w:themeColor="text1"/>
        </w:rPr>
        <w:tab/>
        <w:t xml:space="preserve">Max Schneider, Michelle McDowell et al. </w:t>
      </w:r>
      <w:r w:rsidRPr="002650E8">
        <w:rPr>
          <w:rFonts w:ascii="Times" w:hAnsi="Times" w:cs="Open Sans"/>
          <w:color w:val="000000" w:themeColor="text1"/>
        </w:rPr>
        <w:t xml:space="preserve">Effective uncertainty visualization for aftershock forecast maps. Natural Hazards and Earth System Sciences. </w:t>
      </w:r>
      <w:r w:rsidRPr="002650E8">
        <w:rPr>
          <w:rFonts w:ascii="Times" w:hAnsi="Times"/>
          <w:color w:val="000000" w:themeColor="text1"/>
        </w:rPr>
        <w:t>Discussion started: 3 September 2021.</w:t>
      </w:r>
      <w:r w:rsidRPr="002650E8">
        <w:rPr>
          <w:rFonts w:ascii="Times" w:hAnsi="Times" w:cs="Open Sans"/>
          <w:color w:val="000000" w:themeColor="text1"/>
        </w:rPr>
        <w:t xml:space="preserve"> </w:t>
      </w:r>
      <w:r w:rsidRPr="002650E8">
        <w:rPr>
          <w:rFonts w:ascii="Times" w:hAnsi="Times"/>
          <w:color w:val="000000" w:themeColor="text1"/>
        </w:rPr>
        <w:t>https://doi.org/10.5194/nhess-2021-237.</w:t>
      </w:r>
    </w:p>
    <w:p w14:paraId="47D74B64" w14:textId="77777777" w:rsidR="0045432F" w:rsidRPr="002650E8" w:rsidRDefault="0045432F" w:rsidP="0045432F">
      <w:pPr>
        <w:spacing w:after="160" w:line="259" w:lineRule="auto"/>
        <w:rPr>
          <w:rFonts w:ascii="Times" w:hAnsi="Times"/>
          <w:color w:val="000000" w:themeColor="text1"/>
          <w:lang w:val="es-ES"/>
        </w:rPr>
      </w:pPr>
    </w:p>
    <w:p w14:paraId="29741AB7" w14:textId="77777777" w:rsidR="0045432F" w:rsidRDefault="0045432F" w:rsidP="0045432F">
      <w:pPr>
        <w:spacing w:after="160" w:line="259" w:lineRule="auto"/>
        <w:ind w:left="720" w:hanging="720"/>
        <w:rPr>
          <w:rFonts w:ascii="Times" w:hAnsi="Times"/>
          <w:color w:val="000000" w:themeColor="text1"/>
          <w:u w:val="single"/>
        </w:rPr>
      </w:pPr>
      <w:r w:rsidRPr="002650E8">
        <w:rPr>
          <w:rFonts w:ascii="Times" w:hAnsi="Times"/>
          <w:color w:val="000000" w:themeColor="text1"/>
          <w:lang w:val="es-ES"/>
        </w:rPr>
        <w:t>[40]</w:t>
      </w:r>
      <w:r w:rsidRPr="002650E8">
        <w:rPr>
          <w:rFonts w:ascii="Times" w:hAnsi="Times"/>
          <w:color w:val="000000" w:themeColor="text1"/>
          <w:lang w:val="es-ES"/>
        </w:rPr>
        <w:tab/>
        <w:t xml:space="preserve">Ken </w:t>
      </w:r>
      <w:proofErr w:type="spellStart"/>
      <w:r w:rsidRPr="002650E8">
        <w:rPr>
          <w:rFonts w:ascii="Times" w:hAnsi="Times"/>
          <w:color w:val="000000" w:themeColor="text1"/>
          <w:lang w:val="es-ES"/>
        </w:rPr>
        <w:t>Brodlie</w:t>
      </w:r>
      <w:proofErr w:type="spellEnd"/>
      <w:r w:rsidRPr="002650E8">
        <w:rPr>
          <w:rFonts w:ascii="Times" w:hAnsi="Times"/>
          <w:color w:val="000000" w:themeColor="text1"/>
          <w:lang w:val="es-ES"/>
        </w:rPr>
        <w:t xml:space="preserve">, Rodolfo </w:t>
      </w:r>
      <w:proofErr w:type="spellStart"/>
      <w:r w:rsidRPr="002650E8">
        <w:rPr>
          <w:rFonts w:ascii="Times" w:hAnsi="Times"/>
          <w:color w:val="000000" w:themeColor="text1"/>
          <w:lang w:val="es-ES"/>
        </w:rPr>
        <w:t>Allendes</w:t>
      </w:r>
      <w:proofErr w:type="spellEnd"/>
      <w:r w:rsidRPr="002650E8">
        <w:rPr>
          <w:rFonts w:ascii="Times" w:hAnsi="Times"/>
          <w:color w:val="000000" w:themeColor="text1"/>
          <w:lang w:val="es-ES"/>
        </w:rPr>
        <w:t xml:space="preserve"> Osorio, and Adriano </w:t>
      </w:r>
      <w:r w:rsidRPr="002650E8">
        <w:rPr>
          <w:rFonts w:ascii="Times" w:hAnsi="Times"/>
          <w:color w:val="000000" w:themeColor="text1"/>
        </w:rPr>
        <w:t xml:space="preserve">Lopes. 2012. A review of uncertainty in data visualization. In Expanding the frontiers of visual analytics and visualization. Springer, 81–109. DOI: </w:t>
      </w:r>
      <w:hyperlink r:id="rId49" w:history="1">
        <w:r w:rsidRPr="002650E8">
          <w:rPr>
            <w:rStyle w:val="Hyperlink"/>
            <w:rFonts w:ascii="Times" w:hAnsi="Times"/>
            <w:color w:val="000000" w:themeColor="text1"/>
          </w:rPr>
          <w:t>http://dx.doi.org/10.1007/978-1-4471-2804-5_6</w:t>
        </w:r>
      </w:hyperlink>
      <w:r>
        <w:rPr>
          <w:rFonts w:ascii="Times" w:hAnsi="Times"/>
          <w:color w:val="000000" w:themeColor="text1"/>
          <w:u w:val="single"/>
        </w:rPr>
        <w:br/>
      </w:r>
    </w:p>
    <w:p w14:paraId="66319AB9" w14:textId="77777777" w:rsidR="0045432F" w:rsidRDefault="0045432F" w:rsidP="0045432F">
      <w:pPr>
        <w:spacing w:after="160" w:line="259" w:lineRule="auto"/>
        <w:ind w:left="720" w:hanging="720"/>
        <w:rPr>
          <w:rStyle w:val="Hyperlink"/>
          <w:rFonts w:ascii="Times" w:hAnsi="Times"/>
          <w:color w:val="000000" w:themeColor="text1"/>
        </w:rPr>
      </w:pPr>
      <w:r w:rsidRPr="002650E8">
        <w:rPr>
          <w:rFonts w:ascii="Times" w:hAnsi="Times"/>
          <w:color w:val="000000" w:themeColor="text1"/>
        </w:rPr>
        <w:t>[41]</w:t>
      </w:r>
      <w:r w:rsidRPr="002650E8">
        <w:rPr>
          <w:rFonts w:ascii="Times" w:hAnsi="Times"/>
          <w:color w:val="000000" w:themeColor="text1"/>
        </w:rPr>
        <w:tab/>
        <w:t xml:space="preserve">Michael </w:t>
      </w:r>
      <w:proofErr w:type="spellStart"/>
      <w:r w:rsidRPr="002650E8">
        <w:rPr>
          <w:rFonts w:ascii="Times" w:hAnsi="Times"/>
          <w:color w:val="000000" w:themeColor="text1"/>
        </w:rPr>
        <w:t>Correll</w:t>
      </w:r>
      <w:proofErr w:type="spellEnd"/>
      <w:r w:rsidRPr="002650E8">
        <w:rPr>
          <w:rFonts w:ascii="Times" w:hAnsi="Times"/>
          <w:color w:val="000000" w:themeColor="text1"/>
        </w:rPr>
        <w:t xml:space="preserve"> and Michael </w:t>
      </w:r>
      <w:proofErr w:type="spellStart"/>
      <w:r w:rsidRPr="002650E8">
        <w:rPr>
          <w:rFonts w:ascii="Times" w:hAnsi="Times"/>
          <w:color w:val="000000" w:themeColor="text1"/>
        </w:rPr>
        <w:t>Gleicher</w:t>
      </w:r>
      <w:proofErr w:type="spellEnd"/>
      <w:r w:rsidRPr="002650E8">
        <w:rPr>
          <w:rFonts w:ascii="Times" w:hAnsi="Times"/>
          <w:color w:val="000000" w:themeColor="text1"/>
        </w:rPr>
        <w:t xml:space="preserve">. 2014. Error bars considered harmful: Exploring alternate encodings for mean and error. IEEE Transactions on Visualization and Computer Graphics 20, 12 (2014), 2142–2151. DOI: • </w:t>
      </w:r>
      <w:hyperlink r:id="rId50" w:history="1">
        <w:r w:rsidRPr="002650E8">
          <w:rPr>
            <w:rStyle w:val="Hyperlink"/>
            <w:rFonts w:ascii="Times" w:hAnsi="Times"/>
            <w:color w:val="000000" w:themeColor="text1"/>
          </w:rPr>
          <w:t>http://dx.doi.org/10.1109/TVCG.2014.2346298</w:t>
        </w:r>
      </w:hyperlink>
    </w:p>
    <w:p w14:paraId="1809868C" w14:textId="77777777" w:rsidR="0045432F" w:rsidRPr="002650E8" w:rsidRDefault="0045432F" w:rsidP="0045432F">
      <w:pPr>
        <w:spacing w:after="160" w:line="259" w:lineRule="auto"/>
        <w:rPr>
          <w:rFonts w:ascii="Times" w:hAnsi="Times"/>
          <w:color w:val="000000" w:themeColor="text1"/>
        </w:rPr>
      </w:pPr>
      <w:r>
        <w:rPr>
          <w:rFonts w:ascii="Times" w:hAnsi="Times"/>
          <w:color w:val="000000" w:themeColor="text1"/>
          <w:u w:val="single"/>
        </w:rPr>
        <w:br/>
      </w:r>
      <w:r w:rsidRPr="002650E8">
        <w:rPr>
          <w:rFonts w:ascii="Times" w:hAnsi="Times"/>
          <w:color w:val="000000" w:themeColor="text1"/>
        </w:rPr>
        <w:t>[42]</w:t>
      </w:r>
      <w:r>
        <w:rPr>
          <w:rFonts w:ascii="Times" w:hAnsi="Times"/>
          <w:color w:val="000000" w:themeColor="text1"/>
        </w:rPr>
        <w:tab/>
      </w:r>
      <w:r w:rsidRPr="002650E8">
        <w:rPr>
          <w:rFonts w:ascii="Times" w:hAnsi="Times"/>
          <w:color w:val="000000" w:themeColor="text1"/>
        </w:rPr>
        <w:t xml:space="preserve">Miriam Greis, Passant El </w:t>
      </w:r>
      <w:proofErr w:type="spellStart"/>
      <w:r w:rsidRPr="002650E8">
        <w:rPr>
          <w:rFonts w:ascii="Times" w:hAnsi="Times"/>
          <w:color w:val="000000" w:themeColor="text1"/>
        </w:rPr>
        <w:t>Agroudy</w:t>
      </w:r>
      <w:proofErr w:type="spellEnd"/>
      <w:r w:rsidRPr="002650E8">
        <w:rPr>
          <w:rFonts w:ascii="Times" w:hAnsi="Times"/>
          <w:color w:val="000000" w:themeColor="text1"/>
        </w:rPr>
        <w:t xml:space="preserve">, </w:t>
      </w:r>
      <w:r>
        <w:rPr>
          <w:rFonts w:ascii="Times" w:hAnsi="Times"/>
          <w:color w:val="000000" w:themeColor="text1"/>
        </w:rPr>
        <w:t>et al</w:t>
      </w:r>
      <w:r w:rsidRPr="002650E8">
        <w:rPr>
          <w:rFonts w:ascii="Times" w:hAnsi="Times"/>
          <w:color w:val="000000" w:themeColor="text1"/>
        </w:rPr>
        <w:t xml:space="preserve">. 2016. Decision-Making under Uncertainty: </w:t>
      </w:r>
      <w:r>
        <w:rPr>
          <w:rFonts w:ascii="Times" w:hAnsi="Times"/>
          <w:color w:val="000000" w:themeColor="text1"/>
        </w:rPr>
        <w:t xml:space="preserve">  </w:t>
      </w:r>
      <w:r>
        <w:rPr>
          <w:rFonts w:ascii="Times" w:hAnsi="Times"/>
          <w:color w:val="000000" w:themeColor="text1"/>
        </w:rPr>
        <w:br/>
        <w:t xml:space="preserve">            </w:t>
      </w:r>
      <w:r w:rsidRPr="002650E8">
        <w:rPr>
          <w:rFonts w:ascii="Times" w:hAnsi="Times"/>
          <w:color w:val="000000" w:themeColor="text1"/>
        </w:rPr>
        <w:t xml:space="preserve">How the Amount of Presented Uncertainty Influences User Behavior. In Proceedings </w:t>
      </w:r>
      <w:r>
        <w:rPr>
          <w:rFonts w:ascii="Times" w:hAnsi="Times"/>
          <w:color w:val="000000" w:themeColor="text1"/>
        </w:rPr>
        <w:br/>
        <w:t xml:space="preserve">            </w:t>
      </w:r>
      <w:r w:rsidRPr="002650E8">
        <w:rPr>
          <w:rFonts w:ascii="Times" w:hAnsi="Times"/>
          <w:color w:val="000000" w:themeColor="text1"/>
        </w:rPr>
        <w:t xml:space="preserve">of the 9th Nordic Conference on Human-Computer Interaction. ACM, 52. DOI: </w:t>
      </w:r>
      <w:r>
        <w:rPr>
          <w:rFonts w:ascii="Times" w:hAnsi="Times"/>
          <w:color w:val="000000" w:themeColor="text1"/>
        </w:rPr>
        <w:t xml:space="preserve">               </w:t>
      </w:r>
      <w:r>
        <w:rPr>
          <w:rFonts w:ascii="Times" w:hAnsi="Times"/>
          <w:color w:val="000000" w:themeColor="text1"/>
        </w:rPr>
        <w:br/>
        <w:t xml:space="preserve">            </w:t>
      </w:r>
      <w:r w:rsidRPr="006F4D56">
        <w:rPr>
          <w:rFonts w:ascii="Times" w:hAnsi="Times"/>
          <w:color w:val="000000" w:themeColor="text1"/>
        </w:rPr>
        <w:t>http://dx.doi.org/10.1145/2971485.2971535</w:t>
      </w:r>
      <w:r>
        <w:rPr>
          <w:rFonts w:ascii="Times" w:hAnsi="Times"/>
          <w:color w:val="000000" w:themeColor="text1"/>
        </w:rPr>
        <w:br/>
      </w:r>
    </w:p>
    <w:p w14:paraId="407B6C72" w14:textId="77777777" w:rsidR="0045432F"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[43]</w:t>
      </w:r>
      <w:r w:rsidRPr="002650E8">
        <w:rPr>
          <w:rFonts w:ascii="Times" w:hAnsi="Times"/>
          <w:color w:val="000000" w:themeColor="text1"/>
        </w:rPr>
        <w:tab/>
        <w:t xml:space="preserve">Lydia R </w:t>
      </w:r>
      <w:proofErr w:type="spellStart"/>
      <w:r w:rsidRPr="002650E8">
        <w:rPr>
          <w:rFonts w:ascii="Times" w:hAnsi="Times"/>
          <w:color w:val="000000" w:themeColor="text1"/>
        </w:rPr>
        <w:t>Lucchesi</w:t>
      </w:r>
      <w:proofErr w:type="spellEnd"/>
      <w:r w:rsidRPr="002650E8">
        <w:rPr>
          <w:rFonts w:ascii="Times" w:hAnsi="Times"/>
          <w:color w:val="000000" w:themeColor="text1"/>
        </w:rPr>
        <w:t xml:space="preserve"> and Christopher K </w:t>
      </w:r>
      <w:proofErr w:type="spellStart"/>
      <w:r w:rsidRPr="002650E8">
        <w:rPr>
          <w:rFonts w:ascii="Times" w:hAnsi="Times"/>
          <w:color w:val="000000" w:themeColor="text1"/>
        </w:rPr>
        <w:t>Wikle</w:t>
      </w:r>
      <w:proofErr w:type="spellEnd"/>
      <w:r w:rsidRPr="002650E8">
        <w:rPr>
          <w:rFonts w:ascii="Times" w:hAnsi="Times"/>
          <w:color w:val="000000" w:themeColor="text1"/>
        </w:rPr>
        <w:t xml:space="preserve">. 2017. Visualizing uncertainty in areal data with bivariate choropleth maps, map </w:t>
      </w:r>
      <w:proofErr w:type="spellStart"/>
      <w:r w:rsidRPr="002650E8">
        <w:rPr>
          <w:rFonts w:ascii="Times" w:hAnsi="Times"/>
          <w:color w:val="000000" w:themeColor="text1"/>
        </w:rPr>
        <w:t>pixelation</w:t>
      </w:r>
      <w:proofErr w:type="spellEnd"/>
      <w:r w:rsidRPr="002650E8">
        <w:rPr>
          <w:rFonts w:ascii="Times" w:hAnsi="Times"/>
          <w:color w:val="000000" w:themeColor="text1"/>
        </w:rPr>
        <w:t xml:space="preserve"> and glyph rotation. Stat (2017). </w:t>
      </w:r>
      <w:proofErr w:type="spellStart"/>
      <w:proofErr w:type="gramStart"/>
      <w:r w:rsidRPr="002650E8">
        <w:rPr>
          <w:rFonts w:ascii="Times" w:hAnsi="Times"/>
          <w:color w:val="000000" w:themeColor="text1"/>
        </w:rPr>
        <w:t>DOI:http</w:t>
      </w:r>
      <w:proofErr w:type="spellEnd"/>
      <w:r w:rsidRPr="002650E8">
        <w:rPr>
          <w:rFonts w:ascii="Times" w:hAnsi="Times"/>
          <w:color w:val="000000" w:themeColor="text1"/>
        </w:rPr>
        <w:t>://dx.doi.org/10.1002/sta4.150</w:t>
      </w:r>
      <w:proofErr w:type="gramEnd"/>
      <w:r>
        <w:rPr>
          <w:rFonts w:ascii="Times" w:hAnsi="Times"/>
          <w:color w:val="000000" w:themeColor="text1"/>
        </w:rPr>
        <w:br/>
      </w:r>
    </w:p>
    <w:p w14:paraId="59FC251C" w14:textId="77777777" w:rsidR="0045432F"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[44]</w:t>
      </w:r>
      <w:r w:rsidRPr="002650E8">
        <w:rPr>
          <w:rFonts w:ascii="Times" w:hAnsi="Times"/>
          <w:color w:val="000000" w:themeColor="text1"/>
        </w:rPr>
        <w:tab/>
        <w:t xml:space="preserve">Alan M </w:t>
      </w:r>
      <w:proofErr w:type="spellStart"/>
      <w:r w:rsidRPr="002650E8">
        <w:rPr>
          <w:rFonts w:ascii="Times" w:hAnsi="Times"/>
          <w:color w:val="000000" w:themeColor="text1"/>
        </w:rPr>
        <w:t>MacEachren</w:t>
      </w:r>
      <w:proofErr w:type="spellEnd"/>
      <w:r w:rsidRPr="002650E8">
        <w:rPr>
          <w:rFonts w:ascii="Times" w:hAnsi="Times"/>
          <w:color w:val="000000" w:themeColor="text1"/>
        </w:rPr>
        <w:t xml:space="preserve">, Robert E Roth, James O’Brien, </w:t>
      </w:r>
      <w:proofErr w:type="spellStart"/>
      <w:r w:rsidRPr="002650E8">
        <w:rPr>
          <w:rFonts w:ascii="Times" w:hAnsi="Times"/>
          <w:color w:val="000000" w:themeColor="text1"/>
        </w:rPr>
        <w:t>Bonan</w:t>
      </w:r>
      <w:proofErr w:type="spellEnd"/>
      <w:r w:rsidRPr="002650E8">
        <w:rPr>
          <w:rFonts w:ascii="Times" w:hAnsi="Times"/>
          <w:color w:val="000000" w:themeColor="text1"/>
        </w:rPr>
        <w:t xml:space="preserve"> Li, Derek </w:t>
      </w:r>
      <w:proofErr w:type="spellStart"/>
      <w:r w:rsidRPr="002650E8">
        <w:rPr>
          <w:rFonts w:ascii="Times" w:hAnsi="Times"/>
          <w:color w:val="000000" w:themeColor="text1"/>
        </w:rPr>
        <w:t>Swingley</w:t>
      </w:r>
      <w:proofErr w:type="spellEnd"/>
      <w:r w:rsidRPr="002650E8">
        <w:rPr>
          <w:rFonts w:ascii="Times" w:hAnsi="Times"/>
          <w:color w:val="000000" w:themeColor="text1"/>
        </w:rPr>
        <w:t xml:space="preserve">, and Mark </w:t>
      </w:r>
      <w:proofErr w:type="spellStart"/>
      <w:r w:rsidRPr="002650E8">
        <w:rPr>
          <w:rFonts w:ascii="Times" w:hAnsi="Times"/>
          <w:color w:val="000000" w:themeColor="text1"/>
        </w:rPr>
        <w:t>Gahegan</w:t>
      </w:r>
      <w:proofErr w:type="spellEnd"/>
      <w:r w:rsidRPr="002650E8">
        <w:rPr>
          <w:rFonts w:ascii="Times" w:hAnsi="Times"/>
          <w:color w:val="000000" w:themeColor="text1"/>
        </w:rPr>
        <w:t xml:space="preserve">. 2012. Visual semiotics &amp; uncertainty visualization: An empirical study. IEEE Transactions on Visualization and Computer Graphics 18, 12 (2012), 2496–2505. DOI: </w:t>
      </w:r>
      <w:r w:rsidRPr="003632A1">
        <w:rPr>
          <w:rFonts w:ascii="Times" w:hAnsi="Times"/>
          <w:color w:val="000000" w:themeColor="text1"/>
        </w:rPr>
        <w:t>http://dx.doi.org/10.1109/TVCG.2012.279</w:t>
      </w:r>
      <w:r>
        <w:rPr>
          <w:rFonts w:ascii="Times" w:hAnsi="Times"/>
          <w:color w:val="000000" w:themeColor="text1"/>
        </w:rPr>
        <w:br/>
      </w:r>
    </w:p>
    <w:p w14:paraId="392878E4" w14:textId="77777777" w:rsidR="0045432F"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[45]</w:t>
      </w:r>
      <w:r w:rsidRPr="002650E8">
        <w:rPr>
          <w:rFonts w:ascii="Times" w:hAnsi="Times"/>
          <w:color w:val="000000" w:themeColor="text1"/>
        </w:rPr>
        <w:tab/>
        <w:t xml:space="preserve">Maria </w:t>
      </w:r>
      <w:proofErr w:type="spellStart"/>
      <w:r w:rsidRPr="002650E8">
        <w:rPr>
          <w:rFonts w:ascii="Times" w:hAnsi="Times"/>
          <w:color w:val="000000" w:themeColor="text1"/>
        </w:rPr>
        <w:t>Riveiro</w:t>
      </w:r>
      <w:proofErr w:type="spellEnd"/>
      <w:r w:rsidRPr="002650E8">
        <w:rPr>
          <w:rFonts w:ascii="Times" w:hAnsi="Times"/>
          <w:color w:val="000000" w:themeColor="text1"/>
        </w:rPr>
        <w:t xml:space="preserve">. 2007. Evaluation of uncertainty visualization techniques for information fusion. In 10th International Conference on Information Fusion. IEEE, 1–8. DOI: </w:t>
      </w:r>
      <w:r w:rsidRPr="003632A1">
        <w:rPr>
          <w:rFonts w:ascii="Times" w:hAnsi="Times"/>
          <w:color w:val="000000" w:themeColor="text1"/>
        </w:rPr>
        <w:t>http://dx.doi.org/10.1109/ICIF.2007.4408049</w:t>
      </w:r>
      <w:r>
        <w:rPr>
          <w:rFonts w:ascii="Times" w:hAnsi="Times"/>
          <w:color w:val="000000" w:themeColor="text1"/>
        </w:rPr>
        <w:br/>
      </w:r>
    </w:p>
    <w:p w14:paraId="60B294DF" w14:textId="77777777" w:rsidR="0045432F"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[46]</w:t>
      </w:r>
      <w:r w:rsidRPr="002650E8">
        <w:rPr>
          <w:rFonts w:ascii="Times" w:hAnsi="Times"/>
          <w:color w:val="000000" w:themeColor="text1"/>
        </w:rPr>
        <w:tab/>
        <w:t xml:space="preserve">Judi Thomson, Elizabeth </w:t>
      </w:r>
      <w:proofErr w:type="spellStart"/>
      <w:r w:rsidRPr="002650E8">
        <w:rPr>
          <w:rFonts w:ascii="Times" w:hAnsi="Times"/>
          <w:color w:val="000000" w:themeColor="text1"/>
        </w:rPr>
        <w:t>Hetzler</w:t>
      </w:r>
      <w:proofErr w:type="spellEnd"/>
      <w:r w:rsidRPr="002650E8">
        <w:rPr>
          <w:rFonts w:ascii="Times" w:hAnsi="Times"/>
          <w:color w:val="000000" w:themeColor="text1"/>
        </w:rPr>
        <w:t xml:space="preserve">, Alan </w:t>
      </w:r>
      <w:proofErr w:type="spellStart"/>
      <w:r w:rsidRPr="002650E8">
        <w:rPr>
          <w:rFonts w:ascii="Times" w:hAnsi="Times"/>
          <w:color w:val="000000" w:themeColor="text1"/>
        </w:rPr>
        <w:t>MacEachren</w:t>
      </w:r>
      <w:proofErr w:type="spellEnd"/>
      <w:r w:rsidRPr="002650E8">
        <w:rPr>
          <w:rFonts w:ascii="Times" w:hAnsi="Times"/>
          <w:color w:val="000000" w:themeColor="text1"/>
        </w:rPr>
        <w:t xml:space="preserve">, Mark </w:t>
      </w:r>
      <w:proofErr w:type="spellStart"/>
      <w:r w:rsidRPr="002650E8">
        <w:rPr>
          <w:rFonts w:ascii="Times" w:hAnsi="Times"/>
          <w:color w:val="000000" w:themeColor="text1"/>
        </w:rPr>
        <w:t>Gahegan</w:t>
      </w:r>
      <w:proofErr w:type="spellEnd"/>
      <w:r w:rsidRPr="002650E8">
        <w:rPr>
          <w:rFonts w:ascii="Times" w:hAnsi="Times"/>
          <w:color w:val="000000" w:themeColor="text1"/>
        </w:rPr>
        <w:t>, and Misha Pavel. 2005. A typology for visualizing uncertainty. In Electronic Imaging 2005. International Society for Optics and Photonics, 146–157.</w:t>
      </w:r>
      <w:r>
        <w:rPr>
          <w:rFonts w:ascii="Times" w:hAnsi="Times"/>
          <w:color w:val="000000" w:themeColor="text1"/>
        </w:rPr>
        <w:br/>
      </w:r>
    </w:p>
    <w:p w14:paraId="3E062B3E" w14:textId="77777777" w:rsidR="0045432F" w:rsidRPr="002650E8"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[47]</w:t>
      </w:r>
      <w:r w:rsidRPr="002650E8">
        <w:rPr>
          <w:rFonts w:ascii="Times" w:hAnsi="Times"/>
          <w:color w:val="000000" w:themeColor="text1"/>
        </w:rPr>
        <w:tab/>
        <w:t xml:space="preserve">N. </w:t>
      </w:r>
      <w:proofErr w:type="spellStart"/>
      <w:r w:rsidRPr="002650E8">
        <w:rPr>
          <w:rFonts w:ascii="Times" w:hAnsi="Times"/>
          <w:color w:val="000000" w:themeColor="text1"/>
        </w:rPr>
        <w:t>Boukhelifa</w:t>
      </w:r>
      <w:proofErr w:type="spellEnd"/>
      <w:r w:rsidRPr="002650E8">
        <w:rPr>
          <w:rFonts w:ascii="Times" w:hAnsi="Times"/>
          <w:color w:val="000000" w:themeColor="text1"/>
        </w:rPr>
        <w:t>, M.-E. Perrin, S. Huron, and J. Eagan. How data workers cope with uncertainty: A task characterisation study. In Proceedings of the 2017 CHI Conference on Human Factors in Computing Systems, pages 3645–3656. ACM, 2017.</w:t>
      </w:r>
      <w:r>
        <w:rPr>
          <w:rFonts w:ascii="Times" w:hAnsi="Times"/>
          <w:color w:val="000000" w:themeColor="text1"/>
        </w:rPr>
        <w:br/>
      </w:r>
    </w:p>
    <w:p w14:paraId="0DB5C983" w14:textId="77777777" w:rsidR="0045432F" w:rsidRPr="002650E8"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[48]</w:t>
      </w:r>
      <w:r w:rsidRPr="002650E8">
        <w:rPr>
          <w:rFonts w:ascii="Times" w:hAnsi="Times"/>
          <w:color w:val="000000" w:themeColor="text1"/>
        </w:rPr>
        <w:tab/>
        <w:t xml:space="preserve">J. </w:t>
      </w:r>
      <w:proofErr w:type="spellStart"/>
      <w:r w:rsidRPr="002650E8">
        <w:rPr>
          <w:rFonts w:ascii="Times" w:hAnsi="Times"/>
          <w:color w:val="000000" w:themeColor="text1"/>
        </w:rPr>
        <w:t>Hullman</w:t>
      </w:r>
      <w:proofErr w:type="spellEnd"/>
      <w:r w:rsidRPr="002650E8">
        <w:rPr>
          <w:rFonts w:ascii="Times" w:hAnsi="Times"/>
          <w:color w:val="000000" w:themeColor="text1"/>
        </w:rPr>
        <w:t xml:space="preserve">, X. </w:t>
      </w:r>
      <w:proofErr w:type="spellStart"/>
      <w:r w:rsidRPr="002650E8">
        <w:rPr>
          <w:rFonts w:ascii="Times" w:hAnsi="Times"/>
          <w:color w:val="000000" w:themeColor="text1"/>
        </w:rPr>
        <w:t>Qiao</w:t>
      </w:r>
      <w:proofErr w:type="spellEnd"/>
      <w:r w:rsidRPr="002650E8">
        <w:rPr>
          <w:rFonts w:ascii="Times" w:hAnsi="Times"/>
          <w:color w:val="000000" w:themeColor="text1"/>
        </w:rPr>
        <w:t xml:space="preserve">, M. </w:t>
      </w:r>
      <w:proofErr w:type="spellStart"/>
      <w:r w:rsidRPr="002650E8">
        <w:rPr>
          <w:rFonts w:ascii="Times" w:hAnsi="Times"/>
          <w:color w:val="000000" w:themeColor="text1"/>
        </w:rPr>
        <w:t>Correll</w:t>
      </w:r>
      <w:proofErr w:type="spellEnd"/>
      <w:r w:rsidRPr="002650E8">
        <w:rPr>
          <w:rFonts w:ascii="Times" w:hAnsi="Times"/>
          <w:color w:val="000000" w:themeColor="text1"/>
        </w:rPr>
        <w:t xml:space="preserve">, A. Kale, and M. Kay. In pursuit of error: A survey of uncertainty visualization evaluation. IEEE transactions on visualization and computer </w:t>
      </w:r>
      <w:r w:rsidRPr="002650E8">
        <w:rPr>
          <w:rFonts w:ascii="Times" w:hAnsi="Times"/>
          <w:color w:val="000000" w:themeColor="text1"/>
        </w:rPr>
        <w:lastRenderedPageBreak/>
        <w:t>graphics, 25(1):903–913, 2019.</w:t>
      </w:r>
      <w:r>
        <w:rPr>
          <w:rFonts w:ascii="Times" w:hAnsi="Times"/>
          <w:color w:val="000000" w:themeColor="text1"/>
        </w:rPr>
        <w:br/>
      </w:r>
    </w:p>
    <w:p w14:paraId="12004DDB" w14:textId="77777777" w:rsidR="0045432F" w:rsidRPr="002650E8" w:rsidRDefault="0045432F" w:rsidP="0045432F">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30B784EE" w14:textId="77777777" w:rsidR="0045432F" w:rsidRPr="002650E8"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[49]</w:t>
      </w:r>
      <w:r w:rsidRPr="002650E8">
        <w:rPr>
          <w:rFonts w:ascii="Times" w:hAnsi="Times"/>
          <w:color w:val="000000" w:themeColor="text1"/>
        </w:rPr>
        <w:tab/>
        <w:t xml:space="preserve">R. Finger and A. M. </w:t>
      </w:r>
      <w:proofErr w:type="spellStart"/>
      <w:r w:rsidRPr="002650E8">
        <w:rPr>
          <w:rFonts w:ascii="Times" w:hAnsi="Times"/>
          <w:color w:val="000000" w:themeColor="text1"/>
        </w:rPr>
        <w:t>Bisantz</w:t>
      </w:r>
      <w:proofErr w:type="spellEnd"/>
      <w:r w:rsidRPr="002650E8">
        <w:rPr>
          <w:rFonts w:ascii="Times" w:hAnsi="Times"/>
          <w:color w:val="000000" w:themeColor="text1"/>
        </w:rPr>
        <w:t>. Utilizing graphical formats to convey uncertainty in a decision-making task. Theoretical Issues in Ergonomics Science, 3(1):1–25, 2002.</w:t>
      </w:r>
    </w:p>
    <w:p w14:paraId="0B73650C" w14:textId="77777777" w:rsidR="0045432F" w:rsidRPr="002650E8" w:rsidRDefault="0045432F" w:rsidP="0045432F">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64F834E1" w14:textId="77777777" w:rsidR="0045432F" w:rsidRPr="002650E8"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[50]</w:t>
      </w:r>
      <w:r w:rsidRPr="002650E8">
        <w:rPr>
          <w:rFonts w:ascii="Times" w:hAnsi="Times"/>
          <w:color w:val="000000" w:themeColor="text1"/>
        </w:rPr>
        <w:tab/>
        <w:t xml:space="preserve">J. </w:t>
      </w:r>
      <w:proofErr w:type="spellStart"/>
      <w:r w:rsidRPr="002650E8">
        <w:rPr>
          <w:rFonts w:ascii="Times" w:hAnsi="Times"/>
          <w:color w:val="000000" w:themeColor="text1"/>
        </w:rPr>
        <w:t>Hullman</w:t>
      </w:r>
      <w:proofErr w:type="spellEnd"/>
      <w:r w:rsidRPr="002650E8">
        <w:rPr>
          <w:rFonts w:ascii="Times" w:hAnsi="Times"/>
          <w:color w:val="000000" w:themeColor="text1"/>
        </w:rPr>
        <w:t xml:space="preserve">, P. Resnick, and E. Adar. Hypothetical outcome plots outperform error bars and violin plots for inferences about reliability of variable ordering. </w:t>
      </w:r>
      <w:proofErr w:type="spellStart"/>
      <w:r w:rsidRPr="002650E8">
        <w:rPr>
          <w:rFonts w:ascii="Times" w:hAnsi="Times"/>
          <w:color w:val="000000" w:themeColor="text1"/>
        </w:rPr>
        <w:t>PloS</w:t>
      </w:r>
      <w:proofErr w:type="spellEnd"/>
      <w:r w:rsidRPr="002650E8">
        <w:rPr>
          <w:rFonts w:ascii="Times" w:hAnsi="Times"/>
          <w:color w:val="000000" w:themeColor="text1"/>
        </w:rPr>
        <w:t xml:space="preserve"> one, 10(11</w:t>
      </w:r>
      <w:proofErr w:type="gramStart"/>
      <w:r w:rsidRPr="002650E8">
        <w:rPr>
          <w:rFonts w:ascii="Times" w:hAnsi="Times"/>
          <w:color w:val="000000" w:themeColor="text1"/>
        </w:rPr>
        <w:t>):e</w:t>
      </w:r>
      <w:proofErr w:type="gramEnd"/>
      <w:r w:rsidRPr="002650E8">
        <w:rPr>
          <w:rFonts w:ascii="Times" w:hAnsi="Times"/>
          <w:color w:val="000000" w:themeColor="text1"/>
        </w:rPr>
        <w:t>0142444, 2015.</w:t>
      </w:r>
    </w:p>
    <w:p w14:paraId="21118C6F" w14:textId="77777777" w:rsidR="0045432F" w:rsidRPr="002650E8" w:rsidRDefault="0045432F" w:rsidP="0045432F">
      <w:pPr>
        <w:pStyle w:val="NormalWeb"/>
        <w:ind w:left="720" w:hanging="720"/>
        <w:jc w:val="both"/>
        <w:rPr>
          <w:rFonts w:ascii="Times" w:hAnsi="Times"/>
          <w:color w:val="000000" w:themeColor="text1"/>
        </w:rPr>
      </w:pPr>
      <w:r w:rsidRPr="002650E8">
        <w:rPr>
          <w:rFonts w:ascii="Times" w:hAnsi="Times"/>
          <w:color w:val="000000" w:themeColor="text1"/>
        </w:rPr>
        <w:t>[51]</w:t>
      </w:r>
      <w:r w:rsidRPr="002650E8">
        <w:rPr>
          <w:rFonts w:ascii="Times" w:hAnsi="Times"/>
          <w:color w:val="000000" w:themeColor="text1"/>
        </w:rPr>
        <w:tab/>
        <w:t xml:space="preserve">M. Kay, T. Kola, J. R. </w:t>
      </w:r>
      <w:proofErr w:type="spellStart"/>
      <w:r w:rsidRPr="002650E8">
        <w:rPr>
          <w:rFonts w:ascii="Times" w:hAnsi="Times"/>
          <w:color w:val="000000" w:themeColor="text1"/>
        </w:rPr>
        <w:t>Hullman</w:t>
      </w:r>
      <w:proofErr w:type="spellEnd"/>
      <w:r w:rsidRPr="002650E8">
        <w:rPr>
          <w:rFonts w:ascii="Times" w:hAnsi="Times"/>
          <w:color w:val="000000" w:themeColor="text1"/>
        </w:rPr>
        <w:t>, and S. A. Munson. When (</w:t>
      </w:r>
      <w:proofErr w:type="spellStart"/>
      <w:r w:rsidRPr="002650E8">
        <w:rPr>
          <w:rFonts w:ascii="Times" w:hAnsi="Times"/>
          <w:color w:val="000000" w:themeColor="text1"/>
        </w:rPr>
        <w:t>ish</w:t>
      </w:r>
      <w:proofErr w:type="spellEnd"/>
      <w:r w:rsidRPr="002650E8">
        <w:rPr>
          <w:rFonts w:ascii="Times" w:hAnsi="Times"/>
          <w:color w:val="000000" w:themeColor="text1"/>
        </w:rPr>
        <w:t xml:space="preserve">) is my </w:t>
      </w:r>
      <w:proofErr w:type="gramStart"/>
      <w:r w:rsidRPr="002650E8">
        <w:rPr>
          <w:rFonts w:ascii="Times" w:hAnsi="Times"/>
          <w:color w:val="000000" w:themeColor="text1"/>
        </w:rPr>
        <w:t>bus?:</w:t>
      </w:r>
      <w:proofErr w:type="gramEnd"/>
      <w:r w:rsidRPr="002650E8">
        <w:rPr>
          <w:rFonts w:ascii="Times" w:hAnsi="Times"/>
          <w:color w:val="000000" w:themeColor="text1"/>
        </w:rPr>
        <w:t xml:space="preserve"> User-centered visualizations of uncertainty in everyday, mobile predictive systems. In Proceedings of the 2016 CHI Conference on Human Factors in Computing Systems, pages 5092–5103. ACM, 2016.</w:t>
      </w:r>
    </w:p>
    <w:p w14:paraId="394538FE" w14:textId="77777777" w:rsidR="0045432F"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r w:rsidRPr="002650E8">
        <w:rPr>
          <w:rFonts w:ascii="Times" w:hAnsi="Times"/>
          <w:b w:val="0"/>
          <w:bCs w:val="0"/>
          <w:color w:val="000000" w:themeColor="text1"/>
          <w:sz w:val="24"/>
          <w:szCs w:val="24"/>
        </w:rPr>
        <w:t>[52]</w:t>
      </w:r>
      <w:r w:rsidRPr="002650E8">
        <w:rPr>
          <w:rFonts w:ascii="Times" w:hAnsi="Times"/>
          <w:b w:val="0"/>
          <w:bCs w:val="0"/>
          <w:color w:val="000000" w:themeColor="text1"/>
          <w:sz w:val="24"/>
          <w:szCs w:val="24"/>
        </w:rPr>
        <w:tab/>
        <w:t xml:space="preserve">M. Fernandes, </w:t>
      </w:r>
      <w:proofErr w:type="spellStart"/>
      <w:proofErr w:type="gramStart"/>
      <w:r w:rsidRPr="002650E8">
        <w:rPr>
          <w:rFonts w:ascii="Times" w:hAnsi="Times"/>
          <w:b w:val="0"/>
          <w:bCs w:val="0"/>
          <w:color w:val="000000" w:themeColor="text1"/>
          <w:sz w:val="24"/>
          <w:szCs w:val="24"/>
        </w:rPr>
        <w:t>L.Walls</w:t>
      </w:r>
      <w:proofErr w:type="spellEnd"/>
      <w:proofErr w:type="gramEnd"/>
      <w:r w:rsidRPr="002650E8">
        <w:rPr>
          <w:rFonts w:ascii="Times" w:hAnsi="Times"/>
          <w:b w:val="0"/>
          <w:bCs w:val="0"/>
          <w:color w:val="000000" w:themeColor="text1"/>
          <w:sz w:val="24"/>
          <w:szCs w:val="24"/>
        </w:rPr>
        <w:t xml:space="preserve">, S. Munson, J. </w:t>
      </w:r>
      <w:proofErr w:type="spellStart"/>
      <w:r w:rsidRPr="002650E8">
        <w:rPr>
          <w:rFonts w:ascii="Times" w:hAnsi="Times"/>
          <w:b w:val="0"/>
          <w:bCs w:val="0"/>
          <w:color w:val="000000" w:themeColor="text1"/>
          <w:sz w:val="24"/>
          <w:szCs w:val="24"/>
        </w:rPr>
        <w:t>Hullman</w:t>
      </w:r>
      <w:proofErr w:type="spellEnd"/>
      <w:r w:rsidRPr="002650E8">
        <w:rPr>
          <w:rFonts w:ascii="Times" w:hAnsi="Times"/>
          <w:b w:val="0"/>
          <w:bCs w:val="0"/>
          <w:color w:val="000000" w:themeColor="text1"/>
          <w:sz w:val="24"/>
          <w:szCs w:val="24"/>
        </w:rPr>
        <w:t xml:space="preserve">, and M. Kay. Uncertainty displays using quantile </w:t>
      </w:r>
      <w:proofErr w:type="spellStart"/>
      <w:r w:rsidRPr="002650E8">
        <w:rPr>
          <w:rFonts w:ascii="Times" w:hAnsi="Times"/>
          <w:b w:val="0"/>
          <w:bCs w:val="0"/>
          <w:color w:val="000000" w:themeColor="text1"/>
          <w:sz w:val="24"/>
          <w:szCs w:val="24"/>
        </w:rPr>
        <w:t>dotplots</w:t>
      </w:r>
      <w:proofErr w:type="spellEnd"/>
      <w:r w:rsidRPr="002650E8">
        <w:rPr>
          <w:rFonts w:ascii="Times" w:hAnsi="Times"/>
          <w:b w:val="0"/>
          <w:bCs w:val="0"/>
          <w:color w:val="000000" w:themeColor="text1"/>
          <w:sz w:val="24"/>
          <w:szCs w:val="24"/>
        </w:rPr>
        <w:t xml:space="preserve"> or </w:t>
      </w:r>
      <w:proofErr w:type="spellStart"/>
      <w:r w:rsidRPr="002650E8">
        <w:rPr>
          <w:rFonts w:ascii="Times" w:hAnsi="Times"/>
          <w:b w:val="0"/>
          <w:bCs w:val="0"/>
          <w:color w:val="000000" w:themeColor="text1"/>
          <w:sz w:val="24"/>
          <w:szCs w:val="24"/>
        </w:rPr>
        <w:t>cdfs</w:t>
      </w:r>
      <w:proofErr w:type="spellEnd"/>
      <w:r w:rsidRPr="002650E8">
        <w:rPr>
          <w:rFonts w:ascii="Times" w:hAnsi="Times"/>
          <w:b w:val="0"/>
          <w:bCs w:val="0"/>
          <w:color w:val="000000" w:themeColor="text1"/>
          <w:sz w:val="24"/>
          <w:szCs w:val="24"/>
        </w:rPr>
        <w:t xml:space="preserve"> improve transit decision-making. In Proceedings of the 2018 CHI Conference on Human Factors in Computing Systems, page 144. ACM, 2018.</w:t>
      </w:r>
    </w:p>
    <w:p w14:paraId="2FA84ABB" w14:textId="77777777" w:rsidR="0045432F"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p>
    <w:p w14:paraId="6647B555" w14:textId="77777777" w:rsidR="0045432F"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rPr>
      </w:pPr>
      <w:r w:rsidRPr="006F4D56">
        <w:rPr>
          <w:rFonts w:ascii="Times" w:hAnsi="Times"/>
          <w:b w:val="0"/>
          <w:bCs w:val="0"/>
          <w:color w:val="000000" w:themeColor="text1"/>
          <w:sz w:val="24"/>
          <w:szCs w:val="24"/>
        </w:rPr>
        <w:t>[53]</w:t>
      </w:r>
      <w:r w:rsidRPr="006F4D56">
        <w:rPr>
          <w:rFonts w:ascii="Times" w:hAnsi="Times"/>
          <w:b w:val="0"/>
          <w:bCs w:val="0"/>
          <w:color w:val="000000" w:themeColor="text1"/>
          <w:sz w:val="24"/>
          <w:szCs w:val="24"/>
        </w:rPr>
        <w:tab/>
        <w:t>M. Skeels, B. Lee, G. Smith, and G. G. Robertson. Revealing uncertainty for information visualization. Information Visualization, 9(1):70– 81, 2010.</w:t>
      </w:r>
      <w:r>
        <w:rPr>
          <w:rFonts w:ascii="Times" w:hAnsi="Times"/>
          <w:b w:val="0"/>
          <w:bCs w:val="0"/>
          <w:color w:val="000000" w:themeColor="text1"/>
        </w:rPr>
        <w:br/>
      </w:r>
    </w:p>
    <w:p w14:paraId="68047011" w14:textId="77777777" w:rsidR="0045432F" w:rsidRPr="006F4D56"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sz w:val="24"/>
          <w:szCs w:val="24"/>
          <w:lang w:val="en-US"/>
        </w:rPr>
      </w:pPr>
      <w:r w:rsidRPr="006F4D56">
        <w:rPr>
          <w:rFonts w:ascii="Times" w:hAnsi="Times"/>
          <w:b w:val="0"/>
          <w:bCs w:val="0"/>
          <w:color w:val="000000" w:themeColor="text1"/>
          <w:sz w:val="24"/>
          <w:szCs w:val="24"/>
        </w:rPr>
        <w:t>[54]</w:t>
      </w:r>
      <w:r w:rsidRPr="006F4D56">
        <w:rPr>
          <w:rFonts w:ascii="Times" w:hAnsi="Times"/>
          <w:b w:val="0"/>
          <w:bCs w:val="0"/>
          <w:color w:val="000000" w:themeColor="text1"/>
          <w:sz w:val="24"/>
          <w:szCs w:val="24"/>
        </w:rPr>
        <w:tab/>
        <w:t xml:space="preserve">C. M. </w:t>
      </w:r>
      <w:proofErr w:type="spellStart"/>
      <w:r w:rsidRPr="006F4D56">
        <w:rPr>
          <w:rFonts w:ascii="Times" w:hAnsi="Times"/>
          <w:b w:val="0"/>
          <w:bCs w:val="0"/>
          <w:color w:val="000000" w:themeColor="text1"/>
          <w:sz w:val="24"/>
          <w:szCs w:val="24"/>
        </w:rPr>
        <w:t>Wittenbrink</w:t>
      </w:r>
      <w:proofErr w:type="spellEnd"/>
      <w:r w:rsidRPr="006F4D56">
        <w:rPr>
          <w:rFonts w:ascii="Times" w:hAnsi="Times"/>
          <w:b w:val="0"/>
          <w:bCs w:val="0"/>
          <w:color w:val="000000" w:themeColor="text1"/>
          <w:sz w:val="24"/>
          <w:szCs w:val="24"/>
        </w:rPr>
        <w:t xml:space="preserve">, A. T. Pang, and S. K. </w:t>
      </w:r>
      <w:proofErr w:type="spellStart"/>
      <w:r w:rsidRPr="006F4D56">
        <w:rPr>
          <w:rFonts w:ascii="Times" w:hAnsi="Times"/>
          <w:b w:val="0"/>
          <w:bCs w:val="0"/>
          <w:color w:val="000000" w:themeColor="text1"/>
          <w:sz w:val="24"/>
          <w:szCs w:val="24"/>
        </w:rPr>
        <w:t>Lodha</w:t>
      </w:r>
      <w:proofErr w:type="spellEnd"/>
      <w:r w:rsidRPr="006F4D56">
        <w:rPr>
          <w:rFonts w:ascii="Times" w:hAnsi="Times"/>
          <w:b w:val="0"/>
          <w:bCs w:val="0"/>
          <w:color w:val="000000" w:themeColor="text1"/>
          <w:sz w:val="24"/>
          <w:szCs w:val="24"/>
        </w:rPr>
        <w:t>. Glyphs for visualizing uncertainty in vector fields. IEEE transactions on Visualization and Computer Graphics, 2(3):266–279, 1996.</w:t>
      </w:r>
    </w:p>
    <w:p w14:paraId="0D4C357D" w14:textId="77777777" w:rsidR="0045432F" w:rsidRPr="002650E8" w:rsidRDefault="0045432F" w:rsidP="0045432F">
      <w:pPr>
        <w:pStyle w:val="NormalWeb"/>
        <w:shd w:val="clear" w:color="auto" w:fill="FFFFFF"/>
        <w:spacing w:before="0" w:beforeAutospacing="0" w:after="0" w:afterAutospacing="0"/>
        <w:jc w:val="both"/>
        <w:rPr>
          <w:rFonts w:ascii="Times" w:hAnsi="Times"/>
          <w:color w:val="000000" w:themeColor="text1"/>
        </w:rPr>
      </w:pPr>
    </w:p>
    <w:p w14:paraId="3FACB2CF" w14:textId="77777777" w:rsidR="0045432F" w:rsidRPr="002650E8" w:rsidRDefault="0045432F" w:rsidP="0045432F">
      <w:pPr>
        <w:autoSpaceDE w:val="0"/>
        <w:autoSpaceDN w:val="0"/>
        <w:adjustRightInd w:val="0"/>
        <w:jc w:val="both"/>
        <w:rPr>
          <w:rFonts w:ascii="Times" w:eastAsiaTheme="minorHAnsi" w:hAnsi="Times" w:cs="AppleSystemUIFont"/>
          <w:color w:val="000000" w:themeColor="text1"/>
          <w:lang w:val="en-GB" w:eastAsia="en-US"/>
        </w:rPr>
      </w:pPr>
      <w:r w:rsidRPr="002650E8">
        <w:rPr>
          <w:rFonts w:ascii="Times" w:hAnsi="Times"/>
          <w:color w:val="000000" w:themeColor="text1"/>
        </w:rPr>
        <w:t>[</w:t>
      </w:r>
      <w:r>
        <w:rPr>
          <w:rFonts w:ascii="Times" w:hAnsi="Times"/>
          <w:color w:val="000000" w:themeColor="text1"/>
        </w:rPr>
        <w:t>55</w:t>
      </w:r>
      <w:r w:rsidRPr="002650E8">
        <w:rPr>
          <w:rFonts w:ascii="Times" w:hAnsi="Times"/>
          <w:color w:val="000000" w:themeColor="text1"/>
        </w:rPr>
        <w:t>]</w:t>
      </w:r>
      <w:r w:rsidRPr="002650E8">
        <w:rPr>
          <w:rFonts w:ascii="Times" w:hAnsi="Times"/>
          <w:color w:val="000000" w:themeColor="text1"/>
        </w:rPr>
        <w:tab/>
        <w:t xml:space="preserve">Z. Wang et al. </w:t>
      </w:r>
      <w:r w:rsidRPr="002650E8">
        <w:rPr>
          <w:rFonts w:ascii="Times" w:eastAsiaTheme="minorHAnsi" w:hAnsi="Times" w:cs="AppleSystemUIFont"/>
          <w:color w:val="000000" w:themeColor="text1"/>
          <w:lang w:val="en-GB" w:eastAsia="en-US"/>
        </w:rPr>
        <w:t>Model identiﬁcation of reduced order</w:t>
      </w:r>
      <w:bdo w:val="ltr">
        <w:r w:rsidRPr="002650E8">
          <w:rPr>
            <w:rFonts w:ascii="Times" w:eastAsiaTheme="minorHAnsi" w:hAnsi="Times" w:cs="AppleSystemUIFont"/>
            <w:color w:val="000000" w:themeColor="text1"/>
            <w:lang w:val="en-GB" w:eastAsia="en-US"/>
          </w:rPr>
          <w:t xml:space="preserve"> </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ﬂuid dynamics systems</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t>‬</w:t>
        </w:r>
        <w:r>
          <w:t>‬</w:t>
        </w:r>
        <w:r>
          <w:t>‬</w:t>
        </w:r>
        <w:r>
          <w:t>‬</w:t>
        </w:r>
        <w:r>
          <w:t>‬</w:t>
        </w:r>
        <w:r>
          <w:t>‬</w:t>
        </w:r>
        <w:r>
          <w:t>‬</w:t>
        </w:r>
        <w:r>
          <w:t>‬</w:t>
        </w:r>
        <w:r>
          <w:t>‬</w:t>
        </w:r>
        <w:r w:rsidR="004A43F2">
          <w:t>‬</w:t>
        </w:r>
        <w:r w:rsidR="00725257">
          <w:t>‬</w:t>
        </w:r>
        <w:r w:rsidR="007E3F72">
          <w:t>‬</w:t>
        </w:r>
      </w:bdo>
    </w:p>
    <w:p w14:paraId="5F548417" w14:textId="77777777" w:rsidR="0045432F" w:rsidRDefault="0045432F" w:rsidP="0045432F">
      <w:pPr>
        <w:autoSpaceDE w:val="0"/>
        <w:autoSpaceDN w:val="0"/>
        <w:adjustRightInd w:val="0"/>
        <w:ind w:left="720"/>
        <w:jc w:val="both"/>
      </w:pPr>
      <w:r w:rsidRPr="002650E8">
        <w:rPr>
          <w:rFonts w:ascii="Times" w:eastAsiaTheme="minorHAnsi" w:hAnsi="Times" w:cs="AppleSystemUIFont"/>
          <w:color w:val="000000" w:themeColor="text1"/>
          <w:lang w:val="en-GB" w:eastAsia="en-US"/>
        </w:rPr>
        <w:t xml:space="preserve">using deep learning. International Journal for Numerical Methods in Fluids. Int. J. </w:t>
      </w:r>
      <w:proofErr w:type="spellStart"/>
      <w:r w:rsidRPr="002650E8">
        <w:rPr>
          <w:rFonts w:ascii="Times" w:eastAsiaTheme="minorHAnsi" w:hAnsi="Times" w:cs="AppleSystemUIFont"/>
          <w:color w:val="000000" w:themeColor="text1"/>
          <w:lang w:val="en-GB" w:eastAsia="en-US"/>
        </w:rPr>
        <w:t>Numer</w:t>
      </w:r>
      <w:proofErr w:type="spellEnd"/>
      <w:r w:rsidRPr="002650E8">
        <w:rPr>
          <w:rFonts w:ascii="Times" w:eastAsiaTheme="minorHAnsi" w:hAnsi="Times" w:cs="AppleSystemUIFont"/>
          <w:color w:val="000000" w:themeColor="text1"/>
          <w:lang w:val="en-GB" w:eastAsia="en-US"/>
        </w:rPr>
        <w:t>.</w:t>
      </w:r>
      <w:bdo w:val="ltr">
        <w:r w:rsidRPr="002650E8">
          <w:rPr>
            <w:rFonts w:ascii="Times" w:eastAsiaTheme="minorHAnsi" w:hAnsi="Times" w:cs="AppleSystemUIFont"/>
            <w:color w:val="000000" w:themeColor="text1"/>
            <w:lang w:val="en-GB" w:eastAsia="en-US"/>
          </w:rPr>
          <w:t xml:space="preserve"> </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 xml:space="preserve">Meth. Fluids </w:t>
        </w:r>
        <w:bdo w:val="ltr">
          <w:r w:rsidRPr="002650E8">
            <w:rPr>
              <w:rFonts w:ascii="Times" w:eastAsiaTheme="minorHAnsi" w:hAnsi="Times" w:cs="AppleSystemUIFont"/>
              <w:color w:val="000000" w:themeColor="text1"/>
              <w:lang w:val="en-GB" w:eastAsia="en-US"/>
            </w:rPr>
            <w:t xml:space="preserve">2014; </w:t>
          </w:r>
          <w:bdo w:val="ltr">
            <w:r w:rsidRPr="002650E8">
              <w:rPr>
                <w:rFonts w:ascii="Times" w:eastAsiaTheme="minorHAnsi" w:hAnsi="Times" w:cs="AppleSystemUIFont"/>
                <w:color w:val="000000" w:themeColor="text1"/>
                <w:lang w:val="en-GB" w:eastAsia="en-US"/>
              </w:rPr>
              <w:t>0</w:t>
            </w:r>
            <w:r w:rsidRPr="002650E8">
              <w:rPr>
                <w:rFonts w:ascii="MS Mincho" w:eastAsia="MS Mincho" w:hAnsi="MS Mincho" w:cs="MS Mincho" w:hint="eastAsia"/>
                <w:color w:val="000000" w:themeColor="text1"/>
                <w:lang w:val="en-GB" w:eastAsia="en-US"/>
              </w:rPr>
              <w:t>‬</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0:1-18.</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rsidR="004A43F2">
              <w:t>‬</w:t>
            </w:r>
            <w:r w:rsidR="004A43F2">
              <w:t>‬</w:t>
            </w:r>
            <w:r w:rsidR="004A43F2">
              <w:t>‬</w:t>
            </w:r>
            <w:r w:rsidR="00725257">
              <w:t>‬</w:t>
            </w:r>
            <w:r w:rsidR="00725257">
              <w:t>‬</w:t>
            </w:r>
            <w:r w:rsidR="00725257">
              <w:t>‬</w:t>
            </w:r>
            <w:r w:rsidR="007E3F72">
              <w:t>‬</w:t>
            </w:r>
            <w:r w:rsidR="007E3F72">
              <w:t>‬</w:t>
            </w:r>
            <w:r w:rsidR="007E3F72">
              <w:t>‬</w:t>
            </w:r>
          </w:bdo>
        </w:bdo>
      </w:bdo>
    </w:p>
    <w:p w14:paraId="485C5ED7" w14:textId="77777777" w:rsidR="0045432F" w:rsidRDefault="0045432F" w:rsidP="0045432F">
      <w:pPr>
        <w:autoSpaceDE w:val="0"/>
        <w:autoSpaceDN w:val="0"/>
        <w:adjustRightInd w:val="0"/>
        <w:ind w:left="720"/>
        <w:jc w:val="both"/>
      </w:pPr>
    </w:p>
    <w:p w14:paraId="1AAF3AF2" w14:textId="77777777" w:rsidR="0045432F" w:rsidRDefault="0045432F" w:rsidP="0045432F">
      <w:pPr>
        <w:pStyle w:val="NormalWeb"/>
        <w:shd w:val="clear" w:color="auto" w:fill="FFFFFF"/>
        <w:ind w:left="720" w:hanging="720"/>
      </w:pPr>
      <w:r w:rsidRPr="009241C2">
        <w:rPr>
          <w:rFonts w:ascii="Times" w:hAnsi="Times"/>
          <w:color w:val="000000" w:themeColor="text1"/>
        </w:rPr>
        <w:t>[56]</w:t>
      </w:r>
      <w:r w:rsidRPr="009241C2">
        <w:rPr>
          <w:rFonts w:ascii="Times" w:hAnsi="Times"/>
          <w:color w:val="000000" w:themeColor="text1"/>
        </w:rPr>
        <w:tab/>
      </w:r>
      <w:r w:rsidRPr="009241C2">
        <w:rPr>
          <w:rFonts w:ascii="Times" w:hAnsi="Times"/>
        </w:rPr>
        <w:t>A</w:t>
      </w:r>
      <w:r>
        <w:rPr>
          <w:rFonts w:ascii="Times" w:hAnsi="Times"/>
        </w:rPr>
        <w:t>lan</w:t>
      </w:r>
      <w:r w:rsidRPr="009241C2">
        <w:rPr>
          <w:rFonts w:ascii="Times" w:hAnsi="Times"/>
        </w:rPr>
        <w:t xml:space="preserve"> C</w:t>
      </w:r>
      <w:r>
        <w:rPr>
          <w:rFonts w:ascii="Times" w:hAnsi="Times"/>
        </w:rPr>
        <w:t>onrad</w:t>
      </w:r>
      <w:r w:rsidRPr="009241C2">
        <w:rPr>
          <w:rFonts w:ascii="Times" w:hAnsi="Times"/>
        </w:rPr>
        <w:t xml:space="preserve"> </w:t>
      </w:r>
      <w:proofErr w:type="spellStart"/>
      <w:r w:rsidRPr="009241C2">
        <w:rPr>
          <w:rFonts w:ascii="Times" w:hAnsi="Times"/>
        </w:rPr>
        <w:t>B</w:t>
      </w:r>
      <w:r>
        <w:rPr>
          <w:rFonts w:ascii="Times" w:hAnsi="Times"/>
        </w:rPr>
        <w:t>ovik</w:t>
      </w:r>
      <w:proofErr w:type="spellEnd"/>
      <w:r w:rsidRPr="009241C2">
        <w:rPr>
          <w:rFonts w:ascii="Times" w:hAnsi="Times"/>
        </w:rPr>
        <w:t xml:space="preserve"> </w:t>
      </w:r>
      <w:r w:rsidRPr="009241C2">
        <w:rPr>
          <w:rFonts w:ascii="Times" w:hAnsi="Times"/>
          <w:color w:val="000000" w:themeColor="text1"/>
        </w:rPr>
        <w:t xml:space="preserve">et al. </w:t>
      </w:r>
      <w:r w:rsidRPr="009241C2">
        <w:rPr>
          <w:rFonts w:ascii="Times" w:hAnsi="Times"/>
        </w:rPr>
        <w:t xml:space="preserve">Multichannel Texture Analysis Using Localized Spatial Filters. received April 18, 1988; revised June 15, 1989. Recommended for acceptance by W. E. L. </w:t>
      </w:r>
      <w:proofErr w:type="spellStart"/>
      <w:r w:rsidRPr="009241C2">
        <w:rPr>
          <w:rFonts w:ascii="Times" w:hAnsi="Times"/>
        </w:rPr>
        <w:t>Grimson</w:t>
      </w:r>
      <w:proofErr w:type="spellEnd"/>
      <w:r w:rsidRPr="001F3736">
        <w:rPr>
          <w:rFonts w:ascii="Times" w:hAnsi="Times"/>
        </w:rPr>
        <w:t xml:space="preserve">. Department of Electrical and Computer Engineering, University </w:t>
      </w:r>
      <w:r w:rsidRPr="000606C6">
        <w:rPr>
          <w:rFonts w:ascii="Times" w:hAnsi="Times"/>
        </w:rPr>
        <w:t>of</w:t>
      </w:r>
      <w:r w:rsidRPr="001F3736">
        <w:rPr>
          <w:rFonts w:ascii="Times" w:hAnsi="Times"/>
          <w:b/>
          <w:bCs/>
        </w:rPr>
        <w:t xml:space="preserve"> </w:t>
      </w:r>
      <w:r w:rsidRPr="001F3736">
        <w:rPr>
          <w:rFonts w:ascii="Times" w:hAnsi="Times"/>
        </w:rPr>
        <w:t>Texas, Austin, TX 78712.</w:t>
      </w:r>
      <w:r w:rsidRPr="001F3736">
        <w:rPr>
          <w:rFonts w:ascii="TimesNewRomanPSMT" w:hAnsi="TimesNewRomanPSMT"/>
          <w:sz w:val="14"/>
          <w:szCs w:val="14"/>
        </w:rPr>
        <w:t xml:space="preserve"> </w:t>
      </w:r>
    </w:p>
    <w:p w14:paraId="4F750B6A" w14:textId="77777777" w:rsidR="0045432F" w:rsidRPr="00F44855" w:rsidRDefault="0045432F" w:rsidP="0045432F">
      <w:pPr>
        <w:ind w:left="720" w:hanging="720"/>
        <w:rPr>
          <w:rFonts w:ascii="Times" w:hAnsi="Times"/>
          <w:color w:val="000000" w:themeColor="text1"/>
        </w:rPr>
      </w:pPr>
      <w:r w:rsidRPr="00F44855">
        <w:rPr>
          <w:rFonts w:ascii="Times" w:hAnsi="Times"/>
          <w:color w:val="000000" w:themeColor="text1"/>
        </w:rPr>
        <w:t>[5</w:t>
      </w:r>
      <w:r>
        <w:rPr>
          <w:rFonts w:ascii="Times" w:hAnsi="Times"/>
          <w:color w:val="000000" w:themeColor="text1"/>
        </w:rPr>
        <w:t>7</w:t>
      </w:r>
      <w:r w:rsidRPr="00F44855">
        <w:rPr>
          <w:rFonts w:ascii="Times" w:hAnsi="Times"/>
          <w:color w:val="000000" w:themeColor="text1"/>
        </w:rPr>
        <w:t>]</w:t>
      </w:r>
      <w:r w:rsidRPr="00F44855">
        <w:rPr>
          <w:rFonts w:ascii="Times" w:hAnsi="Times"/>
          <w:color w:val="000000" w:themeColor="text1"/>
        </w:rPr>
        <w:tab/>
      </w:r>
      <w:r w:rsidRPr="00F44855">
        <w:rPr>
          <w:rFonts w:ascii="Times" w:hAnsi="Times"/>
          <w:color w:val="000000" w:themeColor="text1"/>
          <w:shd w:val="clear" w:color="auto" w:fill="FFFFFF"/>
        </w:rPr>
        <w:t xml:space="preserve">Ying Tang, </w:t>
      </w:r>
      <w:proofErr w:type="spellStart"/>
      <w:r w:rsidRPr="00F44855">
        <w:rPr>
          <w:rFonts w:ascii="Times" w:hAnsi="Times"/>
          <w:color w:val="000000" w:themeColor="text1"/>
          <w:shd w:val="clear" w:color="auto" w:fill="FFFFFF"/>
        </w:rPr>
        <w:t>Huamin</w:t>
      </w:r>
      <w:proofErr w:type="spellEnd"/>
      <w:r w:rsidRPr="00F44855">
        <w:rPr>
          <w:rFonts w:ascii="Times" w:hAnsi="Times"/>
          <w:color w:val="000000" w:themeColor="text1"/>
          <w:shd w:val="clear" w:color="auto" w:fill="FFFFFF"/>
        </w:rPr>
        <w:t xml:space="preserve"> Qu </w:t>
      </w:r>
      <w:r w:rsidRPr="00F44855">
        <w:rPr>
          <w:rFonts w:ascii="Times" w:hAnsi="Times"/>
          <w:color w:val="000000" w:themeColor="text1"/>
        </w:rPr>
        <w:t xml:space="preserve">et al. </w:t>
      </w:r>
      <w:r w:rsidRPr="00087BFC">
        <w:rPr>
          <w:rFonts w:ascii="Times" w:hAnsi="Times"/>
          <w:color w:val="000000" w:themeColor="text1"/>
          <w:shd w:val="clear" w:color="auto" w:fill="FFFFFF"/>
        </w:rPr>
        <w:t>Natural Textures for Weather Data Visualization</w:t>
      </w:r>
      <w:r w:rsidRPr="00F44855">
        <w:rPr>
          <w:rFonts w:ascii="Times" w:hAnsi="Times"/>
          <w:color w:val="000000" w:themeColor="text1"/>
        </w:rPr>
        <w:t xml:space="preserve">. August 2006.  Information Visualization, 2006. IV 2006. Tenth International Conference. </w:t>
      </w:r>
    </w:p>
    <w:p w14:paraId="5843AF82" w14:textId="77777777" w:rsidR="0045432F" w:rsidRDefault="0045432F" w:rsidP="0045432F">
      <w:pPr>
        <w:autoSpaceDE w:val="0"/>
        <w:autoSpaceDN w:val="0"/>
        <w:adjustRightInd w:val="0"/>
        <w:ind w:left="720"/>
        <w:jc w:val="both"/>
      </w:pPr>
    </w:p>
    <w:p w14:paraId="37B0EB70" w14:textId="77777777" w:rsidR="0045432F" w:rsidRDefault="0045432F" w:rsidP="0045432F">
      <w:pPr>
        <w:autoSpaceDE w:val="0"/>
        <w:autoSpaceDN w:val="0"/>
        <w:adjustRightInd w:val="0"/>
        <w:ind w:left="720"/>
        <w:jc w:val="both"/>
      </w:pPr>
    </w:p>
    <w:p w14:paraId="19450008" w14:textId="77777777" w:rsidR="0045432F" w:rsidRDefault="0045432F" w:rsidP="0045432F">
      <w:pPr>
        <w:ind w:left="720" w:hanging="720"/>
        <w:jc w:val="both"/>
        <w:rPr>
          <w:rFonts w:ascii="Times" w:hAnsi="Times"/>
        </w:rPr>
      </w:pPr>
      <w:r w:rsidRPr="00281D36">
        <w:rPr>
          <w:rFonts w:ascii="Times" w:hAnsi="Times"/>
          <w:color w:val="000000" w:themeColor="text1"/>
        </w:rPr>
        <w:t>[58]</w:t>
      </w:r>
      <w:r w:rsidRPr="00281D36">
        <w:rPr>
          <w:rFonts w:ascii="Times" w:hAnsi="Times"/>
          <w:color w:val="000000" w:themeColor="text1"/>
        </w:rPr>
        <w:tab/>
      </w:r>
      <w:r w:rsidRPr="00281D36">
        <w:rPr>
          <w:rFonts w:ascii="Times" w:hAnsi="Times"/>
        </w:rPr>
        <w:t xml:space="preserve">Olga </w:t>
      </w:r>
      <w:proofErr w:type="spellStart"/>
      <w:r w:rsidRPr="00281D36">
        <w:rPr>
          <w:rFonts w:ascii="Times" w:hAnsi="Times"/>
        </w:rPr>
        <w:t>Scrivner</w:t>
      </w:r>
      <w:proofErr w:type="spellEnd"/>
      <w:r w:rsidRPr="00281D36">
        <w:rPr>
          <w:rFonts w:ascii="Times" w:hAnsi="Times"/>
          <w:color w:val="000000" w:themeColor="text1"/>
          <w:shd w:val="clear" w:color="auto" w:fill="FFFFFF"/>
        </w:rPr>
        <w:t xml:space="preserve">, </w:t>
      </w:r>
      <w:r w:rsidRPr="00281D36">
        <w:rPr>
          <w:rFonts w:ascii="Times" w:hAnsi="Times"/>
        </w:rPr>
        <w:t xml:space="preserve">Vinita </w:t>
      </w:r>
      <w:proofErr w:type="spellStart"/>
      <w:r w:rsidRPr="00281D36">
        <w:rPr>
          <w:rFonts w:ascii="Times" w:hAnsi="Times"/>
        </w:rPr>
        <w:t>Chakilam</w:t>
      </w:r>
      <w:proofErr w:type="spellEnd"/>
      <w:r w:rsidRPr="00281D36">
        <w:rPr>
          <w:rFonts w:ascii="Times" w:hAnsi="Times"/>
        </w:rPr>
        <w:t>,</w:t>
      </w:r>
      <w:r w:rsidRPr="00281D36">
        <w:rPr>
          <w:rFonts w:ascii="Times" w:hAnsi="Times"/>
          <w:color w:val="000000" w:themeColor="text1"/>
          <w:shd w:val="clear" w:color="auto" w:fill="FFFFFF"/>
        </w:rPr>
        <w:t xml:space="preserve"> </w:t>
      </w:r>
      <w:r w:rsidRPr="00281D36">
        <w:rPr>
          <w:rFonts w:ascii="Times" w:hAnsi="Times"/>
          <w:color w:val="000000" w:themeColor="text1"/>
        </w:rPr>
        <w:t xml:space="preserve">et al. </w:t>
      </w:r>
      <w:r w:rsidRPr="00281D36">
        <w:rPr>
          <w:rFonts w:ascii="Times" w:hAnsi="Times"/>
        </w:rPr>
        <w:t xml:space="preserve">Topic Analysis through Streamgraph via Shiny </w:t>
      </w:r>
      <w:r w:rsidRPr="00281D36">
        <w:rPr>
          <w:rFonts w:ascii="Times" w:hAnsi="Times"/>
        </w:rPr>
        <w:br/>
        <w:t>Application:</w:t>
      </w:r>
      <w:r>
        <w:rPr>
          <w:rFonts w:ascii="Times" w:hAnsi="Times"/>
        </w:rPr>
        <w:t xml:space="preserve"> </w:t>
      </w:r>
      <w:proofErr w:type="gramStart"/>
      <w:r w:rsidRPr="00281D36">
        <w:rPr>
          <w:rFonts w:ascii="Times" w:hAnsi="Times"/>
        </w:rPr>
        <w:t>a</w:t>
      </w:r>
      <w:proofErr w:type="gramEnd"/>
      <w:r>
        <w:rPr>
          <w:rFonts w:ascii="Times" w:hAnsi="Times"/>
        </w:rPr>
        <w:t xml:space="preserve"> </w:t>
      </w:r>
      <w:r w:rsidRPr="00281D36">
        <w:rPr>
          <w:rFonts w:ascii="Times" w:hAnsi="Times"/>
        </w:rPr>
        <w:t>Social Collaborative Approach Proceedings of the 51st Hawaii International Conference on System Sciences | 2018</w:t>
      </w:r>
      <w:r w:rsidRPr="00281D36">
        <w:rPr>
          <w:rFonts w:ascii="Times" w:hAnsi="Times"/>
          <w:color w:val="000000" w:themeColor="text1"/>
        </w:rPr>
        <w:t xml:space="preserve">. </w:t>
      </w:r>
      <w:r w:rsidRPr="00281D36">
        <w:rPr>
          <w:rFonts w:ascii="Times" w:hAnsi="Times"/>
        </w:rPr>
        <w:t>ISBN: 978-0-9981331-1-9</w:t>
      </w:r>
    </w:p>
    <w:p w14:paraId="071EEC4E" w14:textId="77777777" w:rsidR="0045432F" w:rsidRDefault="0045432F" w:rsidP="0045432F">
      <w:pPr>
        <w:ind w:left="720" w:hanging="720"/>
        <w:jc w:val="both"/>
        <w:rPr>
          <w:rFonts w:ascii="Times" w:hAnsi="Times"/>
        </w:rPr>
      </w:pPr>
    </w:p>
    <w:p w14:paraId="485C250E" w14:textId="77777777" w:rsidR="0045432F" w:rsidRDefault="0045432F" w:rsidP="0045432F">
      <w:bookmarkStart w:id="1" w:name="_Hlk93424282"/>
    </w:p>
    <w:p w14:paraId="1206772F" w14:textId="77777777" w:rsidR="0045432F" w:rsidRDefault="0045432F" w:rsidP="0045432F">
      <w:pPr>
        <w:jc w:val="both"/>
      </w:pPr>
      <w:r>
        <w:lastRenderedPageBreak/>
        <w:t xml:space="preserve">[59] </w:t>
      </w:r>
      <w:proofErr w:type="spellStart"/>
      <w:r w:rsidRPr="00543560">
        <w:t>Stéfan</w:t>
      </w:r>
      <w:proofErr w:type="spellEnd"/>
      <w:r w:rsidRPr="00543560">
        <w:t xml:space="preserve"> van der Walt and Nathaniel Smith. 2015. </w:t>
      </w:r>
      <w:proofErr w:type="spellStart"/>
      <w:r w:rsidRPr="00543560">
        <w:t>Mpl</w:t>
      </w:r>
      <w:proofErr w:type="spellEnd"/>
      <w:r>
        <w:t xml:space="preserve"> </w:t>
      </w:r>
      <w:r w:rsidRPr="00543560">
        <w:t xml:space="preserve">colormaps. </w:t>
      </w:r>
      <w:r>
        <w:br/>
        <w:t xml:space="preserve">            </w:t>
      </w:r>
      <w:r w:rsidRPr="00543560">
        <w:t>https://bids.github.io/colormap/, (2015).</w:t>
      </w:r>
    </w:p>
    <w:p w14:paraId="1D170B89" w14:textId="77777777" w:rsidR="0045432F" w:rsidRDefault="0045432F" w:rsidP="0045432F"/>
    <w:p w14:paraId="182248DC" w14:textId="77777777" w:rsidR="0045432F" w:rsidRDefault="0045432F" w:rsidP="0045432F">
      <w:pPr>
        <w:jc w:val="both"/>
      </w:pPr>
      <w:r>
        <w:t xml:space="preserve">[60] </w:t>
      </w:r>
      <w:r>
        <w:tab/>
      </w:r>
      <w:r w:rsidRPr="001B6949">
        <w:t>LeGrand H Hardy, Gertrude Rand, and M Catherine</w:t>
      </w:r>
      <w:r>
        <w:t xml:space="preserve"> </w:t>
      </w:r>
      <w:proofErr w:type="spellStart"/>
      <w:r w:rsidRPr="001B6949">
        <w:t>Rittler</w:t>
      </w:r>
      <w:proofErr w:type="spellEnd"/>
      <w:r w:rsidRPr="001B6949">
        <w:t xml:space="preserve">. 1945. Tests for the </w:t>
      </w:r>
      <w:r>
        <w:br/>
        <w:t xml:space="preserve">      </w:t>
      </w:r>
      <w:r>
        <w:tab/>
      </w:r>
      <w:r w:rsidRPr="001B6949">
        <w:t>detection and analysis of</w:t>
      </w:r>
      <w:r>
        <w:t xml:space="preserve"> </w:t>
      </w:r>
      <w:r w:rsidRPr="001B6949">
        <w:t>color-blindness. I. The Ishihara test: an evaluation. JOSA</w:t>
      </w:r>
      <w:r>
        <w:t xml:space="preserve"> </w:t>
      </w:r>
      <w:r w:rsidRPr="001B6949">
        <w:t xml:space="preserve">35, </w:t>
      </w:r>
      <w:r>
        <w:br/>
        <w:t xml:space="preserve">            </w:t>
      </w:r>
      <w:r w:rsidRPr="001B6949">
        <w:t>4 (1945), 268–275.</w:t>
      </w:r>
      <w:bookmarkEnd w:id="1"/>
    </w:p>
    <w:p w14:paraId="7651DB56" w14:textId="77777777" w:rsidR="0045432F" w:rsidRDefault="0045432F" w:rsidP="0045432F"/>
    <w:p w14:paraId="3D587405" w14:textId="77777777" w:rsidR="0045432F" w:rsidRDefault="0045432F" w:rsidP="0045432F">
      <w:pPr>
        <w:ind w:left="720" w:hanging="720"/>
        <w:jc w:val="both"/>
      </w:pPr>
      <w:r>
        <w:t xml:space="preserve">[61] </w:t>
      </w:r>
      <w:r>
        <w:tab/>
      </w:r>
      <w:r w:rsidRPr="00C05E55">
        <w:t xml:space="preserve">Brooke, J. (1986). SUS: a "quick and dirty" usability scale. In P. W. Jordan; B. Thomas; B. A. </w:t>
      </w:r>
      <w:proofErr w:type="spellStart"/>
      <w:r w:rsidRPr="00C05E55">
        <w:t>Weerdmeester</w:t>
      </w:r>
      <w:proofErr w:type="spellEnd"/>
      <w:r w:rsidRPr="00C05E55">
        <w:t>; A. L. McClelland (eds.). Usability Evaluation in Industry. London: Taylor and Francis.</w:t>
      </w:r>
    </w:p>
    <w:p w14:paraId="0567AE60" w14:textId="77777777" w:rsidR="0045432F" w:rsidRDefault="0045432F" w:rsidP="0045432F"/>
    <w:p w14:paraId="75994215" w14:textId="77777777" w:rsidR="0045432F" w:rsidRDefault="0045432F" w:rsidP="0045432F">
      <w:pPr>
        <w:jc w:val="both"/>
      </w:pPr>
      <w:r>
        <w:t xml:space="preserve">[62] </w:t>
      </w:r>
      <w:r>
        <w:tab/>
      </w:r>
      <w:r w:rsidRPr="00B84851">
        <w:t>NASA (1986). Nasa Task Load Index (TLX) v. 1.0 Manual</w:t>
      </w:r>
      <w:r>
        <w:t>.</w:t>
      </w:r>
    </w:p>
    <w:p w14:paraId="13891C16" w14:textId="77777777" w:rsidR="0045432F" w:rsidRDefault="0045432F" w:rsidP="0045432F"/>
    <w:p w14:paraId="0E074698" w14:textId="77777777" w:rsidR="0045432F" w:rsidRDefault="0045432F" w:rsidP="0045432F">
      <w:pPr>
        <w:ind w:left="720" w:hanging="720"/>
        <w:jc w:val="both"/>
      </w:pPr>
      <w:r>
        <w:t xml:space="preserve">[63] </w:t>
      </w:r>
      <w:r>
        <w:tab/>
      </w:r>
      <w:r w:rsidRPr="00FE4800">
        <w:t xml:space="preserve">Shapiro, S. S.; Wilk, M. B. (1965). "An analysis of variance test for normality (complete samples)". </w:t>
      </w:r>
      <w:proofErr w:type="spellStart"/>
      <w:r w:rsidRPr="00FE4800">
        <w:t>Biometrika</w:t>
      </w:r>
      <w:proofErr w:type="spellEnd"/>
      <w:r w:rsidRPr="00FE4800">
        <w:t>. 52 (3–4): 591–611.</w:t>
      </w:r>
    </w:p>
    <w:p w14:paraId="482BFD73" w14:textId="009D11EE" w:rsidR="0045432F" w:rsidRDefault="0045432F" w:rsidP="0045432F">
      <w:pPr>
        <w:ind w:left="720" w:hanging="720"/>
        <w:jc w:val="both"/>
        <w:rPr>
          <w:rFonts w:ascii="Times" w:hAnsi="Times"/>
        </w:rPr>
      </w:pPr>
    </w:p>
    <w:p w14:paraId="4E4A8134" w14:textId="4FE846B2" w:rsidR="00303F5D" w:rsidRPr="00303F5D" w:rsidRDefault="005B5AD4" w:rsidP="00303F5D">
      <w:r>
        <w:t xml:space="preserve">[64] </w:t>
      </w:r>
      <w:r>
        <w:tab/>
      </w:r>
      <w:r w:rsidR="00303F5D" w:rsidRPr="00303F5D">
        <w:rPr>
          <w:rFonts w:eastAsiaTheme="minorHAnsi"/>
          <w:lang w:val="en-GB" w:eastAsia="en-US"/>
        </w:rPr>
        <w:t xml:space="preserve"> Heidi Lam, Enrico </w:t>
      </w:r>
      <w:proofErr w:type="spellStart"/>
      <w:r w:rsidR="00303F5D" w:rsidRPr="00303F5D">
        <w:rPr>
          <w:rFonts w:eastAsiaTheme="minorHAnsi"/>
          <w:lang w:val="en-GB" w:eastAsia="en-US"/>
        </w:rPr>
        <w:t>Bertini</w:t>
      </w:r>
      <w:proofErr w:type="spellEnd"/>
      <w:r w:rsidR="00303F5D" w:rsidRPr="00303F5D">
        <w:rPr>
          <w:rFonts w:eastAsiaTheme="minorHAnsi"/>
          <w:lang w:val="en-GB" w:eastAsia="en-US"/>
        </w:rPr>
        <w:t xml:space="preserve">, et al. Empirical Studies in Information Visualization:  </w:t>
      </w:r>
      <w:r w:rsidR="00303F5D" w:rsidRPr="00303F5D">
        <w:rPr>
          <w:rFonts w:eastAsiaTheme="minorHAnsi"/>
          <w:lang w:val="en-GB" w:eastAsia="en-US"/>
        </w:rPr>
        <w:br/>
        <w:t xml:space="preserve">             Seven Scenarios. IEEE Electronic Library (IEL) Journals. 06 December 2011. </w:t>
      </w:r>
      <w:r w:rsidR="00303F5D" w:rsidRPr="00303F5D">
        <w:rPr>
          <w:rFonts w:eastAsiaTheme="minorHAnsi"/>
          <w:lang w:val="en-GB" w:eastAsia="en-US"/>
        </w:rPr>
        <w:br/>
        <w:t xml:space="preserve">             Page(s):</w:t>
      </w:r>
      <w:r w:rsidR="00303F5D" w:rsidRPr="00303F5D">
        <w:rPr>
          <w:rFonts w:eastAsiaTheme="minorHAnsi"/>
          <w:b/>
          <w:bCs/>
          <w:lang w:val="en-GB" w:eastAsia="en-US"/>
        </w:rPr>
        <w:t> </w:t>
      </w:r>
      <w:r w:rsidR="00303F5D" w:rsidRPr="00303F5D">
        <w:rPr>
          <w:rFonts w:eastAsiaTheme="minorHAnsi"/>
          <w:lang w:val="en-GB" w:eastAsia="en-US"/>
        </w:rPr>
        <w:t xml:space="preserve">1520 – 1536. ISSN: 1077-2626. </w:t>
      </w:r>
      <w:r w:rsidR="00303F5D" w:rsidRPr="00303F5D">
        <w:rPr>
          <w:rFonts w:eastAsia="MS Gothic"/>
          <w:lang w:val="en-GB" w:eastAsia="en-US"/>
        </w:rPr>
        <w:t> </w:t>
      </w:r>
      <w:r w:rsidR="00303F5D" w:rsidRPr="00303F5D">
        <w:rPr>
          <w:rFonts w:eastAsiaTheme="minorHAnsi"/>
          <w:lang w:val="en-GB" w:eastAsia="en-US"/>
        </w:rPr>
        <w:t>IEEE Electronic Library (IEL) Journals</w:t>
      </w:r>
    </w:p>
    <w:p w14:paraId="30238FAD" w14:textId="632CAD18" w:rsidR="007020BF" w:rsidRPr="007020BF" w:rsidRDefault="007020BF" w:rsidP="007020BF">
      <w:pPr>
        <w:pStyle w:val="NormalWeb"/>
      </w:pPr>
      <w:r w:rsidRPr="007020BF">
        <w:t>[65</w:t>
      </w:r>
      <w:proofErr w:type="gramStart"/>
      <w:r w:rsidRPr="007020BF">
        <w:t>]  </w:t>
      </w:r>
      <w:r w:rsidRPr="007020BF">
        <w:tab/>
      </w:r>
      <w:proofErr w:type="gramEnd"/>
      <w:r w:rsidRPr="007020BF">
        <w:t xml:space="preserve">S. Greenberg and B. Buxton, “Usability Evaluation Considered Harmful (Some of the </w:t>
      </w:r>
      <w:r>
        <w:br/>
        <w:t xml:space="preserve">            </w:t>
      </w:r>
      <w:r w:rsidRPr="007020BF">
        <w:t xml:space="preserve">Time),” Proc. Conf. Human Factors in Computing Systems (CHI), pp. 217-224, 2008. </w:t>
      </w:r>
    </w:p>
    <w:p w14:paraId="04451002" w14:textId="76949432" w:rsidR="00CC3445" w:rsidRPr="00CC3445" w:rsidRDefault="00CC3445" w:rsidP="00CC3445">
      <w:pPr>
        <w:spacing w:before="100" w:beforeAutospacing="1" w:after="100" w:afterAutospacing="1"/>
        <w:ind w:left="720" w:hanging="720"/>
      </w:pPr>
      <w:r w:rsidRPr="00CC3445">
        <w:t>[</w:t>
      </w:r>
      <w:r w:rsidRPr="00CC3445">
        <w:t>66</w:t>
      </w:r>
      <w:r w:rsidRPr="00CC3445">
        <w:t>]</w:t>
      </w:r>
      <w:r>
        <w:t xml:space="preserve"> </w:t>
      </w:r>
      <w:r>
        <w:tab/>
      </w:r>
      <w:r w:rsidRPr="00CC3445">
        <w:t xml:space="preserve"> J. McGrath, “Methodology Matters: Doing Research in the Behavioral and Social </w:t>
      </w:r>
      <w:r>
        <w:br/>
        <w:t xml:space="preserve"> </w:t>
      </w:r>
      <w:r w:rsidRPr="00CC3445">
        <w:t xml:space="preserve">Sciences,” Readings in Human-Computer Interaction: Toward the Year 2000, Morgan Kaufmann, 1994. </w:t>
      </w:r>
    </w:p>
    <w:p w14:paraId="77FC63F1" w14:textId="1B4B754B" w:rsidR="00303F5D" w:rsidRPr="00303F5D" w:rsidRDefault="00303F5D" w:rsidP="00303F5D"/>
    <w:p w14:paraId="24C5865E" w14:textId="28931175" w:rsidR="005B5AD4" w:rsidRPr="00303F5D" w:rsidRDefault="005B5AD4" w:rsidP="00303F5D">
      <w:pPr>
        <w:spacing w:before="100" w:beforeAutospacing="1" w:after="100" w:afterAutospacing="1"/>
      </w:pPr>
    </w:p>
    <w:p w14:paraId="78E2D235" w14:textId="77777777" w:rsidR="005B5AD4" w:rsidRPr="00281D36" w:rsidRDefault="005B5AD4" w:rsidP="0045432F">
      <w:pPr>
        <w:ind w:left="720" w:hanging="720"/>
        <w:jc w:val="both"/>
        <w:rPr>
          <w:rFonts w:ascii="Times" w:hAnsi="Times"/>
        </w:rPr>
      </w:pPr>
    </w:p>
    <w:p w14:paraId="39C82980" w14:textId="016E8BD6" w:rsidR="005B5AD4" w:rsidRPr="005B5AD4" w:rsidRDefault="005B5AD4" w:rsidP="005B5AD4">
      <w:pPr>
        <w:spacing w:before="100" w:beforeAutospacing="1" w:after="100" w:afterAutospacing="1"/>
      </w:pPr>
    </w:p>
    <w:p w14:paraId="5AA70283"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54183E58"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11C9F3E"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0215EF3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E877EE1"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F1B4C6A"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54F64B5"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1D76AA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023DFB7"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B4A2EC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7F20E3F"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C193AF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2EF7D26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4505804"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94D890A"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E8F1A93"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2FB605B" w14:textId="77777777" w:rsidR="0045432F" w:rsidRDefault="0045432F" w:rsidP="0045432F">
      <w:pPr>
        <w:rPr>
          <w:sz w:val="28"/>
          <w:szCs w:val="28"/>
        </w:rPr>
      </w:pPr>
      <w:r>
        <w:rPr>
          <w:noProof/>
        </w:rPr>
        <w:drawing>
          <wp:inline distT="0" distB="0" distL="0" distR="0" wp14:anchorId="56E0AF06" wp14:editId="04A752B9">
            <wp:extent cx="1754321" cy="4286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50AC4C90" w14:textId="77777777" w:rsidR="0045432F" w:rsidRDefault="0045432F" w:rsidP="0045432F">
      <w:pPr>
        <w:pStyle w:val="Heading1"/>
        <w:spacing w:before="0" w:after="0"/>
      </w:pPr>
      <w:r w:rsidRPr="00463DD8">
        <w:t>RESEARCH ETHICS BOARDS</w:t>
      </w:r>
      <w:r>
        <w:t xml:space="preserve"> </w:t>
      </w:r>
    </w:p>
    <w:p w14:paraId="7D02116B" w14:textId="77777777" w:rsidR="0045432F" w:rsidRPr="00FC007C" w:rsidRDefault="0045432F" w:rsidP="0045432F">
      <w:pPr>
        <w:pStyle w:val="Heading1"/>
        <w:spacing w:before="0"/>
      </w:pPr>
      <w:r>
        <w:t>APPLICATION FORM</w:t>
      </w:r>
    </w:p>
    <w:p w14:paraId="53631F4B" w14:textId="77777777" w:rsidR="0045432F" w:rsidRPr="00AA3D1C" w:rsidRDefault="0045432F" w:rsidP="0045432F">
      <w:pPr>
        <w:pBdr>
          <w:top w:val="single" w:sz="4" w:space="1" w:color="auto"/>
          <w:bottom w:val="single" w:sz="4" w:space="1" w:color="auto"/>
        </w:pBdr>
        <w:rPr>
          <w:sz w:val="28"/>
          <w:szCs w:val="28"/>
        </w:rPr>
      </w:pPr>
      <w:r>
        <w:rPr>
          <w:b/>
          <w:sz w:val="28"/>
          <w:szCs w:val="28"/>
        </w:rPr>
        <w:t xml:space="preserve">Prospective Research </w:t>
      </w:r>
    </w:p>
    <w:p w14:paraId="1CB46FF7" w14:textId="77777777" w:rsidR="0045432F" w:rsidRPr="00AA3D1C" w:rsidRDefault="0045432F" w:rsidP="0045432F">
      <w:pPr>
        <w:jc w:val="center"/>
      </w:pPr>
    </w:p>
    <w:p w14:paraId="513829E6" w14:textId="77777777" w:rsidR="0045432F" w:rsidRPr="00B8692B" w:rsidRDefault="0045432F" w:rsidP="0045432F">
      <w:r>
        <w:t xml:space="preserve">This form should only be used if new data will be collected.  For research involving only secondary use of existing information (such as health records, student records, survey data or biological materials), use the </w:t>
      </w:r>
      <w:r w:rsidRPr="00D13A9C">
        <w:rPr>
          <w:i/>
        </w:rPr>
        <w:t>REB Application Form – Secondary Use of Information for Research.</w:t>
      </w:r>
    </w:p>
    <w:p w14:paraId="72AC4E38" w14:textId="77777777" w:rsidR="0045432F" w:rsidRDefault="0045432F" w:rsidP="0045432F">
      <w:r w:rsidRPr="00463DD8">
        <w:t xml:space="preserve">This form should be completed using the </w:t>
      </w:r>
      <w:hyperlink r:id="rId52" w:history="1">
        <w:r w:rsidRPr="00033BDD">
          <w:rPr>
            <w:rStyle w:val="Hyperlink"/>
            <w:i/>
          </w:rPr>
          <w:t>Guidance for Submitting an Application for Research Ethics Review</w:t>
        </w:r>
      </w:hyperlink>
      <w:r>
        <w:t>.</w:t>
      </w:r>
    </w:p>
    <w:p w14:paraId="5741A93D" w14:textId="77777777" w:rsidR="0045432F" w:rsidRDefault="0045432F" w:rsidP="0045432F">
      <w:pPr>
        <w:pStyle w:val="Heading2"/>
      </w:pPr>
    </w:p>
    <w:p w14:paraId="0D065C69" w14:textId="77777777" w:rsidR="0045432F" w:rsidRDefault="0045432F" w:rsidP="0045432F">
      <w:pPr>
        <w:pStyle w:val="Heading2"/>
      </w:pPr>
      <w:r w:rsidRPr="00AA3D1C">
        <w:t>SECTION 1. ADMINISTRATIVE INFORMATION</w:t>
      </w:r>
      <w:r>
        <w:tab/>
      </w:r>
      <w:r w:rsidRPr="00FE439C">
        <w:rPr>
          <w:rFonts w:cs="Calibri"/>
          <w:sz w:val="18"/>
          <w:szCs w:val="18"/>
        </w:rPr>
        <w:t>[File No:</w:t>
      </w:r>
      <w:r w:rsidRPr="00FE439C">
        <w:rPr>
          <w:rFonts w:cs="Calibri"/>
          <w:sz w:val="32"/>
          <w:szCs w:val="32"/>
        </w:rPr>
        <w:t xml:space="preserve"> </w:t>
      </w:r>
      <w:r w:rsidRPr="00040570">
        <w:rPr>
          <w:rFonts w:ascii="Times New Roman" w:eastAsia="Times New Roman" w:hAnsi="Times New Roman" w:cs="Times New Roman"/>
          <w:color w:val="201F1E"/>
          <w:szCs w:val="24"/>
          <w:shd w:val="clear" w:color="auto" w:fill="FFFFFF"/>
        </w:rPr>
        <w:t>2022-6028</w:t>
      </w:r>
      <w:r w:rsidRPr="00FE439C">
        <w:rPr>
          <w:rFonts w:cs="Calibri"/>
          <w:sz w:val="32"/>
          <w:szCs w:val="32"/>
        </w:rPr>
        <w:t xml:space="preserve">           </w:t>
      </w:r>
      <w:r>
        <w:rPr>
          <w:rFonts w:cs="Calibri"/>
          <w:sz w:val="32"/>
          <w:szCs w:val="32"/>
        </w:rPr>
        <w:t xml:space="preserve"> </w:t>
      </w:r>
      <w:r w:rsidRPr="00FE439C">
        <w:rPr>
          <w:rFonts w:cs="Calibri"/>
          <w:sz w:val="18"/>
          <w:szCs w:val="18"/>
        </w:rPr>
        <w:t>office only]</w:t>
      </w:r>
    </w:p>
    <w:p w14:paraId="4813D40D" w14:textId="77777777" w:rsidR="0045432F" w:rsidRPr="00030B74" w:rsidRDefault="0045432F" w:rsidP="0045432F">
      <w:pPr>
        <w:jc w:val="right"/>
        <w:rPr>
          <w:rFonts w:cs="Calibri"/>
          <w:b/>
          <w:sz w:val="18"/>
          <w:szCs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18"/>
      </w:tblGrid>
      <w:tr w:rsidR="0045432F" w:rsidRPr="00E8558C" w14:paraId="6D161939" w14:textId="77777777" w:rsidTr="00BC6E3F">
        <w:tc>
          <w:tcPr>
            <w:tcW w:w="9540" w:type="dxa"/>
            <w:tcBorders>
              <w:top w:val="nil"/>
              <w:left w:val="nil"/>
              <w:bottom w:val="nil"/>
              <w:right w:val="nil"/>
            </w:tcBorders>
          </w:tcPr>
          <w:p w14:paraId="3BBAE17F" w14:textId="77777777" w:rsidR="0045432F" w:rsidRDefault="0045432F" w:rsidP="00BC6E3F">
            <w:pPr>
              <w:ind w:left="-216" w:firstLine="142"/>
              <w:jc w:val="both"/>
              <w:rPr>
                <w:rFonts w:cs="Calibri"/>
                <w:szCs w:val="20"/>
              </w:rPr>
            </w:pPr>
            <w:r w:rsidRPr="00AA3D1C">
              <w:rPr>
                <w:rFonts w:cs="Calibri"/>
                <w:szCs w:val="20"/>
              </w:rPr>
              <w:t>Indicate the preferred Research Ethics Board to review this research:</w:t>
            </w:r>
          </w:p>
          <w:p w14:paraId="0B6998C3" w14:textId="77777777" w:rsidR="0045432F" w:rsidRPr="003A7FE3" w:rsidRDefault="0045432F" w:rsidP="00BC6E3F">
            <w:pPr>
              <w:ind w:left="-216" w:firstLine="142"/>
              <w:jc w:val="both"/>
              <w:rPr>
                <w:rFonts w:cs="Calibri"/>
                <w:szCs w:val="20"/>
              </w:rPr>
            </w:pPr>
            <w:proofErr w:type="gramStart"/>
            <w:r w:rsidRPr="00E07F60">
              <w:rPr>
                <w:rFonts w:cs="Calibri"/>
                <w:szCs w:val="22"/>
              </w:rPr>
              <w:t>[ ]</w:t>
            </w:r>
            <w:proofErr w:type="gramEnd"/>
            <w:r>
              <w:rPr>
                <w:rFonts w:cs="Calibri"/>
                <w:szCs w:val="22"/>
              </w:rPr>
              <w:t xml:space="preserve"> </w:t>
            </w:r>
            <w:r w:rsidRPr="00AA3D1C">
              <w:rPr>
                <w:rFonts w:cs="Calibri"/>
                <w:szCs w:val="22"/>
              </w:rPr>
              <w:t>Health Sciences</w:t>
            </w:r>
            <w:r>
              <w:rPr>
                <w:rFonts w:cs="Calibri"/>
                <w:szCs w:val="22"/>
              </w:rPr>
              <w:t xml:space="preserve">  </w:t>
            </w:r>
            <w:r w:rsidRPr="00AA3D1C">
              <w:rPr>
                <w:rFonts w:cs="Calibri"/>
                <w:szCs w:val="22"/>
              </w:rPr>
              <w:t>OR</w:t>
            </w:r>
            <w:r>
              <w:rPr>
                <w:rFonts w:cs="Calibri"/>
                <w:szCs w:val="22"/>
              </w:rPr>
              <w:t xml:space="preserve">  </w:t>
            </w:r>
            <w:r w:rsidRPr="00E07F60">
              <w:rPr>
                <w:rFonts w:cs="Calibri"/>
                <w:szCs w:val="22"/>
              </w:rPr>
              <w:t>[</w:t>
            </w:r>
            <w:r>
              <w:rPr>
                <w:rFonts w:cs="Calibri"/>
                <w:szCs w:val="22"/>
              </w:rPr>
              <w:t>X</w:t>
            </w:r>
            <w:r w:rsidRPr="00E07F60">
              <w:rPr>
                <w:rFonts w:cs="Calibri"/>
                <w:szCs w:val="22"/>
              </w:rPr>
              <w:t>]</w:t>
            </w:r>
            <w:r w:rsidRPr="00033A27">
              <w:rPr>
                <w:rFonts w:cs="Calibri"/>
                <w:sz w:val="18"/>
                <w:szCs w:val="18"/>
              </w:rPr>
              <w:t xml:space="preserve"> </w:t>
            </w:r>
            <w:r w:rsidRPr="00AA3D1C">
              <w:rPr>
                <w:rFonts w:cs="Calibri"/>
                <w:szCs w:val="22"/>
              </w:rPr>
              <w:t>Social Sciences and Humanities</w:t>
            </w:r>
          </w:p>
        </w:tc>
      </w:tr>
    </w:tbl>
    <w:p w14:paraId="03D29C3E" w14:textId="77777777" w:rsidR="0045432F" w:rsidRPr="00AA3D1C" w:rsidRDefault="0045432F" w:rsidP="0045432F">
      <w:pPr>
        <w:jc w:val="both"/>
        <w:rPr>
          <w:rFonts w:cs="Calibri"/>
          <w:b/>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540"/>
      </w:tblGrid>
      <w:tr w:rsidR="0045432F" w:rsidRPr="00463DD8" w14:paraId="090F0240" w14:textId="77777777" w:rsidTr="00BC6E3F">
        <w:trPr>
          <w:trHeight w:val="404"/>
        </w:trPr>
        <w:tc>
          <w:tcPr>
            <w:tcW w:w="9540" w:type="dxa"/>
          </w:tcPr>
          <w:p w14:paraId="41C0A5CE" w14:textId="77777777" w:rsidR="0045432F" w:rsidRDefault="0045432F" w:rsidP="00BC6E3F">
            <w:pPr>
              <w:rPr>
                <w:rFonts w:cs="Calibri"/>
                <w:b/>
                <w:bCs/>
                <w:szCs w:val="22"/>
              </w:rPr>
            </w:pPr>
          </w:p>
          <w:p w14:paraId="16A59AEB" w14:textId="77777777" w:rsidR="0045432F" w:rsidRPr="009573DE" w:rsidRDefault="0045432F" w:rsidP="00BC6E3F">
            <w:pPr>
              <w:rPr>
                <w:rFonts w:cstheme="minorHAnsi"/>
              </w:rPr>
            </w:pPr>
            <w:r w:rsidRPr="00E07F60">
              <w:rPr>
                <w:rFonts w:cs="Calibri"/>
                <w:b/>
                <w:bCs/>
                <w:szCs w:val="22"/>
              </w:rPr>
              <w:t>Project Title:</w:t>
            </w:r>
            <w:r>
              <w:rPr>
                <w:rFonts w:cs="Calibri"/>
                <w:b/>
                <w:bCs/>
                <w:szCs w:val="22"/>
              </w:rPr>
              <w:t xml:space="preserve"> </w:t>
            </w:r>
            <w:r w:rsidRPr="00907A17">
              <w:rPr>
                <w:rFonts w:cstheme="minorHAnsi"/>
                <w:color w:val="000000" w:themeColor="text1"/>
                <w:sz w:val="22"/>
                <w:szCs w:val="22"/>
              </w:rPr>
              <w:t>V</w:t>
            </w:r>
            <w:r w:rsidRPr="00907A17">
              <w:rPr>
                <w:rFonts w:cstheme="minorHAnsi"/>
                <w:color w:val="201F1E"/>
                <w:sz w:val="22"/>
                <w:szCs w:val="22"/>
                <w:shd w:val="clear" w:color="auto" w:fill="FFFFFF"/>
              </w:rPr>
              <w:t>isualizing Uncertainty with Chromatic Aberration</w:t>
            </w:r>
            <w:r>
              <w:rPr>
                <w:rFonts w:cstheme="minorHAnsi"/>
                <w:b/>
                <w:bCs/>
                <w:color w:val="201F1E"/>
                <w:sz w:val="22"/>
                <w:szCs w:val="22"/>
                <w:shd w:val="clear" w:color="auto" w:fill="FFFFFF"/>
              </w:rPr>
              <w:t xml:space="preserve"> </w:t>
            </w:r>
          </w:p>
          <w:p w14:paraId="6A34DCFF" w14:textId="77777777" w:rsidR="0045432F" w:rsidRPr="003A7FE3" w:rsidRDefault="0045432F" w:rsidP="00BC6E3F"/>
        </w:tc>
      </w:tr>
    </w:tbl>
    <w:p w14:paraId="1FD5FC09" w14:textId="77777777" w:rsidR="0045432F" w:rsidRDefault="0045432F" w:rsidP="0045432F">
      <w:pPr>
        <w:rPr>
          <w:rFonts w:cs="Calibri"/>
          <w:szCs w:val="22"/>
        </w:rPr>
      </w:pPr>
    </w:p>
    <w:p w14:paraId="6F32B43E" w14:textId="77777777" w:rsidR="0045432F" w:rsidRPr="00AA3D1C" w:rsidRDefault="0045432F" w:rsidP="0045432F">
      <w:pPr>
        <w:rPr>
          <w:rFonts w:cs="Calibri"/>
          <w:szCs w:val="22"/>
        </w:rPr>
      </w:pPr>
    </w:p>
    <w:tbl>
      <w:tblPr>
        <w:tblW w:w="9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014"/>
        <w:gridCol w:w="1600"/>
        <w:gridCol w:w="951"/>
        <w:gridCol w:w="1276"/>
        <w:gridCol w:w="263"/>
        <w:gridCol w:w="867"/>
        <w:gridCol w:w="571"/>
        <w:gridCol w:w="2008"/>
      </w:tblGrid>
      <w:tr w:rsidR="0045432F" w:rsidRPr="00463DD8" w14:paraId="47C64BC9" w14:textId="77777777" w:rsidTr="00BC6E3F">
        <w:trPr>
          <w:trHeight w:val="368"/>
        </w:trPr>
        <w:tc>
          <w:tcPr>
            <w:tcW w:w="9550" w:type="dxa"/>
            <w:gridSpan w:val="8"/>
            <w:shd w:val="clear" w:color="auto" w:fill="F2F2F2" w:themeFill="background1" w:themeFillShade="F2"/>
          </w:tcPr>
          <w:p w14:paraId="0739999A" w14:textId="77777777" w:rsidR="0045432F" w:rsidRPr="00AA3D1C" w:rsidRDefault="0045432F" w:rsidP="00BC6E3F">
            <w:pPr>
              <w:rPr>
                <w:rFonts w:cs="Calibri"/>
                <w:szCs w:val="22"/>
              </w:rPr>
            </w:pPr>
            <w:r w:rsidRPr="00AA3D1C">
              <w:rPr>
                <w:rFonts w:cs="Calibri"/>
                <w:b/>
                <w:szCs w:val="22"/>
              </w:rPr>
              <w:t>1.1</w:t>
            </w:r>
            <w:r w:rsidRPr="00AA3D1C">
              <w:rPr>
                <w:rFonts w:cs="Calibri"/>
                <w:szCs w:val="22"/>
              </w:rPr>
              <w:t xml:space="preserve"> </w:t>
            </w:r>
            <w:r w:rsidRPr="00E07F60">
              <w:rPr>
                <w:rFonts w:cs="Calibri"/>
                <w:b/>
                <w:bCs/>
                <w:szCs w:val="22"/>
              </w:rPr>
              <w:t>Research team information</w:t>
            </w:r>
            <w:r w:rsidRPr="00AA3D1C">
              <w:rPr>
                <w:rFonts w:cs="Calibri"/>
                <w:szCs w:val="22"/>
              </w:rPr>
              <w:t xml:space="preserve"> </w:t>
            </w:r>
          </w:p>
        </w:tc>
      </w:tr>
      <w:tr w:rsidR="0045432F" w:rsidRPr="00463DD8" w14:paraId="7098CFC2" w14:textId="77777777" w:rsidTr="00BC6E3F">
        <w:trPr>
          <w:trHeight w:val="368"/>
        </w:trPr>
        <w:tc>
          <w:tcPr>
            <w:tcW w:w="2014" w:type="dxa"/>
            <w:vMerge w:val="restart"/>
            <w:shd w:val="clear" w:color="auto" w:fill="FFFFFF" w:themeFill="background1"/>
            <w:vAlign w:val="center"/>
          </w:tcPr>
          <w:p w14:paraId="1D56499E" w14:textId="77777777" w:rsidR="0045432F" w:rsidRDefault="0045432F" w:rsidP="00BC6E3F">
            <w:pPr>
              <w:rPr>
                <w:rFonts w:cs="Calibri"/>
                <w:szCs w:val="22"/>
              </w:rPr>
            </w:pPr>
            <w:r>
              <w:rPr>
                <w:rFonts w:cs="Calibri"/>
                <w:szCs w:val="22"/>
              </w:rPr>
              <w:lastRenderedPageBreak/>
              <w:t xml:space="preserve">Lead </w:t>
            </w:r>
            <w:r w:rsidRPr="00AA3D1C">
              <w:rPr>
                <w:rFonts w:cs="Calibri"/>
                <w:szCs w:val="22"/>
              </w:rPr>
              <w:t>researcher</w:t>
            </w:r>
          </w:p>
          <w:p w14:paraId="125305F2" w14:textId="77777777" w:rsidR="0045432F" w:rsidRPr="00AA3D1C" w:rsidRDefault="0045432F" w:rsidP="00BC6E3F">
            <w:pPr>
              <w:rPr>
                <w:rFonts w:cs="Calibri"/>
                <w:szCs w:val="22"/>
              </w:rPr>
            </w:pPr>
            <w:r>
              <w:rPr>
                <w:rFonts w:cs="Calibri"/>
                <w:szCs w:val="22"/>
              </w:rPr>
              <w:t>(</w:t>
            </w:r>
            <w:proofErr w:type="gramStart"/>
            <w:r>
              <w:rPr>
                <w:rFonts w:cs="Calibri"/>
                <w:szCs w:val="22"/>
              </w:rPr>
              <w:t>at</w:t>
            </w:r>
            <w:proofErr w:type="gramEnd"/>
            <w:r>
              <w:rPr>
                <w:rFonts w:cs="Calibri"/>
                <w:szCs w:val="22"/>
              </w:rPr>
              <w:t xml:space="preserve"> Dalhousie)</w:t>
            </w:r>
          </w:p>
        </w:tc>
        <w:tc>
          <w:tcPr>
            <w:tcW w:w="1600" w:type="dxa"/>
            <w:shd w:val="clear" w:color="auto" w:fill="FFFFFF" w:themeFill="background1"/>
          </w:tcPr>
          <w:p w14:paraId="1617DCB3" w14:textId="77777777" w:rsidR="0045432F" w:rsidRPr="00AA3D1C" w:rsidRDefault="0045432F" w:rsidP="00BC6E3F">
            <w:pPr>
              <w:jc w:val="right"/>
              <w:rPr>
                <w:b/>
              </w:rPr>
            </w:pPr>
            <w:r w:rsidRPr="007B0FA2">
              <w:rPr>
                <w:bCs/>
              </w:rPr>
              <w:t>Name</w:t>
            </w:r>
          </w:p>
        </w:tc>
        <w:tc>
          <w:tcPr>
            <w:tcW w:w="5936" w:type="dxa"/>
            <w:gridSpan w:val="6"/>
            <w:shd w:val="clear" w:color="auto" w:fill="FFFFFF" w:themeFill="background1"/>
          </w:tcPr>
          <w:p w14:paraId="2C7A72F4" w14:textId="77777777" w:rsidR="0045432F" w:rsidRPr="00504DFE" w:rsidRDefault="0045432F" w:rsidP="00BC6E3F">
            <w:pPr>
              <w:rPr>
                <w:bCs/>
              </w:rPr>
            </w:pPr>
            <w:r w:rsidRPr="00504DFE">
              <w:rPr>
                <w:bCs/>
              </w:rPr>
              <w:t>Md Rashidul Islam</w:t>
            </w:r>
          </w:p>
        </w:tc>
      </w:tr>
      <w:tr w:rsidR="0045432F" w:rsidRPr="00463DD8" w14:paraId="7BD045E4" w14:textId="77777777" w:rsidTr="00BC6E3F">
        <w:trPr>
          <w:trHeight w:val="368"/>
        </w:trPr>
        <w:tc>
          <w:tcPr>
            <w:tcW w:w="2014" w:type="dxa"/>
            <w:vMerge/>
            <w:shd w:val="clear" w:color="auto" w:fill="FFFFFF" w:themeFill="background1"/>
          </w:tcPr>
          <w:p w14:paraId="31672C81" w14:textId="77777777" w:rsidR="0045432F" w:rsidRPr="00AA3D1C" w:rsidRDefault="0045432F" w:rsidP="00BC6E3F">
            <w:pPr>
              <w:rPr>
                <w:rFonts w:cs="Calibri"/>
                <w:szCs w:val="22"/>
              </w:rPr>
            </w:pPr>
          </w:p>
        </w:tc>
        <w:tc>
          <w:tcPr>
            <w:tcW w:w="1600" w:type="dxa"/>
            <w:shd w:val="clear" w:color="auto" w:fill="FFFFFF" w:themeFill="background1"/>
          </w:tcPr>
          <w:p w14:paraId="5E232169" w14:textId="77777777" w:rsidR="0045432F" w:rsidRPr="00AA3D1C" w:rsidRDefault="0045432F" w:rsidP="00BC6E3F">
            <w:pPr>
              <w:jc w:val="right"/>
              <w:rPr>
                <w:b/>
              </w:rPr>
            </w:pPr>
            <w:r w:rsidRPr="00AA3D1C">
              <w:rPr>
                <w:rFonts w:cs="Calibri"/>
                <w:szCs w:val="22"/>
              </w:rPr>
              <w:t>Email (@dal)</w:t>
            </w:r>
          </w:p>
        </w:tc>
        <w:tc>
          <w:tcPr>
            <w:tcW w:w="2227" w:type="dxa"/>
            <w:gridSpan w:val="2"/>
            <w:shd w:val="clear" w:color="auto" w:fill="FFFFFF" w:themeFill="background1"/>
          </w:tcPr>
          <w:p w14:paraId="04C59D1A" w14:textId="77777777" w:rsidR="0045432F" w:rsidRPr="00AA3D1C" w:rsidRDefault="0045432F" w:rsidP="00BC6E3F">
            <w:pPr>
              <w:rPr>
                <w:b/>
              </w:rPr>
            </w:pPr>
            <w:r>
              <w:rPr>
                <w:rFonts w:ascii="AppleSystemUIFont" w:hAnsi="AppleSystemUIFont" w:cs="AppleSystemUIFont"/>
                <w:lang w:val="en-GB"/>
              </w:rPr>
              <w:t>md313724@dal.ca</w:t>
            </w:r>
          </w:p>
        </w:tc>
        <w:tc>
          <w:tcPr>
            <w:tcW w:w="1701" w:type="dxa"/>
            <w:gridSpan w:val="3"/>
            <w:shd w:val="clear" w:color="auto" w:fill="FFFFFF" w:themeFill="background1"/>
          </w:tcPr>
          <w:p w14:paraId="2C28ADC3" w14:textId="77777777" w:rsidR="0045432F" w:rsidRPr="00AA3D1C" w:rsidRDefault="0045432F" w:rsidP="00BC6E3F">
            <w:pPr>
              <w:jc w:val="right"/>
              <w:rPr>
                <w:b/>
              </w:rPr>
            </w:pPr>
            <w:r w:rsidRPr="00AA3D1C">
              <w:rPr>
                <w:rFonts w:cs="Calibri"/>
                <w:szCs w:val="22"/>
              </w:rPr>
              <w:t>Phone</w:t>
            </w:r>
          </w:p>
        </w:tc>
        <w:tc>
          <w:tcPr>
            <w:tcW w:w="2004" w:type="dxa"/>
            <w:shd w:val="clear" w:color="auto" w:fill="FFFFFF" w:themeFill="background1"/>
          </w:tcPr>
          <w:p w14:paraId="2F9ED7F9" w14:textId="77777777" w:rsidR="0045432F" w:rsidRPr="00471C76" w:rsidRDefault="0045432F" w:rsidP="00BC6E3F">
            <w:pPr>
              <w:rPr>
                <w:bCs/>
                <w:sz w:val="21"/>
                <w:szCs w:val="21"/>
              </w:rPr>
            </w:pPr>
            <w:r>
              <w:rPr>
                <w:bCs/>
                <w:sz w:val="21"/>
                <w:szCs w:val="21"/>
              </w:rPr>
              <w:t>902-448-3533</w:t>
            </w:r>
          </w:p>
        </w:tc>
      </w:tr>
      <w:tr w:rsidR="0045432F" w:rsidRPr="00463DD8" w14:paraId="34775887" w14:textId="77777777" w:rsidTr="00BC6E3F">
        <w:trPr>
          <w:trHeight w:val="368"/>
        </w:trPr>
        <w:tc>
          <w:tcPr>
            <w:tcW w:w="2014" w:type="dxa"/>
            <w:vMerge/>
            <w:tcBorders>
              <w:bottom w:val="single" w:sz="4" w:space="0" w:color="auto"/>
            </w:tcBorders>
            <w:shd w:val="clear" w:color="auto" w:fill="FFFFFF" w:themeFill="background1"/>
          </w:tcPr>
          <w:p w14:paraId="00164540" w14:textId="77777777" w:rsidR="0045432F" w:rsidRPr="00AA3D1C" w:rsidRDefault="0045432F" w:rsidP="00BC6E3F">
            <w:pPr>
              <w:rPr>
                <w:rFonts w:cs="Calibri"/>
                <w:szCs w:val="22"/>
              </w:rPr>
            </w:pPr>
          </w:p>
        </w:tc>
        <w:tc>
          <w:tcPr>
            <w:tcW w:w="1600" w:type="dxa"/>
            <w:tcBorders>
              <w:bottom w:val="single" w:sz="4" w:space="0" w:color="auto"/>
            </w:tcBorders>
            <w:shd w:val="clear" w:color="auto" w:fill="FFFFFF" w:themeFill="background1"/>
          </w:tcPr>
          <w:p w14:paraId="716B60D1" w14:textId="77777777" w:rsidR="0045432F" w:rsidRPr="00AA3D1C" w:rsidRDefault="0045432F" w:rsidP="00BC6E3F">
            <w:pPr>
              <w:jc w:val="right"/>
              <w:rPr>
                <w:b/>
              </w:rPr>
            </w:pPr>
            <w:r w:rsidRPr="00AA3D1C">
              <w:rPr>
                <w:rFonts w:cs="Calibri"/>
                <w:szCs w:val="22"/>
              </w:rPr>
              <w:t>Banner #</w:t>
            </w:r>
          </w:p>
        </w:tc>
        <w:tc>
          <w:tcPr>
            <w:tcW w:w="2227" w:type="dxa"/>
            <w:gridSpan w:val="2"/>
            <w:tcBorders>
              <w:bottom w:val="single" w:sz="4" w:space="0" w:color="auto"/>
            </w:tcBorders>
            <w:shd w:val="clear" w:color="auto" w:fill="FFFFFF" w:themeFill="background1"/>
          </w:tcPr>
          <w:p w14:paraId="3F6E3773" w14:textId="77777777" w:rsidR="0045432F" w:rsidRPr="00AA3D1C" w:rsidRDefault="0045432F" w:rsidP="00BC6E3F">
            <w:pPr>
              <w:rPr>
                <w:b/>
              </w:rPr>
            </w:pPr>
            <w:r>
              <w:rPr>
                <w:rFonts w:ascii="AppleSystemUIFont" w:hAnsi="AppleSystemUIFont" w:cs="AppleSystemUIFont"/>
                <w:lang w:val="en-GB"/>
              </w:rPr>
              <w:t>B00870359</w:t>
            </w:r>
          </w:p>
        </w:tc>
        <w:tc>
          <w:tcPr>
            <w:tcW w:w="1701" w:type="dxa"/>
            <w:gridSpan w:val="3"/>
            <w:tcBorders>
              <w:bottom w:val="single" w:sz="4" w:space="0" w:color="auto"/>
            </w:tcBorders>
            <w:shd w:val="clear" w:color="auto" w:fill="FFFFFF" w:themeFill="background1"/>
          </w:tcPr>
          <w:p w14:paraId="02521245" w14:textId="77777777" w:rsidR="0045432F" w:rsidRPr="00343D47" w:rsidRDefault="0045432F" w:rsidP="00BC6E3F">
            <w:pPr>
              <w:jc w:val="right"/>
              <w:rPr>
                <w:rFonts w:cs="Calibri"/>
                <w:szCs w:val="22"/>
              </w:rPr>
            </w:pPr>
            <w:r>
              <w:rPr>
                <w:rFonts w:cs="Calibri"/>
                <w:szCs w:val="22"/>
              </w:rPr>
              <w:t>Academic Unit</w:t>
            </w:r>
          </w:p>
        </w:tc>
        <w:tc>
          <w:tcPr>
            <w:tcW w:w="2004" w:type="dxa"/>
            <w:tcBorders>
              <w:bottom w:val="single" w:sz="4" w:space="0" w:color="auto"/>
            </w:tcBorders>
            <w:shd w:val="clear" w:color="auto" w:fill="FFFFFF" w:themeFill="background1"/>
          </w:tcPr>
          <w:p w14:paraId="21938C3A" w14:textId="77777777" w:rsidR="0045432F" w:rsidRPr="00504DFE" w:rsidRDefault="0045432F" w:rsidP="00BC6E3F">
            <w:pPr>
              <w:rPr>
                <w:bCs/>
              </w:rPr>
            </w:pPr>
            <w:r w:rsidRPr="00504DFE">
              <w:rPr>
                <w:bCs/>
              </w:rPr>
              <w:t>Comp Sci</w:t>
            </w:r>
          </w:p>
        </w:tc>
      </w:tr>
      <w:tr w:rsidR="0045432F" w:rsidRPr="00463DD8" w14:paraId="25B9B953" w14:textId="77777777" w:rsidTr="00BC6E3F">
        <w:trPr>
          <w:trHeight w:val="341"/>
        </w:trPr>
        <w:tc>
          <w:tcPr>
            <w:tcW w:w="2014" w:type="dxa"/>
            <w:tcBorders>
              <w:top w:val="single" w:sz="4" w:space="0" w:color="auto"/>
              <w:bottom w:val="single" w:sz="4" w:space="0" w:color="auto"/>
            </w:tcBorders>
          </w:tcPr>
          <w:p w14:paraId="618BFA26" w14:textId="77777777" w:rsidR="0045432F" w:rsidRPr="00AA3D1C" w:rsidRDefault="0045432F" w:rsidP="00BC6E3F">
            <w:pPr>
              <w:rPr>
                <w:rFonts w:cs="Calibri"/>
                <w:szCs w:val="22"/>
              </w:rPr>
            </w:pPr>
            <w:r w:rsidRPr="00AA3D1C">
              <w:rPr>
                <w:rFonts w:cs="Calibri"/>
                <w:szCs w:val="22"/>
              </w:rPr>
              <w:t>Co-investigator names</w:t>
            </w:r>
            <w:r>
              <w:rPr>
                <w:rFonts w:cs="Calibri"/>
                <w:szCs w:val="22"/>
              </w:rPr>
              <w:t>,</w:t>
            </w:r>
            <w:r w:rsidRPr="00AA3D1C">
              <w:rPr>
                <w:rFonts w:cs="Calibri"/>
                <w:szCs w:val="22"/>
              </w:rPr>
              <w:t xml:space="preserve"> affiliations</w:t>
            </w:r>
            <w:r>
              <w:rPr>
                <w:rFonts w:cs="Calibri"/>
                <w:szCs w:val="22"/>
              </w:rPr>
              <w:t>, and email addresses</w:t>
            </w:r>
          </w:p>
        </w:tc>
        <w:tc>
          <w:tcPr>
            <w:tcW w:w="7536" w:type="dxa"/>
            <w:gridSpan w:val="7"/>
            <w:tcBorders>
              <w:bottom w:val="single" w:sz="4" w:space="0" w:color="auto"/>
            </w:tcBorders>
          </w:tcPr>
          <w:p w14:paraId="52086C1B" w14:textId="77777777" w:rsidR="0045432F" w:rsidRDefault="0045432F" w:rsidP="00BC6E3F"/>
          <w:p w14:paraId="28281BA8" w14:textId="77777777" w:rsidR="0045432F" w:rsidRPr="00463DD8" w:rsidRDefault="0045432F" w:rsidP="00BC6E3F">
            <w:r>
              <w:t>Dr. Stephen Brooks, sbrooks@cs.dal.ca</w:t>
            </w:r>
          </w:p>
        </w:tc>
      </w:tr>
      <w:tr w:rsidR="0045432F" w:rsidRPr="002526BE" w14:paraId="68181B3E" w14:textId="77777777" w:rsidTr="00BC6E3F">
        <w:trPr>
          <w:trHeight w:val="440"/>
        </w:trPr>
        <w:tc>
          <w:tcPr>
            <w:tcW w:w="2014" w:type="dxa"/>
            <w:vMerge w:val="restart"/>
            <w:tcBorders>
              <w:top w:val="single" w:sz="4" w:space="0" w:color="auto"/>
            </w:tcBorders>
          </w:tcPr>
          <w:p w14:paraId="61076EF4" w14:textId="77777777" w:rsidR="0045432F" w:rsidRPr="002526BE" w:rsidRDefault="0045432F" w:rsidP="00BC6E3F">
            <w:r w:rsidRPr="002526BE">
              <w:t>Contact person for this submission</w:t>
            </w:r>
            <w:r>
              <w:t xml:space="preserve"> </w:t>
            </w:r>
            <w:r w:rsidRPr="002526BE">
              <w:t xml:space="preserve">(if not </w:t>
            </w:r>
            <w:r>
              <w:t>lead researcher</w:t>
            </w:r>
            <w:r w:rsidRPr="002526BE">
              <w:t>)</w:t>
            </w:r>
          </w:p>
        </w:tc>
        <w:tc>
          <w:tcPr>
            <w:tcW w:w="1600" w:type="dxa"/>
            <w:tcBorders>
              <w:top w:val="single" w:sz="4" w:space="0" w:color="auto"/>
            </w:tcBorders>
          </w:tcPr>
          <w:p w14:paraId="7538839E" w14:textId="77777777" w:rsidR="0045432F" w:rsidRPr="002526BE" w:rsidRDefault="0045432F" w:rsidP="00BC6E3F">
            <w:pPr>
              <w:jc w:val="right"/>
            </w:pPr>
            <w:r w:rsidRPr="002526BE">
              <w:t>Name</w:t>
            </w:r>
          </w:p>
        </w:tc>
        <w:tc>
          <w:tcPr>
            <w:tcW w:w="5936" w:type="dxa"/>
            <w:gridSpan w:val="6"/>
            <w:tcBorders>
              <w:top w:val="single" w:sz="4" w:space="0" w:color="auto"/>
            </w:tcBorders>
          </w:tcPr>
          <w:p w14:paraId="141E43B4" w14:textId="77777777" w:rsidR="0045432F" w:rsidRPr="002526BE" w:rsidRDefault="0045432F" w:rsidP="00BC6E3F"/>
        </w:tc>
      </w:tr>
      <w:tr w:rsidR="0045432F" w:rsidRPr="002526BE" w14:paraId="483C4952" w14:textId="77777777" w:rsidTr="00BC6E3F">
        <w:trPr>
          <w:trHeight w:val="431"/>
        </w:trPr>
        <w:tc>
          <w:tcPr>
            <w:tcW w:w="2014" w:type="dxa"/>
            <w:vMerge/>
            <w:tcBorders>
              <w:bottom w:val="single" w:sz="8" w:space="0" w:color="000000"/>
            </w:tcBorders>
          </w:tcPr>
          <w:p w14:paraId="7FDA04F8" w14:textId="77777777" w:rsidR="0045432F" w:rsidRPr="002526BE" w:rsidRDefault="0045432F" w:rsidP="00BC6E3F">
            <w:pPr>
              <w:rPr>
                <w:rFonts w:ascii="Calibri" w:hAnsi="Calibri" w:cs="Calibri"/>
                <w:szCs w:val="22"/>
              </w:rPr>
            </w:pPr>
          </w:p>
        </w:tc>
        <w:tc>
          <w:tcPr>
            <w:tcW w:w="1600" w:type="dxa"/>
            <w:tcBorders>
              <w:bottom w:val="single" w:sz="8" w:space="0" w:color="000000"/>
            </w:tcBorders>
          </w:tcPr>
          <w:p w14:paraId="69FD8A10" w14:textId="77777777" w:rsidR="0045432F" w:rsidRPr="002526BE" w:rsidRDefault="0045432F" w:rsidP="00BC6E3F">
            <w:pPr>
              <w:jc w:val="right"/>
            </w:pPr>
            <w:r w:rsidRPr="002526BE">
              <w:t>Email</w:t>
            </w:r>
          </w:p>
        </w:tc>
        <w:tc>
          <w:tcPr>
            <w:tcW w:w="2490" w:type="dxa"/>
            <w:gridSpan w:val="3"/>
            <w:tcBorders>
              <w:bottom w:val="single" w:sz="4" w:space="0" w:color="auto"/>
            </w:tcBorders>
          </w:tcPr>
          <w:p w14:paraId="3EA67E46" w14:textId="77777777" w:rsidR="0045432F" w:rsidRPr="002526BE" w:rsidRDefault="0045432F" w:rsidP="00BC6E3F"/>
        </w:tc>
        <w:tc>
          <w:tcPr>
            <w:tcW w:w="867" w:type="dxa"/>
            <w:tcBorders>
              <w:bottom w:val="single" w:sz="8" w:space="0" w:color="000000"/>
            </w:tcBorders>
          </w:tcPr>
          <w:p w14:paraId="144723F1" w14:textId="77777777" w:rsidR="0045432F" w:rsidRPr="002526BE" w:rsidRDefault="0045432F" w:rsidP="00BC6E3F">
            <w:r w:rsidRPr="002526BE">
              <w:t>Phone</w:t>
            </w:r>
          </w:p>
        </w:tc>
        <w:tc>
          <w:tcPr>
            <w:tcW w:w="2579" w:type="dxa"/>
            <w:gridSpan w:val="2"/>
            <w:tcBorders>
              <w:bottom w:val="single" w:sz="8" w:space="0" w:color="000000"/>
            </w:tcBorders>
          </w:tcPr>
          <w:p w14:paraId="083A863B" w14:textId="77777777" w:rsidR="0045432F" w:rsidRPr="002526BE" w:rsidRDefault="0045432F" w:rsidP="00BC6E3F"/>
        </w:tc>
      </w:tr>
      <w:tr w:rsidR="0045432F" w:rsidRPr="002526BE" w14:paraId="3DC0FD5F" w14:textId="77777777" w:rsidTr="00BC6E3F">
        <w:trPr>
          <w:trHeight w:val="350"/>
        </w:trPr>
        <w:tc>
          <w:tcPr>
            <w:tcW w:w="2014" w:type="dxa"/>
            <w:tcBorders>
              <w:top w:val="single" w:sz="8" w:space="0" w:color="000000"/>
              <w:bottom w:val="single" w:sz="4" w:space="0" w:color="auto"/>
            </w:tcBorders>
          </w:tcPr>
          <w:p w14:paraId="4BD597FE" w14:textId="77777777" w:rsidR="0045432F" w:rsidRPr="00AA3D1C" w:rsidRDefault="0045432F" w:rsidP="00BC6E3F">
            <w:pPr>
              <w:rPr>
                <w:rFonts w:cs="Calibri"/>
                <w:szCs w:val="22"/>
              </w:rPr>
            </w:pPr>
            <w:r w:rsidRPr="00AA3D1C">
              <w:rPr>
                <w:rFonts w:cs="Calibri"/>
                <w:szCs w:val="22"/>
              </w:rPr>
              <w:t>Study start date</w:t>
            </w:r>
          </w:p>
        </w:tc>
        <w:tc>
          <w:tcPr>
            <w:tcW w:w="2551" w:type="dxa"/>
            <w:gridSpan w:val="2"/>
            <w:tcBorders>
              <w:top w:val="single" w:sz="8" w:space="0" w:color="000000"/>
              <w:bottom w:val="single" w:sz="4" w:space="0" w:color="auto"/>
            </w:tcBorders>
          </w:tcPr>
          <w:p w14:paraId="5C34D6DE" w14:textId="77777777" w:rsidR="0045432F" w:rsidRPr="002526BE" w:rsidRDefault="0045432F" w:rsidP="00BC6E3F">
            <w:r w:rsidRPr="002B1D5F">
              <w:rPr>
                <w:color w:val="000000" w:themeColor="text1"/>
              </w:rPr>
              <w:t>March 1</w:t>
            </w:r>
            <w:r>
              <w:rPr>
                <w:color w:val="000000" w:themeColor="text1"/>
              </w:rPr>
              <w:t>2</w:t>
            </w:r>
            <w:r w:rsidRPr="002B1D5F">
              <w:rPr>
                <w:color w:val="000000" w:themeColor="text1"/>
              </w:rPr>
              <w:t>, 2022</w:t>
            </w:r>
          </w:p>
        </w:tc>
        <w:tc>
          <w:tcPr>
            <w:tcW w:w="1539" w:type="dxa"/>
            <w:gridSpan w:val="2"/>
            <w:tcBorders>
              <w:top w:val="single" w:sz="8" w:space="0" w:color="000000"/>
              <w:bottom w:val="single" w:sz="4" w:space="0" w:color="auto"/>
            </w:tcBorders>
          </w:tcPr>
          <w:p w14:paraId="7223FC8E" w14:textId="77777777" w:rsidR="0045432F" w:rsidRPr="00AA3D1C" w:rsidRDefault="0045432F" w:rsidP="00BC6E3F">
            <w:pPr>
              <w:rPr>
                <w:rFonts w:cs="Calibri"/>
                <w:szCs w:val="22"/>
              </w:rPr>
            </w:pPr>
            <w:r w:rsidRPr="00AA3D1C">
              <w:rPr>
                <w:rFonts w:cs="Calibri"/>
                <w:szCs w:val="22"/>
              </w:rPr>
              <w:t>Study end date</w:t>
            </w:r>
          </w:p>
        </w:tc>
        <w:tc>
          <w:tcPr>
            <w:tcW w:w="3446" w:type="dxa"/>
            <w:gridSpan w:val="3"/>
            <w:tcBorders>
              <w:bottom w:val="single" w:sz="4" w:space="0" w:color="auto"/>
            </w:tcBorders>
          </w:tcPr>
          <w:p w14:paraId="699CC1BA" w14:textId="77777777" w:rsidR="0045432F" w:rsidRPr="002526BE" w:rsidRDefault="0045432F" w:rsidP="00BC6E3F">
            <w:r w:rsidRPr="002B1D5F">
              <w:rPr>
                <w:color w:val="000000" w:themeColor="text1"/>
              </w:rPr>
              <w:t xml:space="preserve">March </w:t>
            </w:r>
            <w:r>
              <w:rPr>
                <w:color w:val="000000" w:themeColor="text1"/>
              </w:rPr>
              <w:t>25</w:t>
            </w:r>
            <w:r w:rsidRPr="002B1D5F">
              <w:rPr>
                <w:color w:val="000000" w:themeColor="text1"/>
              </w:rPr>
              <w:t>, 2022</w:t>
            </w:r>
          </w:p>
        </w:tc>
      </w:tr>
    </w:tbl>
    <w:p w14:paraId="2FC50891" w14:textId="77777777" w:rsidR="0045432F" w:rsidRDefault="0045432F" w:rsidP="0045432F"/>
    <w:p w14:paraId="34E68176" w14:textId="77777777" w:rsidR="0045432F" w:rsidRDefault="0045432F" w:rsidP="0045432F"/>
    <w:p w14:paraId="0A015D18" w14:textId="77777777" w:rsidR="0045432F" w:rsidRDefault="0045432F" w:rsidP="0045432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797"/>
        <w:gridCol w:w="3300"/>
        <w:gridCol w:w="990"/>
        <w:gridCol w:w="2453"/>
      </w:tblGrid>
      <w:tr w:rsidR="0045432F" w:rsidRPr="00463DD8" w14:paraId="1A6D7790" w14:textId="77777777" w:rsidTr="00BC6E3F">
        <w:trPr>
          <w:trHeight w:val="359"/>
        </w:trPr>
        <w:tc>
          <w:tcPr>
            <w:tcW w:w="95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15D114C" w14:textId="77777777" w:rsidR="0045432F" w:rsidRPr="00AA3D1C" w:rsidRDefault="0045432F" w:rsidP="00BC6E3F">
            <w:pPr>
              <w:tabs>
                <w:tab w:val="left" w:pos="5097"/>
              </w:tabs>
              <w:rPr>
                <w:rFonts w:cs="Calibri"/>
                <w:szCs w:val="22"/>
              </w:rPr>
            </w:pPr>
            <w:r w:rsidRPr="00AA3D1C">
              <w:rPr>
                <w:rFonts w:cs="Calibri"/>
                <w:b/>
                <w:szCs w:val="22"/>
              </w:rPr>
              <w:t>1.2</w:t>
            </w:r>
            <w:r w:rsidRPr="00AA3D1C">
              <w:rPr>
                <w:rFonts w:cs="Calibri"/>
                <w:szCs w:val="22"/>
              </w:rPr>
              <w:t xml:space="preserve"> </w:t>
            </w:r>
            <w:r w:rsidRPr="00E07F60">
              <w:rPr>
                <w:rFonts w:cs="Calibri"/>
                <w:b/>
                <w:bCs/>
                <w:szCs w:val="22"/>
              </w:rPr>
              <w:t>For student submissions</w:t>
            </w:r>
            <w:r>
              <w:rPr>
                <w:rFonts w:cs="Calibri"/>
                <w:szCs w:val="22"/>
              </w:rPr>
              <w:t xml:space="preserve"> (including medical residents and postdoctoral fellows)</w:t>
            </w:r>
          </w:p>
        </w:tc>
      </w:tr>
      <w:tr w:rsidR="0045432F" w:rsidRPr="00463DD8" w14:paraId="13FACF44" w14:textId="77777777" w:rsidTr="00BC6E3F">
        <w:trPr>
          <w:trHeight w:val="350"/>
        </w:trPr>
        <w:tc>
          <w:tcPr>
            <w:tcW w:w="2797" w:type="dxa"/>
          </w:tcPr>
          <w:p w14:paraId="749098F7" w14:textId="77777777" w:rsidR="0045432F" w:rsidRPr="00AA3D1C" w:rsidRDefault="0045432F" w:rsidP="00BC6E3F">
            <w:pPr>
              <w:rPr>
                <w:rFonts w:cs="Calibri"/>
                <w:szCs w:val="22"/>
              </w:rPr>
            </w:pPr>
            <w:r w:rsidRPr="00AA3D1C">
              <w:rPr>
                <w:rFonts w:cs="Calibri"/>
                <w:szCs w:val="22"/>
              </w:rPr>
              <w:t>Degree program</w:t>
            </w:r>
          </w:p>
        </w:tc>
        <w:tc>
          <w:tcPr>
            <w:tcW w:w="6743" w:type="dxa"/>
            <w:gridSpan w:val="3"/>
          </w:tcPr>
          <w:p w14:paraId="6A492AC6" w14:textId="77777777" w:rsidR="0045432F" w:rsidRPr="00463DD8" w:rsidRDefault="0045432F" w:rsidP="00BC6E3F">
            <w:r>
              <w:t>Master of Computer Science</w:t>
            </w:r>
          </w:p>
        </w:tc>
      </w:tr>
      <w:tr w:rsidR="0045432F" w:rsidRPr="00463DD8" w14:paraId="53535EB9" w14:textId="77777777" w:rsidTr="00BC6E3F">
        <w:trPr>
          <w:trHeight w:val="350"/>
        </w:trPr>
        <w:tc>
          <w:tcPr>
            <w:tcW w:w="2797" w:type="dxa"/>
          </w:tcPr>
          <w:p w14:paraId="17EE154F" w14:textId="77777777" w:rsidR="0045432F" w:rsidRPr="00AA3D1C" w:rsidRDefault="0045432F" w:rsidP="00BC6E3F">
            <w:pPr>
              <w:rPr>
                <w:rFonts w:cs="Calibri"/>
                <w:szCs w:val="22"/>
              </w:rPr>
            </w:pPr>
            <w:r w:rsidRPr="00AA3D1C">
              <w:rPr>
                <w:rFonts w:cs="Calibri"/>
                <w:szCs w:val="22"/>
              </w:rPr>
              <w:t>Supervisor name and department</w:t>
            </w:r>
          </w:p>
        </w:tc>
        <w:tc>
          <w:tcPr>
            <w:tcW w:w="6743" w:type="dxa"/>
            <w:gridSpan w:val="3"/>
          </w:tcPr>
          <w:p w14:paraId="23B4349E" w14:textId="77777777" w:rsidR="0045432F" w:rsidRPr="00463DD8" w:rsidRDefault="0045432F" w:rsidP="00BC6E3F">
            <w:r>
              <w:t>Dr. Stephen Brooks</w:t>
            </w:r>
          </w:p>
        </w:tc>
      </w:tr>
      <w:tr w:rsidR="0045432F" w:rsidRPr="00463DD8" w14:paraId="6A176319" w14:textId="77777777" w:rsidTr="00BC6E3F">
        <w:trPr>
          <w:trHeight w:val="350"/>
        </w:trPr>
        <w:tc>
          <w:tcPr>
            <w:tcW w:w="2797" w:type="dxa"/>
            <w:tcBorders>
              <w:bottom w:val="single" w:sz="8" w:space="0" w:color="000000"/>
            </w:tcBorders>
          </w:tcPr>
          <w:p w14:paraId="4065CA6E" w14:textId="77777777" w:rsidR="0045432F" w:rsidRPr="00AA3D1C" w:rsidRDefault="0045432F" w:rsidP="00BC6E3F">
            <w:pPr>
              <w:rPr>
                <w:rFonts w:cs="Calibri"/>
                <w:szCs w:val="22"/>
              </w:rPr>
            </w:pPr>
            <w:r w:rsidRPr="00AA3D1C">
              <w:rPr>
                <w:rFonts w:cs="Calibri"/>
                <w:szCs w:val="22"/>
              </w:rPr>
              <w:t>Supervisor Email (@dal)</w:t>
            </w:r>
          </w:p>
        </w:tc>
        <w:tc>
          <w:tcPr>
            <w:tcW w:w="3300" w:type="dxa"/>
            <w:tcBorders>
              <w:bottom w:val="single" w:sz="8" w:space="0" w:color="000000"/>
            </w:tcBorders>
          </w:tcPr>
          <w:p w14:paraId="1C13B508" w14:textId="77777777" w:rsidR="0045432F" w:rsidRPr="00463DD8" w:rsidRDefault="0045432F" w:rsidP="00BC6E3F">
            <w:r>
              <w:t>sbrooks@cs.dal.ca</w:t>
            </w:r>
          </w:p>
        </w:tc>
        <w:tc>
          <w:tcPr>
            <w:tcW w:w="990" w:type="dxa"/>
            <w:tcBorders>
              <w:bottom w:val="single" w:sz="8" w:space="0" w:color="000000"/>
            </w:tcBorders>
          </w:tcPr>
          <w:p w14:paraId="3B14A9EE" w14:textId="77777777" w:rsidR="0045432F" w:rsidRPr="00AA3D1C" w:rsidRDefault="0045432F" w:rsidP="00BC6E3F">
            <w:pPr>
              <w:rPr>
                <w:rFonts w:cs="Calibri"/>
                <w:szCs w:val="22"/>
              </w:rPr>
            </w:pPr>
            <w:r w:rsidRPr="00AA3D1C">
              <w:rPr>
                <w:rFonts w:cs="Calibri"/>
                <w:szCs w:val="22"/>
              </w:rPr>
              <w:t>Phone</w:t>
            </w:r>
          </w:p>
        </w:tc>
        <w:tc>
          <w:tcPr>
            <w:tcW w:w="2453" w:type="dxa"/>
            <w:tcBorders>
              <w:bottom w:val="single" w:sz="8" w:space="0" w:color="000000"/>
            </w:tcBorders>
          </w:tcPr>
          <w:p w14:paraId="22C7E7E1" w14:textId="77777777" w:rsidR="0045432F" w:rsidRPr="00504DFE" w:rsidRDefault="0045432F" w:rsidP="00BC6E3F">
            <w:r>
              <w:rPr>
                <w:rFonts w:ascii="Arial" w:hAnsi="Arial" w:cs="Arial"/>
                <w:color w:val="535454"/>
                <w:sz w:val="21"/>
                <w:szCs w:val="21"/>
                <w:shd w:val="clear" w:color="auto" w:fill="FFFFFF"/>
              </w:rPr>
              <w:t>902-494-2512</w:t>
            </w:r>
          </w:p>
        </w:tc>
      </w:tr>
      <w:tr w:rsidR="0045432F" w:rsidRPr="00463DD8" w14:paraId="5A25FE40" w14:textId="77777777" w:rsidTr="00BC6E3F">
        <w:trPr>
          <w:trHeight w:val="534"/>
        </w:trPr>
        <w:tc>
          <w:tcPr>
            <w:tcW w:w="9540" w:type="dxa"/>
            <w:gridSpan w:val="4"/>
            <w:shd w:val="clear" w:color="auto" w:fill="F2F2F2" w:themeFill="background1" w:themeFillShade="F2"/>
            <w:vAlign w:val="center"/>
          </w:tcPr>
          <w:p w14:paraId="1E41B769" w14:textId="77777777" w:rsidR="0045432F" w:rsidRPr="00AA3D1C" w:rsidRDefault="0045432F" w:rsidP="00BC6E3F">
            <w:pPr>
              <w:tabs>
                <w:tab w:val="left" w:pos="6555"/>
              </w:tabs>
              <w:ind w:left="6555" w:hanging="6521"/>
              <w:rPr>
                <w:rFonts w:cs="Calibri"/>
                <w:szCs w:val="22"/>
              </w:rPr>
            </w:pPr>
            <w:r w:rsidRPr="00AA3D1C">
              <w:rPr>
                <w:rFonts w:cs="Calibri"/>
                <w:szCs w:val="22"/>
              </w:rPr>
              <w:t>Department/unit</w:t>
            </w:r>
            <w:r>
              <w:rPr>
                <w:rFonts w:cs="Calibri"/>
                <w:szCs w:val="22"/>
              </w:rPr>
              <w:t xml:space="preserve"> ethics review (if applicable).</w:t>
            </w:r>
            <w:r w:rsidRPr="00AA3D1C">
              <w:rPr>
                <w:rFonts w:cs="Calibri"/>
                <w:szCs w:val="22"/>
              </w:rPr>
              <w:t xml:space="preserve"> </w:t>
            </w:r>
            <w:r>
              <w:rPr>
                <w:rFonts w:cs="Calibri"/>
                <w:b/>
                <w:szCs w:val="22"/>
              </w:rPr>
              <w:t xml:space="preserve">Undergraduate minimal risk </w:t>
            </w:r>
            <w:r w:rsidRPr="00AA3D1C">
              <w:rPr>
                <w:rFonts w:cs="Calibri"/>
                <w:b/>
                <w:szCs w:val="22"/>
              </w:rPr>
              <w:t>research only</w:t>
            </w:r>
            <w:r>
              <w:rPr>
                <w:rFonts w:cs="Calibri"/>
                <w:szCs w:val="22"/>
              </w:rPr>
              <w:t>.</w:t>
            </w:r>
          </w:p>
        </w:tc>
      </w:tr>
      <w:tr w:rsidR="0045432F" w:rsidRPr="00F61518" w14:paraId="4EAE1E0E" w14:textId="77777777" w:rsidTr="00BC6E3F">
        <w:trPr>
          <w:trHeight w:val="350"/>
        </w:trPr>
        <w:tc>
          <w:tcPr>
            <w:tcW w:w="9540" w:type="dxa"/>
            <w:gridSpan w:val="4"/>
          </w:tcPr>
          <w:p w14:paraId="7E97C58C" w14:textId="77777777" w:rsidR="0045432F" w:rsidRPr="00AA3D1C" w:rsidRDefault="0045432F" w:rsidP="00BC6E3F">
            <w:pPr>
              <w:ind w:left="1572" w:hanging="1572"/>
              <w:rPr>
                <w:rFonts w:cs="Calibri"/>
                <w:szCs w:val="22"/>
              </w:rPr>
            </w:pPr>
            <w:r w:rsidRPr="00AA3D1C">
              <w:rPr>
                <w:rFonts w:cs="Calibri"/>
                <w:szCs w:val="22"/>
              </w:rPr>
              <w:t>Attestation</w:t>
            </w:r>
            <w:proofErr w:type="gramStart"/>
            <w:r w:rsidRPr="00AA3D1C">
              <w:rPr>
                <w:rFonts w:cs="Calibri"/>
                <w:szCs w:val="22"/>
              </w:rPr>
              <w:t xml:space="preserve">:  </w:t>
            </w:r>
            <w:r w:rsidRPr="00033A27">
              <w:rPr>
                <w:rFonts w:cs="Calibri"/>
                <w:sz w:val="18"/>
                <w:szCs w:val="18"/>
              </w:rPr>
              <w:t>[</w:t>
            </w:r>
            <w:proofErr w:type="gramEnd"/>
            <w:r w:rsidRPr="00033A27">
              <w:rPr>
                <w:rFonts w:cs="Calibri"/>
                <w:sz w:val="18"/>
                <w:szCs w:val="18"/>
              </w:rPr>
              <w:t xml:space="preserve">  ] </w:t>
            </w:r>
            <w:r w:rsidRPr="00033A27">
              <w:rPr>
                <w:sz w:val="18"/>
                <w:szCs w:val="18"/>
              </w:rPr>
              <w:t xml:space="preserve"> </w:t>
            </w:r>
            <w:r w:rsidRPr="00AA3D1C">
              <w:rPr>
                <w:rFonts w:cs="Calibri"/>
                <w:szCs w:val="22"/>
              </w:rPr>
              <w:t xml:space="preserve">I am responsible for the unit-level research ethics review of this project and it has been approved.  </w:t>
            </w:r>
          </w:p>
          <w:p w14:paraId="1F828612" w14:textId="77777777" w:rsidR="0045432F" w:rsidRPr="00AA3D1C" w:rsidRDefault="0045432F" w:rsidP="00BC6E3F">
            <w:pPr>
              <w:rPr>
                <w:rFonts w:cs="Calibri"/>
                <w:szCs w:val="22"/>
              </w:rPr>
            </w:pPr>
            <w:r w:rsidRPr="00AA3D1C">
              <w:rPr>
                <w:rFonts w:cs="Calibri"/>
                <w:szCs w:val="22"/>
              </w:rPr>
              <w:t xml:space="preserve">Authorizing name:  </w:t>
            </w:r>
          </w:p>
          <w:p w14:paraId="6D5E1DE7" w14:textId="77777777" w:rsidR="0045432F" w:rsidRPr="00D10EB8" w:rsidRDefault="0045432F" w:rsidP="00BC6E3F">
            <w:pPr>
              <w:rPr>
                <w:rFonts w:cs="Calibri"/>
                <w:szCs w:val="22"/>
              </w:rPr>
            </w:pPr>
            <w:r w:rsidRPr="00AA3D1C">
              <w:rPr>
                <w:rFonts w:cs="Calibri"/>
                <w:szCs w:val="22"/>
              </w:rPr>
              <w:t xml:space="preserve">Date:  </w:t>
            </w:r>
          </w:p>
        </w:tc>
      </w:tr>
    </w:tbl>
    <w:p w14:paraId="08C3D1BC" w14:textId="77777777" w:rsidR="0045432F" w:rsidRPr="00463DD8" w:rsidRDefault="0045432F" w:rsidP="0045432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137"/>
        <w:gridCol w:w="897"/>
        <w:gridCol w:w="1083"/>
        <w:gridCol w:w="630"/>
        <w:gridCol w:w="4793"/>
      </w:tblGrid>
      <w:tr w:rsidR="0045432F" w:rsidRPr="00463DD8" w14:paraId="6E2C2273" w14:textId="77777777" w:rsidTr="00BC6E3F">
        <w:trPr>
          <w:trHeight w:val="374"/>
        </w:trPr>
        <w:tc>
          <w:tcPr>
            <w:tcW w:w="9540" w:type="dxa"/>
            <w:gridSpan w:val="5"/>
            <w:shd w:val="clear" w:color="auto" w:fill="F2F2F2" w:themeFill="background1" w:themeFillShade="F2"/>
          </w:tcPr>
          <w:p w14:paraId="5B51DA2F" w14:textId="77777777" w:rsidR="0045432F" w:rsidRPr="00463DD8" w:rsidRDefault="0045432F" w:rsidP="00BC6E3F">
            <w:r w:rsidRPr="00463DD8">
              <w:rPr>
                <w:b/>
              </w:rPr>
              <w:t>1.</w:t>
            </w:r>
            <w:r>
              <w:rPr>
                <w:b/>
              </w:rPr>
              <w:t>3</w:t>
            </w:r>
            <w:r w:rsidRPr="00463DD8">
              <w:t xml:space="preserve"> </w:t>
            </w:r>
            <w:r w:rsidRPr="00E07F60">
              <w:rPr>
                <w:b/>
                <w:bCs/>
              </w:rPr>
              <w:t>Other reviews</w:t>
            </w:r>
          </w:p>
        </w:tc>
      </w:tr>
      <w:tr w:rsidR="0045432F" w:rsidRPr="00030B74" w14:paraId="0E8CB891" w14:textId="77777777" w:rsidTr="00BC6E3F">
        <w:trPr>
          <w:trHeight w:val="515"/>
        </w:trPr>
        <w:tc>
          <w:tcPr>
            <w:tcW w:w="3034" w:type="dxa"/>
            <w:gridSpan w:val="2"/>
            <w:vMerge w:val="restart"/>
          </w:tcPr>
          <w:p w14:paraId="2E328CC4" w14:textId="77777777" w:rsidR="0045432F" w:rsidRPr="00AA3D1C" w:rsidRDefault="0045432F" w:rsidP="00BC6E3F">
            <w:pPr>
              <w:rPr>
                <w:rFonts w:cs="Calibri"/>
                <w:szCs w:val="22"/>
              </w:rPr>
            </w:pPr>
            <w:r w:rsidRPr="00AA3D1C">
              <w:rPr>
                <w:rFonts w:cs="Calibri"/>
                <w:szCs w:val="22"/>
              </w:rPr>
              <w:t>Other ethics review (if any) for this research</w:t>
            </w:r>
          </w:p>
        </w:tc>
        <w:tc>
          <w:tcPr>
            <w:tcW w:w="1083" w:type="dxa"/>
            <w:tcBorders>
              <w:bottom w:val="single" w:sz="4" w:space="0" w:color="auto"/>
            </w:tcBorders>
          </w:tcPr>
          <w:p w14:paraId="644EFFC3" w14:textId="77777777" w:rsidR="0045432F" w:rsidRPr="008D0F7C" w:rsidRDefault="0045432F" w:rsidP="00BC6E3F">
            <w:pPr>
              <w:rPr>
                <w:rFonts w:cs="Calibri"/>
                <w:szCs w:val="22"/>
              </w:rPr>
            </w:pPr>
            <w:r w:rsidRPr="00AA3D1C">
              <w:rPr>
                <w:rFonts w:cs="Calibri"/>
                <w:szCs w:val="22"/>
              </w:rPr>
              <w:t>Where?</w:t>
            </w:r>
          </w:p>
        </w:tc>
        <w:tc>
          <w:tcPr>
            <w:tcW w:w="5423" w:type="dxa"/>
            <w:gridSpan w:val="2"/>
            <w:tcBorders>
              <w:bottom w:val="single" w:sz="4" w:space="0" w:color="auto"/>
            </w:tcBorders>
          </w:tcPr>
          <w:p w14:paraId="45B6BD65" w14:textId="77777777" w:rsidR="0045432F" w:rsidRPr="00030B74" w:rsidRDefault="0045432F" w:rsidP="00BC6E3F"/>
        </w:tc>
      </w:tr>
      <w:tr w:rsidR="0045432F" w:rsidRPr="002526BE" w14:paraId="6056DA74" w14:textId="77777777" w:rsidTr="00BC6E3F">
        <w:trPr>
          <w:trHeight w:val="542"/>
        </w:trPr>
        <w:tc>
          <w:tcPr>
            <w:tcW w:w="3034" w:type="dxa"/>
            <w:gridSpan w:val="2"/>
            <w:vMerge/>
            <w:tcBorders>
              <w:bottom w:val="single" w:sz="4" w:space="0" w:color="auto"/>
            </w:tcBorders>
          </w:tcPr>
          <w:p w14:paraId="4791433B" w14:textId="77777777" w:rsidR="0045432F" w:rsidRPr="002526BE" w:rsidRDefault="0045432F" w:rsidP="00BC6E3F">
            <w:pPr>
              <w:rPr>
                <w:rFonts w:ascii="Calibri" w:hAnsi="Calibri" w:cs="Calibri"/>
                <w:szCs w:val="22"/>
              </w:rPr>
            </w:pPr>
          </w:p>
        </w:tc>
        <w:tc>
          <w:tcPr>
            <w:tcW w:w="1083" w:type="dxa"/>
            <w:tcBorders>
              <w:bottom w:val="single" w:sz="4" w:space="0" w:color="auto"/>
            </w:tcBorders>
          </w:tcPr>
          <w:p w14:paraId="2ACCFCE3" w14:textId="77777777" w:rsidR="0045432F" w:rsidRPr="00AA3D1C" w:rsidRDefault="0045432F" w:rsidP="00BC6E3F">
            <w:pPr>
              <w:rPr>
                <w:rFonts w:cs="Calibri"/>
                <w:szCs w:val="22"/>
              </w:rPr>
            </w:pPr>
            <w:r w:rsidRPr="00AA3D1C">
              <w:rPr>
                <w:rFonts w:cs="Calibri"/>
                <w:szCs w:val="22"/>
              </w:rPr>
              <w:t>Status?</w:t>
            </w:r>
          </w:p>
        </w:tc>
        <w:tc>
          <w:tcPr>
            <w:tcW w:w="5423" w:type="dxa"/>
            <w:gridSpan w:val="2"/>
            <w:tcBorders>
              <w:bottom w:val="single" w:sz="4" w:space="0" w:color="auto"/>
            </w:tcBorders>
          </w:tcPr>
          <w:p w14:paraId="150E4AC3" w14:textId="77777777" w:rsidR="0045432F" w:rsidRPr="002526BE" w:rsidRDefault="0045432F" w:rsidP="00BC6E3F"/>
        </w:tc>
      </w:tr>
      <w:tr w:rsidR="0045432F" w:rsidRPr="002526BE" w14:paraId="781C4C1A" w14:textId="77777777" w:rsidTr="00BC6E3F">
        <w:trPr>
          <w:trHeight w:val="350"/>
        </w:trPr>
        <w:tc>
          <w:tcPr>
            <w:tcW w:w="2137" w:type="dxa"/>
          </w:tcPr>
          <w:p w14:paraId="7F077625" w14:textId="77777777" w:rsidR="0045432F" w:rsidRPr="002526BE" w:rsidRDefault="0045432F" w:rsidP="00BC6E3F">
            <w:r>
              <w:t>Scholarly/scientific p</w:t>
            </w:r>
            <w:r w:rsidRPr="002526BE">
              <w:t>eer review (if any)</w:t>
            </w:r>
          </w:p>
        </w:tc>
        <w:tc>
          <w:tcPr>
            <w:tcW w:w="7403" w:type="dxa"/>
            <w:gridSpan w:val="4"/>
          </w:tcPr>
          <w:p w14:paraId="5C4C59C2" w14:textId="77777777" w:rsidR="0045432F" w:rsidRPr="002526BE" w:rsidRDefault="0045432F" w:rsidP="00BC6E3F"/>
        </w:tc>
      </w:tr>
      <w:tr w:rsidR="0045432F" w:rsidRPr="002526BE" w14:paraId="0F56119E" w14:textId="77777777" w:rsidTr="00BC6E3F">
        <w:trPr>
          <w:trHeight w:val="350"/>
        </w:trPr>
        <w:tc>
          <w:tcPr>
            <w:tcW w:w="4747" w:type="dxa"/>
            <w:gridSpan w:val="4"/>
          </w:tcPr>
          <w:p w14:paraId="70A07F79" w14:textId="77777777" w:rsidR="0045432F" w:rsidRPr="00566E7F" w:rsidRDefault="0045432F" w:rsidP="00BC6E3F">
            <w:r w:rsidRPr="00566E7F">
              <w:rPr>
                <w:lang w:eastAsia="en-CA"/>
              </w:rPr>
              <w:t>Is this a variation on</w:t>
            </w:r>
            <w:r>
              <w:rPr>
                <w:lang w:eastAsia="en-CA"/>
              </w:rPr>
              <w:t>,</w:t>
            </w:r>
            <w:r w:rsidRPr="00566E7F">
              <w:rPr>
                <w:lang w:eastAsia="en-CA"/>
              </w:rPr>
              <w:t xml:space="preserve"> or extension of</w:t>
            </w:r>
            <w:r>
              <w:rPr>
                <w:lang w:eastAsia="en-CA"/>
              </w:rPr>
              <w:t>,</w:t>
            </w:r>
            <w:r w:rsidRPr="00566E7F">
              <w:rPr>
                <w:lang w:eastAsia="en-CA"/>
              </w:rPr>
              <w:t xml:space="preserve"> a previously approved </w:t>
            </w:r>
            <w:r>
              <w:rPr>
                <w:lang w:eastAsia="en-CA"/>
              </w:rPr>
              <w:t xml:space="preserve">Dal REB </w:t>
            </w:r>
            <w:r w:rsidRPr="00566E7F">
              <w:rPr>
                <w:lang w:eastAsia="en-CA"/>
              </w:rPr>
              <w:t>submission?</w:t>
            </w:r>
          </w:p>
        </w:tc>
        <w:tc>
          <w:tcPr>
            <w:tcW w:w="4793" w:type="dxa"/>
          </w:tcPr>
          <w:p w14:paraId="584732E0" w14:textId="77777777" w:rsidR="0045432F" w:rsidRPr="00566E7F" w:rsidRDefault="0045432F" w:rsidP="00BC6E3F">
            <w:r w:rsidRPr="00033A27">
              <w:rPr>
                <w:sz w:val="18"/>
                <w:szCs w:val="18"/>
              </w:rPr>
              <w:t>[</w:t>
            </w:r>
            <w:r>
              <w:rPr>
                <w:sz w:val="18"/>
                <w:szCs w:val="18"/>
              </w:rPr>
              <w:t>X</w:t>
            </w:r>
            <w:r w:rsidRPr="00033A27">
              <w:rPr>
                <w:sz w:val="18"/>
                <w:szCs w:val="18"/>
              </w:rPr>
              <w:t>]</w:t>
            </w:r>
            <w:r w:rsidRPr="00566E7F">
              <w:t xml:space="preserve"> No</w:t>
            </w:r>
          </w:p>
          <w:p w14:paraId="3E77A732" w14:textId="77777777" w:rsidR="0045432F" w:rsidRPr="002526BE" w:rsidRDefault="0045432F" w:rsidP="00BC6E3F">
            <w:proofErr w:type="gramStart"/>
            <w:r w:rsidRPr="00033A27">
              <w:rPr>
                <w:sz w:val="18"/>
                <w:szCs w:val="18"/>
              </w:rPr>
              <w:t>[</w:t>
            </w:r>
            <w:r>
              <w:rPr>
                <w:sz w:val="18"/>
                <w:szCs w:val="18"/>
              </w:rPr>
              <w:t xml:space="preserve"> </w:t>
            </w:r>
            <w:r w:rsidRPr="00033A27">
              <w:rPr>
                <w:sz w:val="18"/>
                <w:szCs w:val="18"/>
              </w:rPr>
              <w:t xml:space="preserve"> ]</w:t>
            </w:r>
            <w:proofErr w:type="gramEnd"/>
            <w:r w:rsidRPr="00566E7F">
              <w:t xml:space="preserve"> Yes    Dal REB file #________________</w:t>
            </w:r>
          </w:p>
        </w:tc>
      </w:tr>
      <w:tr w:rsidR="0045432F" w:rsidRPr="002526BE" w14:paraId="45E63678" w14:textId="77777777" w:rsidTr="00BC6E3F">
        <w:trPr>
          <w:trHeight w:val="350"/>
        </w:trPr>
        <w:tc>
          <w:tcPr>
            <w:tcW w:w="9540" w:type="dxa"/>
            <w:gridSpan w:val="5"/>
          </w:tcPr>
          <w:p w14:paraId="73EE95D0" w14:textId="77777777" w:rsidR="0045432F" w:rsidRPr="00566E7F" w:rsidRDefault="0045432F" w:rsidP="00BC6E3F">
            <w:pPr>
              <w:rPr>
                <w:lang w:eastAsia="en-CA"/>
              </w:rPr>
            </w:pPr>
            <w:r w:rsidRPr="00566E7F">
              <w:rPr>
                <w:b/>
                <w:lang w:eastAsia="en-CA"/>
              </w:rPr>
              <w:t>If yes</w:t>
            </w:r>
            <w:r w:rsidRPr="00566E7F">
              <w:rPr>
                <w:lang w:eastAsia="en-CA"/>
              </w:rPr>
              <w:t xml:space="preserve">, </w:t>
            </w:r>
            <w:r>
              <w:rPr>
                <w:lang w:eastAsia="en-CA"/>
              </w:rPr>
              <w:t>describe which components of the current submission are the same as the previously approved submission (list section numbers), and which components are different from the previously approved submission (list section numbers). You may also use highlighting to clearly indicate revised text.</w:t>
            </w:r>
          </w:p>
          <w:p w14:paraId="22F64E57" w14:textId="77777777" w:rsidR="0045432F" w:rsidRDefault="0045432F" w:rsidP="00BC6E3F"/>
          <w:p w14:paraId="5E282A28" w14:textId="77777777" w:rsidR="0045432F" w:rsidRPr="00566E7F" w:rsidRDefault="0045432F" w:rsidP="00BC6E3F"/>
        </w:tc>
      </w:tr>
    </w:tbl>
    <w:p w14:paraId="2BC46FB0" w14:textId="77777777" w:rsidR="0045432F" w:rsidRDefault="0045432F" w:rsidP="0045432F">
      <w:pPr>
        <w:rPr>
          <w:rFonts w:cs="Calibri"/>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1163"/>
        <w:gridCol w:w="2693"/>
        <w:gridCol w:w="5684"/>
      </w:tblGrid>
      <w:tr w:rsidR="0045432F" w:rsidRPr="00463DD8" w14:paraId="7D5C737D" w14:textId="77777777" w:rsidTr="00BC6E3F">
        <w:trPr>
          <w:trHeight w:val="374"/>
        </w:trPr>
        <w:tc>
          <w:tcPr>
            <w:tcW w:w="9540" w:type="dxa"/>
            <w:gridSpan w:val="3"/>
            <w:shd w:val="clear" w:color="auto" w:fill="F2F2F2" w:themeFill="background1" w:themeFillShade="F2"/>
          </w:tcPr>
          <w:p w14:paraId="29FD8177" w14:textId="77777777" w:rsidR="0045432F" w:rsidRPr="00463DD8" w:rsidRDefault="0045432F" w:rsidP="00BC6E3F">
            <w:pPr>
              <w:tabs>
                <w:tab w:val="left" w:pos="7185"/>
              </w:tabs>
            </w:pPr>
            <w:r>
              <w:rPr>
                <w:b/>
              </w:rPr>
              <w:t>1.4</w:t>
            </w:r>
            <w:r w:rsidRPr="00463DD8">
              <w:t xml:space="preserve"> </w:t>
            </w:r>
            <w:r w:rsidRPr="00E07F60">
              <w:rPr>
                <w:b/>
                <w:bCs/>
              </w:rPr>
              <w:t xml:space="preserve">Funding </w:t>
            </w:r>
            <w:r>
              <w:tab/>
              <w:t xml:space="preserve">  </w:t>
            </w:r>
            <w:proofErr w:type="gramStart"/>
            <w:r>
              <w:t xml:space="preserve">   </w:t>
            </w:r>
            <w:r w:rsidRPr="00033A27">
              <w:rPr>
                <w:sz w:val="18"/>
                <w:szCs w:val="18"/>
              </w:rPr>
              <w:t>[</w:t>
            </w:r>
            <w:proofErr w:type="gramEnd"/>
            <w:r w:rsidRPr="00543983">
              <w:t>x</w:t>
            </w:r>
            <w:r w:rsidRPr="00033A27">
              <w:rPr>
                <w:sz w:val="18"/>
                <w:szCs w:val="18"/>
              </w:rPr>
              <w:t>]</w:t>
            </w:r>
            <w:r>
              <w:t xml:space="preserve"> Not Applicable</w:t>
            </w:r>
          </w:p>
        </w:tc>
      </w:tr>
      <w:tr w:rsidR="0045432F" w:rsidRPr="002526BE" w14:paraId="4EF6CA25" w14:textId="77777777" w:rsidTr="00BC6E3F">
        <w:trPr>
          <w:trHeight w:val="296"/>
        </w:trPr>
        <w:tc>
          <w:tcPr>
            <w:tcW w:w="1163" w:type="dxa"/>
            <w:vMerge w:val="restart"/>
            <w:vAlign w:val="center"/>
          </w:tcPr>
          <w:p w14:paraId="5EC78AA1" w14:textId="77777777" w:rsidR="0045432F" w:rsidRPr="002526BE" w:rsidRDefault="0045432F" w:rsidP="00BC6E3F">
            <w:r>
              <w:t>Funding (list on consent form)</w:t>
            </w:r>
          </w:p>
        </w:tc>
        <w:tc>
          <w:tcPr>
            <w:tcW w:w="2693" w:type="dxa"/>
          </w:tcPr>
          <w:p w14:paraId="281E2505" w14:textId="77777777" w:rsidR="0045432F" w:rsidRPr="002526BE" w:rsidRDefault="0045432F" w:rsidP="00BC6E3F">
            <w:pPr>
              <w:jc w:val="right"/>
            </w:pPr>
            <w:r w:rsidRPr="002526BE">
              <w:t>Agency</w:t>
            </w:r>
          </w:p>
        </w:tc>
        <w:tc>
          <w:tcPr>
            <w:tcW w:w="5684" w:type="dxa"/>
          </w:tcPr>
          <w:p w14:paraId="277F0530" w14:textId="77777777" w:rsidR="0045432F" w:rsidRPr="002526BE" w:rsidRDefault="0045432F" w:rsidP="00BC6E3F"/>
        </w:tc>
      </w:tr>
      <w:tr w:rsidR="0045432F" w:rsidRPr="002526BE" w14:paraId="7AD5FE3C" w14:textId="77777777" w:rsidTr="00BC6E3F">
        <w:trPr>
          <w:trHeight w:val="296"/>
        </w:trPr>
        <w:tc>
          <w:tcPr>
            <w:tcW w:w="1163" w:type="dxa"/>
            <w:vMerge/>
            <w:vAlign w:val="center"/>
          </w:tcPr>
          <w:p w14:paraId="6CB5C0C2" w14:textId="77777777" w:rsidR="0045432F" w:rsidRDefault="0045432F" w:rsidP="00BC6E3F"/>
        </w:tc>
        <w:tc>
          <w:tcPr>
            <w:tcW w:w="2693" w:type="dxa"/>
          </w:tcPr>
          <w:p w14:paraId="13B0D215" w14:textId="77777777" w:rsidR="0045432F" w:rsidRPr="002526BE" w:rsidRDefault="0045432F" w:rsidP="00BC6E3F">
            <w:pPr>
              <w:jc w:val="right"/>
            </w:pPr>
            <w:r w:rsidRPr="002526BE">
              <w:t>Award Number</w:t>
            </w:r>
          </w:p>
        </w:tc>
        <w:tc>
          <w:tcPr>
            <w:tcW w:w="5684" w:type="dxa"/>
          </w:tcPr>
          <w:p w14:paraId="01782FFF" w14:textId="77777777" w:rsidR="0045432F" w:rsidRPr="002526BE" w:rsidRDefault="0045432F" w:rsidP="00BC6E3F"/>
        </w:tc>
      </w:tr>
      <w:tr w:rsidR="0045432F" w:rsidRPr="002526BE" w14:paraId="615748CA" w14:textId="77777777" w:rsidTr="00BC6E3F">
        <w:trPr>
          <w:trHeight w:val="350"/>
        </w:trPr>
        <w:tc>
          <w:tcPr>
            <w:tcW w:w="1163" w:type="dxa"/>
            <w:vMerge/>
          </w:tcPr>
          <w:p w14:paraId="7E873144" w14:textId="77777777" w:rsidR="0045432F" w:rsidRPr="002526BE" w:rsidRDefault="0045432F" w:rsidP="00BC6E3F">
            <w:pPr>
              <w:rPr>
                <w:rFonts w:ascii="Calibri" w:hAnsi="Calibri" w:cs="Calibri"/>
                <w:szCs w:val="22"/>
              </w:rPr>
            </w:pPr>
          </w:p>
        </w:tc>
        <w:tc>
          <w:tcPr>
            <w:tcW w:w="2693" w:type="dxa"/>
          </w:tcPr>
          <w:p w14:paraId="2379F19F" w14:textId="77777777" w:rsidR="0045432F" w:rsidRPr="002526BE" w:rsidRDefault="0045432F" w:rsidP="00BC6E3F">
            <w:pPr>
              <w:jc w:val="right"/>
            </w:pPr>
            <w:r>
              <w:t>Institution where funds are/will be held</w:t>
            </w:r>
          </w:p>
        </w:tc>
        <w:tc>
          <w:tcPr>
            <w:tcW w:w="5684" w:type="dxa"/>
          </w:tcPr>
          <w:p w14:paraId="1837143D" w14:textId="77777777" w:rsidR="0045432F" w:rsidRDefault="0045432F" w:rsidP="00BC6E3F">
            <w:proofErr w:type="gramStart"/>
            <w:r w:rsidRPr="00033A27">
              <w:rPr>
                <w:sz w:val="18"/>
                <w:szCs w:val="18"/>
              </w:rPr>
              <w:t>[  ]</w:t>
            </w:r>
            <w:proofErr w:type="gramEnd"/>
            <w:r>
              <w:t xml:space="preserve"> Dalhousie University</w:t>
            </w:r>
          </w:p>
          <w:p w14:paraId="141039D6" w14:textId="77777777" w:rsidR="0045432F" w:rsidRDefault="0045432F" w:rsidP="00BC6E3F">
            <w:proofErr w:type="gramStart"/>
            <w:r w:rsidRPr="00033A27">
              <w:rPr>
                <w:sz w:val="18"/>
                <w:szCs w:val="18"/>
              </w:rPr>
              <w:t>[  ]</w:t>
            </w:r>
            <w:proofErr w:type="gramEnd"/>
            <w:r>
              <w:t xml:space="preserve"> Other: _____________________</w:t>
            </w:r>
          </w:p>
          <w:p w14:paraId="4D8779C5" w14:textId="77777777" w:rsidR="0045432F" w:rsidRPr="004A6276" w:rsidRDefault="0045432F" w:rsidP="00BC6E3F">
            <w:pPr>
              <w:tabs>
                <w:tab w:val="left" w:pos="4725"/>
              </w:tabs>
            </w:pPr>
            <w:r>
              <w:tab/>
            </w:r>
          </w:p>
        </w:tc>
      </w:tr>
      <w:tr w:rsidR="0045432F" w:rsidRPr="002526BE" w14:paraId="6956925A" w14:textId="77777777" w:rsidTr="00BC6E3F">
        <w:trPr>
          <w:trHeight w:val="350"/>
        </w:trPr>
        <w:tc>
          <w:tcPr>
            <w:tcW w:w="3856" w:type="dxa"/>
            <w:gridSpan w:val="2"/>
          </w:tcPr>
          <w:p w14:paraId="6C905F7F" w14:textId="77777777" w:rsidR="0045432F" w:rsidRDefault="0045432F" w:rsidP="00BC6E3F">
            <w:pPr>
              <w:jc w:val="right"/>
            </w:pPr>
            <w:r>
              <w:t>Was a Dal release of funds agreement issued for this award?</w:t>
            </w:r>
          </w:p>
        </w:tc>
        <w:tc>
          <w:tcPr>
            <w:tcW w:w="5684" w:type="dxa"/>
            <w:tcBorders>
              <w:bottom w:val="single" w:sz="4" w:space="0" w:color="auto"/>
            </w:tcBorders>
            <w:vAlign w:val="center"/>
          </w:tcPr>
          <w:p w14:paraId="79AC7D79" w14:textId="77777777" w:rsidR="0045432F" w:rsidRPr="00033A27" w:rsidRDefault="0045432F" w:rsidP="00BC6E3F">
            <w:pPr>
              <w:rPr>
                <w:sz w:val="18"/>
                <w:szCs w:val="18"/>
              </w:rPr>
            </w:pPr>
            <w:proofErr w:type="gramStart"/>
            <w:r w:rsidRPr="000A427E">
              <w:rPr>
                <w:szCs w:val="22"/>
              </w:rPr>
              <w:t>[  ]</w:t>
            </w:r>
            <w:proofErr w:type="gramEnd"/>
            <w:r w:rsidRPr="000A427E">
              <w:rPr>
                <w:szCs w:val="22"/>
              </w:rPr>
              <w:t xml:space="preserve"> Yes      Date of </w:t>
            </w:r>
            <w:proofErr w:type="spellStart"/>
            <w:r w:rsidRPr="000A427E">
              <w:rPr>
                <w:szCs w:val="22"/>
              </w:rPr>
              <w:t>RoF</w:t>
            </w:r>
            <w:proofErr w:type="spellEnd"/>
            <w:r w:rsidRPr="000A427E">
              <w:rPr>
                <w:szCs w:val="22"/>
              </w:rPr>
              <w:t xml:space="preserve"> Agreement: ____________</w:t>
            </w:r>
          </w:p>
        </w:tc>
      </w:tr>
    </w:tbl>
    <w:p w14:paraId="3939693A" w14:textId="77777777" w:rsidR="0045432F" w:rsidRDefault="0045432F" w:rsidP="0045432F"/>
    <w:p w14:paraId="6A86AA70" w14:textId="77777777" w:rsidR="0045432F" w:rsidRDefault="0045432F" w:rsidP="0045432F"/>
    <w:p w14:paraId="4B4578C2" w14:textId="77777777" w:rsidR="0045432F" w:rsidRDefault="0045432F" w:rsidP="0045432F"/>
    <w:p w14:paraId="43367DCC" w14:textId="77777777" w:rsidR="0045432F" w:rsidRDefault="0045432F" w:rsidP="0045432F"/>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4A0" w:firstRow="1" w:lastRow="0" w:firstColumn="1" w:lastColumn="0" w:noHBand="0" w:noVBand="1"/>
      </w:tblPr>
      <w:tblGrid>
        <w:gridCol w:w="9468"/>
      </w:tblGrid>
      <w:tr w:rsidR="0045432F" w:rsidRPr="00463DD8" w14:paraId="2ED340FC" w14:textId="77777777" w:rsidTr="00BC6E3F">
        <w:trPr>
          <w:trHeight w:val="375"/>
        </w:trPr>
        <w:tc>
          <w:tcPr>
            <w:tcW w:w="9468" w:type="dxa"/>
            <w:shd w:val="clear" w:color="auto" w:fill="F2F2F2" w:themeFill="background1" w:themeFillShade="F2"/>
          </w:tcPr>
          <w:p w14:paraId="1C84D45A" w14:textId="77777777" w:rsidR="0045432F" w:rsidRPr="00AA3D1C" w:rsidRDefault="0045432F" w:rsidP="00BC6E3F">
            <w:pPr>
              <w:rPr>
                <w:rFonts w:cs="Calibri"/>
                <w:szCs w:val="22"/>
              </w:rPr>
            </w:pPr>
            <w:r w:rsidRPr="00AA3D1C">
              <w:rPr>
                <w:rFonts w:cs="Calibri"/>
                <w:b/>
                <w:szCs w:val="22"/>
              </w:rPr>
              <w:t>1.</w:t>
            </w:r>
            <w:r>
              <w:rPr>
                <w:rFonts w:cs="Calibri"/>
                <w:b/>
                <w:szCs w:val="22"/>
              </w:rPr>
              <w:t>5</w:t>
            </w:r>
            <w:r w:rsidRPr="00AA3D1C">
              <w:rPr>
                <w:rFonts w:cs="Calibri"/>
                <w:b/>
                <w:szCs w:val="22"/>
              </w:rPr>
              <w:t xml:space="preserve"> </w:t>
            </w:r>
            <w:r w:rsidRPr="00E07F60">
              <w:rPr>
                <w:rFonts w:cs="Calibri"/>
                <w:b/>
                <w:bCs/>
                <w:szCs w:val="22"/>
              </w:rPr>
              <w:t>Attestation(s).</w:t>
            </w:r>
            <w:r>
              <w:rPr>
                <w:rFonts w:cs="Calibri"/>
                <w:szCs w:val="22"/>
              </w:rPr>
              <w:t xml:space="preserve"> </w:t>
            </w:r>
            <w:r w:rsidRPr="00AA3D1C">
              <w:rPr>
                <w:rFonts w:cs="Calibri"/>
                <w:szCs w:val="22"/>
              </w:rPr>
              <w:t xml:space="preserve">The appropriate boxes </w:t>
            </w:r>
            <w:r w:rsidRPr="00AA3D1C">
              <w:rPr>
                <w:rFonts w:cs="Calibri"/>
                <w:i/>
                <w:szCs w:val="22"/>
              </w:rPr>
              <w:t xml:space="preserve">must </w:t>
            </w:r>
            <w:r w:rsidRPr="00AA3D1C">
              <w:rPr>
                <w:rFonts w:cs="Calibri"/>
                <w:szCs w:val="22"/>
              </w:rPr>
              <w:t>be checked for the submission to be accepted by the REB</w:t>
            </w:r>
          </w:p>
        </w:tc>
      </w:tr>
      <w:tr w:rsidR="0045432F" w:rsidRPr="00463DD8" w14:paraId="5FED66C4" w14:textId="77777777" w:rsidTr="00BC6E3F">
        <w:tc>
          <w:tcPr>
            <w:tcW w:w="9468" w:type="dxa"/>
          </w:tcPr>
          <w:p w14:paraId="7970D78A" w14:textId="77777777" w:rsidR="0045432F" w:rsidRPr="00AA3D1C" w:rsidRDefault="0045432F" w:rsidP="00BC6E3F">
            <w:pPr>
              <w:ind w:left="339" w:hanging="283"/>
              <w:rPr>
                <w:rFonts w:cs="Calibri"/>
                <w:szCs w:val="20"/>
              </w:rPr>
            </w:pPr>
            <w:r w:rsidRPr="00C55701">
              <w:rPr>
                <w:rFonts w:cs="Calibri"/>
                <w:b/>
                <w:sz w:val="18"/>
                <w:szCs w:val="18"/>
              </w:rPr>
              <w:t>[</w:t>
            </w:r>
            <w:r>
              <w:rPr>
                <w:rFonts w:cs="Calibri"/>
                <w:b/>
                <w:sz w:val="18"/>
                <w:szCs w:val="18"/>
              </w:rPr>
              <w:t>X</w:t>
            </w:r>
            <w:r w:rsidRPr="00C55701">
              <w:rPr>
                <w:rFonts w:cs="Calibri"/>
                <w:b/>
                <w:sz w:val="18"/>
                <w:szCs w:val="18"/>
              </w:rPr>
              <w:t>]</w:t>
            </w:r>
            <w:r w:rsidRPr="00C55701">
              <w:rPr>
                <w:rFonts w:cs="Calibri"/>
                <w:sz w:val="18"/>
                <w:szCs w:val="18"/>
              </w:rPr>
              <w:t xml:space="preserve"> </w:t>
            </w:r>
            <w:r w:rsidRPr="00AA3D1C">
              <w:rPr>
                <w:rFonts w:cs="Calibri"/>
                <w:szCs w:val="22"/>
              </w:rPr>
              <w:t xml:space="preserve">I am the </w:t>
            </w:r>
            <w:r w:rsidRPr="00AA3D1C">
              <w:rPr>
                <w:rFonts w:cs="Calibri"/>
                <w:b/>
                <w:szCs w:val="22"/>
              </w:rPr>
              <w:t>lead researcher</w:t>
            </w:r>
            <w:r>
              <w:rPr>
                <w:rFonts w:cs="Calibri"/>
                <w:b/>
                <w:szCs w:val="22"/>
              </w:rPr>
              <w:t xml:space="preserve"> </w:t>
            </w:r>
            <w:r w:rsidRPr="00B72E49">
              <w:rPr>
                <w:rFonts w:cs="Calibri"/>
                <w:bCs/>
                <w:szCs w:val="22"/>
              </w:rPr>
              <w:t>(at Dalhousie)</w:t>
            </w:r>
            <w:r>
              <w:rPr>
                <w:rFonts w:cs="Calibri"/>
                <w:bCs/>
                <w:szCs w:val="22"/>
              </w:rPr>
              <w:t xml:space="preserve"> named in section 1.1</w:t>
            </w:r>
            <w:r w:rsidRPr="001B6529">
              <w:rPr>
                <w:rFonts w:cs="Calibri"/>
                <w:bCs/>
                <w:szCs w:val="22"/>
              </w:rPr>
              <w:t xml:space="preserve">.  </w:t>
            </w:r>
            <w:r w:rsidRPr="00AA3D1C">
              <w:rPr>
                <w:rFonts w:cs="Calibri"/>
                <w:bCs/>
                <w:szCs w:val="20"/>
                <w:lang w:val="en-GB"/>
              </w:rPr>
              <w:t xml:space="preserve">I agree to conduct this research following the principles of the </w:t>
            </w:r>
            <w:r w:rsidRPr="00AA3D1C">
              <w:rPr>
                <w:rFonts w:cs="Calibri"/>
                <w:szCs w:val="20"/>
              </w:rPr>
              <w:t xml:space="preserve">Tri-Council Policy Statement </w:t>
            </w:r>
            <w:r w:rsidRPr="00AA3D1C">
              <w:rPr>
                <w:rFonts w:cs="Calibri"/>
                <w:i/>
                <w:szCs w:val="20"/>
              </w:rPr>
              <w:t>Ethical Conduct for Research Involving Humans</w:t>
            </w:r>
            <w:r w:rsidRPr="00AA3D1C">
              <w:rPr>
                <w:rFonts w:cs="Calibri"/>
                <w:szCs w:val="20"/>
              </w:rPr>
              <w:t xml:space="preserve"> (</w:t>
            </w:r>
            <w:hyperlink r:id="rId53" w:history="1">
              <w:r w:rsidRPr="00841C43">
                <w:rPr>
                  <w:rStyle w:val="Hyperlink"/>
                  <w:rFonts w:cs="Calibri"/>
                  <w:szCs w:val="20"/>
                </w:rPr>
                <w:t>TCPS</w:t>
              </w:r>
            </w:hyperlink>
            <w:r w:rsidRPr="00AA3D1C">
              <w:rPr>
                <w:rFonts w:cs="Calibri"/>
                <w:szCs w:val="20"/>
              </w:rPr>
              <w:t xml:space="preserve">) and consistent with the University </w:t>
            </w:r>
            <w:hyperlink r:id="rId54" w:history="1">
              <w:r w:rsidRPr="00841C43">
                <w:rPr>
                  <w:rStyle w:val="Hyperlink"/>
                  <w:rFonts w:cs="Calibri"/>
                  <w:i/>
                  <w:szCs w:val="20"/>
                </w:rPr>
                <w:t>Policy on the Ethical Conduct of Research Involving Humans</w:t>
              </w:r>
            </w:hyperlink>
            <w:r w:rsidRPr="00AA3D1C">
              <w:rPr>
                <w:rFonts w:cs="Calibri"/>
                <w:szCs w:val="20"/>
              </w:rPr>
              <w:t>.</w:t>
            </w:r>
          </w:p>
          <w:p w14:paraId="7909BAB9" w14:textId="77777777" w:rsidR="0045432F" w:rsidRDefault="0045432F" w:rsidP="00BC6E3F">
            <w:pPr>
              <w:rPr>
                <w:rFonts w:cs="Calibri"/>
                <w:szCs w:val="22"/>
              </w:rPr>
            </w:pPr>
            <w:r w:rsidRPr="00AA3D1C">
              <w:rPr>
                <w:rFonts w:cs="Calibri"/>
                <w:szCs w:val="22"/>
              </w:rPr>
              <w:t xml:space="preserve">I have completed the </w:t>
            </w:r>
            <w:bookmarkStart w:id="2" w:name="_Hlk93394711"/>
            <w:r w:rsidRPr="00AA3D1C">
              <w:rPr>
                <w:rFonts w:cs="Calibri"/>
                <w:szCs w:val="22"/>
              </w:rPr>
              <w:t>TCPS Course on Research Ethics (</w:t>
            </w:r>
            <w:hyperlink r:id="rId55" w:history="1">
              <w:r w:rsidRPr="00841C43">
                <w:rPr>
                  <w:rStyle w:val="Hyperlink"/>
                  <w:rFonts w:cs="Calibri"/>
                  <w:szCs w:val="22"/>
                </w:rPr>
                <w:t>CORE</w:t>
              </w:r>
            </w:hyperlink>
            <w:r w:rsidRPr="00AA3D1C">
              <w:rPr>
                <w:rFonts w:cs="Calibri"/>
                <w:szCs w:val="22"/>
              </w:rPr>
              <w:t>) online tutorial</w:t>
            </w:r>
            <w:bookmarkEnd w:id="2"/>
            <w:r w:rsidRPr="00AA3D1C">
              <w:rPr>
                <w:rFonts w:cs="Calibri"/>
                <w:szCs w:val="22"/>
              </w:rPr>
              <w:t xml:space="preserve">.  </w:t>
            </w:r>
          </w:p>
          <w:p w14:paraId="054D3323" w14:textId="77777777" w:rsidR="0045432F" w:rsidRPr="00030B74" w:rsidRDefault="0045432F" w:rsidP="00BC6E3F">
            <w:pPr>
              <w:rPr>
                <w:rFonts w:cs="Calibri"/>
                <w:szCs w:val="22"/>
              </w:rPr>
            </w:pPr>
            <w:r w:rsidRPr="00C55701">
              <w:rPr>
                <w:rFonts w:cs="Calibri"/>
                <w:sz w:val="18"/>
                <w:szCs w:val="18"/>
              </w:rPr>
              <w:t>[</w:t>
            </w:r>
            <w:r>
              <w:rPr>
                <w:rFonts w:cs="Calibri"/>
                <w:sz w:val="18"/>
                <w:szCs w:val="18"/>
              </w:rPr>
              <w:t>X</w:t>
            </w:r>
            <w:r w:rsidRPr="00C55701">
              <w:rPr>
                <w:rFonts w:cs="Calibri"/>
                <w:sz w:val="18"/>
                <w:szCs w:val="18"/>
              </w:rPr>
              <w:t xml:space="preserve">] </w:t>
            </w:r>
            <w:r w:rsidRPr="00AA3D1C">
              <w:rPr>
                <w:rFonts w:cs="Calibri"/>
                <w:szCs w:val="22"/>
              </w:rPr>
              <w:t xml:space="preserve">Yes  </w:t>
            </w:r>
            <w:proofErr w:type="gramStart"/>
            <w:r w:rsidRPr="00AA3D1C">
              <w:rPr>
                <w:rFonts w:cs="Calibri"/>
                <w:szCs w:val="22"/>
              </w:rPr>
              <w:t xml:space="preserve">   </w:t>
            </w:r>
            <w:r w:rsidRPr="00504A8E">
              <w:rPr>
                <w:rFonts w:cs="Calibri"/>
                <w:sz w:val="18"/>
                <w:szCs w:val="18"/>
              </w:rPr>
              <w:t>[</w:t>
            </w:r>
            <w:proofErr w:type="gramEnd"/>
            <w:r w:rsidRPr="00504A8E">
              <w:rPr>
                <w:rFonts w:cs="Calibri"/>
                <w:sz w:val="18"/>
                <w:szCs w:val="18"/>
              </w:rPr>
              <w:t xml:space="preserve">  ]</w:t>
            </w:r>
            <w:r>
              <w:rPr>
                <w:rFonts w:cs="Calibri"/>
                <w:szCs w:val="22"/>
              </w:rPr>
              <w:t xml:space="preserve"> </w:t>
            </w:r>
            <w:r w:rsidRPr="00AA3D1C">
              <w:rPr>
                <w:rFonts w:cs="Calibri"/>
                <w:szCs w:val="22"/>
              </w:rPr>
              <w:t>No</w:t>
            </w:r>
          </w:p>
          <w:p w14:paraId="7DAF76CA" w14:textId="77777777" w:rsidR="0045432F" w:rsidRDefault="0045432F" w:rsidP="00BC6E3F">
            <w:pPr>
              <w:ind w:hanging="3"/>
              <w:rPr>
                <w:rFonts w:cs="Calibri"/>
                <w:szCs w:val="20"/>
                <w:lang w:val="en-GB"/>
              </w:rPr>
            </w:pPr>
          </w:p>
          <w:p w14:paraId="4F6D229C" w14:textId="77777777" w:rsidR="0045432F" w:rsidRPr="00AA3D1C" w:rsidRDefault="0045432F" w:rsidP="00BC6E3F">
            <w:pPr>
              <w:ind w:hanging="3"/>
              <w:rPr>
                <w:rFonts w:cs="Calibri"/>
                <w:szCs w:val="20"/>
                <w:lang w:val="en-GB"/>
              </w:rPr>
            </w:pPr>
            <w:r w:rsidRPr="00AA3D1C">
              <w:rPr>
                <w:rFonts w:cs="Calibri"/>
                <w:szCs w:val="20"/>
                <w:lang w:val="en-GB"/>
              </w:rPr>
              <w:t>For Supervisors (of student / learner research projects):</w:t>
            </w:r>
          </w:p>
          <w:p w14:paraId="28D5A4FF" w14:textId="77777777" w:rsidR="0045432F" w:rsidRPr="00030B74" w:rsidRDefault="0045432F" w:rsidP="00BC6E3F">
            <w:pPr>
              <w:ind w:left="339" w:hanging="283"/>
              <w:rPr>
                <w:rFonts w:cs="Calibri"/>
                <w:szCs w:val="22"/>
              </w:rPr>
            </w:pPr>
            <w:r w:rsidRPr="00504A8E">
              <w:rPr>
                <w:rFonts w:cs="Calibri"/>
                <w:b/>
                <w:sz w:val="18"/>
                <w:szCs w:val="18"/>
              </w:rPr>
              <w:t>[</w:t>
            </w:r>
            <w:r>
              <w:rPr>
                <w:rFonts w:cs="Calibri"/>
                <w:b/>
                <w:sz w:val="18"/>
                <w:szCs w:val="18"/>
              </w:rPr>
              <w:t>X</w:t>
            </w:r>
            <w:r w:rsidRPr="00504A8E">
              <w:rPr>
                <w:rFonts w:cs="Calibri"/>
                <w:b/>
                <w:sz w:val="18"/>
                <w:szCs w:val="18"/>
              </w:rPr>
              <w:t>]</w:t>
            </w:r>
            <w:r>
              <w:rPr>
                <w:rFonts w:cs="Calibri"/>
                <w:szCs w:val="22"/>
              </w:rPr>
              <w:t xml:space="preserve"> </w:t>
            </w:r>
            <w:r w:rsidRPr="00AA3D1C">
              <w:rPr>
                <w:rFonts w:cs="Calibri"/>
                <w:szCs w:val="20"/>
                <w:lang w:val="en-GB"/>
              </w:rPr>
              <w:t xml:space="preserve">I am the </w:t>
            </w:r>
            <w:r w:rsidRPr="00AA3D1C">
              <w:rPr>
                <w:rFonts w:cs="Calibri"/>
                <w:b/>
                <w:szCs w:val="20"/>
                <w:lang w:val="en-GB"/>
              </w:rPr>
              <w:t>supervisor</w:t>
            </w:r>
            <w:r w:rsidRPr="00AA3D1C">
              <w:rPr>
                <w:rFonts w:cs="Calibri"/>
                <w:szCs w:val="20"/>
                <w:lang w:val="en-GB"/>
              </w:rPr>
              <w:t xml:space="preserve"> named in section 1.2. I have reviewed this submission, including the </w:t>
            </w:r>
            <w:r w:rsidRPr="00AA3D1C">
              <w:rPr>
                <w:rFonts w:cs="Calibri"/>
                <w:bCs/>
                <w:szCs w:val="20"/>
                <w:lang w:val="en-GB"/>
              </w:rPr>
              <w:t>scholarly merit of the research, and believe it is sound and appropriate</w:t>
            </w:r>
            <w:r w:rsidRPr="00AA3D1C">
              <w:rPr>
                <w:rFonts w:cs="Calibri"/>
                <w:szCs w:val="20"/>
                <w:lang w:val="en-GB"/>
              </w:rPr>
              <w:t xml:space="preserve">. </w:t>
            </w:r>
            <w:r w:rsidRPr="00AA3D1C">
              <w:rPr>
                <w:rFonts w:cs="Calibri"/>
                <w:bCs/>
                <w:szCs w:val="20"/>
                <w:lang w:val="en-GB"/>
              </w:rPr>
              <w:t xml:space="preserve">I take responsibility for ensuring this research is conducted following the principles of the </w:t>
            </w:r>
            <w:hyperlink r:id="rId56" w:history="1">
              <w:r w:rsidRPr="00841C43">
                <w:rPr>
                  <w:rStyle w:val="Hyperlink"/>
                  <w:rFonts w:cs="Calibri"/>
                  <w:bCs/>
                  <w:szCs w:val="20"/>
                  <w:lang w:val="en-GB"/>
                </w:rPr>
                <w:t>TCPS</w:t>
              </w:r>
            </w:hyperlink>
            <w:r w:rsidRPr="00AA3D1C">
              <w:rPr>
                <w:rFonts w:cs="Calibri"/>
                <w:bCs/>
                <w:szCs w:val="20"/>
                <w:lang w:val="en-GB"/>
              </w:rPr>
              <w:t xml:space="preserve"> and University </w:t>
            </w:r>
            <w:hyperlink r:id="rId57" w:history="1">
              <w:r w:rsidRPr="00841C43">
                <w:rPr>
                  <w:rStyle w:val="Hyperlink"/>
                  <w:rFonts w:cs="Calibri"/>
                  <w:bCs/>
                  <w:szCs w:val="20"/>
                  <w:lang w:val="en-GB"/>
                </w:rPr>
                <w:t>Policy</w:t>
              </w:r>
            </w:hyperlink>
            <w:r w:rsidRPr="00AA3D1C">
              <w:rPr>
                <w:rFonts w:cs="Calibri"/>
                <w:bCs/>
                <w:szCs w:val="20"/>
                <w:lang w:val="en-GB"/>
              </w:rPr>
              <w:t>.</w:t>
            </w:r>
          </w:p>
          <w:p w14:paraId="27279AD0" w14:textId="77777777" w:rsidR="0045432F" w:rsidRDefault="0045432F" w:rsidP="00BC6E3F">
            <w:pPr>
              <w:rPr>
                <w:rFonts w:cs="Calibri"/>
                <w:szCs w:val="22"/>
              </w:rPr>
            </w:pPr>
            <w:r w:rsidRPr="00AA3D1C">
              <w:rPr>
                <w:rFonts w:cs="Calibri"/>
                <w:szCs w:val="22"/>
              </w:rPr>
              <w:t>I have completed the TCPS Course on Research Ethics (</w:t>
            </w:r>
            <w:hyperlink r:id="rId58" w:history="1">
              <w:r w:rsidRPr="00841C43">
                <w:rPr>
                  <w:rStyle w:val="Hyperlink"/>
                  <w:rFonts w:cs="Calibri"/>
                  <w:szCs w:val="22"/>
                </w:rPr>
                <w:t>CORE</w:t>
              </w:r>
            </w:hyperlink>
            <w:r w:rsidRPr="00AA3D1C">
              <w:rPr>
                <w:rFonts w:cs="Calibri"/>
                <w:szCs w:val="22"/>
              </w:rPr>
              <w:t xml:space="preserve">) online tutorial.  </w:t>
            </w:r>
          </w:p>
          <w:p w14:paraId="356ADEAD" w14:textId="77777777" w:rsidR="0045432F" w:rsidRPr="00030B74" w:rsidRDefault="0045432F" w:rsidP="00BC6E3F">
            <w:pPr>
              <w:rPr>
                <w:rFonts w:cs="Calibri"/>
                <w:szCs w:val="22"/>
              </w:rPr>
            </w:pPr>
            <w:r w:rsidRPr="00504A8E">
              <w:rPr>
                <w:rFonts w:cs="Calibri"/>
                <w:sz w:val="18"/>
                <w:szCs w:val="18"/>
              </w:rPr>
              <w:t>[</w:t>
            </w:r>
            <w:r>
              <w:rPr>
                <w:rFonts w:cs="Calibri"/>
                <w:sz w:val="18"/>
                <w:szCs w:val="18"/>
              </w:rPr>
              <w:t>X</w:t>
            </w:r>
            <w:r w:rsidRPr="00504A8E">
              <w:rPr>
                <w:rFonts w:cs="Calibri"/>
                <w:sz w:val="18"/>
                <w:szCs w:val="18"/>
              </w:rPr>
              <w:t>]</w:t>
            </w:r>
            <w:r>
              <w:rPr>
                <w:rFonts w:cs="Calibri"/>
                <w:szCs w:val="22"/>
              </w:rPr>
              <w:t xml:space="preserve"> </w:t>
            </w:r>
            <w:r w:rsidRPr="00AA3D1C">
              <w:rPr>
                <w:rFonts w:cs="Calibri"/>
                <w:szCs w:val="22"/>
              </w:rPr>
              <w:t xml:space="preserve">Yes  </w:t>
            </w:r>
            <w:proofErr w:type="gramStart"/>
            <w:r w:rsidRPr="00AA3D1C">
              <w:rPr>
                <w:rFonts w:cs="Calibri"/>
                <w:szCs w:val="22"/>
              </w:rPr>
              <w:t xml:space="preserve">   </w:t>
            </w:r>
            <w:r w:rsidRPr="00504A8E">
              <w:rPr>
                <w:rFonts w:cs="Calibri"/>
                <w:sz w:val="18"/>
                <w:szCs w:val="18"/>
              </w:rPr>
              <w:t>[</w:t>
            </w:r>
            <w:proofErr w:type="gramEnd"/>
            <w:r w:rsidRPr="00504A8E">
              <w:rPr>
                <w:rFonts w:cs="Calibri"/>
                <w:sz w:val="18"/>
                <w:szCs w:val="18"/>
              </w:rPr>
              <w:t xml:space="preserve">  ]</w:t>
            </w:r>
            <w:r>
              <w:rPr>
                <w:rFonts w:cs="Calibri"/>
                <w:szCs w:val="22"/>
              </w:rPr>
              <w:t xml:space="preserve"> </w:t>
            </w:r>
            <w:r>
              <w:t xml:space="preserve"> </w:t>
            </w:r>
            <w:r w:rsidRPr="00AA3D1C">
              <w:rPr>
                <w:rFonts w:cs="Calibri"/>
                <w:szCs w:val="22"/>
              </w:rPr>
              <w:t>No</w:t>
            </w:r>
          </w:p>
        </w:tc>
      </w:tr>
    </w:tbl>
    <w:p w14:paraId="318C57D4" w14:textId="77777777" w:rsidR="0045432F" w:rsidRDefault="0045432F" w:rsidP="0045432F"/>
    <w:p w14:paraId="701225B2" w14:textId="77777777" w:rsidR="0045432F" w:rsidRDefault="0045432F" w:rsidP="0045432F"/>
    <w:p w14:paraId="033D1B06" w14:textId="77777777" w:rsidR="0045432F" w:rsidRPr="00AA3D1C" w:rsidRDefault="0045432F" w:rsidP="0045432F">
      <w:pPr>
        <w:pStyle w:val="Heading2"/>
        <w:rPr>
          <w:szCs w:val="22"/>
        </w:rPr>
      </w:pPr>
      <w:r w:rsidRPr="00AA3D1C">
        <w:t xml:space="preserve">SECTION  </w:t>
      </w:r>
      <w:r>
        <w:t xml:space="preserve">2. </w:t>
      </w:r>
      <w:r w:rsidRPr="00AA3D1C">
        <w:t>PROJECT DESCRIPTION</w:t>
      </w:r>
    </w:p>
    <w:p w14:paraId="5A42644F" w14:textId="77777777" w:rsidR="0045432F" w:rsidRPr="00AA3D1C" w:rsidRDefault="0045432F" w:rsidP="0045432F">
      <w:pPr>
        <w:rPr>
          <w:rFonts w:cs="Calibri"/>
          <w:szCs w:val="22"/>
        </w:rPr>
      </w:pP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45432F" w:rsidRPr="00463DD8" w14:paraId="1CA0DA21" w14:textId="77777777" w:rsidTr="00BC6E3F">
        <w:tc>
          <w:tcPr>
            <w:tcW w:w="9900" w:type="dxa"/>
            <w:shd w:val="clear" w:color="auto" w:fill="F2F2F2" w:themeFill="background1" w:themeFillShade="F2"/>
          </w:tcPr>
          <w:p w14:paraId="400F0E35" w14:textId="77777777" w:rsidR="0045432F" w:rsidRPr="00AA3D1C" w:rsidRDefault="0045432F" w:rsidP="00BC6E3F">
            <w:pPr>
              <w:spacing w:before="120" w:after="120"/>
              <w:rPr>
                <w:rFonts w:cs="Calibri"/>
                <w:szCs w:val="22"/>
              </w:rPr>
            </w:pPr>
            <w:r w:rsidRPr="00AA3D1C">
              <w:rPr>
                <w:rFonts w:cs="Calibri"/>
                <w:b/>
                <w:szCs w:val="22"/>
              </w:rPr>
              <w:t>2.</w:t>
            </w:r>
            <w:r w:rsidRPr="00E07F60">
              <w:rPr>
                <w:rFonts w:cs="Calibri"/>
                <w:b/>
                <w:szCs w:val="22"/>
              </w:rPr>
              <w:t>1 Lay summary</w:t>
            </w:r>
          </w:p>
        </w:tc>
      </w:tr>
      <w:tr w:rsidR="0045432F" w:rsidRPr="00463DD8" w14:paraId="7C185EDA" w14:textId="77777777" w:rsidTr="00BC6E3F">
        <w:trPr>
          <w:trHeight w:val="1583"/>
        </w:trPr>
        <w:tc>
          <w:tcPr>
            <w:tcW w:w="9900" w:type="dxa"/>
          </w:tcPr>
          <w:p w14:paraId="61DCD36B" w14:textId="77777777" w:rsidR="0045432F" w:rsidRDefault="0045432F" w:rsidP="00BC6E3F">
            <w:pPr>
              <w:ind w:left="582" w:hanging="582"/>
            </w:pPr>
            <w:r w:rsidRPr="00AA3D1C">
              <w:rPr>
                <w:rFonts w:cs="Calibri"/>
                <w:szCs w:val="22"/>
              </w:rPr>
              <w:t xml:space="preserve">2.1.1 </w:t>
            </w:r>
            <w:r w:rsidRPr="00D56491">
              <w:t>In</w:t>
            </w:r>
            <w:r w:rsidRPr="00047DD5">
              <w:rPr>
                <w:b/>
                <w:bCs/>
              </w:rPr>
              <w:t xml:space="preserve"> plain</w:t>
            </w:r>
            <w:r w:rsidRPr="00B72E49">
              <w:rPr>
                <w:b/>
                <w:bCs/>
              </w:rPr>
              <w:t xml:space="preserve"> language</w:t>
            </w:r>
            <w:r w:rsidRPr="00D56491">
              <w:t>, describe the rationale, purpose, study population and methods</w:t>
            </w:r>
            <w:r>
              <w:t xml:space="preserve"> to be used</w:t>
            </w:r>
            <w:r w:rsidRPr="00D56491">
              <w:t xml:space="preserve">. </w:t>
            </w:r>
            <w:r>
              <w:t xml:space="preserve">Include a summary of background information or literature to contextualize the study. </w:t>
            </w:r>
            <w:r w:rsidRPr="00AA3D1C">
              <w:rPr>
                <w:rFonts w:cs="Calibri"/>
                <w:szCs w:val="22"/>
              </w:rPr>
              <w:t xml:space="preserve">What new </w:t>
            </w:r>
            <w:r>
              <w:rPr>
                <w:rFonts w:cs="Calibri"/>
                <w:szCs w:val="22"/>
              </w:rPr>
              <w:t xml:space="preserve">knowledge, or </w:t>
            </w:r>
            <w:r w:rsidRPr="00AA3D1C">
              <w:rPr>
                <w:rFonts w:cs="Calibri"/>
                <w:szCs w:val="22"/>
              </w:rPr>
              <w:t xml:space="preserve">public or scientific benefit is anticipated? </w:t>
            </w:r>
            <w:r w:rsidRPr="00841C43">
              <w:t>[</w:t>
            </w:r>
            <w:r>
              <w:t xml:space="preserve">maximum </w:t>
            </w:r>
            <w:r w:rsidRPr="00841C43">
              <w:t>500 words]</w:t>
            </w:r>
          </w:p>
          <w:p w14:paraId="6FA788E2" w14:textId="77777777" w:rsidR="0045432F" w:rsidRDefault="0045432F" w:rsidP="00BC6E3F">
            <w:pPr>
              <w:ind w:left="582" w:hanging="582"/>
              <w:rPr>
                <w:rFonts w:ascii="Times" w:hAnsi="Times"/>
                <w:color w:val="000000" w:themeColor="text1"/>
              </w:rPr>
            </w:pPr>
          </w:p>
          <w:p w14:paraId="093B3E37" w14:textId="77777777" w:rsidR="0045432F" w:rsidRPr="00040570" w:rsidRDefault="0045432F" w:rsidP="00BC6E3F">
            <w:pPr>
              <w:jc w:val="both"/>
              <w:rPr>
                <w:color w:val="202124"/>
                <w:shd w:val="clear" w:color="auto" w:fill="FFFFFF"/>
              </w:rPr>
            </w:pPr>
            <w:r w:rsidRPr="00040570">
              <w:rPr>
                <w:color w:val="000000" w:themeColor="text1"/>
              </w:rPr>
              <w:t xml:space="preserve">Visualization is a way of </w:t>
            </w:r>
            <w:r w:rsidRPr="00040570">
              <w:rPr>
                <w:color w:val="202124"/>
                <w:shd w:val="clear" w:color="auto" w:fill="FFFFFF"/>
              </w:rPr>
              <w:t xml:space="preserve">representing digital information to the user as a collection of shapes or lines such as circles, </w:t>
            </w:r>
            <w:proofErr w:type="gramStart"/>
            <w:r w:rsidRPr="00040570">
              <w:rPr>
                <w:color w:val="202124"/>
                <w:shd w:val="clear" w:color="auto" w:fill="FFFFFF"/>
              </w:rPr>
              <w:t>rectangles</w:t>
            </w:r>
            <w:proofErr w:type="gramEnd"/>
            <w:r w:rsidRPr="00040570">
              <w:rPr>
                <w:color w:val="202124"/>
                <w:shd w:val="clear" w:color="auto" w:fill="FFFFFF"/>
              </w:rPr>
              <w:t xml:space="preserve"> and curves. Each of the visual shapes represents some aspect of the data. For example, a circle’s size might represent the population of a country.  However, some data has uncertainty </w:t>
            </w:r>
            <w:proofErr w:type="gramStart"/>
            <w:r w:rsidRPr="00040570">
              <w:rPr>
                <w:color w:val="202124"/>
                <w:shd w:val="clear" w:color="auto" w:fill="FFFFFF"/>
              </w:rPr>
              <w:t>and in some cases,</w:t>
            </w:r>
            <w:proofErr w:type="gramEnd"/>
            <w:r w:rsidRPr="00040570">
              <w:rPr>
                <w:color w:val="202124"/>
                <w:shd w:val="clear" w:color="auto" w:fill="FFFFFF"/>
              </w:rPr>
              <w:t xml:space="preserve"> we may want to also incorporate the uncertainty into the visual elements in the charts.  For example, we may want to make a circle blurry if the data it represents is </w:t>
            </w:r>
            <w:r w:rsidRPr="00040570">
              <w:rPr>
                <w:color w:val="202124"/>
                <w:shd w:val="clear" w:color="auto" w:fill="FFFFFF"/>
              </w:rPr>
              <w:lastRenderedPageBreak/>
              <w:t>uncertain to some degree. In this work we are introducing a new technique to visualize such information uncertainties in computer display called Chromatic Aberration (CA).</w:t>
            </w:r>
          </w:p>
          <w:p w14:paraId="40CE7E0D" w14:textId="77777777" w:rsidR="0045432F" w:rsidRPr="00040570" w:rsidRDefault="0045432F" w:rsidP="00BC6E3F">
            <w:pPr>
              <w:jc w:val="both"/>
              <w:rPr>
                <w:shd w:val="clear" w:color="auto" w:fill="FFFFFF"/>
              </w:rPr>
            </w:pPr>
          </w:p>
          <w:p w14:paraId="4CC689CB" w14:textId="77777777" w:rsidR="0045432F" w:rsidRPr="00040570" w:rsidRDefault="0045432F" w:rsidP="00BC6E3F">
            <w:pPr>
              <w:jc w:val="both"/>
              <w:rPr>
                <w:shd w:val="clear" w:color="auto" w:fill="FFFFFF"/>
              </w:rPr>
            </w:pPr>
            <w:r w:rsidRPr="00040570">
              <w:rPr>
                <w:lang w:val="en-GB"/>
              </w:rPr>
              <w:t xml:space="preserve">In our visualization, the CA for a visual element (such as a circle) will be created with </w:t>
            </w:r>
            <w:proofErr w:type="gramStart"/>
            <w:r w:rsidRPr="00040570">
              <w:rPr>
                <w:lang w:val="en-GB"/>
              </w:rPr>
              <w:t>Red, Green, and Blue</w:t>
            </w:r>
            <w:proofErr w:type="gramEnd"/>
            <w:r w:rsidRPr="00040570">
              <w:rPr>
                <w:lang w:val="en-GB"/>
              </w:rPr>
              <w:t xml:space="preserve"> versions of that circle.  But the position of the </w:t>
            </w:r>
            <w:proofErr w:type="gramStart"/>
            <w:r w:rsidRPr="00040570">
              <w:rPr>
                <w:lang w:val="en-GB"/>
              </w:rPr>
              <w:t>Red, Green, and Blue</w:t>
            </w:r>
            <w:proofErr w:type="gramEnd"/>
            <w:r w:rsidRPr="00040570">
              <w:rPr>
                <w:lang w:val="en-GB"/>
              </w:rPr>
              <w:t xml:space="preserve"> versions will be separated from each other, where the amount of separation is determined by the amount of uncertainty in the data. The resultant circle would have an outer edge which will look like a colourful blur. The thickness of that outer edge is made proportional to the amount of uncertainty. The prime concern of the study is to detect how well the participants could perceive the level of uncertainty based on the thickness of the colour-blurred edges.</w:t>
            </w:r>
          </w:p>
          <w:p w14:paraId="77A11F1D" w14:textId="77777777" w:rsidR="0045432F" w:rsidRPr="00040570" w:rsidRDefault="0045432F" w:rsidP="00BC6E3F">
            <w:pPr>
              <w:jc w:val="both"/>
            </w:pPr>
          </w:p>
          <w:p w14:paraId="7B338ABA" w14:textId="77777777" w:rsidR="0045432F" w:rsidRPr="00040570" w:rsidRDefault="0045432F" w:rsidP="00BC6E3F">
            <w:pPr>
              <w:jc w:val="both"/>
            </w:pPr>
            <w:r w:rsidRPr="00040570">
              <w:t xml:space="preserve">One common source of uncertainty comes when attempting to predict the future. Guesses about future data values always includes some amount of uncertainty.   Common examples of forecasting future events include weather prediction, traffic congestion, </w:t>
            </w:r>
            <w:r w:rsidRPr="00040570">
              <w:rPr>
                <w:color w:val="202124"/>
                <w:shd w:val="clear" w:color="auto" w:fill="FFFFFF"/>
              </w:rPr>
              <w:t>and outbreaks of transmissible diseases</w:t>
            </w:r>
            <w:r w:rsidRPr="00040570">
              <w:t>. This is also true of COVID-19 data forecasting. We have used four computational methods for prediction to estimate future pandemic data values. Moreover, the predictions from these models are represented by visualizations that incorporated uncertainty.</w:t>
            </w:r>
          </w:p>
          <w:p w14:paraId="035DF0B1" w14:textId="77777777" w:rsidR="0045432F" w:rsidRPr="00040570" w:rsidRDefault="0045432F" w:rsidP="00BC6E3F">
            <w:pPr>
              <w:jc w:val="both"/>
            </w:pPr>
          </w:p>
          <w:p w14:paraId="45E7782A" w14:textId="77777777" w:rsidR="0045432F" w:rsidRPr="00040570" w:rsidRDefault="0045432F" w:rsidP="00BC6E3F">
            <w:pPr>
              <w:jc w:val="both"/>
              <w:rPr>
                <w:rFonts w:ascii="Times" w:hAnsi="Times"/>
                <w:color w:val="000000" w:themeColor="text1"/>
              </w:rPr>
            </w:pPr>
            <w:r w:rsidRPr="00040570">
              <w:rPr>
                <w:rFonts w:ascii="Times" w:hAnsi="Times"/>
                <w:color w:val="000000" w:themeColor="text1"/>
              </w:rPr>
              <w:t xml:space="preserve">To assess our new </w:t>
            </w:r>
            <w:r w:rsidRPr="00040570">
              <w:rPr>
                <w:color w:val="202124"/>
                <w:shd w:val="clear" w:color="auto" w:fill="FFFFFF"/>
              </w:rPr>
              <w:t xml:space="preserve">Chromatic Aberration </w:t>
            </w:r>
            <w:r w:rsidRPr="00040570">
              <w:rPr>
                <w:rFonts w:ascii="Times" w:hAnsi="Times"/>
                <w:color w:val="000000" w:themeColor="text1"/>
              </w:rPr>
              <w:t xml:space="preserve">approach for visualizing uncertainty, we have designed a study to investigate whether our new technique (CA) can be used successfully to represent uncertainty and determine how accurately viewers can detect those levels of uncertainty in the charts.  </w:t>
            </w:r>
            <w:proofErr w:type="gramStart"/>
            <w:r w:rsidRPr="00040570">
              <w:rPr>
                <w:rFonts w:ascii="Times" w:hAnsi="Times"/>
                <w:color w:val="000000" w:themeColor="text1"/>
              </w:rPr>
              <w:t>In particular, we</w:t>
            </w:r>
            <w:proofErr w:type="gramEnd"/>
            <w:r w:rsidRPr="00040570">
              <w:rPr>
                <w:rFonts w:ascii="Times" w:hAnsi="Times"/>
                <w:color w:val="000000" w:themeColor="text1"/>
              </w:rPr>
              <w:t xml:space="preserve"> will compare CA with an existing approach called VSUP</w:t>
            </w:r>
            <w:r w:rsidRPr="00040570">
              <w:t xml:space="preserve"> [</w:t>
            </w:r>
            <w:proofErr w:type="spellStart"/>
            <w:r w:rsidRPr="00040570">
              <w:t>Correll</w:t>
            </w:r>
            <w:proofErr w:type="spellEnd"/>
            <w:r w:rsidRPr="00040570">
              <w:t xml:space="preserve"> et al., 2018], which relies solely on a customized colour palette for representing uncertainty</w:t>
            </w:r>
            <w:r w:rsidRPr="00040570">
              <w:rPr>
                <w:rFonts w:ascii="Times" w:hAnsi="Times"/>
                <w:color w:val="000000" w:themeColor="text1"/>
              </w:rPr>
              <w:t xml:space="preserve">. The comparative evaluation will be conducted interactively with users through our online website.   </w:t>
            </w:r>
          </w:p>
          <w:p w14:paraId="5BF9B022" w14:textId="77777777" w:rsidR="0045432F" w:rsidRPr="00040570" w:rsidRDefault="0045432F" w:rsidP="00BC6E3F">
            <w:pPr>
              <w:jc w:val="both"/>
              <w:rPr>
                <w:rFonts w:ascii="Times" w:hAnsi="Times"/>
                <w:color w:val="000000" w:themeColor="text1"/>
              </w:rPr>
            </w:pPr>
          </w:p>
          <w:p w14:paraId="14E6F021" w14:textId="77777777" w:rsidR="0045432F" w:rsidRPr="00D67CFC" w:rsidRDefault="0045432F" w:rsidP="00BC6E3F">
            <w:pPr>
              <w:jc w:val="both"/>
            </w:pPr>
            <w:r w:rsidRPr="00040570">
              <w:rPr>
                <w:rFonts w:ascii="Times" w:hAnsi="Times"/>
                <w:color w:val="000000" w:themeColor="text1"/>
              </w:rPr>
              <w:t xml:space="preserve">The potential new knowledge will a novel method of data visualization, which may be applicable to a wider variety of applications. The aim of the study will be to produce a journal paper that will report the suitability of chromatic aberration for this purpose.  </w:t>
            </w:r>
            <w:r>
              <w:rPr>
                <w:lang w:val="en-GB"/>
              </w:rPr>
              <w:t xml:space="preserve"> </w:t>
            </w:r>
          </w:p>
          <w:p w14:paraId="7A96EB6A" w14:textId="77777777" w:rsidR="0045432F" w:rsidRPr="00907A17" w:rsidRDefault="0045432F" w:rsidP="00BC6E3F">
            <w:pPr>
              <w:jc w:val="both"/>
              <w:rPr>
                <w:rFonts w:ascii="Times" w:hAnsi="Times"/>
                <w:color w:val="000000" w:themeColor="text1"/>
              </w:rPr>
            </w:pPr>
          </w:p>
          <w:p w14:paraId="0AD24203" w14:textId="77777777" w:rsidR="0045432F" w:rsidRPr="00AA3D1C" w:rsidRDefault="0045432F" w:rsidP="00BC6E3F">
            <w:pPr>
              <w:ind w:left="582" w:hanging="582"/>
              <w:rPr>
                <w:rFonts w:cs="Calibri"/>
                <w:szCs w:val="22"/>
              </w:rPr>
            </w:pPr>
          </w:p>
          <w:p w14:paraId="3F3B3459" w14:textId="77777777" w:rsidR="0045432F" w:rsidRPr="00995177" w:rsidRDefault="0045432F" w:rsidP="00BC6E3F">
            <w:proofErr w:type="gramStart"/>
            <w:r w:rsidRPr="00995177">
              <w:rPr>
                <w:rFonts w:cs="Calibri"/>
                <w:sz w:val="18"/>
                <w:szCs w:val="18"/>
              </w:rPr>
              <w:t>[  ]</w:t>
            </w:r>
            <w:proofErr w:type="gramEnd"/>
            <w:r w:rsidRPr="00995177">
              <w:rPr>
                <w:rFonts w:cs="Calibri"/>
                <w:szCs w:val="22"/>
              </w:rPr>
              <w:t xml:space="preserve"> </w:t>
            </w:r>
            <w:r w:rsidRPr="00995177">
              <w:t xml:space="preserve">This is a pilot </w:t>
            </w:r>
            <w:r>
              <w:t>study</w:t>
            </w:r>
            <w:r w:rsidRPr="00995177">
              <w:t>.</w:t>
            </w:r>
          </w:p>
          <w:p w14:paraId="5D540A34" w14:textId="77777777" w:rsidR="0045432F" w:rsidRPr="00AA3D1C" w:rsidRDefault="0045432F" w:rsidP="00BC6E3F">
            <w:r w:rsidRPr="00995177">
              <w:rPr>
                <w:rFonts w:cs="Calibri"/>
                <w:sz w:val="18"/>
                <w:szCs w:val="18"/>
              </w:rPr>
              <w:t>[</w:t>
            </w:r>
            <w:proofErr w:type="gramStart"/>
            <w:r>
              <w:rPr>
                <w:rFonts w:cs="Calibri"/>
                <w:sz w:val="18"/>
                <w:szCs w:val="18"/>
              </w:rPr>
              <w:t>X</w:t>
            </w:r>
            <w:r w:rsidRPr="00995177">
              <w:rPr>
                <w:rFonts w:cs="Calibri"/>
                <w:sz w:val="18"/>
                <w:szCs w:val="18"/>
              </w:rPr>
              <w:t xml:space="preserve"> ]</w:t>
            </w:r>
            <w:proofErr w:type="gramEnd"/>
            <w:r w:rsidRPr="00995177">
              <w:rPr>
                <w:rFonts w:cs="Calibri"/>
                <w:szCs w:val="22"/>
              </w:rPr>
              <w:t xml:space="preserve"> This is a </w:t>
            </w:r>
            <w:r w:rsidRPr="00995177">
              <w:t>fully developed study.</w:t>
            </w:r>
          </w:p>
        </w:tc>
      </w:tr>
      <w:tr w:rsidR="0045432F" w:rsidRPr="00463DD8" w14:paraId="47CA2F2F" w14:textId="77777777" w:rsidTr="00BC6E3F">
        <w:trPr>
          <w:trHeight w:val="1292"/>
        </w:trPr>
        <w:tc>
          <w:tcPr>
            <w:tcW w:w="9900" w:type="dxa"/>
          </w:tcPr>
          <w:p w14:paraId="4DFBDBF6" w14:textId="77777777" w:rsidR="0045432F" w:rsidRDefault="0045432F" w:rsidP="00BC6E3F">
            <w:pPr>
              <w:ind w:left="582" w:hanging="582"/>
              <w:rPr>
                <w:rFonts w:cs="Calibri"/>
                <w:szCs w:val="22"/>
              </w:rPr>
            </w:pPr>
            <w:r w:rsidRPr="00AA3D1C">
              <w:rPr>
                <w:rFonts w:cs="Calibri"/>
                <w:szCs w:val="22"/>
              </w:rPr>
              <w:lastRenderedPageBreak/>
              <w:t xml:space="preserve">2.1.2 </w:t>
            </w:r>
            <w:r>
              <w:rPr>
                <w:rFonts w:cs="Calibri"/>
                <w:szCs w:val="22"/>
              </w:rPr>
              <w:t xml:space="preserve">Phased review. </w:t>
            </w:r>
            <w:r w:rsidRPr="00D56491">
              <w:t>If a phased review is being requested, describe why this is appropriate for this study, and which phase(s) are included for approval in this application</w:t>
            </w:r>
            <w:r>
              <w:rPr>
                <w:rFonts w:cs="Calibri"/>
                <w:szCs w:val="22"/>
              </w:rPr>
              <w:t>.</w:t>
            </w:r>
            <w:r w:rsidRPr="00D56491">
              <w:t xml:space="preserve"> </w:t>
            </w:r>
            <w:r>
              <w:t xml:space="preserve">Refer to the </w:t>
            </w:r>
            <w:hyperlink r:id="rId59" w:history="1">
              <w:r w:rsidRPr="00B315D9">
                <w:rPr>
                  <w:rStyle w:val="Hyperlink"/>
                </w:rPr>
                <w:t>guidance document</w:t>
              </w:r>
            </w:hyperlink>
            <w:r>
              <w:t xml:space="preserve"> before requesting a phased review.</w:t>
            </w:r>
          </w:p>
          <w:p w14:paraId="5232557E" w14:textId="77777777" w:rsidR="0045432F" w:rsidRPr="00AA3D1C" w:rsidRDefault="0045432F" w:rsidP="00BC6E3F">
            <w:pPr>
              <w:ind w:left="432" w:hanging="432"/>
              <w:rPr>
                <w:rFonts w:cs="Calibri"/>
                <w:szCs w:val="22"/>
              </w:rPr>
            </w:pPr>
            <w:r w:rsidRPr="00152D1A">
              <w:rPr>
                <w:rFonts w:cs="Calibri"/>
                <w:sz w:val="18"/>
                <w:szCs w:val="18"/>
              </w:rPr>
              <w:t>[</w:t>
            </w:r>
            <w:r>
              <w:rPr>
                <w:rFonts w:cs="Calibri"/>
                <w:sz w:val="18"/>
                <w:szCs w:val="18"/>
              </w:rPr>
              <w:t>x</w:t>
            </w:r>
            <w:r w:rsidRPr="00152D1A">
              <w:rPr>
                <w:rFonts w:cs="Calibri"/>
                <w:sz w:val="18"/>
                <w:szCs w:val="18"/>
              </w:rPr>
              <w:t>]</w:t>
            </w:r>
            <w:r>
              <w:rPr>
                <w:rFonts w:cs="Calibri"/>
                <w:szCs w:val="22"/>
              </w:rPr>
              <w:t xml:space="preserve"> Not applicable</w:t>
            </w:r>
          </w:p>
          <w:p w14:paraId="7006968A" w14:textId="77777777" w:rsidR="0045432F" w:rsidRPr="00AA3D1C" w:rsidRDefault="0045432F" w:rsidP="00BC6E3F"/>
        </w:tc>
      </w:tr>
    </w:tbl>
    <w:p w14:paraId="3280EC13" w14:textId="77777777" w:rsidR="0045432F" w:rsidRDefault="0045432F" w:rsidP="0045432F"/>
    <w:p w14:paraId="16ED721E" w14:textId="77777777" w:rsidR="0045432F" w:rsidRDefault="0045432F" w:rsidP="0045432F"/>
    <w:p w14:paraId="2E3F9AE1"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0A58EE70" w14:textId="77777777" w:rsidTr="00BC6E3F">
        <w:tc>
          <w:tcPr>
            <w:tcW w:w="9900" w:type="dxa"/>
            <w:shd w:val="clear" w:color="auto" w:fill="F2F2F2" w:themeFill="background1" w:themeFillShade="F2"/>
          </w:tcPr>
          <w:p w14:paraId="59256322" w14:textId="77777777" w:rsidR="0045432F" w:rsidRPr="00463DD8" w:rsidRDefault="0045432F" w:rsidP="00BC6E3F">
            <w:bookmarkStart w:id="3" w:name="_Hlk20819230"/>
            <w:r w:rsidRPr="00D02825">
              <w:rPr>
                <w:b/>
              </w:rPr>
              <w:t>2.2</w:t>
            </w:r>
            <w:r w:rsidRPr="00463DD8">
              <w:t xml:space="preserve"> </w:t>
            </w:r>
            <w:r w:rsidRPr="00E07F60">
              <w:rPr>
                <w:b/>
                <w:bCs/>
              </w:rPr>
              <w:t>Research question</w:t>
            </w:r>
            <w:r w:rsidRPr="00463DD8">
              <w:t xml:space="preserve"> </w:t>
            </w:r>
          </w:p>
        </w:tc>
      </w:tr>
      <w:tr w:rsidR="0045432F" w:rsidRPr="00463DD8" w14:paraId="79301ED1" w14:textId="77777777" w:rsidTr="00BC6E3F">
        <w:tc>
          <w:tcPr>
            <w:tcW w:w="9900" w:type="dxa"/>
          </w:tcPr>
          <w:p w14:paraId="10C0056C" w14:textId="77777777" w:rsidR="0045432F" w:rsidRDefault="0045432F" w:rsidP="00BC6E3F">
            <w:r w:rsidRPr="00463DD8">
              <w:t>State the research question</w:t>
            </w:r>
            <w:r>
              <w:t>(</w:t>
            </w:r>
            <w:r w:rsidRPr="00463DD8">
              <w:t>s</w:t>
            </w:r>
            <w:r>
              <w:t>)</w:t>
            </w:r>
            <w:r w:rsidRPr="00463DD8">
              <w:t xml:space="preserve"> </w:t>
            </w:r>
            <w:r w:rsidRPr="00626927">
              <w:t>or</w:t>
            </w:r>
            <w:r w:rsidRPr="00463DD8">
              <w:t xml:space="preserve"> research objective</w:t>
            </w:r>
            <w:r>
              <w:t>(</w:t>
            </w:r>
            <w:r w:rsidRPr="00463DD8">
              <w:t>s</w:t>
            </w:r>
            <w:r>
              <w:t>).</w:t>
            </w:r>
          </w:p>
          <w:p w14:paraId="319CC5B2" w14:textId="77777777" w:rsidR="0045432F" w:rsidRDefault="0045432F" w:rsidP="00BC6E3F"/>
          <w:p w14:paraId="6658FFC0" w14:textId="77777777" w:rsidR="0045432F" w:rsidRPr="00542031" w:rsidRDefault="0045432F" w:rsidP="00BC6E3F">
            <w:pPr>
              <w:jc w:val="both"/>
            </w:pPr>
            <w:r>
              <w:t xml:space="preserve">The focus of the research is to calculate uncertainty from the forecasted results of machine learning predictive models and then represent these uncertainties in visualization in terms of chromatic aberration. </w:t>
            </w:r>
            <w:proofErr w:type="gramStart"/>
            <w:r>
              <w:t>In particular, we</w:t>
            </w:r>
            <w:proofErr w:type="gramEnd"/>
            <w:r>
              <w:t xml:space="preserve"> will conduct a</w:t>
            </w:r>
            <w:r>
              <w:rPr>
                <w:color w:val="000000"/>
              </w:rPr>
              <w:t xml:space="preserve"> c</w:t>
            </w:r>
            <w:r w:rsidRPr="008C4ADE">
              <w:rPr>
                <w:color w:val="000000"/>
              </w:rPr>
              <w:t xml:space="preserve">omparative evaluation of </w:t>
            </w:r>
            <w:r>
              <w:rPr>
                <w:color w:val="000000"/>
              </w:rPr>
              <w:t>visual uncertainty representations</w:t>
            </w:r>
            <w:r w:rsidRPr="008C4ADE">
              <w:rPr>
                <w:color w:val="000000"/>
              </w:rPr>
              <w:t xml:space="preserve">: </w:t>
            </w:r>
            <w:r>
              <w:rPr>
                <w:color w:val="000000"/>
              </w:rPr>
              <w:t>our proposed chromatic aberration</w:t>
            </w:r>
            <w:r w:rsidRPr="008C4ADE">
              <w:rPr>
                <w:color w:val="000000"/>
              </w:rPr>
              <w:t xml:space="preserve"> </w:t>
            </w:r>
            <w:r>
              <w:rPr>
                <w:color w:val="000000"/>
              </w:rPr>
              <w:t xml:space="preserve">method </w:t>
            </w:r>
            <w:r w:rsidRPr="00907A17">
              <w:t xml:space="preserve">and </w:t>
            </w:r>
            <w:r w:rsidRPr="00615D32">
              <w:t>Value-Suppressing Uncertainty Palettes</w:t>
            </w:r>
            <w:r>
              <w:t xml:space="preserve"> (VSUP) [</w:t>
            </w:r>
            <w:proofErr w:type="spellStart"/>
            <w:r>
              <w:t>Correll</w:t>
            </w:r>
            <w:proofErr w:type="spellEnd"/>
            <w:r>
              <w:t xml:space="preserve"> et al., 2018]</w:t>
            </w:r>
            <w:r w:rsidRPr="008C4ADE">
              <w:rPr>
                <w:color w:val="000000"/>
              </w:rPr>
              <w:t>.</w:t>
            </w:r>
          </w:p>
          <w:p w14:paraId="7F584A87" w14:textId="77777777" w:rsidR="0045432F" w:rsidRPr="00463DD8" w:rsidRDefault="0045432F" w:rsidP="00BC6E3F">
            <w:pPr>
              <w:jc w:val="both"/>
              <w:rPr>
                <w:rFonts w:ascii="Calibri" w:hAnsi="Calibri" w:cs="Calibri"/>
                <w:szCs w:val="22"/>
              </w:rPr>
            </w:pPr>
          </w:p>
        </w:tc>
      </w:tr>
      <w:bookmarkEnd w:id="3"/>
    </w:tbl>
    <w:p w14:paraId="461B28D8" w14:textId="77777777" w:rsidR="0045432F" w:rsidRDefault="0045432F" w:rsidP="0045432F"/>
    <w:p w14:paraId="1AFAB61F" w14:textId="77777777" w:rsidR="0045432F" w:rsidRDefault="0045432F" w:rsidP="0045432F"/>
    <w:p w14:paraId="1F2979F6" w14:textId="77777777" w:rsidR="0045432F" w:rsidRDefault="0045432F" w:rsidP="0045432F"/>
    <w:p w14:paraId="15389CC6" w14:textId="77777777" w:rsidR="0045432F" w:rsidRDefault="0045432F" w:rsidP="0045432F"/>
    <w:p w14:paraId="37E31991" w14:textId="77777777" w:rsidR="0045432F" w:rsidRDefault="0045432F" w:rsidP="0045432F"/>
    <w:p w14:paraId="1E58AE03" w14:textId="77777777" w:rsidR="0045432F" w:rsidRDefault="0045432F" w:rsidP="0045432F"/>
    <w:p w14:paraId="4B1876DD"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0067758" w14:textId="77777777" w:rsidTr="00BC6E3F">
        <w:tc>
          <w:tcPr>
            <w:tcW w:w="9900" w:type="dxa"/>
            <w:shd w:val="clear" w:color="auto" w:fill="F2F2F2" w:themeFill="background1" w:themeFillShade="F2"/>
          </w:tcPr>
          <w:p w14:paraId="0494EAF5" w14:textId="77777777" w:rsidR="0045432F" w:rsidRPr="00463DD8" w:rsidRDefault="0045432F" w:rsidP="00BC6E3F">
            <w:r w:rsidRPr="006446B5">
              <w:rPr>
                <w:b/>
              </w:rPr>
              <w:t>2.3</w:t>
            </w:r>
            <w:r>
              <w:t xml:space="preserve"> </w:t>
            </w:r>
            <w:r w:rsidRPr="00E07F60">
              <w:rPr>
                <w:b/>
                <w:bCs/>
              </w:rPr>
              <w:t>Recruitment</w:t>
            </w:r>
          </w:p>
        </w:tc>
      </w:tr>
      <w:tr w:rsidR="0045432F" w:rsidRPr="00463DD8" w14:paraId="787B4E05" w14:textId="77777777" w:rsidTr="00BC6E3F">
        <w:trPr>
          <w:trHeight w:val="27"/>
        </w:trPr>
        <w:tc>
          <w:tcPr>
            <w:tcW w:w="9900" w:type="dxa"/>
          </w:tcPr>
          <w:p w14:paraId="731D499A" w14:textId="77777777" w:rsidR="0045432F" w:rsidRDefault="0045432F" w:rsidP="00BC6E3F">
            <w:pPr>
              <w:ind w:left="582" w:hanging="582"/>
            </w:pPr>
            <w:r w:rsidRPr="00463DD8">
              <w:t>2.3.1</w:t>
            </w:r>
            <w:r>
              <w:t xml:space="preserve"> </w:t>
            </w:r>
            <w:r w:rsidRPr="00D56491">
              <w:t xml:space="preserve">Identify the study population. </w:t>
            </w:r>
            <w:r w:rsidRPr="00463DD8">
              <w:t xml:space="preserve">Describe </w:t>
            </w:r>
            <w:r>
              <w:t xml:space="preserve">and justify </w:t>
            </w:r>
            <w:r w:rsidRPr="00463DD8">
              <w:t>any inclusion / exclusion criteria.</w:t>
            </w:r>
            <w:r>
              <w:t xml:space="preserve"> Also d</w:t>
            </w:r>
            <w:r w:rsidRPr="00D56491">
              <w:t>escribe how many participants are needed and how this was determined.</w:t>
            </w:r>
            <w:r w:rsidRPr="00463DD8">
              <w:t xml:space="preserve"> </w:t>
            </w:r>
          </w:p>
          <w:p w14:paraId="459D8298" w14:textId="77777777" w:rsidR="0045432F" w:rsidRDefault="0045432F" w:rsidP="00BC6E3F">
            <w:pPr>
              <w:ind w:left="582" w:hanging="582"/>
              <w:rPr>
                <w:color w:val="000000" w:themeColor="text1"/>
              </w:rPr>
            </w:pPr>
          </w:p>
          <w:p w14:paraId="46A7DF8E" w14:textId="77777777" w:rsidR="0045432F" w:rsidRDefault="0045432F" w:rsidP="00BC6E3F">
            <w:pPr>
              <w:jc w:val="both"/>
              <w:rPr>
                <w:color w:val="000000" w:themeColor="text1"/>
              </w:rPr>
            </w:pPr>
            <w:r w:rsidRPr="008C4ADE">
              <w:rPr>
                <w:color w:val="000000"/>
              </w:rPr>
              <w:t xml:space="preserve">The population for our study will </w:t>
            </w:r>
            <w:r>
              <w:rPr>
                <w:color w:val="000000"/>
              </w:rPr>
              <w:t>include</w:t>
            </w:r>
            <w:r w:rsidRPr="008C4ADE">
              <w:rPr>
                <w:color w:val="000000"/>
              </w:rPr>
              <w:t xml:space="preserve"> members of the Dalhousie University community</w:t>
            </w:r>
            <w:r>
              <w:rPr>
                <w:color w:val="000000"/>
              </w:rPr>
              <w:t xml:space="preserve"> but may extend beyond to other universities and to the </w:t>
            </w:r>
            <w:proofErr w:type="gramStart"/>
            <w:r>
              <w:rPr>
                <w:color w:val="000000"/>
              </w:rPr>
              <w:t>general public</w:t>
            </w:r>
            <w:proofErr w:type="gramEnd"/>
            <w:r w:rsidRPr="008C4ADE">
              <w:rPr>
                <w:color w:val="000000"/>
              </w:rPr>
              <w:t>.</w:t>
            </w:r>
            <w:r>
              <w:rPr>
                <w:color w:val="000000"/>
              </w:rPr>
              <w:t xml:space="preserve"> </w:t>
            </w:r>
            <w:r>
              <w:rPr>
                <w:color w:val="000000" w:themeColor="text1"/>
              </w:rPr>
              <w:t>We also</w:t>
            </w:r>
            <w:r w:rsidRPr="00E4487F">
              <w:rPr>
                <w:color w:val="000000" w:themeColor="text1"/>
              </w:rPr>
              <w:t xml:space="preserve"> require participants to be fluent in English because there will be questionnaires and interviews.</w:t>
            </w:r>
          </w:p>
          <w:p w14:paraId="3138185D" w14:textId="77777777" w:rsidR="0045432F" w:rsidRDefault="0045432F" w:rsidP="00BC6E3F">
            <w:pPr>
              <w:rPr>
                <w:color w:val="000000" w:themeColor="text1"/>
              </w:rPr>
            </w:pPr>
          </w:p>
          <w:p w14:paraId="500B7017" w14:textId="77777777" w:rsidR="0045432F" w:rsidRDefault="0045432F" w:rsidP="00BC6E3F">
            <w:pPr>
              <w:jc w:val="both"/>
              <w:rPr>
                <w:color w:val="000000" w:themeColor="text1"/>
              </w:rPr>
            </w:pPr>
            <w:r>
              <w:rPr>
                <w:color w:val="000000" w:themeColor="text1"/>
              </w:rPr>
              <w:t xml:space="preserve">One of the prime criterions for the selection process is to test for color-blindness of the participants. The participants must be capable to decern color </w:t>
            </w:r>
            <w:proofErr w:type="gramStart"/>
            <w:r>
              <w:rPr>
                <w:color w:val="000000" w:themeColor="text1"/>
              </w:rPr>
              <w:t>in order to</w:t>
            </w:r>
            <w:proofErr w:type="gramEnd"/>
            <w:r>
              <w:rPr>
                <w:color w:val="000000" w:themeColor="text1"/>
              </w:rPr>
              <w:t xml:space="preserve"> provide meaningful data for the study. As in </w:t>
            </w:r>
            <w:proofErr w:type="spellStart"/>
            <w:r w:rsidRPr="00154708">
              <w:rPr>
                <w:color w:val="000000" w:themeColor="text1"/>
              </w:rPr>
              <w:t>Correll</w:t>
            </w:r>
            <w:proofErr w:type="spellEnd"/>
            <w:r>
              <w:rPr>
                <w:color w:val="000000" w:themeColor="text1"/>
              </w:rPr>
              <w:t xml:space="preserve"> et al. </w:t>
            </w:r>
            <w:r w:rsidRPr="00154708">
              <w:rPr>
                <w:color w:val="000000" w:themeColor="text1"/>
              </w:rPr>
              <w:t xml:space="preserve"> </w:t>
            </w:r>
            <w:r>
              <w:rPr>
                <w:color w:val="000000" w:themeColor="text1"/>
              </w:rPr>
              <w:t>[</w:t>
            </w:r>
            <w:r w:rsidRPr="00154708">
              <w:rPr>
                <w:color w:val="000000" w:themeColor="text1"/>
              </w:rPr>
              <w:t>2018]</w:t>
            </w:r>
            <w:r>
              <w:rPr>
                <w:color w:val="000000" w:themeColor="text1"/>
              </w:rPr>
              <w:t xml:space="preserve"> we will </w:t>
            </w:r>
            <w:r w:rsidRPr="00154708">
              <w:rPr>
                <w:color w:val="000000" w:themeColor="text1"/>
              </w:rPr>
              <w:t>“present participants with a set of Ishihara plates [Hardy 1945</w:t>
            </w:r>
            <w:proofErr w:type="gramStart"/>
            <w:r w:rsidRPr="00154708">
              <w:rPr>
                <w:color w:val="000000" w:themeColor="text1"/>
              </w:rPr>
              <w:t>], and</w:t>
            </w:r>
            <w:proofErr w:type="gramEnd"/>
            <w:r w:rsidRPr="00154708">
              <w:rPr>
                <w:color w:val="000000" w:themeColor="text1"/>
              </w:rPr>
              <w:t xml:space="preserve"> exclude those that misidentified values or who self-reported as having a color vision deficiency”</w:t>
            </w:r>
            <w:r>
              <w:rPr>
                <w:color w:val="000000" w:themeColor="text1"/>
              </w:rPr>
              <w:t xml:space="preserve">. See Appendix F. </w:t>
            </w:r>
            <w:r w:rsidRPr="00154708">
              <w:rPr>
                <w:color w:val="000000" w:themeColor="text1"/>
              </w:rPr>
              <w:t xml:space="preserve"> </w:t>
            </w:r>
          </w:p>
          <w:p w14:paraId="61D8070F" w14:textId="77777777" w:rsidR="0045432F" w:rsidRDefault="0045432F" w:rsidP="00BC6E3F">
            <w:pPr>
              <w:jc w:val="both"/>
              <w:rPr>
                <w:color w:val="000000" w:themeColor="text1"/>
              </w:rPr>
            </w:pPr>
          </w:p>
          <w:p w14:paraId="3793A916" w14:textId="77777777" w:rsidR="0045432F" w:rsidRDefault="0045432F" w:rsidP="00BC6E3F">
            <w:pPr>
              <w:jc w:val="both"/>
              <w:rPr>
                <w:color w:val="000000" w:themeColor="text1"/>
              </w:rPr>
            </w:pPr>
            <w:r>
              <w:rPr>
                <w:color w:val="000000" w:themeColor="text1"/>
              </w:rPr>
              <w:t xml:space="preserve">The study population will be at least post-secondary students or professionals who have some degree of computer experience as a user of common computer applications. </w:t>
            </w:r>
            <w:proofErr w:type="gramStart"/>
            <w:r>
              <w:rPr>
                <w:color w:val="000000" w:themeColor="text1"/>
              </w:rPr>
              <w:t>In particular, they</w:t>
            </w:r>
            <w:proofErr w:type="gramEnd"/>
            <w:r>
              <w:rPr>
                <w:color w:val="000000" w:themeColor="text1"/>
              </w:rPr>
              <w:t xml:space="preserve"> must have some knowledge of how to use the internet because the study will be conducted online. The study program will be deployed on a server and participants need to make sure they have internet connection with their computer or laptop, and they can access and use it through the freely available Firefox browser.</w:t>
            </w:r>
          </w:p>
          <w:p w14:paraId="36CA7447" w14:textId="77777777" w:rsidR="0045432F" w:rsidRDefault="0045432F" w:rsidP="00BC6E3F">
            <w:pPr>
              <w:jc w:val="both"/>
              <w:rPr>
                <w:color w:val="000000" w:themeColor="text1"/>
              </w:rPr>
            </w:pPr>
          </w:p>
          <w:p w14:paraId="0FDBA5FB" w14:textId="77777777" w:rsidR="0045432F" w:rsidRPr="004C1200" w:rsidRDefault="0045432F" w:rsidP="00BC6E3F">
            <w:pPr>
              <w:jc w:val="both"/>
              <w:rPr>
                <w:color w:val="000000" w:themeColor="text1"/>
              </w:rPr>
            </w:pPr>
            <w:r w:rsidRPr="00907A17">
              <w:t xml:space="preserve">We aim to recruit </w:t>
            </w:r>
            <w:r>
              <w:t>32</w:t>
            </w:r>
            <w:r w:rsidRPr="00907A17">
              <w:t xml:space="preserve"> participants. </w:t>
            </w:r>
            <w:bookmarkStart w:id="4" w:name="_Hlk97541811"/>
            <w:r w:rsidRPr="00040570">
              <w:rPr>
                <w:color w:val="000000" w:themeColor="text1"/>
                <w:lang w:val="en-US"/>
              </w:rPr>
              <w:t xml:space="preserve">We have four sections in the survey. Each component has 8 questions. We have used </w:t>
            </w:r>
            <w:hyperlink r:id="rId60" w:history="1">
              <w:r w:rsidRPr="00040570">
                <w:rPr>
                  <w:rStyle w:val="Hyperlink"/>
                  <w:color w:val="00B050"/>
                  <w:lang w:val="en-US"/>
                </w:rPr>
                <w:t>counter balancing</w:t>
              </w:r>
            </w:hyperlink>
            <w:r w:rsidRPr="00040570">
              <w:rPr>
                <w:color w:val="000000" w:themeColor="text1"/>
                <w:lang w:val="en-US"/>
              </w:rPr>
              <w:t xml:space="preserve"> among four sections as well as 8 questions of each section. The order of the sections </w:t>
            </w:r>
            <w:proofErr w:type="gramStart"/>
            <w:r w:rsidRPr="00040570">
              <w:rPr>
                <w:color w:val="000000" w:themeColor="text1"/>
                <w:lang w:val="en-US"/>
              </w:rPr>
              <w:t>are</w:t>
            </w:r>
            <w:proofErr w:type="gramEnd"/>
            <w:r w:rsidRPr="00040570">
              <w:rPr>
                <w:color w:val="000000" w:themeColor="text1"/>
                <w:lang w:val="en-US"/>
              </w:rPr>
              <w:t xml:space="preserve"> presented using a balanced-</w:t>
            </w:r>
            <w:proofErr w:type="spellStart"/>
            <w:r w:rsidRPr="00040570">
              <w:rPr>
                <w:color w:val="000000" w:themeColor="text1"/>
                <w:lang w:val="en-US"/>
              </w:rPr>
              <w:t>latin</w:t>
            </w:r>
            <w:proofErr w:type="spellEnd"/>
            <w:r w:rsidRPr="00040570">
              <w:rPr>
                <w:color w:val="000000" w:themeColor="text1"/>
                <w:lang w:val="en-US"/>
              </w:rPr>
              <w:t>-square approach and questions will come up randomly within each section. To ensure equal priority of the components and to make the study fair, we decided to select (4x8=32) participants.</w:t>
            </w:r>
            <w:bookmarkEnd w:id="4"/>
            <w:r>
              <w:rPr>
                <w:rFonts w:ascii="Calibri" w:hAnsi="Calibri"/>
                <w:color w:val="000000" w:themeColor="text1"/>
                <w:lang w:val="en-US"/>
              </w:rPr>
              <w:t xml:space="preserve"> </w:t>
            </w:r>
          </w:p>
        </w:tc>
      </w:tr>
      <w:tr w:rsidR="0045432F" w:rsidRPr="00463DD8" w14:paraId="54506E7D" w14:textId="77777777" w:rsidTr="00BC6E3F">
        <w:trPr>
          <w:trHeight w:val="487"/>
        </w:trPr>
        <w:tc>
          <w:tcPr>
            <w:tcW w:w="9900" w:type="dxa"/>
          </w:tcPr>
          <w:p w14:paraId="2D6D0CBB" w14:textId="77777777" w:rsidR="0045432F" w:rsidRPr="00463DD8" w:rsidRDefault="0045432F" w:rsidP="00BC6E3F">
            <w:pPr>
              <w:ind w:left="582" w:hanging="582"/>
            </w:pPr>
            <w:r w:rsidRPr="00463DD8">
              <w:t>2.3.2</w:t>
            </w:r>
            <w:r>
              <w:t xml:space="preserve"> </w:t>
            </w:r>
            <w:r w:rsidRPr="00463DD8">
              <w:t xml:space="preserve">Describe recruitment plans and append recruitment instruments.  Describe who will be doing the recruitment and what actions they will take, including any screening procedures. </w:t>
            </w:r>
          </w:p>
          <w:p w14:paraId="4B8E1F99" w14:textId="77777777" w:rsidR="0045432F" w:rsidRDefault="0045432F" w:rsidP="00BC6E3F"/>
          <w:p w14:paraId="265F1D3B" w14:textId="77777777" w:rsidR="0045432F" w:rsidRDefault="0045432F" w:rsidP="00BC6E3F">
            <w:pPr>
              <w:jc w:val="both"/>
            </w:pPr>
            <w:r>
              <w:t>Recruitment will be conducted by the primary researcher under the supervision of the supervisor. Due to COVID restrictions imposed by the provincial authority and for the sake of respecting health priority of Dal community, we decided to contact with the participants through email and digital messaging boards.   P</w:t>
            </w:r>
            <w:r w:rsidRPr="00E4487F">
              <w:t xml:space="preserve">articipants will </w:t>
            </w:r>
            <w:r>
              <w:t xml:space="preserve">initially </w:t>
            </w:r>
            <w:r w:rsidRPr="00E4487F">
              <w:t>be recruited through</w:t>
            </w:r>
            <w:r>
              <w:t xml:space="preserve"> Dalhousie’s</w:t>
            </w:r>
            <w:r w:rsidRPr="00E4487F">
              <w:t xml:space="preserve"> digital message boards, including Notice Digest (notice.digest@dal.ca), the Computer Science Mailing List (cs.all@dal.ca) and the Dal Students emails (dalstudent@dal.ca) and physical bulletin boards on campus. </w:t>
            </w:r>
            <w:r>
              <w:t xml:space="preserve">If necessary, further recruits will be sought from similar message boards at other Canadian universities as well as message boards used in the data visualization community.    </w:t>
            </w:r>
          </w:p>
          <w:p w14:paraId="29F12272" w14:textId="77777777" w:rsidR="0045432F" w:rsidRDefault="0045432F" w:rsidP="00BC6E3F">
            <w:pPr>
              <w:jc w:val="both"/>
              <w:rPr>
                <w:color w:val="FF0000"/>
              </w:rPr>
            </w:pPr>
          </w:p>
          <w:p w14:paraId="22C34A3B" w14:textId="77777777" w:rsidR="0045432F" w:rsidRPr="00154708" w:rsidRDefault="0045432F" w:rsidP="00BC6E3F">
            <w:pPr>
              <w:jc w:val="both"/>
            </w:pPr>
            <w:r w:rsidRPr="00907A17">
              <w:rPr>
                <w:color w:val="000000" w:themeColor="text1"/>
              </w:rPr>
              <w:t xml:space="preserve">When potential participants respond to the recruitment notice, we will email them the inclusion criteria (English fluency, </w:t>
            </w:r>
            <w:r>
              <w:rPr>
                <w:color w:val="000000" w:themeColor="text1"/>
              </w:rPr>
              <w:t xml:space="preserve">some </w:t>
            </w:r>
            <w:r w:rsidRPr="00907A17">
              <w:rPr>
                <w:color w:val="000000" w:themeColor="text1"/>
              </w:rPr>
              <w:t xml:space="preserve">experience with </w:t>
            </w:r>
            <w:r>
              <w:rPr>
                <w:color w:val="000000" w:themeColor="text1"/>
              </w:rPr>
              <w:t>computers</w:t>
            </w:r>
            <w:r w:rsidRPr="00907A17">
              <w:rPr>
                <w:color w:val="000000" w:themeColor="text1"/>
              </w:rPr>
              <w:t xml:space="preserve">, </w:t>
            </w:r>
            <w:r>
              <w:rPr>
                <w:color w:val="000000" w:themeColor="text1"/>
              </w:rPr>
              <w:t>full</w:t>
            </w:r>
            <w:r w:rsidRPr="00907A17">
              <w:rPr>
                <w:color w:val="000000" w:themeColor="text1"/>
              </w:rPr>
              <w:t xml:space="preserve"> color</w:t>
            </w:r>
            <w:r>
              <w:rPr>
                <w:color w:val="000000" w:themeColor="text1"/>
              </w:rPr>
              <w:t xml:space="preserve"> vision</w:t>
            </w:r>
            <w:r w:rsidRPr="00907A17">
              <w:rPr>
                <w:color w:val="000000" w:themeColor="text1"/>
              </w:rPr>
              <w:t>) to assure that they meet the inclusion criteria</w:t>
            </w:r>
            <w:r w:rsidRPr="00907A17">
              <w:t>. The screening email is given in Appendix B.</w:t>
            </w:r>
          </w:p>
          <w:p w14:paraId="3903729B" w14:textId="77777777" w:rsidR="0045432F" w:rsidRPr="00A012FC" w:rsidRDefault="0045432F" w:rsidP="00BC6E3F"/>
        </w:tc>
      </w:tr>
      <w:tr w:rsidR="0045432F" w:rsidRPr="00463DD8" w14:paraId="573CC19A" w14:textId="77777777" w:rsidTr="00BC6E3F">
        <w:trPr>
          <w:trHeight w:val="1972"/>
        </w:trPr>
        <w:tc>
          <w:tcPr>
            <w:tcW w:w="9900" w:type="dxa"/>
          </w:tcPr>
          <w:p w14:paraId="2CAB8482" w14:textId="77777777" w:rsidR="0045432F" w:rsidRPr="00463DD8" w:rsidRDefault="0045432F" w:rsidP="00BC6E3F">
            <w:pPr>
              <w:ind w:left="582" w:hanging="582"/>
            </w:pPr>
            <w:r>
              <w:lastRenderedPageBreak/>
              <w:t xml:space="preserve">2.3.3 If you require permission, cooperation, or participation from a community, </w:t>
            </w:r>
            <w:proofErr w:type="gramStart"/>
            <w:r>
              <w:t>organization</w:t>
            </w:r>
            <w:proofErr w:type="gramEnd"/>
            <w:r>
              <w:t xml:space="preserve"> or company to recruit your participants, describe the agreement obtained from the relevant group(s). Attach correspondence indicating their cooperation and/or support (required). Describe any other community consent or support needed to conduct this research</w:t>
            </w:r>
            <w:r w:rsidRPr="00F01F92">
              <w:t>.</w:t>
            </w:r>
            <w:r>
              <w:t xml:space="preserve"> </w:t>
            </w:r>
            <w:r w:rsidRPr="00F01F92">
              <w:t xml:space="preserve">(If the research involves </w:t>
            </w:r>
            <w:r>
              <w:t>Indigenous</w:t>
            </w:r>
            <w:r w:rsidRPr="00F01F92">
              <w:t xml:space="preserve"> </w:t>
            </w:r>
            <w:proofErr w:type="gramStart"/>
            <w:r>
              <w:t>communities</w:t>
            </w:r>
            <w:proofErr w:type="gramEnd"/>
            <w:r>
              <w:t xml:space="preserve"> </w:t>
            </w:r>
            <w:r w:rsidRPr="004361EF">
              <w:t>complete section 2.1</w:t>
            </w:r>
            <w:r>
              <w:t>1</w:t>
            </w:r>
            <w:r w:rsidRPr="004361EF">
              <w:t>)</w:t>
            </w:r>
            <w:r>
              <w:t>.</w:t>
            </w:r>
          </w:p>
          <w:p w14:paraId="4B073390" w14:textId="77777777" w:rsidR="0045432F" w:rsidRPr="00D56491" w:rsidRDefault="0045432F" w:rsidP="00BC6E3F">
            <w:r w:rsidRPr="007C3EEB">
              <w:rPr>
                <w:rFonts w:cs="Calibri"/>
                <w:sz w:val="18"/>
                <w:szCs w:val="18"/>
              </w:rPr>
              <w:t>[</w:t>
            </w:r>
            <w:r>
              <w:rPr>
                <w:rFonts w:cs="Calibri"/>
                <w:sz w:val="18"/>
                <w:szCs w:val="18"/>
              </w:rPr>
              <w:t>x</w:t>
            </w:r>
            <w:r w:rsidRPr="007C3EEB">
              <w:rPr>
                <w:rFonts w:cs="Calibri"/>
                <w:sz w:val="18"/>
                <w:szCs w:val="18"/>
              </w:rPr>
              <w:t>]</w:t>
            </w:r>
            <w:r>
              <w:rPr>
                <w:rFonts w:cs="Calibri"/>
                <w:szCs w:val="22"/>
              </w:rPr>
              <w:t xml:space="preserve"> </w:t>
            </w:r>
            <w:r w:rsidRPr="00D56491">
              <w:t>Not applicable</w:t>
            </w:r>
          </w:p>
          <w:p w14:paraId="6E51E7F6" w14:textId="77777777" w:rsidR="0045432F" w:rsidRPr="00463DD8" w:rsidRDefault="0045432F" w:rsidP="00BC6E3F"/>
        </w:tc>
      </w:tr>
    </w:tbl>
    <w:p w14:paraId="50DC06E3"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45432F" w:rsidRPr="00463DD8" w14:paraId="5938E760" w14:textId="77777777" w:rsidTr="00BC6E3F">
        <w:tc>
          <w:tcPr>
            <w:tcW w:w="9900" w:type="dxa"/>
            <w:shd w:val="clear" w:color="auto" w:fill="F2F2F2" w:themeFill="background1" w:themeFillShade="F2"/>
          </w:tcPr>
          <w:p w14:paraId="2401196B" w14:textId="77777777" w:rsidR="0045432F" w:rsidRPr="00832BFE" w:rsidRDefault="0045432F" w:rsidP="00BC6E3F">
            <w:pPr>
              <w:rPr>
                <w:color w:val="FF0000"/>
              </w:rPr>
            </w:pPr>
            <w:r w:rsidRPr="009C41E5">
              <w:rPr>
                <w:b/>
              </w:rPr>
              <w:t>2.4</w:t>
            </w:r>
            <w:r w:rsidRPr="009C41E5">
              <w:t xml:space="preserve"> </w:t>
            </w:r>
            <w:r w:rsidRPr="009C41E5">
              <w:rPr>
                <w:b/>
                <w:bCs/>
              </w:rPr>
              <w:t>Informed consent process</w:t>
            </w:r>
          </w:p>
        </w:tc>
      </w:tr>
      <w:tr w:rsidR="0045432F" w:rsidRPr="00463DD8" w14:paraId="4A026999" w14:textId="77777777" w:rsidTr="00BC6E3F">
        <w:tc>
          <w:tcPr>
            <w:tcW w:w="9900" w:type="dxa"/>
          </w:tcPr>
          <w:p w14:paraId="77112EFB" w14:textId="77777777" w:rsidR="0045432F" w:rsidRPr="00046004" w:rsidRDefault="0045432F" w:rsidP="00BC6E3F">
            <w:pPr>
              <w:ind w:left="582" w:hanging="582"/>
              <w:rPr>
                <w:rFonts w:ascii="Times" w:hAnsi="Times"/>
              </w:rPr>
            </w:pPr>
            <w:r w:rsidRPr="00046004">
              <w:rPr>
                <w:rFonts w:ascii="Times" w:hAnsi="Times"/>
              </w:rPr>
              <w:t>2.4.1 Describe the informed consent process:</w:t>
            </w:r>
          </w:p>
          <w:p w14:paraId="69443C9B" w14:textId="77777777" w:rsidR="0045432F" w:rsidRPr="00046004" w:rsidRDefault="0045432F" w:rsidP="00BC6E3F">
            <w:pPr>
              <w:ind w:left="484" w:hanging="283"/>
              <w:rPr>
                <w:rFonts w:ascii="Times" w:hAnsi="Times"/>
              </w:rPr>
            </w:pPr>
            <w:r w:rsidRPr="00046004">
              <w:rPr>
                <w:rFonts w:ascii="Times" w:hAnsi="Times"/>
              </w:rPr>
              <w:t xml:space="preserve">A) How, when and by whom will the study information be conveyed to prospective participants? How will the researcher ensure prospective participants are fully informed? </w:t>
            </w:r>
          </w:p>
          <w:p w14:paraId="79D5F606"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Prospective participants will receive a copy of the consent letter (Appendix A) and </w:t>
            </w:r>
            <w:r>
              <w:rPr>
                <w:rFonts w:ascii="Times" w:hAnsi="Times"/>
              </w:rPr>
              <w:t>second</w:t>
            </w:r>
            <w:r w:rsidRPr="00046004">
              <w:rPr>
                <w:rFonts w:ascii="Times" w:hAnsi="Times"/>
              </w:rPr>
              <w:t xml:space="preserve"> email (Appendix </w:t>
            </w:r>
            <w:r>
              <w:rPr>
                <w:rFonts w:ascii="Times" w:hAnsi="Times"/>
              </w:rPr>
              <w:t>C</w:t>
            </w:r>
            <w:r w:rsidRPr="00046004">
              <w:rPr>
                <w:rFonts w:ascii="Times" w:hAnsi="Times"/>
              </w:rPr>
              <w:t>) after they indicated an interest in participating i</w:t>
            </w:r>
            <w:r w:rsidRPr="00D301C8">
              <w:t xml:space="preserve">n the study by going through </w:t>
            </w:r>
            <w:r>
              <w:t>“</w:t>
            </w:r>
            <w:r w:rsidRPr="00D301C8">
              <w:t xml:space="preserve">Initial Email </w:t>
            </w:r>
            <w:r>
              <w:t>or</w:t>
            </w:r>
            <w:r w:rsidRPr="00D301C8">
              <w:t xml:space="preserve"> Poster in Bulletin Board on Campus</w:t>
            </w:r>
            <w:r>
              <w:t>”</w:t>
            </w:r>
            <w:r>
              <w:rPr>
                <w:rFonts w:ascii="Times" w:hAnsi="Times"/>
              </w:rPr>
              <w:t xml:space="preserve"> (Appendix B)</w:t>
            </w:r>
            <w:r w:rsidRPr="00046004">
              <w:rPr>
                <w:rFonts w:ascii="Times" w:hAnsi="Times"/>
              </w:rPr>
              <w:t xml:space="preserve">. They will be instructed to read the consent letter before giving their consent. The email will also indicate to prospective participants that they can ask clarifying questions regarding the study. </w:t>
            </w:r>
          </w:p>
          <w:p w14:paraId="204C3DB7" w14:textId="77777777" w:rsidR="0045432F" w:rsidRPr="00046004" w:rsidRDefault="0045432F" w:rsidP="00BC6E3F">
            <w:pPr>
              <w:ind w:left="484" w:hanging="283"/>
              <w:rPr>
                <w:rFonts w:ascii="Times" w:hAnsi="Times"/>
              </w:rPr>
            </w:pPr>
            <w:r w:rsidRPr="00046004">
              <w:rPr>
                <w:rFonts w:ascii="Times" w:hAnsi="Times"/>
              </w:rPr>
              <w:t>B) Describe how consent will be documented (</w:t>
            </w:r>
            <w:proofErr w:type="gramStart"/>
            <w:r w:rsidRPr="00046004">
              <w:rPr>
                <w:rFonts w:ascii="Times" w:hAnsi="Times"/>
              </w:rPr>
              <w:t>e.g.</w:t>
            </w:r>
            <w:proofErr w:type="gramEnd"/>
            <w:r w:rsidRPr="00046004">
              <w:rPr>
                <w:rFonts w:ascii="Times" w:hAnsi="Times"/>
              </w:rPr>
              <w:t xml:space="preserve"> written signature, audio-recorded, etc</w:t>
            </w:r>
            <w:r>
              <w:rPr>
                <w:rFonts w:ascii="Times" w:hAnsi="Times"/>
              </w:rPr>
              <w:t>.</w:t>
            </w:r>
            <w:r w:rsidRPr="00046004">
              <w:rPr>
                <w:rFonts w:ascii="Times" w:hAnsi="Times"/>
              </w:rPr>
              <w:t>).</w:t>
            </w:r>
          </w:p>
          <w:p w14:paraId="27E860EF" w14:textId="77777777" w:rsidR="0045432F" w:rsidRPr="00046004" w:rsidRDefault="0045432F" w:rsidP="00BC6E3F">
            <w:pPr>
              <w:pStyle w:val="NormalWeb"/>
              <w:shd w:val="clear" w:color="auto" w:fill="FFFFFF"/>
              <w:rPr>
                <w:rFonts w:ascii="Times" w:hAnsi="Times"/>
              </w:rPr>
            </w:pPr>
            <w:r w:rsidRPr="00040570">
              <w:rPr>
                <w:rFonts w:ascii="Times" w:hAnsi="Times"/>
              </w:rPr>
              <w:t>Consent will be recorded by based on the participants email responses after going through the consent letter and the second detailed email from the study investigator.</w:t>
            </w:r>
          </w:p>
          <w:p w14:paraId="18DB874B" w14:textId="77777777" w:rsidR="0045432F" w:rsidRPr="00046004" w:rsidRDefault="0045432F" w:rsidP="00BC6E3F">
            <w:pPr>
              <w:pStyle w:val="NormalWeb"/>
              <w:shd w:val="clear" w:color="auto" w:fill="FFFFFF"/>
            </w:pPr>
            <w:r w:rsidRPr="00046004">
              <w:rPr>
                <w:rFonts w:ascii="Times" w:hAnsi="Times"/>
              </w:rPr>
              <w:t>Participants who opt not to provide consent and not to participa</w:t>
            </w:r>
            <w:r>
              <w:rPr>
                <w:rFonts w:ascii="Times" w:hAnsi="Times"/>
              </w:rPr>
              <w:t xml:space="preserve">te </w:t>
            </w:r>
            <w:r w:rsidRPr="00046004">
              <w:rPr>
                <w:rFonts w:ascii="Times" w:hAnsi="Times"/>
              </w:rPr>
              <w:t xml:space="preserve">will not be able </w:t>
            </w:r>
            <w:r>
              <w:rPr>
                <w:rFonts w:ascii="Times" w:hAnsi="Times"/>
              </w:rPr>
              <w:t>to participate in</w:t>
            </w:r>
            <w:r w:rsidRPr="00046004">
              <w:rPr>
                <w:rFonts w:ascii="Times" w:hAnsi="Times"/>
              </w:rPr>
              <w:t xml:space="preserve"> the survey</w:t>
            </w:r>
            <w:r>
              <w:rPr>
                <w:rFonts w:ascii="Times" w:hAnsi="Times"/>
              </w:rPr>
              <w:t xml:space="preserve"> later</w:t>
            </w:r>
            <w:r w:rsidRPr="00046004">
              <w:rPr>
                <w:rFonts w:ascii="Times" w:hAnsi="Times"/>
              </w:rPr>
              <w:t xml:space="preserve">. </w:t>
            </w:r>
          </w:p>
          <w:p w14:paraId="38E21340" w14:textId="77777777" w:rsidR="0045432F" w:rsidRDefault="0045432F" w:rsidP="00BC6E3F">
            <w:pPr>
              <w:rPr>
                <w:rFonts w:ascii="Times" w:hAnsi="Times"/>
              </w:rPr>
            </w:pPr>
            <w:r w:rsidRPr="00046004">
              <w:rPr>
                <w:rFonts w:ascii="Times" w:hAnsi="Times"/>
              </w:rPr>
              <w:t xml:space="preserve">[ </w:t>
            </w:r>
            <w:proofErr w:type="gramStart"/>
            <w:r w:rsidRPr="00046004">
              <w:rPr>
                <w:rFonts w:ascii="Times" w:hAnsi="Times"/>
              </w:rPr>
              <w:t>X ]</w:t>
            </w:r>
            <w:proofErr w:type="gramEnd"/>
            <w:r w:rsidRPr="00046004">
              <w:rPr>
                <w:rFonts w:ascii="Times" w:hAnsi="Times"/>
              </w:rPr>
              <w:t xml:space="preserve"> Append copies of all consent information that will be used (e.g. written consent document, oral consent script, assent document/script, etc</w:t>
            </w:r>
            <w:r>
              <w:rPr>
                <w:rFonts w:ascii="Times" w:hAnsi="Times"/>
              </w:rPr>
              <w:t>.</w:t>
            </w:r>
            <w:r w:rsidRPr="00046004">
              <w:rPr>
                <w:rFonts w:ascii="Times" w:hAnsi="Times"/>
              </w:rPr>
              <w:t>).</w:t>
            </w:r>
          </w:p>
          <w:p w14:paraId="54095145" w14:textId="77777777" w:rsidR="0045432F" w:rsidRPr="00046004" w:rsidRDefault="0045432F" w:rsidP="00BC6E3F">
            <w:pPr>
              <w:rPr>
                <w:rFonts w:ascii="Times" w:hAnsi="Times"/>
              </w:rPr>
            </w:pPr>
          </w:p>
          <w:p w14:paraId="047FA7CD" w14:textId="77777777" w:rsidR="0045432F" w:rsidRDefault="0045432F" w:rsidP="00BC6E3F">
            <w:pPr>
              <w:rPr>
                <w:rFonts w:ascii="Times" w:hAnsi="Times" w:cstheme="majorHAnsi"/>
              </w:rPr>
            </w:pPr>
            <w:r w:rsidRPr="00046004">
              <w:rPr>
                <w:rFonts w:ascii="Times" w:hAnsi="Times" w:cstheme="majorHAnsi"/>
              </w:rPr>
              <w:t>Note: If the research will involve third party consent (with or without participant assent), and/or ongoing consent, ensure these are described above.</w:t>
            </w:r>
          </w:p>
          <w:p w14:paraId="30550DE2" w14:textId="77777777" w:rsidR="0045432F" w:rsidRPr="006003D1" w:rsidRDefault="0045432F" w:rsidP="00BC6E3F">
            <w:pPr>
              <w:rPr>
                <w:rFonts w:ascii="Times" w:hAnsi="Times" w:cstheme="majorHAnsi"/>
                <w:i/>
                <w:iCs/>
                <w:szCs w:val="22"/>
              </w:rPr>
            </w:pPr>
          </w:p>
        </w:tc>
      </w:tr>
      <w:tr w:rsidR="0045432F" w:rsidRPr="00463DD8" w14:paraId="6A92E6FB" w14:textId="77777777" w:rsidTr="00BC6E3F">
        <w:trPr>
          <w:trHeight w:val="1027"/>
        </w:trPr>
        <w:tc>
          <w:tcPr>
            <w:tcW w:w="9900" w:type="dxa"/>
          </w:tcPr>
          <w:p w14:paraId="5999EBE5" w14:textId="77777777" w:rsidR="0045432F" w:rsidRDefault="0045432F" w:rsidP="00BC6E3F">
            <w:pPr>
              <w:ind w:left="582" w:hanging="582"/>
            </w:pPr>
            <w:r>
              <w:t xml:space="preserve">2.4.2 </w:t>
            </w:r>
            <w:r w:rsidRPr="00463DD8">
              <w:t>Discuss how participants will be given the op</w:t>
            </w:r>
            <w:r w:rsidRPr="005B6D1A">
              <w:t xml:space="preserve">portunity to withdraw their </w:t>
            </w:r>
            <w:r>
              <w:t>participation (and/or their data) and any time (or content) limitations on this</w:t>
            </w:r>
            <w:r w:rsidRPr="005B6D1A">
              <w:t>.</w:t>
            </w:r>
            <w:r>
              <w:t xml:space="preserve"> If participants will not have opportunity to withdraw their participation and/or their data explain why.</w:t>
            </w:r>
          </w:p>
          <w:p w14:paraId="00FB9DD1" w14:textId="77777777" w:rsidR="0045432F" w:rsidRDefault="0045432F" w:rsidP="00BC6E3F">
            <w:pPr>
              <w:ind w:left="582" w:hanging="582"/>
            </w:pPr>
          </w:p>
          <w:p w14:paraId="4FE2046F" w14:textId="77777777" w:rsidR="0045432F" w:rsidRDefault="0045432F" w:rsidP="00BC6E3F">
            <w:r>
              <w:t>Participants are informed in the consent form and that they can withdraw from the study at any time.</w:t>
            </w:r>
          </w:p>
          <w:p w14:paraId="2CD1084B" w14:textId="77777777" w:rsidR="0045432F" w:rsidRDefault="0045432F" w:rsidP="00BC6E3F"/>
          <w:p w14:paraId="6A37EEC0" w14:textId="77777777" w:rsidR="0045432F" w:rsidRPr="00D301C8" w:rsidRDefault="0045432F" w:rsidP="00BC6E3F">
            <w:pPr>
              <w:jc w:val="both"/>
              <w:rPr>
                <w:color w:val="000000" w:themeColor="text1"/>
              </w:rPr>
            </w:pPr>
            <w:r w:rsidRPr="00D301C8">
              <w:rPr>
                <w:color w:val="000000" w:themeColor="text1"/>
              </w:rPr>
              <w:t xml:space="preserve">Participants can opt to withdraw their data from the study </w:t>
            </w:r>
            <w:r w:rsidRPr="00040570">
              <w:rPr>
                <w:color w:val="000000" w:themeColor="text1"/>
              </w:rPr>
              <w:t>up to 1 week after the interview because after that we will use the data in de-identified form (with numerical analysis) for our report. If a participant opts to withdraw in time from the study, their questionnaire, survey response, all recorded audio and video (screenshare only) will also be deleted permanently.</w:t>
            </w:r>
          </w:p>
          <w:p w14:paraId="7ECF1CDB" w14:textId="77777777" w:rsidR="0045432F" w:rsidRDefault="0045432F" w:rsidP="00BC6E3F"/>
        </w:tc>
      </w:tr>
      <w:tr w:rsidR="0045432F" w:rsidRPr="00463DD8" w14:paraId="4C9B7FED" w14:textId="77777777" w:rsidTr="00BC6E3F">
        <w:trPr>
          <w:trHeight w:val="712"/>
        </w:trPr>
        <w:tc>
          <w:tcPr>
            <w:tcW w:w="9900" w:type="dxa"/>
          </w:tcPr>
          <w:p w14:paraId="20B41AE7" w14:textId="77777777" w:rsidR="0045432F" w:rsidRPr="00463DD8" w:rsidRDefault="0045432F" w:rsidP="00BC6E3F">
            <w:pPr>
              <w:ind w:left="582" w:hanging="582"/>
            </w:pPr>
            <w:r>
              <w:lastRenderedPageBreak/>
              <w:t xml:space="preserve">2.4.3 </w:t>
            </w:r>
            <w:r w:rsidRPr="00463DD8">
              <w:t>If a</w:t>
            </w:r>
            <w:r>
              <w:t>n</w:t>
            </w:r>
            <w:r w:rsidRPr="00463DD8">
              <w:t xml:space="preserve"> </w:t>
            </w:r>
            <w:r>
              <w:t>alteration/exception to the requirement</w:t>
            </w:r>
            <w:r w:rsidRPr="00463DD8">
              <w:t xml:space="preserve"> </w:t>
            </w:r>
            <w:r>
              <w:t xml:space="preserve">to seek prior </w:t>
            </w:r>
            <w:r w:rsidRPr="00463DD8">
              <w:t xml:space="preserve">informed consent is sought, address the criteria in TCPS article </w:t>
            </w:r>
            <w:hyperlink r:id="rId61" w:anchor="b" w:history="1">
              <w:r w:rsidRPr="00841C43">
                <w:rPr>
                  <w:rStyle w:val="Hyperlink"/>
                </w:rPr>
                <w:t>3.7A</w:t>
              </w:r>
            </w:hyperlink>
            <w:r w:rsidRPr="00463DD8">
              <w:t>.</w:t>
            </w:r>
            <w:r>
              <w:t xml:space="preserve"> If the alteration involves deception or nondisclosure, also complete section 2.4.4.</w:t>
            </w:r>
          </w:p>
          <w:p w14:paraId="3878E317" w14:textId="77777777" w:rsidR="0045432F" w:rsidRPr="00D56491" w:rsidRDefault="0045432F" w:rsidP="00BC6E3F">
            <w:r w:rsidRPr="00C55701">
              <w:rPr>
                <w:rFonts w:cs="Calibri"/>
                <w:sz w:val="18"/>
                <w:szCs w:val="18"/>
              </w:rPr>
              <w:t>[</w:t>
            </w:r>
            <w:r>
              <w:rPr>
                <w:rFonts w:cs="Calibri"/>
                <w:sz w:val="18"/>
                <w:szCs w:val="18"/>
              </w:rPr>
              <w:t>X</w:t>
            </w:r>
            <w:r w:rsidRPr="00C55701">
              <w:rPr>
                <w:rFonts w:cs="Calibri"/>
                <w:sz w:val="18"/>
                <w:szCs w:val="18"/>
              </w:rPr>
              <w:t xml:space="preserve">] </w:t>
            </w:r>
            <w:r w:rsidRPr="00D56491">
              <w:t>Not applicable</w:t>
            </w:r>
          </w:p>
          <w:p w14:paraId="10ACB4A9" w14:textId="77777777" w:rsidR="0045432F" w:rsidRPr="00463DD8" w:rsidRDefault="0045432F" w:rsidP="00BC6E3F"/>
        </w:tc>
      </w:tr>
      <w:tr w:rsidR="0045432F" w:rsidRPr="00463DD8" w14:paraId="2D22AE72" w14:textId="77777777" w:rsidTr="00BC6E3F">
        <w:trPr>
          <w:trHeight w:val="712"/>
        </w:trPr>
        <w:tc>
          <w:tcPr>
            <w:tcW w:w="9900" w:type="dxa"/>
          </w:tcPr>
          <w:p w14:paraId="04877A59" w14:textId="77777777" w:rsidR="0045432F" w:rsidRPr="00463DD8" w:rsidRDefault="0045432F" w:rsidP="00BC6E3F">
            <w:pPr>
              <w:ind w:left="582" w:hanging="582"/>
            </w:pPr>
            <w:r w:rsidRPr="00463DD8">
              <w:t>2.</w:t>
            </w:r>
            <w:r>
              <w:t xml:space="preserve">4.4 </w:t>
            </w:r>
            <w:r w:rsidRPr="00463DD8">
              <w:t>Describe and justify any use of deception or nondisclosure and explain how participants will be debriefed.</w:t>
            </w:r>
          </w:p>
          <w:p w14:paraId="5C6D543D" w14:textId="77777777" w:rsidR="0045432F" w:rsidRPr="00463DD8" w:rsidRDefault="0045432F" w:rsidP="00BC6E3F">
            <w:r w:rsidRPr="00C55701">
              <w:rPr>
                <w:rFonts w:cs="Calibri"/>
                <w:sz w:val="18"/>
                <w:szCs w:val="18"/>
              </w:rPr>
              <w:t>[</w:t>
            </w:r>
            <w:r>
              <w:rPr>
                <w:rFonts w:cs="Calibri"/>
                <w:sz w:val="18"/>
                <w:szCs w:val="18"/>
              </w:rPr>
              <w:t>X</w:t>
            </w:r>
            <w:r w:rsidRPr="00C55701">
              <w:rPr>
                <w:rFonts w:cs="Calibri"/>
                <w:sz w:val="18"/>
                <w:szCs w:val="18"/>
              </w:rPr>
              <w:t xml:space="preserve">] </w:t>
            </w:r>
            <w:r w:rsidRPr="00463DD8">
              <w:t>Not applicable</w:t>
            </w:r>
          </w:p>
          <w:p w14:paraId="694592EE" w14:textId="77777777" w:rsidR="0045432F" w:rsidRDefault="0045432F" w:rsidP="00BC6E3F">
            <w:pPr>
              <w:ind w:left="582" w:hanging="582"/>
            </w:pPr>
          </w:p>
        </w:tc>
      </w:tr>
    </w:tbl>
    <w:p w14:paraId="268B1A2A" w14:textId="77777777" w:rsidR="0045432F" w:rsidRDefault="0045432F" w:rsidP="0045432F"/>
    <w:p w14:paraId="4177936D" w14:textId="77777777" w:rsidR="0045432F" w:rsidRDefault="0045432F" w:rsidP="0045432F"/>
    <w:p w14:paraId="235F9218" w14:textId="77777777" w:rsidR="0045432F" w:rsidRDefault="0045432F" w:rsidP="0045432F"/>
    <w:p w14:paraId="24745FDD"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33988007" w14:textId="77777777" w:rsidTr="00BC6E3F">
        <w:tc>
          <w:tcPr>
            <w:tcW w:w="9900" w:type="dxa"/>
            <w:shd w:val="clear" w:color="auto" w:fill="F2F2F2" w:themeFill="background1" w:themeFillShade="F2"/>
          </w:tcPr>
          <w:p w14:paraId="1F8E5D28" w14:textId="77777777" w:rsidR="0045432F" w:rsidRPr="00463DD8" w:rsidRDefault="0045432F" w:rsidP="00BC6E3F">
            <w:r w:rsidRPr="006446B5">
              <w:rPr>
                <w:b/>
              </w:rPr>
              <w:t>2.5</w:t>
            </w:r>
            <w:r>
              <w:t xml:space="preserve"> </w:t>
            </w:r>
            <w:r w:rsidRPr="00E07F60">
              <w:rPr>
                <w:b/>
                <w:bCs/>
              </w:rPr>
              <w:t>Methods, data collection and analysis</w:t>
            </w:r>
          </w:p>
        </w:tc>
      </w:tr>
      <w:tr w:rsidR="0045432F" w:rsidRPr="00463DD8" w14:paraId="68121333" w14:textId="77777777" w:rsidTr="00BC6E3F">
        <w:trPr>
          <w:trHeight w:val="1126"/>
        </w:trPr>
        <w:tc>
          <w:tcPr>
            <w:tcW w:w="9900" w:type="dxa"/>
          </w:tcPr>
          <w:p w14:paraId="7C7464BB" w14:textId="77777777" w:rsidR="0045432F" w:rsidRPr="00046004" w:rsidRDefault="0045432F" w:rsidP="00BC6E3F">
            <w:pPr>
              <w:ind w:left="582" w:hanging="582"/>
              <w:rPr>
                <w:rFonts w:ascii="Times" w:hAnsi="Times"/>
              </w:rPr>
            </w:pPr>
            <w:r w:rsidRPr="00046004">
              <w:rPr>
                <w:rFonts w:ascii="Times" w:hAnsi="Times"/>
              </w:rPr>
              <w:t xml:space="preserve">2.5.1 </w:t>
            </w:r>
          </w:p>
          <w:p w14:paraId="1849521F" w14:textId="77777777" w:rsidR="0045432F" w:rsidRPr="00046004" w:rsidRDefault="0045432F" w:rsidP="00BC6E3F">
            <w:pPr>
              <w:ind w:left="582" w:hanging="582"/>
              <w:rPr>
                <w:rFonts w:ascii="Times" w:hAnsi="Times"/>
              </w:rPr>
            </w:pPr>
            <w:r w:rsidRPr="00046004">
              <w:rPr>
                <w:rFonts w:ascii="Times" w:hAnsi="Times"/>
              </w:rPr>
              <w:t>A) Where will the research be conducted?</w:t>
            </w:r>
          </w:p>
          <w:p w14:paraId="4FE03039"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Research will be conducted remotely using Microsoft Teams </w:t>
            </w:r>
            <w:r>
              <w:rPr>
                <w:rFonts w:ascii="Times" w:hAnsi="Times"/>
              </w:rPr>
              <w:t xml:space="preserve">or Skype </w:t>
            </w:r>
            <w:r w:rsidRPr="00046004">
              <w:rPr>
                <w:rFonts w:ascii="Times" w:hAnsi="Times"/>
              </w:rPr>
              <w:t>based on the participant’s convenience. So, the participants will be able to participate in the study from their homes.</w:t>
            </w:r>
          </w:p>
          <w:p w14:paraId="66A6E70D" w14:textId="77777777" w:rsidR="0045432F" w:rsidRPr="00046004" w:rsidRDefault="0045432F" w:rsidP="00BC6E3F">
            <w:pPr>
              <w:ind w:left="582" w:hanging="582"/>
              <w:rPr>
                <w:rFonts w:ascii="Times" w:hAnsi="Times"/>
              </w:rPr>
            </w:pPr>
          </w:p>
          <w:p w14:paraId="2BFAD097" w14:textId="77777777" w:rsidR="0045432F" w:rsidRDefault="0045432F" w:rsidP="00BC6E3F">
            <w:pPr>
              <w:ind w:left="582" w:hanging="582"/>
              <w:rPr>
                <w:rFonts w:ascii="Times" w:hAnsi="Times"/>
                <w:color w:val="000000" w:themeColor="text1"/>
              </w:rPr>
            </w:pPr>
            <w:r w:rsidRPr="00046004">
              <w:rPr>
                <w:rFonts w:ascii="Times" w:hAnsi="Times"/>
              </w:rPr>
              <w:t xml:space="preserve">B) </w:t>
            </w:r>
            <w:r w:rsidRPr="00046004">
              <w:rPr>
                <w:rFonts w:ascii="Times" w:hAnsi="Times"/>
                <w:color w:val="000000" w:themeColor="text1"/>
              </w:rPr>
              <w:t xml:space="preserve">What will participants be asked to do? </w:t>
            </w:r>
          </w:p>
          <w:p w14:paraId="5020F5CA" w14:textId="77777777" w:rsidR="0045432F" w:rsidRPr="00046004" w:rsidRDefault="0045432F" w:rsidP="00BC6E3F">
            <w:pPr>
              <w:ind w:left="582" w:hanging="582"/>
              <w:rPr>
                <w:rFonts w:ascii="Times" w:hAnsi="Times"/>
                <w:color w:val="000000" w:themeColor="text1"/>
              </w:rPr>
            </w:pPr>
          </w:p>
          <w:p w14:paraId="1B82246C" w14:textId="77777777" w:rsidR="0045432F" w:rsidRDefault="0045432F" w:rsidP="00BC6E3F">
            <w:pPr>
              <w:jc w:val="both"/>
              <w:rPr>
                <w:rFonts w:ascii="Times" w:hAnsi="Times"/>
                <w:color w:val="000000" w:themeColor="text1"/>
              </w:rPr>
            </w:pPr>
            <w:r w:rsidRPr="00046004">
              <w:rPr>
                <w:rFonts w:ascii="Times" w:hAnsi="Times"/>
                <w:color w:val="000000" w:themeColor="text1"/>
              </w:rPr>
              <w:t xml:space="preserve">We have developed a web application and for this reason participants do not need to install any </w:t>
            </w:r>
            <w:r>
              <w:rPr>
                <w:rFonts w:ascii="Times" w:hAnsi="Times"/>
                <w:color w:val="000000" w:themeColor="text1"/>
              </w:rPr>
              <w:t xml:space="preserve">specialized </w:t>
            </w:r>
            <w:r w:rsidRPr="00046004">
              <w:rPr>
                <w:rFonts w:ascii="Times" w:hAnsi="Times"/>
                <w:color w:val="000000" w:themeColor="text1"/>
              </w:rPr>
              <w:t xml:space="preserve">software in his/her own machine for this study other than </w:t>
            </w:r>
            <w:r>
              <w:rPr>
                <w:rFonts w:ascii="Times" w:hAnsi="Times"/>
                <w:color w:val="000000" w:themeColor="text1"/>
              </w:rPr>
              <w:t xml:space="preserve">a browser (Firefox) and a </w:t>
            </w:r>
            <w:r w:rsidRPr="00046004">
              <w:rPr>
                <w:rFonts w:ascii="Times" w:hAnsi="Times"/>
                <w:color w:val="000000" w:themeColor="text1"/>
              </w:rPr>
              <w:t xml:space="preserve">communicating </w:t>
            </w:r>
            <w:r>
              <w:rPr>
                <w:rFonts w:ascii="Times" w:hAnsi="Times"/>
                <w:color w:val="000000" w:themeColor="text1"/>
              </w:rPr>
              <w:t>medium (software)</w:t>
            </w:r>
            <w:r w:rsidRPr="00046004">
              <w:rPr>
                <w:rFonts w:ascii="Times" w:hAnsi="Times"/>
                <w:color w:val="000000" w:themeColor="text1"/>
              </w:rPr>
              <w:t xml:space="preserve">, for example: Skype. We will provide a URL and then participants will be asked to navigate to the application. </w:t>
            </w:r>
            <w:r>
              <w:rPr>
                <w:rFonts w:ascii="Times" w:hAnsi="Times"/>
                <w:color w:val="000000" w:themeColor="text1"/>
              </w:rPr>
              <w:t>From there</w:t>
            </w:r>
            <w:r w:rsidRPr="00046004">
              <w:rPr>
                <w:rFonts w:ascii="Times" w:hAnsi="Times"/>
                <w:color w:val="000000" w:themeColor="text1"/>
              </w:rPr>
              <w:t xml:space="preserve"> they will directly </w:t>
            </w:r>
            <w:r>
              <w:rPr>
                <w:rFonts w:ascii="Times" w:hAnsi="Times"/>
                <w:color w:val="000000" w:themeColor="text1"/>
              </w:rPr>
              <w:t>access the visualizations</w:t>
            </w:r>
            <w:r w:rsidRPr="00046004">
              <w:rPr>
                <w:rFonts w:ascii="Times" w:hAnsi="Times"/>
                <w:color w:val="000000" w:themeColor="text1"/>
              </w:rPr>
              <w:t xml:space="preserve">. </w:t>
            </w:r>
          </w:p>
          <w:p w14:paraId="6ABBF522" w14:textId="77777777" w:rsidR="0045432F" w:rsidRDefault="0045432F" w:rsidP="00BC6E3F">
            <w:pPr>
              <w:jc w:val="both"/>
              <w:rPr>
                <w:rFonts w:ascii="Times" w:hAnsi="Times"/>
                <w:color w:val="000000" w:themeColor="text1"/>
              </w:rPr>
            </w:pPr>
          </w:p>
          <w:p w14:paraId="47B81881" w14:textId="77777777" w:rsidR="0045432F" w:rsidRDefault="0045432F" w:rsidP="00BC6E3F">
            <w:pPr>
              <w:jc w:val="both"/>
              <w:rPr>
                <w:rFonts w:ascii="Times" w:hAnsi="Times"/>
                <w:color w:val="000000" w:themeColor="text1"/>
              </w:rPr>
            </w:pPr>
            <w:r w:rsidRPr="00046004">
              <w:rPr>
                <w:rFonts w:ascii="Times" w:hAnsi="Times"/>
                <w:color w:val="000000" w:themeColor="text1"/>
              </w:rPr>
              <w:t>They will be asked to share their screen using Skype or MS Teams to show the running application.</w:t>
            </w:r>
            <w:r>
              <w:rPr>
                <w:rFonts w:ascii="Times" w:hAnsi="Times"/>
                <w:color w:val="000000" w:themeColor="text1"/>
              </w:rPr>
              <w:t xml:space="preserve"> They will then be given short interactive tasks that will give them instruction on how to interact with the methods of visually representing uncertainty.  </w:t>
            </w:r>
            <w:r w:rsidRPr="008C4ADE">
              <w:rPr>
                <w:color w:val="000000"/>
              </w:rPr>
              <w:t xml:space="preserve">The same tasks will be done </w:t>
            </w:r>
            <w:r>
              <w:rPr>
                <w:color w:val="000000"/>
              </w:rPr>
              <w:t>when evaluating</w:t>
            </w:r>
            <w:r w:rsidRPr="008C4ADE">
              <w:rPr>
                <w:color w:val="000000"/>
              </w:rPr>
              <w:t xml:space="preserve"> t</w:t>
            </w:r>
            <w:r w:rsidRPr="008C4ADE">
              <w:rPr>
                <w:rFonts w:eastAsia="SimSun" w:hint="eastAsia"/>
                <w:color w:val="000000"/>
                <w:lang w:eastAsia="zh-CN"/>
              </w:rPr>
              <w:t xml:space="preserve">he </w:t>
            </w:r>
            <w:r>
              <w:rPr>
                <w:rFonts w:eastAsia="SimSun"/>
                <w:color w:val="000000"/>
                <w:lang w:eastAsia="zh-CN"/>
              </w:rPr>
              <w:t xml:space="preserve">competing </w:t>
            </w:r>
            <w:r>
              <w:rPr>
                <w:rFonts w:eastAsia="SimSun"/>
                <w:color w:val="000000"/>
              </w:rPr>
              <w:t>uncertainty visualization</w:t>
            </w:r>
            <w:r w:rsidRPr="008C4ADE">
              <w:rPr>
                <w:color w:val="000000"/>
              </w:rPr>
              <w:t xml:space="preserve"> </w:t>
            </w:r>
            <w:r>
              <w:rPr>
                <w:color w:val="000000"/>
              </w:rPr>
              <w:t>approaches</w:t>
            </w:r>
            <w:r w:rsidRPr="008C4ADE">
              <w:rPr>
                <w:color w:val="000000"/>
              </w:rPr>
              <w:t xml:space="preserve">. </w:t>
            </w:r>
            <w:r w:rsidRPr="00046004">
              <w:rPr>
                <w:rFonts w:ascii="Times" w:hAnsi="Times"/>
                <w:color w:val="000000" w:themeColor="text1"/>
              </w:rPr>
              <w:t xml:space="preserve"> Images of the screenshots are given in Appendix </w:t>
            </w:r>
            <w:r>
              <w:rPr>
                <w:rFonts w:ascii="Times" w:hAnsi="Times"/>
                <w:color w:val="000000" w:themeColor="text1"/>
              </w:rPr>
              <w:t>D along with the Questionnaire and examples of our implementations in different kind of charts</w:t>
            </w:r>
            <w:r w:rsidRPr="00046004">
              <w:rPr>
                <w:rFonts w:ascii="Times" w:hAnsi="Times"/>
                <w:color w:val="000000" w:themeColor="text1"/>
              </w:rPr>
              <w:t xml:space="preserve">. </w:t>
            </w:r>
            <w:r>
              <w:rPr>
                <w:rFonts w:ascii="Times" w:hAnsi="Times"/>
                <w:color w:val="000000" w:themeColor="text1"/>
              </w:rPr>
              <w:t>Each section of the questionnaire will therefore be proceeded by a short explanation session</w:t>
            </w:r>
            <w:r w:rsidRPr="00046004">
              <w:rPr>
                <w:rFonts w:ascii="Times" w:hAnsi="Times"/>
                <w:color w:val="000000" w:themeColor="text1"/>
              </w:rPr>
              <w:t xml:space="preserve">. The participants need to observe and understand the features to answer </w:t>
            </w:r>
            <w:r>
              <w:rPr>
                <w:rFonts w:ascii="Times" w:hAnsi="Times"/>
                <w:color w:val="000000" w:themeColor="text1"/>
              </w:rPr>
              <w:t xml:space="preserve">questions </w:t>
            </w:r>
            <w:r w:rsidRPr="00046004">
              <w:rPr>
                <w:rFonts w:ascii="Times" w:hAnsi="Times"/>
                <w:color w:val="000000" w:themeColor="text1"/>
              </w:rPr>
              <w:t xml:space="preserve">correctly, and we will brief them to understand the contents </w:t>
            </w:r>
            <w:r>
              <w:rPr>
                <w:rFonts w:ascii="Times" w:hAnsi="Times"/>
                <w:color w:val="000000" w:themeColor="text1"/>
              </w:rPr>
              <w:t>whenever</w:t>
            </w:r>
            <w:r w:rsidRPr="00046004">
              <w:rPr>
                <w:rFonts w:ascii="Times" w:hAnsi="Times"/>
                <w:color w:val="000000" w:themeColor="text1"/>
              </w:rPr>
              <w:t xml:space="preserve"> needed.</w:t>
            </w:r>
          </w:p>
          <w:p w14:paraId="7C90F011" w14:textId="77777777" w:rsidR="0045432F" w:rsidRDefault="0045432F" w:rsidP="00BC6E3F">
            <w:pPr>
              <w:jc w:val="both"/>
              <w:rPr>
                <w:rFonts w:ascii="Times" w:hAnsi="Times"/>
                <w:color w:val="000000" w:themeColor="text1"/>
              </w:rPr>
            </w:pPr>
          </w:p>
          <w:p w14:paraId="5F56A8E5" w14:textId="77777777" w:rsidR="0045432F" w:rsidRPr="00FF1406" w:rsidRDefault="0045432F" w:rsidP="00BC6E3F">
            <w:pPr>
              <w:jc w:val="both"/>
              <w:rPr>
                <w:rFonts w:ascii="Times" w:hAnsi="Times"/>
                <w:color w:val="000000" w:themeColor="text1"/>
              </w:rPr>
            </w:pPr>
            <w:r w:rsidRPr="00FF1406">
              <w:rPr>
                <w:rFonts w:ascii="Times" w:hAnsi="Times"/>
                <w:color w:val="000000" w:themeColor="text1"/>
              </w:rPr>
              <w:t>More specifically, the general study design will have four sections of accuracy comparison between Chromatic Aberration (CA) with prior work VSUP and named them as:</w:t>
            </w:r>
          </w:p>
          <w:p w14:paraId="1A9A489D" w14:textId="77777777" w:rsidR="0045432F" w:rsidRPr="00FF1406" w:rsidRDefault="0045432F" w:rsidP="009D20AF">
            <w:pPr>
              <w:pStyle w:val="ListParagraph"/>
              <w:numPr>
                <w:ilvl w:val="0"/>
                <w:numId w:val="18"/>
              </w:numPr>
              <w:spacing w:after="100" w:line="276" w:lineRule="auto"/>
              <w:jc w:val="both"/>
              <w:rPr>
                <w:rFonts w:ascii="Times" w:hAnsi="Times"/>
                <w:color w:val="000000" w:themeColor="text1"/>
              </w:rPr>
            </w:pPr>
            <w:r w:rsidRPr="00FF1406">
              <w:rPr>
                <w:rFonts w:ascii="Times" w:hAnsi="Times"/>
                <w:color w:val="000000" w:themeColor="text1"/>
              </w:rPr>
              <w:t>CA + Bubble</w:t>
            </w:r>
          </w:p>
          <w:p w14:paraId="2BE06655" w14:textId="77777777" w:rsidR="0045432F" w:rsidRPr="00FF1406" w:rsidRDefault="0045432F" w:rsidP="009D20AF">
            <w:pPr>
              <w:pStyle w:val="ListParagraph"/>
              <w:numPr>
                <w:ilvl w:val="0"/>
                <w:numId w:val="18"/>
              </w:numPr>
              <w:spacing w:after="100" w:line="276" w:lineRule="auto"/>
              <w:jc w:val="both"/>
              <w:rPr>
                <w:rFonts w:ascii="Times" w:hAnsi="Times"/>
                <w:color w:val="000000" w:themeColor="text1"/>
              </w:rPr>
            </w:pPr>
            <w:r w:rsidRPr="00FF1406">
              <w:rPr>
                <w:rFonts w:ascii="Times" w:hAnsi="Times"/>
                <w:color w:val="000000" w:themeColor="text1"/>
              </w:rPr>
              <w:t>VSUP + Bubble</w:t>
            </w:r>
          </w:p>
          <w:p w14:paraId="5AC2A6AA" w14:textId="77777777" w:rsidR="0045432F" w:rsidRPr="008C2C8E" w:rsidRDefault="0045432F" w:rsidP="009D20AF">
            <w:pPr>
              <w:pStyle w:val="ListParagraph"/>
              <w:numPr>
                <w:ilvl w:val="0"/>
                <w:numId w:val="18"/>
              </w:numPr>
              <w:spacing w:after="100" w:line="276" w:lineRule="auto"/>
              <w:jc w:val="both"/>
              <w:rPr>
                <w:rFonts w:ascii="Times" w:hAnsi="Times"/>
                <w:color w:val="000000" w:themeColor="text1"/>
              </w:rPr>
            </w:pPr>
            <w:r w:rsidRPr="008C2C8E">
              <w:rPr>
                <w:rFonts w:ascii="Times" w:hAnsi="Times"/>
                <w:color w:val="000000" w:themeColor="text1"/>
              </w:rPr>
              <w:t>CA + Grid</w:t>
            </w:r>
          </w:p>
          <w:p w14:paraId="7880B526" w14:textId="77777777" w:rsidR="0045432F" w:rsidRPr="008C2C8E" w:rsidRDefault="0045432F" w:rsidP="009D20AF">
            <w:pPr>
              <w:pStyle w:val="ListParagraph"/>
              <w:numPr>
                <w:ilvl w:val="0"/>
                <w:numId w:val="18"/>
              </w:numPr>
              <w:spacing w:after="100" w:line="276" w:lineRule="auto"/>
              <w:jc w:val="both"/>
              <w:rPr>
                <w:rFonts w:ascii="Times" w:hAnsi="Times"/>
                <w:color w:val="000000" w:themeColor="text1"/>
              </w:rPr>
            </w:pPr>
            <w:r w:rsidRPr="008C2C8E">
              <w:rPr>
                <w:rFonts w:ascii="Times" w:hAnsi="Times"/>
                <w:color w:val="000000" w:themeColor="text1"/>
              </w:rPr>
              <w:t>VSUP + Grid</w:t>
            </w:r>
          </w:p>
          <w:p w14:paraId="7CB27A7F" w14:textId="77777777" w:rsidR="0045432F" w:rsidRPr="00046004" w:rsidRDefault="0045432F" w:rsidP="00BC6E3F">
            <w:pPr>
              <w:ind w:left="582" w:hanging="582"/>
              <w:rPr>
                <w:rFonts w:ascii="Times" w:hAnsi="Times"/>
              </w:rPr>
            </w:pPr>
          </w:p>
          <w:p w14:paraId="6612588A" w14:textId="77777777" w:rsidR="0045432F" w:rsidRPr="00046004" w:rsidRDefault="0045432F" w:rsidP="00BC6E3F">
            <w:pPr>
              <w:ind w:left="582" w:hanging="582"/>
              <w:rPr>
                <w:rFonts w:ascii="Times" w:hAnsi="Times"/>
              </w:rPr>
            </w:pPr>
            <w:r w:rsidRPr="00046004">
              <w:rPr>
                <w:rFonts w:ascii="Times" w:hAnsi="Times"/>
              </w:rPr>
              <w:t>C) What data will be collected using what research instruments? (Note that privacy and confidentiality of data will be covered in section 2.6)</w:t>
            </w:r>
          </w:p>
          <w:p w14:paraId="68DB9074" w14:textId="77777777" w:rsidR="0045432F" w:rsidRPr="00046004" w:rsidRDefault="0045432F" w:rsidP="00BC6E3F">
            <w:pPr>
              <w:pStyle w:val="NormalWeb"/>
              <w:shd w:val="clear" w:color="auto" w:fill="FFFFFF"/>
              <w:rPr>
                <w:rFonts w:ascii="Times" w:hAnsi="Times"/>
              </w:rPr>
            </w:pPr>
            <w:r w:rsidRPr="00046004">
              <w:rPr>
                <w:rFonts w:ascii="Times" w:hAnsi="Times"/>
              </w:rPr>
              <w:lastRenderedPageBreak/>
              <w:t xml:space="preserve">The following data will be collected: </w:t>
            </w:r>
          </w:p>
          <w:p w14:paraId="4A41A8AD" w14:textId="77777777" w:rsidR="0045432F" w:rsidRPr="00046004" w:rsidRDefault="0045432F" w:rsidP="009D20AF">
            <w:pPr>
              <w:pStyle w:val="NormalWeb"/>
              <w:numPr>
                <w:ilvl w:val="0"/>
                <w:numId w:val="17"/>
              </w:numPr>
              <w:shd w:val="clear" w:color="auto" w:fill="FFFFFF"/>
              <w:rPr>
                <w:rFonts w:ascii="Times" w:hAnsi="Times"/>
              </w:rPr>
            </w:pPr>
            <w:r>
              <w:rPr>
                <w:rFonts w:ascii="Times" w:hAnsi="Times"/>
              </w:rPr>
              <w:t>A</w:t>
            </w:r>
            <w:r w:rsidRPr="00046004">
              <w:rPr>
                <w:rFonts w:ascii="Times" w:hAnsi="Times"/>
              </w:rPr>
              <w:t xml:space="preserve">nswers to the questionnaire questions (Appendix </w:t>
            </w:r>
            <w:r>
              <w:rPr>
                <w:rFonts w:ascii="Times" w:hAnsi="Times"/>
              </w:rPr>
              <w:t>D</w:t>
            </w:r>
            <w:r w:rsidRPr="00046004">
              <w:rPr>
                <w:rFonts w:ascii="Times" w:hAnsi="Times"/>
              </w:rPr>
              <w:t xml:space="preserve">) will be collected </w:t>
            </w:r>
            <w:r>
              <w:rPr>
                <w:rFonts w:ascii="Times" w:hAnsi="Times"/>
              </w:rPr>
              <w:t xml:space="preserve">online </w:t>
            </w:r>
            <w:r w:rsidRPr="00046004">
              <w:rPr>
                <w:rFonts w:ascii="Times" w:hAnsi="Times"/>
              </w:rPr>
              <w:t xml:space="preserve">using </w:t>
            </w:r>
            <w:r>
              <w:rPr>
                <w:rFonts w:ascii="Times" w:hAnsi="Times"/>
              </w:rPr>
              <w:t xml:space="preserve">our self-developed web application. So, user will go through the questionnaire through browser and answer the question and our system will automatically track the response and save as JSON in file system with their email address. </w:t>
            </w:r>
          </w:p>
          <w:p w14:paraId="53F0DC53" w14:textId="77777777" w:rsidR="0045432F" w:rsidRDefault="0045432F" w:rsidP="009D20AF">
            <w:pPr>
              <w:pStyle w:val="NormalWeb"/>
              <w:numPr>
                <w:ilvl w:val="0"/>
                <w:numId w:val="17"/>
              </w:numPr>
              <w:shd w:val="clear" w:color="auto" w:fill="FFFFFF"/>
              <w:rPr>
                <w:rFonts w:ascii="Times" w:hAnsi="Times"/>
              </w:rPr>
            </w:pPr>
            <w:r>
              <w:rPr>
                <w:rFonts w:ascii="Times" w:hAnsi="Times"/>
              </w:rPr>
              <w:t>V</w:t>
            </w:r>
            <w:r w:rsidRPr="00046004">
              <w:rPr>
                <w:rFonts w:ascii="Times" w:hAnsi="Times"/>
              </w:rPr>
              <w:t>ideo</w:t>
            </w:r>
            <w:r>
              <w:rPr>
                <w:rFonts w:ascii="Times" w:hAnsi="Times"/>
              </w:rPr>
              <w:t xml:space="preserve"> </w:t>
            </w:r>
            <w:r w:rsidRPr="0070208B">
              <w:rPr>
                <w:rFonts w:ascii="Times" w:hAnsi="Times"/>
              </w:rPr>
              <w:t xml:space="preserve">(screenshare </w:t>
            </w:r>
            <w:proofErr w:type="gramStart"/>
            <w:r w:rsidRPr="0070208B">
              <w:rPr>
                <w:rFonts w:ascii="Times" w:hAnsi="Times"/>
              </w:rPr>
              <w:t xml:space="preserve">only) </w:t>
            </w:r>
            <w:r w:rsidRPr="00046004">
              <w:rPr>
                <w:rFonts w:ascii="Times" w:hAnsi="Times"/>
              </w:rPr>
              <w:t xml:space="preserve"> and</w:t>
            </w:r>
            <w:proofErr w:type="gramEnd"/>
            <w:r w:rsidRPr="00046004">
              <w:rPr>
                <w:rFonts w:ascii="Times" w:hAnsi="Times"/>
              </w:rPr>
              <w:t xml:space="preserve"> audio recording of screenshare session will be collected using Microsoft Teams or Skype</w:t>
            </w:r>
            <w:r>
              <w:rPr>
                <w:rFonts w:ascii="Times" w:hAnsi="Times"/>
              </w:rPr>
              <w:t xml:space="preserve">. </w:t>
            </w:r>
          </w:p>
          <w:p w14:paraId="5A413012" w14:textId="77777777" w:rsidR="0045432F" w:rsidRPr="00046004" w:rsidRDefault="0045432F" w:rsidP="009D20AF">
            <w:pPr>
              <w:pStyle w:val="NormalWeb"/>
              <w:numPr>
                <w:ilvl w:val="0"/>
                <w:numId w:val="17"/>
              </w:numPr>
              <w:shd w:val="clear" w:color="auto" w:fill="FFFFFF"/>
              <w:rPr>
                <w:rFonts w:ascii="Times" w:hAnsi="Times"/>
              </w:rPr>
            </w:pPr>
            <w:r>
              <w:rPr>
                <w:rFonts w:ascii="Times" w:hAnsi="Times"/>
              </w:rPr>
              <w:t>Timing information will also be recorded to facilitate a comparison of the time requirements of each competing visualization approach.</w:t>
            </w:r>
          </w:p>
          <w:p w14:paraId="11DE0D2A" w14:textId="77777777" w:rsidR="0045432F" w:rsidRPr="00457A50" w:rsidRDefault="0045432F" w:rsidP="00BC6E3F">
            <w:pPr>
              <w:pStyle w:val="NormalWeb"/>
              <w:shd w:val="clear" w:color="auto" w:fill="FFFFFF"/>
              <w:rPr>
                <w:rFonts w:ascii="Times" w:hAnsi="Times"/>
              </w:rPr>
            </w:pPr>
            <w:r>
              <w:rPr>
                <w:rFonts w:ascii="Times" w:hAnsi="Times"/>
              </w:rPr>
              <w:t xml:space="preserve">It will be </w:t>
            </w:r>
            <w:r w:rsidRPr="00457A50">
              <w:rPr>
                <w:rFonts w:ascii="Times" w:hAnsi="Times"/>
              </w:rPr>
              <w:t>a within subject experiment</w:t>
            </w:r>
            <w:r>
              <w:rPr>
                <w:rFonts w:ascii="Times" w:hAnsi="Times"/>
              </w:rPr>
              <w:t xml:space="preserve"> to “</w:t>
            </w:r>
            <w:r w:rsidRPr="00457A50">
              <w:rPr>
                <w:rFonts w:ascii="Times" w:hAnsi="Times"/>
              </w:rPr>
              <w:t>control for the variation in the interpersonal differences” [</w:t>
            </w:r>
            <w:proofErr w:type="spellStart"/>
            <w:r w:rsidRPr="00457A50">
              <w:rPr>
                <w:rFonts w:ascii="Times" w:hAnsi="Times"/>
              </w:rPr>
              <w:t>Correll</w:t>
            </w:r>
            <w:proofErr w:type="spellEnd"/>
            <w:r w:rsidRPr="00457A50">
              <w:rPr>
                <w:rFonts w:ascii="Times" w:hAnsi="Times"/>
              </w:rPr>
              <w:t xml:space="preserve"> 2018]</w:t>
            </w:r>
            <w:r>
              <w:rPr>
                <w:rFonts w:ascii="Times" w:hAnsi="Times"/>
              </w:rPr>
              <w:t xml:space="preserve">.   </w:t>
            </w:r>
            <w:r w:rsidRPr="00457A50">
              <w:rPr>
                <w:rFonts w:ascii="Times" w:hAnsi="Times"/>
              </w:rPr>
              <w:t xml:space="preserve">Moreover, we will use sequence counter balancing to counter act any learning effects within each subject.      </w:t>
            </w:r>
          </w:p>
          <w:p w14:paraId="0EABC9F2" w14:textId="77777777" w:rsidR="0045432F" w:rsidRDefault="0045432F" w:rsidP="00BC6E3F">
            <w:pPr>
              <w:ind w:left="582" w:hanging="582"/>
              <w:rPr>
                <w:rFonts w:ascii="Times" w:hAnsi="Times"/>
              </w:rPr>
            </w:pPr>
            <w:r w:rsidRPr="00046004">
              <w:rPr>
                <w:rFonts w:ascii="Times" w:hAnsi="Times"/>
              </w:rPr>
              <w:t>D) How much of the participant’s time will participation in the study require?</w:t>
            </w:r>
          </w:p>
          <w:p w14:paraId="6F6EF98A" w14:textId="77777777" w:rsidR="0045432F" w:rsidRPr="00046004" w:rsidRDefault="0045432F" w:rsidP="00BC6E3F">
            <w:pPr>
              <w:ind w:left="582" w:hanging="582"/>
              <w:rPr>
                <w:rFonts w:ascii="Times" w:hAnsi="Times"/>
              </w:rPr>
            </w:pPr>
          </w:p>
          <w:p w14:paraId="0F681EEB" w14:textId="77777777" w:rsidR="0045432F" w:rsidRDefault="0045432F" w:rsidP="00BC6E3F">
            <w:pPr>
              <w:rPr>
                <w:rFonts w:ascii="Times" w:hAnsi="Times"/>
              </w:rPr>
            </w:pPr>
            <w:r w:rsidRPr="00046004">
              <w:rPr>
                <w:rFonts w:ascii="Times" w:hAnsi="Times"/>
              </w:rPr>
              <w:t xml:space="preserve">Approximately </w:t>
            </w:r>
            <w:r>
              <w:rPr>
                <w:rFonts w:ascii="Times" w:hAnsi="Times"/>
              </w:rPr>
              <w:t xml:space="preserve">1 </w:t>
            </w:r>
            <w:r w:rsidRPr="00046004">
              <w:rPr>
                <w:rFonts w:ascii="Times" w:hAnsi="Times"/>
              </w:rPr>
              <w:t xml:space="preserve">hour </w:t>
            </w:r>
            <w:r>
              <w:rPr>
                <w:rFonts w:ascii="Times" w:hAnsi="Times"/>
              </w:rPr>
              <w:t>will be required</w:t>
            </w:r>
            <w:r w:rsidRPr="00046004">
              <w:rPr>
                <w:rFonts w:ascii="Times" w:hAnsi="Times"/>
              </w:rPr>
              <w:t xml:space="preserve">. The participant should go through the presentation in dynamic web application for </w:t>
            </w:r>
            <w:r>
              <w:rPr>
                <w:rFonts w:ascii="Times" w:hAnsi="Times"/>
              </w:rPr>
              <w:t>up to 3</w:t>
            </w:r>
            <w:r>
              <w:rPr>
                <w:rFonts w:ascii="Times" w:eastAsia="Calibri" w:hAnsi="Times"/>
              </w:rPr>
              <w:t>0 minutes</w:t>
            </w:r>
            <w:r w:rsidRPr="00046004">
              <w:rPr>
                <w:rFonts w:ascii="Times" w:hAnsi="Times"/>
              </w:rPr>
              <w:t xml:space="preserve"> and </w:t>
            </w:r>
            <w:r>
              <w:rPr>
                <w:rFonts w:ascii="Times" w:hAnsi="Times"/>
              </w:rPr>
              <w:t xml:space="preserve">30 </w:t>
            </w:r>
            <w:r>
              <w:rPr>
                <w:rFonts w:ascii="Times" w:eastAsia="Calibri" w:hAnsi="Times"/>
              </w:rPr>
              <w:t>minutes</w:t>
            </w:r>
            <w:r w:rsidRPr="00046004">
              <w:rPr>
                <w:rFonts w:ascii="Times" w:hAnsi="Times"/>
              </w:rPr>
              <w:t xml:space="preserve"> is anticipated for the completion of questionnaire section which is the main component of the survey. </w:t>
            </w:r>
          </w:p>
          <w:p w14:paraId="2876D38C" w14:textId="77777777" w:rsidR="0045432F" w:rsidRPr="00046004" w:rsidRDefault="0045432F" w:rsidP="00BC6E3F">
            <w:pPr>
              <w:rPr>
                <w:rFonts w:ascii="Times" w:hAnsi="Times"/>
              </w:rPr>
            </w:pPr>
          </w:p>
          <w:p w14:paraId="719E61D8" w14:textId="77777777" w:rsidR="0045432F" w:rsidRPr="00046004" w:rsidRDefault="0045432F" w:rsidP="00BC6E3F">
            <w:pPr>
              <w:rPr>
                <w:rFonts w:ascii="Times" w:hAnsi="Times"/>
              </w:rPr>
            </w:pPr>
            <w:r w:rsidRPr="00046004">
              <w:rPr>
                <w:rFonts w:ascii="Times" w:hAnsi="Times" w:cs="Calibri"/>
              </w:rPr>
              <w:t>[</w:t>
            </w:r>
            <w:r>
              <w:rPr>
                <w:rFonts w:cs="Calibri"/>
                <w:sz w:val="18"/>
                <w:szCs w:val="18"/>
              </w:rPr>
              <w:t>X</w:t>
            </w:r>
            <w:r w:rsidRPr="00046004">
              <w:rPr>
                <w:rFonts w:ascii="Times" w:hAnsi="Times" w:cs="Calibri"/>
              </w:rPr>
              <w:t xml:space="preserve">] </w:t>
            </w:r>
            <w:r w:rsidRPr="00046004">
              <w:rPr>
                <w:rFonts w:ascii="Times" w:hAnsi="Times"/>
              </w:rPr>
              <w:t xml:space="preserve">Append copies of all research instruments (questionnaires, focus group questions, standardized measures, </w:t>
            </w:r>
            <w:proofErr w:type="spellStart"/>
            <w:r w:rsidRPr="00046004">
              <w:rPr>
                <w:rFonts w:ascii="Times" w:hAnsi="Times"/>
              </w:rPr>
              <w:t>etc</w:t>
            </w:r>
            <w:proofErr w:type="spellEnd"/>
            <w:r w:rsidRPr="00046004">
              <w:rPr>
                <w:rFonts w:ascii="Times" w:hAnsi="Times"/>
              </w:rPr>
              <w:t>)</w:t>
            </w:r>
          </w:p>
          <w:p w14:paraId="641CA051" w14:textId="77777777" w:rsidR="0045432F" w:rsidRDefault="0045432F" w:rsidP="00BC6E3F">
            <w:pPr>
              <w:rPr>
                <w:rFonts w:ascii="Times" w:hAnsi="Times"/>
              </w:rPr>
            </w:pPr>
            <w:proofErr w:type="gramStart"/>
            <w:r w:rsidRPr="00046004">
              <w:rPr>
                <w:rFonts w:ascii="Times" w:hAnsi="Times" w:cs="Calibri"/>
              </w:rPr>
              <w:t>[  ]</w:t>
            </w:r>
            <w:proofErr w:type="gramEnd"/>
            <w:r w:rsidRPr="00046004">
              <w:rPr>
                <w:rFonts w:ascii="Times" w:hAnsi="Times" w:cs="Calibri"/>
              </w:rPr>
              <w:t xml:space="preserve"> </w:t>
            </w:r>
            <w:r w:rsidRPr="00046004">
              <w:rPr>
                <w:rFonts w:ascii="Times" w:hAnsi="Times"/>
              </w:rPr>
              <w:t>This is a clinical trial (physical or mental health intervention) – ensure section 2.12 is completed</w:t>
            </w:r>
          </w:p>
          <w:p w14:paraId="393F1F37" w14:textId="77777777" w:rsidR="0045432F" w:rsidRDefault="0045432F" w:rsidP="00BC6E3F">
            <w:pPr>
              <w:rPr>
                <w:rFonts w:ascii="Times" w:hAnsi="Times"/>
              </w:rPr>
            </w:pPr>
          </w:p>
          <w:p w14:paraId="459D4803" w14:textId="77777777" w:rsidR="0045432F" w:rsidRDefault="0045432F" w:rsidP="00BC6E3F">
            <w:pPr>
              <w:rPr>
                <w:rFonts w:ascii="Times" w:hAnsi="Times"/>
              </w:rPr>
            </w:pPr>
          </w:p>
          <w:p w14:paraId="3DE07C6C" w14:textId="77777777" w:rsidR="0045432F" w:rsidRPr="00046004" w:rsidRDefault="0045432F" w:rsidP="00BC6E3F">
            <w:pPr>
              <w:rPr>
                <w:rFonts w:ascii="Times" w:hAnsi="Times"/>
              </w:rPr>
            </w:pPr>
          </w:p>
        </w:tc>
      </w:tr>
      <w:tr w:rsidR="0045432F" w:rsidRPr="00463DD8" w14:paraId="69533CD5" w14:textId="77777777" w:rsidTr="00BC6E3F">
        <w:trPr>
          <w:trHeight w:val="27"/>
        </w:trPr>
        <w:tc>
          <w:tcPr>
            <w:tcW w:w="9900" w:type="dxa"/>
          </w:tcPr>
          <w:p w14:paraId="18776ECF" w14:textId="77777777" w:rsidR="0045432F" w:rsidRPr="004F058C" w:rsidRDefault="0045432F" w:rsidP="00BC6E3F">
            <w:pPr>
              <w:ind w:left="625" w:hanging="567"/>
              <w:rPr>
                <w:rFonts w:ascii="Times" w:hAnsi="Times"/>
              </w:rPr>
            </w:pPr>
            <w:r w:rsidRPr="004F058C">
              <w:rPr>
                <w:rFonts w:ascii="Times" w:hAnsi="Times"/>
              </w:rPr>
              <w:lastRenderedPageBreak/>
              <w:t xml:space="preserve">2.5.2 Briefly </w:t>
            </w:r>
            <w:r w:rsidRPr="004F058C">
              <w:rPr>
                <w:rFonts w:ascii="Times" w:hAnsi="Times" w:cstheme="majorHAnsi"/>
              </w:rPr>
              <w:t>describe the data analysis plan. Indicate how the proposed data analyses address the study’s primary objectives or research questions.</w:t>
            </w:r>
          </w:p>
          <w:p w14:paraId="38E2C887" w14:textId="77777777" w:rsidR="0045432F" w:rsidRPr="008C2C8E" w:rsidRDefault="0045432F" w:rsidP="00BC6E3F">
            <w:pPr>
              <w:pStyle w:val="NormalWeb"/>
              <w:shd w:val="clear" w:color="auto" w:fill="FFFFFF"/>
              <w:jc w:val="both"/>
              <w:rPr>
                <w:rFonts w:ascii="Times" w:hAnsi="Times"/>
                <w:color w:val="000000" w:themeColor="text1"/>
              </w:rPr>
            </w:pPr>
            <w:r w:rsidRPr="00D17677">
              <w:rPr>
                <w:rFonts w:ascii="Times" w:hAnsi="Times"/>
                <w:lang w:val="en-GB"/>
              </w:rPr>
              <w:t xml:space="preserve">There will be </w:t>
            </w:r>
            <w:r>
              <w:rPr>
                <w:rFonts w:ascii="Times" w:hAnsi="Times"/>
                <w:lang w:val="en-GB"/>
              </w:rPr>
              <w:t>several</w:t>
            </w:r>
            <w:r w:rsidRPr="00D17677">
              <w:rPr>
                <w:rFonts w:ascii="Times" w:hAnsi="Times"/>
                <w:lang w:val="en-GB"/>
              </w:rPr>
              <w:t xml:space="preserve"> aspects to data collection</w:t>
            </w:r>
            <w:r>
              <w:rPr>
                <w:rFonts w:ascii="Times" w:hAnsi="Times"/>
                <w:lang w:val="en-GB"/>
              </w:rPr>
              <w:t xml:space="preserve"> and analysis</w:t>
            </w:r>
            <w:r w:rsidRPr="00D17677">
              <w:rPr>
                <w:rFonts w:ascii="Times" w:hAnsi="Times"/>
                <w:lang w:val="en-GB"/>
              </w:rPr>
              <w:t xml:space="preserve">. </w:t>
            </w:r>
            <w:proofErr w:type="gramStart"/>
            <w:r w:rsidRPr="00D17677">
              <w:rPr>
                <w:rFonts w:ascii="Times" w:hAnsi="Times"/>
                <w:lang w:val="en-GB"/>
              </w:rPr>
              <w:t>First of all</w:t>
            </w:r>
            <w:proofErr w:type="gramEnd"/>
            <w:r w:rsidRPr="00D17677">
              <w:rPr>
                <w:rFonts w:ascii="Times" w:hAnsi="Times"/>
                <w:lang w:val="en-GB"/>
              </w:rPr>
              <w:t xml:space="preserve">, we will record the audio of participants while they perform tasks; we anticipate that participants </w:t>
            </w:r>
            <w:r>
              <w:rPr>
                <w:rFonts w:ascii="Times" w:hAnsi="Times"/>
                <w:lang w:val="en-GB"/>
              </w:rPr>
              <w:t>could</w:t>
            </w:r>
            <w:r w:rsidRPr="00D17677">
              <w:rPr>
                <w:rFonts w:ascii="Times" w:hAnsi="Times"/>
                <w:lang w:val="en-GB"/>
              </w:rPr>
              <w:t xml:space="preserve"> express frustration or describe their intensions while performing the tasks. We will use this information to help interpret the log data, described next. </w:t>
            </w:r>
            <w:r>
              <w:rPr>
                <w:rFonts w:ascii="Times" w:hAnsi="Times"/>
                <w:lang w:val="en-GB"/>
              </w:rPr>
              <w:t xml:space="preserve"> </w:t>
            </w:r>
            <w:r w:rsidRPr="00D17677">
              <w:rPr>
                <w:rFonts w:ascii="Times" w:hAnsi="Times"/>
                <w:lang w:val="en-GB"/>
              </w:rPr>
              <w:t xml:space="preserve">Second, the timings </w:t>
            </w:r>
            <w:r>
              <w:rPr>
                <w:rFonts w:ascii="Times" w:hAnsi="Times"/>
                <w:lang w:val="en-GB"/>
              </w:rPr>
              <w:t>of the required tasks will be recorded automatically by our system</w:t>
            </w:r>
            <w:r w:rsidRPr="00D17677">
              <w:rPr>
                <w:rFonts w:ascii="Times" w:hAnsi="Times"/>
                <w:lang w:val="en-GB"/>
              </w:rPr>
              <w:t xml:space="preserve">. Third, there will </w:t>
            </w:r>
            <w:r>
              <w:rPr>
                <w:rFonts w:ascii="Times" w:hAnsi="Times"/>
                <w:lang w:val="en-GB"/>
              </w:rPr>
              <w:t>a color vision</w:t>
            </w:r>
            <w:r w:rsidRPr="00D17677">
              <w:rPr>
                <w:rFonts w:ascii="Times" w:hAnsi="Times"/>
                <w:lang w:val="en-GB"/>
              </w:rPr>
              <w:t xml:space="preserve"> test and tasks related questionnaires</w:t>
            </w:r>
            <w:r>
              <w:rPr>
                <w:rFonts w:ascii="Times" w:hAnsi="Times"/>
                <w:lang w:val="en-GB"/>
              </w:rPr>
              <w:t xml:space="preserve"> [Appendix F]</w:t>
            </w:r>
            <w:r w:rsidRPr="00D17677">
              <w:rPr>
                <w:rFonts w:ascii="Times" w:hAnsi="Times"/>
                <w:lang w:val="en-GB"/>
              </w:rPr>
              <w:t xml:space="preserve"> to fill out by participants. Fourth, after all the tasks are finished, </w:t>
            </w:r>
            <w:r>
              <w:rPr>
                <w:rFonts w:ascii="Times" w:hAnsi="Times"/>
                <w:lang w:val="en-GB"/>
              </w:rPr>
              <w:t>they</w:t>
            </w:r>
            <w:r w:rsidRPr="00D17677">
              <w:rPr>
                <w:rFonts w:ascii="Times" w:hAnsi="Times"/>
                <w:lang w:val="en-GB"/>
              </w:rPr>
              <w:t xml:space="preserve"> will </w:t>
            </w:r>
            <w:r>
              <w:rPr>
                <w:rFonts w:ascii="Times" w:hAnsi="Times"/>
                <w:lang w:val="en-GB"/>
              </w:rPr>
              <w:t>answer a questionnaire</w:t>
            </w:r>
            <w:r w:rsidRPr="00D17677">
              <w:rPr>
                <w:rFonts w:ascii="Times" w:hAnsi="Times"/>
                <w:lang w:val="en-GB"/>
              </w:rPr>
              <w:t xml:space="preserve"> about the experience of using our application </w:t>
            </w:r>
            <w:r>
              <w:rPr>
                <w:rFonts w:ascii="Times" w:hAnsi="Times"/>
                <w:lang w:val="en-GB"/>
              </w:rPr>
              <w:t>for</w:t>
            </w:r>
            <w:r w:rsidRPr="00D17677">
              <w:rPr>
                <w:rFonts w:ascii="Times" w:hAnsi="Times"/>
                <w:lang w:val="en-GB"/>
              </w:rPr>
              <w:t xml:space="preserve"> two selection techniques</w:t>
            </w:r>
            <w:r>
              <w:rPr>
                <w:rFonts w:ascii="Times" w:hAnsi="Times"/>
                <w:lang w:val="en-GB"/>
              </w:rPr>
              <w:t xml:space="preserve">. </w:t>
            </w:r>
            <w:r>
              <w:rPr>
                <w:rFonts w:ascii="Times" w:hAnsi="Times"/>
              </w:rPr>
              <w:t xml:space="preserve">The questions will include the </w:t>
            </w:r>
            <w:r w:rsidRPr="00D76B4F">
              <w:rPr>
                <w:rFonts w:ascii="Times" w:hAnsi="Times"/>
                <w:color w:val="000000" w:themeColor="text1"/>
              </w:rPr>
              <w:t xml:space="preserve">System Usability Scale (SUS) </w:t>
            </w:r>
            <w:r w:rsidRPr="00C05E55">
              <w:rPr>
                <w:rFonts w:ascii="Times" w:hAnsi="Times"/>
              </w:rPr>
              <w:t>[Brook</w:t>
            </w:r>
            <w:r>
              <w:rPr>
                <w:rFonts w:ascii="Times" w:hAnsi="Times"/>
              </w:rPr>
              <w:t>s 1986</w:t>
            </w:r>
            <w:r w:rsidRPr="00C05E55">
              <w:rPr>
                <w:rFonts w:ascii="Times" w:hAnsi="Times"/>
              </w:rPr>
              <w:t xml:space="preserve">] </w:t>
            </w:r>
            <w:r>
              <w:rPr>
                <w:rFonts w:ascii="Times" w:hAnsi="Times"/>
              </w:rPr>
              <w:t xml:space="preserve">and the </w:t>
            </w:r>
            <w:r w:rsidRPr="00D76B4F">
              <w:rPr>
                <w:rFonts w:ascii="Times" w:hAnsi="Times"/>
                <w:color w:val="000000" w:themeColor="text1"/>
              </w:rPr>
              <w:t xml:space="preserve">NASA-TLX </w:t>
            </w:r>
            <w:r w:rsidRPr="00B84851">
              <w:rPr>
                <w:rFonts w:ascii="Times" w:hAnsi="Times"/>
              </w:rPr>
              <w:t>[NASA 1986]</w:t>
            </w:r>
            <w:r>
              <w:rPr>
                <w:rFonts w:ascii="Times" w:hAnsi="Times"/>
              </w:rPr>
              <w:t xml:space="preserve"> standardized questionnaires.  </w:t>
            </w:r>
          </w:p>
          <w:p w14:paraId="6F33A7E6" w14:textId="77777777" w:rsidR="0045432F" w:rsidRDefault="0045432F" w:rsidP="00BC6E3F">
            <w:pPr>
              <w:pStyle w:val="NormalWeb"/>
              <w:shd w:val="clear" w:color="auto" w:fill="FFFFFF"/>
              <w:jc w:val="both"/>
              <w:rPr>
                <w:rFonts w:ascii="Times" w:hAnsi="Times"/>
                <w:lang w:val="en-GB"/>
              </w:rPr>
            </w:pPr>
            <w:r w:rsidRPr="00D17677">
              <w:rPr>
                <w:rFonts w:ascii="Times" w:hAnsi="Times"/>
                <w:lang w:val="en-GB"/>
              </w:rPr>
              <w:t xml:space="preserve">The timing of finishing tasks </w:t>
            </w:r>
            <w:r>
              <w:rPr>
                <w:rFonts w:ascii="Times" w:hAnsi="Times"/>
                <w:lang w:val="en-GB"/>
              </w:rPr>
              <w:t xml:space="preserve">and user estimates of values and uncertainty </w:t>
            </w:r>
            <w:r w:rsidRPr="00D17677">
              <w:rPr>
                <w:rFonts w:ascii="Times" w:hAnsi="Times"/>
                <w:lang w:val="en-GB"/>
              </w:rPr>
              <w:t>will be objective quantitative measure</w:t>
            </w:r>
            <w:r>
              <w:rPr>
                <w:rFonts w:ascii="Times" w:hAnsi="Times"/>
                <w:lang w:val="en-GB"/>
              </w:rPr>
              <w:t>s</w:t>
            </w:r>
            <w:r w:rsidRPr="00D17677">
              <w:rPr>
                <w:rFonts w:ascii="Times" w:hAnsi="Times"/>
                <w:lang w:val="en-GB"/>
              </w:rPr>
              <w:t xml:space="preserve"> of performance; responses to rating questionnaires will give us subjective quantitative data such as the degree of user satisfaction with the interface and confidence about finishing tasks. The data will </w:t>
            </w:r>
            <w:r>
              <w:rPr>
                <w:rFonts w:ascii="Times" w:hAnsi="Times"/>
                <w:lang w:val="en-GB"/>
              </w:rPr>
              <w:t xml:space="preserve">also </w:t>
            </w:r>
            <w:r w:rsidRPr="00D17677">
              <w:rPr>
                <w:rFonts w:ascii="Times" w:hAnsi="Times"/>
                <w:lang w:val="en-GB"/>
              </w:rPr>
              <w:t>give us information that will allow us to further refine our interface</w:t>
            </w:r>
            <w:r>
              <w:rPr>
                <w:rFonts w:ascii="Times" w:hAnsi="Times"/>
                <w:lang w:val="en-GB"/>
              </w:rPr>
              <w:t xml:space="preserve"> in future work</w:t>
            </w:r>
            <w:r w:rsidRPr="00D17677">
              <w:rPr>
                <w:rFonts w:ascii="Times" w:hAnsi="Times"/>
                <w:lang w:val="en-GB"/>
              </w:rPr>
              <w:t xml:space="preserve">. </w:t>
            </w:r>
          </w:p>
          <w:p w14:paraId="2BBD1FFC" w14:textId="77777777" w:rsidR="0045432F" w:rsidRDefault="0045432F" w:rsidP="00BC6E3F">
            <w:pPr>
              <w:pStyle w:val="NormalWeb"/>
              <w:shd w:val="clear" w:color="auto" w:fill="FFFFFF"/>
              <w:jc w:val="both"/>
              <w:rPr>
                <w:rFonts w:ascii="Times" w:hAnsi="Times"/>
              </w:rPr>
            </w:pPr>
            <w:r w:rsidRPr="00D17677">
              <w:rPr>
                <w:rFonts w:ascii="Times" w:hAnsi="Times"/>
                <w:lang w:val="en-GB"/>
              </w:rPr>
              <w:t xml:space="preserve">Post-session </w:t>
            </w:r>
            <w:r>
              <w:rPr>
                <w:rFonts w:ascii="Times" w:hAnsi="Times"/>
                <w:lang w:val="en-GB"/>
              </w:rPr>
              <w:t>questionnaires</w:t>
            </w:r>
            <w:r w:rsidRPr="00D17677">
              <w:rPr>
                <w:rFonts w:ascii="Times" w:hAnsi="Times"/>
                <w:lang w:val="en-GB"/>
              </w:rPr>
              <w:t xml:space="preserve"> </w:t>
            </w:r>
            <w:r w:rsidRPr="00046004">
              <w:rPr>
                <w:rFonts w:ascii="Times" w:hAnsi="Times"/>
              </w:rPr>
              <w:t xml:space="preserve">(Appendix </w:t>
            </w:r>
            <w:r>
              <w:rPr>
                <w:rFonts w:ascii="Times" w:hAnsi="Times"/>
              </w:rPr>
              <w:t>D</w:t>
            </w:r>
            <w:r w:rsidRPr="00046004">
              <w:rPr>
                <w:rFonts w:ascii="Times" w:hAnsi="Times"/>
              </w:rPr>
              <w:t>)</w:t>
            </w:r>
            <w:r>
              <w:rPr>
                <w:rFonts w:ascii="Times" w:hAnsi="Times"/>
              </w:rPr>
              <w:t xml:space="preserve"> </w:t>
            </w:r>
            <w:r w:rsidRPr="00D17677">
              <w:rPr>
                <w:rFonts w:ascii="Times" w:hAnsi="Times"/>
                <w:lang w:val="en-GB"/>
              </w:rPr>
              <w:t xml:space="preserve">will provide us with additional feedback, which might not be apparent in the previous data and will help us to </w:t>
            </w:r>
            <w:r w:rsidRPr="00D76B4F">
              <w:rPr>
                <w:rFonts w:ascii="Times" w:hAnsi="Times"/>
                <w:color w:val="000000" w:themeColor="text1"/>
                <w:lang w:val="en-GB"/>
              </w:rPr>
              <w:t xml:space="preserve">understand the preference of a participant’s choices </w:t>
            </w:r>
            <w:r w:rsidRPr="00D76B4F">
              <w:rPr>
                <w:rFonts w:ascii="Times" w:hAnsi="Times"/>
                <w:color w:val="000000" w:themeColor="text1"/>
                <w:lang w:val="en-GB"/>
              </w:rPr>
              <w:lastRenderedPageBreak/>
              <w:t>more comprehensively</w:t>
            </w:r>
            <w:r w:rsidRPr="00D17677">
              <w:rPr>
                <w:rFonts w:ascii="Times" w:hAnsi="Times"/>
                <w:lang w:val="en-GB"/>
              </w:rPr>
              <w:t xml:space="preserve"> in terms of these </w:t>
            </w:r>
            <w:r>
              <w:rPr>
                <w:rFonts w:ascii="Times" w:hAnsi="Times"/>
                <w:lang w:val="en-GB"/>
              </w:rPr>
              <w:t>visualization</w:t>
            </w:r>
            <w:r w:rsidRPr="00D17677">
              <w:rPr>
                <w:rFonts w:ascii="Times" w:hAnsi="Times"/>
                <w:lang w:val="en-GB"/>
              </w:rPr>
              <w:t xml:space="preserve"> techniques.  </w:t>
            </w:r>
            <w:r>
              <w:rPr>
                <w:rFonts w:ascii="Times" w:hAnsi="Times"/>
                <w:lang w:val="en-GB"/>
              </w:rPr>
              <w:t>The scoring method will be straightforward where each question will carry 1 point in every section.</w:t>
            </w:r>
          </w:p>
          <w:p w14:paraId="1180E316" w14:textId="77777777" w:rsidR="0045432F" w:rsidRPr="00D76B4F" w:rsidRDefault="0045432F" w:rsidP="00BC6E3F">
            <w:pPr>
              <w:pStyle w:val="NormalWeb"/>
              <w:shd w:val="clear" w:color="auto" w:fill="FFFFFF"/>
              <w:jc w:val="both"/>
              <w:rPr>
                <w:rFonts w:ascii="Times" w:hAnsi="Times"/>
                <w:color w:val="000000" w:themeColor="text1"/>
              </w:rPr>
            </w:pPr>
            <w:r w:rsidRPr="003B6B35">
              <w:rPr>
                <w:rFonts w:ascii="Times" w:hAnsi="Times"/>
              </w:rPr>
              <w:t>Participant responses will be com</w:t>
            </w:r>
            <w:r w:rsidRPr="00D17677">
              <w:rPr>
                <w:rFonts w:ascii="Times" w:hAnsi="Times"/>
              </w:rPr>
              <w:t xml:space="preserve">pared and </w:t>
            </w:r>
            <w:r w:rsidRPr="00D301C8">
              <w:t>anonymized</w:t>
            </w:r>
            <w:r w:rsidRPr="00D17677">
              <w:rPr>
                <w:rFonts w:ascii="Times" w:hAnsi="Times"/>
              </w:rPr>
              <w:t xml:space="preserve">. Positive averaged scores for the approach will support the hypothesis that chromatic aberration </w:t>
            </w:r>
            <w:r w:rsidRPr="00D76B4F">
              <w:rPr>
                <w:rFonts w:ascii="Times" w:hAnsi="Times"/>
              </w:rPr>
              <w:t>is more useful for</w:t>
            </w:r>
            <w:r w:rsidRPr="00D17677">
              <w:rPr>
                <w:rFonts w:ascii="Times" w:hAnsi="Times"/>
              </w:rPr>
              <w:t xml:space="preserve"> uncertainty visualization</w:t>
            </w:r>
            <w:r w:rsidRPr="00D76B4F">
              <w:rPr>
                <w:rFonts w:ascii="Times" w:hAnsi="Times"/>
              </w:rPr>
              <w:t xml:space="preserve"> over alternative</w:t>
            </w:r>
            <w:r>
              <w:rPr>
                <w:rFonts w:ascii="Times" w:hAnsi="Times"/>
              </w:rPr>
              <w:t>s</w:t>
            </w:r>
            <w:r w:rsidRPr="00D17677">
              <w:rPr>
                <w:rFonts w:ascii="Times" w:hAnsi="Times"/>
              </w:rPr>
              <w:t xml:space="preserve">. </w:t>
            </w:r>
            <w:r w:rsidRPr="00D76B4F">
              <w:rPr>
                <w:rFonts w:ascii="Times" w:hAnsi="Times"/>
              </w:rPr>
              <w:t xml:space="preserve"> </w:t>
            </w:r>
            <w:r>
              <w:rPr>
                <w:rFonts w:ascii="Times" w:hAnsi="Times"/>
              </w:rPr>
              <w:t xml:space="preserve"> More specifically, we will </w:t>
            </w:r>
            <w:r w:rsidRPr="006C0D4C">
              <w:rPr>
                <w:rFonts w:ascii="Times" w:hAnsi="Times"/>
                <w:color w:val="000000" w:themeColor="text1"/>
              </w:rPr>
              <w:t xml:space="preserve">use the </w:t>
            </w:r>
            <w:r w:rsidRPr="00D76B4F">
              <w:rPr>
                <w:rFonts w:ascii="Times" w:hAnsi="Times"/>
              </w:rPr>
              <w:t>Shapiro-Wilk normality test</w:t>
            </w:r>
            <w:r>
              <w:rPr>
                <w:rFonts w:ascii="Times" w:hAnsi="Times"/>
                <w:color w:val="000000" w:themeColor="text1"/>
              </w:rPr>
              <w:t xml:space="preserve"> [Shapiro &amp; Wilk 1965]</w:t>
            </w:r>
            <w:r w:rsidRPr="006C0D4C">
              <w:rPr>
                <w:rFonts w:ascii="Times" w:hAnsi="Times"/>
                <w:color w:val="000000" w:themeColor="text1"/>
              </w:rPr>
              <w:t xml:space="preserve"> to determine if the responses followed a normal distribution. </w:t>
            </w:r>
            <w:r>
              <w:rPr>
                <w:rFonts w:ascii="Times" w:hAnsi="Times"/>
                <w:color w:val="000000" w:themeColor="text1"/>
              </w:rPr>
              <w:t xml:space="preserve">For comparisons we will use standard t-tests. </w:t>
            </w:r>
          </w:p>
          <w:p w14:paraId="189482FC" w14:textId="77777777" w:rsidR="0045432F" w:rsidRPr="00046004" w:rsidRDefault="0045432F" w:rsidP="00BC6E3F">
            <w:pPr>
              <w:pStyle w:val="NormalWeb"/>
              <w:shd w:val="clear" w:color="auto" w:fill="FFFFFF"/>
              <w:jc w:val="both"/>
              <w:rPr>
                <w:rFonts w:ascii="Times" w:hAnsi="Times"/>
              </w:rPr>
            </w:pPr>
            <w:r w:rsidRPr="00046004">
              <w:rPr>
                <w:rFonts w:ascii="Times" w:hAnsi="Times"/>
              </w:rPr>
              <w:t xml:space="preserve">Participants’ feedback is also requested in written form. This feedback, in addition to comments made by the user during the screenshare, will be used as suggestions for future work. </w:t>
            </w:r>
          </w:p>
          <w:p w14:paraId="1471B5AC" w14:textId="77777777" w:rsidR="0045432F" w:rsidRPr="00046004" w:rsidRDefault="0045432F" w:rsidP="00BC6E3F">
            <w:pPr>
              <w:rPr>
                <w:rFonts w:ascii="Times" w:hAnsi="Times"/>
              </w:rPr>
            </w:pPr>
          </w:p>
        </w:tc>
      </w:tr>
      <w:tr w:rsidR="0045432F" w:rsidRPr="00463DD8" w14:paraId="297573C3" w14:textId="77777777" w:rsidTr="00BC6E3F">
        <w:trPr>
          <w:trHeight w:val="667"/>
        </w:trPr>
        <w:tc>
          <w:tcPr>
            <w:tcW w:w="9900" w:type="dxa"/>
          </w:tcPr>
          <w:p w14:paraId="39519DCE" w14:textId="77777777" w:rsidR="0045432F" w:rsidRDefault="0045432F" w:rsidP="00BC6E3F">
            <w:pPr>
              <w:ind w:left="582" w:hanging="582"/>
            </w:pPr>
            <w:r w:rsidRPr="00463DD8">
              <w:lastRenderedPageBreak/>
              <w:t>2</w:t>
            </w:r>
            <w:r>
              <w:t xml:space="preserve">.5.3 Describe any compensation </w:t>
            </w:r>
            <w:r w:rsidRPr="00463DD8">
              <w:t>that will be given to participants</w:t>
            </w:r>
            <w:r>
              <w:t xml:space="preserve"> and how this will be handled for participants who do not complete the </w:t>
            </w:r>
            <w:r w:rsidRPr="005B04C4">
              <w:t>study. Discuss any expenses participants are likely to incur and whether/how these will be reimbursed.</w:t>
            </w:r>
          </w:p>
          <w:p w14:paraId="0B1FCD4B" w14:textId="77777777" w:rsidR="0045432F" w:rsidRPr="00D00340" w:rsidRDefault="0045432F" w:rsidP="00BC6E3F">
            <w:pPr>
              <w:pStyle w:val="NormalWeb"/>
              <w:shd w:val="clear" w:color="auto" w:fill="FFFFFF"/>
              <w:jc w:val="both"/>
              <w:rPr>
                <w:rFonts w:ascii="Times" w:hAnsi="Times"/>
                <w:color w:val="000000" w:themeColor="text1"/>
              </w:rPr>
            </w:pPr>
            <w:r w:rsidRPr="00D00340">
              <w:rPr>
                <w:rFonts w:ascii="Times" w:hAnsi="Times"/>
                <w:color w:val="000000" w:themeColor="text1"/>
              </w:rPr>
              <w:t>Every participant will receive compensation of $10 (Walmart/Amazon E-Gift card) from the researcher after the study. The compensation will be given even if the participant does not finish the study. The gift-card will be sent to their email and there won’t be any other expenses in the study. Since the gift-card will be provided through email, there will be automatic history in mailbox and hence no need to sign of participant payment receipt.</w:t>
            </w:r>
          </w:p>
          <w:p w14:paraId="5E136779" w14:textId="77777777" w:rsidR="0045432F" w:rsidRPr="00565E94" w:rsidRDefault="0045432F" w:rsidP="00BC6E3F">
            <w:pPr>
              <w:pStyle w:val="NormalWeb"/>
              <w:shd w:val="clear" w:color="auto" w:fill="FFFFFF"/>
              <w:rPr>
                <w:rFonts w:ascii="Times" w:hAnsi="Times"/>
              </w:rPr>
            </w:pPr>
          </w:p>
        </w:tc>
      </w:tr>
    </w:tbl>
    <w:p w14:paraId="19E6BB69"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27DD0A9" w14:textId="77777777" w:rsidTr="00BC6E3F">
        <w:tc>
          <w:tcPr>
            <w:tcW w:w="9900" w:type="dxa"/>
            <w:shd w:val="clear" w:color="auto" w:fill="F2F2F2" w:themeFill="background1" w:themeFillShade="F2"/>
          </w:tcPr>
          <w:p w14:paraId="43B06E21" w14:textId="77777777" w:rsidR="0045432F" w:rsidRPr="00A94911" w:rsidRDefault="0045432F" w:rsidP="00BC6E3F">
            <w:r w:rsidRPr="006446B5">
              <w:rPr>
                <w:b/>
              </w:rPr>
              <w:t>2.6</w:t>
            </w:r>
            <w:r>
              <w:t xml:space="preserve"> </w:t>
            </w:r>
            <w:r w:rsidRPr="00E07F60">
              <w:rPr>
                <w:b/>
                <w:bCs/>
              </w:rPr>
              <w:t>Privacy and confidentiality</w:t>
            </w:r>
            <w:r w:rsidRPr="00463DD8">
              <w:t xml:space="preserve"> </w:t>
            </w:r>
          </w:p>
        </w:tc>
      </w:tr>
      <w:tr w:rsidR="0045432F" w:rsidRPr="00463DD8" w14:paraId="75765916" w14:textId="77777777" w:rsidTr="00BC6E3F">
        <w:trPr>
          <w:trHeight w:val="2250"/>
        </w:trPr>
        <w:tc>
          <w:tcPr>
            <w:tcW w:w="9900" w:type="dxa"/>
          </w:tcPr>
          <w:p w14:paraId="0FBADA16" w14:textId="77777777" w:rsidR="0045432F" w:rsidRPr="00046004" w:rsidRDefault="0045432F" w:rsidP="00BC6E3F">
            <w:pPr>
              <w:ind w:left="582" w:hanging="582"/>
              <w:rPr>
                <w:rFonts w:ascii="Times" w:hAnsi="Times" w:cstheme="minorHAnsi"/>
                <w:szCs w:val="22"/>
              </w:rPr>
            </w:pPr>
            <w:r w:rsidRPr="00046004">
              <w:rPr>
                <w:rFonts w:ascii="Times" w:hAnsi="Times" w:cstheme="minorHAnsi"/>
                <w:szCs w:val="22"/>
              </w:rPr>
              <w:t xml:space="preserve">2.6.1 </w:t>
            </w:r>
            <w:bookmarkStart w:id="5" w:name="_Hlk18410082"/>
          </w:p>
          <w:p w14:paraId="0E4D26AE" w14:textId="77777777" w:rsidR="0045432F" w:rsidRPr="00046004" w:rsidRDefault="0045432F" w:rsidP="00BC6E3F">
            <w:pPr>
              <w:ind w:left="582" w:hanging="582"/>
              <w:rPr>
                <w:rFonts w:ascii="Times" w:hAnsi="Times" w:cstheme="minorHAnsi"/>
                <w:szCs w:val="22"/>
              </w:rPr>
            </w:pPr>
            <w:r w:rsidRPr="00046004">
              <w:rPr>
                <w:rFonts w:ascii="Times" w:hAnsi="Times" w:cstheme="minorHAnsi"/>
                <w:szCs w:val="22"/>
              </w:rPr>
              <w:t>A) Describe who will have knowledge of participants’ identities.</w:t>
            </w:r>
          </w:p>
          <w:p w14:paraId="40D1ACE4" w14:textId="77777777" w:rsidR="0045432F" w:rsidRPr="00046004" w:rsidRDefault="0045432F" w:rsidP="00BC6E3F">
            <w:pPr>
              <w:pStyle w:val="NormalWeb"/>
              <w:shd w:val="clear" w:color="auto" w:fill="FFFFFF"/>
              <w:rPr>
                <w:rFonts w:ascii="Times" w:hAnsi="Times"/>
              </w:rPr>
            </w:pPr>
            <w:r w:rsidRPr="00046004">
              <w:rPr>
                <w:rFonts w:ascii="Times" w:hAnsi="Times"/>
                <w:szCs w:val="22"/>
              </w:rPr>
              <w:t xml:space="preserve">Only the researcher will know the relationship between participant’s name and unique participant IDs. </w:t>
            </w:r>
          </w:p>
          <w:p w14:paraId="46E26BD6" w14:textId="77777777" w:rsidR="0045432F" w:rsidRPr="00046004" w:rsidRDefault="0045432F" w:rsidP="00BC6E3F">
            <w:pPr>
              <w:widowControl w:val="0"/>
              <w:autoSpaceDE w:val="0"/>
              <w:autoSpaceDN w:val="0"/>
              <w:adjustRightInd w:val="0"/>
              <w:ind w:left="342" w:hanging="342"/>
              <w:rPr>
                <w:rFonts w:ascii="Times" w:hAnsi="Times" w:cstheme="minorHAnsi"/>
                <w:szCs w:val="22"/>
              </w:rPr>
            </w:pPr>
            <w:r w:rsidRPr="00046004">
              <w:rPr>
                <w:rFonts w:ascii="Times" w:hAnsi="Times" w:cstheme="minorHAnsi"/>
                <w:szCs w:val="22"/>
              </w:rPr>
              <w:t>B) Describe the level of identifiability of the study data (</w:t>
            </w:r>
            <w:bookmarkStart w:id="6" w:name="_Hlk20834429"/>
            <w:r w:rsidRPr="00046004">
              <w:rPr>
                <w:rFonts w:ascii="Times" w:hAnsi="Times" w:cstheme="minorHAnsi"/>
                <w:szCs w:val="22"/>
              </w:rPr>
              <w:t>anonymous, anonymized, de-identified/coded, identifying</w:t>
            </w:r>
            <w:bookmarkEnd w:id="6"/>
            <w:r w:rsidRPr="00046004">
              <w:rPr>
                <w:rFonts w:ascii="Times" w:hAnsi="Times" w:cstheme="minorHAnsi"/>
                <w:szCs w:val="22"/>
              </w:rPr>
              <w:t xml:space="preserve">) (see </w:t>
            </w:r>
            <w:hyperlink r:id="rId62" w:anchor="a" w:history="1">
              <w:r w:rsidRPr="00046004">
                <w:rPr>
                  <w:rStyle w:val="Hyperlink"/>
                  <w:rFonts w:ascii="Times" w:hAnsi="Times" w:cstheme="minorHAnsi"/>
                  <w:szCs w:val="22"/>
                </w:rPr>
                <w:t>TCPS Chapter 5A – types of information</w:t>
              </w:r>
            </w:hyperlink>
            <w:r w:rsidRPr="00046004">
              <w:rPr>
                <w:rFonts w:ascii="Times" w:hAnsi="Times" w:cstheme="minorHAnsi"/>
                <w:szCs w:val="22"/>
              </w:rPr>
              <w:t xml:space="preserve"> for definitions).</w:t>
            </w:r>
          </w:p>
          <w:p w14:paraId="774FD5BE" w14:textId="77777777" w:rsidR="0045432F" w:rsidRPr="00565E94" w:rsidRDefault="0045432F" w:rsidP="00BC6E3F">
            <w:pPr>
              <w:pStyle w:val="NormalWeb"/>
              <w:shd w:val="clear" w:color="auto" w:fill="FFFFFF"/>
              <w:rPr>
                <w:rFonts w:ascii="Times" w:hAnsi="Times"/>
              </w:rPr>
            </w:pPr>
            <w:r w:rsidRPr="00565E94">
              <w:rPr>
                <w:rFonts w:ascii="Times" w:hAnsi="Times"/>
              </w:rPr>
              <w:t xml:space="preserve">Data from this study will be associated to participants IDs (Coded Information). </w:t>
            </w:r>
          </w:p>
          <w:p w14:paraId="4CC7D488" w14:textId="77777777" w:rsidR="0045432F" w:rsidRPr="00046004" w:rsidRDefault="0045432F" w:rsidP="00BC6E3F">
            <w:pPr>
              <w:rPr>
                <w:rFonts w:ascii="Times" w:hAnsi="Times" w:cstheme="minorHAnsi"/>
                <w:szCs w:val="22"/>
              </w:rPr>
            </w:pPr>
          </w:p>
          <w:p w14:paraId="29313EA6" w14:textId="77777777" w:rsidR="0045432F" w:rsidRPr="00046004" w:rsidRDefault="0045432F" w:rsidP="00BC6E3F">
            <w:pPr>
              <w:ind w:left="342" w:hanging="342"/>
              <w:rPr>
                <w:rFonts w:ascii="Times" w:hAnsi="Times" w:cstheme="minorHAnsi"/>
                <w:szCs w:val="22"/>
              </w:rPr>
            </w:pPr>
            <w:r w:rsidRPr="00046004">
              <w:rPr>
                <w:rFonts w:ascii="Times" w:hAnsi="Times" w:cstheme="minorHAnsi"/>
                <w:szCs w:val="22"/>
              </w:rPr>
              <w:t>C) Specify which members of the research team (or others) will have access to participants’ data and for what purpose.</w:t>
            </w:r>
          </w:p>
          <w:p w14:paraId="613D2697" w14:textId="77777777" w:rsidR="0045432F" w:rsidRDefault="0045432F" w:rsidP="00BC6E3F">
            <w:pPr>
              <w:ind w:left="342" w:hanging="342"/>
              <w:rPr>
                <w:rFonts w:ascii="Times" w:hAnsi="Times"/>
                <w:szCs w:val="22"/>
              </w:rPr>
            </w:pPr>
          </w:p>
          <w:p w14:paraId="01FE6938" w14:textId="77777777" w:rsidR="0045432F" w:rsidRPr="00046004" w:rsidRDefault="0045432F" w:rsidP="00BC6E3F">
            <w:pPr>
              <w:ind w:left="342" w:hanging="342"/>
              <w:rPr>
                <w:rFonts w:ascii="Times" w:hAnsi="Times" w:cstheme="minorHAnsi"/>
                <w:szCs w:val="22"/>
              </w:rPr>
            </w:pPr>
            <w:r w:rsidRPr="00046004">
              <w:rPr>
                <w:rFonts w:ascii="Times" w:hAnsi="Times"/>
                <w:szCs w:val="22"/>
              </w:rPr>
              <w:t>Project supervisor might have access on participants information for validation and justify their achievement with their qualification. In other word</w:t>
            </w:r>
            <w:r>
              <w:rPr>
                <w:rFonts w:ascii="Times" w:hAnsi="Times"/>
                <w:szCs w:val="22"/>
              </w:rPr>
              <w:t>s,</w:t>
            </w:r>
            <w:r w:rsidRPr="00046004">
              <w:rPr>
                <w:rFonts w:ascii="Times" w:hAnsi="Times"/>
                <w:szCs w:val="22"/>
              </w:rPr>
              <w:t xml:space="preserve"> to </w:t>
            </w:r>
            <w:r>
              <w:rPr>
                <w:rFonts w:ascii="Times" w:hAnsi="Times"/>
                <w:szCs w:val="22"/>
              </w:rPr>
              <w:t>justify</w:t>
            </w:r>
            <w:r w:rsidRPr="00046004">
              <w:rPr>
                <w:rFonts w:ascii="Times" w:hAnsi="Times"/>
                <w:szCs w:val="22"/>
              </w:rPr>
              <w:t xml:space="preserve"> how much the educational background or knowledge level helps to answer the questionnaire properly.</w:t>
            </w:r>
          </w:p>
          <w:p w14:paraId="18172E36" w14:textId="77777777" w:rsidR="0045432F" w:rsidRPr="009C3487" w:rsidRDefault="0045432F" w:rsidP="00BC6E3F">
            <w:pPr>
              <w:rPr>
                <w:rFonts w:cstheme="minorHAnsi"/>
                <w:szCs w:val="22"/>
              </w:rPr>
            </w:pPr>
          </w:p>
          <w:p w14:paraId="4C548F2E" w14:textId="77777777" w:rsidR="0045432F" w:rsidRPr="00046004" w:rsidRDefault="0045432F" w:rsidP="00BC6E3F">
            <w:pPr>
              <w:widowControl w:val="0"/>
              <w:autoSpaceDE w:val="0"/>
              <w:autoSpaceDN w:val="0"/>
              <w:adjustRightInd w:val="0"/>
              <w:ind w:left="342" w:hanging="342"/>
              <w:rPr>
                <w:rFonts w:ascii="Times" w:hAnsi="Times" w:cstheme="minorHAnsi"/>
              </w:rPr>
            </w:pPr>
            <w:r w:rsidRPr="009C3487">
              <w:rPr>
                <w:rFonts w:cstheme="minorHAnsi"/>
                <w:szCs w:val="22"/>
              </w:rPr>
              <w:t xml:space="preserve">D) </w:t>
            </w:r>
            <w:r>
              <w:rPr>
                <w:rFonts w:cstheme="minorHAnsi"/>
                <w:szCs w:val="22"/>
              </w:rPr>
              <w:t>D</w:t>
            </w:r>
            <w:r w:rsidRPr="009C3487">
              <w:rPr>
                <w:rFonts w:cstheme="minorHAnsi"/>
                <w:szCs w:val="22"/>
              </w:rPr>
              <w:t xml:space="preserve">escribe </w:t>
            </w:r>
            <w:r>
              <w:rPr>
                <w:rFonts w:cstheme="minorHAnsi"/>
                <w:szCs w:val="22"/>
              </w:rPr>
              <w:t>measures to ensure privacy and confidentiality</w:t>
            </w:r>
            <w:r w:rsidRPr="009C3487">
              <w:rPr>
                <w:rFonts w:cstheme="minorHAnsi"/>
                <w:szCs w:val="22"/>
              </w:rPr>
              <w:t xml:space="preserve"> </w:t>
            </w:r>
            <w:r>
              <w:rPr>
                <w:rFonts w:cstheme="minorHAnsi"/>
                <w:szCs w:val="22"/>
              </w:rPr>
              <w:t>of</w:t>
            </w:r>
            <w:r w:rsidRPr="009C3487">
              <w:rPr>
                <w:rFonts w:cstheme="minorHAnsi"/>
                <w:szCs w:val="22"/>
              </w:rPr>
              <w:t xml:space="preserve"> study documents and </w:t>
            </w:r>
            <w:r>
              <w:rPr>
                <w:rFonts w:cstheme="minorHAnsi"/>
                <w:szCs w:val="22"/>
              </w:rPr>
              <w:t xml:space="preserve">participant </w:t>
            </w:r>
            <w:r w:rsidRPr="009C3487">
              <w:rPr>
                <w:rFonts w:cstheme="minorHAnsi"/>
                <w:szCs w:val="22"/>
              </w:rPr>
              <w:t>data</w:t>
            </w:r>
            <w:r>
              <w:rPr>
                <w:rFonts w:cstheme="minorHAnsi"/>
                <w:szCs w:val="22"/>
              </w:rPr>
              <w:t xml:space="preserve"> </w:t>
            </w:r>
            <w:r w:rsidRPr="00046004">
              <w:rPr>
                <w:rFonts w:ascii="Times" w:hAnsi="Times" w:cstheme="minorHAnsi"/>
              </w:rPr>
              <w:t>during the data collection and analysis phase</w:t>
            </w:r>
            <w:bookmarkEnd w:id="5"/>
            <w:r w:rsidRPr="00046004">
              <w:rPr>
                <w:rFonts w:ascii="Times" w:hAnsi="Times" w:cstheme="minorHAnsi"/>
              </w:rPr>
              <w:t>. [Note that plans for long term storage will be covered in 2.6.2]</w:t>
            </w:r>
          </w:p>
          <w:p w14:paraId="6305C614"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lastRenderedPageBreak/>
              <w:t xml:space="preserve">Address: handling of documents/data during data collection; transportation or transfer of documents/data; storage of documents/data (during the study). </w:t>
            </w:r>
          </w:p>
          <w:p w14:paraId="6F8CDC75"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If a key-code will be maintained, describe how it will be kept secure. </w:t>
            </w:r>
          </w:p>
          <w:p w14:paraId="09F263A0"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For electronic data, describe electronic data security measures, including file encryption and/or password protection </w:t>
            </w:r>
            <w:hyperlink r:id="rId63" w:history="1">
              <w:r w:rsidRPr="00046004">
                <w:rPr>
                  <w:rStyle w:val="Hyperlink"/>
                  <w:rFonts w:ascii="Times" w:hAnsi="Times" w:cstheme="minorHAnsi"/>
                </w:rPr>
                <w:t>as applicable</w:t>
              </w:r>
            </w:hyperlink>
            <w:r w:rsidRPr="00046004">
              <w:rPr>
                <w:rFonts w:ascii="Times" w:hAnsi="Times" w:cstheme="minorHAnsi"/>
              </w:rPr>
              <w:t xml:space="preserve">.  </w:t>
            </w:r>
          </w:p>
          <w:p w14:paraId="32E4B2FD"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For hard copy documents, describe physical security measures (specify location). </w:t>
            </w:r>
          </w:p>
          <w:p w14:paraId="0AB360CA"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1E94E6CC"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5166E98A" w14:textId="77777777" w:rsidR="0045432F" w:rsidRPr="00D00340" w:rsidRDefault="0045432F" w:rsidP="00BC6E3F">
            <w:pPr>
              <w:pStyle w:val="NormalWeb"/>
              <w:shd w:val="clear" w:color="auto" w:fill="FFFFFF"/>
              <w:jc w:val="both"/>
              <w:rPr>
                <w:rFonts w:ascii="Times" w:hAnsi="Times"/>
                <w:color w:val="000000" w:themeColor="text1"/>
              </w:rPr>
            </w:pPr>
            <w:r w:rsidRPr="00D00340">
              <w:rPr>
                <w:rFonts w:ascii="Times" w:hAnsi="Times"/>
                <w:color w:val="000000" w:themeColor="text1"/>
              </w:rPr>
              <w:t>We will use our self-developed web application for the questionnaire. The questionnaire will include multiple choice questions and identification</w:t>
            </w:r>
            <w:r w:rsidRPr="00D00340" w:rsidDel="00213170">
              <w:rPr>
                <w:rFonts w:ascii="Times" w:hAnsi="Times"/>
                <w:color w:val="000000" w:themeColor="text1"/>
              </w:rPr>
              <w:t xml:space="preserve"> </w:t>
            </w:r>
            <w:r w:rsidRPr="00D00340">
              <w:rPr>
                <w:rFonts w:ascii="Times" w:hAnsi="Times"/>
                <w:color w:val="000000" w:themeColor="text1"/>
              </w:rPr>
              <w:t>questions based on provided parameters. No personal information will be asked from the participants other than email to send the gift-card and computer skill/profession to evaluate our study performance based on their qualification</w:t>
            </w:r>
            <w:r w:rsidRPr="00040570">
              <w:rPr>
                <w:rFonts w:ascii="Times" w:hAnsi="Times"/>
                <w:color w:val="000000" w:themeColor="text1"/>
              </w:rPr>
              <w:t>. We will store the audio and video (screenshare only) and securely at Dalhousie university and will keep until research work is evaluated and nobody would be able to access the data other than researcher. The researcher will be responsible to keep the data strictly secret and will not share or disclose it to anyone. After evaluation, researcher will permanently erase all data (audio, response, screenshare video) relevant to participation.</w:t>
            </w:r>
            <w:r>
              <w:rPr>
                <w:rFonts w:ascii="Times" w:hAnsi="Times"/>
                <w:color w:val="000000" w:themeColor="text1"/>
              </w:rPr>
              <w:t xml:space="preserve"> </w:t>
            </w:r>
          </w:p>
          <w:p w14:paraId="741A2D45"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2B479D9D" w14:textId="77777777" w:rsidR="0045432F" w:rsidRPr="004A707C" w:rsidRDefault="0045432F" w:rsidP="00BC6E3F">
            <w:pPr>
              <w:rPr>
                <w:rFonts w:cstheme="minorHAnsi"/>
                <w:szCs w:val="22"/>
              </w:rPr>
            </w:pPr>
            <w:r w:rsidRPr="00046004">
              <w:rPr>
                <w:rFonts w:ascii="Times" w:hAnsi="Times" w:cstheme="minorHAnsi"/>
              </w:rPr>
              <w:t xml:space="preserve"> </w:t>
            </w:r>
            <w:proofErr w:type="gramStart"/>
            <w:r w:rsidRPr="00046004">
              <w:rPr>
                <w:rFonts w:ascii="Times" w:hAnsi="Times" w:cstheme="minorHAnsi"/>
              </w:rPr>
              <w:t>[  ]</w:t>
            </w:r>
            <w:proofErr w:type="gramEnd"/>
            <w:r w:rsidRPr="00046004">
              <w:rPr>
                <w:rFonts w:ascii="Times" w:hAnsi="Times" w:cstheme="minorHAnsi"/>
              </w:rPr>
              <w:t xml:space="preserve"> This research involves personal health records (ensure section 2.13 is completed)</w:t>
            </w:r>
          </w:p>
        </w:tc>
      </w:tr>
      <w:tr w:rsidR="0045432F" w:rsidRPr="00463DD8" w14:paraId="36E2EB43" w14:textId="77777777" w:rsidTr="00BC6E3F">
        <w:trPr>
          <w:trHeight w:val="1583"/>
        </w:trPr>
        <w:tc>
          <w:tcPr>
            <w:tcW w:w="9900" w:type="dxa"/>
          </w:tcPr>
          <w:p w14:paraId="5844A504" w14:textId="77777777" w:rsidR="0045432F" w:rsidRDefault="0045432F" w:rsidP="00BC6E3F">
            <w:pPr>
              <w:ind w:left="582" w:hanging="582"/>
            </w:pPr>
            <w:r w:rsidRPr="00463DD8">
              <w:lastRenderedPageBreak/>
              <w:t>2.</w:t>
            </w:r>
            <w:r>
              <w:t>6.2 Describe</w:t>
            </w:r>
            <w:r w:rsidRPr="002B0D0B">
              <w:t xml:space="preserve"> plans for </w:t>
            </w:r>
            <w:r>
              <w:t>data retention and long-term storage</w:t>
            </w:r>
            <w:r w:rsidRPr="002B0D0B">
              <w:t xml:space="preserve"> </w:t>
            </w:r>
            <w:r>
              <w:t>(</w:t>
            </w:r>
            <w:proofErr w:type="gramStart"/>
            <w:r>
              <w:t>i.e.</w:t>
            </w:r>
            <w:proofErr w:type="gramEnd"/>
            <w:r>
              <w:t xml:space="preserve"> </w:t>
            </w:r>
            <w:r w:rsidRPr="002B0D0B">
              <w:t>how long data will be retained</w:t>
            </w:r>
            <w:r>
              <w:t>, in what form</w:t>
            </w:r>
            <w:r w:rsidRPr="002B0D0B">
              <w:t xml:space="preserve"> and where</w:t>
            </w:r>
            <w:r>
              <w:t xml:space="preserve">). </w:t>
            </w:r>
            <w:r w:rsidRPr="004414F2">
              <w:t>Will the data eventually be destroyed or irreversibly anonymized? If so, what procedures will be used for this? Discuss any plans for future use of the data or materials beyond the study currently being reviewed.</w:t>
            </w:r>
          </w:p>
          <w:p w14:paraId="5C7B6664" w14:textId="77777777" w:rsidR="0045432F" w:rsidRDefault="0045432F" w:rsidP="00BC6E3F">
            <w:pPr>
              <w:jc w:val="both"/>
              <w:rPr>
                <w:rFonts w:ascii="Times" w:hAnsi="Times"/>
              </w:rPr>
            </w:pPr>
          </w:p>
          <w:p w14:paraId="0513DF4D" w14:textId="77777777" w:rsidR="0045432F" w:rsidRPr="00046004" w:rsidRDefault="0045432F" w:rsidP="00BC6E3F">
            <w:pPr>
              <w:jc w:val="both"/>
            </w:pPr>
            <w:r w:rsidRPr="00040570">
              <w:t xml:space="preserve">Survey responses will be stored </w:t>
            </w:r>
            <w:r w:rsidRPr="00040570">
              <w:rPr>
                <w:color w:val="000000" w:themeColor="text1"/>
              </w:rPr>
              <w:t xml:space="preserve">on </w:t>
            </w:r>
            <w:r w:rsidRPr="00040570">
              <w:t>the Dalhousie Servers (secure web-space allocated for the researcher by Dalhousie University) through our online web application automatically. Recorded audio and video from the screenshare will be stored on the same secure server of dal-space</w:t>
            </w:r>
            <w:r w:rsidRPr="00040570">
              <w:rPr>
                <w:color w:val="000000" w:themeColor="text1"/>
                <w:shd w:val="clear" w:color="auto" w:fill="FFFFFF"/>
              </w:rPr>
              <w:t xml:space="preserve">. The response data will be stored with users email address initially and after completion of study, it will be added to the report in de-identified form and the researcher will destroy the files after successful completion of the research. </w:t>
            </w:r>
            <w:r w:rsidRPr="00040570">
              <w:t>Only the researcher will have access to the collected data in this study and there is no plan to use the collected data beyond the study.</w:t>
            </w:r>
          </w:p>
          <w:p w14:paraId="666A3FB2" w14:textId="77777777" w:rsidR="0045432F" w:rsidRDefault="0045432F" w:rsidP="00BC6E3F">
            <w:pPr>
              <w:ind w:left="582" w:hanging="582"/>
            </w:pPr>
          </w:p>
          <w:p w14:paraId="151A8EBF" w14:textId="77777777" w:rsidR="0045432F" w:rsidRPr="00463DD8" w:rsidRDefault="0045432F" w:rsidP="00BC6E3F">
            <w:proofErr w:type="gramStart"/>
            <w:r w:rsidRPr="00375AAB">
              <w:rPr>
                <w:sz w:val="18"/>
                <w:szCs w:val="18"/>
              </w:rPr>
              <w:t>[  ]</w:t>
            </w:r>
            <w:proofErr w:type="gramEnd"/>
            <w:r>
              <w:t xml:space="preserve"> This research will be deposited in a data repository (ensure section </w:t>
            </w:r>
            <w:r w:rsidRPr="002F192D">
              <w:t>2.14</w:t>
            </w:r>
            <w:r>
              <w:t xml:space="preserve"> is completed)</w:t>
            </w:r>
          </w:p>
        </w:tc>
      </w:tr>
      <w:tr w:rsidR="0045432F" w:rsidRPr="00463DD8" w14:paraId="700ED117" w14:textId="77777777" w:rsidTr="00BC6E3F">
        <w:trPr>
          <w:trHeight w:val="934"/>
        </w:trPr>
        <w:tc>
          <w:tcPr>
            <w:tcW w:w="9900" w:type="dxa"/>
          </w:tcPr>
          <w:p w14:paraId="3A6833D2" w14:textId="77777777" w:rsidR="0045432F" w:rsidRDefault="0045432F" w:rsidP="00BC6E3F">
            <w:pPr>
              <w:ind w:left="582" w:hanging="582"/>
            </w:pPr>
            <w:r w:rsidRPr="00463DD8">
              <w:t>2.</w:t>
            </w:r>
            <w:r>
              <w:t xml:space="preserve">6.3 </w:t>
            </w:r>
          </w:p>
          <w:p w14:paraId="4A98C7E5" w14:textId="77777777" w:rsidR="0045432F" w:rsidRDefault="0045432F" w:rsidP="00BC6E3F">
            <w:pPr>
              <w:ind w:left="582" w:hanging="582"/>
            </w:pPr>
            <w:r w:rsidRPr="00463DD8">
              <w:t>Describe</w:t>
            </w:r>
            <w:r>
              <w:t xml:space="preserve"> if/how participant</w:t>
            </w:r>
            <w:r w:rsidRPr="00463DD8">
              <w:t xml:space="preserve"> </w:t>
            </w:r>
            <w:r>
              <w:t>confidentiality will be protected</w:t>
            </w:r>
            <w:r w:rsidRPr="00463DD8">
              <w:t xml:space="preserve"> </w:t>
            </w:r>
            <w:r>
              <w:t>when</w:t>
            </w:r>
            <w:r w:rsidRPr="00463DD8">
              <w:t xml:space="preserve"> research results </w:t>
            </w:r>
            <w:r>
              <w:t>are reported:</w:t>
            </w:r>
          </w:p>
          <w:p w14:paraId="62397667" w14:textId="77777777" w:rsidR="0045432F" w:rsidRPr="00AA3D1C" w:rsidRDefault="0045432F" w:rsidP="00BC6E3F">
            <w:pPr>
              <w:ind w:left="522" w:hanging="522"/>
              <w:rPr>
                <w:rFonts w:cs="Calibri"/>
                <w:szCs w:val="22"/>
              </w:rPr>
            </w:pPr>
            <w:r>
              <w:t xml:space="preserve">A) For quantitative results - </w:t>
            </w:r>
            <w:r>
              <w:rPr>
                <w:rFonts w:cs="Calibri"/>
                <w:szCs w:val="22"/>
              </w:rPr>
              <w:t>In what form</w:t>
            </w:r>
            <w:r w:rsidRPr="00AA3D1C">
              <w:rPr>
                <w:rFonts w:cs="Calibri"/>
                <w:szCs w:val="22"/>
              </w:rPr>
              <w:t xml:space="preserve"> will study </w:t>
            </w:r>
            <w:r>
              <w:rPr>
                <w:rFonts w:cs="Calibri"/>
                <w:szCs w:val="22"/>
              </w:rPr>
              <w:t>data</w:t>
            </w:r>
            <w:r w:rsidRPr="00AA3D1C">
              <w:rPr>
                <w:rFonts w:cs="Calibri"/>
                <w:szCs w:val="22"/>
              </w:rPr>
              <w:t xml:space="preserve"> be disseminated?</w:t>
            </w:r>
          </w:p>
          <w:p w14:paraId="518041EE" w14:textId="77777777" w:rsidR="0045432F" w:rsidRPr="005525C9" w:rsidRDefault="0045432F" w:rsidP="00BC6E3F">
            <w:pPr>
              <w:ind w:left="1134" w:hanging="612"/>
              <w:rPr>
                <w:rFonts w:cs="Calibri"/>
                <w:szCs w:val="22"/>
              </w:rPr>
            </w:pPr>
            <w:proofErr w:type="gramStart"/>
            <w:r>
              <w:rPr>
                <w:sz w:val="18"/>
                <w:szCs w:val="18"/>
              </w:rPr>
              <w:t>[  ]</w:t>
            </w:r>
            <w:proofErr w:type="gramEnd"/>
            <w:r>
              <w:rPr>
                <w:sz w:val="18"/>
                <w:szCs w:val="18"/>
              </w:rPr>
              <w:t xml:space="preserve"> </w:t>
            </w:r>
            <w:r w:rsidRPr="005525C9">
              <w:rPr>
                <w:rFonts w:cs="Calibri"/>
                <w:szCs w:val="22"/>
              </w:rPr>
              <w:t>Only aggregate data will be presented</w:t>
            </w:r>
          </w:p>
          <w:p w14:paraId="406E329C" w14:textId="77777777" w:rsidR="0045432F" w:rsidRPr="00AA3D1C" w:rsidRDefault="0045432F" w:rsidP="00BC6E3F">
            <w:pPr>
              <w:ind w:left="1134" w:hanging="612"/>
              <w:rPr>
                <w:rFonts w:cs="Calibri"/>
                <w:szCs w:val="22"/>
              </w:rPr>
            </w:pPr>
            <w:r>
              <w:rPr>
                <w:sz w:val="18"/>
                <w:szCs w:val="18"/>
              </w:rPr>
              <w:t xml:space="preserve">[X] </w:t>
            </w:r>
            <w:r w:rsidRPr="00AA3D1C">
              <w:rPr>
                <w:rFonts w:cs="Calibri"/>
                <w:szCs w:val="22"/>
              </w:rPr>
              <w:t>Individual de-identified</w:t>
            </w:r>
            <w:r>
              <w:rPr>
                <w:rFonts w:cs="Calibri"/>
                <w:szCs w:val="22"/>
              </w:rPr>
              <w:t xml:space="preserve">, </w:t>
            </w:r>
            <w:proofErr w:type="gramStart"/>
            <w:r>
              <w:rPr>
                <w:rFonts w:cs="Calibri"/>
                <w:szCs w:val="22"/>
              </w:rPr>
              <w:t>anonymized</w:t>
            </w:r>
            <w:proofErr w:type="gramEnd"/>
            <w:r>
              <w:rPr>
                <w:rFonts w:cs="Calibri"/>
                <w:szCs w:val="22"/>
              </w:rPr>
              <w:t xml:space="preserve"> or anonymous </w:t>
            </w:r>
            <w:r w:rsidRPr="00AA3D1C">
              <w:rPr>
                <w:rFonts w:cs="Calibri"/>
                <w:szCs w:val="22"/>
              </w:rPr>
              <w:t>data will be presented</w:t>
            </w:r>
          </w:p>
          <w:p w14:paraId="5E985AC5" w14:textId="77777777" w:rsidR="0045432F" w:rsidRPr="00AA3D1C" w:rsidRDefault="0045432F" w:rsidP="00BC6E3F">
            <w:pPr>
              <w:ind w:left="1134" w:hanging="612"/>
              <w:rPr>
                <w:rFonts w:cs="Calibri"/>
                <w:szCs w:val="22"/>
              </w:rPr>
            </w:pPr>
            <w:proofErr w:type="gramStart"/>
            <w:r>
              <w:rPr>
                <w:sz w:val="18"/>
                <w:szCs w:val="18"/>
              </w:rPr>
              <w:t>[  ]</w:t>
            </w:r>
            <w:proofErr w:type="gramEnd"/>
            <w:r>
              <w:rPr>
                <w:sz w:val="18"/>
                <w:szCs w:val="18"/>
              </w:rPr>
              <w:t xml:space="preserve"> </w:t>
            </w:r>
            <w:r w:rsidRPr="00AA3D1C">
              <w:rPr>
                <w:rFonts w:cs="Calibri"/>
                <w:szCs w:val="22"/>
              </w:rPr>
              <w:t xml:space="preserve">Other. If “other”, briefly describe dissemination plans </w:t>
            </w:r>
            <w:proofErr w:type="gramStart"/>
            <w:r w:rsidRPr="00AA3D1C">
              <w:rPr>
                <w:rFonts w:cs="Calibri"/>
                <w:szCs w:val="22"/>
              </w:rPr>
              <w:t>with regard to</w:t>
            </w:r>
            <w:proofErr w:type="gramEnd"/>
            <w:r w:rsidRPr="00AA3D1C">
              <w:rPr>
                <w:rFonts w:cs="Calibri"/>
                <w:szCs w:val="22"/>
              </w:rPr>
              <w:t xml:space="preserve"> identifiability of data.</w:t>
            </w:r>
          </w:p>
          <w:p w14:paraId="15DF1814" w14:textId="77777777" w:rsidR="0045432F" w:rsidRPr="005525C9" w:rsidRDefault="0045432F" w:rsidP="00BC6E3F">
            <w:pPr>
              <w:ind w:left="1134" w:hanging="612"/>
              <w:rPr>
                <w:szCs w:val="22"/>
              </w:rPr>
            </w:pPr>
            <w:proofErr w:type="gramStart"/>
            <w:r>
              <w:rPr>
                <w:sz w:val="18"/>
                <w:szCs w:val="18"/>
              </w:rPr>
              <w:t>[  ]</w:t>
            </w:r>
            <w:proofErr w:type="gramEnd"/>
            <w:r>
              <w:rPr>
                <w:sz w:val="18"/>
                <w:szCs w:val="18"/>
              </w:rPr>
              <w:t xml:space="preserve"> </w:t>
            </w:r>
            <w:r w:rsidRPr="005525C9">
              <w:rPr>
                <w:szCs w:val="22"/>
              </w:rPr>
              <w:t>Not applicable, only qualitative data will be presented</w:t>
            </w:r>
          </w:p>
          <w:p w14:paraId="2AAB68F2" w14:textId="77777777" w:rsidR="0045432F" w:rsidRDefault="0045432F" w:rsidP="00BC6E3F">
            <w:pPr>
              <w:ind w:left="522" w:hanging="522"/>
              <w:rPr>
                <w:rFonts w:cs="Calibri"/>
                <w:szCs w:val="22"/>
              </w:rPr>
            </w:pPr>
          </w:p>
          <w:p w14:paraId="0CE5CFCD" w14:textId="77777777" w:rsidR="0045432F" w:rsidRPr="009D036D" w:rsidRDefault="0045432F" w:rsidP="00BC6E3F">
            <w:pPr>
              <w:ind w:left="522" w:hanging="522"/>
              <w:rPr>
                <w:rFonts w:cs="Calibri"/>
                <w:szCs w:val="22"/>
              </w:rPr>
            </w:pPr>
            <w:r>
              <w:rPr>
                <w:rFonts w:cs="Calibri"/>
                <w:szCs w:val="22"/>
              </w:rPr>
              <w:t xml:space="preserve">B) For qualitative results </w:t>
            </w:r>
            <w:r>
              <w:t>- W</w:t>
            </w:r>
            <w:r w:rsidRPr="00AA3D1C">
              <w:rPr>
                <w:rFonts w:cs="Calibri"/>
                <w:szCs w:val="22"/>
              </w:rPr>
              <w:t xml:space="preserve">ill </w:t>
            </w:r>
            <w:r>
              <w:rPr>
                <w:rFonts w:cs="Calibri"/>
                <w:szCs w:val="22"/>
              </w:rPr>
              <w:t>identifiable data be used in research presentations/publications</w:t>
            </w:r>
            <w:r w:rsidRPr="00AA3D1C">
              <w:rPr>
                <w:rFonts w:cs="Calibri"/>
                <w:szCs w:val="22"/>
              </w:rPr>
              <w:t>?</w:t>
            </w:r>
            <w:r>
              <w:rPr>
                <w:rFonts w:cs="Calibri"/>
                <w:szCs w:val="22"/>
              </w:rPr>
              <w:t xml:space="preserve"> </w:t>
            </w:r>
            <w:r w:rsidRPr="00463DD8">
              <w:t>If participants will be quoted</w:t>
            </w:r>
            <w:r>
              <w:t>,</w:t>
            </w:r>
            <w:r w:rsidRPr="00463DD8">
              <w:t xml:space="preserve"> address consent for this</w:t>
            </w:r>
            <w:r>
              <w:t xml:space="preserve"> and indicate whether quotes will be identifiable or attributed. </w:t>
            </w:r>
          </w:p>
          <w:p w14:paraId="6761B4AD" w14:textId="77777777" w:rsidR="0045432F" w:rsidRPr="005525C9" w:rsidRDefault="0045432F" w:rsidP="00BC6E3F">
            <w:pPr>
              <w:ind w:left="1044" w:hanging="522"/>
              <w:rPr>
                <w:rFonts w:cs="Calibri"/>
                <w:szCs w:val="22"/>
              </w:rPr>
            </w:pPr>
            <w:proofErr w:type="gramStart"/>
            <w:r>
              <w:rPr>
                <w:sz w:val="18"/>
                <w:szCs w:val="18"/>
              </w:rPr>
              <w:t>[  ]</w:t>
            </w:r>
            <w:proofErr w:type="gramEnd"/>
            <w:r>
              <w:rPr>
                <w:sz w:val="18"/>
                <w:szCs w:val="18"/>
              </w:rPr>
              <w:t xml:space="preserve"> </w:t>
            </w:r>
            <w:r w:rsidRPr="005525C9">
              <w:rPr>
                <w:rFonts w:cs="Calibri"/>
                <w:szCs w:val="22"/>
              </w:rPr>
              <w:t>Not applicable, only qua</w:t>
            </w:r>
            <w:r>
              <w:rPr>
                <w:rFonts w:cs="Calibri"/>
                <w:szCs w:val="22"/>
              </w:rPr>
              <w:t>ntitative</w:t>
            </w:r>
            <w:r w:rsidRPr="005525C9">
              <w:rPr>
                <w:rFonts w:cs="Calibri"/>
                <w:szCs w:val="22"/>
              </w:rPr>
              <w:t xml:space="preserve"> data will be presented</w:t>
            </w:r>
          </w:p>
          <w:p w14:paraId="2A5D3C72" w14:textId="77777777" w:rsidR="0045432F" w:rsidRDefault="0045432F" w:rsidP="00BC6E3F">
            <w:pPr>
              <w:ind w:left="522" w:hanging="522"/>
              <w:rPr>
                <w:rFonts w:cs="Calibri"/>
                <w:szCs w:val="22"/>
              </w:rPr>
            </w:pPr>
          </w:p>
          <w:p w14:paraId="55E4B4F5" w14:textId="77777777" w:rsidR="0045432F" w:rsidRPr="00046004" w:rsidRDefault="0045432F" w:rsidP="00BC6E3F">
            <w:pPr>
              <w:ind w:left="522" w:hanging="522"/>
              <w:jc w:val="both"/>
            </w:pPr>
            <w:r w:rsidRPr="00046004">
              <w:lastRenderedPageBreak/>
              <w:t>Participants are given the option to allow</w:t>
            </w:r>
            <w:r>
              <w:t xml:space="preserve">/disallow the </w:t>
            </w:r>
            <w:r w:rsidRPr="00046004">
              <w:t xml:space="preserve">researchers to use quotes when disseminating results in the consent form. These quotes would be collected from the written questions in the questionnaire (Appendix </w:t>
            </w:r>
            <w:r>
              <w:t>D</w:t>
            </w:r>
            <w:r w:rsidRPr="00046004">
              <w:t>) and from the recorded audio capture during the user study. We will use participant quotes</w:t>
            </w:r>
            <w:r>
              <w:t xml:space="preserve"> anonymously.</w:t>
            </w:r>
          </w:p>
          <w:p w14:paraId="41FF0926" w14:textId="77777777" w:rsidR="0045432F" w:rsidRPr="00463DD8" w:rsidRDefault="0045432F" w:rsidP="00BC6E3F">
            <w:pPr>
              <w:ind w:left="522" w:hanging="522"/>
            </w:pPr>
          </w:p>
        </w:tc>
      </w:tr>
      <w:tr w:rsidR="0045432F" w:rsidRPr="00463DD8" w14:paraId="1944149F" w14:textId="77777777" w:rsidTr="00BC6E3F">
        <w:trPr>
          <w:trHeight w:val="940"/>
        </w:trPr>
        <w:tc>
          <w:tcPr>
            <w:tcW w:w="9900" w:type="dxa"/>
          </w:tcPr>
          <w:p w14:paraId="03785AD7" w14:textId="77777777" w:rsidR="0045432F" w:rsidRPr="00463DD8" w:rsidRDefault="0045432F" w:rsidP="00BC6E3F">
            <w:pPr>
              <w:ind w:left="582" w:hanging="582"/>
            </w:pPr>
            <w:r w:rsidRPr="00463DD8">
              <w:lastRenderedPageBreak/>
              <w:t>2.</w:t>
            </w:r>
            <w:r>
              <w:t xml:space="preserve">6.4 </w:t>
            </w:r>
            <w:r w:rsidRPr="00463DD8">
              <w:t>Address any limits on confidentiality, such as a</w:t>
            </w:r>
            <w:r>
              <w:t xml:space="preserve"> legal</w:t>
            </w:r>
            <w:r w:rsidRPr="00463DD8">
              <w:t xml:space="preserve"> duty to </w:t>
            </w:r>
            <w:r>
              <w:t>report</w:t>
            </w:r>
            <w:r w:rsidRPr="00463DD8">
              <w:t xml:space="preserve"> abuse or neglect of a </w:t>
            </w:r>
            <w:hyperlink r:id="rId64" w:history="1">
              <w:r w:rsidRPr="00FB0B8B">
                <w:rPr>
                  <w:rStyle w:val="Hyperlink"/>
                </w:rPr>
                <w:t>child</w:t>
              </w:r>
            </w:hyperlink>
            <w:r w:rsidRPr="00463DD8">
              <w:t xml:space="preserve"> or </w:t>
            </w:r>
            <w:hyperlink r:id="rId65" w:history="1">
              <w:r w:rsidRPr="00FB0B8B">
                <w:rPr>
                  <w:rStyle w:val="Hyperlink"/>
                </w:rPr>
                <w:t>adult in need of protection</w:t>
              </w:r>
            </w:hyperlink>
            <w:r w:rsidRPr="00463DD8">
              <w:t xml:space="preserve">, </w:t>
            </w:r>
            <w:r>
              <w:t>and how these will be handled. Ensure these are clear</w:t>
            </w:r>
            <w:r w:rsidRPr="00463DD8">
              <w:t xml:space="preserve"> in </w:t>
            </w:r>
            <w:r>
              <w:t xml:space="preserve">the </w:t>
            </w:r>
            <w:r w:rsidRPr="00463DD8">
              <w:t xml:space="preserve">consent documents. </w:t>
            </w:r>
            <w:r>
              <w:t xml:space="preserve">(See the </w:t>
            </w:r>
            <w:hyperlink r:id="rId66" w:history="1">
              <w:r w:rsidRPr="00343D47">
                <w:rPr>
                  <w:rStyle w:val="Hyperlink"/>
                </w:rPr>
                <w:t>guidance document</w:t>
              </w:r>
            </w:hyperlink>
            <w:r>
              <w:t xml:space="preserve"> for more information on legal duties and professional codes of ethics).</w:t>
            </w:r>
          </w:p>
          <w:p w14:paraId="3B41AAC5" w14:textId="77777777" w:rsidR="0045432F" w:rsidRPr="00253FFC" w:rsidRDefault="0045432F" w:rsidP="00BC6E3F">
            <w:r w:rsidRPr="00375AAB">
              <w:rPr>
                <w:rFonts w:cs="Calibri"/>
                <w:sz w:val="18"/>
                <w:szCs w:val="18"/>
              </w:rPr>
              <w:t>[</w:t>
            </w:r>
            <w:r>
              <w:rPr>
                <w:rFonts w:cs="Calibri"/>
                <w:sz w:val="18"/>
                <w:szCs w:val="18"/>
              </w:rPr>
              <w:t>X</w:t>
            </w:r>
            <w:proofErr w:type="gramStart"/>
            <w:r w:rsidRPr="00375AAB">
              <w:rPr>
                <w:rFonts w:cs="Calibri"/>
                <w:sz w:val="18"/>
                <w:szCs w:val="18"/>
              </w:rPr>
              <w:t>]</w:t>
            </w:r>
            <w:r>
              <w:rPr>
                <w:rFonts w:cs="Calibri"/>
                <w:szCs w:val="22"/>
              </w:rPr>
              <w:t xml:space="preserve"> </w:t>
            </w:r>
            <w:r>
              <w:t xml:space="preserve"> </w:t>
            </w:r>
            <w:r w:rsidRPr="00253FFC">
              <w:t>Not</w:t>
            </w:r>
            <w:proofErr w:type="gramEnd"/>
            <w:r w:rsidRPr="00253FFC">
              <w:t xml:space="preserve"> applicable</w:t>
            </w:r>
          </w:p>
          <w:p w14:paraId="6141180A" w14:textId="77777777" w:rsidR="0045432F" w:rsidRPr="00656895" w:rsidRDefault="0045432F" w:rsidP="00BC6E3F">
            <w:pPr>
              <w:pStyle w:val="NormalWeb"/>
              <w:shd w:val="clear" w:color="auto" w:fill="FFFFFF"/>
            </w:pPr>
          </w:p>
        </w:tc>
      </w:tr>
      <w:tr w:rsidR="0045432F" w:rsidRPr="00463DD8" w14:paraId="7F7C677A" w14:textId="77777777" w:rsidTr="00BC6E3F">
        <w:trPr>
          <w:trHeight w:val="3238"/>
        </w:trPr>
        <w:tc>
          <w:tcPr>
            <w:tcW w:w="9900" w:type="dxa"/>
          </w:tcPr>
          <w:p w14:paraId="63D7DB32" w14:textId="77777777" w:rsidR="0045432F" w:rsidRPr="00253FFC" w:rsidRDefault="0045432F" w:rsidP="00BC6E3F">
            <w:pPr>
              <w:ind w:left="582" w:hanging="582"/>
            </w:pPr>
            <w:r w:rsidRPr="00253FFC">
              <w:t>2.6.</w:t>
            </w:r>
            <w:r>
              <w:t xml:space="preserve">5 </w:t>
            </w:r>
            <w:r w:rsidRPr="00253FFC">
              <w:t xml:space="preserve">Will any information that may reasonably be expected to identify an individual (alone or in combination with other available information) be accessible outside Canada? </w:t>
            </w:r>
            <w:r>
              <w:t>And/or, will you be using any electronic tool (</w:t>
            </w:r>
            <w:proofErr w:type="gramStart"/>
            <w:r>
              <w:t>e.g.</w:t>
            </w:r>
            <w:proofErr w:type="gramEnd"/>
            <w:r>
              <w:t xml:space="preserve"> survey company, software, data repository) to help you collect, manage, store, share, or analyze personally identifiable data that makes the data accessible from outside Canada? </w:t>
            </w:r>
          </w:p>
          <w:p w14:paraId="6B00F949" w14:textId="77777777" w:rsidR="0045432F" w:rsidRPr="00253FFC" w:rsidRDefault="0045432F" w:rsidP="00BC6E3F">
            <w:r w:rsidRPr="00B315D9">
              <w:rPr>
                <w:rFonts w:cs="Calibri"/>
                <w:sz w:val="18"/>
                <w:szCs w:val="18"/>
              </w:rPr>
              <w:t>[]</w:t>
            </w:r>
            <w:r>
              <w:rPr>
                <w:rFonts w:cs="Calibri"/>
                <w:szCs w:val="22"/>
              </w:rPr>
              <w:t xml:space="preserve"> </w:t>
            </w:r>
            <w:r w:rsidRPr="00253FFC">
              <w:t>No</w:t>
            </w:r>
          </w:p>
          <w:p w14:paraId="1F68437B" w14:textId="77777777" w:rsidR="0045432F" w:rsidRPr="00253FFC" w:rsidRDefault="0045432F" w:rsidP="00BC6E3F">
            <w:r w:rsidRPr="00B315D9">
              <w:rPr>
                <w:rFonts w:cs="Calibri"/>
                <w:sz w:val="18"/>
                <w:szCs w:val="18"/>
              </w:rPr>
              <w:t>[</w:t>
            </w:r>
            <w:r>
              <w:rPr>
                <w:rFonts w:cs="Calibri"/>
                <w:sz w:val="18"/>
                <w:szCs w:val="18"/>
              </w:rPr>
              <w:t>X</w:t>
            </w:r>
            <w:r w:rsidRPr="00B315D9">
              <w:rPr>
                <w:rFonts w:cs="Calibri"/>
                <w:sz w:val="18"/>
                <w:szCs w:val="18"/>
              </w:rPr>
              <w:t>]</w:t>
            </w:r>
            <w:r>
              <w:rPr>
                <w:rFonts w:cs="Calibri"/>
                <w:szCs w:val="22"/>
              </w:rPr>
              <w:t xml:space="preserve"> </w:t>
            </w:r>
            <w:r>
              <w:t xml:space="preserve">Yes. </w:t>
            </w:r>
            <w:r w:rsidRPr="00253FFC">
              <w:rPr>
                <w:iCs/>
              </w:rPr>
              <w:t xml:space="preserve">If yes, </w:t>
            </w:r>
            <w:r>
              <w:rPr>
                <w:iCs/>
              </w:rPr>
              <w:t xml:space="preserve">refer to </w:t>
            </w:r>
            <w:r w:rsidRPr="00253FFC">
              <w:t xml:space="preserve">the University </w:t>
            </w:r>
            <w:hyperlink r:id="rId67" w:history="1">
              <w:r w:rsidRPr="00904D3B">
                <w:rPr>
                  <w:rStyle w:val="Hyperlink"/>
                  <w:i/>
                </w:rPr>
                <w:t>Policy for the Protection of Personal Information from Access Outside Canada</w:t>
              </w:r>
            </w:hyperlink>
            <w:r w:rsidRPr="00253FFC">
              <w:t>,</w:t>
            </w:r>
            <w:r>
              <w:t xml:space="preserve"> and </w:t>
            </w:r>
            <w:r w:rsidRPr="00253FFC">
              <w:rPr>
                <w:iCs/>
              </w:rPr>
              <w:t xml:space="preserve">describe how you comply </w:t>
            </w:r>
            <w:r w:rsidRPr="00253FFC">
              <w:t>with</w:t>
            </w:r>
            <w:r>
              <w:t xml:space="preserve"> the policy</w:t>
            </w:r>
            <w:r w:rsidRPr="00253FFC">
              <w:t xml:space="preserve"> </w:t>
            </w:r>
            <w:r>
              <w:t>(</w:t>
            </w:r>
            <w:r w:rsidRPr="00253FFC">
              <w:t>such as securing participant consent and/or securing approval f</w:t>
            </w:r>
            <w:r>
              <w:t>rom the Vice President Research and Innovation)</w:t>
            </w:r>
            <w:r w:rsidRPr="00253FFC">
              <w:t>.</w:t>
            </w:r>
          </w:p>
          <w:p w14:paraId="7DF19721" w14:textId="77777777" w:rsidR="0045432F" w:rsidRDefault="0045432F" w:rsidP="00BC6E3F">
            <w:pPr>
              <w:rPr>
                <w:highlight w:val="yellow"/>
              </w:rPr>
            </w:pPr>
          </w:p>
          <w:p w14:paraId="383FB7D6" w14:textId="77777777" w:rsidR="0045432F" w:rsidRPr="00253FFC" w:rsidRDefault="0045432F" w:rsidP="00BC6E3F">
            <w:r w:rsidRPr="00040570">
              <w:t xml:space="preserve">Explained in Consent Form, Page: 18. 5th and 6th paragraphs. </w:t>
            </w:r>
          </w:p>
        </w:tc>
      </w:tr>
    </w:tbl>
    <w:p w14:paraId="629AB23F"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342826B0" w14:textId="77777777" w:rsidTr="00BC6E3F">
        <w:tc>
          <w:tcPr>
            <w:tcW w:w="9900" w:type="dxa"/>
            <w:shd w:val="clear" w:color="auto" w:fill="F2F2F2" w:themeFill="background1" w:themeFillShade="F2"/>
          </w:tcPr>
          <w:p w14:paraId="63B50FB3" w14:textId="77777777" w:rsidR="0045432F" w:rsidRPr="00865B24" w:rsidRDefault="0045432F" w:rsidP="00BC6E3F">
            <w:pPr>
              <w:rPr>
                <w:b/>
                <w:bCs/>
              </w:rPr>
            </w:pPr>
            <w:r w:rsidRPr="00865B24">
              <w:rPr>
                <w:b/>
                <w:bCs/>
              </w:rPr>
              <w:br w:type="page"/>
              <w:t>2.</w:t>
            </w:r>
            <w:r>
              <w:rPr>
                <w:b/>
                <w:bCs/>
              </w:rPr>
              <w:t>7</w:t>
            </w:r>
            <w:r w:rsidRPr="00865B24">
              <w:rPr>
                <w:b/>
                <w:bCs/>
              </w:rPr>
              <w:t xml:space="preserve"> Risk and benefit analysis </w:t>
            </w:r>
          </w:p>
        </w:tc>
      </w:tr>
      <w:tr w:rsidR="0045432F" w:rsidRPr="00463DD8" w14:paraId="2EA5A47E" w14:textId="77777777" w:rsidTr="00BC6E3F">
        <w:trPr>
          <w:trHeight w:val="1874"/>
        </w:trPr>
        <w:tc>
          <w:tcPr>
            <w:tcW w:w="9900" w:type="dxa"/>
            <w:tcBorders>
              <w:bottom w:val="single" w:sz="4" w:space="0" w:color="auto"/>
            </w:tcBorders>
            <w:vAlign w:val="center"/>
          </w:tcPr>
          <w:p w14:paraId="0360ED8E" w14:textId="77777777" w:rsidR="0045432F" w:rsidRPr="00463DD8" w:rsidRDefault="0045432F" w:rsidP="00BC6E3F">
            <w:pPr>
              <w:ind w:left="582" w:hanging="582"/>
            </w:pPr>
            <w:r w:rsidRPr="00463DD8">
              <w:t>2.</w:t>
            </w:r>
            <w:r>
              <w:t xml:space="preserve">7.1 </w:t>
            </w:r>
            <w:r w:rsidRPr="00463DD8">
              <w:t>Discuss what risks or discomforts are anticipated for participants, how likely risks are and how risks will be mitigated.</w:t>
            </w:r>
            <w:r>
              <w:t xml:space="preserve"> </w:t>
            </w:r>
            <w:r w:rsidRPr="00583DE0">
              <w:t xml:space="preserve">Address any </w:t>
            </w:r>
            <w:proofErr w:type="gramStart"/>
            <w:r w:rsidRPr="00583DE0">
              <w:t>particular ethical</w:t>
            </w:r>
            <w:proofErr w:type="gramEnd"/>
            <w:r w:rsidRPr="00583DE0">
              <w:t xml:space="preserve"> vulnerability of your study population. </w:t>
            </w:r>
            <w:r>
              <w:t>Risks to privacy from use of identifying information should be addressed.</w:t>
            </w:r>
            <w:r w:rsidRPr="00583DE0">
              <w:t xml:space="preserve"> If applicable, address </w:t>
            </w:r>
            <w:r>
              <w:t xml:space="preserve">third party or </w:t>
            </w:r>
            <w:r w:rsidRPr="00583DE0">
              <w:t>community risk</w:t>
            </w:r>
            <w:r>
              <w:t>. (</w:t>
            </w:r>
            <w:r w:rsidRPr="00F01F92">
              <w:t xml:space="preserve">If the research involves </w:t>
            </w:r>
            <w:r>
              <w:t>Indigenous</w:t>
            </w:r>
            <w:r w:rsidRPr="00F01F92">
              <w:t xml:space="preserve"> </w:t>
            </w:r>
            <w:r>
              <w:t xml:space="preserve">communities also </w:t>
            </w:r>
            <w:r w:rsidRPr="004361EF">
              <w:t>complete section 2.1</w:t>
            </w:r>
            <w:r>
              <w:t>1)</w:t>
            </w:r>
          </w:p>
          <w:p w14:paraId="38861C3B" w14:textId="77777777" w:rsidR="0045432F" w:rsidRDefault="0045432F" w:rsidP="00BC6E3F"/>
          <w:p w14:paraId="0BF5CD64" w14:textId="77777777" w:rsidR="0045432F" w:rsidRPr="004E6740" w:rsidRDefault="0045432F" w:rsidP="00BC6E3F">
            <w:pPr>
              <w:pStyle w:val="NormalWeb"/>
              <w:shd w:val="clear" w:color="auto" w:fill="FFFFFF"/>
              <w:jc w:val="both"/>
            </w:pPr>
            <w:r w:rsidRPr="00403FA6">
              <w:t xml:space="preserve">The use of publicly available data surrounding Covid 19 may cause some degree of discomfort to some participants, given that the data is representative of a pandemic </w:t>
            </w:r>
            <w:r>
              <w:t xml:space="preserve">which is </w:t>
            </w:r>
            <w:r w:rsidRPr="00403FA6">
              <w:t xml:space="preserve">of concern to all.   </w:t>
            </w:r>
          </w:p>
          <w:p w14:paraId="6FD53384" w14:textId="77777777" w:rsidR="0045432F" w:rsidRPr="004E6740" w:rsidRDefault="0045432F" w:rsidP="00BC6E3F">
            <w:pPr>
              <w:pStyle w:val="NormalWeb"/>
              <w:shd w:val="clear" w:color="auto" w:fill="FFFFFF"/>
              <w:jc w:val="both"/>
              <w:rPr>
                <w:color w:val="FF0000"/>
              </w:rPr>
            </w:pPr>
            <w:r w:rsidRPr="004E6740">
              <w:t xml:space="preserve">In </w:t>
            </w:r>
            <w:r w:rsidRPr="00403FA6">
              <w:t>addition,</w:t>
            </w:r>
            <w:r w:rsidRPr="004E6740">
              <w:t xml:space="preserve"> it is possible the use of simulated chromatic aberration may cause some</w:t>
            </w:r>
            <w:r>
              <w:t xml:space="preserve"> minor</w:t>
            </w:r>
            <w:r w:rsidRPr="004E6740">
              <w:t xml:space="preserve"> eye strain. </w:t>
            </w:r>
          </w:p>
          <w:p w14:paraId="61264603" w14:textId="77777777" w:rsidR="0045432F" w:rsidRPr="00046004" w:rsidRDefault="0045432F" w:rsidP="00BC6E3F">
            <w:pPr>
              <w:pStyle w:val="NormalWeb"/>
              <w:shd w:val="clear" w:color="auto" w:fill="FFFFFF"/>
              <w:jc w:val="both"/>
            </w:pPr>
            <w:r>
              <w:t>Beyond the above noted concerns, t</w:t>
            </w:r>
            <w:r w:rsidRPr="00046004">
              <w:t>here are no anticipated physical, mental, economic</w:t>
            </w:r>
            <w:r>
              <w:t>,</w:t>
            </w:r>
            <w:r w:rsidRPr="00046004">
              <w:t xml:space="preserve"> or social risks associated with participation beyond those associated with everyday computer use. There may be some minor discomforts for participants in that they will be using a new software application for the first time if someone didn’t have the similar experience. We do not anticipate that this will exceed the usual levels of ambiguity or confusion commonly experienced when someone uses new software for the first time.</w:t>
            </w:r>
          </w:p>
          <w:p w14:paraId="1458D30F" w14:textId="77777777" w:rsidR="0045432F" w:rsidRPr="00463DD8" w:rsidRDefault="0045432F" w:rsidP="00BC6E3F"/>
        </w:tc>
      </w:tr>
      <w:tr w:rsidR="0045432F" w:rsidRPr="00463DD8" w14:paraId="56213B2B" w14:textId="77777777" w:rsidTr="00BC6E3F">
        <w:trPr>
          <w:trHeight w:val="1292"/>
        </w:trPr>
        <w:tc>
          <w:tcPr>
            <w:tcW w:w="9900" w:type="dxa"/>
            <w:tcBorders>
              <w:bottom w:val="single" w:sz="4" w:space="0" w:color="auto"/>
            </w:tcBorders>
            <w:vAlign w:val="center"/>
          </w:tcPr>
          <w:p w14:paraId="23A43889" w14:textId="77777777" w:rsidR="0045432F" w:rsidRPr="00463DD8" w:rsidRDefault="0045432F" w:rsidP="00BC6E3F">
            <w:pPr>
              <w:ind w:left="582" w:hanging="582"/>
            </w:pPr>
            <w:r w:rsidRPr="00463DD8">
              <w:lastRenderedPageBreak/>
              <w:t>2.</w:t>
            </w:r>
            <w:r>
              <w:t xml:space="preserve">7.2 </w:t>
            </w:r>
            <w:r w:rsidRPr="00463DD8">
              <w:t xml:space="preserve">Identify any direct benefits of participation to participants (other than compensation), and </w:t>
            </w:r>
            <w:r>
              <w:t>any</w:t>
            </w:r>
            <w:r w:rsidRPr="00463DD8">
              <w:t xml:space="preserve"> indi</w:t>
            </w:r>
            <w:r>
              <w:t>rect benefits of the study (</w:t>
            </w:r>
            <w:proofErr w:type="gramStart"/>
            <w:r>
              <w:t>e.g.</w:t>
            </w:r>
            <w:proofErr w:type="gramEnd"/>
            <w:r w:rsidRPr="00463DD8">
              <w:t xml:space="preserve"> contribution to new knowledge)</w:t>
            </w:r>
            <w:r>
              <w:t>.</w:t>
            </w:r>
          </w:p>
          <w:p w14:paraId="6E19B389" w14:textId="77777777" w:rsidR="0045432F" w:rsidRDefault="0045432F" w:rsidP="00BC6E3F"/>
          <w:p w14:paraId="6B0991D1" w14:textId="77777777" w:rsidR="0045432F" w:rsidRDefault="0045432F" w:rsidP="00BC6E3F">
            <w:pPr>
              <w:pStyle w:val="NormalWeb"/>
              <w:shd w:val="clear" w:color="auto" w:fill="FFFFFF"/>
              <w:rPr>
                <w:rFonts w:ascii="Times" w:hAnsi="Times" w:cs="Calibri"/>
              </w:rPr>
            </w:pPr>
            <w:r w:rsidRPr="00046004">
              <w:t>Participating in the study might benefit participants in terms of knowledge which will help them to participate in paid surveys in future or</w:t>
            </w:r>
            <w:r>
              <w:t xml:space="preserve"> </w:t>
            </w:r>
            <w:r w:rsidRPr="00046004">
              <w:t xml:space="preserve">conduct and contribute their own survey if </w:t>
            </w:r>
            <w:r>
              <w:t>ever required</w:t>
            </w:r>
            <w:r w:rsidRPr="00040570">
              <w:t xml:space="preserve">. </w:t>
            </w:r>
            <w:r w:rsidRPr="00040570">
              <w:rPr>
                <w:rFonts w:ascii="Times" w:hAnsi="Times" w:cs="Calibri"/>
              </w:rPr>
              <w:t>But there will not be any direct benefit.</w:t>
            </w:r>
          </w:p>
          <w:p w14:paraId="692BF34A" w14:textId="77777777" w:rsidR="0045432F" w:rsidRPr="00201FF2" w:rsidRDefault="0045432F" w:rsidP="00BC6E3F">
            <w:pPr>
              <w:pStyle w:val="NormalWeb"/>
              <w:shd w:val="clear" w:color="auto" w:fill="FFFFFF"/>
            </w:pPr>
          </w:p>
        </w:tc>
      </w:tr>
    </w:tbl>
    <w:p w14:paraId="53E7BFEE" w14:textId="77777777" w:rsidR="0045432F" w:rsidRDefault="0045432F" w:rsidP="0045432F"/>
    <w:p w14:paraId="7CBAE918"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2B64EEDC" w14:textId="77777777" w:rsidTr="00BC6E3F">
        <w:tc>
          <w:tcPr>
            <w:tcW w:w="9900" w:type="dxa"/>
            <w:shd w:val="clear" w:color="auto" w:fill="F2F2F2" w:themeFill="background1" w:themeFillShade="F2"/>
          </w:tcPr>
          <w:p w14:paraId="298D438B" w14:textId="77777777" w:rsidR="0045432F" w:rsidRPr="00865B24" w:rsidRDefault="0045432F" w:rsidP="00BC6E3F">
            <w:pPr>
              <w:rPr>
                <w:b/>
                <w:bCs/>
              </w:rPr>
            </w:pPr>
            <w:bookmarkStart w:id="7" w:name="_Hlk20830695"/>
            <w:r w:rsidRPr="00865B24">
              <w:rPr>
                <w:b/>
                <w:bCs/>
              </w:rPr>
              <w:br w:type="page"/>
              <w:t>2.</w:t>
            </w:r>
            <w:r>
              <w:rPr>
                <w:b/>
                <w:bCs/>
              </w:rPr>
              <w:t>8</w:t>
            </w:r>
            <w:r w:rsidRPr="00865B24">
              <w:rPr>
                <w:b/>
                <w:bCs/>
              </w:rPr>
              <w:t xml:space="preserve"> Provision of results to participants and dissemination plans.</w:t>
            </w:r>
          </w:p>
        </w:tc>
      </w:tr>
      <w:tr w:rsidR="0045432F" w:rsidRPr="00463DD8" w14:paraId="5436E136" w14:textId="77777777" w:rsidTr="00BC6E3F">
        <w:trPr>
          <w:trHeight w:val="1683"/>
        </w:trPr>
        <w:tc>
          <w:tcPr>
            <w:tcW w:w="9900" w:type="dxa"/>
          </w:tcPr>
          <w:p w14:paraId="5A2C2CB6" w14:textId="77777777" w:rsidR="0045432F" w:rsidRPr="00463DD8" w:rsidRDefault="0045432F" w:rsidP="00BC6E3F">
            <w:pPr>
              <w:ind w:left="582" w:hanging="582"/>
            </w:pPr>
            <w:r>
              <w:t xml:space="preserve">2.8.1 The TCPS encourages researchers to share study results with participants in appropriate formats. Describe your plans to share study results with participants and discuss the process and format. </w:t>
            </w:r>
          </w:p>
          <w:p w14:paraId="6BBC2432" w14:textId="77777777" w:rsidR="0045432F" w:rsidRPr="00046004" w:rsidRDefault="0045432F" w:rsidP="00BC6E3F">
            <w:pPr>
              <w:pStyle w:val="NormalWeb"/>
              <w:shd w:val="clear" w:color="auto" w:fill="FFFFFF"/>
              <w:jc w:val="both"/>
            </w:pPr>
            <w:r w:rsidRPr="00046004">
              <w:t>Participants are given a chance to add their e-mail address to receive the results of this study when it has been accepted for publication. Those participants that provided their email addresses for this purpose will receive a summary of the findings after the results are published but nobody will know other participants information.</w:t>
            </w:r>
          </w:p>
          <w:p w14:paraId="2BC58974" w14:textId="77777777" w:rsidR="0045432F" w:rsidRPr="00463DD8" w:rsidRDefault="0045432F" w:rsidP="00BC6E3F"/>
        </w:tc>
      </w:tr>
      <w:tr w:rsidR="0045432F" w:rsidRPr="00463DD8" w14:paraId="2D1C642A" w14:textId="77777777" w:rsidTr="00BC6E3F">
        <w:trPr>
          <w:trHeight w:val="1974"/>
        </w:trPr>
        <w:tc>
          <w:tcPr>
            <w:tcW w:w="9900" w:type="dxa"/>
          </w:tcPr>
          <w:p w14:paraId="586AA5B0" w14:textId="77777777" w:rsidR="0045432F" w:rsidRPr="00253FFC" w:rsidRDefault="0045432F" w:rsidP="00BC6E3F">
            <w:pPr>
              <w:ind w:left="582" w:hanging="582"/>
            </w:pPr>
            <w:r>
              <w:t xml:space="preserve">2.8.2 </w:t>
            </w:r>
            <w:r w:rsidRPr="00253FFC">
              <w:t xml:space="preserve">If applicable, describe how participants will be informed of any </w:t>
            </w:r>
            <w:r>
              <w:t>material incidental findings</w:t>
            </w:r>
            <w:r w:rsidRPr="00253FFC">
              <w:t xml:space="preserve"> – </w:t>
            </w:r>
            <w:r>
              <w:t xml:space="preserve">a discovery about a participant made </w:t>
            </w:r>
            <w:proofErr w:type="gramStart"/>
            <w:r>
              <w:t>in the course of</w:t>
            </w:r>
            <w:proofErr w:type="gramEnd"/>
            <w:r>
              <w:t xml:space="preserve"> research (</w:t>
            </w:r>
            <w:r w:rsidRPr="00253FFC">
              <w:t>screening or data collection</w:t>
            </w:r>
            <w:r>
              <w:t xml:space="preserve">) that is outside the objectives of the study, </w:t>
            </w:r>
            <w:r w:rsidRPr="00253FFC">
              <w:t>that h</w:t>
            </w:r>
            <w:r>
              <w:t>as</w:t>
            </w:r>
            <w:r w:rsidRPr="00253FFC">
              <w:t xml:space="preserve"> implications for participant welfare (health, psychological or social).</w:t>
            </w:r>
            <w:r>
              <w:t xml:space="preserve"> See </w:t>
            </w:r>
            <w:hyperlink r:id="rId68" w:history="1">
              <w:r w:rsidRPr="00665FD4">
                <w:rPr>
                  <w:rStyle w:val="Hyperlink"/>
                </w:rPr>
                <w:t>TCPS Article 3.4</w:t>
              </w:r>
            </w:hyperlink>
            <w:r>
              <w:t xml:space="preserve"> for more information. </w:t>
            </w:r>
            <w:r w:rsidRPr="00253FFC">
              <w:t xml:space="preserve"> </w:t>
            </w:r>
          </w:p>
          <w:p w14:paraId="0E633F4F" w14:textId="77777777" w:rsidR="0045432F" w:rsidRPr="00253FFC" w:rsidRDefault="0045432F" w:rsidP="00BC6E3F">
            <w:r w:rsidRPr="00B315D9">
              <w:rPr>
                <w:rFonts w:cs="Calibri"/>
                <w:sz w:val="18"/>
                <w:szCs w:val="18"/>
              </w:rPr>
              <w:t xml:space="preserve">[ </w:t>
            </w:r>
            <w:proofErr w:type="gramStart"/>
            <w:r>
              <w:rPr>
                <w:rFonts w:cs="Calibri"/>
                <w:sz w:val="18"/>
                <w:szCs w:val="18"/>
              </w:rPr>
              <w:t xml:space="preserve">X </w:t>
            </w:r>
            <w:r w:rsidRPr="00B315D9">
              <w:rPr>
                <w:rFonts w:cs="Calibri"/>
                <w:sz w:val="18"/>
                <w:szCs w:val="18"/>
              </w:rPr>
              <w:t>]</w:t>
            </w:r>
            <w:proofErr w:type="gramEnd"/>
            <w:r>
              <w:rPr>
                <w:rFonts w:cs="Calibri"/>
                <w:szCs w:val="22"/>
              </w:rPr>
              <w:t xml:space="preserve"> </w:t>
            </w:r>
            <w:r w:rsidRPr="00253FFC">
              <w:t>Not applicable</w:t>
            </w:r>
          </w:p>
          <w:p w14:paraId="10808288" w14:textId="77777777" w:rsidR="0045432F" w:rsidRPr="00253FFC" w:rsidRDefault="0045432F" w:rsidP="00BC6E3F"/>
        </w:tc>
      </w:tr>
      <w:tr w:rsidR="0045432F" w:rsidRPr="00463DD8" w14:paraId="3B8D2DA9" w14:textId="77777777" w:rsidTr="00BC6E3F">
        <w:trPr>
          <w:trHeight w:val="1974"/>
        </w:trPr>
        <w:tc>
          <w:tcPr>
            <w:tcW w:w="9900" w:type="dxa"/>
          </w:tcPr>
          <w:p w14:paraId="353B610C" w14:textId="77777777" w:rsidR="0045432F" w:rsidRPr="009D036D" w:rsidRDefault="0045432F" w:rsidP="00BC6E3F">
            <w:pPr>
              <w:ind w:left="522" w:hanging="522"/>
            </w:pPr>
            <w:r>
              <w:t>2.8.3 Describe plans for dissemination of the research findings (</w:t>
            </w:r>
            <w:proofErr w:type="gramStart"/>
            <w:r>
              <w:t>e.g.</w:t>
            </w:r>
            <w:proofErr w:type="gramEnd"/>
            <w:r>
              <w:t xml:space="preserve"> conference presentations, journal articles, public lectures etc.).</w:t>
            </w:r>
            <w:r>
              <w:rPr>
                <w:rFonts w:cs="Calibri"/>
                <w:szCs w:val="22"/>
              </w:rPr>
              <w:t xml:space="preserve"> </w:t>
            </w:r>
          </w:p>
          <w:p w14:paraId="4206CF45" w14:textId="77777777" w:rsidR="0045432F" w:rsidRDefault="0045432F" w:rsidP="00BC6E3F">
            <w:pPr>
              <w:ind w:left="522" w:hanging="522"/>
              <w:rPr>
                <w:rFonts w:cs="Calibri"/>
                <w:szCs w:val="22"/>
              </w:rPr>
            </w:pPr>
          </w:p>
          <w:p w14:paraId="1A4A4F9A" w14:textId="77777777" w:rsidR="0045432F" w:rsidRPr="00046004" w:rsidRDefault="0045432F" w:rsidP="00BC6E3F">
            <w:pPr>
              <w:pStyle w:val="NormalWeb"/>
              <w:shd w:val="clear" w:color="auto" w:fill="FFFFFF"/>
            </w:pPr>
            <w:r w:rsidRPr="00046004">
              <w:t>Results from this study will be used for the lead researcher’s MCS thesis paper and possibly for publication in Computer Science journals or conferences or in final thesis defense.</w:t>
            </w:r>
          </w:p>
          <w:p w14:paraId="2FDC9000" w14:textId="77777777" w:rsidR="0045432F" w:rsidRDefault="0045432F" w:rsidP="00BC6E3F">
            <w:pPr>
              <w:ind w:left="612" w:hanging="612"/>
            </w:pPr>
          </w:p>
        </w:tc>
      </w:tr>
      <w:bookmarkEnd w:id="7"/>
    </w:tbl>
    <w:p w14:paraId="321D882F"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865B24" w14:paraId="0107FF25" w14:textId="77777777" w:rsidTr="00BC6E3F">
        <w:tc>
          <w:tcPr>
            <w:tcW w:w="9900" w:type="dxa"/>
            <w:shd w:val="clear" w:color="auto" w:fill="F2F2F2" w:themeFill="background1" w:themeFillShade="F2"/>
          </w:tcPr>
          <w:p w14:paraId="31FE3A1C" w14:textId="77777777" w:rsidR="0045432F" w:rsidRPr="00046004" w:rsidRDefault="0045432F" w:rsidP="009D20AF">
            <w:pPr>
              <w:pStyle w:val="ListParagraph"/>
              <w:numPr>
                <w:ilvl w:val="1"/>
                <w:numId w:val="16"/>
              </w:numPr>
              <w:spacing w:after="100" w:line="276" w:lineRule="auto"/>
            </w:pPr>
            <w:r w:rsidRPr="00865B24">
              <w:rPr>
                <w:b/>
                <w:bCs/>
              </w:rPr>
              <w:br w:type="page"/>
            </w:r>
            <w:r w:rsidRPr="00046004">
              <w:t>Research Team</w:t>
            </w:r>
          </w:p>
        </w:tc>
      </w:tr>
      <w:tr w:rsidR="0045432F" w:rsidRPr="00865B24" w14:paraId="7E6DADF5" w14:textId="77777777" w:rsidTr="00BC6E3F">
        <w:tc>
          <w:tcPr>
            <w:tcW w:w="9900" w:type="dxa"/>
          </w:tcPr>
          <w:p w14:paraId="2AD3E00C" w14:textId="77777777" w:rsidR="0045432F" w:rsidRDefault="0045432F" w:rsidP="00BC6E3F">
            <w:pPr>
              <w:ind w:left="626" w:hanging="626"/>
            </w:pPr>
            <w:r>
              <w:t xml:space="preserve">2.9.1 </w:t>
            </w:r>
            <w:r w:rsidRPr="00865B24">
              <w:t xml:space="preserve">Describe the role and duties of all research team members (including students, </w:t>
            </w:r>
            <w:proofErr w:type="gramStart"/>
            <w:r w:rsidRPr="00865B24">
              <w:t>RA’s</w:t>
            </w:r>
            <w:proofErr w:type="gramEnd"/>
            <w:r w:rsidRPr="00865B24">
              <w:t xml:space="preserve"> and supervisors) in relation to the overall study.</w:t>
            </w:r>
          </w:p>
          <w:p w14:paraId="1D46E948" w14:textId="77777777" w:rsidR="0045432F" w:rsidRDefault="0045432F" w:rsidP="00BC6E3F"/>
          <w:p w14:paraId="4470219F" w14:textId="77777777" w:rsidR="0045432F" w:rsidRDefault="0045432F" w:rsidP="00BC6E3F">
            <w:pPr>
              <w:pStyle w:val="NormalWeb"/>
              <w:shd w:val="clear" w:color="auto" w:fill="FFFFFF"/>
              <w:jc w:val="both"/>
            </w:pPr>
            <w:r w:rsidRPr="00046004">
              <w:t xml:space="preserve">Dr. Brooks is a faculty member (Professor) in Computer Science. He will provide </w:t>
            </w:r>
            <w:r>
              <w:t>guidance</w:t>
            </w:r>
            <w:r w:rsidRPr="00046004">
              <w:t xml:space="preserve"> during the study trials and will take part in </w:t>
            </w:r>
            <w:r>
              <w:t>the</w:t>
            </w:r>
            <w:r w:rsidRPr="00046004">
              <w:t xml:space="preserve"> analysis after the </w:t>
            </w:r>
            <w:r w:rsidRPr="00040570">
              <w:t xml:space="preserve">event since he has previous expertise on </w:t>
            </w:r>
            <w:r w:rsidRPr="00040570">
              <w:lastRenderedPageBreak/>
              <w:t>guiding students earlier on visualization related research, conducting user studies and numerical analysis of the study results.</w:t>
            </w:r>
          </w:p>
          <w:p w14:paraId="1CC6A446" w14:textId="77777777" w:rsidR="0045432F" w:rsidRPr="00046004" w:rsidRDefault="0045432F" w:rsidP="00BC6E3F">
            <w:pPr>
              <w:pStyle w:val="NormalWeb"/>
              <w:shd w:val="clear" w:color="auto" w:fill="FFFFFF"/>
              <w:jc w:val="both"/>
            </w:pPr>
            <w:r w:rsidRPr="00046004">
              <w:t xml:space="preserve">Investigator Rashidul Islam has developed the study design under the direction of Dr. Brooks. This study is an integral part of his MCS Thesis component. </w:t>
            </w:r>
            <w:r w:rsidRPr="00040570">
              <w:t>Since the primary researcher is new to this kind of research and user study, he will discuss the process with the supervisor on an ongoing basis. For example: during study design the researcher tried a variety of alternative approaches such as noise, blurriness, transparency, etc. to compare with his novel technique of Chromatic Aberration (CA). During these phases supervisor discussed the researcher’s idea and discussed the pros and cons together.  After significant discussion we decided to compare our method with [</w:t>
            </w:r>
            <w:proofErr w:type="spellStart"/>
            <w:r w:rsidRPr="00040570">
              <w:t>Correll</w:t>
            </w:r>
            <w:proofErr w:type="spellEnd"/>
            <w:r w:rsidRPr="00040570">
              <w:t xml:space="preserve"> 2018].</w:t>
            </w:r>
          </w:p>
          <w:p w14:paraId="0B98C296" w14:textId="77777777" w:rsidR="0045432F" w:rsidRPr="00865B24" w:rsidRDefault="0045432F" w:rsidP="00BC6E3F"/>
        </w:tc>
      </w:tr>
      <w:tr w:rsidR="0045432F" w:rsidRPr="00865B24" w14:paraId="39581E85" w14:textId="77777777" w:rsidTr="00BC6E3F">
        <w:tc>
          <w:tcPr>
            <w:tcW w:w="9900" w:type="dxa"/>
            <w:tcBorders>
              <w:bottom w:val="single" w:sz="4" w:space="0" w:color="auto"/>
            </w:tcBorders>
          </w:tcPr>
          <w:p w14:paraId="50B79C6B" w14:textId="77777777" w:rsidR="0045432F" w:rsidRPr="00046004" w:rsidRDefault="0045432F" w:rsidP="009D20AF">
            <w:pPr>
              <w:pStyle w:val="ListParagraph"/>
              <w:numPr>
                <w:ilvl w:val="2"/>
                <w:numId w:val="16"/>
              </w:numPr>
              <w:spacing w:after="100" w:line="276" w:lineRule="auto"/>
            </w:pPr>
            <w:r w:rsidRPr="00046004">
              <w:lastRenderedPageBreak/>
              <w:t xml:space="preserve">Briefly identify any previous experience or special qualifications represented on the team relevant to the proposed study (e.g., </w:t>
            </w:r>
            <w:proofErr w:type="gramStart"/>
            <w:r w:rsidRPr="00046004">
              <w:t>professional</w:t>
            </w:r>
            <w:proofErr w:type="gramEnd"/>
            <w:r w:rsidRPr="00046004">
              <w:t xml:space="preserve"> or clinical expertise, research methods, experience with the study population, statistics expertise, etc.).</w:t>
            </w:r>
          </w:p>
          <w:p w14:paraId="2EF89DFF" w14:textId="77777777" w:rsidR="0045432F" w:rsidRPr="00046004" w:rsidRDefault="0045432F" w:rsidP="00BC6E3F">
            <w:pPr>
              <w:pStyle w:val="NormalWeb"/>
              <w:shd w:val="clear" w:color="auto" w:fill="FFFFFF"/>
            </w:pPr>
            <w:r w:rsidRPr="00046004">
              <w:t xml:space="preserve">Dr. Brooks has </w:t>
            </w:r>
            <w:r>
              <w:t>previous</w:t>
            </w:r>
            <w:r w:rsidRPr="00046004">
              <w:t xml:space="preserve"> experience in designing and executing user studies in the field of data visualization. Investigator Rashidul Islam is novice in conducting such user studies. </w:t>
            </w:r>
          </w:p>
          <w:p w14:paraId="12D21369" w14:textId="77777777" w:rsidR="0045432F" w:rsidRDefault="0045432F" w:rsidP="00BC6E3F"/>
          <w:p w14:paraId="203F5978" w14:textId="77777777" w:rsidR="0045432F" w:rsidRPr="00865B24" w:rsidRDefault="0045432F" w:rsidP="00BC6E3F">
            <w:pPr>
              <w:pStyle w:val="ListParagraph"/>
            </w:pPr>
          </w:p>
        </w:tc>
      </w:tr>
    </w:tbl>
    <w:p w14:paraId="0497AA90"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7723F786" w14:textId="77777777" w:rsidTr="00BC6E3F">
        <w:tc>
          <w:tcPr>
            <w:tcW w:w="9900" w:type="dxa"/>
            <w:shd w:val="clear" w:color="auto" w:fill="F2F2F2" w:themeFill="background1" w:themeFillShade="F2"/>
          </w:tcPr>
          <w:p w14:paraId="49770C69" w14:textId="77777777" w:rsidR="0045432F" w:rsidRPr="00865B24" w:rsidRDefault="0045432F" w:rsidP="00BC6E3F">
            <w:pPr>
              <w:rPr>
                <w:b/>
                <w:bCs/>
              </w:rPr>
            </w:pPr>
            <w:r w:rsidRPr="00865B24">
              <w:rPr>
                <w:b/>
                <w:bCs/>
              </w:rPr>
              <w:br w:type="page"/>
              <w:t xml:space="preserve">2.10 Conflict of interest </w:t>
            </w:r>
          </w:p>
        </w:tc>
      </w:tr>
      <w:tr w:rsidR="0045432F" w:rsidRPr="00463DD8" w14:paraId="230782BD" w14:textId="77777777" w:rsidTr="00BC6E3F">
        <w:tc>
          <w:tcPr>
            <w:tcW w:w="9900" w:type="dxa"/>
            <w:tcBorders>
              <w:bottom w:val="single" w:sz="4" w:space="0" w:color="auto"/>
            </w:tcBorders>
          </w:tcPr>
          <w:p w14:paraId="39DBD8A6" w14:textId="77777777" w:rsidR="0045432F" w:rsidRDefault="0045432F" w:rsidP="00BC6E3F">
            <w:r w:rsidRPr="00815A34">
              <w:t xml:space="preserve">Describe whether any </w:t>
            </w:r>
            <w:r>
              <w:t xml:space="preserve">dual role or </w:t>
            </w:r>
            <w:r w:rsidRPr="00815A34">
              <w:t>conflict of interest exists for any member of the research team in relation to potential study participants (</w:t>
            </w:r>
            <w:proofErr w:type="gramStart"/>
            <w:r w:rsidRPr="00815A34">
              <w:t>e.g.</w:t>
            </w:r>
            <w:proofErr w:type="gramEnd"/>
            <w:r w:rsidRPr="00815A34">
              <w:t xml:space="preserve"> TA, fellow student, teaching or clinical relationship), and/or study sponsors, and how this will be handled.</w:t>
            </w:r>
          </w:p>
          <w:p w14:paraId="421333A4" w14:textId="77777777" w:rsidR="0045432F" w:rsidRPr="00463DD8" w:rsidRDefault="0045432F" w:rsidP="00BC6E3F">
            <w:r w:rsidRPr="001A7C3E">
              <w:rPr>
                <w:rFonts w:cs="Calibri"/>
                <w:sz w:val="18"/>
                <w:szCs w:val="18"/>
              </w:rPr>
              <w:t xml:space="preserve">[ </w:t>
            </w:r>
            <w:proofErr w:type="gramStart"/>
            <w:r>
              <w:rPr>
                <w:rFonts w:cs="Calibri"/>
                <w:sz w:val="18"/>
                <w:szCs w:val="18"/>
              </w:rPr>
              <w:t>X</w:t>
            </w:r>
            <w:r w:rsidRPr="001A7C3E">
              <w:rPr>
                <w:rFonts w:cs="Calibri"/>
                <w:sz w:val="18"/>
                <w:szCs w:val="18"/>
              </w:rPr>
              <w:t xml:space="preserve"> ]</w:t>
            </w:r>
            <w:proofErr w:type="gramEnd"/>
            <w:r w:rsidRPr="001A7C3E">
              <w:rPr>
                <w:rFonts w:cs="Calibri"/>
                <w:sz w:val="18"/>
                <w:szCs w:val="18"/>
              </w:rPr>
              <w:t xml:space="preserve"> </w:t>
            </w:r>
            <w:r w:rsidRPr="00096B22">
              <w:t>Not applicable</w:t>
            </w:r>
          </w:p>
          <w:p w14:paraId="75B10486" w14:textId="77777777" w:rsidR="0045432F" w:rsidRPr="00463DD8" w:rsidRDefault="0045432F" w:rsidP="00BC6E3F">
            <w:pPr>
              <w:rPr>
                <w:rFonts w:ascii="Calibri" w:hAnsi="Calibri" w:cs="Calibri"/>
                <w:szCs w:val="22"/>
              </w:rPr>
            </w:pPr>
          </w:p>
        </w:tc>
      </w:tr>
    </w:tbl>
    <w:p w14:paraId="722F6273" w14:textId="77777777" w:rsidR="0045432F"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096B22" w14:paraId="1FDB8268" w14:textId="77777777" w:rsidTr="00BC6E3F">
        <w:tc>
          <w:tcPr>
            <w:tcW w:w="9952" w:type="dxa"/>
            <w:shd w:val="clear" w:color="auto" w:fill="F2F2F2" w:themeFill="background1" w:themeFillShade="F2"/>
          </w:tcPr>
          <w:p w14:paraId="1EE0D528" w14:textId="77777777" w:rsidR="0045432F" w:rsidRPr="00046004" w:rsidRDefault="0045432F" w:rsidP="00BC6E3F">
            <w:pPr>
              <w:rPr>
                <w:szCs w:val="22"/>
              </w:rPr>
            </w:pPr>
            <w:r w:rsidRPr="00046004">
              <w:t>2.</w:t>
            </w:r>
            <w:r w:rsidRPr="00046004">
              <w:rPr>
                <w:szCs w:val="22"/>
              </w:rPr>
              <w:t xml:space="preserve">11 Research involving Indigenous peoples </w:t>
            </w:r>
          </w:p>
          <w:p w14:paraId="325E3147" w14:textId="77777777" w:rsidR="0045432F" w:rsidRPr="00046004" w:rsidRDefault="0045432F" w:rsidP="00BC6E3F">
            <w:pPr>
              <w:rPr>
                <w:szCs w:val="22"/>
              </w:rPr>
            </w:pPr>
            <w:r w:rsidRPr="00046004">
              <w:rPr>
                <w:szCs w:val="22"/>
              </w:rPr>
              <w:t xml:space="preserve">Consult TCPS </w:t>
            </w:r>
            <w:hyperlink r:id="rId69" w:history="1">
              <w:r w:rsidRPr="00046004">
                <w:rPr>
                  <w:rStyle w:val="Hyperlink"/>
                  <w:szCs w:val="22"/>
                </w:rPr>
                <w:t>Articles 9.1 and 9.2</w:t>
              </w:r>
            </w:hyperlink>
            <w:r w:rsidRPr="00046004">
              <w:rPr>
                <w:szCs w:val="22"/>
              </w:rPr>
              <w:t xml:space="preserve"> in determining whether this section is applicable to your research.</w:t>
            </w:r>
          </w:p>
          <w:p w14:paraId="62955126" w14:textId="77777777" w:rsidR="0045432F" w:rsidRPr="00046004" w:rsidRDefault="0045432F" w:rsidP="00BC6E3F">
            <w:pPr>
              <w:rPr>
                <w:szCs w:val="22"/>
              </w:rPr>
            </w:pPr>
          </w:p>
          <w:p w14:paraId="15570F46" w14:textId="77777777" w:rsidR="0045432F" w:rsidRPr="00046004" w:rsidRDefault="0045432F" w:rsidP="00BC6E3F">
            <w:pPr>
              <w:rPr>
                <w:szCs w:val="22"/>
              </w:rPr>
            </w:pPr>
            <w:r w:rsidRPr="00046004">
              <w:rPr>
                <w:szCs w:val="22"/>
              </w:rPr>
              <w:t xml:space="preserve">[ </w:t>
            </w:r>
            <w:proofErr w:type="gramStart"/>
            <w:r w:rsidRPr="00046004">
              <w:rPr>
                <w:szCs w:val="22"/>
              </w:rPr>
              <w:t>X ]</w:t>
            </w:r>
            <w:proofErr w:type="gramEnd"/>
            <w:r w:rsidRPr="00046004">
              <w:rPr>
                <w:szCs w:val="22"/>
              </w:rPr>
              <w:t xml:space="preserve"> Not applicable – go to 2.12</w:t>
            </w:r>
          </w:p>
          <w:p w14:paraId="47F1BC8F" w14:textId="77777777" w:rsidR="0045432F" w:rsidRPr="00096B22" w:rsidRDefault="0045432F" w:rsidP="00BC6E3F"/>
        </w:tc>
      </w:tr>
      <w:tr w:rsidR="0045432F" w:rsidRPr="00096B22" w14:paraId="3B3DC1D8" w14:textId="77777777" w:rsidTr="00BC6E3F">
        <w:trPr>
          <w:trHeight w:val="1053"/>
        </w:trPr>
        <w:tc>
          <w:tcPr>
            <w:tcW w:w="9952" w:type="dxa"/>
          </w:tcPr>
          <w:p w14:paraId="43269C0F" w14:textId="77777777" w:rsidR="0045432F" w:rsidRPr="00096B22" w:rsidRDefault="0045432F" w:rsidP="00BC6E3F">
            <w:pPr>
              <w:ind w:left="672" w:hanging="672"/>
            </w:pPr>
            <w:r>
              <w:t xml:space="preserve">2.11.1 If the proposed research is expected to involve people who are Indigenous, describe the plan for community engagement (per TCPS Articles </w:t>
            </w:r>
            <w:hyperlink r:id="rId70" w:anchor="c" w:history="1">
              <w:r w:rsidRPr="00841C43">
                <w:rPr>
                  <w:rStyle w:val="Hyperlink"/>
                </w:rPr>
                <w:t>9.1 and 9.2</w:t>
              </w:r>
            </w:hyperlink>
            <w:r>
              <w:t>). If community engagement is not sought, explain why the research does not require it, referencing TCPS article 9.2.</w:t>
            </w:r>
          </w:p>
        </w:tc>
      </w:tr>
      <w:tr w:rsidR="0045432F" w:rsidRPr="00096B22" w14:paraId="3CCB7CB8" w14:textId="77777777" w:rsidTr="00BC6E3F">
        <w:trPr>
          <w:trHeight w:val="1196"/>
        </w:trPr>
        <w:tc>
          <w:tcPr>
            <w:tcW w:w="9952" w:type="dxa"/>
          </w:tcPr>
          <w:p w14:paraId="4B423F81" w14:textId="77777777" w:rsidR="0045432F" w:rsidRPr="00096B22" w:rsidRDefault="0045432F" w:rsidP="00BC6E3F">
            <w:pPr>
              <w:ind w:left="672" w:hanging="672"/>
            </w:pPr>
            <w:r>
              <w:t xml:space="preserve">2.11.2 State whether ethical approval has been or will be sought from </w:t>
            </w:r>
            <w:hyperlink r:id="rId71" w:history="1">
              <w:proofErr w:type="spellStart"/>
              <w:r w:rsidRPr="005D388C">
                <w:rPr>
                  <w:rStyle w:val="Hyperlink"/>
                </w:rPr>
                <w:t>Mi’kmaw</w:t>
              </w:r>
              <w:proofErr w:type="spellEnd"/>
              <w:r w:rsidRPr="005D388C">
                <w:rPr>
                  <w:rStyle w:val="Hyperlink"/>
                </w:rPr>
                <w:t xml:space="preserve"> Ethics Watch</w:t>
              </w:r>
            </w:hyperlink>
            <w:r>
              <w:t xml:space="preserve"> and if not, why the research does not fall under their purview. If the research falls under the purview of other Indigenous ethics groups, state whether ethical approval has been or will be sought.</w:t>
            </w:r>
          </w:p>
          <w:p w14:paraId="478B0F01" w14:textId="77777777" w:rsidR="0045432F" w:rsidRPr="00096B22" w:rsidRDefault="0045432F" w:rsidP="00BC6E3F"/>
        </w:tc>
      </w:tr>
      <w:tr w:rsidR="0045432F" w:rsidRPr="00096B22" w14:paraId="7EDEE55D" w14:textId="77777777" w:rsidTr="00BC6E3F">
        <w:trPr>
          <w:trHeight w:val="1173"/>
        </w:trPr>
        <w:tc>
          <w:tcPr>
            <w:tcW w:w="9952" w:type="dxa"/>
          </w:tcPr>
          <w:p w14:paraId="657C7323" w14:textId="77777777" w:rsidR="0045432F" w:rsidRPr="00096B22" w:rsidRDefault="0045432F" w:rsidP="00BC6E3F">
            <w:pPr>
              <w:ind w:left="672" w:hanging="672"/>
            </w:pPr>
            <w:r>
              <w:t xml:space="preserve">2.11.3 Describe plans for returning results to the community and any intellectual property rights agreements negotiated with the community </w:t>
            </w:r>
            <w:proofErr w:type="gramStart"/>
            <w:r>
              <w:t>with regard to</w:t>
            </w:r>
            <w:proofErr w:type="gramEnd"/>
            <w:r>
              <w:t xml:space="preserve"> data ownership (see also 2.11.4 if applicable). Append applicable research agreements. </w:t>
            </w:r>
          </w:p>
          <w:p w14:paraId="7259ECD0" w14:textId="77777777" w:rsidR="0045432F" w:rsidRPr="00096B22" w:rsidRDefault="0045432F" w:rsidP="00BC6E3F"/>
        </w:tc>
      </w:tr>
      <w:tr w:rsidR="0045432F" w:rsidRPr="00096B22" w14:paraId="3B873026" w14:textId="77777777" w:rsidTr="00BC6E3F">
        <w:trPr>
          <w:trHeight w:val="1460"/>
        </w:trPr>
        <w:tc>
          <w:tcPr>
            <w:tcW w:w="9952" w:type="dxa"/>
          </w:tcPr>
          <w:p w14:paraId="48122017" w14:textId="77777777" w:rsidR="0045432F" w:rsidRDefault="0045432F" w:rsidP="00BC6E3F">
            <w:pPr>
              <w:ind w:left="672" w:hanging="672"/>
            </w:pPr>
            <w:r>
              <w:lastRenderedPageBreak/>
              <w:t xml:space="preserve">2.11.4 Does this research incorporate OCAP (Ownership, Control, Access, and Possession) principles as described in TCPS </w:t>
            </w:r>
            <w:hyperlink r:id="rId72" w:anchor="8" w:history="1">
              <w:r w:rsidRPr="00555CB0">
                <w:rPr>
                  <w:rStyle w:val="Hyperlink"/>
                </w:rPr>
                <w:t>Article 9.8</w:t>
              </w:r>
            </w:hyperlink>
            <w:r>
              <w:t>?</w:t>
            </w:r>
          </w:p>
          <w:p w14:paraId="7A65DD35" w14:textId="77777777" w:rsidR="0045432F" w:rsidRDefault="0045432F" w:rsidP="00BC6E3F">
            <w:pPr>
              <w:ind w:left="432" w:hanging="432"/>
              <w:rPr>
                <w:rFonts w:cs="Calibri"/>
                <w:szCs w:val="22"/>
              </w:rPr>
            </w:pPr>
            <w:proofErr w:type="gramStart"/>
            <w:r w:rsidRPr="00C20C63">
              <w:rPr>
                <w:rFonts w:cs="Calibri"/>
                <w:sz w:val="18"/>
                <w:szCs w:val="18"/>
              </w:rPr>
              <w:t>[  ]</w:t>
            </w:r>
            <w:proofErr w:type="gramEnd"/>
            <w:r>
              <w:rPr>
                <w:rFonts w:cs="Calibri"/>
                <w:szCs w:val="22"/>
              </w:rPr>
              <w:t xml:space="preserve"> Yes. Explain how.</w:t>
            </w:r>
          </w:p>
          <w:p w14:paraId="30E425B4" w14:textId="77777777" w:rsidR="0045432F" w:rsidRDefault="0045432F" w:rsidP="00BC6E3F">
            <w:pPr>
              <w:ind w:left="672" w:hanging="672"/>
            </w:pPr>
            <w:proofErr w:type="gramStart"/>
            <w:r w:rsidRPr="00C20C63">
              <w:rPr>
                <w:rFonts w:cs="Calibri"/>
                <w:sz w:val="18"/>
                <w:szCs w:val="18"/>
              </w:rPr>
              <w:t>[  ]</w:t>
            </w:r>
            <w:proofErr w:type="gramEnd"/>
            <w:r>
              <w:rPr>
                <w:rFonts w:cs="Calibri"/>
                <w:szCs w:val="22"/>
              </w:rPr>
              <w:t xml:space="preserve"> No. Explain why not.</w:t>
            </w:r>
          </w:p>
        </w:tc>
      </w:tr>
    </w:tbl>
    <w:p w14:paraId="4C4EFFC4" w14:textId="77777777" w:rsidR="0045432F"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253FFC" w14:paraId="62B548F9" w14:textId="77777777" w:rsidTr="00BC6E3F">
        <w:tc>
          <w:tcPr>
            <w:tcW w:w="9952" w:type="dxa"/>
            <w:shd w:val="clear" w:color="auto" w:fill="F2F2F2" w:themeFill="background1" w:themeFillShade="F2"/>
          </w:tcPr>
          <w:p w14:paraId="0DB6D381" w14:textId="77777777" w:rsidR="0045432F" w:rsidRPr="00253FFC" w:rsidRDefault="0045432F" w:rsidP="00BC6E3F">
            <w:r w:rsidRPr="006446B5">
              <w:rPr>
                <w:b/>
              </w:rPr>
              <w:t>2.1</w:t>
            </w:r>
            <w:r>
              <w:rPr>
                <w:b/>
              </w:rPr>
              <w:t>2</w:t>
            </w:r>
            <w:r>
              <w:t xml:space="preserve"> </w:t>
            </w:r>
            <w:r w:rsidRPr="00865B24">
              <w:rPr>
                <w:b/>
                <w:bCs/>
              </w:rPr>
              <w:t>Clinical trials</w:t>
            </w:r>
            <w:r w:rsidRPr="00253FFC">
              <w:t xml:space="preserve"> </w:t>
            </w:r>
          </w:p>
          <w:p w14:paraId="39DCB269" w14:textId="77777777" w:rsidR="0045432F" w:rsidRPr="00253FFC" w:rsidRDefault="0045432F" w:rsidP="00BC6E3F">
            <w:r w:rsidRPr="00665FD4">
              <w:rPr>
                <w:rFonts w:cs="Calibri"/>
                <w:sz w:val="18"/>
                <w:szCs w:val="18"/>
              </w:rPr>
              <w:t xml:space="preserve">[ </w:t>
            </w:r>
            <w:proofErr w:type="gramStart"/>
            <w:r>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253FFC">
              <w:t>Not applicable</w:t>
            </w:r>
            <w:r>
              <w:t xml:space="preserve"> – go to 2.13</w:t>
            </w:r>
          </w:p>
        </w:tc>
      </w:tr>
      <w:tr w:rsidR="0045432F" w:rsidRPr="00253FFC" w14:paraId="435CAC89" w14:textId="77777777" w:rsidTr="00BC6E3F">
        <w:trPr>
          <w:trHeight w:val="2074"/>
        </w:trPr>
        <w:tc>
          <w:tcPr>
            <w:tcW w:w="9952" w:type="dxa"/>
          </w:tcPr>
          <w:p w14:paraId="5FBD68B3" w14:textId="77777777" w:rsidR="0045432F" w:rsidRPr="00253FFC" w:rsidRDefault="0045432F" w:rsidP="00BC6E3F">
            <w:pPr>
              <w:ind w:left="672" w:hanging="672"/>
            </w:pPr>
            <w:proofErr w:type="gramStart"/>
            <w:r w:rsidRPr="00253FFC">
              <w:t>2.1</w:t>
            </w:r>
            <w:r>
              <w:t>2</w:t>
            </w:r>
            <w:r w:rsidRPr="00253FFC">
              <w:t xml:space="preserve">.1 </w:t>
            </w:r>
            <w:r>
              <w:t xml:space="preserve"> Will</w:t>
            </w:r>
            <w:proofErr w:type="gramEnd"/>
            <w:r>
              <w:t xml:space="preserve"> the</w:t>
            </w:r>
            <w:r w:rsidRPr="00253FFC">
              <w:t xml:space="preserve"> proposed </w:t>
            </w:r>
            <w:r>
              <w:t>clinical trial be registered?</w:t>
            </w:r>
            <w:r w:rsidRPr="00253FFC">
              <w:t xml:space="preserve"> </w:t>
            </w:r>
          </w:p>
          <w:p w14:paraId="0066789E" w14:textId="77777777" w:rsidR="0045432F" w:rsidRPr="00253FFC" w:rsidRDefault="0045432F" w:rsidP="00BC6E3F">
            <w:proofErr w:type="gramStart"/>
            <w:r w:rsidRPr="00665FD4">
              <w:rPr>
                <w:rFonts w:cs="Calibri"/>
                <w:sz w:val="18"/>
                <w:szCs w:val="18"/>
              </w:rPr>
              <w:t>[  ]</w:t>
            </w:r>
            <w:proofErr w:type="gramEnd"/>
            <w:r w:rsidRPr="00665FD4">
              <w:rPr>
                <w:rFonts w:cs="Calibri"/>
                <w:sz w:val="18"/>
                <w:szCs w:val="18"/>
              </w:rPr>
              <w:t xml:space="preserve"> </w:t>
            </w:r>
            <w:r w:rsidRPr="00665FD4">
              <w:rPr>
                <w:sz w:val="18"/>
                <w:szCs w:val="20"/>
              </w:rPr>
              <w:t xml:space="preserve"> </w:t>
            </w:r>
            <w:r w:rsidRPr="00253FFC">
              <w:t xml:space="preserve">No. </w:t>
            </w:r>
            <w:r>
              <w:t>E</w:t>
            </w:r>
            <w:r w:rsidRPr="00253FFC">
              <w:t>xplain why not</w:t>
            </w:r>
            <w:r>
              <w:t>.</w:t>
            </w:r>
          </w:p>
          <w:p w14:paraId="762DF3DA" w14:textId="77777777" w:rsidR="0045432F" w:rsidRPr="00253FFC" w:rsidRDefault="0045432F" w:rsidP="00BC6E3F">
            <w:proofErr w:type="gramStart"/>
            <w:r w:rsidRPr="00665FD4">
              <w:rPr>
                <w:rFonts w:cs="Calibri"/>
                <w:sz w:val="18"/>
                <w:szCs w:val="18"/>
              </w:rPr>
              <w:t>[  ]</w:t>
            </w:r>
            <w:proofErr w:type="gramEnd"/>
            <w:r w:rsidRPr="00665FD4">
              <w:rPr>
                <w:rFonts w:cs="Calibri"/>
                <w:sz w:val="18"/>
                <w:szCs w:val="18"/>
              </w:rPr>
              <w:t xml:space="preserve"> </w:t>
            </w:r>
            <w:r w:rsidRPr="00253FFC">
              <w:t xml:space="preserve">Yes. </w:t>
            </w:r>
            <w:r>
              <w:t>I</w:t>
            </w:r>
            <w:r w:rsidRPr="00253FFC">
              <w:t>ndicate where it was</w:t>
            </w:r>
            <w:r>
              <w:t>/will be</w:t>
            </w:r>
            <w:r w:rsidRPr="00253FFC">
              <w:t xml:space="preserve"> registered and provide the registration number</w:t>
            </w:r>
            <w:r>
              <w:t>.</w:t>
            </w:r>
          </w:p>
          <w:p w14:paraId="5BF0E3B6" w14:textId="77777777" w:rsidR="0045432F" w:rsidRPr="00253FFC" w:rsidRDefault="0045432F" w:rsidP="00BC6E3F"/>
        </w:tc>
      </w:tr>
      <w:tr w:rsidR="0045432F" w:rsidRPr="00253FFC" w14:paraId="1AB4D0C9" w14:textId="77777777" w:rsidTr="00BC6E3F">
        <w:trPr>
          <w:trHeight w:val="1583"/>
        </w:trPr>
        <w:tc>
          <w:tcPr>
            <w:tcW w:w="9952" w:type="dxa"/>
          </w:tcPr>
          <w:p w14:paraId="5553E16E" w14:textId="77777777" w:rsidR="0045432F" w:rsidRPr="00253FFC" w:rsidRDefault="0045432F" w:rsidP="00BC6E3F">
            <w:pPr>
              <w:ind w:left="672" w:hanging="672"/>
            </w:pPr>
            <w:r>
              <w:t xml:space="preserve">2.12.2 </w:t>
            </w:r>
            <w:r w:rsidRPr="00253FFC">
              <w:t xml:space="preserve">If a novel intervention or treatment is being examined, describe standard treatment or intervention, to indicate a situation of clinical equipoise exists (TCPS </w:t>
            </w:r>
            <w:hyperlink r:id="rId73" w:history="1">
              <w:r w:rsidRPr="00841C43">
                <w:rPr>
                  <w:rStyle w:val="Hyperlink"/>
                </w:rPr>
                <w:t>Chapter 11</w:t>
              </w:r>
            </w:hyperlink>
            <w:r w:rsidRPr="00253FFC">
              <w:t xml:space="preserve">). If placebo is used with a control group rather than standard treatment, please justify.  </w:t>
            </w:r>
          </w:p>
          <w:p w14:paraId="0DFC14C0" w14:textId="77777777" w:rsidR="0045432F" w:rsidRPr="00253FFC" w:rsidRDefault="0045432F" w:rsidP="00BC6E3F"/>
        </w:tc>
      </w:tr>
      <w:tr w:rsidR="0045432F" w:rsidRPr="00253FFC" w14:paraId="1C40B46F" w14:textId="77777777" w:rsidTr="00BC6E3F">
        <w:trPr>
          <w:trHeight w:val="1974"/>
        </w:trPr>
        <w:tc>
          <w:tcPr>
            <w:tcW w:w="9952" w:type="dxa"/>
          </w:tcPr>
          <w:p w14:paraId="25BA69FD" w14:textId="77777777" w:rsidR="0045432F" w:rsidRPr="00253FFC" w:rsidRDefault="0045432F" w:rsidP="00BC6E3F">
            <w:pPr>
              <w:ind w:left="672" w:hanging="672"/>
            </w:pPr>
            <w:r>
              <w:t xml:space="preserve">2.12.3 </w:t>
            </w:r>
            <w:r w:rsidRPr="00253FFC">
              <w:t>Clearly identify the known effects of any product or device under investigation, app</w:t>
            </w:r>
            <w:r>
              <w:t xml:space="preserve">roved uses, safety information </w:t>
            </w:r>
            <w:r w:rsidRPr="00253FFC">
              <w:t xml:space="preserve">and possible contraindications. Indicate how the proposed study use differs from approved uses.  </w:t>
            </w:r>
          </w:p>
          <w:p w14:paraId="7B80E6DF" w14:textId="77777777" w:rsidR="0045432F" w:rsidRPr="00253FFC" w:rsidRDefault="0045432F" w:rsidP="00BC6E3F">
            <w:proofErr w:type="gramStart"/>
            <w:r>
              <w:rPr>
                <w:rFonts w:cs="Calibri"/>
                <w:szCs w:val="22"/>
              </w:rPr>
              <w:t>[  ]</w:t>
            </w:r>
            <w:proofErr w:type="gramEnd"/>
            <w:r>
              <w:rPr>
                <w:rFonts w:cs="Calibri"/>
                <w:szCs w:val="22"/>
              </w:rPr>
              <w:t xml:space="preserve"> </w:t>
            </w:r>
            <w:r w:rsidRPr="00253FFC">
              <w:t>Not applicable</w:t>
            </w:r>
          </w:p>
          <w:p w14:paraId="1B2602A8" w14:textId="77777777" w:rsidR="0045432F" w:rsidRPr="00253FFC" w:rsidRDefault="0045432F" w:rsidP="00BC6E3F"/>
        </w:tc>
      </w:tr>
      <w:tr w:rsidR="0045432F" w:rsidRPr="00253FFC" w14:paraId="4270365F" w14:textId="77777777" w:rsidTr="00BC6E3F">
        <w:trPr>
          <w:trHeight w:val="1001"/>
        </w:trPr>
        <w:tc>
          <w:tcPr>
            <w:tcW w:w="9952" w:type="dxa"/>
          </w:tcPr>
          <w:p w14:paraId="7956D226" w14:textId="77777777" w:rsidR="0045432F" w:rsidRDefault="0045432F" w:rsidP="00BC6E3F">
            <w:r>
              <w:t>2.12.4 Discuss any plans for blinding/randomization.</w:t>
            </w:r>
          </w:p>
          <w:p w14:paraId="12C8F51E" w14:textId="77777777" w:rsidR="0045432F" w:rsidRDefault="0045432F" w:rsidP="00BC6E3F"/>
        </w:tc>
      </w:tr>
      <w:tr w:rsidR="0045432F" w:rsidRPr="00253FFC" w14:paraId="268DC496" w14:textId="77777777" w:rsidTr="00BC6E3F">
        <w:trPr>
          <w:trHeight w:val="2165"/>
        </w:trPr>
        <w:tc>
          <w:tcPr>
            <w:tcW w:w="9952" w:type="dxa"/>
          </w:tcPr>
          <w:p w14:paraId="65E2B65F" w14:textId="77777777" w:rsidR="0045432F" w:rsidRPr="00253FFC" w:rsidRDefault="0045432F" w:rsidP="00BC6E3F">
            <w:pPr>
              <w:ind w:left="672" w:hanging="672"/>
            </w:pPr>
            <w:r>
              <w:t xml:space="preserve">2.12.5 </w:t>
            </w:r>
            <w:r w:rsidRPr="00253FFC">
              <w:t>What plans are in place for safety monitoring and reporting of new information to participants, the REB, other team members, sponsors, and the clinical trial registry</w:t>
            </w:r>
            <w:r>
              <w:t xml:space="preserve"> (refer to TCPS </w:t>
            </w:r>
            <w:hyperlink r:id="rId74" w:history="1">
              <w:r w:rsidRPr="00A81B10">
                <w:rPr>
                  <w:rStyle w:val="Hyperlink"/>
                </w:rPr>
                <w:t>Articles 11.6, 11.7, 11.8</w:t>
              </w:r>
            </w:hyperlink>
            <w:r>
              <w:t>)</w:t>
            </w:r>
            <w:r w:rsidRPr="00253FFC">
              <w:t>? These should address plans for removing participants for safety</w:t>
            </w:r>
            <w:r>
              <w:t xml:space="preserve"> reasons</w:t>
            </w:r>
            <w:r w:rsidRPr="00253FFC">
              <w:t>, and early stopping/unblinding/amendment of the trial</w:t>
            </w:r>
            <w:r>
              <w:t xml:space="preserve">. </w:t>
            </w:r>
            <w:r w:rsidRPr="00253FFC">
              <w:t xml:space="preserve">What risks may arise for participants through early trial closure, and how will these be addressed? </w:t>
            </w:r>
            <w:r>
              <w:t>Are there</w:t>
            </w:r>
            <w:r w:rsidRPr="00253FFC">
              <w:t xml:space="preserve"> any </w:t>
            </w:r>
            <w:r>
              <w:t>options for</w:t>
            </w:r>
            <w:r w:rsidRPr="00253FFC">
              <w:t xml:space="preserve"> continued access to interventions shown to be beneficial</w:t>
            </w:r>
            <w:r>
              <w:t>?</w:t>
            </w:r>
          </w:p>
          <w:p w14:paraId="457B4EE0" w14:textId="77777777" w:rsidR="0045432F" w:rsidRPr="00253FFC" w:rsidRDefault="0045432F" w:rsidP="00BC6E3F"/>
        </w:tc>
      </w:tr>
    </w:tbl>
    <w:p w14:paraId="27BB86D6" w14:textId="77777777" w:rsidR="0045432F" w:rsidRPr="00253FFC"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253FFC" w14:paraId="37720935" w14:textId="77777777" w:rsidTr="00BC6E3F">
        <w:tc>
          <w:tcPr>
            <w:tcW w:w="9952" w:type="dxa"/>
            <w:shd w:val="clear" w:color="auto" w:fill="F2F2F2" w:themeFill="background1" w:themeFillShade="F2"/>
          </w:tcPr>
          <w:p w14:paraId="60307923" w14:textId="77777777" w:rsidR="0045432F" w:rsidRPr="00253FFC" w:rsidRDefault="0045432F" w:rsidP="00BC6E3F">
            <w:r w:rsidRPr="006446B5">
              <w:rPr>
                <w:b/>
              </w:rPr>
              <w:t>2.1</w:t>
            </w:r>
            <w:r>
              <w:rPr>
                <w:b/>
              </w:rPr>
              <w:t>3</w:t>
            </w:r>
            <w:r>
              <w:t xml:space="preserve"> </w:t>
            </w:r>
            <w:r w:rsidRPr="00865B24">
              <w:rPr>
                <w:b/>
                <w:bCs/>
              </w:rPr>
              <w:t>Use of personal health information</w:t>
            </w:r>
            <w:r w:rsidRPr="00253FFC">
              <w:t xml:space="preserve"> </w:t>
            </w:r>
          </w:p>
          <w:p w14:paraId="3EA412CD" w14:textId="77777777" w:rsidR="0045432F" w:rsidRPr="002B1FF5" w:rsidRDefault="0045432F" w:rsidP="00BC6E3F">
            <w:r w:rsidRPr="00537E28">
              <w:rPr>
                <w:rFonts w:cs="Calibri"/>
                <w:sz w:val="18"/>
                <w:szCs w:val="18"/>
              </w:rPr>
              <w:t xml:space="preserve">[ </w:t>
            </w:r>
            <w:proofErr w:type="gramStart"/>
            <w:r>
              <w:rPr>
                <w:rFonts w:cs="Calibri"/>
                <w:sz w:val="18"/>
                <w:szCs w:val="18"/>
              </w:rPr>
              <w:t>X</w:t>
            </w:r>
            <w:r w:rsidRPr="00537E28">
              <w:rPr>
                <w:rFonts w:cs="Calibri"/>
                <w:sz w:val="18"/>
                <w:szCs w:val="18"/>
              </w:rPr>
              <w:t xml:space="preserve"> ]</w:t>
            </w:r>
            <w:proofErr w:type="gramEnd"/>
            <w:r w:rsidRPr="00537E28">
              <w:rPr>
                <w:rFonts w:cs="Calibri"/>
                <w:sz w:val="18"/>
                <w:szCs w:val="18"/>
              </w:rPr>
              <w:t xml:space="preserve"> </w:t>
            </w:r>
            <w:r w:rsidRPr="00253FFC">
              <w:t>Not applicable</w:t>
            </w:r>
            <w:r>
              <w:t xml:space="preserve"> – go to 2.14</w:t>
            </w:r>
          </w:p>
        </w:tc>
      </w:tr>
      <w:tr w:rsidR="0045432F" w:rsidRPr="00253FFC" w14:paraId="74E05D90" w14:textId="77777777" w:rsidTr="00BC6E3F">
        <w:trPr>
          <w:trHeight w:val="1874"/>
        </w:trPr>
        <w:tc>
          <w:tcPr>
            <w:tcW w:w="9952" w:type="dxa"/>
          </w:tcPr>
          <w:p w14:paraId="2CD7FBB7" w14:textId="77777777" w:rsidR="0045432F" w:rsidRPr="00253FFC" w:rsidRDefault="0045432F" w:rsidP="00BC6E3F">
            <w:pPr>
              <w:ind w:left="672" w:hanging="672"/>
            </w:pPr>
            <w:r>
              <w:lastRenderedPageBreak/>
              <w:t xml:space="preserve">2.13.1 </w:t>
            </w:r>
            <w:r>
              <w:rPr>
                <w:rFonts w:cs="Calibri"/>
                <w:szCs w:val="22"/>
              </w:rPr>
              <w:t>R</w:t>
            </w:r>
            <w:r w:rsidRPr="00AA3D1C">
              <w:rPr>
                <w:rFonts w:cs="Calibri"/>
                <w:szCs w:val="22"/>
              </w:rPr>
              <w:t xml:space="preserve">esearch using health information </w:t>
            </w:r>
            <w:r>
              <w:rPr>
                <w:rFonts w:cs="Calibri"/>
                <w:szCs w:val="22"/>
              </w:rPr>
              <w:t>may be</w:t>
            </w:r>
            <w:r w:rsidRPr="00AA3D1C">
              <w:rPr>
                <w:rFonts w:cs="Calibri"/>
                <w:szCs w:val="22"/>
              </w:rPr>
              <w:t xml:space="preserve"> subject to Nova Scotia’s </w:t>
            </w:r>
            <w:hyperlink r:id="rId75" w:history="1">
              <w:r w:rsidRPr="00FE439C">
                <w:rPr>
                  <w:rStyle w:val="Hyperlink"/>
                  <w:rFonts w:cs="Calibri"/>
                  <w:i/>
                  <w:iCs/>
                  <w:szCs w:val="22"/>
                  <w:lang w:val="en"/>
                </w:rPr>
                <w:t>Personal Health Information Act</w:t>
              </w:r>
            </w:hyperlink>
            <w:r w:rsidRPr="00AA3D1C">
              <w:rPr>
                <w:rFonts w:cs="Calibri"/>
                <w:iCs/>
                <w:szCs w:val="22"/>
                <w:lang w:val="en"/>
              </w:rPr>
              <w:t xml:space="preserve">. </w:t>
            </w:r>
            <w:r w:rsidRPr="00253FFC">
              <w:t xml:space="preserve">Describe the personal health information </w:t>
            </w:r>
            <w:r>
              <w:t>(</w:t>
            </w:r>
            <w:hyperlink r:id="rId76" w:history="1">
              <w:r w:rsidRPr="00F52D6C">
                <w:rPr>
                  <w:rStyle w:val="Hyperlink"/>
                </w:rPr>
                <w:t>definition explained in the guidance document</w:t>
              </w:r>
            </w:hyperlink>
            <w:r>
              <w:t xml:space="preserve">) </w:t>
            </w:r>
            <w:r w:rsidRPr="00253FFC">
              <w:t>required and the information sources, and explain why the research cannot reasonably be accomplished without the use of that information. Describe how the personal health information will be used, and in the most de-identified form possible.</w:t>
            </w:r>
          </w:p>
        </w:tc>
      </w:tr>
      <w:tr w:rsidR="0045432F" w:rsidRPr="00253FFC" w14:paraId="78EE3139" w14:textId="77777777" w:rsidTr="00BC6E3F">
        <w:trPr>
          <w:trHeight w:val="1223"/>
        </w:trPr>
        <w:tc>
          <w:tcPr>
            <w:tcW w:w="9952" w:type="dxa"/>
          </w:tcPr>
          <w:p w14:paraId="5E726575" w14:textId="77777777" w:rsidR="0045432F" w:rsidRDefault="0045432F" w:rsidP="00BC6E3F">
            <w:pPr>
              <w:ind w:left="612" w:hanging="612"/>
              <w:rPr>
                <w:rFonts w:cs="Calibri"/>
              </w:rPr>
            </w:pPr>
            <w:r>
              <w:t xml:space="preserve">2.13.2 </w:t>
            </w:r>
            <w:r>
              <w:rPr>
                <w:rFonts w:cs="Calibri"/>
              </w:rPr>
              <w:t xml:space="preserve">Will there be any linking of separate health data sets as part of this research? </w:t>
            </w:r>
          </w:p>
          <w:p w14:paraId="65AB14FD" w14:textId="77777777" w:rsidR="0045432F" w:rsidRDefault="0045432F" w:rsidP="00BC6E3F">
            <w:pPr>
              <w:ind w:left="612" w:hanging="612"/>
            </w:pPr>
            <w:proofErr w:type="gramStart"/>
            <w:r w:rsidRPr="002901CC">
              <w:rPr>
                <w:sz w:val="18"/>
                <w:szCs w:val="20"/>
              </w:rPr>
              <w:t>[  ]</w:t>
            </w:r>
            <w:proofErr w:type="gramEnd"/>
            <w:r w:rsidRPr="002901CC">
              <w:rPr>
                <w:sz w:val="18"/>
                <w:szCs w:val="20"/>
              </w:rPr>
              <w:t xml:space="preserve"> </w:t>
            </w:r>
            <w:r>
              <w:t>No</w:t>
            </w:r>
          </w:p>
          <w:p w14:paraId="6F5125CB" w14:textId="77777777" w:rsidR="0045432F" w:rsidRDefault="0045432F" w:rsidP="00BC6E3F">
            <w:pPr>
              <w:ind w:left="612" w:hanging="612"/>
            </w:pPr>
            <w:proofErr w:type="gramStart"/>
            <w:r w:rsidRPr="002901CC">
              <w:rPr>
                <w:sz w:val="18"/>
                <w:szCs w:val="20"/>
              </w:rPr>
              <w:t>[  ]</w:t>
            </w:r>
            <w:proofErr w:type="gramEnd"/>
            <w:r w:rsidRPr="002901CC">
              <w:rPr>
                <w:sz w:val="18"/>
                <w:szCs w:val="20"/>
              </w:rPr>
              <w:t xml:space="preserve"> </w:t>
            </w:r>
            <w:r>
              <w:t>Yes</w:t>
            </w:r>
          </w:p>
          <w:p w14:paraId="1723CE91" w14:textId="77777777" w:rsidR="0045432F" w:rsidRDefault="0045432F" w:rsidP="00BC6E3F">
            <w:pPr>
              <w:ind w:left="612" w:hanging="612"/>
            </w:pPr>
          </w:p>
          <w:p w14:paraId="53B840DB" w14:textId="77777777" w:rsidR="0045432F" w:rsidRDefault="0045432F" w:rsidP="00BC6E3F">
            <w:pPr>
              <w:ind w:left="612" w:hanging="612"/>
            </w:pPr>
          </w:p>
          <w:p w14:paraId="5E9CE387" w14:textId="77777777" w:rsidR="0045432F" w:rsidRDefault="0045432F" w:rsidP="00BC6E3F">
            <w:pPr>
              <w:ind w:left="612" w:hanging="612"/>
            </w:pPr>
            <w:r>
              <w:t>If yes:</w:t>
            </w:r>
          </w:p>
          <w:p w14:paraId="43D1A74E" w14:textId="77777777" w:rsidR="0045432F" w:rsidRDefault="0045432F" w:rsidP="00BC6E3F">
            <w:pPr>
              <w:ind w:left="612" w:hanging="612"/>
            </w:pPr>
            <w:r>
              <w:t xml:space="preserve">A) Why is the linkage necessary? </w:t>
            </w:r>
          </w:p>
          <w:p w14:paraId="5D0C3F70" w14:textId="77777777" w:rsidR="0045432F" w:rsidRDefault="0045432F" w:rsidP="00BC6E3F">
            <w:pPr>
              <w:ind w:left="612" w:hanging="612"/>
            </w:pPr>
            <w:r>
              <w:t>B) Describe how the linkage will be conducted (it is helpful to append a flow diagram)</w:t>
            </w:r>
          </w:p>
          <w:p w14:paraId="39EA9F4D" w14:textId="77777777" w:rsidR="0045432F" w:rsidRPr="004F460E" w:rsidRDefault="0045432F" w:rsidP="00BC6E3F">
            <w:pPr>
              <w:ind w:left="612" w:hanging="612"/>
            </w:pPr>
            <w:r>
              <w:t xml:space="preserve">C) Does that linkage increase the identifiability of the participants? </w:t>
            </w:r>
          </w:p>
        </w:tc>
      </w:tr>
      <w:tr w:rsidR="0045432F" w:rsidRPr="00096B22" w14:paraId="4908E9B8" w14:textId="77777777" w:rsidTr="00BC6E3F">
        <w:trPr>
          <w:trHeight w:val="1321"/>
        </w:trPr>
        <w:tc>
          <w:tcPr>
            <w:tcW w:w="9952" w:type="dxa"/>
          </w:tcPr>
          <w:p w14:paraId="64E35942" w14:textId="77777777" w:rsidR="0045432F" w:rsidRPr="00253FFC" w:rsidRDefault="0045432F" w:rsidP="00BC6E3F">
            <w:r>
              <w:t xml:space="preserve">2.13.3 </w:t>
            </w:r>
            <w:r w:rsidRPr="00253FFC">
              <w:t xml:space="preserve">Describe reasonably foreseeable risks to privacy </w:t>
            </w:r>
            <w:r>
              <w:t xml:space="preserve">due to the use of personal health information </w:t>
            </w:r>
            <w:r w:rsidRPr="00253FFC">
              <w:t>and how these will be mitigated.</w:t>
            </w:r>
          </w:p>
          <w:p w14:paraId="00E41511" w14:textId="77777777" w:rsidR="0045432F" w:rsidRPr="00253FFC" w:rsidRDefault="0045432F" w:rsidP="00BC6E3F"/>
        </w:tc>
      </w:tr>
    </w:tbl>
    <w:p w14:paraId="75FB08B1"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D74DCD3" w14:textId="77777777" w:rsidTr="00BC6E3F">
        <w:tc>
          <w:tcPr>
            <w:tcW w:w="9900" w:type="dxa"/>
            <w:shd w:val="clear" w:color="auto" w:fill="F2F2F2" w:themeFill="background1" w:themeFillShade="F2"/>
          </w:tcPr>
          <w:p w14:paraId="3A89533B" w14:textId="77777777" w:rsidR="0045432F" w:rsidRDefault="0045432F" w:rsidP="00BC6E3F">
            <w:bookmarkStart w:id="8" w:name="_Hlk10465988"/>
            <w:r w:rsidRPr="006446B5">
              <w:rPr>
                <w:b/>
              </w:rPr>
              <w:t>2.</w:t>
            </w:r>
            <w:r>
              <w:rPr>
                <w:b/>
              </w:rPr>
              <w:t>14</w:t>
            </w:r>
            <w:r>
              <w:t xml:space="preserve"> </w:t>
            </w:r>
            <w:r w:rsidRPr="00865B24">
              <w:rPr>
                <w:b/>
                <w:bCs/>
              </w:rPr>
              <w:t>Data Repositories</w:t>
            </w:r>
          </w:p>
          <w:p w14:paraId="414ACBAF" w14:textId="77777777" w:rsidR="0045432F" w:rsidRPr="00463DD8" w:rsidRDefault="0045432F" w:rsidP="00BC6E3F">
            <w:r w:rsidRPr="00665FD4">
              <w:rPr>
                <w:sz w:val="18"/>
                <w:szCs w:val="20"/>
              </w:rPr>
              <w:t>[</w:t>
            </w:r>
            <w:r>
              <w:rPr>
                <w:sz w:val="18"/>
                <w:szCs w:val="20"/>
              </w:rPr>
              <w:t xml:space="preserve"> </w:t>
            </w:r>
            <w:proofErr w:type="gramStart"/>
            <w:r>
              <w:rPr>
                <w:sz w:val="18"/>
                <w:szCs w:val="20"/>
              </w:rPr>
              <w:t>X</w:t>
            </w:r>
            <w:r w:rsidRPr="00665FD4">
              <w:rPr>
                <w:sz w:val="18"/>
                <w:szCs w:val="20"/>
              </w:rPr>
              <w:t xml:space="preserve"> ]</w:t>
            </w:r>
            <w:proofErr w:type="gramEnd"/>
            <w:r w:rsidRPr="00665FD4">
              <w:rPr>
                <w:sz w:val="18"/>
                <w:szCs w:val="20"/>
              </w:rPr>
              <w:t xml:space="preserve"> </w:t>
            </w:r>
            <w:r>
              <w:t>Not applicable</w:t>
            </w:r>
          </w:p>
        </w:tc>
      </w:tr>
      <w:tr w:rsidR="0045432F" w:rsidRPr="00463DD8" w14:paraId="7738176A" w14:textId="77777777" w:rsidTr="00BC6E3F">
        <w:trPr>
          <w:trHeight w:val="27"/>
        </w:trPr>
        <w:tc>
          <w:tcPr>
            <w:tcW w:w="9900" w:type="dxa"/>
          </w:tcPr>
          <w:p w14:paraId="37488C34" w14:textId="77777777" w:rsidR="0045432F" w:rsidRPr="00463DD8" w:rsidRDefault="0045432F" w:rsidP="00BC6E3F">
            <w:pPr>
              <w:ind w:left="582" w:hanging="582"/>
            </w:pPr>
            <w:r w:rsidRPr="00463DD8">
              <w:t>2</w:t>
            </w:r>
            <w:r>
              <w:t xml:space="preserve">.14.1 Identify and describe the data repository in which the research data will be deposited. What is its focus, who are its target users, who can access deposited data and under what circumstances? For how long will the data be kept in the repository? </w:t>
            </w:r>
          </w:p>
          <w:p w14:paraId="753782F9" w14:textId="77777777" w:rsidR="0045432F" w:rsidRDefault="0045432F" w:rsidP="00BC6E3F"/>
          <w:p w14:paraId="6DA893B9" w14:textId="77777777" w:rsidR="0045432F" w:rsidRPr="00493200" w:rsidRDefault="0045432F" w:rsidP="00BC6E3F">
            <w:pPr>
              <w:jc w:val="both"/>
            </w:pPr>
          </w:p>
        </w:tc>
      </w:tr>
      <w:tr w:rsidR="0045432F" w:rsidRPr="00463DD8" w14:paraId="79FEC962" w14:textId="77777777" w:rsidTr="00BC6E3F">
        <w:trPr>
          <w:trHeight w:val="487"/>
        </w:trPr>
        <w:tc>
          <w:tcPr>
            <w:tcW w:w="9900" w:type="dxa"/>
          </w:tcPr>
          <w:p w14:paraId="3DE73D69" w14:textId="77777777" w:rsidR="0045432F" w:rsidRPr="00463DD8" w:rsidRDefault="0045432F" w:rsidP="00BC6E3F">
            <w:pPr>
              <w:ind w:left="582" w:hanging="582"/>
            </w:pPr>
            <w:r w:rsidRPr="00463DD8">
              <w:t>2.</w:t>
            </w:r>
            <w:r>
              <w:t xml:space="preserve">14.2 Describe the data set to be released to the repository. If there is personal and/or sensitive information in the data, describe how you will prepare the data for submission to the repository and mitigate risks to privacy. Identify all fields that will be included in the final data set (include as an appendix). </w:t>
            </w:r>
          </w:p>
          <w:p w14:paraId="6B2BC161" w14:textId="77777777" w:rsidR="0045432F" w:rsidRDefault="0045432F" w:rsidP="00BC6E3F"/>
          <w:p w14:paraId="08A69716" w14:textId="77777777" w:rsidR="0045432F" w:rsidRPr="00A33358" w:rsidRDefault="0045432F" w:rsidP="00BC6E3F">
            <w:pPr>
              <w:jc w:val="both"/>
            </w:pPr>
          </w:p>
        </w:tc>
      </w:tr>
      <w:tr w:rsidR="0045432F" w:rsidRPr="00463DD8" w14:paraId="0397F652" w14:textId="77777777" w:rsidTr="00BC6E3F">
        <w:trPr>
          <w:trHeight w:val="1171"/>
        </w:trPr>
        <w:tc>
          <w:tcPr>
            <w:tcW w:w="9900" w:type="dxa"/>
          </w:tcPr>
          <w:p w14:paraId="3E809CC1" w14:textId="77777777" w:rsidR="0045432F" w:rsidRDefault="0045432F" w:rsidP="00BC6E3F">
            <w:pPr>
              <w:ind w:left="582" w:hanging="582"/>
            </w:pPr>
            <w:r>
              <w:t xml:space="preserve">2.14.3 Is agreeing to have one’s data deposited a requirement for participation in the study? If yes, provide a justification. If no, indicate how participants can opt in or out. </w:t>
            </w:r>
          </w:p>
          <w:p w14:paraId="670A5E2B" w14:textId="77777777" w:rsidR="0045432F" w:rsidRDefault="0045432F" w:rsidP="00BC6E3F">
            <w:pPr>
              <w:ind w:left="582" w:hanging="582"/>
            </w:pPr>
          </w:p>
          <w:p w14:paraId="13CB9175" w14:textId="77777777" w:rsidR="0045432F" w:rsidRPr="00A33358" w:rsidRDefault="0045432F" w:rsidP="00BC6E3F">
            <w:pPr>
              <w:ind w:left="582" w:hanging="582"/>
              <w:jc w:val="both"/>
            </w:pPr>
          </w:p>
        </w:tc>
      </w:tr>
      <w:bookmarkEnd w:id="8"/>
    </w:tbl>
    <w:p w14:paraId="77D15FD5" w14:textId="77777777" w:rsidR="0045432F" w:rsidRDefault="0045432F" w:rsidP="0045432F"/>
    <w:p w14:paraId="3656697D" w14:textId="77777777" w:rsidR="0045432F" w:rsidRDefault="0045432F" w:rsidP="0045432F"/>
    <w:p w14:paraId="2C19A4AC" w14:textId="77777777" w:rsidR="0045432F" w:rsidRDefault="0045432F" w:rsidP="0045432F"/>
    <w:p w14:paraId="6ECF202A" w14:textId="77777777" w:rsidR="0045432F" w:rsidRDefault="0045432F" w:rsidP="0045432F">
      <w:pPr>
        <w:rPr>
          <w:rFonts w:asciiTheme="majorHAnsi" w:eastAsiaTheme="majorEastAsia" w:hAnsiTheme="majorHAnsi" w:cstheme="majorBidi"/>
          <w:b/>
          <w:color w:val="000000" w:themeColor="text1"/>
          <w:szCs w:val="26"/>
        </w:rPr>
      </w:pPr>
      <w:r>
        <w:br w:type="page"/>
      </w:r>
    </w:p>
    <w:p w14:paraId="1B11E89E" w14:textId="77777777" w:rsidR="0045432F" w:rsidRPr="00463DD8" w:rsidRDefault="0045432F" w:rsidP="0045432F">
      <w:pPr>
        <w:pStyle w:val="Heading2"/>
      </w:pPr>
      <w:r w:rsidRPr="00463DD8">
        <w:lastRenderedPageBreak/>
        <w:t>SECTION 3.  APPENDICES</w:t>
      </w:r>
    </w:p>
    <w:p w14:paraId="1915A488" w14:textId="77777777" w:rsidR="0045432F" w:rsidRPr="00463DD8" w:rsidRDefault="0045432F" w:rsidP="0045432F"/>
    <w:p w14:paraId="6E55B28C" w14:textId="77777777" w:rsidR="0045432F" w:rsidRPr="00463DD8" w:rsidRDefault="0045432F" w:rsidP="0045432F">
      <w:r w:rsidRPr="00463DD8">
        <w:rPr>
          <w:b/>
        </w:rPr>
        <w:t xml:space="preserve">Appendices Checklist.  </w:t>
      </w:r>
      <w:r w:rsidRPr="00463DD8">
        <w:t>Append all relevant material to this application</w:t>
      </w:r>
      <w:r>
        <w:t xml:space="preserve"> in the order they will be used</w:t>
      </w:r>
      <w:r w:rsidRPr="00463DD8">
        <w:t>. This may include:</w:t>
      </w:r>
    </w:p>
    <w:p w14:paraId="68AF8717" w14:textId="77777777" w:rsidR="0045432F" w:rsidRDefault="0045432F" w:rsidP="0045432F">
      <w:pPr>
        <w:rPr>
          <w:rFonts w:cs="Calibri"/>
          <w:szCs w:val="22"/>
        </w:rPr>
      </w:pPr>
      <w:bookmarkStart w:id="9" w:name="_Hlk22122079"/>
      <w:r w:rsidRPr="00665FD4">
        <w:rPr>
          <w:rFonts w:cs="Calibri"/>
          <w:sz w:val="18"/>
          <w:szCs w:val="18"/>
        </w:rPr>
        <w:t>[</w:t>
      </w:r>
      <w:r w:rsidRPr="00BA373C">
        <w:rPr>
          <w:rFonts w:cs="Calibri"/>
          <w:sz w:val="18"/>
          <w:szCs w:val="18"/>
        </w:rPr>
        <w:t>X</w:t>
      </w:r>
      <w:proofErr w:type="gramStart"/>
      <w:r w:rsidRPr="00665FD4">
        <w:rPr>
          <w:rFonts w:cs="Calibri"/>
          <w:sz w:val="18"/>
          <w:szCs w:val="18"/>
        </w:rPr>
        <w:t xml:space="preserve">] </w:t>
      </w:r>
      <w:r>
        <w:rPr>
          <w:rFonts w:cs="Calibri"/>
          <w:sz w:val="18"/>
          <w:szCs w:val="18"/>
        </w:rPr>
        <w:t xml:space="preserve"> </w:t>
      </w:r>
      <w:r>
        <w:rPr>
          <w:rFonts w:cs="Calibri"/>
          <w:szCs w:val="22"/>
        </w:rPr>
        <w:t>Reference</w:t>
      </w:r>
      <w:proofErr w:type="gramEnd"/>
      <w:r>
        <w:rPr>
          <w:rFonts w:cs="Calibri"/>
          <w:szCs w:val="22"/>
        </w:rPr>
        <w:t xml:space="preserve"> list</w:t>
      </w:r>
    </w:p>
    <w:p w14:paraId="30DE5C4A" w14:textId="77777777" w:rsidR="0045432F" w:rsidRPr="008C1597" w:rsidRDefault="0045432F" w:rsidP="0045432F">
      <w:pPr>
        <w:rPr>
          <w:rFonts w:cs="Calibri"/>
          <w:szCs w:val="22"/>
        </w:rPr>
      </w:pPr>
      <w:proofErr w:type="gramStart"/>
      <w:r w:rsidRPr="00665FD4">
        <w:rPr>
          <w:rFonts w:cs="Calibri"/>
          <w:sz w:val="18"/>
          <w:szCs w:val="18"/>
        </w:rPr>
        <w:t>[  ]</w:t>
      </w:r>
      <w:proofErr w:type="gramEnd"/>
      <w:r w:rsidRPr="00665FD4">
        <w:rPr>
          <w:rFonts w:cs="Calibri"/>
          <w:sz w:val="18"/>
          <w:szCs w:val="18"/>
        </w:rPr>
        <w:t xml:space="preserve"> </w:t>
      </w:r>
      <w:r>
        <w:rPr>
          <w:rFonts w:cs="Calibri"/>
          <w:sz w:val="18"/>
          <w:szCs w:val="18"/>
        </w:rPr>
        <w:t xml:space="preserve"> </w:t>
      </w:r>
      <w:r w:rsidRPr="0043688D">
        <w:rPr>
          <w:rFonts w:cstheme="minorHAnsi"/>
          <w:szCs w:val="22"/>
        </w:rPr>
        <w:t>Permission or support/cooperation letters (e.g. Indigenous Band Council, School Board, Director of a long-term care facility, anyone whose permission you need to conduct recruit participants or conduct research)</w:t>
      </w:r>
    </w:p>
    <w:p w14:paraId="5D87620A" w14:textId="77777777" w:rsidR="0045432F" w:rsidRPr="00C603A4" w:rsidRDefault="0045432F" w:rsidP="0045432F">
      <w:proofErr w:type="gramStart"/>
      <w:r w:rsidRPr="00665FD4">
        <w:rPr>
          <w:rFonts w:cs="Calibri"/>
          <w:sz w:val="18"/>
          <w:szCs w:val="18"/>
        </w:rPr>
        <w:t>[  ]</w:t>
      </w:r>
      <w:proofErr w:type="gramEnd"/>
      <w:r w:rsidRPr="00665FD4">
        <w:rPr>
          <w:rFonts w:cs="Calibri"/>
          <w:sz w:val="18"/>
          <w:szCs w:val="18"/>
        </w:rPr>
        <w:t xml:space="preserve"> </w:t>
      </w:r>
      <w:r>
        <w:t>Research agreements</w:t>
      </w:r>
      <w:bookmarkStart w:id="10" w:name="_Hlk49510127"/>
      <w:r>
        <w:t xml:space="preserve"> (required for research involving Indigenous communities)</w:t>
      </w:r>
    </w:p>
    <w:bookmarkEnd w:id="10"/>
    <w:p w14:paraId="2DC90DB3" w14:textId="77777777" w:rsidR="0045432F" w:rsidRPr="00BA373C" w:rsidRDefault="0045432F" w:rsidP="0045432F">
      <w:r w:rsidRPr="00665FD4">
        <w:rPr>
          <w:rFonts w:cs="Calibri"/>
          <w:sz w:val="18"/>
          <w:szCs w:val="18"/>
        </w:rPr>
        <w:t>[</w:t>
      </w:r>
      <w:r w:rsidRPr="00BA373C">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463DD8">
        <w:t xml:space="preserve">Recruitment </w:t>
      </w:r>
      <w:r>
        <w:t>d</w:t>
      </w:r>
      <w:r w:rsidRPr="00463DD8">
        <w:t xml:space="preserve">ocuments (posters, </w:t>
      </w:r>
      <w:r>
        <w:t>oral</w:t>
      </w:r>
      <w:r w:rsidRPr="00463DD8">
        <w:t xml:space="preserve"> scripts, online postings, </w:t>
      </w:r>
      <w:r>
        <w:t>invitations to participate</w:t>
      </w:r>
      <w:r w:rsidRPr="00463DD8">
        <w:t>, etc</w:t>
      </w:r>
      <w:r>
        <w:t>.</w:t>
      </w:r>
      <w:r w:rsidRPr="00463DD8">
        <w:t>)</w:t>
      </w:r>
    </w:p>
    <w:p w14:paraId="151F4D5E" w14:textId="77777777" w:rsidR="0045432F" w:rsidRPr="00BA373C" w:rsidRDefault="0045432F" w:rsidP="0045432F">
      <w:proofErr w:type="gramStart"/>
      <w:r w:rsidRPr="00665FD4">
        <w:rPr>
          <w:rFonts w:cs="Calibri"/>
          <w:sz w:val="18"/>
          <w:szCs w:val="18"/>
        </w:rPr>
        <w:t>[</w:t>
      </w:r>
      <w:r w:rsidRPr="00BA373C">
        <w:rPr>
          <w:rFonts w:cs="Calibri"/>
          <w:sz w:val="18"/>
          <w:szCs w:val="18"/>
        </w:rPr>
        <w:t xml:space="preserve">  </w:t>
      </w:r>
      <w:r w:rsidRPr="00665FD4">
        <w:rPr>
          <w:rFonts w:cs="Calibri"/>
          <w:sz w:val="18"/>
          <w:szCs w:val="18"/>
        </w:rPr>
        <w:t>]</w:t>
      </w:r>
      <w:proofErr w:type="gramEnd"/>
      <w:r w:rsidRPr="00665FD4">
        <w:rPr>
          <w:rFonts w:cs="Calibri"/>
          <w:sz w:val="18"/>
          <w:szCs w:val="18"/>
        </w:rPr>
        <w:t xml:space="preserve"> </w:t>
      </w:r>
      <w:r w:rsidRPr="00463DD8">
        <w:t xml:space="preserve">Screening </w:t>
      </w:r>
      <w:r>
        <w:t>d</w:t>
      </w:r>
      <w:r w:rsidRPr="00463DD8">
        <w:t>ocuments</w:t>
      </w:r>
    </w:p>
    <w:p w14:paraId="6CE7D19B" w14:textId="77777777" w:rsidR="0045432F" w:rsidRPr="00BA373C" w:rsidRDefault="0045432F" w:rsidP="0045432F">
      <w:r w:rsidRPr="00665FD4">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t xml:space="preserve">Consent/assent documents or scripts </w:t>
      </w:r>
    </w:p>
    <w:p w14:paraId="14612BEF" w14:textId="77777777" w:rsidR="0045432F" w:rsidRPr="00BA373C" w:rsidRDefault="0045432F" w:rsidP="0045432F">
      <w:r w:rsidRPr="00665FD4">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463DD8">
        <w:t>Resear</w:t>
      </w:r>
      <w:r>
        <w:t>ch instruments (questionnaires</w:t>
      </w:r>
      <w:r w:rsidRPr="00463DD8">
        <w:t>, interview or focus group questions, etc</w:t>
      </w:r>
      <w:r>
        <w:t>.</w:t>
      </w:r>
      <w:r w:rsidRPr="00463DD8">
        <w:t>)</w:t>
      </w:r>
    </w:p>
    <w:p w14:paraId="6EDF36C7" w14:textId="77777777" w:rsidR="0045432F" w:rsidRPr="00463DD8" w:rsidRDefault="0045432F" w:rsidP="0045432F">
      <w:pPr>
        <w:rPr>
          <w:lang w:val="en-GB"/>
        </w:rPr>
      </w:pPr>
      <w:proofErr w:type="gramStart"/>
      <w:r w:rsidRPr="00665FD4">
        <w:rPr>
          <w:rFonts w:cs="Calibri"/>
          <w:sz w:val="18"/>
          <w:szCs w:val="18"/>
        </w:rPr>
        <w:t>[  ]</w:t>
      </w:r>
      <w:proofErr w:type="gramEnd"/>
      <w:r w:rsidRPr="00665FD4">
        <w:rPr>
          <w:rFonts w:cs="Calibri"/>
          <w:sz w:val="18"/>
          <w:szCs w:val="18"/>
        </w:rPr>
        <w:t xml:space="preserve"> </w:t>
      </w:r>
      <w:r>
        <w:rPr>
          <w:rFonts w:cs="Calibri"/>
          <w:szCs w:val="22"/>
        </w:rPr>
        <w:t>D</w:t>
      </w:r>
      <w:r w:rsidRPr="00463DD8">
        <w:t xml:space="preserve">ebriefing </w:t>
      </w:r>
      <w:r>
        <w:t>and/or study results templates</w:t>
      </w:r>
    </w:p>
    <w:p w14:paraId="04457106" w14:textId="77777777" w:rsidR="0045432F" w:rsidRDefault="0045432F" w:rsidP="0045432F">
      <w:bookmarkStart w:id="11" w:name="_Hlk20821913"/>
      <w:proofErr w:type="gramStart"/>
      <w:r w:rsidRPr="00665FD4">
        <w:rPr>
          <w:sz w:val="18"/>
          <w:szCs w:val="20"/>
        </w:rPr>
        <w:t>[  ]</w:t>
      </w:r>
      <w:proofErr w:type="gramEnd"/>
      <w:r w:rsidRPr="00665FD4">
        <w:rPr>
          <w:sz w:val="18"/>
          <w:szCs w:val="20"/>
        </w:rPr>
        <w:t xml:space="preserve"> </w:t>
      </w:r>
      <w:r>
        <w:t>List of data fields included in data repository</w:t>
      </w:r>
    </w:p>
    <w:p w14:paraId="770DA90D" w14:textId="77777777" w:rsidR="0045432F" w:rsidRDefault="0045432F" w:rsidP="0045432F">
      <w:proofErr w:type="gramStart"/>
      <w:r>
        <w:t>[  ]</w:t>
      </w:r>
      <w:proofErr w:type="gramEnd"/>
      <w:r>
        <w:t xml:space="preserve"> Confidentiality agreements</w:t>
      </w:r>
    </w:p>
    <w:bookmarkEnd w:id="9"/>
    <w:bookmarkEnd w:id="11"/>
    <w:p w14:paraId="621B4890" w14:textId="77777777" w:rsidR="0045432F" w:rsidRPr="00463DD8" w:rsidRDefault="0045432F" w:rsidP="0045432F">
      <w:pPr>
        <w:rPr>
          <w:lang w:val="en-GB"/>
        </w:rPr>
      </w:pPr>
    </w:p>
    <w:p w14:paraId="4BBBAB6E" w14:textId="77777777" w:rsidR="0045432F" w:rsidRPr="00463DD8" w:rsidRDefault="0045432F" w:rsidP="0045432F"/>
    <w:p w14:paraId="79AC831C" w14:textId="77777777" w:rsidR="0045432F" w:rsidRPr="00182605" w:rsidRDefault="0045432F" w:rsidP="0045432F">
      <w:pPr>
        <w:rPr>
          <w:b/>
        </w:rPr>
      </w:pPr>
      <w:r w:rsidRPr="00182605">
        <w:rPr>
          <w:b/>
        </w:rPr>
        <w:t>Consent Form</w:t>
      </w:r>
      <w:r>
        <w:rPr>
          <w:b/>
        </w:rPr>
        <w:t xml:space="preserve"> Templates </w:t>
      </w:r>
    </w:p>
    <w:p w14:paraId="6A2EB571" w14:textId="77777777" w:rsidR="0045432F" w:rsidRDefault="0045432F" w:rsidP="0045432F">
      <w:r>
        <w:t>S</w:t>
      </w:r>
      <w:r w:rsidRPr="00463DD8">
        <w:t>ample consent form</w:t>
      </w:r>
      <w:r>
        <w:t>s</w:t>
      </w:r>
      <w:r w:rsidRPr="00463DD8">
        <w:t xml:space="preserve"> </w:t>
      </w:r>
      <w:r>
        <w:t xml:space="preserve">are provided on the </w:t>
      </w:r>
      <w:hyperlink r:id="rId77" w:history="1">
        <w:r w:rsidRPr="00DD0B7D">
          <w:rPr>
            <w:rStyle w:val="Hyperlink"/>
          </w:rPr>
          <w:t>Research Ethics website</w:t>
        </w:r>
      </w:hyperlink>
      <w:r w:rsidRPr="00463DD8">
        <w:t xml:space="preserve"> and may be used in conjunction with the information in the </w:t>
      </w:r>
      <w:hyperlink r:id="rId78" w:history="1">
        <w:r w:rsidRPr="00CD3472">
          <w:rPr>
            <w:rStyle w:val="Hyperlink"/>
            <w:i/>
          </w:rPr>
          <w:t>Guidance</w:t>
        </w:r>
      </w:hyperlink>
      <w:r w:rsidRPr="00463DD8">
        <w:t xml:space="preserve"> document to help you develop your consent form.  </w:t>
      </w:r>
    </w:p>
    <w:p w14:paraId="1CF39C0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8B56234"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1853E6D"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FB8DE20"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22E354A"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1BF0C30"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94338A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52E1F0E8"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0E3C6A1"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D47D9DD"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87DE92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21662602" w14:textId="77777777" w:rsidR="0045432F" w:rsidRDefault="0045432F" w:rsidP="0045432F">
      <w:pPr>
        <w:rPr>
          <w:rFonts w:ascii="Times" w:hAnsi="Times"/>
          <w:b/>
          <w:bCs/>
          <w:color w:val="000000" w:themeColor="text1"/>
          <w:kern w:val="36"/>
          <w:sz w:val="48"/>
          <w:szCs w:val="48"/>
          <w:lang w:val="en-US"/>
        </w:rPr>
      </w:pPr>
      <w:r>
        <w:rPr>
          <w:rFonts w:ascii="Times" w:hAnsi="Times"/>
          <w:color w:val="000000" w:themeColor="text1"/>
          <w:lang w:val="en-US"/>
        </w:rPr>
        <w:br w:type="page"/>
      </w:r>
    </w:p>
    <w:p w14:paraId="66CCCDFA"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5A06D2F3" w14:textId="77777777" w:rsidR="0045432F" w:rsidRDefault="0045432F" w:rsidP="0045432F">
      <w:pPr>
        <w:rPr>
          <w:rFonts w:ascii="Times" w:hAnsi="Times"/>
          <w:b/>
          <w:bCs/>
          <w:color w:val="000000" w:themeColor="text1"/>
          <w:kern w:val="36"/>
          <w:sz w:val="48"/>
          <w:szCs w:val="48"/>
          <w:lang w:val="en-US"/>
        </w:rPr>
      </w:pPr>
      <w:r>
        <w:rPr>
          <w:rFonts w:ascii="Times" w:hAnsi="Times"/>
          <w:color w:val="000000" w:themeColor="text1"/>
          <w:lang w:val="en-US"/>
        </w:rPr>
        <w:br w:type="page"/>
      </w:r>
      <w:r>
        <w:rPr>
          <w:rFonts w:ascii="Times" w:hAnsi="Times"/>
          <w:b/>
          <w:bCs/>
          <w:noProof/>
          <w:color w:val="000000" w:themeColor="text1"/>
          <w:kern w:val="36"/>
          <w:sz w:val="48"/>
          <w:szCs w:val="48"/>
          <w:lang w:val="en-US"/>
        </w:rPr>
        <w:lastRenderedPageBreak/>
        <w:drawing>
          <wp:inline distT="0" distB="0" distL="0" distR="0" wp14:anchorId="221D3902" wp14:editId="5620C53C">
            <wp:extent cx="5731510" cy="6936740"/>
            <wp:effectExtent l="0" t="0" r="0" b="0"/>
            <wp:docPr id="263" name="Picture 26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 let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731510" cy="6936740"/>
                    </a:xfrm>
                    <a:prstGeom prst="rect">
                      <a:avLst/>
                    </a:prstGeom>
                  </pic:spPr>
                </pic:pic>
              </a:graphicData>
            </a:graphic>
          </wp:inline>
        </w:drawing>
      </w:r>
    </w:p>
    <w:p w14:paraId="52D79A07"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43CF202"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211D0D0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28A426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D232ADC" w14:textId="77777777" w:rsidR="0045432F" w:rsidRDefault="0045432F" w:rsidP="0045432F"/>
    <w:p w14:paraId="09301D0E" w14:textId="77777777" w:rsidR="0045432F" w:rsidRDefault="0045432F" w:rsidP="0045432F">
      <w:r>
        <w:rPr>
          <w:noProof/>
        </w:rPr>
        <w:lastRenderedPageBreak/>
        <w:drawing>
          <wp:inline distT="0" distB="0" distL="0" distR="0" wp14:anchorId="423B81E3" wp14:editId="7FF2BB4D">
            <wp:extent cx="1754321" cy="4286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15D7617A" w14:textId="77777777" w:rsidR="0045432F" w:rsidRDefault="0045432F" w:rsidP="0045432F">
      <w:r>
        <w:tab/>
      </w:r>
      <w:r>
        <w:tab/>
      </w:r>
    </w:p>
    <w:p w14:paraId="02C3526D" w14:textId="77777777" w:rsidR="0045432F" w:rsidRDefault="0045432F" w:rsidP="0045432F">
      <w:r>
        <w:tab/>
      </w:r>
      <w:r>
        <w:tab/>
      </w:r>
    </w:p>
    <w:p w14:paraId="1A3DCF8E" w14:textId="77777777" w:rsidR="0045432F" w:rsidRPr="00160A37" w:rsidRDefault="0045432F" w:rsidP="0045432F">
      <w:pPr>
        <w:rPr>
          <w:rFonts w:ascii="Times" w:hAnsi="Times"/>
          <w:b/>
          <w:bCs/>
        </w:rPr>
      </w:pPr>
      <w:r>
        <w:tab/>
      </w:r>
      <w:r>
        <w:tab/>
      </w:r>
      <w:r>
        <w:tab/>
      </w:r>
      <w:r>
        <w:tab/>
      </w:r>
      <w:r>
        <w:tab/>
      </w:r>
      <w:r>
        <w:tab/>
      </w:r>
      <w:r w:rsidRPr="00160A37">
        <w:rPr>
          <w:rFonts w:ascii="Times" w:hAnsi="Times"/>
          <w:b/>
          <w:bCs/>
        </w:rPr>
        <w:t>CONSENT FORM</w:t>
      </w:r>
    </w:p>
    <w:p w14:paraId="505037A7" w14:textId="77777777" w:rsidR="0045432F" w:rsidRPr="009573DE" w:rsidRDefault="0045432F" w:rsidP="0045432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3073F3EF" w14:textId="77777777" w:rsidR="0045432F" w:rsidRPr="00160A37" w:rsidRDefault="0045432F" w:rsidP="0045432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w:t>
      </w:r>
      <w:r>
        <w:rPr>
          <w:rFonts w:ascii="Times" w:hAnsi="Times" w:cs="Calibri"/>
        </w:rPr>
        <w:t>1(902)4483533</w:t>
      </w:r>
      <w:r w:rsidRPr="00160A37">
        <w:rPr>
          <w:rFonts w:ascii="Times" w:hAnsi="Times" w:cs="Calibri"/>
        </w:rPr>
        <w:t xml:space="preserve"> </w:t>
      </w:r>
    </w:p>
    <w:p w14:paraId="6B61F1BC" w14:textId="77777777" w:rsidR="0045432F" w:rsidRPr="00160A37" w:rsidRDefault="0045432F" w:rsidP="0045432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80" w:history="1">
        <w:r w:rsidRPr="00160A37">
          <w:rPr>
            <w:rStyle w:val="Hyperlink"/>
            <w:rFonts w:ascii="Times" w:hAnsi="Times" w:cs="Calibri"/>
          </w:rPr>
          <w:t>sbrooks@cs.dal.ca</w:t>
        </w:r>
      </w:hyperlink>
      <w:r w:rsidRPr="00160A37">
        <w:rPr>
          <w:rFonts w:ascii="Times" w:hAnsi="Times" w:cs="Calibri"/>
          <w:color w:val="0000FF"/>
        </w:rPr>
        <w:t xml:space="preserve"> </w:t>
      </w:r>
    </w:p>
    <w:p w14:paraId="2783B84D" w14:textId="77777777" w:rsidR="0045432F" w:rsidRPr="00160A37" w:rsidRDefault="0045432F" w:rsidP="0045432F">
      <w:pPr>
        <w:spacing w:before="100" w:beforeAutospacing="1" w:after="100" w:afterAutospacing="1"/>
        <w:rPr>
          <w:rFonts w:ascii="Times" w:hAnsi="Times"/>
        </w:rPr>
      </w:pPr>
      <w:r w:rsidRPr="00160A37">
        <w:rPr>
          <w:rFonts w:ascii="Times" w:hAnsi="Times" w:cs="Calibri"/>
          <w:b/>
          <w:bCs/>
        </w:rPr>
        <w:t>Funding provided by:</w:t>
      </w:r>
      <w:r w:rsidRPr="00160A37">
        <w:rPr>
          <w:rFonts w:ascii="Times" w:hAnsi="Times" w:cs="Calibri"/>
        </w:rPr>
        <w:t xml:space="preserve"> NIL </w:t>
      </w:r>
    </w:p>
    <w:p w14:paraId="03423752" w14:textId="77777777" w:rsidR="0045432F" w:rsidRPr="00160A37" w:rsidRDefault="0045432F" w:rsidP="0045432F">
      <w:pPr>
        <w:spacing w:before="100" w:beforeAutospacing="1" w:after="100" w:afterAutospacing="1"/>
        <w:rPr>
          <w:rFonts w:ascii="Times" w:hAnsi="Times"/>
          <w:b/>
          <w:bCs/>
        </w:rPr>
      </w:pPr>
      <w:r w:rsidRPr="00160A37">
        <w:rPr>
          <w:rFonts w:ascii="Times" w:hAnsi="Times" w:cs="Calibri"/>
          <w:b/>
          <w:bCs/>
        </w:rPr>
        <w:t xml:space="preserve">Introduction </w:t>
      </w:r>
    </w:p>
    <w:p w14:paraId="1E50F3FF" w14:textId="77777777" w:rsidR="0045432F" w:rsidRPr="00160A37" w:rsidRDefault="0045432F" w:rsidP="0045432F">
      <w:pPr>
        <w:spacing w:before="100" w:beforeAutospacing="1" w:after="100" w:afterAutospacing="1"/>
        <w:jc w:val="both"/>
        <w:rPr>
          <w:rFonts w:ascii="Times" w:hAnsi="Times" w:cs="Calibri"/>
        </w:rPr>
      </w:pPr>
      <w:r w:rsidRPr="00160A37">
        <w:rPr>
          <w:rFonts w:ascii="Times" w:hAnsi="Times" w:cs="Calibri"/>
        </w:rPr>
        <w:t xml:space="preserve">We invite you to take part in a research study being conducted by Rashidul Islam, who is an MCS (Master of Computer Science) student at Dalhousie University. Choosing </w:t>
      </w:r>
      <w:proofErr w:type="gramStart"/>
      <w:r w:rsidRPr="00160A37">
        <w:rPr>
          <w:rFonts w:ascii="Times" w:hAnsi="Times" w:cs="Calibri"/>
        </w:rPr>
        <w:t>whether or not</w:t>
      </w:r>
      <w:proofErr w:type="gramEnd"/>
      <w:r w:rsidRPr="00160A37">
        <w:rPr>
          <w:rFonts w:ascii="Times" w:hAnsi="Times" w:cs="Calibri"/>
        </w:rPr>
        <w:t xml:space="preserve"> to take part in this research is entirely your choice. There will be no impact to you if you decide not to participate in the research. The information below tells you about what is involved in the research, what you will be asked to do and about any benefit, risk, </w:t>
      </w:r>
      <w:proofErr w:type="gramStart"/>
      <w:r w:rsidRPr="00160A37">
        <w:rPr>
          <w:rFonts w:ascii="Times" w:hAnsi="Times" w:cs="Calibri"/>
        </w:rPr>
        <w:t>inconvenience</w:t>
      </w:r>
      <w:proofErr w:type="gramEnd"/>
      <w:r w:rsidRPr="00160A37">
        <w:rPr>
          <w:rFonts w:ascii="Times" w:hAnsi="Times" w:cs="Calibri"/>
        </w:rPr>
        <w:t xml:space="preserve"> or discomfort that you might experience.</w:t>
      </w:r>
      <w:r w:rsidRPr="00160A37">
        <w:rPr>
          <w:rFonts w:ascii="Times" w:hAnsi="Times" w:cs="Calibri"/>
        </w:rPr>
        <w:tab/>
      </w:r>
      <w:r w:rsidRPr="00160A37">
        <w:rPr>
          <w:rFonts w:ascii="Times" w:hAnsi="Times" w:cs="Calibri"/>
        </w:rPr>
        <w:br/>
      </w:r>
      <w:r w:rsidRPr="00160A37">
        <w:rPr>
          <w:rFonts w:ascii="Times" w:hAnsi="Times" w:cs="Calibri"/>
        </w:rPr>
        <w:br/>
        <w:t xml:space="preserve">You should discuss any questions you have about this study with Rashidul Islam or Dr. Stephen Brooks. Please ask as many questions as you </w:t>
      </w:r>
      <w:proofErr w:type="gramStart"/>
      <w:r w:rsidRPr="00160A37">
        <w:rPr>
          <w:rFonts w:ascii="Times" w:hAnsi="Times" w:cs="Calibri"/>
        </w:rPr>
        <w:t>have</w:t>
      </w:r>
      <w:proofErr w:type="gramEnd"/>
      <w:r w:rsidRPr="00160A37">
        <w:rPr>
          <w:rFonts w:ascii="Times" w:hAnsi="Times" w:cs="Calibri"/>
        </w:rPr>
        <w:t xml:space="preserve"> and we will</w:t>
      </w:r>
      <w:r>
        <w:rPr>
          <w:rFonts w:ascii="Times" w:hAnsi="Times" w:cs="Calibri"/>
        </w:rPr>
        <w:t xml:space="preserve"> be</w:t>
      </w:r>
      <w:r w:rsidRPr="00160A37">
        <w:rPr>
          <w:rFonts w:ascii="Times" w:hAnsi="Times" w:cs="Calibri"/>
        </w:rPr>
        <w:t xml:space="preserve"> happy to answer your questions. If you have questions later, please contact Rashidul Islam. </w:t>
      </w:r>
    </w:p>
    <w:p w14:paraId="22AD41C0" w14:textId="77777777" w:rsidR="0045432F" w:rsidRDefault="0045432F" w:rsidP="0045432F">
      <w:pPr>
        <w:spacing w:before="100" w:beforeAutospacing="1" w:after="100" w:afterAutospacing="1"/>
        <w:jc w:val="both"/>
        <w:rPr>
          <w:rFonts w:ascii="Times" w:hAnsi="Times" w:cs="Calibri"/>
        </w:rPr>
      </w:pPr>
      <w:r w:rsidRPr="00160A37">
        <w:rPr>
          <w:rFonts w:ascii="Times" w:hAnsi="Times" w:cs="Calibri"/>
          <w:b/>
          <w:bCs/>
        </w:rPr>
        <w:t>Purpose and Outline of the Research Study</w:t>
      </w:r>
      <w:r>
        <w:rPr>
          <w:rFonts w:ascii="Times" w:hAnsi="Times" w:cs="Calibri"/>
          <w:b/>
          <w:bCs/>
        </w:rPr>
        <w:tab/>
      </w:r>
      <w:r>
        <w:rPr>
          <w:rFonts w:ascii="Times" w:hAnsi="Times" w:cs="Calibri"/>
          <w:b/>
          <w:bCs/>
        </w:rPr>
        <w:br/>
      </w:r>
      <w:r w:rsidRPr="001676F4">
        <w:rPr>
          <w:rFonts w:ascii="Times" w:hAnsi="Times" w:cs="Calibri"/>
        </w:rPr>
        <w:t xml:space="preserve">We have a new technique for displaying uncertain information in a visualization. The new visualization approach has been developed on a website that contains the new design. There are several possible ways to visualize uncertain data. So, it is important to assess how effective his new technique is compared to other possible techniques. To evaluate the new visualization technique the study will compare this new method with an existing approach that visualizes uncertainty with a special color palette. The two visualization approaches will be shown to users in an interactive website.  The users will then be asked some question about the visualizations, and their feedback will be recorded. </w:t>
      </w:r>
      <w:r>
        <w:rPr>
          <w:rFonts w:ascii="Times" w:hAnsi="Times" w:cs="Calibri"/>
        </w:rPr>
        <w:t xml:space="preserve"> </w:t>
      </w:r>
    </w:p>
    <w:p w14:paraId="6BC0317F" w14:textId="77777777" w:rsidR="0045432F" w:rsidRPr="001068B8" w:rsidRDefault="0045432F" w:rsidP="0045432F">
      <w:pPr>
        <w:spacing w:before="100" w:beforeAutospacing="1" w:after="100" w:afterAutospacing="1"/>
        <w:jc w:val="both"/>
        <w:rPr>
          <w:rFonts w:ascii="Times" w:hAnsi="Times"/>
          <w:b/>
          <w:bCs/>
        </w:rPr>
      </w:pPr>
      <w:r w:rsidRPr="00160A37">
        <w:rPr>
          <w:rFonts w:ascii="Times" w:hAnsi="Times" w:cs="Calibri"/>
          <w:b/>
          <w:bCs/>
        </w:rPr>
        <w:t>Who Can Take Part in the Research Study</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Anyone can</w:t>
      </w:r>
      <w:r w:rsidRPr="00160A37">
        <w:rPr>
          <w:rFonts w:ascii="Times" w:hAnsi="Times" w:cs="Calibri"/>
        </w:rPr>
        <w:t xml:space="preserve"> participate in this study </w:t>
      </w:r>
      <w:r>
        <w:rPr>
          <w:rFonts w:ascii="Times" w:hAnsi="Times" w:cs="Calibri"/>
        </w:rPr>
        <w:t xml:space="preserve">who has basic knowledge for recognizing simple shapes such as circles, rectangles, ellipse, partial filling of circles </w:t>
      </w:r>
      <w:proofErr w:type="gramStart"/>
      <w:r>
        <w:rPr>
          <w:rFonts w:ascii="Times" w:hAnsi="Times" w:cs="Calibri"/>
        </w:rPr>
        <w:t>etc.</w:t>
      </w:r>
      <w:proofErr w:type="gramEnd"/>
      <w:r>
        <w:rPr>
          <w:rFonts w:ascii="Times" w:hAnsi="Times" w:cs="Calibri"/>
        </w:rPr>
        <w:t xml:space="preserve"> They also need to</w:t>
      </w:r>
      <w:r w:rsidRPr="00160A37">
        <w:rPr>
          <w:rFonts w:ascii="Times" w:hAnsi="Times" w:cs="Calibri"/>
        </w:rPr>
        <w:t xml:space="preserve"> have access to a computer</w:t>
      </w:r>
      <w:r>
        <w:rPr>
          <w:rFonts w:ascii="Times" w:hAnsi="Times" w:cs="Calibri"/>
        </w:rPr>
        <w:t xml:space="preserve"> browser; for instance: Firefox</w:t>
      </w:r>
      <w:r w:rsidRPr="00160A37">
        <w:rPr>
          <w:rFonts w:ascii="Times" w:hAnsi="Times" w:cs="Calibri"/>
        </w:rPr>
        <w:t xml:space="preserve">, have </w:t>
      </w:r>
      <w:r>
        <w:rPr>
          <w:rFonts w:ascii="Times" w:hAnsi="Times" w:cs="Calibri"/>
        </w:rPr>
        <w:t>good</w:t>
      </w:r>
      <w:r w:rsidRPr="00160A37">
        <w:rPr>
          <w:rFonts w:ascii="Times" w:hAnsi="Times" w:cs="Calibri"/>
        </w:rPr>
        <w:t xml:space="preserve"> internet connection, and have a microphone connected to the computer</w:t>
      </w:r>
      <w:r>
        <w:rPr>
          <w:rFonts w:ascii="Times" w:hAnsi="Times" w:cs="Calibri"/>
        </w:rPr>
        <w:t xml:space="preserve"> to communicate with researcher</w:t>
      </w:r>
      <w:r w:rsidRPr="00160A37">
        <w:rPr>
          <w:rFonts w:ascii="Times" w:hAnsi="Times" w:cs="Calibri"/>
        </w:rPr>
        <w:t xml:space="preserve">. </w:t>
      </w:r>
      <w:r>
        <w:rPr>
          <w:rFonts w:ascii="Times" w:hAnsi="Times" w:cs="Calibri"/>
        </w:rPr>
        <w:t>In addition, participants must have color vision and not be impaired by color blindness.</w:t>
      </w:r>
    </w:p>
    <w:p w14:paraId="4737D1AB" w14:textId="77777777" w:rsidR="0045432F" w:rsidRPr="008C2C8E" w:rsidRDefault="0045432F" w:rsidP="0045432F">
      <w:pPr>
        <w:spacing w:before="100" w:beforeAutospacing="1" w:after="100" w:afterAutospacing="1"/>
        <w:jc w:val="both"/>
        <w:rPr>
          <w:rFonts w:ascii="Times" w:hAnsi="Times" w:cs="Calibri"/>
        </w:rPr>
      </w:pPr>
      <w:r w:rsidRPr="00160A37">
        <w:rPr>
          <w:rFonts w:ascii="Times" w:hAnsi="Times" w:cs="Calibri"/>
          <w:b/>
          <w:bCs/>
        </w:rPr>
        <w:t>What You Will Be Asked to Do</w:t>
      </w:r>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 xml:space="preserve">If you decide to participate in this research, you will be asked to </w:t>
      </w:r>
      <w:r>
        <w:rPr>
          <w:rFonts w:ascii="Times" w:hAnsi="Times" w:cs="Calibri"/>
        </w:rPr>
        <w:t>navigate to a web</w:t>
      </w:r>
      <w:r w:rsidRPr="00160A37">
        <w:rPr>
          <w:rFonts w:ascii="Times" w:hAnsi="Times" w:cs="Calibri"/>
        </w:rPr>
        <w:t xml:space="preserve"> application </w:t>
      </w:r>
      <w:r>
        <w:rPr>
          <w:rFonts w:ascii="Times" w:hAnsi="Times" w:cs="Calibri"/>
        </w:rPr>
        <w:t>through your</w:t>
      </w:r>
      <w:r w:rsidRPr="00160A37">
        <w:rPr>
          <w:rFonts w:ascii="Times" w:hAnsi="Times" w:cs="Calibri"/>
        </w:rPr>
        <w:t xml:space="preserve"> computer</w:t>
      </w:r>
      <w:r>
        <w:rPr>
          <w:rFonts w:ascii="Times" w:hAnsi="Times" w:cs="Calibri"/>
        </w:rPr>
        <w:t xml:space="preserve"> </w:t>
      </w:r>
      <w:r w:rsidRPr="001676F4">
        <w:rPr>
          <w:rFonts w:ascii="Times" w:hAnsi="Times" w:cs="Calibri"/>
        </w:rPr>
        <w:t>browser (Firefox).</w:t>
      </w:r>
      <w:r w:rsidRPr="00160A37">
        <w:rPr>
          <w:rFonts w:ascii="Times" w:hAnsi="Times" w:cs="Calibri"/>
        </w:rPr>
        <w:t xml:space="preserve"> You will be asked to connect to a meeting with an </w:t>
      </w:r>
      <w:r w:rsidRPr="00160A37">
        <w:rPr>
          <w:rFonts w:ascii="Times" w:hAnsi="Times" w:cs="Calibri"/>
        </w:rPr>
        <w:lastRenderedPageBreak/>
        <w:t>audio connection</w:t>
      </w:r>
      <w:r>
        <w:rPr>
          <w:rFonts w:ascii="Times" w:hAnsi="Times" w:cs="Calibri"/>
        </w:rPr>
        <w:t xml:space="preserve"> </w:t>
      </w:r>
      <w:r w:rsidRPr="001676F4">
        <w:rPr>
          <w:rFonts w:ascii="Times" w:hAnsi="Times" w:cs="Calibri"/>
        </w:rPr>
        <w:t>and screen sharing with Skype or Teams. Your audio and shared screen will be recorded for the study evaluation.</w:t>
      </w:r>
      <w:r>
        <w:rPr>
          <w:rFonts w:ascii="Times" w:hAnsi="Times" w:cs="Calibri"/>
        </w:rPr>
        <w:t xml:space="preserve"> </w:t>
      </w:r>
      <w:r w:rsidRPr="00160A37">
        <w:rPr>
          <w:rFonts w:ascii="Times" w:hAnsi="Times" w:cs="Calibri"/>
        </w:rPr>
        <w:t xml:space="preserve">You will be </w:t>
      </w:r>
      <w:r>
        <w:rPr>
          <w:rFonts w:ascii="Times" w:hAnsi="Times" w:cs="Calibri"/>
        </w:rPr>
        <w:t>recommended</w:t>
      </w:r>
      <w:r w:rsidRPr="00160A37">
        <w:rPr>
          <w:rFonts w:ascii="Times" w:hAnsi="Times" w:cs="Calibri"/>
        </w:rPr>
        <w:t xml:space="preserve"> to close all other applications besides the </w:t>
      </w:r>
      <w:r>
        <w:rPr>
          <w:rFonts w:ascii="Times" w:hAnsi="Times" w:cs="Calibri"/>
        </w:rPr>
        <w:t>navigated</w:t>
      </w:r>
      <w:r w:rsidRPr="00160A37">
        <w:rPr>
          <w:rFonts w:ascii="Times" w:hAnsi="Times" w:cs="Calibri"/>
        </w:rPr>
        <w:t xml:space="preserve"> </w:t>
      </w:r>
      <w:r>
        <w:rPr>
          <w:rFonts w:ascii="Times" w:hAnsi="Times" w:cs="Calibri"/>
        </w:rPr>
        <w:t>application</w:t>
      </w:r>
      <w:r w:rsidRPr="00160A37">
        <w:rPr>
          <w:rFonts w:ascii="Times" w:hAnsi="Times" w:cs="Calibri"/>
        </w:rPr>
        <w:t xml:space="preserve"> and the communication software itself.</w:t>
      </w:r>
      <w:r>
        <w:rPr>
          <w:rFonts w:ascii="Times" w:hAnsi="Times" w:cs="Calibri"/>
        </w:rPr>
        <w:t xml:space="preserve"> </w:t>
      </w:r>
      <w:r>
        <w:rPr>
          <w:rFonts w:ascii="Times" w:hAnsi="Times" w:cs="Calibri"/>
          <w:color w:val="000000" w:themeColor="text1"/>
        </w:rPr>
        <w:t xml:space="preserve">You </w:t>
      </w:r>
      <w:proofErr w:type="gramStart"/>
      <w:r>
        <w:rPr>
          <w:rFonts w:ascii="Times" w:hAnsi="Times" w:cs="Calibri"/>
          <w:color w:val="000000" w:themeColor="text1"/>
        </w:rPr>
        <w:t>have to</w:t>
      </w:r>
      <w:proofErr w:type="gramEnd"/>
      <w:r>
        <w:rPr>
          <w:rFonts w:ascii="Times" w:hAnsi="Times" w:cs="Calibri"/>
          <w:color w:val="000000" w:themeColor="text1"/>
        </w:rPr>
        <w:t xml:space="preserve"> complete the survey. If </w:t>
      </w:r>
      <w:r w:rsidRPr="00EC646B">
        <w:rPr>
          <w:rFonts w:ascii="Times" w:hAnsi="Times" w:cs="Calibri"/>
          <w:color w:val="000000" w:themeColor="text1"/>
        </w:rPr>
        <w:t>you have any questions</w:t>
      </w:r>
      <w:r>
        <w:rPr>
          <w:rFonts w:ascii="Times" w:hAnsi="Times" w:cs="Calibri"/>
          <w:color w:val="000000" w:themeColor="text1"/>
        </w:rPr>
        <w:t xml:space="preserve"> or need clarification, then </w:t>
      </w:r>
      <w:r w:rsidRPr="00EC646B">
        <w:rPr>
          <w:rFonts w:ascii="Times" w:hAnsi="Times" w:cs="Calibri"/>
          <w:color w:val="000000" w:themeColor="text1"/>
        </w:rPr>
        <w:t xml:space="preserve">researcher can explain </w:t>
      </w:r>
      <w:r>
        <w:rPr>
          <w:rFonts w:ascii="Times" w:hAnsi="Times" w:cs="Calibri"/>
          <w:color w:val="000000" w:themeColor="text1"/>
        </w:rPr>
        <w:t>as</w:t>
      </w:r>
      <w:r w:rsidRPr="00EC646B">
        <w:rPr>
          <w:rFonts w:ascii="Times" w:hAnsi="Times" w:cs="Calibri"/>
          <w:color w:val="000000" w:themeColor="text1"/>
        </w:rPr>
        <w:t xml:space="preserve"> he will be available to you for the entire duration</w:t>
      </w:r>
      <w:r>
        <w:rPr>
          <w:rFonts w:ascii="Times" w:hAnsi="Times" w:cs="Calibri"/>
          <w:color w:val="000000" w:themeColor="text1"/>
        </w:rPr>
        <w:t xml:space="preserve">. </w:t>
      </w:r>
      <w:r w:rsidRPr="001676F4">
        <w:rPr>
          <w:rFonts w:ascii="Times" w:hAnsi="Times" w:cs="Calibri"/>
          <w:color w:val="000000" w:themeColor="text1"/>
        </w:rPr>
        <w:t>The length of the session would be approximately 1 hour.</w:t>
      </w:r>
    </w:p>
    <w:p w14:paraId="437362C4" w14:textId="77777777" w:rsidR="0045432F" w:rsidRPr="004A1CAA" w:rsidRDefault="0045432F" w:rsidP="0045432F">
      <w:pPr>
        <w:spacing w:before="100" w:beforeAutospacing="1" w:after="100" w:afterAutospacing="1"/>
        <w:jc w:val="both"/>
        <w:rPr>
          <w:rFonts w:ascii="Times" w:hAnsi="Times"/>
        </w:rPr>
      </w:pPr>
    </w:p>
    <w:p w14:paraId="3CA0C448" w14:textId="77777777" w:rsidR="0045432F" w:rsidRPr="004A1CAA" w:rsidRDefault="0045432F" w:rsidP="0045432F">
      <w:pPr>
        <w:spacing w:before="100" w:beforeAutospacing="1" w:after="100" w:afterAutospacing="1"/>
        <w:rPr>
          <w:rFonts w:ascii="Times" w:hAnsi="Times"/>
          <w:b/>
          <w:bCs/>
        </w:rPr>
      </w:pPr>
      <w:r w:rsidRPr="00160A37">
        <w:rPr>
          <w:rFonts w:ascii="Times" w:hAnsi="Times" w:cs="Calibri"/>
          <w:b/>
          <w:bCs/>
        </w:rPr>
        <w:t xml:space="preserve">Possible Benefits, Risks and Discomforts </w:t>
      </w:r>
    </w:p>
    <w:p w14:paraId="7E96D824" w14:textId="77777777" w:rsidR="0045432F" w:rsidRDefault="0045432F" w:rsidP="0045432F">
      <w:pPr>
        <w:spacing w:before="100" w:beforeAutospacing="1" w:after="100" w:afterAutospacing="1"/>
        <w:jc w:val="both"/>
        <w:rPr>
          <w:rFonts w:ascii="Times" w:hAnsi="Times" w:cs="Calibri"/>
        </w:rPr>
      </w:pPr>
      <w:r>
        <w:rPr>
          <w:rFonts w:ascii="Times" w:hAnsi="Times" w:cs="Calibri"/>
        </w:rPr>
        <w:t>Benefits:</w:t>
      </w:r>
      <w:r w:rsidRPr="00294462">
        <w:rPr>
          <w:rFonts w:ascii="Times" w:hAnsi="Times" w:cs="Calibri"/>
        </w:rPr>
        <w:t xml:space="preserve"> </w:t>
      </w:r>
      <w:r>
        <w:rPr>
          <w:rFonts w:ascii="Times" w:hAnsi="Times" w:cs="Calibri"/>
        </w:rPr>
        <w:t>As a user you will be able interact with new types of visualizations</w:t>
      </w:r>
      <w:r w:rsidRPr="001676F4">
        <w:rPr>
          <w:rFonts w:ascii="Times" w:hAnsi="Times" w:cs="Calibri"/>
        </w:rPr>
        <w:t>. Other than that, there will not be any direct benefit.</w:t>
      </w:r>
    </w:p>
    <w:p w14:paraId="7BEEE30C" w14:textId="77777777" w:rsidR="0045432F" w:rsidRDefault="0045432F" w:rsidP="0045432F">
      <w:pPr>
        <w:spacing w:before="100" w:beforeAutospacing="1" w:after="100" w:afterAutospacing="1"/>
        <w:jc w:val="both"/>
        <w:rPr>
          <w:rFonts w:ascii="Times" w:hAnsi="Times" w:cs="Calibri"/>
        </w:rPr>
      </w:pPr>
      <w:r w:rsidRPr="00160A37">
        <w:rPr>
          <w:rFonts w:ascii="Times" w:hAnsi="Times" w:cs="Calibri"/>
        </w:rPr>
        <w:t xml:space="preserve">Risks: </w:t>
      </w:r>
      <w:r>
        <w:rPr>
          <w:rFonts w:ascii="Times" w:hAnsi="Times" w:cs="Calibri"/>
        </w:rPr>
        <w:t>Looking at images that contain colors that are blurry may produce some eye strain.  Also, the data used in the examples are country level Covid 19 statistics which may cause some concern for some participants.  Beyond these noted potential minor issues, no significant risks are anticipated</w:t>
      </w:r>
      <w:r w:rsidRPr="00160A37">
        <w:rPr>
          <w:rFonts w:ascii="Times" w:hAnsi="Times" w:cs="Calibri"/>
        </w:rPr>
        <w:t xml:space="preserve"> with this study beyond being bored or fatigued or confused by using a new piece of software</w:t>
      </w:r>
      <w:r>
        <w:rPr>
          <w:rFonts w:ascii="Times" w:hAnsi="Times" w:cs="Calibri"/>
        </w:rPr>
        <w:t xml:space="preserve"> just like what you may feel for using any other new software.</w:t>
      </w:r>
      <w:r w:rsidRPr="00160A37">
        <w:rPr>
          <w:rFonts w:ascii="Times" w:hAnsi="Times" w:cs="Calibri"/>
        </w:rPr>
        <w:t xml:space="preserve"> </w:t>
      </w:r>
      <w:r>
        <w:rPr>
          <w:rFonts w:ascii="Times" w:hAnsi="Times" w:cs="Calibri"/>
        </w:rPr>
        <w:t>T</w:t>
      </w:r>
      <w:r w:rsidRPr="00160A37">
        <w:rPr>
          <w:rFonts w:ascii="Times" w:hAnsi="Times" w:cs="Calibri"/>
        </w:rPr>
        <w:t xml:space="preserve">o reduce these </w:t>
      </w:r>
      <w:r>
        <w:rPr>
          <w:rFonts w:ascii="Times" w:hAnsi="Times" w:cs="Calibri"/>
        </w:rPr>
        <w:t>discomforts,</w:t>
      </w:r>
      <w:r w:rsidRPr="00160A37">
        <w:rPr>
          <w:rFonts w:ascii="Times" w:hAnsi="Times" w:cs="Calibri"/>
        </w:rPr>
        <w:t xml:space="preserve"> </w:t>
      </w:r>
      <w:r>
        <w:rPr>
          <w:rFonts w:ascii="Times" w:hAnsi="Times" w:cs="Calibri"/>
        </w:rPr>
        <w:t>we will</w:t>
      </w:r>
      <w:r w:rsidRPr="00160A37">
        <w:rPr>
          <w:rFonts w:ascii="Times" w:hAnsi="Times" w:cs="Calibri"/>
        </w:rPr>
        <w:t xml:space="preserve"> offer</w:t>
      </w:r>
      <w:r>
        <w:rPr>
          <w:rFonts w:ascii="Times" w:hAnsi="Times" w:cs="Calibri"/>
        </w:rPr>
        <w:t xml:space="preserve"> you</w:t>
      </w:r>
      <w:r w:rsidRPr="00160A37">
        <w:rPr>
          <w:rFonts w:ascii="Times" w:hAnsi="Times" w:cs="Calibri"/>
        </w:rPr>
        <w:t xml:space="preserve"> breaks between activities</w:t>
      </w:r>
      <w:r>
        <w:rPr>
          <w:rFonts w:ascii="Times" w:hAnsi="Times" w:cs="Calibri"/>
        </w:rPr>
        <w:t xml:space="preserve"> whenever you need.</w:t>
      </w:r>
    </w:p>
    <w:p w14:paraId="16893ADF"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Your audio and screen share will be recorded and will be stored in secure space in our Dalhousie University server using your email address. So, until the study is evaluated, it will remain identifiable only by the researcher but no one else will have access to it. At the end of the research evaluation all data will be securely erased by researcher.</w:t>
      </w:r>
    </w:p>
    <w:p w14:paraId="29A44C10"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 xml:space="preserve">The researcher will use their Dalhousie University credentials for the Microsoft Teams meeting, which will ensure that the Teams meeting recordings are securely stored in Canada. However, during the live Teams meeting, audio and video content is routed through the United States, and therefore may be subject to monitoring without notice, under the provisions of the US Patriot Act while the meeting is in progress. After the meeting is complete, meeting recordings made by Dalhousie are stored in Canada and are inaccessible to external authorities. </w:t>
      </w:r>
    </w:p>
    <w:p w14:paraId="1F06CD7E"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 xml:space="preserve">However, we can alternatively use Skype if you prefer.   Although it is a widely used conferencing tool, we do not have detailed internal knowledge about their data routing. So, </w:t>
      </w:r>
      <w:proofErr w:type="gramStart"/>
      <w:r w:rsidRPr="001676F4">
        <w:rPr>
          <w:rFonts w:ascii="Times" w:hAnsi="Times" w:cs="Calibri"/>
        </w:rPr>
        <w:t>similar to</w:t>
      </w:r>
      <w:proofErr w:type="gramEnd"/>
      <w:r w:rsidRPr="001676F4">
        <w:rPr>
          <w:rFonts w:ascii="Times" w:hAnsi="Times" w:cs="Calibri"/>
        </w:rPr>
        <w:t xml:space="preserve"> a Teams meeting, it is possible that Skype users can also be subject to hidden monitoring.</w:t>
      </w:r>
    </w:p>
    <w:p w14:paraId="63061FC8" w14:textId="77777777" w:rsidR="0045432F" w:rsidRPr="00EC646B" w:rsidRDefault="0045432F" w:rsidP="0045432F">
      <w:pPr>
        <w:spacing w:before="100" w:beforeAutospacing="1" w:after="100" w:afterAutospacing="1"/>
        <w:rPr>
          <w:rFonts w:ascii="Times" w:hAnsi="Times"/>
          <w:b/>
          <w:bCs/>
          <w:color w:val="000000" w:themeColor="text1"/>
        </w:rPr>
      </w:pPr>
      <w:r w:rsidRPr="00160A37">
        <w:rPr>
          <w:rFonts w:ascii="Times" w:hAnsi="Times" w:cs="Calibri"/>
          <w:b/>
          <w:bCs/>
        </w:rPr>
        <w:t xml:space="preserve">Compensation / Reimbursement </w:t>
      </w:r>
      <w:r w:rsidRPr="00EC646B">
        <w:rPr>
          <w:rFonts w:ascii="Times" w:hAnsi="Times"/>
          <w:b/>
          <w:bCs/>
          <w:color w:val="000000" w:themeColor="text1"/>
        </w:rPr>
        <w:br/>
      </w:r>
      <w:r w:rsidRPr="00EC646B">
        <w:rPr>
          <w:rFonts w:hint="eastAsia"/>
          <w:iCs/>
          <w:color w:val="000000" w:themeColor="text1"/>
          <w:lang w:eastAsia="zh-CN"/>
        </w:rPr>
        <w:t>Every participant will receive compensation of $10</w:t>
      </w:r>
      <w:r w:rsidRPr="00EC646B">
        <w:rPr>
          <w:iCs/>
          <w:color w:val="000000" w:themeColor="text1"/>
          <w:lang w:eastAsia="zh-CN"/>
        </w:rPr>
        <w:t xml:space="preserve"> </w:t>
      </w:r>
      <w:r w:rsidRPr="00EC646B">
        <w:rPr>
          <w:rFonts w:ascii="Times" w:hAnsi="Times"/>
          <w:color w:val="000000" w:themeColor="text1"/>
        </w:rPr>
        <w:t xml:space="preserve">(Walmart/Amazon E-Gift card) </w:t>
      </w:r>
      <w:r w:rsidRPr="00EC646B">
        <w:rPr>
          <w:rFonts w:hint="eastAsia"/>
          <w:iCs/>
          <w:color w:val="000000" w:themeColor="text1"/>
          <w:lang w:eastAsia="zh-CN"/>
        </w:rPr>
        <w:t>and it will be given from the researcher</w:t>
      </w:r>
      <w:r w:rsidRPr="00EC646B">
        <w:rPr>
          <w:iCs/>
          <w:color w:val="000000" w:themeColor="text1"/>
          <w:lang w:eastAsia="zh-CN"/>
        </w:rPr>
        <w:t xml:space="preserve"> to the participant’s email</w:t>
      </w:r>
      <w:r w:rsidRPr="00EC646B">
        <w:rPr>
          <w:rFonts w:hint="eastAsia"/>
          <w:iCs/>
          <w:color w:val="000000" w:themeColor="text1"/>
          <w:lang w:eastAsia="zh-CN"/>
        </w:rPr>
        <w:t xml:space="preserve"> after the study. </w:t>
      </w:r>
      <w:r w:rsidRPr="00EC646B">
        <w:rPr>
          <w:iCs/>
          <w:color w:val="000000" w:themeColor="text1"/>
          <w:lang w:eastAsia="zh-CN"/>
        </w:rPr>
        <w:t>The compensation will be given even if the participant does not finish the study.</w:t>
      </w:r>
    </w:p>
    <w:p w14:paraId="7CFE20A8" w14:textId="77777777" w:rsidR="0045432F" w:rsidRPr="00EC646B" w:rsidRDefault="0045432F" w:rsidP="0045432F">
      <w:pPr>
        <w:spacing w:before="100" w:beforeAutospacing="1" w:after="100" w:afterAutospacing="1"/>
        <w:jc w:val="both"/>
        <w:rPr>
          <w:rFonts w:ascii="Times" w:hAnsi="Times" w:cs="Calibri"/>
          <w:color w:val="000000" w:themeColor="text1"/>
        </w:rPr>
      </w:pPr>
      <w:r w:rsidRPr="00EC646B">
        <w:rPr>
          <w:rFonts w:ascii="Times" w:hAnsi="Times" w:cs="Calibri"/>
          <w:b/>
          <w:bCs/>
          <w:color w:val="000000" w:themeColor="text1"/>
        </w:rPr>
        <w:t>How your information will be protected:</w:t>
      </w:r>
      <w:r w:rsidRPr="00EC646B">
        <w:rPr>
          <w:rFonts w:ascii="Times" w:hAnsi="Times" w:cs="Calibri"/>
          <w:b/>
          <w:bCs/>
          <w:color w:val="000000" w:themeColor="text1"/>
        </w:rPr>
        <w:tab/>
        <w:t xml:space="preserve"> </w:t>
      </w:r>
      <w:r w:rsidRPr="00EC646B">
        <w:rPr>
          <w:rFonts w:ascii="Times" w:hAnsi="Times" w:cs="Calibri"/>
          <w:b/>
          <w:bCs/>
          <w:color w:val="000000" w:themeColor="text1"/>
        </w:rPr>
        <w:br/>
      </w:r>
      <w:r w:rsidRPr="00EC646B">
        <w:rPr>
          <w:rFonts w:ascii="Times" w:hAnsi="Times" w:cs="Calibri"/>
          <w:color w:val="000000" w:themeColor="text1"/>
        </w:rPr>
        <w:t xml:space="preserve">Before starting the study we will inform you that your screenshare, questionnaire/answers, conversation will be recorded for future use and this information will be stored by the research team and only they will know about your participation information. </w:t>
      </w:r>
    </w:p>
    <w:p w14:paraId="3C37C78A" w14:textId="77777777" w:rsidR="0045432F" w:rsidRDefault="0045432F" w:rsidP="0045432F">
      <w:pPr>
        <w:spacing w:before="100" w:beforeAutospacing="1" w:after="100" w:afterAutospacing="1"/>
        <w:jc w:val="both"/>
        <w:rPr>
          <w:rFonts w:ascii="Times" w:hAnsi="Times" w:cs="Calibri"/>
        </w:rPr>
      </w:pPr>
      <w:r w:rsidRPr="00EC646B">
        <w:rPr>
          <w:rFonts w:ascii="Times" w:hAnsi="Times" w:cs="Calibri"/>
          <w:color w:val="000000" w:themeColor="text1"/>
        </w:rPr>
        <w:t xml:space="preserve">The information that we will take from you will remain highly </w:t>
      </w:r>
      <w:r>
        <w:rPr>
          <w:rFonts w:ascii="Times" w:hAnsi="Times" w:cs="Calibri"/>
        </w:rPr>
        <w:t xml:space="preserve">confidential and secure. Only the research team at Dalhousie university who work with us have access to this information </w:t>
      </w:r>
      <w:r>
        <w:rPr>
          <w:rFonts w:ascii="Times" w:hAnsi="Times" w:cs="Calibri"/>
        </w:rPr>
        <w:lastRenderedPageBreak/>
        <w:t>and all of us have an obligation to keep all these study information protected from any kind of unauthorized access. Your identity information (name and contact information) also be securely stored separately in an encoded approach. Instead of using your name or contact information, we will create a new ID number by encrypting your base information and which will be used as your participation number. In addition to that, all information will be kept secure in an encrypted file on the researcher’s password-protected computer, and we will not maintain any paper/printed documents.</w:t>
      </w:r>
    </w:p>
    <w:p w14:paraId="42EED25F" w14:textId="77777777" w:rsidR="0045432F" w:rsidRPr="00160A37" w:rsidRDefault="0045432F" w:rsidP="0045432F">
      <w:pPr>
        <w:spacing w:before="100" w:beforeAutospacing="1" w:after="100" w:afterAutospacing="1"/>
        <w:jc w:val="both"/>
        <w:rPr>
          <w:rFonts w:ascii="Times" w:hAnsi="Times"/>
        </w:rPr>
      </w:pPr>
      <w:r>
        <w:rPr>
          <w:rFonts w:ascii="Times" w:hAnsi="Times" w:cs="Calibri"/>
        </w:rPr>
        <w:t>Since the study is a core component of our thesis research, w</w:t>
      </w:r>
      <w:r w:rsidRPr="00160A37">
        <w:rPr>
          <w:rFonts w:ascii="Times" w:hAnsi="Times" w:cs="Calibri"/>
        </w:rPr>
        <w:t xml:space="preserve">e will </w:t>
      </w:r>
      <w:r>
        <w:rPr>
          <w:rFonts w:ascii="Times" w:hAnsi="Times" w:cs="Calibri"/>
        </w:rPr>
        <w:t>explain</w:t>
      </w:r>
      <w:r w:rsidRPr="00160A37">
        <w:rPr>
          <w:rFonts w:ascii="Times" w:hAnsi="Times" w:cs="Calibri"/>
        </w:rPr>
        <w:t xml:space="preserve"> and share our findings in the researcher’s thesis </w:t>
      </w:r>
      <w:r>
        <w:rPr>
          <w:rFonts w:ascii="Times" w:hAnsi="Times" w:cs="Calibri"/>
        </w:rPr>
        <w:t xml:space="preserve">report </w:t>
      </w:r>
      <w:r w:rsidRPr="00160A37">
        <w:rPr>
          <w:rFonts w:ascii="Times" w:hAnsi="Times" w:cs="Calibri"/>
        </w:rPr>
        <w:t>and thesis’s defense</w:t>
      </w:r>
      <w:r w:rsidRPr="001676F4">
        <w:rPr>
          <w:rFonts w:ascii="Times" w:hAnsi="Times" w:cs="Calibri"/>
        </w:rPr>
        <w:t xml:space="preserve">. We expect you </w:t>
      </w:r>
      <w:r w:rsidRPr="001676F4">
        <w:t xml:space="preserve">allow us to use your quotes in our report if needed. </w:t>
      </w:r>
      <w:r w:rsidRPr="001676F4">
        <w:rPr>
          <w:rFonts w:ascii="Times" w:hAnsi="Times" w:cs="Calibri"/>
        </w:rPr>
        <w:t>But the report will not inc</w:t>
      </w:r>
      <w:r>
        <w:rPr>
          <w:rFonts w:ascii="Times" w:hAnsi="Times" w:cs="Calibri"/>
        </w:rPr>
        <w:t>lude any individual information but</w:t>
      </w:r>
      <w:r w:rsidRPr="00160A37">
        <w:rPr>
          <w:rFonts w:ascii="Times" w:hAnsi="Times" w:cs="Calibri"/>
        </w:rPr>
        <w:t xml:space="preserve"> group results. This means that </w:t>
      </w:r>
      <w:r>
        <w:rPr>
          <w:rFonts w:ascii="Times" w:hAnsi="Times" w:cs="Calibri"/>
        </w:rPr>
        <w:t>nobody</w:t>
      </w:r>
      <w:r w:rsidRPr="00160A37">
        <w:rPr>
          <w:rFonts w:ascii="Times" w:hAnsi="Times" w:cs="Calibri"/>
        </w:rPr>
        <w:t xml:space="preserve"> wil</w:t>
      </w:r>
      <w:r>
        <w:rPr>
          <w:rFonts w:ascii="Times" w:hAnsi="Times" w:cs="Calibri"/>
        </w:rPr>
        <w:t xml:space="preserve">l </w:t>
      </w:r>
      <w:r w:rsidRPr="00160A37">
        <w:rPr>
          <w:rFonts w:ascii="Times" w:hAnsi="Times" w:cs="Calibri"/>
        </w:rPr>
        <w:t xml:space="preserve">be </w:t>
      </w:r>
      <w:r>
        <w:rPr>
          <w:rFonts w:ascii="Times" w:hAnsi="Times" w:cs="Calibri"/>
        </w:rPr>
        <w:t xml:space="preserve">able to </w:t>
      </w:r>
      <w:r w:rsidRPr="00160A37">
        <w:rPr>
          <w:rFonts w:ascii="Times" w:hAnsi="Times" w:cs="Calibri"/>
        </w:rPr>
        <w:t>identif</w:t>
      </w:r>
      <w:r>
        <w:rPr>
          <w:rFonts w:ascii="Times" w:hAnsi="Times" w:cs="Calibri"/>
        </w:rPr>
        <w:t xml:space="preserve">y a single participant’s information from </w:t>
      </w:r>
      <w:r w:rsidRPr="00160A37">
        <w:rPr>
          <w:rFonts w:ascii="Times" w:hAnsi="Times" w:cs="Calibri"/>
        </w:rPr>
        <w:t xml:space="preserve">our reports. </w:t>
      </w:r>
    </w:p>
    <w:p w14:paraId="5F096D29" w14:textId="77777777" w:rsidR="0045432F" w:rsidRPr="00B85AA3" w:rsidRDefault="0045432F" w:rsidP="0045432F">
      <w:pPr>
        <w:spacing w:before="100" w:beforeAutospacing="1" w:after="100" w:afterAutospacing="1"/>
        <w:jc w:val="both"/>
        <w:rPr>
          <w:rFonts w:ascii="Times" w:hAnsi="Times"/>
          <w:b/>
          <w:bCs/>
        </w:rPr>
      </w:pPr>
      <w:r w:rsidRPr="00160A37">
        <w:rPr>
          <w:rFonts w:ascii="Times" w:hAnsi="Times" w:cs="Calibri"/>
          <w:b/>
          <w:bCs/>
        </w:rPr>
        <w:t xml:space="preserve">If You Decide to Stop </w:t>
      </w:r>
      <w:proofErr w:type="gramStart"/>
      <w:r w:rsidRPr="00160A37">
        <w:rPr>
          <w:rFonts w:ascii="Times" w:hAnsi="Times" w:cs="Calibri"/>
          <w:b/>
          <w:bCs/>
        </w:rPr>
        <w:t>Participating</w:t>
      </w:r>
      <w:proofErr w:type="gramEnd"/>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You are</w:t>
      </w:r>
      <w:r>
        <w:rPr>
          <w:rFonts w:ascii="Times" w:hAnsi="Times" w:cs="Calibri"/>
        </w:rPr>
        <w:t xml:space="preserve"> fully</w:t>
      </w:r>
      <w:r w:rsidRPr="00160A37">
        <w:rPr>
          <w:rFonts w:ascii="Times" w:hAnsi="Times" w:cs="Calibri"/>
        </w:rPr>
        <w:t xml:space="preserve"> free to leave the study at any time</w:t>
      </w:r>
      <w:r>
        <w:rPr>
          <w:rFonts w:ascii="Times" w:hAnsi="Times" w:cs="Calibri"/>
        </w:rPr>
        <w:t xml:space="preserve">. </w:t>
      </w:r>
      <w:r w:rsidRPr="00160A37">
        <w:rPr>
          <w:rFonts w:ascii="Times" w:hAnsi="Times" w:cs="Calibri"/>
        </w:rPr>
        <w:t xml:space="preserve">If you </w:t>
      </w:r>
      <w:r>
        <w:rPr>
          <w:rFonts w:ascii="Times" w:hAnsi="Times" w:cs="Calibri"/>
        </w:rPr>
        <w:t>want</w:t>
      </w:r>
      <w:r w:rsidRPr="00160A37">
        <w:rPr>
          <w:rFonts w:ascii="Times" w:hAnsi="Times" w:cs="Calibri"/>
        </w:rPr>
        <w:t xml:space="preserve"> to stop participating during the study, you can </w:t>
      </w:r>
      <w:r>
        <w:rPr>
          <w:rFonts w:ascii="Times" w:hAnsi="Times" w:cs="Calibri"/>
        </w:rPr>
        <w:t xml:space="preserve">also </w:t>
      </w:r>
      <w:r w:rsidRPr="00160A37">
        <w:rPr>
          <w:rFonts w:ascii="Times" w:hAnsi="Times" w:cs="Calibri"/>
        </w:rPr>
        <w:t xml:space="preserve">decide whether you want </w:t>
      </w:r>
      <w:r>
        <w:rPr>
          <w:rFonts w:ascii="Times" w:hAnsi="Times" w:cs="Calibri"/>
        </w:rPr>
        <w:t xml:space="preserve">to allow us to use or remove </w:t>
      </w:r>
      <w:r w:rsidRPr="00160A37">
        <w:rPr>
          <w:rFonts w:ascii="Times" w:hAnsi="Times" w:cs="Calibri"/>
        </w:rPr>
        <w:t xml:space="preserve">any of the information that you have </w:t>
      </w:r>
      <w:r>
        <w:rPr>
          <w:rFonts w:ascii="Times" w:hAnsi="Times" w:cs="Calibri"/>
        </w:rPr>
        <w:t>given us</w:t>
      </w:r>
      <w:r w:rsidRPr="00160A37">
        <w:rPr>
          <w:rFonts w:ascii="Times" w:hAnsi="Times" w:cs="Calibri"/>
        </w:rPr>
        <w:t xml:space="preserve"> up to that point. </w:t>
      </w:r>
      <w:r>
        <w:rPr>
          <w:rFonts w:ascii="Times" w:hAnsi="Times" w:cs="Calibri"/>
        </w:rPr>
        <w:t xml:space="preserve">If you want not to keep your </w:t>
      </w:r>
      <w:r w:rsidRPr="00160A37">
        <w:rPr>
          <w:rFonts w:ascii="Times" w:hAnsi="Times" w:cs="Calibri"/>
        </w:rPr>
        <w:t>participat</w:t>
      </w:r>
      <w:r>
        <w:rPr>
          <w:rFonts w:ascii="Times" w:hAnsi="Times" w:cs="Calibri"/>
        </w:rPr>
        <w:t>ion</w:t>
      </w:r>
      <w:r w:rsidRPr="00160A37">
        <w:rPr>
          <w:rFonts w:ascii="Times" w:hAnsi="Times" w:cs="Calibri"/>
        </w:rPr>
        <w:t xml:space="preserve"> in the study</w:t>
      </w:r>
      <w:r>
        <w:rPr>
          <w:rFonts w:ascii="Times" w:hAnsi="Times" w:cs="Calibri"/>
        </w:rPr>
        <w:t xml:space="preserve"> after completing the study and </w:t>
      </w:r>
      <w:r w:rsidRPr="00160A37">
        <w:rPr>
          <w:rFonts w:ascii="Times" w:hAnsi="Times" w:cs="Calibri"/>
        </w:rPr>
        <w:t>want us to remove your data</w:t>
      </w:r>
      <w:r>
        <w:rPr>
          <w:rFonts w:ascii="Times" w:hAnsi="Times" w:cs="Calibri"/>
        </w:rPr>
        <w:t>, then</w:t>
      </w:r>
      <w:r w:rsidRPr="00160A37">
        <w:rPr>
          <w:rFonts w:ascii="Times" w:hAnsi="Times" w:cs="Calibri"/>
        </w:rPr>
        <w:t xml:space="preserve"> you can decide for up to 1 week. </w:t>
      </w:r>
      <w:r w:rsidRPr="001676F4">
        <w:rPr>
          <w:rFonts w:ascii="Times" w:hAnsi="Times" w:cs="Calibri"/>
        </w:rPr>
        <w:t xml:space="preserve">After that time, we will remove your </w:t>
      </w:r>
      <w:proofErr w:type="gramStart"/>
      <w:r w:rsidRPr="001676F4">
        <w:rPr>
          <w:rFonts w:ascii="Times" w:hAnsi="Times" w:cs="Calibri"/>
        </w:rPr>
        <w:t>data</w:t>
      </w:r>
      <w:proofErr w:type="gramEnd"/>
      <w:r w:rsidRPr="001676F4">
        <w:rPr>
          <w:rFonts w:ascii="Times" w:hAnsi="Times" w:cs="Calibri"/>
        </w:rPr>
        <w:t xml:space="preserve"> but your responses will be </w:t>
      </w:r>
      <w:r w:rsidRPr="001676F4">
        <w:rPr>
          <w:szCs w:val="22"/>
        </w:rPr>
        <w:t>anonymized</w:t>
      </w:r>
      <w:r w:rsidRPr="001676F4">
        <w:rPr>
          <w:rFonts w:cs="Calibri"/>
          <w:szCs w:val="22"/>
        </w:rPr>
        <w:t xml:space="preserve"> </w:t>
      </w:r>
      <w:r w:rsidRPr="001676F4">
        <w:rPr>
          <w:rFonts w:ascii="Times" w:hAnsi="Times" w:cs="Calibri"/>
        </w:rPr>
        <w:t>in an analysis report and so there will be no way to trace your data individually.</w:t>
      </w:r>
    </w:p>
    <w:p w14:paraId="07ADB842" w14:textId="77777777" w:rsidR="0045432F" w:rsidRPr="00AF1FA0" w:rsidRDefault="0045432F" w:rsidP="0045432F">
      <w:pPr>
        <w:spacing w:before="100" w:beforeAutospacing="1" w:after="100" w:afterAutospacing="1"/>
        <w:jc w:val="both"/>
        <w:rPr>
          <w:rFonts w:ascii="Times" w:hAnsi="Times"/>
          <w:b/>
          <w:bCs/>
        </w:rPr>
      </w:pPr>
      <w:r w:rsidRPr="00160A37">
        <w:rPr>
          <w:rFonts w:ascii="Times" w:hAnsi="Times" w:cs="Calibri"/>
          <w:b/>
          <w:bCs/>
        </w:rPr>
        <w:t>How to Obtain Results</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At the end of t</w:t>
      </w:r>
      <w:r w:rsidRPr="00160A37">
        <w:rPr>
          <w:rFonts w:ascii="Times" w:hAnsi="Times" w:cs="Calibri"/>
        </w:rPr>
        <w:t>he study</w:t>
      </w:r>
      <w:r>
        <w:rPr>
          <w:rFonts w:ascii="Times" w:hAnsi="Times" w:cs="Calibri"/>
        </w:rPr>
        <w:t>, w</w:t>
      </w:r>
      <w:r w:rsidRPr="00160A37">
        <w:rPr>
          <w:rFonts w:ascii="Times" w:hAnsi="Times" w:cs="Calibri"/>
        </w:rPr>
        <w:t>e will provide you with a short description of group results</w:t>
      </w:r>
      <w:r>
        <w:rPr>
          <w:rFonts w:ascii="Times" w:hAnsi="Times" w:cs="Calibri"/>
        </w:rPr>
        <w:t xml:space="preserve"> but not </w:t>
      </w:r>
      <w:r w:rsidRPr="00160A37">
        <w:rPr>
          <w:rFonts w:ascii="Times" w:hAnsi="Times" w:cs="Calibri"/>
        </w:rPr>
        <w:t>individual results.</w:t>
      </w:r>
      <w:r>
        <w:rPr>
          <w:rFonts w:ascii="Times" w:hAnsi="Times" w:cs="Calibri"/>
        </w:rPr>
        <w:t xml:space="preserve"> </w:t>
      </w:r>
      <w:r w:rsidRPr="00160A37">
        <w:rPr>
          <w:rFonts w:ascii="Times" w:hAnsi="Times" w:cs="Calibri"/>
        </w:rPr>
        <w:t xml:space="preserve">You can obtain these results by </w:t>
      </w:r>
      <w:r>
        <w:rPr>
          <w:rFonts w:ascii="Times" w:hAnsi="Times" w:cs="Calibri"/>
        </w:rPr>
        <w:t>letting researcher know during</w:t>
      </w:r>
      <w:r w:rsidRPr="00160A37">
        <w:rPr>
          <w:rFonts w:ascii="Times" w:hAnsi="Times" w:cs="Calibri"/>
        </w:rPr>
        <w:t xml:space="preserve"> participation. </w:t>
      </w:r>
    </w:p>
    <w:p w14:paraId="2E8260D8" w14:textId="77777777" w:rsidR="0045432F" w:rsidRPr="00A01DE9" w:rsidRDefault="0045432F" w:rsidP="0045432F">
      <w:pPr>
        <w:jc w:val="both"/>
        <w:rPr>
          <w:rFonts w:cs="Calibri"/>
          <w:szCs w:val="22"/>
        </w:rPr>
      </w:pPr>
      <w:r w:rsidRPr="00782A12">
        <w:rPr>
          <w:rFonts w:ascii="Times" w:hAnsi="Times" w:cs="Calibri"/>
          <w:b/>
          <w:bCs/>
        </w:rPr>
        <w:t xml:space="preserve">Questions </w:t>
      </w:r>
      <w:r>
        <w:rPr>
          <w:rFonts w:ascii="Times" w:hAnsi="Times"/>
          <w:b/>
          <w:bCs/>
        </w:rPr>
        <w:br/>
      </w:r>
      <w:r w:rsidRPr="00A01DE9">
        <w:rPr>
          <w:rFonts w:ascii="Times" w:hAnsi="Times" w:cs="Calibri"/>
        </w:rPr>
        <w:t xml:space="preserve">You are always welcome to </w:t>
      </w:r>
      <w:r>
        <w:rPr>
          <w:rFonts w:ascii="Times" w:hAnsi="Times" w:cs="Calibri"/>
        </w:rPr>
        <w:t>reach</w:t>
      </w:r>
      <w:r w:rsidRPr="00A01DE9">
        <w:rPr>
          <w:rFonts w:ascii="Times" w:hAnsi="Times" w:cs="Calibri"/>
        </w:rPr>
        <w:t xml:space="preserve"> </w:t>
      </w:r>
      <w:r>
        <w:rPr>
          <w:rFonts w:ascii="Times" w:hAnsi="Times" w:cs="Calibri"/>
        </w:rPr>
        <w:t xml:space="preserve">out </w:t>
      </w:r>
      <w:r w:rsidRPr="00A01DE9">
        <w:rPr>
          <w:rFonts w:ascii="Times" w:hAnsi="Times" w:cs="Calibri"/>
        </w:rPr>
        <w:t xml:space="preserve">us </w:t>
      </w:r>
      <w:r>
        <w:rPr>
          <w:rFonts w:ascii="Times" w:hAnsi="Times" w:cs="Calibri"/>
        </w:rPr>
        <w:t>with</w:t>
      </w:r>
      <w:r w:rsidRPr="00A01DE9">
        <w:rPr>
          <w:rFonts w:ascii="Times" w:hAnsi="Times" w:cs="Calibri"/>
        </w:rPr>
        <w:t xml:space="preserve"> </w:t>
      </w:r>
      <w:r>
        <w:rPr>
          <w:rFonts w:ascii="Times" w:hAnsi="Times" w:cs="Calibri"/>
        </w:rPr>
        <w:t>whatever</w:t>
      </w:r>
      <w:r w:rsidRPr="00A01DE9">
        <w:rPr>
          <w:rFonts w:ascii="Times" w:hAnsi="Times" w:cs="Calibri"/>
        </w:rPr>
        <w:t xml:space="preserve"> questions or concerns you may have about your participation in this research study. Please contact </w:t>
      </w:r>
      <w:r>
        <w:rPr>
          <w:rFonts w:ascii="Times" w:hAnsi="Times" w:cs="Calibri"/>
        </w:rPr>
        <w:t xml:space="preserve">at any time to Md </w:t>
      </w:r>
      <w:r w:rsidRPr="00A01DE9">
        <w:rPr>
          <w:rFonts w:ascii="Times" w:hAnsi="Times" w:cs="Calibri"/>
        </w:rPr>
        <w:t xml:space="preserve">Rashidul Islam at </w:t>
      </w:r>
      <w:r w:rsidRPr="00A01DE9">
        <w:rPr>
          <w:rFonts w:ascii="Times" w:hAnsi="Times"/>
        </w:rPr>
        <w:t>+</w:t>
      </w:r>
      <w:r>
        <w:rPr>
          <w:rFonts w:ascii="Times" w:hAnsi="Times"/>
        </w:rPr>
        <w:t>1 (902) 448 3533</w:t>
      </w:r>
      <w:r>
        <w:rPr>
          <w:rFonts w:ascii="Times" w:hAnsi="Times" w:cs="Calibri"/>
        </w:rPr>
        <w:t xml:space="preserve">, </w:t>
      </w:r>
      <w:r w:rsidRPr="00A01DE9">
        <w:rPr>
          <w:rFonts w:ascii="Times" w:hAnsi="Times" w:cs="AppleSystemUIFont"/>
          <w:lang w:val="en-GB"/>
        </w:rPr>
        <w:t>md313724@dal.ca</w:t>
      </w:r>
      <w:r w:rsidRPr="00A01DE9">
        <w:rPr>
          <w:rFonts w:ascii="Times" w:hAnsi="Times" w:cs="Calibri"/>
        </w:rPr>
        <w:t xml:space="preserve"> or Dr. Stephen Brooks at sbrooks@dal.ca</w:t>
      </w:r>
      <w:r>
        <w:rPr>
          <w:rFonts w:ascii="Times" w:hAnsi="Times" w:cs="Calibri"/>
        </w:rPr>
        <w:t xml:space="preserve"> </w:t>
      </w:r>
      <w:r w:rsidRPr="00A01DE9">
        <w:rPr>
          <w:rFonts w:ascii="Times" w:hAnsi="Times" w:cs="Calibri"/>
        </w:rPr>
        <w:t xml:space="preserve">with </w:t>
      </w:r>
      <w:r>
        <w:rPr>
          <w:rFonts w:ascii="Times" w:hAnsi="Times" w:cs="Calibri"/>
        </w:rPr>
        <w:t xml:space="preserve">your </w:t>
      </w:r>
      <w:r w:rsidRPr="00A01DE9">
        <w:rPr>
          <w:rFonts w:ascii="Times" w:hAnsi="Times" w:cs="Calibri"/>
        </w:rPr>
        <w:t xml:space="preserve">questions, </w:t>
      </w:r>
      <w:r>
        <w:rPr>
          <w:rFonts w:ascii="Times" w:hAnsi="Times" w:cs="Calibri"/>
        </w:rPr>
        <w:t xml:space="preserve">suggestions, </w:t>
      </w:r>
      <w:r w:rsidRPr="00A01DE9">
        <w:rPr>
          <w:rFonts w:ascii="Times" w:hAnsi="Times" w:cs="Calibri"/>
        </w:rPr>
        <w:t>comments, or concerns about the research study.</w:t>
      </w:r>
      <w:r w:rsidRPr="00160A37">
        <w:rPr>
          <w:rFonts w:ascii="Times" w:hAnsi="Times" w:cs="Calibri"/>
        </w:rPr>
        <w:t xml:space="preserve"> </w:t>
      </w:r>
    </w:p>
    <w:p w14:paraId="5ACA0008" w14:textId="77777777" w:rsidR="0045432F" w:rsidRPr="00160A37" w:rsidRDefault="0045432F" w:rsidP="0045432F">
      <w:pPr>
        <w:spacing w:before="100" w:beforeAutospacing="1" w:after="100" w:afterAutospacing="1"/>
        <w:rPr>
          <w:rFonts w:ascii="Times" w:hAnsi="Times"/>
        </w:rPr>
      </w:pPr>
      <w:r w:rsidRPr="00160A37">
        <w:rPr>
          <w:rFonts w:ascii="Times" w:hAnsi="Times" w:cs="Calibri"/>
        </w:rPr>
        <w:t xml:space="preserve">If you have any ethical concerns about your participation in this research, you may also contact Research Ethics, Dalhousie University at (902) 494-3423, or email: ethics@dal.ca (and reference REB file # 20XX-XXXX). </w:t>
      </w:r>
    </w:p>
    <w:p w14:paraId="12700A47" w14:textId="77777777" w:rsidR="0045432F" w:rsidRDefault="0045432F" w:rsidP="0045432F">
      <w:pPr>
        <w:spacing w:before="100" w:beforeAutospacing="1" w:after="100" w:afterAutospacing="1"/>
        <w:rPr>
          <w:rFonts w:ascii="Times" w:hAnsi="Times"/>
          <w:color w:val="000000" w:themeColor="text1"/>
          <w:lang w:val="en-US"/>
        </w:rPr>
      </w:pPr>
      <w:r w:rsidRPr="00160A37">
        <w:rPr>
          <w:rFonts w:ascii="Times" w:hAnsi="Times" w:cs="Calibri"/>
          <w:b/>
          <w:bCs/>
        </w:rPr>
        <w:t xml:space="preserve">Signature </w:t>
      </w:r>
      <w:r>
        <w:rPr>
          <w:rFonts w:ascii="Times" w:hAnsi="Times"/>
          <w:b/>
          <w:bCs/>
        </w:rPr>
        <w:br/>
      </w:r>
      <w:r w:rsidRPr="001676F4">
        <w:rPr>
          <w:rFonts w:ascii="Times" w:hAnsi="Times" w:cs="Calibri"/>
        </w:rPr>
        <w:t>Signatures will not be required as part of this informed consent process. Your email reply with assent will be considered as consent.</w:t>
      </w:r>
      <w:r>
        <w:rPr>
          <w:rFonts w:ascii="Times" w:hAnsi="Times"/>
          <w:color w:val="000000" w:themeColor="text1"/>
          <w:lang w:val="en-US"/>
        </w:rPr>
        <w:t xml:space="preserve"> </w:t>
      </w:r>
    </w:p>
    <w:p w14:paraId="6F46F153"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0FA4EB73"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4E95CA4"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793CC74"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0C1765E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8ADB1CC" w14:textId="77777777" w:rsidR="0045432F" w:rsidRDefault="0045432F" w:rsidP="0045432F">
      <w:pPr>
        <w:spacing w:before="100" w:beforeAutospacing="1" w:after="100" w:afterAutospacing="1"/>
        <w:jc w:val="center"/>
        <w:rPr>
          <w:rFonts w:ascii="Times" w:hAnsi="Times" w:cs="Calibri"/>
          <w:b/>
          <w:bCs/>
        </w:rPr>
      </w:pPr>
      <w:r>
        <w:rPr>
          <w:rFonts w:ascii="Calibri" w:hAnsi="Calibri" w:cs="Calibri"/>
          <w:b/>
          <w:bCs/>
        </w:rPr>
        <w:lastRenderedPageBreak/>
        <w:t xml:space="preserve">EXAMPLES AND </w:t>
      </w:r>
      <w:r w:rsidRPr="00FB274F">
        <w:rPr>
          <w:rFonts w:ascii="Calibri" w:hAnsi="Calibri" w:cs="Calibri"/>
          <w:b/>
          <w:bCs/>
        </w:rPr>
        <w:t xml:space="preserve">QUESTIONNAIRE </w:t>
      </w:r>
      <w:r>
        <w:rPr>
          <w:rFonts w:ascii="Calibri" w:hAnsi="Calibri" w:cs="Calibri"/>
          <w:b/>
          <w:bCs/>
        </w:rPr>
        <w:t>MODULE</w:t>
      </w:r>
      <w:r w:rsidRPr="00FB274F">
        <w:rPr>
          <w:rFonts w:ascii="Calibri" w:hAnsi="Calibri" w:cs="Calibri"/>
          <w:b/>
          <w:bCs/>
        </w:rPr>
        <w:br/>
      </w:r>
    </w:p>
    <w:p w14:paraId="3A8ADF9D" w14:textId="77777777" w:rsidR="0045432F" w:rsidRPr="009573DE" w:rsidRDefault="0045432F" w:rsidP="0045432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7CB1514A" w14:textId="77777777" w:rsidR="0045432F" w:rsidRPr="00160A37" w:rsidRDefault="0045432F" w:rsidP="0045432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xml:space="preserve">, </w:t>
      </w:r>
      <w:r>
        <w:rPr>
          <w:rFonts w:ascii="Times" w:hAnsi="Times" w:cs="Calibri"/>
        </w:rPr>
        <w:t>+1(902)4483533</w:t>
      </w:r>
    </w:p>
    <w:p w14:paraId="39887A1F" w14:textId="77777777" w:rsidR="0045432F" w:rsidRPr="00160A37" w:rsidRDefault="0045432F" w:rsidP="0045432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81" w:history="1">
        <w:r w:rsidRPr="00160A37">
          <w:rPr>
            <w:rStyle w:val="Hyperlink"/>
            <w:rFonts w:ascii="Times" w:hAnsi="Times" w:cs="Calibri"/>
          </w:rPr>
          <w:t>sbrooks@cs.dal.ca</w:t>
        </w:r>
      </w:hyperlink>
      <w:r w:rsidRPr="00160A37">
        <w:rPr>
          <w:rFonts w:ascii="Times" w:hAnsi="Times" w:cs="Calibri"/>
          <w:color w:val="0000FF"/>
        </w:rPr>
        <w:t xml:space="preserve"> </w:t>
      </w:r>
    </w:p>
    <w:p w14:paraId="43C1C304" w14:textId="77777777" w:rsidR="0045432F" w:rsidRPr="00704014" w:rsidRDefault="0045432F" w:rsidP="0045432F">
      <w:pPr>
        <w:spacing w:before="100" w:beforeAutospacing="1" w:after="100" w:afterAutospacing="1"/>
        <w:rPr>
          <w:rFonts w:ascii="Times" w:hAnsi="Times" w:cs="Calibri"/>
        </w:rPr>
      </w:pPr>
      <w:r w:rsidRPr="00160A37">
        <w:rPr>
          <w:rFonts w:ascii="Times" w:hAnsi="Times" w:cs="Calibri"/>
          <w:b/>
          <w:bCs/>
        </w:rPr>
        <w:t>Funding provided by:</w:t>
      </w:r>
      <w:r w:rsidRPr="00160A37">
        <w:rPr>
          <w:rFonts w:ascii="Times" w:hAnsi="Times" w:cs="Calibri"/>
        </w:rPr>
        <w:t xml:space="preserve"> NIL </w:t>
      </w:r>
    </w:p>
    <w:p w14:paraId="7B633C6D" w14:textId="77777777" w:rsidR="0045432F" w:rsidRDefault="0045432F" w:rsidP="0045432F">
      <w:pPr>
        <w:spacing w:before="100" w:beforeAutospacing="1" w:after="100" w:afterAutospacing="1"/>
        <w:rPr>
          <w:b/>
          <w:bCs/>
          <w:sz w:val="28"/>
          <w:szCs w:val="28"/>
        </w:rPr>
      </w:pPr>
    </w:p>
    <w:p w14:paraId="291228D8" w14:textId="77777777" w:rsidR="0045432F" w:rsidRPr="00704014" w:rsidRDefault="0045432F" w:rsidP="0045432F">
      <w:pPr>
        <w:spacing w:before="100" w:beforeAutospacing="1" w:after="100" w:afterAutospacing="1"/>
        <w:rPr>
          <w:sz w:val="28"/>
          <w:szCs w:val="28"/>
        </w:rPr>
      </w:pPr>
      <w:r>
        <w:rPr>
          <w:b/>
          <w:bCs/>
          <w:sz w:val="28"/>
          <w:szCs w:val="28"/>
        </w:rPr>
        <w:t>1.</w:t>
      </w:r>
      <w:r>
        <w:rPr>
          <w:b/>
          <w:bCs/>
          <w:sz w:val="28"/>
          <w:szCs w:val="28"/>
        </w:rPr>
        <w:tab/>
      </w:r>
      <w:r w:rsidRPr="00704014">
        <w:rPr>
          <w:b/>
          <w:bCs/>
          <w:sz w:val="28"/>
          <w:szCs w:val="28"/>
        </w:rPr>
        <w:t xml:space="preserve">Questionnaire Setup and Arrangement: </w:t>
      </w:r>
    </w:p>
    <w:p w14:paraId="38B5BB10" w14:textId="77777777" w:rsidR="0045432F" w:rsidRPr="00BB1663" w:rsidRDefault="0045432F" w:rsidP="0045432F">
      <w:pPr>
        <w:spacing w:before="100" w:beforeAutospacing="1" w:after="100" w:afterAutospacing="1"/>
        <w:jc w:val="both"/>
        <w:rPr>
          <w:rFonts w:ascii="Times" w:hAnsi="Times"/>
        </w:rPr>
      </w:pPr>
      <w:r w:rsidRPr="00BB1663">
        <w:rPr>
          <w:rFonts w:ascii="Times" w:hAnsi="Times" w:cs="Calibri"/>
        </w:rPr>
        <w:t xml:space="preserve">The existing </w:t>
      </w:r>
      <w:r>
        <w:rPr>
          <w:rFonts w:ascii="Times" w:hAnsi="Times" w:cs="Calibri"/>
        </w:rPr>
        <w:t>evaluation</w:t>
      </w:r>
      <w:r w:rsidRPr="00BB1663">
        <w:rPr>
          <w:rFonts w:ascii="Times" w:hAnsi="Times" w:cs="Calibri"/>
        </w:rPr>
        <w:t xml:space="preserve"> of uncertainty representation named VSUP </w:t>
      </w:r>
      <w:r w:rsidRPr="00BB1663">
        <w:rPr>
          <w:rFonts w:ascii="Times" w:hAnsi="Times"/>
        </w:rPr>
        <w:t>use</w:t>
      </w:r>
      <w:r>
        <w:rPr>
          <w:rFonts w:ascii="Times" w:hAnsi="Times"/>
        </w:rPr>
        <w:t>d</w:t>
      </w:r>
      <w:r w:rsidRPr="00BB1663">
        <w:rPr>
          <w:rFonts w:ascii="Times" w:hAnsi="Times"/>
        </w:rPr>
        <w:t xml:space="preserve"> grid-chart method </w:t>
      </w:r>
      <w:r>
        <w:rPr>
          <w:rFonts w:ascii="Times" w:hAnsi="Times"/>
        </w:rPr>
        <w:t xml:space="preserve">with a custom color set.  We will be comparing VSUP </w:t>
      </w:r>
      <w:r w:rsidRPr="00BB1663">
        <w:rPr>
          <w:rFonts w:ascii="Times" w:hAnsi="Times"/>
        </w:rPr>
        <w:t xml:space="preserve">with Chromatic Aberration (CA)using both </w:t>
      </w:r>
      <w:r>
        <w:rPr>
          <w:rFonts w:ascii="Times" w:hAnsi="Times"/>
        </w:rPr>
        <w:t xml:space="preserve">a </w:t>
      </w:r>
      <w:r w:rsidRPr="00BB1663">
        <w:rPr>
          <w:rFonts w:ascii="Times" w:hAnsi="Times"/>
        </w:rPr>
        <w:t xml:space="preserve">grid-chart and bubble-chart. So, the questionnaire arrangement is made with the following </w:t>
      </w:r>
      <w:r>
        <w:rPr>
          <w:rFonts w:ascii="Times" w:hAnsi="Times"/>
        </w:rPr>
        <w:t>sections</w:t>
      </w:r>
      <w:r w:rsidRPr="00BB1663">
        <w:rPr>
          <w:rFonts w:ascii="Times" w:hAnsi="Times"/>
        </w:rPr>
        <w:t>:</w:t>
      </w:r>
    </w:p>
    <w:p w14:paraId="2ED6316D" w14:textId="77777777" w:rsidR="0045432F" w:rsidRPr="00DC40D6" w:rsidRDefault="0045432F" w:rsidP="009D20AF">
      <w:pPr>
        <w:pStyle w:val="ListParagraph"/>
        <w:numPr>
          <w:ilvl w:val="0"/>
          <w:numId w:val="19"/>
        </w:numPr>
        <w:contextualSpacing w:val="0"/>
        <w:rPr>
          <w:rFonts w:ascii="Times" w:hAnsi="Times"/>
        </w:rPr>
      </w:pPr>
      <w:r w:rsidRPr="00DC40D6">
        <w:rPr>
          <w:rFonts w:ascii="Times" w:hAnsi="Times"/>
        </w:rPr>
        <w:t>A: CA</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 xml:space="preserve">ubble </w:t>
      </w:r>
    </w:p>
    <w:p w14:paraId="6A32E98D" w14:textId="77777777" w:rsidR="0045432F" w:rsidRPr="00DC40D6" w:rsidRDefault="0045432F" w:rsidP="009D20AF">
      <w:pPr>
        <w:pStyle w:val="ListParagraph"/>
        <w:numPr>
          <w:ilvl w:val="0"/>
          <w:numId w:val="19"/>
        </w:numPr>
        <w:contextualSpacing w:val="0"/>
        <w:rPr>
          <w:rFonts w:ascii="Times" w:hAnsi="Times"/>
        </w:rPr>
      </w:pPr>
      <w:r w:rsidRPr="00DC40D6">
        <w:rPr>
          <w:rFonts w:ascii="Times" w:hAnsi="Times"/>
        </w:rPr>
        <w:t>B: CA</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3E36C6F3" w14:textId="77777777" w:rsidR="0045432F" w:rsidRPr="00DC40D6" w:rsidRDefault="0045432F" w:rsidP="009D20AF">
      <w:pPr>
        <w:pStyle w:val="ListParagraph"/>
        <w:numPr>
          <w:ilvl w:val="0"/>
          <w:numId w:val="19"/>
        </w:numPr>
        <w:contextualSpacing w:val="0"/>
        <w:rPr>
          <w:rFonts w:ascii="Times" w:hAnsi="Times"/>
        </w:rPr>
      </w:pPr>
      <w:r w:rsidRPr="00DC40D6">
        <w:rPr>
          <w:rFonts w:ascii="Times" w:hAnsi="Times"/>
        </w:rPr>
        <w:t>C: VSUP</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ubble</w:t>
      </w:r>
    </w:p>
    <w:p w14:paraId="567B345D" w14:textId="77777777" w:rsidR="0045432F" w:rsidRPr="001B18EA" w:rsidRDefault="0045432F" w:rsidP="009D20AF">
      <w:pPr>
        <w:pStyle w:val="ListParagraph"/>
        <w:numPr>
          <w:ilvl w:val="0"/>
          <w:numId w:val="19"/>
        </w:numPr>
        <w:spacing w:before="100" w:beforeAutospacing="1" w:after="100" w:afterAutospacing="1"/>
        <w:contextualSpacing w:val="0"/>
        <w:rPr>
          <w:rFonts w:ascii="Times" w:hAnsi="Times"/>
        </w:rPr>
      </w:pPr>
      <w:r w:rsidRPr="00DC40D6">
        <w:rPr>
          <w:rFonts w:ascii="Times" w:hAnsi="Times"/>
        </w:rPr>
        <w:t>D: VSUP</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4F94B6B1" w14:textId="77777777" w:rsidR="0045432F" w:rsidRDefault="0045432F" w:rsidP="0045432F">
      <w:pPr>
        <w:jc w:val="both"/>
      </w:pPr>
      <w:r w:rsidRPr="00DC40D6">
        <w:t>To make</w:t>
      </w:r>
      <w:r>
        <w:t xml:space="preserve"> the</w:t>
      </w:r>
      <w:r w:rsidRPr="00DC40D6">
        <w:t xml:space="preserve"> comparison fair, we have grouped our uncertainties to 4 levels since VSUP </w:t>
      </w:r>
      <w:r>
        <w:t xml:space="preserve">also </w:t>
      </w:r>
      <w:r w:rsidRPr="00DC40D6">
        <w:t>uses four levels of uncertainties. In our case, we have quantized our CA data and made four equidistant values of [33, 52, 71, 90] to draw the aberration in both circles and rectangles. In addition</w:t>
      </w:r>
      <w:r>
        <w:t>, to fill the circles and rectangles of CA, we have used the eight standard VSUP colors to make the evaluation consistent.</w:t>
      </w:r>
    </w:p>
    <w:p w14:paraId="17317527" w14:textId="77777777" w:rsidR="0045432F" w:rsidRDefault="0045432F" w:rsidP="0045432F">
      <w:pPr>
        <w:jc w:val="both"/>
      </w:pPr>
    </w:p>
    <w:p w14:paraId="5F680C44" w14:textId="77777777" w:rsidR="0045432F" w:rsidRPr="000B13FB" w:rsidRDefault="0045432F" w:rsidP="0045432F">
      <w:pPr>
        <w:jc w:val="both"/>
        <w:rPr>
          <w:color w:val="000000" w:themeColor="text1"/>
        </w:rPr>
      </w:pPr>
      <w:r w:rsidRPr="000B13FB">
        <w:rPr>
          <w:color w:val="000000" w:themeColor="text1"/>
        </w:rPr>
        <w:t xml:space="preserve">We have also implemented counterbalancing in the questionnaire presentation. That means every four users will see the questionnaire </w:t>
      </w:r>
      <w:r>
        <w:rPr>
          <w:color w:val="000000" w:themeColor="text1"/>
        </w:rPr>
        <w:t>in one of</w:t>
      </w:r>
      <w:r w:rsidRPr="000B13FB">
        <w:rPr>
          <w:color w:val="000000" w:themeColor="text1"/>
        </w:rPr>
        <w:t xml:space="preserve"> the following orders:</w:t>
      </w:r>
    </w:p>
    <w:p w14:paraId="35AB8843" w14:textId="77777777" w:rsidR="0045432F" w:rsidRDefault="0045432F" w:rsidP="0045432F">
      <w:pPr>
        <w:jc w:val="both"/>
        <w:rPr>
          <w:color w:val="FF0000"/>
        </w:rPr>
      </w:pPr>
    </w:p>
    <w:p w14:paraId="109739F9" w14:textId="77777777" w:rsidR="0045432F" w:rsidRDefault="0045432F" w:rsidP="0045432F">
      <w:pPr>
        <w:jc w:val="both"/>
        <w:rPr>
          <w:color w:val="FF0000"/>
        </w:rPr>
      </w:pPr>
      <w:r>
        <w:rPr>
          <w:noProof/>
        </w:rPr>
        <w:drawing>
          <wp:inline distT="0" distB="0" distL="0" distR="0" wp14:anchorId="1E087103" wp14:editId="44E43344">
            <wp:extent cx="2687320" cy="1889760"/>
            <wp:effectExtent l="0" t="0" r="0" b="0"/>
            <wp:docPr id="249" name="Picture 24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87320" cy="1889760"/>
                    </a:xfrm>
                    <a:prstGeom prst="rect">
                      <a:avLst/>
                    </a:prstGeom>
                    <a:noFill/>
                    <a:ln>
                      <a:noFill/>
                    </a:ln>
                  </pic:spPr>
                </pic:pic>
              </a:graphicData>
            </a:graphic>
          </wp:inline>
        </w:drawing>
      </w:r>
    </w:p>
    <w:p w14:paraId="1497D1D0" w14:textId="77777777" w:rsidR="0045432F" w:rsidRPr="00FD5AB3" w:rsidRDefault="0045432F" w:rsidP="0045432F">
      <w:pPr>
        <w:jc w:val="both"/>
        <w:rPr>
          <w:color w:val="000000" w:themeColor="text1"/>
        </w:rPr>
      </w:pPr>
      <w:r w:rsidRPr="00FD5AB3">
        <w:rPr>
          <w:color w:val="000000" w:themeColor="text1"/>
        </w:rPr>
        <w:t>Figure</w:t>
      </w:r>
      <w:r>
        <w:rPr>
          <w:color w:val="000000" w:themeColor="text1"/>
        </w:rPr>
        <w:t xml:space="preserve"> D.</w:t>
      </w:r>
      <w:r w:rsidRPr="00FD5AB3">
        <w:rPr>
          <w:color w:val="000000" w:themeColor="text1"/>
        </w:rPr>
        <w:t>1: Balanced Latin Squares</w:t>
      </w:r>
    </w:p>
    <w:p w14:paraId="1F58CF90" w14:textId="77777777" w:rsidR="0045432F" w:rsidRDefault="0045432F" w:rsidP="0045432F"/>
    <w:p w14:paraId="2D1F873A" w14:textId="77777777" w:rsidR="0045432F" w:rsidRPr="00DC40D6" w:rsidRDefault="0045432F" w:rsidP="0045432F"/>
    <w:p w14:paraId="2D939397" w14:textId="77777777" w:rsidR="0045432F" w:rsidRPr="00DC40D6" w:rsidRDefault="0045432F" w:rsidP="0045432F">
      <w:pPr>
        <w:jc w:val="both"/>
      </w:pPr>
      <w:r w:rsidRPr="00DC40D6">
        <w:t xml:space="preserve">Every section consists of eight </w:t>
      </w:r>
      <w:r w:rsidRPr="00703FB2">
        <w:t>questions,</w:t>
      </w:r>
      <w:r w:rsidRPr="00DC40D6">
        <w:t xml:space="preserve"> but the order of the questions </w:t>
      </w:r>
      <w:r w:rsidRPr="00703FB2">
        <w:t>is</w:t>
      </w:r>
      <w:r w:rsidRPr="00DC40D6">
        <w:t xml:space="preserve"> randomly chosen by the system. So, the number of questions and the content of the questions will remain the same but in </w:t>
      </w:r>
      <w:r>
        <w:t xml:space="preserve">a </w:t>
      </w:r>
      <w:r w:rsidRPr="00DC40D6">
        <w:t>different order for different participants.</w:t>
      </w:r>
    </w:p>
    <w:p w14:paraId="1191C154" w14:textId="77777777" w:rsidR="0045432F" w:rsidRDefault="0045432F" w:rsidP="0045432F">
      <w:pPr>
        <w:rPr>
          <w:b/>
          <w:bCs/>
          <w:u w:val="single"/>
        </w:rPr>
      </w:pPr>
    </w:p>
    <w:p w14:paraId="1FB27335" w14:textId="77777777" w:rsidR="0045432F" w:rsidRDefault="0045432F" w:rsidP="0045432F">
      <w:pPr>
        <w:rPr>
          <w:b/>
          <w:bCs/>
          <w:u w:val="single"/>
        </w:rPr>
      </w:pPr>
    </w:p>
    <w:p w14:paraId="1BFA7ADE" w14:textId="77777777" w:rsidR="0045432F" w:rsidRPr="00DC40D6" w:rsidRDefault="0045432F" w:rsidP="0045432F">
      <w:r w:rsidRPr="00DC40D6">
        <w:t xml:space="preserve">So, at the first place when participant will </w:t>
      </w:r>
      <w:r>
        <w:t xml:space="preserve">be </w:t>
      </w:r>
      <w:r w:rsidRPr="00DC40D6">
        <w:t>navigate</w:t>
      </w:r>
      <w:r>
        <w:t>d</w:t>
      </w:r>
      <w:r w:rsidRPr="00DC40D6">
        <w:t xml:space="preserve"> to the given </w:t>
      </w:r>
      <w:r>
        <w:t>URL</w:t>
      </w:r>
      <w:r w:rsidRPr="00DC40D6">
        <w:t xml:space="preserve"> of our online application, they will see the following screen to provide their email address:</w:t>
      </w:r>
    </w:p>
    <w:p w14:paraId="73485C7B" w14:textId="77777777" w:rsidR="0045432F" w:rsidRDefault="0045432F" w:rsidP="0045432F">
      <w:pPr>
        <w:rPr>
          <w:b/>
          <w:bCs/>
          <w:u w:val="single"/>
        </w:rPr>
      </w:pPr>
    </w:p>
    <w:p w14:paraId="3A10BF9D" w14:textId="77777777" w:rsidR="0045432F" w:rsidRDefault="0045432F" w:rsidP="0045432F">
      <w:pPr>
        <w:rPr>
          <w:b/>
          <w:bCs/>
          <w:u w:val="single"/>
        </w:rPr>
      </w:pPr>
      <w:r w:rsidRPr="00C9029A">
        <w:rPr>
          <w:b/>
          <w:bCs/>
          <w:noProof/>
        </w:rPr>
        <w:drawing>
          <wp:inline distT="0" distB="0" distL="0" distR="0" wp14:anchorId="018F93DE" wp14:editId="7C286F28">
            <wp:extent cx="5639955" cy="3213317"/>
            <wp:effectExtent l="12700" t="12700" r="12065" b="12700"/>
            <wp:docPr id="250" name="Picture 2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83"/>
                    <a:stretch>
                      <a:fillRect/>
                    </a:stretch>
                  </pic:blipFill>
                  <pic:spPr>
                    <a:xfrm>
                      <a:off x="0" y="0"/>
                      <a:ext cx="5665951" cy="3228128"/>
                    </a:xfrm>
                    <a:prstGeom prst="rect">
                      <a:avLst/>
                    </a:prstGeom>
                    <a:ln w="3175">
                      <a:solidFill>
                        <a:schemeClr val="bg1">
                          <a:lumMod val="85000"/>
                        </a:schemeClr>
                      </a:solidFill>
                    </a:ln>
                  </pic:spPr>
                </pic:pic>
              </a:graphicData>
            </a:graphic>
          </wp:inline>
        </w:drawing>
      </w:r>
    </w:p>
    <w:p w14:paraId="2F93B74A" w14:textId="77777777" w:rsidR="0045432F" w:rsidRPr="00FD5AB3" w:rsidRDefault="0045432F" w:rsidP="0045432F">
      <w:r>
        <w:br/>
      </w:r>
      <w:r w:rsidRPr="00FD5AB3">
        <w:t>Figure</w:t>
      </w:r>
      <w:r>
        <w:t xml:space="preserve"> D.</w:t>
      </w:r>
      <w:r w:rsidRPr="00FD5AB3">
        <w:t xml:space="preserve">2: </w:t>
      </w:r>
      <w:r>
        <w:t xml:space="preserve">Questionnaire </w:t>
      </w:r>
      <w:r w:rsidRPr="00FD5AB3">
        <w:t>Email Screen</w:t>
      </w:r>
    </w:p>
    <w:p w14:paraId="50EB4FC6" w14:textId="77777777" w:rsidR="0045432F" w:rsidRDefault="0045432F" w:rsidP="0045432F">
      <w:pPr>
        <w:rPr>
          <w:b/>
          <w:bCs/>
          <w:u w:val="single"/>
        </w:rPr>
      </w:pPr>
    </w:p>
    <w:p w14:paraId="6E603A1D" w14:textId="77777777" w:rsidR="0045432F" w:rsidRDefault="0045432F" w:rsidP="0045432F">
      <w:pPr>
        <w:rPr>
          <w:b/>
          <w:bCs/>
          <w:u w:val="single"/>
        </w:rPr>
      </w:pPr>
    </w:p>
    <w:p w14:paraId="7CA26CE8" w14:textId="77777777" w:rsidR="0045432F" w:rsidRPr="00DC40D6" w:rsidRDefault="0045432F" w:rsidP="0045432F">
      <w:r w:rsidRPr="00DC40D6">
        <w:t xml:space="preserve">After providing the email address, </w:t>
      </w:r>
      <w:r>
        <w:t xml:space="preserve">the </w:t>
      </w:r>
      <w:r w:rsidRPr="00DC40D6">
        <w:t>user will see one of the four sections</w:t>
      </w:r>
      <w:r>
        <w:t xml:space="preserve"> of the questionnaire.</w:t>
      </w:r>
      <w:r w:rsidRPr="00DC40D6">
        <w:t xml:space="preserve"> The layout of the questionnaire design will be </w:t>
      </w:r>
      <w:r>
        <w:t>as follows</w:t>
      </w:r>
      <w:r w:rsidRPr="00DC40D6">
        <w:t>:</w:t>
      </w:r>
    </w:p>
    <w:p w14:paraId="7E390294" w14:textId="77777777" w:rsidR="0045432F" w:rsidRPr="001B18EA" w:rsidRDefault="0045432F" w:rsidP="0045432F">
      <w:pPr>
        <w:rPr>
          <w:b/>
          <w:bCs/>
          <w:color w:val="FF0000"/>
          <w:u w:val="single"/>
        </w:rPr>
      </w:pPr>
    </w:p>
    <w:p w14:paraId="6C24E32C" w14:textId="77777777" w:rsidR="0045432F" w:rsidRDefault="0045432F" w:rsidP="0045432F">
      <w:pPr>
        <w:rPr>
          <w:b/>
          <w:bCs/>
          <w:u w:val="single"/>
        </w:rPr>
      </w:pPr>
      <w:r w:rsidRPr="00EC646B">
        <w:rPr>
          <w:b/>
          <w:bCs/>
          <w:noProof/>
        </w:rPr>
        <w:lastRenderedPageBreak/>
        <w:drawing>
          <wp:inline distT="0" distB="0" distL="0" distR="0" wp14:anchorId="363D44A0" wp14:editId="677E6D23">
            <wp:extent cx="6291580" cy="3168650"/>
            <wp:effectExtent l="0" t="0" r="0" b="6350"/>
            <wp:docPr id="52" name="Picture 5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PowerPoint&#10;&#10;Description automatically generated"/>
                    <pic:cNvPicPr/>
                  </pic:nvPicPr>
                  <pic:blipFill>
                    <a:blip r:embed="rId84"/>
                    <a:stretch>
                      <a:fillRect/>
                    </a:stretch>
                  </pic:blipFill>
                  <pic:spPr>
                    <a:xfrm>
                      <a:off x="0" y="0"/>
                      <a:ext cx="6291580" cy="3168650"/>
                    </a:xfrm>
                    <a:prstGeom prst="rect">
                      <a:avLst/>
                    </a:prstGeom>
                  </pic:spPr>
                </pic:pic>
              </a:graphicData>
            </a:graphic>
          </wp:inline>
        </w:drawing>
      </w:r>
      <w:r>
        <w:rPr>
          <w:b/>
          <w:bCs/>
          <w:u w:val="single"/>
        </w:rPr>
        <w:br/>
      </w:r>
      <w:r>
        <w:br/>
      </w:r>
      <w:r w:rsidRPr="00FD5AB3">
        <w:t>Figure</w:t>
      </w:r>
      <w:r>
        <w:t xml:space="preserve"> D.</w:t>
      </w:r>
      <w:r w:rsidRPr="00FD5AB3">
        <w:t>3: Layout of Questionnaire View</w:t>
      </w:r>
    </w:p>
    <w:p w14:paraId="5E2BEF1E" w14:textId="77777777" w:rsidR="0045432F" w:rsidRDefault="0045432F" w:rsidP="0045432F">
      <w:pPr>
        <w:rPr>
          <w:b/>
          <w:bCs/>
          <w:u w:val="single"/>
        </w:rPr>
      </w:pPr>
    </w:p>
    <w:p w14:paraId="56812D89" w14:textId="77777777" w:rsidR="0045432F" w:rsidRDefault="0045432F" w:rsidP="0045432F">
      <w:pPr>
        <w:rPr>
          <w:b/>
          <w:bCs/>
          <w:u w:val="single"/>
        </w:rPr>
      </w:pPr>
    </w:p>
    <w:p w14:paraId="34BCC03B" w14:textId="77777777" w:rsidR="0045432F" w:rsidRDefault="0045432F" w:rsidP="0045432F">
      <w:pPr>
        <w:rPr>
          <w:b/>
          <w:bCs/>
          <w:u w:val="single"/>
        </w:rPr>
      </w:pPr>
    </w:p>
    <w:p w14:paraId="48275AA5" w14:textId="77777777" w:rsidR="0045432F" w:rsidRDefault="0045432F" w:rsidP="0045432F">
      <w:pPr>
        <w:rPr>
          <w:b/>
          <w:bCs/>
          <w:u w:val="single"/>
        </w:rPr>
      </w:pPr>
    </w:p>
    <w:p w14:paraId="28CD4329" w14:textId="77777777" w:rsidR="0045432F" w:rsidRDefault="0045432F" w:rsidP="0045432F">
      <w:pPr>
        <w:rPr>
          <w:b/>
          <w:bCs/>
          <w:u w:val="single"/>
        </w:rPr>
      </w:pPr>
    </w:p>
    <w:p w14:paraId="65963FDA" w14:textId="77777777" w:rsidR="0045432F" w:rsidRDefault="0045432F" w:rsidP="0045432F">
      <w:pPr>
        <w:jc w:val="both"/>
        <w:rPr>
          <w:b/>
          <w:bCs/>
          <w:u w:val="single"/>
        </w:rPr>
      </w:pPr>
      <w:r w:rsidRPr="00DC40D6">
        <w:t xml:space="preserve">At the beginning of every section, </w:t>
      </w:r>
      <w:r>
        <w:t xml:space="preserve">the </w:t>
      </w:r>
      <w:r w:rsidRPr="00DC40D6">
        <w:t xml:space="preserve">bottom-right part the of the UI will show the Session description. </w:t>
      </w:r>
      <w:r>
        <w:t xml:space="preserve">The </w:t>
      </w:r>
      <w:r w:rsidRPr="00DC40D6">
        <w:t>researcher will describe the features (chart, legend and how question will be asked and what does that mean, etc.)</w:t>
      </w:r>
      <w:r>
        <w:t>.  After completion of explanation, the participant is asked to hit ‘Start’ button as the following screen:</w:t>
      </w:r>
    </w:p>
    <w:p w14:paraId="501C84BB" w14:textId="77777777" w:rsidR="0045432F" w:rsidRDefault="0045432F" w:rsidP="0045432F">
      <w:pPr>
        <w:rPr>
          <w:b/>
          <w:bCs/>
          <w:u w:val="single"/>
        </w:rPr>
      </w:pPr>
    </w:p>
    <w:p w14:paraId="711CE168" w14:textId="77777777" w:rsidR="0045432F" w:rsidRDefault="0045432F" w:rsidP="0045432F">
      <w:pPr>
        <w:rPr>
          <w:b/>
          <w:bCs/>
          <w:u w:val="single"/>
        </w:rPr>
      </w:pPr>
      <w:r w:rsidRPr="00925F81">
        <w:rPr>
          <w:b/>
          <w:bCs/>
          <w:noProof/>
        </w:rPr>
        <w:drawing>
          <wp:inline distT="0" distB="0" distL="0" distR="0" wp14:anchorId="782DCEB3" wp14:editId="105F93F4">
            <wp:extent cx="6291580" cy="1849755"/>
            <wp:effectExtent l="12700" t="12700" r="7620" b="1714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85"/>
                    <a:stretch>
                      <a:fillRect/>
                    </a:stretch>
                  </pic:blipFill>
                  <pic:spPr>
                    <a:xfrm>
                      <a:off x="0" y="0"/>
                      <a:ext cx="6291580" cy="1849755"/>
                    </a:xfrm>
                    <a:prstGeom prst="rect">
                      <a:avLst/>
                    </a:prstGeom>
                    <a:ln w="3175">
                      <a:solidFill>
                        <a:schemeClr val="bg1">
                          <a:lumMod val="85000"/>
                        </a:schemeClr>
                      </a:solidFill>
                    </a:ln>
                  </pic:spPr>
                </pic:pic>
              </a:graphicData>
            </a:graphic>
          </wp:inline>
        </w:drawing>
      </w:r>
    </w:p>
    <w:p w14:paraId="7C004D10" w14:textId="77777777" w:rsidR="0045432F" w:rsidRPr="00FD5AB3" w:rsidRDefault="0045432F" w:rsidP="0045432F">
      <w:r>
        <w:br/>
      </w:r>
      <w:r w:rsidRPr="00FD5AB3">
        <w:t>Figure</w:t>
      </w:r>
      <w:r>
        <w:t xml:space="preserve"> D.</w:t>
      </w:r>
      <w:r w:rsidRPr="00FD5AB3">
        <w:t xml:space="preserve">4: </w:t>
      </w:r>
      <w:r>
        <w:t>Module</w:t>
      </w:r>
      <w:r w:rsidRPr="00FD5AB3">
        <w:t xml:space="preserve"> Starter View </w:t>
      </w:r>
    </w:p>
    <w:p w14:paraId="32994970" w14:textId="77777777" w:rsidR="0045432F" w:rsidRDefault="0045432F" w:rsidP="0045432F">
      <w:pPr>
        <w:rPr>
          <w:b/>
          <w:bCs/>
          <w:u w:val="single"/>
        </w:rPr>
      </w:pPr>
    </w:p>
    <w:p w14:paraId="3DA31372" w14:textId="77777777" w:rsidR="0045432F" w:rsidRDefault="0045432F" w:rsidP="0045432F">
      <w:pPr>
        <w:rPr>
          <w:b/>
          <w:bCs/>
          <w:u w:val="single"/>
        </w:rPr>
      </w:pPr>
    </w:p>
    <w:p w14:paraId="342DDA60" w14:textId="77777777" w:rsidR="0045432F" w:rsidRPr="00DC40D6" w:rsidRDefault="0045432F" w:rsidP="0045432F">
      <w:r w:rsidRPr="00DC40D6">
        <w:t>On</w:t>
      </w:r>
      <w:r>
        <w:t>ce she or he</w:t>
      </w:r>
      <w:r w:rsidRPr="00DC40D6">
        <w:t xml:space="preserve"> press</w:t>
      </w:r>
      <w:r>
        <w:t>es the</w:t>
      </w:r>
      <w:r w:rsidRPr="00DC40D6">
        <w:t xml:space="preserve"> ‘Start’</w:t>
      </w:r>
      <w:r>
        <w:t xml:space="preserve"> button,</w:t>
      </w:r>
      <w:r w:rsidRPr="00DC40D6">
        <w:t xml:space="preserve"> </w:t>
      </w:r>
      <w:r>
        <w:t xml:space="preserve">the </w:t>
      </w:r>
      <w:r w:rsidRPr="00DC40D6">
        <w:t xml:space="preserve">questionnaire will be started </w:t>
      </w:r>
      <w:r>
        <w:t xml:space="preserve">immediately </w:t>
      </w:r>
      <w:r w:rsidRPr="00DC40D6">
        <w:t xml:space="preserve">and </w:t>
      </w:r>
      <w:r>
        <w:t xml:space="preserve">will present </w:t>
      </w:r>
      <w:r w:rsidRPr="00DC40D6">
        <w:t>one question at a time. For example:</w:t>
      </w:r>
    </w:p>
    <w:p w14:paraId="5E1F662C" w14:textId="77777777" w:rsidR="0045432F" w:rsidRDefault="0045432F" w:rsidP="0045432F">
      <w:pPr>
        <w:rPr>
          <w:b/>
          <w:bCs/>
          <w:u w:val="single"/>
        </w:rPr>
      </w:pPr>
    </w:p>
    <w:p w14:paraId="759F82E4" w14:textId="77777777" w:rsidR="0045432F" w:rsidRDefault="0045432F" w:rsidP="0045432F">
      <w:pPr>
        <w:rPr>
          <w:b/>
          <w:bCs/>
          <w:u w:val="single"/>
        </w:rPr>
      </w:pPr>
      <w:r w:rsidRPr="00925F81">
        <w:rPr>
          <w:b/>
          <w:bCs/>
          <w:noProof/>
        </w:rPr>
        <w:lastRenderedPageBreak/>
        <w:drawing>
          <wp:inline distT="0" distB="0" distL="0" distR="0" wp14:anchorId="3DBBB2E9" wp14:editId="64CB621E">
            <wp:extent cx="6291580" cy="1235710"/>
            <wp:effectExtent l="12700" t="12700" r="7620" b="8890"/>
            <wp:docPr id="251" name="Picture 25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low confidence"/>
                    <pic:cNvPicPr/>
                  </pic:nvPicPr>
                  <pic:blipFill>
                    <a:blip r:embed="rId86"/>
                    <a:stretch>
                      <a:fillRect/>
                    </a:stretch>
                  </pic:blipFill>
                  <pic:spPr>
                    <a:xfrm>
                      <a:off x="0" y="0"/>
                      <a:ext cx="6291580" cy="1235710"/>
                    </a:xfrm>
                    <a:prstGeom prst="rect">
                      <a:avLst/>
                    </a:prstGeom>
                    <a:ln w="3175">
                      <a:solidFill>
                        <a:schemeClr val="bg1">
                          <a:lumMod val="85000"/>
                        </a:schemeClr>
                      </a:solidFill>
                    </a:ln>
                  </pic:spPr>
                </pic:pic>
              </a:graphicData>
            </a:graphic>
          </wp:inline>
        </w:drawing>
      </w:r>
    </w:p>
    <w:p w14:paraId="036D6E07" w14:textId="77777777" w:rsidR="0045432F" w:rsidRPr="00FD5AB3" w:rsidRDefault="0045432F" w:rsidP="0045432F">
      <w:r>
        <w:br/>
      </w:r>
      <w:r w:rsidRPr="00FD5AB3">
        <w:t>Figure</w:t>
      </w:r>
      <w:r>
        <w:t xml:space="preserve"> D.</w:t>
      </w:r>
      <w:r w:rsidRPr="00FD5AB3">
        <w:t xml:space="preserve">5: Sample Question </w:t>
      </w:r>
    </w:p>
    <w:p w14:paraId="1822A623" w14:textId="77777777" w:rsidR="0045432F" w:rsidRDefault="0045432F" w:rsidP="0045432F">
      <w:pPr>
        <w:rPr>
          <w:b/>
          <w:bCs/>
          <w:u w:val="single"/>
        </w:rPr>
      </w:pPr>
    </w:p>
    <w:p w14:paraId="044C4AE9" w14:textId="77777777" w:rsidR="0045432F" w:rsidRDefault="0045432F" w:rsidP="0045432F">
      <w:pPr>
        <w:rPr>
          <w:b/>
          <w:bCs/>
          <w:u w:val="single"/>
        </w:rPr>
      </w:pPr>
    </w:p>
    <w:p w14:paraId="7DE276FA" w14:textId="77777777" w:rsidR="0045432F" w:rsidRDefault="0045432F" w:rsidP="0045432F">
      <w:pPr>
        <w:jc w:val="both"/>
      </w:pPr>
      <w:r>
        <w:t>The user then needs to</w:t>
      </w:r>
      <w:r w:rsidRPr="00DC40D6">
        <w:t xml:space="preserve"> select a cell (bubble or rectangle) from the chart based on the provided Value and Uncertainty/CA</w:t>
      </w:r>
      <w:r>
        <w:t xml:space="preserve"> combination</w:t>
      </w:r>
      <w:r w:rsidRPr="00DC40D6">
        <w:t xml:space="preserve">. </w:t>
      </w:r>
      <w:r>
        <w:t xml:space="preserve"> After a cell is selected by the user</w:t>
      </w:r>
      <w:r w:rsidRPr="00DC40D6">
        <w:t xml:space="preserve">, </w:t>
      </w:r>
      <w:r>
        <w:t xml:space="preserve">the </w:t>
      </w:r>
      <w:r w:rsidRPr="00DC40D6">
        <w:t>next question will appear at the same place until it reaches to eighth question of the section.</w:t>
      </w:r>
    </w:p>
    <w:p w14:paraId="73FB46B5" w14:textId="77777777" w:rsidR="0045432F" w:rsidRDefault="0045432F" w:rsidP="0045432F"/>
    <w:p w14:paraId="09D4918E" w14:textId="77777777" w:rsidR="0045432F" w:rsidRPr="000C5CB8" w:rsidRDefault="0045432F" w:rsidP="0045432F">
      <w:pPr>
        <w:jc w:val="both"/>
        <w:rPr>
          <w:color w:val="FA04FE"/>
        </w:rPr>
      </w:pPr>
      <w:r>
        <w:t xml:space="preserve">Since the bubble chart and the grid chart are two major components of this research and we have four sections with these two components, we present one example with identification procedure for a sample question prior to questionnaire of each section. </w:t>
      </w:r>
      <w:r>
        <w:rPr>
          <w:color w:val="000000" w:themeColor="text1"/>
        </w:rPr>
        <w:t>Examples are given here for the reader of this document but in real application it will be described verbally to the participant along with answering more questions if the participant may have. O</w:t>
      </w:r>
      <w:r w:rsidRPr="0080306C">
        <w:rPr>
          <w:color w:val="000000" w:themeColor="text1"/>
        </w:rPr>
        <w:t xml:space="preserve">rders </w:t>
      </w:r>
      <w:r>
        <w:rPr>
          <w:color w:val="000000" w:themeColor="text1"/>
        </w:rPr>
        <w:t xml:space="preserve">of the questionnaire </w:t>
      </w:r>
      <w:r w:rsidRPr="0080306C">
        <w:rPr>
          <w:color w:val="000000" w:themeColor="text1"/>
        </w:rPr>
        <w:t>will be changed by counterbalancing stated above for different session users</w:t>
      </w:r>
      <w:r>
        <w:rPr>
          <w:color w:val="000000" w:themeColor="text1"/>
        </w:rPr>
        <w:t>. So, these are the summary of the next sections:</w:t>
      </w:r>
    </w:p>
    <w:p w14:paraId="3AE0BB8B" w14:textId="77777777" w:rsidR="0045432F" w:rsidRDefault="0045432F" w:rsidP="0045432F">
      <w:pPr>
        <w:jc w:val="both"/>
      </w:pPr>
    </w:p>
    <w:p w14:paraId="5A879DDC" w14:textId="77777777" w:rsidR="0045432F" w:rsidRPr="00310D22" w:rsidRDefault="0045432F" w:rsidP="009D20AF">
      <w:pPr>
        <w:pStyle w:val="ListParagraph"/>
        <w:numPr>
          <w:ilvl w:val="0"/>
          <w:numId w:val="20"/>
        </w:numPr>
        <w:spacing w:after="100" w:line="276" w:lineRule="auto"/>
        <w:rPr>
          <w:color w:val="000000" w:themeColor="text1"/>
        </w:rPr>
      </w:pPr>
      <w:r w:rsidRPr="00310D22">
        <w:rPr>
          <w:color w:val="000000" w:themeColor="text1"/>
        </w:rPr>
        <w:t>Example of CA + Bubble</w:t>
      </w:r>
    </w:p>
    <w:p w14:paraId="1FBFDD03" w14:textId="77777777" w:rsidR="0045432F"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CA + Bubble</w:t>
      </w:r>
    </w:p>
    <w:p w14:paraId="1E8E78A2" w14:textId="77777777" w:rsidR="0045432F" w:rsidRPr="00310D22"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Example of </w:t>
      </w:r>
      <w:r w:rsidRPr="00310D22">
        <w:rPr>
          <w:color w:val="000000" w:themeColor="text1"/>
          <w:lang w:val="fr-FR"/>
        </w:rPr>
        <w:t xml:space="preserve">VSUP + </w:t>
      </w:r>
      <w:proofErr w:type="spellStart"/>
      <w:r w:rsidRPr="00310D22">
        <w:rPr>
          <w:color w:val="000000" w:themeColor="text1"/>
          <w:lang w:val="fr-FR"/>
        </w:rPr>
        <w:t>Bubble</w:t>
      </w:r>
      <w:proofErr w:type="spellEnd"/>
    </w:p>
    <w:p w14:paraId="5AB6AFB3" w14:textId="77777777" w:rsidR="0045432F" w:rsidRPr="00310D22" w:rsidRDefault="0045432F" w:rsidP="009D20AF">
      <w:pPr>
        <w:pStyle w:val="ListParagraph"/>
        <w:numPr>
          <w:ilvl w:val="0"/>
          <w:numId w:val="20"/>
        </w:numPr>
        <w:spacing w:after="100" w:line="276" w:lineRule="auto"/>
        <w:rPr>
          <w:color w:val="000000" w:themeColor="text1"/>
          <w:lang w:val="fr-FR"/>
        </w:rPr>
      </w:pPr>
      <w:r w:rsidRPr="00310D22">
        <w:rPr>
          <w:color w:val="000000" w:themeColor="text1"/>
          <w:lang w:val="fr-FR"/>
        </w:rPr>
        <w:t xml:space="preserve">Questionnaire </w:t>
      </w:r>
      <w:r>
        <w:rPr>
          <w:color w:val="000000" w:themeColor="text1"/>
          <w:lang w:val="fr-FR"/>
        </w:rPr>
        <w:t>on</w:t>
      </w:r>
      <w:r w:rsidRPr="00310D22">
        <w:rPr>
          <w:color w:val="000000" w:themeColor="text1"/>
          <w:lang w:val="fr-FR"/>
        </w:rPr>
        <w:t xml:space="preserve"> VSUP + </w:t>
      </w:r>
      <w:proofErr w:type="spellStart"/>
      <w:r w:rsidRPr="00310D22">
        <w:rPr>
          <w:color w:val="000000" w:themeColor="text1"/>
          <w:lang w:val="fr-FR"/>
        </w:rPr>
        <w:t>Bubble</w:t>
      </w:r>
      <w:proofErr w:type="spellEnd"/>
    </w:p>
    <w:p w14:paraId="2D7F3F7E" w14:textId="77777777" w:rsidR="0045432F" w:rsidRPr="00310D22" w:rsidRDefault="0045432F" w:rsidP="009D20AF">
      <w:pPr>
        <w:pStyle w:val="ListParagraph"/>
        <w:numPr>
          <w:ilvl w:val="0"/>
          <w:numId w:val="20"/>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 xml:space="preserve">of </w:t>
      </w:r>
      <w:r w:rsidRPr="00310D22">
        <w:rPr>
          <w:color w:val="000000" w:themeColor="text1"/>
        </w:rPr>
        <w:t>CA + Grid</w:t>
      </w:r>
    </w:p>
    <w:p w14:paraId="05B399F9" w14:textId="77777777" w:rsidR="0045432F"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Questionnaire </w:t>
      </w:r>
      <w:r>
        <w:rPr>
          <w:color w:val="000000" w:themeColor="text1"/>
        </w:rPr>
        <w:t xml:space="preserve">on </w:t>
      </w:r>
      <w:r w:rsidRPr="00310D22">
        <w:rPr>
          <w:color w:val="000000" w:themeColor="text1"/>
        </w:rPr>
        <w:t>CA + Grid</w:t>
      </w:r>
    </w:p>
    <w:p w14:paraId="562686B9" w14:textId="77777777" w:rsidR="0045432F" w:rsidRPr="00DB7D3C" w:rsidRDefault="0045432F" w:rsidP="009D20AF">
      <w:pPr>
        <w:pStyle w:val="ListParagraph"/>
        <w:numPr>
          <w:ilvl w:val="0"/>
          <w:numId w:val="20"/>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of</w:t>
      </w:r>
      <w:r w:rsidRPr="00310D22">
        <w:rPr>
          <w:color w:val="000000" w:themeColor="text1"/>
        </w:rPr>
        <w:t xml:space="preserve"> VSUP + Grid</w:t>
      </w:r>
    </w:p>
    <w:p w14:paraId="1F0B59ED" w14:textId="77777777" w:rsidR="0045432F"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VSUP + Grid</w:t>
      </w:r>
    </w:p>
    <w:p w14:paraId="11859019" w14:textId="77777777" w:rsidR="0045432F" w:rsidRDefault="0045432F" w:rsidP="0045432F">
      <w:pPr>
        <w:pStyle w:val="ListParagraph"/>
        <w:rPr>
          <w:color w:val="000000" w:themeColor="text1"/>
        </w:rPr>
      </w:pPr>
    </w:p>
    <w:p w14:paraId="4BF5CEFF" w14:textId="77777777" w:rsidR="0045432F" w:rsidRDefault="0045432F" w:rsidP="0045432F">
      <w:pPr>
        <w:pStyle w:val="ListParagraph"/>
        <w:ind w:left="0"/>
        <w:rPr>
          <w:color w:val="000000" w:themeColor="text1"/>
        </w:rPr>
      </w:pPr>
      <w:r>
        <w:rPr>
          <w:color w:val="000000" w:themeColor="text1"/>
        </w:rPr>
        <w:t xml:space="preserve">Then we ask the following two types of additional questionnaires: </w:t>
      </w:r>
    </w:p>
    <w:p w14:paraId="3012E427" w14:textId="77777777" w:rsidR="0045432F" w:rsidRPr="003403E6" w:rsidRDefault="0045432F" w:rsidP="0045432F">
      <w:pPr>
        <w:pStyle w:val="ListParagraph"/>
        <w:ind w:left="0"/>
        <w:rPr>
          <w:color w:val="000000" w:themeColor="text1"/>
        </w:rPr>
      </w:pPr>
    </w:p>
    <w:p w14:paraId="5FC78C00" w14:textId="77777777" w:rsidR="0045432F" w:rsidRPr="003403E6" w:rsidRDefault="0045432F" w:rsidP="009D20AF">
      <w:pPr>
        <w:pStyle w:val="ListParagraph"/>
        <w:numPr>
          <w:ilvl w:val="0"/>
          <w:numId w:val="20"/>
        </w:numPr>
        <w:spacing w:after="100" w:line="276" w:lineRule="auto"/>
        <w:rPr>
          <w:rFonts w:ascii="Times" w:hAnsi="Times"/>
          <w:color w:val="000000" w:themeColor="text1"/>
        </w:rPr>
      </w:pPr>
      <w:r w:rsidRPr="003403E6">
        <w:rPr>
          <w:rFonts w:ascii="Times" w:hAnsi="Times"/>
          <w:color w:val="000000" w:themeColor="text1"/>
        </w:rPr>
        <w:t>Questions on System Usability Scale (SUS)</w:t>
      </w:r>
    </w:p>
    <w:p w14:paraId="0552C20E" w14:textId="77777777" w:rsidR="0045432F" w:rsidRPr="003403E6" w:rsidRDefault="0045432F" w:rsidP="009D20AF">
      <w:pPr>
        <w:pStyle w:val="ListParagraph"/>
        <w:numPr>
          <w:ilvl w:val="0"/>
          <w:numId w:val="20"/>
        </w:numPr>
        <w:spacing w:after="100" w:line="276" w:lineRule="auto"/>
        <w:rPr>
          <w:rFonts w:ascii="Times" w:hAnsi="Times"/>
          <w:color w:val="000000" w:themeColor="text1"/>
        </w:rPr>
      </w:pPr>
      <w:r w:rsidRPr="003403E6">
        <w:rPr>
          <w:rFonts w:ascii="Times" w:hAnsi="Times"/>
          <w:color w:val="000000" w:themeColor="text1"/>
        </w:rPr>
        <w:t>Questions on NASA TLX</w:t>
      </w:r>
    </w:p>
    <w:p w14:paraId="52EB55B2" w14:textId="77777777" w:rsidR="0045432F" w:rsidRPr="00310D22" w:rsidRDefault="0045432F" w:rsidP="0045432F">
      <w:pPr>
        <w:pStyle w:val="ListParagraph"/>
        <w:ind w:left="0"/>
        <w:rPr>
          <w:color w:val="000000" w:themeColor="text1"/>
        </w:rPr>
      </w:pPr>
    </w:p>
    <w:p w14:paraId="294379DD" w14:textId="77777777" w:rsidR="0045432F" w:rsidRDefault="0045432F" w:rsidP="0045432F">
      <w:pPr>
        <w:rPr>
          <w:b/>
          <w:bCs/>
          <w:u w:val="single"/>
        </w:rPr>
      </w:pPr>
    </w:p>
    <w:p w14:paraId="1CA6D1DA" w14:textId="77777777" w:rsidR="0045432F" w:rsidRDefault="0045432F" w:rsidP="0045432F">
      <w:pPr>
        <w:rPr>
          <w:b/>
          <w:bCs/>
          <w:u w:val="single"/>
        </w:rPr>
      </w:pPr>
    </w:p>
    <w:p w14:paraId="46CD655F" w14:textId="77777777" w:rsidR="0045432F" w:rsidRDefault="0045432F" w:rsidP="0045432F">
      <w:pPr>
        <w:rPr>
          <w:b/>
          <w:bCs/>
          <w:u w:val="single"/>
        </w:rPr>
      </w:pPr>
    </w:p>
    <w:p w14:paraId="50B6CACC" w14:textId="77777777" w:rsidR="0045432F" w:rsidRDefault="0045432F" w:rsidP="0045432F">
      <w:pPr>
        <w:rPr>
          <w:b/>
          <w:bCs/>
          <w:u w:val="single"/>
        </w:rPr>
      </w:pPr>
    </w:p>
    <w:p w14:paraId="0F8ED36C" w14:textId="77777777" w:rsidR="0045432F" w:rsidRDefault="0045432F" w:rsidP="0045432F">
      <w:pPr>
        <w:rPr>
          <w:b/>
          <w:bCs/>
          <w:u w:val="single"/>
        </w:rPr>
      </w:pPr>
    </w:p>
    <w:p w14:paraId="75518B81" w14:textId="77777777" w:rsidR="0045432F" w:rsidRDefault="0045432F" w:rsidP="0045432F">
      <w:pPr>
        <w:rPr>
          <w:b/>
          <w:bCs/>
          <w:u w:val="single"/>
        </w:rPr>
      </w:pPr>
    </w:p>
    <w:p w14:paraId="5461D9AF" w14:textId="77777777" w:rsidR="0045432F" w:rsidRDefault="0045432F" w:rsidP="0045432F">
      <w:pPr>
        <w:rPr>
          <w:b/>
          <w:bCs/>
          <w:u w:val="single"/>
        </w:rPr>
      </w:pPr>
    </w:p>
    <w:p w14:paraId="48E8F84C" w14:textId="77777777" w:rsidR="0045432F" w:rsidRDefault="0045432F" w:rsidP="0045432F">
      <w:pPr>
        <w:rPr>
          <w:b/>
          <w:bCs/>
          <w:u w:val="single"/>
        </w:rPr>
      </w:pPr>
    </w:p>
    <w:p w14:paraId="2C8A60C4" w14:textId="77777777" w:rsidR="0045432F" w:rsidRDefault="0045432F" w:rsidP="0045432F">
      <w:pPr>
        <w:rPr>
          <w:b/>
          <w:bCs/>
          <w:u w:val="single"/>
        </w:rPr>
      </w:pPr>
    </w:p>
    <w:p w14:paraId="53AEFAEC" w14:textId="77777777" w:rsidR="0045432F" w:rsidRDefault="0045432F" w:rsidP="0045432F">
      <w:pPr>
        <w:rPr>
          <w:b/>
          <w:bCs/>
          <w:u w:val="single"/>
        </w:rPr>
      </w:pPr>
    </w:p>
    <w:p w14:paraId="7ADD00A7" w14:textId="77777777" w:rsidR="0045432F" w:rsidRDefault="0045432F" w:rsidP="0045432F">
      <w:pPr>
        <w:rPr>
          <w:b/>
          <w:bCs/>
          <w:u w:val="single"/>
        </w:rPr>
      </w:pPr>
    </w:p>
    <w:p w14:paraId="0B6F0D78" w14:textId="77777777" w:rsidR="0045432F" w:rsidRDefault="0045432F" w:rsidP="0045432F">
      <w:pPr>
        <w:rPr>
          <w:b/>
          <w:bCs/>
          <w:u w:val="single"/>
        </w:rPr>
      </w:pPr>
    </w:p>
    <w:p w14:paraId="3E645F61" w14:textId="77777777" w:rsidR="0045432F" w:rsidRDefault="0045432F" w:rsidP="0045432F">
      <w:pPr>
        <w:rPr>
          <w:b/>
          <w:bCs/>
          <w:color w:val="000000" w:themeColor="text1"/>
          <w:sz w:val="28"/>
          <w:szCs w:val="28"/>
        </w:rPr>
      </w:pPr>
      <w:r>
        <w:rPr>
          <w:b/>
          <w:bCs/>
          <w:color w:val="000000" w:themeColor="text1"/>
          <w:sz w:val="28"/>
          <w:szCs w:val="28"/>
        </w:rPr>
        <w:t>2</w:t>
      </w:r>
      <w:r w:rsidRPr="003C653A">
        <w:rPr>
          <w:b/>
          <w:bCs/>
          <w:color w:val="000000" w:themeColor="text1"/>
          <w:sz w:val="28"/>
          <w:szCs w:val="28"/>
        </w:rPr>
        <w:t>.</w:t>
      </w:r>
      <w:r w:rsidRPr="003C653A">
        <w:rPr>
          <w:b/>
          <w:bCs/>
          <w:color w:val="000000" w:themeColor="text1"/>
          <w:sz w:val="28"/>
          <w:szCs w:val="28"/>
        </w:rPr>
        <w:tab/>
        <w:t>Example</w:t>
      </w:r>
      <w:r>
        <w:rPr>
          <w:b/>
          <w:bCs/>
          <w:color w:val="000000" w:themeColor="text1"/>
          <w:sz w:val="28"/>
          <w:szCs w:val="28"/>
        </w:rPr>
        <w:t xml:space="preserve"> of CA + Bubble</w:t>
      </w:r>
      <w:r w:rsidRPr="003C653A">
        <w:rPr>
          <w:b/>
          <w:bCs/>
          <w:color w:val="000000" w:themeColor="text1"/>
          <w:sz w:val="28"/>
          <w:szCs w:val="28"/>
        </w:rPr>
        <w:t>:</w:t>
      </w:r>
    </w:p>
    <w:p w14:paraId="2BABDB37" w14:textId="77777777" w:rsidR="0045432F" w:rsidRPr="003C653A" w:rsidRDefault="0045432F" w:rsidP="0045432F">
      <w:pPr>
        <w:rPr>
          <w:b/>
          <w:bCs/>
          <w:color w:val="000000" w:themeColor="text1"/>
          <w:sz w:val="28"/>
          <w:szCs w:val="28"/>
        </w:rPr>
      </w:pPr>
    </w:p>
    <w:p w14:paraId="7B0591B0" w14:textId="77777777" w:rsidR="0045432F" w:rsidRDefault="0045432F" w:rsidP="0045432F">
      <w:pPr>
        <w:jc w:val="both"/>
        <w:rPr>
          <w:b/>
          <w:bCs/>
          <w:color w:val="000000" w:themeColor="text1"/>
        </w:rPr>
      </w:pPr>
      <w:r>
        <w:rPr>
          <w:b/>
          <w:bCs/>
          <w:noProof/>
          <w:color w:val="000000" w:themeColor="text1"/>
        </w:rPr>
        <mc:AlternateContent>
          <mc:Choice Requires="wpg">
            <w:drawing>
              <wp:anchor distT="0" distB="0" distL="114300" distR="114300" simplePos="0" relativeHeight="251688960" behindDoc="0" locked="0" layoutInCell="1" allowOverlap="1" wp14:anchorId="6980120E" wp14:editId="71419845">
                <wp:simplePos x="0" y="0"/>
                <wp:positionH relativeFrom="column">
                  <wp:posOffset>191919</wp:posOffset>
                </wp:positionH>
                <wp:positionV relativeFrom="paragraph">
                  <wp:posOffset>186839</wp:posOffset>
                </wp:positionV>
                <wp:extent cx="5763895" cy="3088707"/>
                <wp:effectExtent l="0" t="25400" r="52705" b="0"/>
                <wp:wrapNone/>
                <wp:docPr id="83" name="Group 83"/>
                <wp:cNvGraphicFramePr/>
                <a:graphic xmlns:a="http://schemas.openxmlformats.org/drawingml/2006/main">
                  <a:graphicData uri="http://schemas.microsoft.com/office/word/2010/wordprocessingGroup">
                    <wpg:wgp>
                      <wpg:cNvGrpSpPr/>
                      <wpg:grpSpPr>
                        <a:xfrm>
                          <a:off x="0" y="0"/>
                          <a:ext cx="5763895" cy="3088707"/>
                          <a:chOff x="0" y="-34362"/>
                          <a:chExt cx="5763895" cy="3089135"/>
                        </a:xfrm>
                      </wpg:grpSpPr>
                      <wps:wsp>
                        <wps:cNvPr id="84" name="Straight Arrow Connector 84"/>
                        <wps:cNvCnPr/>
                        <wps:spPr>
                          <a:xfrm flipH="1">
                            <a:off x="3994573" y="873760"/>
                            <a:ext cx="1168400" cy="298027"/>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85" name="Straight Arrow Connector 85"/>
                        <wps:cNvCnPr/>
                        <wps:spPr>
                          <a:xfrm flipH="1" flipV="1">
                            <a:off x="2275417" y="2607161"/>
                            <a:ext cx="676063" cy="310049"/>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86" name="Text Box 86"/>
                        <wps:cNvSpPr txBox="1"/>
                        <wps:spPr>
                          <a:xfrm>
                            <a:off x="2959947" y="2878667"/>
                            <a:ext cx="386080" cy="176106"/>
                          </a:xfrm>
                          <a:prstGeom prst="rect">
                            <a:avLst/>
                          </a:prstGeom>
                          <a:solidFill>
                            <a:schemeClr val="lt1"/>
                          </a:solidFill>
                          <a:ln w="6350">
                            <a:noFill/>
                          </a:ln>
                        </wps:spPr>
                        <wps:txbx>
                          <w:txbxContent>
                            <w:p w14:paraId="19DCF912"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7" name="Text Box 87"/>
                        <wps:cNvSpPr txBox="1"/>
                        <wps:spPr>
                          <a:xfrm>
                            <a:off x="1882987" y="0"/>
                            <a:ext cx="562187" cy="176106"/>
                          </a:xfrm>
                          <a:prstGeom prst="rect">
                            <a:avLst/>
                          </a:prstGeom>
                          <a:solidFill>
                            <a:schemeClr val="lt1"/>
                          </a:solidFill>
                          <a:ln w="6350">
                            <a:noFill/>
                          </a:ln>
                        </wps:spPr>
                        <wps:txbx>
                          <w:txbxContent>
                            <w:p w14:paraId="7593524A"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8" name="Straight Arrow Connector 88"/>
                        <wps:cNvCnPr/>
                        <wps:spPr>
                          <a:xfrm>
                            <a:off x="2275840" y="155787"/>
                            <a:ext cx="61976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89" name="Text Box 89"/>
                        <wps:cNvSpPr txBox="1"/>
                        <wps:spPr>
                          <a:xfrm>
                            <a:off x="4802293" y="2431627"/>
                            <a:ext cx="886884" cy="175895"/>
                          </a:xfrm>
                          <a:prstGeom prst="rect">
                            <a:avLst/>
                          </a:prstGeom>
                          <a:solidFill>
                            <a:schemeClr val="lt1"/>
                          </a:solidFill>
                          <a:ln w="6350">
                            <a:noFill/>
                          </a:ln>
                        </wps:spPr>
                        <wps:txbx>
                          <w:txbxContent>
                            <w:p w14:paraId="47E02135"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0" name="Straight Arrow Connector 90"/>
                        <wps:cNvCnPr/>
                        <wps:spPr>
                          <a:xfrm flipH="1" flipV="1">
                            <a:off x="5161280" y="1908387"/>
                            <a:ext cx="209973" cy="5215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1" name="Straight Arrow Connector 91"/>
                        <wps:cNvCnPr/>
                        <wps:spPr>
                          <a:xfrm flipV="1">
                            <a:off x="5371253" y="1908387"/>
                            <a:ext cx="392642" cy="52323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2" name="Text Box 92"/>
                        <wps:cNvSpPr txBox="1"/>
                        <wps:spPr>
                          <a:xfrm>
                            <a:off x="4809066" y="-34362"/>
                            <a:ext cx="562187" cy="197251"/>
                          </a:xfrm>
                          <a:prstGeom prst="rect">
                            <a:avLst/>
                          </a:prstGeom>
                          <a:solidFill>
                            <a:schemeClr val="lt1"/>
                          </a:solidFill>
                          <a:ln w="6350">
                            <a:noFill/>
                          </a:ln>
                        </wps:spPr>
                        <wps:txbx>
                          <w:txbxContent>
                            <w:p w14:paraId="0B7390C9" w14:textId="77777777" w:rsidR="0045432F" w:rsidRPr="001B5743" w:rsidRDefault="0045432F" w:rsidP="0045432F">
                              <w:pPr>
                                <w:rPr>
                                  <w:sz w:val="18"/>
                                  <w:szCs w:val="18"/>
                                </w:rPr>
                              </w:pPr>
                              <w:r>
                                <w:rPr>
                                  <w:sz w:val="18"/>
                                  <w:szCs w:val="18"/>
                                </w:rPr>
                                <w:t>Value=50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 name="Text Box 93"/>
                        <wps:cNvSpPr txBox="1"/>
                        <wps:spPr>
                          <a:xfrm>
                            <a:off x="5208693" y="785707"/>
                            <a:ext cx="440267" cy="175895"/>
                          </a:xfrm>
                          <a:prstGeom prst="rect">
                            <a:avLst/>
                          </a:prstGeom>
                          <a:solidFill>
                            <a:schemeClr val="lt1"/>
                          </a:solidFill>
                          <a:ln w="6350">
                            <a:noFill/>
                          </a:ln>
                        </wps:spPr>
                        <wps:txbx>
                          <w:txbxContent>
                            <w:p w14:paraId="153F244B" w14:textId="77777777" w:rsidR="0045432F" w:rsidRPr="001B5743" w:rsidRDefault="0045432F" w:rsidP="0045432F">
                              <w:pPr>
                                <w:rPr>
                                  <w:sz w:val="18"/>
                                  <w:szCs w:val="18"/>
                                </w:rPr>
                              </w:pPr>
                              <w:r>
                                <w:rPr>
                                  <w:sz w:val="18"/>
                                  <w:szCs w:val="18"/>
                                </w:rPr>
                                <w:t>CA=71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4" name="Straight Arrow Connector 94"/>
                        <wps:cNvCnPr/>
                        <wps:spPr>
                          <a:xfrm flipH="1" flipV="1">
                            <a:off x="1671320" y="1549400"/>
                            <a:ext cx="975360" cy="55118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5" name="Text Box 95"/>
                        <wps:cNvSpPr txBox="1"/>
                        <wps:spPr>
                          <a:xfrm>
                            <a:off x="2648373" y="2099733"/>
                            <a:ext cx="636694" cy="194522"/>
                          </a:xfrm>
                          <a:prstGeom prst="rect">
                            <a:avLst/>
                          </a:prstGeom>
                          <a:solidFill>
                            <a:schemeClr val="lt1"/>
                          </a:solidFill>
                          <a:ln w="6350">
                            <a:noFill/>
                          </a:ln>
                        </wps:spPr>
                        <wps:txbx>
                          <w:txbxContent>
                            <w:p w14:paraId="2937782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 name="Text Box 96"/>
                        <wps:cNvSpPr txBox="1"/>
                        <wps:spPr>
                          <a:xfrm>
                            <a:off x="0" y="229023"/>
                            <a:ext cx="866987" cy="157057"/>
                          </a:xfrm>
                          <a:prstGeom prst="rect">
                            <a:avLst/>
                          </a:prstGeom>
                          <a:solidFill>
                            <a:schemeClr val="lt1"/>
                          </a:solidFill>
                          <a:ln w="6350">
                            <a:noFill/>
                          </a:ln>
                        </wps:spPr>
                        <wps:txbx>
                          <w:txbxContent>
                            <w:p w14:paraId="11B925C3"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7" name="Straight Arrow Connector 97"/>
                        <wps:cNvCnPr/>
                        <wps:spPr>
                          <a:xfrm flipH="1" flipV="1">
                            <a:off x="215053" y="-34362"/>
                            <a:ext cx="125307" cy="26337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8" name="Straight Arrow Connector 98"/>
                        <wps:cNvCnPr/>
                        <wps:spPr>
                          <a:xfrm flipH="1">
                            <a:off x="4421293" y="101619"/>
                            <a:ext cx="518260" cy="46623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g:wgp>
                  </a:graphicData>
                </a:graphic>
                <wp14:sizeRelV relativeFrom="margin">
                  <wp14:pctHeight>0</wp14:pctHeight>
                </wp14:sizeRelV>
              </wp:anchor>
            </w:drawing>
          </mc:Choice>
          <mc:Fallback>
            <w:pict>
              <v:group w14:anchorId="6980120E" id="Group 83" o:spid="_x0000_s1058" style="position:absolute;left:0;text-align:left;margin-left:15.1pt;margin-top:14.7pt;width:453.85pt;height:243.2pt;z-index:251688960;mso-height-relative:margin" coordorigin=",-343" coordsize="57638,308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">
                <v:shape id="Straight Arrow Connector 84" o:spid="_x0000_s1059" type="#_x0000_t32" style="position:absolute;left:39945;top:8737;width:11684;height:29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85" o:spid="_x0000_s1060" type="#_x0000_t32" style="position:absolute;left:22754;top:26071;width:6760;height:310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" strokecolor="#4472c4 [3204]" strokeweight=".5pt">
                  <v:stroke endarrow="block" joinstyle="miter"/>
                  <v:shadow on="t" type="perspective" color="black" opacity="24903f" origin=",.5" offset=".55556mm,0" matrix="655f,,,655f"/>
                </v:shape>
                <v:shape id="Text Box 86" o:spid="_x0000_s1061" type="#_x0000_t202" style="position:absolute;left:29599;top:28786;width:3861;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" fillcolor="white [3201]" stroked="f" strokeweight=".5pt">
                  <v:textbox inset="0,0,0,0">
                    <w:txbxContent>
                      <w:p w14:paraId="19DCF912" w14:textId="77777777" w:rsidR="0045432F" w:rsidRPr="001B5743" w:rsidRDefault="0045432F" w:rsidP="0045432F">
                        <w:pPr>
                          <w:rPr>
                            <w:sz w:val="18"/>
                            <w:szCs w:val="18"/>
                          </w:rPr>
                        </w:pPr>
                        <w:r w:rsidRPr="001B5743">
                          <w:rPr>
                            <w:sz w:val="18"/>
                            <w:szCs w:val="18"/>
                          </w:rPr>
                          <w:t>Chart</w:t>
                        </w:r>
                      </w:p>
                    </w:txbxContent>
                  </v:textbox>
                </v:shape>
                <v:shape id="Text Box 87" o:spid="_x0000_s1062" type="#_x0000_t202" style="position:absolute;left:18829;width:5622;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" fillcolor="white [3201]" stroked="f" strokeweight=".5pt">
                  <v:textbox inset="0,0,0,0">
                    <w:txbxContent>
                      <w:p w14:paraId="7593524A" w14:textId="77777777" w:rsidR="0045432F" w:rsidRPr="001B5743" w:rsidRDefault="0045432F" w:rsidP="0045432F">
                        <w:pPr>
                          <w:rPr>
                            <w:sz w:val="18"/>
                            <w:szCs w:val="18"/>
                          </w:rPr>
                        </w:pPr>
                        <w:r w:rsidRPr="001B5743">
                          <w:rPr>
                            <w:sz w:val="18"/>
                            <w:szCs w:val="18"/>
                          </w:rPr>
                          <w:t>Legend</w:t>
                        </w:r>
                      </w:p>
                    </w:txbxContent>
                  </v:textbox>
                </v:shape>
                <v:shape id="Straight Arrow Connector 88" o:spid="_x0000_s1063" type="#_x0000_t32" style="position:absolute;left:22758;top:1557;width:6198;height:23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" strokecolor="#4472c4 [3204]" strokeweight=".5pt">
                  <v:stroke endarrow="block" joinstyle="miter"/>
                  <v:shadow on="t" type="perspective" color="black" origin=",.5" offset=".55556mm,0" matrix="655f,,,655f"/>
                </v:shape>
                <v:shape id="Text Box 89" o:spid="_x0000_s1064" type="#_x0000_t202" style="position:absolute;left:48022;top:24316;width:8869;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" fillcolor="white [3201]" stroked="f" strokeweight=".5pt">
                  <v:textbox inset="0,0,0,0">
                    <w:txbxContent>
                      <w:p w14:paraId="47E02135" w14:textId="77777777" w:rsidR="0045432F" w:rsidRPr="001B5743" w:rsidRDefault="0045432F" w:rsidP="0045432F">
                        <w:pPr>
                          <w:rPr>
                            <w:sz w:val="16"/>
                            <w:szCs w:val="16"/>
                          </w:rPr>
                        </w:pPr>
                        <w:r w:rsidRPr="001B5743">
                          <w:rPr>
                            <w:sz w:val="16"/>
                            <w:szCs w:val="16"/>
                          </w:rPr>
                          <w:t>Question Parameters</w:t>
                        </w:r>
                      </w:p>
                    </w:txbxContent>
                  </v:textbox>
                </v:shape>
                <v:shape id="Straight Arrow Connector 90" o:spid="_x0000_s1065" type="#_x0000_t32" style="position:absolute;left:51612;top:19083;width:2100;height:521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91" o:spid="_x0000_s1066" type="#_x0000_t32" style="position:absolute;left:53712;top:19083;width:3926;height:523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" strokecolor="#4472c4 [3204]" strokeweight=".5pt">
                  <v:stroke endarrow="block" joinstyle="miter"/>
                  <v:shadow on="t" type="perspective" color="black" origin=",.5" offset=".55556mm,0" matrix="655f,,,655f"/>
                </v:shape>
                <v:shape id="Text Box 92" o:spid="_x0000_s1067" type="#_x0000_t202" style="position:absolute;left:48090;top:-343;width:5622;height:1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" fillcolor="white [3201]" stroked="f" strokeweight=".5pt">
                  <v:textbox inset="0,0,0,0">
                    <w:txbxContent>
                      <w:p w14:paraId="0B7390C9" w14:textId="77777777" w:rsidR="0045432F" w:rsidRPr="001B5743" w:rsidRDefault="0045432F" w:rsidP="0045432F">
                        <w:pPr>
                          <w:rPr>
                            <w:sz w:val="18"/>
                            <w:szCs w:val="18"/>
                          </w:rPr>
                        </w:pPr>
                        <w:r>
                          <w:rPr>
                            <w:sz w:val="18"/>
                            <w:szCs w:val="18"/>
                          </w:rPr>
                          <w:t>Value=50</w:t>
                        </w:r>
                      </w:p>
                    </w:txbxContent>
                  </v:textbox>
                </v:shape>
                <v:shape id="Text Box 93" o:spid="_x0000_s1068" type="#_x0000_t202" style="position:absolute;left:52086;top:7857;width:4403;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" fillcolor="white [3201]" stroked="f" strokeweight=".5pt">
                  <v:textbox inset="0,0,0,0">
                    <w:txbxContent>
                      <w:p w14:paraId="153F244B" w14:textId="77777777" w:rsidR="0045432F" w:rsidRPr="001B5743" w:rsidRDefault="0045432F" w:rsidP="0045432F">
                        <w:pPr>
                          <w:rPr>
                            <w:sz w:val="18"/>
                            <w:szCs w:val="18"/>
                          </w:rPr>
                        </w:pPr>
                        <w:r>
                          <w:rPr>
                            <w:sz w:val="18"/>
                            <w:szCs w:val="18"/>
                          </w:rPr>
                          <w:t>CA=71</w:t>
                        </w:r>
                      </w:p>
                    </w:txbxContent>
                  </v:textbox>
                </v:shape>
                <v:shape id="Straight Arrow Connector 94" o:spid="_x0000_s1069" type="#_x0000_t32" style="position:absolute;left:16713;top:15494;width:9753;height:551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" strokecolor="#4472c4 [3204]" strokeweight=".5pt">
                  <v:stroke endarrow="block" joinstyle="miter"/>
                  <v:shadow on="t" type="perspective" color="black" origin=",.5" offset=".55556mm,0" matrix="655f,,,655f"/>
                </v:shape>
                <v:shape id="Text Box 95" o:spid="_x0000_s1070" type="#_x0000_t202" style="position:absolute;left:26483;top:20997;width:6367;height:1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" fillcolor="white [3201]" stroked="f" strokeweight=".5pt">
                  <v:textbox inset="0,0,0,0">
                    <w:txbxContent>
                      <w:p w14:paraId="2937782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v:shape id="Text Box 96" o:spid="_x0000_s1071" type="#_x0000_t202" style="position:absolute;top:2290;width:8669;height:15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" fillcolor="white [3201]" stroked="f" strokeweight=".5pt">
                  <v:textbox inset="0,0,0,0">
                    <w:txbxContent>
                      <w:p w14:paraId="11B925C3" w14:textId="77777777" w:rsidR="0045432F" w:rsidRPr="001B5743" w:rsidRDefault="0045432F" w:rsidP="0045432F">
                        <w:pPr>
                          <w:rPr>
                            <w:sz w:val="18"/>
                            <w:szCs w:val="18"/>
                          </w:rPr>
                        </w:pPr>
                        <w:r>
                          <w:rPr>
                            <w:sz w:val="18"/>
                            <w:szCs w:val="18"/>
                          </w:rPr>
                          <w:t>Module Name</w:t>
                        </w:r>
                      </w:p>
                    </w:txbxContent>
                  </v:textbox>
                </v:shape>
                <v:shape id="Straight Arrow Connector 97" o:spid="_x0000_s1072" type="#_x0000_t32" style="position:absolute;left:2150;top:-343;width:1253;height:263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98" o:spid="_x0000_s1073" type="#_x0000_t32" style="position:absolute;left:44212;top:1016;width:5183;height:466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" strokecolor="#4472c4 [3204]" strokeweight=".5pt">
                  <v:stroke endarrow="block" joinstyle="miter"/>
                  <v:shadow on="t" type="perspective" color="black" origin=",.5" offset=".55556mm,0" matrix="655f,,,655f"/>
                </v:shape>
              </v:group>
            </w:pict>
          </mc:Fallback>
        </mc:AlternateContent>
      </w:r>
      <w:r w:rsidRPr="00200B75">
        <w:rPr>
          <w:noProof/>
          <w:color w:val="000000" w:themeColor="text1"/>
        </w:rPr>
        <mc:AlternateContent>
          <mc:Choice Requires="wps">
            <w:drawing>
              <wp:anchor distT="0" distB="0" distL="114300" distR="114300" simplePos="0" relativeHeight="251742208" behindDoc="0" locked="0" layoutInCell="1" allowOverlap="1" wp14:anchorId="7C7B9290" wp14:editId="2BB29620">
                <wp:simplePos x="0" y="0"/>
                <wp:positionH relativeFrom="column">
                  <wp:posOffset>3093085</wp:posOffset>
                </wp:positionH>
                <wp:positionV relativeFrom="paragraph">
                  <wp:posOffset>383518</wp:posOffset>
                </wp:positionV>
                <wp:extent cx="2790190" cy="1591310"/>
                <wp:effectExtent l="0" t="0" r="16510" b="21590"/>
                <wp:wrapNone/>
                <wp:docPr id="99" name="Rectangle 99"/>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C5EBA4" id="Rectangle 99" o:spid="_x0000_s1026" style="position:absolute;margin-left:243.55pt;margin-top:30.2pt;width:219.7pt;height:125.3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Nmo76H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Pr>
          <w:b/>
          <w:bCs/>
          <w:noProof/>
          <w:color w:val="000000" w:themeColor="text1"/>
        </w:rPr>
        <mc:AlternateContent>
          <mc:Choice Requires="wps">
            <w:drawing>
              <wp:anchor distT="0" distB="0" distL="114300" distR="114300" simplePos="0" relativeHeight="251674624" behindDoc="0" locked="0" layoutInCell="1" allowOverlap="1" wp14:anchorId="7D360E2E" wp14:editId="1DCB02A2">
                <wp:simplePos x="0" y="0"/>
                <wp:positionH relativeFrom="column">
                  <wp:posOffset>45297</wp:posOffset>
                </wp:positionH>
                <wp:positionV relativeFrom="paragraph">
                  <wp:posOffset>733637</wp:posOffset>
                </wp:positionV>
                <wp:extent cx="2424641" cy="2695786"/>
                <wp:effectExtent l="0" t="0" r="13970" b="22225"/>
                <wp:wrapNone/>
                <wp:docPr id="196" name="Rectangle 196"/>
                <wp:cNvGraphicFramePr/>
                <a:graphic xmlns:a="http://schemas.openxmlformats.org/drawingml/2006/main">
                  <a:graphicData uri="http://schemas.microsoft.com/office/word/2010/wordprocessingShape">
                    <wps:wsp>
                      <wps:cNvSpPr/>
                      <wps:spPr>
                        <a:xfrm>
                          <a:off x="0" y="0"/>
                          <a:ext cx="2424641" cy="2695786"/>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E4117" id="Rectangle 196" o:spid="_x0000_s1026" style="position:absolute;margin-left:3.55pt;margin-top:57.75pt;width:190.9pt;height:212.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" filled="f" strokecolor="#d8d8d8 [2732]" strokeweight=".25pt">
                <v:shadow on="t" type="perspective" color="black" opacity="22937f" origin=",.5" offset=".63889mm,0" matrix="655f,,,655f"/>
              </v:rect>
            </w:pict>
          </mc:Fallback>
        </mc:AlternateContent>
      </w:r>
      <w:r>
        <w:rPr>
          <w:b/>
          <w:bCs/>
          <w:noProof/>
          <w:color w:val="000000" w:themeColor="text1"/>
        </w:rPr>
        <w:drawing>
          <wp:inline distT="0" distB="0" distL="0" distR="0" wp14:anchorId="1030C783" wp14:editId="3A62AB15">
            <wp:extent cx="6291580" cy="3453765"/>
            <wp:effectExtent l="12700" t="12700" r="7620" b="13335"/>
            <wp:docPr id="144" name="Picture 1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10;&#10;Description automatically generated"/>
                    <pic:cNvPicPr/>
                  </pic:nvPicPr>
                  <pic:blipFill>
                    <a:blip r:embed="rId87"/>
                    <a:stretch>
                      <a:fillRect/>
                    </a:stretch>
                  </pic:blipFill>
                  <pic:spPr>
                    <a:xfrm>
                      <a:off x="0" y="0"/>
                      <a:ext cx="6291580" cy="3453765"/>
                    </a:xfrm>
                    <a:prstGeom prst="rect">
                      <a:avLst/>
                    </a:prstGeom>
                    <a:ln w="3175">
                      <a:solidFill>
                        <a:schemeClr val="bg1">
                          <a:lumMod val="85000"/>
                        </a:schemeClr>
                      </a:solidFill>
                    </a:ln>
                  </pic:spPr>
                </pic:pic>
              </a:graphicData>
            </a:graphic>
          </wp:inline>
        </w:drawing>
      </w:r>
    </w:p>
    <w:p w14:paraId="1FB2FC6F" w14:textId="77777777" w:rsidR="0045432F" w:rsidRDefault="0045432F" w:rsidP="0045432F">
      <w:pPr>
        <w:jc w:val="both"/>
        <w:rPr>
          <w:color w:val="000000" w:themeColor="text1"/>
        </w:rPr>
      </w:pPr>
    </w:p>
    <w:p w14:paraId="308AEC97" w14:textId="77777777" w:rsidR="0045432F" w:rsidRPr="00200B75" w:rsidRDefault="0045432F" w:rsidP="0045432F">
      <w:pPr>
        <w:jc w:val="both"/>
        <w:rPr>
          <w:color w:val="000000" w:themeColor="text1"/>
        </w:rPr>
      </w:pPr>
      <w:r w:rsidRPr="00200B75">
        <w:rPr>
          <w:color w:val="000000" w:themeColor="text1"/>
        </w:rPr>
        <w:t>Figure</w:t>
      </w:r>
      <w:r>
        <w:rPr>
          <w:color w:val="000000" w:themeColor="text1"/>
        </w:rPr>
        <w:t xml:space="preserve"> D.</w:t>
      </w:r>
      <w:r w:rsidRPr="00200B75">
        <w:rPr>
          <w:color w:val="000000" w:themeColor="text1"/>
        </w:rPr>
        <w:t>6: Question-Answer Identification Procedure</w:t>
      </w:r>
    </w:p>
    <w:p w14:paraId="5CA33485" w14:textId="77777777" w:rsidR="0045432F" w:rsidRPr="001B5743" w:rsidRDefault="0045432F" w:rsidP="0045432F">
      <w:pPr>
        <w:jc w:val="both"/>
        <w:rPr>
          <w:b/>
          <w:bCs/>
          <w:color w:val="000000" w:themeColor="text1"/>
        </w:rPr>
      </w:pPr>
    </w:p>
    <w:p w14:paraId="7C22C015" w14:textId="77777777" w:rsidR="0045432F" w:rsidRPr="00E519F0" w:rsidRDefault="0045432F" w:rsidP="0045432F">
      <w:r w:rsidRPr="002B1D5F">
        <w:rPr>
          <w:b/>
          <w:bCs/>
        </w:rPr>
        <w:t>Description</w:t>
      </w:r>
      <w:r w:rsidRPr="00E519F0">
        <w:t>:</w:t>
      </w:r>
    </w:p>
    <w:p w14:paraId="5C2FE9CD" w14:textId="77777777" w:rsidR="0045432F" w:rsidRDefault="0045432F" w:rsidP="0045432F">
      <w:r w:rsidRPr="00E519F0">
        <w:t>In this example</w:t>
      </w:r>
      <w:r>
        <w:t>, we have introduced the different components with arrow indicators such as Chart, Legend, question parameters. Detection of question parameters in legend and finally based on the parameter values finding the target cell from the chart with the label ‘Cell to Click’.</w:t>
      </w:r>
    </w:p>
    <w:p w14:paraId="35294733" w14:textId="77777777" w:rsidR="0045432F" w:rsidRDefault="0045432F" w:rsidP="0045432F"/>
    <w:p w14:paraId="0B9D2E52" w14:textId="77777777" w:rsidR="0045432F" w:rsidRDefault="0045432F" w:rsidP="0045432F">
      <w:r>
        <w:t>In identification the following rules are needed to be used:</w:t>
      </w:r>
    </w:p>
    <w:p w14:paraId="2806BB82" w14:textId="77777777" w:rsidR="0045432F" w:rsidRDefault="0045432F" w:rsidP="0045432F">
      <w:r>
        <w:t xml:space="preserve">CA = The thickness of the colorful edges of the three overlapping circles </w:t>
      </w:r>
    </w:p>
    <w:p w14:paraId="25543B27" w14:textId="77777777" w:rsidR="0045432F" w:rsidRDefault="0045432F" w:rsidP="0045432F">
      <w:r>
        <w:t>Value = Color of the common(center) portion of the three circles.</w:t>
      </w:r>
    </w:p>
    <w:p w14:paraId="2B6E013D" w14:textId="77777777" w:rsidR="0045432F" w:rsidRDefault="0045432F" w:rsidP="0045432F"/>
    <w:p w14:paraId="3632523C"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43898FCE" w14:textId="77777777" w:rsidR="0045432F" w:rsidRDefault="0045432F" w:rsidP="0045432F">
      <w:pPr>
        <w:rPr>
          <w:b/>
          <w:bCs/>
          <w:sz w:val="28"/>
          <w:szCs w:val="28"/>
          <w:u w:val="single"/>
        </w:rPr>
      </w:pPr>
    </w:p>
    <w:p w14:paraId="0F5E9AAB" w14:textId="77777777" w:rsidR="0045432F" w:rsidRDefault="0045432F" w:rsidP="0045432F">
      <w:pPr>
        <w:rPr>
          <w:b/>
          <w:bCs/>
          <w:sz w:val="28"/>
          <w:szCs w:val="28"/>
          <w:u w:val="single"/>
        </w:rPr>
      </w:pPr>
    </w:p>
    <w:p w14:paraId="3B605AE1" w14:textId="77777777" w:rsidR="0045432F" w:rsidRDefault="0045432F" w:rsidP="0045432F">
      <w:pPr>
        <w:rPr>
          <w:b/>
          <w:bCs/>
          <w:sz w:val="28"/>
          <w:szCs w:val="28"/>
          <w:u w:val="single"/>
        </w:rPr>
      </w:pPr>
    </w:p>
    <w:p w14:paraId="7A8B2B86" w14:textId="77777777" w:rsidR="0045432F" w:rsidRDefault="0045432F" w:rsidP="0045432F">
      <w:pPr>
        <w:rPr>
          <w:b/>
          <w:bCs/>
          <w:sz w:val="28"/>
          <w:szCs w:val="28"/>
          <w:u w:val="single"/>
        </w:rPr>
      </w:pPr>
    </w:p>
    <w:p w14:paraId="48119FF3" w14:textId="77777777" w:rsidR="0045432F" w:rsidRDefault="0045432F" w:rsidP="0045432F">
      <w:pPr>
        <w:rPr>
          <w:b/>
          <w:bCs/>
          <w:sz w:val="28"/>
          <w:szCs w:val="28"/>
          <w:u w:val="single"/>
        </w:rPr>
      </w:pPr>
    </w:p>
    <w:p w14:paraId="6732193F" w14:textId="77777777" w:rsidR="0045432F" w:rsidRDefault="0045432F" w:rsidP="0045432F">
      <w:pPr>
        <w:rPr>
          <w:b/>
          <w:bCs/>
          <w:sz w:val="28"/>
          <w:szCs w:val="28"/>
          <w:u w:val="single"/>
        </w:rPr>
      </w:pPr>
    </w:p>
    <w:p w14:paraId="07FF7C47" w14:textId="77777777" w:rsidR="0045432F" w:rsidRDefault="0045432F" w:rsidP="0045432F">
      <w:pPr>
        <w:rPr>
          <w:b/>
          <w:bCs/>
          <w:sz w:val="28"/>
          <w:szCs w:val="28"/>
          <w:u w:val="single"/>
        </w:rPr>
      </w:pPr>
    </w:p>
    <w:p w14:paraId="6F4F62F7" w14:textId="77777777" w:rsidR="0045432F" w:rsidRDefault="0045432F" w:rsidP="0045432F">
      <w:pPr>
        <w:rPr>
          <w:b/>
          <w:bCs/>
          <w:sz w:val="28"/>
          <w:szCs w:val="28"/>
          <w:u w:val="single"/>
        </w:rPr>
      </w:pPr>
    </w:p>
    <w:p w14:paraId="5394A041" w14:textId="77777777" w:rsidR="0045432F" w:rsidRDefault="0045432F" w:rsidP="0045432F">
      <w:pPr>
        <w:rPr>
          <w:b/>
          <w:bCs/>
          <w:sz w:val="28"/>
          <w:szCs w:val="28"/>
          <w:u w:val="single"/>
        </w:rPr>
      </w:pPr>
    </w:p>
    <w:p w14:paraId="07D4C7A4" w14:textId="77777777" w:rsidR="0045432F" w:rsidRDefault="0045432F" w:rsidP="0045432F">
      <w:pPr>
        <w:rPr>
          <w:b/>
          <w:bCs/>
          <w:sz w:val="28"/>
          <w:szCs w:val="28"/>
          <w:u w:val="single"/>
        </w:rPr>
      </w:pPr>
    </w:p>
    <w:p w14:paraId="08FB92E2" w14:textId="77777777" w:rsidR="0045432F" w:rsidRDefault="0045432F" w:rsidP="0045432F">
      <w:pPr>
        <w:rPr>
          <w:b/>
          <w:bCs/>
          <w:u w:val="single"/>
        </w:rPr>
      </w:pPr>
    </w:p>
    <w:p w14:paraId="363E9356" w14:textId="77777777" w:rsidR="0045432F" w:rsidRPr="00E0004B" w:rsidRDefault="0045432F" w:rsidP="0045432F">
      <w:pPr>
        <w:rPr>
          <w:b/>
          <w:bCs/>
          <w:sz w:val="28"/>
          <w:szCs w:val="28"/>
        </w:rPr>
      </w:pPr>
      <w:r>
        <w:rPr>
          <w:b/>
          <w:bCs/>
          <w:sz w:val="28"/>
          <w:szCs w:val="28"/>
        </w:rPr>
        <w:t>3.</w:t>
      </w:r>
      <w:r>
        <w:rPr>
          <w:b/>
          <w:bCs/>
          <w:sz w:val="28"/>
          <w:szCs w:val="28"/>
        </w:rPr>
        <w:tab/>
      </w:r>
      <w:r w:rsidRPr="00E0004B">
        <w:rPr>
          <w:b/>
          <w:bCs/>
          <w:sz w:val="28"/>
          <w:szCs w:val="28"/>
        </w:rPr>
        <w:t xml:space="preserve">Questionnaire </w:t>
      </w:r>
      <w:r>
        <w:rPr>
          <w:b/>
          <w:bCs/>
          <w:sz w:val="28"/>
          <w:szCs w:val="28"/>
        </w:rPr>
        <w:t>on</w:t>
      </w:r>
      <w:r w:rsidRPr="00E0004B">
        <w:rPr>
          <w:b/>
          <w:bCs/>
          <w:sz w:val="28"/>
          <w:szCs w:val="28"/>
        </w:rPr>
        <w:t xml:space="preserve"> CA + Bubble</w:t>
      </w:r>
    </w:p>
    <w:p w14:paraId="19A71CAA" w14:textId="77777777" w:rsidR="0045432F" w:rsidRDefault="0045432F" w:rsidP="0045432F"/>
    <w:p w14:paraId="3B03781B" w14:textId="77777777" w:rsidR="0045432F" w:rsidRDefault="0045432F" w:rsidP="0045432F">
      <w:r>
        <w:rPr>
          <w:noProof/>
        </w:rPr>
        <w:drawing>
          <wp:inline distT="0" distB="0" distL="0" distR="0" wp14:anchorId="764A0AD5" wp14:editId="118E9527">
            <wp:extent cx="6291580" cy="3496945"/>
            <wp:effectExtent l="12700" t="12700" r="7620" b="17780"/>
            <wp:docPr id="252" name="Picture 2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88"/>
                    <a:stretch>
                      <a:fillRect/>
                    </a:stretch>
                  </pic:blipFill>
                  <pic:spPr>
                    <a:xfrm>
                      <a:off x="0" y="0"/>
                      <a:ext cx="6291580" cy="3496945"/>
                    </a:xfrm>
                    <a:prstGeom prst="rect">
                      <a:avLst/>
                    </a:prstGeom>
                    <a:ln w="6350">
                      <a:solidFill>
                        <a:schemeClr val="bg1">
                          <a:lumMod val="85000"/>
                        </a:schemeClr>
                      </a:solidFill>
                    </a:ln>
                  </pic:spPr>
                </pic:pic>
              </a:graphicData>
            </a:graphic>
          </wp:inline>
        </w:drawing>
      </w:r>
    </w:p>
    <w:p w14:paraId="0F236F31" w14:textId="77777777" w:rsidR="0045432F" w:rsidRDefault="0045432F" w:rsidP="0045432F"/>
    <w:p w14:paraId="5D6D53EF" w14:textId="77777777" w:rsidR="0045432F" w:rsidRDefault="0045432F" w:rsidP="0045432F">
      <w:r>
        <w:t>Figure D.7: CA + Bubble Questionnaire UI</w:t>
      </w:r>
    </w:p>
    <w:p w14:paraId="4639ED50" w14:textId="77777777" w:rsidR="0045432F" w:rsidRDefault="0045432F" w:rsidP="0045432F"/>
    <w:p w14:paraId="3751E8B6" w14:textId="77777777" w:rsidR="0045432F" w:rsidRDefault="0045432F" w:rsidP="0045432F"/>
    <w:p w14:paraId="5C594F01" w14:textId="77777777" w:rsidR="0045432F" w:rsidRPr="0084144D" w:rsidRDefault="0045432F" w:rsidP="0045432F">
      <w:pPr>
        <w:rPr>
          <w:b/>
          <w:bCs/>
          <w:color w:val="000000" w:themeColor="text1"/>
        </w:rPr>
      </w:pPr>
      <w:r w:rsidRPr="0084144D">
        <w:rPr>
          <w:b/>
          <w:bCs/>
          <w:color w:val="000000" w:themeColor="text1"/>
        </w:rPr>
        <w:t>Questions:</w:t>
      </w:r>
    </w:p>
    <w:p w14:paraId="6938BEBD" w14:textId="77777777" w:rsidR="0045432F" w:rsidRDefault="0045432F" w:rsidP="0045432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40FA4FA6" w14:textId="77777777" w:rsidR="0045432F" w:rsidRPr="003403E6" w:rsidRDefault="0045432F" w:rsidP="0045432F">
      <w:pPr>
        <w:rPr>
          <w:color w:val="000000" w:themeColor="text1"/>
        </w:rPr>
      </w:pPr>
    </w:p>
    <w:p w14:paraId="5DCE57DD" w14:textId="77777777" w:rsidR="0045432F" w:rsidRDefault="0045432F" w:rsidP="0045432F">
      <w:pPr>
        <w:rPr>
          <w:color w:val="FF0000"/>
        </w:rPr>
      </w:pPr>
      <w:r w:rsidRPr="0084144D">
        <w:rPr>
          <w:noProof/>
          <w:color w:val="FF0000"/>
        </w:rPr>
        <w:drawing>
          <wp:inline distT="0" distB="0" distL="0" distR="0" wp14:anchorId="25FCB1BE" wp14:editId="6A3B7ED1">
            <wp:extent cx="6291580" cy="544195"/>
            <wp:effectExtent l="12700" t="12700" r="7620" b="1460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89"/>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500D9AD7" w14:textId="77777777" w:rsidR="0045432F" w:rsidRDefault="0045432F" w:rsidP="0045432F">
      <w:pPr>
        <w:rPr>
          <w:color w:val="FF0000"/>
        </w:rPr>
      </w:pPr>
    </w:p>
    <w:p w14:paraId="34FA16FA" w14:textId="77777777" w:rsidR="0045432F" w:rsidRDefault="0045432F" w:rsidP="0045432F">
      <w:pPr>
        <w:rPr>
          <w:color w:val="FF0000"/>
        </w:rPr>
      </w:pPr>
      <w:r>
        <w:rPr>
          <w:noProof/>
          <w:color w:val="FF0000"/>
        </w:rPr>
        <w:drawing>
          <wp:inline distT="0" distB="0" distL="0" distR="0" wp14:anchorId="077D0BFE" wp14:editId="6341D09C">
            <wp:extent cx="6291580" cy="544195"/>
            <wp:effectExtent l="12700" t="12700" r="7620" b="146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90"/>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79504BBC" w14:textId="77777777" w:rsidR="0045432F" w:rsidRDefault="0045432F" w:rsidP="0045432F">
      <w:pPr>
        <w:rPr>
          <w:color w:val="FF0000"/>
        </w:rPr>
      </w:pPr>
      <w:r>
        <w:rPr>
          <w:color w:val="FF0000"/>
        </w:rPr>
        <w:tab/>
      </w:r>
    </w:p>
    <w:p w14:paraId="1876601D" w14:textId="77777777" w:rsidR="0045432F" w:rsidRDefault="0045432F" w:rsidP="0045432F">
      <w:pPr>
        <w:rPr>
          <w:color w:val="FF0000"/>
        </w:rPr>
      </w:pPr>
      <w:r>
        <w:rPr>
          <w:noProof/>
          <w:color w:val="FF0000"/>
        </w:rPr>
        <w:drawing>
          <wp:inline distT="0" distB="0" distL="0" distR="0" wp14:anchorId="6EECD97E" wp14:editId="0F60BB66">
            <wp:extent cx="6291580" cy="544195"/>
            <wp:effectExtent l="12700" t="12700" r="7620" b="146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91"/>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051F2E8" w14:textId="77777777" w:rsidR="0045432F" w:rsidRDefault="0045432F" w:rsidP="0045432F">
      <w:pPr>
        <w:rPr>
          <w:color w:val="FF0000"/>
        </w:rPr>
      </w:pPr>
    </w:p>
    <w:p w14:paraId="32E074DD" w14:textId="77777777" w:rsidR="0045432F" w:rsidRDefault="0045432F" w:rsidP="0045432F">
      <w:pPr>
        <w:rPr>
          <w:color w:val="FF0000"/>
        </w:rPr>
      </w:pPr>
      <w:r>
        <w:rPr>
          <w:noProof/>
          <w:color w:val="FF0000"/>
        </w:rPr>
        <w:drawing>
          <wp:inline distT="0" distB="0" distL="0" distR="0" wp14:anchorId="0D01FF04" wp14:editId="20A0F075">
            <wp:extent cx="6291580" cy="544195"/>
            <wp:effectExtent l="12700" t="12700" r="7620" b="146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92"/>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67F0202B" w14:textId="77777777" w:rsidR="0045432F" w:rsidRDefault="0045432F" w:rsidP="0045432F">
      <w:pPr>
        <w:rPr>
          <w:color w:val="FF0000"/>
        </w:rPr>
      </w:pPr>
    </w:p>
    <w:p w14:paraId="020F0251" w14:textId="77777777" w:rsidR="0045432F" w:rsidRDefault="0045432F" w:rsidP="0045432F">
      <w:pPr>
        <w:rPr>
          <w:color w:val="FF0000"/>
        </w:rPr>
      </w:pPr>
      <w:r>
        <w:rPr>
          <w:noProof/>
          <w:color w:val="FF0000"/>
        </w:rPr>
        <w:lastRenderedPageBreak/>
        <w:drawing>
          <wp:inline distT="0" distB="0" distL="0" distR="0" wp14:anchorId="59356E3A" wp14:editId="71D289F9">
            <wp:extent cx="6291580" cy="544195"/>
            <wp:effectExtent l="12700" t="12700" r="762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2"/>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4D89819" w14:textId="77777777" w:rsidR="0045432F" w:rsidRDefault="0045432F" w:rsidP="0045432F">
      <w:pPr>
        <w:rPr>
          <w:color w:val="FF0000"/>
        </w:rPr>
      </w:pPr>
    </w:p>
    <w:p w14:paraId="544FB32D" w14:textId="77777777" w:rsidR="0045432F" w:rsidRDefault="0045432F" w:rsidP="0045432F">
      <w:pPr>
        <w:rPr>
          <w:color w:val="FF0000"/>
        </w:rPr>
      </w:pPr>
      <w:r>
        <w:rPr>
          <w:noProof/>
          <w:color w:val="FF0000"/>
        </w:rPr>
        <w:drawing>
          <wp:inline distT="0" distB="0" distL="0" distR="0" wp14:anchorId="35040CAB" wp14:editId="7766D5A8">
            <wp:extent cx="6291580" cy="544195"/>
            <wp:effectExtent l="12700" t="12700" r="7620" b="146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3"/>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099A9C1" w14:textId="77777777" w:rsidR="0045432F" w:rsidRDefault="0045432F" w:rsidP="0045432F">
      <w:pPr>
        <w:rPr>
          <w:color w:val="FF0000"/>
        </w:rPr>
      </w:pPr>
      <w:r>
        <w:rPr>
          <w:color w:val="FF0000"/>
        </w:rPr>
        <w:tab/>
      </w:r>
      <w:r>
        <w:rPr>
          <w:color w:val="FF0000"/>
        </w:rPr>
        <w:tab/>
      </w:r>
      <w:r>
        <w:rPr>
          <w:color w:val="FF0000"/>
        </w:rPr>
        <w:tab/>
      </w:r>
      <w:r>
        <w:rPr>
          <w:color w:val="FF0000"/>
        </w:rPr>
        <w:tab/>
      </w:r>
      <w:r>
        <w:rPr>
          <w:color w:val="FF0000"/>
        </w:rPr>
        <w:tab/>
      </w:r>
      <w:r>
        <w:rPr>
          <w:color w:val="FF0000"/>
        </w:rPr>
        <w:tab/>
      </w:r>
    </w:p>
    <w:p w14:paraId="721213DF" w14:textId="77777777" w:rsidR="0045432F" w:rsidRDefault="0045432F" w:rsidP="0045432F">
      <w:pPr>
        <w:rPr>
          <w:color w:val="FF0000"/>
        </w:rPr>
      </w:pPr>
      <w:r>
        <w:rPr>
          <w:noProof/>
          <w:color w:val="FF0000"/>
        </w:rPr>
        <w:drawing>
          <wp:inline distT="0" distB="0" distL="0" distR="0" wp14:anchorId="3F1F908F" wp14:editId="38F9819C">
            <wp:extent cx="6291580" cy="544195"/>
            <wp:effectExtent l="12700" t="12700" r="7620" b="146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4"/>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A914C25" w14:textId="77777777" w:rsidR="0045432F" w:rsidRDefault="0045432F" w:rsidP="0045432F">
      <w:pPr>
        <w:rPr>
          <w:color w:val="FF0000"/>
        </w:rPr>
      </w:pPr>
    </w:p>
    <w:p w14:paraId="73230446" w14:textId="77777777" w:rsidR="0045432F" w:rsidRDefault="0045432F" w:rsidP="0045432F">
      <w:pPr>
        <w:rPr>
          <w:color w:val="FF0000"/>
        </w:rPr>
      </w:pPr>
      <w:r>
        <w:rPr>
          <w:noProof/>
          <w:color w:val="FF0000"/>
        </w:rPr>
        <w:drawing>
          <wp:inline distT="0" distB="0" distL="0" distR="0" wp14:anchorId="56EE1856" wp14:editId="07286CD8">
            <wp:extent cx="6291580" cy="544195"/>
            <wp:effectExtent l="12700" t="12700" r="7620" b="146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5"/>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2167F3A8" w14:textId="77777777" w:rsidR="0045432F" w:rsidRDefault="0045432F" w:rsidP="0045432F">
      <w:pPr>
        <w:rPr>
          <w:color w:val="FF0000"/>
        </w:rPr>
      </w:pPr>
    </w:p>
    <w:p w14:paraId="2BFB422F" w14:textId="77777777" w:rsidR="0045432F" w:rsidRDefault="0045432F" w:rsidP="0045432F">
      <w:pPr>
        <w:rPr>
          <w:color w:val="FF0000"/>
        </w:rPr>
      </w:pPr>
      <w:r>
        <w:rPr>
          <w:noProof/>
          <w:color w:val="FF0000"/>
        </w:rPr>
        <w:drawing>
          <wp:inline distT="0" distB="0" distL="0" distR="0" wp14:anchorId="34E44687" wp14:editId="34727B64">
            <wp:extent cx="6291580" cy="544195"/>
            <wp:effectExtent l="12700" t="12700" r="7620" b="146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6"/>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6126C9DB" w14:textId="77777777" w:rsidR="0045432F" w:rsidRDefault="0045432F" w:rsidP="0045432F">
      <w:pPr>
        <w:rPr>
          <w:color w:val="000000" w:themeColor="text1"/>
        </w:rPr>
      </w:pPr>
    </w:p>
    <w:p w14:paraId="281ACD06" w14:textId="77777777" w:rsidR="0045432F" w:rsidRPr="001C5A22" w:rsidRDefault="0045432F" w:rsidP="0045432F">
      <w:pPr>
        <w:rPr>
          <w:color w:val="000000" w:themeColor="text1"/>
        </w:rPr>
      </w:pPr>
      <w:r w:rsidRPr="001C5A22">
        <w:rPr>
          <w:color w:val="000000" w:themeColor="text1"/>
        </w:rPr>
        <w:t>Figure D.8: Questions o</w:t>
      </w:r>
      <w:r>
        <w:rPr>
          <w:color w:val="000000" w:themeColor="text1"/>
        </w:rPr>
        <w:t xml:space="preserve">n CA + Bubble </w:t>
      </w:r>
    </w:p>
    <w:p w14:paraId="27381953" w14:textId="77777777" w:rsidR="0045432F" w:rsidRDefault="0045432F" w:rsidP="0045432F">
      <w:pPr>
        <w:rPr>
          <w:color w:val="FF0000"/>
        </w:rPr>
      </w:pPr>
    </w:p>
    <w:p w14:paraId="2E305D32" w14:textId="77777777" w:rsidR="0045432F" w:rsidRDefault="0045432F" w:rsidP="0045432F"/>
    <w:p w14:paraId="10740B0D" w14:textId="77777777" w:rsidR="0045432F" w:rsidRDefault="0045432F" w:rsidP="0045432F">
      <w:pPr>
        <w:rPr>
          <w:b/>
          <w:bCs/>
          <w:sz w:val="28"/>
          <w:szCs w:val="28"/>
          <w:u w:val="single"/>
        </w:rPr>
      </w:pPr>
    </w:p>
    <w:p w14:paraId="4ED8BAED" w14:textId="77777777" w:rsidR="0045432F" w:rsidRDefault="0045432F" w:rsidP="0045432F">
      <w:pPr>
        <w:rPr>
          <w:b/>
          <w:bCs/>
          <w:sz w:val="28"/>
          <w:szCs w:val="28"/>
          <w:u w:val="single"/>
        </w:rPr>
      </w:pPr>
    </w:p>
    <w:p w14:paraId="6B8801B1" w14:textId="77777777" w:rsidR="0045432F" w:rsidRDefault="0045432F" w:rsidP="0045432F">
      <w:pPr>
        <w:rPr>
          <w:b/>
          <w:bCs/>
          <w:sz w:val="28"/>
          <w:szCs w:val="28"/>
          <w:u w:val="single"/>
        </w:rPr>
      </w:pPr>
    </w:p>
    <w:p w14:paraId="5BB5DD35" w14:textId="77777777" w:rsidR="0045432F" w:rsidRDefault="0045432F" w:rsidP="0045432F">
      <w:pPr>
        <w:rPr>
          <w:b/>
          <w:bCs/>
          <w:sz w:val="28"/>
          <w:szCs w:val="28"/>
          <w:u w:val="single"/>
        </w:rPr>
      </w:pPr>
    </w:p>
    <w:p w14:paraId="6AF42879" w14:textId="77777777" w:rsidR="0045432F" w:rsidRDefault="0045432F" w:rsidP="0045432F">
      <w:pPr>
        <w:rPr>
          <w:b/>
          <w:bCs/>
          <w:sz w:val="28"/>
          <w:szCs w:val="28"/>
          <w:u w:val="single"/>
        </w:rPr>
      </w:pPr>
    </w:p>
    <w:p w14:paraId="33C18B37" w14:textId="77777777" w:rsidR="0045432F" w:rsidRDefault="0045432F" w:rsidP="0045432F">
      <w:pPr>
        <w:rPr>
          <w:b/>
          <w:bCs/>
          <w:sz w:val="28"/>
          <w:szCs w:val="28"/>
          <w:u w:val="single"/>
        </w:rPr>
      </w:pPr>
    </w:p>
    <w:p w14:paraId="23068E21" w14:textId="77777777" w:rsidR="0045432F" w:rsidRDefault="0045432F" w:rsidP="0045432F">
      <w:pPr>
        <w:rPr>
          <w:b/>
          <w:bCs/>
          <w:sz w:val="28"/>
          <w:szCs w:val="28"/>
          <w:u w:val="single"/>
        </w:rPr>
      </w:pPr>
    </w:p>
    <w:p w14:paraId="4D8756F6" w14:textId="77777777" w:rsidR="0045432F" w:rsidRDefault="0045432F" w:rsidP="0045432F">
      <w:pPr>
        <w:rPr>
          <w:b/>
          <w:bCs/>
          <w:sz w:val="28"/>
          <w:szCs w:val="28"/>
          <w:u w:val="single"/>
        </w:rPr>
      </w:pPr>
    </w:p>
    <w:p w14:paraId="5C200670" w14:textId="77777777" w:rsidR="0045432F" w:rsidRDefault="0045432F" w:rsidP="0045432F">
      <w:pPr>
        <w:rPr>
          <w:b/>
          <w:bCs/>
          <w:sz w:val="28"/>
          <w:szCs w:val="28"/>
          <w:u w:val="single"/>
        </w:rPr>
      </w:pPr>
    </w:p>
    <w:p w14:paraId="53A3E62E" w14:textId="77777777" w:rsidR="0045432F" w:rsidRDefault="0045432F" w:rsidP="0045432F">
      <w:pPr>
        <w:rPr>
          <w:b/>
          <w:bCs/>
          <w:sz w:val="28"/>
          <w:szCs w:val="28"/>
          <w:u w:val="single"/>
        </w:rPr>
      </w:pPr>
    </w:p>
    <w:p w14:paraId="51C25757" w14:textId="77777777" w:rsidR="0045432F" w:rsidRDefault="0045432F" w:rsidP="0045432F">
      <w:pPr>
        <w:rPr>
          <w:b/>
          <w:bCs/>
          <w:sz w:val="28"/>
          <w:szCs w:val="28"/>
          <w:u w:val="single"/>
        </w:rPr>
      </w:pPr>
    </w:p>
    <w:p w14:paraId="279D7C46" w14:textId="77777777" w:rsidR="0045432F" w:rsidRDefault="0045432F" w:rsidP="0045432F">
      <w:pPr>
        <w:rPr>
          <w:b/>
          <w:bCs/>
          <w:sz w:val="28"/>
          <w:szCs w:val="28"/>
          <w:u w:val="single"/>
        </w:rPr>
      </w:pPr>
    </w:p>
    <w:p w14:paraId="5FB550D6" w14:textId="77777777" w:rsidR="0045432F" w:rsidRDefault="0045432F" w:rsidP="0045432F">
      <w:pPr>
        <w:rPr>
          <w:b/>
          <w:bCs/>
          <w:sz w:val="28"/>
          <w:szCs w:val="28"/>
          <w:u w:val="single"/>
        </w:rPr>
      </w:pPr>
    </w:p>
    <w:p w14:paraId="49EAFF8D" w14:textId="77777777" w:rsidR="0045432F" w:rsidRDefault="0045432F" w:rsidP="0045432F">
      <w:pPr>
        <w:rPr>
          <w:b/>
          <w:bCs/>
          <w:sz w:val="28"/>
          <w:szCs w:val="28"/>
          <w:u w:val="single"/>
        </w:rPr>
      </w:pPr>
    </w:p>
    <w:p w14:paraId="575AADF2" w14:textId="77777777" w:rsidR="0045432F" w:rsidRDefault="0045432F" w:rsidP="0045432F">
      <w:pPr>
        <w:rPr>
          <w:b/>
          <w:bCs/>
          <w:sz w:val="28"/>
          <w:szCs w:val="28"/>
          <w:u w:val="single"/>
        </w:rPr>
      </w:pPr>
    </w:p>
    <w:p w14:paraId="4CD00211" w14:textId="77777777" w:rsidR="0045432F" w:rsidRDefault="0045432F" w:rsidP="0045432F">
      <w:pPr>
        <w:rPr>
          <w:b/>
          <w:bCs/>
          <w:sz w:val="28"/>
          <w:szCs w:val="28"/>
          <w:u w:val="single"/>
        </w:rPr>
      </w:pPr>
    </w:p>
    <w:p w14:paraId="62EC2841" w14:textId="77777777" w:rsidR="0045432F" w:rsidRDefault="0045432F" w:rsidP="0045432F">
      <w:pPr>
        <w:rPr>
          <w:b/>
          <w:bCs/>
          <w:sz w:val="28"/>
          <w:szCs w:val="28"/>
          <w:u w:val="single"/>
        </w:rPr>
      </w:pPr>
    </w:p>
    <w:p w14:paraId="18D13CE7" w14:textId="77777777" w:rsidR="0045432F" w:rsidRDefault="0045432F" w:rsidP="0045432F">
      <w:pPr>
        <w:rPr>
          <w:b/>
          <w:bCs/>
          <w:sz w:val="28"/>
          <w:szCs w:val="28"/>
          <w:u w:val="single"/>
        </w:rPr>
      </w:pPr>
    </w:p>
    <w:p w14:paraId="2E1A23FD" w14:textId="77777777" w:rsidR="0045432F" w:rsidRDefault="0045432F" w:rsidP="0045432F">
      <w:pPr>
        <w:rPr>
          <w:b/>
          <w:bCs/>
          <w:sz w:val="28"/>
          <w:szCs w:val="28"/>
          <w:u w:val="single"/>
        </w:rPr>
      </w:pPr>
    </w:p>
    <w:p w14:paraId="3BE371FC" w14:textId="77777777" w:rsidR="0045432F" w:rsidRDefault="0045432F" w:rsidP="0045432F">
      <w:pPr>
        <w:rPr>
          <w:b/>
          <w:bCs/>
          <w:sz w:val="28"/>
          <w:szCs w:val="28"/>
          <w:u w:val="single"/>
        </w:rPr>
      </w:pPr>
    </w:p>
    <w:p w14:paraId="1F98988E" w14:textId="77777777" w:rsidR="0045432F" w:rsidRDefault="0045432F" w:rsidP="0045432F">
      <w:pPr>
        <w:rPr>
          <w:b/>
          <w:bCs/>
          <w:sz w:val="28"/>
          <w:szCs w:val="28"/>
          <w:u w:val="single"/>
        </w:rPr>
      </w:pPr>
    </w:p>
    <w:p w14:paraId="3C21486B" w14:textId="77777777" w:rsidR="0045432F" w:rsidRDefault="0045432F" w:rsidP="0045432F">
      <w:pPr>
        <w:rPr>
          <w:b/>
          <w:bCs/>
          <w:sz w:val="28"/>
          <w:szCs w:val="28"/>
          <w:u w:val="single"/>
        </w:rPr>
      </w:pPr>
    </w:p>
    <w:p w14:paraId="63E3F9A0" w14:textId="77777777" w:rsidR="0045432F" w:rsidRDefault="0045432F" w:rsidP="0045432F">
      <w:pPr>
        <w:rPr>
          <w:b/>
          <w:bCs/>
          <w:sz w:val="28"/>
          <w:szCs w:val="28"/>
          <w:u w:val="single"/>
        </w:rPr>
      </w:pPr>
    </w:p>
    <w:p w14:paraId="3BEC5747" w14:textId="77777777" w:rsidR="0045432F" w:rsidRDefault="0045432F" w:rsidP="0045432F">
      <w:pPr>
        <w:rPr>
          <w:b/>
          <w:bCs/>
          <w:sz w:val="28"/>
          <w:szCs w:val="28"/>
          <w:u w:val="single"/>
        </w:rPr>
      </w:pPr>
    </w:p>
    <w:p w14:paraId="74DD04B3" w14:textId="77777777" w:rsidR="0045432F" w:rsidRDefault="0045432F" w:rsidP="0045432F">
      <w:pPr>
        <w:rPr>
          <w:b/>
          <w:bCs/>
          <w:sz w:val="28"/>
          <w:szCs w:val="28"/>
          <w:u w:val="single"/>
        </w:rPr>
      </w:pPr>
      <w:r>
        <w:rPr>
          <w:b/>
          <w:bCs/>
          <w:color w:val="000000" w:themeColor="text1"/>
          <w:sz w:val="28"/>
          <w:szCs w:val="28"/>
          <w:lang w:val="fr-FR"/>
        </w:rPr>
        <w:t xml:space="preserve">4. </w:t>
      </w:r>
      <w:proofErr w:type="spellStart"/>
      <w:r>
        <w:rPr>
          <w:b/>
          <w:bCs/>
          <w:color w:val="000000" w:themeColor="text1"/>
          <w:sz w:val="28"/>
          <w:szCs w:val="28"/>
          <w:lang w:val="fr-FR"/>
        </w:rPr>
        <w:t>Example</w:t>
      </w:r>
      <w:proofErr w:type="spellEnd"/>
      <w:r w:rsidRPr="008059B9">
        <w:rPr>
          <w:b/>
          <w:bCs/>
          <w:color w:val="000000" w:themeColor="text1"/>
          <w:sz w:val="28"/>
          <w:szCs w:val="28"/>
          <w:lang w:val="fr-FR"/>
        </w:rPr>
        <w:t xml:space="preserve"> o</w:t>
      </w:r>
      <w:r>
        <w:rPr>
          <w:b/>
          <w:bCs/>
          <w:color w:val="000000" w:themeColor="text1"/>
          <w:sz w:val="28"/>
          <w:szCs w:val="28"/>
          <w:lang w:val="fr-FR"/>
        </w:rPr>
        <w:t>f</w:t>
      </w:r>
      <w:r w:rsidRPr="008059B9">
        <w:rPr>
          <w:b/>
          <w:bCs/>
          <w:color w:val="000000" w:themeColor="text1"/>
          <w:sz w:val="28"/>
          <w:szCs w:val="28"/>
          <w:lang w:val="fr-FR"/>
        </w:rPr>
        <w:t xml:space="preserve"> VSUP + </w:t>
      </w:r>
      <w:proofErr w:type="spellStart"/>
      <w:r w:rsidRPr="008059B9">
        <w:rPr>
          <w:b/>
          <w:bCs/>
          <w:color w:val="000000" w:themeColor="text1"/>
          <w:sz w:val="28"/>
          <w:szCs w:val="28"/>
          <w:lang w:val="fr-FR"/>
        </w:rPr>
        <w:t>Bubble</w:t>
      </w:r>
      <w:proofErr w:type="spellEnd"/>
      <w:r>
        <w:rPr>
          <w:b/>
          <w:bCs/>
          <w:color w:val="000000" w:themeColor="text1"/>
          <w:sz w:val="28"/>
          <w:szCs w:val="28"/>
          <w:lang w:val="fr-FR"/>
        </w:rPr>
        <w:t> :</w:t>
      </w:r>
    </w:p>
    <w:p w14:paraId="5E0A32EC" w14:textId="77777777" w:rsidR="0045432F" w:rsidRDefault="0045432F" w:rsidP="0045432F">
      <w:pPr>
        <w:rPr>
          <w:b/>
          <w:bCs/>
          <w:sz w:val="28"/>
          <w:szCs w:val="28"/>
          <w:u w:val="single"/>
        </w:rPr>
      </w:pPr>
    </w:p>
    <w:p w14:paraId="48507727" w14:textId="77777777" w:rsidR="0045432F" w:rsidRDefault="0045432F" w:rsidP="0045432F">
      <w:pPr>
        <w:rPr>
          <w:b/>
          <w:bCs/>
          <w:sz w:val="28"/>
          <w:szCs w:val="28"/>
        </w:rPr>
      </w:pPr>
      <w:r w:rsidRPr="00B25847">
        <w:rPr>
          <w:b/>
          <w:bCs/>
          <w:noProof/>
          <w:sz w:val="28"/>
          <w:szCs w:val="28"/>
          <w:u w:val="single"/>
        </w:rPr>
        <mc:AlternateContent>
          <mc:Choice Requires="wps">
            <w:drawing>
              <wp:anchor distT="0" distB="0" distL="114300" distR="114300" simplePos="0" relativeHeight="251726848" behindDoc="0" locked="0" layoutInCell="1" allowOverlap="1" wp14:anchorId="26F476B5" wp14:editId="0B7ACD42">
                <wp:simplePos x="0" y="0"/>
                <wp:positionH relativeFrom="column">
                  <wp:posOffset>4071407</wp:posOffset>
                </wp:positionH>
                <wp:positionV relativeFrom="paragraph">
                  <wp:posOffset>872490</wp:posOffset>
                </wp:positionV>
                <wp:extent cx="885614" cy="260350"/>
                <wp:effectExtent l="0" t="38100" r="0" b="82550"/>
                <wp:wrapNone/>
                <wp:docPr id="220" name="Straight Arrow Connector 220"/>
                <wp:cNvGraphicFramePr/>
                <a:graphic xmlns:a="http://schemas.openxmlformats.org/drawingml/2006/main">
                  <a:graphicData uri="http://schemas.microsoft.com/office/word/2010/wordprocessingShape">
                    <wps:wsp>
                      <wps:cNvCnPr/>
                      <wps:spPr>
                        <a:xfrm flipH="1" flipV="1">
                          <a:off x="0" y="0"/>
                          <a:ext cx="885614" cy="26035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F3C580" id="Straight Arrow Connector 220" o:spid="_x0000_s1026" type="#_x0000_t32" style="position:absolute;margin-left:320.6pt;margin-top:68.7pt;width:69.75pt;height:20.5pt;flip:x 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7872" behindDoc="0" locked="0" layoutInCell="1" allowOverlap="1" wp14:anchorId="012105BE" wp14:editId="6AE5F64E">
                <wp:simplePos x="0" y="0"/>
                <wp:positionH relativeFrom="column">
                  <wp:posOffset>2354368</wp:posOffset>
                </wp:positionH>
                <wp:positionV relativeFrom="paragraph">
                  <wp:posOffset>2701290</wp:posOffset>
                </wp:positionV>
                <wp:extent cx="593302" cy="214630"/>
                <wp:effectExtent l="25400" t="38100" r="3810" b="52070"/>
                <wp:wrapNone/>
                <wp:docPr id="221" name="Straight Arrow Connector 221"/>
                <wp:cNvGraphicFramePr/>
                <a:graphic xmlns:a="http://schemas.openxmlformats.org/drawingml/2006/main">
                  <a:graphicData uri="http://schemas.microsoft.com/office/word/2010/wordprocessingShape">
                    <wps:wsp>
                      <wps:cNvCnPr/>
                      <wps:spPr>
                        <a:xfrm flipH="1" flipV="1">
                          <a:off x="0" y="0"/>
                          <a:ext cx="593302" cy="214630"/>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5AA619" id="Straight Arrow Connector 221" o:spid="_x0000_s1026" type="#_x0000_t32" style="position:absolute;margin-left:185.4pt;margin-top:212.7pt;width:46.7pt;height:16.9pt;flip:x 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&#13;&#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672576" behindDoc="0" locked="0" layoutInCell="1" allowOverlap="1" wp14:anchorId="1326F597" wp14:editId="58A86C68">
                <wp:simplePos x="0" y="0"/>
                <wp:positionH relativeFrom="column">
                  <wp:posOffset>36195</wp:posOffset>
                </wp:positionH>
                <wp:positionV relativeFrom="paragraph">
                  <wp:posOffset>623782</wp:posOffset>
                </wp:positionV>
                <wp:extent cx="2316057" cy="2579370"/>
                <wp:effectExtent l="0" t="0" r="8255" b="24130"/>
                <wp:wrapNone/>
                <wp:docPr id="236" name="Rectangle 236"/>
                <wp:cNvGraphicFramePr/>
                <a:graphic xmlns:a="http://schemas.openxmlformats.org/drawingml/2006/main">
                  <a:graphicData uri="http://schemas.microsoft.com/office/word/2010/wordprocessingShape">
                    <wps:wsp>
                      <wps:cNvSpPr/>
                      <wps:spPr>
                        <a:xfrm>
                          <a:off x="0" y="0"/>
                          <a:ext cx="2316057" cy="257937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A5FEC" id="Rectangle 236" o:spid="_x0000_s1026" style="position:absolute;margin-left:2.85pt;margin-top:49.1pt;width:182.35pt;height:203.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&#13;&#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39136" behindDoc="0" locked="0" layoutInCell="1" allowOverlap="1" wp14:anchorId="5053C7B8" wp14:editId="3921B3F0">
                <wp:simplePos x="0" y="0"/>
                <wp:positionH relativeFrom="column">
                  <wp:posOffset>2379557</wp:posOffset>
                </wp:positionH>
                <wp:positionV relativeFrom="paragraph">
                  <wp:posOffset>1882140</wp:posOffset>
                </wp:positionV>
                <wp:extent cx="636270" cy="19431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636270" cy="194310"/>
                        </a:xfrm>
                        <a:prstGeom prst="rect">
                          <a:avLst/>
                        </a:prstGeom>
                        <a:solidFill>
                          <a:schemeClr val="lt1"/>
                        </a:solidFill>
                        <a:ln w="6350">
                          <a:noFill/>
                        </a:ln>
                      </wps:spPr>
                      <wps:txbx>
                        <w:txbxContent>
                          <w:p w14:paraId="673BC76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053C7B8" id="Text Box 232" o:spid="_x0000_s1074" type="#_x0000_t202" style="position:absolute;margin-left:187.35pt;margin-top:148.2pt;width:50.1pt;height:15.3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" fillcolor="white [3201]" stroked="f" strokeweight=".5pt">
                <v:textbox inset="0,0,0,0">
                  <w:txbxContent>
                    <w:p w14:paraId="673BC76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8112" behindDoc="0" locked="0" layoutInCell="1" allowOverlap="1" wp14:anchorId="5D00CCB6" wp14:editId="02BA49BF">
                <wp:simplePos x="0" y="0"/>
                <wp:positionH relativeFrom="column">
                  <wp:posOffset>1228937</wp:posOffset>
                </wp:positionH>
                <wp:positionV relativeFrom="paragraph">
                  <wp:posOffset>1631103</wp:posOffset>
                </wp:positionV>
                <wp:extent cx="1153160" cy="287020"/>
                <wp:effectExtent l="0" t="38100" r="15240" b="43180"/>
                <wp:wrapNone/>
                <wp:docPr id="231" name="Straight Arrow Connector 231"/>
                <wp:cNvGraphicFramePr/>
                <a:graphic xmlns:a="http://schemas.openxmlformats.org/drawingml/2006/main">
                  <a:graphicData uri="http://schemas.microsoft.com/office/word/2010/wordprocessingShape">
                    <wps:wsp>
                      <wps:cNvCnPr/>
                      <wps:spPr>
                        <a:xfrm flipH="1" flipV="1">
                          <a:off x="0" y="0"/>
                          <a:ext cx="1153160" cy="28702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A0A069" id="Straight Arrow Connector 231" o:spid="_x0000_s1026" type="#_x0000_t32" style="position:absolute;margin-left:96.75pt;margin-top:128.45pt;width:90.8pt;height:22.6pt;flip:x 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37088" behindDoc="0" locked="0" layoutInCell="1" allowOverlap="1" wp14:anchorId="3FABDFE1" wp14:editId="3FB89D1F">
                <wp:simplePos x="0" y="0"/>
                <wp:positionH relativeFrom="column">
                  <wp:posOffset>4956175</wp:posOffset>
                </wp:positionH>
                <wp:positionV relativeFrom="paragraph">
                  <wp:posOffset>1071245</wp:posOffset>
                </wp:positionV>
                <wp:extent cx="440267" cy="175871"/>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440267" cy="175871"/>
                        </a:xfrm>
                        <a:prstGeom prst="rect">
                          <a:avLst/>
                        </a:prstGeom>
                        <a:solidFill>
                          <a:schemeClr val="lt1"/>
                        </a:solidFill>
                        <a:ln w="6350">
                          <a:noFill/>
                        </a:ln>
                      </wps:spPr>
                      <wps:txbx>
                        <w:txbxContent>
                          <w:p w14:paraId="59F4C795" w14:textId="77777777" w:rsidR="0045432F" w:rsidRPr="001B5743" w:rsidRDefault="0045432F" w:rsidP="0045432F">
                            <w:pPr>
                              <w:rPr>
                                <w:sz w:val="18"/>
                                <w:szCs w:val="18"/>
                              </w:rPr>
                            </w:pPr>
                            <w:r>
                              <w:rPr>
                                <w:sz w:val="18"/>
                                <w:szCs w:val="18"/>
                              </w:rPr>
                              <w:t>CA=35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FABDFE1" id="Text Box 230" o:spid="_x0000_s1075" type="#_x0000_t202" style="position:absolute;margin-left:390.25pt;margin-top:84.35pt;width:34.65pt;height:13.8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" fillcolor="white [3201]" stroked="f" strokeweight=".5pt">
                <v:textbox inset="0,0,0,0">
                  <w:txbxContent>
                    <w:p w14:paraId="59F4C795" w14:textId="77777777" w:rsidR="0045432F" w:rsidRPr="001B5743" w:rsidRDefault="0045432F" w:rsidP="0045432F">
                      <w:pPr>
                        <w:rPr>
                          <w:sz w:val="18"/>
                          <w:szCs w:val="18"/>
                        </w:rPr>
                      </w:pPr>
                      <w:r>
                        <w:rPr>
                          <w:sz w:val="18"/>
                          <w:szCs w:val="18"/>
                        </w:rPr>
                        <w:t>CA=35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6064" behindDoc="0" locked="0" layoutInCell="1" allowOverlap="1" wp14:anchorId="28708BB3" wp14:editId="00AC18EA">
                <wp:simplePos x="0" y="0"/>
                <wp:positionH relativeFrom="column">
                  <wp:posOffset>3925782</wp:posOffset>
                </wp:positionH>
                <wp:positionV relativeFrom="paragraph">
                  <wp:posOffset>265218</wp:posOffset>
                </wp:positionV>
                <wp:extent cx="562187" cy="176082"/>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22703BC" w14:textId="77777777" w:rsidR="0045432F" w:rsidRPr="001B5743" w:rsidRDefault="0045432F" w:rsidP="0045432F">
                            <w:pPr>
                              <w:rPr>
                                <w:sz w:val="18"/>
                                <w:szCs w:val="18"/>
                              </w:rPr>
                            </w:pPr>
                            <w:r>
                              <w:rPr>
                                <w:sz w:val="18"/>
                                <w:szCs w:val="18"/>
                              </w:rPr>
                              <w:t>Value=25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708BB3" id="Text Box 229" o:spid="_x0000_s1076" type="#_x0000_t202" style="position:absolute;margin-left:309.1pt;margin-top:20.9pt;width:44.25pt;height:13.85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" fillcolor="white [3201]" stroked="f" strokeweight=".5pt">
                <v:textbox inset="0,0,0,0">
                  <w:txbxContent>
                    <w:p w14:paraId="022703BC" w14:textId="77777777" w:rsidR="0045432F" w:rsidRPr="001B5743" w:rsidRDefault="0045432F" w:rsidP="0045432F">
                      <w:pPr>
                        <w:rPr>
                          <w:sz w:val="18"/>
                          <w:szCs w:val="18"/>
                        </w:rPr>
                      </w:pPr>
                      <w:r>
                        <w:rPr>
                          <w:sz w:val="18"/>
                          <w:szCs w:val="18"/>
                        </w:rPr>
                        <w:t>Value=25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5040" behindDoc="0" locked="0" layoutInCell="1" allowOverlap="1" wp14:anchorId="6544760A" wp14:editId="0E713DD8">
                <wp:simplePos x="0" y="0"/>
                <wp:positionH relativeFrom="column">
                  <wp:posOffset>4026323</wp:posOffset>
                </wp:positionH>
                <wp:positionV relativeFrom="paragraph">
                  <wp:posOffset>387350</wp:posOffset>
                </wp:positionV>
                <wp:extent cx="45719" cy="447040"/>
                <wp:effectExtent l="25400" t="0" r="56515" b="35560"/>
                <wp:wrapNone/>
                <wp:docPr id="228" name="Straight Arrow Connector 228"/>
                <wp:cNvGraphicFramePr/>
                <a:graphic xmlns:a="http://schemas.openxmlformats.org/drawingml/2006/main">
                  <a:graphicData uri="http://schemas.microsoft.com/office/word/2010/wordprocessingShape">
                    <wps:wsp>
                      <wps:cNvCnPr/>
                      <wps:spPr>
                        <a:xfrm>
                          <a:off x="0" y="0"/>
                          <a:ext cx="45719" cy="4470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841FD1" id="Straight Arrow Connector 228" o:spid="_x0000_s1026" type="#_x0000_t32" style="position:absolute;margin-left:317.05pt;margin-top:30.5pt;width:3.6pt;height:35.2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9920" behindDoc="0" locked="0" layoutInCell="1" allowOverlap="1" wp14:anchorId="295E4F1A" wp14:editId="220D64CD">
                <wp:simplePos x="0" y="0"/>
                <wp:positionH relativeFrom="column">
                  <wp:posOffset>2191808</wp:posOffset>
                </wp:positionH>
                <wp:positionV relativeFrom="paragraph">
                  <wp:posOffset>89535</wp:posOffset>
                </wp:positionV>
                <wp:extent cx="562187" cy="176082"/>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430D3197"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5E4F1A" id="Text Box 223" o:spid="_x0000_s1077" type="#_x0000_t202" style="position:absolute;margin-left:172.6pt;margin-top:7.05pt;width:44.25pt;height:13.8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" fillcolor="white [3201]" stroked="f" strokeweight=".5pt">
                <v:textbox inset="0,0,0,0">
                  <w:txbxContent>
                    <w:p w14:paraId="430D3197"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0944" behindDoc="0" locked="0" layoutInCell="1" allowOverlap="1" wp14:anchorId="76E0C378" wp14:editId="27B7B8DF">
                <wp:simplePos x="0" y="0"/>
                <wp:positionH relativeFrom="column">
                  <wp:posOffset>2537883</wp:posOffset>
                </wp:positionH>
                <wp:positionV relativeFrom="paragraph">
                  <wp:posOffset>265429</wp:posOffset>
                </wp:positionV>
                <wp:extent cx="355600" cy="121497"/>
                <wp:effectExtent l="0" t="0" r="50800" b="43815"/>
                <wp:wrapNone/>
                <wp:docPr id="224" name="Straight Arrow Connector 224"/>
                <wp:cNvGraphicFramePr/>
                <a:graphic xmlns:a="http://schemas.openxmlformats.org/drawingml/2006/main">
                  <a:graphicData uri="http://schemas.microsoft.com/office/word/2010/wordprocessingShape">
                    <wps:wsp>
                      <wps:cNvCnPr/>
                      <wps:spPr>
                        <a:xfrm>
                          <a:off x="0" y="0"/>
                          <a:ext cx="355600" cy="1214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3EEA23" id="Straight Arrow Connector 224" o:spid="_x0000_s1026" type="#_x0000_t32" style="position:absolute;margin-left:199.85pt;margin-top:20.9pt;width:28pt;height:9.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41184" behindDoc="0" locked="0" layoutInCell="1" allowOverlap="1" wp14:anchorId="4E3C1A9A" wp14:editId="72D56CBF">
                <wp:simplePos x="0" y="0"/>
                <wp:positionH relativeFrom="column">
                  <wp:posOffset>490643</wp:posOffset>
                </wp:positionH>
                <wp:positionV relativeFrom="paragraph">
                  <wp:posOffset>189229</wp:posOffset>
                </wp:positionV>
                <wp:extent cx="198120" cy="197697"/>
                <wp:effectExtent l="25400" t="25400" r="17780" b="43815"/>
                <wp:wrapNone/>
                <wp:docPr id="234" name="Straight Arrow Connector 234"/>
                <wp:cNvGraphicFramePr/>
                <a:graphic xmlns:a="http://schemas.openxmlformats.org/drawingml/2006/main">
                  <a:graphicData uri="http://schemas.microsoft.com/office/word/2010/wordprocessingShape">
                    <wps:wsp>
                      <wps:cNvCnPr/>
                      <wps:spPr>
                        <a:xfrm flipH="1" flipV="1">
                          <a:off x="0" y="0"/>
                          <a:ext cx="198120" cy="1976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AB0E44" id="Straight Arrow Connector 234" o:spid="_x0000_s1026" type="#_x0000_t32" style="position:absolute;margin-left:38.65pt;margin-top:14.9pt;width:15.6pt;height:15.55pt;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40160" behindDoc="0" locked="0" layoutInCell="1" allowOverlap="1" wp14:anchorId="00B9BD52" wp14:editId="70A0B5D9">
                <wp:simplePos x="0" y="0"/>
                <wp:positionH relativeFrom="column">
                  <wp:posOffset>431377</wp:posOffset>
                </wp:positionH>
                <wp:positionV relativeFrom="paragraph">
                  <wp:posOffset>400897</wp:posOffset>
                </wp:positionV>
                <wp:extent cx="866775" cy="175895"/>
                <wp:effectExtent l="0" t="0" r="0" b="1905"/>
                <wp:wrapNone/>
                <wp:docPr id="233" name="Text Box 233"/>
                <wp:cNvGraphicFramePr/>
                <a:graphic xmlns:a="http://schemas.openxmlformats.org/drawingml/2006/main">
                  <a:graphicData uri="http://schemas.microsoft.com/office/word/2010/wordprocessingShape">
                    <wps:wsp>
                      <wps:cNvSpPr txBox="1"/>
                      <wps:spPr>
                        <a:xfrm>
                          <a:off x="0" y="0"/>
                          <a:ext cx="866775" cy="175895"/>
                        </a:xfrm>
                        <a:prstGeom prst="rect">
                          <a:avLst/>
                        </a:prstGeom>
                        <a:solidFill>
                          <a:schemeClr val="lt1"/>
                        </a:solidFill>
                        <a:ln w="6350">
                          <a:noFill/>
                        </a:ln>
                      </wps:spPr>
                      <wps:txbx>
                        <w:txbxContent>
                          <w:p w14:paraId="2BD1F34C"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0B9BD52" id="Text Box 233" o:spid="_x0000_s1078" type="#_x0000_t202" style="position:absolute;margin-left:33.95pt;margin-top:31.55pt;width:68.25pt;height:13.8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" fillcolor="white [3201]" stroked="f" strokeweight=".5pt">
                <v:textbox inset="0,0,0,0">
                  <w:txbxContent>
                    <w:p w14:paraId="2BD1F34C" w14:textId="77777777" w:rsidR="0045432F" w:rsidRPr="001B5743" w:rsidRDefault="0045432F" w:rsidP="0045432F">
                      <w:pPr>
                        <w:rPr>
                          <w:sz w:val="18"/>
                          <w:szCs w:val="18"/>
                        </w:rPr>
                      </w:pPr>
                      <w:r>
                        <w:rPr>
                          <w:sz w:val="18"/>
                          <w:szCs w:val="18"/>
                        </w:rPr>
                        <w:t>Module Name</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4016" behindDoc="0" locked="0" layoutInCell="1" allowOverlap="1" wp14:anchorId="606D357A" wp14:editId="58A9610F">
                <wp:simplePos x="0" y="0"/>
                <wp:positionH relativeFrom="column">
                  <wp:posOffset>5260763</wp:posOffset>
                </wp:positionH>
                <wp:positionV relativeFrom="paragraph">
                  <wp:posOffset>2234776</wp:posOffset>
                </wp:positionV>
                <wp:extent cx="487680" cy="522605"/>
                <wp:effectExtent l="0" t="25400" r="33020" b="36195"/>
                <wp:wrapNone/>
                <wp:docPr id="227" name="Straight Arrow Connector 227"/>
                <wp:cNvGraphicFramePr/>
                <a:graphic xmlns:a="http://schemas.openxmlformats.org/drawingml/2006/main">
                  <a:graphicData uri="http://schemas.microsoft.com/office/word/2010/wordprocessingShape">
                    <wps:wsp>
                      <wps:cNvCnPr/>
                      <wps:spPr>
                        <a:xfrm flipV="1">
                          <a:off x="0" y="0"/>
                          <a:ext cx="487680" cy="52260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58ECE54A" id="Straight Arrow Connector 227" o:spid="_x0000_s1026" type="#_x0000_t32" style="position:absolute;margin-left:414.25pt;margin-top:175.95pt;width:38.4pt;height:41.15pt;flip:y;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31968" behindDoc="0" locked="0" layoutInCell="1" allowOverlap="1" wp14:anchorId="74FD712F" wp14:editId="39EC1821">
                <wp:simplePos x="0" y="0"/>
                <wp:positionH relativeFrom="column">
                  <wp:posOffset>4694555</wp:posOffset>
                </wp:positionH>
                <wp:positionV relativeFrom="paragraph">
                  <wp:posOffset>2759710</wp:posOffset>
                </wp:positionV>
                <wp:extent cx="886460" cy="175260"/>
                <wp:effectExtent l="0" t="0" r="2540" b="2540"/>
                <wp:wrapNone/>
                <wp:docPr id="225" name="Text Box 225"/>
                <wp:cNvGraphicFramePr/>
                <a:graphic xmlns:a="http://schemas.openxmlformats.org/drawingml/2006/main">
                  <a:graphicData uri="http://schemas.microsoft.com/office/word/2010/wordprocessingShape">
                    <wps:wsp>
                      <wps:cNvSpPr txBox="1"/>
                      <wps:spPr>
                        <a:xfrm>
                          <a:off x="0" y="0"/>
                          <a:ext cx="886460" cy="175260"/>
                        </a:xfrm>
                        <a:prstGeom prst="rect">
                          <a:avLst/>
                        </a:prstGeom>
                        <a:solidFill>
                          <a:schemeClr val="lt1"/>
                        </a:solidFill>
                        <a:ln w="6350">
                          <a:noFill/>
                        </a:ln>
                      </wps:spPr>
                      <wps:txbx>
                        <w:txbxContent>
                          <w:p w14:paraId="3CFA7256"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4FD712F" id="Text Box 225" o:spid="_x0000_s1079" type="#_x0000_t202" style="position:absolute;margin-left:369.65pt;margin-top:217.3pt;width:69.8pt;height:13.8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" fillcolor="white [3201]" stroked="f" strokeweight=".5pt">
                <v:textbox inset="0,0,0,0">
                  <w:txbxContent>
                    <w:p w14:paraId="3CFA7256"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2992" behindDoc="0" locked="0" layoutInCell="1" allowOverlap="1" wp14:anchorId="31666DCD" wp14:editId="418F13B6">
                <wp:simplePos x="0" y="0"/>
                <wp:positionH relativeFrom="column">
                  <wp:posOffset>5053965</wp:posOffset>
                </wp:positionH>
                <wp:positionV relativeFrom="paragraph">
                  <wp:posOffset>2236470</wp:posOffset>
                </wp:positionV>
                <wp:extent cx="209550" cy="521335"/>
                <wp:effectExtent l="25400" t="25400" r="19050" b="37465"/>
                <wp:wrapNone/>
                <wp:docPr id="226" name="Straight Arrow Connector 226"/>
                <wp:cNvGraphicFramePr/>
                <a:graphic xmlns:a="http://schemas.openxmlformats.org/drawingml/2006/main">
                  <a:graphicData uri="http://schemas.microsoft.com/office/word/2010/wordprocessingShape">
                    <wps:wsp>
                      <wps:cNvCnPr/>
                      <wps:spPr>
                        <a:xfrm flipH="1" flipV="1">
                          <a:off x="0" y="0"/>
                          <a:ext cx="209550" cy="5213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54D8E79" id="Straight Arrow Connector 226" o:spid="_x0000_s1026" type="#_x0000_t32" style="position:absolute;margin-left:397.95pt;margin-top:176.1pt;width:16.5pt;height:41.05pt;flip:x y;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&#13;&#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73600" behindDoc="0" locked="0" layoutInCell="1" allowOverlap="1" wp14:anchorId="28F3F679" wp14:editId="32435321">
                <wp:simplePos x="0" y="0"/>
                <wp:positionH relativeFrom="column">
                  <wp:posOffset>2893695</wp:posOffset>
                </wp:positionH>
                <wp:positionV relativeFrom="paragraph">
                  <wp:posOffset>231352</wp:posOffset>
                </wp:positionV>
                <wp:extent cx="2790190" cy="1591310"/>
                <wp:effectExtent l="0" t="0" r="16510" b="21590"/>
                <wp:wrapNone/>
                <wp:docPr id="235" name="Rectangle 235"/>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29E1BB" id="Rectangle 235" o:spid="_x0000_s1026" style="position:absolute;margin-left:227.85pt;margin-top:18.2pt;width:219.7pt;height:125.3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GAJ7Af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28896" behindDoc="0" locked="0" layoutInCell="1" allowOverlap="1" wp14:anchorId="5BD8E44A" wp14:editId="2ABAD9C7">
                <wp:simplePos x="0" y="0"/>
                <wp:positionH relativeFrom="column">
                  <wp:posOffset>2957618</wp:posOffset>
                </wp:positionH>
                <wp:positionV relativeFrom="paragraph">
                  <wp:posOffset>2879725</wp:posOffset>
                </wp:positionV>
                <wp:extent cx="386080" cy="176082"/>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17EF3D34"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BD8E44A" id="Text Box 222" o:spid="_x0000_s1080" type="#_x0000_t202" style="position:absolute;margin-left:232.9pt;margin-top:226.75pt;width:30.4pt;height:13.8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" fillcolor="white [3201]" stroked="f" strokeweight=".5pt">
                <v:textbox inset="0,0,0,0">
                  <w:txbxContent>
                    <w:p w14:paraId="17EF3D34" w14:textId="77777777" w:rsidR="0045432F" w:rsidRPr="001B5743" w:rsidRDefault="0045432F" w:rsidP="0045432F">
                      <w:pPr>
                        <w:rPr>
                          <w:sz w:val="18"/>
                          <w:szCs w:val="18"/>
                        </w:rPr>
                      </w:pPr>
                      <w:r w:rsidRPr="001B5743">
                        <w:rPr>
                          <w:sz w:val="18"/>
                          <w:szCs w:val="18"/>
                        </w:rPr>
                        <w:t>Chart</w:t>
                      </w:r>
                    </w:p>
                  </w:txbxContent>
                </v:textbox>
              </v:shape>
            </w:pict>
          </mc:Fallback>
        </mc:AlternateContent>
      </w:r>
      <w:r w:rsidRPr="00200B75">
        <w:rPr>
          <w:b/>
          <w:bCs/>
          <w:noProof/>
          <w:sz w:val="28"/>
          <w:szCs w:val="28"/>
        </w:rPr>
        <w:drawing>
          <wp:inline distT="0" distB="0" distL="0" distR="0" wp14:anchorId="5D417A89" wp14:editId="3406D268">
            <wp:extent cx="6291580" cy="3223260"/>
            <wp:effectExtent l="12700" t="12700" r="7620" b="15240"/>
            <wp:docPr id="219" name="Picture 2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hart&#10;&#10;Description automatically generated"/>
                    <pic:cNvPicPr/>
                  </pic:nvPicPr>
                  <pic:blipFill>
                    <a:blip r:embed="rId97"/>
                    <a:stretch>
                      <a:fillRect/>
                    </a:stretch>
                  </pic:blipFill>
                  <pic:spPr>
                    <a:xfrm>
                      <a:off x="0" y="0"/>
                      <a:ext cx="6291580" cy="3223260"/>
                    </a:xfrm>
                    <a:prstGeom prst="rect">
                      <a:avLst/>
                    </a:prstGeom>
                    <a:ln w="3175">
                      <a:solidFill>
                        <a:schemeClr val="bg1">
                          <a:lumMod val="85000"/>
                        </a:schemeClr>
                      </a:solidFill>
                    </a:ln>
                  </pic:spPr>
                </pic:pic>
              </a:graphicData>
            </a:graphic>
          </wp:inline>
        </w:drawing>
      </w:r>
    </w:p>
    <w:p w14:paraId="51F7F0D4" w14:textId="77777777" w:rsidR="0045432F" w:rsidRPr="00200B75" w:rsidRDefault="0045432F" w:rsidP="0045432F">
      <w:pPr>
        <w:rPr>
          <w:b/>
          <w:bCs/>
          <w:sz w:val="28"/>
          <w:szCs w:val="28"/>
        </w:rPr>
      </w:pPr>
    </w:p>
    <w:p w14:paraId="2FDED0CE" w14:textId="77777777" w:rsidR="0045432F" w:rsidRDefault="0045432F" w:rsidP="0045432F">
      <w:pPr>
        <w:rPr>
          <w:color w:val="000000" w:themeColor="text1"/>
        </w:rPr>
      </w:pPr>
      <w:r w:rsidRPr="00D9452A">
        <w:rPr>
          <w:color w:val="000000" w:themeColor="text1"/>
        </w:rPr>
        <w:t>Figure</w:t>
      </w:r>
      <w:r>
        <w:rPr>
          <w:color w:val="000000" w:themeColor="text1"/>
        </w:rPr>
        <w:t xml:space="preserve"> D.9</w:t>
      </w:r>
      <w:r w:rsidRPr="00D9452A">
        <w:rPr>
          <w:color w:val="000000" w:themeColor="text1"/>
        </w:rPr>
        <w:t>: Question-Answer Identification Procedure</w:t>
      </w:r>
    </w:p>
    <w:p w14:paraId="11FD35DF" w14:textId="77777777" w:rsidR="0045432F" w:rsidRDefault="0045432F" w:rsidP="0045432F">
      <w:pPr>
        <w:rPr>
          <w:b/>
          <w:bCs/>
          <w:sz w:val="28"/>
          <w:szCs w:val="28"/>
          <w:u w:val="single"/>
        </w:rPr>
      </w:pPr>
    </w:p>
    <w:p w14:paraId="3A0866FB" w14:textId="77777777" w:rsidR="0045432F" w:rsidRPr="00E519F0" w:rsidRDefault="0045432F" w:rsidP="0045432F">
      <w:r w:rsidRPr="002B1D5F">
        <w:rPr>
          <w:b/>
          <w:bCs/>
        </w:rPr>
        <w:t>Description</w:t>
      </w:r>
      <w:r w:rsidRPr="00E519F0">
        <w:t>:</w:t>
      </w:r>
    </w:p>
    <w:p w14:paraId="6F638326" w14:textId="77777777" w:rsidR="0045432F" w:rsidRDefault="0045432F" w:rsidP="0045432F">
      <w:r w:rsidRPr="00E519F0">
        <w:t>In this example</w:t>
      </w:r>
      <w:r>
        <w:t>, we have introduced the different components with arrow indicators such as Chart, Legend, question parameters. Detection of question parameters in legend and finally based on the parameter values finding the target cell from the bubble chart with the label ‘Cell to Click’.</w:t>
      </w:r>
    </w:p>
    <w:p w14:paraId="57AB2C15" w14:textId="77777777" w:rsidR="0045432F" w:rsidRDefault="0045432F" w:rsidP="0045432F"/>
    <w:p w14:paraId="5CC71564" w14:textId="77777777" w:rsidR="0045432F" w:rsidRDefault="0045432F" w:rsidP="0045432F">
      <w:r>
        <w:t>In identification the following rules are needed to be used:</w:t>
      </w:r>
    </w:p>
    <w:p w14:paraId="5C8C8F84" w14:textId="77777777" w:rsidR="0045432F" w:rsidRDefault="0045432F" w:rsidP="0045432F">
      <w:r>
        <w:t xml:space="preserve">Uncertainty = Represents the vertical axis in the legend labeled by ‘Uncertainty’ </w:t>
      </w:r>
    </w:p>
    <w:p w14:paraId="176AB444" w14:textId="77777777" w:rsidR="0045432F" w:rsidRDefault="0045432F" w:rsidP="0045432F">
      <w:r>
        <w:t>Value = Represents the horizontal axis on the legend.</w:t>
      </w:r>
    </w:p>
    <w:p w14:paraId="73924B19" w14:textId="77777777" w:rsidR="0045432F" w:rsidRDefault="0045432F" w:rsidP="0045432F"/>
    <w:p w14:paraId="4E57F957" w14:textId="77777777" w:rsidR="0045432F" w:rsidRDefault="0045432F" w:rsidP="0045432F">
      <w:r>
        <w:t>In this scenario, by using Uncertainty and Value, we get single cell from the legend as indicated above.</w:t>
      </w:r>
    </w:p>
    <w:p w14:paraId="200550CE" w14:textId="77777777" w:rsidR="0045432F" w:rsidRDefault="0045432F" w:rsidP="0045432F"/>
    <w:p w14:paraId="06F9AC48"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3352F789" w14:textId="77777777" w:rsidR="0045432F" w:rsidRDefault="0045432F" w:rsidP="0045432F">
      <w:pPr>
        <w:rPr>
          <w:b/>
          <w:bCs/>
          <w:sz w:val="28"/>
          <w:szCs w:val="28"/>
          <w:u w:val="single"/>
        </w:rPr>
      </w:pPr>
    </w:p>
    <w:p w14:paraId="10EF1126" w14:textId="77777777" w:rsidR="0045432F" w:rsidRDefault="0045432F" w:rsidP="0045432F">
      <w:pPr>
        <w:rPr>
          <w:b/>
          <w:bCs/>
          <w:sz w:val="28"/>
          <w:szCs w:val="28"/>
          <w:u w:val="single"/>
        </w:rPr>
      </w:pPr>
    </w:p>
    <w:p w14:paraId="3E719222" w14:textId="77777777" w:rsidR="0045432F" w:rsidRDefault="0045432F" w:rsidP="0045432F">
      <w:pPr>
        <w:rPr>
          <w:b/>
          <w:bCs/>
          <w:sz w:val="28"/>
          <w:szCs w:val="28"/>
          <w:u w:val="single"/>
        </w:rPr>
      </w:pPr>
    </w:p>
    <w:p w14:paraId="25FFE617" w14:textId="77777777" w:rsidR="0045432F" w:rsidRDefault="0045432F" w:rsidP="0045432F">
      <w:pPr>
        <w:rPr>
          <w:b/>
          <w:bCs/>
          <w:sz w:val="28"/>
          <w:szCs w:val="28"/>
          <w:u w:val="single"/>
        </w:rPr>
      </w:pPr>
    </w:p>
    <w:p w14:paraId="652ABB9F" w14:textId="77777777" w:rsidR="0045432F" w:rsidRDefault="0045432F" w:rsidP="0045432F">
      <w:pPr>
        <w:rPr>
          <w:b/>
          <w:bCs/>
          <w:sz w:val="28"/>
          <w:szCs w:val="28"/>
          <w:u w:val="single"/>
        </w:rPr>
      </w:pPr>
    </w:p>
    <w:p w14:paraId="336CB69A" w14:textId="77777777" w:rsidR="0045432F" w:rsidRDefault="0045432F" w:rsidP="0045432F">
      <w:pPr>
        <w:rPr>
          <w:b/>
          <w:bCs/>
          <w:sz w:val="28"/>
          <w:szCs w:val="28"/>
          <w:u w:val="single"/>
        </w:rPr>
      </w:pPr>
    </w:p>
    <w:p w14:paraId="6CA604BD" w14:textId="77777777" w:rsidR="0045432F" w:rsidRDefault="0045432F" w:rsidP="0045432F">
      <w:pPr>
        <w:rPr>
          <w:b/>
          <w:bCs/>
          <w:sz w:val="28"/>
          <w:szCs w:val="28"/>
          <w:u w:val="single"/>
        </w:rPr>
      </w:pPr>
    </w:p>
    <w:p w14:paraId="3810BBD9" w14:textId="77777777" w:rsidR="0045432F" w:rsidRDefault="0045432F" w:rsidP="0045432F">
      <w:pPr>
        <w:rPr>
          <w:b/>
          <w:bCs/>
          <w:sz w:val="28"/>
          <w:szCs w:val="28"/>
          <w:u w:val="single"/>
        </w:rPr>
      </w:pPr>
    </w:p>
    <w:p w14:paraId="750350F7" w14:textId="77777777" w:rsidR="0045432F" w:rsidRPr="00604CF3" w:rsidRDefault="0045432F" w:rsidP="0045432F">
      <w:pPr>
        <w:rPr>
          <w:b/>
          <w:bCs/>
          <w:sz w:val="28"/>
          <w:szCs w:val="28"/>
          <w:u w:val="single"/>
        </w:rPr>
      </w:pPr>
    </w:p>
    <w:p w14:paraId="1B460B78" w14:textId="77777777" w:rsidR="0045432F" w:rsidRPr="008059B9" w:rsidRDefault="0045432F" w:rsidP="0045432F">
      <w:pPr>
        <w:rPr>
          <w:b/>
          <w:bCs/>
          <w:color w:val="000000" w:themeColor="text1"/>
          <w:sz w:val="28"/>
          <w:szCs w:val="28"/>
          <w:lang w:val="fr-FR"/>
        </w:rPr>
      </w:pPr>
      <w:r>
        <w:rPr>
          <w:b/>
          <w:bCs/>
          <w:color w:val="000000" w:themeColor="text1"/>
          <w:sz w:val="28"/>
          <w:szCs w:val="28"/>
          <w:lang w:val="fr-FR"/>
        </w:rPr>
        <w:t>4</w:t>
      </w:r>
      <w:r w:rsidRPr="008059B9">
        <w:rPr>
          <w:b/>
          <w:bCs/>
          <w:color w:val="000000" w:themeColor="text1"/>
          <w:sz w:val="28"/>
          <w:szCs w:val="28"/>
          <w:lang w:val="fr-FR"/>
        </w:rPr>
        <w:t>.</w:t>
      </w:r>
      <w:r w:rsidRPr="008059B9">
        <w:rPr>
          <w:b/>
          <w:bCs/>
          <w:color w:val="000000" w:themeColor="text1"/>
          <w:sz w:val="28"/>
          <w:szCs w:val="28"/>
          <w:lang w:val="fr-FR"/>
        </w:rPr>
        <w:tab/>
        <w:t xml:space="preserve">Questionnaire on VSUP + </w:t>
      </w:r>
      <w:proofErr w:type="spellStart"/>
      <w:r w:rsidRPr="008059B9">
        <w:rPr>
          <w:b/>
          <w:bCs/>
          <w:color w:val="000000" w:themeColor="text1"/>
          <w:sz w:val="28"/>
          <w:szCs w:val="28"/>
          <w:lang w:val="fr-FR"/>
        </w:rPr>
        <w:t>Bubble</w:t>
      </w:r>
      <w:proofErr w:type="spellEnd"/>
      <w:r>
        <w:rPr>
          <w:b/>
          <w:bCs/>
          <w:color w:val="000000" w:themeColor="text1"/>
          <w:sz w:val="28"/>
          <w:szCs w:val="28"/>
          <w:lang w:val="fr-FR"/>
        </w:rPr>
        <w:t> :</w:t>
      </w:r>
    </w:p>
    <w:p w14:paraId="6932B842" w14:textId="77777777" w:rsidR="0045432F" w:rsidRPr="0080306C" w:rsidRDefault="0045432F" w:rsidP="0045432F">
      <w:pPr>
        <w:rPr>
          <w:lang w:val="fr-FR"/>
        </w:rPr>
      </w:pPr>
    </w:p>
    <w:p w14:paraId="59D3A89F" w14:textId="77777777" w:rsidR="0045432F" w:rsidRPr="0080306C" w:rsidRDefault="0045432F" w:rsidP="0045432F">
      <w:pPr>
        <w:rPr>
          <w:lang w:val="fr-FR"/>
        </w:rPr>
      </w:pPr>
      <w:r>
        <w:rPr>
          <w:noProof/>
          <w:lang w:val="fr-FR"/>
        </w:rPr>
        <w:drawing>
          <wp:inline distT="0" distB="0" distL="0" distR="0" wp14:anchorId="04C2A432" wp14:editId="3A21BF6C">
            <wp:extent cx="6291580" cy="3500755"/>
            <wp:effectExtent l="12700" t="12700" r="7620" b="17145"/>
            <wp:docPr id="165" name="Picture 1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Chart&#10;&#10;Description automatically generated"/>
                    <pic:cNvPicPr/>
                  </pic:nvPicPr>
                  <pic:blipFill>
                    <a:blip r:embed="rId98"/>
                    <a:stretch>
                      <a:fillRect/>
                    </a:stretch>
                  </pic:blipFill>
                  <pic:spPr>
                    <a:xfrm>
                      <a:off x="0" y="0"/>
                      <a:ext cx="6291580" cy="3500755"/>
                    </a:xfrm>
                    <a:prstGeom prst="rect">
                      <a:avLst/>
                    </a:prstGeom>
                    <a:ln w="3175">
                      <a:solidFill>
                        <a:schemeClr val="bg1">
                          <a:lumMod val="85000"/>
                        </a:schemeClr>
                      </a:solidFill>
                    </a:ln>
                  </pic:spPr>
                </pic:pic>
              </a:graphicData>
            </a:graphic>
          </wp:inline>
        </w:drawing>
      </w:r>
    </w:p>
    <w:p w14:paraId="27F8C423" w14:textId="77777777" w:rsidR="0045432F" w:rsidRPr="0070208B" w:rsidRDefault="0045432F" w:rsidP="0045432F">
      <w:r w:rsidRPr="0070208B">
        <w:t xml:space="preserve">        </w:t>
      </w:r>
      <w:r w:rsidRPr="0070208B">
        <w:tab/>
      </w:r>
      <w:r w:rsidRPr="0070208B">
        <w:tab/>
      </w:r>
      <w:r w:rsidRPr="0070208B">
        <w:tab/>
        <w:t xml:space="preserve">  </w:t>
      </w:r>
      <w:r w:rsidRPr="0070208B">
        <w:br/>
        <w:t>Figure</w:t>
      </w:r>
      <w:r>
        <w:t xml:space="preserve"> </w:t>
      </w:r>
      <w:proofErr w:type="gramStart"/>
      <w:r>
        <w:t>D.10</w:t>
      </w:r>
      <w:r w:rsidRPr="0070208B">
        <w:rPr>
          <w:color w:val="000000" w:themeColor="text1"/>
        </w:rPr>
        <w:t> </w:t>
      </w:r>
      <w:r w:rsidRPr="0070208B">
        <w:t>:</w:t>
      </w:r>
      <w:proofErr w:type="gramEnd"/>
      <w:r w:rsidRPr="0070208B">
        <w:t xml:space="preserve">  VSUP + Bubble </w:t>
      </w:r>
      <w:r>
        <w:rPr>
          <w:color w:val="000000" w:themeColor="text1"/>
        </w:rPr>
        <w:t>Questionnaire UI</w:t>
      </w:r>
    </w:p>
    <w:p w14:paraId="0D894D88" w14:textId="77777777" w:rsidR="0045432F" w:rsidRPr="0070208B" w:rsidRDefault="0045432F" w:rsidP="0045432F"/>
    <w:p w14:paraId="67701393" w14:textId="77777777" w:rsidR="0045432F" w:rsidRPr="0070208B" w:rsidRDefault="0045432F" w:rsidP="0045432F"/>
    <w:p w14:paraId="51ABDEF2" w14:textId="77777777" w:rsidR="0045432F" w:rsidRPr="0070208B" w:rsidRDefault="0045432F" w:rsidP="0045432F">
      <w:pPr>
        <w:rPr>
          <w:b/>
          <w:bCs/>
          <w:color w:val="000000" w:themeColor="text1"/>
        </w:rPr>
      </w:pPr>
      <w:proofErr w:type="gramStart"/>
      <w:r w:rsidRPr="0070208B">
        <w:rPr>
          <w:b/>
          <w:bCs/>
          <w:color w:val="000000" w:themeColor="text1"/>
        </w:rPr>
        <w:t>Questions :</w:t>
      </w:r>
      <w:proofErr w:type="gramEnd"/>
    </w:p>
    <w:p w14:paraId="4994BD02" w14:textId="77777777" w:rsidR="0045432F" w:rsidRPr="003403E6" w:rsidRDefault="0045432F" w:rsidP="0045432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6A23E06C" w14:textId="77777777" w:rsidR="0045432F" w:rsidRPr="0070208B" w:rsidRDefault="0045432F" w:rsidP="0045432F">
      <w:pPr>
        <w:rPr>
          <w:b/>
          <w:bCs/>
          <w:color w:val="A5A5A5" w:themeColor="accent3"/>
        </w:rPr>
      </w:pPr>
    </w:p>
    <w:p w14:paraId="7D65823F"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3BB960FC" wp14:editId="51CA79B7">
            <wp:extent cx="6291580" cy="410210"/>
            <wp:effectExtent l="12700" t="12700" r="762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99"/>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3A42A41F" w14:textId="77777777" w:rsidR="0045432F" w:rsidRDefault="0045432F" w:rsidP="0045432F">
      <w:pPr>
        <w:rPr>
          <w:b/>
          <w:bCs/>
          <w:color w:val="A5A5A5" w:themeColor="accent3"/>
          <w:lang w:val="fr-FR"/>
        </w:rPr>
      </w:pPr>
    </w:p>
    <w:p w14:paraId="299F0F35"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5FAC36F9" wp14:editId="6CC5D1F6">
            <wp:extent cx="6291580" cy="410210"/>
            <wp:effectExtent l="12700" t="12700" r="762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00"/>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61724D7" w14:textId="77777777" w:rsidR="0045432F" w:rsidRDefault="0045432F" w:rsidP="0045432F">
      <w:pPr>
        <w:rPr>
          <w:b/>
          <w:bCs/>
          <w:color w:val="A5A5A5" w:themeColor="accent3"/>
          <w:lang w:val="fr-FR"/>
        </w:rPr>
      </w:pPr>
    </w:p>
    <w:p w14:paraId="50ED3BF9"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7C14AC98" wp14:editId="402E4884">
            <wp:extent cx="6291580" cy="410210"/>
            <wp:effectExtent l="12700" t="12700" r="762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01"/>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3822A091" w14:textId="77777777" w:rsidR="0045432F" w:rsidRDefault="0045432F" w:rsidP="0045432F">
      <w:pPr>
        <w:rPr>
          <w:b/>
          <w:bCs/>
          <w:color w:val="A5A5A5" w:themeColor="accent3"/>
          <w:lang w:val="fr-FR"/>
        </w:rPr>
      </w:pPr>
    </w:p>
    <w:p w14:paraId="23769DBD"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4AA0CF30" wp14:editId="1639391C">
            <wp:extent cx="6291580" cy="410210"/>
            <wp:effectExtent l="12700" t="1270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02"/>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88E24F1" w14:textId="77777777" w:rsidR="0045432F" w:rsidRDefault="0045432F" w:rsidP="0045432F">
      <w:pPr>
        <w:rPr>
          <w:b/>
          <w:bCs/>
          <w:color w:val="A5A5A5" w:themeColor="accent3"/>
          <w:lang w:val="fr-FR"/>
        </w:rPr>
      </w:pPr>
    </w:p>
    <w:p w14:paraId="202BFDC1"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2C50A464" wp14:editId="2CBF532A">
            <wp:extent cx="6291580" cy="410210"/>
            <wp:effectExtent l="12700" t="12700" r="762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03"/>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2B2A489" w14:textId="77777777" w:rsidR="0045432F" w:rsidRDefault="0045432F" w:rsidP="0045432F">
      <w:pPr>
        <w:rPr>
          <w:b/>
          <w:bCs/>
          <w:color w:val="A5A5A5" w:themeColor="accent3"/>
          <w:lang w:val="fr-FR"/>
        </w:rPr>
      </w:pPr>
    </w:p>
    <w:p w14:paraId="2A5F0A4A" w14:textId="77777777" w:rsidR="0045432F" w:rsidRDefault="0045432F" w:rsidP="0045432F">
      <w:pPr>
        <w:rPr>
          <w:b/>
          <w:bCs/>
          <w:color w:val="A5A5A5" w:themeColor="accent3"/>
          <w:lang w:val="fr-FR"/>
        </w:rPr>
      </w:pPr>
      <w:r>
        <w:rPr>
          <w:b/>
          <w:bCs/>
          <w:noProof/>
          <w:color w:val="A5A5A5" w:themeColor="accent3"/>
          <w:lang w:val="fr-FR"/>
        </w:rPr>
        <w:lastRenderedPageBreak/>
        <w:drawing>
          <wp:inline distT="0" distB="0" distL="0" distR="0" wp14:anchorId="42E64CFF" wp14:editId="1824AB34">
            <wp:extent cx="6291580" cy="410210"/>
            <wp:effectExtent l="12700" t="12700" r="762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04"/>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B1A8FA7" w14:textId="77777777" w:rsidR="0045432F" w:rsidRDefault="0045432F" w:rsidP="0045432F">
      <w:pPr>
        <w:rPr>
          <w:b/>
          <w:bCs/>
          <w:color w:val="A5A5A5" w:themeColor="accent3"/>
          <w:lang w:val="fr-FR"/>
        </w:rPr>
      </w:pPr>
    </w:p>
    <w:p w14:paraId="6505BA2E"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51C8B831" wp14:editId="1C4F0286">
            <wp:extent cx="6291580" cy="410210"/>
            <wp:effectExtent l="12700" t="12700" r="762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05"/>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27C45F9D" w14:textId="77777777" w:rsidR="0045432F" w:rsidRDefault="0045432F" w:rsidP="0045432F">
      <w:pPr>
        <w:rPr>
          <w:b/>
          <w:bCs/>
          <w:color w:val="A5A5A5" w:themeColor="accent3"/>
          <w:lang w:val="fr-FR"/>
        </w:rPr>
      </w:pPr>
    </w:p>
    <w:p w14:paraId="3394C8E7" w14:textId="77777777" w:rsidR="0045432F" w:rsidRPr="0080306C" w:rsidRDefault="0045432F" w:rsidP="0045432F">
      <w:pPr>
        <w:rPr>
          <w:b/>
          <w:bCs/>
          <w:color w:val="A5A5A5" w:themeColor="accent3"/>
          <w:lang w:val="fr-FR"/>
        </w:rPr>
      </w:pPr>
      <w:r>
        <w:rPr>
          <w:b/>
          <w:bCs/>
          <w:noProof/>
          <w:color w:val="A5A5A5" w:themeColor="accent3"/>
          <w:lang w:val="fr-FR"/>
        </w:rPr>
        <w:drawing>
          <wp:inline distT="0" distB="0" distL="0" distR="0" wp14:anchorId="1E20968A" wp14:editId="633BE706">
            <wp:extent cx="6291580" cy="410210"/>
            <wp:effectExtent l="12700" t="12700" r="762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06"/>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6DEC089A" w14:textId="77777777" w:rsidR="0045432F" w:rsidRPr="0080306C" w:rsidRDefault="0045432F" w:rsidP="0045432F">
      <w:pPr>
        <w:rPr>
          <w:color w:val="A5A5A5" w:themeColor="accent3"/>
          <w:lang w:val="fr-FR"/>
        </w:rPr>
      </w:pPr>
    </w:p>
    <w:p w14:paraId="1312EF1D" w14:textId="77777777" w:rsidR="0045432F" w:rsidRPr="00566526" w:rsidRDefault="0045432F" w:rsidP="0045432F">
      <w:pPr>
        <w:rPr>
          <w:rFonts w:ascii="Times" w:hAnsi="Times"/>
        </w:rPr>
      </w:pPr>
      <w:r>
        <w:rPr>
          <w:rFonts w:ascii="Times" w:hAnsi="Times"/>
        </w:rPr>
        <w:t xml:space="preserve">Figure D.11: Questions on VSUP + Bubble </w:t>
      </w:r>
    </w:p>
    <w:p w14:paraId="586BE60E" w14:textId="77777777" w:rsidR="0045432F" w:rsidRDefault="0045432F" w:rsidP="0045432F">
      <w:pPr>
        <w:rPr>
          <w:b/>
          <w:bCs/>
        </w:rPr>
      </w:pPr>
    </w:p>
    <w:p w14:paraId="3E657B9B" w14:textId="77777777" w:rsidR="0045432F" w:rsidRDefault="0045432F" w:rsidP="0045432F">
      <w:pPr>
        <w:rPr>
          <w:b/>
          <w:bCs/>
        </w:rPr>
      </w:pPr>
    </w:p>
    <w:p w14:paraId="5643BEF3" w14:textId="77777777" w:rsidR="0045432F" w:rsidRDefault="0045432F" w:rsidP="0045432F">
      <w:pPr>
        <w:rPr>
          <w:b/>
          <w:bCs/>
        </w:rPr>
      </w:pPr>
    </w:p>
    <w:p w14:paraId="000161B9" w14:textId="77777777" w:rsidR="0045432F" w:rsidRDefault="0045432F" w:rsidP="0045432F">
      <w:pPr>
        <w:rPr>
          <w:b/>
          <w:bCs/>
        </w:rPr>
      </w:pPr>
    </w:p>
    <w:p w14:paraId="500EA9D5" w14:textId="77777777" w:rsidR="0045432F" w:rsidRDefault="0045432F" w:rsidP="0045432F">
      <w:pPr>
        <w:rPr>
          <w:b/>
          <w:bCs/>
        </w:rPr>
      </w:pPr>
    </w:p>
    <w:p w14:paraId="5D962FFD" w14:textId="77777777" w:rsidR="0045432F" w:rsidRDefault="0045432F" w:rsidP="0045432F">
      <w:pPr>
        <w:rPr>
          <w:b/>
          <w:bCs/>
        </w:rPr>
      </w:pPr>
    </w:p>
    <w:p w14:paraId="65BBDBEB" w14:textId="77777777" w:rsidR="0045432F" w:rsidRDefault="0045432F" w:rsidP="0045432F">
      <w:pPr>
        <w:rPr>
          <w:b/>
          <w:bCs/>
        </w:rPr>
      </w:pPr>
    </w:p>
    <w:p w14:paraId="72F0AC7F" w14:textId="77777777" w:rsidR="0045432F" w:rsidRDefault="0045432F" w:rsidP="0045432F">
      <w:pPr>
        <w:rPr>
          <w:b/>
          <w:bCs/>
          <w:color w:val="FF0000"/>
        </w:rPr>
      </w:pPr>
    </w:p>
    <w:p w14:paraId="16167415" w14:textId="77777777" w:rsidR="0045432F" w:rsidRDefault="0045432F" w:rsidP="0045432F">
      <w:pPr>
        <w:rPr>
          <w:b/>
          <w:bCs/>
          <w:color w:val="FF0000"/>
        </w:rPr>
      </w:pPr>
    </w:p>
    <w:p w14:paraId="76700B7D" w14:textId="77777777" w:rsidR="0045432F" w:rsidRDefault="0045432F" w:rsidP="0045432F">
      <w:pPr>
        <w:rPr>
          <w:b/>
          <w:bCs/>
          <w:color w:val="FF0000"/>
        </w:rPr>
      </w:pPr>
    </w:p>
    <w:p w14:paraId="4375ADA6" w14:textId="77777777" w:rsidR="0045432F" w:rsidRDefault="0045432F" w:rsidP="0045432F">
      <w:pPr>
        <w:rPr>
          <w:b/>
          <w:bCs/>
          <w:color w:val="FF0000"/>
        </w:rPr>
      </w:pPr>
    </w:p>
    <w:p w14:paraId="1493A13C" w14:textId="77777777" w:rsidR="0045432F" w:rsidRDefault="0045432F" w:rsidP="0045432F">
      <w:pPr>
        <w:rPr>
          <w:b/>
          <w:bCs/>
          <w:color w:val="FF0000"/>
        </w:rPr>
      </w:pPr>
    </w:p>
    <w:p w14:paraId="7E9D2BCC" w14:textId="77777777" w:rsidR="0045432F" w:rsidRDefault="0045432F" w:rsidP="0045432F">
      <w:pPr>
        <w:rPr>
          <w:b/>
          <w:bCs/>
          <w:color w:val="FF0000"/>
        </w:rPr>
      </w:pPr>
    </w:p>
    <w:p w14:paraId="6EA6295E" w14:textId="77777777" w:rsidR="0045432F" w:rsidRDefault="0045432F" w:rsidP="0045432F">
      <w:pPr>
        <w:rPr>
          <w:b/>
          <w:bCs/>
          <w:color w:val="FF0000"/>
        </w:rPr>
      </w:pPr>
    </w:p>
    <w:p w14:paraId="778DE984" w14:textId="77777777" w:rsidR="0045432F" w:rsidRDefault="0045432F" w:rsidP="0045432F">
      <w:pPr>
        <w:rPr>
          <w:b/>
          <w:bCs/>
          <w:color w:val="FF0000"/>
        </w:rPr>
      </w:pPr>
    </w:p>
    <w:p w14:paraId="1A445C39" w14:textId="77777777" w:rsidR="0045432F" w:rsidRDefault="0045432F" w:rsidP="0045432F">
      <w:pPr>
        <w:rPr>
          <w:b/>
          <w:bCs/>
          <w:color w:val="FF0000"/>
        </w:rPr>
      </w:pPr>
    </w:p>
    <w:p w14:paraId="4B92C681" w14:textId="77777777" w:rsidR="0045432F" w:rsidRDefault="0045432F" w:rsidP="0045432F">
      <w:pPr>
        <w:rPr>
          <w:b/>
          <w:bCs/>
          <w:color w:val="FF0000"/>
        </w:rPr>
      </w:pPr>
    </w:p>
    <w:p w14:paraId="58D62DDC" w14:textId="77777777" w:rsidR="0045432F" w:rsidRDefault="0045432F" w:rsidP="0045432F">
      <w:pPr>
        <w:rPr>
          <w:b/>
          <w:bCs/>
          <w:color w:val="FF0000"/>
        </w:rPr>
      </w:pPr>
    </w:p>
    <w:p w14:paraId="2BAA3973" w14:textId="77777777" w:rsidR="0045432F" w:rsidRDefault="0045432F" w:rsidP="0045432F">
      <w:pPr>
        <w:rPr>
          <w:b/>
          <w:bCs/>
          <w:color w:val="FF0000"/>
        </w:rPr>
      </w:pPr>
    </w:p>
    <w:p w14:paraId="3C6AB32A" w14:textId="77777777" w:rsidR="0045432F" w:rsidRDefault="0045432F" w:rsidP="0045432F">
      <w:pPr>
        <w:rPr>
          <w:b/>
          <w:bCs/>
          <w:color w:val="FF0000"/>
        </w:rPr>
      </w:pPr>
    </w:p>
    <w:p w14:paraId="6468298C" w14:textId="77777777" w:rsidR="0045432F" w:rsidRDefault="0045432F" w:rsidP="0045432F">
      <w:pPr>
        <w:rPr>
          <w:b/>
          <w:bCs/>
          <w:color w:val="FF0000"/>
        </w:rPr>
      </w:pPr>
    </w:p>
    <w:p w14:paraId="0B0ED128" w14:textId="77777777" w:rsidR="0045432F" w:rsidRDefault="0045432F" w:rsidP="0045432F">
      <w:pPr>
        <w:rPr>
          <w:b/>
          <w:bCs/>
          <w:color w:val="FF0000"/>
        </w:rPr>
      </w:pPr>
    </w:p>
    <w:p w14:paraId="527A9138" w14:textId="77777777" w:rsidR="0045432F" w:rsidRDefault="0045432F" w:rsidP="0045432F">
      <w:pPr>
        <w:rPr>
          <w:b/>
          <w:bCs/>
          <w:color w:val="FF0000"/>
        </w:rPr>
      </w:pPr>
    </w:p>
    <w:p w14:paraId="4321F932" w14:textId="77777777" w:rsidR="0045432F" w:rsidRDefault="0045432F" w:rsidP="0045432F">
      <w:pPr>
        <w:rPr>
          <w:b/>
          <w:bCs/>
          <w:color w:val="FF0000"/>
        </w:rPr>
      </w:pPr>
    </w:p>
    <w:p w14:paraId="0961C391" w14:textId="77777777" w:rsidR="0045432F" w:rsidRDefault="0045432F" w:rsidP="0045432F">
      <w:pPr>
        <w:rPr>
          <w:b/>
          <w:bCs/>
          <w:color w:val="FF0000"/>
        </w:rPr>
      </w:pPr>
    </w:p>
    <w:p w14:paraId="06984156" w14:textId="77777777" w:rsidR="0045432F" w:rsidRDefault="0045432F" w:rsidP="0045432F">
      <w:pPr>
        <w:rPr>
          <w:b/>
          <w:bCs/>
          <w:color w:val="FF0000"/>
        </w:rPr>
      </w:pPr>
    </w:p>
    <w:p w14:paraId="1A0F2170" w14:textId="77777777" w:rsidR="0045432F" w:rsidRDefault="0045432F" w:rsidP="0045432F">
      <w:pPr>
        <w:rPr>
          <w:b/>
          <w:bCs/>
          <w:color w:val="FF0000"/>
        </w:rPr>
      </w:pPr>
    </w:p>
    <w:p w14:paraId="51828B12" w14:textId="77777777" w:rsidR="0045432F" w:rsidRDefault="0045432F" w:rsidP="0045432F">
      <w:pPr>
        <w:rPr>
          <w:b/>
          <w:bCs/>
          <w:color w:val="FF0000"/>
        </w:rPr>
      </w:pPr>
    </w:p>
    <w:p w14:paraId="181E1306" w14:textId="77777777" w:rsidR="0045432F" w:rsidRDefault="0045432F" w:rsidP="0045432F">
      <w:pPr>
        <w:rPr>
          <w:b/>
          <w:bCs/>
          <w:color w:val="FF0000"/>
        </w:rPr>
      </w:pPr>
    </w:p>
    <w:p w14:paraId="54CC8CB8" w14:textId="77777777" w:rsidR="0045432F" w:rsidRDefault="0045432F" w:rsidP="0045432F">
      <w:pPr>
        <w:rPr>
          <w:b/>
          <w:bCs/>
          <w:color w:val="FF0000"/>
        </w:rPr>
      </w:pPr>
    </w:p>
    <w:p w14:paraId="463F49E2" w14:textId="77777777" w:rsidR="0045432F" w:rsidRDefault="0045432F" w:rsidP="0045432F">
      <w:pPr>
        <w:rPr>
          <w:b/>
          <w:bCs/>
          <w:color w:val="FF0000"/>
        </w:rPr>
      </w:pPr>
    </w:p>
    <w:p w14:paraId="0502312E" w14:textId="77777777" w:rsidR="0045432F" w:rsidRDefault="0045432F" w:rsidP="0045432F">
      <w:pPr>
        <w:rPr>
          <w:b/>
          <w:bCs/>
          <w:color w:val="FF0000"/>
        </w:rPr>
      </w:pPr>
    </w:p>
    <w:p w14:paraId="40256F87" w14:textId="77777777" w:rsidR="0045432F" w:rsidRDefault="0045432F" w:rsidP="0045432F">
      <w:pPr>
        <w:rPr>
          <w:b/>
          <w:bCs/>
          <w:color w:val="FF0000"/>
        </w:rPr>
      </w:pPr>
    </w:p>
    <w:p w14:paraId="77346242" w14:textId="77777777" w:rsidR="0045432F" w:rsidRDefault="0045432F" w:rsidP="0045432F">
      <w:pPr>
        <w:rPr>
          <w:b/>
          <w:bCs/>
          <w:color w:val="FF0000"/>
        </w:rPr>
      </w:pPr>
    </w:p>
    <w:p w14:paraId="2FAA8479" w14:textId="77777777" w:rsidR="0045432F" w:rsidRDefault="0045432F" w:rsidP="0045432F">
      <w:pPr>
        <w:rPr>
          <w:b/>
          <w:bCs/>
          <w:color w:val="FF0000"/>
        </w:rPr>
      </w:pPr>
    </w:p>
    <w:p w14:paraId="3BA8F198" w14:textId="77777777" w:rsidR="0045432F" w:rsidRDefault="0045432F" w:rsidP="0045432F">
      <w:pPr>
        <w:rPr>
          <w:b/>
          <w:bCs/>
          <w:color w:val="FF0000"/>
        </w:rPr>
      </w:pPr>
    </w:p>
    <w:p w14:paraId="5B4933AD" w14:textId="77777777" w:rsidR="0045432F" w:rsidRDefault="0045432F" w:rsidP="0045432F">
      <w:pPr>
        <w:rPr>
          <w:b/>
          <w:bCs/>
          <w:color w:val="FF0000"/>
        </w:rPr>
      </w:pPr>
    </w:p>
    <w:p w14:paraId="22505D6C" w14:textId="77777777" w:rsidR="0045432F" w:rsidRDefault="0045432F" w:rsidP="0045432F">
      <w:pPr>
        <w:rPr>
          <w:b/>
          <w:bCs/>
          <w:color w:val="FF0000"/>
        </w:rPr>
      </w:pPr>
    </w:p>
    <w:p w14:paraId="001CCF75" w14:textId="77777777" w:rsidR="0045432F" w:rsidRDefault="0045432F" w:rsidP="0045432F">
      <w:pPr>
        <w:rPr>
          <w:b/>
          <w:bCs/>
          <w:color w:val="FF0000"/>
        </w:rPr>
      </w:pPr>
    </w:p>
    <w:p w14:paraId="6C4F5919" w14:textId="77777777" w:rsidR="0045432F" w:rsidRDefault="0045432F" w:rsidP="0045432F">
      <w:pPr>
        <w:rPr>
          <w:b/>
          <w:bCs/>
          <w:color w:val="FF0000"/>
        </w:rPr>
      </w:pPr>
    </w:p>
    <w:p w14:paraId="3B1A0A9F" w14:textId="77777777" w:rsidR="0045432F" w:rsidRDefault="0045432F" w:rsidP="0045432F">
      <w:pPr>
        <w:rPr>
          <w:b/>
          <w:bCs/>
          <w:color w:val="FF0000"/>
        </w:rPr>
      </w:pPr>
    </w:p>
    <w:p w14:paraId="71164542" w14:textId="77777777" w:rsidR="0045432F" w:rsidRDefault="0045432F" w:rsidP="0045432F">
      <w:pPr>
        <w:rPr>
          <w:b/>
          <w:bCs/>
          <w:color w:val="000000" w:themeColor="text1"/>
          <w:sz w:val="28"/>
          <w:szCs w:val="28"/>
        </w:rPr>
      </w:pPr>
      <w:r>
        <w:rPr>
          <w:b/>
          <w:bCs/>
          <w:color w:val="000000" w:themeColor="text1"/>
          <w:sz w:val="28"/>
          <w:szCs w:val="28"/>
        </w:rPr>
        <w:t>6</w:t>
      </w:r>
      <w:r w:rsidRPr="003C653A">
        <w:rPr>
          <w:b/>
          <w:bCs/>
          <w:color w:val="000000" w:themeColor="text1"/>
          <w:sz w:val="28"/>
          <w:szCs w:val="28"/>
        </w:rPr>
        <w:t>.</w:t>
      </w:r>
      <w:r w:rsidRPr="003C653A">
        <w:rPr>
          <w:b/>
          <w:bCs/>
          <w:color w:val="000000" w:themeColor="text1"/>
          <w:sz w:val="28"/>
          <w:szCs w:val="28"/>
        </w:rPr>
        <w:tab/>
        <w:t>Example</w:t>
      </w:r>
      <w:r>
        <w:rPr>
          <w:b/>
          <w:bCs/>
          <w:color w:val="000000" w:themeColor="text1"/>
          <w:sz w:val="28"/>
          <w:szCs w:val="28"/>
        </w:rPr>
        <w:t xml:space="preserve"> of CA + Grid</w:t>
      </w:r>
      <w:r w:rsidRPr="003C653A">
        <w:rPr>
          <w:b/>
          <w:bCs/>
          <w:color w:val="000000" w:themeColor="text1"/>
          <w:sz w:val="28"/>
          <w:szCs w:val="28"/>
        </w:rPr>
        <w:t>:</w:t>
      </w:r>
    </w:p>
    <w:p w14:paraId="7E6BEA76" w14:textId="77777777" w:rsidR="0045432F" w:rsidRDefault="0045432F" w:rsidP="0045432F">
      <w:pPr>
        <w:rPr>
          <w:b/>
          <w:bCs/>
          <w:color w:val="FF0000"/>
        </w:rPr>
      </w:pPr>
    </w:p>
    <w:p w14:paraId="0D0EA9E1" w14:textId="77777777" w:rsidR="0045432F" w:rsidRDefault="0045432F" w:rsidP="0045432F">
      <w:pPr>
        <w:rPr>
          <w:b/>
          <w:bCs/>
          <w:color w:val="FF0000"/>
        </w:rPr>
      </w:pPr>
      <w:r w:rsidRPr="00151CDE">
        <w:rPr>
          <w:b/>
          <w:bCs/>
          <w:noProof/>
          <w:color w:val="FF0000"/>
        </w:rPr>
        <mc:AlternateContent>
          <mc:Choice Requires="wps">
            <w:drawing>
              <wp:anchor distT="0" distB="0" distL="114300" distR="114300" simplePos="0" relativeHeight="251700224" behindDoc="0" locked="0" layoutInCell="1" allowOverlap="1" wp14:anchorId="0C1AC88B" wp14:editId="7A8C3D88">
                <wp:simplePos x="0" y="0"/>
                <wp:positionH relativeFrom="column">
                  <wp:posOffset>5205730</wp:posOffset>
                </wp:positionH>
                <wp:positionV relativeFrom="paragraph">
                  <wp:posOffset>984673</wp:posOffset>
                </wp:positionV>
                <wp:extent cx="440055" cy="175260"/>
                <wp:effectExtent l="0" t="0" r="4445" b="2540"/>
                <wp:wrapNone/>
                <wp:docPr id="189" name="Text Box 189"/>
                <wp:cNvGraphicFramePr/>
                <a:graphic xmlns:a="http://schemas.openxmlformats.org/drawingml/2006/main">
                  <a:graphicData uri="http://schemas.microsoft.com/office/word/2010/wordprocessingShape">
                    <wps:wsp>
                      <wps:cNvSpPr txBox="1"/>
                      <wps:spPr>
                        <a:xfrm>
                          <a:off x="0" y="0"/>
                          <a:ext cx="440055" cy="175260"/>
                        </a:xfrm>
                        <a:prstGeom prst="rect">
                          <a:avLst/>
                        </a:prstGeom>
                        <a:solidFill>
                          <a:schemeClr val="lt1"/>
                        </a:solidFill>
                        <a:ln w="6350">
                          <a:noFill/>
                        </a:ln>
                      </wps:spPr>
                      <wps:txbx>
                        <w:txbxContent>
                          <w:p w14:paraId="6C0EFC93" w14:textId="77777777" w:rsidR="0045432F" w:rsidRPr="001B5743" w:rsidRDefault="0045432F" w:rsidP="0045432F">
                            <w:pPr>
                              <w:rPr>
                                <w:sz w:val="18"/>
                                <w:szCs w:val="18"/>
                              </w:rPr>
                            </w:pPr>
                            <w:r>
                              <w:rPr>
                                <w:sz w:val="18"/>
                                <w:szCs w:val="18"/>
                              </w:rPr>
                              <w:t>CA=33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C1AC88B" id="Text Box 189" o:spid="_x0000_s1081" type="#_x0000_t202" style="position:absolute;margin-left:409.9pt;margin-top:77.55pt;width:34.65pt;height:13.8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" fillcolor="white [3201]" stroked="f" strokeweight=".5pt">
                <v:textbox inset="0,0,0,0">
                  <w:txbxContent>
                    <w:p w14:paraId="6C0EFC93" w14:textId="77777777" w:rsidR="0045432F" w:rsidRPr="001B5743" w:rsidRDefault="0045432F" w:rsidP="0045432F">
                      <w:pPr>
                        <w:rPr>
                          <w:sz w:val="18"/>
                          <w:szCs w:val="18"/>
                        </w:rPr>
                      </w:pPr>
                      <w:r>
                        <w:rPr>
                          <w:sz w:val="18"/>
                          <w:szCs w:val="18"/>
                        </w:rPr>
                        <w:t>CA=33</w:t>
                      </w:r>
                    </w:p>
                  </w:txbxContent>
                </v:textbox>
              </v:shape>
            </w:pict>
          </mc:Fallback>
        </mc:AlternateContent>
      </w:r>
      <w:r w:rsidRPr="00151CDE">
        <w:rPr>
          <w:b/>
          <w:bCs/>
          <w:noProof/>
          <w:color w:val="FF0000"/>
        </w:rPr>
        <mc:AlternateContent>
          <mc:Choice Requires="wps">
            <w:drawing>
              <wp:anchor distT="0" distB="0" distL="114300" distR="114300" simplePos="0" relativeHeight="251689984" behindDoc="0" locked="0" layoutInCell="1" allowOverlap="1" wp14:anchorId="71217DB8" wp14:editId="2CE0EAAA">
                <wp:simplePos x="0" y="0"/>
                <wp:positionH relativeFrom="column">
                  <wp:posOffset>3809576</wp:posOffset>
                </wp:positionH>
                <wp:positionV relativeFrom="paragraph">
                  <wp:posOffset>1093047</wp:posOffset>
                </wp:positionV>
                <wp:extent cx="1397000" cy="359410"/>
                <wp:effectExtent l="25400" t="0" r="12700" b="148590"/>
                <wp:wrapNone/>
                <wp:docPr id="179" name="Straight Arrow Connector 179"/>
                <wp:cNvGraphicFramePr/>
                <a:graphic xmlns:a="http://schemas.openxmlformats.org/drawingml/2006/main">
                  <a:graphicData uri="http://schemas.microsoft.com/office/word/2010/wordprocessingShape">
                    <wps:wsp>
                      <wps:cNvCnPr/>
                      <wps:spPr>
                        <a:xfrm flipH="1">
                          <a:off x="0" y="0"/>
                          <a:ext cx="1397000" cy="35941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1F712E" id="Straight Arrow Connector 179" o:spid="_x0000_s1026" type="#_x0000_t32" style="position:absolute;margin-left:299.95pt;margin-top:86.05pt;width:110pt;height:28.3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93056" behindDoc="0" locked="0" layoutInCell="1" allowOverlap="1" wp14:anchorId="4B97481C" wp14:editId="05B63789">
                <wp:simplePos x="0" y="0"/>
                <wp:positionH relativeFrom="column">
                  <wp:posOffset>1880235</wp:posOffset>
                </wp:positionH>
                <wp:positionV relativeFrom="paragraph">
                  <wp:posOffset>16298</wp:posOffset>
                </wp:positionV>
                <wp:extent cx="561975" cy="175895"/>
                <wp:effectExtent l="0" t="0" r="0" b="1905"/>
                <wp:wrapNone/>
                <wp:docPr id="182" name="Text Box 182"/>
                <wp:cNvGraphicFramePr/>
                <a:graphic xmlns:a="http://schemas.openxmlformats.org/drawingml/2006/main">
                  <a:graphicData uri="http://schemas.microsoft.com/office/word/2010/wordprocessingShape">
                    <wps:wsp>
                      <wps:cNvSpPr txBox="1"/>
                      <wps:spPr>
                        <a:xfrm>
                          <a:off x="0" y="0"/>
                          <a:ext cx="561975" cy="175895"/>
                        </a:xfrm>
                        <a:prstGeom prst="rect">
                          <a:avLst/>
                        </a:prstGeom>
                        <a:solidFill>
                          <a:schemeClr val="lt1"/>
                        </a:solidFill>
                        <a:ln w="6350">
                          <a:noFill/>
                        </a:ln>
                      </wps:spPr>
                      <wps:txbx>
                        <w:txbxContent>
                          <w:p w14:paraId="12E8D364"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B97481C" id="Text Box 182" o:spid="_x0000_s1082" type="#_x0000_t202" style="position:absolute;margin-left:148.05pt;margin-top:1.3pt;width:44.25pt;height:13.8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" fillcolor="white [3201]" stroked="f" strokeweight=".5pt">
                <v:textbox inset="0,0,0,0">
                  <w:txbxContent>
                    <w:p w14:paraId="12E8D364"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151CDE">
        <w:rPr>
          <w:b/>
          <w:bCs/>
          <w:noProof/>
          <w:color w:val="FF0000"/>
        </w:rPr>
        <mc:AlternateContent>
          <mc:Choice Requires="wps">
            <w:drawing>
              <wp:anchor distT="0" distB="0" distL="114300" distR="114300" simplePos="0" relativeHeight="251697152" behindDoc="0" locked="0" layoutInCell="1" allowOverlap="1" wp14:anchorId="3A7D42AF" wp14:editId="72740B16">
                <wp:simplePos x="0" y="0"/>
                <wp:positionH relativeFrom="column">
                  <wp:posOffset>5303732</wp:posOffset>
                </wp:positionH>
                <wp:positionV relativeFrom="paragraph">
                  <wp:posOffset>2162387</wp:posOffset>
                </wp:positionV>
                <wp:extent cx="498263" cy="457200"/>
                <wp:effectExtent l="0" t="25400" r="35560" b="38100"/>
                <wp:wrapNone/>
                <wp:docPr id="186" name="Straight Arrow Connector 186"/>
                <wp:cNvGraphicFramePr/>
                <a:graphic xmlns:a="http://schemas.openxmlformats.org/drawingml/2006/main">
                  <a:graphicData uri="http://schemas.microsoft.com/office/word/2010/wordprocessingShape">
                    <wps:wsp>
                      <wps:cNvCnPr/>
                      <wps:spPr>
                        <a:xfrm flipV="1">
                          <a:off x="0" y="0"/>
                          <a:ext cx="498263" cy="45720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709F73" id="Straight Arrow Connector 186" o:spid="_x0000_s1026" type="#_x0000_t32" style="position:absolute;margin-left:417.6pt;margin-top:170.25pt;width:39.25pt;height:36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96128" behindDoc="0" locked="0" layoutInCell="1" allowOverlap="1" wp14:anchorId="68DA5130" wp14:editId="1A698491">
                <wp:simplePos x="0" y="0"/>
                <wp:positionH relativeFrom="column">
                  <wp:posOffset>5206576</wp:posOffset>
                </wp:positionH>
                <wp:positionV relativeFrom="paragraph">
                  <wp:posOffset>2197946</wp:posOffset>
                </wp:positionV>
                <wp:extent cx="100118" cy="419735"/>
                <wp:effectExtent l="38100" t="25400" r="14605" b="37465"/>
                <wp:wrapNone/>
                <wp:docPr id="185" name="Straight Arrow Connector 185"/>
                <wp:cNvGraphicFramePr/>
                <a:graphic xmlns:a="http://schemas.openxmlformats.org/drawingml/2006/main">
                  <a:graphicData uri="http://schemas.microsoft.com/office/word/2010/wordprocessingShape">
                    <wps:wsp>
                      <wps:cNvCnPr/>
                      <wps:spPr>
                        <a:xfrm flipH="1" flipV="1">
                          <a:off x="0" y="0"/>
                          <a:ext cx="100118" cy="4197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195C8A" id="Straight Arrow Connector 185" o:spid="_x0000_s1026" type="#_x0000_t32" style="position:absolute;margin-left:409.95pt;margin-top:173.05pt;width:7.9pt;height:33.05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95104" behindDoc="0" locked="0" layoutInCell="1" allowOverlap="1" wp14:anchorId="5D0F7841" wp14:editId="35853DB1">
                <wp:simplePos x="0" y="0"/>
                <wp:positionH relativeFrom="column">
                  <wp:posOffset>4732443</wp:posOffset>
                </wp:positionH>
                <wp:positionV relativeFrom="paragraph">
                  <wp:posOffset>2617894</wp:posOffset>
                </wp:positionV>
                <wp:extent cx="914189" cy="164042"/>
                <wp:effectExtent l="0" t="0" r="635" b="1270"/>
                <wp:wrapNone/>
                <wp:docPr id="184" name="Text Box 184"/>
                <wp:cNvGraphicFramePr/>
                <a:graphic xmlns:a="http://schemas.openxmlformats.org/drawingml/2006/main">
                  <a:graphicData uri="http://schemas.microsoft.com/office/word/2010/wordprocessingShape">
                    <wps:wsp>
                      <wps:cNvSpPr txBox="1"/>
                      <wps:spPr>
                        <a:xfrm>
                          <a:off x="0" y="0"/>
                          <a:ext cx="914189" cy="164042"/>
                        </a:xfrm>
                        <a:prstGeom prst="rect">
                          <a:avLst/>
                        </a:prstGeom>
                        <a:solidFill>
                          <a:schemeClr val="lt1"/>
                        </a:solidFill>
                        <a:ln w="6350">
                          <a:noFill/>
                        </a:ln>
                      </wps:spPr>
                      <wps:txbx>
                        <w:txbxContent>
                          <w:p w14:paraId="39EE4CD4"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F7841" id="Text Box 184" o:spid="_x0000_s1083" type="#_x0000_t202" style="position:absolute;margin-left:372.65pt;margin-top:206.15pt;width:1in;height:12.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" fillcolor="white [3201]" stroked="f" strokeweight=".5pt">
                <v:textbox inset="0,0,0,0">
                  <w:txbxContent>
                    <w:p w14:paraId="39EE4CD4"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151CDE">
        <w:rPr>
          <w:b/>
          <w:bCs/>
          <w:noProof/>
          <w:color w:val="FF0000"/>
        </w:rPr>
        <mc:AlternateContent>
          <mc:Choice Requires="wps">
            <w:drawing>
              <wp:anchor distT="0" distB="0" distL="114300" distR="114300" simplePos="0" relativeHeight="251691008" behindDoc="0" locked="0" layoutInCell="1" allowOverlap="1" wp14:anchorId="539C6E3D" wp14:editId="333E0A2E">
                <wp:simplePos x="0" y="0"/>
                <wp:positionH relativeFrom="column">
                  <wp:posOffset>1372870</wp:posOffset>
                </wp:positionH>
                <wp:positionV relativeFrom="paragraph">
                  <wp:posOffset>2426335</wp:posOffset>
                </wp:positionV>
                <wp:extent cx="316865" cy="283845"/>
                <wp:effectExtent l="25400" t="25400" r="0" b="46355"/>
                <wp:wrapNone/>
                <wp:docPr id="180" name="Straight Arrow Connector 180"/>
                <wp:cNvGraphicFramePr/>
                <a:graphic xmlns:a="http://schemas.openxmlformats.org/drawingml/2006/main">
                  <a:graphicData uri="http://schemas.microsoft.com/office/word/2010/wordprocessingShape">
                    <wps:wsp>
                      <wps:cNvCnPr/>
                      <wps:spPr>
                        <a:xfrm flipH="1" flipV="1">
                          <a:off x="0" y="0"/>
                          <a:ext cx="316865" cy="283845"/>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1A1878" id="Straight Arrow Connector 180" o:spid="_x0000_s1026" type="#_x0000_t32" style="position:absolute;margin-left:108.1pt;margin-top:191.05pt;width:24.95pt;height:22.35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&#13;&#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705344" behindDoc="0" locked="0" layoutInCell="1" allowOverlap="1" wp14:anchorId="6E194F64" wp14:editId="5C079082">
                <wp:simplePos x="0" y="0"/>
                <wp:positionH relativeFrom="column">
                  <wp:posOffset>194310</wp:posOffset>
                </wp:positionH>
                <wp:positionV relativeFrom="paragraph">
                  <wp:posOffset>775546</wp:posOffset>
                </wp:positionV>
                <wp:extent cx="2031577" cy="1652693"/>
                <wp:effectExtent l="0" t="0" r="13335" b="24130"/>
                <wp:wrapNone/>
                <wp:docPr id="195" name="Rectangle 195"/>
                <wp:cNvGraphicFramePr/>
                <a:graphic xmlns:a="http://schemas.openxmlformats.org/drawingml/2006/main">
                  <a:graphicData uri="http://schemas.microsoft.com/office/word/2010/wordprocessingShape">
                    <wps:wsp>
                      <wps:cNvSpPr/>
                      <wps:spPr>
                        <a:xfrm>
                          <a:off x="0" y="0"/>
                          <a:ext cx="2031577" cy="1652693"/>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9102F" id="Rectangle 195" o:spid="_x0000_s1026" style="position:absolute;margin-left:15.3pt;margin-top:61.05pt;width:159.95pt;height:130.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&#13;&#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692032" behindDoc="0" locked="0" layoutInCell="1" allowOverlap="1" wp14:anchorId="293FBBB2" wp14:editId="0D1067CB">
                <wp:simplePos x="0" y="0"/>
                <wp:positionH relativeFrom="column">
                  <wp:posOffset>1599565</wp:posOffset>
                </wp:positionH>
                <wp:positionV relativeFrom="paragraph">
                  <wp:posOffset>2650279</wp:posOffset>
                </wp:positionV>
                <wp:extent cx="386080" cy="176082"/>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35B3F043"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3FBBB2" id="Text Box 181" o:spid="_x0000_s1084" type="#_x0000_t202" style="position:absolute;margin-left:125.95pt;margin-top:208.7pt;width:30.4pt;height:13.8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" fillcolor="white [3201]" stroked="f" strokeweight=".5pt">
                <v:textbox inset="0,0,0,0">
                  <w:txbxContent>
                    <w:p w14:paraId="35B3F043" w14:textId="77777777" w:rsidR="0045432F" w:rsidRPr="001B5743" w:rsidRDefault="0045432F" w:rsidP="0045432F">
                      <w:pPr>
                        <w:rPr>
                          <w:sz w:val="18"/>
                          <w:szCs w:val="18"/>
                        </w:rPr>
                      </w:pPr>
                      <w:r w:rsidRPr="001B5743">
                        <w:rPr>
                          <w:sz w:val="18"/>
                          <w:szCs w:val="18"/>
                        </w:rPr>
                        <w:t>Chart</w:t>
                      </w:r>
                    </w:p>
                  </w:txbxContent>
                </v:textbox>
              </v:shape>
            </w:pict>
          </mc:Fallback>
        </mc:AlternateContent>
      </w:r>
      <w:r w:rsidRPr="00151CDE">
        <w:rPr>
          <w:b/>
          <w:bCs/>
          <w:noProof/>
          <w:color w:val="FF0000"/>
        </w:rPr>
        <mc:AlternateContent>
          <mc:Choice Requires="wps">
            <w:drawing>
              <wp:anchor distT="0" distB="0" distL="114300" distR="114300" simplePos="0" relativeHeight="251702272" behindDoc="0" locked="0" layoutInCell="1" allowOverlap="1" wp14:anchorId="496A9F34" wp14:editId="1A6A5A2C">
                <wp:simplePos x="0" y="0"/>
                <wp:positionH relativeFrom="column">
                  <wp:posOffset>2394797</wp:posOffset>
                </wp:positionH>
                <wp:positionV relativeFrom="paragraph">
                  <wp:posOffset>2095711</wp:posOffset>
                </wp:positionV>
                <wp:extent cx="636694" cy="194495"/>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677AFF7F"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96A9F34" id="Text Box 191" o:spid="_x0000_s1085" type="#_x0000_t202" style="position:absolute;margin-left:188.55pt;margin-top:165pt;width:50.15pt;height:15.3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" fillcolor="white [3201]" stroked="f" strokeweight=".5pt">
                <v:textbox inset="0,0,0,0">
                  <w:txbxContent>
                    <w:p w14:paraId="677AFF7F"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151CDE">
        <w:rPr>
          <w:b/>
          <w:bCs/>
          <w:noProof/>
          <w:color w:val="FF0000"/>
        </w:rPr>
        <mc:AlternateContent>
          <mc:Choice Requires="wps">
            <w:drawing>
              <wp:anchor distT="0" distB="0" distL="114300" distR="114300" simplePos="0" relativeHeight="251699200" behindDoc="0" locked="0" layoutInCell="1" allowOverlap="1" wp14:anchorId="7D11FA03" wp14:editId="35B12F7D">
                <wp:simplePos x="0" y="0"/>
                <wp:positionH relativeFrom="column">
                  <wp:posOffset>3811270</wp:posOffset>
                </wp:positionH>
                <wp:positionV relativeFrom="paragraph">
                  <wp:posOffset>254000</wp:posOffset>
                </wp:positionV>
                <wp:extent cx="561975" cy="187748"/>
                <wp:effectExtent l="0" t="0" r="0" b="3175"/>
                <wp:wrapNone/>
                <wp:docPr id="188" name="Text Box 188"/>
                <wp:cNvGraphicFramePr/>
                <a:graphic xmlns:a="http://schemas.openxmlformats.org/drawingml/2006/main">
                  <a:graphicData uri="http://schemas.microsoft.com/office/word/2010/wordprocessingShape">
                    <wps:wsp>
                      <wps:cNvSpPr txBox="1"/>
                      <wps:spPr>
                        <a:xfrm>
                          <a:off x="0" y="0"/>
                          <a:ext cx="561975" cy="187748"/>
                        </a:xfrm>
                        <a:prstGeom prst="rect">
                          <a:avLst/>
                        </a:prstGeom>
                        <a:solidFill>
                          <a:schemeClr val="lt1"/>
                        </a:solidFill>
                        <a:ln w="6350">
                          <a:noFill/>
                        </a:ln>
                      </wps:spPr>
                      <wps:txbx>
                        <w:txbxContent>
                          <w:p w14:paraId="04B6A64F" w14:textId="77777777" w:rsidR="0045432F" w:rsidRPr="001B5743" w:rsidRDefault="0045432F" w:rsidP="0045432F">
                            <w:pPr>
                              <w:rPr>
                                <w:sz w:val="18"/>
                                <w:szCs w:val="18"/>
                              </w:rPr>
                            </w:pPr>
                            <w:r>
                              <w:rPr>
                                <w:sz w:val="18"/>
                                <w:szCs w:val="18"/>
                              </w:rPr>
                              <w:t>Value=5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11FA03" id="Text Box 188" o:spid="_x0000_s1086" type="#_x0000_t202" style="position:absolute;margin-left:300.1pt;margin-top:20pt;width:44.25pt;height:14.8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" fillcolor="white [3201]" stroked="f" strokeweight=".5pt">
                <v:textbox inset="0,0,0,0">
                  <w:txbxContent>
                    <w:p w14:paraId="04B6A64F" w14:textId="77777777" w:rsidR="0045432F" w:rsidRPr="001B5743" w:rsidRDefault="0045432F" w:rsidP="0045432F">
                      <w:pPr>
                        <w:rPr>
                          <w:sz w:val="18"/>
                          <w:szCs w:val="18"/>
                        </w:rPr>
                      </w:pPr>
                      <w:r>
                        <w:rPr>
                          <w:sz w:val="18"/>
                          <w:szCs w:val="18"/>
                        </w:rPr>
                        <w:t>Value=5</w:t>
                      </w:r>
                    </w:p>
                  </w:txbxContent>
                </v:textbox>
              </v:shape>
            </w:pict>
          </mc:Fallback>
        </mc:AlternateContent>
      </w:r>
      <w:r w:rsidRPr="00151CDE">
        <w:rPr>
          <w:b/>
          <w:bCs/>
          <w:noProof/>
          <w:color w:val="FF0000"/>
        </w:rPr>
        <mc:AlternateContent>
          <mc:Choice Requires="wps">
            <w:drawing>
              <wp:anchor distT="0" distB="0" distL="114300" distR="114300" simplePos="0" relativeHeight="251698176" behindDoc="0" locked="0" layoutInCell="1" allowOverlap="1" wp14:anchorId="6977A58D" wp14:editId="2E16F594">
                <wp:simplePos x="0" y="0"/>
                <wp:positionH relativeFrom="column">
                  <wp:posOffset>3973830</wp:posOffset>
                </wp:positionH>
                <wp:positionV relativeFrom="paragraph">
                  <wp:posOffset>441748</wp:posOffset>
                </wp:positionV>
                <wp:extent cx="108373" cy="516255"/>
                <wp:effectExtent l="0" t="0" r="44450" b="29845"/>
                <wp:wrapNone/>
                <wp:docPr id="187" name="Straight Arrow Connector 187"/>
                <wp:cNvGraphicFramePr/>
                <a:graphic xmlns:a="http://schemas.openxmlformats.org/drawingml/2006/main">
                  <a:graphicData uri="http://schemas.microsoft.com/office/word/2010/wordprocessingShape">
                    <wps:wsp>
                      <wps:cNvCnPr/>
                      <wps:spPr>
                        <a:xfrm>
                          <a:off x="0" y="0"/>
                          <a:ext cx="108373" cy="51625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09FE3C" id="Straight Arrow Connector 187" o:spid="_x0000_s1026" type="#_x0000_t32" style="position:absolute;margin-left:312.9pt;margin-top:34.8pt;width:8.55pt;height:40.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701248" behindDoc="0" locked="0" layoutInCell="1" allowOverlap="1" wp14:anchorId="41D8030F" wp14:editId="16FA3D8E">
                <wp:simplePos x="0" y="0"/>
                <wp:positionH relativeFrom="column">
                  <wp:posOffset>2077297</wp:posOffset>
                </wp:positionH>
                <wp:positionV relativeFrom="paragraph">
                  <wp:posOffset>1649306</wp:posOffset>
                </wp:positionV>
                <wp:extent cx="568960" cy="448945"/>
                <wp:effectExtent l="25400" t="25400" r="15240" b="46355"/>
                <wp:wrapNone/>
                <wp:docPr id="190" name="Straight Arrow Connector 190"/>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F54DB6" id="Straight Arrow Connector 190" o:spid="_x0000_s1026" type="#_x0000_t32" style="position:absolute;margin-left:163.55pt;margin-top:129.85pt;width:44.8pt;height:35.35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94080" behindDoc="0" locked="0" layoutInCell="1" allowOverlap="1" wp14:anchorId="191821AB" wp14:editId="4DD04F9F">
                <wp:simplePos x="0" y="0"/>
                <wp:positionH relativeFrom="column">
                  <wp:posOffset>2273723</wp:posOffset>
                </wp:positionH>
                <wp:positionV relativeFrom="paragraph">
                  <wp:posOffset>152399</wp:posOffset>
                </wp:positionV>
                <wp:extent cx="676910" cy="230293"/>
                <wp:effectExtent l="0" t="0" r="34290" b="49530"/>
                <wp:wrapNone/>
                <wp:docPr id="183" name="Straight Arrow Connector 183"/>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30D6F6CF" id="Straight Arrow Connector 183" o:spid="_x0000_s1026" type="#_x0000_t32" style="position:absolute;margin-left:179.05pt;margin-top:12pt;width:53.3pt;height:18.1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&#13;&#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75648" behindDoc="0" locked="0" layoutInCell="1" allowOverlap="1" wp14:anchorId="4B8B70EF" wp14:editId="3F78696D">
                <wp:simplePos x="0" y="0"/>
                <wp:positionH relativeFrom="column">
                  <wp:posOffset>2958253</wp:posOffset>
                </wp:positionH>
                <wp:positionV relativeFrom="paragraph">
                  <wp:posOffset>225425</wp:posOffset>
                </wp:positionV>
                <wp:extent cx="2790190" cy="1591310"/>
                <wp:effectExtent l="0" t="0" r="16510" b="21590"/>
                <wp:wrapNone/>
                <wp:docPr id="194" name="Rectangle 194"/>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38BEA0" id="Rectangle 194" o:spid="_x0000_s1026" style="position:absolute;margin-left:232.95pt;margin-top:17.75pt;width:219.7pt;height:125.3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Mb7EKn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704320" behindDoc="0" locked="0" layoutInCell="1" allowOverlap="1" wp14:anchorId="097143F5" wp14:editId="5948BACF">
                <wp:simplePos x="0" y="0"/>
                <wp:positionH relativeFrom="column">
                  <wp:posOffset>397509</wp:posOffset>
                </wp:positionH>
                <wp:positionV relativeFrom="paragraph">
                  <wp:posOffset>226906</wp:posOffset>
                </wp:positionV>
                <wp:extent cx="287655" cy="216535"/>
                <wp:effectExtent l="25400" t="25400" r="17145" b="37465"/>
                <wp:wrapNone/>
                <wp:docPr id="193" name="Straight Arrow Connector 193"/>
                <wp:cNvGraphicFramePr/>
                <a:graphic xmlns:a="http://schemas.openxmlformats.org/drawingml/2006/main">
                  <a:graphicData uri="http://schemas.microsoft.com/office/word/2010/wordprocessingShape">
                    <wps:wsp>
                      <wps:cNvCnPr/>
                      <wps:spPr>
                        <a:xfrm flipH="1" flipV="1">
                          <a:off x="0" y="0"/>
                          <a:ext cx="287655" cy="2165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1D9AD5C7" id="Straight Arrow Connector 193" o:spid="_x0000_s1026" type="#_x0000_t32" style="position:absolute;margin-left:31.3pt;margin-top:17.85pt;width:22.65pt;height:17.05pt;flip:x y;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703296" behindDoc="0" locked="0" layoutInCell="1" allowOverlap="1" wp14:anchorId="563388DD" wp14:editId="1216752F">
                <wp:simplePos x="0" y="0"/>
                <wp:positionH relativeFrom="column">
                  <wp:posOffset>735965</wp:posOffset>
                </wp:positionH>
                <wp:positionV relativeFrom="paragraph">
                  <wp:posOffset>381000</wp:posOffset>
                </wp:positionV>
                <wp:extent cx="866987" cy="176082"/>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866987" cy="176082"/>
                        </a:xfrm>
                        <a:prstGeom prst="rect">
                          <a:avLst/>
                        </a:prstGeom>
                        <a:solidFill>
                          <a:schemeClr val="lt1"/>
                        </a:solidFill>
                        <a:ln w="6350">
                          <a:noFill/>
                        </a:ln>
                      </wps:spPr>
                      <wps:txbx>
                        <w:txbxContent>
                          <w:p w14:paraId="7D53494F"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63388DD" id="Text Box 192" o:spid="_x0000_s1087" type="#_x0000_t202" style="position:absolute;margin-left:57.95pt;margin-top:30pt;width:68.25pt;height:13.8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" fillcolor="white [3201]" stroked="f" strokeweight=".5pt">
                <v:textbox inset="0,0,0,0">
                  <w:txbxContent>
                    <w:p w14:paraId="7D53494F" w14:textId="77777777" w:rsidR="0045432F" w:rsidRPr="001B5743" w:rsidRDefault="0045432F" w:rsidP="0045432F">
                      <w:pPr>
                        <w:rPr>
                          <w:sz w:val="18"/>
                          <w:szCs w:val="18"/>
                        </w:rPr>
                      </w:pPr>
                      <w:r>
                        <w:rPr>
                          <w:sz w:val="18"/>
                          <w:szCs w:val="18"/>
                        </w:rPr>
                        <w:t>Module Name</w:t>
                      </w:r>
                    </w:p>
                  </w:txbxContent>
                </v:textbox>
              </v:shape>
            </w:pict>
          </mc:Fallback>
        </mc:AlternateContent>
      </w:r>
      <w:r>
        <w:rPr>
          <w:b/>
          <w:bCs/>
          <w:noProof/>
          <w:color w:val="FF0000"/>
        </w:rPr>
        <w:drawing>
          <wp:inline distT="0" distB="0" distL="0" distR="0" wp14:anchorId="029A38F6" wp14:editId="7187E146">
            <wp:extent cx="6291580" cy="2966720"/>
            <wp:effectExtent l="12700" t="12700" r="7620" b="17780"/>
            <wp:docPr id="175" name="Picture 17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 sunburst chart&#10;&#10;Description automatically generated"/>
                    <pic:cNvPicPr/>
                  </pic:nvPicPr>
                  <pic:blipFill>
                    <a:blip r:embed="rId107"/>
                    <a:stretch>
                      <a:fillRect/>
                    </a:stretch>
                  </pic:blipFill>
                  <pic:spPr>
                    <a:xfrm>
                      <a:off x="0" y="0"/>
                      <a:ext cx="6291580" cy="2966720"/>
                    </a:xfrm>
                    <a:prstGeom prst="rect">
                      <a:avLst/>
                    </a:prstGeom>
                    <a:ln w="3175">
                      <a:solidFill>
                        <a:schemeClr val="bg1">
                          <a:lumMod val="85000"/>
                        </a:schemeClr>
                      </a:solidFill>
                    </a:ln>
                  </pic:spPr>
                </pic:pic>
              </a:graphicData>
            </a:graphic>
          </wp:inline>
        </w:drawing>
      </w:r>
    </w:p>
    <w:p w14:paraId="0697DDB4" w14:textId="77777777" w:rsidR="0045432F" w:rsidRDefault="0045432F" w:rsidP="0045432F">
      <w:pPr>
        <w:rPr>
          <w:color w:val="000000" w:themeColor="text1"/>
        </w:rPr>
      </w:pPr>
    </w:p>
    <w:p w14:paraId="0B210861" w14:textId="77777777" w:rsidR="0045432F" w:rsidRDefault="0045432F" w:rsidP="0045432F">
      <w:pPr>
        <w:rPr>
          <w:color w:val="000000" w:themeColor="text1"/>
        </w:rPr>
      </w:pPr>
      <w:r w:rsidRPr="00D9452A">
        <w:rPr>
          <w:color w:val="000000" w:themeColor="text1"/>
        </w:rPr>
        <w:t>Figure</w:t>
      </w:r>
      <w:r>
        <w:rPr>
          <w:color w:val="000000" w:themeColor="text1"/>
        </w:rPr>
        <w:t xml:space="preserve"> D.12</w:t>
      </w:r>
      <w:r w:rsidRPr="00D9452A">
        <w:rPr>
          <w:color w:val="000000" w:themeColor="text1"/>
        </w:rPr>
        <w:t>: Question-Answer Identification Procedure</w:t>
      </w:r>
    </w:p>
    <w:p w14:paraId="0D4B1761" w14:textId="77777777" w:rsidR="0045432F" w:rsidRDefault="0045432F" w:rsidP="0045432F">
      <w:pPr>
        <w:rPr>
          <w:color w:val="000000" w:themeColor="text1"/>
        </w:rPr>
      </w:pPr>
    </w:p>
    <w:p w14:paraId="14CCA92D" w14:textId="77777777" w:rsidR="0045432F" w:rsidRDefault="0045432F" w:rsidP="0045432F"/>
    <w:p w14:paraId="0A82DB06" w14:textId="77777777" w:rsidR="0045432F" w:rsidRPr="00E519F0" w:rsidRDefault="0045432F" w:rsidP="0045432F">
      <w:r w:rsidRPr="002B1D5F">
        <w:rPr>
          <w:b/>
          <w:bCs/>
        </w:rPr>
        <w:t>Description</w:t>
      </w:r>
      <w:r w:rsidRPr="00E519F0">
        <w:t>:</w:t>
      </w:r>
    </w:p>
    <w:p w14:paraId="59192715" w14:textId="77777777" w:rsidR="0045432F" w:rsidRDefault="0045432F" w:rsidP="0045432F">
      <w:r w:rsidRPr="00E519F0">
        <w:t>In this example</w:t>
      </w:r>
      <w:r>
        <w:t xml:space="preserve">, we have introduced the different components with arrow indicators such as Chart, Legend, question parameters. Detection of question parameters in legend and finally based on the parameter values finding the target cell from the chart with label ‘Cell to Click’. </w:t>
      </w:r>
    </w:p>
    <w:p w14:paraId="34FD296C" w14:textId="77777777" w:rsidR="0045432F" w:rsidRDefault="0045432F" w:rsidP="0045432F"/>
    <w:p w14:paraId="6F2AD113" w14:textId="77777777" w:rsidR="0045432F" w:rsidRDefault="0045432F" w:rsidP="0045432F">
      <w:r>
        <w:t>In identification the following rules are needed to be used:</w:t>
      </w:r>
    </w:p>
    <w:p w14:paraId="58A3B29F" w14:textId="77777777" w:rsidR="0045432F" w:rsidRDefault="0045432F" w:rsidP="0045432F">
      <w:r>
        <w:t xml:space="preserve">CA = The thickness of the colorful edges of the three overlapping rectangles </w:t>
      </w:r>
    </w:p>
    <w:p w14:paraId="1B086D2F" w14:textId="77777777" w:rsidR="0045432F" w:rsidRDefault="0045432F" w:rsidP="0045432F">
      <w:r>
        <w:t>Value = Color of the common(center) portion of three rectangles.</w:t>
      </w:r>
    </w:p>
    <w:p w14:paraId="2D515B5F" w14:textId="77777777" w:rsidR="0045432F" w:rsidRDefault="0045432F" w:rsidP="0045432F"/>
    <w:p w14:paraId="252B274D"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038F7C02" w14:textId="77777777" w:rsidR="0045432F" w:rsidRDefault="0045432F" w:rsidP="0045432F">
      <w:pPr>
        <w:rPr>
          <w:b/>
          <w:bCs/>
          <w:color w:val="FF0000"/>
        </w:rPr>
      </w:pPr>
    </w:p>
    <w:p w14:paraId="329513B2" w14:textId="77777777" w:rsidR="0045432F" w:rsidRDefault="0045432F" w:rsidP="0045432F">
      <w:pPr>
        <w:rPr>
          <w:b/>
          <w:bCs/>
          <w:color w:val="FF0000"/>
        </w:rPr>
      </w:pPr>
    </w:p>
    <w:p w14:paraId="1C216BA2" w14:textId="77777777" w:rsidR="0045432F" w:rsidRDefault="0045432F" w:rsidP="0045432F">
      <w:pPr>
        <w:rPr>
          <w:b/>
          <w:bCs/>
          <w:color w:val="FF0000"/>
        </w:rPr>
      </w:pPr>
    </w:p>
    <w:p w14:paraId="492AE2C5" w14:textId="77777777" w:rsidR="0045432F" w:rsidRDefault="0045432F" w:rsidP="0045432F">
      <w:pPr>
        <w:rPr>
          <w:b/>
          <w:bCs/>
          <w:color w:val="FF0000"/>
        </w:rPr>
      </w:pPr>
    </w:p>
    <w:p w14:paraId="0D4A6CE5" w14:textId="77777777" w:rsidR="0045432F" w:rsidRDefault="0045432F" w:rsidP="0045432F">
      <w:pPr>
        <w:rPr>
          <w:b/>
          <w:bCs/>
          <w:color w:val="FF0000"/>
        </w:rPr>
      </w:pPr>
    </w:p>
    <w:p w14:paraId="7B40520C" w14:textId="77777777" w:rsidR="0045432F" w:rsidRDefault="0045432F" w:rsidP="0045432F">
      <w:pPr>
        <w:rPr>
          <w:b/>
          <w:bCs/>
          <w:color w:val="FF0000"/>
        </w:rPr>
      </w:pPr>
    </w:p>
    <w:p w14:paraId="6D9893C9" w14:textId="77777777" w:rsidR="0045432F" w:rsidRDefault="0045432F" w:rsidP="0045432F">
      <w:pPr>
        <w:rPr>
          <w:b/>
          <w:bCs/>
          <w:color w:val="FF0000"/>
        </w:rPr>
      </w:pPr>
    </w:p>
    <w:p w14:paraId="116A88EC" w14:textId="77777777" w:rsidR="0045432F" w:rsidRDefault="0045432F" w:rsidP="0045432F">
      <w:pPr>
        <w:rPr>
          <w:b/>
          <w:bCs/>
          <w:color w:val="FF0000"/>
        </w:rPr>
      </w:pPr>
    </w:p>
    <w:p w14:paraId="3F1385CC" w14:textId="77777777" w:rsidR="0045432F" w:rsidRDefault="0045432F" w:rsidP="0045432F">
      <w:pPr>
        <w:rPr>
          <w:b/>
          <w:bCs/>
          <w:color w:val="FF0000"/>
        </w:rPr>
      </w:pPr>
    </w:p>
    <w:p w14:paraId="6B00C88F" w14:textId="77777777" w:rsidR="0045432F" w:rsidRDefault="0045432F" w:rsidP="0045432F">
      <w:pPr>
        <w:rPr>
          <w:b/>
          <w:bCs/>
          <w:color w:val="FF0000"/>
        </w:rPr>
      </w:pPr>
    </w:p>
    <w:p w14:paraId="181B13E8" w14:textId="77777777" w:rsidR="0045432F" w:rsidRDefault="0045432F" w:rsidP="0045432F">
      <w:pPr>
        <w:rPr>
          <w:b/>
          <w:bCs/>
          <w:color w:val="FF0000"/>
        </w:rPr>
      </w:pPr>
    </w:p>
    <w:p w14:paraId="61D76BCB" w14:textId="77777777" w:rsidR="0045432F" w:rsidRDefault="0045432F" w:rsidP="0045432F">
      <w:pPr>
        <w:rPr>
          <w:b/>
          <w:bCs/>
          <w:color w:val="FF0000"/>
        </w:rPr>
      </w:pPr>
    </w:p>
    <w:p w14:paraId="204F33A6" w14:textId="77777777" w:rsidR="0045432F" w:rsidRDefault="0045432F" w:rsidP="0045432F">
      <w:pPr>
        <w:rPr>
          <w:b/>
          <w:bCs/>
          <w:color w:val="FF0000"/>
        </w:rPr>
      </w:pPr>
    </w:p>
    <w:p w14:paraId="197D262C" w14:textId="77777777" w:rsidR="0045432F" w:rsidRDefault="0045432F" w:rsidP="0045432F">
      <w:pPr>
        <w:rPr>
          <w:b/>
          <w:bCs/>
          <w:color w:val="FF0000"/>
        </w:rPr>
      </w:pPr>
    </w:p>
    <w:p w14:paraId="712E28AB" w14:textId="77777777" w:rsidR="0045432F" w:rsidRDefault="0045432F" w:rsidP="0045432F">
      <w:pPr>
        <w:rPr>
          <w:b/>
          <w:bCs/>
        </w:rPr>
      </w:pPr>
    </w:p>
    <w:p w14:paraId="12DB1B4A" w14:textId="77777777" w:rsidR="0045432F" w:rsidRDefault="0045432F" w:rsidP="0045432F">
      <w:pPr>
        <w:rPr>
          <w:b/>
          <w:bCs/>
        </w:rPr>
      </w:pPr>
    </w:p>
    <w:p w14:paraId="7AB2A066" w14:textId="77777777" w:rsidR="0045432F" w:rsidRPr="00D654E6" w:rsidRDefault="0045432F" w:rsidP="0045432F">
      <w:pPr>
        <w:rPr>
          <w:b/>
          <w:bCs/>
          <w:sz w:val="28"/>
          <w:szCs w:val="28"/>
        </w:rPr>
      </w:pPr>
      <w:r>
        <w:rPr>
          <w:b/>
          <w:bCs/>
          <w:sz w:val="28"/>
          <w:szCs w:val="28"/>
        </w:rPr>
        <w:t>7.</w:t>
      </w:r>
      <w:r>
        <w:rPr>
          <w:b/>
          <w:bCs/>
          <w:sz w:val="28"/>
          <w:szCs w:val="28"/>
        </w:rPr>
        <w:tab/>
      </w:r>
      <w:r w:rsidRPr="00D654E6">
        <w:rPr>
          <w:b/>
          <w:bCs/>
          <w:sz w:val="28"/>
          <w:szCs w:val="28"/>
        </w:rPr>
        <w:t xml:space="preserve">Questionnaire </w:t>
      </w:r>
      <w:r>
        <w:rPr>
          <w:b/>
          <w:bCs/>
          <w:sz w:val="28"/>
          <w:szCs w:val="28"/>
        </w:rPr>
        <w:t xml:space="preserve">on </w:t>
      </w:r>
      <w:r w:rsidRPr="00D654E6">
        <w:rPr>
          <w:b/>
          <w:bCs/>
          <w:sz w:val="28"/>
          <w:szCs w:val="28"/>
        </w:rPr>
        <w:t>CA + Grid</w:t>
      </w:r>
    </w:p>
    <w:p w14:paraId="31C063F0" w14:textId="77777777" w:rsidR="0045432F" w:rsidRDefault="0045432F" w:rsidP="0045432F">
      <w:pPr>
        <w:rPr>
          <w:b/>
          <w:bCs/>
          <w:u w:val="single"/>
        </w:rPr>
      </w:pPr>
    </w:p>
    <w:p w14:paraId="3CC6C3D5" w14:textId="77777777" w:rsidR="0045432F" w:rsidRPr="00211CFE" w:rsidRDefault="0045432F" w:rsidP="0045432F">
      <w:pPr>
        <w:rPr>
          <w:b/>
          <w:bCs/>
          <w:u w:val="single"/>
        </w:rPr>
      </w:pPr>
      <w:r w:rsidRPr="003403E6">
        <w:rPr>
          <w:b/>
          <w:bCs/>
          <w:noProof/>
        </w:rPr>
        <w:drawing>
          <wp:inline distT="0" distB="0" distL="0" distR="0" wp14:anchorId="04DA2535" wp14:editId="3FD22684">
            <wp:extent cx="6291580" cy="2740025"/>
            <wp:effectExtent l="12700" t="12700" r="7620" b="15875"/>
            <wp:docPr id="145" name="Picture 14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 sunburst chart&#10;&#10;Description automatically generated"/>
                    <pic:cNvPicPr/>
                  </pic:nvPicPr>
                  <pic:blipFill>
                    <a:blip r:embed="rId108"/>
                    <a:stretch>
                      <a:fillRect/>
                    </a:stretch>
                  </pic:blipFill>
                  <pic:spPr>
                    <a:xfrm>
                      <a:off x="0" y="0"/>
                      <a:ext cx="6291580" cy="2740025"/>
                    </a:xfrm>
                    <a:prstGeom prst="rect">
                      <a:avLst/>
                    </a:prstGeom>
                    <a:ln w="3175">
                      <a:solidFill>
                        <a:schemeClr val="bg1">
                          <a:lumMod val="85000"/>
                        </a:schemeClr>
                      </a:solidFill>
                    </a:ln>
                  </pic:spPr>
                </pic:pic>
              </a:graphicData>
            </a:graphic>
          </wp:inline>
        </w:drawing>
      </w:r>
    </w:p>
    <w:p w14:paraId="30538D75" w14:textId="77777777" w:rsidR="0045432F" w:rsidRDefault="0045432F" w:rsidP="0045432F">
      <w:r>
        <w:t xml:space="preserve">                          </w:t>
      </w:r>
    </w:p>
    <w:p w14:paraId="10669B7F" w14:textId="77777777" w:rsidR="0045432F" w:rsidRDefault="0045432F" w:rsidP="0045432F">
      <w:r>
        <w:t>Figure D.13: CA + Grid Questionnaire UI</w:t>
      </w:r>
    </w:p>
    <w:p w14:paraId="4B681062" w14:textId="77777777" w:rsidR="0045432F" w:rsidRDefault="0045432F" w:rsidP="0045432F"/>
    <w:p w14:paraId="724950BF" w14:textId="77777777" w:rsidR="0045432F" w:rsidRPr="003403E6" w:rsidRDefault="0045432F" w:rsidP="0045432F">
      <w:pPr>
        <w:rPr>
          <w:color w:val="000000" w:themeColor="text1"/>
        </w:rPr>
      </w:pPr>
    </w:p>
    <w:p w14:paraId="01ABA4BB" w14:textId="77777777" w:rsidR="0045432F" w:rsidRDefault="0045432F" w:rsidP="0045432F">
      <w:pPr>
        <w:rPr>
          <w:b/>
          <w:bCs/>
          <w:color w:val="000000" w:themeColor="text1"/>
        </w:rPr>
      </w:pPr>
      <w:r w:rsidRPr="003403E6">
        <w:rPr>
          <w:b/>
          <w:bCs/>
          <w:color w:val="000000" w:themeColor="text1"/>
        </w:rPr>
        <w:t>Questions:</w:t>
      </w:r>
    </w:p>
    <w:p w14:paraId="30DB386E" w14:textId="77777777" w:rsidR="0045432F" w:rsidRPr="003403E6" w:rsidRDefault="0045432F" w:rsidP="0045432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6510AB07" w14:textId="77777777" w:rsidR="0045432F" w:rsidRPr="003403E6" w:rsidRDefault="0045432F" w:rsidP="0045432F">
      <w:pPr>
        <w:rPr>
          <w:b/>
          <w:bCs/>
          <w:color w:val="000000" w:themeColor="text1"/>
        </w:rPr>
      </w:pPr>
    </w:p>
    <w:p w14:paraId="4B7E1EEF" w14:textId="77777777" w:rsidR="0045432F" w:rsidRPr="003403E6" w:rsidRDefault="0045432F" w:rsidP="0045432F">
      <w:pPr>
        <w:rPr>
          <w:b/>
          <w:bCs/>
          <w:color w:val="000000" w:themeColor="text1"/>
        </w:rPr>
      </w:pPr>
    </w:p>
    <w:p w14:paraId="4075862C" w14:textId="77777777" w:rsidR="0045432F" w:rsidRDefault="0045432F" w:rsidP="0045432F">
      <w:pPr>
        <w:rPr>
          <w:b/>
          <w:bCs/>
          <w:color w:val="FF0000"/>
        </w:rPr>
      </w:pPr>
      <w:r>
        <w:rPr>
          <w:b/>
          <w:bCs/>
          <w:noProof/>
          <w:color w:val="FF0000"/>
        </w:rPr>
        <w:drawing>
          <wp:inline distT="0" distB="0" distL="0" distR="0" wp14:anchorId="7C1C5BA2" wp14:editId="66F45334">
            <wp:extent cx="6291580" cy="476885"/>
            <wp:effectExtent l="12700" t="12700" r="7620" b="184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09"/>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7A92D88" w14:textId="77777777" w:rsidR="0045432F" w:rsidRDefault="0045432F" w:rsidP="0045432F">
      <w:pPr>
        <w:rPr>
          <w:b/>
          <w:bCs/>
          <w:color w:val="FF0000"/>
        </w:rPr>
      </w:pPr>
    </w:p>
    <w:p w14:paraId="3044BBA9" w14:textId="77777777" w:rsidR="0045432F" w:rsidRDefault="0045432F" w:rsidP="0045432F">
      <w:pPr>
        <w:rPr>
          <w:b/>
          <w:bCs/>
          <w:color w:val="FF0000"/>
        </w:rPr>
      </w:pPr>
      <w:r>
        <w:rPr>
          <w:b/>
          <w:bCs/>
          <w:noProof/>
          <w:color w:val="FF0000"/>
        </w:rPr>
        <w:drawing>
          <wp:inline distT="0" distB="0" distL="0" distR="0" wp14:anchorId="4628EDBF" wp14:editId="2B359BE5">
            <wp:extent cx="6291580" cy="476885"/>
            <wp:effectExtent l="12700" t="12700" r="7620" b="184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10"/>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57E0029B" w14:textId="77777777" w:rsidR="0045432F" w:rsidRDefault="0045432F" w:rsidP="0045432F">
      <w:pPr>
        <w:rPr>
          <w:b/>
          <w:bCs/>
          <w:color w:val="FF0000"/>
        </w:rPr>
      </w:pPr>
    </w:p>
    <w:p w14:paraId="47D0E7B3" w14:textId="77777777" w:rsidR="0045432F" w:rsidRDefault="0045432F" w:rsidP="0045432F">
      <w:pPr>
        <w:rPr>
          <w:b/>
          <w:bCs/>
          <w:color w:val="FF0000"/>
        </w:rPr>
      </w:pPr>
      <w:r>
        <w:rPr>
          <w:b/>
          <w:bCs/>
          <w:noProof/>
          <w:color w:val="FF0000"/>
        </w:rPr>
        <w:drawing>
          <wp:inline distT="0" distB="0" distL="0" distR="0" wp14:anchorId="42AA5C0F" wp14:editId="1C9A8A50">
            <wp:extent cx="6291580" cy="476885"/>
            <wp:effectExtent l="12700" t="12700" r="7620" b="184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11"/>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34558D61" w14:textId="77777777" w:rsidR="0045432F" w:rsidRDefault="0045432F" w:rsidP="0045432F">
      <w:pPr>
        <w:rPr>
          <w:b/>
          <w:bCs/>
          <w:color w:val="FF0000"/>
        </w:rPr>
      </w:pPr>
    </w:p>
    <w:p w14:paraId="511D836D" w14:textId="77777777" w:rsidR="0045432F" w:rsidRDefault="0045432F" w:rsidP="0045432F">
      <w:pPr>
        <w:rPr>
          <w:b/>
          <w:bCs/>
          <w:color w:val="FF0000"/>
        </w:rPr>
      </w:pPr>
      <w:r>
        <w:rPr>
          <w:b/>
          <w:bCs/>
          <w:noProof/>
          <w:color w:val="FF0000"/>
        </w:rPr>
        <w:drawing>
          <wp:inline distT="0" distB="0" distL="0" distR="0" wp14:anchorId="6FB8D0E3" wp14:editId="20328CA7">
            <wp:extent cx="6291580" cy="476885"/>
            <wp:effectExtent l="12700" t="12700" r="7620" b="184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12"/>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447C77C" w14:textId="77777777" w:rsidR="0045432F" w:rsidRDefault="0045432F" w:rsidP="0045432F">
      <w:pPr>
        <w:rPr>
          <w:b/>
          <w:bCs/>
          <w:color w:val="FF0000"/>
        </w:rPr>
      </w:pPr>
    </w:p>
    <w:p w14:paraId="00BCC68E" w14:textId="77777777" w:rsidR="0045432F" w:rsidRDefault="0045432F" w:rsidP="0045432F">
      <w:pPr>
        <w:rPr>
          <w:b/>
          <w:bCs/>
          <w:color w:val="FF0000"/>
        </w:rPr>
      </w:pPr>
      <w:r>
        <w:rPr>
          <w:b/>
          <w:bCs/>
          <w:noProof/>
          <w:color w:val="FF0000"/>
        </w:rPr>
        <w:drawing>
          <wp:inline distT="0" distB="0" distL="0" distR="0" wp14:anchorId="4E4AA3A1" wp14:editId="207443D6">
            <wp:extent cx="6291580" cy="476885"/>
            <wp:effectExtent l="12700" t="12700" r="7620" b="184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13"/>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6519D547" w14:textId="77777777" w:rsidR="0045432F" w:rsidRDefault="0045432F" w:rsidP="0045432F">
      <w:pPr>
        <w:rPr>
          <w:b/>
          <w:bCs/>
          <w:color w:val="FF0000"/>
        </w:rPr>
      </w:pPr>
    </w:p>
    <w:p w14:paraId="2B17FEA1" w14:textId="77777777" w:rsidR="0045432F" w:rsidRDefault="0045432F" w:rsidP="0045432F">
      <w:pPr>
        <w:rPr>
          <w:b/>
          <w:bCs/>
          <w:color w:val="FF0000"/>
        </w:rPr>
      </w:pPr>
      <w:r>
        <w:rPr>
          <w:b/>
          <w:bCs/>
          <w:noProof/>
          <w:color w:val="FF0000"/>
        </w:rPr>
        <w:lastRenderedPageBreak/>
        <w:drawing>
          <wp:inline distT="0" distB="0" distL="0" distR="0" wp14:anchorId="275B353F" wp14:editId="711676D1">
            <wp:extent cx="6291580" cy="476885"/>
            <wp:effectExtent l="12700" t="12700" r="7620" b="184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14"/>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529032C4" w14:textId="77777777" w:rsidR="0045432F" w:rsidRDefault="0045432F" w:rsidP="0045432F">
      <w:pPr>
        <w:rPr>
          <w:b/>
          <w:bCs/>
          <w:color w:val="FF0000"/>
        </w:rPr>
      </w:pPr>
      <w:r>
        <w:rPr>
          <w:b/>
          <w:bCs/>
          <w:noProof/>
          <w:color w:val="FF0000"/>
        </w:rPr>
        <w:drawing>
          <wp:inline distT="0" distB="0" distL="0" distR="0" wp14:anchorId="05D93454" wp14:editId="78B92C7D">
            <wp:extent cx="6291580" cy="476885"/>
            <wp:effectExtent l="12700" t="12700" r="7620"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15"/>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00F85F9A" w14:textId="77777777" w:rsidR="0045432F" w:rsidRDefault="0045432F" w:rsidP="0045432F">
      <w:pPr>
        <w:rPr>
          <w:b/>
          <w:bCs/>
          <w:color w:val="FF0000"/>
        </w:rPr>
      </w:pPr>
    </w:p>
    <w:p w14:paraId="5378349E" w14:textId="77777777" w:rsidR="0045432F" w:rsidRPr="00D654E6" w:rsidRDefault="0045432F" w:rsidP="0045432F">
      <w:pPr>
        <w:rPr>
          <w:b/>
          <w:bCs/>
          <w:color w:val="FF0000"/>
        </w:rPr>
      </w:pPr>
      <w:r>
        <w:rPr>
          <w:b/>
          <w:bCs/>
          <w:noProof/>
          <w:color w:val="FF0000"/>
        </w:rPr>
        <w:drawing>
          <wp:inline distT="0" distB="0" distL="0" distR="0" wp14:anchorId="72ECBD87" wp14:editId="7F2FE9A3">
            <wp:extent cx="6291580" cy="476885"/>
            <wp:effectExtent l="12700" t="12700" r="7620" b="184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16"/>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4587688B" w14:textId="77777777" w:rsidR="0045432F" w:rsidRDefault="0045432F" w:rsidP="0045432F">
      <w:pPr>
        <w:rPr>
          <w:color w:val="FF0000"/>
        </w:rPr>
      </w:pPr>
    </w:p>
    <w:p w14:paraId="76C264F3" w14:textId="77777777" w:rsidR="0045432F" w:rsidRPr="003675BA" w:rsidRDefault="0045432F" w:rsidP="0045432F">
      <w:pPr>
        <w:rPr>
          <w:color w:val="000000" w:themeColor="text1"/>
        </w:rPr>
      </w:pPr>
      <w:r w:rsidRPr="003675BA">
        <w:rPr>
          <w:color w:val="000000" w:themeColor="text1"/>
        </w:rPr>
        <w:t>Figure D.14: Questions on CA + Grid</w:t>
      </w:r>
    </w:p>
    <w:p w14:paraId="1AA7B0EC" w14:textId="77777777" w:rsidR="0045432F" w:rsidRDefault="0045432F" w:rsidP="0045432F">
      <w:pPr>
        <w:rPr>
          <w:color w:val="FF0000"/>
        </w:rPr>
      </w:pPr>
    </w:p>
    <w:p w14:paraId="2E3AFDEA" w14:textId="77777777" w:rsidR="0045432F" w:rsidRDefault="0045432F" w:rsidP="0045432F">
      <w:pPr>
        <w:rPr>
          <w:color w:val="FF0000"/>
        </w:rPr>
      </w:pPr>
    </w:p>
    <w:p w14:paraId="282BCBFB" w14:textId="77777777" w:rsidR="0045432F" w:rsidRDefault="0045432F" w:rsidP="0045432F">
      <w:pPr>
        <w:rPr>
          <w:color w:val="FF0000"/>
        </w:rPr>
      </w:pPr>
    </w:p>
    <w:p w14:paraId="333D2B16" w14:textId="77777777" w:rsidR="0045432F" w:rsidRDefault="0045432F" w:rsidP="0045432F">
      <w:pPr>
        <w:rPr>
          <w:color w:val="FF0000"/>
        </w:rPr>
      </w:pPr>
    </w:p>
    <w:p w14:paraId="4CAAA8BC" w14:textId="77777777" w:rsidR="0045432F" w:rsidRDefault="0045432F" w:rsidP="0045432F">
      <w:pPr>
        <w:rPr>
          <w:color w:val="FF0000"/>
        </w:rPr>
      </w:pPr>
    </w:p>
    <w:p w14:paraId="4A18018C" w14:textId="77777777" w:rsidR="0045432F" w:rsidRDefault="0045432F" w:rsidP="0045432F">
      <w:pPr>
        <w:rPr>
          <w:color w:val="FF0000"/>
        </w:rPr>
      </w:pPr>
    </w:p>
    <w:p w14:paraId="16003C1E" w14:textId="77777777" w:rsidR="0045432F" w:rsidRDefault="0045432F" w:rsidP="0045432F">
      <w:pPr>
        <w:rPr>
          <w:color w:val="FF0000"/>
        </w:rPr>
      </w:pPr>
    </w:p>
    <w:p w14:paraId="220EFFBA" w14:textId="77777777" w:rsidR="0045432F" w:rsidRDefault="0045432F" w:rsidP="0045432F">
      <w:pPr>
        <w:rPr>
          <w:color w:val="FF0000"/>
        </w:rPr>
      </w:pPr>
    </w:p>
    <w:p w14:paraId="34753838" w14:textId="77777777" w:rsidR="0045432F" w:rsidRDefault="0045432F" w:rsidP="0045432F">
      <w:pPr>
        <w:rPr>
          <w:color w:val="FF0000"/>
        </w:rPr>
      </w:pPr>
    </w:p>
    <w:p w14:paraId="0FFA9849" w14:textId="77777777" w:rsidR="0045432F" w:rsidRDefault="0045432F" w:rsidP="0045432F">
      <w:pPr>
        <w:rPr>
          <w:color w:val="FF0000"/>
        </w:rPr>
      </w:pPr>
    </w:p>
    <w:p w14:paraId="1BB0D721" w14:textId="77777777" w:rsidR="0045432F" w:rsidRDefault="0045432F" w:rsidP="0045432F">
      <w:pPr>
        <w:rPr>
          <w:color w:val="FF0000"/>
        </w:rPr>
      </w:pPr>
    </w:p>
    <w:p w14:paraId="6A39BFB6" w14:textId="77777777" w:rsidR="0045432F" w:rsidRDefault="0045432F" w:rsidP="0045432F">
      <w:pPr>
        <w:rPr>
          <w:color w:val="FF0000"/>
        </w:rPr>
      </w:pPr>
    </w:p>
    <w:p w14:paraId="447CA832" w14:textId="77777777" w:rsidR="0045432F" w:rsidRDefault="0045432F" w:rsidP="0045432F">
      <w:pPr>
        <w:rPr>
          <w:color w:val="FF0000"/>
        </w:rPr>
      </w:pPr>
    </w:p>
    <w:p w14:paraId="7D4D6266" w14:textId="77777777" w:rsidR="0045432F" w:rsidRDefault="0045432F" w:rsidP="0045432F">
      <w:pPr>
        <w:rPr>
          <w:color w:val="FF0000"/>
        </w:rPr>
      </w:pPr>
    </w:p>
    <w:p w14:paraId="1CC4D3E6" w14:textId="77777777" w:rsidR="0045432F" w:rsidRDefault="0045432F" w:rsidP="0045432F">
      <w:pPr>
        <w:rPr>
          <w:color w:val="FF0000"/>
        </w:rPr>
      </w:pPr>
    </w:p>
    <w:p w14:paraId="4601E74F" w14:textId="77777777" w:rsidR="0045432F" w:rsidRDefault="0045432F" w:rsidP="0045432F">
      <w:pPr>
        <w:rPr>
          <w:color w:val="FF0000"/>
        </w:rPr>
      </w:pPr>
    </w:p>
    <w:p w14:paraId="5213A9D9" w14:textId="77777777" w:rsidR="0045432F" w:rsidRDefault="0045432F" w:rsidP="0045432F">
      <w:pPr>
        <w:rPr>
          <w:color w:val="FF0000"/>
        </w:rPr>
      </w:pPr>
    </w:p>
    <w:p w14:paraId="5767D61A" w14:textId="77777777" w:rsidR="0045432F" w:rsidRDefault="0045432F" w:rsidP="0045432F">
      <w:pPr>
        <w:rPr>
          <w:color w:val="FF0000"/>
        </w:rPr>
      </w:pPr>
    </w:p>
    <w:p w14:paraId="458D8F58" w14:textId="77777777" w:rsidR="0045432F" w:rsidRDefault="0045432F" w:rsidP="0045432F">
      <w:pPr>
        <w:rPr>
          <w:color w:val="FF0000"/>
        </w:rPr>
      </w:pPr>
    </w:p>
    <w:p w14:paraId="62C0EC06" w14:textId="77777777" w:rsidR="0045432F" w:rsidRDefault="0045432F" w:rsidP="0045432F">
      <w:pPr>
        <w:rPr>
          <w:color w:val="FF0000"/>
        </w:rPr>
      </w:pPr>
    </w:p>
    <w:p w14:paraId="1E2B7FD8" w14:textId="77777777" w:rsidR="0045432F" w:rsidRDefault="0045432F" w:rsidP="0045432F">
      <w:pPr>
        <w:rPr>
          <w:color w:val="FF0000"/>
        </w:rPr>
      </w:pPr>
    </w:p>
    <w:p w14:paraId="05D436E6" w14:textId="77777777" w:rsidR="0045432F" w:rsidRDefault="0045432F" w:rsidP="0045432F">
      <w:pPr>
        <w:rPr>
          <w:color w:val="FF0000"/>
        </w:rPr>
      </w:pPr>
    </w:p>
    <w:p w14:paraId="394AB639" w14:textId="77777777" w:rsidR="0045432F" w:rsidRDefault="0045432F" w:rsidP="0045432F">
      <w:pPr>
        <w:rPr>
          <w:color w:val="FF0000"/>
        </w:rPr>
      </w:pPr>
    </w:p>
    <w:p w14:paraId="023D8A0B" w14:textId="77777777" w:rsidR="0045432F" w:rsidRDefault="0045432F" w:rsidP="0045432F">
      <w:pPr>
        <w:rPr>
          <w:color w:val="FF0000"/>
        </w:rPr>
      </w:pPr>
    </w:p>
    <w:p w14:paraId="0DE5799A" w14:textId="77777777" w:rsidR="0045432F" w:rsidRDefault="0045432F" w:rsidP="0045432F">
      <w:pPr>
        <w:rPr>
          <w:color w:val="FF0000"/>
        </w:rPr>
      </w:pPr>
    </w:p>
    <w:p w14:paraId="3776C5DD" w14:textId="77777777" w:rsidR="0045432F" w:rsidRDefault="0045432F" w:rsidP="0045432F">
      <w:pPr>
        <w:rPr>
          <w:color w:val="FF0000"/>
        </w:rPr>
      </w:pPr>
    </w:p>
    <w:p w14:paraId="6291939D" w14:textId="77777777" w:rsidR="0045432F" w:rsidRDefault="0045432F" w:rsidP="0045432F">
      <w:pPr>
        <w:rPr>
          <w:color w:val="FF0000"/>
        </w:rPr>
      </w:pPr>
    </w:p>
    <w:p w14:paraId="05D8D032" w14:textId="77777777" w:rsidR="0045432F" w:rsidRDefault="0045432F" w:rsidP="0045432F">
      <w:pPr>
        <w:rPr>
          <w:color w:val="FF0000"/>
        </w:rPr>
      </w:pPr>
    </w:p>
    <w:p w14:paraId="69B7BFB0" w14:textId="77777777" w:rsidR="0045432F" w:rsidRDefault="0045432F" w:rsidP="0045432F">
      <w:pPr>
        <w:rPr>
          <w:color w:val="FF0000"/>
        </w:rPr>
      </w:pPr>
    </w:p>
    <w:p w14:paraId="4941C59D" w14:textId="77777777" w:rsidR="0045432F" w:rsidRDefault="0045432F" w:rsidP="0045432F">
      <w:pPr>
        <w:rPr>
          <w:color w:val="FF0000"/>
        </w:rPr>
      </w:pPr>
    </w:p>
    <w:p w14:paraId="7B46E97B" w14:textId="77777777" w:rsidR="0045432F" w:rsidRDefault="0045432F" w:rsidP="0045432F">
      <w:pPr>
        <w:rPr>
          <w:color w:val="FF0000"/>
        </w:rPr>
      </w:pPr>
    </w:p>
    <w:p w14:paraId="6A77FE87" w14:textId="77777777" w:rsidR="0045432F" w:rsidRDefault="0045432F" w:rsidP="0045432F">
      <w:pPr>
        <w:rPr>
          <w:color w:val="FF0000"/>
        </w:rPr>
      </w:pPr>
    </w:p>
    <w:p w14:paraId="186C8226" w14:textId="77777777" w:rsidR="0045432F" w:rsidRDefault="0045432F" w:rsidP="0045432F">
      <w:pPr>
        <w:rPr>
          <w:color w:val="FF0000"/>
        </w:rPr>
      </w:pPr>
    </w:p>
    <w:p w14:paraId="15C99E02" w14:textId="77777777" w:rsidR="0045432F" w:rsidRDefault="0045432F" w:rsidP="0045432F">
      <w:pPr>
        <w:rPr>
          <w:color w:val="FF0000"/>
        </w:rPr>
      </w:pPr>
    </w:p>
    <w:p w14:paraId="72BF8106" w14:textId="77777777" w:rsidR="0045432F" w:rsidRDefault="0045432F" w:rsidP="0045432F">
      <w:pPr>
        <w:rPr>
          <w:color w:val="FF0000"/>
        </w:rPr>
      </w:pPr>
    </w:p>
    <w:p w14:paraId="37C5BC44" w14:textId="77777777" w:rsidR="0045432F" w:rsidRDefault="0045432F" w:rsidP="0045432F">
      <w:pPr>
        <w:rPr>
          <w:color w:val="FF0000"/>
        </w:rPr>
      </w:pPr>
    </w:p>
    <w:p w14:paraId="37D4448F" w14:textId="77777777" w:rsidR="0045432F" w:rsidRDefault="0045432F" w:rsidP="0045432F">
      <w:pPr>
        <w:rPr>
          <w:color w:val="FF0000"/>
        </w:rPr>
      </w:pPr>
    </w:p>
    <w:p w14:paraId="65570334" w14:textId="77777777" w:rsidR="0045432F" w:rsidRDefault="0045432F" w:rsidP="0045432F">
      <w:pPr>
        <w:rPr>
          <w:color w:val="FF0000"/>
        </w:rPr>
      </w:pPr>
    </w:p>
    <w:p w14:paraId="5622D940" w14:textId="77777777" w:rsidR="0045432F" w:rsidRDefault="0045432F" w:rsidP="0045432F">
      <w:pPr>
        <w:rPr>
          <w:b/>
          <w:bCs/>
          <w:sz w:val="28"/>
          <w:szCs w:val="28"/>
        </w:rPr>
      </w:pPr>
      <w:r>
        <w:rPr>
          <w:b/>
          <w:bCs/>
          <w:sz w:val="28"/>
          <w:szCs w:val="28"/>
        </w:rPr>
        <w:lastRenderedPageBreak/>
        <w:t>8.</w:t>
      </w:r>
      <w:r>
        <w:rPr>
          <w:b/>
          <w:bCs/>
          <w:sz w:val="28"/>
          <w:szCs w:val="28"/>
        </w:rPr>
        <w:tab/>
        <w:t>Example</w:t>
      </w:r>
      <w:r w:rsidRPr="00D654E6">
        <w:rPr>
          <w:b/>
          <w:bCs/>
          <w:sz w:val="28"/>
          <w:szCs w:val="28"/>
        </w:rPr>
        <w:t xml:space="preserve"> </w:t>
      </w:r>
      <w:r>
        <w:rPr>
          <w:b/>
          <w:bCs/>
          <w:sz w:val="28"/>
          <w:szCs w:val="28"/>
        </w:rPr>
        <w:t xml:space="preserve">of </w:t>
      </w:r>
      <w:r w:rsidRPr="00D654E6">
        <w:rPr>
          <w:b/>
          <w:bCs/>
          <w:sz w:val="28"/>
          <w:szCs w:val="28"/>
        </w:rPr>
        <w:t>VSUP + Grid</w:t>
      </w:r>
      <w:r>
        <w:rPr>
          <w:b/>
          <w:bCs/>
          <w:sz w:val="28"/>
          <w:szCs w:val="28"/>
        </w:rPr>
        <w:br/>
      </w:r>
    </w:p>
    <w:p w14:paraId="11F553A7" w14:textId="77777777" w:rsidR="0045432F" w:rsidRDefault="0045432F" w:rsidP="0045432F">
      <w:pPr>
        <w:rPr>
          <w:b/>
          <w:bCs/>
          <w:sz w:val="28"/>
          <w:szCs w:val="28"/>
        </w:rPr>
      </w:pPr>
      <w:r w:rsidRPr="005B7109">
        <w:rPr>
          <w:b/>
          <w:bCs/>
          <w:noProof/>
          <w:sz w:val="28"/>
          <w:szCs w:val="28"/>
        </w:rPr>
        <mc:AlternateContent>
          <mc:Choice Requires="wps">
            <w:drawing>
              <wp:anchor distT="0" distB="0" distL="114300" distR="114300" simplePos="0" relativeHeight="251708416" behindDoc="0" locked="0" layoutInCell="1" allowOverlap="1" wp14:anchorId="6C230D52" wp14:editId="17C2ED6A">
                <wp:simplePos x="0" y="0"/>
                <wp:positionH relativeFrom="column">
                  <wp:posOffset>1230630</wp:posOffset>
                </wp:positionH>
                <wp:positionV relativeFrom="paragraph">
                  <wp:posOffset>2353733</wp:posOffset>
                </wp:positionV>
                <wp:extent cx="212937" cy="245534"/>
                <wp:effectExtent l="0" t="25400" r="53975" b="46990"/>
                <wp:wrapNone/>
                <wp:docPr id="201" name="Straight Arrow Connector 201"/>
                <wp:cNvGraphicFramePr/>
                <a:graphic xmlns:a="http://schemas.openxmlformats.org/drawingml/2006/main">
                  <a:graphicData uri="http://schemas.microsoft.com/office/word/2010/wordprocessingShape">
                    <wps:wsp>
                      <wps:cNvCnPr/>
                      <wps:spPr>
                        <a:xfrm flipV="1">
                          <a:off x="0" y="0"/>
                          <a:ext cx="212937" cy="245534"/>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3E2BAB" id="Straight Arrow Connector 201" o:spid="_x0000_s1026" type="#_x0000_t32" style="position:absolute;margin-left:96.9pt;margin-top:185.35pt;width:16.75pt;height:19.35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" strokecolor="#4472c4 [3204]" strokeweight=".5pt">
                <v:stroke endarrow="block" joinstyle="miter"/>
                <v:shadow on="t" type="perspective" color="black" opacity="24903f"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9440" behindDoc="0" locked="0" layoutInCell="1" allowOverlap="1" wp14:anchorId="2C1AC145" wp14:editId="19752BAA">
                <wp:simplePos x="0" y="0"/>
                <wp:positionH relativeFrom="column">
                  <wp:posOffset>1060027</wp:posOffset>
                </wp:positionH>
                <wp:positionV relativeFrom="paragraph">
                  <wp:posOffset>2599478</wp:posOffset>
                </wp:positionV>
                <wp:extent cx="386080" cy="175895"/>
                <wp:effectExtent l="0" t="0" r="0" b="1905"/>
                <wp:wrapNone/>
                <wp:docPr id="202" name="Text Box 202"/>
                <wp:cNvGraphicFramePr/>
                <a:graphic xmlns:a="http://schemas.openxmlformats.org/drawingml/2006/main">
                  <a:graphicData uri="http://schemas.microsoft.com/office/word/2010/wordprocessingShape">
                    <wps:wsp>
                      <wps:cNvSpPr txBox="1"/>
                      <wps:spPr>
                        <a:xfrm>
                          <a:off x="0" y="0"/>
                          <a:ext cx="386080" cy="175895"/>
                        </a:xfrm>
                        <a:prstGeom prst="rect">
                          <a:avLst/>
                        </a:prstGeom>
                        <a:solidFill>
                          <a:schemeClr val="lt1"/>
                        </a:solidFill>
                        <a:ln w="6350">
                          <a:noFill/>
                        </a:ln>
                      </wps:spPr>
                      <wps:txbx>
                        <w:txbxContent>
                          <w:p w14:paraId="7D9E7A86" w14:textId="77777777" w:rsidR="0045432F" w:rsidRPr="001B5743" w:rsidRDefault="0045432F" w:rsidP="0045432F">
                            <w:pPr>
                              <w:rPr>
                                <w:sz w:val="18"/>
                                <w:szCs w:val="18"/>
                              </w:rPr>
                            </w:pPr>
                            <w:r>
                              <w:rPr>
                                <w:sz w:val="18"/>
                                <w:szCs w:val="18"/>
                              </w:rPr>
                              <w:t>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C1AC145" id="Text Box 202" o:spid="_x0000_s1088" type="#_x0000_t202" style="position:absolute;margin-left:83.45pt;margin-top:204.7pt;width:30.4pt;height:13.8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" fillcolor="white [3201]" stroked="f" strokeweight=".5pt">
                <v:textbox inset="0,0,0,0">
                  <w:txbxContent>
                    <w:p w14:paraId="7D9E7A86" w14:textId="77777777" w:rsidR="0045432F" w:rsidRPr="001B5743" w:rsidRDefault="0045432F" w:rsidP="0045432F">
                      <w:pPr>
                        <w:rPr>
                          <w:sz w:val="18"/>
                          <w:szCs w:val="18"/>
                        </w:rPr>
                      </w:pPr>
                      <w:r>
                        <w:rPr>
                          <w:sz w:val="18"/>
                          <w:szCs w:val="18"/>
                        </w:rPr>
                        <w:t>Grid</w:t>
                      </w:r>
                    </w:p>
                  </w:txbxContent>
                </v:textbox>
              </v:shape>
            </w:pict>
          </mc:Fallback>
        </mc:AlternateContent>
      </w:r>
      <w:r w:rsidRPr="005B7109">
        <w:rPr>
          <w:b/>
          <w:bCs/>
          <w:noProof/>
          <w:sz w:val="28"/>
          <w:szCs w:val="28"/>
        </w:rPr>
        <mc:AlternateContent>
          <mc:Choice Requires="wps">
            <w:drawing>
              <wp:anchor distT="0" distB="0" distL="114300" distR="114300" simplePos="0" relativeHeight="251714560" behindDoc="0" locked="0" layoutInCell="1" allowOverlap="1" wp14:anchorId="3F18EA0E" wp14:editId="39D7F7FF">
                <wp:simplePos x="0" y="0"/>
                <wp:positionH relativeFrom="column">
                  <wp:posOffset>4766310</wp:posOffset>
                </wp:positionH>
                <wp:positionV relativeFrom="paragraph">
                  <wp:posOffset>2034540</wp:posOffset>
                </wp:positionV>
                <wp:extent cx="1008380" cy="461010"/>
                <wp:effectExtent l="0" t="25400" r="33020" b="46990"/>
                <wp:wrapNone/>
                <wp:docPr id="207" name="Straight Arrow Connector 207"/>
                <wp:cNvGraphicFramePr/>
                <a:graphic xmlns:a="http://schemas.openxmlformats.org/drawingml/2006/main">
                  <a:graphicData uri="http://schemas.microsoft.com/office/word/2010/wordprocessingShape">
                    <wps:wsp>
                      <wps:cNvCnPr/>
                      <wps:spPr>
                        <a:xfrm flipV="1">
                          <a:off x="0" y="0"/>
                          <a:ext cx="1008380" cy="46101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D59320" id="Straight Arrow Connector 207" o:spid="_x0000_s1026" type="#_x0000_t32" style="position:absolute;margin-left:375.3pt;margin-top:160.2pt;width:79.4pt;height:36.3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25824" behindDoc="0" locked="0" layoutInCell="1" allowOverlap="1" wp14:anchorId="2D51D478" wp14:editId="3750C979">
                <wp:simplePos x="0" y="0"/>
                <wp:positionH relativeFrom="column">
                  <wp:posOffset>634577</wp:posOffset>
                </wp:positionH>
                <wp:positionV relativeFrom="paragraph">
                  <wp:posOffset>910167</wp:posOffset>
                </wp:positionV>
                <wp:extent cx="1936750" cy="1442508"/>
                <wp:effectExtent l="0" t="0" r="19050" b="31115"/>
                <wp:wrapNone/>
                <wp:docPr id="218" name="Rectangle 218"/>
                <wp:cNvGraphicFramePr/>
                <a:graphic xmlns:a="http://schemas.openxmlformats.org/drawingml/2006/main">
                  <a:graphicData uri="http://schemas.microsoft.com/office/word/2010/wordprocessingShape">
                    <wps:wsp>
                      <wps:cNvSpPr/>
                      <wps:spPr>
                        <a:xfrm>
                          <a:off x="0" y="0"/>
                          <a:ext cx="1936750" cy="1442508"/>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815161" id="Rectangle 218" o:spid="_x0000_s1026" style="position:absolute;margin-left:49.95pt;margin-top:71.65pt;width:152.5pt;height:113.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&#13;&#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710464" behindDoc="0" locked="0" layoutInCell="1" allowOverlap="1" wp14:anchorId="314E048B" wp14:editId="19111D51">
                <wp:simplePos x="0" y="0"/>
                <wp:positionH relativeFrom="column">
                  <wp:posOffset>2494068</wp:posOffset>
                </wp:positionH>
                <wp:positionV relativeFrom="paragraph">
                  <wp:posOffset>286385</wp:posOffset>
                </wp:positionV>
                <wp:extent cx="562187" cy="176082"/>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523CF71"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14E048B" id="Text Box 203" o:spid="_x0000_s1089" type="#_x0000_t202" style="position:absolute;margin-left:196.4pt;margin-top:22.55pt;width:44.25pt;height:13.8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" fillcolor="white [3201]" stroked="f" strokeweight=".5pt">
                <v:textbox inset="0,0,0,0">
                  <w:txbxContent>
                    <w:p w14:paraId="0523CF71"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5B7109">
        <w:rPr>
          <w:b/>
          <w:bCs/>
          <w:noProof/>
          <w:sz w:val="28"/>
          <w:szCs w:val="28"/>
        </w:rPr>
        <mc:AlternateContent>
          <mc:Choice Requires="wps">
            <w:drawing>
              <wp:anchor distT="0" distB="0" distL="114300" distR="114300" simplePos="0" relativeHeight="251711488" behindDoc="0" locked="0" layoutInCell="1" allowOverlap="1" wp14:anchorId="409E7794" wp14:editId="1A5E49BA">
                <wp:simplePos x="0" y="0"/>
                <wp:positionH relativeFrom="column">
                  <wp:posOffset>2611755</wp:posOffset>
                </wp:positionH>
                <wp:positionV relativeFrom="paragraph">
                  <wp:posOffset>461010</wp:posOffset>
                </wp:positionV>
                <wp:extent cx="676910" cy="230293"/>
                <wp:effectExtent l="0" t="0" r="34290" b="49530"/>
                <wp:wrapNone/>
                <wp:docPr id="204" name="Straight Arrow Connector 204"/>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23153539" id="Straight Arrow Connector 204" o:spid="_x0000_s1026" type="#_x0000_t32" style="position:absolute;margin-left:205.65pt;margin-top:36.3pt;width:53.3pt;height:18.1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6368" behindDoc="0" locked="0" layoutInCell="1" allowOverlap="1" wp14:anchorId="2E3F19B2" wp14:editId="45C99330">
                <wp:simplePos x="0" y="0"/>
                <wp:positionH relativeFrom="column">
                  <wp:posOffset>3289723</wp:posOffset>
                </wp:positionH>
                <wp:positionV relativeFrom="paragraph">
                  <wp:posOffset>171873</wp:posOffset>
                </wp:positionV>
                <wp:extent cx="2146724" cy="1591310"/>
                <wp:effectExtent l="0" t="0" r="12700" b="21590"/>
                <wp:wrapNone/>
                <wp:docPr id="199" name="Rectangle 199"/>
                <wp:cNvGraphicFramePr/>
                <a:graphic xmlns:a="http://schemas.openxmlformats.org/drawingml/2006/main">
                  <a:graphicData uri="http://schemas.microsoft.com/office/word/2010/wordprocessingShape">
                    <wps:wsp>
                      <wps:cNvSpPr/>
                      <wps:spPr>
                        <a:xfrm>
                          <a:off x="0" y="0"/>
                          <a:ext cx="2146724"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B8D36E" id="Rectangle 199" o:spid="_x0000_s1026" style="position:absolute;margin-left:259.05pt;margin-top:13.55pt;width:169.05pt;height:125.3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&#13;&#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723776" behindDoc="0" locked="0" layoutInCell="1" allowOverlap="1" wp14:anchorId="612063E3" wp14:editId="32A4F84C">
                <wp:simplePos x="0" y="0"/>
                <wp:positionH relativeFrom="column">
                  <wp:posOffset>1551728</wp:posOffset>
                </wp:positionH>
                <wp:positionV relativeFrom="paragraph">
                  <wp:posOffset>767926</wp:posOffset>
                </wp:positionV>
                <wp:extent cx="45719" cy="394123"/>
                <wp:effectExtent l="50800" t="0" r="43815" b="38100"/>
                <wp:wrapNone/>
                <wp:docPr id="216" name="Straight Arrow Connector 216"/>
                <wp:cNvGraphicFramePr/>
                <a:graphic xmlns:a="http://schemas.openxmlformats.org/drawingml/2006/main">
                  <a:graphicData uri="http://schemas.microsoft.com/office/word/2010/wordprocessingShape">
                    <wps:wsp>
                      <wps:cNvCnPr/>
                      <wps:spPr>
                        <a:xfrm flipH="1">
                          <a:off x="0" y="0"/>
                          <a:ext cx="45719" cy="39412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C5F385" id="Straight Arrow Connector 216" o:spid="_x0000_s1026" type="#_x0000_t32" style="position:absolute;margin-left:122.2pt;margin-top:60.45pt;width:3.6pt;height:31.0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24800" behindDoc="0" locked="0" layoutInCell="1" allowOverlap="1" wp14:anchorId="7DD6469C" wp14:editId="205FC80F">
                <wp:simplePos x="0" y="0"/>
                <wp:positionH relativeFrom="column">
                  <wp:posOffset>1349162</wp:posOffset>
                </wp:positionH>
                <wp:positionV relativeFrom="paragraph">
                  <wp:posOffset>754380</wp:posOffset>
                </wp:positionV>
                <wp:extent cx="247227" cy="408093"/>
                <wp:effectExtent l="25400" t="0" r="19685" b="36830"/>
                <wp:wrapNone/>
                <wp:docPr id="217" name="Straight Arrow Connector 217"/>
                <wp:cNvGraphicFramePr/>
                <a:graphic xmlns:a="http://schemas.openxmlformats.org/drawingml/2006/main">
                  <a:graphicData uri="http://schemas.microsoft.com/office/word/2010/wordprocessingShape">
                    <wps:wsp>
                      <wps:cNvCnPr/>
                      <wps:spPr>
                        <a:xfrm flipH="1">
                          <a:off x="0" y="0"/>
                          <a:ext cx="247227" cy="4080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AB6422" id="Straight Arrow Connector 217" o:spid="_x0000_s1026" type="#_x0000_t32" style="position:absolute;margin-left:106.25pt;margin-top:59.4pt;width:19.45pt;height:32.15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22752" behindDoc="0" locked="0" layoutInCell="1" allowOverlap="1" wp14:anchorId="158AA4D2" wp14:editId="02E1B6B4">
                <wp:simplePos x="0" y="0"/>
                <wp:positionH relativeFrom="column">
                  <wp:posOffset>1603163</wp:posOffset>
                </wp:positionH>
                <wp:positionV relativeFrom="paragraph">
                  <wp:posOffset>754379</wp:posOffset>
                </wp:positionV>
                <wp:extent cx="426297" cy="392853"/>
                <wp:effectExtent l="0" t="0" r="43815" b="39370"/>
                <wp:wrapNone/>
                <wp:docPr id="215" name="Straight Arrow Connector 215"/>
                <wp:cNvGraphicFramePr/>
                <a:graphic xmlns:a="http://schemas.openxmlformats.org/drawingml/2006/main">
                  <a:graphicData uri="http://schemas.microsoft.com/office/word/2010/wordprocessingShape">
                    <wps:wsp>
                      <wps:cNvCnPr/>
                      <wps:spPr>
                        <a:xfrm>
                          <a:off x="0" y="0"/>
                          <a:ext cx="426297" cy="39285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13FA27" id="Straight Arrow Connector 215" o:spid="_x0000_s1026" type="#_x0000_t32" style="position:absolute;margin-left:126.25pt;margin-top:59.4pt;width:33.55pt;height:30.9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19680" behindDoc="0" locked="0" layoutInCell="1" allowOverlap="1" wp14:anchorId="282AC386" wp14:editId="0B9BC500">
                <wp:simplePos x="0" y="0"/>
                <wp:positionH relativeFrom="column">
                  <wp:posOffset>1390226</wp:posOffset>
                </wp:positionH>
                <wp:positionV relativeFrom="paragraph">
                  <wp:posOffset>603038</wp:posOffset>
                </wp:positionV>
                <wp:extent cx="636694" cy="19449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439C9C54"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82AC386" id="Text Box 212" o:spid="_x0000_s1090" type="#_x0000_t202" style="position:absolute;margin-left:109.45pt;margin-top:47.5pt;width:50.15pt;height:15.3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" fillcolor="white [3201]" stroked="f" strokeweight=".5pt">
                <v:textbox inset="0,0,0,0">
                  <w:txbxContent>
                    <w:p w14:paraId="439C9C54"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5B7109">
        <w:rPr>
          <w:b/>
          <w:bCs/>
          <w:noProof/>
          <w:sz w:val="28"/>
          <w:szCs w:val="28"/>
        </w:rPr>
        <mc:AlternateContent>
          <mc:Choice Requires="wps">
            <w:drawing>
              <wp:anchor distT="0" distB="0" distL="114300" distR="114300" simplePos="0" relativeHeight="251717632" behindDoc="0" locked="0" layoutInCell="1" allowOverlap="1" wp14:anchorId="71E148E5" wp14:editId="6AB6665C">
                <wp:simplePos x="0" y="0"/>
                <wp:positionH relativeFrom="column">
                  <wp:posOffset>5247852</wp:posOffset>
                </wp:positionH>
                <wp:positionV relativeFrom="paragraph">
                  <wp:posOffset>1211157</wp:posOffset>
                </wp:positionV>
                <wp:extent cx="785706" cy="173567"/>
                <wp:effectExtent l="0" t="0" r="1905" b="4445"/>
                <wp:wrapNone/>
                <wp:docPr id="210" name="Text Box 210"/>
                <wp:cNvGraphicFramePr/>
                <a:graphic xmlns:a="http://schemas.openxmlformats.org/drawingml/2006/main">
                  <a:graphicData uri="http://schemas.microsoft.com/office/word/2010/wordprocessingShape">
                    <wps:wsp>
                      <wps:cNvSpPr txBox="1"/>
                      <wps:spPr>
                        <a:xfrm>
                          <a:off x="0" y="0"/>
                          <a:ext cx="785706" cy="173567"/>
                        </a:xfrm>
                        <a:prstGeom prst="rect">
                          <a:avLst/>
                        </a:prstGeom>
                        <a:solidFill>
                          <a:schemeClr val="lt1"/>
                        </a:solidFill>
                        <a:ln w="6350">
                          <a:noFill/>
                        </a:ln>
                      </wps:spPr>
                      <wps:txbx>
                        <w:txbxContent>
                          <w:p w14:paraId="53D57853" w14:textId="77777777" w:rsidR="0045432F" w:rsidRPr="001B5743" w:rsidRDefault="0045432F" w:rsidP="0045432F">
                            <w:pPr>
                              <w:rPr>
                                <w:sz w:val="18"/>
                                <w:szCs w:val="18"/>
                              </w:rPr>
                            </w:pPr>
                            <w:r>
                              <w:rPr>
                                <w:sz w:val="18"/>
                                <w:szCs w:val="18"/>
                              </w:rPr>
                              <w:t>Uncertainty=75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148E5" id="Text Box 210" o:spid="_x0000_s1091" type="#_x0000_t202" style="position:absolute;margin-left:413.2pt;margin-top:95.35pt;width:61.85pt;height:13.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" fillcolor="white [3201]" stroked="f" strokeweight=".5pt">
                <v:textbox inset="0,0,0,0">
                  <w:txbxContent>
                    <w:p w14:paraId="53D57853" w14:textId="77777777" w:rsidR="0045432F" w:rsidRPr="001B5743" w:rsidRDefault="0045432F" w:rsidP="0045432F">
                      <w:pPr>
                        <w:rPr>
                          <w:sz w:val="18"/>
                          <w:szCs w:val="18"/>
                        </w:rPr>
                      </w:pPr>
                      <w:r>
                        <w:rPr>
                          <w:sz w:val="18"/>
                          <w:szCs w:val="18"/>
                        </w:rPr>
                        <w:t>Uncertainty=75</w:t>
                      </w:r>
                    </w:p>
                  </w:txbxContent>
                </v:textbox>
              </v:shape>
            </w:pict>
          </mc:Fallback>
        </mc:AlternateContent>
      </w:r>
      <w:r w:rsidRPr="005B7109">
        <w:rPr>
          <w:b/>
          <w:bCs/>
          <w:noProof/>
          <w:sz w:val="28"/>
          <w:szCs w:val="28"/>
        </w:rPr>
        <mc:AlternateContent>
          <mc:Choice Requires="wps">
            <w:drawing>
              <wp:anchor distT="0" distB="0" distL="114300" distR="114300" simplePos="0" relativeHeight="251707392" behindDoc="0" locked="0" layoutInCell="1" allowOverlap="1" wp14:anchorId="7281CA49" wp14:editId="783A3DD0">
                <wp:simplePos x="0" y="0"/>
                <wp:positionH relativeFrom="column">
                  <wp:posOffset>4256616</wp:posOffset>
                </wp:positionH>
                <wp:positionV relativeFrom="paragraph">
                  <wp:posOffset>1035473</wp:posOffset>
                </wp:positionV>
                <wp:extent cx="990600" cy="274320"/>
                <wp:effectExtent l="0" t="38100" r="0" b="81280"/>
                <wp:wrapNone/>
                <wp:docPr id="200" name="Straight Arrow Connector 200"/>
                <wp:cNvGraphicFramePr/>
                <a:graphic xmlns:a="http://schemas.openxmlformats.org/drawingml/2006/main">
                  <a:graphicData uri="http://schemas.microsoft.com/office/word/2010/wordprocessingShape">
                    <wps:wsp>
                      <wps:cNvCnPr/>
                      <wps:spPr>
                        <a:xfrm flipH="1" flipV="1">
                          <a:off x="0" y="0"/>
                          <a:ext cx="990600" cy="27432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93E61D" id="Straight Arrow Connector 200" o:spid="_x0000_s1026" type="#_x0000_t32" style="position:absolute;margin-left:335.15pt;margin-top:81.55pt;width:78pt;height:21.6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15584" behindDoc="0" locked="0" layoutInCell="1" allowOverlap="1" wp14:anchorId="6D6258F5" wp14:editId="70FBADB4">
                <wp:simplePos x="0" y="0"/>
                <wp:positionH relativeFrom="column">
                  <wp:posOffset>4073737</wp:posOffset>
                </wp:positionH>
                <wp:positionV relativeFrom="paragraph">
                  <wp:posOffset>185420</wp:posOffset>
                </wp:positionV>
                <wp:extent cx="137160" cy="853440"/>
                <wp:effectExtent l="0" t="0" r="66040" b="35560"/>
                <wp:wrapNone/>
                <wp:docPr id="208" name="Straight Arrow Connector 208"/>
                <wp:cNvGraphicFramePr/>
                <a:graphic xmlns:a="http://schemas.openxmlformats.org/drawingml/2006/main">
                  <a:graphicData uri="http://schemas.microsoft.com/office/word/2010/wordprocessingShape">
                    <wps:wsp>
                      <wps:cNvCnPr/>
                      <wps:spPr>
                        <a:xfrm>
                          <a:off x="0" y="0"/>
                          <a:ext cx="137160" cy="8534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39DBFE" id="Straight Arrow Connector 208" o:spid="_x0000_s1026" type="#_x0000_t32" style="position:absolute;margin-left:320.75pt;margin-top:14.6pt;width:10.8pt;height:67.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16608" behindDoc="0" locked="0" layoutInCell="1" allowOverlap="1" wp14:anchorId="0243D897" wp14:editId="7FD8D89E">
                <wp:simplePos x="0" y="0"/>
                <wp:positionH relativeFrom="column">
                  <wp:posOffset>3763856</wp:posOffset>
                </wp:positionH>
                <wp:positionV relativeFrom="paragraph">
                  <wp:posOffset>35136</wp:posOffset>
                </wp:positionV>
                <wp:extent cx="561975" cy="135466"/>
                <wp:effectExtent l="0" t="0" r="0" b="4445"/>
                <wp:wrapNone/>
                <wp:docPr id="209" name="Text Box 209"/>
                <wp:cNvGraphicFramePr/>
                <a:graphic xmlns:a="http://schemas.openxmlformats.org/drawingml/2006/main">
                  <a:graphicData uri="http://schemas.microsoft.com/office/word/2010/wordprocessingShape">
                    <wps:wsp>
                      <wps:cNvSpPr txBox="1"/>
                      <wps:spPr>
                        <a:xfrm>
                          <a:off x="0" y="0"/>
                          <a:ext cx="561975" cy="135466"/>
                        </a:xfrm>
                        <a:prstGeom prst="rect">
                          <a:avLst/>
                        </a:prstGeom>
                        <a:solidFill>
                          <a:schemeClr val="lt1"/>
                        </a:solidFill>
                        <a:ln w="6350">
                          <a:noFill/>
                        </a:ln>
                      </wps:spPr>
                      <wps:txbx>
                        <w:txbxContent>
                          <w:p w14:paraId="28743E8F" w14:textId="77777777" w:rsidR="0045432F" w:rsidRPr="001B5743" w:rsidRDefault="0045432F" w:rsidP="0045432F">
                            <w:pPr>
                              <w:rPr>
                                <w:sz w:val="18"/>
                                <w:szCs w:val="18"/>
                              </w:rPr>
                            </w:pPr>
                            <w:r>
                              <w:rPr>
                                <w:sz w:val="18"/>
                                <w:szCs w:val="18"/>
                              </w:rPr>
                              <w:t>Value=20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3D897" id="Text Box 209" o:spid="_x0000_s1092" type="#_x0000_t202" style="position:absolute;margin-left:296.35pt;margin-top:2.75pt;width:44.25pt;height:10.6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" fillcolor="white [3201]" stroked="f" strokeweight=".5pt">
                <v:textbox inset="0,0,0,0">
                  <w:txbxContent>
                    <w:p w14:paraId="28743E8F" w14:textId="77777777" w:rsidR="0045432F" w:rsidRPr="001B5743" w:rsidRDefault="0045432F" w:rsidP="0045432F">
                      <w:pPr>
                        <w:rPr>
                          <w:sz w:val="18"/>
                          <w:szCs w:val="18"/>
                        </w:rPr>
                      </w:pPr>
                      <w:r>
                        <w:rPr>
                          <w:sz w:val="18"/>
                          <w:szCs w:val="18"/>
                        </w:rPr>
                        <w:t>Value=20</w:t>
                      </w:r>
                    </w:p>
                  </w:txbxContent>
                </v:textbox>
              </v:shape>
            </w:pict>
          </mc:Fallback>
        </mc:AlternateContent>
      </w:r>
      <w:r w:rsidRPr="005B7109">
        <w:rPr>
          <w:b/>
          <w:bCs/>
          <w:noProof/>
          <w:sz w:val="28"/>
          <w:szCs w:val="28"/>
        </w:rPr>
        <mc:AlternateContent>
          <mc:Choice Requires="wps">
            <w:drawing>
              <wp:anchor distT="0" distB="0" distL="114300" distR="114300" simplePos="0" relativeHeight="251713536" behindDoc="0" locked="0" layoutInCell="1" allowOverlap="1" wp14:anchorId="3CFB1558" wp14:editId="076EA9C3">
                <wp:simplePos x="0" y="0"/>
                <wp:positionH relativeFrom="column">
                  <wp:posOffset>4766309</wp:posOffset>
                </wp:positionH>
                <wp:positionV relativeFrom="paragraph">
                  <wp:posOffset>1998979</wp:posOffset>
                </wp:positionV>
                <wp:extent cx="202777" cy="496147"/>
                <wp:effectExtent l="0" t="25400" r="38735" b="37465"/>
                <wp:wrapNone/>
                <wp:docPr id="206" name="Straight Arrow Connector 206"/>
                <wp:cNvGraphicFramePr/>
                <a:graphic xmlns:a="http://schemas.openxmlformats.org/drawingml/2006/main">
                  <a:graphicData uri="http://schemas.microsoft.com/office/word/2010/wordprocessingShape">
                    <wps:wsp>
                      <wps:cNvCnPr/>
                      <wps:spPr>
                        <a:xfrm flipV="1">
                          <a:off x="0" y="0"/>
                          <a:ext cx="202777" cy="4961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136E5F" id="Straight Arrow Connector 206" o:spid="_x0000_s1026" type="#_x0000_t32" style="position:absolute;margin-left:375.3pt;margin-top:157.4pt;width:15.95pt;height:39.0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12512" behindDoc="0" locked="0" layoutInCell="1" allowOverlap="1" wp14:anchorId="3B735AAF" wp14:editId="536AB1EE">
                <wp:simplePos x="0" y="0"/>
                <wp:positionH relativeFrom="column">
                  <wp:posOffset>4121574</wp:posOffset>
                </wp:positionH>
                <wp:positionV relativeFrom="paragraph">
                  <wp:posOffset>2494280</wp:posOffset>
                </wp:positionV>
                <wp:extent cx="1435524" cy="175871"/>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1435524" cy="175871"/>
                        </a:xfrm>
                        <a:prstGeom prst="rect">
                          <a:avLst/>
                        </a:prstGeom>
                        <a:solidFill>
                          <a:schemeClr val="lt1"/>
                        </a:solidFill>
                        <a:ln w="6350">
                          <a:noFill/>
                        </a:ln>
                      </wps:spPr>
                      <wps:txbx>
                        <w:txbxContent>
                          <w:p w14:paraId="6248062B"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B735AAF" id="Text Box 205" o:spid="_x0000_s1093" type="#_x0000_t202" style="position:absolute;margin-left:324.55pt;margin-top:196.4pt;width:113.05pt;height:13.8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" fillcolor="white [3201]" stroked="f" strokeweight=".5pt">
                <v:textbox inset="0,0,0,0">
                  <w:txbxContent>
                    <w:p w14:paraId="6248062B"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5B7109">
        <w:rPr>
          <w:b/>
          <w:bCs/>
          <w:noProof/>
          <w:sz w:val="28"/>
          <w:szCs w:val="28"/>
        </w:rPr>
        <mc:AlternateContent>
          <mc:Choice Requires="wps">
            <w:drawing>
              <wp:anchor distT="0" distB="0" distL="114300" distR="114300" simplePos="0" relativeHeight="251721728" behindDoc="0" locked="0" layoutInCell="1" allowOverlap="1" wp14:anchorId="3F38E6CE" wp14:editId="04FB4388">
                <wp:simplePos x="0" y="0"/>
                <wp:positionH relativeFrom="column">
                  <wp:posOffset>456565</wp:posOffset>
                </wp:positionH>
                <wp:positionV relativeFrom="paragraph">
                  <wp:posOffset>244687</wp:posOffset>
                </wp:positionV>
                <wp:extent cx="45719" cy="272626"/>
                <wp:effectExtent l="50800" t="25400" r="43815" b="32385"/>
                <wp:wrapNone/>
                <wp:docPr id="214" name="Straight Arrow Connector 214"/>
                <wp:cNvGraphicFramePr/>
                <a:graphic xmlns:a="http://schemas.openxmlformats.org/drawingml/2006/main">
                  <a:graphicData uri="http://schemas.microsoft.com/office/word/2010/wordprocessingShape">
                    <wps:wsp>
                      <wps:cNvCnPr/>
                      <wps:spPr>
                        <a:xfrm flipH="1" flipV="1">
                          <a:off x="0" y="0"/>
                          <a:ext cx="45719" cy="272626"/>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46D27" id="Straight Arrow Connector 214" o:spid="_x0000_s1026" type="#_x0000_t32" style="position:absolute;margin-left:35.95pt;margin-top:19.25pt;width:3.6pt;height:21.45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20704" behindDoc="0" locked="0" layoutInCell="1" allowOverlap="1" wp14:anchorId="365A71F4" wp14:editId="46D2644C">
                <wp:simplePos x="0" y="0"/>
                <wp:positionH relativeFrom="column">
                  <wp:posOffset>196427</wp:posOffset>
                </wp:positionH>
                <wp:positionV relativeFrom="paragraph">
                  <wp:posOffset>515620</wp:posOffset>
                </wp:positionV>
                <wp:extent cx="866775" cy="176319"/>
                <wp:effectExtent l="0" t="0" r="0" b="1905"/>
                <wp:wrapNone/>
                <wp:docPr id="213" name="Text Box 213"/>
                <wp:cNvGraphicFramePr/>
                <a:graphic xmlns:a="http://schemas.openxmlformats.org/drawingml/2006/main">
                  <a:graphicData uri="http://schemas.microsoft.com/office/word/2010/wordprocessingShape">
                    <wps:wsp>
                      <wps:cNvSpPr txBox="1"/>
                      <wps:spPr>
                        <a:xfrm>
                          <a:off x="0" y="0"/>
                          <a:ext cx="866775" cy="176319"/>
                        </a:xfrm>
                        <a:prstGeom prst="rect">
                          <a:avLst/>
                        </a:prstGeom>
                        <a:solidFill>
                          <a:schemeClr val="lt1"/>
                        </a:solidFill>
                        <a:ln w="6350">
                          <a:noFill/>
                        </a:ln>
                      </wps:spPr>
                      <wps:txbx>
                        <w:txbxContent>
                          <w:p w14:paraId="214B7DE0"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5A71F4" id="Text Box 213" o:spid="_x0000_s1094" type="#_x0000_t202" style="position:absolute;margin-left:15.45pt;margin-top:40.6pt;width:68.25pt;height:13.9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" fillcolor="white [3201]" stroked="f" strokeweight=".5pt">
                <v:textbox inset="0,0,0,0">
                  <w:txbxContent>
                    <w:p w14:paraId="214B7DE0" w14:textId="77777777" w:rsidR="0045432F" w:rsidRPr="001B5743" w:rsidRDefault="0045432F" w:rsidP="0045432F">
                      <w:pPr>
                        <w:rPr>
                          <w:sz w:val="18"/>
                          <w:szCs w:val="18"/>
                        </w:rPr>
                      </w:pPr>
                      <w:r>
                        <w:rPr>
                          <w:sz w:val="18"/>
                          <w:szCs w:val="18"/>
                        </w:rPr>
                        <w:t>Module Name</w:t>
                      </w:r>
                    </w:p>
                  </w:txbxContent>
                </v:textbox>
              </v:shape>
            </w:pict>
          </mc:Fallback>
        </mc:AlternateContent>
      </w:r>
      <w:r w:rsidRPr="005B7109">
        <w:rPr>
          <w:b/>
          <w:bCs/>
          <w:noProof/>
          <w:sz w:val="28"/>
          <w:szCs w:val="28"/>
        </w:rPr>
        <mc:AlternateContent>
          <mc:Choice Requires="wps">
            <w:drawing>
              <wp:anchor distT="0" distB="0" distL="114300" distR="114300" simplePos="0" relativeHeight="251718656" behindDoc="0" locked="0" layoutInCell="1" allowOverlap="1" wp14:anchorId="105E9C77" wp14:editId="18A54771">
                <wp:simplePos x="0" y="0"/>
                <wp:positionH relativeFrom="column">
                  <wp:posOffset>1690793</wp:posOffset>
                </wp:positionH>
                <wp:positionV relativeFrom="paragraph">
                  <wp:posOffset>1667510</wp:posOffset>
                </wp:positionV>
                <wp:extent cx="568960" cy="448945"/>
                <wp:effectExtent l="25400" t="25400" r="15240" b="46355"/>
                <wp:wrapNone/>
                <wp:docPr id="211" name="Straight Arrow Connector 211"/>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DE6093" id="Straight Arrow Connector 211" o:spid="_x0000_s1026" type="#_x0000_t32" style="position:absolute;margin-left:133.15pt;margin-top:131.3pt;width:44.8pt;height:35.35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w:drawing>
          <wp:inline distT="0" distB="0" distL="0" distR="0" wp14:anchorId="17B27519" wp14:editId="3442F8A7">
            <wp:extent cx="6291580" cy="2774315"/>
            <wp:effectExtent l="12700" t="12700" r="7620" b="6985"/>
            <wp:docPr id="198" name="Picture 1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10;&#10;Description automatically generated"/>
                    <pic:cNvPicPr/>
                  </pic:nvPicPr>
                  <pic:blipFill>
                    <a:blip r:embed="rId117"/>
                    <a:stretch>
                      <a:fillRect/>
                    </a:stretch>
                  </pic:blipFill>
                  <pic:spPr>
                    <a:xfrm>
                      <a:off x="0" y="0"/>
                      <a:ext cx="6291580" cy="2774315"/>
                    </a:xfrm>
                    <a:prstGeom prst="rect">
                      <a:avLst/>
                    </a:prstGeom>
                    <a:ln w="3175">
                      <a:solidFill>
                        <a:schemeClr val="bg1">
                          <a:lumMod val="85000"/>
                        </a:schemeClr>
                      </a:solidFill>
                    </a:ln>
                  </pic:spPr>
                </pic:pic>
              </a:graphicData>
            </a:graphic>
          </wp:inline>
        </w:drawing>
      </w:r>
    </w:p>
    <w:p w14:paraId="0B96FA9F" w14:textId="77777777" w:rsidR="0045432F" w:rsidRDefault="0045432F" w:rsidP="0045432F">
      <w:pPr>
        <w:rPr>
          <w:color w:val="000000" w:themeColor="text1"/>
        </w:rPr>
      </w:pPr>
    </w:p>
    <w:p w14:paraId="3A196E25" w14:textId="77777777" w:rsidR="0045432F" w:rsidRDefault="0045432F" w:rsidP="0045432F">
      <w:pPr>
        <w:rPr>
          <w:color w:val="000000" w:themeColor="text1"/>
        </w:rPr>
      </w:pPr>
      <w:r w:rsidRPr="00D9452A">
        <w:rPr>
          <w:color w:val="000000" w:themeColor="text1"/>
        </w:rPr>
        <w:t>Figure</w:t>
      </w:r>
      <w:r>
        <w:rPr>
          <w:color w:val="000000" w:themeColor="text1"/>
        </w:rPr>
        <w:t xml:space="preserve"> D.15</w:t>
      </w:r>
      <w:r w:rsidRPr="00D9452A">
        <w:rPr>
          <w:color w:val="000000" w:themeColor="text1"/>
        </w:rPr>
        <w:t>: Question-Answer Identification Procedure</w:t>
      </w:r>
    </w:p>
    <w:p w14:paraId="7CA346BF" w14:textId="77777777" w:rsidR="0045432F" w:rsidRPr="005B7109" w:rsidRDefault="0045432F" w:rsidP="0045432F">
      <w:pPr>
        <w:rPr>
          <w:b/>
          <w:bCs/>
          <w:sz w:val="28"/>
          <w:szCs w:val="28"/>
        </w:rPr>
      </w:pPr>
    </w:p>
    <w:p w14:paraId="1EDE0E44" w14:textId="77777777" w:rsidR="0045432F" w:rsidRPr="00E519F0" w:rsidRDefault="0045432F" w:rsidP="0045432F">
      <w:r w:rsidRPr="00E519F0">
        <w:t>Description:</w:t>
      </w:r>
    </w:p>
    <w:p w14:paraId="47D60A5D" w14:textId="77777777" w:rsidR="0045432F" w:rsidRDefault="0045432F" w:rsidP="0045432F">
      <w:r w:rsidRPr="00E519F0">
        <w:t>In this example</w:t>
      </w:r>
      <w:r>
        <w:t xml:space="preserve">, we have introduced the different components with arrow indicators such as Grid, Legend, question parameters. Detection of question parameters in the legend and finally based on the parameter values selecting the target cell from the grid with label ‘Cell to Click’. </w:t>
      </w:r>
    </w:p>
    <w:p w14:paraId="79586C72" w14:textId="77777777" w:rsidR="0045432F" w:rsidRDefault="0045432F" w:rsidP="0045432F"/>
    <w:p w14:paraId="50454960" w14:textId="77777777" w:rsidR="0045432F" w:rsidRDefault="0045432F" w:rsidP="0045432F">
      <w:r>
        <w:t>In identification the following rules are needed to be used:</w:t>
      </w:r>
    </w:p>
    <w:p w14:paraId="0D1CBA60" w14:textId="77777777" w:rsidR="0045432F" w:rsidRDefault="0045432F" w:rsidP="0045432F">
      <w:r>
        <w:t xml:space="preserve">Uncertainty = Represents the vertical axis in the legend labeled by ‘Uncertainty’ </w:t>
      </w:r>
    </w:p>
    <w:p w14:paraId="2226A7D4" w14:textId="77777777" w:rsidR="0045432F" w:rsidRDefault="0045432F" w:rsidP="0045432F">
      <w:r>
        <w:t>Value = Represents the horizontal axis on the legend.</w:t>
      </w:r>
    </w:p>
    <w:p w14:paraId="40013746" w14:textId="77777777" w:rsidR="0045432F" w:rsidRDefault="0045432F" w:rsidP="0045432F"/>
    <w:p w14:paraId="09B2484F" w14:textId="77777777" w:rsidR="0045432F" w:rsidRDefault="0045432F" w:rsidP="0045432F">
      <w:r>
        <w:t>In this scenario, by using Uncertainty and Value, we get single cell from the legend as indicated above. Here we found three cells in grid with the target legend cell, so clicking on one of them will be considered as correct answer.</w:t>
      </w:r>
    </w:p>
    <w:p w14:paraId="178CA3F1" w14:textId="77777777" w:rsidR="0045432F" w:rsidRDefault="0045432F" w:rsidP="0045432F"/>
    <w:p w14:paraId="097A1298"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2B2813FB" w14:textId="77777777" w:rsidR="0045432F" w:rsidRDefault="0045432F" w:rsidP="0045432F">
      <w:pPr>
        <w:rPr>
          <w:b/>
          <w:bCs/>
          <w:sz w:val="28"/>
          <w:szCs w:val="28"/>
        </w:rPr>
      </w:pPr>
    </w:p>
    <w:p w14:paraId="3B9357F4" w14:textId="77777777" w:rsidR="0045432F" w:rsidRDefault="0045432F" w:rsidP="0045432F">
      <w:pPr>
        <w:rPr>
          <w:b/>
          <w:bCs/>
        </w:rPr>
      </w:pPr>
    </w:p>
    <w:p w14:paraId="1EA20854" w14:textId="77777777" w:rsidR="0045432F" w:rsidRDefault="0045432F" w:rsidP="0045432F">
      <w:pPr>
        <w:rPr>
          <w:b/>
          <w:bCs/>
        </w:rPr>
      </w:pPr>
    </w:p>
    <w:p w14:paraId="49264C71" w14:textId="77777777" w:rsidR="0045432F" w:rsidRDefault="0045432F" w:rsidP="0045432F">
      <w:pPr>
        <w:rPr>
          <w:b/>
          <w:bCs/>
        </w:rPr>
      </w:pPr>
    </w:p>
    <w:p w14:paraId="5D4F614B" w14:textId="77777777" w:rsidR="0045432F" w:rsidRDefault="0045432F" w:rsidP="0045432F">
      <w:pPr>
        <w:rPr>
          <w:b/>
          <w:bCs/>
        </w:rPr>
      </w:pPr>
    </w:p>
    <w:p w14:paraId="495456B5" w14:textId="77777777" w:rsidR="0045432F" w:rsidRDefault="0045432F" w:rsidP="0045432F">
      <w:pPr>
        <w:rPr>
          <w:b/>
          <w:bCs/>
        </w:rPr>
      </w:pPr>
    </w:p>
    <w:p w14:paraId="438F3D23" w14:textId="77777777" w:rsidR="0045432F" w:rsidRDefault="0045432F" w:rsidP="0045432F">
      <w:pPr>
        <w:rPr>
          <w:b/>
          <w:bCs/>
        </w:rPr>
      </w:pPr>
    </w:p>
    <w:p w14:paraId="69294A51" w14:textId="77777777" w:rsidR="0045432F" w:rsidRDefault="0045432F" w:rsidP="0045432F">
      <w:pPr>
        <w:rPr>
          <w:b/>
          <w:bCs/>
        </w:rPr>
      </w:pPr>
    </w:p>
    <w:p w14:paraId="70150720" w14:textId="77777777" w:rsidR="0045432F" w:rsidRDefault="0045432F" w:rsidP="0045432F">
      <w:pPr>
        <w:rPr>
          <w:b/>
          <w:bCs/>
        </w:rPr>
      </w:pPr>
    </w:p>
    <w:p w14:paraId="71BF4092" w14:textId="77777777" w:rsidR="0045432F" w:rsidRDefault="0045432F" w:rsidP="0045432F">
      <w:pPr>
        <w:rPr>
          <w:b/>
          <w:bCs/>
        </w:rPr>
      </w:pPr>
    </w:p>
    <w:p w14:paraId="511D1B3F" w14:textId="77777777" w:rsidR="0045432F" w:rsidRDefault="0045432F" w:rsidP="0045432F">
      <w:pPr>
        <w:rPr>
          <w:b/>
          <w:bCs/>
        </w:rPr>
      </w:pPr>
    </w:p>
    <w:p w14:paraId="64AB239D" w14:textId="77777777" w:rsidR="0045432F" w:rsidRDefault="0045432F" w:rsidP="0045432F">
      <w:pPr>
        <w:rPr>
          <w:b/>
          <w:bCs/>
        </w:rPr>
      </w:pPr>
    </w:p>
    <w:p w14:paraId="1482352D" w14:textId="77777777" w:rsidR="0045432F" w:rsidRDefault="0045432F" w:rsidP="0045432F">
      <w:pPr>
        <w:rPr>
          <w:b/>
          <w:bCs/>
        </w:rPr>
      </w:pPr>
    </w:p>
    <w:p w14:paraId="623EAB7B" w14:textId="77777777" w:rsidR="0045432F" w:rsidRPr="00D654E6" w:rsidRDefault="0045432F" w:rsidP="0045432F">
      <w:pPr>
        <w:rPr>
          <w:b/>
          <w:bCs/>
          <w:sz w:val="28"/>
          <w:szCs w:val="28"/>
        </w:rPr>
      </w:pPr>
      <w:r>
        <w:rPr>
          <w:b/>
          <w:bCs/>
          <w:sz w:val="28"/>
          <w:szCs w:val="28"/>
        </w:rPr>
        <w:lastRenderedPageBreak/>
        <w:t>9.</w:t>
      </w:r>
      <w:r>
        <w:rPr>
          <w:b/>
          <w:bCs/>
          <w:sz w:val="28"/>
          <w:szCs w:val="28"/>
        </w:rPr>
        <w:tab/>
      </w:r>
      <w:r w:rsidRPr="00D654E6">
        <w:rPr>
          <w:b/>
          <w:bCs/>
          <w:sz w:val="28"/>
          <w:szCs w:val="28"/>
        </w:rPr>
        <w:t xml:space="preserve">Questionnaire </w:t>
      </w:r>
      <w:r>
        <w:rPr>
          <w:b/>
          <w:bCs/>
          <w:sz w:val="28"/>
          <w:szCs w:val="28"/>
        </w:rPr>
        <w:t xml:space="preserve">on </w:t>
      </w:r>
      <w:r w:rsidRPr="00D654E6">
        <w:rPr>
          <w:b/>
          <w:bCs/>
          <w:sz w:val="28"/>
          <w:szCs w:val="28"/>
        </w:rPr>
        <w:t>VSUP + Grid</w:t>
      </w:r>
    </w:p>
    <w:p w14:paraId="19456700" w14:textId="77777777" w:rsidR="0045432F" w:rsidRPr="00C17996" w:rsidRDefault="0045432F" w:rsidP="0045432F">
      <w:r>
        <w:t xml:space="preserve">         </w:t>
      </w:r>
      <w:r>
        <w:tab/>
        <w:t xml:space="preserve">     </w:t>
      </w:r>
      <w:r>
        <w:rPr>
          <w:noProof/>
        </w:rPr>
        <w:drawing>
          <wp:inline distT="0" distB="0" distL="0" distR="0" wp14:anchorId="0849FDD5" wp14:editId="199B7BB8">
            <wp:extent cx="6291580" cy="2725420"/>
            <wp:effectExtent l="12700" t="12700" r="7620" b="17780"/>
            <wp:docPr id="156" name="Picture 1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hart&#10;&#10;Description automatically generated"/>
                    <pic:cNvPicPr/>
                  </pic:nvPicPr>
                  <pic:blipFill>
                    <a:blip r:embed="rId118"/>
                    <a:stretch>
                      <a:fillRect/>
                    </a:stretch>
                  </pic:blipFill>
                  <pic:spPr>
                    <a:xfrm>
                      <a:off x="0" y="0"/>
                      <a:ext cx="6291580" cy="2725420"/>
                    </a:xfrm>
                    <a:prstGeom prst="rect">
                      <a:avLst/>
                    </a:prstGeom>
                    <a:ln w="3175">
                      <a:solidFill>
                        <a:schemeClr val="bg1">
                          <a:lumMod val="85000"/>
                        </a:schemeClr>
                      </a:solidFill>
                    </a:ln>
                  </pic:spPr>
                </pic:pic>
              </a:graphicData>
            </a:graphic>
          </wp:inline>
        </w:drawing>
      </w:r>
    </w:p>
    <w:p w14:paraId="168D3242" w14:textId="77777777" w:rsidR="0045432F" w:rsidRDefault="0045432F" w:rsidP="0045432F">
      <w:r>
        <w:br/>
        <w:t>Figure D.16: VSUP + Grid Questionnaire UI</w:t>
      </w:r>
    </w:p>
    <w:p w14:paraId="41CDDDDA" w14:textId="77777777" w:rsidR="0045432F" w:rsidRDefault="0045432F" w:rsidP="0045432F"/>
    <w:p w14:paraId="11C4BFCD" w14:textId="77777777" w:rsidR="0045432F" w:rsidRPr="00214D26" w:rsidRDefault="0045432F" w:rsidP="0045432F">
      <w:pPr>
        <w:rPr>
          <w:b/>
          <w:bCs/>
          <w:color w:val="000000" w:themeColor="text1"/>
        </w:rPr>
      </w:pPr>
    </w:p>
    <w:p w14:paraId="43FED983" w14:textId="77777777" w:rsidR="0045432F" w:rsidRDefault="0045432F" w:rsidP="0045432F">
      <w:pPr>
        <w:rPr>
          <w:b/>
          <w:bCs/>
          <w:color w:val="000000" w:themeColor="text1"/>
        </w:rPr>
      </w:pPr>
      <w:r w:rsidRPr="00214D26">
        <w:rPr>
          <w:b/>
          <w:bCs/>
          <w:color w:val="000000" w:themeColor="text1"/>
        </w:rPr>
        <w:t>Questions:</w:t>
      </w:r>
    </w:p>
    <w:p w14:paraId="22EB5FB7" w14:textId="77777777" w:rsidR="0045432F" w:rsidRPr="003403E6" w:rsidRDefault="0045432F" w:rsidP="0045432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3AC3C340" w14:textId="77777777" w:rsidR="0045432F" w:rsidRPr="00214D26" w:rsidRDefault="0045432F" w:rsidP="0045432F">
      <w:pPr>
        <w:rPr>
          <w:b/>
          <w:bCs/>
          <w:color w:val="000000" w:themeColor="text1"/>
        </w:rPr>
      </w:pPr>
    </w:p>
    <w:p w14:paraId="03264AF1" w14:textId="77777777" w:rsidR="0045432F" w:rsidRPr="00214D26" w:rsidRDefault="0045432F" w:rsidP="0045432F">
      <w:pPr>
        <w:rPr>
          <w:b/>
          <w:bCs/>
          <w:color w:val="000000" w:themeColor="text1"/>
        </w:rPr>
      </w:pPr>
    </w:p>
    <w:p w14:paraId="6F15A71C" w14:textId="77777777" w:rsidR="0045432F" w:rsidRDefault="0045432F" w:rsidP="0045432F">
      <w:r>
        <w:rPr>
          <w:noProof/>
        </w:rPr>
        <w:drawing>
          <wp:inline distT="0" distB="0" distL="0" distR="0" wp14:anchorId="7CE6032E" wp14:editId="1F14E48A">
            <wp:extent cx="6291580" cy="370840"/>
            <wp:effectExtent l="12700" t="12700" r="7620" b="1016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19"/>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2CB8D9C8" w14:textId="77777777" w:rsidR="0045432F" w:rsidRDefault="0045432F" w:rsidP="0045432F"/>
    <w:p w14:paraId="4A879AC2" w14:textId="77777777" w:rsidR="0045432F" w:rsidRDefault="0045432F" w:rsidP="0045432F"/>
    <w:p w14:paraId="4F48DACB" w14:textId="77777777" w:rsidR="0045432F" w:rsidRDefault="0045432F" w:rsidP="0045432F">
      <w:r>
        <w:rPr>
          <w:noProof/>
        </w:rPr>
        <w:drawing>
          <wp:inline distT="0" distB="0" distL="0" distR="0" wp14:anchorId="7F903A1A" wp14:editId="5B11EB95">
            <wp:extent cx="6291580" cy="370840"/>
            <wp:effectExtent l="12700" t="12700" r="7620" b="1016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20"/>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38FE812D" w14:textId="77777777" w:rsidR="0045432F" w:rsidRDefault="0045432F" w:rsidP="0045432F"/>
    <w:p w14:paraId="16AE769D" w14:textId="77777777" w:rsidR="0045432F" w:rsidRDefault="0045432F" w:rsidP="0045432F"/>
    <w:p w14:paraId="3E0921A7" w14:textId="77777777" w:rsidR="0045432F" w:rsidRDefault="0045432F" w:rsidP="0045432F">
      <w:r>
        <w:rPr>
          <w:noProof/>
        </w:rPr>
        <w:drawing>
          <wp:inline distT="0" distB="0" distL="0" distR="0" wp14:anchorId="5987A1F2" wp14:editId="435CB38E">
            <wp:extent cx="6291580" cy="370840"/>
            <wp:effectExtent l="12700" t="12700" r="7620" b="1016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21"/>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7F5CDB7B" w14:textId="77777777" w:rsidR="0045432F" w:rsidRDefault="0045432F" w:rsidP="0045432F"/>
    <w:p w14:paraId="285CF964" w14:textId="77777777" w:rsidR="0045432F" w:rsidRDefault="0045432F" w:rsidP="0045432F"/>
    <w:p w14:paraId="11D846F9" w14:textId="77777777" w:rsidR="0045432F" w:rsidRDefault="0045432F" w:rsidP="0045432F">
      <w:r>
        <w:rPr>
          <w:noProof/>
        </w:rPr>
        <w:drawing>
          <wp:inline distT="0" distB="0" distL="0" distR="0" wp14:anchorId="566124FA" wp14:editId="67D47537">
            <wp:extent cx="6291580" cy="370840"/>
            <wp:effectExtent l="12700" t="12700" r="7620"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22"/>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31278989" w14:textId="77777777" w:rsidR="0045432F" w:rsidRDefault="0045432F" w:rsidP="0045432F"/>
    <w:p w14:paraId="54D426C2" w14:textId="77777777" w:rsidR="0045432F" w:rsidRDefault="0045432F" w:rsidP="0045432F"/>
    <w:p w14:paraId="69DFC015" w14:textId="77777777" w:rsidR="0045432F" w:rsidRDefault="0045432F" w:rsidP="0045432F">
      <w:r>
        <w:rPr>
          <w:noProof/>
        </w:rPr>
        <w:drawing>
          <wp:inline distT="0" distB="0" distL="0" distR="0" wp14:anchorId="5CA1BC7C" wp14:editId="43C8C467">
            <wp:extent cx="6291580" cy="370840"/>
            <wp:effectExtent l="12700" t="12700" r="7620" b="1016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23"/>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7D8DD24" w14:textId="77777777" w:rsidR="0045432F" w:rsidRDefault="0045432F" w:rsidP="0045432F"/>
    <w:p w14:paraId="65A87D0D" w14:textId="77777777" w:rsidR="0045432F" w:rsidRDefault="0045432F" w:rsidP="0045432F"/>
    <w:p w14:paraId="0BD246CC" w14:textId="77777777" w:rsidR="0045432F" w:rsidRDefault="0045432F" w:rsidP="0045432F">
      <w:r>
        <w:rPr>
          <w:noProof/>
        </w:rPr>
        <w:drawing>
          <wp:inline distT="0" distB="0" distL="0" distR="0" wp14:anchorId="082377B7" wp14:editId="53B46838">
            <wp:extent cx="6291580" cy="370840"/>
            <wp:effectExtent l="12700" t="12700" r="7620" b="1016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24"/>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1CF2C93E" w14:textId="77777777" w:rsidR="0045432F" w:rsidRDefault="0045432F" w:rsidP="0045432F"/>
    <w:p w14:paraId="291F0DCA" w14:textId="77777777" w:rsidR="0045432F" w:rsidRDefault="0045432F" w:rsidP="0045432F"/>
    <w:p w14:paraId="2760D60D" w14:textId="77777777" w:rsidR="0045432F" w:rsidRDefault="0045432F" w:rsidP="0045432F">
      <w:r>
        <w:rPr>
          <w:noProof/>
        </w:rPr>
        <w:drawing>
          <wp:inline distT="0" distB="0" distL="0" distR="0" wp14:anchorId="4B0F03C9" wp14:editId="1A110EE3">
            <wp:extent cx="6291580" cy="370840"/>
            <wp:effectExtent l="12700" t="12700" r="7620" b="1016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25"/>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9007821" w14:textId="77777777" w:rsidR="0045432F" w:rsidRDefault="0045432F" w:rsidP="0045432F"/>
    <w:p w14:paraId="320D67CD" w14:textId="77777777" w:rsidR="0045432F" w:rsidRDefault="0045432F" w:rsidP="0045432F"/>
    <w:p w14:paraId="4753E6D5" w14:textId="77777777" w:rsidR="0045432F" w:rsidRDefault="0045432F" w:rsidP="0045432F">
      <w:r>
        <w:rPr>
          <w:noProof/>
        </w:rPr>
        <w:drawing>
          <wp:inline distT="0" distB="0" distL="0" distR="0" wp14:anchorId="1B74DE47" wp14:editId="6D800C07">
            <wp:extent cx="6291580" cy="370840"/>
            <wp:effectExtent l="12700" t="12700" r="7620" b="101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26"/>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78CB5E87" w14:textId="77777777" w:rsidR="0045432F" w:rsidRDefault="0045432F" w:rsidP="0045432F">
      <w:pPr>
        <w:rPr>
          <w:b/>
          <w:bCs/>
        </w:rPr>
      </w:pPr>
    </w:p>
    <w:p w14:paraId="2CF6697D" w14:textId="77777777" w:rsidR="0045432F" w:rsidRPr="00E5355E" w:rsidRDefault="0045432F" w:rsidP="0045432F">
      <w:pPr>
        <w:rPr>
          <w:color w:val="000000" w:themeColor="text1"/>
        </w:rPr>
      </w:pPr>
      <w:r w:rsidRPr="00E5355E">
        <w:rPr>
          <w:color w:val="000000" w:themeColor="text1"/>
        </w:rPr>
        <w:t>Figure D.17: Questions on VSUP + Grid</w:t>
      </w:r>
    </w:p>
    <w:p w14:paraId="0439B169" w14:textId="77777777" w:rsidR="0045432F" w:rsidRDefault="0045432F" w:rsidP="0045432F">
      <w:pPr>
        <w:rPr>
          <w:b/>
          <w:bCs/>
          <w:color w:val="C00000"/>
          <w:sz w:val="28"/>
          <w:szCs w:val="28"/>
        </w:rPr>
      </w:pPr>
    </w:p>
    <w:p w14:paraId="3457CA2F" w14:textId="77777777" w:rsidR="0045432F" w:rsidRDefault="0045432F" w:rsidP="0045432F">
      <w:pPr>
        <w:rPr>
          <w:b/>
          <w:bCs/>
          <w:color w:val="C00000"/>
          <w:sz w:val="28"/>
          <w:szCs w:val="28"/>
        </w:rPr>
      </w:pPr>
    </w:p>
    <w:p w14:paraId="26F43A07" w14:textId="77777777" w:rsidR="0045432F" w:rsidRDefault="0045432F" w:rsidP="0045432F">
      <w:pPr>
        <w:rPr>
          <w:b/>
          <w:bCs/>
          <w:color w:val="C00000"/>
          <w:sz w:val="28"/>
          <w:szCs w:val="28"/>
        </w:rPr>
      </w:pPr>
    </w:p>
    <w:p w14:paraId="0262E6EE" w14:textId="77777777" w:rsidR="0045432F" w:rsidRDefault="0045432F" w:rsidP="0045432F">
      <w:pPr>
        <w:rPr>
          <w:b/>
          <w:bCs/>
          <w:color w:val="C00000"/>
          <w:sz w:val="28"/>
          <w:szCs w:val="28"/>
        </w:rPr>
      </w:pPr>
    </w:p>
    <w:p w14:paraId="2741D768" w14:textId="77777777" w:rsidR="0045432F" w:rsidRDefault="0045432F" w:rsidP="0045432F">
      <w:pPr>
        <w:rPr>
          <w:b/>
          <w:bCs/>
          <w:color w:val="C00000"/>
          <w:sz w:val="28"/>
          <w:szCs w:val="28"/>
        </w:rPr>
      </w:pPr>
    </w:p>
    <w:p w14:paraId="23F18B4D" w14:textId="77777777" w:rsidR="0045432F" w:rsidRDefault="0045432F" w:rsidP="0045432F">
      <w:pPr>
        <w:rPr>
          <w:b/>
          <w:bCs/>
          <w:color w:val="C00000"/>
          <w:sz w:val="28"/>
          <w:szCs w:val="28"/>
        </w:rPr>
      </w:pPr>
    </w:p>
    <w:p w14:paraId="0479BD47" w14:textId="77777777" w:rsidR="0045432F" w:rsidRDefault="0045432F" w:rsidP="0045432F">
      <w:pPr>
        <w:rPr>
          <w:b/>
          <w:bCs/>
          <w:color w:val="C00000"/>
          <w:sz w:val="28"/>
          <w:szCs w:val="28"/>
        </w:rPr>
      </w:pPr>
    </w:p>
    <w:p w14:paraId="4D5EF807" w14:textId="77777777" w:rsidR="0045432F" w:rsidRDefault="0045432F" w:rsidP="0045432F">
      <w:pPr>
        <w:rPr>
          <w:b/>
          <w:bCs/>
          <w:color w:val="C00000"/>
          <w:sz w:val="28"/>
          <w:szCs w:val="28"/>
        </w:rPr>
      </w:pPr>
    </w:p>
    <w:p w14:paraId="4F5DF6F7" w14:textId="77777777" w:rsidR="0045432F" w:rsidRDefault="0045432F" w:rsidP="0045432F">
      <w:pPr>
        <w:rPr>
          <w:b/>
          <w:bCs/>
          <w:color w:val="C00000"/>
          <w:sz w:val="28"/>
          <w:szCs w:val="28"/>
        </w:rPr>
      </w:pPr>
    </w:p>
    <w:p w14:paraId="62D83413" w14:textId="77777777" w:rsidR="0045432F" w:rsidRDefault="0045432F" w:rsidP="0045432F">
      <w:pPr>
        <w:rPr>
          <w:b/>
          <w:bCs/>
          <w:color w:val="C00000"/>
          <w:sz w:val="28"/>
          <w:szCs w:val="28"/>
        </w:rPr>
      </w:pPr>
    </w:p>
    <w:p w14:paraId="1B52AEA5" w14:textId="77777777" w:rsidR="0045432F" w:rsidRDefault="0045432F" w:rsidP="0045432F">
      <w:pPr>
        <w:rPr>
          <w:b/>
          <w:bCs/>
          <w:color w:val="C00000"/>
          <w:sz w:val="28"/>
          <w:szCs w:val="28"/>
        </w:rPr>
      </w:pPr>
    </w:p>
    <w:p w14:paraId="4E02BF71" w14:textId="77777777" w:rsidR="0045432F" w:rsidRDefault="0045432F" w:rsidP="0045432F">
      <w:pPr>
        <w:rPr>
          <w:b/>
          <w:bCs/>
          <w:color w:val="C00000"/>
          <w:sz w:val="28"/>
          <w:szCs w:val="28"/>
        </w:rPr>
      </w:pPr>
    </w:p>
    <w:p w14:paraId="5A77212C" w14:textId="77777777" w:rsidR="0045432F" w:rsidRDefault="0045432F" w:rsidP="0045432F">
      <w:pPr>
        <w:rPr>
          <w:b/>
          <w:bCs/>
          <w:color w:val="C00000"/>
          <w:sz w:val="28"/>
          <w:szCs w:val="28"/>
        </w:rPr>
      </w:pPr>
    </w:p>
    <w:p w14:paraId="27408DFF" w14:textId="77777777" w:rsidR="0045432F" w:rsidRDefault="0045432F" w:rsidP="0045432F">
      <w:pPr>
        <w:rPr>
          <w:b/>
          <w:bCs/>
          <w:color w:val="C00000"/>
          <w:sz w:val="28"/>
          <w:szCs w:val="28"/>
        </w:rPr>
      </w:pPr>
    </w:p>
    <w:p w14:paraId="72943086" w14:textId="77777777" w:rsidR="0045432F" w:rsidRDefault="0045432F" w:rsidP="0045432F">
      <w:pPr>
        <w:rPr>
          <w:b/>
          <w:bCs/>
          <w:color w:val="C00000"/>
          <w:sz w:val="28"/>
          <w:szCs w:val="28"/>
        </w:rPr>
      </w:pPr>
    </w:p>
    <w:p w14:paraId="3A166A0F" w14:textId="77777777" w:rsidR="0045432F" w:rsidRDefault="0045432F" w:rsidP="0045432F">
      <w:pPr>
        <w:rPr>
          <w:b/>
          <w:bCs/>
          <w:color w:val="C00000"/>
          <w:sz w:val="28"/>
          <w:szCs w:val="28"/>
        </w:rPr>
      </w:pPr>
    </w:p>
    <w:p w14:paraId="08EF9227" w14:textId="77777777" w:rsidR="0045432F" w:rsidRDefault="0045432F" w:rsidP="0045432F">
      <w:pPr>
        <w:rPr>
          <w:b/>
          <w:bCs/>
          <w:color w:val="C00000"/>
          <w:sz w:val="28"/>
          <w:szCs w:val="28"/>
        </w:rPr>
      </w:pPr>
    </w:p>
    <w:p w14:paraId="69C68755" w14:textId="77777777" w:rsidR="0045432F" w:rsidRDefault="0045432F" w:rsidP="0045432F">
      <w:pPr>
        <w:rPr>
          <w:b/>
          <w:bCs/>
          <w:color w:val="C00000"/>
          <w:sz w:val="28"/>
          <w:szCs w:val="28"/>
        </w:rPr>
      </w:pPr>
    </w:p>
    <w:p w14:paraId="0042A552" w14:textId="77777777" w:rsidR="0045432F" w:rsidRDefault="0045432F" w:rsidP="0045432F">
      <w:pPr>
        <w:rPr>
          <w:b/>
          <w:bCs/>
          <w:color w:val="C00000"/>
          <w:sz w:val="28"/>
          <w:szCs w:val="28"/>
        </w:rPr>
      </w:pPr>
    </w:p>
    <w:p w14:paraId="17CCDB50" w14:textId="77777777" w:rsidR="0045432F" w:rsidRDefault="0045432F" w:rsidP="0045432F">
      <w:pPr>
        <w:rPr>
          <w:b/>
          <w:bCs/>
          <w:color w:val="C00000"/>
          <w:sz w:val="28"/>
          <w:szCs w:val="28"/>
        </w:rPr>
      </w:pPr>
    </w:p>
    <w:p w14:paraId="29063919" w14:textId="77777777" w:rsidR="0045432F" w:rsidRDefault="0045432F" w:rsidP="0045432F">
      <w:pPr>
        <w:rPr>
          <w:b/>
          <w:bCs/>
          <w:color w:val="C00000"/>
          <w:sz w:val="28"/>
          <w:szCs w:val="28"/>
        </w:rPr>
      </w:pPr>
    </w:p>
    <w:p w14:paraId="6EC93C4B" w14:textId="77777777" w:rsidR="0045432F" w:rsidRDefault="0045432F" w:rsidP="0045432F">
      <w:pPr>
        <w:rPr>
          <w:b/>
          <w:bCs/>
          <w:color w:val="C00000"/>
          <w:sz w:val="28"/>
          <w:szCs w:val="28"/>
        </w:rPr>
      </w:pPr>
    </w:p>
    <w:p w14:paraId="391AEED9" w14:textId="77777777" w:rsidR="0045432F" w:rsidRDefault="0045432F" w:rsidP="0045432F">
      <w:pPr>
        <w:rPr>
          <w:b/>
          <w:bCs/>
          <w:color w:val="C00000"/>
          <w:sz w:val="28"/>
          <w:szCs w:val="28"/>
        </w:rPr>
      </w:pPr>
    </w:p>
    <w:p w14:paraId="5949E05C" w14:textId="77777777" w:rsidR="0045432F" w:rsidRDefault="0045432F" w:rsidP="0045432F">
      <w:pPr>
        <w:rPr>
          <w:b/>
          <w:bCs/>
          <w:color w:val="C00000"/>
          <w:sz w:val="28"/>
          <w:szCs w:val="28"/>
        </w:rPr>
      </w:pPr>
    </w:p>
    <w:p w14:paraId="023107FC" w14:textId="77777777" w:rsidR="0045432F" w:rsidRDefault="0045432F" w:rsidP="0045432F">
      <w:pPr>
        <w:rPr>
          <w:b/>
          <w:bCs/>
          <w:color w:val="C00000"/>
          <w:sz w:val="28"/>
          <w:szCs w:val="28"/>
        </w:rPr>
      </w:pPr>
    </w:p>
    <w:p w14:paraId="2E0C0ADE" w14:textId="77777777" w:rsidR="0045432F" w:rsidRDefault="0045432F" w:rsidP="0045432F">
      <w:pPr>
        <w:rPr>
          <w:b/>
          <w:bCs/>
          <w:color w:val="C00000"/>
          <w:sz w:val="28"/>
          <w:szCs w:val="28"/>
        </w:rPr>
      </w:pPr>
    </w:p>
    <w:p w14:paraId="1F09A299" w14:textId="77777777" w:rsidR="0045432F" w:rsidRDefault="0045432F" w:rsidP="0045432F">
      <w:pPr>
        <w:rPr>
          <w:b/>
          <w:bCs/>
          <w:color w:val="C00000"/>
          <w:sz w:val="28"/>
          <w:szCs w:val="28"/>
        </w:rPr>
      </w:pPr>
    </w:p>
    <w:p w14:paraId="4FAF77AF" w14:textId="77777777" w:rsidR="0045432F" w:rsidRDefault="0045432F" w:rsidP="0045432F">
      <w:pPr>
        <w:rPr>
          <w:b/>
          <w:bCs/>
          <w:color w:val="C00000"/>
          <w:sz w:val="28"/>
          <w:szCs w:val="28"/>
        </w:rPr>
      </w:pPr>
    </w:p>
    <w:p w14:paraId="198F65F2" w14:textId="77777777" w:rsidR="0045432F" w:rsidRDefault="0045432F" w:rsidP="0045432F">
      <w:pPr>
        <w:rPr>
          <w:b/>
          <w:bCs/>
          <w:color w:val="C00000"/>
          <w:sz w:val="28"/>
          <w:szCs w:val="28"/>
        </w:rPr>
      </w:pPr>
    </w:p>
    <w:p w14:paraId="2D46A193" w14:textId="77777777" w:rsidR="0045432F" w:rsidRDefault="0045432F" w:rsidP="0045432F">
      <w:pPr>
        <w:rPr>
          <w:b/>
          <w:bCs/>
          <w:color w:val="C00000"/>
          <w:sz w:val="28"/>
          <w:szCs w:val="28"/>
        </w:rPr>
      </w:pPr>
    </w:p>
    <w:p w14:paraId="09B141C6" w14:textId="77777777" w:rsidR="0045432F" w:rsidRDefault="0045432F" w:rsidP="0045432F">
      <w:pPr>
        <w:rPr>
          <w:b/>
          <w:bCs/>
          <w:color w:val="C00000"/>
          <w:sz w:val="28"/>
          <w:szCs w:val="28"/>
        </w:rPr>
      </w:pPr>
    </w:p>
    <w:p w14:paraId="7034F356" w14:textId="77777777" w:rsidR="0045432F" w:rsidRDefault="0045432F" w:rsidP="0045432F">
      <w:pPr>
        <w:rPr>
          <w:b/>
          <w:bCs/>
          <w:color w:val="C00000"/>
          <w:sz w:val="28"/>
          <w:szCs w:val="28"/>
        </w:rPr>
      </w:pPr>
    </w:p>
    <w:p w14:paraId="3A68231A" w14:textId="77777777" w:rsidR="0045432F" w:rsidRDefault="0045432F" w:rsidP="0045432F">
      <w:pPr>
        <w:rPr>
          <w:b/>
          <w:bCs/>
          <w:color w:val="C00000"/>
          <w:sz w:val="28"/>
          <w:szCs w:val="28"/>
        </w:rPr>
      </w:pPr>
    </w:p>
    <w:p w14:paraId="481775D6" w14:textId="77777777" w:rsidR="0045432F" w:rsidRPr="00214D26" w:rsidRDefault="0045432F" w:rsidP="0045432F">
      <w:pPr>
        <w:rPr>
          <w:b/>
          <w:bCs/>
          <w:color w:val="000000" w:themeColor="text1"/>
          <w:sz w:val="28"/>
          <w:szCs w:val="28"/>
        </w:rPr>
      </w:pPr>
    </w:p>
    <w:p w14:paraId="471060F8" w14:textId="77777777" w:rsidR="0045432F" w:rsidRPr="00214D26" w:rsidRDefault="0045432F" w:rsidP="0045432F">
      <w:pPr>
        <w:rPr>
          <w:b/>
          <w:bCs/>
          <w:color w:val="000000" w:themeColor="text1"/>
          <w:sz w:val="28"/>
          <w:szCs w:val="28"/>
        </w:rPr>
      </w:pPr>
      <w:r>
        <w:rPr>
          <w:b/>
          <w:bCs/>
          <w:color w:val="000000" w:themeColor="text1"/>
          <w:sz w:val="28"/>
          <w:szCs w:val="28"/>
        </w:rPr>
        <w:lastRenderedPageBreak/>
        <w:t>10</w:t>
      </w:r>
      <w:r w:rsidRPr="00214D26">
        <w:rPr>
          <w:b/>
          <w:bCs/>
          <w:color w:val="000000" w:themeColor="text1"/>
          <w:sz w:val="28"/>
          <w:szCs w:val="28"/>
        </w:rPr>
        <w:t>.</w:t>
      </w:r>
      <w:r w:rsidRPr="00214D26">
        <w:rPr>
          <w:b/>
          <w:bCs/>
          <w:color w:val="000000" w:themeColor="text1"/>
          <w:sz w:val="28"/>
          <w:szCs w:val="28"/>
        </w:rPr>
        <w:tab/>
        <w:t xml:space="preserve">Questions on System Usability Scale (SUS):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4"/>
        <w:gridCol w:w="5492"/>
      </w:tblGrid>
      <w:tr w:rsidR="0045432F" w:rsidRPr="00214D26" w14:paraId="50B6F241" w14:textId="77777777" w:rsidTr="00BC6E3F">
        <w:tc>
          <w:tcPr>
            <w:tcW w:w="3539" w:type="dxa"/>
          </w:tcPr>
          <w:p w14:paraId="5A64D5D8" w14:textId="77777777" w:rsidR="0045432F" w:rsidRPr="00214D26" w:rsidRDefault="0045432F" w:rsidP="00BC6E3F">
            <w:pPr>
              <w:rPr>
                <w:color w:val="000000" w:themeColor="text1"/>
              </w:rPr>
            </w:pPr>
          </w:p>
          <w:p w14:paraId="696CB1CF" w14:textId="77777777" w:rsidR="0045432F" w:rsidRPr="00214D26" w:rsidRDefault="0045432F" w:rsidP="00BC6E3F">
            <w:pPr>
              <w:rPr>
                <w:rFonts w:ascii="Times" w:hAnsi="Times"/>
                <w:color w:val="000000" w:themeColor="text1"/>
              </w:rPr>
            </w:pPr>
          </w:p>
          <w:p w14:paraId="09EE3316" w14:textId="77777777" w:rsidR="0045432F" w:rsidRPr="00214D26" w:rsidRDefault="0045432F" w:rsidP="00BC6E3F">
            <w:pPr>
              <w:rPr>
                <w:rFonts w:ascii="Times" w:hAnsi="Times"/>
                <w:color w:val="000000" w:themeColor="text1"/>
              </w:rPr>
            </w:pPr>
          </w:p>
          <w:p w14:paraId="122A8127" w14:textId="77777777" w:rsidR="0045432F" w:rsidRPr="00214D26" w:rsidRDefault="0045432F" w:rsidP="00BC6E3F">
            <w:pPr>
              <w:rPr>
                <w:rFonts w:ascii="Times" w:hAnsi="Times"/>
                <w:color w:val="000000" w:themeColor="text1"/>
              </w:rPr>
            </w:pPr>
          </w:p>
          <w:p w14:paraId="03A96474" w14:textId="77777777" w:rsidR="0045432F" w:rsidRPr="00214D26" w:rsidRDefault="0045432F" w:rsidP="00BC6E3F">
            <w:pPr>
              <w:rPr>
                <w:rFonts w:ascii="Times" w:hAnsi="Times"/>
                <w:color w:val="000000" w:themeColor="text1"/>
              </w:rPr>
            </w:pPr>
            <w:r w:rsidRPr="00214D26">
              <w:rPr>
                <w:rFonts w:ascii="Times" w:hAnsi="Times"/>
                <w:color w:val="000000" w:themeColor="text1"/>
              </w:rPr>
              <w:t>1. I think that I would like to</w:t>
            </w:r>
          </w:p>
          <w:p w14:paraId="147F5ADC" w14:textId="77777777" w:rsidR="0045432F" w:rsidRPr="00214D26" w:rsidRDefault="0045432F" w:rsidP="00BC6E3F">
            <w:pPr>
              <w:rPr>
                <w:rFonts w:ascii="Times" w:hAnsi="Times"/>
                <w:color w:val="000000" w:themeColor="text1"/>
              </w:rPr>
            </w:pPr>
            <w:r w:rsidRPr="00214D26">
              <w:rPr>
                <w:rFonts w:ascii="Times" w:hAnsi="Times"/>
                <w:color w:val="000000" w:themeColor="text1"/>
              </w:rPr>
              <w:t>use this system frequently.</w:t>
            </w:r>
          </w:p>
          <w:p w14:paraId="74CD5D8B" w14:textId="77777777" w:rsidR="0045432F" w:rsidRPr="00214D26" w:rsidRDefault="0045432F" w:rsidP="00BC6E3F">
            <w:pPr>
              <w:rPr>
                <w:rFonts w:ascii="Times" w:hAnsi="Times"/>
                <w:color w:val="000000" w:themeColor="text1"/>
              </w:rPr>
            </w:pPr>
          </w:p>
          <w:p w14:paraId="058AA379" w14:textId="77777777" w:rsidR="0045432F" w:rsidRPr="00214D26" w:rsidRDefault="0045432F" w:rsidP="00BC6E3F">
            <w:pPr>
              <w:rPr>
                <w:rFonts w:ascii="Times" w:hAnsi="Times"/>
                <w:color w:val="000000" w:themeColor="text1"/>
              </w:rPr>
            </w:pPr>
          </w:p>
          <w:p w14:paraId="32AE03BE" w14:textId="77777777" w:rsidR="0045432F" w:rsidRPr="00214D26" w:rsidRDefault="0045432F" w:rsidP="00BC6E3F">
            <w:pPr>
              <w:rPr>
                <w:rFonts w:ascii="Times" w:hAnsi="Times"/>
                <w:color w:val="000000" w:themeColor="text1"/>
              </w:rPr>
            </w:pPr>
            <w:r w:rsidRPr="00214D26">
              <w:rPr>
                <w:rFonts w:ascii="Times" w:hAnsi="Times"/>
                <w:color w:val="000000" w:themeColor="text1"/>
              </w:rPr>
              <w:t>2. I found the system unnecessarily complex</w:t>
            </w:r>
          </w:p>
          <w:p w14:paraId="58D25EFF" w14:textId="77777777" w:rsidR="0045432F" w:rsidRPr="00214D26" w:rsidRDefault="0045432F" w:rsidP="00BC6E3F">
            <w:pPr>
              <w:rPr>
                <w:rFonts w:ascii="Times" w:hAnsi="Times"/>
                <w:color w:val="000000" w:themeColor="text1"/>
              </w:rPr>
            </w:pPr>
          </w:p>
          <w:p w14:paraId="199347B6" w14:textId="77777777" w:rsidR="0045432F" w:rsidRPr="00214D26" w:rsidRDefault="0045432F" w:rsidP="00BC6E3F">
            <w:pPr>
              <w:rPr>
                <w:rFonts w:ascii="Times" w:hAnsi="Times"/>
                <w:color w:val="000000" w:themeColor="text1"/>
              </w:rPr>
            </w:pPr>
          </w:p>
          <w:p w14:paraId="4232DA3F" w14:textId="77777777" w:rsidR="0045432F" w:rsidRPr="00214D26" w:rsidRDefault="0045432F" w:rsidP="00BC6E3F">
            <w:pPr>
              <w:rPr>
                <w:rFonts w:ascii="Times" w:hAnsi="Times"/>
                <w:color w:val="000000" w:themeColor="text1"/>
              </w:rPr>
            </w:pPr>
            <w:r w:rsidRPr="00214D26">
              <w:rPr>
                <w:rFonts w:ascii="Times" w:hAnsi="Times"/>
                <w:color w:val="000000" w:themeColor="text1"/>
              </w:rPr>
              <w:t>3. I thought the system was easy</w:t>
            </w:r>
          </w:p>
          <w:p w14:paraId="33EB8784" w14:textId="77777777" w:rsidR="0045432F" w:rsidRPr="00214D26" w:rsidRDefault="0045432F" w:rsidP="00BC6E3F">
            <w:pPr>
              <w:rPr>
                <w:rFonts w:ascii="Times" w:hAnsi="Times"/>
                <w:color w:val="000000" w:themeColor="text1"/>
              </w:rPr>
            </w:pPr>
            <w:r w:rsidRPr="00214D26">
              <w:rPr>
                <w:rFonts w:ascii="Times" w:hAnsi="Times"/>
                <w:color w:val="000000" w:themeColor="text1"/>
              </w:rPr>
              <w:t>to use</w:t>
            </w:r>
          </w:p>
          <w:p w14:paraId="6DBAAA9E" w14:textId="77777777" w:rsidR="0045432F" w:rsidRPr="00214D26" w:rsidRDefault="0045432F" w:rsidP="00BC6E3F">
            <w:pPr>
              <w:rPr>
                <w:rFonts w:ascii="Times" w:hAnsi="Times"/>
                <w:color w:val="000000" w:themeColor="text1"/>
              </w:rPr>
            </w:pPr>
          </w:p>
          <w:p w14:paraId="2D305D2B" w14:textId="77777777" w:rsidR="0045432F" w:rsidRPr="00214D26" w:rsidRDefault="0045432F" w:rsidP="00BC6E3F">
            <w:pPr>
              <w:rPr>
                <w:rFonts w:ascii="Times" w:hAnsi="Times"/>
                <w:color w:val="000000" w:themeColor="text1"/>
              </w:rPr>
            </w:pPr>
          </w:p>
          <w:p w14:paraId="33731882" w14:textId="77777777" w:rsidR="0045432F" w:rsidRPr="00214D26" w:rsidRDefault="0045432F" w:rsidP="00BC6E3F">
            <w:pPr>
              <w:rPr>
                <w:rFonts w:ascii="Times" w:hAnsi="Times"/>
                <w:color w:val="000000" w:themeColor="text1"/>
              </w:rPr>
            </w:pPr>
            <w:r w:rsidRPr="00214D26">
              <w:rPr>
                <w:rFonts w:ascii="Times" w:hAnsi="Times"/>
                <w:color w:val="000000" w:themeColor="text1"/>
              </w:rPr>
              <w:t>4. I think that I would need the</w:t>
            </w:r>
          </w:p>
          <w:p w14:paraId="617FFD8E" w14:textId="77777777" w:rsidR="0045432F" w:rsidRPr="00214D26" w:rsidRDefault="0045432F" w:rsidP="00BC6E3F">
            <w:pPr>
              <w:rPr>
                <w:rFonts w:ascii="Times" w:hAnsi="Times"/>
                <w:color w:val="000000" w:themeColor="text1"/>
              </w:rPr>
            </w:pPr>
            <w:r w:rsidRPr="00214D26">
              <w:rPr>
                <w:rFonts w:ascii="Times" w:hAnsi="Times"/>
                <w:color w:val="000000" w:themeColor="text1"/>
              </w:rPr>
              <w:t>support of a technical person to</w:t>
            </w:r>
          </w:p>
          <w:p w14:paraId="062F119F" w14:textId="77777777" w:rsidR="0045432F" w:rsidRPr="00214D26" w:rsidRDefault="0045432F" w:rsidP="00BC6E3F">
            <w:pPr>
              <w:rPr>
                <w:rFonts w:ascii="Times" w:hAnsi="Times"/>
                <w:color w:val="000000" w:themeColor="text1"/>
              </w:rPr>
            </w:pPr>
            <w:r w:rsidRPr="00214D26">
              <w:rPr>
                <w:rFonts w:ascii="Times" w:hAnsi="Times"/>
                <w:color w:val="000000" w:themeColor="text1"/>
              </w:rPr>
              <w:t>be able to use this system</w:t>
            </w:r>
          </w:p>
          <w:p w14:paraId="56C3BCDA" w14:textId="77777777" w:rsidR="0045432F" w:rsidRPr="00214D26" w:rsidRDefault="0045432F" w:rsidP="00BC6E3F">
            <w:pPr>
              <w:rPr>
                <w:rFonts w:ascii="Times" w:hAnsi="Times"/>
                <w:color w:val="000000" w:themeColor="text1"/>
              </w:rPr>
            </w:pPr>
          </w:p>
          <w:p w14:paraId="2E30EAF6" w14:textId="77777777" w:rsidR="0045432F" w:rsidRPr="00214D26" w:rsidRDefault="0045432F" w:rsidP="00BC6E3F">
            <w:pPr>
              <w:rPr>
                <w:rFonts w:ascii="Times" w:hAnsi="Times"/>
                <w:color w:val="000000" w:themeColor="text1"/>
              </w:rPr>
            </w:pPr>
            <w:r w:rsidRPr="00214D26">
              <w:rPr>
                <w:rFonts w:ascii="Times" w:hAnsi="Times"/>
                <w:color w:val="000000" w:themeColor="text1"/>
              </w:rPr>
              <w:t>5. I found the various functions in</w:t>
            </w:r>
          </w:p>
          <w:p w14:paraId="25B2AB32" w14:textId="77777777" w:rsidR="0045432F" w:rsidRPr="00214D26" w:rsidRDefault="0045432F" w:rsidP="00BC6E3F">
            <w:pPr>
              <w:rPr>
                <w:rFonts w:ascii="Times" w:hAnsi="Times"/>
                <w:color w:val="000000" w:themeColor="text1"/>
              </w:rPr>
            </w:pPr>
            <w:r w:rsidRPr="00214D26">
              <w:rPr>
                <w:rFonts w:ascii="Times" w:hAnsi="Times"/>
                <w:color w:val="000000" w:themeColor="text1"/>
              </w:rPr>
              <w:t xml:space="preserve">this system </w:t>
            </w:r>
            <w:proofErr w:type="gramStart"/>
            <w:r w:rsidRPr="00214D26">
              <w:rPr>
                <w:rFonts w:ascii="Times" w:hAnsi="Times"/>
                <w:color w:val="000000" w:themeColor="text1"/>
              </w:rPr>
              <w:t>were</w:t>
            </w:r>
            <w:proofErr w:type="gramEnd"/>
            <w:r w:rsidRPr="00214D26">
              <w:rPr>
                <w:rFonts w:ascii="Times" w:hAnsi="Times"/>
                <w:color w:val="000000" w:themeColor="text1"/>
              </w:rPr>
              <w:t xml:space="preserve"> well integrated.</w:t>
            </w:r>
          </w:p>
          <w:p w14:paraId="525E701C" w14:textId="77777777" w:rsidR="0045432F" w:rsidRPr="00214D26" w:rsidRDefault="0045432F" w:rsidP="00BC6E3F">
            <w:pPr>
              <w:rPr>
                <w:rFonts w:ascii="Times" w:hAnsi="Times"/>
                <w:color w:val="000000" w:themeColor="text1"/>
              </w:rPr>
            </w:pPr>
          </w:p>
          <w:p w14:paraId="0BFFBEF0" w14:textId="77777777" w:rsidR="0045432F" w:rsidRPr="00214D26" w:rsidRDefault="0045432F" w:rsidP="00BC6E3F">
            <w:pPr>
              <w:rPr>
                <w:rFonts w:ascii="Times" w:hAnsi="Times"/>
                <w:color w:val="000000" w:themeColor="text1"/>
              </w:rPr>
            </w:pPr>
          </w:p>
          <w:p w14:paraId="6D4CABB7" w14:textId="77777777" w:rsidR="0045432F" w:rsidRPr="00214D26" w:rsidRDefault="0045432F" w:rsidP="00BC6E3F">
            <w:pPr>
              <w:rPr>
                <w:rFonts w:ascii="Times" w:hAnsi="Times"/>
                <w:color w:val="000000" w:themeColor="text1"/>
              </w:rPr>
            </w:pPr>
            <w:r w:rsidRPr="00214D26">
              <w:rPr>
                <w:rFonts w:ascii="Times" w:hAnsi="Times"/>
                <w:color w:val="000000" w:themeColor="text1"/>
              </w:rPr>
              <w:t>6. I thought there was too much</w:t>
            </w:r>
          </w:p>
          <w:p w14:paraId="316483F7" w14:textId="77777777" w:rsidR="0045432F" w:rsidRPr="00214D26" w:rsidRDefault="0045432F" w:rsidP="00BC6E3F">
            <w:pPr>
              <w:rPr>
                <w:rFonts w:ascii="Times" w:hAnsi="Times"/>
                <w:color w:val="000000" w:themeColor="text1"/>
              </w:rPr>
            </w:pPr>
            <w:r w:rsidRPr="00214D26">
              <w:rPr>
                <w:rFonts w:ascii="Times" w:hAnsi="Times"/>
                <w:color w:val="000000" w:themeColor="text1"/>
              </w:rPr>
              <w:t>inconsistency in this system</w:t>
            </w:r>
          </w:p>
          <w:p w14:paraId="78277790" w14:textId="77777777" w:rsidR="0045432F" w:rsidRPr="00214D26" w:rsidRDefault="0045432F" w:rsidP="00BC6E3F">
            <w:pPr>
              <w:rPr>
                <w:rFonts w:ascii="Times" w:hAnsi="Times"/>
                <w:color w:val="000000" w:themeColor="text1"/>
              </w:rPr>
            </w:pPr>
          </w:p>
          <w:p w14:paraId="1D22D18A" w14:textId="77777777" w:rsidR="0045432F" w:rsidRPr="00214D26" w:rsidRDefault="0045432F" w:rsidP="00BC6E3F">
            <w:pPr>
              <w:rPr>
                <w:rFonts w:ascii="Times" w:hAnsi="Times"/>
                <w:color w:val="000000" w:themeColor="text1"/>
              </w:rPr>
            </w:pPr>
          </w:p>
          <w:p w14:paraId="5BCD6948" w14:textId="77777777" w:rsidR="0045432F" w:rsidRPr="00214D26" w:rsidRDefault="0045432F" w:rsidP="00BC6E3F">
            <w:pPr>
              <w:rPr>
                <w:rFonts w:ascii="Times" w:hAnsi="Times"/>
                <w:color w:val="000000" w:themeColor="text1"/>
              </w:rPr>
            </w:pPr>
            <w:r w:rsidRPr="00214D26">
              <w:rPr>
                <w:rFonts w:ascii="Times" w:hAnsi="Times"/>
                <w:color w:val="000000" w:themeColor="text1"/>
              </w:rPr>
              <w:t>7. I would imagine that most people would learn to use this system very quickly.</w:t>
            </w:r>
          </w:p>
          <w:p w14:paraId="724CDA4D" w14:textId="77777777" w:rsidR="0045432F" w:rsidRPr="00214D26" w:rsidRDefault="0045432F" w:rsidP="00BC6E3F">
            <w:pPr>
              <w:rPr>
                <w:rFonts w:ascii="Times" w:hAnsi="Times"/>
                <w:color w:val="000000" w:themeColor="text1"/>
              </w:rPr>
            </w:pPr>
          </w:p>
          <w:p w14:paraId="095FB270" w14:textId="77777777" w:rsidR="0045432F" w:rsidRPr="00214D26" w:rsidRDefault="0045432F" w:rsidP="00BC6E3F">
            <w:pPr>
              <w:rPr>
                <w:rFonts w:ascii="Times" w:hAnsi="Times"/>
                <w:color w:val="000000" w:themeColor="text1"/>
              </w:rPr>
            </w:pPr>
          </w:p>
          <w:p w14:paraId="374D2CE8" w14:textId="77777777" w:rsidR="0045432F" w:rsidRPr="00214D26" w:rsidRDefault="0045432F" w:rsidP="00BC6E3F">
            <w:pPr>
              <w:rPr>
                <w:rFonts w:ascii="Times" w:hAnsi="Times"/>
                <w:color w:val="000000" w:themeColor="text1"/>
              </w:rPr>
            </w:pPr>
            <w:r w:rsidRPr="00214D26">
              <w:rPr>
                <w:rFonts w:ascii="Times" w:hAnsi="Times"/>
                <w:color w:val="000000" w:themeColor="text1"/>
              </w:rPr>
              <w:t>8. I found the system very</w:t>
            </w:r>
          </w:p>
          <w:p w14:paraId="26C09F4B" w14:textId="77777777" w:rsidR="0045432F" w:rsidRPr="00214D26" w:rsidRDefault="0045432F" w:rsidP="00BC6E3F">
            <w:pPr>
              <w:rPr>
                <w:rFonts w:ascii="Times" w:hAnsi="Times"/>
                <w:color w:val="000000" w:themeColor="text1"/>
              </w:rPr>
            </w:pPr>
            <w:r w:rsidRPr="00214D26">
              <w:rPr>
                <w:rFonts w:ascii="Times" w:hAnsi="Times"/>
                <w:color w:val="000000" w:themeColor="text1"/>
              </w:rPr>
              <w:t>cumbersome to use.</w:t>
            </w:r>
          </w:p>
          <w:p w14:paraId="46ABC003" w14:textId="77777777" w:rsidR="0045432F" w:rsidRPr="00214D26" w:rsidRDefault="0045432F" w:rsidP="00BC6E3F">
            <w:pPr>
              <w:rPr>
                <w:rFonts w:ascii="Times" w:hAnsi="Times"/>
                <w:color w:val="000000" w:themeColor="text1"/>
              </w:rPr>
            </w:pPr>
          </w:p>
          <w:p w14:paraId="45F1FCAB" w14:textId="77777777" w:rsidR="0045432F" w:rsidRPr="00214D26" w:rsidRDefault="0045432F" w:rsidP="00BC6E3F">
            <w:pPr>
              <w:rPr>
                <w:rFonts w:ascii="Times" w:hAnsi="Times"/>
                <w:color w:val="000000" w:themeColor="text1"/>
              </w:rPr>
            </w:pPr>
          </w:p>
          <w:p w14:paraId="6F771432" w14:textId="77777777" w:rsidR="0045432F" w:rsidRPr="00214D26" w:rsidRDefault="0045432F" w:rsidP="00BC6E3F">
            <w:pPr>
              <w:rPr>
                <w:rFonts w:ascii="Times" w:hAnsi="Times"/>
                <w:color w:val="000000" w:themeColor="text1"/>
              </w:rPr>
            </w:pPr>
            <w:r w:rsidRPr="00214D26">
              <w:rPr>
                <w:rFonts w:ascii="Times" w:hAnsi="Times"/>
                <w:color w:val="000000" w:themeColor="text1"/>
              </w:rPr>
              <w:t>9. I felt very confident using the</w:t>
            </w:r>
          </w:p>
          <w:p w14:paraId="464EA778" w14:textId="77777777" w:rsidR="0045432F" w:rsidRPr="00214D26" w:rsidRDefault="0045432F" w:rsidP="00BC6E3F">
            <w:pPr>
              <w:rPr>
                <w:rFonts w:ascii="Times" w:hAnsi="Times"/>
                <w:color w:val="000000" w:themeColor="text1"/>
              </w:rPr>
            </w:pPr>
            <w:r w:rsidRPr="00214D26">
              <w:rPr>
                <w:rFonts w:ascii="Times" w:hAnsi="Times"/>
                <w:color w:val="000000" w:themeColor="text1"/>
              </w:rPr>
              <w:t>system.</w:t>
            </w:r>
          </w:p>
          <w:p w14:paraId="527B703F" w14:textId="77777777" w:rsidR="0045432F" w:rsidRPr="00214D26" w:rsidRDefault="0045432F" w:rsidP="00BC6E3F">
            <w:pPr>
              <w:rPr>
                <w:rFonts w:ascii="Times" w:hAnsi="Times"/>
                <w:color w:val="000000" w:themeColor="text1"/>
              </w:rPr>
            </w:pPr>
          </w:p>
          <w:p w14:paraId="648E0FEE" w14:textId="77777777" w:rsidR="0045432F" w:rsidRPr="00214D26" w:rsidRDefault="0045432F" w:rsidP="00BC6E3F">
            <w:pPr>
              <w:rPr>
                <w:rFonts w:ascii="Times" w:hAnsi="Times"/>
                <w:color w:val="000000" w:themeColor="text1"/>
              </w:rPr>
            </w:pPr>
          </w:p>
          <w:p w14:paraId="3905FEA5" w14:textId="77777777" w:rsidR="0045432F" w:rsidRPr="00214D26" w:rsidRDefault="0045432F" w:rsidP="00BC6E3F">
            <w:pPr>
              <w:rPr>
                <w:rFonts w:ascii="Times" w:hAnsi="Times"/>
                <w:color w:val="000000" w:themeColor="text1"/>
              </w:rPr>
            </w:pPr>
            <w:r w:rsidRPr="00214D26">
              <w:rPr>
                <w:rFonts w:ascii="Times" w:hAnsi="Times"/>
                <w:color w:val="000000" w:themeColor="text1"/>
              </w:rPr>
              <w:t>10. I needed to learn a lot of</w:t>
            </w:r>
          </w:p>
          <w:p w14:paraId="3606C9F9" w14:textId="77777777" w:rsidR="0045432F" w:rsidRPr="00214D26" w:rsidRDefault="0045432F" w:rsidP="00BC6E3F">
            <w:pPr>
              <w:rPr>
                <w:rFonts w:ascii="Times" w:hAnsi="Times"/>
                <w:color w:val="000000" w:themeColor="text1"/>
              </w:rPr>
            </w:pPr>
            <w:r w:rsidRPr="00214D26">
              <w:rPr>
                <w:rFonts w:ascii="Times" w:hAnsi="Times"/>
                <w:color w:val="000000" w:themeColor="text1"/>
              </w:rPr>
              <w:t>things before I could get going</w:t>
            </w:r>
          </w:p>
          <w:p w14:paraId="3D7F1A9E" w14:textId="77777777" w:rsidR="0045432F" w:rsidRPr="00214D26" w:rsidRDefault="0045432F" w:rsidP="00BC6E3F">
            <w:pPr>
              <w:rPr>
                <w:color w:val="000000" w:themeColor="text1"/>
              </w:rPr>
            </w:pPr>
            <w:r w:rsidRPr="00214D26">
              <w:rPr>
                <w:rFonts w:ascii="Times" w:hAnsi="Times"/>
                <w:color w:val="000000" w:themeColor="text1"/>
              </w:rPr>
              <w:t>with this system.</w:t>
            </w:r>
          </w:p>
        </w:tc>
        <w:tc>
          <w:tcPr>
            <w:tcW w:w="5477" w:type="dxa"/>
          </w:tcPr>
          <w:p w14:paraId="502CEBF9" w14:textId="77777777" w:rsidR="0045432F" w:rsidRPr="00214D26" w:rsidRDefault="0045432F" w:rsidP="00BC6E3F">
            <w:pPr>
              <w:rPr>
                <w:color w:val="000000" w:themeColor="text1"/>
              </w:rPr>
            </w:pPr>
          </w:p>
          <w:p w14:paraId="6665A1B8" w14:textId="77777777" w:rsidR="0045432F" w:rsidRPr="00214D26" w:rsidRDefault="0045432F" w:rsidP="00BC6E3F">
            <w:pPr>
              <w:rPr>
                <w:color w:val="000000" w:themeColor="text1"/>
              </w:rPr>
            </w:pPr>
            <w:r w:rsidRPr="00214D26">
              <w:rPr>
                <w:noProof/>
                <w:color w:val="000000" w:themeColor="text1"/>
              </w:rPr>
              <mc:AlternateContent>
                <mc:Choice Requires="wps">
                  <w:drawing>
                    <wp:anchor distT="0" distB="0" distL="114300" distR="114300" simplePos="0" relativeHeight="251676672" behindDoc="0" locked="0" layoutInCell="1" allowOverlap="1" wp14:anchorId="645A5842" wp14:editId="78F8D595">
                      <wp:simplePos x="0" y="0"/>
                      <wp:positionH relativeFrom="column">
                        <wp:posOffset>80645</wp:posOffset>
                      </wp:positionH>
                      <wp:positionV relativeFrom="paragraph">
                        <wp:posOffset>103101</wp:posOffset>
                      </wp:positionV>
                      <wp:extent cx="665018" cy="384002"/>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665018" cy="384002"/>
                              </a:xfrm>
                              <a:prstGeom prst="rect">
                                <a:avLst/>
                              </a:prstGeom>
                              <a:solidFill>
                                <a:schemeClr val="lt1"/>
                              </a:solidFill>
                              <a:ln w="6350">
                                <a:noFill/>
                              </a:ln>
                            </wps:spPr>
                            <wps:txbx>
                              <w:txbxContent>
                                <w:p w14:paraId="7D882E65" w14:textId="77777777" w:rsidR="0045432F" w:rsidRPr="00241CBC" w:rsidRDefault="0045432F" w:rsidP="0045432F">
                                  <w:pPr>
                                    <w:rPr>
                                      <w:rFonts w:ascii="Times" w:hAnsi="Times"/>
                                    </w:rPr>
                                  </w:pPr>
                                  <w:r w:rsidRPr="00241CBC">
                                    <w:rPr>
                                      <w:rFonts w:ascii="Times" w:hAnsi="Times"/>
                                    </w:rPr>
                                    <w:t>Strongly</w:t>
                                  </w:r>
                                </w:p>
                                <w:p w14:paraId="6C68CDBA" w14:textId="77777777" w:rsidR="0045432F" w:rsidRPr="00241CBC" w:rsidRDefault="0045432F" w:rsidP="0045432F">
                                  <w:pPr>
                                    <w:rPr>
                                      <w:rFonts w:ascii="Times" w:hAnsi="Times"/>
                                    </w:rPr>
                                  </w:pPr>
                                  <w:r w:rsidRPr="00241CBC">
                                    <w:rPr>
                                      <w:rFonts w:ascii="Times" w:hAnsi="Times"/>
                                    </w:rP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A5842" id="Text Box 100" o:spid="_x0000_s1095" type="#_x0000_t202" style="position:absolute;margin-left:6.35pt;margin-top:8.1pt;width:52.35pt;height:30.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" fillcolor="white [3201]" stroked="f" strokeweight=".5pt">
                      <v:textbox inset="0,0,0,0">
                        <w:txbxContent>
                          <w:p w14:paraId="7D882E65" w14:textId="77777777" w:rsidR="0045432F" w:rsidRPr="00241CBC" w:rsidRDefault="0045432F" w:rsidP="0045432F">
                            <w:pPr>
                              <w:rPr>
                                <w:rFonts w:ascii="Times" w:hAnsi="Times"/>
                              </w:rPr>
                            </w:pPr>
                            <w:r w:rsidRPr="00241CBC">
                              <w:rPr>
                                <w:rFonts w:ascii="Times" w:hAnsi="Times"/>
                              </w:rPr>
                              <w:t>Strongly</w:t>
                            </w:r>
                          </w:p>
                          <w:p w14:paraId="6C68CDBA" w14:textId="77777777" w:rsidR="0045432F" w:rsidRPr="00241CBC" w:rsidRDefault="0045432F" w:rsidP="0045432F">
                            <w:pPr>
                              <w:rPr>
                                <w:rFonts w:ascii="Times" w:hAnsi="Times"/>
                              </w:rPr>
                            </w:pPr>
                            <w:r w:rsidRPr="00241CBC">
                              <w:rPr>
                                <w:rFonts w:ascii="Times" w:hAnsi="Times"/>
                              </w:rPr>
                              <w:t>disagree</w:t>
                            </w:r>
                          </w:p>
                        </w:txbxContent>
                      </v:textbox>
                    </v:shape>
                  </w:pict>
                </mc:Fallback>
              </mc:AlternateContent>
            </w:r>
            <w:r w:rsidRPr="00214D26">
              <w:rPr>
                <w:noProof/>
                <w:color w:val="000000" w:themeColor="text1"/>
              </w:rPr>
              <mc:AlternateContent>
                <mc:Choice Requires="wps">
                  <w:drawing>
                    <wp:anchor distT="0" distB="0" distL="114300" distR="114300" simplePos="0" relativeHeight="251677696" behindDoc="0" locked="0" layoutInCell="1" allowOverlap="1" wp14:anchorId="7D26ADC3" wp14:editId="4FE4FCC3">
                      <wp:simplePos x="0" y="0"/>
                      <wp:positionH relativeFrom="column">
                        <wp:posOffset>2720687</wp:posOffset>
                      </wp:positionH>
                      <wp:positionV relativeFrom="paragraph">
                        <wp:posOffset>102986</wp:posOffset>
                      </wp:positionV>
                      <wp:extent cx="561109" cy="363682"/>
                      <wp:effectExtent l="0" t="0" r="0" b="5080"/>
                      <wp:wrapNone/>
                      <wp:docPr id="101" name="Text Box 101"/>
                      <wp:cNvGraphicFramePr/>
                      <a:graphic xmlns:a="http://schemas.openxmlformats.org/drawingml/2006/main">
                        <a:graphicData uri="http://schemas.microsoft.com/office/word/2010/wordprocessingShape">
                          <wps:wsp>
                            <wps:cNvSpPr txBox="1"/>
                            <wps:spPr>
                              <a:xfrm>
                                <a:off x="0" y="0"/>
                                <a:ext cx="561109" cy="363682"/>
                              </a:xfrm>
                              <a:prstGeom prst="rect">
                                <a:avLst/>
                              </a:prstGeom>
                              <a:solidFill>
                                <a:schemeClr val="lt1"/>
                              </a:solidFill>
                              <a:ln w="6350">
                                <a:noFill/>
                              </a:ln>
                            </wps:spPr>
                            <wps:txbx>
                              <w:txbxContent>
                                <w:p w14:paraId="792D07C7" w14:textId="77777777" w:rsidR="0045432F" w:rsidRPr="00241CBC" w:rsidRDefault="0045432F" w:rsidP="0045432F">
                                  <w:pPr>
                                    <w:rPr>
                                      <w:rFonts w:ascii="Times" w:hAnsi="Times"/>
                                    </w:rPr>
                                  </w:pPr>
                                  <w:r w:rsidRPr="00241CBC">
                                    <w:rPr>
                                      <w:rFonts w:ascii="Times" w:hAnsi="Times"/>
                                    </w:rPr>
                                    <w:t>Strongly</w:t>
                                  </w:r>
                                </w:p>
                                <w:p w14:paraId="4F906583" w14:textId="77777777" w:rsidR="0045432F" w:rsidRPr="00241CBC" w:rsidRDefault="0045432F" w:rsidP="0045432F">
                                  <w:pPr>
                                    <w:rPr>
                                      <w:rFonts w:ascii="Times" w:hAnsi="Times"/>
                                    </w:rPr>
                                  </w:pPr>
                                  <w:r w:rsidRPr="00241CBC">
                                    <w:rPr>
                                      <w:rFonts w:ascii="Times" w:hAnsi="Times"/>
                                    </w:rPr>
                                    <w:t xml:space="preserve">   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6ADC3" id="Text Box 101" o:spid="_x0000_s1096" type="#_x0000_t202" style="position:absolute;margin-left:214.25pt;margin-top:8.1pt;width:44.2pt;height:28.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" fillcolor="white [3201]" stroked="f" strokeweight=".5pt">
                      <v:textbox inset="0,0,0,0">
                        <w:txbxContent>
                          <w:p w14:paraId="792D07C7" w14:textId="77777777" w:rsidR="0045432F" w:rsidRPr="00241CBC" w:rsidRDefault="0045432F" w:rsidP="0045432F">
                            <w:pPr>
                              <w:rPr>
                                <w:rFonts w:ascii="Times" w:hAnsi="Times"/>
                              </w:rPr>
                            </w:pPr>
                            <w:r w:rsidRPr="00241CBC">
                              <w:rPr>
                                <w:rFonts w:ascii="Times" w:hAnsi="Times"/>
                              </w:rPr>
                              <w:t>Strongly</w:t>
                            </w:r>
                          </w:p>
                          <w:p w14:paraId="4F906583" w14:textId="77777777" w:rsidR="0045432F" w:rsidRPr="00241CBC" w:rsidRDefault="0045432F" w:rsidP="0045432F">
                            <w:pPr>
                              <w:rPr>
                                <w:rFonts w:ascii="Times" w:hAnsi="Times"/>
                              </w:rPr>
                            </w:pPr>
                            <w:r w:rsidRPr="00241CBC">
                              <w:rPr>
                                <w:rFonts w:ascii="Times" w:hAnsi="Times"/>
                              </w:rPr>
                              <w:t xml:space="preserve">   agree</w:t>
                            </w:r>
                          </w:p>
                        </w:txbxContent>
                      </v:textbox>
                    </v:shape>
                  </w:pict>
                </mc:Fallback>
              </mc:AlternateContent>
            </w:r>
          </w:p>
          <w:p w14:paraId="63FA101E" w14:textId="77777777" w:rsidR="0045432F" w:rsidRPr="00214D26" w:rsidRDefault="0045432F" w:rsidP="00BC6E3F">
            <w:pPr>
              <w:rPr>
                <w:color w:val="000000" w:themeColor="text1"/>
              </w:rPr>
            </w:pPr>
          </w:p>
          <w:p w14:paraId="0B494DE8"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576DF4F" w14:textId="77777777" w:rsidTr="00BC6E3F">
              <w:trPr>
                <w:trHeight w:val="469"/>
              </w:trPr>
              <w:tc>
                <w:tcPr>
                  <w:tcW w:w="1053" w:type="dxa"/>
                </w:tcPr>
                <w:p w14:paraId="163E6C30" w14:textId="77777777" w:rsidR="0045432F" w:rsidRPr="00214D26" w:rsidRDefault="0045432F" w:rsidP="00BC6E3F">
                  <w:pPr>
                    <w:rPr>
                      <w:color w:val="000000" w:themeColor="text1"/>
                    </w:rPr>
                  </w:pPr>
                </w:p>
              </w:tc>
              <w:tc>
                <w:tcPr>
                  <w:tcW w:w="1053" w:type="dxa"/>
                </w:tcPr>
                <w:p w14:paraId="73C93C09" w14:textId="77777777" w:rsidR="0045432F" w:rsidRPr="00214D26" w:rsidRDefault="0045432F" w:rsidP="00BC6E3F">
                  <w:pPr>
                    <w:rPr>
                      <w:color w:val="000000" w:themeColor="text1"/>
                    </w:rPr>
                  </w:pPr>
                </w:p>
              </w:tc>
              <w:tc>
                <w:tcPr>
                  <w:tcW w:w="1053" w:type="dxa"/>
                </w:tcPr>
                <w:p w14:paraId="0A1113DE" w14:textId="77777777" w:rsidR="0045432F" w:rsidRPr="00214D26" w:rsidRDefault="0045432F" w:rsidP="00BC6E3F">
                  <w:pPr>
                    <w:rPr>
                      <w:color w:val="000000" w:themeColor="text1"/>
                    </w:rPr>
                  </w:pPr>
                </w:p>
              </w:tc>
              <w:tc>
                <w:tcPr>
                  <w:tcW w:w="1053" w:type="dxa"/>
                </w:tcPr>
                <w:p w14:paraId="4C33E305" w14:textId="77777777" w:rsidR="0045432F" w:rsidRPr="00214D26" w:rsidRDefault="0045432F" w:rsidP="00BC6E3F">
                  <w:pPr>
                    <w:rPr>
                      <w:color w:val="000000" w:themeColor="text1"/>
                    </w:rPr>
                  </w:pPr>
                </w:p>
              </w:tc>
              <w:tc>
                <w:tcPr>
                  <w:tcW w:w="1054" w:type="dxa"/>
                </w:tcPr>
                <w:p w14:paraId="7D991992" w14:textId="77777777" w:rsidR="0045432F" w:rsidRPr="00214D26" w:rsidRDefault="0045432F" w:rsidP="00BC6E3F">
                  <w:pPr>
                    <w:rPr>
                      <w:color w:val="000000" w:themeColor="text1"/>
                    </w:rPr>
                  </w:pPr>
                </w:p>
              </w:tc>
            </w:tr>
          </w:tbl>
          <w:p w14:paraId="6C61E1D7"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78720" behindDoc="0" locked="0" layoutInCell="1" allowOverlap="1" wp14:anchorId="1EC1A679" wp14:editId="061C3D70">
                      <wp:simplePos x="0" y="0"/>
                      <wp:positionH relativeFrom="column">
                        <wp:posOffset>330200</wp:posOffset>
                      </wp:positionH>
                      <wp:positionV relativeFrom="paragraph">
                        <wp:posOffset>2540</wp:posOffset>
                      </wp:positionV>
                      <wp:extent cx="2774315" cy="207010"/>
                      <wp:effectExtent l="0" t="0" r="0" b="0"/>
                      <wp:wrapNone/>
                      <wp:docPr id="102" name="Group 102"/>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03" name="Text Box 103"/>
                              <wps:cNvSpPr txBox="1"/>
                              <wps:spPr>
                                <a:xfrm>
                                  <a:off x="0" y="0"/>
                                  <a:ext cx="124460" cy="176530"/>
                                </a:xfrm>
                                <a:prstGeom prst="rect">
                                  <a:avLst/>
                                </a:prstGeom>
                                <a:solidFill>
                                  <a:schemeClr val="lt1"/>
                                </a:solidFill>
                                <a:ln w="6350">
                                  <a:noFill/>
                                </a:ln>
                              </wps:spPr>
                              <wps:txbx>
                                <w:txbxContent>
                                  <w:p w14:paraId="3769BAA2" w14:textId="77777777" w:rsidR="0045432F" w:rsidRPr="003E64D5" w:rsidRDefault="0045432F" w:rsidP="0045432F">
                                    <w:r w:rsidRPr="003E64D5">
                                      <w:t>1</w:t>
                                    </w:r>
                                  </w:p>
                                  <w:p w14:paraId="6E29A0B5"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 name="Text Box 104"/>
                              <wps:cNvSpPr txBox="1"/>
                              <wps:spPr>
                                <a:xfrm>
                                  <a:off x="633845" y="0"/>
                                  <a:ext cx="124460" cy="207010"/>
                                </a:xfrm>
                                <a:prstGeom prst="rect">
                                  <a:avLst/>
                                </a:prstGeom>
                                <a:solidFill>
                                  <a:schemeClr val="lt1"/>
                                </a:solidFill>
                                <a:ln w="6350">
                                  <a:noFill/>
                                </a:ln>
                              </wps:spPr>
                              <wps:txbx>
                                <w:txbxContent>
                                  <w:p w14:paraId="028A413E" w14:textId="77777777" w:rsidR="0045432F" w:rsidRDefault="0045432F" w:rsidP="0045432F">
                                    <w:r>
                                      <w:t>2</w:t>
                                    </w:r>
                                  </w:p>
                                  <w:p w14:paraId="0CF59023"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 name="Text Box 106"/>
                              <wps:cNvSpPr txBox="1"/>
                              <wps:spPr>
                                <a:xfrm>
                                  <a:off x="1288473" y="10391"/>
                                  <a:ext cx="114300" cy="196850"/>
                                </a:xfrm>
                                <a:prstGeom prst="rect">
                                  <a:avLst/>
                                </a:prstGeom>
                                <a:solidFill>
                                  <a:schemeClr val="lt1"/>
                                </a:solidFill>
                                <a:ln w="6350">
                                  <a:noFill/>
                                </a:ln>
                              </wps:spPr>
                              <wps:txbx>
                                <w:txbxContent>
                                  <w:p w14:paraId="05385CBA" w14:textId="77777777" w:rsidR="0045432F" w:rsidRDefault="0045432F" w:rsidP="0045432F">
                                    <w:r>
                                      <w:t>3</w:t>
                                    </w:r>
                                  </w:p>
                                  <w:p w14:paraId="5E49F17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 name="Text Box 107"/>
                              <wps:cNvSpPr txBox="1"/>
                              <wps:spPr>
                                <a:xfrm>
                                  <a:off x="1963882" y="10391"/>
                                  <a:ext cx="114300" cy="176530"/>
                                </a:xfrm>
                                <a:prstGeom prst="rect">
                                  <a:avLst/>
                                </a:prstGeom>
                                <a:solidFill>
                                  <a:schemeClr val="lt1"/>
                                </a:solidFill>
                                <a:ln w="6350">
                                  <a:noFill/>
                                </a:ln>
                              </wps:spPr>
                              <wps:txbx>
                                <w:txbxContent>
                                  <w:p w14:paraId="0D64CB17" w14:textId="77777777" w:rsidR="0045432F" w:rsidRDefault="0045432F" w:rsidP="0045432F">
                                    <w:r>
                                      <w:t>4</w:t>
                                    </w:r>
                                  </w:p>
                                  <w:p w14:paraId="6ECFE222"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8" name="Text Box 108"/>
                              <wps:cNvSpPr txBox="1"/>
                              <wps:spPr>
                                <a:xfrm>
                                  <a:off x="2628900" y="10391"/>
                                  <a:ext cx="145415" cy="176530"/>
                                </a:xfrm>
                                <a:prstGeom prst="rect">
                                  <a:avLst/>
                                </a:prstGeom>
                                <a:solidFill>
                                  <a:schemeClr val="lt1"/>
                                </a:solidFill>
                                <a:ln w="6350">
                                  <a:noFill/>
                                </a:ln>
                              </wps:spPr>
                              <wps:txbx>
                                <w:txbxContent>
                                  <w:p w14:paraId="35049533" w14:textId="77777777" w:rsidR="0045432F" w:rsidRDefault="0045432F" w:rsidP="0045432F">
                                    <w:r>
                                      <w:t>5</w:t>
                                    </w:r>
                                  </w:p>
                                  <w:p w14:paraId="0BDC943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EC1A679" id="Group 102" o:spid="_x0000_s1097" style="position:absolute;margin-left:26pt;margin-top:.2pt;width:218.45pt;height:16.3pt;z-index:25167872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">
                      <v:shape id="Text Box 103" o:spid="_x0000_s1098"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" fillcolor="white [3201]" stroked="f" strokeweight=".5pt">
                        <v:textbox inset="0,0,0,0">
                          <w:txbxContent>
                            <w:p w14:paraId="3769BAA2" w14:textId="77777777" w:rsidR="0045432F" w:rsidRPr="003E64D5" w:rsidRDefault="0045432F" w:rsidP="0045432F">
                              <w:r w:rsidRPr="003E64D5">
                                <w:t>1</w:t>
                              </w:r>
                            </w:p>
                            <w:p w14:paraId="6E29A0B5" w14:textId="77777777" w:rsidR="0045432F" w:rsidRPr="003E64D5" w:rsidRDefault="0045432F" w:rsidP="0045432F">
                              <w:r w:rsidRPr="003E64D5">
                                <w:t>disagree</w:t>
                              </w:r>
                            </w:p>
                          </w:txbxContent>
                        </v:textbox>
                      </v:shape>
                      <v:shape id="Text Box 104" o:spid="_x0000_s1099"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" fillcolor="white [3201]" stroked="f" strokeweight=".5pt">
                        <v:textbox inset="0,0,0,0">
                          <w:txbxContent>
                            <w:p w14:paraId="028A413E" w14:textId="77777777" w:rsidR="0045432F" w:rsidRDefault="0045432F" w:rsidP="0045432F">
                              <w:r>
                                <w:t>2</w:t>
                              </w:r>
                            </w:p>
                            <w:p w14:paraId="0CF59023" w14:textId="77777777" w:rsidR="0045432F" w:rsidRPr="003E64D5" w:rsidRDefault="0045432F" w:rsidP="0045432F">
                              <w:r>
                                <w:t>disagree</w:t>
                              </w:r>
                            </w:p>
                          </w:txbxContent>
                        </v:textbox>
                      </v:shape>
                      <v:shape id="Text Box 106" o:spid="_x0000_s1100"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" fillcolor="white [3201]" stroked="f" strokeweight=".5pt">
                        <v:textbox inset="0,0,0,0">
                          <w:txbxContent>
                            <w:p w14:paraId="05385CBA" w14:textId="77777777" w:rsidR="0045432F" w:rsidRDefault="0045432F" w:rsidP="0045432F">
                              <w:r>
                                <w:t>3</w:t>
                              </w:r>
                            </w:p>
                            <w:p w14:paraId="5E49F17C" w14:textId="77777777" w:rsidR="0045432F" w:rsidRPr="003E64D5" w:rsidRDefault="0045432F" w:rsidP="0045432F">
                              <w:r>
                                <w:t>disagree</w:t>
                              </w:r>
                            </w:p>
                          </w:txbxContent>
                        </v:textbox>
                      </v:shape>
                      <v:shape id="Text Box 107" o:spid="_x0000_s1101"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" fillcolor="white [3201]" stroked="f" strokeweight=".5pt">
                        <v:textbox inset="0,0,0,0">
                          <w:txbxContent>
                            <w:p w14:paraId="0D64CB17" w14:textId="77777777" w:rsidR="0045432F" w:rsidRDefault="0045432F" w:rsidP="0045432F">
                              <w:r>
                                <w:t>4</w:t>
                              </w:r>
                            </w:p>
                            <w:p w14:paraId="6ECFE222" w14:textId="77777777" w:rsidR="0045432F" w:rsidRPr="003E64D5" w:rsidRDefault="0045432F" w:rsidP="0045432F">
                              <w:r>
                                <w:t>Disagree4</w:t>
                              </w:r>
                            </w:p>
                          </w:txbxContent>
                        </v:textbox>
                      </v:shape>
                      <v:shape id="Text Box 108" o:spid="_x0000_s1102"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" fillcolor="white [3201]" stroked="f" strokeweight=".5pt">
                        <v:textbox inset="0,0,0,0">
                          <w:txbxContent>
                            <w:p w14:paraId="35049533" w14:textId="77777777" w:rsidR="0045432F" w:rsidRDefault="0045432F" w:rsidP="0045432F">
                              <w:r>
                                <w:t>5</w:t>
                              </w:r>
                            </w:p>
                            <w:p w14:paraId="0BDC9435" w14:textId="77777777" w:rsidR="0045432F" w:rsidRPr="003E64D5" w:rsidRDefault="0045432F" w:rsidP="0045432F">
                              <w:r>
                                <w:t>disagree</w:t>
                              </w:r>
                            </w:p>
                          </w:txbxContent>
                        </v:textbox>
                      </v:shape>
                    </v:group>
                  </w:pict>
                </mc:Fallback>
              </mc:AlternateContent>
            </w:r>
            <w:r w:rsidRPr="00214D26">
              <w:rPr>
                <w:color w:val="000000" w:themeColor="text1"/>
              </w:rPr>
              <w:t xml:space="preserve">      </w:t>
            </w:r>
          </w:p>
          <w:p w14:paraId="0221F6F6"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327E71B8" w14:textId="77777777" w:rsidTr="00BC6E3F">
              <w:trPr>
                <w:trHeight w:val="469"/>
              </w:trPr>
              <w:tc>
                <w:tcPr>
                  <w:tcW w:w="1053" w:type="dxa"/>
                </w:tcPr>
                <w:p w14:paraId="6C0BE699" w14:textId="77777777" w:rsidR="0045432F" w:rsidRPr="00214D26" w:rsidRDefault="0045432F" w:rsidP="00BC6E3F">
                  <w:pPr>
                    <w:rPr>
                      <w:color w:val="000000" w:themeColor="text1"/>
                    </w:rPr>
                  </w:pPr>
                </w:p>
              </w:tc>
              <w:tc>
                <w:tcPr>
                  <w:tcW w:w="1053" w:type="dxa"/>
                </w:tcPr>
                <w:p w14:paraId="1F9A745F" w14:textId="77777777" w:rsidR="0045432F" w:rsidRPr="00214D26" w:rsidRDefault="0045432F" w:rsidP="00BC6E3F">
                  <w:pPr>
                    <w:rPr>
                      <w:color w:val="000000" w:themeColor="text1"/>
                    </w:rPr>
                  </w:pPr>
                </w:p>
              </w:tc>
              <w:tc>
                <w:tcPr>
                  <w:tcW w:w="1053" w:type="dxa"/>
                </w:tcPr>
                <w:p w14:paraId="036F2394" w14:textId="77777777" w:rsidR="0045432F" w:rsidRPr="00214D26" w:rsidRDefault="0045432F" w:rsidP="00BC6E3F">
                  <w:pPr>
                    <w:rPr>
                      <w:color w:val="000000" w:themeColor="text1"/>
                    </w:rPr>
                  </w:pPr>
                </w:p>
              </w:tc>
              <w:tc>
                <w:tcPr>
                  <w:tcW w:w="1053" w:type="dxa"/>
                </w:tcPr>
                <w:p w14:paraId="59B487AE" w14:textId="77777777" w:rsidR="0045432F" w:rsidRPr="00214D26" w:rsidRDefault="0045432F" w:rsidP="00BC6E3F">
                  <w:pPr>
                    <w:rPr>
                      <w:color w:val="000000" w:themeColor="text1"/>
                    </w:rPr>
                  </w:pPr>
                </w:p>
              </w:tc>
              <w:tc>
                <w:tcPr>
                  <w:tcW w:w="1054" w:type="dxa"/>
                </w:tcPr>
                <w:p w14:paraId="7DC610C6" w14:textId="77777777" w:rsidR="0045432F" w:rsidRPr="00214D26" w:rsidRDefault="0045432F" w:rsidP="00BC6E3F">
                  <w:pPr>
                    <w:rPr>
                      <w:color w:val="000000" w:themeColor="text1"/>
                    </w:rPr>
                  </w:pPr>
                </w:p>
              </w:tc>
            </w:tr>
          </w:tbl>
          <w:p w14:paraId="37DD6800"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79744" behindDoc="0" locked="0" layoutInCell="1" allowOverlap="1" wp14:anchorId="046D9E20" wp14:editId="7C57DA15">
                      <wp:simplePos x="0" y="0"/>
                      <wp:positionH relativeFrom="column">
                        <wp:posOffset>322580</wp:posOffset>
                      </wp:positionH>
                      <wp:positionV relativeFrom="paragraph">
                        <wp:posOffset>10235</wp:posOffset>
                      </wp:positionV>
                      <wp:extent cx="2774315" cy="207010"/>
                      <wp:effectExtent l="0" t="0" r="0" b="0"/>
                      <wp:wrapNone/>
                      <wp:docPr id="109" name="Group 10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10" name="Text Box 110"/>
                              <wps:cNvSpPr txBox="1"/>
                              <wps:spPr>
                                <a:xfrm>
                                  <a:off x="0" y="0"/>
                                  <a:ext cx="124460" cy="176530"/>
                                </a:xfrm>
                                <a:prstGeom prst="rect">
                                  <a:avLst/>
                                </a:prstGeom>
                                <a:solidFill>
                                  <a:schemeClr val="lt1"/>
                                </a:solidFill>
                                <a:ln w="6350">
                                  <a:noFill/>
                                </a:ln>
                              </wps:spPr>
                              <wps:txbx>
                                <w:txbxContent>
                                  <w:p w14:paraId="15DC71F9" w14:textId="77777777" w:rsidR="0045432F" w:rsidRPr="003E64D5" w:rsidRDefault="0045432F" w:rsidP="0045432F">
                                    <w:r w:rsidRPr="003E64D5">
                                      <w:t>1</w:t>
                                    </w:r>
                                  </w:p>
                                  <w:p w14:paraId="450D1A39"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1" name="Text Box 111"/>
                              <wps:cNvSpPr txBox="1"/>
                              <wps:spPr>
                                <a:xfrm>
                                  <a:off x="633845" y="0"/>
                                  <a:ext cx="124460" cy="207010"/>
                                </a:xfrm>
                                <a:prstGeom prst="rect">
                                  <a:avLst/>
                                </a:prstGeom>
                                <a:solidFill>
                                  <a:schemeClr val="lt1"/>
                                </a:solidFill>
                                <a:ln w="6350">
                                  <a:noFill/>
                                </a:ln>
                              </wps:spPr>
                              <wps:txbx>
                                <w:txbxContent>
                                  <w:p w14:paraId="6A0395F7" w14:textId="77777777" w:rsidR="0045432F" w:rsidRDefault="0045432F" w:rsidP="0045432F">
                                    <w:r>
                                      <w:t>2</w:t>
                                    </w:r>
                                  </w:p>
                                  <w:p w14:paraId="269D216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 name="Text Box 112"/>
                              <wps:cNvSpPr txBox="1"/>
                              <wps:spPr>
                                <a:xfrm>
                                  <a:off x="1288473" y="10391"/>
                                  <a:ext cx="114300" cy="196850"/>
                                </a:xfrm>
                                <a:prstGeom prst="rect">
                                  <a:avLst/>
                                </a:prstGeom>
                                <a:solidFill>
                                  <a:schemeClr val="lt1"/>
                                </a:solidFill>
                                <a:ln w="6350">
                                  <a:noFill/>
                                </a:ln>
                              </wps:spPr>
                              <wps:txbx>
                                <w:txbxContent>
                                  <w:p w14:paraId="25DE8EAB" w14:textId="77777777" w:rsidR="0045432F" w:rsidRDefault="0045432F" w:rsidP="0045432F">
                                    <w:r>
                                      <w:t>3</w:t>
                                    </w:r>
                                  </w:p>
                                  <w:p w14:paraId="6613F2E3"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3" name="Text Box 113"/>
                              <wps:cNvSpPr txBox="1"/>
                              <wps:spPr>
                                <a:xfrm>
                                  <a:off x="1963882" y="10391"/>
                                  <a:ext cx="114300" cy="176530"/>
                                </a:xfrm>
                                <a:prstGeom prst="rect">
                                  <a:avLst/>
                                </a:prstGeom>
                                <a:solidFill>
                                  <a:schemeClr val="lt1"/>
                                </a:solidFill>
                                <a:ln w="6350">
                                  <a:noFill/>
                                </a:ln>
                              </wps:spPr>
                              <wps:txbx>
                                <w:txbxContent>
                                  <w:p w14:paraId="5F2F3572" w14:textId="77777777" w:rsidR="0045432F" w:rsidRDefault="0045432F" w:rsidP="0045432F">
                                    <w:r>
                                      <w:t>4</w:t>
                                    </w:r>
                                  </w:p>
                                  <w:p w14:paraId="31222CBC"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4" name="Text Box 114"/>
                              <wps:cNvSpPr txBox="1"/>
                              <wps:spPr>
                                <a:xfrm>
                                  <a:off x="2628900" y="10391"/>
                                  <a:ext cx="145415" cy="176530"/>
                                </a:xfrm>
                                <a:prstGeom prst="rect">
                                  <a:avLst/>
                                </a:prstGeom>
                                <a:solidFill>
                                  <a:schemeClr val="lt1"/>
                                </a:solidFill>
                                <a:ln w="6350">
                                  <a:noFill/>
                                </a:ln>
                              </wps:spPr>
                              <wps:txbx>
                                <w:txbxContent>
                                  <w:p w14:paraId="2DDDFC0D" w14:textId="77777777" w:rsidR="0045432F" w:rsidRDefault="0045432F" w:rsidP="0045432F">
                                    <w:r>
                                      <w:t>5</w:t>
                                    </w:r>
                                  </w:p>
                                  <w:p w14:paraId="381B3B57"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46D9E20" id="Group 109" o:spid="_x0000_s1103" style="position:absolute;margin-left:25.4pt;margin-top:.8pt;width:218.45pt;height:16.3pt;z-index:25167974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">
                      <v:shape id="Text Box 110" o:spid="_x0000_s1104"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" fillcolor="white [3201]" stroked="f" strokeweight=".5pt">
                        <v:textbox inset="0,0,0,0">
                          <w:txbxContent>
                            <w:p w14:paraId="15DC71F9" w14:textId="77777777" w:rsidR="0045432F" w:rsidRPr="003E64D5" w:rsidRDefault="0045432F" w:rsidP="0045432F">
                              <w:r w:rsidRPr="003E64D5">
                                <w:t>1</w:t>
                              </w:r>
                            </w:p>
                            <w:p w14:paraId="450D1A39" w14:textId="77777777" w:rsidR="0045432F" w:rsidRPr="003E64D5" w:rsidRDefault="0045432F" w:rsidP="0045432F">
                              <w:r w:rsidRPr="003E64D5">
                                <w:t>disagree</w:t>
                              </w:r>
                            </w:p>
                          </w:txbxContent>
                        </v:textbox>
                      </v:shape>
                      <v:shape id="Text Box 111" o:spid="_x0000_s1105"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" fillcolor="white [3201]" stroked="f" strokeweight=".5pt">
                        <v:textbox inset="0,0,0,0">
                          <w:txbxContent>
                            <w:p w14:paraId="6A0395F7" w14:textId="77777777" w:rsidR="0045432F" w:rsidRDefault="0045432F" w:rsidP="0045432F">
                              <w:r>
                                <w:t>2</w:t>
                              </w:r>
                            </w:p>
                            <w:p w14:paraId="269D216A" w14:textId="77777777" w:rsidR="0045432F" w:rsidRPr="003E64D5" w:rsidRDefault="0045432F" w:rsidP="0045432F">
                              <w:r>
                                <w:t>disagree</w:t>
                              </w:r>
                            </w:p>
                          </w:txbxContent>
                        </v:textbox>
                      </v:shape>
                      <v:shape id="Text Box 112" o:spid="_x0000_s1106"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" fillcolor="white [3201]" stroked="f" strokeweight=".5pt">
                        <v:textbox inset="0,0,0,0">
                          <w:txbxContent>
                            <w:p w14:paraId="25DE8EAB" w14:textId="77777777" w:rsidR="0045432F" w:rsidRDefault="0045432F" w:rsidP="0045432F">
                              <w:r>
                                <w:t>3</w:t>
                              </w:r>
                            </w:p>
                            <w:p w14:paraId="6613F2E3" w14:textId="77777777" w:rsidR="0045432F" w:rsidRPr="003E64D5" w:rsidRDefault="0045432F" w:rsidP="0045432F">
                              <w:r>
                                <w:t>disagree</w:t>
                              </w:r>
                            </w:p>
                          </w:txbxContent>
                        </v:textbox>
                      </v:shape>
                      <v:shape id="Text Box 113" o:spid="_x0000_s1107"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" fillcolor="white [3201]" stroked="f" strokeweight=".5pt">
                        <v:textbox inset="0,0,0,0">
                          <w:txbxContent>
                            <w:p w14:paraId="5F2F3572" w14:textId="77777777" w:rsidR="0045432F" w:rsidRDefault="0045432F" w:rsidP="0045432F">
                              <w:r>
                                <w:t>4</w:t>
                              </w:r>
                            </w:p>
                            <w:p w14:paraId="31222CBC" w14:textId="77777777" w:rsidR="0045432F" w:rsidRPr="003E64D5" w:rsidRDefault="0045432F" w:rsidP="0045432F">
                              <w:r>
                                <w:t>Disagree4</w:t>
                              </w:r>
                            </w:p>
                          </w:txbxContent>
                        </v:textbox>
                      </v:shape>
                      <v:shape id="Text Box 114" o:spid="_x0000_s1108"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" fillcolor="white [3201]" stroked="f" strokeweight=".5pt">
                        <v:textbox inset="0,0,0,0">
                          <w:txbxContent>
                            <w:p w14:paraId="2DDDFC0D" w14:textId="77777777" w:rsidR="0045432F" w:rsidRDefault="0045432F" w:rsidP="0045432F">
                              <w:r>
                                <w:t>5</w:t>
                              </w:r>
                            </w:p>
                            <w:p w14:paraId="381B3B57" w14:textId="77777777" w:rsidR="0045432F" w:rsidRPr="003E64D5" w:rsidRDefault="0045432F" w:rsidP="0045432F">
                              <w:r>
                                <w:t>disagree</w:t>
                              </w:r>
                            </w:p>
                          </w:txbxContent>
                        </v:textbox>
                      </v:shape>
                    </v:group>
                  </w:pict>
                </mc:Fallback>
              </mc:AlternateContent>
            </w:r>
          </w:p>
          <w:p w14:paraId="43EB9EC4"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3B4BFE8" w14:textId="77777777" w:rsidTr="00BC6E3F">
              <w:trPr>
                <w:trHeight w:val="469"/>
              </w:trPr>
              <w:tc>
                <w:tcPr>
                  <w:tcW w:w="1053" w:type="dxa"/>
                </w:tcPr>
                <w:p w14:paraId="4136AC14" w14:textId="77777777" w:rsidR="0045432F" w:rsidRPr="00214D26" w:rsidRDefault="0045432F" w:rsidP="00BC6E3F">
                  <w:pPr>
                    <w:rPr>
                      <w:color w:val="000000" w:themeColor="text1"/>
                    </w:rPr>
                  </w:pPr>
                </w:p>
              </w:tc>
              <w:tc>
                <w:tcPr>
                  <w:tcW w:w="1053" w:type="dxa"/>
                </w:tcPr>
                <w:p w14:paraId="6974642A" w14:textId="77777777" w:rsidR="0045432F" w:rsidRPr="00214D26" w:rsidRDefault="0045432F" w:rsidP="00BC6E3F">
                  <w:pPr>
                    <w:rPr>
                      <w:color w:val="000000" w:themeColor="text1"/>
                    </w:rPr>
                  </w:pPr>
                </w:p>
              </w:tc>
              <w:tc>
                <w:tcPr>
                  <w:tcW w:w="1053" w:type="dxa"/>
                </w:tcPr>
                <w:p w14:paraId="3133847D" w14:textId="77777777" w:rsidR="0045432F" w:rsidRPr="00214D26" w:rsidRDefault="0045432F" w:rsidP="00BC6E3F">
                  <w:pPr>
                    <w:rPr>
                      <w:color w:val="000000" w:themeColor="text1"/>
                    </w:rPr>
                  </w:pPr>
                </w:p>
              </w:tc>
              <w:tc>
                <w:tcPr>
                  <w:tcW w:w="1053" w:type="dxa"/>
                </w:tcPr>
                <w:p w14:paraId="206E7219" w14:textId="77777777" w:rsidR="0045432F" w:rsidRPr="00214D26" w:rsidRDefault="0045432F" w:rsidP="00BC6E3F">
                  <w:pPr>
                    <w:rPr>
                      <w:color w:val="000000" w:themeColor="text1"/>
                    </w:rPr>
                  </w:pPr>
                </w:p>
              </w:tc>
              <w:tc>
                <w:tcPr>
                  <w:tcW w:w="1054" w:type="dxa"/>
                </w:tcPr>
                <w:p w14:paraId="481BF5E2" w14:textId="77777777" w:rsidR="0045432F" w:rsidRPr="00214D26" w:rsidRDefault="0045432F" w:rsidP="00BC6E3F">
                  <w:pPr>
                    <w:rPr>
                      <w:color w:val="000000" w:themeColor="text1"/>
                    </w:rPr>
                  </w:pPr>
                </w:p>
              </w:tc>
            </w:tr>
          </w:tbl>
          <w:p w14:paraId="78331B31"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0768" behindDoc="0" locked="0" layoutInCell="1" allowOverlap="1" wp14:anchorId="51565B21" wp14:editId="78F2D26F">
                      <wp:simplePos x="0" y="0"/>
                      <wp:positionH relativeFrom="column">
                        <wp:posOffset>322580</wp:posOffset>
                      </wp:positionH>
                      <wp:positionV relativeFrom="paragraph">
                        <wp:posOffset>3175</wp:posOffset>
                      </wp:positionV>
                      <wp:extent cx="2774315" cy="207010"/>
                      <wp:effectExtent l="0" t="0" r="0" b="0"/>
                      <wp:wrapNone/>
                      <wp:docPr id="115" name="Group 115"/>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16" name="Text Box 116"/>
                              <wps:cNvSpPr txBox="1"/>
                              <wps:spPr>
                                <a:xfrm>
                                  <a:off x="0" y="0"/>
                                  <a:ext cx="124460" cy="176530"/>
                                </a:xfrm>
                                <a:prstGeom prst="rect">
                                  <a:avLst/>
                                </a:prstGeom>
                                <a:solidFill>
                                  <a:schemeClr val="lt1"/>
                                </a:solidFill>
                                <a:ln w="6350">
                                  <a:noFill/>
                                </a:ln>
                              </wps:spPr>
                              <wps:txbx>
                                <w:txbxContent>
                                  <w:p w14:paraId="77DA1493" w14:textId="77777777" w:rsidR="0045432F" w:rsidRPr="003E64D5" w:rsidRDefault="0045432F" w:rsidP="0045432F">
                                    <w:r w:rsidRPr="003E64D5">
                                      <w:t>1</w:t>
                                    </w:r>
                                  </w:p>
                                  <w:p w14:paraId="04544756"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7" name="Text Box 117"/>
                              <wps:cNvSpPr txBox="1"/>
                              <wps:spPr>
                                <a:xfrm>
                                  <a:off x="633845" y="0"/>
                                  <a:ext cx="124460" cy="207010"/>
                                </a:xfrm>
                                <a:prstGeom prst="rect">
                                  <a:avLst/>
                                </a:prstGeom>
                                <a:solidFill>
                                  <a:schemeClr val="lt1"/>
                                </a:solidFill>
                                <a:ln w="6350">
                                  <a:noFill/>
                                </a:ln>
                              </wps:spPr>
                              <wps:txbx>
                                <w:txbxContent>
                                  <w:p w14:paraId="59D2848C" w14:textId="77777777" w:rsidR="0045432F" w:rsidRDefault="0045432F" w:rsidP="0045432F">
                                    <w:r>
                                      <w:t>2</w:t>
                                    </w:r>
                                  </w:p>
                                  <w:p w14:paraId="7C33C5D9"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 name="Text Box 118"/>
                              <wps:cNvSpPr txBox="1"/>
                              <wps:spPr>
                                <a:xfrm>
                                  <a:off x="1288473" y="10391"/>
                                  <a:ext cx="114300" cy="196850"/>
                                </a:xfrm>
                                <a:prstGeom prst="rect">
                                  <a:avLst/>
                                </a:prstGeom>
                                <a:solidFill>
                                  <a:schemeClr val="lt1"/>
                                </a:solidFill>
                                <a:ln w="6350">
                                  <a:noFill/>
                                </a:ln>
                              </wps:spPr>
                              <wps:txbx>
                                <w:txbxContent>
                                  <w:p w14:paraId="73C29092" w14:textId="77777777" w:rsidR="0045432F" w:rsidRDefault="0045432F" w:rsidP="0045432F">
                                    <w:r>
                                      <w:t>3</w:t>
                                    </w:r>
                                  </w:p>
                                  <w:p w14:paraId="0A31176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 name="Text Box 119"/>
                              <wps:cNvSpPr txBox="1"/>
                              <wps:spPr>
                                <a:xfrm>
                                  <a:off x="1963882" y="10391"/>
                                  <a:ext cx="114300" cy="176530"/>
                                </a:xfrm>
                                <a:prstGeom prst="rect">
                                  <a:avLst/>
                                </a:prstGeom>
                                <a:solidFill>
                                  <a:schemeClr val="lt1"/>
                                </a:solidFill>
                                <a:ln w="6350">
                                  <a:noFill/>
                                </a:ln>
                              </wps:spPr>
                              <wps:txbx>
                                <w:txbxContent>
                                  <w:p w14:paraId="7E320803" w14:textId="77777777" w:rsidR="0045432F" w:rsidRDefault="0045432F" w:rsidP="0045432F">
                                    <w:r>
                                      <w:t>4</w:t>
                                    </w:r>
                                  </w:p>
                                  <w:p w14:paraId="606A5FA3"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0" name="Text Box 120"/>
                              <wps:cNvSpPr txBox="1"/>
                              <wps:spPr>
                                <a:xfrm>
                                  <a:off x="2628900" y="10391"/>
                                  <a:ext cx="145415" cy="176530"/>
                                </a:xfrm>
                                <a:prstGeom prst="rect">
                                  <a:avLst/>
                                </a:prstGeom>
                                <a:solidFill>
                                  <a:schemeClr val="lt1"/>
                                </a:solidFill>
                                <a:ln w="6350">
                                  <a:noFill/>
                                </a:ln>
                              </wps:spPr>
                              <wps:txbx>
                                <w:txbxContent>
                                  <w:p w14:paraId="1EA8774B" w14:textId="77777777" w:rsidR="0045432F" w:rsidRDefault="0045432F" w:rsidP="0045432F">
                                    <w:r>
                                      <w:t>5</w:t>
                                    </w:r>
                                  </w:p>
                                  <w:p w14:paraId="3FF531B7"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1565B21" id="Group 115" o:spid="_x0000_s1109" style="position:absolute;margin-left:25.4pt;margin-top:.25pt;width:218.45pt;height:16.3pt;z-index:25168076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">
                      <v:shape id="Text Box 116" o:spid="_x0000_s1110"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" fillcolor="white [3201]" stroked="f" strokeweight=".5pt">
                        <v:textbox inset="0,0,0,0">
                          <w:txbxContent>
                            <w:p w14:paraId="77DA1493" w14:textId="77777777" w:rsidR="0045432F" w:rsidRPr="003E64D5" w:rsidRDefault="0045432F" w:rsidP="0045432F">
                              <w:r w:rsidRPr="003E64D5">
                                <w:t>1</w:t>
                              </w:r>
                            </w:p>
                            <w:p w14:paraId="04544756" w14:textId="77777777" w:rsidR="0045432F" w:rsidRPr="003E64D5" w:rsidRDefault="0045432F" w:rsidP="0045432F">
                              <w:r w:rsidRPr="003E64D5">
                                <w:t>disagree</w:t>
                              </w:r>
                            </w:p>
                          </w:txbxContent>
                        </v:textbox>
                      </v:shape>
                      <v:shape id="Text Box 117" o:spid="_x0000_s1111"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" fillcolor="white [3201]" stroked="f" strokeweight=".5pt">
                        <v:textbox inset="0,0,0,0">
                          <w:txbxContent>
                            <w:p w14:paraId="59D2848C" w14:textId="77777777" w:rsidR="0045432F" w:rsidRDefault="0045432F" w:rsidP="0045432F">
                              <w:r>
                                <w:t>2</w:t>
                              </w:r>
                            </w:p>
                            <w:p w14:paraId="7C33C5D9" w14:textId="77777777" w:rsidR="0045432F" w:rsidRPr="003E64D5" w:rsidRDefault="0045432F" w:rsidP="0045432F">
                              <w:r>
                                <w:t>disagree</w:t>
                              </w:r>
                            </w:p>
                          </w:txbxContent>
                        </v:textbox>
                      </v:shape>
                      <v:shape id="Text Box 118" o:spid="_x0000_s1112"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" fillcolor="white [3201]" stroked="f" strokeweight=".5pt">
                        <v:textbox inset="0,0,0,0">
                          <w:txbxContent>
                            <w:p w14:paraId="73C29092" w14:textId="77777777" w:rsidR="0045432F" w:rsidRDefault="0045432F" w:rsidP="0045432F">
                              <w:r>
                                <w:t>3</w:t>
                              </w:r>
                            </w:p>
                            <w:p w14:paraId="0A311765" w14:textId="77777777" w:rsidR="0045432F" w:rsidRPr="003E64D5" w:rsidRDefault="0045432F" w:rsidP="0045432F">
                              <w:r>
                                <w:t>disagree</w:t>
                              </w:r>
                            </w:p>
                          </w:txbxContent>
                        </v:textbox>
                      </v:shape>
                      <v:shape id="Text Box 119" o:spid="_x0000_s1113"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" fillcolor="white [3201]" stroked="f" strokeweight=".5pt">
                        <v:textbox inset="0,0,0,0">
                          <w:txbxContent>
                            <w:p w14:paraId="7E320803" w14:textId="77777777" w:rsidR="0045432F" w:rsidRDefault="0045432F" w:rsidP="0045432F">
                              <w:r>
                                <w:t>4</w:t>
                              </w:r>
                            </w:p>
                            <w:p w14:paraId="606A5FA3" w14:textId="77777777" w:rsidR="0045432F" w:rsidRPr="003E64D5" w:rsidRDefault="0045432F" w:rsidP="0045432F">
                              <w:r>
                                <w:t>Disagree4</w:t>
                              </w:r>
                            </w:p>
                          </w:txbxContent>
                        </v:textbox>
                      </v:shape>
                      <v:shape id="Text Box 120" o:spid="_x0000_s1114"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" fillcolor="white [3201]" stroked="f" strokeweight=".5pt">
                        <v:textbox inset="0,0,0,0">
                          <w:txbxContent>
                            <w:p w14:paraId="1EA8774B" w14:textId="77777777" w:rsidR="0045432F" w:rsidRDefault="0045432F" w:rsidP="0045432F">
                              <w:r>
                                <w:t>5</w:t>
                              </w:r>
                            </w:p>
                            <w:p w14:paraId="3FF531B7" w14:textId="77777777" w:rsidR="0045432F" w:rsidRPr="003E64D5" w:rsidRDefault="0045432F" w:rsidP="0045432F">
                              <w:r>
                                <w:t>disagree</w:t>
                              </w:r>
                            </w:p>
                          </w:txbxContent>
                        </v:textbox>
                      </v:shape>
                    </v:group>
                  </w:pict>
                </mc:Fallback>
              </mc:AlternateContent>
            </w:r>
          </w:p>
          <w:p w14:paraId="5BA72700" w14:textId="77777777" w:rsidR="0045432F" w:rsidRPr="00214D26" w:rsidRDefault="0045432F" w:rsidP="00BC6E3F">
            <w:pPr>
              <w:rPr>
                <w:color w:val="000000" w:themeColor="text1"/>
              </w:rPr>
            </w:pPr>
          </w:p>
          <w:p w14:paraId="3690231C"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18446FA5" w14:textId="77777777" w:rsidTr="00BC6E3F">
              <w:trPr>
                <w:trHeight w:val="469"/>
              </w:trPr>
              <w:tc>
                <w:tcPr>
                  <w:tcW w:w="1053" w:type="dxa"/>
                </w:tcPr>
                <w:p w14:paraId="529FC987" w14:textId="77777777" w:rsidR="0045432F" w:rsidRPr="00214D26" w:rsidRDefault="0045432F" w:rsidP="00BC6E3F">
                  <w:pPr>
                    <w:rPr>
                      <w:color w:val="000000" w:themeColor="text1"/>
                    </w:rPr>
                  </w:pPr>
                </w:p>
              </w:tc>
              <w:tc>
                <w:tcPr>
                  <w:tcW w:w="1053" w:type="dxa"/>
                </w:tcPr>
                <w:p w14:paraId="57033082" w14:textId="77777777" w:rsidR="0045432F" w:rsidRPr="00214D26" w:rsidRDefault="0045432F" w:rsidP="00BC6E3F">
                  <w:pPr>
                    <w:rPr>
                      <w:color w:val="000000" w:themeColor="text1"/>
                    </w:rPr>
                  </w:pPr>
                </w:p>
              </w:tc>
              <w:tc>
                <w:tcPr>
                  <w:tcW w:w="1053" w:type="dxa"/>
                </w:tcPr>
                <w:p w14:paraId="3068DDB8" w14:textId="77777777" w:rsidR="0045432F" w:rsidRPr="00214D26" w:rsidRDefault="0045432F" w:rsidP="00BC6E3F">
                  <w:pPr>
                    <w:rPr>
                      <w:color w:val="000000" w:themeColor="text1"/>
                    </w:rPr>
                  </w:pPr>
                </w:p>
              </w:tc>
              <w:tc>
                <w:tcPr>
                  <w:tcW w:w="1053" w:type="dxa"/>
                </w:tcPr>
                <w:p w14:paraId="420EA44D" w14:textId="77777777" w:rsidR="0045432F" w:rsidRPr="00214D26" w:rsidRDefault="0045432F" w:rsidP="00BC6E3F">
                  <w:pPr>
                    <w:rPr>
                      <w:color w:val="000000" w:themeColor="text1"/>
                    </w:rPr>
                  </w:pPr>
                </w:p>
              </w:tc>
              <w:tc>
                <w:tcPr>
                  <w:tcW w:w="1054" w:type="dxa"/>
                </w:tcPr>
                <w:p w14:paraId="46C1EA40" w14:textId="77777777" w:rsidR="0045432F" w:rsidRPr="00214D26" w:rsidRDefault="0045432F" w:rsidP="00BC6E3F">
                  <w:pPr>
                    <w:rPr>
                      <w:color w:val="000000" w:themeColor="text1"/>
                    </w:rPr>
                  </w:pPr>
                </w:p>
              </w:tc>
            </w:tr>
          </w:tbl>
          <w:p w14:paraId="147BD0FB"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1792" behindDoc="0" locked="0" layoutInCell="1" allowOverlap="1" wp14:anchorId="167FD72D" wp14:editId="416E8DB9">
                      <wp:simplePos x="0" y="0"/>
                      <wp:positionH relativeFrom="column">
                        <wp:posOffset>322580</wp:posOffset>
                      </wp:positionH>
                      <wp:positionV relativeFrom="paragraph">
                        <wp:posOffset>8890</wp:posOffset>
                      </wp:positionV>
                      <wp:extent cx="2774315" cy="207010"/>
                      <wp:effectExtent l="0" t="0" r="0" b="0"/>
                      <wp:wrapNone/>
                      <wp:docPr id="121" name="Group 121"/>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22" name="Text Box 122"/>
                              <wps:cNvSpPr txBox="1"/>
                              <wps:spPr>
                                <a:xfrm>
                                  <a:off x="0" y="0"/>
                                  <a:ext cx="124460" cy="176530"/>
                                </a:xfrm>
                                <a:prstGeom prst="rect">
                                  <a:avLst/>
                                </a:prstGeom>
                                <a:solidFill>
                                  <a:schemeClr val="lt1"/>
                                </a:solidFill>
                                <a:ln w="6350">
                                  <a:noFill/>
                                </a:ln>
                              </wps:spPr>
                              <wps:txbx>
                                <w:txbxContent>
                                  <w:p w14:paraId="40A38D62" w14:textId="77777777" w:rsidR="0045432F" w:rsidRPr="003E64D5" w:rsidRDefault="0045432F" w:rsidP="0045432F">
                                    <w:r w:rsidRPr="003E64D5">
                                      <w:t>1</w:t>
                                    </w:r>
                                  </w:p>
                                  <w:p w14:paraId="5D73AE6F"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3" name="Text Box 123"/>
                              <wps:cNvSpPr txBox="1"/>
                              <wps:spPr>
                                <a:xfrm>
                                  <a:off x="633845" y="0"/>
                                  <a:ext cx="124460" cy="207010"/>
                                </a:xfrm>
                                <a:prstGeom prst="rect">
                                  <a:avLst/>
                                </a:prstGeom>
                                <a:solidFill>
                                  <a:schemeClr val="lt1"/>
                                </a:solidFill>
                                <a:ln w="6350">
                                  <a:noFill/>
                                </a:ln>
                              </wps:spPr>
                              <wps:txbx>
                                <w:txbxContent>
                                  <w:p w14:paraId="702433C9" w14:textId="77777777" w:rsidR="0045432F" w:rsidRDefault="0045432F" w:rsidP="0045432F">
                                    <w:r>
                                      <w:t>2</w:t>
                                    </w:r>
                                  </w:p>
                                  <w:p w14:paraId="37E3A9A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4" name="Text Box 124"/>
                              <wps:cNvSpPr txBox="1"/>
                              <wps:spPr>
                                <a:xfrm>
                                  <a:off x="1288473" y="10391"/>
                                  <a:ext cx="114300" cy="196850"/>
                                </a:xfrm>
                                <a:prstGeom prst="rect">
                                  <a:avLst/>
                                </a:prstGeom>
                                <a:solidFill>
                                  <a:schemeClr val="lt1"/>
                                </a:solidFill>
                                <a:ln w="6350">
                                  <a:noFill/>
                                </a:ln>
                              </wps:spPr>
                              <wps:txbx>
                                <w:txbxContent>
                                  <w:p w14:paraId="3B7B0B78" w14:textId="77777777" w:rsidR="0045432F" w:rsidRDefault="0045432F" w:rsidP="0045432F">
                                    <w:r>
                                      <w:t>3</w:t>
                                    </w:r>
                                  </w:p>
                                  <w:p w14:paraId="7A73D5E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5" name="Text Box 125"/>
                              <wps:cNvSpPr txBox="1"/>
                              <wps:spPr>
                                <a:xfrm>
                                  <a:off x="1963882" y="10391"/>
                                  <a:ext cx="114300" cy="176530"/>
                                </a:xfrm>
                                <a:prstGeom prst="rect">
                                  <a:avLst/>
                                </a:prstGeom>
                                <a:solidFill>
                                  <a:schemeClr val="lt1"/>
                                </a:solidFill>
                                <a:ln w="6350">
                                  <a:noFill/>
                                </a:ln>
                              </wps:spPr>
                              <wps:txbx>
                                <w:txbxContent>
                                  <w:p w14:paraId="45ED90FD" w14:textId="77777777" w:rsidR="0045432F" w:rsidRDefault="0045432F" w:rsidP="0045432F">
                                    <w:r>
                                      <w:t>4</w:t>
                                    </w:r>
                                  </w:p>
                                  <w:p w14:paraId="45E01D9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6" name="Text Box 126"/>
                              <wps:cNvSpPr txBox="1"/>
                              <wps:spPr>
                                <a:xfrm>
                                  <a:off x="2628900" y="10391"/>
                                  <a:ext cx="145415" cy="176530"/>
                                </a:xfrm>
                                <a:prstGeom prst="rect">
                                  <a:avLst/>
                                </a:prstGeom>
                                <a:solidFill>
                                  <a:schemeClr val="lt1"/>
                                </a:solidFill>
                                <a:ln w="6350">
                                  <a:noFill/>
                                </a:ln>
                              </wps:spPr>
                              <wps:txbx>
                                <w:txbxContent>
                                  <w:p w14:paraId="0BA0FE4E" w14:textId="77777777" w:rsidR="0045432F" w:rsidRDefault="0045432F" w:rsidP="0045432F">
                                    <w:r>
                                      <w:t>5</w:t>
                                    </w:r>
                                  </w:p>
                                  <w:p w14:paraId="3A48A8E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67FD72D" id="Group 121" o:spid="_x0000_s1115" style="position:absolute;margin-left:25.4pt;margin-top:.7pt;width:218.45pt;height:16.3pt;z-index:25168179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">
                      <v:shape id="Text Box 122" o:spid="_x0000_s1116"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" fillcolor="white [3201]" stroked="f" strokeweight=".5pt">
                        <v:textbox inset="0,0,0,0">
                          <w:txbxContent>
                            <w:p w14:paraId="40A38D62" w14:textId="77777777" w:rsidR="0045432F" w:rsidRPr="003E64D5" w:rsidRDefault="0045432F" w:rsidP="0045432F">
                              <w:r w:rsidRPr="003E64D5">
                                <w:t>1</w:t>
                              </w:r>
                            </w:p>
                            <w:p w14:paraId="5D73AE6F" w14:textId="77777777" w:rsidR="0045432F" w:rsidRPr="003E64D5" w:rsidRDefault="0045432F" w:rsidP="0045432F">
                              <w:r w:rsidRPr="003E64D5">
                                <w:t>disagree</w:t>
                              </w:r>
                            </w:p>
                          </w:txbxContent>
                        </v:textbox>
                      </v:shape>
                      <v:shape id="Text Box 123" o:spid="_x0000_s1117"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" fillcolor="white [3201]" stroked="f" strokeweight=".5pt">
                        <v:textbox inset="0,0,0,0">
                          <w:txbxContent>
                            <w:p w14:paraId="702433C9" w14:textId="77777777" w:rsidR="0045432F" w:rsidRDefault="0045432F" w:rsidP="0045432F">
                              <w:r>
                                <w:t>2</w:t>
                              </w:r>
                            </w:p>
                            <w:p w14:paraId="37E3A9AB" w14:textId="77777777" w:rsidR="0045432F" w:rsidRPr="003E64D5" w:rsidRDefault="0045432F" w:rsidP="0045432F">
                              <w:r>
                                <w:t>disagree</w:t>
                              </w:r>
                            </w:p>
                          </w:txbxContent>
                        </v:textbox>
                      </v:shape>
                      <v:shape id="Text Box 124" o:spid="_x0000_s1118"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" fillcolor="white [3201]" stroked="f" strokeweight=".5pt">
                        <v:textbox inset="0,0,0,0">
                          <w:txbxContent>
                            <w:p w14:paraId="3B7B0B78" w14:textId="77777777" w:rsidR="0045432F" w:rsidRDefault="0045432F" w:rsidP="0045432F">
                              <w:r>
                                <w:t>3</w:t>
                              </w:r>
                            </w:p>
                            <w:p w14:paraId="7A73D5EE" w14:textId="77777777" w:rsidR="0045432F" w:rsidRPr="003E64D5" w:rsidRDefault="0045432F" w:rsidP="0045432F">
                              <w:r>
                                <w:t>disagree</w:t>
                              </w:r>
                            </w:p>
                          </w:txbxContent>
                        </v:textbox>
                      </v:shape>
                      <v:shape id="Text Box 125" o:spid="_x0000_s1119"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" fillcolor="white [3201]" stroked="f" strokeweight=".5pt">
                        <v:textbox inset="0,0,0,0">
                          <w:txbxContent>
                            <w:p w14:paraId="45ED90FD" w14:textId="77777777" w:rsidR="0045432F" w:rsidRDefault="0045432F" w:rsidP="0045432F">
                              <w:r>
                                <w:t>4</w:t>
                              </w:r>
                            </w:p>
                            <w:p w14:paraId="45E01D91" w14:textId="77777777" w:rsidR="0045432F" w:rsidRPr="003E64D5" w:rsidRDefault="0045432F" w:rsidP="0045432F">
                              <w:r>
                                <w:t>Disagree4</w:t>
                              </w:r>
                            </w:p>
                          </w:txbxContent>
                        </v:textbox>
                      </v:shape>
                      <v:shape id="Text Box 126" o:spid="_x0000_s1120"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" fillcolor="white [3201]" stroked="f" strokeweight=".5pt">
                        <v:textbox inset="0,0,0,0">
                          <w:txbxContent>
                            <w:p w14:paraId="0BA0FE4E" w14:textId="77777777" w:rsidR="0045432F" w:rsidRDefault="0045432F" w:rsidP="0045432F">
                              <w:r>
                                <w:t>5</w:t>
                              </w:r>
                            </w:p>
                            <w:p w14:paraId="3A48A8EA" w14:textId="77777777" w:rsidR="0045432F" w:rsidRPr="003E64D5" w:rsidRDefault="0045432F" w:rsidP="0045432F">
                              <w:r>
                                <w:t>disagree</w:t>
                              </w:r>
                            </w:p>
                          </w:txbxContent>
                        </v:textbox>
                      </v:shape>
                    </v:group>
                  </w:pict>
                </mc:Fallback>
              </mc:AlternateContent>
            </w:r>
          </w:p>
          <w:p w14:paraId="6D0CDDF6"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6AC1F1ED" w14:textId="77777777" w:rsidTr="00BC6E3F">
              <w:trPr>
                <w:trHeight w:val="469"/>
              </w:trPr>
              <w:tc>
                <w:tcPr>
                  <w:tcW w:w="1053" w:type="dxa"/>
                </w:tcPr>
                <w:p w14:paraId="21AC09B9" w14:textId="77777777" w:rsidR="0045432F" w:rsidRPr="00214D26" w:rsidRDefault="0045432F" w:rsidP="00BC6E3F">
                  <w:pPr>
                    <w:rPr>
                      <w:color w:val="000000" w:themeColor="text1"/>
                    </w:rPr>
                  </w:pPr>
                </w:p>
              </w:tc>
              <w:tc>
                <w:tcPr>
                  <w:tcW w:w="1053" w:type="dxa"/>
                </w:tcPr>
                <w:p w14:paraId="5FFDD2A6" w14:textId="77777777" w:rsidR="0045432F" w:rsidRPr="00214D26" w:rsidRDefault="0045432F" w:rsidP="00BC6E3F">
                  <w:pPr>
                    <w:rPr>
                      <w:color w:val="000000" w:themeColor="text1"/>
                    </w:rPr>
                  </w:pPr>
                </w:p>
              </w:tc>
              <w:tc>
                <w:tcPr>
                  <w:tcW w:w="1053" w:type="dxa"/>
                </w:tcPr>
                <w:p w14:paraId="27871F58" w14:textId="77777777" w:rsidR="0045432F" w:rsidRPr="00214D26" w:rsidRDefault="0045432F" w:rsidP="00BC6E3F">
                  <w:pPr>
                    <w:rPr>
                      <w:color w:val="000000" w:themeColor="text1"/>
                    </w:rPr>
                  </w:pPr>
                </w:p>
              </w:tc>
              <w:tc>
                <w:tcPr>
                  <w:tcW w:w="1053" w:type="dxa"/>
                </w:tcPr>
                <w:p w14:paraId="05CA422C" w14:textId="77777777" w:rsidR="0045432F" w:rsidRPr="00214D26" w:rsidRDefault="0045432F" w:rsidP="00BC6E3F">
                  <w:pPr>
                    <w:rPr>
                      <w:color w:val="000000" w:themeColor="text1"/>
                    </w:rPr>
                  </w:pPr>
                </w:p>
              </w:tc>
              <w:tc>
                <w:tcPr>
                  <w:tcW w:w="1054" w:type="dxa"/>
                </w:tcPr>
                <w:p w14:paraId="3B59453C" w14:textId="77777777" w:rsidR="0045432F" w:rsidRPr="00214D26" w:rsidRDefault="0045432F" w:rsidP="00BC6E3F">
                  <w:pPr>
                    <w:rPr>
                      <w:color w:val="000000" w:themeColor="text1"/>
                    </w:rPr>
                  </w:pPr>
                </w:p>
              </w:tc>
            </w:tr>
          </w:tbl>
          <w:p w14:paraId="2D6AF6DA"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2816" behindDoc="0" locked="0" layoutInCell="1" allowOverlap="1" wp14:anchorId="493FCAC6" wp14:editId="2F52DC3B">
                      <wp:simplePos x="0" y="0"/>
                      <wp:positionH relativeFrom="column">
                        <wp:posOffset>328064</wp:posOffset>
                      </wp:positionH>
                      <wp:positionV relativeFrom="paragraph">
                        <wp:posOffset>3810</wp:posOffset>
                      </wp:positionV>
                      <wp:extent cx="2774315" cy="207010"/>
                      <wp:effectExtent l="0" t="0" r="0" b="0"/>
                      <wp:wrapNone/>
                      <wp:docPr id="127" name="Group 12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28" name="Text Box 128"/>
                              <wps:cNvSpPr txBox="1"/>
                              <wps:spPr>
                                <a:xfrm>
                                  <a:off x="0" y="0"/>
                                  <a:ext cx="124460" cy="176530"/>
                                </a:xfrm>
                                <a:prstGeom prst="rect">
                                  <a:avLst/>
                                </a:prstGeom>
                                <a:solidFill>
                                  <a:schemeClr val="lt1"/>
                                </a:solidFill>
                                <a:ln w="6350">
                                  <a:noFill/>
                                </a:ln>
                              </wps:spPr>
                              <wps:txbx>
                                <w:txbxContent>
                                  <w:p w14:paraId="55237A7F" w14:textId="77777777" w:rsidR="0045432F" w:rsidRPr="003E64D5" w:rsidRDefault="0045432F" w:rsidP="0045432F">
                                    <w:r w:rsidRPr="003E64D5">
                                      <w:t>1</w:t>
                                    </w:r>
                                  </w:p>
                                  <w:p w14:paraId="4D1F4A3B"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9" name="Text Box 129"/>
                              <wps:cNvSpPr txBox="1"/>
                              <wps:spPr>
                                <a:xfrm>
                                  <a:off x="633845" y="0"/>
                                  <a:ext cx="124460" cy="207010"/>
                                </a:xfrm>
                                <a:prstGeom prst="rect">
                                  <a:avLst/>
                                </a:prstGeom>
                                <a:solidFill>
                                  <a:schemeClr val="lt1"/>
                                </a:solidFill>
                                <a:ln w="6350">
                                  <a:noFill/>
                                </a:ln>
                              </wps:spPr>
                              <wps:txbx>
                                <w:txbxContent>
                                  <w:p w14:paraId="05EAC7B2" w14:textId="77777777" w:rsidR="0045432F" w:rsidRDefault="0045432F" w:rsidP="0045432F">
                                    <w:r>
                                      <w:t>2</w:t>
                                    </w:r>
                                  </w:p>
                                  <w:p w14:paraId="1AFB9BB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0" name="Text Box 130"/>
                              <wps:cNvSpPr txBox="1"/>
                              <wps:spPr>
                                <a:xfrm>
                                  <a:off x="1288473" y="10391"/>
                                  <a:ext cx="114300" cy="196850"/>
                                </a:xfrm>
                                <a:prstGeom prst="rect">
                                  <a:avLst/>
                                </a:prstGeom>
                                <a:solidFill>
                                  <a:schemeClr val="lt1"/>
                                </a:solidFill>
                                <a:ln w="6350">
                                  <a:noFill/>
                                </a:ln>
                              </wps:spPr>
                              <wps:txbx>
                                <w:txbxContent>
                                  <w:p w14:paraId="79FA4AA9" w14:textId="77777777" w:rsidR="0045432F" w:rsidRDefault="0045432F" w:rsidP="0045432F">
                                    <w:r>
                                      <w:t>3</w:t>
                                    </w:r>
                                  </w:p>
                                  <w:p w14:paraId="120F2989"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1" name="Text Box 131"/>
                              <wps:cNvSpPr txBox="1"/>
                              <wps:spPr>
                                <a:xfrm>
                                  <a:off x="1963882" y="10391"/>
                                  <a:ext cx="114300" cy="176530"/>
                                </a:xfrm>
                                <a:prstGeom prst="rect">
                                  <a:avLst/>
                                </a:prstGeom>
                                <a:solidFill>
                                  <a:schemeClr val="lt1"/>
                                </a:solidFill>
                                <a:ln w="6350">
                                  <a:noFill/>
                                </a:ln>
                              </wps:spPr>
                              <wps:txbx>
                                <w:txbxContent>
                                  <w:p w14:paraId="5E3BBE59" w14:textId="77777777" w:rsidR="0045432F" w:rsidRDefault="0045432F" w:rsidP="0045432F">
                                    <w:r>
                                      <w:t>4</w:t>
                                    </w:r>
                                  </w:p>
                                  <w:p w14:paraId="350232BA"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2" name="Text Box 132"/>
                              <wps:cNvSpPr txBox="1"/>
                              <wps:spPr>
                                <a:xfrm>
                                  <a:off x="2628900" y="10391"/>
                                  <a:ext cx="145415" cy="176530"/>
                                </a:xfrm>
                                <a:prstGeom prst="rect">
                                  <a:avLst/>
                                </a:prstGeom>
                                <a:solidFill>
                                  <a:schemeClr val="lt1"/>
                                </a:solidFill>
                                <a:ln w="6350">
                                  <a:noFill/>
                                </a:ln>
                              </wps:spPr>
                              <wps:txbx>
                                <w:txbxContent>
                                  <w:p w14:paraId="0CBC8A74" w14:textId="77777777" w:rsidR="0045432F" w:rsidRDefault="0045432F" w:rsidP="0045432F">
                                    <w:r>
                                      <w:t>5</w:t>
                                    </w:r>
                                  </w:p>
                                  <w:p w14:paraId="38184122"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93FCAC6" id="Group 127" o:spid="_x0000_s1121" style="position:absolute;margin-left:25.85pt;margin-top:.3pt;width:218.45pt;height:16.3pt;z-index:25168281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">
                      <v:shape id="Text Box 128" o:spid="_x0000_s1122"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" fillcolor="white [3201]" stroked="f" strokeweight=".5pt">
                        <v:textbox inset="0,0,0,0">
                          <w:txbxContent>
                            <w:p w14:paraId="55237A7F" w14:textId="77777777" w:rsidR="0045432F" w:rsidRPr="003E64D5" w:rsidRDefault="0045432F" w:rsidP="0045432F">
                              <w:r w:rsidRPr="003E64D5">
                                <w:t>1</w:t>
                              </w:r>
                            </w:p>
                            <w:p w14:paraId="4D1F4A3B" w14:textId="77777777" w:rsidR="0045432F" w:rsidRPr="003E64D5" w:rsidRDefault="0045432F" w:rsidP="0045432F">
                              <w:r w:rsidRPr="003E64D5">
                                <w:t>disagree</w:t>
                              </w:r>
                            </w:p>
                          </w:txbxContent>
                        </v:textbox>
                      </v:shape>
                      <v:shape id="Text Box 129" o:spid="_x0000_s1123"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" fillcolor="white [3201]" stroked="f" strokeweight=".5pt">
                        <v:textbox inset="0,0,0,0">
                          <w:txbxContent>
                            <w:p w14:paraId="05EAC7B2" w14:textId="77777777" w:rsidR="0045432F" w:rsidRDefault="0045432F" w:rsidP="0045432F">
                              <w:r>
                                <w:t>2</w:t>
                              </w:r>
                            </w:p>
                            <w:p w14:paraId="1AFB9BB5" w14:textId="77777777" w:rsidR="0045432F" w:rsidRPr="003E64D5" w:rsidRDefault="0045432F" w:rsidP="0045432F">
                              <w:r>
                                <w:t>disagree</w:t>
                              </w:r>
                            </w:p>
                          </w:txbxContent>
                        </v:textbox>
                      </v:shape>
                      <v:shape id="Text Box 130" o:spid="_x0000_s1124"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" fillcolor="white [3201]" stroked="f" strokeweight=".5pt">
                        <v:textbox inset="0,0,0,0">
                          <w:txbxContent>
                            <w:p w14:paraId="79FA4AA9" w14:textId="77777777" w:rsidR="0045432F" w:rsidRDefault="0045432F" w:rsidP="0045432F">
                              <w:r>
                                <w:t>3</w:t>
                              </w:r>
                            </w:p>
                            <w:p w14:paraId="120F2989" w14:textId="77777777" w:rsidR="0045432F" w:rsidRPr="003E64D5" w:rsidRDefault="0045432F" w:rsidP="0045432F">
                              <w:r>
                                <w:t>disagree</w:t>
                              </w:r>
                            </w:p>
                          </w:txbxContent>
                        </v:textbox>
                      </v:shape>
                      <v:shape id="Text Box 131" o:spid="_x0000_s1125"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" fillcolor="white [3201]" stroked="f" strokeweight=".5pt">
                        <v:textbox inset="0,0,0,0">
                          <w:txbxContent>
                            <w:p w14:paraId="5E3BBE59" w14:textId="77777777" w:rsidR="0045432F" w:rsidRDefault="0045432F" w:rsidP="0045432F">
                              <w:r>
                                <w:t>4</w:t>
                              </w:r>
                            </w:p>
                            <w:p w14:paraId="350232BA" w14:textId="77777777" w:rsidR="0045432F" w:rsidRPr="003E64D5" w:rsidRDefault="0045432F" w:rsidP="0045432F">
                              <w:r>
                                <w:t>Disagree4</w:t>
                              </w:r>
                            </w:p>
                          </w:txbxContent>
                        </v:textbox>
                      </v:shape>
                      <v:shape id="Text Box 132" o:spid="_x0000_s1126"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" fillcolor="white [3201]" stroked="f" strokeweight=".5pt">
                        <v:textbox inset="0,0,0,0">
                          <w:txbxContent>
                            <w:p w14:paraId="0CBC8A74" w14:textId="77777777" w:rsidR="0045432F" w:rsidRDefault="0045432F" w:rsidP="0045432F">
                              <w:r>
                                <w:t>5</w:t>
                              </w:r>
                            </w:p>
                            <w:p w14:paraId="38184122" w14:textId="77777777" w:rsidR="0045432F" w:rsidRPr="003E64D5" w:rsidRDefault="0045432F" w:rsidP="0045432F">
                              <w:r>
                                <w:t>disagree</w:t>
                              </w:r>
                            </w:p>
                          </w:txbxContent>
                        </v:textbox>
                      </v:shape>
                    </v:group>
                  </w:pict>
                </mc:Fallback>
              </mc:AlternateContent>
            </w:r>
          </w:p>
          <w:p w14:paraId="7B8CD64B"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18F1E9DF" w14:textId="77777777" w:rsidTr="00BC6E3F">
              <w:trPr>
                <w:trHeight w:val="469"/>
              </w:trPr>
              <w:tc>
                <w:tcPr>
                  <w:tcW w:w="1053" w:type="dxa"/>
                </w:tcPr>
                <w:p w14:paraId="6505F7ED" w14:textId="77777777" w:rsidR="0045432F" w:rsidRPr="00214D26" w:rsidRDefault="0045432F" w:rsidP="00BC6E3F">
                  <w:pPr>
                    <w:rPr>
                      <w:color w:val="000000" w:themeColor="text1"/>
                    </w:rPr>
                  </w:pPr>
                </w:p>
              </w:tc>
              <w:tc>
                <w:tcPr>
                  <w:tcW w:w="1053" w:type="dxa"/>
                </w:tcPr>
                <w:p w14:paraId="31052287" w14:textId="77777777" w:rsidR="0045432F" w:rsidRPr="00214D26" w:rsidRDefault="0045432F" w:rsidP="00BC6E3F">
                  <w:pPr>
                    <w:rPr>
                      <w:color w:val="000000" w:themeColor="text1"/>
                    </w:rPr>
                  </w:pPr>
                </w:p>
              </w:tc>
              <w:tc>
                <w:tcPr>
                  <w:tcW w:w="1053" w:type="dxa"/>
                </w:tcPr>
                <w:p w14:paraId="2D0A704F" w14:textId="77777777" w:rsidR="0045432F" w:rsidRPr="00214D26" w:rsidRDefault="0045432F" w:rsidP="00BC6E3F">
                  <w:pPr>
                    <w:rPr>
                      <w:color w:val="000000" w:themeColor="text1"/>
                    </w:rPr>
                  </w:pPr>
                </w:p>
              </w:tc>
              <w:tc>
                <w:tcPr>
                  <w:tcW w:w="1053" w:type="dxa"/>
                </w:tcPr>
                <w:p w14:paraId="04834352" w14:textId="77777777" w:rsidR="0045432F" w:rsidRPr="00214D26" w:rsidRDefault="0045432F" w:rsidP="00BC6E3F">
                  <w:pPr>
                    <w:rPr>
                      <w:color w:val="000000" w:themeColor="text1"/>
                    </w:rPr>
                  </w:pPr>
                </w:p>
              </w:tc>
              <w:tc>
                <w:tcPr>
                  <w:tcW w:w="1054" w:type="dxa"/>
                </w:tcPr>
                <w:p w14:paraId="3ABA523E" w14:textId="77777777" w:rsidR="0045432F" w:rsidRPr="00214D26" w:rsidRDefault="0045432F" w:rsidP="00BC6E3F">
                  <w:pPr>
                    <w:rPr>
                      <w:color w:val="000000" w:themeColor="text1"/>
                    </w:rPr>
                  </w:pPr>
                </w:p>
              </w:tc>
            </w:tr>
          </w:tbl>
          <w:p w14:paraId="13A5BF38"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3840" behindDoc="0" locked="0" layoutInCell="1" allowOverlap="1" wp14:anchorId="18D79628" wp14:editId="21A84464">
                      <wp:simplePos x="0" y="0"/>
                      <wp:positionH relativeFrom="column">
                        <wp:posOffset>308841</wp:posOffset>
                      </wp:positionH>
                      <wp:positionV relativeFrom="paragraph">
                        <wp:posOffset>5080</wp:posOffset>
                      </wp:positionV>
                      <wp:extent cx="2774315" cy="207010"/>
                      <wp:effectExtent l="0" t="0" r="0" b="0"/>
                      <wp:wrapNone/>
                      <wp:docPr id="133" name="Group 13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34" name="Text Box 134"/>
                              <wps:cNvSpPr txBox="1"/>
                              <wps:spPr>
                                <a:xfrm>
                                  <a:off x="0" y="0"/>
                                  <a:ext cx="124460" cy="176530"/>
                                </a:xfrm>
                                <a:prstGeom prst="rect">
                                  <a:avLst/>
                                </a:prstGeom>
                                <a:solidFill>
                                  <a:schemeClr val="lt1"/>
                                </a:solidFill>
                                <a:ln w="6350">
                                  <a:noFill/>
                                </a:ln>
                              </wps:spPr>
                              <wps:txbx>
                                <w:txbxContent>
                                  <w:p w14:paraId="0BB8660C" w14:textId="77777777" w:rsidR="0045432F" w:rsidRPr="003E64D5" w:rsidRDefault="0045432F" w:rsidP="0045432F">
                                    <w:r w:rsidRPr="003E64D5">
                                      <w:t>1</w:t>
                                    </w:r>
                                  </w:p>
                                  <w:p w14:paraId="3C2F8B70"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5" name="Text Box 135"/>
                              <wps:cNvSpPr txBox="1"/>
                              <wps:spPr>
                                <a:xfrm>
                                  <a:off x="633845" y="0"/>
                                  <a:ext cx="124460" cy="207010"/>
                                </a:xfrm>
                                <a:prstGeom prst="rect">
                                  <a:avLst/>
                                </a:prstGeom>
                                <a:solidFill>
                                  <a:schemeClr val="lt1"/>
                                </a:solidFill>
                                <a:ln w="6350">
                                  <a:noFill/>
                                </a:ln>
                              </wps:spPr>
                              <wps:txbx>
                                <w:txbxContent>
                                  <w:p w14:paraId="6ABEAB65" w14:textId="77777777" w:rsidR="0045432F" w:rsidRDefault="0045432F" w:rsidP="0045432F">
                                    <w:r>
                                      <w:t>2</w:t>
                                    </w:r>
                                  </w:p>
                                  <w:p w14:paraId="2FC22A4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6" name="Text Box 136"/>
                              <wps:cNvSpPr txBox="1"/>
                              <wps:spPr>
                                <a:xfrm>
                                  <a:off x="1288473" y="10391"/>
                                  <a:ext cx="114300" cy="196850"/>
                                </a:xfrm>
                                <a:prstGeom prst="rect">
                                  <a:avLst/>
                                </a:prstGeom>
                                <a:solidFill>
                                  <a:schemeClr val="lt1"/>
                                </a:solidFill>
                                <a:ln w="6350">
                                  <a:noFill/>
                                </a:ln>
                              </wps:spPr>
                              <wps:txbx>
                                <w:txbxContent>
                                  <w:p w14:paraId="32370F1E" w14:textId="77777777" w:rsidR="0045432F" w:rsidRDefault="0045432F" w:rsidP="0045432F">
                                    <w:r>
                                      <w:t>3</w:t>
                                    </w:r>
                                  </w:p>
                                  <w:p w14:paraId="054BBD3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7" name="Text Box 137"/>
                              <wps:cNvSpPr txBox="1"/>
                              <wps:spPr>
                                <a:xfrm>
                                  <a:off x="1963882" y="10391"/>
                                  <a:ext cx="114300" cy="176530"/>
                                </a:xfrm>
                                <a:prstGeom prst="rect">
                                  <a:avLst/>
                                </a:prstGeom>
                                <a:solidFill>
                                  <a:schemeClr val="lt1"/>
                                </a:solidFill>
                                <a:ln w="6350">
                                  <a:noFill/>
                                </a:ln>
                              </wps:spPr>
                              <wps:txbx>
                                <w:txbxContent>
                                  <w:p w14:paraId="1568CE7C" w14:textId="77777777" w:rsidR="0045432F" w:rsidRDefault="0045432F" w:rsidP="0045432F">
                                    <w:r>
                                      <w:t>4</w:t>
                                    </w:r>
                                  </w:p>
                                  <w:p w14:paraId="70C616F4"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8" name="Text Box 138"/>
                              <wps:cNvSpPr txBox="1"/>
                              <wps:spPr>
                                <a:xfrm>
                                  <a:off x="2628900" y="10391"/>
                                  <a:ext cx="145415" cy="176530"/>
                                </a:xfrm>
                                <a:prstGeom prst="rect">
                                  <a:avLst/>
                                </a:prstGeom>
                                <a:solidFill>
                                  <a:schemeClr val="lt1"/>
                                </a:solidFill>
                                <a:ln w="6350">
                                  <a:noFill/>
                                </a:ln>
                              </wps:spPr>
                              <wps:txbx>
                                <w:txbxContent>
                                  <w:p w14:paraId="081DAB35" w14:textId="77777777" w:rsidR="0045432F" w:rsidRDefault="0045432F" w:rsidP="0045432F">
                                    <w:r>
                                      <w:t>5</w:t>
                                    </w:r>
                                  </w:p>
                                  <w:p w14:paraId="753DBFA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8D79628" id="Group 133" o:spid="_x0000_s1127" style="position:absolute;margin-left:24.3pt;margin-top:.4pt;width:218.45pt;height:16.3pt;z-index:25168384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">
                      <v:shape id="Text Box 134" o:spid="_x0000_s1128"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" fillcolor="white [3201]" stroked="f" strokeweight=".5pt">
                        <v:textbox inset="0,0,0,0">
                          <w:txbxContent>
                            <w:p w14:paraId="0BB8660C" w14:textId="77777777" w:rsidR="0045432F" w:rsidRPr="003E64D5" w:rsidRDefault="0045432F" w:rsidP="0045432F">
                              <w:r w:rsidRPr="003E64D5">
                                <w:t>1</w:t>
                              </w:r>
                            </w:p>
                            <w:p w14:paraId="3C2F8B70" w14:textId="77777777" w:rsidR="0045432F" w:rsidRPr="003E64D5" w:rsidRDefault="0045432F" w:rsidP="0045432F">
                              <w:r w:rsidRPr="003E64D5">
                                <w:t>disagree</w:t>
                              </w:r>
                            </w:p>
                          </w:txbxContent>
                        </v:textbox>
                      </v:shape>
                      <v:shape id="Text Box 135" o:spid="_x0000_s1129"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" fillcolor="white [3201]" stroked="f" strokeweight=".5pt">
                        <v:textbox inset="0,0,0,0">
                          <w:txbxContent>
                            <w:p w14:paraId="6ABEAB65" w14:textId="77777777" w:rsidR="0045432F" w:rsidRDefault="0045432F" w:rsidP="0045432F">
                              <w:r>
                                <w:t>2</w:t>
                              </w:r>
                            </w:p>
                            <w:p w14:paraId="2FC22A4B" w14:textId="77777777" w:rsidR="0045432F" w:rsidRPr="003E64D5" w:rsidRDefault="0045432F" w:rsidP="0045432F">
                              <w:r>
                                <w:t>disagree</w:t>
                              </w:r>
                            </w:p>
                          </w:txbxContent>
                        </v:textbox>
                      </v:shape>
                      <v:shape id="Text Box 136" o:spid="_x0000_s1130"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" fillcolor="white [3201]" stroked="f" strokeweight=".5pt">
                        <v:textbox inset="0,0,0,0">
                          <w:txbxContent>
                            <w:p w14:paraId="32370F1E" w14:textId="77777777" w:rsidR="0045432F" w:rsidRDefault="0045432F" w:rsidP="0045432F">
                              <w:r>
                                <w:t>3</w:t>
                              </w:r>
                            </w:p>
                            <w:p w14:paraId="054BBD35" w14:textId="77777777" w:rsidR="0045432F" w:rsidRPr="003E64D5" w:rsidRDefault="0045432F" w:rsidP="0045432F">
                              <w:r>
                                <w:t>disagree</w:t>
                              </w:r>
                            </w:p>
                          </w:txbxContent>
                        </v:textbox>
                      </v:shape>
                      <v:shape id="Text Box 137" o:spid="_x0000_s1131"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" fillcolor="white [3201]" stroked="f" strokeweight=".5pt">
                        <v:textbox inset="0,0,0,0">
                          <w:txbxContent>
                            <w:p w14:paraId="1568CE7C" w14:textId="77777777" w:rsidR="0045432F" w:rsidRDefault="0045432F" w:rsidP="0045432F">
                              <w:r>
                                <w:t>4</w:t>
                              </w:r>
                            </w:p>
                            <w:p w14:paraId="70C616F4" w14:textId="77777777" w:rsidR="0045432F" w:rsidRPr="003E64D5" w:rsidRDefault="0045432F" w:rsidP="0045432F">
                              <w:r>
                                <w:t>Disagree4</w:t>
                              </w:r>
                            </w:p>
                          </w:txbxContent>
                        </v:textbox>
                      </v:shape>
                      <v:shape id="Text Box 138" o:spid="_x0000_s1132"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" fillcolor="white [3201]" stroked="f" strokeweight=".5pt">
                        <v:textbox inset="0,0,0,0">
                          <w:txbxContent>
                            <w:p w14:paraId="081DAB35" w14:textId="77777777" w:rsidR="0045432F" w:rsidRDefault="0045432F" w:rsidP="0045432F">
                              <w:r>
                                <w:t>5</w:t>
                              </w:r>
                            </w:p>
                            <w:p w14:paraId="753DBFAE" w14:textId="77777777" w:rsidR="0045432F" w:rsidRPr="003E64D5" w:rsidRDefault="0045432F" w:rsidP="0045432F">
                              <w:r>
                                <w:t>disagree</w:t>
                              </w:r>
                            </w:p>
                          </w:txbxContent>
                        </v:textbox>
                      </v:shape>
                    </v:group>
                  </w:pict>
                </mc:Fallback>
              </mc:AlternateContent>
            </w:r>
          </w:p>
          <w:p w14:paraId="58A58B74" w14:textId="77777777" w:rsidR="0045432F" w:rsidRPr="00214D26" w:rsidRDefault="0045432F" w:rsidP="00BC6E3F">
            <w:pPr>
              <w:rPr>
                <w:color w:val="000000" w:themeColor="text1"/>
              </w:rPr>
            </w:pPr>
          </w:p>
          <w:p w14:paraId="61E3BF40"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599AA3F7" w14:textId="77777777" w:rsidTr="00BC6E3F">
              <w:trPr>
                <w:trHeight w:val="469"/>
              </w:trPr>
              <w:tc>
                <w:tcPr>
                  <w:tcW w:w="1053" w:type="dxa"/>
                </w:tcPr>
                <w:p w14:paraId="792CD97B" w14:textId="77777777" w:rsidR="0045432F" w:rsidRPr="00214D26" w:rsidRDefault="0045432F" w:rsidP="00BC6E3F">
                  <w:pPr>
                    <w:rPr>
                      <w:color w:val="000000" w:themeColor="text1"/>
                    </w:rPr>
                  </w:pPr>
                </w:p>
              </w:tc>
              <w:tc>
                <w:tcPr>
                  <w:tcW w:w="1053" w:type="dxa"/>
                </w:tcPr>
                <w:p w14:paraId="48A03EB7" w14:textId="77777777" w:rsidR="0045432F" w:rsidRPr="00214D26" w:rsidRDefault="0045432F" w:rsidP="00BC6E3F">
                  <w:pPr>
                    <w:rPr>
                      <w:color w:val="000000" w:themeColor="text1"/>
                    </w:rPr>
                  </w:pPr>
                </w:p>
              </w:tc>
              <w:tc>
                <w:tcPr>
                  <w:tcW w:w="1053" w:type="dxa"/>
                </w:tcPr>
                <w:p w14:paraId="4692D636" w14:textId="77777777" w:rsidR="0045432F" w:rsidRPr="00214D26" w:rsidRDefault="0045432F" w:rsidP="00BC6E3F">
                  <w:pPr>
                    <w:rPr>
                      <w:color w:val="000000" w:themeColor="text1"/>
                    </w:rPr>
                  </w:pPr>
                </w:p>
              </w:tc>
              <w:tc>
                <w:tcPr>
                  <w:tcW w:w="1053" w:type="dxa"/>
                </w:tcPr>
                <w:p w14:paraId="0A30A665" w14:textId="77777777" w:rsidR="0045432F" w:rsidRPr="00214D26" w:rsidRDefault="0045432F" w:rsidP="00BC6E3F">
                  <w:pPr>
                    <w:rPr>
                      <w:color w:val="000000" w:themeColor="text1"/>
                    </w:rPr>
                  </w:pPr>
                </w:p>
              </w:tc>
              <w:tc>
                <w:tcPr>
                  <w:tcW w:w="1054" w:type="dxa"/>
                </w:tcPr>
                <w:p w14:paraId="076C1CD4" w14:textId="77777777" w:rsidR="0045432F" w:rsidRPr="00214D26" w:rsidRDefault="0045432F" w:rsidP="00BC6E3F">
                  <w:pPr>
                    <w:rPr>
                      <w:color w:val="000000" w:themeColor="text1"/>
                    </w:rPr>
                  </w:pPr>
                </w:p>
              </w:tc>
            </w:tr>
          </w:tbl>
          <w:p w14:paraId="1C91285A"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4864" behindDoc="0" locked="0" layoutInCell="1" allowOverlap="1" wp14:anchorId="4F546B39" wp14:editId="74A23AB4">
                      <wp:simplePos x="0" y="0"/>
                      <wp:positionH relativeFrom="column">
                        <wp:posOffset>317269</wp:posOffset>
                      </wp:positionH>
                      <wp:positionV relativeFrom="paragraph">
                        <wp:posOffset>5080</wp:posOffset>
                      </wp:positionV>
                      <wp:extent cx="2774315" cy="207010"/>
                      <wp:effectExtent l="0" t="0" r="0" b="0"/>
                      <wp:wrapNone/>
                      <wp:docPr id="139" name="Group 13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40" name="Text Box 140"/>
                              <wps:cNvSpPr txBox="1"/>
                              <wps:spPr>
                                <a:xfrm>
                                  <a:off x="0" y="0"/>
                                  <a:ext cx="124460" cy="176530"/>
                                </a:xfrm>
                                <a:prstGeom prst="rect">
                                  <a:avLst/>
                                </a:prstGeom>
                                <a:solidFill>
                                  <a:schemeClr val="lt1"/>
                                </a:solidFill>
                                <a:ln w="6350">
                                  <a:noFill/>
                                </a:ln>
                              </wps:spPr>
                              <wps:txbx>
                                <w:txbxContent>
                                  <w:p w14:paraId="697EF39A" w14:textId="77777777" w:rsidR="0045432F" w:rsidRPr="003E64D5" w:rsidRDefault="0045432F" w:rsidP="0045432F">
                                    <w:r w:rsidRPr="003E64D5">
                                      <w:t>1</w:t>
                                    </w:r>
                                  </w:p>
                                  <w:p w14:paraId="46543B4E"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1" name="Text Box 141"/>
                              <wps:cNvSpPr txBox="1"/>
                              <wps:spPr>
                                <a:xfrm>
                                  <a:off x="633845" y="0"/>
                                  <a:ext cx="124460" cy="207010"/>
                                </a:xfrm>
                                <a:prstGeom prst="rect">
                                  <a:avLst/>
                                </a:prstGeom>
                                <a:solidFill>
                                  <a:schemeClr val="lt1"/>
                                </a:solidFill>
                                <a:ln w="6350">
                                  <a:noFill/>
                                </a:ln>
                              </wps:spPr>
                              <wps:txbx>
                                <w:txbxContent>
                                  <w:p w14:paraId="01CF602F" w14:textId="77777777" w:rsidR="0045432F" w:rsidRDefault="0045432F" w:rsidP="0045432F">
                                    <w:r>
                                      <w:t>2</w:t>
                                    </w:r>
                                  </w:p>
                                  <w:p w14:paraId="0BA98D2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2" name="Text Box 142"/>
                              <wps:cNvSpPr txBox="1"/>
                              <wps:spPr>
                                <a:xfrm>
                                  <a:off x="1288473" y="10391"/>
                                  <a:ext cx="114300" cy="196850"/>
                                </a:xfrm>
                                <a:prstGeom prst="rect">
                                  <a:avLst/>
                                </a:prstGeom>
                                <a:solidFill>
                                  <a:schemeClr val="lt1"/>
                                </a:solidFill>
                                <a:ln w="6350">
                                  <a:noFill/>
                                </a:ln>
                              </wps:spPr>
                              <wps:txbx>
                                <w:txbxContent>
                                  <w:p w14:paraId="547342F1" w14:textId="77777777" w:rsidR="0045432F" w:rsidRDefault="0045432F" w:rsidP="0045432F">
                                    <w:r>
                                      <w:t>3</w:t>
                                    </w:r>
                                  </w:p>
                                  <w:p w14:paraId="64DBE9A0"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3" name="Text Box 143"/>
                              <wps:cNvSpPr txBox="1"/>
                              <wps:spPr>
                                <a:xfrm>
                                  <a:off x="1963882" y="10391"/>
                                  <a:ext cx="114300" cy="176530"/>
                                </a:xfrm>
                                <a:prstGeom prst="rect">
                                  <a:avLst/>
                                </a:prstGeom>
                                <a:solidFill>
                                  <a:schemeClr val="lt1"/>
                                </a:solidFill>
                                <a:ln w="6350">
                                  <a:noFill/>
                                </a:ln>
                              </wps:spPr>
                              <wps:txbx>
                                <w:txbxContent>
                                  <w:p w14:paraId="558A1FC0" w14:textId="77777777" w:rsidR="0045432F" w:rsidRDefault="0045432F" w:rsidP="0045432F">
                                    <w:r>
                                      <w:t>4</w:t>
                                    </w:r>
                                  </w:p>
                                  <w:p w14:paraId="2EF0E536"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 name="Text Box 146"/>
                              <wps:cNvSpPr txBox="1"/>
                              <wps:spPr>
                                <a:xfrm>
                                  <a:off x="2628900" y="10391"/>
                                  <a:ext cx="145415" cy="176530"/>
                                </a:xfrm>
                                <a:prstGeom prst="rect">
                                  <a:avLst/>
                                </a:prstGeom>
                                <a:solidFill>
                                  <a:schemeClr val="lt1"/>
                                </a:solidFill>
                                <a:ln w="6350">
                                  <a:noFill/>
                                </a:ln>
                              </wps:spPr>
                              <wps:txbx>
                                <w:txbxContent>
                                  <w:p w14:paraId="1D896A9C" w14:textId="77777777" w:rsidR="0045432F" w:rsidRDefault="0045432F" w:rsidP="0045432F">
                                    <w:r>
                                      <w:t>5</w:t>
                                    </w:r>
                                  </w:p>
                                  <w:p w14:paraId="3BCB97A6"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F546B39" id="Group 139" o:spid="_x0000_s1133" style="position:absolute;margin-left:25pt;margin-top:.4pt;width:218.45pt;height:16.3pt;z-index:25168486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">
                      <v:shape id="Text Box 140" o:spid="_x0000_s1134"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" fillcolor="white [3201]" stroked="f" strokeweight=".5pt">
                        <v:textbox inset="0,0,0,0">
                          <w:txbxContent>
                            <w:p w14:paraId="697EF39A" w14:textId="77777777" w:rsidR="0045432F" w:rsidRPr="003E64D5" w:rsidRDefault="0045432F" w:rsidP="0045432F">
                              <w:r w:rsidRPr="003E64D5">
                                <w:t>1</w:t>
                              </w:r>
                            </w:p>
                            <w:p w14:paraId="46543B4E" w14:textId="77777777" w:rsidR="0045432F" w:rsidRPr="003E64D5" w:rsidRDefault="0045432F" w:rsidP="0045432F">
                              <w:r w:rsidRPr="003E64D5">
                                <w:t>disagree</w:t>
                              </w:r>
                            </w:p>
                          </w:txbxContent>
                        </v:textbox>
                      </v:shape>
                      <v:shape id="Text Box 141" o:spid="_x0000_s1135"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" fillcolor="white [3201]" stroked="f" strokeweight=".5pt">
                        <v:textbox inset="0,0,0,0">
                          <w:txbxContent>
                            <w:p w14:paraId="01CF602F" w14:textId="77777777" w:rsidR="0045432F" w:rsidRDefault="0045432F" w:rsidP="0045432F">
                              <w:r>
                                <w:t>2</w:t>
                              </w:r>
                            </w:p>
                            <w:p w14:paraId="0BA98D2C" w14:textId="77777777" w:rsidR="0045432F" w:rsidRPr="003E64D5" w:rsidRDefault="0045432F" w:rsidP="0045432F">
                              <w:r>
                                <w:t>disagree</w:t>
                              </w:r>
                            </w:p>
                          </w:txbxContent>
                        </v:textbox>
                      </v:shape>
                      <v:shape id="Text Box 142" o:spid="_x0000_s1136"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" fillcolor="white [3201]" stroked="f" strokeweight=".5pt">
                        <v:textbox inset="0,0,0,0">
                          <w:txbxContent>
                            <w:p w14:paraId="547342F1" w14:textId="77777777" w:rsidR="0045432F" w:rsidRDefault="0045432F" w:rsidP="0045432F">
                              <w:r>
                                <w:t>3</w:t>
                              </w:r>
                            </w:p>
                            <w:p w14:paraId="64DBE9A0" w14:textId="77777777" w:rsidR="0045432F" w:rsidRPr="003E64D5" w:rsidRDefault="0045432F" w:rsidP="0045432F">
                              <w:r>
                                <w:t>disagree</w:t>
                              </w:r>
                            </w:p>
                          </w:txbxContent>
                        </v:textbox>
                      </v:shape>
                      <v:shape id="Text Box 143" o:spid="_x0000_s1137"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" fillcolor="white [3201]" stroked="f" strokeweight=".5pt">
                        <v:textbox inset="0,0,0,0">
                          <w:txbxContent>
                            <w:p w14:paraId="558A1FC0" w14:textId="77777777" w:rsidR="0045432F" w:rsidRDefault="0045432F" w:rsidP="0045432F">
                              <w:r>
                                <w:t>4</w:t>
                              </w:r>
                            </w:p>
                            <w:p w14:paraId="2EF0E536" w14:textId="77777777" w:rsidR="0045432F" w:rsidRPr="003E64D5" w:rsidRDefault="0045432F" w:rsidP="0045432F">
                              <w:r>
                                <w:t>Disagree4</w:t>
                              </w:r>
                            </w:p>
                          </w:txbxContent>
                        </v:textbox>
                      </v:shape>
                      <v:shape id="Text Box 146" o:spid="_x0000_s1138"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" fillcolor="white [3201]" stroked="f" strokeweight=".5pt">
                        <v:textbox inset="0,0,0,0">
                          <w:txbxContent>
                            <w:p w14:paraId="1D896A9C" w14:textId="77777777" w:rsidR="0045432F" w:rsidRDefault="0045432F" w:rsidP="0045432F">
                              <w:r>
                                <w:t>5</w:t>
                              </w:r>
                            </w:p>
                            <w:p w14:paraId="3BCB97A6" w14:textId="77777777" w:rsidR="0045432F" w:rsidRPr="003E64D5" w:rsidRDefault="0045432F" w:rsidP="0045432F">
                              <w:r>
                                <w:t>disagree</w:t>
                              </w:r>
                            </w:p>
                          </w:txbxContent>
                        </v:textbox>
                      </v:shape>
                    </v:group>
                  </w:pict>
                </mc:Fallback>
              </mc:AlternateContent>
            </w:r>
          </w:p>
          <w:p w14:paraId="07C5D493" w14:textId="77777777" w:rsidR="0045432F" w:rsidRPr="00214D26" w:rsidRDefault="0045432F" w:rsidP="00BC6E3F">
            <w:pPr>
              <w:rPr>
                <w:color w:val="000000" w:themeColor="text1"/>
              </w:rPr>
            </w:pPr>
          </w:p>
          <w:p w14:paraId="4B78B0A4"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467F2F13" w14:textId="77777777" w:rsidTr="00BC6E3F">
              <w:trPr>
                <w:trHeight w:val="469"/>
              </w:trPr>
              <w:tc>
                <w:tcPr>
                  <w:tcW w:w="1053" w:type="dxa"/>
                </w:tcPr>
                <w:p w14:paraId="701D67FB" w14:textId="77777777" w:rsidR="0045432F" w:rsidRPr="00214D26" w:rsidRDefault="0045432F" w:rsidP="00BC6E3F">
                  <w:pPr>
                    <w:rPr>
                      <w:color w:val="000000" w:themeColor="text1"/>
                    </w:rPr>
                  </w:pPr>
                </w:p>
              </w:tc>
              <w:tc>
                <w:tcPr>
                  <w:tcW w:w="1053" w:type="dxa"/>
                </w:tcPr>
                <w:p w14:paraId="332AF14F" w14:textId="77777777" w:rsidR="0045432F" w:rsidRPr="00214D26" w:rsidRDefault="0045432F" w:rsidP="00BC6E3F">
                  <w:pPr>
                    <w:rPr>
                      <w:color w:val="000000" w:themeColor="text1"/>
                    </w:rPr>
                  </w:pPr>
                </w:p>
              </w:tc>
              <w:tc>
                <w:tcPr>
                  <w:tcW w:w="1053" w:type="dxa"/>
                </w:tcPr>
                <w:p w14:paraId="1178378C" w14:textId="77777777" w:rsidR="0045432F" w:rsidRPr="00214D26" w:rsidRDefault="0045432F" w:rsidP="00BC6E3F">
                  <w:pPr>
                    <w:rPr>
                      <w:color w:val="000000" w:themeColor="text1"/>
                    </w:rPr>
                  </w:pPr>
                </w:p>
              </w:tc>
              <w:tc>
                <w:tcPr>
                  <w:tcW w:w="1053" w:type="dxa"/>
                </w:tcPr>
                <w:p w14:paraId="4BF7B326" w14:textId="77777777" w:rsidR="0045432F" w:rsidRPr="00214D26" w:rsidRDefault="0045432F" w:rsidP="00BC6E3F">
                  <w:pPr>
                    <w:rPr>
                      <w:color w:val="000000" w:themeColor="text1"/>
                    </w:rPr>
                  </w:pPr>
                </w:p>
              </w:tc>
              <w:tc>
                <w:tcPr>
                  <w:tcW w:w="1054" w:type="dxa"/>
                </w:tcPr>
                <w:p w14:paraId="78A0A8F8" w14:textId="77777777" w:rsidR="0045432F" w:rsidRPr="00214D26" w:rsidRDefault="0045432F" w:rsidP="00BC6E3F">
                  <w:pPr>
                    <w:rPr>
                      <w:color w:val="000000" w:themeColor="text1"/>
                    </w:rPr>
                  </w:pPr>
                </w:p>
              </w:tc>
            </w:tr>
          </w:tbl>
          <w:p w14:paraId="183DC4D8"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5888" behindDoc="0" locked="0" layoutInCell="1" allowOverlap="1" wp14:anchorId="0EB2F2CC" wp14:editId="021922B4">
                      <wp:simplePos x="0" y="0"/>
                      <wp:positionH relativeFrom="column">
                        <wp:posOffset>319405</wp:posOffset>
                      </wp:positionH>
                      <wp:positionV relativeFrom="paragraph">
                        <wp:posOffset>12775</wp:posOffset>
                      </wp:positionV>
                      <wp:extent cx="2774315" cy="207010"/>
                      <wp:effectExtent l="0" t="0" r="0" b="0"/>
                      <wp:wrapNone/>
                      <wp:docPr id="150" name="Group 150"/>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74" name="Text Box 174"/>
                              <wps:cNvSpPr txBox="1"/>
                              <wps:spPr>
                                <a:xfrm>
                                  <a:off x="0" y="0"/>
                                  <a:ext cx="124460" cy="176530"/>
                                </a:xfrm>
                                <a:prstGeom prst="rect">
                                  <a:avLst/>
                                </a:prstGeom>
                                <a:solidFill>
                                  <a:schemeClr val="lt1"/>
                                </a:solidFill>
                                <a:ln w="6350">
                                  <a:noFill/>
                                </a:ln>
                              </wps:spPr>
                              <wps:txbx>
                                <w:txbxContent>
                                  <w:p w14:paraId="7861C485" w14:textId="77777777" w:rsidR="0045432F" w:rsidRPr="003E64D5" w:rsidRDefault="0045432F" w:rsidP="0045432F">
                                    <w:r w:rsidRPr="003E64D5">
                                      <w:t>1</w:t>
                                    </w:r>
                                  </w:p>
                                  <w:p w14:paraId="59BD1E65"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6" name="Text Box 176"/>
                              <wps:cNvSpPr txBox="1"/>
                              <wps:spPr>
                                <a:xfrm>
                                  <a:off x="633845" y="0"/>
                                  <a:ext cx="124460" cy="207010"/>
                                </a:xfrm>
                                <a:prstGeom prst="rect">
                                  <a:avLst/>
                                </a:prstGeom>
                                <a:solidFill>
                                  <a:schemeClr val="lt1"/>
                                </a:solidFill>
                                <a:ln w="6350">
                                  <a:noFill/>
                                </a:ln>
                              </wps:spPr>
                              <wps:txbx>
                                <w:txbxContent>
                                  <w:p w14:paraId="16EB1851" w14:textId="77777777" w:rsidR="0045432F" w:rsidRDefault="0045432F" w:rsidP="0045432F">
                                    <w:r>
                                      <w:t>2</w:t>
                                    </w:r>
                                  </w:p>
                                  <w:p w14:paraId="5410950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7" name="Text Box 177"/>
                              <wps:cNvSpPr txBox="1"/>
                              <wps:spPr>
                                <a:xfrm>
                                  <a:off x="1288473" y="10391"/>
                                  <a:ext cx="114300" cy="196850"/>
                                </a:xfrm>
                                <a:prstGeom prst="rect">
                                  <a:avLst/>
                                </a:prstGeom>
                                <a:solidFill>
                                  <a:schemeClr val="lt1"/>
                                </a:solidFill>
                                <a:ln w="6350">
                                  <a:noFill/>
                                </a:ln>
                              </wps:spPr>
                              <wps:txbx>
                                <w:txbxContent>
                                  <w:p w14:paraId="043C3649" w14:textId="77777777" w:rsidR="0045432F" w:rsidRDefault="0045432F" w:rsidP="0045432F">
                                    <w:r>
                                      <w:t>3</w:t>
                                    </w:r>
                                  </w:p>
                                  <w:p w14:paraId="14FB2EB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8" name="Text Box 178"/>
                              <wps:cNvSpPr txBox="1"/>
                              <wps:spPr>
                                <a:xfrm>
                                  <a:off x="1963882" y="10391"/>
                                  <a:ext cx="114300" cy="176530"/>
                                </a:xfrm>
                                <a:prstGeom prst="rect">
                                  <a:avLst/>
                                </a:prstGeom>
                                <a:solidFill>
                                  <a:schemeClr val="lt1"/>
                                </a:solidFill>
                                <a:ln w="6350">
                                  <a:noFill/>
                                </a:ln>
                              </wps:spPr>
                              <wps:txbx>
                                <w:txbxContent>
                                  <w:p w14:paraId="52655330" w14:textId="77777777" w:rsidR="0045432F" w:rsidRDefault="0045432F" w:rsidP="0045432F">
                                    <w:r>
                                      <w:t>4</w:t>
                                    </w:r>
                                  </w:p>
                                  <w:p w14:paraId="1435397A"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7" name="Text Box 197"/>
                              <wps:cNvSpPr txBox="1"/>
                              <wps:spPr>
                                <a:xfrm>
                                  <a:off x="2628900" y="10391"/>
                                  <a:ext cx="145415" cy="176530"/>
                                </a:xfrm>
                                <a:prstGeom prst="rect">
                                  <a:avLst/>
                                </a:prstGeom>
                                <a:solidFill>
                                  <a:schemeClr val="lt1"/>
                                </a:solidFill>
                                <a:ln w="6350">
                                  <a:noFill/>
                                </a:ln>
                              </wps:spPr>
                              <wps:txbx>
                                <w:txbxContent>
                                  <w:p w14:paraId="3D8A9F6C" w14:textId="77777777" w:rsidR="0045432F" w:rsidRDefault="0045432F" w:rsidP="0045432F">
                                    <w:r>
                                      <w:t>5</w:t>
                                    </w:r>
                                  </w:p>
                                  <w:p w14:paraId="0A12BEE4"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EB2F2CC" id="Group 150" o:spid="_x0000_s1139" style="position:absolute;margin-left:25.15pt;margin-top:1pt;width:218.45pt;height:16.3pt;z-index:25168588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">
                      <v:shape id="Text Box 174" o:spid="_x0000_s1140"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" fillcolor="white [3201]" stroked="f" strokeweight=".5pt">
                        <v:textbox inset="0,0,0,0">
                          <w:txbxContent>
                            <w:p w14:paraId="7861C485" w14:textId="77777777" w:rsidR="0045432F" w:rsidRPr="003E64D5" w:rsidRDefault="0045432F" w:rsidP="0045432F">
                              <w:r w:rsidRPr="003E64D5">
                                <w:t>1</w:t>
                              </w:r>
                            </w:p>
                            <w:p w14:paraId="59BD1E65" w14:textId="77777777" w:rsidR="0045432F" w:rsidRPr="003E64D5" w:rsidRDefault="0045432F" w:rsidP="0045432F">
                              <w:r w:rsidRPr="003E64D5">
                                <w:t>disagree</w:t>
                              </w:r>
                            </w:p>
                          </w:txbxContent>
                        </v:textbox>
                      </v:shape>
                      <v:shape id="Text Box 176" o:spid="_x0000_s1141"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" fillcolor="white [3201]" stroked="f" strokeweight=".5pt">
                        <v:textbox inset="0,0,0,0">
                          <w:txbxContent>
                            <w:p w14:paraId="16EB1851" w14:textId="77777777" w:rsidR="0045432F" w:rsidRDefault="0045432F" w:rsidP="0045432F">
                              <w:r>
                                <w:t>2</w:t>
                              </w:r>
                            </w:p>
                            <w:p w14:paraId="5410950B" w14:textId="77777777" w:rsidR="0045432F" w:rsidRPr="003E64D5" w:rsidRDefault="0045432F" w:rsidP="0045432F">
                              <w:r>
                                <w:t>disagree</w:t>
                              </w:r>
                            </w:p>
                          </w:txbxContent>
                        </v:textbox>
                      </v:shape>
                      <v:shape id="Text Box 177" o:spid="_x0000_s1142"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" fillcolor="white [3201]" stroked="f" strokeweight=".5pt">
                        <v:textbox inset="0,0,0,0">
                          <w:txbxContent>
                            <w:p w14:paraId="043C3649" w14:textId="77777777" w:rsidR="0045432F" w:rsidRDefault="0045432F" w:rsidP="0045432F">
                              <w:r>
                                <w:t>3</w:t>
                              </w:r>
                            </w:p>
                            <w:p w14:paraId="14FB2EBE" w14:textId="77777777" w:rsidR="0045432F" w:rsidRPr="003E64D5" w:rsidRDefault="0045432F" w:rsidP="0045432F">
                              <w:r>
                                <w:t>disagree</w:t>
                              </w:r>
                            </w:p>
                          </w:txbxContent>
                        </v:textbox>
                      </v:shape>
                      <v:shape id="Text Box 178" o:spid="_x0000_s1143"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" fillcolor="white [3201]" stroked="f" strokeweight=".5pt">
                        <v:textbox inset="0,0,0,0">
                          <w:txbxContent>
                            <w:p w14:paraId="52655330" w14:textId="77777777" w:rsidR="0045432F" w:rsidRDefault="0045432F" w:rsidP="0045432F">
                              <w:r>
                                <w:t>4</w:t>
                              </w:r>
                            </w:p>
                            <w:p w14:paraId="1435397A" w14:textId="77777777" w:rsidR="0045432F" w:rsidRPr="003E64D5" w:rsidRDefault="0045432F" w:rsidP="0045432F">
                              <w:r>
                                <w:t>Disagree4</w:t>
                              </w:r>
                            </w:p>
                          </w:txbxContent>
                        </v:textbox>
                      </v:shape>
                      <v:shape id="Text Box 197" o:spid="_x0000_s1144"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" fillcolor="white [3201]" stroked="f" strokeweight=".5pt">
                        <v:textbox inset="0,0,0,0">
                          <w:txbxContent>
                            <w:p w14:paraId="3D8A9F6C" w14:textId="77777777" w:rsidR="0045432F" w:rsidRDefault="0045432F" w:rsidP="0045432F">
                              <w:r>
                                <w:t>5</w:t>
                              </w:r>
                            </w:p>
                            <w:p w14:paraId="0A12BEE4" w14:textId="77777777" w:rsidR="0045432F" w:rsidRPr="003E64D5" w:rsidRDefault="0045432F" w:rsidP="0045432F">
                              <w:r>
                                <w:t>disagree</w:t>
                              </w:r>
                            </w:p>
                          </w:txbxContent>
                        </v:textbox>
                      </v:shape>
                    </v:group>
                  </w:pict>
                </mc:Fallback>
              </mc:AlternateContent>
            </w:r>
          </w:p>
          <w:p w14:paraId="14B55D40"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2F4AECFE" w14:textId="77777777" w:rsidTr="00BC6E3F">
              <w:trPr>
                <w:trHeight w:val="469"/>
              </w:trPr>
              <w:tc>
                <w:tcPr>
                  <w:tcW w:w="1053" w:type="dxa"/>
                </w:tcPr>
                <w:p w14:paraId="0CC71E5E" w14:textId="77777777" w:rsidR="0045432F" w:rsidRPr="00214D26" w:rsidRDefault="0045432F" w:rsidP="00BC6E3F">
                  <w:pPr>
                    <w:rPr>
                      <w:color w:val="000000" w:themeColor="text1"/>
                    </w:rPr>
                  </w:pPr>
                </w:p>
              </w:tc>
              <w:tc>
                <w:tcPr>
                  <w:tcW w:w="1053" w:type="dxa"/>
                </w:tcPr>
                <w:p w14:paraId="4DE4C5E1" w14:textId="77777777" w:rsidR="0045432F" w:rsidRPr="00214D26" w:rsidRDefault="0045432F" w:rsidP="00BC6E3F">
                  <w:pPr>
                    <w:rPr>
                      <w:color w:val="000000" w:themeColor="text1"/>
                    </w:rPr>
                  </w:pPr>
                </w:p>
              </w:tc>
              <w:tc>
                <w:tcPr>
                  <w:tcW w:w="1053" w:type="dxa"/>
                </w:tcPr>
                <w:p w14:paraId="5C881863" w14:textId="77777777" w:rsidR="0045432F" w:rsidRPr="00214D26" w:rsidRDefault="0045432F" w:rsidP="00BC6E3F">
                  <w:pPr>
                    <w:rPr>
                      <w:color w:val="000000" w:themeColor="text1"/>
                    </w:rPr>
                  </w:pPr>
                </w:p>
              </w:tc>
              <w:tc>
                <w:tcPr>
                  <w:tcW w:w="1053" w:type="dxa"/>
                </w:tcPr>
                <w:p w14:paraId="6C1C6B06" w14:textId="77777777" w:rsidR="0045432F" w:rsidRPr="00214D26" w:rsidRDefault="0045432F" w:rsidP="00BC6E3F">
                  <w:pPr>
                    <w:rPr>
                      <w:color w:val="000000" w:themeColor="text1"/>
                    </w:rPr>
                  </w:pPr>
                </w:p>
              </w:tc>
              <w:tc>
                <w:tcPr>
                  <w:tcW w:w="1054" w:type="dxa"/>
                </w:tcPr>
                <w:p w14:paraId="1942B5F3" w14:textId="77777777" w:rsidR="0045432F" w:rsidRPr="00214D26" w:rsidRDefault="0045432F" w:rsidP="00BC6E3F">
                  <w:pPr>
                    <w:rPr>
                      <w:color w:val="000000" w:themeColor="text1"/>
                    </w:rPr>
                  </w:pPr>
                </w:p>
              </w:tc>
            </w:tr>
          </w:tbl>
          <w:p w14:paraId="68728B36"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6912" behindDoc="0" locked="0" layoutInCell="1" allowOverlap="1" wp14:anchorId="1954F569" wp14:editId="6B578274">
                      <wp:simplePos x="0" y="0"/>
                      <wp:positionH relativeFrom="column">
                        <wp:posOffset>319694</wp:posOffset>
                      </wp:positionH>
                      <wp:positionV relativeFrom="paragraph">
                        <wp:posOffset>5080</wp:posOffset>
                      </wp:positionV>
                      <wp:extent cx="2774315" cy="207010"/>
                      <wp:effectExtent l="0" t="0" r="0" b="0"/>
                      <wp:wrapNone/>
                      <wp:docPr id="237" name="Group 23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38" name="Text Box 238"/>
                              <wps:cNvSpPr txBox="1"/>
                              <wps:spPr>
                                <a:xfrm>
                                  <a:off x="0" y="0"/>
                                  <a:ext cx="124460" cy="176530"/>
                                </a:xfrm>
                                <a:prstGeom prst="rect">
                                  <a:avLst/>
                                </a:prstGeom>
                                <a:solidFill>
                                  <a:schemeClr val="lt1"/>
                                </a:solidFill>
                                <a:ln w="6350">
                                  <a:noFill/>
                                </a:ln>
                              </wps:spPr>
                              <wps:txbx>
                                <w:txbxContent>
                                  <w:p w14:paraId="70050208" w14:textId="77777777" w:rsidR="0045432F" w:rsidRPr="003E64D5" w:rsidRDefault="0045432F" w:rsidP="0045432F">
                                    <w:r w:rsidRPr="003E64D5">
                                      <w:t>1</w:t>
                                    </w:r>
                                  </w:p>
                                  <w:p w14:paraId="0B2BEC4A"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9" name="Text Box 239"/>
                              <wps:cNvSpPr txBox="1"/>
                              <wps:spPr>
                                <a:xfrm>
                                  <a:off x="633845" y="0"/>
                                  <a:ext cx="124460" cy="207010"/>
                                </a:xfrm>
                                <a:prstGeom prst="rect">
                                  <a:avLst/>
                                </a:prstGeom>
                                <a:solidFill>
                                  <a:schemeClr val="lt1"/>
                                </a:solidFill>
                                <a:ln w="6350">
                                  <a:noFill/>
                                </a:ln>
                              </wps:spPr>
                              <wps:txbx>
                                <w:txbxContent>
                                  <w:p w14:paraId="403CD710" w14:textId="77777777" w:rsidR="0045432F" w:rsidRDefault="0045432F" w:rsidP="0045432F">
                                    <w:r>
                                      <w:t>2</w:t>
                                    </w:r>
                                  </w:p>
                                  <w:p w14:paraId="79134AE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0" name="Text Box 240"/>
                              <wps:cNvSpPr txBox="1"/>
                              <wps:spPr>
                                <a:xfrm>
                                  <a:off x="1288473" y="10391"/>
                                  <a:ext cx="114300" cy="196850"/>
                                </a:xfrm>
                                <a:prstGeom prst="rect">
                                  <a:avLst/>
                                </a:prstGeom>
                                <a:solidFill>
                                  <a:schemeClr val="lt1"/>
                                </a:solidFill>
                                <a:ln w="6350">
                                  <a:noFill/>
                                </a:ln>
                              </wps:spPr>
                              <wps:txbx>
                                <w:txbxContent>
                                  <w:p w14:paraId="1FCA27F5" w14:textId="77777777" w:rsidR="0045432F" w:rsidRDefault="0045432F" w:rsidP="0045432F">
                                    <w:r>
                                      <w:t>3</w:t>
                                    </w:r>
                                  </w:p>
                                  <w:p w14:paraId="296BAE5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1" name="Text Box 241"/>
                              <wps:cNvSpPr txBox="1"/>
                              <wps:spPr>
                                <a:xfrm>
                                  <a:off x="1963882" y="10391"/>
                                  <a:ext cx="114300" cy="176530"/>
                                </a:xfrm>
                                <a:prstGeom prst="rect">
                                  <a:avLst/>
                                </a:prstGeom>
                                <a:solidFill>
                                  <a:schemeClr val="lt1"/>
                                </a:solidFill>
                                <a:ln w="6350">
                                  <a:noFill/>
                                </a:ln>
                              </wps:spPr>
                              <wps:txbx>
                                <w:txbxContent>
                                  <w:p w14:paraId="39BF0D26" w14:textId="77777777" w:rsidR="0045432F" w:rsidRDefault="0045432F" w:rsidP="0045432F">
                                    <w:r>
                                      <w:t>4</w:t>
                                    </w:r>
                                  </w:p>
                                  <w:p w14:paraId="7168425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2" name="Text Box 242"/>
                              <wps:cNvSpPr txBox="1"/>
                              <wps:spPr>
                                <a:xfrm>
                                  <a:off x="2628900" y="10391"/>
                                  <a:ext cx="145415" cy="176530"/>
                                </a:xfrm>
                                <a:prstGeom prst="rect">
                                  <a:avLst/>
                                </a:prstGeom>
                                <a:solidFill>
                                  <a:schemeClr val="lt1"/>
                                </a:solidFill>
                                <a:ln w="6350">
                                  <a:noFill/>
                                </a:ln>
                              </wps:spPr>
                              <wps:txbx>
                                <w:txbxContent>
                                  <w:p w14:paraId="70F470E3" w14:textId="77777777" w:rsidR="0045432F" w:rsidRDefault="0045432F" w:rsidP="0045432F">
                                    <w:r>
                                      <w:t>5</w:t>
                                    </w:r>
                                  </w:p>
                                  <w:p w14:paraId="6C9BA468"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954F569" id="Group 237" o:spid="_x0000_s1145" style="position:absolute;margin-left:25.15pt;margin-top:.4pt;width:218.45pt;height:16.3pt;z-index:25168691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">
                      <v:shape id="Text Box 238" o:spid="_x0000_s1146"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" fillcolor="white [3201]" stroked="f" strokeweight=".5pt">
                        <v:textbox inset="0,0,0,0">
                          <w:txbxContent>
                            <w:p w14:paraId="70050208" w14:textId="77777777" w:rsidR="0045432F" w:rsidRPr="003E64D5" w:rsidRDefault="0045432F" w:rsidP="0045432F">
                              <w:r w:rsidRPr="003E64D5">
                                <w:t>1</w:t>
                              </w:r>
                            </w:p>
                            <w:p w14:paraId="0B2BEC4A" w14:textId="77777777" w:rsidR="0045432F" w:rsidRPr="003E64D5" w:rsidRDefault="0045432F" w:rsidP="0045432F">
                              <w:r w:rsidRPr="003E64D5">
                                <w:t>disagree</w:t>
                              </w:r>
                            </w:p>
                          </w:txbxContent>
                        </v:textbox>
                      </v:shape>
                      <v:shape id="Text Box 239" o:spid="_x0000_s1147"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" fillcolor="white [3201]" stroked="f" strokeweight=".5pt">
                        <v:textbox inset="0,0,0,0">
                          <w:txbxContent>
                            <w:p w14:paraId="403CD710" w14:textId="77777777" w:rsidR="0045432F" w:rsidRDefault="0045432F" w:rsidP="0045432F">
                              <w:r>
                                <w:t>2</w:t>
                              </w:r>
                            </w:p>
                            <w:p w14:paraId="79134AEA" w14:textId="77777777" w:rsidR="0045432F" w:rsidRPr="003E64D5" w:rsidRDefault="0045432F" w:rsidP="0045432F">
                              <w:r>
                                <w:t>disagree</w:t>
                              </w:r>
                            </w:p>
                          </w:txbxContent>
                        </v:textbox>
                      </v:shape>
                      <v:shape id="Text Box 240" o:spid="_x0000_s1148"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" fillcolor="white [3201]" stroked="f" strokeweight=".5pt">
                        <v:textbox inset="0,0,0,0">
                          <w:txbxContent>
                            <w:p w14:paraId="1FCA27F5" w14:textId="77777777" w:rsidR="0045432F" w:rsidRDefault="0045432F" w:rsidP="0045432F">
                              <w:r>
                                <w:t>3</w:t>
                              </w:r>
                            </w:p>
                            <w:p w14:paraId="296BAE5C" w14:textId="77777777" w:rsidR="0045432F" w:rsidRPr="003E64D5" w:rsidRDefault="0045432F" w:rsidP="0045432F">
                              <w:r>
                                <w:t>disagree</w:t>
                              </w:r>
                            </w:p>
                          </w:txbxContent>
                        </v:textbox>
                      </v:shape>
                      <v:shape id="Text Box 241" o:spid="_x0000_s1149"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" fillcolor="white [3201]" stroked="f" strokeweight=".5pt">
                        <v:textbox inset="0,0,0,0">
                          <w:txbxContent>
                            <w:p w14:paraId="39BF0D26" w14:textId="77777777" w:rsidR="0045432F" w:rsidRDefault="0045432F" w:rsidP="0045432F">
                              <w:r>
                                <w:t>4</w:t>
                              </w:r>
                            </w:p>
                            <w:p w14:paraId="71684251" w14:textId="77777777" w:rsidR="0045432F" w:rsidRPr="003E64D5" w:rsidRDefault="0045432F" w:rsidP="0045432F">
                              <w:r>
                                <w:t>Disagree4</w:t>
                              </w:r>
                            </w:p>
                          </w:txbxContent>
                        </v:textbox>
                      </v:shape>
                      <v:shape id="Text Box 242" o:spid="_x0000_s1150"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" fillcolor="white [3201]" stroked="f" strokeweight=".5pt">
                        <v:textbox inset="0,0,0,0">
                          <w:txbxContent>
                            <w:p w14:paraId="70F470E3" w14:textId="77777777" w:rsidR="0045432F" w:rsidRDefault="0045432F" w:rsidP="0045432F">
                              <w:r>
                                <w:t>5</w:t>
                              </w:r>
                            </w:p>
                            <w:p w14:paraId="6C9BA468" w14:textId="77777777" w:rsidR="0045432F" w:rsidRPr="003E64D5" w:rsidRDefault="0045432F" w:rsidP="0045432F">
                              <w:r>
                                <w:t>disagree</w:t>
                              </w:r>
                            </w:p>
                          </w:txbxContent>
                        </v:textbox>
                      </v:shape>
                    </v:group>
                  </w:pict>
                </mc:Fallback>
              </mc:AlternateContent>
            </w:r>
          </w:p>
          <w:p w14:paraId="0D5386A3" w14:textId="77777777" w:rsidR="0045432F" w:rsidRPr="00214D26" w:rsidRDefault="0045432F" w:rsidP="00BC6E3F">
            <w:pPr>
              <w:rPr>
                <w:color w:val="000000" w:themeColor="text1"/>
              </w:rPr>
            </w:pPr>
          </w:p>
          <w:p w14:paraId="5860E3E5"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32232FB" w14:textId="77777777" w:rsidTr="00BC6E3F">
              <w:trPr>
                <w:trHeight w:val="469"/>
              </w:trPr>
              <w:tc>
                <w:tcPr>
                  <w:tcW w:w="1053" w:type="dxa"/>
                </w:tcPr>
                <w:p w14:paraId="1813A960" w14:textId="77777777" w:rsidR="0045432F" w:rsidRPr="00214D26" w:rsidRDefault="0045432F" w:rsidP="00BC6E3F">
                  <w:pPr>
                    <w:rPr>
                      <w:color w:val="000000" w:themeColor="text1"/>
                    </w:rPr>
                  </w:pPr>
                </w:p>
              </w:tc>
              <w:tc>
                <w:tcPr>
                  <w:tcW w:w="1053" w:type="dxa"/>
                </w:tcPr>
                <w:p w14:paraId="455591E7" w14:textId="77777777" w:rsidR="0045432F" w:rsidRPr="00214D26" w:rsidRDefault="0045432F" w:rsidP="00BC6E3F">
                  <w:pPr>
                    <w:rPr>
                      <w:color w:val="000000" w:themeColor="text1"/>
                    </w:rPr>
                  </w:pPr>
                </w:p>
              </w:tc>
              <w:tc>
                <w:tcPr>
                  <w:tcW w:w="1053" w:type="dxa"/>
                </w:tcPr>
                <w:p w14:paraId="7ECB3670" w14:textId="77777777" w:rsidR="0045432F" w:rsidRPr="00214D26" w:rsidRDefault="0045432F" w:rsidP="00BC6E3F">
                  <w:pPr>
                    <w:rPr>
                      <w:color w:val="000000" w:themeColor="text1"/>
                    </w:rPr>
                  </w:pPr>
                </w:p>
              </w:tc>
              <w:tc>
                <w:tcPr>
                  <w:tcW w:w="1053" w:type="dxa"/>
                </w:tcPr>
                <w:p w14:paraId="54F459A0" w14:textId="77777777" w:rsidR="0045432F" w:rsidRPr="00214D26" w:rsidRDefault="0045432F" w:rsidP="00BC6E3F">
                  <w:pPr>
                    <w:rPr>
                      <w:color w:val="000000" w:themeColor="text1"/>
                    </w:rPr>
                  </w:pPr>
                </w:p>
              </w:tc>
              <w:tc>
                <w:tcPr>
                  <w:tcW w:w="1054" w:type="dxa"/>
                </w:tcPr>
                <w:p w14:paraId="3D1F418A" w14:textId="77777777" w:rsidR="0045432F" w:rsidRPr="00214D26" w:rsidRDefault="0045432F" w:rsidP="00BC6E3F">
                  <w:pPr>
                    <w:rPr>
                      <w:color w:val="000000" w:themeColor="text1"/>
                    </w:rPr>
                  </w:pPr>
                </w:p>
              </w:tc>
            </w:tr>
          </w:tbl>
          <w:p w14:paraId="020ABDF3"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7936" behindDoc="0" locked="0" layoutInCell="1" allowOverlap="1" wp14:anchorId="17348DA9" wp14:editId="562B4710">
                      <wp:simplePos x="0" y="0"/>
                      <wp:positionH relativeFrom="column">
                        <wp:posOffset>308206</wp:posOffset>
                      </wp:positionH>
                      <wp:positionV relativeFrom="paragraph">
                        <wp:posOffset>5080</wp:posOffset>
                      </wp:positionV>
                      <wp:extent cx="2774315" cy="207010"/>
                      <wp:effectExtent l="0" t="0" r="0" b="0"/>
                      <wp:wrapNone/>
                      <wp:docPr id="243" name="Group 24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44" name="Text Box 244"/>
                              <wps:cNvSpPr txBox="1"/>
                              <wps:spPr>
                                <a:xfrm>
                                  <a:off x="0" y="0"/>
                                  <a:ext cx="124460" cy="176530"/>
                                </a:xfrm>
                                <a:prstGeom prst="rect">
                                  <a:avLst/>
                                </a:prstGeom>
                                <a:solidFill>
                                  <a:schemeClr val="lt1"/>
                                </a:solidFill>
                                <a:ln w="6350">
                                  <a:noFill/>
                                </a:ln>
                              </wps:spPr>
                              <wps:txbx>
                                <w:txbxContent>
                                  <w:p w14:paraId="3962A3AE" w14:textId="77777777" w:rsidR="0045432F" w:rsidRPr="003E64D5" w:rsidRDefault="0045432F" w:rsidP="0045432F">
                                    <w:r w:rsidRPr="003E64D5">
                                      <w:t>1</w:t>
                                    </w:r>
                                  </w:p>
                                  <w:p w14:paraId="182E1298"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5" name="Text Box 245"/>
                              <wps:cNvSpPr txBox="1"/>
                              <wps:spPr>
                                <a:xfrm>
                                  <a:off x="633845" y="0"/>
                                  <a:ext cx="124460" cy="207010"/>
                                </a:xfrm>
                                <a:prstGeom prst="rect">
                                  <a:avLst/>
                                </a:prstGeom>
                                <a:solidFill>
                                  <a:schemeClr val="lt1"/>
                                </a:solidFill>
                                <a:ln w="6350">
                                  <a:noFill/>
                                </a:ln>
                              </wps:spPr>
                              <wps:txbx>
                                <w:txbxContent>
                                  <w:p w14:paraId="2B49138F" w14:textId="77777777" w:rsidR="0045432F" w:rsidRDefault="0045432F" w:rsidP="0045432F">
                                    <w:r>
                                      <w:t>2</w:t>
                                    </w:r>
                                  </w:p>
                                  <w:p w14:paraId="2D80189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6" name="Text Box 246"/>
                              <wps:cNvSpPr txBox="1"/>
                              <wps:spPr>
                                <a:xfrm>
                                  <a:off x="1288473" y="10391"/>
                                  <a:ext cx="114300" cy="196850"/>
                                </a:xfrm>
                                <a:prstGeom prst="rect">
                                  <a:avLst/>
                                </a:prstGeom>
                                <a:solidFill>
                                  <a:schemeClr val="lt1"/>
                                </a:solidFill>
                                <a:ln w="6350">
                                  <a:noFill/>
                                </a:ln>
                              </wps:spPr>
                              <wps:txbx>
                                <w:txbxContent>
                                  <w:p w14:paraId="0B4FFBD8" w14:textId="77777777" w:rsidR="0045432F" w:rsidRDefault="0045432F" w:rsidP="0045432F">
                                    <w:r>
                                      <w:t>3</w:t>
                                    </w:r>
                                  </w:p>
                                  <w:p w14:paraId="167D3988"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7" name="Text Box 247"/>
                              <wps:cNvSpPr txBox="1"/>
                              <wps:spPr>
                                <a:xfrm>
                                  <a:off x="1963882" y="10391"/>
                                  <a:ext cx="114300" cy="176530"/>
                                </a:xfrm>
                                <a:prstGeom prst="rect">
                                  <a:avLst/>
                                </a:prstGeom>
                                <a:solidFill>
                                  <a:schemeClr val="lt1"/>
                                </a:solidFill>
                                <a:ln w="6350">
                                  <a:noFill/>
                                </a:ln>
                              </wps:spPr>
                              <wps:txbx>
                                <w:txbxContent>
                                  <w:p w14:paraId="007241B6" w14:textId="77777777" w:rsidR="0045432F" w:rsidRDefault="0045432F" w:rsidP="0045432F">
                                    <w:r>
                                      <w:t>4</w:t>
                                    </w:r>
                                  </w:p>
                                  <w:p w14:paraId="3A4F8C4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8" name="Text Box 248"/>
                              <wps:cNvSpPr txBox="1"/>
                              <wps:spPr>
                                <a:xfrm>
                                  <a:off x="2628900" y="10391"/>
                                  <a:ext cx="145415" cy="176530"/>
                                </a:xfrm>
                                <a:prstGeom prst="rect">
                                  <a:avLst/>
                                </a:prstGeom>
                                <a:solidFill>
                                  <a:schemeClr val="lt1"/>
                                </a:solidFill>
                                <a:ln w="6350">
                                  <a:noFill/>
                                </a:ln>
                              </wps:spPr>
                              <wps:txbx>
                                <w:txbxContent>
                                  <w:p w14:paraId="41F2F8C5" w14:textId="77777777" w:rsidR="0045432F" w:rsidRDefault="0045432F" w:rsidP="0045432F">
                                    <w:r>
                                      <w:t>5</w:t>
                                    </w:r>
                                  </w:p>
                                  <w:p w14:paraId="213E7CCD"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7348DA9" id="Group 243" o:spid="_x0000_s1151" style="position:absolute;margin-left:24.25pt;margin-top:.4pt;width:218.45pt;height:16.3pt;z-index:25168793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">
                      <v:shape id="Text Box 244" o:spid="_x0000_s1152"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" fillcolor="white [3201]" stroked="f" strokeweight=".5pt">
                        <v:textbox inset="0,0,0,0">
                          <w:txbxContent>
                            <w:p w14:paraId="3962A3AE" w14:textId="77777777" w:rsidR="0045432F" w:rsidRPr="003E64D5" w:rsidRDefault="0045432F" w:rsidP="0045432F">
                              <w:r w:rsidRPr="003E64D5">
                                <w:t>1</w:t>
                              </w:r>
                            </w:p>
                            <w:p w14:paraId="182E1298" w14:textId="77777777" w:rsidR="0045432F" w:rsidRPr="003E64D5" w:rsidRDefault="0045432F" w:rsidP="0045432F">
                              <w:r w:rsidRPr="003E64D5">
                                <w:t>disagree</w:t>
                              </w:r>
                            </w:p>
                          </w:txbxContent>
                        </v:textbox>
                      </v:shape>
                      <v:shape id="Text Box 245" o:spid="_x0000_s1153"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" fillcolor="white [3201]" stroked="f" strokeweight=".5pt">
                        <v:textbox inset="0,0,0,0">
                          <w:txbxContent>
                            <w:p w14:paraId="2B49138F" w14:textId="77777777" w:rsidR="0045432F" w:rsidRDefault="0045432F" w:rsidP="0045432F">
                              <w:r>
                                <w:t>2</w:t>
                              </w:r>
                            </w:p>
                            <w:p w14:paraId="2D80189C" w14:textId="77777777" w:rsidR="0045432F" w:rsidRPr="003E64D5" w:rsidRDefault="0045432F" w:rsidP="0045432F">
                              <w:r>
                                <w:t>disagree</w:t>
                              </w:r>
                            </w:p>
                          </w:txbxContent>
                        </v:textbox>
                      </v:shape>
                      <v:shape id="Text Box 246" o:spid="_x0000_s1154"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" fillcolor="white [3201]" stroked="f" strokeweight=".5pt">
                        <v:textbox inset="0,0,0,0">
                          <w:txbxContent>
                            <w:p w14:paraId="0B4FFBD8" w14:textId="77777777" w:rsidR="0045432F" w:rsidRDefault="0045432F" w:rsidP="0045432F">
                              <w:r>
                                <w:t>3</w:t>
                              </w:r>
                            </w:p>
                            <w:p w14:paraId="167D3988" w14:textId="77777777" w:rsidR="0045432F" w:rsidRPr="003E64D5" w:rsidRDefault="0045432F" w:rsidP="0045432F">
                              <w:r>
                                <w:t>disagree</w:t>
                              </w:r>
                            </w:p>
                          </w:txbxContent>
                        </v:textbox>
                      </v:shape>
                      <v:shape id="Text Box 247" o:spid="_x0000_s1155"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" fillcolor="white [3201]" stroked="f" strokeweight=".5pt">
                        <v:textbox inset="0,0,0,0">
                          <w:txbxContent>
                            <w:p w14:paraId="007241B6" w14:textId="77777777" w:rsidR="0045432F" w:rsidRDefault="0045432F" w:rsidP="0045432F">
                              <w:r>
                                <w:t>4</w:t>
                              </w:r>
                            </w:p>
                            <w:p w14:paraId="3A4F8C41" w14:textId="77777777" w:rsidR="0045432F" w:rsidRPr="003E64D5" w:rsidRDefault="0045432F" w:rsidP="0045432F">
                              <w:r>
                                <w:t>Disagree4</w:t>
                              </w:r>
                            </w:p>
                          </w:txbxContent>
                        </v:textbox>
                      </v:shape>
                      <v:shape id="Text Box 248" o:spid="_x0000_s1156"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" fillcolor="white [3201]" stroked="f" strokeweight=".5pt">
                        <v:textbox inset="0,0,0,0">
                          <w:txbxContent>
                            <w:p w14:paraId="41F2F8C5" w14:textId="77777777" w:rsidR="0045432F" w:rsidRDefault="0045432F" w:rsidP="0045432F">
                              <w:r>
                                <w:t>5</w:t>
                              </w:r>
                            </w:p>
                            <w:p w14:paraId="213E7CCD" w14:textId="77777777" w:rsidR="0045432F" w:rsidRPr="003E64D5" w:rsidRDefault="0045432F" w:rsidP="0045432F">
                              <w:r>
                                <w:t>disagree</w:t>
                              </w:r>
                            </w:p>
                          </w:txbxContent>
                        </v:textbox>
                      </v:shape>
                    </v:group>
                  </w:pict>
                </mc:Fallback>
              </mc:AlternateContent>
            </w:r>
          </w:p>
          <w:p w14:paraId="7125C301" w14:textId="77777777" w:rsidR="0045432F" w:rsidRPr="00214D26" w:rsidRDefault="0045432F" w:rsidP="00BC6E3F">
            <w:pPr>
              <w:rPr>
                <w:color w:val="000000" w:themeColor="text1"/>
              </w:rPr>
            </w:pPr>
          </w:p>
        </w:tc>
      </w:tr>
    </w:tbl>
    <w:p w14:paraId="15787FF5" w14:textId="77777777" w:rsidR="0045432F" w:rsidRDefault="0045432F" w:rsidP="0045432F">
      <w:pPr>
        <w:rPr>
          <w:b/>
          <w:bCs/>
          <w:color w:val="000000" w:themeColor="text1"/>
          <w:sz w:val="28"/>
          <w:szCs w:val="28"/>
        </w:rPr>
      </w:pPr>
    </w:p>
    <w:p w14:paraId="4AD19366" w14:textId="77777777" w:rsidR="0045432F" w:rsidRDefault="0045432F" w:rsidP="0045432F">
      <w:pPr>
        <w:rPr>
          <w:b/>
          <w:bCs/>
          <w:color w:val="000000" w:themeColor="text1"/>
          <w:sz w:val="28"/>
          <w:szCs w:val="28"/>
        </w:rPr>
      </w:pPr>
    </w:p>
    <w:p w14:paraId="65108F23" w14:textId="77777777" w:rsidR="0045432F" w:rsidRDefault="0045432F" w:rsidP="0045432F">
      <w:pPr>
        <w:rPr>
          <w:b/>
          <w:bCs/>
          <w:color w:val="000000" w:themeColor="text1"/>
          <w:sz w:val="28"/>
          <w:szCs w:val="28"/>
        </w:rPr>
      </w:pPr>
    </w:p>
    <w:p w14:paraId="47501ECF" w14:textId="77777777" w:rsidR="0045432F" w:rsidRDefault="0045432F" w:rsidP="0045432F">
      <w:pPr>
        <w:rPr>
          <w:b/>
          <w:bCs/>
          <w:color w:val="000000" w:themeColor="text1"/>
          <w:sz w:val="28"/>
          <w:szCs w:val="28"/>
        </w:rPr>
      </w:pPr>
    </w:p>
    <w:p w14:paraId="67BAD705" w14:textId="77777777" w:rsidR="0045432F" w:rsidRDefault="0045432F" w:rsidP="0045432F">
      <w:pPr>
        <w:rPr>
          <w:color w:val="000000" w:themeColor="text1"/>
          <w:sz w:val="28"/>
          <w:szCs w:val="28"/>
        </w:rPr>
      </w:pPr>
      <w:r>
        <w:rPr>
          <w:b/>
          <w:bCs/>
          <w:color w:val="000000" w:themeColor="text1"/>
          <w:sz w:val="28"/>
          <w:szCs w:val="28"/>
        </w:rPr>
        <w:t>11</w:t>
      </w:r>
      <w:r w:rsidRPr="00214D26">
        <w:rPr>
          <w:b/>
          <w:bCs/>
          <w:color w:val="000000" w:themeColor="text1"/>
          <w:sz w:val="28"/>
          <w:szCs w:val="28"/>
        </w:rPr>
        <w:t>.</w:t>
      </w:r>
      <w:r w:rsidRPr="00214D26">
        <w:rPr>
          <w:b/>
          <w:bCs/>
          <w:color w:val="000000" w:themeColor="text1"/>
          <w:sz w:val="28"/>
          <w:szCs w:val="28"/>
        </w:rPr>
        <w:tab/>
        <w:t>Questions on NASA TLX:</w:t>
      </w:r>
    </w:p>
    <w:p w14:paraId="05D7C345"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r>
        <w:rPr>
          <w:noProof/>
          <w:color w:val="000000" w:themeColor="text1"/>
          <w:sz w:val="28"/>
          <w:szCs w:val="28"/>
        </w:rPr>
        <w:drawing>
          <wp:inline distT="0" distB="0" distL="0" distR="0" wp14:anchorId="55521344" wp14:editId="48BA0B78">
            <wp:extent cx="6291580" cy="6250940"/>
            <wp:effectExtent l="0" t="0" r="0" b="0"/>
            <wp:docPr id="259" name="Picture 259"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with medium confidence"/>
                    <pic:cNvPicPr/>
                  </pic:nvPicPr>
                  <pic:blipFill>
                    <a:blip r:embed="rId127"/>
                    <a:stretch>
                      <a:fillRect/>
                    </a:stretch>
                  </pic:blipFill>
                  <pic:spPr>
                    <a:xfrm>
                      <a:off x="0" y="0"/>
                      <a:ext cx="6291580" cy="6250940"/>
                    </a:xfrm>
                    <a:prstGeom prst="rect">
                      <a:avLst/>
                    </a:prstGeom>
                  </pic:spPr>
                </pic:pic>
              </a:graphicData>
            </a:graphic>
          </wp:inline>
        </w:drawing>
      </w:r>
    </w:p>
    <w:p w14:paraId="416AE97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D8C157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2201A6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4A270CE"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6CE8B4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CC28AC4" w14:textId="77777777" w:rsidR="0045432F" w:rsidRDefault="0045432F" w:rsidP="0045432F">
      <w:pPr>
        <w:pStyle w:val="Heading1"/>
        <w:shd w:val="clear" w:color="auto" w:fill="FFFFFF"/>
        <w:spacing w:before="0" w:beforeAutospacing="0" w:after="0" w:afterAutospacing="0"/>
        <w:rPr>
          <w:rFonts w:ascii="Times" w:hAnsi="Times"/>
          <w:color w:val="000000" w:themeColor="text1"/>
          <w:lang w:val="en-US"/>
        </w:rPr>
      </w:pPr>
    </w:p>
    <w:p w14:paraId="4E528F31" w14:textId="77777777" w:rsidR="0045432F" w:rsidRDefault="0045432F" w:rsidP="0045432F"/>
    <w:p w14:paraId="504C2CBB" w14:textId="77777777" w:rsidR="0045432F" w:rsidRPr="003111CB" w:rsidRDefault="0045432F" w:rsidP="0045432F">
      <w:pPr>
        <w:pStyle w:val="Heading3"/>
        <w:rPr>
          <w:b/>
          <w:bCs/>
          <w:color w:val="000000" w:themeColor="text1"/>
          <w:sz w:val="28"/>
          <w:szCs w:val="28"/>
        </w:rPr>
      </w:pPr>
      <w:r w:rsidRPr="003111CB">
        <w:rPr>
          <w:b/>
          <w:bCs/>
          <w:color w:val="000000" w:themeColor="text1"/>
          <w:sz w:val="28"/>
          <w:szCs w:val="28"/>
        </w:rPr>
        <w:t>Ishihara Color Blindness Test Plates:</w:t>
      </w:r>
    </w:p>
    <w:p w14:paraId="155CEB49" w14:textId="77777777" w:rsidR="0045432F" w:rsidRPr="008C2C8E" w:rsidRDefault="0045432F" w:rsidP="0045432F"/>
    <w:p w14:paraId="28BB11D5" w14:textId="77777777" w:rsidR="0045432F" w:rsidRDefault="0045432F" w:rsidP="0045432F">
      <w:r>
        <w:rPr>
          <w:noProof/>
        </w:rPr>
        <w:drawing>
          <wp:inline distT="0" distB="0" distL="0" distR="0" wp14:anchorId="2456C66C" wp14:editId="3006F02E">
            <wp:extent cx="2674620" cy="2628900"/>
            <wp:effectExtent l="0" t="0" r="0" b="0"/>
            <wp:docPr id="349" name="Picture 349" descr="Ishihara Color Blindness Tes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hihara Color Blindness Test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 xml:space="preserve">          </w:t>
      </w:r>
      <w:r>
        <w:rPr>
          <w:noProof/>
        </w:rPr>
        <w:drawing>
          <wp:inline distT="0" distB="0" distL="0" distR="0" wp14:anchorId="1538F17A" wp14:editId="449483DA">
            <wp:extent cx="2674620" cy="2628900"/>
            <wp:effectExtent l="0" t="0" r="0" b="0"/>
            <wp:docPr id="348" name="Picture 348" descr="Ishihara Color Blindness Tes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hihara Color Blindness Test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BA7E8B4" w14:textId="77777777" w:rsidR="0045432F" w:rsidRDefault="0045432F" w:rsidP="0045432F">
      <w:pPr>
        <w:pStyle w:val="Heading3"/>
        <w:ind w:left="720" w:firstLine="720"/>
      </w:pPr>
      <w:r>
        <w:t xml:space="preserve">    Plate-1</w:t>
      </w:r>
      <w:r w:rsidRPr="008C2C8E">
        <w:t xml:space="preserve"> </w:t>
      </w:r>
      <w:r>
        <w:tab/>
      </w:r>
      <w:r>
        <w:tab/>
      </w:r>
      <w:r>
        <w:tab/>
      </w:r>
      <w:r>
        <w:tab/>
      </w:r>
      <w:r>
        <w:tab/>
      </w:r>
      <w:r>
        <w:tab/>
        <w:t xml:space="preserve">   Plate-2</w:t>
      </w:r>
    </w:p>
    <w:p w14:paraId="63971070" w14:textId="77777777" w:rsidR="0045432F" w:rsidRDefault="0045432F" w:rsidP="0045432F">
      <w:pPr>
        <w:pStyle w:val="Heading3"/>
      </w:pPr>
    </w:p>
    <w:p w14:paraId="355E8ABB" w14:textId="77777777" w:rsidR="0045432F" w:rsidRDefault="0045432F" w:rsidP="0045432F"/>
    <w:p w14:paraId="06FCECF2" w14:textId="77777777" w:rsidR="0045432F" w:rsidRPr="001910CC" w:rsidRDefault="0045432F" w:rsidP="0045432F"/>
    <w:p w14:paraId="301ABE8E" w14:textId="77777777" w:rsidR="0045432F" w:rsidRDefault="0045432F" w:rsidP="0045432F">
      <w:r>
        <w:rPr>
          <w:noProof/>
        </w:rPr>
        <w:drawing>
          <wp:inline distT="0" distB="0" distL="0" distR="0" wp14:anchorId="10931452" wp14:editId="757F4442">
            <wp:extent cx="2674620" cy="2628900"/>
            <wp:effectExtent l="0" t="0" r="0" b="0"/>
            <wp:docPr id="347" name="Picture 347" descr="Ishihara Color Blindness Tes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shihara Color Blindness Test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2E6A9A34" wp14:editId="4AAA8B0A">
            <wp:extent cx="2674620" cy="2628900"/>
            <wp:effectExtent l="0" t="0" r="0" b="0"/>
            <wp:docPr id="346" name="Picture 346" descr="Ishihara Color Blindness Tes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shihara Color Blindness Test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0D0D21BC" w14:textId="77777777" w:rsidR="0045432F" w:rsidRDefault="0045432F" w:rsidP="0045432F">
      <w:pPr>
        <w:pStyle w:val="Heading3"/>
      </w:pPr>
      <w:r>
        <w:t xml:space="preserve">                               Plate-3</w:t>
      </w:r>
      <w:r w:rsidRPr="008C2C8E">
        <w:t xml:space="preserve"> </w:t>
      </w:r>
      <w:r>
        <w:tab/>
      </w:r>
      <w:r>
        <w:tab/>
      </w:r>
      <w:r>
        <w:tab/>
      </w:r>
      <w:r>
        <w:tab/>
      </w:r>
      <w:r>
        <w:tab/>
        <w:t xml:space="preserve">              Plate-4</w:t>
      </w:r>
    </w:p>
    <w:p w14:paraId="4BD3DC19" w14:textId="77777777" w:rsidR="0045432F" w:rsidRDefault="0045432F" w:rsidP="0045432F"/>
    <w:p w14:paraId="19AF8AC5" w14:textId="77777777" w:rsidR="0045432F" w:rsidRDefault="0045432F" w:rsidP="0045432F">
      <w:r>
        <w:rPr>
          <w:noProof/>
        </w:rPr>
        <w:lastRenderedPageBreak/>
        <w:drawing>
          <wp:inline distT="0" distB="0" distL="0" distR="0" wp14:anchorId="0BA4E9C9" wp14:editId="50A96DC1">
            <wp:extent cx="2674620" cy="2628900"/>
            <wp:effectExtent l="0" t="0" r="0" b="0"/>
            <wp:docPr id="345" name="Picture 345" descr="Ishihara Color Blindness Tes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hihara Color Blindness Test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EE465A0" wp14:editId="6B1B5CCD">
            <wp:extent cx="2674620" cy="2628900"/>
            <wp:effectExtent l="0" t="0" r="0" b="0"/>
            <wp:docPr id="344" name="Picture 344" descr="Ishihara Color Blindness Tes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shihara Color Blindness Test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7E6B5951" w14:textId="77777777" w:rsidR="0045432F" w:rsidRDefault="0045432F" w:rsidP="0045432F">
      <w:pPr>
        <w:pStyle w:val="Heading3"/>
        <w:ind w:left="720" w:firstLine="720"/>
      </w:pPr>
      <w:r>
        <w:t>Plate-5</w:t>
      </w:r>
      <w:r w:rsidRPr="008C2C8E">
        <w:t xml:space="preserve"> </w:t>
      </w:r>
      <w:r>
        <w:tab/>
      </w:r>
      <w:r>
        <w:tab/>
      </w:r>
      <w:r>
        <w:tab/>
      </w:r>
      <w:r>
        <w:tab/>
      </w:r>
      <w:r>
        <w:tab/>
      </w:r>
      <w:r>
        <w:tab/>
        <w:t xml:space="preserve">   Plate-6</w:t>
      </w:r>
    </w:p>
    <w:p w14:paraId="774E69A4" w14:textId="77777777" w:rsidR="0045432F" w:rsidRDefault="0045432F" w:rsidP="0045432F"/>
    <w:p w14:paraId="1637A41A" w14:textId="77777777" w:rsidR="0045432F" w:rsidRDefault="0045432F" w:rsidP="0045432F"/>
    <w:p w14:paraId="6F9F4618" w14:textId="77777777" w:rsidR="0045432F" w:rsidRDefault="0045432F" w:rsidP="0045432F"/>
    <w:p w14:paraId="4C50FFF4" w14:textId="77777777" w:rsidR="0045432F" w:rsidRPr="00124E45" w:rsidRDefault="0045432F" w:rsidP="0045432F"/>
    <w:p w14:paraId="5A780995" w14:textId="77777777" w:rsidR="0045432F" w:rsidRDefault="0045432F" w:rsidP="0045432F">
      <w:r>
        <w:rPr>
          <w:noProof/>
        </w:rPr>
        <w:drawing>
          <wp:inline distT="0" distB="0" distL="0" distR="0" wp14:anchorId="13C40EB9" wp14:editId="6375988F">
            <wp:extent cx="2674620" cy="2628900"/>
            <wp:effectExtent l="0" t="0" r="0" b="0"/>
            <wp:docPr id="343" name="Picture 343" descr="Ishihara Color Blindness Tes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shihara Color Blindness Test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316A9F7C" wp14:editId="62752359">
            <wp:extent cx="2674620" cy="2628900"/>
            <wp:effectExtent l="0" t="0" r="0" b="0"/>
            <wp:docPr id="342" name="Picture 342" descr="Ishihara Color Blindness Tes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shihara Color Blindness Test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A148015" w14:textId="77777777" w:rsidR="0045432F" w:rsidRDefault="0045432F" w:rsidP="0045432F">
      <w:pPr>
        <w:pStyle w:val="Heading3"/>
        <w:ind w:left="720" w:firstLine="720"/>
      </w:pPr>
      <w:r>
        <w:t>Plate-7</w:t>
      </w:r>
      <w:r>
        <w:tab/>
      </w:r>
      <w:r>
        <w:tab/>
      </w:r>
      <w:r>
        <w:tab/>
      </w:r>
      <w:r>
        <w:tab/>
      </w:r>
      <w:r>
        <w:tab/>
      </w:r>
      <w:r>
        <w:tab/>
        <w:t xml:space="preserve">              Plate-8</w:t>
      </w:r>
    </w:p>
    <w:p w14:paraId="0F826F23" w14:textId="77777777" w:rsidR="0045432F" w:rsidRDefault="0045432F" w:rsidP="0045432F"/>
    <w:p w14:paraId="19EE4C76" w14:textId="77777777" w:rsidR="0045432F" w:rsidRDefault="0045432F" w:rsidP="0045432F">
      <w:r>
        <w:rPr>
          <w:noProof/>
        </w:rPr>
        <w:lastRenderedPageBreak/>
        <w:drawing>
          <wp:inline distT="0" distB="0" distL="0" distR="0" wp14:anchorId="42D9FC3A" wp14:editId="3FAE1051">
            <wp:extent cx="2674620" cy="2628900"/>
            <wp:effectExtent l="0" t="0" r="0" b="0"/>
            <wp:docPr id="341" name="Picture 341" descr="Ishihara Color Blindness Tes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shihara Color Blindness Test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13B4C5B3" wp14:editId="19112871">
            <wp:extent cx="2674620" cy="2628900"/>
            <wp:effectExtent l="0" t="0" r="0" b="0"/>
            <wp:docPr id="340" name="Picture 340" descr="Ishihara Color Blindness Tes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shihara Color Blindness Test 1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5F80DED" w14:textId="77777777" w:rsidR="0045432F" w:rsidRDefault="0045432F" w:rsidP="0045432F">
      <w:pPr>
        <w:pStyle w:val="Heading3"/>
        <w:ind w:left="720" w:firstLine="720"/>
      </w:pPr>
      <w:r>
        <w:t>Plate-9</w:t>
      </w:r>
      <w:r>
        <w:tab/>
      </w:r>
      <w:r>
        <w:tab/>
      </w:r>
      <w:r>
        <w:tab/>
      </w:r>
      <w:r>
        <w:tab/>
      </w:r>
      <w:r>
        <w:tab/>
      </w:r>
      <w:r>
        <w:tab/>
        <w:t xml:space="preserve">               Plate-10</w:t>
      </w:r>
    </w:p>
    <w:p w14:paraId="783B2CBD" w14:textId="77777777" w:rsidR="0045432F" w:rsidRDefault="0045432F" w:rsidP="0045432F"/>
    <w:p w14:paraId="1130413B" w14:textId="77777777" w:rsidR="0045432F" w:rsidRDefault="0045432F" w:rsidP="0045432F"/>
    <w:p w14:paraId="03431D93" w14:textId="77777777" w:rsidR="0045432F" w:rsidRDefault="0045432F" w:rsidP="0045432F">
      <w:pPr>
        <w:pStyle w:val="Heading3"/>
      </w:pPr>
    </w:p>
    <w:p w14:paraId="40D2392A" w14:textId="77777777" w:rsidR="0045432F" w:rsidRDefault="0045432F" w:rsidP="0045432F">
      <w:r>
        <w:rPr>
          <w:noProof/>
        </w:rPr>
        <w:drawing>
          <wp:inline distT="0" distB="0" distL="0" distR="0" wp14:anchorId="4249244F" wp14:editId="0B02B974">
            <wp:extent cx="2674620" cy="2628900"/>
            <wp:effectExtent l="0" t="0" r="0" b="0"/>
            <wp:docPr id="339" name="Picture 339" descr="Ishihara Color Blindness Tes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shihara Color Blindness Test 1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29146F3" wp14:editId="1A5B8769">
            <wp:extent cx="2674620" cy="2628900"/>
            <wp:effectExtent l="0" t="0" r="0" b="0"/>
            <wp:docPr id="338" name="Picture 338" descr="Ishihara Color Blindness Tes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shihara Color Blindness Test 1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5BE7D2E8" w14:textId="77777777" w:rsidR="0045432F" w:rsidRDefault="0045432F" w:rsidP="0045432F">
      <w:pPr>
        <w:pStyle w:val="Heading3"/>
        <w:ind w:left="720" w:firstLine="720"/>
      </w:pPr>
      <w:r>
        <w:t>Plate-11</w:t>
      </w:r>
      <w:r>
        <w:tab/>
      </w:r>
      <w:r>
        <w:tab/>
      </w:r>
      <w:r>
        <w:tab/>
      </w:r>
      <w:r>
        <w:tab/>
      </w:r>
      <w:r>
        <w:tab/>
      </w:r>
      <w:r>
        <w:tab/>
        <w:t xml:space="preserve">   Plate-12</w:t>
      </w:r>
    </w:p>
    <w:p w14:paraId="6792E62C" w14:textId="77777777" w:rsidR="0045432F" w:rsidRDefault="0045432F" w:rsidP="0045432F"/>
    <w:p w14:paraId="0995024D" w14:textId="77777777" w:rsidR="0045432F" w:rsidRDefault="0045432F" w:rsidP="0045432F">
      <w:r>
        <w:rPr>
          <w:noProof/>
        </w:rPr>
        <w:lastRenderedPageBreak/>
        <w:drawing>
          <wp:inline distT="0" distB="0" distL="0" distR="0" wp14:anchorId="4466844A" wp14:editId="2BEDDDC1">
            <wp:extent cx="2674620" cy="2628900"/>
            <wp:effectExtent l="0" t="0" r="0" b="0"/>
            <wp:docPr id="337" name="Picture 337" descr="Ishihara Color Blindness Tes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shihara Color Blindness Test 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5F610AE8" wp14:editId="28EC3F4C">
            <wp:extent cx="2674620" cy="2628900"/>
            <wp:effectExtent l="0" t="0" r="0" b="0"/>
            <wp:docPr id="296" name="Picture 296" descr="Ishihara Color Blindness Tes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shihara Color Blindness Test 1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485EF0F" w14:textId="77777777" w:rsidR="0045432F" w:rsidRDefault="0045432F" w:rsidP="0045432F">
      <w:pPr>
        <w:pStyle w:val="Heading3"/>
        <w:ind w:left="720" w:firstLine="720"/>
      </w:pPr>
      <w:r>
        <w:t>Plate-13</w:t>
      </w:r>
      <w:r>
        <w:tab/>
      </w:r>
      <w:r>
        <w:tab/>
      </w:r>
      <w:r>
        <w:tab/>
      </w:r>
      <w:r>
        <w:tab/>
      </w:r>
      <w:r>
        <w:tab/>
      </w:r>
      <w:r>
        <w:tab/>
        <w:t xml:space="preserve">   Plate-14</w:t>
      </w:r>
    </w:p>
    <w:p w14:paraId="1130D6F0" w14:textId="77777777" w:rsidR="0045432F" w:rsidRDefault="0045432F" w:rsidP="0045432F"/>
    <w:p w14:paraId="19B2696A" w14:textId="77777777" w:rsidR="0045432F" w:rsidRDefault="0045432F" w:rsidP="0045432F"/>
    <w:p w14:paraId="6C82D222" w14:textId="77777777" w:rsidR="0045432F" w:rsidRDefault="0045432F" w:rsidP="0045432F"/>
    <w:p w14:paraId="71C45F41" w14:textId="77777777" w:rsidR="0045432F" w:rsidRDefault="0045432F" w:rsidP="0045432F"/>
    <w:p w14:paraId="15873907" w14:textId="77777777" w:rsidR="0045432F" w:rsidRDefault="0045432F" w:rsidP="0045432F">
      <w:r>
        <w:rPr>
          <w:noProof/>
        </w:rPr>
        <w:drawing>
          <wp:inline distT="0" distB="0" distL="0" distR="0" wp14:anchorId="0A45185C" wp14:editId="17C43B6B">
            <wp:extent cx="2674620" cy="2628900"/>
            <wp:effectExtent l="0" t="0" r="0" b="0"/>
            <wp:docPr id="289" name="Picture 289" descr="Ishihara Color Blindness Tes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shihara Color Blindness Test 1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5E2841F9" wp14:editId="4977DFF2">
            <wp:extent cx="2674620" cy="2628900"/>
            <wp:effectExtent l="0" t="0" r="0" b="0"/>
            <wp:docPr id="285" name="Picture 285" descr="Ishihara Color Blindness Tes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shihara Color Blindness Test 1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7FA3711E" w14:textId="77777777" w:rsidR="0045432F" w:rsidRDefault="0045432F" w:rsidP="0045432F">
      <w:pPr>
        <w:pStyle w:val="Heading3"/>
        <w:ind w:left="720" w:firstLine="720"/>
      </w:pPr>
      <w:r>
        <w:t>Plate-15</w:t>
      </w:r>
      <w:r>
        <w:tab/>
      </w:r>
      <w:r>
        <w:tab/>
      </w:r>
      <w:r>
        <w:tab/>
      </w:r>
      <w:r>
        <w:tab/>
      </w:r>
      <w:r>
        <w:tab/>
      </w:r>
      <w:r>
        <w:tab/>
        <w:t xml:space="preserve">   Plate-16</w:t>
      </w:r>
    </w:p>
    <w:p w14:paraId="3C379937" w14:textId="77777777" w:rsidR="0045432F" w:rsidRDefault="0045432F" w:rsidP="0045432F"/>
    <w:p w14:paraId="3BFD9CA3" w14:textId="77777777" w:rsidR="0045432F" w:rsidRDefault="0045432F" w:rsidP="0045432F">
      <w:r>
        <w:rPr>
          <w:noProof/>
        </w:rPr>
        <w:lastRenderedPageBreak/>
        <w:drawing>
          <wp:inline distT="0" distB="0" distL="0" distR="0" wp14:anchorId="16D735BC" wp14:editId="59353993">
            <wp:extent cx="2674620" cy="2628900"/>
            <wp:effectExtent l="0" t="0" r="0" b="0"/>
            <wp:docPr id="278" name="Picture 278" descr="Ishihara Color Blindness Tes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shihara Color Blindness Test 1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69EE92CB" wp14:editId="00826026">
            <wp:extent cx="2674620" cy="2628900"/>
            <wp:effectExtent l="0" t="0" r="0" b="0"/>
            <wp:docPr id="277" name="Picture 277" descr="Ishihara Color Blindness Tes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shihara Color Blindness Test 1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0B6EE1E6" w14:textId="77777777" w:rsidR="0045432F" w:rsidRDefault="0045432F" w:rsidP="0045432F">
      <w:pPr>
        <w:pStyle w:val="Heading3"/>
        <w:ind w:left="720" w:firstLine="720"/>
      </w:pPr>
      <w:r>
        <w:t>Plate-17</w:t>
      </w:r>
      <w:r>
        <w:tab/>
      </w:r>
      <w:r>
        <w:tab/>
      </w:r>
      <w:r>
        <w:tab/>
      </w:r>
      <w:r>
        <w:tab/>
      </w:r>
      <w:r>
        <w:tab/>
      </w:r>
      <w:r>
        <w:tab/>
        <w:t xml:space="preserve">   Plate-18</w:t>
      </w:r>
    </w:p>
    <w:p w14:paraId="37DCEF60" w14:textId="77777777" w:rsidR="0045432F" w:rsidRDefault="0045432F" w:rsidP="0045432F"/>
    <w:p w14:paraId="31D7FFE8" w14:textId="77777777" w:rsidR="0045432F" w:rsidRDefault="0045432F" w:rsidP="0045432F"/>
    <w:p w14:paraId="46812C71" w14:textId="77777777" w:rsidR="0045432F" w:rsidRDefault="0045432F" w:rsidP="0045432F"/>
    <w:p w14:paraId="6492B7A0" w14:textId="77777777" w:rsidR="0045432F" w:rsidRDefault="0045432F" w:rsidP="0045432F">
      <w:pPr>
        <w:pStyle w:val="Heading3"/>
      </w:pPr>
    </w:p>
    <w:p w14:paraId="6B9B6763" w14:textId="77777777" w:rsidR="0045432F" w:rsidRDefault="0045432F" w:rsidP="0045432F">
      <w:r>
        <w:rPr>
          <w:noProof/>
        </w:rPr>
        <w:drawing>
          <wp:inline distT="0" distB="0" distL="0" distR="0" wp14:anchorId="24AF4296" wp14:editId="729A317B">
            <wp:extent cx="2674620" cy="2628900"/>
            <wp:effectExtent l="0" t="0" r="0" b="0"/>
            <wp:docPr id="275" name="Picture 275" descr="Ishihara Color Blindness Tes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shihara Color Blindness Test 1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206941D8" wp14:editId="010FCAF9">
            <wp:extent cx="2674620" cy="2628900"/>
            <wp:effectExtent l="0" t="0" r="0" b="0"/>
            <wp:docPr id="274" name="Picture 274" descr="Ishihara Color Blindness Tes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shihara Color Blindness Test 2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3DA413E" w14:textId="77777777" w:rsidR="0045432F" w:rsidRDefault="0045432F" w:rsidP="0045432F">
      <w:pPr>
        <w:pStyle w:val="Heading3"/>
        <w:ind w:left="720" w:firstLine="720"/>
      </w:pPr>
      <w:r>
        <w:t>Plate-19</w:t>
      </w:r>
      <w:r>
        <w:tab/>
      </w:r>
      <w:r>
        <w:tab/>
      </w:r>
      <w:r>
        <w:tab/>
      </w:r>
      <w:r>
        <w:tab/>
      </w:r>
      <w:r>
        <w:tab/>
      </w:r>
      <w:r>
        <w:tab/>
        <w:t xml:space="preserve">   Plate-20</w:t>
      </w:r>
    </w:p>
    <w:p w14:paraId="2705C02A" w14:textId="77777777" w:rsidR="0045432F" w:rsidRDefault="0045432F" w:rsidP="0045432F"/>
    <w:p w14:paraId="22A9E087" w14:textId="77777777" w:rsidR="0045432F" w:rsidRDefault="0045432F" w:rsidP="0045432F">
      <w:r>
        <w:rPr>
          <w:noProof/>
        </w:rPr>
        <w:lastRenderedPageBreak/>
        <w:drawing>
          <wp:inline distT="0" distB="0" distL="0" distR="0" wp14:anchorId="55EA5B38" wp14:editId="1ABA45FE">
            <wp:extent cx="2674620" cy="2628900"/>
            <wp:effectExtent l="0" t="0" r="0" b="0"/>
            <wp:docPr id="270" name="Picture 270" descr="Ishihara Color Blindness Tes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shihara Color Blindness Test 2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771BED9F" wp14:editId="0577F07D">
            <wp:extent cx="2674620" cy="2628900"/>
            <wp:effectExtent l="0" t="0" r="0" b="0"/>
            <wp:docPr id="264" name="Picture 264" descr="Ishihara Color Blindness Tes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shihara Color Blindness Test 2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A1769A4" w14:textId="77777777" w:rsidR="0045432F" w:rsidRDefault="0045432F" w:rsidP="0045432F">
      <w:pPr>
        <w:pStyle w:val="Heading3"/>
        <w:ind w:left="720" w:firstLine="720"/>
      </w:pPr>
      <w:r>
        <w:t>Plate-21</w:t>
      </w:r>
      <w:r>
        <w:tab/>
      </w:r>
      <w:r>
        <w:tab/>
      </w:r>
      <w:r>
        <w:tab/>
      </w:r>
      <w:r>
        <w:tab/>
      </w:r>
      <w:r>
        <w:tab/>
      </w:r>
      <w:r>
        <w:tab/>
        <w:t xml:space="preserve">   Plate-22</w:t>
      </w:r>
    </w:p>
    <w:p w14:paraId="1F3CA72D" w14:textId="77777777" w:rsidR="0045432F" w:rsidRDefault="0045432F" w:rsidP="0045432F"/>
    <w:p w14:paraId="74E620B7" w14:textId="77777777" w:rsidR="0045432F" w:rsidRDefault="0045432F" w:rsidP="0045432F"/>
    <w:p w14:paraId="3B82159A" w14:textId="77777777" w:rsidR="0045432F" w:rsidRDefault="0045432F" w:rsidP="0045432F"/>
    <w:p w14:paraId="08837803" w14:textId="77777777" w:rsidR="0045432F" w:rsidRDefault="0045432F" w:rsidP="0045432F"/>
    <w:p w14:paraId="369FAE02" w14:textId="77777777" w:rsidR="0045432F" w:rsidRDefault="0045432F" w:rsidP="0045432F">
      <w:r>
        <w:rPr>
          <w:noProof/>
        </w:rPr>
        <w:drawing>
          <wp:inline distT="0" distB="0" distL="0" distR="0" wp14:anchorId="6551AB79" wp14:editId="092C266A">
            <wp:extent cx="2674620" cy="2628900"/>
            <wp:effectExtent l="0" t="0" r="0" b="0"/>
            <wp:docPr id="260" name="Picture 260" descr="Ishihara Color Blindness Tes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shihara Color Blindness Test 2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7DCA61BB" wp14:editId="58145019">
            <wp:extent cx="2674620" cy="2628900"/>
            <wp:effectExtent l="0" t="0" r="0" b="0"/>
            <wp:docPr id="261" name="Picture 261" descr="Ishihara Color Blindness Tes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shihara Color Blindness Test 2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6E34EEE" w14:textId="77777777" w:rsidR="0045432F" w:rsidRDefault="0045432F" w:rsidP="0045432F">
      <w:pPr>
        <w:pStyle w:val="Heading3"/>
        <w:ind w:left="720" w:firstLine="720"/>
      </w:pPr>
      <w:r>
        <w:t>Plate-23</w:t>
      </w:r>
      <w:r>
        <w:tab/>
      </w:r>
      <w:r>
        <w:tab/>
      </w:r>
      <w:r>
        <w:tab/>
      </w:r>
      <w:r>
        <w:tab/>
      </w:r>
      <w:r>
        <w:tab/>
      </w:r>
      <w:r>
        <w:tab/>
        <w:t xml:space="preserve">   Plate-24</w:t>
      </w:r>
    </w:p>
    <w:p w14:paraId="7957CFE2" w14:textId="77777777" w:rsidR="0045432F" w:rsidRPr="00CC3D58" w:rsidRDefault="0045432F" w:rsidP="0045432F"/>
    <w:p w14:paraId="38CEFF9F" w14:textId="77777777" w:rsidR="0045432F" w:rsidRDefault="0045432F" w:rsidP="0045432F">
      <w:pPr>
        <w:spacing w:before="100" w:beforeAutospacing="1" w:after="100" w:afterAutospacing="1"/>
      </w:pPr>
    </w:p>
    <w:p w14:paraId="78314D9A" w14:textId="77777777" w:rsidR="0045432F" w:rsidRPr="00A87284" w:rsidRDefault="0045432F" w:rsidP="0045432F">
      <w:pPr>
        <w:spacing w:before="100" w:beforeAutospacing="1" w:after="100" w:afterAutospacing="1"/>
      </w:pPr>
    </w:p>
    <w:p w14:paraId="167AFACB" w14:textId="77777777" w:rsidR="0045432F" w:rsidRPr="002E48C9"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6D9891D" w14:textId="77777777" w:rsidR="00BA06AE" w:rsidRDefault="00BA06AE">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br w:type="page"/>
      </w:r>
    </w:p>
    <w:p w14:paraId="47BF66DE" w14:textId="77777777" w:rsidR="001B7CBE" w:rsidRPr="00BB7AB3" w:rsidRDefault="001B7CBE" w:rsidP="00BB7AB3">
      <w:pPr>
        <w:spacing w:line="360" w:lineRule="auto"/>
        <w:jc w:val="both"/>
        <w:rPr>
          <w:rFonts w:ascii="Times" w:hAnsi="Times"/>
          <w:color w:val="000000" w:themeColor="text1"/>
          <w:sz w:val="23"/>
          <w:szCs w:val="23"/>
          <w:shd w:val="clear" w:color="auto" w:fill="FFFFFF"/>
          <w:lang w:val="en-US"/>
        </w:rPr>
      </w:pPr>
    </w:p>
    <w:sectPr w:rsidR="001B7CBE" w:rsidRPr="00BB7AB3" w:rsidSect="0045432F">
      <w:headerReference w:type="default" r:id="rId152"/>
      <w:pgSz w:w="11906" w:h="16838"/>
      <w:pgMar w:top="1440" w:right="1440" w:bottom="1440" w:left="1440" w:header="0" w:footer="34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9047C3" w14:textId="77777777" w:rsidR="007E3F72" w:rsidRDefault="007E3F72" w:rsidP="002C2CD3">
      <w:r>
        <w:separator/>
      </w:r>
    </w:p>
  </w:endnote>
  <w:endnote w:type="continuationSeparator" w:id="0">
    <w:p w14:paraId="099CA20C" w14:textId="77777777" w:rsidR="007E3F72" w:rsidRDefault="007E3F72"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w:altName w:val="﷽﷽﷽﷽﷽﷽﷽㾀"/>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ff2">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STIXGeneral-Regular">
    <w:altName w:val="STIXGeneral"/>
    <w:panose1 w:val="00000000000000000000"/>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ppleSystemUIFontBold">
    <w:altName w:val="Calibri"/>
    <w:panose1 w:val="020B0604020202020204"/>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dvTimes">
    <w:altName w:val="Cambria"/>
    <w:panose1 w:val="020B0604020202020204"/>
    <w:charset w:val="00"/>
    <w:family w:val="roman"/>
    <w:notTrueType/>
    <w:pitch w:val="default"/>
  </w:font>
  <w:font w:name="AdvP7C2E">
    <w:altName w:val="Cambria"/>
    <w:panose1 w:val="020B0604020202020204"/>
    <w:charset w:val="00"/>
    <w:family w:val="roman"/>
    <w:notTrueType/>
    <w:pitch w:val="default"/>
  </w:font>
  <w:font w:name="AdvP7C34">
    <w:altName w:val="Cambria"/>
    <w:panose1 w:val="020B0604020202020204"/>
    <w:charset w:val="00"/>
    <w:family w:val="roman"/>
    <w:pitch w:val="default"/>
  </w:font>
  <w:font w:name="`˚">
    <w:altName w:val="Calibri"/>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6EDD0F85" w:rsidR="00AC5BB4" w:rsidRDefault="00AC5BB4" w:rsidP="00167A8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0591884"/>
      <w:docPartObj>
        <w:docPartGallery w:val="Page Numbers (Bottom of Page)"/>
        <w:docPartUnique/>
      </w:docPartObj>
    </w:sdtPr>
    <w:sdtEndPr>
      <w:rPr>
        <w:rStyle w:val="PageNumber"/>
      </w:rPr>
    </w:sdtEndPr>
    <w:sdtContent>
      <w:p w14:paraId="6CA735A3" w14:textId="4A82CBD5" w:rsidR="00167A8D" w:rsidRDefault="00167A8D" w:rsidP="004543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sdtContent>
  </w:sdt>
  <w:p w14:paraId="7349C5D0" w14:textId="77777777" w:rsidR="00AC5BB4" w:rsidRDefault="00AC5BB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822128" w14:textId="77777777" w:rsidR="007E3F72" w:rsidRDefault="007E3F72" w:rsidP="002C2CD3">
      <w:r>
        <w:separator/>
      </w:r>
    </w:p>
  </w:footnote>
  <w:footnote w:type="continuationSeparator" w:id="0">
    <w:p w14:paraId="722D9373" w14:textId="77777777" w:rsidR="007E3F72" w:rsidRDefault="007E3F72" w:rsidP="002C2C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37DC7D" w14:textId="77777777" w:rsidR="00EC024D" w:rsidRDefault="00EC02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C506A" w14:textId="77777777" w:rsidR="00BA06AE" w:rsidRDefault="00BA06AE">
    <w:pPr>
      <w:pStyle w:val="Header"/>
    </w:pPr>
  </w:p>
  <w:p w14:paraId="40C423E2" w14:textId="77777777" w:rsidR="00BA06AE" w:rsidRDefault="00BA06AE">
    <w:pPr>
      <w:pStyle w:val="Header"/>
    </w:pPr>
  </w:p>
  <w:p w14:paraId="42374313" w14:textId="0F699B47" w:rsidR="00BA06AE" w:rsidRDefault="00BA06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83FF5"/>
    <w:multiLevelType w:val="hybridMultilevel"/>
    <w:tmpl w:val="4260B4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1C43EFA"/>
    <w:multiLevelType w:val="multilevel"/>
    <w:tmpl w:val="760AF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8715CF4"/>
    <w:multiLevelType w:val="hybridMultilevel"/>
    <w:tmpl w:val="791A57C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0341FE2"/>
    <w:multiLevelType w:val="hybridMultilevel"/>
    <w:tmpl w:val="AD320718"/>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7157E8F"/>
    <w:multiLevelType w:val="hybridMultilevel"/>
    <w:tmpl w:val="F176D7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27220346"/>
    <w:multiLevelType w:val="hybridMultilevel"/>
    <w:tmpl w:val="206C51A0"/>
    <w:lvl w:ilvl="0" w:tplc="00000001">
      <w:start w:val="1"/>
      <w:numFmt w:val="bullet"/>
      <w:lvlText w:val="•"/>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CD22C0B"/>
    <w:multiLevelType w:val="hybridMultilevel"/>
    <w:tmpl w:val="9AE02FA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0672F4B"/>
    <w:multiLevelType w:val="multilevel"/>
    <w:tmpl w:val="2C04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49E5335"/>
    <w:multiLevelType w:val="hybridMultilevel"/>
    <w:tmpl w:val="B45A884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34DB7AC3"/>
    <w:multiLevelType w:val="multilevel"/>
    <w:tmpl w:val="C0B0CA7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AA20B9E"/>
    <w:multiLevelType w:val="hybridMultilevel"/>
    <w:tmpl w:val="AAD058C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AD95A1E"/>
    <w:multiLevelType w:val="hybridMultilevel"/>
    <w:tmpl w:val="1764B8C4"/>
    <w:lvl w:ilvl="0" w:tplc="3CDC178E">
      <w:start w:val="1"/>
      <w:numFmt w:val="decimal"/>
      <w:lvlText w:val="%1."/>
      <w:lvlJc w:val="left"/>
      <w:pPr>
        <w:ind w:left="360" w:hanging="360"/>
      </w:pPr>
      <w:rPr>
        <w:rFonts w:hint="default"/>
        <w:color w:val="555555"/>
        <w:sz w:val="23"/>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403E5CDF"/>
    <w:multiLevelType w:val="hybridMultilevel"/>
    <w:tmpl w:val="30CA0CA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47ED0F96"/>
    <w:multiLevelType w:val="multilevel"/>
    <w:tmpl w:val="3BE2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184C3B"/>
    <w:multiLevelType w:val="multilevel"/>
    <w:tmpl w:val="666CC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67E91C9E"/>
    <w:multiLevelType w:val="hybridMultilevel"/>
    <w:tmpl w:val="B630F8D8"/>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68A43403"/>
    <w:multiLevelType w:val="multilevel"/>
    <w:tmpl w:val="27AA1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B0C00B7"/>
    <w:multiLevelType w:val="hybridMultilevel"/>
    <w:tmpl w:val="24DA1038"/>
    <w:lvl w:ilvl="0" w:tplc="9F22803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B6C51D9"/>
    <w:multiLevelType w:val="hybridMultilevel"/>
    <w:tmpl w:val="2B4C8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0345563"/>
    <w:multiLevelType w:val="hybridMultilevel"/>
    <w:tmpl w:val="1FFC73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7A112619"/>
    <w:multiLevelType w:val="multilevel"/>
    <w:tmpl w:val="7902A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BC761CE"/>
    <w:multiLevelType w:val="multilevel"/>
    <w:tmpl w:val="48929DE8"/>
    <w:lvl w:ilvl="0">
      <w:start w:val="2"/>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5"/>
  </w:num>
  <w:num w:numId="2">
    <w:abstractNumId w:val="22"/>
  </w:num>
  <w:num w:numId="3">
    <w:abstractNumId w:val="20"/>
  </w:num>
  <w:num w:numId="4">
    <w:abstractNumId w:val="0"/>
  </w:num>
  <w:num w:numId="5">
    <w:abstractNumId w:val="17"/>
  </w:num>
  <w:num w:numId="6">
    <w:abstractNumId w:val="13"/>
  </w:num>
  <w:num w:numId="7">
    <w:abstractNumId w:val="1"/>
  </w:num>
  <w:num w:numId="8">
    <w:abstractNumId w:val="11"/>
  </w:num>
  <w:num w:numId="9">
    <w:abstractNumId w:val="12"/>
  </w:num>
  <w:num w:numId="10">
    <w:abstractNumId w:val="4"/>
  </w:num>
  <w:num w:numId="11">
    <w:abstractNumId w:val="18"/>
  </w:num>
  <w:num w:numId="12">
    <w:abstractNumId w:val="8"/>
  </w:num>
  <w:num w:numId="13">
    <w:abstractNumId w:val="10"/>
  </w:num>
  <w:num w:numId="14">
    <w:abstractNumId w:val="2"/>
  </w:num>
  <w:num w:numId="15">
    <w:abstractNumId w:val="19"/>
  </w:num>
  <w:num w:numId="16">
    <w:abstractNumId w:val="23"/>
  </w:num>
  <w:num w:numId="17">
    <w:abstractNumId w:val="7"/>
  </w:num>
  <w:num w:numId="18">
    <w:abstractNumId w:val="21"/>
  </w:num>
  <w:num w:numId="19">
    <w:abstractNumId w:val="16"/>
  </w:num>
  <w:num w:numId="20">
    <w:abstractNumId w:val="6"/>
  </w:num>
  <w:num w:numId="21">
    <w:abstractNumId w:val="9"/>
  </w:num>
  <w:num w:numId="22">
    <w:abstractNumId w:val="5"/>
  </w:num>
  <w:num w:numId="23">
    <w:abstractNumId w:val="14"/>
  </w:num>
  <w:num w:numId="24">
    <w:abstractNumId w:val="3"/>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shid Islam">
    <w15:presenceInfo w15:providerId="None" w15:userId="Rashid Isl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1551"/>
    <w:rsid w:val="00002539"/>
    <w:rsid w:val="0000355E"/>
    <w:rsid w:val="0000356C"/>
    <w:rsid w:val="0000543B"/>
    <w:rsid w:val="00006522"/>
    <w:rsid w:val="00006613"/>
    <w:rsid w:val="00007B37"/>
    <w:rsid w:val="00010F75"/>
    <w:rsid w:val="00014485"/>
    <w:rsid w:val="0001595C"/>
    <w:rsid w:val="00016490"/>
    <w:rsid w:val="0001794C"/>
    <w:rsid w:val="00020FDC"/>
    <w:rsid w:val="00023DD6"/>
    <w:rsid w:val="0003008B"/>
    <w:rsid w:val="000325CB"/>
    <w:rsid w:val="00034C7B"/>
    <w:rsid w:val="00034CBD"/>
    <w:rsid w:val="00036E60"/>
    <w:rsid w:val="000372B8"/>
    <w:rsid w:val="00037951"/>
    <w:rsid w:val="0004148C"/>
    <w:rsid w:val="00041576"/>
    <w:rsid w:val="000416E5"/>
    <w:rsid w:val="00045570"/>
    <w:rsid w:val="0004566B"/>
    <w:rsid w:val="000460F2"/>
    <w:rsid w:val="000474C7"/>
    <w:rsid w:val="00047B0C"/>
    <w:rsid w:val="00050C48"/>
    <w:rsid w:val="00051B59"/>
    <w:rsid w:val="000536B5"/>
    <w:rsid w:val="0005403A"/>
    <w:rsid w:val="00056296"/>
    <w:rsid w:val="00056712"/>
    <w:rsid w:val="0005771F"/>
    <w:rsid w:val="00057FDE"/>
    <w:rsid w:val="000605F8"/>
    <w:rsid w:val="000652C0"/>
    <w:rsid w:val="0007081D"/>
    <w:rsid w:val="000721F9"/>
    <w:rsid w:val="00073B1E"/>
    <w:rsid w:val="00075146"/>
    <w:rsid w:val="00075B3B"/>
    <w:rsid w:val="000761B8"/>
    <w:rsid w:val="00077C86"/>
    <w:rsid w:val="00080E79"/>
    <w:rsid w:val="000835DE"/>
    <w:rsid w:val="000939CE"/>
    <w:rsid w:val="00095220"/>
    <w:rsid w:val="00097EC5"/>
    <w:rsid w:val="000A145E"/>
    <w:rsid w:val="000A2F40"/>
    <w:rsid w:val="000A3E44"/>
    <w:rsid w:val="000A407E"/>
    <w:rsid w:val="000A46A6"/>
    <w:rsid w:val="000A4EDC"/>
    <w:rsid w:val="000A69BF"/>
    <w:rsid w:val="000A70BE"/>
    <w:rsid w:val="000B3CE6"/>
    <w:rsid w:val="000B4071"/>
    <w:rsid w:val="000C03AA"/>
    <w:rsid w:val="000C03D2"/>
    <w:rsid w:val="000C5D98"/>
    <w:rsid w:val="000C6028"/>
    <w:rsid w:val="000D61D1"/>
    <w:rsid w:val="000D74E5"/>
    <w:rsid w:val="000D78E8"/>
    <w:rsid w:val="000E1C40"/>
    <w:rsid w:val="000E4190"/>
    <w:rsid w:val="000E5736"/>
    <w:rsid w:val="000E675E"/>
    <w:rsid w:val="000E6B46"/>
    <w:rsid w:val="000E7C01"/>
    <w:rsid w:val="000F17CA"/>
    <w:rsid w:val="000F498A"/>
    <w:rsid w:val="000F76EA"/>
    <w:rsid w:val="00100440"/>
    <w:rsid w:val="00100C7F"/>
    <w:rsid w:val="001014F0"/>
    <w:rsid w:val="0010350E"/>
    <w:rsid w:val="00103A39"/>
    <w:rsid w:val="00103EB0"/>
    <w:rsid w:val="00105159"/>
    <w:rsid w:val="00105590"/>
    <w:rsid w:val="00105880"/>
    <w:rsid w:val="00105A3F"/>
    <w:rsid w:val="00106E34"/>
    <w:rsid w:val="00117086"/>
    <w:rsid w:val="001175F0"/>
    <w:rsid w:val="00121EAE"/>
    <w:rsid w:val="0012405D"/>
    <w:rsid w:val="00124490"/>
    <w:rsid w:val="0012733A"/>
    <w:rsid w:val="00130BE1"/>
    <w:rsid w:val="00135F16"/>
    <w:rsid w:val="0014108C"/>
    <w:rsid w:val="00141DD8"/>
    <w:rsid w:val="00143327"/>
    <w:rsid w:val="001436F2"/>
    <w:rsid w:val="001517E9"/>
    <w:rsid w:val="00153AAF"/>
    <w:rsid w:val="00155D62"/>
    <w:rsid w:val="001577CE"/>
    <w:rsid w:val="00157C2E"/>
    <w:rsid w:val="0016026C"/>
    <w:rsid w:val="001602B6"/>
    <w:rsid w:val="00160DED"/>
    <w:rsid w:val="00160EFF"/>
    <w:rsid w:val="00162DFA"/>
    <w:rsid w:val="00162E4A"/>
    <w:rsid w:val="00164D7A"/>
    <w:rsid w:val="0016572F"/>
    <w:rsid w:val="00166008"/>
    <w:rsid w:val="0016682E"/>
    <w:rsid w:val="0016768D"/>
    <w:rsid w:val="00167A8D"/>
    <w:rsid w:val="00170412"/>
    <w:rsid w:val="00170C9B"/>
    <w:rsid w:val="001724D8"/>
    <w:rsid w:val="00172620"/>
    <w:rsid w:val="00173648"/>
    <w:rsid w:val="00175010"/>
    <w:rsid w:val="0017536F"/>
    <w:rsid w:val="0017657E"/>
    <w:rsid w:val="001806BF"/>
    <w:rsid w:val="00182518"/>
    <w:rsid w:val="00186F12"/>
    <w:rsid w:val="00190E1A"/>
    <w:rsid w:val="00192110"/>
    <w:rsid w:val="00194555"/>
    <w:rsid w:val="00195BEA"/>
    <w:rsid w:val="001968C5"/>
    <w:rsid w:val="001A2380"/>
    <w:rsid w:val="001A5E0C"/>
    <w:rsid w:val="001B3BBA"/>
    <w:rsid w:val="001B3CA7"/>
    <w:rsid w:val="001B598C"/>
    <w:rsid w:val="001B7CBE"/>
    <w:rsid w:val="001C0C08"/>
    <w:rsid w:val="001C47CB"/>
    <w:rsid w:val="001D1796"/>
    <w:rsid w:val="001D28E3"/>
    <w:rsid w:val="001D33F3"/>
    <w:rsid w:val="001E310E"/>
    <w:rsid w:val="001E5054"/>
    <w:rsid w:val="001E7217"/>
    <w:rsid w:val="001F137E"/>
    <w:rsid w:val="001F2935"/>
    <w:rsid w:val="001F3770"/>
    <w:rsid w:val="001F4C42"/>
    <w:rsid w:val="001F54D9"/>
    <w:rsid w:val="001F591B"/>
    <w:rsid w:val="001F6F98"/>
    <w:rsid w:val="00200B34"/>
    <w:rsid w:val="00200D7B"/>
    <w:rsid w:val="00202AAB"/>
    <w:rsid w:val="0020335E"/>
    <w:rsid w:val="0020661B"/>
    <w:rsid w:val="00212B09"/>
    <w:rsid w:val="00212C0C"/>
    <w:rsid w:val="0021522D"/>
    <w:rsid w:val="00215E7E"/>
    <w:rsid w:val="002160E5"/>
    <w:rsid w:val="0021770F"/>
    <w:rsid w:val="0022223C"/>
    <w:rsid w:val="002227B1"/>
    <w:rsid w:val="00222DA8"/>
    <w:rsid w:val="00224FA2"/>
    <w:rsid w:val="00225574"/>
    <w:rsid w:val="002258A8"/>
    <w:rsid w:val="002267AE"/>
    <w:rsid w:val="00227234"/>
    <w:rsid w:val="0023087F"/>
    <w:rsid w:val="00230ED5"/>
    <w:rsid w:val="002329B6"/>
    <w:rsid w:val="00237CA0"/>
    <w:rsid w:val="00240623"/>
    <w:rsid w:val="00244E8C"/>
    <w:rsid w:val="00245A71"/>
    <w:rsid w:val="002461C8"/>
    <w:rsid w:val="00251C2E"/>
    <w:rsid w:val="00252BB0"/>
    <w:rsid w:val="002543BD"/>
    <w:rsid w:val="0025551D"/>
    <w:rsid w:val="0025729D"/>
    <w:rsid w:val="00260105"/>
    <w:rsid w:val="00261869"/>
    <w:rsid w:val="00263698"/>
    <w:rsid w:val="00264371"/>
    <w:rsid w:val="002646E3"/>
    <w:rsid w:val="0026507B"/>
    <w:rsid w:val="002716FC"/>
    <w:rsid w:val="00281A5B"/>
    <w:rsid w:val="002901E4"/>
    <w:rsid w:val="00290271"/>
    <w:rsid w:val="00291CD0"/>
    <w:rsid w:val="00293FCA"/>
    <w:rsid w:val="00295341"/>
    <w:rsid w:val="002A16AA"/>
    <w:rsid w:val="002A3781"/>
    <w:rsid w:val="002A43A7"/>
    <w:rsid w:val="002A5022"/>
    <w:rsid w:val="002A5C48"/>
    <w:rsid w:val="002A6B70"/>
    <w:rsid w:val="002B6218"/>
    <w:rsid w:val="002B668F"/>
    <w:rsid w:val="002B79B0"/>
    <w:rsid w:val="002C2529"/>
    <w:rsid w:val="002C2CD3"/>
    <w:rsid w:val="002C45A9"/>
    <w:rsid w:val="002C6910"/>
    <w:rsid w:val="002C773D"/>
    <w:rsid w:val="002D5BC0"/>
    <w:rsid w:val="002D5FA8"/>
    <w:rsid w:val="002E48C9"/>
    <w:rsid w:val="002E4C11"/>
    <w:rsid w:val="002E71C3"/>
    <w:rsid w:val="002E76FD"/>
    <w:rsid w:val="002E7BF4"/>
    <w:rsid w:val="002F1500"/>
    <w:rsid w:val="002F2CD1"/>
    <w:rsid w:val="002F3764"/>
    <w:rsid w:val="002F7C44"/>
    <w:rsid w:val="0030034A"/>
    <w:rsid w:val="00301A80"/>
    <w:rsid w:val="00301BEC"/>
    <w:rsid w:val="00302F66"/>
    <w:rsid w:val="00303F5D"/>
    <w:rsid w:val="003048B7"/>
    <w:rsid w:val="00305BD9"/>
    <w:rsid w:val="00305F9E"/>
    <w:rsid w:val="00306E8E"/>
    <w:rsid w:val="00307047"/>
    <w:rsid w:val="00307097"/>
    <w:rsid w:val="00311536"/>
    <w:rsid w:val="003116CD"/>
    <w:rsid w:val="00312D87"/>
    <w:rsid w:val="00313D53"/>
    <w:rsid w:val="003206F1"/>
    <w:rsid w:val="003217D7"/>
    <w:rsid w:val="00321994"/>
    <w:rsid w:val="00323D4D"/>
    <w:rsid w:val="0032417A"/>
    <w:rsid w:val="0032606B"/>
    <w:rsid w:val="00330810"/>
    <w:rsid w:val="00331214"/>
    <w:rsid w:val="00341436"/>
    <w:rsid w:val="003428EC"/>
    <w:rsid w:val="003457E3"/>
    <w:rsid w:val="0034652D"/>
    <w:rsid w:val="0034683A"/>
    <w:rsid w:val="00347626"/>
    <w:rsid w:val="00351474"/>
    <w:rsid w:val="003527F7"/>
    <w:rsid w:val="003545C8"/>
    <w:rsid w:val="00356503"/>
    <w:rsid w:val="00357AD6"/>
    <w:rsid w:val="00360373"/>
    <w:rsid w:val="003605DF"/>
    <w:rsid w:val="003638D1"/>
    <w:rsid w:val="00364BC9"/>
    <w:rsid w:val="00365D5B"/>
    <w:rsid w:val="00370619"/>
    <w:rsid w:val="00372FC2"/>
    <w:rsid w:val="00375942"/>
    <w:rsid w:val="00377D1D"/>
    <w:rsid w:val="0038110E"/>
    <w:rsid w:val="00381F0D"/>
    <w:rsid w:val="003866E0"/>
    <w:rsid w:val="003910F1"/>
    <w:rsid w:val="0039370B"/>
    <w:rsid w:val="003957DE"/>
    <w:rsid w:val="00397501"/>
    <w:rsid w:val="003A004E"/>
    <w:rsid w:val="003A11E1"/>
    <w:rsid w:val="003A3D25"/>
    <w:rsid w:val="003A3F64"/>
    <w:rsid w:val="003A588A"/>
    <w:rsid w:val="003A6598"/>
    <w:rsid w:val="003A76D7"/>
    <w:rsid w:val="003A7C37"/>
    <w:rsid w:val="003B2F8B"/>
    <w:rsid w:val="003B32E1"/>
    <w:rsid w:val="003B3F2B"/>
    <w:rsid w:val="003B6E21"/>
    <w:rsid w:val="003C02C5"/>
    <w:rsid w:val="003C2C97"/>
    <w:rsid w:val="003C347F"/>
    <w:rsid w:val="003C749E"/>
    <w:rsid w:val="003D017A"/>
    <w:rsid w:val="003D6EF6"/>
    <w:rsid w:val="003D723A"/>
    <w:rsid w:val="003D7783"/>
    <w:rsid w:val="003E0EA2"/>
    <w:rsid w:val="003E116C"/>
    <w:rsid w:val="003E13DC"/>
    <w:rsid w:val="003E14A2"/>
    <w:rsid w:val="003E2FE7"/>
    <w:rsid w:val="003E4A60"/>
    <w:rsid w:val="003E6819"/>
    <w:rsid w:val="003E7693"/>
    <w:rsid w:val="003F09CA"/>
    <w:rsid w:val="003F0C8D"/>
    <w:rsid w:val="003F1B09"/>
    <w:rsid w:val="003F2FEA"/>
    <w:rsid w:val="003F59F8"/>
    <w:rsid w:val="003F62CA"/>
    <w:rsid w:val="003F66E0"/>
    <w:rsid w:val="004006E9"/>
    <w:rsid w:val="004033D5"/>
    <w:rsid w:val="00404E2B"/>
    <w:rsid w:val="004106BD"/>
    <w:rsid w:val="00410F5A"/>
    <w:rsid w:val="00412624"/>
    <w:rsid w:val="00415A5C"/>
    <w:rsid w:val="00416D94"/>
    <w:rsid w:val="004177E9"/>
    <w:rsid w:val="0042133B"/>
    <w:rsid w:val="00421E2C"/>
    <w:rsid w:val="00425704"/>
    <w:rsid w:val="0042775F"/>
    <w:rsid w:val="00430AA4"/>
    <w:rsid w:val="00430F71"/>
    <w:rsid w:val="00432492"/>
    <w:rsid w:val="00433665"/>
    <w:rsid w:val="00433F34"/>
    <w:rsid w:val="004343E7"/>
    <w:rsid w:val="004375FF"/>
    <w:rsid w:val="00440281"/>
    <w:rsid w:val="004433D1"/>
    <w:rsid w:val="00443ED0"/>
    <w:rsid w:val="00445EBA"/>
    <w:rsid w:val="00447C8E"/>
    <w:rsid w:val="00452432"/>
    <w:rsid w:val="0045432F"/>
    <w:rsid w:val="00455473"/>
    <w:rsid w:val="00460C6F"/>
    <w:rsid w:val="00461270"/>
    <w:rsid w:val="00462A06"/>
    <w:rsid w:val="00463F53"/>
    <w:rsid w:val="00470B56"/>
    <w:rsid w:val="004714C9"/>
    <w:rsid w:val="00474734"/>
    <w:rsid w:val="004757A1"/>
    <w:rsid w:val="00475DF6"/>
    <w:rsid w:val="00476124"/>
    <w:rsid w:val="00476133"/>
    <w:rsid w:val="0047635E"/>
    <w:rsid w:val="00486B1D"/>
    <w:rsid w:val="00495130"/>
    <w:rsid w:val="00496855"/>
    <w:rsid w:val="0049742C"/>
    <w:rsid w:val="004A0EB5"/>
    <w:rsid w:val="004A21EE"/>
    <w:rsid w:val="004A2907"/>
    <w:rsid w:val="004A3D05"/>
    <w:rsid w:val="004A43F2"/>
    <w:rsid w:val="004A712B"/>
    <w:rsid w:val="004B03B6"/>
    <w:rsid w:val="004B1799"/>
    <w:rsid w:val="004B2741"/>
    <w:rsid w:val="004B34B6"/>
    <w:rsid w:val="004B4681"/>
    <w:rsid w:val="004B4CDA"/>
    <w:rsid w:val="004B506B"/>
    <w:rsid w:val="004B6799"/>
    <w:rsid w:val="004D0F19"/>
    <w:rsid w:val="004D22A8"/>
    <w:rsid w:val="004D2C9A"/>
    <w:rsid w:val="004D3D2A"/>
    <w:rsid w:val="004D4971"/>
    <w:rsid w:val="004D611C"/>
    <w:rsid w:val="004D7DB8"/>
    <w:rsid w:val="004E1704"/>
    <w:rsid w:val="004E35C4"/>
    <w:rsid w:val="004E547F"/>
    <w:rsid w:val="004E57F0"/>
    <w:rsid w:val="004E7357"/>
    <w:rsid w:val="004F693D"/>
    <w:rsid w:val="00501A93"/>
    <w:rsid w:val="00506689"/>
    <w:rsid w:val="005108B5"/>
    <w:rsid w:val="00512113"/>
    <w:rsid w:val="00517E03"/>
    <w:rsid w:val="005256D6"/>
    <w:rsid w:val="00526984"/>
    <w:rsid w:val="00533423"/>
    <w:rsid w:val="005364C8"/>
    <w:rsid w:val="00537E11"/>
    <w:rsid w:val="00540DD3"/>
    <w:rsid w:val="00542A77"/>
    <w:rsid w:val="00543BD7"/>
    <w:rsid w:val="00545A0D"/>
    <w:rsid w:val="00546193"/>
    <w:rsid w:val="005516D0"/>
    <w:rsid w:val="00551AF2"/>
    <w:rsid w:val="00553B44"/>
    <w:rsid w:val="0055678F"/>
    <w:rsid w:val="00557F85"/>
    <w:rsid w:val="0056396A"/>
    <w:rsid w:val="00566112"/>
    <w:rsid w:val="00570006"/>
    <w:rsid w:val="005706DA"/>
    <w:rsid w:val="005708E7"/>
    <w:rsid w:val="00572BCE"/>
    <w:rsid w:val="00573766"/>
    <w:rsid w:val="00575139"/>
    <w:rsid w:val="00577622"/>
    <w:rsid w:val="00580E24"/>
    <w:rsid w:val="0058388E"/>
    <w:rsid w:val="005848BC"/>
    <w:rsid w:val="005867B7"/>
    <w:rsid w:val="00591701"/>
    <w:rsid w:val="005921DF"/>
    <w:rsid w:val="0059255A"/>
    <w:rsid w:val="00596514"/>
    <w:rsid w:val="005A27D4"/>
    <w:rsid w:val="005A46E1"/>
    <w:rsid w:val="005A681E"/>
    <w:rsid w:val="005A7A34"/>
    <w:rsid w:val="005B1310"/>
    <w:rsid w:val="005B276D"/>
    <w:rsid w:val="005B5AD4"/>
    <w:rsid w:val="005B719C"/>
    <w:rsid w:val="005C2991"/>
    <w:rsid w:val="005C3E0F"/>
    <w:rsid w:val="005C6C76"/>
    <w:rsid w:val="005C7AE9"/>
    <w:rsid w:val="005E0B03"/>
    <w:rsid w:val="005E1E31"/>
    <w:rsid w:val="005E39D9"/>
    <w:rsid w:val="005E413F"/>
    <w:rsid w:val="005E4203"/>
    <w:rsid w:val="005E49B1"/>
    <w:rsid w:val="005E5245"/>
    <w:rsid w:val="005E70E5"/>
    <w:rsid w:val="005E752D"/>
    <w:rsid w:val="005F16C2"/>
    <w:rsid w:val="006004D3"/>
    <w:rsid w:val="00602BC0"/>
    <w:rsid w:val="0061004F"/>
    <w:rsid w:val="00610134"/>
    <w:rsid w:val="00613119"/>
    <w:rsid w:val="006143B2"/>
    <w:rsid w:val="00614A9D"/>
    <w:rsid w:val="00615BAA"/>
    <w:rsid w:val="0061741E"/>
    <w:rsid w:val="00620422"/>
    <w:rsid w:val="006243B3"/>
    <w:rsid w:val="006253E7"/>
    <w:rsid w:val="00626E28"/>
    <w:rsid w:val="00631553"/>
    <w:rsid w:val="00635B44"/>
    <w:rsid w:val="00636672"/>
    <w:rsid w:val="00636AFD"/>
    <w:rsid w:val="0064202D"/>
    <w:rsid w:val="00644426"/>
    <w:rsid w:val="00646D78"/>
    <w:rsid w:val="0065118E"/>
    <w:rsid w:val="00653359"/>
    <w:rsid w:val="00653B2B"/>
    <w:rsid w:val="00660DD3"/>
    <w:rsid w:val="0066467C"/>
    <w:rsid w:val="00666ABE"/>
    <w:rsid w:val="006703A9"/>
    <w:rsid w:val="0067108F"/>
    <w:rsid w:val="00674F6A"/>
    <w:rsid w:val="006769FB"/>
    <w:rsid w:val="00682340"/>
    <w:rsid w:val="00682B06"/>
    <w:rsid w:val="00683069"/>
    <w:rsid w:val="00687776"/>
    <w:rsid w:val="00687950"/>
    <w:rsid w:val="006905BC"/>
    <w:rsid w:val="00694F70"/>
    <w:rsid w:val="0069669F"/>
    <w:rsid w:val="00697523"/>
    <w:rsid w:val="0069799D"/>
    <w:rsid w:val="006A10ED"/>
    <w:rsid w:val="006A4813"/>
    <w:rsid w:val="006A4AF0"/>
    <w:rsid w:val="006B0DAB"/>
    <w:rsid w:val="006B192C"/>
    <w:rsid w:val="006B275F"/>
    <w:rsid w:val="006B42B8"/>
    <w:rsid w:val="006B4E75"/>
    <w:rsid w:val="006B634F"/>
    <w:rsid w:val="006C3FFB"/>
    <w:rsid w:val="006C7B86"/>
    <w:rsid w:val="006D0106"/>
    <w:rsid w:val="006D0DB4"/>
    <w:rsid w:val="006D48D6"/>
    <w:rsid w:val="006D4F97"/>
    <w:rsid w:val="006D6932"/>
    <w:rsid w:val="006D6F85"/>
    <w:rsid w:val="006D7DBA"/>
    <w:rsid w:val="006E15D9"/>
    <w:rsid w:val="006E2143"/>
    <w:rsid w:val="006E28A9"/>
    <w:rsid w:val="006E33A8"/>
    <w:rsid w:val="006E6213"/>
    <w:rsid w:val="006F2543"/>
    <w:rsid w:val="006F2BF0"/>
    <w:rsid w:val="006F4BB2"/>
    <w:rsid w:val="006F648F"/>
    <w:rsid w:val="006F75ED"/>
    <w:rsid w:val="00700CAA"/>
    <w:rsid w:val="007020BF"/>
    <w:rsid w:val="007033C1"/>
    <w:rsid w:val="007035E1"/>
    <w:rsid w:val="0070743E"/>
    <w:rsid w:val="0070792D"/>
    <w:rsid w:val="0071149D"/>
    <w:rsid w:val="007127DD"/>
    <w:rsid w:val="00713030"/>
    <w:rsid w:val="00714BE9"/>
    <w:rsid w:val="00717376"/>
    <w:rsid w:val="0072003C"/>
    <w:rsid w:val="00720E4B"/>
    <w:rsid w:val="00725257"/>
    <w:rsid w:val="00730584"/>
    <w:rsid w:val="00730A85"/>
    <w:rsid w:val="00733DEA"/>
    <w:rsid w:val="00737738"/>
    <w:rsid w:val="00740547"/>
    <w:rsid w:val="00740594"/>
    <w:rsid w:val="00741903"/>
    <w:rsid w:val="00743054"/>
    <w:rsid w:val="0074659D"/>
    <w:rsid w:val="00751B8F"/>
    <w:rsid w:val="00752BEC"/>
    <w:rsid w:val="00753610"/>
    <w:rsid w:val="0075393D"/>
    <w:rsid w:val="00767F33"/>
    <w:rsid w:val="00770A02"/>
    <w:rsid w:val="00771902"/>
    <w:rsid w:val="0077259D"/>
    <w:rsid w:val="00775C7C"/>
    <w:rsid w:val="0077687F"/>
    <w:rsid w:val="007806AD"/>
    <w:rsid w:val="00784992"/>
    <w:rsid w:val="0078502B"/>
    <w:rsid w:val="0078691D"/>
    <w:rsid w:val="00786FD7"/>
    <w:rsid w:val="00792970"/>
    <w:rsid w:val="007935E7"/>
    <w:rsid w:val="00796221"/>
    <w:rsid w:val="007A0343"/>
    <w:rsid w:val="007A3F33"/>
    <w:rsid w:val="007A6DF7"/>
    <w:rsid w:val="007A72DA"/>
    <w:rsid w:val="007A7B35"/>
    <w:rsid w:val="007B0210"/>
    <w:rsid w:val="007B03B3"/>
    <w:rsid w:val="007B163D"/>
    <w:rsid w:val="007B4D8D"/>
    <w:rsid w:val="007B68A3"/>
    <w:rsid w:val="007C05E3"/>
    <w:rsid w:val="007C1DAB"/>
    <w:rsid w:val="007D0E5F"/>
    <w:rsid w:val="007D6AA4"/>
    <w:rsid w:val="007E3F72"/>
    <w:rsid w:val="007E419A"/>
    <w:rsid w:val="007E7E99"/>
    <w:rsid w:val="007F09D3"/>
    <w:rsid w:val="007F31A6"/>
    <w:rsid w:val="00800F7D"/>
    <w:rsid w:val="00801E4F"/>
    <w:rsid w:val="008038B0"/>
    <w:rsid w:val="00807FF3"/>
    <w:rsid w:val="00812969"/>
    <w:rsid w:val="00814A5E"/>
    <w:rsid w:val="00822F76"/>
    <w:rsid w:val="00824F2E"/>
    <w:rsid w:val="00825BF9"/>
    <w:rsid w:val="00826999"/>
    <w:rsid w:val="00826EC8"/>
    <w:rsid w:val="00827CFD"/>
    <w:rsid w:val="0083398E"/>
    <w:rsid w:val="00834004"/>
    <w:rsid w:val="0083587B"/>
    <w:rsid w:val="00842045"/>
    <w:rsid w:val="0084291E"/>
    <w:rsid w:val="008448E8"/>
    <w:rsid w:val="00844937"/>
    <w:rsid w:val="00845B50"/>
    <w:rsid w:val="00847A21"/>
    <w:rsid w:val="0085125F"/>
    <w:rsid w:val="00851C1C"/>
    <w:rsid w:val="00854CBD"/>
    <w:rsid w:val="0085727B"/>
    <w:rsid w:val="00864150"/>
    <w:rsid w:val="00864B88"/>
    <w:rsid w:val="00866AB8"/>
    <w:rsid w:val="0087251A"/>
    <w:rsid w:val="00873471"/>
    <w:rsid w:val="00873BE9"/>
    <w:rsid w:val="00873CDE"/>
    <w:rsid w:val="008841B9"/>
    <w:rsid w:val="00887056"/>
    <w:rsid w:val="00887176"/>
    <w:rsid w:val="0089125C"/>
    <w:rsid w:val="00892C1C"/>
    <w:rsid w:val="00896F64"/>
    <w:rsid w:val="008A08CB"/>
    <w:rsid w:val="008A2516"/>
    <w:rsid w:val="008A3559"/>
    <w:rsid w:val="008A462F"/>
    <w:rsid w:val="008A5C01"/>
    <w:rsid w:val="008A5CCC"/>
    <w:rsid w:val="008A6B09"/>
    <w:rsid w:val="008A72BB"/>
    <w:rsid w:val="008B0C60"/>
    <w:rsid w:val="008B0CB3"/>
    <w:rsid w:val="008B13E5"/>
    <w:rsid w:val="008B20DB"/>
    <w:rsid w:val="008B395F"/>
    <w:rsid w:val="008B40DC"/>
    <w:rsid w:val="008B462D"/>
    <w:rsid w:val="008B5610"/>
    <w:rsid w:val="008B61C1"/>
    <w:rsid w:val="008B73E6"/>
    <w:rsid w:val="008C0AA4"/>
    <w:rsid w:val="008C34F8"/>
    <w:rsid w:val="008C3CAF"/>
    <w:rsid w:val="008C499F"/>
    <w:rsid w:val="008D09C6"/>
    <w:rsid w:val="008D215F"/>
    <w:rsid w:val="008D550C"/>
    <w:rsid w:val="008D6F29"/>
    <w:rsid w:val="008E00B5"/>
    <w:rsid w:val="008E3EFB"/>
    <w:rsid w:val="008E7027"/>
    <w:rsid w:val="008E7626"/>
    <w:rsid w:val="008F3596"/>
    <w:rsid w:val="008F6828"/>
    <w:rsid w:val="008F723E"/>
    <w:rsid w:val="00900308"/>
    <w:rsid w:val="00901C6E"/>
    <w:rsid w:val="00902F61"/>
    <w:rsid w:val="00903A0E"/>
    <w:rsid w:val="00907BA0"/>
    <w:rsid w:val="00907EE7"/>
    <w:rsid w:val="00912405"/>
    <w:rsid w:val="00915173"/>
    <w:rsid w:val="0091642A"/>
    <w:rsid w:val="00917A04"/>
    <w:rsid w:val="00917F2C"/>
    <w:rsid w:val="00920A0E"/>
    <w:rsid w:val="00927AD6"/>
    <w:rsid w:val="0093112E"/>
    <w:rsid w:val="009318E0"/>
    <w:rsid w:val="00934220"/>
    <w:rsid w:val="00935EAA"/>
    <w:rsid w:val="0094141F"/>
    <w:rsid w:val="00942ECF"/>
    <w:rsid w:val="009435E4"/>
    <w:rsid w:val="009449E8"/>
    <w:rsid w:val="0094676A"/>
    <w:rsid w:val="009508BD"/>
    <w:rsid w:val="00952FE4"/>
    <w:rsid w:val="00954FEA"/>
    <w:rsid w:val="00955696"/>
    <w:rsid w:val="0096312B"/>
    <w:rsid w:val="00963EC0"/>
    <w:rsid w:val="00966853"/>
    <w:rsid w:val="00967D23"/>
    <w:rsid w:val="0097156B"/>
    <w:rsid w:val="00971CB5"/>
    <w:rsid w:val="009727CC"/>
    <w:rsid w:val="0097317D"/>
    <w:rsid w:val="009734C7"/>
    <w:rsid w:val="0098148F"/>
    <w:rsid w:val="00986DF2"/>
    <w:rsid w:val="00995523"/>
    <w:rsid w:val="009A331C"/>
    <w:rsid w:val="009A6920"/>
    <w:rsid w:val="009A6C01"/>
    <w:rsid w:val="009B0091"/>
    <w:rsid w:val="009B476F"/>
    <w:rsid w:val="009B5990"/>
    <w:rsid w:val="009B5CC2"/>
    <w:rsid w:val="009B6CA6"/>
    <w:rsid w:val="009B6D65"/>
    <w:rsid w:val="009B7FB7"/>
    <w:rsid w:val="009C03D0"/>
    <w:rsid w:val="009C7911"/>
    <w:rsid w:val="009D20AF"/>
    <w:rsid w:val="009D2A0B"/>
    <w:rsid w:val="009D3469"/>
    <w:rsid w:val="009D3864"/>
    <w:rsid w:val="009D3E90"/>
    <w:rsid w:val="009D579E"/>
    <w:rsid w:val="009D6AF4"/>
    <w:rsid w:val="009D71E8"/>
    <w:rsid w:val="009D7395"/>
    <w:rsid w:val="009E0C1B"/>
    <w:rsid w:val="009E224F"/>
    <w:rsid w:val="009E5A4D"/>
    <w:rsid w:val="009E712C"/>
    <w:rsid w:val="009F037D"/>
    <w:rsid w:val="009F0817"/>
    <w:rsid w:val="009F534A"/>
    <w:rsid w:val="009F5BAC"/>
    <w:rsid w:val="009F5C0E"/>
    <w:rsid w:val="00A02668"/>
    <w:rsid w:val="00A076FF"/>
    <w:rsid w:val="00A11BBE"/>
    <w:rsid w:val="00A16578"/>
    <w:rsid w:val="00A16CFB"/>
    <w:rsid w:val="00A171E7"/>
    <w:rsid w:val="00A2025E"/>
    <w:rsid w:val="00A21577"/>
    <w:rsid w:val="00A22865"/>
    <w:rsid w:val="00A22D00"/>
    <w:rsid w:val="00A273A9"/>
    <w:rsid w:val="00A3217F"/>
    <w:rsid w:val="00A33728"/>
    <w:rsid w:val="00A3384A"/>
    <w:rsid w:val="00A35956"/>
    <w:rsid w:val="00A35E9C"/>
    <w:rsid w:val="00A41A0B"/>
    <w:rsid w:val="00A448C8"/>
    <w:rsid w:val="00A45B60"/>
    <w:rsid w:val="00A475C4"/>
    <w:rsid w:val="00A47AB9"/>
    <w:rsid w:val="00A5111E"/>
    <w:rsid w:val="00A5159B"/>
    <w:rsid w:val="00A53E80"/>
    <w:rsid w:val="00A54FA5"/>
    <w:rsid w:val="00A55E53"/>
    <w:rsid w:val="00A642CE"/>
    <w:rsid w:val="00A64648"/>
    <w:rsid w:val="00A658B1"/>
    <w:rsid w:val="00A66B72"/>
    <w:rsid w:val="00A67D91"/>
    <w:rsid w:val="00A72423"/>
    <w:rsid w:val="00A778B6"/>
    <w:rsid w:val="00A815AB"/>
    <w:rsid w:val="00A82A8B"/>
    <w:rsid w:val="00A8454A"/>
    <w:rsid w:val="00A84A22"/>
    <w:rsid w:val="00A859C3"/>
    <w:rsid w:val="00A85ABD"/>
    <w:rsid w:val="00A86A18"/>
    <w:rsid w:val="00A877E9"/>
    <w:rsid w:val="00A91376"/>
    <w:rsid w:val="00A94431"/>
    <w:rsid w:val="00A94517"/>
    <w:rsid w:val="00A96F1D"/>
    <w:rsid w:val="00AA0971"/>
    <w:rsid w:val="00AA2BA3"/>
    <w:rsid w:val="00AA61C1"/>
    <w:rsid w:val="00AB0364"/>
    <w:rsid w:val="00AB127F"/>
    <w:rsid w:val="00AB1519"/>
    <w:rsid w:val="00AB2AE9"/>
    <w:rsid w:val="00AB3C3D"/>
    <w:rsid w:val="00AB3CD4"/>
    <w:rsid w:val="00AC0F35"/>
    <w:rsid w:val="00AC5BB4"/>
    <w:rsid w:val="00AC74A9"/>
    <w:rsid w:val="00AC7726"/>
    <w:rsid w:val="00AD622D"/>
    <w:rsid w:val="00AD64EE"/>
    <w:rsid w:val="00AD7155"/>
    <w:rsid w:val="00AE1BB4"/>
    <w:rsid w:val="00AE435E"/>
    <w:rsid w:val="00AE4BDB"/>
    <w:rsid w:val="00AE6EF7"/>
    <w:rsid w:val="00AF3976"/>
    <w:rsid w:val="00AF46FB"/>
    <w:rsid w:val="00AF57D9"/>
    <w:rsid w:val="00B00EE7"/>
    <w:rsid w:val="00B02A7F"/>
    <w:rsid w:val="00B051A4"/>
    <w:rsid w:val="00B0654A"/>
    <w:rsid w:val="00B065EA"/>
    <w:rsid w:val="00B07D94"/>
    <w:rsid w:val="00B11675"/>
    <w:rsid w:val="00B1190A"/>
    <w:rsid w:val="00B16726"/>
    <w:rsid w:val="00B16B52"/>
    <w:rsid w:val="00B214CF"/>
    <w:rsid w:val="00B21C48"/>
    <w:rsid w:val="00B22B3E"/>
    <w:rsid w:val="00B34322"/>
    <w:rsid w:val="00B34D56"/>
    <w:rsid w:val="00B35C7E"/>
    <w:rsid w:val="00B37EFD"/>
    <w:rsid w:val="00B4180E"/>
    <w:rsid w:val="00B41A54"/>
    <w:rsid w:val="00B41CE1"/>
    <w:rsid w:val="00B478F2"/>
    <w:rsid w:val="00B52322"/>
    <w:rsid w:val="00B5276B"/>
    <w:rsid w:val="00B6042B"/>
    <w:rsid w:val="00B612D7"/>
    <w:rsid w:val="00B61E97"/>
    <w:rsid w:val="00B73951"/>
    <w:rsid w:val="00B76F3D"/>
    <w:rsid w:val="00B804AB"/>
    <w:rsid w:val="00B80CA5"/>
    <w:rsid w:val="00B93B73"/>
    <w:rsid w:val="00B95BA9"/>
    <w:rsid w:val="00BA06AE"/>
    <w:rsid w:val="00BA278A"/>
    <w:rsid w:val="00BA54BC"/>
    <w:rsid w:val="00BA5B38"/>
    <w:rsid w:val="00BB327A"/>
    <w:rsid w:val="00BB43E5"/>
    <w:rsid w:val="00BB57D0"/>
    <w:rsid w:val="00BB7AB3"/>
    <w:rsid w:val="00BC067E"/>
    <w:rsid w:val="00BC40F0"/>
    <w:rsid w:val="00BC64EC"/>
    <w:rsid w:val="00BC6568"/>
    <w:rsid w:val="00BC6AE7"/>
    <w:rsid w:val="00BC6FC8"/>
    <w:rsid w:val="00BC79E6"/>
    <w:rsid w:val="00BD30E2"/>
    <w:rsid w:val="00BD36B6"/>
    <w:rsid w:val="00BD3BDE"/>
    <w:rsid w:val="00BD711B"/>
    <w:rsid w:val="00BE02D1"/>
    <w:rsid w:val="00BE06F8"/>
    <w:rsid w:val="00BE1208"/>
    <w:rsid w:val="00BE2A8F"/>
    <w:rsid w:val="00BE4694"/>
    <w:rsid w:val="00BE5E54"/>
    <w:rsid w:val="00BE6A58"/>
    <w:rsid w:val="00BE726E"/>
    <w:rsid w:val="00BE7DBB"/>
    <w:rsid w:val="00BF0675"/>
    <w:rsid w:val="00BF1CD2"/>
    <w:rsid w:val="00BF59D4"/>
    <w:rsid w:val="00BF73AA"/>
    <w:rsid w:val="00C014CE"/>
    <w:rsid w:val="00C12633"/>
    <w:rsid w:val="00C158C9"/>
    <w:rsid w:val="00C16659"/>
    <w:rsid w:val="00C17C8E"/>
    <w:rsid w:val="00C2180D"/>
    <w:rsid w:val="00C229D7"/>
    <w:rsid w:val="00C23BC9"/>
    <w:rsid w:val="00C240C4"/>
    <w:rsid w:val="00C2498F"/>
    <w:rsid w:val="00C24E90"/>
    <w:rsid w:val="00C25760"/>
    <w:rsid w:val="00C32CE3"/>
    <w:rsid w:val="00C3509D"/>
    <w:rsid w:val="00C3583A"/>
    <w:rsid w:val="00C35DF4"/>
    <w:rsid w:val="00C375D8"/>
    <w:rsid w:val="00C412EA"/>
    <w:rsid w:val="00C413E7"/>
    <w:rsid w:val="00C42BA9"/>
    <w:rsid w:val="00C44435"/>
    <w:rsid w:val="00C45023"/>
    <w:rsid w:val="00C54DF8"/>
    <w:rsid w:val="00C54E8C"/>
    <w:rsid w:val="00C60E37"/>
    <w:rsid w:val="00C627E2"/>
    <w:rsid w:val="00C70DCA"/>
    <w:rsid w:val="00C72407"/>
    <w:rsid w:val="00C75D87"/>
    <w:rsid w:val="00C769E6"/>
    <w:rsid w:val="00C803CA"/>
    <w:rsid w:val="00C8231A"/>
    <w:rsid w:val="00C84363"/>
    <w:rsid w:val="00C90E2D"/>
    <w:rsid w:val="00CA0ED4"/>
    <w:rsid w:val="00CA6389"/>
    <w:rsid w:val="00CA6BE3"/>
    <w:rsid w:val="00CB13A7"/>
    <w:rsid w:val="00CB2E8E"/>
    <w:rsid w:val="00CC0B0A"/>
    <w:rsid w:val="00CC121B"/>
    <w:rsid w:val="00CC2A24"/>
    <w:rsid w:val="00CC3445"/>
    <w:rsid w:val="00CD1B9D"/>
    <w:rsid w:val="00CD2F0E"/>
    <w:rsid w:val="00CD3EFC"/>
    <w:rsid w:val="00CD5B5A"/>
    <w:rsid w:val="00CE09E7"/>
    <w:rsid w:val="00CE5430"/>
    <w:rsid w:val="00CF1126"/>
    <w:rsid w:val="00CF3E6C"/>
    <w:rsid w:val="00CF4531"/>
    <w:rsid w:val="00CF605B"/>
    <w:rsid w:val="00CF6817"/>
    <w:rsid w:val="00D005F4"/>
    <w:rsid w:val="00D04B94"/>
    <w:rsid w:val="00D056C3"/>
    <w:rsid w:val="00D06BA2"/>
    <w:rsid w:val="00D07162"/>
    <w:rsid w:val="00D139C7"/>
    <w:rsid w:val="00D14636"/>
    <w:rsid w:val="00D1612D"/>
    <w:rsid w:val="00D176B1"/>
    <w:rsid w:val="00D22861"/>
    <w:rsid w:val="00D24128"/>
    <w:rsid w:val="00D2470E"/>
    <w:rsid w:val="00D260A5"/>
    <w:rsid w:val="00D300BD"/>
    <w:rsid w:val="00D317DD"/>
    <w:rsid w:val="00D323F2"/>
    <w:rsid w:val="00D4247A"/>
    <w:rsid w:val="00D44109"/>
    <w:rsid w:val="00D4478C"/>
    <w:rsid w:val="00D50733"/>
    <w:rsid w:val="00D5172F"/>
    <w:rsid w:val="00D51809"/>
    <w:rsid w:val="00D5196D"/>
    <w:rsid w:val="00D51F6A"/>
    <w:rsid w:val="00D52517"/>
    <w:rsid w:val="00D5296D"/>
    <w:rsid w:val="00D5300B"/>
    <w:rsid w:val="00D55795"/>
    <w:rsid w:val="00D6210D"/>
    <w:rsid w:val="00D635C1"/>
    <w:rsid w:val="00D65F0E"/>
    <w:rsid w:val="00D676AA"/>
    <w:rsid w:val="00D70217"/>
    <w:rsid w:val="00D72440"/>
    <w:rsid w:val="00D7450C"/>
    <w:rsid w:val="00D755F8"/>
    <w:rsid w:val="00D75A75"/>
    <w:rsid w:val="00D75B88"/>
    <w:rsid w:val="00D80678"/>
    <w:rsid w:val="00D85D0D"/>
    <w:rsid w:val="00D93E11"/>
    <w:rsid w:val="00D978EF"/>
    <w:rsid w:val="00DA0C81"/>
    <w:rsid w:val="00DA32CD"/>
    <w:rsid w:val="00DA366A"/>
    <w:rsid w:val="00DA5FA1"/>
    <w:rsid w:val="00DA6E1D"/>
    <w:rsid w:val="00DA7839"/>
    <w:rsid w:val="00DB1095"/>
    <w:rsid w:val="00DB3CFC"/>
    <w:rsid w:val="00DB7662"/>
    <w:rsid w:val="00DC240C"/>
    <w:rsid w:val="00DC2BDD"/>
    <w:rsid w:val="00DC7099"/>
    <w:rsid w:val="00DD2224"/>
    <w:rsid w:val="00DD2F47"/>
    <w:rsid w:val="00DD4052"/>
    <w:rsid w:val="00DD40D1"/>
    <w:rsid w:val="00DD56B8"/>
    <w:rsid w:val="00DE0233"/>
    <w:rsid w:val="00DE4401"/>
    <w:rsid w:val="00DE56AD"/>
    <w:rsid w:val="00DE61F0"/>
    <w:rsid w:val="00DF4458"/>
    <w:rsid w:val="00DF6686"/>
    <w:rsid w:val="00DF7BF7"/>
    <w:rsid w:val="00E006B3"/>
    <w:rsid w:val="00E00FE9"/>
    <w:rsid w:val="00E02A04"/>
    <w:rsid w:val="00E03146"/>
    <w:rsid w:val="00E052E4"/>
    <w:rsid w:val="00E11E3B"/>
    <w:rsid w:val="00E11F8F"/>
    <w:rsid w:val="00E137D0"/>
    <w:rsid w:val="00E17C01"/>
    <w:rsid w:val="00E20760"/>
    <w:rsid w:val="00E21470"/>
    <w:rsid w:val="00E218FB"/>
    <w:rsid w:val="00E233FB"/>
    <w:rsid w:val="00E241DA"/>
    <w:rsid w:val="00E24FFB"/>
    <w:rsid w:val="00E256B3"/>
    <w:rsid w:val="00E2582F"/>
    <w:rsid w:val="00E265CA"/>
    <w:rsid w:val="00E269C0"/>
    <w:rsid w:val="00E277C9"/>
    <w:rsid w:val="00E308C0"/>
    <w:rsid w:val="00E326AC"/>
    <w:rsid w:val="00E32DC5"/>
    <w:rsid w:val="00E34031"/>
    <w:rsid w:val="00E34657"/>
    <w:rsid w:val="00E37CA9"/>
    <w:rsid w:val="00E419BC"/>
    <w:rsid w:val="00E43652"/>
    <w:rsid w:val="00E47C50"/>
    <w:rsid w:val="00E500CD"/>
    <w:rsid w:val="00E52B78"/>
    <w:rsid w:val="00E52BF6"/>
    <w:rsid w:val="00E54656"/>
    <w:rsid w:val="00E54B87"/>
    <w:rsid w:val="00E564AD"/>
    <w:rsid w:val="00E60C2B"/>
    <w:rsid w:val="00E64045"/>
    <w:rsid w:val="00E64571"/>
    <w:rsid w:val="00E74EA3"/>
    <w:rsid w:val="00E81400"/>
    <w:rsid w:val="00E849A7"/>
    <w:rsid w:val="00E90B43"/>
    <w:rsid w:val="00E93D5A"/>
    <w:rsid w:val="00E94939"/>
    <w:rsid w:val="00E94E50"/>
    <w:rsid w:val="00E955CF"/>
    <w:rsid w:val="00EA0350"/>
    <w:rsid w:val="00EA0409"/>
    <w:rsid w:val="00EA10C5"/>
    <w:rsid w:val="00EA12DB"/>
    <w:rsid w:val="00EA1809"/>
    <w:rsid w:val="00EA2141"/>
    <w:rsid w:val="00EA2BED"/>
    <w:rsid w:val="00EB1C71"/>
    <w:rsid w:val="00EB2C4A"/>
    <w:rsid w:val="00EB5866"/>
    <w:rsid w:val="00EB6130"/>
    <w:rsid w:val="00EB6B04"/>
    <w:rsid w:val="00EC024D"/>
    <w:rsid w:val="00EC0423"/>
    <w:rsid w:val="00EC5877"/>
    <w:rsid w:val="00EC5B70"/>
    <w:rsid w:val="00EC627F"/>
    <w:rsid w:val="00ED0908"/>
    <w:rsid w:val="00ED5C4D"/>
    <w:rsid w:val="00ED7E27"/>
    <w:rsid w:val="00EE3E63"/>
    <w:rsid w:val="00EE7B72"/>
    <w:rsid w:val="00EF1936"/>
    <w:rsid w:val="00EF3052"/>
    <w:rsid w:val="00EF339D"/>
    <w:rsid w:val="00EF701F"/>
    <w:rsid w:val="00F008CE"/>
    <w:rsid w:val="00F02E32"/>
    <w:rsid w:val="00F075FA"/>
    <w:rsid w:val="00F10A60"/>
    <w:rsid w:val="00F10A94"/>
    <w:rsid w:val="00F13DD8"/>
    <w:rsid w:val="00F14FE2"/>
    <w:rsid w:val="00F15EAD"/>
    <w:rsid w:val="00F22DAB"/>
    <w:rsid w:val="00F24919"/>
    <w:rsid w:val="00F27726"/>
    <w:rsid w:val="00F31587"/>
    <w:rsid w:val="00F32514"/>
    <w:rsid w:val="00F32B7C"/>
    <w:rsid w:val="00F32E04"/>
    <w:rsid w:val="00F33068"/>
    <w:rsid w:val="00F36056"/>
    <w:rsid w:val="00F42A75"/>
    <w:rsid w:val="00F46496"/>
    <w:rsid w:val="00F52124"/>
    <w:rsid w:val="00F551F7"/>
    <w:rsid w:val="00F55F26"/>
    <w:rsid w:val="00F60E2A"/>
    <w:rsid w:val="00F61DC6"/>
    <w:rsid w:val="00F6277E"/>
    <w:rsid w:val="00F6448D"/>
    <w:rsid w:val="00F64851"/>
    <w:rsid w:val="00F649B5"/>
    <w:rsid w:val="00F669F5"/>
    <w:rsid w:val="00F67982"/>
    <w:rsid w:val="00F67DCE"/>
    <w:rsid w:val="00F734D3"/>
    <w:rsid w:val="00F74A48"/>
    <w:rsid w:val="00F74E8F"/>
    <w:rsid w:val="00F76DBE"/>
    <w:rsid w:val="00F804EC"/>
    <w:rsid w:val="00F9081C"/>
    <w:rsid w:val="00F91588"/>
    <w:rsid w:val="00F93F2A"/>
    <w:rsid w:val="00F95056"/>
    <w:rsid w:val="00F950EE"/>
    <w:rsid w:val="00F954E9"/>
    <w:rsid w:val="00F968CF"/>
    <w:rsid w:val="00FA2F70"/>
    <w:rsid w:val="00FA4D88"/>
    <w:rsid w:val="00FA51BB"/>
    <w:rsid w:val="00FA5BFE"/>
    <w:rsid w:val="00FA5F6B"/>
    <w:rsid w:val="00FA7078"/>
    <w:rsid w:val="00FA7D9A"/>
    <w:rsid w:val="00FB1091"/>
    <w:rsid w:val="00FB3E84"/>
    <w:rsid w:val="00FC02FE"/>
    <w:rsid w:val="00FC460F"/>
    <w:rsid w:val="00FC5D45"/>
    <w:rsid w:val="00FC704B"/>
    <w:rsid w:val="00FD0F9C"/>
    <w:rsid w:val="00FD4368"/>
    <w:rsid w:val="00FE0AEC"/>
    <w:rsid w:val="00FE0B71"/>
    <w:rsid w:val="00FE0DE5"/>
    <w:rsid w:val="00FE1E7D"/>
    <w:rsid w:val="00FE23E5"/>
    <w:rsid w:val="00FE3E96"/>
    <w:rsid w:val="00FE537B"/>
    <w:rsid w:val="00FE6868"/>
    <w:rsid w:val="00FF01E8"/>
    <w:rsid w:val="00FF121F"/>
    <w:rsid w:val="00FF2583"/>
    <w:rsid w:val="00FF665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4992"/>
    <w:rPr>
      <w:rFonts w:ascii="Times New Roman" w:eastAsia="Times New Roman" w:hAnsi="Times New Roman" w:cs="Times New Roman"/>
      <w:lang w:eastAsia="en-GB"/>
    </w:rPr>
  </w:style>
  <w:style w:type="paragraph" w:styleId="Heading1">
    <w:name w:val="heading 1"/>
    <w:basedOn w:val="Normal"/>
    <w:link w:val="Heading1Char"/>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iPriority w:val="99"/>
    <w:unhideWhenUsed/>
    <w:rsid w:val="002C2CD3"/>
    <w:pPr>
      <w:tabs>
        <w:tab w:val="center" w:pos="4513"/>
        <w:tab w:val="right" w:pos="9026"/>
      </w:tabs>
    </w:pPr>
  </w:style>
  <w:style w:type="character" w:customStyle="1" w:styleId="FooterChar">
    <w:name w:val="Footer Char"/>
    <w:basedOn w:val="DefaultParagraphFont"/>
    <w:link w:val="Footer"/>
    <w:uiPriority w:val="99"/>
    <w:rsid w:val="002C2CD3"/>
  </w:style>
  <w:style w:type="character" w:styleId="PageNumber">
    <w:name w:val="page number"/>
    <w:basedOn w:val="DefaultParagraphFont"/>
    <w:unhideWhenUsed/>
    <w:rsid w:val="002C2CD3"/>
  </w:style>
  <w:style w:type="character" w:customStyle="1" w:styleId="Heading1Char">
    <w:name w:val="Heading 1 Char"/>
    <w:basedOn w:val="DefaultParagraphFont"/>
    <w:link w:val="Heading1"/>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 w:type="paragraph" w:customStyle="1" w:styleId="nova-legacy-e-listitem">
    <w:name w:val="nova-legacy-e-list__item"/>
    <w:basedOn w:val="Normal"/>
    <w:rsid w:val="00130BE1"/>
    <w:pPr>
      <w:spacing w:before="100" w:beforeAutospacing="1" w:after="100" w:afterAutospacing="1"/>
    </w:pPr>
  </w:style>
  <w:style w:type="character" w:customStyle="1" w:styleId="epub-sectiontitle">
    <w:name w:val="epub-section__title"/>
    <w:basedOn w:val="DefaultParagraphFont"/>
    <w:rsid w:val="00F67982"/>
  </w:style>
  <w:style w:type="character" w:customStyle="1" w:styleId="dot-separator">
    <w:name w:val="dot-separator"/>
    <w:basedOn w:val="DefaultParagraphFont"/>
    <w:rsid w:val="00F67982"/>
  </w:style>
  <w:style w:type="character" w:customStyle="1" w:styleId="epub-sectiondate">
    <w:name w:val="epub-section__date"/>
    <w:basedOn w:val="DefaultParagraphFont"/>
    <w:rsid w:val="00F67982"/>
  </w:style>
  <w:style w:type="character" w:customStyle="1" w:styleId="epub-sectionids">
    <w:name w:val="epub-section__ids"/>
    <w:basedOn w:val="DefaultParagraphFont"/>
    <w:rsid w:val="00F67982"/>
  </w:style>
  <w:style w:type="character" w:customStyle="1" w:styleId="epub-sectionpagerange">
    <w:name w:val="epub-section__pagerange"/>
    <w:basedOn w:val="DefaultParagraphFont"/>
    <w:rsid w:val="00F67982"/>
  </w:style>
  <w:style w:type="character" w:styleId="FollowedHyperlink">
    <w:name w:val="FollowedHyperlink"/>
    <w:basedOn w:val="DefaultParagraphFont"/>
    <w:uiPriority w:val="99"/>
    <w:semiHidden/>
    <w:unhideWhenUsed/>
    <w:rsid w:val="00F67982"/>
    <w:rPr>
      <w:color w:val="954F72" w:themeColor="followedHyperlink"/>
      <w:u w:val="single"/>
    </w:rPr>
  </w:style>
  <w:style w:type="character" w:customStyle="1" w:styleId="loaauthor-info">
    <w:name w:val="loa__author-info"/>
    <w:basedOn w:val="DefaultParagraphFont"/>
    <w:rsid w:val="00DE61F0"/>
  </w:style>
  <w:style w:type="character" w:customStyle="1" w:styleId="loaauthor-name">
    <w:name w:val="loa__author-name"/>
    <w:basedOn w:val="DefaultParagraphFont"/>
    <w:rsid w:val="00DE61F0"/>
  </w:style>
  <w:style w:type="character" w:customStyle="1" w:styleId="hgkelc">
    <w:name w:val="hgkelc"/>
    <w:basedOn w:val="DefaultParagraphFont"/>
    <w:rsid w:val="0032606B"/>
  </w:style>
  <w:style w:type="paragraph" w:styleId="Revision">
    <w:name w:val="Revision"/>
    <w:hidden/>
    <w:uiPriority w:val="99"/>
    <w:semiHidden/>
    <w:rsid w:val="00F14FE2"/>
    <w:rPr>
      <w:rFonts w:ascii="Times New Roman" w:eastAsia="Times New Roman" w:hAnsi="Times New Roman" w:cs="Times New Roman"/>
      <w:lang w:eastAsia="en-GB"/>
    </w:rPr>
  </w:style>
  <w:style w:type="character" w:styleId="HTMLCode">
    <w:name w:val="HTML Code"/>
    <w:basedOn w:val="DefaultParagraphFont"/>
    <w:uiPriority w:val="99"/>
    <w:semiHidden/>
    <w:unhideWhenUsed/>
    <w:rsid w:val="00AE1BB4"/>
    <w:rPr>
      <w:rFonts w:ascii="Courier New" w:eastAsia="Times New Roman" w:hAnsi="Courier New" w:cs="Courier New"/>
      <w:sz w:val="20"/>
      <w:szCs w:val="20"/>
    </w:rPr>
  </w:style>
  <w:style w:type="paragraph" w:styleId="Caption">
    <w:name w:val="caption"/>
    <w:basedOn w:val="Normal"/>
    <w:next w:val="Normal"/>
    <w:uiPriority w:val="35"/>
    <w:unhideWhenUsed/>
    <w:qFormat/>
    <w:rsid w:val="005E413F"/>
    <w:pPr>
      <w:spacing w:after="200"/>
    </w:pPr>
    <w:rPr>
      <w:i/>
      <w:iCs/>
      <w:color w:val="44546A" w:themeColor="text2"/>
      <w:sz w:val="18"/>
      <w:szCs w:val="18"/>
    </w:rPr>
  </w:style>
  <w:style w:type="paragraph" w:customStyle="1" w:styleId="Default">
    <w:name w:val="Default"/>
    <w:rsid w:val="00B93B73"/>
    <w:pPr>
      <w:autoSpaceDE w:val="0"/>
      <w:autoSpaceDN w:val="0"/>
      <w:adjustRightInd w:val="0"/>
    </w:pPr>
    <w:rPr>
      <w:rFonts w:ascii="Times New Roman" w:hAnsi="Times New Roman" w:cs="Times New Roman"/>
      <w:color w:val="000000"/>
      <w:lang w:val="en-GB"/>
    </w:rPr>
  </w:style>
  <w:style w:type="character" w:customStyle="1" w:styleId="crayon-v">
    <w:name w:val="crayon-v"/>
    <w:basedOn w:val="DefaultParagraphFont"/>
    <w:rsid w:val="0045432F"/>
  </w:style>
  <w:style w:type="character" w:customStyle="1" w:styleId="crayon-h">
    <w:name w:val="crayon-h"/>
    <w:basedOn w:val="DefaultParagraphFont"/>
    <w:rsid w:val="0045432F"/>
  </w:style>
  <w:style w:type="character" w:customStyle="1" w:styleId="crayon-o">
    <w:name w:val="crayon-o"/>
    <w:basedOn w:val="DefaultParagraphFont"/>
    <w:rsid w:val="0045432F"/>
  </w:style>
  <w:style w:type="character" w:customStyle="1" w:styleId="crayon-sy">
    <w:name w:val="crayon-sy"/>
    <w:basedOn w:val="DefaultParagraphFont"/>
    <w:rsid w:val="0045432F"/>
  </w:style>
  <w:style w:type="character" w:customStyle="1" w:styleId="crayon-e">
    <w:name w:val="crayon-e"/>
    <w:basedOn w:val="DefaultParagraphFont"/>
    <w:rsid w:val="0045432F"/>
  </w:style>
  <w:style w:type="character" w:customStyle="1" w:styleId="crayon-cn">
    <w:name w:val="crayon-cn"/>
    <w:basedOn w:val="DefaultParagraphFont"/>
    <w:rsid w:val="0045432F"/>
  </w:style>
  <w:style w:type="character" w:customStyle="1" w:styleId="mi">
    <w:name w:val="mi"/>
    <w:basedOn w:val="DefaultParagraphFont"/>
    <w:rsid w:val="0045432F"/>
  </w:style>
  <w:style w:type="paragraph" w:styleId="BalloonText">
    <w:name w:val="Balloon Text"/>
    <w:basedOn w:val="Normal"/>
    <w:link w:val="BalloonTextChar"/>
    <w:semiHidden/>
    <w:rsid w:val="0045432F"/>
    <w:pPr>
      <w:spacing w:after="100" w:line="276" w:lineRule="auto"/>
    </w:pPr>
    <w:rPr>
      <w:rFonts w:ascii="Tahoma" w:hAnsi="Tahoma" w:cs="Tahoma"/>
      <w:sz w:val="16"/>
      <w:szCs w:val="16"/>
      <w:lang w:val="en-US" w:eastAsia="en-US"/>
    </w:rPr>
  </w:style>
  <w:style w:type="character" w:customStyle="1" w:styleId="BalloonTextChar">
    <w:name w:val="Balloon Text Char"/>
    <w:basedOn w:val="DefaultParagraphFont"/>
    <w:link w:val="BalloonText"/>
    <w:semiHidden/>
    <w:rsid w:val="0045432F"/>
    <w:rPr>
      <w:rFonts w:ascii="Tahoma" w:eastAsia="Times New Roman" w:hAnsi="Tahoma" w:cs="Tahoma"/>
      <w:sz w:val="16"/>
      <w:szCs w:val="16"/>
      <w:lang w:val="en-US"/>
    </w:rPr>
  </w:style>
  <w:style w:type="paragraph" w:styleId="DocumentMap">
    <w:name w:val="Document Map"/>
    <w:basedOn w:val="Normal"/>
    <w:link w:val="DocumentMapChar"/>
    <w:uiPriority w:val="99"/>
    <w:semiHidden/>
    <w:unhideWhenUsed/>
    <w:rsid w:val="0045432F"/>
    <w:pPr>
      <w:spacing w:after="100" w:line="276" w:lineRule="auto"/>
    </w:pPr>
    <w:rPr>
      <w:rFonts w:ascii="Tahoma" w:hAnsi="Tahoma"/>
      <w:sz w:val="16"/>
      <w:szCs w:val="16"/>
      <w:lang w:val="en-US" w:eastAsia="en-US"/>
    </w:rPr>
  </w:style>
  <w:style w:type="character" w:customStyle="1" w:styleId="DocumentMapChar">
    <w:name w:val="Document Map Char"/>
    <w:basedOn w:val="DefaultParagraphFont"/>
    <w:link w:val="DocumentMap"/>
    <w:uiPriority w:val="99"/>
    <w:semiHidden/>
    <w:rsid w:val="0045432F"/>
    <w:rPr>
      <w:rFonts w:ascii="Tahoma" w:eastAsia="Times New Roman" w:hAnsi="Tahoma" w:cs="Times New Roman"/>
      <w:sz w:val="16"/>
      <w:szCs w:val="16"/>
      <w:lang w:val="en-US"/>
    </w:rPr>
  </w:style>
  <w:style w:type="paragraph" w:customStyle="1" w:styleId="Level1">
    <w:name w:val="Level 1"/>
    <w:rsid w:val="0045432F"/>
    <w:pPr>
      <w:widowControl w:val="0"/>
      <w:autoSpaceDE w:val="0"/>
      <w:autoSpaceDN w:val="0"/>
      <w:adjustRightInd w:val="0"/>
      <w:ind w:left="720"/>
      <w:jc w:val="both"/>
    </w:pPr>
    <w:rPr>
      <w:rFonts w:ascii="Times New Roman" w:eastAsia="Times New Roman" w:hAnsi="Times New Roman" w:cs="Times New Roman"/>
      <w:lang w:val="en-US"/>
    </w:rPr>
  </w:style>
  <w:style w:type="character" w:styleId="CommentReference">
    <w:name w:val="annotation reference"/>
    <w:uiPriority w:val="99"/>
    <w:semiHidden/>
    <w:unhideWhenUsed/>
    <w:rsid w:val="0045432F"/>
    <w:rPr>
      <w:sz w:val="16"/>
      <w:szCs w:val="16"/>
    </w:rPr>
  </w:style>
  <w:style w:type="paragraph" w:styleId="CommentText">
    <w:name w:val="annotation text"/>
    <w:basedOn w:val="Normal"/>
    <w:link w:val="CommentTextChar"/>
    <w:uiPriority w:val="99"/>
    <w:semiHidden/>
    <w:unhideWhenUsed/>
    <w:rsid w:val="0045432F"/>
    <w:pPr>
      <w:spacing w:after="100" w:line="276" w:lineRule="auto"/>
    </w:pPr>
    <w:rPr>
      <w:rFonts w:asciiTheme="minorHAnsi" w:hAnsiTheme="minorHAnsi"/>
      <w:sz w:val="20"/>
      <w:szCs w:val="20"/>
      <w:lang w:val="en-US" w:eastAsia="en-US"/>
    </w:rPr>
  </w:style>
  <w:style w:type="character" w:customStyle="1" w:styleId="CommentTextChar">
    <w:name w:val="Comment Text Char"/>
    <w:basedOn w:val="DefaultParagraphFont"/>
    <w:link w:val="CommentText"/>
    <w:uiPriority w:val="99"/>
    <w:semiHidden/>
    <w:rsid w:val="0045432F"/>
    <w:rPr>
      <w:rFonts w:eastAsia="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45432F"/>
    <w:rPr>
      <w:b/>
      <w:bCs/>
    </w:rPr>
  </w:style>
  <w:style w:type="character" w:customStyle="1" w:styleId="CommentSubjectChar">
    <w:name w:val="Comment Subject Char"/>
    <w:basedOn w:val="CommentTextChar"/>
    <w:link w:val="CommentSubject"/>
    <w:uiPriority w:val="99"/>
    <w:semiHidden/>
    <w:rsid w:val="0045432F"/>
    <w:rPr>
      <w:rFonts w:eastAsia="Times New Roman" w:cs="Times New Roman"/>
      <w:b/>
      <w:bCs/>
      <w:sz w:val="20"/>
      <w:szCs w:val="20"/>
      <w:lang w:val="en-US"/>
    </w:rPr>
  </w:style>
  <w:style w:type="paragraph" w:customStyle="1" w:styleId="xmsonormal">
    <w:name w:val="x_msonormal"/>
    <w:basedOn w:val="Normal"/>
    <w:rsid w:val="0045432F"/>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6492083">
      <w:bodyDiv w:val="1"/>
      <w:marLeft w:val="0"/>
      <w:marRight w:val="0"/>
      <w:marTop w:val="0"/>
      <w:marBottom w:val="0"/>
      <w:divBdr>
        <w:top w:val="none" w:sz="0" w:space="0" w:color="auto"/>
        <w:left w:val="none" w:sz="0" w:space="0" w:color="auto"/>
        <w:bottom w:val="none" w:sz="0" w:space="0" w:color="auto"/>
        <w:right w:val="none" w:sz="0" w:space="0" w:color="auto"/>
      </w:divBdr>
      <w:divsChild>
        <w:div w:id="862088520">
          <w:marLeft w:val="0"/>
          <w:marRight w:val="0"/>
          <w:marTop w:val="0"/>
          <w:marBottom w:val="0"/>
          <w:divBdr>
            <w:top w:val="none" w:sz="0" w:space="0" w:color="auto"/>
            <w:left w:val="none" w:sz="0" w:space="0" w:color="auto"/>
            <w:bottom w:val="none" w:sz="0" w:space="0" w:color="auto"/>
            <w:right w:val="none" w:sz="0" w:space="0" w:color="auto"/>
          </w:divBdr>
          <w:divsChild>
            <w:div w:id="665788960">
              <w:marLeft w:val="0"/>
              <w:marRight w:val="0"/>
              <w:marTop w:val="0"/>
              <w:marBottom w:val="0"/>
              <w:divBdr>
                <w:top w:val="none" w:sz="0" w:space="0" w:color="auto"/>
                <w:left w:val="none" w:sz="0" w:space="0" w:color="auto"/>
                <w:bottom w:val="none" w:sz="0" w:space="0" w:color="auto"/>
                <w:right w:val="none" w:sz="0" w:space="0" w:color="auto"/>
              </w:divBdr>
              <w:divsChild>
                <w:div w:id="7807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5028">
      <w:bodyDiv w:val="1"/>
      <w:marLeft w:val="0"/>
      <w:marRight w:val="0"/>
      <w:marTop w:val="0"/>
      <w:marBottom w:val="0"/>
      <w:divBdr>
        <w:top w:val="none" w:sz="0" w:space="0" w:color="auto"/>
        <w:left w:val="none" w:sz="0" w:space="0" w:color="auto"/>
        <w:bottom w:val="none" w:sz="0" w:space="0" w:color="auto"/>
        <w:right w:val="none" w:sz="0" w:space="0" w:color="auto"/>
      </w:divBdr>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018416">
      <w:bodyDiv w:val="1"/>
      <w:marLeft w:val="0"/>
      <w:marRight w:val="0"/>
      <w:marTop w:val="0"/>
      <w:marBottom w:val="0"/>
      <w:divBdr>
        <w:top w:val="none" w:sz="0" w:space="0" w:color="auto"/>
        <w:left w:val="none" w:sz="0" w:space="0" w:color="auto"/>
        <w:bottom w:val="none" w:sz="0" w:space="0" w:color="auto"/>
        <w:right w:val="none" w:sz="0" w:space="0" w:color="auto"/>
      </w:divBdr>
      <w:divsChild>
        <w:div w:id="848714244">
          <w:marLeft w:val="0"/>
          <w:marRight w:val="0"/>
          <w:marTop w:val="0"/>
          <w:marBottom w:val="0"/>
          <w:divBdr>
            <w:top w:val="none" w:sz="0" w:space="0" w:color="auto"/>
            <w:left w:val="none" w:sz="0" w:space="0" w:color="auto"/>
            <w:bottom w:val="none" w:sz="0" w:space="0" w:color="auto"/>
            <w:right w:val="none" w:sz="0" w:space="0" w:color="auto"/>
          </w:divBdr>
          <w:divsChild>
            <w:div w:id="2093896020">
              <w:marLeft w:val="0"/>
              <w:marRight w:val="0"/>
              <w:marTop w:val="0"/>
              <w:marBottom w:val="0"/>
              <w:divBdr>
                <w:top w:val="none" w:sz="0" w:space="0" w:color="auto"/>
                <w:left w:val="none" w:sz="0" w:space="0" w:color="auto"/>
                <w:bottom w:val="none" w:sz="0" w:space="0" w:color="auto"/>
                <w:right w:val="none" w:sz="0" w:space="0" w:color="auto"/>
              </w:divBdr>
              <w:divsChild>
                <w:div w:id="83919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28072234">
      <w:bodyDiv w:val="1"/>
      <w:marLeft w:val="0"/>
      <w:marRight w:val="0"/>
      <w:marTop w:val="0"/>
      <w:marBottom w:val="0"/>
      <w:divBdr>
        <w:top w:val="none" w:sz="0" w:space="0" w:color="auto"/>
        <w:left w:val="none" w:sz="0" w:space="0" w:color="auto"/>
        <w:bottom w:val="none" w:sz="0" w:space="0" w:color="auto"/>
        <w:right w:val="none" w:sz="0" w:space="0" w:color="auto"/>
      </w:divBdr>
    </w:div>
    <w:div w:id="38165725">
      <w:bodyDiv w:val="1"/>
      <w:marLeft w:val="0"/>
      <w:marRight w:val="0"/>
      <w:marTop w:val="0"/>
      <w:marBottom w:val="0"/>
      <w:divBdr>
        <w:top w:val="none" w:sz="0" w:space="0" w:color="auto"/>
        <w:left w:val="none" w:sz="0" w:space="0" w:color="auto"/>
        <w:bottom w:val="none" w:sz="0" w:space="0" w:color="auto"/>
        <w:right w:val="none" w:sz="0" w:space="0" w:color="auto"/>
      </w:divBdr>
      <w:divsChild>
        <w:div w:id="890463502">
          <w:marLeft w:val="0"/>
          <w:marRight w:val="0"/>
          <w:marTop w:val="0"/>
          <w:marBottom w:val="0"/>
          <w:divBdr>
            <w:top w:val="none" w:sz="0" w:space="0" w:color="auto"/>
            <w:left w:val="none" w:sz="0" w:space="0" w:color="auto"/>
            <w:bottom w:val="none" w:sz="0" w:space="0" w:color="auto"/>
            <w:right w:val="none" w:sz="0" w:space="0" w:color="auto"/>
          </w:divBdr>
          <w:divsChild>
            <w:div w:id="1326470231">
              <w:marLeft w:val="0"/>
              <w:marRight w:val="0"/>
              <w:marTop w:val="0"/>
              <w:marBottom w:val="0"/>
              <w:divBdr>
                <w:top w:val="none" w:sz="0" w:space="0" w:color="auto"/>
                <w:left w:val="none" w:sz="0" w:space="0" w:color="auto"/>
                <w:bottom w:val="none" w:sz="0" w:space="0" w:color="auto"/>
                <w:right w:val="none" w:sz="0" w:space="0" w:color="auto"/>
              </w:divBdr>
              <w:divsChild>
                <w:div w:id="17392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45180728">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2965">
      <w:bodyDiv w:val="1"/>
      <w:marLeft w:val="0"/>
      <w:marRight w:val="0"/>
      <w:marTop w:val="0"/>
      <w:marBottom w:val="0"/>
      <w:divBdr>
        <w:top w:val="none" w:sz="0" w:space="0" w:color="auto"/>
        <w:left w:val="none" w:sz="0" w:space="0" w:color="auto"/>
        <w:bottom w:val="none" w:sz="0" w:space="0" w:color="auto"/>
        <w:right w:val="none" w:sz="0" w:space="0" w:color="auto"/>
      </w:divBdr>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83456665">
      <w:bodyDiv w:val="1"/>
      <w:marLeft w:val="0"/>
      <w:marRight w:val="0"/>
      <w:marTop w:val="0"/>
      <w:marBottom w:val="0"/>
      <w:divBdr>
        <w:top w:val="none" w:sz="0" w:space="0" w:color="auto"/>
        <w:left w:val="none" w:sz="0" w:space="0" w:color="auto"/>
        <w:bottom w:val="none" w:sz="0" w:space="0" w:color="auto"/>
        <w:right w:val="none" w:sz="0" w:space="0" w:color="auto"/>
      </w:divBdr>
    </w:div>
    <w:div w:id="94517375">
      <w:bodyDiv w:val="1"/>
      <w:marLeft w:val="0"/>
      <w:marRight w:val="0"/>
      <w:marTop w:val="0"/>
      <w:marBottom w:val="0"/>
      <w:divBdr>
        <w:top w:val="none" w:sz="0" w:space="0" w:color="auto"/>
        <w:left w:val="none" w:sz="0" w:space="0" w:color="auto"/>
        <w:bottom w:val="none" w:sz="0" w:space="0" w:color="auto"/>
        <w:right w:val="none" w:sz="0" w:space="0" w:color="auto"/>
      </w:divBdr>
    </w:div>
    <w:div w:id="100493416">
      <w:bodyDiv w:val="1"/>
      <w:marLeft w:val="0"/>
      <w:marRight w:val="0"/>
      <w:marTop w:val="0"/>
      <w:marBottom w:val="0"/>
      <w:divBdr>
        <w:top w:val="none" w:sz="0" w:space="0" w:color="auto"/>
        <w:left w:val="none" w:sz="0" w:space="0" w:color="auto"/>
        <w:bottom w:val="none" w:sz="0" w:space="0" w:color="auto"/>
        <w:right w:val="none" w:sz="0" w:space="0" w:color="auto"/>
      </w:divBdr>
    </w:div>
    <w:div w:id="100953551">
      <w:bodyDiv w:val="1"/>
      <w:marLeft w:val="0"/>
      <w:marRight w:val="0"/>
      <w:marTop w:val="0"/>
      <w:marBottom w:val="0"/>
      <w:divBdr>
        <w:top w:val="none" w:sz="0" w:space="0" w:color="auto"/>
        <w:left w:val="none" w:sz="0" w:space="0" w:color="auto"/>
        <w:bottom w:val="none" w:sz="0" w:space="0" w:color="auto"/>
        <w:right w:val="none" w:sz="0" w:space="0" w:color="auto"/>
      </w:divBdr>
      <w:divsChild>
        <w:div w:id="814639682">
          <w:marLeft w:val="0"/>
          <w:marRight w:val="0"/>
          <w:marTop w:val="0"/>
          <w:marBottom w:val="0"/>
          <w:divBdr>
            <w:top w:val="none" w:sz="0" w:space="0" w:color="auto"/>
            <w:left w:val="none" w:sz="0" w:space="0" w:color="auto"/>
            <w:bottom w:val="none" w:sz="0" w:space="0" w:color="auto"/>
            <w:right w:val="none" w:sz="0" w:space="0" w:color="auto"/>
          </w:divBdr>
          <w:divsChild>
            <w:div w:id="64034852">
              <w:marLeft w:val="0"/>
              <w:marRight w:val="0"/>
              <w:marTop w:val="0"/>
              <w:marBottom w:val="0"/>
              <w:divBdr>
                <w:top w:val="none" w:sz="0" w:space="0" w:color="auto"/>
                <w:left w:val="none" w:sz="0" w:space="0" w:color="auto"/>
                <w:bottom w:val="none" w:sz="0" w:space="0" w:color="auto"/>
                <w:right w:val="none" w:sz="0" w:space="0" w:color="auto"/>
              </w:divBdr>
              <w:divsChild>
                <w:div w:id="151958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13874">
      <w:bodyDiv w:val="1"/>
      <w:marLeft w:val="0"/>
      <w:marRight w:val="0"/>
      <w:marTop w:val="0"/>
      <w:marBottom w:val="0"/>
      <w:divBdr>
        <w:top w:val="none" w:sz="0" w:space="0" w:color="auto"/>
        <w:left w:val="none" w:sz="0" w:space="0" w:color="auto"/>
        <w:bottom w:val="none" w:sz="0" w:space="0" w:color="auto"/>
        <w:right w:val="none" w:sz="0" w:space="0" w:color="auto"/>
      </w:divBdr>
      <w:divsChild>
        <w:div w:id="1118183596">
          <w:marLeft w:val="0"/>
          <w:marRight w:val="0"/>
          <w:marTop w:val="0"/>
          <w:marBottom w:val="0"/>
          <w:divBdr>
            <w:top w:val="none" w:sz="0" w:space="0" w:color="auto"/>
            <w:left w:val="none" w:sz="0" w:space="0" w:color="auto"/>
            <w:bottom w:val="none" w:sz="0" w:space="0" w:color="auto"/>
            <w:right w:val="none" w:sz="0" w:space="0" w:color="auto"/>
          </w:divBdr>
          <w:divsChild>
            <w:div w:id="875504871">
              <w:marLeft w:val="0"/>
              <w:marRight w:val="0"/>
              <w:marTop w:val="0"/>
              <w:marBottom w:val="0"/>
              <w:divBdr>
                <w:top w:val="none" w:sz="0" w:space="0" w:color="auto"/>
                <w:left w:val="none" w:sz="0" w:space="0" w:color="auto"/>
                <w:bottom w:val="none" w:sz="0" w:space="0" w:color="auto"/>
                <w:right w:val="none" w:sz="0" w:space="0" w:color="auto"/>
              </w:divBdr>
              <w:divsChild>
                <w:div w:id="1217469270">
                  <w:marLeft w:val="0"/>
                  <w:marRight w:val="0"/>
                  <w:marTop w:val="0"/>
                  <w:marBottom w:val="0"/>
                  <w:divBdr>
                    <w:top w:val="none" w:sz="0" w:space="0" w:color="auto"/>
                    <w:left w:val="none" w:sz="0" w:space="0" w:color="auto"/>
                    <w:bottom w:val="none" w:sz="0" w:space="0" w:color="auto"/>
                    <w:right w:val="none" w:sz="0" w:space="0" w:color="auto"/>
                  </w:divBdr>
                  <w:divsChild>
                    <w:div w:id="2917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36331">
      <w:bodyDiv w:val="1"/>
      <w:marLeft w:val="0"/>
      <w:marRight w:val="0"/>
      <w:marTop w:val="0"/>
      <w:marBottom w:val="0"/>
      <w:divBdr>
        <w:top w:val="none" w:sz="0" w:space="0" w:color="auto"/>
        <w:left w:val="none" w:sz="0" w:space="0" w:color="auto"/>
        <w:bottom w:val="none" w:sz="0" w:space="0" w:color="auto"/>
        <w:right w:val="none" w:sz="0" w:space="0" w:color="auto"/>
      </w:divBdr>
    </w:div>
    <w:div w:id="108864937">
      <w:bodyDiv w:val="1"/>
      <w:marLeft w:val="0"/>
      <w:marRight w:val="0"/>
      <w:marTop w:val="0"/>
      <w:marBottom w:val="0"/>
      <w:divBdr>
        <w:top w:val="none" w:sz="0" w:space="0" w:color="auto"/>
        <w:left w:val="none" w:sz="0" w:space="0" w:color="auto"/>
        <w:bottom w:val="none" w:sz="0" w:space="0" w:color="auto"/>
        <w:right w:val="none" w:sz="0" w:space="0" w:color="auto"/>
      </w:divBdr>
    </w:div>
    <w:div w:id="111562371">
      <w:bodyDiv w:val="1"/>
      <w:marLeft w:val="0"/>
      <w:marRight w:val="0"/>
      <w:marTop w:val="0"/>
      <w:marBottom w:val="0"/>
      <w:divBdr>
        <w:top w:val="none" w:sz="0" w:space="0" w:color="auto"/>
        <w:left w:val="none" w:sz="0" w:space="0" w:color="auto"/>
        <w:bottom w:val="none" w:sz="0" w:space="0" w:color="auto"/>
        <w:right w:val="none" w:sz="0" w:space="0" w:color="auto"/>
      </w:divBdr>
      <w:divsChild>
        <w:div w:id="1385058930">
          <w:marLeft w:val="0"/>
          <w:marRight w:val="0"/>
          <w:marTop w:val="0"/>
          <w:marBottom w:val="0"/>
          <w:divBdr>
            <w:top w:val="none" w:sz="0" w:space="0" w:color="auto"/>
            <w:left w:val="none" w:sz="0" w:space="0" w:color="auto"/>
            <w:bottom w:val="none" w:sz="0" w:space="0" w:color="auto"/>
            <w:right w:val="none" w:sz="0" w:space="0" w:color="auto"/>
          </w:divBdr>
          <w:divsChild>
            <w:div w:id="27143153">
              <w:marLeft w:val="0"/>
              <w:marRight w:val="0"/>
              <w:marTop w:val="0"/>
              <w:marBottom w:val="0"/>
              <w:divBdr>
                <w:top w:val="none" w:sz="0" w:space="0" w:color="auto"/>
                <w:left w:val="none" w:sz="0" w:space="0" w:color="auto"/>
                <w:bottom w:val="none" w:sz="0" w:space="0" w:color="auto"/>
                <w:right w:val="none" w:sz="0" w:space="0" w:color="auto"/>
              </w:divBdr>
              <w:divsChild>
                <w:div w:id="124317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3874">
      <w:bodyDiv w:val="1"/>
      <w:marLeft w:val="0"/>
      <w:marRight w:val="0"/>
      <w:marTop w:val="0"/>
      <w:marBottom w:val="0"/>
      <w:divBdr>
        <w:top w:val="none" w:sz="0" w:space="0" w:color="auto"/>
        <w:left w:val="none" w:sz="0" w:space="0" w:color="auto"/>
        <w:bottom w:val="none" w:sz="0" w:space="0" w:color="auto"/>
        <w:right w:val="none" w:sz="0" w:space="0" w:color="auto"/>
      </w:divBdr>
      <w:divsChild>
        <w:div w:id="429397537">
          <w:marLeft w:val="0"/>
          <w:marRight w:val="0"/>
          <w:marTop w:val="0"/>
          <w:marBottom w:val="0"/>
          <w:divBdr>
            <w:top w:val="none" w:sz="0" w:space="0" w:color="auto"/>
            <w:left w:val="none" w:sz="0" w:space="0" w:color="auto"/>
            <w:bottom w:val="none" w:sz="0" w:space="0" w:color="auto"/>
            <w:right w:val="none" w:sz="0" w:space="0" w:color="auto"/>
          </w:divBdr>
          <w:divsChild>
            <w:div w:id="1568420565">
              <w:marLeft w:val="0"/>
              <w:marRight w:val="0"/>
              <w:marTop w:val="0"/>
              <w:marBottom w:val="0"/>
              <w:divBdr>
                <w:top w:val="none" w:sz="0" w:space="0" w:color="auto"/>
                <w:left w:val="none" w:sz="0" w:space="0" w:color="auto"/>
                <w:bottom w:val="none" w:sz="0" w:space="0" w:color="auto"/>
                <w:right w:val="none" w:sz="0" w:space="0" w:color="auto"/>
              </w:divBdr>
              <w:divsChild>
                <w:div w:id="187245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23350">
      <w:bodyDiv w:val="1"/>
      <w:marLeft w:val="0"/>
      <w:marRight w:val="0"/>
      <w:marTop w:val="0"/>
      <w:marBottom w:val="0"/>
      <w:divBdr>
        <w:top w:val="none" w:sz="0" w:space="0" w:color="auto"/>
        <w:left w:val="none" w:sz="0" w:space="0" w:color="auto"/>
        <w:bottom w:val="none" w:sz="0" w:space="0" w:color="auto"/>
        <w:right w:val="none" w:sz="0" w:space="0" w:color="auto"/>
      </w:divBdr>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60395076">
      <w:bodyDiv w:val="1"/>
      <w:marLeft w:val="0"/>
      <w:marRight w:val="0"/>
      <w:marTop w:val="0"/>
      <w:marBottom w:val="0"/>
      <w:divBdr>
        <w:top w:val="none" w:sz="0" w:space="0" w:color="auto"/>
        <w:left w:val="none" w:sz="0" w:space="0" w:color="auto"/>
        <w:bottom w:val="none" w:sz="0" w:space="0" w:color="auto"/>
        <w:right w:val="none" w:sz="0" w:space="0" w:color="auto"/>
      </w:divBdr>
      <w:divsChild>
        <w:div w:id="714962749">
          <w:marLeft w:val="0"/>
          <w:marRight w:val="0"/>
          <w:marTop w:val="0"/>
          <w:marBottom w:val="0"/>
          <w:divBdr>
            <w:top w:val="none" w:sz="0" w:space="0" w:color="auto"/>
            <w:left w:val="none" w:sz="0" w:space="0" w:color="auto"/>
            <w:bottom w:val="none" w:sz="0" w:space="0" w:color="auto"/>
            <w:right w:val="none" w:sz="0" w:space="0" w:color="auto"/>
          </w:divBdr>
          <w:divsChild>
            <w:div w:id="898831379">
              <w:marLeft w:val="0"/>
              <w:marRight w:val="0"/>
              <w:marTop w:val="0"/>
              <w:marBottom w:val="0"/>
              <w:divBdr>
                <w:top w:val="none" w:sz="0" w:space="0" w:color="auto"/>
                <w:left w:val="none" w:sz="0" w:space="0" w:color="auto"/>
                <w:bottom w:val="none" w:sz="0" w:space="0" w:color="auto"/>
                <w:right w:val="none" w:sz="0" w:space="0" w:color="auto"/>
              </w:divBdr>
              <w:divsChild>
                <w:div w:id="6944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9625">
      <w:bodyDiv w:val="1"/>
      <w:marLeft w:val="0"/>
      <w:marRight w:val="0"/>
      <w:marTop w:val="0"/>
      <w:marBottom w:val="0"/>
      <w:divBdr>
        <w:top w:val="none" w:sz="0" w:space="0" w:color="auto"/>
        <w:left w:val="none" w:sz="0" w:space="0" w:color="auto"/>
        <w:bottom w:val="none" w:sz="0" w:space="0" w:color="auto"/>
        <w:right w:val="none" w:sz="0" w:space="0" w:color="auto"/>
      </w:divBdr>
      <w:divsChild>
        <w:div w:id="1234774356">
          <w:marLeft w:val="0"/>
          <w:marRight w:val="0"/>
          <w:marTop w:val="0"/>
          <w:marBottom w:val="0"/>
          <w:divBdr>
            <w:top w:val="none" w:sz="0" w:space="0" w:color="auto"/>
            <w:left w:val="none" w:sz="0" w:space="0" w:color="auto"/>
            <w:bottom w:val="none" w:sz="0" w:space="0" w:color="auto"/>
            <w:right w:val="none" w:sz="0" w:space="0" w:color="auto"/>
          </w:divBdr>
          <w:divsChild>
            <w:div w:id="594096674">
              <w:marLeft w:val="0"/>
              <w:marRight w:val="0"/>
              <w:marTop w:val="0"/>
              <w:marBottom w:val="0"/>
              <w:divBdr>
                <w:top w:val="none" w:sz="0" w:space="0" w:color="auto"/>
                <w:left w:val="none" w:sz="0" w:space="0" w:color="auto"/>
                <w:bottom w:val="none" w:sz="0" w:space="0" w:color="auto"/>
                <w:right w:val="none" w:sz="0" w:space="0" w:color="auto"/>
              </w:divBdr>
              <w:divsChild>
                <w:div w:id="201387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313818">
      <w:bodyDiv w:val="1"/>
      <w:marLeft w:val="0"/>
      <w:marRight w:val="0"/>
      <w:marTop w:val="0"/>
      <w:marBottom w:val="0"/>
      <w:divBdr>
        <w:top w:val="none" w:sz="0" w:space="0" w:color="auto"/>
        <w:left w:val="none" w:sz="0" w:space="0" w:color="auto"/>
        <w:bottom w:val="none" w:sz="0" w:space="0" w:color="auto"/>
        <w:right w:val="none" w:sz="0" w:space="0" w:color="auto"/>
      </w:divBdr>
      <w:divsChild>
        <w:div w:id="2060785289">
          <w:marLeft w:val="0"/>
          <w:marRight w:val="0"/>
          <w:marTop w:val="0"/>
          <w:marBottom w:val="0"/>
          <w:divBdr>
            <w:top w:val="none" w:sz="0" w:space="0" w:color="auto"/>
            <w:left w:val="none" w:sz="0" w:space="0" w:color="auto"/>
            <w:bottom w:val="none" w:sz="0" w:space="0" w:color="auto"/>
            <w:right w:val="none" w:sz="0" w:space="0" w:color="auto"/>
          </w:divBdr>
          <w:divsChild>
            <w:div w:id="1725333142">
              <w:marLeft w:val="0"/>
              <w:marRight w:val="0"/>
              <w:marTop w:val="0"/>
              <w:marBottom w:val="0"/>
              <w:divBdr>
                <w:top w:val="none" w:sz="0" w:space="0" w:color="auto"/>
                <w:left w:val="none" w:sz="0" w:space="0" w:color="auto"/>
                <w:bottom w:val="none" w:sz="0" w:space="0" w:color="auto"/>
                <w:right w:val="none" w:sz="0" w:space="0" w:color="auto"/>
              </w:divBdr>
              <w:divsChild>
                <w:div w:id="1331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4143">
      <w:bodyDiv w:val="1"/>
      <w:marLeft w:val="0"/>
      <w:marRight w:val="0"/>
      <w:marTop w:val="0"/>
      <w:marBottom w:val="0"/>
      <w:divBdr>
        <w:top w:val="none" w:sz="0" w:space="0" w:color="auto"/>
        <w:left w:val="none" w:sz="0" w:space="0" w:color="auto"/>
        <w:bottom w:val="none" w:sz="0" w:space="0" w:color="auto"/>
        <w:right w:val="none" w:sz="0" w:space="0" w:color="auto"/>
      </w:divBdr>
      <w:divsChild>
        <w:div w:id="620259602">
          <w:marLeft w:val="0"/>
          <w:marRight w:val="0"/>
          <w:marTop w:val="0"/>
          <w:marBottom w:val="0"/>
          <w:divBdr>
            <w:top w:val="none" w:sz="0" w:space="0" w:color="auto"/>
            <w:left w:val="none" w:sz="0" w:space="0" w:color="auto"/>
            <w:bottom w:val="none" w:sz="0" w:space="0" w:color="auto"/>
            <w:right w:val="none" w:sz="0" w:space="0" w:color="auto"/>
          </w:divBdr>
          <w:divsChild>
            <w:div w:id="1138762025">
              <w:marLeft w:val="0"/>
              <w:marRight w:val="0"/>
              <w:marTop w:val="0"/>
              <w:marBottom w:val="0"/>
              <w:divBdr>
                <w:top w:val="none" w:sz="0" w:space="0" w:color="auto"/>
                <w:left w:val="none" w:sz="0" w:space="0" w:color="auto"/>
                <w:bottom w:val="none" w:sz="0" w:space="0" w:color="auto"/>
                <w:right w:val="none" w:sz="0" w:space="0" w:color="auto"/>
              </w:divBdr>
              <w:divsChild>
                <w:div w:id="693654165">
                  <w:marLeft w:val="0"/>
                  <w:marRight w:val="0"/>
                  <w:marTop w:val="0"/>
                  <w:marBottom w:val="0"/>
                  <w:divBdr>
                    <w:top w:val="none" w:sz="0" w:space="0" w:color="auto"/>
                    <w:left w:val="none" w:sz="0" w:space="0" w:color="auto"/>
                    <w:bottom w:val="none" w:sz="0" w:space="0" w:color="auto"/>
                    <w:right w:val="none" w:sz="0" w:space="0" w:color="auto"/>
                  </w:divBdr>
                  <w:divsChild>
                    <w:div w:id="14228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33207249">
      <w:bodyDiv w:val="1"/>
      <w:marLeft w:val="0"/>
      <w:marRight w:val="0"/>
      <w:marTop w:val="0"/>
      <w:marBottom w:val="0"/>
      <w:divBdr>
        <w:top w:val="none" w:sz="0" w:space="0" w:color="auto"/>
        <w:left w:val="none" w:sz="0" w:space="0" w:color="auto"/>
        <w:bottom w:val="none" w:sz="0" w:space="0" w:color="auto"/>
        <w:right w:val="none" w:sz="0" w:space="0" w:color="auto"/>
      </w:divBdr>
      <w:divsChild>
        <w:div w:id="1068652340">
          <w:marLeft w:val="0"/>
          <w:marRight w:val="0"/>
          <w:marTop w:val="0"/>
          <w:marBottom w:val="0"/>
          <w:divBdr>
            <w:top w:val="none" w:sz="0" w:space="0" w:color="auto"/>
            <w:left w:val="none" w:sz="0" w:space="0" w:color="auto"/>
            <w:bottom w:val="none" w:sz="0" w:space="0" w:color="auto"/>
            <w:right w:val="none" w:sz="0" w:space="0" w:color="auto"/>
          </w:divBdr>
          <w:divsChild>
            <w:div w:id="1986396222">
              <w:marLeft w:val="0"/>
              <w:marRight w:val="0"/>
              <w:marTop w:val="0"/>
              <w:marBottom w:val="0"/>
              <w:divBdr>
                <w:top w:val="none" w:sz="0" w:space="0" w:color="auto"/>
                <w:left w:val="none" w:sz="0" w:space="0" w:color="auto"/>
                <w:bottom w:val="none" w:sz="0" w:space="0" w:color="auto"/>
                <w:right w:val="none" w:sz="0" w:space="0" w:color="auto"/>
              </w:divBdr>
              <w:divsChild>
                <w:div w:id="66069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013993">
      <w:bodyDiv w:val="1"/>
      <w:marLeft w:val="0"/>
      <w:marRight w:val="0"/>
      <w:marTop w:val="0"/>
      <w:marBottom w:val="0"/>
      <w:divBdr>
        <w:top w:val="none" w:sz="0" w:space="0" w:color="auto"/>
        <w:left w:val="none" w:sz="0" w:space="0" w:color="auto"/>
        <w:bottom w:val="none" w:sz="0" w:space="0" w:color="auto"/>
        <w:right w:val="none" w:sz="0" w:space="0" w:color="auto"/>
      </w:divBdr>
      <w:divsChild>
        <w:div w:id="317655117">
          <w:marLeft w:val="0"/>
          <w:marRight w:val="0"/>
          <w:marTop w:val="0"/>
          <w:marBottom w:val="0"/>
          <w:divBdr>
            <w:top w:val="none" w:sz="0" w:space="0" w:color="auto"/>
            <w:left w:val="none" w:sz="0" w:space="0" w:color="auto"/>
            <w:bottom w:val="none" w:sz="0" w:space="0" w:color="auto"/>
            <w:right w:val="none" w:sz="0" w:space="0" w:color="auto"/>
          </w:divBdr>
          <w:divsChild>
            <w:div w:id="86729031">
              <w:marLeft w:val="0"/>
              <w:marRight w:val="0"/>
              <w:marTop w:val="0"/>
              <w:marBottom w:val="0"/>
              <w:divBdr>
                <w:top w:val="none" w:sz="0" w:space="0" w:color="auto"/>
                <w:left w:val="none" w:sz="0" w:space="0" w:color="auto"/>
                <w:bottom w:val="none" w:sz="0" w:space="0" w:color="auto"/>
                <w:right w:val="none" w:sz="0" w:space="0" w:color="auto"/>
              </w:divBdr>
              <w:divsChild>
                <w:div w:id="17859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251077">
      <w:bodyDiv w:val="1"/>
      <w:marLeft w:val="0"/>
      <w:marRight w:val="0"/>
      <w:marTop w:val="0"/>
      <w:marBottom w:val="0"/>
      <w:divBdr>
        <w:top w:val="none" w:sz="0" w:space="0" w:color="auto"/>
        <w:left w:val="none" w:sz="0" w:space="0" w:color="auto"/>
        <w:bottom w:val="none" w:sz="0" w:space="0" w:color="auto"/>
        <w:right w:val="none" w:sz="0" w:space="0" w:color="auto"/>
      </w:divBdr>
    </w:div>
    <w:div w:id="253320631">
      <w:bodyDiv w:val="1"/>
      <w:marLeft w:val="0"/>
      <w:marRight w:val="0"/>
      <w:marTop w:val="0"/>
      <w:marBottom w:val="0"/>
      <w:divBdr>
        <w:top w:val="none" w:sz="0" w:space="0" w:color="auto"/>
        <w:left w:val="none" w:sz="0" w:space="0" w:color="auto"/>
        <w:bottom w:val="none" w:sz="0" w:space="0" w:color="auto"/>
        <w:right w:val="none" w:sz="0" w:space="0" w:color="auto"/>
      </w:divBdr>
      <w:divsChild>
        <w:div w:id="533079470">
          <w:marLeft w:val="0"/>
          <w:marRight w:val="0"/>
          <w:marTop w:val="0"/>
          <w:marBottom w:val="0"/>
          <w:divBdr>
            <w:top w:val="none" w:sz="0" w:space="0" w:color="auto"/>
            <w:left w:val="none" w:sz="0" w:space="0" w:color="auto"/>
            <w:bottom w:val="none" w:sz="0" w:space="0" w:color="auto"/>
            <w:right w:val="none" w:sz="0" w:space="0" w:color="auto"/>
          </w:divBdr>
          <w:divsChild>
            <w:div w:id="1528179883">
              <w:marLeft w:val="0"/>
              <w:marRight w:val="0"/>
              <w:marTop w:val="0"/>
              <w:marBottom w:val="0"/>
              <w:divBdr>
                <w:top w:val="none" w:sz="0" w:space="0" w:color="auto"/>
                <w:left w:val="none" w:sz="0" w:space="0" w:color="auto"/>
                <w:bottom w:val="none" w:sz="0" w:space="0" w:color="auto"/>
                <w:right w:val="none" w:sz="0" w:space="0" w:color="auto"/>
              </w:divBdr>
              <w:divsChild>
                <w:div w:id="41952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24493">
      <w:bodyDiv w:val="1"/>
      <w:marLeft w:val="0"/>
      <w:marRight w:val="0"/>
      <w:marTop w:val="0"/>
      <w:marBottom w:val="0"/>
      <w:divBdr>
        <w:top w:val="none" w:sz="0" w:space="0" w:color="auto"/>
        <w:left w:val="none" w:sz="0" w:space="0" w:color="auto"/>
        <w:bottom w:val="none" w:sz="0" w:space="0" w:color="auto"/>
        <w:right w:val="none" w:sz="0" w:space="0" w:color="auto"/>
      </w:divBdr>
      <w:divsChild>
        <w:div w:id="2088111205">
          <w:marLeft w:val="0"/>
          <w:marRight w:val="0"/>
          <w:marTop w:val="0"/>
          <w:marBottom w:val="0"/>
          <w:divBdr>
            <w:top w:val="none" w:sz="0" w:space="0" w:color="auto"/>
            <w:left w:val="none" w:sz="0" w:space="0" w:color="auto"/>
            <w:bottom w:val="none" w:sz="0" w:space="0" w:color="auto"/>
            <w:right w:val="none" w:sz="0" w:space="0" w:color="auto"/>
          </w:divBdr>
          <w:divsChild>
            <w:div w:id="352001733">
              <w:marLeft w:val="0"/>
              <w:marRight w:val="0"/>
              <w:marTop w:val="0"/>
              <w:marBottom w:val="0"/>
              <w:divBdr>
                <w:top w:val="none" w:sz="0" w:space="0" w:color="auto"/>
                <w:left w:val="none" w:sz="0" w:space="0" w:color="auto"/>
                <w:bottom w:val="none" w:sz="0" w:space="0" w:color="auto"/>
                <w:right w:val="none" w:sz="0" w:space="0" w:color="auto"/>
              </w:divBdr>
              <w:divsChild>
                <w:div w:id="4416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985278">
      <w:bodyDiv w:val="1"/>
      <w:marLeft w:val="0"/>
      <w:marRight w:val="0"/>
      <w:marTop w:val="0"/>
      <w:marBottom w:val="0"/>
      <w:divBdr>
        <w:top w:val="none" w:sz="0" w:space="0" w:color="auto"/>
        <w:left w:val="none" w:sz="0" w:space="0" w:color="auto"/>
        <w:bottom w:val="none" w:sz="0" w:space="0" w:color="auto"/>
        <w:right w:val="none" w:sz="0" w:space="0" w:color="auto"/>
      </w:divBdr>
    </w:div>
    <w:div w:id="280185699">
      <w:bodyDiv w:val="1"/>
      <w:marLeft w:val="0"/>
      <w:marRight w:val="0"/>
      <w:marTop w:val="0"/>
      <w:marBottom w:val="0"/>
      <w:divBdr>
        <w:top w:val="none" w:sz="0" w:space="0" w:color="auto"/>
        <w:left w:val="none" w:sz="0" w:space="0" w:color="auto"/>
        <w:bottom w:val="none" w:sz="0" w:space="0" w:color="auto"/>
        <w:right w:val="none" w:sz="0" w:space="0" w:color="auto"/>
      </w:divBdr>
      <w:divsChild>
        <w:div w:id="2091845536">
          <w:marLeft w:val="0"/>
          <w:marRight w:val="0"/>
          <w:marTop w:val="0"/>
          <w:marBottom w:val="0"/>
          <w:divBdr>
            <w:top w:val="none" w:sz="0" w:space="0" w:color="auto"/>
            <w:left w:val="none" w:sz="0" w:space="0" w:color="auto"/>
            <w:bottom w:val="none" w:sz="0" w:space="0" w:color="auto"/>
            <w:right w:val="none" w:sz="0" w:space="0" w:color="auto"/>
          </w:divBdr>
          <w:divsChild>
            <w:div w:id="2086608631">
              <w:marLeft w:val="0"/>
              <w:marRight w:val="0"/>
              <w:marTop w:val="0"/>
              <w:marBottom w:val="0"/>
              <w:divBdr>
                <w:top w:val="none" w:sz="0" w:space="0" w:color="auto"/>
                <w:left w:val="none" w:sz="0" w:space="0" w:color="auto"/>
                <w:bottom w:val="none" w:sz="0" w:space="0" w:color="auto"/>
                <w:right w:val="none" w:sz="0" w:space="0" w:color="auto"/>
              </w:divBdr>
              <w:divsChild>
                <w:div w:id="17291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298612660">
      <w:bodyDiv w:val="1"/>
      <w:marLeft w:val="0"/>
      <w:marRight w:val="0"/>
      <w:marTop w:val="0"/>
      <w:marBottom w:val="0"/>
      <w:divBdr>
        <w:top w:val="none" w:sz="0" w:space="0" w:color="auto"/>
        <w:left w:val="none" w:sz="0" w:space="0" w:color="auto"/>
        <w:bottom w:val="none" w:sz="0" w:space="0" w:color="auto"/>
        <w:right w:val="none" w:sz="0" w:space="0" w:color="auto"/>
      </w:divBdr>
      <w:divsChild>
        <w:div w:id="675615776">
          <w:marLeft w:val="0"/>
          <w:marRight w:val="0"/>
          <w:marTop w:val="0"/>
          <w:marBottom w:val="0"/>
          <w:divBdr>
            <w:top w:val="none" w:sz="0" w:space="0" w:color="auto"/>
            <w:left w:val="none" w:sz="0" w:space="0" w:color="auto"/>
            <w:bottom w:val="none" w:sz="0" w:space="0" w:color="auto"/>
            <w:right w:val="none" w:sz="0" w:space="0" w:color="auto"/>
          </w:divBdr>
          <w:divsChild>
            <w:div w:id="2110390807">
              <w:marLeft w:val="0"/>
              <w:marRight w:val="0"/>
              <w:marTop w:val="0"/>
              <w:marBottom w:val="0"/>
              <w:divBdr>
                <w:top w:val="none" w:sz="0" w:space="0" w:color="auto"/>
                <w:left w:val="none" w:sz="0" w:space="0" w:color="auto"/>
                <w:bottom w:val="none" w:sz="0" w:space="0" w:color="auto"/>
                <w:right w:val="none" w:sz="0" w:space="0" w:color="auto"/>
              </w:divBdr>
              <w:divsChild>
                <w:div w:id="6576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06129197">
      <w:bodyDiv w:val="1"/>
      <w:marLeft w:val="0"/>
      <w:marRight w:val="0"/>
      <w:marTop w:val="0"/>
      <w:marBottom w:val="0"/>
      <w:divBdr>
        <w:top w:val="none" w:sz="0" w:space="0" w:color="auto"/>
        <w:left w:val="none" w:sz="0" w:space="0" w:color="auto"/>
        <w:bottom w:val="none" w:sz="0" w:space="0" w:color="auto"/>
        <w:right w:val="none" w:sz="0" w:space="0" w:color="auto"/>
      </w:divBdr>
      <w:divsChild>
        <w:div w:id="1184054707">
          <w:marLeft w:val="0"/>
          <w:marRight w:val="0"/>
          <w:marTop w:val="0"/>
          <w:marBottom w:val="0"/>
          <w:divBdr>
            <w:top w:val="none" w:sz="0" w:space="0" w:color="auto"/>
            <w:left w:val="none" w:sz="0" w:space="0" w:color="auto"/>
            <w:bottom w:val="none" w:sz="0" w:space="0" w:color="auto"/>
            <w:right w:val="none" w:sz="0" w:space="0" w:color="auto"/>
          </w:divBdr>
          <w:divsChild>
            <w:div w:id="429087382">
              <w:marLeft w:val="0"/>
              <w:marRight w:val="0"/>
              <w:marTop w:val="0"/>
              <w:marBottom w:val="0"/>
              <w:divBdr>
                <w:top w:val="none" w:sz="0" w:space="0" w:color="auto"/>
                <w:left w:val="none" w:sz="0" w:space="0" w:color="auto"/>
                <w:bottom w:val="none" w:sz="0" w:space="0" w:color="auto"/>
                <w:right w:val="none" w:sz="0" w:space="0" w:color="auto"/>
              </w:divBdr>
              <w:divsChild>
                <w:div w:id="117402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47201">
      <w:bodyDiv w:val="1"/>
      <w:marLeft w:val="0"/>
      <w:marRight w:val="0"/>
      <w:marTop w:val="0"/>
      <w:marBottom w:val="0"/>
      <w:divBdr>
        <w:top w:val="none" w:sz="0" w:space="0" w:color="auto"/>
        <w:left w:val="none" w:sz="0" w:space="0" w:color="auto"/>
        <w:bottom w:val="none" w:sz="0" w:space="0" w:color="auto"/>
        <w:right w:val="none" w:sz="0" w:space="0" w:color="auto"/>
      </w:divBdr>
      <w:divsChild>
        <w:div w:id="1859614198">
          <w:marLeft w:val="0"/>
          <w:marRight w:val="0"/>
          <w:marTop w:val="0"/>
          <w:marBottom w:val="0"/>
          <w:divBdr>
            <w:top w:val="none" w:sz="0" w:space="0" w:color="auto"/>
            <w:left w:val="none" w:sz="0" w:space="0" w:color="auto"/>
            <w:bottom w:val="none" w:sz="0" w:space="0" w:color="auto"/>
            <w:right w:val="none" w:sz="0" w:space="0" w:color="auto"/>
          </w:divBdr>
          <w:divsChild>
            <w:div w:id="1421366771">
              <w:marLeft w:val="0"/>
              <w:marRight w:val="0"/>
              <w:marTop w:val="0"/>
              <w:marBottom w:val="0"/>
              <w:divBdr>
                <w:top w:val="none" w:sz="0" w:space="0" w:color="auto"/>
                <w:left w:val="none" w:sz="0" w:space="0" w:color="auto"/>
                <w:bottom w:val="none" w:sz="0" w:space="0" w:color="auto"/>
                <w:right w:val="none" w:sz="0" w:space="0" w:color="auto"/>
              </w:divBdr>
              <w:divsChild>
                <w:div w:id="170171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4232">
      <w:bodyDiv w:val="1"/>
      <w:marLeft w:val="0"/>
      <w:marRight w:val="0"/>
      <w:marTop w:val="0"/>
      <w:marBottom w:val="0"/>
      <w:divBdr>
        <w:top w:val="none" w:sz="0" w:space="0" w:color="auto"/>
        <w:left w:val="none" w:sz="0" w:space="0" w:color="auto"/>
        <w:bottom w:val="none" w:sz="0" w:space="0" w:color="auto"/>
        <w:right w:val="none" w:sz="0" w:space="0" w:color="auto"/>
      </w:divBdr>
      <w:divsChild>
        <w:div w:id="1284770684">
          <w:marLeft w:val="0"/>
          <w:marRight w:val="0"/>
          <w:marTop w:val="0"/>
          <w:marBottom w:val="0"/>
          <w:divBdr>
            <w:top w:val="none" w:sz="0" w:space="0" w:color="auto"/>
            <w:left w:val="none" w:sz="0" w:space="0" w:color="auto"/>
            <w:bottom w:val="none" w:sz="0" w:space="0" w:color="auto"/>
            <w:right w:val="none" w:sz="0" w:space="0" w:color="auto"/>
          </w:divBdr>
          <w:divsChild>
            <w:div w:id="889999648">
              <w:marLeft w:val="0"/>
              <w:marRight w:val="0"/>
              <w:marTop w:val="0"/>
              <w:marBottom w:val="0"/>
              <w:divBdr>
                <w:top w:val="none" w:sz="0" w:space="0" w:color="auto"/>
                <w:left w:val="none" w:sz="0" w:space="0" w:color="auto"/>
                <w:bottom w:val="none" w:sz="0" w:space="0" w:color="auto"/>
                <w:right w:val="none" w:sz="0" w:space="0" w:color="auto"/>
              </w:divBdr>
              <w:divsChild>
                <w:div w:id="204629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223060">
      <w:bodyDiv w:val="1"/>
      <w:marLeft w:val="0"/>
      <w:marRight w:val="0"/>
      <w:marTop w:val="0"/>
      <w:marBottom w:val="0"/>
      <w:divBdr>
        <w:top w:val="none" w:sz="0" w:space="0" w:color="auto"/>
        <w:left w:val="none" w:sz="0" w:space="0" w:color="auto"/>
        <w:bottom w:val="none" w:sz="0" w:space="0" w:color="auto"/>
        <w:right w:val="none" w:sz="0" w:space="0" w:color="auto"/>
      </w:divBdr>
      <w:divsChild>
        <w:div w:id="1136221458">
          <w:marLeft w:val="0"/>
          <w:marRight w:val="0"/>
          <w:marTop w:val="0"/>
          <w:marBottom w:val="0"/>
          <w:divBdr>
            <w:top w:val="none" w:sz="0" w:space="0" w:color="auto"/>
            <w:left w:val="none" w:sz="0" w:space="0" w:color="auto"/>
            <w:bottom w:val="none" w:sz="0" w:space="0" w:color="auto"/>
            <w:right w:val="none" w:sz="0" w:space="0" w:color="auto"/>
          </w:divBdr>
          <w:divsChild>
            <w:div w:id="299727222">
              <w:marLeft w:val="0"/>
              <w:marRight w:val="0"/>
              <w:marTop w:val="0"/>
              <w:marBottom w:val="0"/>
              <w:divBdr>
                <w:top w:val="none" w:sz="0" w:space="0" w:color="auto"/>
                <w:left w:val="none" w:sz="0" w:space="0" w:color="auto"/>
                <w:bottom w:val="none" w:sz="0" w:space="0" w:color="auto"/>
                <w:right w:val="none" w:sz="0" w:space="0" w:color="auto"/>
              </w:divBdr>
              <w:divsChild>
                <w:div w:id="198161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30180977">
      <w:bodyDiv w:val="1"/>
      <w:marLeft w:val="0"/>
      <w:marRight w:val="0"/>
      <w:marTop w:val="0"/>
      <w:marBottom w:val="0"/>
      <w:divBdr>
        <w:top w:val="none" w:sz="0" w:space="0" w:color="auto"/>
        <w:left w:val="none" w:sz="0" w:space="0" w:color="auto"/>
        <w:bottom w:val="none" w:sz="0" w:space="0" w:color="auto"/>
        <w:right w:val="none" w:sz="0" w:space="0" w:color="auto"/>
      </w:divBdr>
    </w:div>
    <w:div w:id="340081787">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7699080">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66757871">
      <w:bodyDiv w:val="1"/>
      <w:marLeft w:val="0"/>
      <w:marRight w:val="0"/>
      <w:marTop w:val="0"/>
      <w:marBottom w:val="0"/>
      <w:divBdr>
        <w:top w:val="none" w:sz="0" w:space="0" w:color="auto"/>
        <w:left w:val="none" w:sz="0" w:space="0" w:color="auto"/>
        <w:bottom w:val="none" w:sz="0" w:space="0" w:color="auto"/>
        <w:right w:val="none" w:sz="0" w:space="0" w:color="auto"/>
      </w:divBdr>
      <w:divsChild>
        <w:div w:id="336419470">
          <w:marLeft w:val="0"/>
          <w:marRight w:val="0"/>
          <w:marTop w:val="0"/>
          <w:marBottom w:val="0"/>
          <w:divBdr>
            <w:top w:val="none" w:sz="0" w:space="0" w:color="auto"/>
            <w:left w:val="none" w:sz="0" w:space="0" w:color="auto"/>
            <w:bottom w:val="none" w:sz="0" w:space="0" w:color="auto"/>
            <w:right w:val="none" w:sz="0" w:space="0" w:color="auto"/>
          </w:divBdr>
          <w:divsChild>
            <w:div w:id="585267753">
              <w:marLeft w:val="0"/>
              <w:marRight w:val="0"/>
              <w:marTop w:val="0"/>
              <w:marBottom w:val="0"/>
              <w:divBdr>
                <w:top w:val="none" w:sz="0" w:space="0" w:color="auto"/>
                <w:left w:val="none" w:sz="0" w:space="0" w:color="auto"/>
                <w:bottom w:val="none" w:sz="0" w:space="0" w:color="auto"/>
                <w:right w:val="none" w:sz="0" w:space="0" w:color="auto"/>
              </w:divBdr>
              <w:divsChild>
                <w:div w:id="154051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15725">
      <w:bodyDiv w:val="1"/>
      <w:marLeft w:val="0"/>
      <w:marRight w:val="0"/>
      <w:marTop w:val="0"/>
      <w:marBottom w:val="0"/>
      <w:divBdr>
        <w:top w:val="none" w:sz="0" w:space="0" w:color="auto"/>
        <w:left w:val="none" w:sz="0" w:space="0" w:color="auto"/>
        <w:bottom w:val="none" w:sz="0" w:space="0" w:color="auto"/>
        <w:right w:val="none" w:sz="0" w:space="0" w:color="auto"/>
      </w:divBdr>
      <w:divsChild>
        <w:div w:id="351608454">
          <w:marLeft w:val="0"/>
          <w:marRight w:val="0"/>
          <w:marTop w:val="0"/>
          <w:marBottom w:val="0"/>
          <w:divBdr>
            <w:top w:val="none" w:sz="0" w:space="0" w:color="auto"/>
            <w:left w:val="none" w:sz="0" w:space="0" w:color="auto"/>
            <w:bottom w:val="none" w:sz="0" w:space="0" w:color="auto"/>
            <w:right w:val="none" w:sz="0" w:space="0" w:color="auto"/>
          </w:divBdr>
          <w:divsChild>
            <w:div w:id="611284794">
              <w:marLeft w:val="0"/>
              <w:marRight w:val="0"/>
              <w:marTop w:val="0"/>
              <w:marBottom w:val="0"/>
              <w:divBdr>
                <w:top w:val="none" w:sz="0" w:space="0" w:color="auto"/>
                <w:left w:val="none" w:sz="0" w:space="0" w:color="auto"/>
                <w:bottom w:val="none" w:sz="0" w:space="0" w:color="auto"/>
                <w:right w:val="none" w:sz="0" w:space="0" w:color="auto"/>
              </w:divBdr>
              <w:divsChild>
                <w:div w:id="18534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80858">
      <w:bodyDiv w:val="1"/>
      <w:marLeft w:val="0"/>
      <w:marRight w:val="0"/>
      <w:marTop w:val="0"/>
      <w:marBottom w:val="0"/>
      <w:divBdr>
        <w:top w:val="none" w:sz="0" w:space="0" w:color="auto"/>
        <w:left w:val="none" w:sz="0" w:space="0" w:color="auto"/>
        <w:bottom w:val="none" w:sz="0" w:space="0" w:color="auto"/>
        <w:right w:val="none" w:sz="0" w:space="0" w:color="auto"/>
      </w:divBdr>
      <w:divsChild>
        <w:div w:id="796411379">
          <w:marLeft w:val="0"/>
          <w:marRight w:val="0"/>
          <w:marTop w:val="0"/>
          <w:marBottom w:val="0"/>
          <w:divBdr>
            <w:top w:val="none" w:sz="0" w:space="0" w:color="auto"/>
            <w:left w:val="none" w:sz="0" w:space="0" w:color="auto"/>
            <w:bottom w:val="none" w:sz="0" w:space="0" w:color="auto"/>
            <w:right w:val="none" w:sz="0" w:space="0" w:color="auto"/>
          </w:divBdr>
          <w:divsChild>
            <w:div w:id="702899862">
              <w:marLeft w:val="0"/>
              <w:marRight w:val="0"/>
              <w:marTop w:val="0"/>
              <w:marBottom w:val="0"/>
              <w:divBdr>
                <w:top w:val="none" w:sz="0" w:space="0" w:color="auto"/>
                <w:left w:val="none" w:sz="0" w:space="0" w:color="auto"/>
                <w:bottom w:val="none" w:sz="0" w:space="0" w:color="auto"/>
                <w:right w:val="none" w:sz="0" w:space="0" w:color="auto"/>
              </w:divBdr>
              <w:divsChild>
                <w:div w:id="50589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395975146">
      <w:bodyDiv w:val="1"/>
      <w:marLeft w:val="0"/>
      <w:marRight w:val="0"/>
      <w:marTop w:val="0"/>
      <w:marBottom w:val="0"/>
      <w:divBdr>
        <w:top w:val="none" w:sz="0" w:space="0" w:color="auto"/>
        <w:left w:val="none" w:sz="0" w:space="0" w:color="auto"/>
        <w:bottom w:val="none" w:sz="0" w:space="0" w:color="auto"/>
        <w:right w:val="none" w:sz="0" w:space="0" w:color="auto"/>
      </w:divBdr>
      <w:divsChild>
        <w:div w:id="1018583354">
          <w:marLeft w:val="0"/>
          <w:marRight w:val="0"/>
          <w:marTop w:val="0"/>
          <w:marBottom w:val="0"/>
          <w:divBdr>
            <w:top w:val="none" w:sz="0" w:space="0" w:color="auto"/>
            <w:left w:val="none" w:sz="0" w:space="0" w:color="auto"/>
            <w:bottom w:val="none" w:sz="0" w:space="0" w:color="auto"/>
            <w:right w:val="none" w:sz="0" w:space="0" w:color="auto"/>
          </w:divBdr>
          <w:divsChild>
            <w:div w:id="263921798">
              <w:marLeft w:val="0"/>
              <w:marRight w:val="0"/>
              <w:marTop w:val="0"/>
              <w:marBottom w:val="0"/>
              <w:divBdr>
                <w:top w:val="none" w:sz="0" w:space="0" w:color="auto"/>
                <w:left w:val="none" w:sz="0" w:space="0" w:color="auto"/>
                <w:bottom w:val="none" w:sz="0" w:space="0" w:color="auto"/>
                <w:right w:val="none" w:sz="0" w:space="0" w:color="auto"/>
              </w:divBdr>
              <w:divsChild>
                <w:div w:id="164345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04881961">
      <w:bodyDiv w:val="1"/>
      <w:marLeft w:val="0"/>
      <w:marRight w:val="0"/>
      <w:marTop w:val="0"/>
      <w:marBottom w:val="0"/>
      <w:divBdr>
        <w:top w:val="none" w:sz="0" w:space="0" w:color="auto"/>
        <w:left w:val="none" w:sz="0" w:space="0" w:color="auto"/>
        <w:bottom w:val="none" w:sz="0" w:space="0" w:color="auto"/>
        <w:right w:val="none" w:sz="0" w:space="0" w:color="auto"/>
      </w:divBdr>
      <w:divsChild>
        <w:div w:id="576788779">
          <w:marLeft w:val="0"/>
          <w:marRight w:val="0"/>
          <w:marTop w:val="0"/>
          <w:marBottom w:val="0"/>
          <w:divBdr>
            <w:top w:val="none" w:sz="0" w:space="0" w:color="auto"/>
            <w:left w:val="none" w:sz="0" w:space="0" w:color="auto"/>
            <w:bottom w:val="none" w:sz="0" w:space="0" w:color="auto"/>
            <w:right w:val="none" w:sz="0" w:space="0" w:color="auto"/>
          </w:divBdr>
          <w:divsChild>
            <w:div w:id="2043088658">
              <w:marLeft w:val="0"/>
              <w:marRight w:val="0"/>
              <w:marTop w:val="0"/>
              <w:marBottom w:val="0"/>
              <w:divBdr>
                <w:top w:val="none" w:sz="0" w:space="0" w:color="auto"/>
                <w:left w:val="none" w:sz="0" w:space="0" w:color="auto"/>
                <w:bottom w:val="none" w:sz="0" w:space="0" w:color="auto"/>
                <w:right w:val="none" w:sz="0" w:space="0" w:color="auto"/>
              </w:divBdr>
              <w:divsChild>
                <w:div w:id="1767336510">
                  <w:marLeft w:val="0"/>
                  <w:marRight w:val="0"/>
                  <w:marTop w:val="0"/>
                  <w:marBottom w:val="0"/>
                  <w:divBdr>
                    <w:top w:val="none" w:sz="0" w:space="0" w:color="auto"/>
                    <w:left w:val="none" w:sz="0" w:space="0" w:color="auto"/>
                    <w:bottom w:val="none" w:sz="0" w:space="0" w:color="auto"/>
                    <w:right w:val="none" w:sz="0" w:space="0" w:color="auto"/>
                  </w:divBdr>
                  <w:divsChild>
                    <w:div w:id="109794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49794">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26005240">
      <w:bodyDiv w:val="1"/>
      <w:marLeft w:val="0"/>
      <w:marRight w:val="0"/>
      <w:marTop w:val="0"/>
      <w:marBottom w:val="0"/>
      <w:divBdr>
        <w:top w:val="none" w:sz="0" w:space="0" w:color="auto"/>
        <w:left w:val="none" w:sz="0" w:space="0" w:color="auto"/>
        <w:bottom w:val="none" w:sz="0" w:space="0" w:color="auto"/>
        <w:right w:val="none" w:sz="0" w:space="0" w:color="auto"/>
      </w:divBdr>
      <w:divsChild>
        <w:div w:id="41289185">
          <w:marLeft w:val="0"/>
          <w:marRight w:val="0"/>
          <w:marTop w:val="0"/>
          <w:marBottom w:val="0"/>
          <w:divBdr>
            <w:top w:val="none" w:sz="0" w:space="0" w:color="auto"/>
            <w:left w:val="none" w:sz="0" w:space="0" w:color="auto"/>
            <w:bottom w:val="none" w:sz="0" w:space="0" w:color="auto"/>
            <w:right w:val="none" w:sz="0" w:space="0" w:color="auto"/>
          </w:divBdr>
          <w:divsChild>
            <w:div w:id="980771076">
              <w:marLeft w:val="0"/>
              <w:marRight w:val="0"/>
              <w:marTop w:val="0"/>
              <w:marBottom w:val="0"/>
              <w:divBdr>
                <w:top w:val="none" w:sz="0" w:space="0" w:color="auto"/>
                <w:left w:val="none" w:sz="0" w:space="0" w:color="auto"/>
                <w:bottom w:val="none" w:sz="0" w:space="0" w:color="auto"/>
                <w:right w:val="none" w:sz="0" w:space="0" w:color="auto"/>
              </w:divBdr>
              <w:divsChild>
                <w:div w:id="214639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082213">
      <w:bodyDiv w:val="1"/>
      <w:marLeft w:val="0"/>
      <w:marRight w:val="0"/>
      <w:marTop w:val="0"/>
      <w:marBottom w:val="0"/>
      <w:divBdr>
        <w:top w:val="none" w:sz="0" w:space="0" w:color="auto"/>
        <w:left w:val="none" w:sz="0" w:space="0" w:color="auto"/>
        <w:bottom w:val="none" w:sz="0" w:space="0" w:color="auto"/>
        <w:right w:val="none" w:sz="0" w:space="0" w:color="auto"/>
      </w:divBdr>
    </w:div>
    <w:div w:id="430127548">
      <w:bodyDiv w:val="1"/>
      <w:marLeft w:val="0"/>
      <w:marRight w:val="0"/>
      <w:marTop w:val="0"/>
      <w:marBottom w:val="0"/>
      <w:divBdr>
        <w:top w:val="none" w:sz="0" w:space="0" w:color="auto"/>
        <w:left w:val="none" w:sz="0" w:space="0" w:color="auto"/>
        <w:bottom w:val="none" w:sz="0" w:space="0" w:color="auto"/>
        <w:right w:val="none" w:sz="0" w:space="0" w:color="auto"/>
      </w:divBdr>
      <w:divsChild>
        <w:div w:id="1784887461">
          <w:marLeft w:val="0"/>
          <w:marRight w:val="0"/>
          <w:marTop w:val="0"/>
          <w:marBottom w:val="0"/>
          <w:divBdr>
            <w:top w:val="none" w:sz="0" w:space="0" w:color="auto"/>
            <w:left w:val="none" w:sz="0" w:space="0" w:color="auto"/>
            <w:bottom w:val="none" w:sz="0" w:space="0" w:color="auto"/>
            <w:right w:val="none" w:sz="0" w:space="0" w:color="auto"/>
          </w:divBdr>
          <w:divsChild>
            <w:div w:id="1342585232">
              <w:marLeft w:val="0"/>
              <w:marRight w:val="0"/>
              <w:marTop w:val="0"/>
              <w:marBottom w:val="0"/>
              <w:divBdr>
                <w:top w:val="none" w:sz="0" w:space="0" w:color="auto"/>
                <w:left w:val="none" w:sz="0" w:space="0" w:color="auto"/>
                <w:bottom w:val="none" w:sz="0" w:space="0" w:color="auto"/>
                <w:right w:val="none" w:sz="0" w:space="0" w:color="auto"/>
              </w:divBdr>
              <w:divsChild>
                <w:div w:id="17803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754982">
      <w:bodyDiv w:val="1"/>
      <w:marLeft w:val="0"/>
      <w:marRight w:val="0"/>
      <w:marTop w:val="0"/>
      <w:marBottom w:val="0"/>
      <w:divBdr>
        <w:top w:val="none" w:sz="0" w:space="0" w:color="auto"/>
        <w:left w:val="none" w:sz="0" w:space="0" w:color="auto"/>
        <w:bottom w:val="none" w:sz="0" w:space="0" w:color="auto"/>
        <w:right w:val="none" w:sz="0" w:space="0" w:color="auto"/>
      </w:divBdr>
    </w:div>
    <w:div w:id="443578602">
      <w:bodyDiv w:val="1"/>
      <w:marLeft w:val="0"/>
      <w:marRight w:val="0"/>
      <w:marTop w:val="0"/>
      <w:marBottom w:val="0"/>
      <w:divBdr>
        <w:top w:val="none" w:sz="0" w:space="0" w:color="auto"/>
        <w:left w:val="none" w:sz="0" w:space="0" w:color="auto"/>
        <w:bottom w:val="none" w:sz="0" w:space="0" w:color="auto"/>
        <w:right w:val="none" w:sz="0" w:space="0" w:color="auto"/>
      </w:divBdr>
    </w:div>
    <w:div w:id="451630761">
      <w:bodyDiv w:val="1"/>
      <w:marLeft w:val="0"/>
      <w:marRight w:val="0"/>
      <w:marTop w:val="0"/>
      <w:marBottom w:val="0"/>
      <w:divBdr>
        <w:top w:val="none" w:sz="0" w:space="0" w:color="auto"/>
        <w:left w:val="none" w:sz="0" w:space="0" w:color="auto"/>
        <w:bottom w:val="none" w:sz="0" w:space="0" w:color="auto"/>
        <w:right w:val="none" w:sz="0" w:space="0" w:color="auto"/>
      </w:divBdr>
    </w:div>
    <w:div w:id="452018768">
      <w:bodyDiv w:val="1"/>
      <w:marLeft w:val="0"/>
      <w:marRight w:val="0"/>
      <w:marTop w:val="0"/>
      <w:marBottom w:val="0"/>
      <w:divBdr>
        <w:top w:val="none" w:sz="0" w:space="0" w:color="auto"/>
        <w:left w:val="none" w:sz="0" w:space="0" w:color="auto"/>
        <w:bottom w:val="none" w:sz="0" w:space="0" w:color="auto"/>
        <w:right w:val="none" w:sz="0" w:space="0" w:color="auto"/>
      </w:divBdr>
    </w:div>
    <w:div w:id="453255646">
      <w:bodyDiv w:val="1"/>
      <w:marLeft w:val="0"/>
      <w:marRight w:val="0"/>
      <w:marTop w:val="0"/>
      <w:marBottom w:val="0"/>
      <w:divBdr>
        <w:top w:val="none" w:sz="0" w:space="0" w:color="auto"/>
        <w:left w:val="none" w:sz="0" w:space="0" w:color="auto"/>
        <w:bottom w:val="none" w:sz="0" w:space="0" w:color="auto"/>
        <w:right w:val="none" w:sz="0" w:space="0" w:color="auto"/>
      </w:divBdr>
    </w:div>
    <w:div w:id="453329210">
      <w:bodyDiv w:val="1"/>
      <w:marLeft w:val="0"/>
      <w:marRight w:val="0"/>
      <w:marTop w:val="0"/>
      <w:marBottom w:val="0"/>
      <w:divBdr>
        <w:top w:val="none" w:sz="0" w:space="0" w:color="auto"/>
        <w:left w:val="none" w:sz="0" w:space="0" w:color="auto"/>
        <w:bottom w:val="none" w:sz="0" w:space="0" w:color="auto"/>
        <w:right w:val="none" w:sz="0" w:space="0" w:color="auto"/>
      </w:divBdr>
    </w:div>
    <w:div w:id="463235706">
      <w:bodyDiv w:val="1"/>
      <w:marLeft w:val="0"/>
      <w:marRight w:val="0"/>
      <w:marTop w:val="0"/>
      <w:marBottom w:val="0"/>
      <w:divBdr>
        <w:top w:val="none" w:sz="0" w:space="0" w:color="auto"/>
        <w:left w:val="none" w:sz="0" w:space="0" w:color="auto"/>
        <w:bottom w:val="none" w:sz="0" w:space="0" w:color="auto"/>
        <w:right w:val="none" w:sz="0" w:space="0" w:color="auto"/>
      </w:divBdr>
      <w:divsChild>
        <w:div w:id="1318076688">
          <w:marLeft w:val="0"/>
          <w:marRight w:val="0"/>
          <w:marTop w:val="0"/>
          <w:marBottom w:val="0"/>
          <w:divBdr>
            <w:top w:val="none" w:sz="0" w:space="0" w:color="auto"/>
            <w:left w:val="none" w:sz="0" w:space="0" w:color="auto"/>
            <w:bottom w:val="none" w:sz="0" w:space="0" w:color="auto"/>
            <w:right w:val="none" w:sz="0" w:space="0" w:color="auto"/>
          </w:divBdr>
          <w:divsChild>
            <w:div w:id="924413008">
              <w:marLeft w:val="0"/>
              <w:marRight w:val="0"/>
              <w:marTop w:val="0"/>
              <w:marBottom w:val="0"/>
              <w:divBdr>
                <w:top w:val="none" w:sz="0" w:space="0" w:color="auto"/>
                <w:left w:val="none" w:sz="0" w:space="0" w:color="auto"/>
                <w:bottom w:val="none" w:sz="0" w:space="0" w:color="auto"/>
                <w:right w:val="none" w:sz="0" w:space="0" w:color="auto"/>
              </w:divBdr>
              <w:divsChild>
                <w:div w:id="84177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590090">
      <w:bodyDiv w:val="1"/>
      <w:marLeft w:val="0"/>
      <w:marRight w:val="0"/>
      <w:marTop w:val="0"/>
      <w:marBottom w:val="0"/>
      <w:divBdr>
        <w:top w:val="none" w:sz="0" w:space="0" w:color="auto"/>
        <w:left w:val="none" w:sz="0" w:space="0" w:color="auto"/>
        <w:bottom w:val="none" w:sz="0" w:space="0" w:color="auto"/>
        <w:right w:val="none" w:sz="0" w:space="0" w:color="auto"/>
      </w:divBdr>
      <w:divsChild>
        <w:div w:id="2010676289">
          <w:marLeft w:val="0"/>
          <w:marRight w:val="0"/>
          <w:marTop w:val="0"/>
          <w:marBottom w:val="0"/>
          <w:divBdr>
            <w:top w:val="none" w:sz="0" w:space="0" w:color="auto"/>
            <w:left w:val="none" w:sz="0" w:space="0" w:color="auto"/>
            <w:bottom w:val="none" w:sz="0" w:space="0" w:color="auto"/>
            <w:right w:val="none" w:sz="0" w:space="0" w:color="auto"/>
          </w:divBdr>
        </w:div>
        <w:div w:id="805202635">
          <w:marLeft w:val="0"/>
          <w:marRight w:val="0"/>
          <w:marTop w:val="0"/>
          <w:marBottom w:val="0"/>
          <w:divBdr>
            <w:top w:val="none" w:sz="0" w:space="0" w:color="auto"/>
            <w:left w:val="none" w:sz="0" w:space="0" w:color="auto"/>
            <w:bottom w:val="none" w:sz="0" w:space="0" w:color="auto"/>
            <w:right w:val="none" w:sz="0" w:space="0" w:color="auto"/>
          </w:divBdr>
          <w:divsChild>
            <w:div w:id="569732789">
              <w:marLeft w:val="0"/>
              <w:marRight w:val="0"/>
              <w:marTop w:val="0"/>
              <w:marBottom w:val="0"/>
              <w:divBdr>
                <w:top w:val="none" w:sz="0" w:space="0" w:color="auto"/>
                <w:left w:val="none" w:sz="0" w:space="0" w:color="auto"/>
                <w:bottom w:val="none" w:sz="0" w:space="0" w:color="auto"/>
                <w:right w:val="none" w:sz="0" w:space="0" w:color="auto"/>
              </w:divBdr>
              <w:divsChild>
                <w:div w:id="210472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670702">
      <w:bodyDiv w:val="1"/>
      <w:marLeft w:val="0"/>
      <w:marRight w:val="0"/>
      <w:marTop w:val="0"/>
      <w:marBottom w:val="0"/>
      <w:divBdr>
        <w:top w:val="none" w:sz="0" w:space="0" w:color="auto"/>
        <w:left w:val="none" w:sz="0" w:space="0" w:color="auto"/>
        <w:bottom w:val="none" w:sz="0" w:space="0" w:color="auto"/>
        <w:right w:val="none" w:sz="0" w:space="0" w:color="auto"/>
      </w:divBdr>
      <w:divsChild>
        <w:div w:id="1135367715">
          <w:marLeft w:val="0"/>
          <w:marRight w:val="0"/>
          <w:marTop w:val="0"/>
          <w:marBottom w:val="0"/>
          <w:divBdr>
            <w:top w:val="none" w:sz="0" w:space="0" w:color="auto"/>
            <w:left w:val="none" w:sz="0" w:space="0" w:color="auto"/>
            <w:bottom w:val="none" w:sz="0" w:space="0" w:color="auto"/>
            <w:right w:val="none" w:sz="0" w:space="0" w:color="auto"/>
          </w:divBdr>
          <w:divsChild>
            <w:div w:id="1822695965">
              <w:marLeft w:val="0"/>
              <w:marRight w:val="0"/>
              <w:marTop w:val="0"/>
              <w:marBottom w:val="0"/>
              <w:divBdr>
                <w:top w:val="none" w:sz="0" w:space="0" w:color="auto"/>
                <w:left w:val="none" w:sz="0" w:space="0" w:color="auto"/>
                <w:bottom w:val="none" w:sz="0" w:space="0" w:color="auto"/>
                <w:right w:val="none" w:sz="0" w:space="0" w:color="auto"/>
              </w:divBdr>
              <w:divsChild>
                <w:div w:id="16869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560836">
      <w:bodyDiv w:val="1"/>
      <w:marLeft w:val="0"/>
      <w:marRight w:val="0"/>
      <w:marTop w:val="0"/>
      <w:marBottom w:val="0"/>
      <w:divBdr>
        <w:top w:val="none" w:sz="0" w:space="0" w:color="auto"/>
        <w:left w:val="none" w:sz="0" w:space="0" w:color="auto"/>
        <w:bottom w:val="none" w:sz="0" w:space="0" w:color="auto"/>
        <w:right w:val="none" w:sz="0" w:space="0" w:color="auto"/>
      </w:divBdr>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76840344">
      <w:bodyDiv w:val="1"/>
      <w:marLeft w:val="0"/>
      <w:marRight w:val="0"/>
      <w:marTop w:val="0"/>
      <w:marBottom w:val="0"/>
      <w:divBdr>
        <w:top w:val="none" w:sz="0" w:space="0" w:color="auto"/>
        <w:left w:val="none" w:sz="0" w:space="0" w:color="auto"/>
        <w:bottom w:val="none" w:sz="0" w:space="0" w:color="auto"/>
        <w:right w:val="none" w:sz="0" w:space="0" w:color="auto"/>
      </w:divBdr>
      <w:divsChild>
        <w:div w:id="1448893487">
          <w:marLeft w:val="0"/>
          <w:marRight w:val="0"/>
          <w:marTop w:val="0"/>
          <w:marBottom w:val="0"/>
          <w:divBdr>
            <w:top w:val="none" w:sz="0" w:space="0" w:color="auto"/>
            <w:left w:val="none" w:sz="0" w:space="0" w:color="auto"/>
            <w:bottom w:val="none" w:sz="0" w:space="0" w:color="auto"/>
            <w:right w:val="none" w:sz="0" w:space="0" w:color="auto"/>
          </w:divBdr>
          <w:divsChild>
            <w:div w:id="1413308575">
              <w:marLeft w:val="0"/>
              <w:marRight w:val="0"/>
              <w:marTop w:val="0"/>
              <w:marBottom w:val="0"/>
              <w:divBdr>
                <w:top w:val="none" w:sz="0" w:space="0" w:color="auto"/>
                <w:left w:val="none" w:sz="0" w:space="0" w:color="auto"/>
                <w:bottom w:val="none" w:sz="0" w:space="0" w:color="auto"/>
                <w:right w:val="none" w:sz="0" w:space="0" w:color="auto"/>
              </w:divBdr>
              <w:divsChild>
                <w:div w:id="14736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0682">
      <w:bodyDiv w:val="1"/>
      <w:marLeft w:val="0"/>
      <w:marRight w:val="0"/>
      <w:marTop w:val="0"/>
      <w:marBottom w:val="0"/>
      <w:divBdr>
        <w:top w:val="none" w:sz="0" w:space="0" w:color="auto"/>
        <w:left w:val="none" w:sz="0" w:space="0" w:color="auto"/>
        <w:bottom w:val="none" w:sz="0" w:space="0" w:color="auto"/>
        <w:right w:val="none" w:sz="0" w:space="0" w:color="auto"/>
      </w:divBdr>
      <w:divsChild>
        <w:div w:id="1418288806">
          <w:marLeft w:val="0"/>
          <w:marRight w:val="0"/>
          <w:marTop w:val="0"/>
          <w:marBottom w:val="0"/>
          <w:divBdr>
            <w:top w:val="none" w:sz="0" w:space="0" w:color="auto"/>
            <w:left w:val="none" w:sz="0" w:space="0" w:color="auto"/>
            <w:bottom w:val="none" w:sz="0" w:space="0" w:color="auto"/>
            <w:right w:val="none" w:sz="0" w:space="0" w:color="auto"/>
          </w:divBdr>
          <w:divsChild>
            <w:div w:id="1650020006">
              <w:marLeft w:val="0"/>
              <w:marRight w:val="0"/>
              <w:marTop w:val="0"/>
              <w:marBottom w:val="0"/>
              <w:divBdr>
                <w:top w:val="none" w:sz="0" w:space="0" w:color="auto"/>
                <w:left w:val="none" w:sz="0" w:space="0" w:color="auto"/>
                <w:bottom w:val="none" w:sz="0" w:space="0" w:color="auto"/>
                <w:right w:val="none" w:sz="0" w:space="0" w:color="auto"/>
              </w:divBdr>
              <w:divsChild>
                <w:div w:id="21369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1881">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809486">
      <w:bodyDiv w:val="1"/>
      <w:marLeft w:val="0"/>
      <w:marRight w:val="0"/>
      <w:marTop w:val="0"/>
      <w:marBottom w:val="0"/>
      <w:divBdr>
        <w:top w:val="none" w:sz="0" w:space="0" w:color="auto"/>
        <w:left w:val="none" w:sz="0" w:space="0" w:color="auto"/>
        <w:bottom w:val="none" w:sz="0" w:space="0" w:color="auto"/>
        <w:right w:val="none" w:sz="0" w:space="0" w:color="auto"/>
      </w:divBdr>
      <w:divsChild>
        <w:div w:id="1939172526">
          <w:marLeft w:val="0"/>
          <w:marRight w:val="0"/>
          <w:marTop w:val="0"/>
          <w:marBottom w:val="0"/>
          <w:divBdr>
            <w:top w:val="none" w:sz="0" w:space="0" w:color="auto"/>
            <w:left w:val="none" w:sz="0" w:space="0" w:color="auto"/>
            <w:bottom w:val="none" w:sz="0" w:space="0" w:color="auto"/>
            <w:right w:val="none" w:sz="0" w:space="0" w:color="auto"/>
          </w:divBdr>
        </w:div>
        <w:div w:id="1609312363">
          <w:marLeft w:val="0"/>
          <w:marRight w:val="0"/>
          <w:marTop w:val="0"/>
          <w:marBottom w:val="0"/>
          <w:divBdr>
            <w:top w:val="none" w:sz="0" w:space="0" w:color="auto"/>
            <w:left w:val="none" w:sz="0" w:space="0" w:color="auto"/>
            <w:bottom w:val="none" w:sz="0" w:space="0" w:color="auto"/>
            <w:right w:val="none" w:sz="0" w:space="0" w:color="auto"/>
          </w:divBdr>
          <w:divsChild>
            <w:div w:id="1733383537">
              <w:marLeft w:val="0"/>
              <w:marRight w:val="0"/>
              <w:marTop w:val="0"/>
              <w:marBottom w:val="0"/>
              <w:divBdr>
                <w:top w:val="none" w:sz="0" w:space="0" w:color="auto"/>
                <w:left w:val="none" w:sz="0" w:space="0" w:color="auto"/>
                <w:bottom w:val="none" w:sz="0" w:space="0" w:color="auto"/>
                <w:right w:val="none" w:sz="0" w:space="0" w:color="auto"/>
              </w:divBdr>
              <w:divsChild>
                <w:div w:id="2065448363">
                  <w:marLeft w:val="0"/>
                  <w:marRight w:val="0"/>
                  <w:marTop w:val="0"/>
                  <w:marBottom w:val="0"/>
                  <w:divBdr>
                    <w:top w:val="none" w:sz="0" w:space="0" w:color="auto"/>
                    <w:left w:val="none" w:sz="0" w:space="0" w:color="auto"/>
                    <w:bottom w:val="none" w:sz="0" w:space="0" w:color="auto"/>
                    <w:right w:val="none" w:sz="0" w:space="0" w:color="auto"/>
                  </w:divBdr>
                  <w:divsChild>
                    <w:div w:id="315190002">
                      <w:marLeft w:val="0"/>
                      <w:marRight w:val="0"/>
                      <w:marTop w:val="0"/>
                      <w:marBottom w:val="0"/>
                      <w:divBdr>
                        <w:top w:val="none" w:sz="0" w:space="0" w:color="auto"/>
                        <w:left w:val="none" w:sz="0" w:space="0" w:color="auto"/>
                        <w:bottom w:val="none" w:sz="0" w:space="0" w:color="auto"/>
                        <w:right w:val="none" w:sz="0" w:space="0" w:color="auto"/>
                      </w:divBdr>
                      <w:divsChild>
                        <w:div w:id="1460492081">
                          <w:marLeft w:val="0"/>
                          <w:marRight w:val="0"/>
                          <w:marTop w:val="0"/>
                          <w:marBottom w:val="0"/>
                          <w:divBdr>
                            <w:top w:val="none" w:sz="0" w:space="0" w:color="auto"/>
                            <w:left w:val="none" w:sz="0" w:space="0" w:color="auto"/>
                            <w:bottom w:val="none" w:sz="0" w:space="0" w:color="auto"/>
                            <w:right w:val="none" w:sz="0" w:space="0" w:color="auto"/>
                          </w:divBdr>
                          <w:divsChild>
                            <w:div w:id="20440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6696222">
      <w:bodyDiv w:val="1"/>
      <w:marLeft w:val="0"/>
      <w:marRight w:val="0"/>
      <w:marTop w:val="0"/>
      <w:marBottom w:val="0"/>
      <w:divBdr>
        <w:top w:val="none" w:sz="0" w:space="0" w:color="auto"/>
        <w:left w:val="none" w:sz="0" w:space="0" w:color="auto"/>
        <w:bottom w:val="none" w:sz="0" w:space="0" w:color="auto"/>
        <w:right w:val="none" w:sz="0" w:space="0" w:color="auto"/>
      </w:divBdr>
    </w:div>
    <w:div w:id="516819655">
      <w:bodyDiv w:val="1"/>
      <w:marLeft w:val="0"/>
      <w:marRight w:val="0"/>
      <w:marTop w:val="0"/>
      <w:marBottom w:val="0"/>
      <w:divBdr>
        <w:top w:val="none" w:sz="0" w:space="0" w:color="auto"/>
        <w:left w:val="none" w:sz="0" w:space="0" w:color="auto"/>
        <w:bottom w:val="none" w:sz="0" w:space="0" w:color="auto"/>
        <w:right w:val="none" w:sz="0" w:space="0" w:color="auto"/>
      </w:divBdr>
    </w:div>
    <w:div w:id="518012787">
      <w:bodyDiv w:val="1"/>
      <w:marLeft w:val="0"/>
      <w:marRight w:val="0"/>
      <w:marTop w:val="0"/>
      <w:marBottom w:val="0"/>
      <w:divBdr>
        <w:top w:val="none" w:sz="0" w:space="0" w:color="auto"/>
        <w:left w:val="none" w:sz="0" w:space="0" w:color="auto"/>
        <w:bottom w:val="none" w:sz="0" w:space="0" w:color="auto"/>
        <w:right w:val="none" w:sz="0" w:space="0" w:color="auto"/>
      </w:divBdr>
    </w:div>
    <w:div w:id="522091037">
      <w:bodyDiv w:val="1"/>
      <w:marLeft w:val="0"/>
      <w:marRight w:val="0"/>
      <w:marTop w:val="0"/>
      <w:marBottom w:val="0"/>
      <w:divBdr>
        <w:top w:val="none" w:sz="0" w:space="0" w:color="auto"/>
        <w:left w:val="none" w:sz="0" w:space="0" w:color="auto"/>
        <w:bottom w:val="none" w:sz="0" w:space="0" w:color="auto"/>
        <w:right w:val="none" w:sz="0" w:space="0" w:color="auto"/>
      </w:divBdr>
    </w:div>
    <w:div w:id="525795665">
      <w:bodyDiv w:val="1"/>
      <w:marLeft w:val="0"/>
      <w:marRight w:val="0"/>
      <w:marTop w:val="0"/>
      <w:marBottom w:val="0"/>
      <w:divBdr>
        <w:top w:val="none" w:sz="0" w:space="0" w:color="auto"/>
        <w:left w:val="none" w:sz="0" w:space="0" w:color="auto"/>
        <w:bottom w:val="none" w:sz="0" w:space="0" w:color="auto"/>
        <w:right w:val="none" w:sz="0" w:space="0" w:color="auto"/>
      </w:divBdr>
    </w:div>
    <w:div w:id="528953875">
      <w:bodyDiv w:val="1"/>
      <w:marLeft w:val="0"/>
      <w:marRight w:val="0"/>
      <w:marTop w:val="0"/>
      <w:marBottom w:val="0"/>
      <w:divBdr>
        <w:top w:val="none" w:sz="0" w:space="0" w:color="auto"/>
        <w:left w:val="none" w:sz="0" w:space="0" w:color="auto"/>
        <w:bottom w:val="none" w:sz="0" w:space="0" w:color="auto"/>
        <w:right w:val="none" w:sz="0" w:space="0" w:color="auto"/>
      </w:divBdr>
      <w:divsChild>
        <w:div w:id="2114980015">
          <w:marLeft w:val="0"/>
          <w:marRight w:val="0"/>
          <w:marTop w:val="0"/>
          <w:marBottom w:val="0"/>
          <w:divBdr>
            <w:top w:val="none" w:sz="0" w:space="0" w:color="auto"/>
            <w:left w:val="none" w:sz="0" w:space="0" w:color="auto"/>
            <w:bottom w:val="none" w:sz="0" w:space="0" w:color="auto"/>
            <w:right w:val="none" w:sz="0" w:space="0" w:color="auto"/>
          </w:divBdr>
          <w:divsChild>
            <w:div w:id="286350646">
              <w:marLeft w:val="0"/>
              <w:marRight w:val="0"/>
              <w:marTop w:val="0"/>
              <w:marBottom w:val="0"/>
              <w:divBdr>
                <w:top w:val="none" w:sz="0" w:space="0" w:color="auto"/>
                <w:left w:val="none" w:sz="0" w:space="0" w:color="auto"/>
                <w:bottom w:val="none" w:sz="0" w:space="0" w:color="auto"/>
                <w:right w:val="none" w:sz="0" w:space="0" w:color="auto"/>
              </w:divBdr>
              <w:divsChild>
                <w:div w:id="16859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45723048">
      <w:bodyDiv w:val="1"/>
      <w:marLeft w:val="0"/>
      <w:marRight w:val="0"/>
      <w:marTop w:val="0"/>
      <w:marBottom w:val="0"/>
      <w:divBdr>
        <w:top w:val="none" w:sz="0" w:space="0" w:color="auto"/>
        <w:left w:val="none" w:sz="0" w:space="0" w:color="auto"/>
        <w:bottom w:val="none" w:sz="0" w:space="0" w:color="auto"/>
        <w:right w:val="none" w:sz="0" w:space="0" w:color="auto"/>
      </w:divBdr>
    </w:div>
    <w:div w:id="548150480">
      <w:bodyDiv w:val="1"/>
      <w:marLeft w:val="0"/>
      <w:marRight w:val="0"/>
      <w:marTop w:val="0"/>
      <w:marBottom w:val="0"/>
      <w:divBdr>
        <w:top w:val="none" w:sz="0" w:space="0" w:color="auto"/>
        <w:left w:val="none" w:sz="0" w:space="0" w:color="auto"/>
        <w:bottom w:val="none" w:sz="0" w:space="0" w:color="auto"/>
        <w:right w:val="none" w:sz="0" w:space="0" w:color="auto"/>
      </w:divBdr>
      <w:divsChild>
        <w:div w:id="907570615">
          <w:marLeft w:val="0"/>
          <w:marRight w:val="0"/>
          <w:marTop w:val="0"/>
          <w:marBottom w:val="0"/>
          <w:divBdr>
            <w:top w:val="none" w:sz="0" w:space="0" w:color="auto"/>
            <w:left w:val="none" w:sz="0" w:space="0" w:color="auto"/>
            <w:bottom w:val="none" w:sz="0" w:space="0" w:color="auto"/>
            <w:right w:val="none" w:sz="0" w:space="0" w:color="auto"/>
          </w:divBdr>
          <w:divsChild>
            <w:div w:id="482815831">
              <w:marLeft w:val="0"/>
              <w:marRight w:val="0"/>
              <w:marTop w:val="0"/>
              <w:marBottom w:val="0"/>
              <w:divBdr>
                <w:top w:val="none" w:sz="0" w:space="0" w:color="auto"/>
                <w:left w:val="none" w:sz="0" w:space="0" w:color="auto"/>
                <w:bottom w:val="none" w:sz="0" w:space="0" w:color="auto"/>
                <w:right w:val="none" w:sz="0" w:space="0" w:color="auto"/>
              </w:divBdr>
              <w:divsChild>
                <w:div w:id="845939946">
                  <w:marLeft w:val="0"/>
                  <w:marRight w:val="0"/>
                  <w:marTop w:val="0"/>
                  <w:marBottom w:val="0"/>
                  <w:divBdr>
                    <w:top w:val="none" w:sz="0" w:space="0" w:color="auto"/>
                    <w:left w:val="none" w:sz="0" w:space="0" w:color="auto"/>
                    <w:bottom w:val="none" w:sz="0" w:space="0" w:color="auto"/>
                    <w:right w:val="none" w:sz="0" w:space="0" w:color="auto"/>
                  </w:divBdr>
                  <w:divsChild>
                    <w:div w:id="184065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57210815">
      <w:bodyDiv w:val="1"/>
      <w:marLeft w:val="0"/>
      <w:marRight w:val="0"/>
      <w:marTop w:val="0"/>
      <w:marBottom w:val="0"/>
      <w:divBdr>
        <w:top w:val="none" w:sz="0" w:space="0" w:color="auto"/>
        <w:left w:val="none" w:sz="0" w:space="0" w:color="auto"/>
        <w:bottom w:val="none" w:sz="0" w:space="0" w:color="auto"/>
        <w:right w:val="none" w:sz="0" w:space="0" w:color="auto"/>
      </w:divBdr>
    </w:div>
    <w:div w:id="565648410">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2743144">
      <w:bodyDiv w:val="1"/>
      <w:marLeft w:val="0"/>
      <w:marRight w:val="0"/>
      <w:marTop w:val="0"/>
      <w:marBottom w:val="0"/>
      <w:divBdr>
        <w:top w:val="none" w:sz="0" w:space="0" w:color="auto"/>
        <w:left w:val="none" w:sz="0" w:space="0" w:color="auto"/>
        <w:bottom w:val="none" w:sz="0" w:space="0" w:color="auto"/>
        <w:right w:val="none" w:sz="0" w:space="0" w:color="auto"/>
      </w:divBdr>
      <w:divsChild>
        <w:div w:id="676156376">
          <w:marLeft w:val="0"/>
          <w:marRight w:val="0"/>
          <w:marTop w:val="0"/>
          <w:marBottom w:val="0"/>
          <w:divBdr>
            <w:top w:val="none" w:sz="0" w:space="0" w:color="auto"/>
            <w:left w:val="none" w:sz="0" w:space="0" w:color="auto"/>
            <w:bottom w:val="none" w:sz="0" w:space="0" w:color="auto"/>
            <w:right w:val="none" w:sz="0" w:space="0" w:color="auto"/>
          </w:divBdr>
          <w:divsChild>
            <w:div w:id="127171056">
              <w:marLeft w:val="0"/>
              <w:marRight w:val="0"/>
              <w:marTop w:val="0"/>
              <w:marBottom w:val="0"/>
              <w:divBdr>
                <w:top w:val="none" w:sz="0" w:space="0" w:color="auto"/>
                <w:left w:val="none" w:sz="0" w:space="0" w:color="auto"/>
                <w:bottom w:val="none" w:sz="0" w:space="0" w:color="auto"/>
                <w:right w:val="none" w:sz="0" w:space="0" w:color="auto"/>
              </w:divBdr>
              <w:divsChild>
                <w:div w:id="18814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583296578">
      <w:bodyDiv w:val="1"/>
      <w:marLeft w:val="0"/>
      <w:marRight w:val="0"/>
      <w:marTop w:val="0"/>
      <w:marBottom w:val="0"/>
      <w:divBdr>
        <w:top w:val="none" w:sz="0" w:space="0" w:color="auto"/>
        <w:left w:val="none" w:sz="0" w:space="0" w:color="auto"/>
        <w:bottom w:val="none" w:sz="0" w:space="0" w:color="auto"/>
        <w:right w:val="none" w:sz="0" w:space="0" w:color="auto"/>
      </w:divBdr>
    </w:div>
    <w:div w:id="583412583">
      <w:bodyDiv w:val="1"/>
      <w:marLeft w:val="0"/>
      <w:marRight w:val="0"/>
      <w:marTop w:val="0"/>
      <w:marBottom w:val="0"/>
      <w:divBdr>
        <w:top w:val="none" w:sz="0" w:space="0" w:color="auto"/>
        <w:left w:val="none" w:sz="0" w:space="0" w:color="auto"/>
        <w:bottom w:val="none" w:sz="0" w:space="0" w:color="auto"/>
        <w:right w:val="none" w:sz="0" w:space="0" w:color="auto"/>
      </w:divBdr>
    </w:div>
    <w:div w:id="588662631">
      <w:bodyDiv w:val="1"/>
      <w:marLeft w:val="0"/>
      <w:marRight w:val="0"/>
      <w:marTop w:val="0"/>
      <w:marBottom w:val="0"/>
      <w:divBdr>
        <w:top w:val="none" w:sz="0" w:space="0" w:color="auto"/>
        <w:left w:val="none" w:sz="0" w:space="0" w:color="auto"/>
        <w:bottom w:val="none" w:sz="0" w:space="0" w:color="auto"/>
        <w:right w:val="none" w:sz="0" w:space="0" w:color="auto"/>
      </w:divBdr>
      <w:divsChild>
        <w:div w:id="1175724846">
          <w:marLeft w:val="0"/>
          <w:marRight w:val="0"/>
          <w:marTop w:val="0"/>
          <w:marBottom w:val="0"/>
          <w:divBdr>
            <w:top w:val="none" w:sz="0" w:space="0" w:color="auto"/>
            <w:left w:val="none" w:sz="0" w:space="0" w:color="auto"/>
            <w:bottom w:val="none" w:sz="0" w:space="0" w:color="auto"/>
            <w:right w:val="none" w:sz="0" w:space="0" w:color="auto"/>
          </w:divBdr>
          <w:divsChild>
            <w:div w:id="2096852821">
              <w:marLeft w:val="0"/>
              <w:marRight w:val="0"/>
              <w:marTop w:val="0"/>
              <w:marBottom w:val="0"/>
              <w:divBdr>
                <w:top w:val="none" w:sz="0" w:space="0" w:color="auto"/>
                <w:left w:val="none" w:sz="0" w:space="0" w:color="auto"/>
                <w:bottom w:val="none" w:sz="0" w:space="0" w:color="auto"/>
                <w:right w:val="none" w:sz="0" w:space="0" w:color="auto"/>
              </w:divBdr>
              <w:divsChild>
                <w:div w:id="19145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60792">
      <w:bodyDiv w:val="1"/>
      <w:marLeft w:val="0"/>
      <w:marRight w:val="0"/>
      <w:marTop w:val="0"/>
      <w:marBottom w:val="0"/>
      <w:divBdr>
        <w:top w:val="none" w:sz="0" w:space="0" w:color="auto"/>
        <w:left w:val="none" w:sz="0" w:space="0" w:color="auto"/>
        <w:bottom w:val="none" w:sz="0" w:space="0" w:color="auto"/>
        <w:right w:val="none" w:sz="0" w:space="0" w:color="auto"/>
      </w:divBdr>
    </w:div>
    <w:div w:id="592739430">
      <w:bodyDiv w:val="1"/>
      <w:marLeft w:val="0"/>
      <w:marRight w:val="0"/>
      <w:marTop w:val="0"/>
      <w:marBottom w:val="0"/>
      <w:divBdr>
        <w:top w:val="none" w:sz="0" w:space="0" w:color="auto"/>
        <w:left w:val="none" w:sz="0" w:space="0" w:color="auto"/>
        <w:bottom w:val="none" w:sz="0" w:space="0" w:color="auto"/>
        <w:right w:val="none" w:sz="0" w:space="0" w:color="auto"/>
      </w:divBdr>
    </w:div>
    <w:div w:id="598566511">
      <w:bodyDiv w:val="1"/>
      <w:marLeft w:val="0"/>
      <w:marRight w:val="0"/>
      <w:marTop w:val="0"/>
      <w:marBottom w:val="0"/>
      <w:divBdr>
        <w:top w:val="none" w:sz="0" w:space="0" w:color="auto"/>
        <w:left w:val="none" w:sz="0" w:space="0" w:color="auto"/>
        <w:bottom w:val="none" w:sz="0" w:space="0" w:color="auto"/>
        <w:right w:val="none" w:sz="0" w:space="0" w:color="auto"/>
      </w:divBdr>
    </w:div>
    <w:div w:id="600138461">
      <w:bodyDiv w:val="1"/>
      <w:marLeft w:val="0"/>
      <w:marRight w:val="0"/>
      <w:marTop w:val="0"/>
      <w:marBottom w:val="0"/>
      <w:divBdr>
        <w:top w:val="none" w:sz="0" w:space="0" w:color="auto"/>
        <w:left w:val="none" w:sz="0" w:space="0" w:color="auto"/>
        <w:bottom w:val="none" w:sz="0" w:space="0" w:color="auto"/>
        <w:right w:val="none" w:sz="0" w:space="0" w:color="auto"/>
      </w:divBdr>
    </w:div>
    <w:div w:id="604650461">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300587">
      <w:bodyDiv w:val="1"/>
      <w:marLeft w:val="0"/>
      <w:marRight w:val="0"/>
      <w:marTop w:val="0"/>
      <w:marBottom w:val="0"/>
      <w:divBdr>
        <w:top w:val="none" w:sz="0" w:space="0" w:color="auto"/>
        <w:left w:val="none" w:sz="0" w:space="0" w:color="auto"/>
        <w:bottom w:val="none" w:sz="0" w:space="0" w:color="auto"/>
        <w:right w:val="none" w:sz="0" w:space="0" w:color="auto"/>
      </w:divBdr>
    </w:div>
    <w:div w:id="624309657">
      <w:bodyDiv w:val="1"/>
      <w:marLeft w:val="0"/>
      <w:marRight w:val="0"/>
      <w:marTop w:val="0"/>
      <w:marBottom w:val="0"/>
      <w:divBdr>
        <w:top w:val="none" w:sz="0" w:space="0" w:color="auto"/>
        <w:left w:val="none" w:sz="0" w:space="0" w:color="auto"/>
        <w:bottom w:val="none" w:sz="0" w:space="0" w:color="auto"/>
        <w:right w:val="none" w:sz="0" w:space="0" w:color="auto"/>
      </w:divBdr>
    </w:div>
    <w:div w:id="627589084">
      <w:bodyDiv w:val="1"/>
      <w:marLeft w:val="0"/>
      <w:marRight w:val="0"/>
      <w:marTop w:val="0"/>
      <w:marBottom w:val="0"/>
      <w:divBdr>
        <w:top w:val="none" w:sz="0" w:space="0" w:color="auto"/>
        <w:left w:val="none" w:sz="0" w:space="0" w:color="auto"/>
        <w:bottom w:val="none" w:sz="0" w:space="0" w:color="auto"/>
        <w:right w:val="none" w:sz="0" w:space="0" w:color="auto"/>
      </w:divBdr>
      <w:divsChild>
        <w:div w:id="1662194844">
          <w:marLeft w:val="0"/>
          <w:marRight w:val="0"/>
          <w:marTop w:val="0"/>
          <w:marBottom w:val="0"/>
          <w:divBdr>
            <w:top w:val="none" w:sz="0" w:space="0" w:color="auto"/>
            <w:left w:val="none" w:sz="0" w:space="0" w:color="auto"/>
            <w:bottom w:val="none" w:sz="0" w:space="0" w:color="auto"/>
            <w:right w:val="none" w:sz="0" w:space="0" w:color="auto"/>
          </w:divBdr>
          <w:divsChild>
            <w:div w:id="930628068">
              <w:marLeft w:val="0"/>
              <w:marRight w:val="0"/>
              <w:marTop w:val="0"/>
              <w:marBottom w:val="0"/>
              <w:divBdr>
                <w:top w:val="none" w:sz="0" w:space="0" w:color="auto"/>
                <w:left w:val="none" w:sz="0" w:space="0" w:color="auto"/>
                <w:bottom w:val="none" w:sz="0" w:space="0" w:color="auto"/>
                <w:right w:val="none" w:sz="0" w:space="0" w:color="auto"/>
              </w:divBdr>
              <w:divsChild>
                <w:div w:id="16474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762223">
      <w:bodyDiv w:val="1"/>
      <w:marLeft w:val="0"/>
      <w:marRight w:val="0"/>
      <w:marTop w:val="0"/>
      <w:marBottom w:val="0"/>
      <w:divBdr>
        <w:top w:val="none" w:sz="0" w:space="0" w:color="auto"/>
        <w:left w:val="none" w:sz="0" w:space="0" w:color="auto"/>
        <w:bottom w:val="none" w:sz="0" w:space="0" w:color="auto"/>
        <w:right w:val="none" w:sz="0" w:space="0" w:color="auto"/>
      </w:divBdr>
      <w:divsChild>
        <w:div w:id="1334603878">
          <w:marLeft w:val="0"/>
          <w:marRight w:val="0"/>
          <w:marTop w:val="0"/>
          <w:marBottom w:val="0"/>
          <w:divBdr>
            <w:top w:val="none" w:sz="0" w:space="0" w:color="auto"/>
            <w:left w:val="none" w:sz="0" w:space="0" w:color="auto"/>
            <w:bottom w:val="none" w:sz="0" w:space="0" w:color="auto"/>
            <w:right w:val="none" w:sz="0" w:space="0" w:color="auto"/>
          </w:divBdr>
          <w:divsChild>
            <w:div w:id="1341349256">
              <w:marLeft w:val="0"/>
              <w:marRight w:val="0"/>
              <w:marTop w:val="0"/>
              <w:marBottom w:val="0"/>
              <w:divBdr>
                <w:top w:val="none" w:sz="0" w:space="0" w:color="auto"/>
                <w:left w:val="none" w:sz="0" w:space="0" w:color="auto"/>
                <w:bottom w:val="none" w:sz="0" w:space="0" w:color="auto"/>
                <w:right w:val="none" w:sz="0" w:space="0" w:color="auto"/>
              </w:divBdr>
              <w:divsChild>
                <w:div w:id="13859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43775912">
      <w:bodyDiv w:val="1"/>
      <w:marLeft w:val="0"/>
      <w:marRight w:val="0"/>
      <w:marTop w:val="0"/>
      <w:marBottom w:val="0"/>
      <w:divBdr>
        <w:top w:val="none" w:sz="0" w:space="0" w:color="auto"/>
        <w:left w:val="none" w:sz="0" w:space="0" w:color="auto"/>
        <w:bottom w:val="none" w:sz="0" w:space="0" w:color="auto"/>
        <w:right w:val="none" w:sz="0" w:space="0" w:color="auto"/>
      </w:divBdr>
      <w:divsChild>
        <w:div w:id="1374115110">
          <w:marLeft w:val="0"/>
          <w:marRight w:val="0"/>
          <w:marTop w:val="0"/>
          <w:marBottom w:val="0"/>
          <w:divBdr>
            <w:top w:val="none" w:sz="0" w:space="0" w:color="auto"/>
            <w:left w:val="none" w:sz="0" w:space="0" w:color="auto"/>
            <w:bottom w:val="none" w:sz="0" w:space="0" w:color="auto"/>
            <w:right w:val="none" w:sz="0" w:space="0" w:color="auto"/>
          </w:divBdr>
        </w:div>
      </w:divsChild>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60619928">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883210">
      <w:bodyDiv w:val="1"/>
      <w:marLeft w:val="0"/>
      <w:marRight w:val="0"/>
      <w:marTop w:val="0"/>
      <w:marBottom w:val="0"/>
      <w:divBdr>
        <w:top w:val="none" w:sz="0" w:space="0" w:color="auto"/>
        <w:left w:val="none" w:sz="0" w:space="0" w:color="auto"/>
        <w:bottom w:val="none" w:sz="0" w:space="0" w:color="auto"/>
        <w:right w:val="none" w:sz="0" w:space="0" w:color="auto"/>
      </w:divBdr>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467680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692922812">
      <w:bodyDiv w:val="1"/>
      <w:marLeft w:val="0"/>
      <w:marRight w:val="0"/>
      <w:marTop w:val="0"/>
      <w:marBottom w:val="0"/>
      <w:divBdr>
        <w:top w:val="none" w:sz="0" w:space="0" w:color="auto"/>
        <w:left w:val="none" w:sz="0" w:space="0" w:color="auto"/>
        <w:bottom w:val="none" w:sz="0" w:space="0" w:color="auto"/>
        <w:right w:val="none" w:sz="0" w:space="0" w:color="auto"/>
      </w:divBdr>
    </w:div>
    <w:div w:id="699211331">
      <w:bodyDiv w:val="1"/>
      <w:marLeft w:val="0"/>
      <w:marRight w:val="0"/>
      <w:marTop w:val="0"/>
      <w:marBottom w:val="0"/>
      <w:divBdr>
        <w:top w:val="none" w:sz="0" w:space="0" w:color="auto"/>
        <w:left w:val="none" w:sz="0" w:space="0" w:color="auto"/>
        <w:bottom w:val="none" w:sz="0" w:space="0" w:color="auto"/>
        <w:right w:val="none" w:sz="0" w:space="0" w:color="auto"/>
      </w:divBdr>
      <w:divsChild>
        <w:div w:id="1790124352">
          <w:marLeft w:val="0"/>
          <w:marRight w:val="0"/>
          <w:marTop w:val="0"/>
          <w:marBottom w:val="0"/>
          <w:divBdr>
            <w:top w:val="none" w:sz="0" w:space="0" w:color="auto"/>
            <w:left w:val="none" w:sz="0" w:space="0" w:color="auto"/>
            <w:bottom w:val="none" w:sz="0" w:space="0" w:color="auto"/>
            <w:right w:val="none" w:sz="0" w:space="0" w:color="auto"/>
          </w:divBdr>
          <w:divsChild>
            <w:div w:id="986594808">
              <w:marLeft w:val="0"/>
              <w:marRight w:val="0"/>
              <w:marTop w:val="0"/>
              <w:marBottom w:val="0"/>
              <w:divBdr>
                <w:top w:val="none" w:sz="0" w:space="0" w:color="auto"/>
                <w:left w:val="none" w:sz="0" w:space="0" w:color="auto"/>
                <w:bottom w:val="none" w:sz="0" w:space="0" w:color="auto"/>
                <w:right w:val="none" w:sz="0" w:space="0" w:color="auto"/>
              </w:divBdr>
              <w:divsChild>
                <w:div w:id="46597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860869">
      <w:bodyDiv w:val="1"/>
      <w:marLeft w:val="0"/>
      <w:marRight w:val="0"/>
      <w:marTop w:val="0"/>
      <w:marBottom w:val="0"/>
      <w:divBdr>
        <w:top w:val="none" w:sz="0" w:space="0" w:color="auto"/>
        <w:left w:val="none" w:sz="0" w:space="0" w:color="auto"/>
        <w:bottom w:val="none" w:sz="0" w:space="0" w:color="auto"/>
        <w:right w:val="none" w:sz="0" w:space="0" w:color="auto"/>
      </w:divBdr>
      <w:divsChild>
        <w:div w:id="254557900">
          <w:marLeft w:val="0"/>
          <w:marRight w:val="0"/>
          <w:marTop w:val="0"/>
          <w:marBottom w:val="0"/>
          <w:divBdr>
            <w:top w:val="none" w:sz="0" w:space="0" w:color="auto"/>
            <w:left w:val="none" w:sz="0" w:space="0" w:color="auto"/>
            <w:bottom w:val="none" w:sz="0" w:space="0" w:color="auto"/>
            <w:right w:val="none" w:sz="0" w:space="0" w:color="auto"/>
          </w:divBdr>
          <w:divsChild>
            <w:div w:id="1118333636">
              <w:marLeft w:val="0"/>
              <w:marRight w:val="0"/>
              <w:marTop w:val="0"/>
              <w:marBottom w:val="0"/>
              <w:divBdr>
                <w:top w:val="none" w:sz="0" w:space="0" w:color="auto"/>
                <w:left w:val="none" w:sz="0" w:space="0" w:color="auto"/>
                <w:bottom w:val="none" w:sz="0" w:space="0" w:color="auto"/>
                <w:right w:val="none" w:sz="0" w:space="0" w:color="auto"/>
              </w:divBdr>
              <w:divsChild>
                <w:div w:id="202250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4912670">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07342601">
      <w:bodyDiv w:val="1"/>
      <w:marLeft w:val="0"/>
      <w:marRight w:val="0"/>
      <w:marTop w:val="0"/>
      <w:marBottom w:val="0"/>
      <w:divBdr>
        <w:top w:val="none" w:sz="0" w:space="0" w:color="auto"/>
        <w:left w:val="none" w:sz="0" w:space="0" w:color="auto"/>
        <w:bottom w:val="none" w:sz="0" w:space="0" w:color="auto"/>
        <w:right w:val="none" w:sz="0" w:space="0" w:color="auto"/>
      </w:divBdr>
      <w:divsChild>
        <w:div w:id="119032508">
          <w:marLeft w:val="0"/>
          <w:marRight w:val="0"/>
          <w:marTop w:val="0"/>
          <w:marBottom w:val="0"/>
          <w:divBdr>
            <w:top w:val="none" w:sz="0" w:space="0" w:color="auto"/>
            <w:left w:val="none" w:sz="0" w:space="0" w:color="auto"/>
            <w:bottom w:val="none" w:sz="0" w:space="0" w:color="auto"/>
            <w:right w:val="none" w:sz="0" w:space="0" w:color="auto"/>
          </w:divBdr>
          <w:divsChild>
            <w:div w:id="1508982465">
              <w:marLeft w:val="0"/>
              <w:marRight w:val="0"/>
              <w:marTop w:val="0"/>
              <w:marBottom w:val="0"/>
              <w:divBdr>
                <w:top w:val="none" w:sz="0" w:space="0" w:color="auto"/>
                <w:left w:val="none" w:sz="0" w:space="0" w:color="auto"/>
                <w:bottom w:val="none" w:sz="0" w:space="0" w:color="auto"/>
                <w:right w:val="none" w:sz="0" w:space="0" w:color="auto"/>
              </w:divBdr>
              <w:divsChild>
                <w:div w:id="74437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030897">
      <w:bodyDiv w:val="1"/>
      <w:marLeft w:val="0"/>
      <w:marRight w:val="0"/>
      <w:marTop w:val="0"/>
      <w:marBottom w:val="0"/>
      <w:divBdr>
        <w:top w:val="none" w:sz="0" w:space="0" w:color="auto"/>
        <w:left w:val="none" w:sz="0" w:space="0" w:color="auto"/>
        <w:bottom w:val="none" w:sz="0" w:space="0" w:color="auto"/>
        <w:right w:val="none" w:sz="0" w:space="0" w:color="auto"/>
      </w:divBdr>
      <w:divsChild>
        <w:div w:id="1781874750">
          <w:marLeft w:val="0"/>
          <w:marRight w:val="0"/>
          <w:marTop w:val="0"/>
          <w:marBottom w:val="0"/>
          <w:divBdr>
            <w:top w:val="none" w:sz="0" w:space="0" w:color="auto"/>
            <w:left w:val="none" w:sz="0" w:space="0" w:color="auto"/>
            <w:bottom w:val="none" w:sz="0" w:space="0" w:color="auto"/>
            <w:right w:val="none" w:sz="0" w:space="0" w:color="auto"/>
          </w:divBdr>
          <w:divsChild>
            <w:div w:id="1883248834">
              <w:marLeft w:val="0"/>
              <w:marRight w:val="0"/>
              <w:marTop w:val="0"/>
              <w:marBottom w:val="0"/>
              <w:divBdr>
                <w:top w:val="none" w:sz="0" w:space="0" w:color="auto"/>
                <w:left w:val="none" w:sz="0" w:space="0" w:color="auto"/>
                <w:bottom w:val="none" w:sz="0" w:space="0" w:color="auto"/>
                <w:right w:val="none" w:sz="0" w:space="0" w:color="auto"/>
              </w:divBdr>
              <w:divsChild>
                <w:div w:id="98848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569259">
      <w:bodyDiv w:val="1"/>
      <w:marLeft w:val="0"/>
      <w:marRight w:val="0"/>
      <w:marTop w:val="0"/>
      <w:marBottom w:val="0"/>
      <w:divBdr>
        <w:top w:val="none" w:sz="0" w:space="0" w:color="auto"/>
        <w:left w:val="none" w:sz="0" w:space="0" w:color="auto"/>
        <w:bottom w:val="none" w:sz="0" w:space="0" w:color="auto"/>
        <w:right w:val="none" w:sz="0" w:space="0" w:color="auto"/>
      </w:divBdr>
    </w:div>
    <w:div w:id="712534346">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16052856">
      <w:bodyDiv w:val="1"/>
      <w:marLeft w:val="0"/>
      <w:marRight w:val="0"/>
      <w:marTop w:val="0"/>
      <w:marBottom w:val="0"/>
      <w:divBdr>
        <w:top w:val="none" w:sz="0" w:space="0" w:color="auto"/>
        <w:left w:val="none" w:sz="0" w:space="0" w:color="auto"/>
        <w:bottom w:val="none" w:sz="0" w:space="0" w:color="auto"/>
        <w:right w:val="none" w:sz="0" w:space="0" w:color="auto"/>
      </w:divBdr>
    </w:div>
    <w:div w:id="717323077">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27604584">
      <w:bodyDiv w:val="1"/>
      <w:marLeft w:val="0"/>
      <w:marRight w:val="0"/>
      <w:marTop w:val="0"/>
      <w:marBottom w:val="0"/>
      <w:divBdr>
        <w:top w:val="none" w:sz="0" w:space="0" w:color="auto"/>
        <w:left w:val="none" w:sz="0" w:space="0" w:color="auto"/>
        <w:bottom w:val="none" w:sz="0" w:space="0" w:color="auto"/>
        <w:right w:val="none" w:sz="0" w:space="0" w:color="auto"/>
      </w:divBdr>
      <w:divsChild>
        <w:div w:id="199901316">
          <w:marLeft w:val="0"/>
          <w:marRight w:val="0"/>
          <w:marTop w:val="0"/>
          <w:marBottom w:val="0"/>
          <w:divBdr>
            <w:top w:val="none" w:sz="0" w:space="0" w:color="auto"/>
            <w:left w:val="none" w:sz="0" w:space="0" w:color="auto"/>
            <w:bottom w:val="none" w:sz="0" w:space="0" w:color="auto"/>
            <w:right w:val="none" w:sz="0" w:space="0" w:color="auto"/>
          </w:divBdr>
          <w:divsChild>
            <w:div w:id="489978745">
              <w:marLeft w:val="0"/>
              <w:marRight w:val="0"/>
              <w:marTop w:val="0"/>
              <w:marBottom w:val="0"/>
              <w:divBdr>
                <w:top w:val="none" w:sz="0" w:space="0" w:color="auto"/>
                <w:left w:val="none" w:sz="0" w:space="0" w:color="auto"/>
                <w:bottom w:val="none" w:sz="0" w:space="0" w:color="auto"/>
                <w:right w:val="none" w:sz="0" w:space="0" w:color="auto"/>
              </w:divBdr>
              <w:divsChild>
                <w:div w:id="15856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815153">
      <w:bodyDiv w:val="1"/>
      <w:marLeft w:val="0"/>
      <w:marRight w:val="0"/>
      <w:marTop w:val="0"/>
      <w:marBottom w:val="0"/>
      <w:divBdr>
        <w:top w:val="none" w:sz="0" w:space="0" w:color="auto"/>
        <w:left w:val="none" w:sz="0" w:space="0" w:color="auto"/>
        <w:bottom w:val="none" w:sz="0" w:space="0" w:color="auto"/>
        <w:right w:val="none" w:sz="0" w:space="0" w:color="auto"/>
      </w:divBdr>
      <w:divsChild>
        <w:div w:id="453908046">
          <w:marLeft w:val="0"/>
          <w:marRight w:val="0"/>
          <w:marTop w:val="0"/>
          <w:marBottom w:val="0"/>
          <w:divBdr>
            <w:top w:val="none" w:sz="0" w:space="0" w:color="auto"/>
            <w:left w:val="none" w:sz="0" w:space="0" w:color="auto"/>
            <w:bottom w:val="none" w:sz="0" w:space="0" w:color="auto"/>
            <w:right w:val="none" w:sz="0" w:space="0" w:color="auto"/>
          </w:divBdr>
          <w:divsChild>
            <w:div w:id="989600317">
              <w:marLeft w:val="0"/>
              <w:marRight w:val="0"/>
              <w:marTop w:val="0"/>
              <w:marBottom w:val="0"/>
              <w:divBdr>
                <w:top w:val="none" w:sz="0" w:space="0" w:color="auto"/>
                <w:left w:val="none" w:sz="0" w:space="0" w:color="auto"/>
                <w:bottom w:val="none" w:sz="0" w:space="0" w:color="auto"/>
                <w:right w:val="none" w:sz="0" w:space="0" w:color="auto"/>
              </w:divBdr>
              <w:divsChild>
                <w:div w:id="76018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52076">
      <w:bodyDiv w:val="1"/>
      <w:marLeft w:val="0"/>
      <w:marRight w:val="0"/>
      <w:marTop w:val="0"/>
      <w:marBottom w:val="0"/>
      <w:divBdr>
        <w:top w:val="none" w:sz="0" w:space="0" w:color="auto"/>
        <w:left w:val="none" w:sz="0" w:space="0" w:color="auto"/>
        <w:bottom w:val="none" w:sz="0" w:space="0" w:color="auto"/>
        <w:right w:val="none" w:sz="0" w:space="0" w:color="auto"/>
      </w:divBdr>
      <w:divsChild>
        <w:div w:id="1901211362">
          <w:marLeft w:val="0"/>
          <w:marRight w:val="0"/>
          <w:marTop w:val="0"/>
          <w:marBottom w:val="0"/>
          <w:divBdr>
            <w:top w:val="none" w:sz="0" w:space="0" w:color="auto"/>
            <w:left w:val="none" w:sz="0" w:space="0" w:color="auto"/>
            <w:bottom w:val="none" w:sz="0" w:space="0" w:color="auto"/>
            <w:right w:val="none" w:sz="0" w:space="0" w:color="auto"/>
          </w:divBdr>
          <w:divsChild>
            <w:div w:id="1579706465">
              <w:marLeft w:val="0"/>
              <w:marRight w:val="0"/>
              <w:marTop w:val="0"/>
              <w:marBottom w:val="0"/>
              <w:divBdr>
                <w:top w:val="none" w:sz="0" w:space="0" w:color="auto"/>
                <w:left w:val="none" w:sz="0" w:space="0" w:color="auto"/>
                <w:bottom w:val="none" w:sz="0" w:space="0" w:color="auto"/>
                <w:right w:val="none" w:sz="0" w:space="0" w:color="auto"/>
              </w:divBdr>
              <w:divsChild>
                <w:div w:id="1626960890">
                  <w:marLeft w:val="0"/>
                  <w:marRight w:val="0"/>
                  <w:marTop w:val="0"/>
                  <w:marBottom w:val="0"/>
                  <w:divBdr>
                    <w:top w:val="none" w:sz="0" w:space="0" w:color="auto"/>
                    <w:left w:val="none" w:sz="0" w:space="0" w:color="auto"/>
                    <w:bottom w:val="none" w:sz="0" w:space="0" w:color="auto"/>
                    <w:right w:val="none" w:sz="0" w:space="0" w:color="auto"/>
                  </w:divBdr>
                  <w:divsChild>
                    <w:div w:id="142380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593561">
      <w:bodyDiv w:val="1"/>
      <w:marLeft w:val="0"/>
      <w:marRight w:val="0"/>
      <w:marTop w:val="0"/>
      <w:marBottom w:val="0"/>
      <w:divBdr>
        <w:top w:val="none" w:sz="0" w:space="0" w:color="auto"/>
        <w:left w:val="none" w:sz="0" w:space="0" w:color="auto"/>
        <w:bottom w:val="none" w:sz="0" w:space="0" w:color="auto"/>
        <w:right w:val="none" w:sz="0" w:space="0" w:color="auto"/>
      </w:divBdr>
      <w:divsChild>
        <w:div w:id="1177689228">
          <w:marLeft w:val="0"/>
          <w:marRight w:val="0"/>
          <w:marTop w:val="0"/>
          <w:marBottom w:val="0"/>
          <w:divBdr>
            <w:top w:val="none" w:sz="0" w:space="0" w:color="auto"/>
            <w:left w:val="none" w:sz="0" w:space="0" w:color="auto"/>
            <w:bottom w:val="none" w:sz="0" w:space="0" w:color="auto"/>
            <w:right w:val="none" w:sz="0" w:space="0" w:color="auto"/>
          </w:divBdr>
          <w:divsChild>
            <w:div w:id="395780357">
              <w:marLeft w:val="0"/>
              <w:marRight w:val="0"/>
              <w:marTop w:val="0"/>
              <w:marBottom w:val="0"/>
              <w:divBdr>
                <w:top w:val="none" w:sz="0" w:space="0" w:color="auto"/>
                <w:left w:val="none" w:sz="0" w:space="0" w:color="auto"/>
                <w:bottom w:val="none" w:sz="0" w:space="0" w:color="auto"/>
                <w:right w:val="none" w:sz="0" w:space="0" w:color="auto"/>
              </w:divBdr>
              <w:divsChild>
                <w:div w:id="5900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89331">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1684">
      <w:bodyDiv w:val="1"/>
      <w:marLeft w:val="0"/>
      <w:marRight w:val="0"/>
      <w:marTop w:val="0"/>
      <w:marBottom w:val="0"/>
      <w:divBdr>
        <w:top w:val="none" w:sz="0" w:space="0" w:color="auto"/>
        <w:left w:val="none" w:sz="0" w:space="0" w:color="auto"/>
        <w:bottom w:val="none" w:sz="0" w:space="0" w:color="auto"/>
        <w:right w:val="none" w:sz="0" w:space="0" w:color="auto"/>
      </w:divBdr>
    </w:div>
    <w:div w:id="767701750">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8068334">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793253795">
      <w:bodyDiv w:val="1"/>
      <w:marLeft w:val="0"/>
      <w:marRight w:val="0"/>
      <w:marTop w:val="0"/>
      <w:marBottom w:val="0"/>
      <w:divBdr>
        <w:top w:val="none" w:sz="0" w:space="0" w:color="auto"/>
        <w:left w:val="none" w:sz="0" w:space="0" w:color="auto"/>
        <w:bottom w:val="none" w:sz="0" w:space="0" w:color="auto"/>
        <w:right w:val="none" w:sz="0" w:space="0" w:color="auto"/>
      </w:divBdr>
    </w:div>
    <w:div w:id="793259045">
      <w:bodyDiv w:val="1"/>
      <w:marLeft w:val="0"/>
      <w:marRight w:val="0"/>
      <w:marTop w:val="0"/>
      <w:marBottom w:val="0"/>
      <w:divBdr>
        <w:top w:val="none" w:sz="0" w:space="0" w:color="auto"/>
        <w:left w:val="none" w:sz="0" w:space="0" w:color="auto"/>
        <w:bottom w:val="none" w:sz="0" w:space="0" w:color="auto"/>
        <w:right w:val="none" w:sz="0" w:space="0" w:color="auto"/>
      </w:divBdr>
    </w:div>
    <w:div w:id="793476089">
      <w:bodyDiv w:val="1"/>
      <w:marLeft w:val="0"/>
      <w:marRight w:val="0"/>
      <w:marTop w:val="0"/>
      <w:marBottom w:val="0"/>
      <w:divBdr>
        <w:top w:val="none" w:sz="0" w:space="0" w:color="auto"/>
        <w:left w:val="none" w:sz="0" w:space="0" w:color="auto"/>
        <w:bottom w:val="none" w:sz="0" w:space="0" w:color="auto"/>
        <w:right w:val="none" w:sz="0" w:space="0" w:color="auto"/>
      </w:divBdr>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05316775">
      <w:bodyDiv w:val="1"/>
      <w:marLeft w:val="0"/>
      <w:marRight w:val="0"/>
      <w:marTop w:val="0"/>
      <w:marBottom w:val="0"/>
      <w:divBdr>
        <w:top w:val="none" w:sz="0" w:space="0" w:color="auto"/>
        <w:left w:val="none" w:sz="0" w:space="0" w:color="auto"/>
        <w:bottom w:val="none" w:sz="0" w:space="0" w:color="auto"/>
        <w:right w:val="none" w:sz="0" w:space="0" w:color="auto"/>
      </w:divBdr>
    </w:div>
    <w:div w:id="812873833">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25316538">
      <w:bodyDiv w:val="1"/>
      <w:marLeft w:val="0"/>
      <w:marRight w:val="0"/>
      <w:marTop w:val="0"/>
      <w:marBottom w:val="0"/>
      <w:divBdr>
        <w:top w:val="none" w:sz="0" w:space="0" w:color="auto"/>
        <w:left w:val="none" w:sz="0" w:space="0" w:color="auto"/>
        <w:bottom w:val="none" w:sz="0" w:space="0" w:color="auto"/>
        <w:right w:val="none" w:sz="0" w:space="0" w:color="auto"/>
      </w:divBdr>
      <w:divsChild>
        <w:div w:id="1721515841">
          <w:marLeft w:val="0"/>
          <w:marRight w:val="0"/>
          <w:marTop w:val="0"/>
          <w:marBottom w:val="0"/>
          <w:divBdr>
            <w:top w:val="none" w:sz="0" w:space="0" w:color="auto"/>
            <w:left w:val="none" w:sz="0" w:space="0" w:color="auto"/>
            <w:bottom w:val="none" w:sz="0" w:space="0" w:color="auto"/>
            <w:right w:val="none" w:sz="0" w:space="0" w:color="auto"/>
          </w:divBdr>
          <w:divsChild>
            <w:div w:id="1212302790">
              <w:marLeft w:val="0"/>
              <w:marRight w:val="0"/>
              <w:marTop w:val="0"/>
              <w:marBottom w:val="0"/>
              <w:divBdr>
                <w:top w:val="none" w:sz="0" w:space="0" w:color="auto"/>
                <w:left w:val="none" w:sz="0" w:space="0" w:color="auto"/>
                <w:bottom w:val="none" w:sz="0" w:space="0" w:color="auto"/>
                <w:right w:val="none" w:sz="0" w:space="0" w:color="auto"/>
              </w:divBdr>
              <w:divsChild>
                <w:div w:id="8411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682959">
      <w:bodyDiv w:val="1"/>
      <w:marLeft w:val="0"/>
      <w:marRight w:val="0"/>
      <w:marTop w:val="0"/>
      <w:marBottom w:val="0"/>
      <w:divBdr>
        <w:top w:val="none" w:sz="0" w:space="0" w:color="auto"/>
        <w:left w:val="none" w:sz="0" w:space="0" w:color="auto"/>
        <w:bottom w:val="none" w:sz="0" w:space="0" w:color="auto"/>
        <w:right w:val="none" w:sz="0" w:space="0" w:color="auto"/>
      </w:divBdr>
      <w:divsChild>
        <w:div w:id="1222060663">
          <w:marLeft w:val="0"/>
          <w:marRight w:val="0"/>
          <w:marTop w:val="0"/>
          <w:marBottom w:val="0"/>
          <w:divBdr>
            <w:top w:val="none" w:sz="0" w:space="0" w:color="auto"/>
            <w:left w:val="none" w:sz="0" w:space="0" w:color="auto"/>
            <w:bottom w:val="none" w:sz="0" w:space="0" w:color="auto"/>
            <w:right w:val="none" w:sz="0" w:space="0" w:color="auto"/>
          </w:divBdr>
          <w:divsChild>
            <w:div w:id="1638607026">
              <w:marLeft w:val="0"/>
              <w:marRight w:val="0"/>
              <w:marTop w:val="0"/>
              <w:marBottom w:val="0"/>
              <w:divBdr>
                <w:top w:val="none" w:sz="0" w:space="0" w:color="auto"/>
                <w:left w:val="none" w:sz="0" w:space="0" w:color="auto"/>
                <w:bottom w:val="none" w:sz="0" w:space="0" w:color="auto"/>
                <w:right w:val="none" w:sz="0" w:space="0" w:color="auto"/>
              </w:divBdr>
              <w:divsChild>
                <w:div w:id="415637372">
                  <w:marLeft w:val="0"/>
                  <w:marRight w:val="0"/>
                  <w:marTop w:val="0"/>
                  <w:marBottom w:val="0"/>
                  <w:divBdr>
                    <w:top w:val="none" w:sz="0" w:space="0" w:color="auto"/>
                    <w:left w:val="none" w:sz="0" w:space="0" w:color="auto"/>
                    <w:bottom w:val="none" w:sz="0" w:space="0" w:color="auto"/>
                    <w:right w:val="none" w:sz="0" w:space="0" w:color="auto"/>
                  </w:divBdr>
                  <w:divsChild>
                    <w:div w:id="345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194517">
      <w:bodyDiv w:val="1"/>
      <w:marLeft w:val="0"/>
      <w:marRight w:val="0"/>
      <w:marTop w:val="0"/>
      <w:marBottom w:val="0"/>
      <w:divBdr>
        <w:top w:val="none" w:sz="0" w:space="0" w:color="auto"/>
        <w:left w:val="none" w:sz="0" w:space="0" w:color="auto"/>
        <w:bottom w:val="none" w:sz="0" w:space="0" w:color="auto"/>
        <w:right w:val="none" w:sz="0" w:space="0" w:color="auto"/>
      </w:divBdr>
      <w:divsChild>
        <w:div w:id="146480091">
          <w:marLeft w:val="0"/>
          <w:marRight w:val="0"/>
          <w:marTop w:val="0"/>
          <w:marBottom w:val="0"/>
          <w:divBdr>
            <w:top w:val="none" w:sz="0" w:space="0" w:color="auto"/>
            <w:left w:val="none" w:sz="0" w:space="0" w:color="auto"/>
            <w:bottom w:val="none" w:sz="0" w:space="0" w:color="auto"/>
            <w:right w:val="none" w:sz="0" w:space="0" w:color="auto"/>
          </w:divBdr>
          <w:divsChild>
            <w:div w:id="1429303798">
              <w:marLeft w:val="0"/>
              <w:marRight w:val="0"/>
              <w:marTop w:val="0"/>
              <w:marBottom w:val="0"/>
              <w:divBdr>
                <w:top w:val="none" w:sz="0" w:space="0" w:color="auto"/>
                <w:left w:val="none" w:sz="0" w:space="0" w:color="auto"/>
                <w:bottom w:val="none" w:sz="0" w:space="0" w:color="auto"/>
                <w:right w:val="none" w:sz="0" w:space="0" w:color="auto"/>
              </w:divBdr>
              <w:divsChild>
                <w:div w:id="855928915">
                  <w:marLeft w:val="0"/>
                  <w:marRight w:val="0"/>
                  <w:marTop w:val="0"/>
                  <w:marBottom w:val="0"/>
                  <w:divBdr>
                    <w:top w:val="none" w:sz="0" w:space="0" w:color="auto"/>
                    <w:left w:val="none" w:sz="0" w:space="0" w:color="auto"/>
                    <w:bottom w:val="none" w:sz="0" w:space="0" w:color="auto"/>
                    <w:right w:val="none" w:sz="0" w:space="0" w:color="auto"/>
                  </w:divBdr>
                  <w:divsChild>
                    <w:div w:id="134277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44786459">
      <w:bodyDiv w:val="1"/>
      <w:marLeft w:val="0"/>
      <w:marRight w:val="0"/>
      <w:marTop w:val="0"/>
      <w:marBottom w:val="0"/>
      <w:divBdr>
        <w:top w:val="none" w:sz="0" w:space="0" w:color="auto"/>
        <w:left w:val="none" w:sz="0" w:space="0" w:color="auto"/>
        <w:bottom w:val="none" w:sz="0" w:space="0" w:color="auto"/>
        <w:right w:val="none" w:sz="0" w:space="0" w:color="auto"/>
      </w:divBdr>
      <w:divsChild>
        <w:div w:id="1130438239">
          <w:marLeft w:val="0"/>
          <w:marRight w:val="0"/>
          <w:marTop w:val="0"/>
          <w:marBottom w:val="0"/>
          <w:divBdr>
            <w:top w:val="none" w:sz="0" w:space="0" w:color="auto"/>
            <w:left w:val="none" w:sz="0" w:space="0" w:color="auto"/>
            <w:bottom w:val="none" w:sz="0" w:space="0" w:color="auto"/>
            <w:right w:val="none" w:sz="0" w:space="0" w:color="auto"/>
          </w:divBdr>
          <w:divsChild>
            <w:div w:id="357656528">
              <w:marLeft w:val="0"/>
              <w:marRight w:val="0"/>
              <w:marTop w:val="0"/>
              <w:marBottom w:val="0"/>
              <w:divBdr>
                <w:top w:val="none" w:sz="0" w:space="0" w:color="auto"/>
                <w:left w:val="none" w:sz="0" w:space="0" w:color="auto"/>
                <w:bottom w:val="none" w:sz="0" w:space="0" w:color="auto"/>
                <w:right w:val="none" w:sz="0" w:space="0" w:color="auto"/>
              </w:divBdr>
              <w:divsChild>
                <w:div w:id="176202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888139">
      <w:bodyDiv w:val="1"/>
      <w:marLeft w:val="0"/>
      <w:marRight w:val="0"/>
      <w:marTop w:val="0"/>
      <w:marBottom w:val="0"/>
      <w:divBdr>
        <w:top w:val="none" w:sz="0" w:space="0" w:color="auto"/>
        <w:left w:val="none" w:sz="0" w:space="0" w:color="auto"/>
        <w:bottom w:val="none" w:sz="0" w:space="0" w:color="auto"/>
        <w:right w:val="none" w:sz="0" w:space="0" w:color="auto"/>
      </w:divBdr>
      <w:divsChild>
        <w:div w:id="188223103">
          <w:marLeft w:val="0"/>
          <w:marRight w:val="0"/>
          <w:marTop w:val="0"/>
          <w:marBottom w:val="0"/>
          <w:divBdr>
            <w:top w:val="none" w:sz="0" w:space="0" w:color="auto"/>
            <w:left w:val="none" w:sz="0" w:space="0" w:color="auto"/>
            <w:bottom w:val="none" w:sz="0" w:space="0" w:color="auto"/>
            <w:right w:val="none" w:sz="0" w:space="0" w:color="auto"/>
          </w:divBdr>
          <w:divsChild>
            <w:div w:id="1877890294">
              <w:marLeft w:val="0"/>
              <w:marRight w:val="0"/>
              <w:marTop w:val="0"/>
              <w:marBottom w:val="0"/>
              <w:divBdr>
                <w:top w:val="none" w:sz="0" w:space="0" w:color="auto"/>
                <w:left w:val="none" w:sz="0" w:space="0" w:color="auto"/>
                <w:bottom w:val="none" w:sz="0" w:space="0" w:color="auto"/>
                <w:right w:val="none" w:sz="0" w:space="0" w:color="auto"/>
              </w:divBdr>
              <w:divsChild>
                <w:div w:id="49788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4661294">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0284413">
      <w:bodyDiv w:val="1"/>
      <w:marLeft w:val="0"/>
      <w:marRight w:val="0"/>
      <w:marTop w:val="0"/>
      <w:marBottom w:val="0"/>
      <w:divBdr>
        <w:top w:val="none" w:sz="0" w:space="0" w:color="auto"/>
        <w:left w:val="none" w:sz="0" w:space="0" w:color="auto"/>
        <w:bottom w:val="none" w:sz="0" w:space="0" w:color="auto"/>
        <w:right w:val="none" w:sz="0" w:space="0" w:color="auto"/>
      </w:divBdr>
      <w:divsChild>
        <w:div w:id="397166058">
          <w:marLeft w:val="0"/>
          <w:marRight w:val="0"/>
          <w:marTop w:val="0"/>
          <w:marBottom w:val="0"/>
          <w:divBdr>
            <w:top w:val="none" w:sz="0" w:space="0" w:color="auto"/>
            <w:left w:val="none" w:sz="0" w:space="0" w:color="auto"/>
            <w:bottom w:val="none" w:sz="0" w:space="0" w:color="auto"/>
            <w:right w:val="none" w:sz="0" w:space="0" w:color="auto"/>
          </w:divBdr>
          <w:divsChild>
            <w:div w:id="1269191506">
              <w:marLeft w:val="0"/>
              <w:marRight w:val="0"/>
              <w:marTop w:val="0"/>
              <w:marBottom w:val="0"/>
              <w:divBdr>
                <w:top w:val="none" w:sz="0" w:space="0" w:color="auto"/>
                <w:left w:val="none" w:sz="0" w:space="0" w:color="auto"/>
                <w:bottom w:val="none" w:sz="0" w:space="0" w:color="auto"/>
                <w:right w:val="none" w:sz="0" w:space="0" w:color="auto"/>
              </w:divBdr>
              <w:divsChild>
                <w:div w:id="98547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9063">
      <w:bodyDiv w:val="1"/>
      <w:marLeft w:val="0"/>
      <w:marRight w:val="0"/>
      <w:marTop w:val="0"/>
      <w:marBottom w:val="0"/>
      <w:divBdr>
        <w:top w:val="none" w:sz="0" w:space="0" w:color="auto"/>
        <w:left w:val="none" w:sz="0" w:space="0" w:color="auto"/>
        <w:bottom w:val="none" w:sz="0" w:space="0" w:color="auto"/>
        <w:right w:val="none" w:sz="0" w:space="0" w:color="auto"/>
      </w:divBdr>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02446703">
      <w:bodyDiv w:val="1"/>
      <w:marLeft w:val="0"/>
      <w:marRight w:val="0"/>
      <w:marTop w:val="0"/>
      <w:marBottom w:val="0"/>
      <w:divBdr>
        <w:top w:val="none" w:sz="0" w:space="0" w:color="auto"/>
        <w:left w:val="none" w:sz="0" w:space="0" w:color="auto"/>
        <w:bottom w:val="none" w:sz="0" w:space="0" w:color="auto"/>
        <w:right w:val="none" w:sz="0" w:space="0" w:color="auto"/>
      </w:divBdr>
      <w:divsChild>
        <w:div w:id="2029062149">
          <w:marLeft w:val="0"/>
          <w:marRight w:val="0"/>
          <w:marTop w:val="0"/>
          <w:marBottom w:val="0"/>
          <w:divBdr>
            <w:top w:val="none" w:sz="0" w:space="0" w:color="auto"/>
            <w:left w:val="none" w:sz="0" w:space="0" w:color="auto"/>
            <w:bottom w:val="none" w:sz="0" w:space="0" w:color="auto"/>
            <w:right w:val="none" w:sz="0" w:space="0" w:color="auto"/>
          </w:divBdr>
          <w:divsChild>
            <w:div w:id="1753426336">
              <w:marLeft w:val="0"/>
              <w:marRight w:val="0"/>
              <w:marTop w:val="0"/>
              <w:marBottom w:val="0"/>
              <w:divBdr>
                <w:top w:val="none" w:sz="0" w:space="0" w:color="auto"/>
                <w:left w:val="none" w:sz="0" w:space="0" w:color="auto"/>
                <w:bottom w:val="none" w:sz="0" w:space="0" w:color="auto"/>
                <w:right w:val="none" w:sz="0" w:space="0" w:color="auto"/>
              </w:divBdr>
              <w:divsChild>
                <w:div w:id="138899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18680">
      <w:bodyDiv w:val="1"/>
      <w:marLeft w:val="0"/>
      <w:marRight w:val="0"/>
      <w:marTop w:val="0"/>
      <w:marBottom w:val="0"/>
      <w:divBdr>
        <w:top w:val="none" w:sz="0" w:space="0" w:color="auto"/>
        <w:left w:val="none" w:sz="0" w:space="0" w:color="auto"/>
        <w:bottom w:val="none" w:sz="0" w:space="0" w:color="auto"/>
        <w:right w:val="none" w:sz="0" w:space="0" w:color="auto"/>
      </w:divBdr>
      <w:divsChild>
        <w:div w:id="994801297">
          <w:marLeft w:val="0"/>
          <w:marRight w:val="0"/>
          <w:marTop w:val="0"/>
          <w:marBottom w:val="0"/>
          <w:divBdr>
            <w:top w:val="none" w:sz="0" w:space="0" w:color="auto"/>
            <w:left w:val="none" w:sz="0" w:space="0" w:color="auto"/>
            <w:bottom w:val="none" w:sz="0" w:space="0" w:color="auto"/>
            <w:right w:val="none" w:sz="0" w:space="0" w:color="auto"/>
          </w:divBdr>
          <w:divsChild>
            <w:div w:id="2006784373">
              <w:marLeft w:val="0"/>
              <w:marRight w:val="0"/>
              <w:marTop w:val="0"/>
              <w:marBottom w:val="0"/>
              <w:divBdr>
                <w:top w:val="none" w:sz="0" w:space="0" w:color="auto"/>
                <w:left w:val="none" w:sz="0" w:space="0" w:color="auto"/>
                <w:bottom w:val="none" w:sz="0" w:space="0" w:color="auto"/>
                <w:right w:val="none" w:sz="0" w:space="0" w:color="auto"/>
              </w:divBdr>
              <w:divsChild>
                <w:div w:id="14256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30255">
      <w:bodyDiv w:val="1"/>
      <w:marLeft w:val="0"/>
      <w:marRight w:val="0"/>
      <w:marTop w:val="0"/>
      <w:marBottom w:val="0"/>
      <w:divBdr>
        <w:top w:val="none" w:sz="0" w:space="0" w:color="auto"/>
        <w:left w:val="none" w:sz="0" w:space="0" w:color="auto"/>
        <w:bottom w:val="none" w:sz="0" w:space="0" w:color="auto"/>
        <w:right w:val="none" w:sz="0" w:space="0" w:color="auto"/>
      </w:divBdr>
      <w:divsChild>
        <w:div w:id="1274240528">
          <w:marLeft w:val="0"/>
          <w:marRight w:val="0"/>
          <w:marTop w:val="0"/>
          <w:marBottom w:val="0"/>
          <w:divBdr>
            <w:top w:val="none" w:sz="0" w:space="0" w:color="auto"/>
            <w:left w:val="none" w:sz="0" w:space="0" w:color="auto"/>
            <w:bottom w:val="none" w:sz="0" w:space="0" w:color="auto"/>
            <w:right w:val="none" w:sz="0" w:space="0" w:color="auto"/>
          </w:divBdr>
          <w:divsChild>
            <w:div w:id="257060437">
              <w:marLeft w:val="0"/>
              <w:marRight w:val="0"/>
              <w:marTop w:val="0"/>
              <w:marBottom w:val="0"/>
              <w:divBdr>
                <w:top w:val="none" w:sz="0" w:space="0" w:color="auto"/>
                <w:left w:val="none" w:sz="0" w:space="0" w:color="auto"/>
                <w:bottom w:val="none" w:sz="0" w:space="0" w:color="auto"/>
                <w:right w:val="none" w:sz="0" w:space="0" w:color="auto"/>
              </w:divBdr>
              <w:divsChild>
                <w:div w:id="154864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056402">
      <w:bodyDiv w:val="1"/>
      <w:marLeft w:val="0"/>
      <w:marRight w:val="0"/>
      <w:marTop w:val="0"/>
      <w:marBottom w:val="0"/>
      <w:divBdr>
        <w:top w:val="none" w:sz="0" w:space="0" w:color="auto"/>
        <w:left w:val="none" w:sz="0" w:space="0" w:color="auto"/>
        <w:bottom w:val="none" w:sz="0" w:space="0" w:color="auto"/>
        <w:right w:val="none" w:sz="0" w:space="0" w:color="auto"/>
      </w:divBdr>
      <w:divsChild>
        <w:div w:id="1412192576">
          <w:marLeft w:val="0"/>
          <w:marRight w:val="0"/>
          <w:marTop w:val="0"/>
          <w:marBottom w:val="0"/>
          <w:divBdr>
            <w:top w:val="none" w:sz="0" w:space="0" w:color="auto"/>
            <w:left w:val="none" w:sz="0" w:space="0" w:color="auto"/>
            <w:bottom w:val="none" w:sz="0" w:space="0" w:color="auto"/>
            <w:right w:val="none" w:sz="0" w:space="0" w:color="auto"/>
          </w:divBdr>
        </w:div>
        <w:div w:id="583101836">
          <w:marLeft w:val="0"/>
          <w:marRight w:val="0"/>
          <w:marTop w:val="0"/>
          <w:marBottom w:val="0"/>
          <w:divBdr>
            <w:top w:val="none" w:sz="0" w:space="0" w:color="auto"/>
            <w:left w:val="none" w:sz="0" w:space="0" w:color="auto"/>
            <w:bottom w:val="none" w:sz="0" w:space="0" w:color="auto"/>
            <w:right w:val="none" w:sz="0" w:space="0" w:color="auto"/>
          </w:divBdr>
          <w:divsChild>
            <w:div w:id="362902427">
              <w:marLeft w:val="0"/>
              <w:marRight w:val="0"/>
              <w:marTop w:val="0"/>
              <w:marBottom w:val="0"/>
              <w:divBdr>
                <w:top w:val="none" w:sz="0" w:space="0" w:color="auto"/>
                <w:left w:val="none" w:sz="0" w:space="0" w:color="auto"/>
                <w:bottom w:val="none" w:sz="0" w:space="0" w:color="auto"/>
                <w:right w:val="none" w:sz="0" w:space="0" w:color="auto"/>
              </w:divBdr>
              <w:divsChild>
                <w:div w:id="1138645572">
                  <w:marLeft w:val="0"/>
                  <w:marRight w:val="0"/>
                  <w:marTop w:val="0"/>
                  <w:marBottom w:val="0"/>
                  <w:divBdr>
                    <w:top w:val="none" w:sz="0" w:space="0" w:color="auto"/>
                    <w:left w:val="none" w:sz="0" w:space="0" w:color="auto"/>
                    <w:bottom w:val="none" w:sz="0" w:space="0" w:color="auto"/>
                    <w:right w:val="none" w:sz="0" w:space="0" w:color="auto"/>
                  </w:divBdr>
                  <w:divsChild>
                    <w:div w:id="1117529706">
                      <w:marLeft w:val="0"/>
                      <w:marRight w:val="0"/>
                      <w:marTop w:val="0"/>
                      <w:marBottom w:val="0"/>
                      <w:divBdr>
                        <w:top w:val="none" w:sz="0" w:space="0" w:color="auto"/>
                        <w:left w:val="none" w:sz="0" w:space="0" w:color="auto"/>
                        <w:bottom w:val="none" w:sz="0" w:space="0" w:color="auto"/>
                        <w:right w:val="none" w:sz="0" w:space="0" w:color="auto"/>
                      </w:divBdr>
                      <w:divsChild>
                        <w:div w:id="1384404856">
                          <w:marLeft w:val="0"/>
                          <w:marRight w:val="0"/>
                          <w:marTop w:val="0"/>
                          <w:marBottom w:val="0"/>
                          <w:divBdr>
                            <w:top w:val="none" w:sz="0" w:space="0" w:color="auto"/>
                            <w:left w:val="none" w:sz="0" w:space="0" w:color="auto"/>
                            <w:bottom w:val="none" w:sz="0" w:space="0" w:color="auto"/>
                            <w:right w:val="none" w:sz="0" w:space="0" w:color="auto"/>
                          </w:divBdr>
                          <w:divsChild>
                            <w:div w:id="11776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9683998">
      <w:bodyDiv w:val="1"/>
      <w:marLeft w:val="0"/>
      <w:marRight w:val="0"/>
      <w:marTop w:val="0"/>
      <w:marBottom w:val="0"/>
      <w:divBdr>
        <w:top w:val="none" w:sz="0" w:space="0" w:color="auto"/>
        <w:left w:val="none" w:sz="0" w:space="0" w:color="auto"/>
        <w:bottom w:val="none" w:sz="0" w:space="0" w:color="auto"/>
        <w:right w:val="none" w:sz="0" w:space="0" w:color="auto"/>
      </w:divBdr>
      <w:divsChild>
        <w:div w:id="1866863368">
          <w:marLeft w:val="0"/>
          <w:marRight w:val="0"/>
          <w:marTop w:val="0"/>
          <w:marBottom w:val="0"/>
          <w:divBdr>
            <w:top w:val="none" w:sz="0" w:space="0" w:color="auto"/>
            <w:left w:val="none" w:sz="0" w:space="0" w:color="auto"/>
            <w:bottom w:val="none" w:sz="0" w:space="0" w:color="auto"/>
            <w:right w:val="none" w:sz="0" w:space="0" w:color="auto"/>
          </w:divBdr>
          <w:divsChild>
            <w:div w:id="407730564">
              <w:marLeft w:val="0"/>
              <w:marRight w:val="0"/>
              <w:marTop w:val="0"/>
              <w:marBottom w:val="0"/>
              <w:divBdr>
                <w:top w:val="none" w:sz="0" w:space="0" w:color="auto"/>
                <w:left w:val="none" w:sz="0" w:space="0" w:color="auto"/>
                <w:bottom w:val="none" w:sz="0" w:space="0" w:color="auto"/>
                <w:right w:val="none" w:sz="0" w:space="0" w:color="auto"/>
              </w:divBdr>
              <w:divsChild>
                <w:div w:id="2065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876713">
      <w:bodyDiv w:val="1"/>
      <w:marLeft w:val="0"/>
      <w:marRight w:val="0"/>
      <w:marTop w:val="0"/>
      <w:marBottom w:val="0"/>
      <w:divBdr>
        <w:top w:val="none" w:sz="0" w:space="0" w:color="auto"/>
        <w:left w:val="none" w:sz="0" w:space="0" w:color="auto"/>
        <w:bottom w:val="none" w:sz="0" w:space="0" w:color="auto"/>
        <w:right w:val="none" w:sz="0" w:space="0" w:color="auto"/>
      </w:divBdr>
      <w:divsChild>
        <w:div w:id="1079134571">
          <w:marLeft w:val="0"/>
          <w:marRight w:val="0"/>
          <w:marTop w:val="0"/>
          <w:marBottom w:val="0"/>
          <w:divBdr>
            <w:top w:val="none" w:sz="0" w:space="0" w:color="auto"/>
            <w:left w:val="none" w:sz="0" w:space="0" w:color="auto"/>
            <w:bottom w:val="none" w:sz="0" w:space="0" w:color="auto"/>
            <w:right w:val="none" w:sz="0" w:space="0" w:color="auto"/>
          </w:divBdr>
          <w:divsChild>
            <w:div w:id="1779593332">
              <w:marLeft w:val="0"/>
              <w:marRight w:val="0"/>
              <w:marTop w:val="0"/>
              <w:marBottom w:val="0"/>
              <w:divBdr>
                <w:top w:val="none" w:sz="0" w:space="0" w:color="auto"/>
                <w:left w:val="none" w:sz="0" w:space="0" w:color="auto"/>
                <w:bottom w:val="none" w:sz="0" w:space="0" w:color="auto"/>
                <w:right w:val="none" w:sz="0" w:space="0" w:color="auto"/>
              </w:divBdr>
              <w:divsChild>
                <w:div w:id="32178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06555">
      <w:bodyDiv w:val="1"/>
      <w:marLeft w:val="0"/>
      <w:marRight w:val="0"/>
      <w:marTop w:val="0"/>
      <w:marBottom w:val="0"/>
      <w:divBdr>
        <w:top w:val="none" w:sz="0" w:space="0" w:color="auto"/>
        <w:left w:val="none" w:sz="0" w:space="0" w:color="auto"/>
        <w:bottom w:val="none" w:sz="0" w:space="0" w:color="auto"/>
        <w:right w:val="none" w:sz="0" w:space="0" w:color="auto"/>
      </w:divBdr>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71448463">
      <w:bodyDiv w:val="1"/>
      <w:marLeft w:val="0"/>
      <w:marRight w:val="0"/>
      <w:marTop w:val="0"/>
      <w:marBottom w:val="0"/>
      <w:divBdr>
        <w:top w:val="none" w:sz="0" w:space="0" w:color="auto"/>
        <w:left w:val="none" w:sz="0" w:space="0" w:color="auto"/>
        <w:bottom w:val="none" w:sz="0" w:space="0" w:color="auto"/>
        <w:right w:val="none" w:sz="0" w:space="0" w:color="auto"/>
      </w:divBdr>
      <w:divsChild>
        <w:div w:id="960065669">
          <w:marLeft w:val="0"/>
          <w:marRight w:val="0"/>
          <w:marTop w:val="0"/>
          <w:marBottom w:val="0"/>
          <w:divBdr>
            <w:top w:val="none" w:sz="0" w:space="0" w:color="auto"/>
            <w:left w:val="none" w:sz="0" w:space="0" w:color="auto"/>
            <w:bottom w:val="none" w:sz="0" w:space="0" w:color="auto"/>
            <w:right w:val="none" w:sz="0" w:space="0" w:color="auto"/>
          </w:divBdr>
          <w:divsChild>
            <w:div w:id="1186749087">
              <w:marLeft w:val="0"/>
              <w:marRight w:val="0"/>
              <w:marTop w:val="0"/>
              <w:marBottom w:val="0"/>
              <w:divBdr>
                <w:top w:val="none" w:sz="0" w:space="0" w:color="auto"/>
                <w:left w:val="none" w:sz="0" w:space="0" w:color="auto"/>
                <w:bottom w:val="none" w:sz="0" w:space="0" w:color="auto"/>
                <w:right w:val="none" w:sz="0" w:space="0" w:color="auto"/>
              </w:divBdr>
              <w:divsChild>
                <w:div w:id="379288703">
                  <w:marLeft w:val="0"/>
                  <w:marRight w:val="0"/>
                  <w:marTop w:val="0"/>
                  <w:marBottom w:val="0"/>
                  <w:divBdr>
                    <w:top w:val="none" w:sz="0" w:space="0" w:color="auto"/>
                    <w:left w:val="none" w:sz="0" w:space="0" w:color="auto"/>
                    <w:bottom w:val="none" w:sz="0" w:space="0" w:color="auto"/>
                    <w:right w:val="none" w:sz="0" w:space="0" w:color="auto"/>
                  </w:divBdr>
                  <w:divsChild>
                    <w:div w:id="806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329911">
      <w:bodyDiv w:val="1"/>
      <w:marLeft w:val="0"/>
      <w:marRight w:val="0"/>
      <w:marTop w:val="0"/>
      <w:marBottom w:val="0"/>
      <w:divBdr>
        <w:top w:val="none" w:sz="0" w:space="0" w:color="auto"/>
        <w:left w:val="none" w:sz="0" w:space="0" w:color="auto"/>
        <w:bottom w:val="none" w:sz="0" w:space="0" w:color="auto"/>
        <w:right w:val="none" w:sz="0" w:space="0" w:color="auto"/>
      </w:divBdr>
      <w:divsChild>
        <w:div w:id="473833332">
          <w:marLeft w:val="0"/>
          <w:marRight w:val="0"/>
          <w:marTop w:val="0"/>
          <w:marBottom w:val="0"/>
          <w:divBdr>
            <w:top w:val="none" w:sz="0" w:space="0" w:color="auto"/>
            <w:left w:val="none" w:sz="0" w:space="0" w:color="auto"/>
            <w:bottom w:val="none" w:sz="0" w:space="0" w:color="auto"/>
            <w:right w:val="none" w:sz="0" w:space="0" w:color="auto"/>
          </w:divBdr>
          <w:divsChild>
            <w:div w:id="1967464854">
              <w:marLeft w:val="0"/>
              <w:marRight w:val="0"/>
              <w:marTop w:val="0"/>
              <w:marBottom w:val="0"/>
              <w:divBdr>
                <w:top w:val="none" w:sz="0" w:space="0" w:color="auto"/>
                <w:left w:val="none" w:sz="0" w:space="0" w:color="auto"/>
                <w:bottom w:val="none" w:sz="0" w:space="0" w:color="auto"/>
                <w:right w:val="none" w:sz="0" w:space="0" w:color="auto"/>
              </w:divBdr>
              <w:divsChild>
                <w:div w:id="37809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441028">
      <w:bodyDiv w:val="1"/>
      <w:marLeft w:val="0"/>
      <w:marRight w:val="0"/>
      <w:marTop w:val="0"/>
      <w:marBottom w:val="0"/>
      <w:divBdr>
        <w:top w:val="none" w:sz="0" w:space="0" w:color="auto"/>
        <w:left w:val="none" w:sz="0" w:space="0" w:color="auto"/>
        <w:bottom w:val="none" w:sz="0" w:space="0" w:color="auto"/>
        <w:right w:val="none" w:sz="0" w:space="0" w:color="auto"/>
      </w:divBdr>
    </w:div>
    <w:div w:id="995299348">
      <w:bodyDiv w:val="1"/>
      <w:marLeft w:val="0"/>
      <w:marRight w:val="0"/>
      <w:marTop w:val="0"/>
      <w:marBottom w:val="0"/>
      <w:divBdr>
        <w:top w:val="none" w:sz="0" w:space="0" w:color="auto"/>
        <w:left w:val="none" w:sz="0" w:space="0" w:color="auto"/>
        <w:bottom w:val="none" w:sz="0" w:space="0" w:color="auto"/>
        <w:right w:val="none" w:sz="0" w:space="0" w:color="auto"/>
      </w:divBdr>
    </w:div>
    <w:div w:id="996960920">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22627304">
      <w:bodyDiv w:val="1"/>
      <w:marLeft w:val="0"/>
      <w:marRight w:val="0"/>
      <w:marTop w:val="0"/>
      <w:marBottom w:val="0"/>
      <w:divBdr>
        <w:top w:val="none" w:sz="0" w:space="0" w:color="auto"/>
        <w:left w:val="none" w:sz="0" w:space="0" w:color="auto"/>
        <w:bottom w:val="none" w:sz="0" w:space="0" w:color="auto"/>
        <w:right w:val="none" w:sz="0" w:space="0" w:color="auto"/>
      </w:divBdr>
      <w:divsChild>
        <w:div w:id="402218149">
          <w:marLeft w:val="0"/>
          <w:marRight w:val="0"/>
          <w:marTop w:val="0"/>
          <w:marBottom w:val="0"/>
          <w:divBdr>
            <w:top w:val="none" w:sz="0" w:space="0" w:color="auto"/>
            <w:left w:val="none" w:sz="0" w:space="0" w:color="auto"/>
            <w:bottom w:val="none" w:sz="0" w:space="0" w:color="auto"/>
            <w:right w:val="none" w:sz="0" w:space="0" w:color="auto"/>
          </w:divBdr>
          <w:divsChild>
            <w:div w:id="1171943546">
              <w:marLeft w:val="0"/>
              <w:marRight w:val="0"/>
              <w:marTop w:val="0"/>
              <w:marBottom w:val="0"/>
              <w:divBdr>
                <w:top w:val="none" w:sz="0" w:space="0" w:color="auto"/>
                <w:left w:val="none" w:sz="0" w:space="0" w:color="auto"/>
                <w:bottom w:val="none" w:sz="0" w:space="0" w:color="auto"/>
                <w:right w:val="none" w:sz="0" w:space="0" w:color="auto"/>
              </w:divBdr>
              <w:divsChild>
                <w:div w:id="144870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645017">
      <w:bodyDiv w:val="1"/>
      <w:marLeft w:val="0"/>
      <w:marRight w:val="0"/>
      <w:marTop w:val="0"/>
      <w:marBottom w:val="0"/>
      <w:divBdr>
        <w:top w:val="none" w:sz="0" w:space="0" w:color="auto"/>
        <w:left w:val="none" w:sz="0" w:space="0" w:color="auto"/>
        <w:bottom w:val="none" w:sz="0" w:space="0" w:color="auto"/>
        <w:right w:val="none" w:sz="0" w:space="0" w:color="auto"/>
      </w:divBdr>
      <w:divsChild>
        <w:div w:id="1519544095">
          <w:marLeft w:val="0"/>
          <w:marRight w:val="0"/>
          <w:marTop w:val="0"/>
          <w:marBottom w:val="0"/>
          <w:divBdr>
            <w:top w:val="none" w:sz="0" w:space="0" w:color="auto"/>
            <w:left w:val="none" w:sz="0" w:space="0" w:color="auto"/>
            <w:bottom w:val="none" w:sz="0" w:space="0" w:color="auto"/>
            <w:right w:val="none" w:sz="0" w:space="0" w:color="auto"/>
          </w:divBdr>
          <w:divsChild>
            <w:div w:id="530076670">
              <w:marLeft w:val="0"/>
              <w:marRight w:val="0"/>
              <w:marTop w:val="0"/>
              <w:marBottom w:val="0"/>
              <w:divBdr>
                <w:top w:val="none" w:sz="0" w:space="0" w:color="auto"/>
                <w:left w:val="none" w:sz="0" w:space="0" w:color="auto"/>
                <w:bottom w:val="none" w:sz="0" w:space="0" w:color="auto"/>
                <w:right w:val="none" w:sz="0" w:space="0" w:color="auto"/>
              </w:divBdr>
              <w:divsChild>
                <w:div w:id="15984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48425">
      <w:bodyDiv w:val="1"/>
      <w:marLeft w:val="0"/>
      <w:marRight w:val="0"/>
      <w:marTop w:val="0"/>
      <w:marBottom w:val="0"/>
      <w:divBdr>
        <w:top w:val="none" w:sz="0" w:space="0" w:color="auto"/>
        <w:left w:val="none" w:sz="0" w:space="0" w:color="auto"/>
        <w:bottom w:val="none" w:sz="0" w:space="0" w:color="auto"/>
        <w:right w:val="none" w:sz="0" w:space="0" w:color="auto"/>
      </w:divBdr>
    </w:div>
    <w:div w:id="1043479214">
      <w:bodyDiv w:val="1"/>
      <w:marLeft w:val="0"/>
      <w:marRight w:val="0"/>
      <w:marTop w:val="0"/>
      <w:marBottom w:val="0"/>
      <w:divBdr>
        <w:top w:val="none" w:sz="0" w:space="0" w:color="auto"/>
        <w:left w:val="none" w:sz="0" w:space="0" w:color="auto"/>
        <w:bottom w:val="none" w:sz="0" w:space="0" w:color="auto"/>
        <w:right w:val="none" w:sz="0" w:space="0" w:color="auto"/>
      </w:divBdr>
      <w:divsChild>
        <w:div w:id="1392651535">
          <w:marLeft w:val="0"/>
          <w:marRight w:val="0"/>
          <w:marTop w:val="0"/>
          <w:marBottom w:val="0"/>
          <w:divBdr>
            <w:top w:val="none" w:sz="0" w:space="0" w:color="auto"/>
            <w:left w:val="none" w:sz="0" w:space="0" w:color="auto"/>
            <w:bottom w:val="none" w:sz="0" w:space="0" w:color="auto"/>
            <w:right w:val="none" w:sz="0" w:space="0" w:color="auto"/>
          </w:divBdr>
          <w:divsChild>
            <w:div w:id="1385909018">
              <w:marLeft w:val="0"/>
              <w:marRight w:val="0"/>
              <w:marTop w:val="0"/>
              <w:marBottom w:val="0"/>
              <w:divBdr>
                <w:top w:val="none" w:sz="0" w:space="0" w:color="auto"/>
                <w:left w:val="none" w:sz="0" w:space="0" w:color="auto"/>
                <w:bottom w:val="none" w:sz="0" w:space="0" w:color="auto"/>
                <w:right w:val="none" w:sz="0" w:space="0" w:color="auto"/>
              </w:divBdr>
              <w:divsChild>
                <w:div w:id="6502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45788368">
      <w:bodyDiv w:val="1"/>
      <w:marLeft w:val="0"/>
      <w:marRight w:val="0"/>
      <w:marTop w:val="0"/>
      <w:marBottom w:val="0"/>
      <w:divBdr>
        <w:top w:val="none" w:sz="0" w:space="0" w:color="auto"/>
        <w:left w:val="none" w:sz="0" w:space="0" w:color="auto"/>
        <w:bottom w:val="none" w:sz="0" w:space="0" w:color="auto"/>
        <w:right w:val="none" w:sz="0" w:space="0" w:color="auto"/>
      </w:divBdr>
      <w:divsChild>
        <w:div w:id="2125348129">
          <w:marLeft w:val="0"/>
          <w:marRight w:val="0"/>
          <w:marTop w:val="0"/>
          <w:marBottom w:val="0"/>
          <w:divBdr>
            <w:top w:val="none" w:sz="0" w:space="0" w:color="auto"/>
            <w:left w:val="none" w:sz="0" w:space="0" w:color="auto"/>
            <w:bottom w:val="none" w:sz="0" w:space="0" w:color="auto"/>
            <w:right w:val="none" w:sz="0" w:space="0" w:color="auto"/>
          </w:divBdr>
          <w:divsChild>
            <w:div w:id="170143984">
              <w:marLeft w:val="0"/>
              <w:marRight w:val="0"/>
              <w:marTop w:val="0"/>
              <w:marBottom w:val="0"/>
              <w:divBdr>
                <w:top w:val="none" w:sz="0" w:space="0" w:color="auto"/>
                <w:left w:val="none" w:sz="0" w:space="0" w:color="auto"/>
                <w:bottom w:val="none" w:sz="0" w:space="0" w:color="auto"/>
                <w:right w:val="none" w:sz="0" w:space="0" w:color="auto"/>
              </w:divBdr>
              <w:divsChild>
                <w:div w:id="82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272711">
      <w:bodyDiv w:val="1"/>
      <w:marLeft w:val="0"/>
      <w:marRight w:val="0"/>
      <w:marTop w:val="0"/>
      <w:marBottom w:val="0"/>
      <w:divBdr>
        <w:top w:val="none" w:sz="0" w:space="0" w:color="auto"/>
        <w:left w:val="none" w:sz="0" w:space="0" w:color="auto"/>
        <w:bottom w:val="none" w:sz="0" w:space="0" w:color="auto"/>
        <w:right w:val="none" w:sz="0" w:space="0" w:color="auto"/>
      </w:divBdr>
      <w:divsChild>
        <w:div w:id="1153568757">
          <w:marLeft w:val="0"/>
          <w:marRight w:val="0"/>
          <w:marTop w:val="0"/>
          <w:marBottom w:val="0"/>
          <w:divBdr>
            <w:top w:val="none" w:sz="0" w:space="0" w:color="auto"/>
            <w:left w:val="none" w:sz="0" w:space="0" w:color="auto"/>
            <w:bottom w:val="none" w:sz="0" w:space="0" w:color="auto"/>
            <w:right w:val="none" w:sz="0" w:space="0" w:color="auto"/>
          </w:divBdr>
          <w:divsChild>
            <w:div w:id="894851497">
              <w:marLeft w:val="0"/>
              <w:marRight w:val="0"/>
              <w:marTop w:val="0"/>
              <w:marBottom w:val="0"/>
              <w:divBdr>
                <w:top w:val="none" w:sz="0" w:space="0" w:color="auto"/>
                <w:left w:val="none" w:sz="0" w:space="0" w:color="auto"/>
                <w:bottom w:val="none" w:sz="0" w:space="0" w:color="auto"/>
                <w:right w:val="none" w:sz="0" w:space="0" w:color="auto"/>
              </w:divBdr>
              <w:divsChild>
                <w:div w:id="16084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76244496">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3642735">
      <w:bodyDiv w:val="1"/>
      <w:marLeft w:val="0"/>
      <w:marRight w:val="0"/>
      <w:marTop w:val="0"/>
      <w:marBottom w:val="0"/>
      <w:divBdr>
        <w:top w:val="none" w:sz="0" w:space="0" w:color="auto"/>
        <w:left w:val="none" w:sz="0" w:space="0" w:color="auto"/>
        <w:bottom w:val="none" w:sz="0" w:space="0" w:color="auto"/>
        <w:right w:val="none" w:sz="0" w:space="0" w:color="auto"/>
      </w:divBdr>
      <w:divsChild>
        <w:div w:id="1768500836">
          <w:marLeft w:val="0"/>
          <w:marRight w:val="0"/>
          <w:marTop w:val="0"/>
          <w:marBottom w:val="0"/>
          <w:divBdr>
            <w:top w:val="none" w:sz="0" w:space="0" w:color="auto"/>
            <w:left w:val="none" w:sz="0" w:space="0" w:color="auto"/>
            <w:bottom w:val="none" w:sz="0" w:space="0" w:color="auto"/>
            <w:right w:val="none" w:sz="0" w:space="0" w:color="auto"/>
          </w:divBdr>
          <w:divsChild>
            <w:div w:id="1921712951">
              <w:marLeft w:val="0"/>
              <w:marRight w:val="0"/>
              <w:marTop w:val="0"/>
              <w:marBottom w:val="0"/>
              <w:divBdr>
                <w:top w:val="none" w:sz="0" w:space="0" w:color="auto"/>
                <w:left w:val="none" w:sz="0" w:space="0" w:color="auto"/>
                <w:bottom w:val="none" w:sz="0" w:space="0" w:color="auto"/>
                <w:right w:val="none" w:sz="0" w:space="0" w:color="auto"/>
              </w:divBdr>
              <w:divsChild>
                <w:div w:id="112859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451414">
      <w:bodyDiv w:val="1"/>
      <w:marLeft w:val="0"/>
      <w:marRight w:val="0"/>
      <w:marTop w:val="0"/>
      <w:marBottom w:val="0"/>
      <w:divBdr>
        <w:top w:val="none" w:sz="0" w:space="0" w:color="auto"/>
        <w:left w:val="none" w:sz="0" w:space="0" w:color="auto"/>
        <w:bottom w:val="none" w:sz="0" w:space="0" w:color="auto"/>
        <w:right w:val="none" w:sz="0" w:space="0" w:color="auto"/>
      </w:divBdr>
      <w:divsChild>
        <w:div w:id="433018388">
          <w:marLeft w:val="0"/>
          <w:marRight w:val="0"/>
          <w:marTop w:val="0"/>
          <w:marBottom w:val="0"/>
          <w:divBdr>
            <w:top w:val="none" w:sz="0" w:space="0" w:color="auto"/>
            <w:left w:val="none" w:sz="0" w:space="0" w:color="auto"/>
            <w:bottom w:val="none" w:sz="0" w:space="0" w:color="auto"/>
            <w:right w:val="none" w:sz="0" w:space="0" w:color="auto"/>
          </w:divBdr>
        </w:div>
        <w:div w:id="265768425">
          <w:marLeft w:val="0"/>
          <w:marRight w:val="0"/>
          <w:marTop w:val="0"/>
          <w:marBottom w:val="0"/>
          <w:divBdr>
            <w:top w:val="none" w:sz="0" w:space="0" w:color="auto"/>
            <w:left w:val="none" w:sz="0" w:space="0" w:color="auto"/>
            <w:bottom w:val="none" w:sz="0" w:space="0" w:color="auto"/>
            <w:right w:val="none" w:sz="0" w:space="0" w:color="auto"/>
          </w:divBdr>
        </w:div>
        <w:div w:id="1940134639">
          <w:marLeft w:val="0"/>
          <w:marRight w:val="0"/>
          <w:marTop w:val="0"/>
          <w:marBottom w:val="0"/>
          <w:divBdr>
            <w:top w:val="none" w:sz="0" w:space="0" w:color="auto"/>
            <w:left w:val="none" w:sz="0" w:space="0" w:color="auto"/>
            <w:bottom w:val="none" w:sz="0" w:space="0" w:color="auto"/>
            <w:right w:val="none" w:sz="0" w:space="0" w:color="auto"/>
          </w:divBdr>
        </w:div>
      </w:divsChild>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817808">
      <w:bodyDiv w:val="1"/>
      <w:marLeft w:val="0"/>
      <w:marRight w:val="0"/>
      <w:marTop w:val="0"/>
      <w:marBottom w:val="0"/>
      <w:divBdr>
        <w:top w:val="none" w:sz="0" w:space="0" w:color="auto"/>
        <w:left w:val="none" w:sz="0" w:space="0" w:color="auto"/>
        <w:bottom w:val="none" w:sz="0" w:space="0" w:color="auto"/>
        <w:right w:val="none" w:sz="0" w:space="0" w:color="auto"/>
      </w:divBdr>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7849757">
      <w:bodyDiv w:val="1"/>
      <w:marLeft w:val="0"/>
      <w:marRight w:val="0"/>
      <w:marTop w:val="0"/>
      <w:marBottom w:val="0"/>
      <w:divBdr>
        <w:top w:val="none" w:sz="0" w:space="0" w:color="auto"/>
        <w:left w:val="none" w:sz="0" w:space="0" w:color="auto"/>
        <w:bottom w:val="none" w:sz="0" w:space="0" w:color="auto"/>
        <w:right w:val="none" w:sz="0" w:space="0" w:color="auto"/>
      </w:divBdr>
      <w:divsChild>
        <w:div w:id="162664938">
          <w:marLeft w:val="0"/>
          <w:marRight w:val="0"/>
          <w:marTop w:val="0"/>
          <w:marBottom w:val="0"/>
          <w:divBdr>
            <w:top w:val="none" w:sz="0" w:space="0" w:color="auto"/>
            <w:left w:val="none" w:sz="0" w:space="0" w:color="auto"/>
            <w:bottom w:val="none" w:sz="0" w:space="0" w:color="auto"/>
            <w:right w:val="none" w:sz="0" w:space="0" w:color="auto"/>
          </w:divBdr>
          <w:divsChild>
            <w:div w:id="966013278">
              <w:marLeft w:val="0"/>
              <w:marRight w:val="0"/>
              <w:marTop w:val="0"/>
              <w:marBottom w:val="0"/>
              <w:divBdr>
                <w:top w:val="none" w:sz="0" w:space="0" w:color="auto"/>
                <w:left w:val="none" w:sz="0" w:space="0" w:color="auto"/>
                <w:bottom w:val="none" w:sz="0" w:space="0" w:color="auto"/>
                <w:right w:val="none" w:sz="0" w:space="0" w:color="auto"/>
              </w:divBdr>
              <w:divsChild>
                <w:div w:id="168882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549">
      <w:bodyDiv w:val="1"/>
      <w:marLeft w:val="0"/>
      <w:marRight w:val="0"/>
      <w:marTop w:val="0"/>
      <w:marBottom w:val="0"/>
      <w:divBdr>
        <w:top w:val="none" w:sz="0" w:space="0" w:color="auto"/>
        <w:left w:val="none" w:sz="0" w:space="0" w:color="auto"/>
        <w:bottom w:val="none" w:sz="0" w:space="0" w:color="auto"/>
        <w:right w:val="none" w:sz="0" w:space="0" w:color="auto"/>
      </w:divBdr>
      <w:divsChild>
        <w:div w:id="1060404341">
          <w:marLeft w:val="0"/>
          <w:marRight w:val="0"/>
          <w:marTop w:val="0"/>
          <w:marBottom w:val="0"/>
          <w:divBdr>
            <w:top w:val="none" w:sz="0" w:space="0" w:color="auto"/>
            <w:left w:val="none" w:sz="0" w:space="0" w:color="auto"/>
            <w:bottom w:val="none" w:sz="0" w:space="0" w:color="auto"/>
            <w:right w:val="none" w:sz="0" w:space="0" w:color="auto"/>
          </w:divBdr>
          <w:divsChild>
            <w:div w:id="104885100">
              <w:marLeft w:val="0"/>
              <w:marRight w:val="0"/>
              <w:marTop w:val="0"/>
              <w:marBottom w:val="0"/>
              <w:divBdr>
                <w:top w:val="none" w:sz="0" w:space="0" w:color="auto"/>
                <w:left w:val="none" w:sz="0" w:space="0" w:color="auto"/>
                <w:bottom w:val="none" w:sz="0" w:space="0" w:color="auto"/>
                <w:right w:val="none" w:sz="0" w:space="0" w:color="auto"/>
              </w:divBdr>
              <w:divsChild>
                <w:div w:id="8883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3882576">
      <w:bodyDiv w:val="1"/>
      <w:marLeft w:val="0"/>
      <w:marRight w:val="0"/>
      <w:marTop w:val="0"/>
      <w:marBottom w:val="0"/>
      <w:divBdr>
        <w:top w:val="none" w:sz="0" w:space="0" w:color="auto"/>
        <w:left w:val="none" w:sz="0" w:space="0" w:color="auto"/>
        <w:bottom w:val="none" w:sz="0" w:space="0" w:color="auto"/>
        <w:right w:val="none" w:sz="0" w:space="0" w:color="auto"/>
      </w:divBdr>
      <w:divsChild>
        <w:div w:id="1121991993">
          <w:marLeft w:val="0"/>
          <w:marRight w:val="0"/>
          <w:marTop w:val="0"/>
          <w:marBottom w:val="0"/>
          <w:divBdr>
            <w:top w:val="none" w:sz="0" w:space="0" w:color="auto"/>
            <w:left w:val="none" w:sz="0" w:space="0" w:color="auto"/>
            <w:bottom w:val="none" w:sz="0" w:space="0" w:color="auto"/>
            <w:right w:val="none" w:sz="0" w:space="0" w:color="auto"/>
          </w:divBdr>
          <w:divsChild>
            <w:div w:id="1636837827">
              <w:marLeft w:val="0"/>
              <w:marRight w:val="0"/>
              <w:marTop w:val="0"/>
              <w:marBottom w:val="0"/>
              <w:divBdr>
                <w:top w:val="none" w:sz="0" w:space="0" w:color="auto"/>
                <w:left w:val="none" w:sz="0" w:space="0" w:color="auto"/>
                <w:bottom w:val="none" w:sz="0" w:space="0" w:color="auto"/>
                <w:right w:val="none" w:sz="0" w:space="0" w:color="auto"/>
              </w:divBdr>
              <w:divsChild>
                <w:div w:id="173750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39961141">
      <w:bodyDiv w:val="1"/>
      <w:marLeft w:val="0"/>
      <w:marRight w:val="0"/>
      <w:marTop w:val="0"/>
      <w:marBottom w:val="0"/>
      <w:divBdr>
        <w:top w:val="none" w:sz="0" w:space="0" w:color="auto"/>
        <w:left w:val="none" w:sz="0" w:space="0" w:color="auto"/>
        <w:bottom w:val="none" w:sz="0" w:space="0" w:color="auto"/>
        <w:right w:val="none" w:sz="0" w:space="0" w:color="auto"/>
      </w:divBdr>
      <w:divsChild>
        <w:div w:id="895747774">
          <w:marLeft w:val="0"/>
          <w:marRight w:val="0"/>
          <w:marTop w:val="0"/>
          <w:marBottom w:val="0"/>
          <w:divBdr>
            <w:top w:val="none" w:sz="0" w:space="0" w:color="auto"/>
            <w:left w:val="none" w:sz="0" w:space="0" w:color="auto"/>
            <w:bottom w:val="none" w:sz="0" w:space="0" w:color="auto"/>
            <w:right w:val="none" w:sz="0" w:space="0" w:color="auto"/>
          </w:divBdr>
          <w:divsChild>
            <w:div w:id="1691058163">
              <w:marLeft w:val="0"/>
              <w:marRight w:val="0"/>
              <w:marTop w:val="0"/>
              <w:marBottom w:val="0"/>
              <w:divBdr>
                <w:top w:val="none" w:sz="0" w:space="0" w:color="auto"/>
                <w:left w:val="none" w:sz="0" w:space="0" w:color="auto"/>
                <w:bottom w:val="none" w:sz="0" w:space="0" w:color="auto"/>
                <w:right w:val="none" w:sz="0" w:space="0" w:color="auto"/>
              </w:divBdr>
              <w:divsChild>
                <w:div w:id="18826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59586">
      <w:bodyDiv w:val="1"/>
      <w:marLeft w:val="0"/>
      <w:marRight w:val="0"/>
      <w:marTop w:val="0"/>
      <w:marBottom w:val="0"/>
      <w:divBdr>
        <w:top w:val="none" w:sz="0" w:space="0" w:color="auto"/>
        <w:left w:val="none" w:sz="0" w:space="0" w:color="auto"/>
        <w:bottom w:val="none" w:sz="0" w:space="0" w:color="auto"/>
        <w:right w:val="none" w:sz="0" w:space="0" w:color="auto"/>
      </w:divBdr>
      <w:divsChild>
        <w:div w:id="683630640">
          <w:marLeft w:val="0"/>
          <w:marRight w:val="0"/>
          <w:marTop w:val="0"/>
          <w:marBottom w:val="0"/>
          <w:divBdr>
            <w:top w:val="none" w:sz="0" w:space="0" w:color="auto"/>
            <w:left w:val="none" w:sz="0" w:space="0" w:color="auto"/>
            <w:bottom w:val="none" w:sz="0" w:space="0" w:color="auto"/>
            <w:right w:val="none" w:sz="0" w:space="0" w:color="auto"/>
          </w:divBdr>
          <w:divsChild>
            <w:div w:id="389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8325774">
      <w:bodyDiv w:val="1"/>
      <w:marLeft w:val="0"/>
      <w:marRight w:val="0"/>
      <w:marTop w:val="0"/>
      <w:marBottom w:val="0"/>
      <w:divBdr>
        <w:top w:val="none" w:sz="0" w:space="0" w:color="auto"/>
        <w:left w:val="none" w:sz="0" w:space="0" w:color="auto"/>
        <w:bottom w:val="none" w:sz="0" w:space="0" w:color="auto"/>
        <w:right w:val="none" w:sz="0" w:space="0" w:color="auto"/>
      </w:divBdr>
      <w:divsChild>
        <w:div w:id="603348373">
          <w:marLeft w:val="0"/>
          <w:marRight w:val="0"/>
          <w:marTop w:val="0"/>
          <w:marBottom w:val="0"/>
          <w:divBdr>
            <w:top w:val="none" w:sz="0" w:space="0" w:color="auto"/>
            <w:left w:val="none" w:sz="0" w:space="0" w:color="auto"/>
            <w:bottom w:val="none" w:sz="0" w:space="0" w:color="auto"/>
            <w:right w:val="none" w:sz="0" w:space="0" w:color="auto"/>
          </w:divBdr>
          <w:divsChild>
            <w:div w:id="932665398">
              <w:marLeft w:val="0"/>
              <w:marRight w:val="0"/>
              <w:marTop w:val="0"/>
              <w:marBottom w:val="0"/>
              <w:divBdr>
                <w:top w:val="none" w:sz="0" w:space="0" w:color="auto"/>
                <w:left w:val="none" w:sz="0" w:space="0" w:color="auto"/>
                <w:bottom w:val="none" w:sz="0" w:space="0" w:color="auto"/>
                <w:right w:val="none" w:sz="0" w:space="0" w:color="auto"/>
              </w:divBdr>
              <w:divsChild>
                <w:div w:id="879585465">
                  <w:marLeft w:val="0"/>
                  <w:marRight w:val="0"/>
                  <w:marTop w:val="0"/>
                  <w:marBottom w:val="0"/>
                  <w:divBdr>
                    <w:top w:val="none" w:sz="0" w:space="0" w:color="auto"/>
                    <w:left w:val="none" w:sz="0" w:space="0" w:color="auto"/>
                    <w:bottom w:val="none" w:sz="0" w:space="0" w:color="auto"/>
                    <w:right w:val="none" w:sz="0" w:space="0" w:color="auto"/>
                  </w:divBdr>
                  <w:divsChild>
                    <w:div w:id="172093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5772019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74764272">
      <w:bodyDiv w:val="1"/>
      <w:marLeft w:val="0"/>
      <w:marRight w:val="0"/>
      <w:marTop w:val="0"/>
      <w:marBottom w:val="0"/>
      <w:divBdr>
        <w:top w:val="none" w:sz="0" w:space="0" w:color="auto"/>
        <w:left w:val="none" w:sz="0" w:space="0" w:color="auto"/>
        <w:bottom w:val="none" w:sz="0" w:space="0" w:color="auto"/>
        <w:right w:val="none" w:sz="0" w:space="0" w:color="auto"/>
      </w:divBdr>
      <w:divsChild>
        <w:div w:id="1009217225">
          <w:marLeft w:val="0"/>
          <w:marRight w:val="0"/>
          <w:marTop w:val="0"/>
          <w:marBottom w:val="0"/>
          <w:divBdr>
            <w:top w:val="none" w:sz="0" w:space="0" w:color="auto"/>
            <w:left w:val="none" w:sz="0" w:space="0" w:color="auto"/>
            <w:bottom w:val="none" w:sz="0" w:space="0" w:color="auto"/>
            <w:right w:val="none" w:sz="0" w:space="0" w:color="auto"/>
          </w:divBdr>
          <w:divsChild>
            <w:div w:id="659188184">
              <w:marLeft w:val="0"/>
              <w:marRight w:val="0"/>
              <w:marTop w:val="0"/>
              <w:marBottom w:val="0"/>
              <w:divBdr>
                <w:top w:val="none" w:sz="0" w:space="0" w:color="auto"/>
                <w:left w:val="none" w:sz="0" w:space="0" w:color="auto"/>
                <w:bottom w:val="none" w:sz="0" w:space="0" w:color="auto"/>
                <w:right w:val="none" w:sz="0" w:space="0" w:color="auto"/>
              </w:divBdr>
              <w:divsChild>
                <w:div w:id="12444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726616">
      <w:bodyDiv w:val="1"/>
      <w:marLeft w:val="0"/>
      <w:marRight w:val="0"/>
      <w:marTop w:val="0"/>
      <w:marBottom w:val="0"/>
      <w:divBdr>
        <w:top w:val="none" w:sz="0" w:space="0" w:color="auto"/>
        <w:left w:val="none" w:sz="0" w:space="0" w:color="auto"/>
        <w:bottom w:val="none" w:sz="0" w:space="0" w:color="auto"/>
        <w:right w:val="none" w:sz="0" w:space="0" w:color="auto"/>
      </w:divBdr>
      <w:divsChild>
        <w:div w:id="675116676">
          <w:marLeft w:val="0"/>
          <w:marRight w:val="0"/>
          <w:marTop w:val="0"/>
          <w:marBottom w:val="0"/>
          <w:divBdr>
            <w:top w:val="none" w:sz="0" w:space="0" w:color="auto"/>
            <w:left w:val="none" w:sz="0" w:space="0" w:color="auto"/>
            <w:bottom w:val="none" w:sz="0" w:space="0" w:color="auto"/>
            <w:right w:val="none" w:sz="0" w:space="0" w:color="auto"/>
          </w:divBdr>
          <w:divsChild>
            <w:div w:id="1900938812">
              <w:marLeft w:val="0"/>
              <w:marRight w:val="0"/>
              <w:marTop w:val="0"/>
              <w:marBottom w:val="0"/>
              <w:divBdr>
                <w:top w:val="none" w:sz="0" w:space="0" w:color="auto"/>
                <w:left w:val="none" w:sz="0" w:space="0" w:color="auto"/>
                <w:bottom w:val="none" w:sz="0" w:space="0" w:color="auto"/>
                <w:right w:val="none" w:sz="0" w:space="0" w:color="auto"/>
              </w:divBdr>
              <w:divsChild>
                <w:div w:id="14296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83515391">
      <w:bodyDiv w:val="1"/>
      <w:marLeft w:val="0"/>
      <w:marRight w:val="0"/>
      <w:marTop w:val="0"/>
      <w:marBottom w:val="0"/>
      <w:divBdr>
        <w:top w:val="none" w:sz="0" w:space="0" w:color="auto"/>
        <w:left w:val="none" w:sz="0" w:space="0" w:color="auto"/>
        <w:bottom w:val="none" w:sz="0" w:space="0" w:color="auto"/>
        <w:right w:val="none" w:sz="0" w:space="0" w:color="auto"/>
      </w:divBdr>
      <w:divsChild>
        <w:div w:id="242765368">
          <w:marLeft w:val="0"/>
          <w:marRight w:val="0"/>
          <w:marTop w:val="0"/>
          <w:marBottom w:val="0"/>
          <w:divBdr>
            <w:top w:val="none" w:sz="0" w:space="0" w:color="auto"/>
            <w:left w:val="none" w:sz="0" w:space="0" w:color="auto"/>
            <w:bottom w:val="none" w:sz="0" w:space="0" w:color="auto"/>
            <w:right w:val="none" w:sz="0" w:space="0" w:color="auto"/>
          </w:divBdr>
          <w:divsChild>
            <w:div w:id="1387681535">
              <w:marLeft w:val="0"/>
              <w:marRight w:val="0"/>
              <w:marTop w:val="0"/>
              <w:marBottom w:val="0"/>
              <w:divBdr>
                <w:top w:val="none" w:sz="0" w:space="0" w:color="auto"/>
                <w:left w:val="none" w:sz="0" w:space="0" w:color="auto"/>
                <w:bottom w:val="none" w:sz="0" w:space="0" w:color="auto"/>
                <w:right w:val="none" w:sz="0" w:space="0" w:color="auto"/>
              </w:divBdr>
              <w:divsChild>
                <w:div w:id="20879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7557">
      <w:bodyDiv w:val="1"/>
      <w:marLeft w:val="0"/>
      <w:marRight w:val="0"/>
      <w:marTop w:val="0"/>
      <w:marBottom w:val="0"/>
      <w:divBdr>
        <w:top w:val="none" w:sz="0" w:space="0" w:color="auto"/>
        <w:left w:val="none" w:sz="0" w:space="0" w:color="auto"/>
        <w:bottom w:val="none" w:sz="0" w:space="0" w:color="auto"/>
        <w:right w:val="none" w:sz="0" w:space="0" w:color="auto"/>
      </w:divBdr>
    </w:div>
    <w:div w:id="1188566124">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06406886">
      <w:bodyDiv w:val="1"/>
      <w:marLeft w:val="0"/>
      <w:marRight w:val="0"/>
      <w:marTop w:val="0"/>
      <w:marBottom w:val="0"/>
      <w:divBdr>
        <w:top w:val="none" w:sz="0" w:space="0" w:color="auto"/>
        <w:left w:val="none" w:sz="0" w:space="0" w:color="auto"/>
        <w:bottom w:val="none" w:sz="0" w:space="0" w:color="auto"/>
        <w:right w:val="none" w:sz="0" w:space="0" w:color="auto"/>
      </w:divBdr>
    </w:div>
    <w:div w:id="1208909243">
      <w:bodyDiv w:val="1"/>
      <w:marLeft w:val="0"/>
      <w:marRight w:val="0"/>
      <w:marTop w:val="0"/>
      <w:marBottom w:val="0"/>
      <w:divBdr>
        <w:top w:val="none" w:sz="0" w:space="0" w:color="auto"/>
        <w:left w:val="none" w:sz="0" w:space="0" w:color="auto"/>
        <w:bottom w:val="none" w:sz="0" w:space="0" w:color="auto"/>
        <w:right w:val="none" w:sz="0" w:space="0" w:color="auto"/>
      </w:divBdr>
      <w:divsChild>
        <w:div w:id="1569456340">
          <w:marLeft w:val="0"/>
          <w:marRight w:val="0"/>
          <w:marTop w:val="0"/>
          <w:marBottom w:val="0"/>
          <w:divBdr>
            <w:top w:val="none" w:sz="0" w:space="0" w:color="auto"/>
            <w:left w:val="none" w:sz="0" w:space="0" w:color="auto"/>
            <w:bottom w:val="none" w:sz="0" w:space="0" w:color="auto"/>
            <w:right w:val="none" w:sz="0" w:space="0" w:color="auto"/>
          </w:divBdr>
          <w:divsChild>
            <w:div w:id="2108651868">
              <w:marLeft w:val="0"/>
              <w:marRight w:val="0"/>
              <w:marTop w:val="0"/>
              <w:marBottom w:val="0"/>
              <w:divBdr>
                <w:top w:val="none" w:sz="0" w:space="0" w:color="auto"/>
                <w:left w:val="none" w:sz="0" w:space="0" w:color="auto"/>
                <w:bottom w:val="none" w:sz="0" w:space="0" w:color="auto"/>
                <w:right w:val="none" w:sz="0" w:space="0" w:color="auto"/>
              </w:divBdr>
              <w:divsChild>
                <w:div w:id="96746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462294">
      <w:bodyDiv w:val="1"/>
      <w:marLeft w:val="0"/>
      <w:marRight w:val="0"/>
      <w:marTop w:val="0"/>
      <w:marBottom w:val="0"/>
      <w:divBdr>
        <w:top w:val="none" w:sz="0" w:space="0" w:color="auto"/>
        <w:left w:val="none" w:sz="0" w:space="0" w:color="auto"/>
        <w:bottom w:val="none" w:sz="0" w:space="0" w:color="auto"/>
        <w:right w:val="none" w:sz="0" w:space="0" w:color="auto"/>
      </w:divBdr>
      <w:divsChild>
        <w:div w:id="640959698">
          <w:marLeft w:val="0"/>
          <w:marRight w:val="0"/>
          <w:marTop w:val="0"/>
          <w:marBottom w:val="0"/>
          <w:divBdr>
            <w:top w:val="none" w:sz="0" w:space="0" w:color="auto"/>
            <w:left w:val="none" w:sz="0" w:space="0" w:color="auto"/>
            <w:bottom w:val="none" w:sz="0" w:space="0" w:color="auto"/>
            <w:right w:val="none" w:sz="0" w:space="0" w:color="auto"/>
          </w:divBdr>
          <w:divsChild>
            <w:div w:id="688414637">
              <w:marLeft w:val="0"/>
              <w:marRight w:val="0"/>
              <w:marTop w:val="0"/>
              <w:marBottom w:val="0"/>
              <w:divBdr>
                <w:top w:val="none" w:sz="0" w:space="0" w:color="auto"/>
                <w:left w:val="none" w:sz="0" w:space="0" w:color="auto"/>
                <w:bottom w:val="none" w:sz="0" w:space="0" w:color="auto"/>
                <w:right w:val="none" w:sz="0" w:space="0" w:color="auto"/>
              </w:divBdr>
              <w:divsChild>
                <w:div w:id="69954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16238197">
      <w:bodyDiv w:val="1"/>
      <w:marLeft w:val="0"/>
      <w:marRight w:val="0"/>
      <w:marTop w:val="0"/>
      <w:marBottom w:val="0"/>
      <w:divBdr>
        <w:top w:val="none" w:sz="0" w:space="0" w:color="auto"/>
        <w:left w:val="none" w:sz="0" w:space="0" w:color="auto"/>
        <w:bottom w:val="none" w:sz="0" w:space="0" w:color="auto"/>
        <w:right w:val="none" w:sz="0" w:space="0" w:color="auto"/>
      </w:divBdr>
      <w:divsChild>
        <w:div w:id="518276643">
          <w:marLeft w:val="0"/>
          <w:marRight w:val="0"/>
          <w:marTop w:val="0"/>
          <w:marBottom w:val="0"/>
          <w:divBdr>
            <w:top w:val="none" w:sz="0" w:space="0" w:color="auto"/>
            <w:left w:val="none" w:sz="0" w:space="0" w:color="auto"/>
            <w:bottom w:val="none" w:sz="0" w:space="0" w:color="auto"/>
            <w:right w:val="none" w:sz="0" w:space="0" w:color="auto"/>
          </w:divBdr>
          <w:divsChild>
            <w:div w:id="1305624044">
              <w:marLeft w:val="0"/>
              <w:marRight w:val="0"/>
              <w:marTop w:val="0"/>
              <w:marBottom w:val="0"/>
              <w:divBdr>
                <w:top w:val="none" w:sz="0" w:space="0" w:color="auto"/>
                <w:left w:val="none" w:sz="0" w:space="0" w:color="auto"/>
                <w:bottom w:val="none" w:sz="0" w:space="0" w:color="auto"/>
                <w:right w:val="none" w:sz="0" w:space="0" w:color="auto"/>
              </w:divBdr>
              <w:divsChild>
                <w:div w:id="177767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06271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29339383">
      <w:bodyDiv w:val="1"/>
      <w:marLeft w:val="0"/>
      <w:marRight w:val="0"/>
      <w:marTop w:val="0"/>
      <w:marBottom w:val="0"/>
      <w:divBdr>
        <w:top w:val="none" w:sz="0" w:space="0" w:color="auto"/>
        <w:left w:val="none" w:sz="0" w:space="0" w:color="auto"/>
        <w:bottom w:val="none" w:sz="0" w:space="0" w:color="auto"/>
        <w:right w:val="none" w:sz="0" w:space="0" w:color="auto"/>
      </w:divBdr>
    </w:div>
    <w:div w:id="1231845661">
      <w:bodyDiv w:val="1"/>
      <w:marLeft w:val="0"/>
      <w:marRight w:val="0"/>
      <w:marTop w:val="0"/>
      <w:marBottom w:val="0"/>
      <w:divBdr>
        <w:top w:val="none" w:sz="0" w:space="0" w:color="auto"/>
        <w:left w:val="none" w:sz="0" w:space="0" w:color="auto"/>
        <w:bottom w:val="none" w:sz="0" w:space="0" w:color="auto"/>
        <w:right w:val="none" w:sz="0" w:space="0" w:color="auto"/>
      </w:divBdr>
      <w:divsChild>
        <w:div w:id="1893223835">
          <w:marLeft w:val="0"/>
          <w:marRight w:val="0"/>
          <w:marTop w:val="0"/>
          <w:marBottom w:val="0"/>
          <w:divBdr>
            <w:top w:val="none" w:sz="0" w:space="0" w:color="auto"/>
            <w:left w:val="none" w:sz="0" w:space="0" w:color="auto"/>
            <w:bottom w:val="none" w:sz="0" w:space="0" w:color="auto"/>
            <w:right w:val="none" w:sz="0" w:space="0" w:color="auto"/>
          </w:divBdr>
          <w:divsChild>
            <w:div w:id="199128095">
              <w:marLeft w:val="0"/>
              <w:marRight w:val="0"/>
              <w:marTop w:val="0"/>
              <w:marBottom w:val="0"/>
              <w:divBdr>
                <w:top w:val="none" w:sz="0" w:space="0" w:color="auto"/>
                <w:left w:val="none" w:sz="0" w:space="0" w:color="auto"/>
                <w:bottom w:val="none" w:sz="0" w:space="0" w:color="auto"/>
                <w:right w:val="none" w:sz="0" w:space="0" w:color="auto"/>
              </w:divBdr>
              <w:divsChild>
                <w:div w:id="1779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44224207">
      <w:bodyDiv w:val="1"/>
      <w:marLeft w:val="0"/>
      <w:marRight w:val="0"/>
      <w:marTop w:val="0"/>
      <w:marBottom w:val="0"/>
      <w:divBdr>
        <w:top w:val="none" w:sz="0" w:space="0" w:color="auto"/>
        <w:left w:val="none" w:sz="0" w:space="0" w:color="auto"/>
        <w:bottom w:val="none" w:sz="0" w:space="0" w:color="auto"/>
        <w:right w:val="none" w:sz="0" w:space="0" w:color="auto"/>
      </w:divBdr>
    </w:div>
    <w:div w:id="1247033536">
      <w:bodyDiv w:val="1"/>
      <w:marLeft w:val="0"/>
      <w:marRight w:val="0"/>
      <w:marTop w:val="0"/>
      <w:marBottom w:val="0"/>
      <w:divBdr>
        <w:top w:val="none" w:sz="0" w:space="0" w:color="auto"/>
        <w:left w:val="none" w:sz="0" w:space="0" w:color="auto"/>
        <w:bottom w:val="none" w:sz="0" w:space="0" w:color="auto"/>
        <w:right w:val="none" w:sz="0" w:space="0" w:color="auto"/>
      </w:divBdr>
      <w:divsChild>
        <w:div w:id="1333145585">
          <w:marLeft w:val="0"/>
          <w:marRight w:val="0"/>
          <w:marTop w:val="0"/>
          <w:marBottom w:val="0"/>
          <w:divBdr>
            <w:top w:val="none" w:sz="0" w:space="0" w:color="auto"/>
            <w:left w:val="none" w:sz="0" w:space="0" w:color="auto"/>
            <w:bottom w:val="none" w:sz="0" w:space="0" w:color="auto"/>
            <w:right w:val="none" w:sz="0" w:space="0" w:color="auto"/>
          </w:divBdr>
          <w:divsChild>
            <w:div w:id="1143889105">
              <w:marLeft w:val="0"/>
              <w:marRight w:val="0"/>
              <w:marTop w:val="0"/>
              <w:marBottom w:val="0"/>
              <w:divBdr>
                <w:top w:val="none" w:sz="0" w:space="0" w:color="auto"/>
                <w:left w:val="none" w:sz="0" w:space="0" w:color="auto"/>
                <w:bottom w:val="none" w:sz="0" w:space="0" w:color="auto"/>
                <w:right w:val="none" w:sz="0" w:space="0" w:color="auto"/>
              </w:divBdr>
              <w:divsChild>
                <w:div w:id="61868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182053">
      <w:bodyDiv w:val="1"/>
      <w:marLeft w:val="0"/>
      <w:marRight w:val="0"/>
      <w:marTop w:val="0"/>
      <w:marBottom w:val="0"/>
      <w:divBdr>
        <w:top w:val="none" w:sz="0" w:space="0" w:color="auto"/>
        <w:left w:val="none" w:sz="0" w:space="0" w:color="auto"/>
        <w:bottom w:val="none" w:sz="0" w:space="0" w:color="auto"/>
        <w:right w:val="none" w:sz="0" w:space="0" w:color="auto"/>
      </w:divBdr>
      <w:divsChild>
        <w:div w:id="1614483782">
          <w:marLeft w:val="0"/>
          <w:marRight w:val="0"/>
          <w:marTop w:val="0"/>
          <w:marBottom w:val="0"/>
          <w:divBdr>
            <w:top w:val="none" w:sz="0" w:space="0" w:color="auto"/>
            <w:left w:val="none" w:sz="0" w:space="0" w:color="auto"/>
            <w:bottom w:val="none" w:sz="0" w:space="0" w:color="auto"/>
            <w:right w:val="none" w:sz="0" w:space="0" w:color="auto"/>
          </w:divBdr>
          <w:divsChild>
            <w:div w:id="335616605">
              <w:marLeft w:val="0"/>
              <w:marRight w:val="0"/>
              <w:marTop w:val="0"/>
              <w:marBottom w:val="0"/>
              <w:divBdr>
                <w:top w:val="none" w:sz="0" w:space="0" w:color="auto"/>
                <w:left w:val="none" w:sz="0" w:space="0" w:color="auto"/>
                <w:bottom w:val="none" w:sz="0" w:space="0" w:color="auto"/>
                <w:right w:val="none" w:sz="0" w:space="0" w:color="auto"/>
              </w:divBdr>
              <w:divsChild>
                <w:div w:id="42480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515200">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66576078">
      <w:bodyDiv w:val="1"/>
      <w:marLeft w:val="0"/>
      <w:marRight w:val="0"/>
      <w:marTop w:val="0"/>
      <w:marBottom w:val="0"/>
      <w:divBdr>
        <w:top w:val="none" w:sz="0" w:space="0" w:color="auto"/>
        <w:left w:val="none" w:sz="0" w:space="0" w:color="auto"/>
        <w:bottom w:val="none" w:sz="0" w:space="0" w:color="auto"/>
        <w:right w:val="none" w:sz="0" w:space="0" w:color="auto"/>
      </w:divBdr>
      <w:divsChild>
        <w:div w:id="1110321801">
          <w:marLeft w:val="0"/>
          <w:marRight w:val="0"/>
          <w:marTop w:val="0"/>
          <w:marBottom w:val="0"/>
          <w:divBdr>
            <w:top w:val="none" w:sz="0" w:space="0" w:color="auto"/>
            <w:left w:val="none" w:sz="0" w:space="0" w:color="auto"/>
            <w:bottom w:val="none" w:sz="0" w:space="0" w:color="auto"/>
            <w:right w:val="none" w:sz="0" w:space="0" w:color="auto"/>
          </w:divBdr>
          <w:divsChild>
            <w:div w:id="1291782053">
              <w:marLeft w:val="0"/>
              <w:marRight w:val="0"/>
              <w:marTop w:val="0"/>
              <w:marBottom w:val="0"/>
              <w:divBdr>
                <w:top w:val="none" w:sz="0" w:space="0" w:color="auto"/>
                <w:left w:val="none" w:sz="0" w:space="0" w:color="auto"/>
                <w:bottom w:val="none" w:sz="0" w:space="0" w:color="auto"/>
                <w:right w:val="none" w:sz="0" w:space="0" w:color="auto"/>
              </w:divBdr>
              <w:divsChild>
                <w:div w:id="7009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345209">
      <w:bodyDiv w:val="1"/>
      <w:marLeft w:val="0"/>
      <w:marRight w:val="0"/>
      <w:marTop w:val="0"/>
      <w:marBottom w:val="0"/>
      <w:divBdr>
        <w:top w:val="none" w:sz="0" w:space="0" w:color="auto"/>
        <w:left w:val="none" w:sz="0" w:space="0" w:color="auto"/>
        <w:bottom w:val="none" w:sz="0" w:space="0" w:color="auto"/>
        <w:right w:val="none" w:sz="0" w:space="0" w:color="auto"/>
      </w:divBdr>
      <w:divsChild>
        <w:div w:id="131410982">
          <w:marLeft w:val="0"/>
          <w:marRight w:val="0"/>
          <w:marTop w:val="0"/>
          <w:marBottom w:val="0"/>
          <w:divBdr>
            <w:top w:val="none" w:sz="0" w:space="0" w:color="auto"/>
            <w:left w:val="none" w:sz="0" w:space="0" w:color="auto"/>
            <w:bottom w:val="none" w:sz="0" w:space="0" w:color="auto"/>
            <w:right w:val="none" w:sz="0" w:space="0" w:color="auto"/>
          </w:divBdr>
          <w:divsChild>
            <w:div w:id="1953630122">
              <w:marLeft w:val="0"/>
              <w:marRight w:val="0"/>
              <w:marTop w:val="0"/>
              <w:marBottom w:val="0"/>
              <w:divBdr>
                <w:top w:val="none" w:sz="0" w:space="0" w:color="auto"/>
                <w:left w:val="none" w:sz="0" w:space="0" w:color="auto"/>
                <w:bottom w:val="none" w:sz="0" w:space="0" w:color="auto"/>
                <w:right w:val="none" w:sz="0" w:space="0" w:color="auto"/>
              </w:divBdr>
              <w:divsChild>
                <w:div w:id="388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787302">
      <w:bodyDiv w:val="1"/>
      <w:marLeft w:val="0"/>
      <w:marRight w:val="0"/>
      <w:marTop w:val="0"/>
      <w:marBottom w:val="0"/>
      <w:divBdr>
        <w:top w:val="none" w:sz="0" w:space="0" w:color="auto"/>
        <w:left w:val="none" w:sz="0" w:space="0" w:color="auto"/>
        <w:bottom w:val="none" w:sz="0" w:space="0" w:color="auto"/>
        <w:right w:val="none" w:sz="0" w:space="0" w:color="auto"/>
      </w:divBdr>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260746">
      <w:bodyDiv w:val="1"/>
      <w:marLeft w:val="0"/>
      <w:marRight w:val="0"/>
      <w:marTop w:val="0"/>
      <w:marBottom w:val="0"/>
      <w:divBdr>
        <w:top w:val="none" w:sz="0" w:space="0" w:color="auto"/>
        <w:left w:val="none" w:sz="0" w:space="0" w:color="auto"/>
        <w:bottom w:val="none" w:sz="0" w:space="0" w:color="auto"/>
        <w:right w:val="none" w:sz="0" w:space="0" w:color="auto"/>
      </w:divBdr>
    </w:div>
    <w:div w:id="1283152289">
      <w:bodyDiv w:val="1"/>
      <w:marLeft w:val="0"/>
      <w:marRight w:val="0"/>
      <w:marTop w:val="0"/>
      <w:marBottom w:val="0"/>
      <w:divBdr>
        <w:top w:val="none" w:sz="0" w:space="0" w:color="auto"/>
        <w:left w:val="none" w:sz="0" w:space="0" w:color="auto"/>
        <w:bottom w:val="none" w:sz="0" w:space="0" w:color="auto"/>
        <w:right w:val="none" w:sz="0" w:space="0" w:color="auto"/>
      </w:divBdr>
      <w:divsChild>
        <w:div w:id="1785222302">
          <w:marLeft w:val="0"/>
          <w:marRight w:val="0"/>
          <w:marTop w:val="0"/>
          <w:marBottom w:val="0"/>
          <w:divBdr>
            <w:top w:val="none" w:sz="0" w:space="0" w:color="auto"/>
            <w:left w:val="none" w:sz="0" w:space="0" w:color="auto"/>
            <w:bottom w:val="none" w:sz="0" w:space="0" w:color="auto"/>
            <w:right w:val="none" w:sz="0" w:space="0" w:color="auto"/>
          </w:divBdr>
          <w:divsChild>
            <w:div w:id="488327523">
              <w:marLeft w:val="0"/>
              <w:marRight w:val="0"/>
              <w:marTop w:val="0"/>
              <w:marBottom w:val="0"/>
              <w:divBdr>
                <w:top w:val="none" w:sz="0" w:space="0" w:color="auto"/>
                <w:left w:val="none" w:sz="0" w:space="0" w:color="auto"/>
                <w:bottom w:val="none" w:sz="0" w:space="0" w:color="auto"/>
                <w:right w:val="none" w:sz="0" w:space="0" w:color="auto"/>
              </w:divBdr>
              <w:divsChild>
                <w:div w:id="791676212">
                  <w:marLeft w:val="0"/>
                  <w:marRight w:val="0"/>
                  <w:marTop w:val="0"/>
                  <w:marBottom w:val="0"/>
                  <w:divBdr>
                    <w:top w:val="none" w:sz="0" w:space="0" w:color="auto"/>
                    <w:left w:val="none" w:sz="0" w:space="0" w:color="auto"/>
                    <w:bottom w:val="none" w:sz="0" w:space="0" w:color="auto"/>
                    <w:right w:val="none" w:sz="0" w:space="0" w:color="auto"/>
                  </w:divBdr>
                  <w:divsChild>
                    <w:div w:id="4032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08628318">
      <w:bodyDiv w:val="1"/>
      <w:marLeft w:val="0"/>
      <w:marRight w:val="0"/>
      <w:marTop w:val="0"/>
      <w:marBottom w:val="0"/>
      <w:divBdr>
        <w:top w:val="none" w:sz="0" w:space="0" w:color="auto"/>
        <w:left w:val="none" w:sz="0" w:space="0" w:color="auto"/>
        <w:bottom w:val="none" w:sz="0" w:space="0" w:color="auto"/>
        <w:right w:val="none" w:sz="0" w:space="0" w:color="auto"/>
      </w:divBdr>
      <w:divsChild>
        <w:div w:id="38943266">
          <w:marLeft w:val="0"/>
          <w:marRight w:val="0"/>
          <w:marTop w:val="0"/>
          <w:marBottom w:val="0"/>
          <w:divBdr>
            <w:top w:val="none" w:sz="0" w:space="0" w:color="auto"/>
            <w:left w:val="none" w:sz="0" w:space="0" w:color="auto"/>
            <w:bottom w:val="none" w:sz="0" w:space="0" w:color="auto"/>
            <w:right w:val="none" w:sz="0" w:space="0" w:color="auto"/>
          </w:divBdr>
          <w:divsChild>
            <w:div w:id="1713534400">
              <w:marLeft w:val="0"/>
              <w:marRight w:val="0"/>
              <w:marTop w:val="0"/>
              <w:marBottom w:val="0"/>
              <w:divBdr>
                <w:top w:val="none" w:sz="0" w:space="0" w:color="auto"/>
                <w:left w:val="none" w:sz="0" w:space="0" w:color="auto"/>
                <w:bottom w:val="none" w:sz="0" w:space="0" w:color="auto"/>
                <w:right w:val="none" w:sz="0" w:space="0" w:color="auto"/>
              </w:divBdr>
              <w:divsChild>
                <w:div w:id="21167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16493963">
      <w:bodyDiv w:val="1"/>
      <w:marLeft w:val="0"/>
      <w:marRight w:val="0"/>
      <w:marTop w:val="0"/>
      <w:marBottom w:val="0"/>
      <w:divBdr>
        <w:top w:val="none" w:sz="0" w:space="0" w:color="auto"/>
        <w:left w:val="none" w:sz="0" w:space="0" w:color="auto"/>
        <w:bottom w:val="none" w:sz="0" w:space="0" w:color="auto"/>
        <w:right w:val="none" w:sz="0" w:space="0" w:color="auto"/>
      </w:divBdr>
    </w:div>
    <w:div w:id="1317107640">
      <w:bodyDiv w:val="1"/>
      <w:marLeft w:val="0"/>
      <w:marRight w:val="0"/>
      <w:marTop w:val="0"/>
      <w:marBottom w:val="0"/>
      <w:divBdr>
        <w:top w:val="none" w:sz="0" w:space="0" w:color="auto"/>
        <w:left w:val="none" w:sz="0" w:space="0" w:color="auto"/>
        <w:bottom w:val="none" w:sz="0" w:space="0" w:color="auto"/>
        <w:right w:val="none" w:sz="0" w:space="0" w:color="auto"/>
      </w:divBdr>
      <w:divsChild>
        <w:div w:id="742988904">
          <w:marLeft w:val="0"/>
          <w:marRight w:val="0"/>
          <w:marTop w:val="0"/>
          <w:marBottom w:val="0"/>
          <w:divBdr>
            <w:top w:val="none" w:sz="0" w:space="0" w:color="auto"/>
            <w:left w:val="none" w:sz="0" w:space="0" w:color="auto"/>
            <w:bottom w:val="none" w:sz="0" w:space="0" w:color="auto"/>
            <w:right w:val="none" w:sz="0" w:space="0" w:color="auto"/>
          </w:divBdr>
          <w:divsChild>
            <w:div w:id="792945969">
              <w:marLeft w:val="0"/>
              <w:marRight w:val="0"/>
              <w:marTop w:val="0"/>
              <w:marBottom w:val="0"/>
              <w:divBdr>
                <w:top w:val="none" w:sz="0" w:space="0" w:color="auto"/>
                <w:left w:val="none" w:sz="0" w:space="0" w:color="auto"/>
                <w:bottom w:val="none" w:sz="0" w:space="0" w:color="auto"/>
                <w:right w:val="none" w:sz="0" w:space="0" w:color="auto"/>
              </w:divBdr>
              <w:divsChild>
                <w:div w:id="103770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318411">
      <w:bodyDiv w:val="1"/>
      <w:marLeft w:val="0"/>
      <w:marRight w:val="0"/>
      <w:marTop w:val="0"/>
      <w:marBottom w:val="0"/>
      <w:divBdr>
        <w:top w:val="none" w:sz="0" w:space="0" w:color="auto"/>
        <w:left w:val="none" w:sz="0" w:space="0" w:color="auto"/>
        <w:bottom w:val="none" w:sz="0" w:space="0" w:color="auto"/>
        <w:right w:val="none" w:sz="0" w:space="0" w:color="auto"/>
      </w:divBdr>
      <w:divsChild>
        <w:div w:id="1919752326">
          <w:marLeft w:val="0"/>
          <w:marRight w:val="0"/>
          <w:marTop w:val="0"/>
          <w:marBottom w:val="0"/>
          <w:divBdr>
            <w:top w:val="none" w:sz="0" w:space="0" w:color="auto"/>
            <w:left w:val="none" w:sz="0" w:space="0" w:color="auto"/>
            <w:bottom w:val="none" w:sz="0" w:space="0" w:color="auto"/>
            <w:right w:val="none" w:sz="0" w:space="0" w:color="auto"/>
          </w:divBdr>
          <w:divsChild>
            <w:div w:id="359747836">
              <w:marLeft w:val="0"/>
              <w:marRight w:val="0"/>
              <w:marTop w:val="0"/>
              <w:marBottom w:val="0"/>
              <w:divBdr>
                <w:top w:val="none" w:sz="0" w:space="0" w:color="auto"/>
                <w:left w:val="none" w:sz="0" w:space="0" w:color="auto"/>
                <w:bottom w:val="none" w:sz="0" w:space="0" w:color="auto"/>
                <w:right w:val="none" w:sz="0" w:space="0" w:color="auto"/>
              </w:divBdr>
              <w:divsChild>
                <w:div w:id="29263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5112386">
      <w:bodyDiv w:val="1"/>
      <w:marLeft w:val="0"/>
      <w:marRight w:val="0"/>
      <w:marTop w:val="0"/>
      <w:marBottom w:val="0"/>
      <w:divBdr>
        <w:top w:val="none" w:sz="0" w:space="0" w:color="auto"/>
        <w:left w:val="none" w:sz="0" w:space="0" w:color="auto"/>
        <w:bottom w:val="none" w:sz="0" w:space="0" w:color="auto"/>
        <w:right w:val="none" w:sz="0" w:space="0" w:color="auto"/>
      </w:divBdr>
      <w:divsChild>
        <w:div w:id="756899769">
          <w:marLeft w:val="0"/>
          <w:marRight w:val="0"/>
          <w:marTop w:val="0"/>
          <w:marBottom w:val="0"/>
          <w:divBdr>
            <w:top w:val="none" w:sz="0" w:space="0" w:color="auto"/>
            <w:left w:val="none" w:sz="0" w:space="0" w:color="auto"/>
            <w:bottom w:val="none" w:sz="0" w:space="0" w:color="auto"/>
            <w:right w:val="none" w:sz="0" w:space="0" w:color="auto"/>
          </w:divBdr>
          <w:divsChild>
            <w:div w:id="202906270">
              <w:marLeft w:val="0"/>
              <w:marRight w:val="0"/>
              <w:marTop w:val="0"/>
              <w:marBottom w:val="0"/>
              <w:divBdr>
                <w:top w:val="none" w:sz="0" w:space="0" w:color="auto"/>
                <w:left w:val="none" w:sz="0" w:space="0" w:color="auto"/>
                <w:bottom w:val="none" w:sz="0" w:space="0" w:color="auto"/>
                <w:right w:val="none" w:sz="0" w:space="0" w:color="auto"/>
              </w:divBdr>
              <w:divsChild>
                <w:div w:id="910895264">
                  <w:marLeft w:val="0"/>
                  <w:marRight w:val="0"/>
                  <w:marTop w:val="0"/>
                  <w:marBottom w:val="0"/>
                  <w:divBdr>
                    <w:top w:val="none" w:sz="0" w:space="0" w:color="auto"/>
                    <w:left w:val="none" w:sz="0" w:space="0" w:color="auto"/>
                    <w:bottom w:val="none" w:sz="0" w:space="0" w:color="auto"/>
                    <w:right w:val="none" w:sz="0" w:space="0" w:color="auto"/>
                  </w:divBdr>
                  <w:divsChild>
                    <w:div w:id="2001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0505867">
      <w:bodyDiv w:val="1"/>
      <w:marLeft w:val="0"/>
      <w:marRight w:val="0"/>
      <w:marTop w:val="0"/>
      <w:marBottom w:val="0"/>
      <w:divBdr>
        <w:top w:val="none" w:sz="0" w:space="0" w:color="auto"/>
        <w:left w:val="none" w:sz="0" w:space="0" w:color="auto"/>
        <w:bottom w:val="none" w:sz="0" w:space="0" w:color="auto"/>
        <w:right w:val="none" w:sz="0" w:space="0" w:color="auto"/>
      </w:divBdr>
      <w:divsChild>
        <w:div w:id="2119837944">
          <w:marLeft w:val="0"/>
          <w:marRight w:val="0"/>
          <w:marTop w:val="0"/>
          <w:marBottom w:val="0"/>
          <w:divBdr>
            <w:top w:val="none" w:sz="0" w:space="0" w:color="auto"/>
            <w:left w:val="none" w:sz="0" w:space="0" w:color="auto"/>
            <w:bottom w:val="none" w:sz="0" w:space="0" w:color="auto"/>
            <w:right w:val="none" w:sz="0" w:space="0" w:color="auto"/>
          </w:divBdr>
          <w:divsChild>
            <w:div w:id="999847000">
              <w:marLeft w:val="0"/>
              <w:marRight w:val="0"/>
              <w:marTop w:val="0"/>
              <w:marBottom w:val="0"/>
              <w:divBdr>
                <w:top w:val="none" w:sz="0" w:space="0" w:color="auto"/>
                <w:left w:val="none" w:sz="0" w:space="0" w:color="auto"/>
                <w:bottom w:val="none" w:sz="0" w:space="0" w:color="auto"/>
                <w:right w:val="none" w:sz="0" w:space="0" w:color="auto"/>
              </w:divBdr>
              <w:divsChild>
                <w:div w:id="150018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43506649">
      <w:bodyDiv w:val="1"/>
      <w:marLeft w:val="0"/>
      <w:marRight w:val="0"/>
      <w:marTop w:val="0"/>
      <w:marBottom w:val="0"/>
      <w:divBdr>
        <w:top w:val="none" w:sz="0" w:space="0" w:color="auto"/>
        <w:left w:val="none" w:sz="0" w:space="0" w:color="auto"/>
        <w:bottom w:val="none" w:sz="0" w:space="0" w:color="auto"/>
        <w:right w:val="none" w:sz="0" w:space="0" w:color="auto"/>
      </w:divBdr>
      <w:divsChild>
        <w:div w:id="379281664">
          <w:marLeft w:val="0"/>
          <w:marRight w:val="0"/>
          <w:marTop w:val="0"/>
          <w:marBottom w:val="0"/>
          <w:divBdr>
            <w:top w:val="none" w:sz="0" w:space="0" w:color="auto"/>
            <w:left w:val="none" w:sz="0" w:space="0" w:color="auto"/>
            <w:bottom w:val="none" w:sz="0" w:space="0" w:color="auto"/>
            <w:right w:val="none" w:sz="0" w:space="0" w:color="auto"/>
          </w:divBdr>
          <w:divsChild>
            <w:div w:id="1281184741">
              <w:marLeft w:val="0"/>
              <w:marRight w:val="0"/>
              <w:marTop w:val="0"/>
              <w:marBottom w:val="0"/>
              <w:divBdr>
                <w:top w:val="none" w:sz="0" w:space="0" w:color="auto"/>
                <w:left w:val="none" w:sz="0" w:space="0" w:color="auto"/>
                <w:bottom w:val="none" w:sz="0" w:space="0" w:color="auto"/>
                <w:right w:val="none" w:sz="0" w:space="0" w:color="auto"/>
              </w:divBdr>
              <w:divsChild>
                <w:div w:id="71870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831060">
      <w:bodyDiv w:val="1"/>
      <w:marLeft w:val="0"/>
      <w:marRight w:val="0"/>
      <w:marTop w:val="0"/>
      <w:marBottom w:val="0"/>
      <w:divBdr>
        <w:top w:val="none" w:sz="0" w:space="0" w:color="auto"/>
        <w:left w:val="none" w:sz="0" w:space="0" w:color="auto"/>
        <w:bottom w:val="none" w:sz="0" w:space="0" w:color="auto"/>
        <w:right w:val="none" w:sz="0" w:space="0" w:color="auto"/>
      </w:divBdr>
    </w:div>
    <w:div w:id="1351762277">
      <w:bodyDiv w:val="1"/>
      <w:marLeft w:val="0"/>
      <w:marRight w:val="0"/>
      <w:marTop w:val="0"/>
      <w:marBottom w:val="0"/>
      <w:divBdr>
        <w:top w:val="none" w:sz="0" w:space="0" w:color="auto"/>
        <w:left w:val="none" w:sz="0" w:space="0" w:color="auto"/>
        <w:bottom w:val="none" w:sz="0" w:space="0" w:color="auto"/>
        <w:right w:val="none" w:sz="0" w:space="0" w:color="auto"/>
      </w:divBdr>
      <w:divsChild>
        <w:div w:id="135609977">
          <w:marLeft w:val="0"/>
          <w:marRight w:val="0"/>
          <w:marTop w:val="0"/>
          <w:marBottom w:val="0"/>
          <w:divBdr>
            <w:top w:val="none" w:sz="0" w:space="0" w:color="auto"/>
            <w:left w:val="none" w:sz="0" w:space="0" w:color="auto"/>
            <w:bottom w:val="none" w:sz="0" w:space="0" w:color="auto"/>
            <w:right w:val="none" w:sz="0" w:space="0" w:color="auto"/>
          </w:divBdr>
          <w:divsChild>
            <w:div w:id="1560281665">
              <w:marLeft w:val="0"/>
              <w:marRight w:val="0"/>
              <w:marTop w:val="0"/>
              <w:marBottom w:val="0"/>
              <w:divBdr>
                <w:top w:val="none" w:sz="0" w:space="0" w:color="auto"/>
                <w:left w:val="none" w:sz="0" w:space="0" w:color="auto"/>
                <w:bottom w:val="none" w:sz="0" w:space="0" w:color="auto"/>
                <w:right w:val="none" w:sz="0" w:space="0" w:color="auto"/>
              </w:divBdr>
              <w:divsChild>
                <w:div w:id="103981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68724977">
      <w:bodyDiv w:val="1"/>
      <w:marLeft w:val="0"/>
      <w:marRight w:val="0"/>
      <w:marTop w:val="0"/>
      <w:marBottom w:val="0"/>
      <w:divBdr>
        <w:top w:val="none" w:sz="0" w:space="0" w:color="auto"/>
        <w:left w:val="none" w:sz="0" w:space="0" w:color="auto"/>
        <w:bottom w:val="none" w:sz="0" w:space="0" w:color="auto"/>
        <w:right w:val="none" w:sz="0" w:space="0" w:color="auto"/>
      </w:divBdr>
    </w:div>
    <w:div w:id="1369527597">
      <w:bodyDiv w:val="1"/>
      <w:marLeft w:val="0"/>
      <w:marRight w:val="0"/>
      <w:marTop w:val="0"/>
      <w:marBottom w:val="0"/>
      <w:divBdr>
        <w:top w:val="none" w:sz="0" w:space="0" w:color="auto"/>
        <w:left w:val="none" w:sz="0" w:space="0" w:color="auto"/>
        <w:bottom w:val="none" w:sz="0" w:space="0" w:color="auto"/>
        <w:right w:val="none" w:sz="0" w:space="0" w:color="auto"/>
      </w:divBdr>
    </w:div>
    <w:div w:id="1371229208">
      <w:bodyDiv w:val="1"/>
      <w:marLeft w:val="0"/>
      <w:marRight w:val="0"/>
      <w:marTop w:val="0"/>
      <w:marBottom w:val="0"/>
      <w:divBdr>
        <w:top w:val="none" w:sz="0" w:space="0" w:color="auto"/>
        <w:left w:val="none" w:sz="0" w:space="0" w:color="auto"/>
        <w:bottom w:val="none" w:sz="0" w:space="0" w:color="auto"/>
        <w:right w:val="none" w:sz="0" w:space="0" w:color="auto"/>
      </w:divBdr>
      <w:divsChild>
        <w:div w:id="52243104">
          <w:marLeft w:val="0"/>
          <w:marRight w:val="0"/>
          <w:marTop w:val="0"/>
          <w:marBottom w:val="0"/>
          <w:divBdr>
            <w:top w:val="none" w:sz="0" w:space="0" w:color="auto"/>
            <w:left w:val="none" w:sz="0" w:space="0" w:color="auto"/>
            <w:bottom w:val="none" w:sz="0" w:space="0" w:color="auto"/>
            <w:right w:val="none" w:sz="0" w:space="0" w:color="auto"/>
          </w:divBdr>
          <w:divsChild>
            <w:div w:id="1538665275">
              <w:marLeft w:val="0"/>
              <w:marRight w:val="0"/>
              <w:marTop w:val="0"/>
              <w:marBottom w:val="0"/>
              <w:divBdr>
                <w:top w:val="none" w:sz="0" w:space="0" w:color="auto"/>
                <w:left w:val="none" w:sz="0" w:space="0" w:color="auto"/>
                <w:bottom w:val="none" w:sz="0" w:space="0" w:color="auto"/>
                <w:right w:val="none" w:sz="0" w:space="0" w:color="auto"/>
              </w:divBdr>
              <w:divsChild>
                <w:div w:id="11134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400077">
      <w:bodyDiv w:val="1"/>
      <w:marLeft w:val="0"/>
      <w:marRight w:val="0"/>
      <w:marTop w:val="0"/>
      <w:marBottom w:val="0"/>
      <w:divBdr>
        <w:top w:val="none" w:sz="0" w:space="0" w:color="auto"/>
        <w:left w:val="none" w:sz="0" w:space="0" w:color="auto"/>
        <w:bottom w:val="none" w:sz="0" w:space="0" w:color="auto"/>
        <w:right w:val="none" w:sz="0" w:space="0" w:color="auto"/>
      </w:divBdr>
      <w:divsChild>
        <w:div w:id="1414931130">
          <w:marLeft w:val="0"/>
          <w:marRight w:val="0"/>
          <w:marTop w:val="0"/>
          <w:marBottom w:val="0"/>
          <w:divBdr>
            <w:top w:val="none" w:sz="0" w:space="0" w:color="auto"/>
            <w:left w:val="none" w:sz="0" w:space="0" w:color="auto"/>
            <w:bottom w:val="none" w:sz="0" w:space="0" w:color="auto"/>
            <w:right w:val="none" w:sz="0" w:space="0" w:color="auto"/>
          </w:divBdr>
          <w:divsChild>
            <w:div w:id="1932855983">
              <w:marLeft w:val="0"/>
              <w:marRight w:val="0"/>
              <w:marTop w:val="0"/>
              <w:marBottom w:val="0"/>
              <w:divBdr>
                <w:top w:val="none" w:sz="0" w:space="0" w:color="auto"/>
                <w:left w:val="none" w:sz="0" w:space="0" w:color="auto"/>
                <w:bottom w:val="none" w:sz="0" w:space="0" w:color="auto"/>
                <w:right w:val="none" w:sz="0" w:space="0" w:color="auto"/>
              </w:divBdr>
              <w:divsChild>
                <w:div w:id="19743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393118037">
      <w:bodyDiv w:val="1"/>
      <w:marLeft w:val="0"/>
      <w:marRight w:val="0"/>
      <w:marTop w:val="0"/>
      <w:marBottom w:val="0"/>
      <w:divBdr>
        <w:top w:val="none" w:sz="0" w:space="0" w:color="auto"/>
        <w:left w:val="none" w:sz="0" w:space="0" w:color="auto"/>
        <w:bottom w:val="none" w:sz="0" w:space="0" w:color="auto"/>
        <w:right w:val="none" w:sz="0" w:space="0" w:color="auto"/>
      </w:divBdr>
    </w:div>
    <w:div w:id="1395665069">
      <w:bodyDiv w:val="1"/>
      <w:marLeft w:val="0"/>
      <w:marRight w:val="0"/>
      <w:marTop w:val="0"/>
      <w:marBottom w:val="0"/>
      <w:divBdr>
        <w:top w:val="none" w:sz="0" w:space="0" w:color="auto"/>
        <w:left w:val="none" w:sz="0" w:space="0" w:color="auto"/>
        <w:bottom w:val="none" w:sz="0" w:space="0" w:color="auto"/>
        <w:right w:val="none" w:sz="0" w:space="0" w:color="auto"/>
      </w:divBdr>
      <w:divsChild>
        <w:div w:id="1096485994">
          <w:marLeft w:val="0"/>
          <w:marRight w:val="0"/>
          <w:marTop w:val="0"/>
          <w:marBottom w:val="0"/>
          <w:divBdr>
            <w:top w:val="none" w:sz="0" w:space="0" w:color="auto"/>
            <w:left w:val="none" w:sz="0" w:space="0" w:color="auto"/>
            <w:bottom w:val="none" w:sz="0" w:space="0" w:color="auto"/>
            <w:right w:val="none" w:sz="0" w:space="0" w:color="auto"/>
          </w:divBdr>
          <w:divsChild>
            <w:div w:id="471287651">
              <w:marLeft w:val="0"/>
              <w:marRight w:val="0"/>
              <w:marTop w:val="0"/>
              <w:marBottom w:val="0"/>
              <w:divBdr>
                <w:top w:val="none" w:sz="0" w:space="0" w:color="auto"/>
                <w:left w:val="none" w:sz="0" w:space="0" w:color="auto"/>
                <w:bottom w:val="none" w:sz="0" w:space="0" w:color="auto"/>
                <w:right w:val="none" w:sz="0" w:space="0" w:color="auto"/>
              </w:divBdr>
              <w:divsChild>
                <w:div w:id="10777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07418320">
      <w:bodyDiv w:val="1"/>
      <w:marLeft w:val="0"/>
      <w:marRight w:val="0"/>
      <w:marTop w:val="0"/>
      <w:marBottom w:val="0"/>
      <w:divBdr>
        <w:top w:val="none" w:sz="0" w:space="0" w:color="auto"/>
        <w:left w:val="none" w:sz="0" w:space="0" w:color="auto"/>
        <w:bottom w:val="none" w:sz="0" w:space="0" w:color="auto"/>
        <w:right w:val="none" w:sz="0" w:space="0" w:color="auto"/>
      </w:divBdr>
    </w:div>
    <w:div w:id="1408919522">
      <w:bodyDiv w:val="1"/>
      <w:marLeft w:val="0"/>
      <w:marRight w:val="0"/>
      <w:marTop w:val="0"/>
      <w:marBottom w:val="0"/>
      <w:divBdr>
        <w:top w:val="none" w:sz="0" w:space="0" w:color="auto"/>
        <w:left w:val="none" w:sz="0" w:space="0" w:color="auto"/>
        <w:bottom w:val="none" w:sz="0" w:space="0" w:color="auto"/>
        <w:right w:val="none" w:sz="0" w:space="0" w:color="auto"/>
      </w:divBdr>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13235931">
      <w:bodyDiv w:val="1"/>
      <w:marLeft w:val="0"/>
      <w:marRight w:val="0"/>
      <w:marTop w:val="0"/>
      <w:marBottom w:val="0"/>
      <w:divBdr>
        <w:top w:val="none" w:sz="0" w:space="0" w:color="auto"/>
        <w:left w:val="none" w:sz="0" w:space="0" w:color="auto"/>
        <w:bottom w:val="none" w:sz="0" w:space="0" w:color="auto"/>
        <w:right w:val="none" w:sz="0" w:space="0" w:color="auto"/>
      </w:divBdr>
      <w:divsChild>
        <w:div w:id="754594742">
          <w:marLeft w:val="0"/>
          <w:marRight w:val="0"/>
          <w:marTop w:val="0"/>
          <w:marBottom w:val="0"/>
          <w:divBdr>
            <w:top w:val="none" w:sz="0" w:space="0" w:color="auto"/>
            <w:left w:val="none" w:sz="0" w:space="0" w:color="auto"/>
            <w:bottom w:val="none" w:sz="0" w:space="0" w:color="auto"/>
            <w:right w:val="none" w:sz="0" w:space="0" w:color="auto"/>
          </w:divBdr>
          <w:divsChild>
            <w:div w:id="1730611672">
              <w:marLeft w:val="0"/>
              <w:marRight w:val="0"/>
              <w:marTop w:val="0"/>
              <w:marBottom w:val="0"/>
              <w:divBdr>
                <w:top w:val="none" w:sz="0" w:space="0" w:color="auto"/>
                <w:left w:val="none" w:sz="0" w:space="0" w:color="auto"/>
                <w:bottom w:val="none" w:sz="0" w:space="0" w:color="auto"/>
                <w:right w:val="none" w:sz="0" w:space="0" w:color="auto"/>
              </w:divBdr>
              <w:divsChild>
                <w:div w:id="64581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286982">
      <w:bodyDiv w:val="1"/>
      <w:marLeft w:val="0"/>
      <w:marRight w:val="0"/>
      <w:marTop w:val="0"/>
      <w:marBottom w:val="0"/>
      <w:divBdr>
        <w:top w:val="none" w:sz="0" w:space="0" w:color="auto"/>
        <w:left w:val="none" w:sz="0" w:space="0" w:color="auto"/>
        <w:bottom w:val="none" w:sz="0" w:space="0" w:color="auto"/>
        <w:right w:val="none" w:sz="0" w:space="0" w:color="auto"/>
      </w:divBdr>
      <w:divsChild>
        <w:div w:id="1056901413">
          <w:marLeft w:val="0"/>
          <w:marRight w:val="0"/>
          <w:marTop w:val="0"/>
          <w:marBottom w:val="0"/>
          <w:divBdr>
            <w:top w:val="none" w:sz="0" w:space="0" w:color="auto"/>
            <w:left w:val="none" w:sz="0" w:space="0" w:color="auto"/>
            <w:bottom w:val="none" w:sz="0" w:space="0" w:color="auto"/>
            <w:right w:val="none" w:sz="0" w:space="0" w:color="auto"/>
          </w:divBdr>
          <w:divsChild>
            <w:div w:id="1325738942">
              <w:marLeft w:val="0"/>
              <w:marRight w:val="0"/>
              <w:marTop w:val="0"/>
              <w:marBottom w:val="0"/>
              <w:divBdr>
                <w:top w:val="none" w:sz="0" w:space="0" w:color="auto"/>
                <w:left w:val="none" w:sz="0" w:space="0" w:color="auto"/>
                <w:bottom w:val="none" w:sz="0" w:space="0" w:color="auto"/>
                <w:right w:val="none" w:sz="0" w:space="0" w:color="auto"/>
              </w:divBdr>
              <w:divsChild>
                <w:div w:id="70543833">
                  <w:marLeft w:val="0"/>
                  <w:marRight w:val="0"/>
                  <w:marTop w:val="0"/>
                  <w:marBottom w:val="0"/>
                  <w:divBdr>
                    <w:top w:val="none" w:sz="0" w:space="0" w:color="auto"/>
                    <w:left w:val="none" w:sz="0" w:space="0" w:color="auto"/>
                    <w:bottom w:val="none" w:sz="0" w:space="0" w:color="auto"/>
                    <w:right w:val="none" w:sz="0" w:space="0" w:color="auto"/>
                  </w:divBdr>
                  <w:divsChild>
                    <w:div w:id="214573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361474">
      <w:bodyDiv w:val="1"/>
      <w:marLeft w:val="0"/>
      <w:marRight w:val="0"/>
      <w:marTop w:val="0"/>
      <w:marBottom w:val="0"/>
      <w:divBdr>
        <w:top w:val="none" w:sz="0" w:space="0" w:color="auto"/>
        <w:left w:val="none" w:sz="0" w:space="0" w:color="auto"/>
        <w:bottom w:val="none" w:sz="0" w:space="0" w:color="auto"/>
        <w:right w:val="none" w:sz="0" w:space="0" w:color="auto"/>
      </w:divBdr>
    </w:div>
    <w:div w:id="1427581892">
      <w:bodyDiv w:val="1"/>
      <w:marLeft w:val="0"/>
      <w:marRight w:val="0"/>
      <w:marTop w:val="0"/>
      <w:marBottom w:val="0"/>
      <w:divBdr>
        <w:top w:val="none" w:sz="0" w:space="0" w:color="auto"/>
        <w:left w:val="none" w:sz="0" w:space="0" w:color="auto"/>
        <w:bottom w:val="none" w:sz="0" w:space="0" w:color="auto"/>
        <w:right w:val="none" w:sz="0" w:space="0" w:color="auto"/>
      </w:divBdr>
      <w:divsChild>
        <w:div w:id="1160317174">
          <w:marLeft w:val="0"/>
          <w:marRight w:val="0"/>
          <w:marTop w:val="0"/>
          <w:marBottom w:val="0"/>
          <w:divBdr>
            <w:top w:val="none" w:sz="0" w:space="0" w:color="auto"/>
            <w:left w:val="none" w:sz="0" w:space="0" w:color="auto"/>
            <w:bottom w:val="none" w:sz="0" w:space="0" w:color="auto"/>
            <w:right w:val="none" w:sz="0" w:space="0" w:color="auto"/>
          </w:divBdr>
          <w:divsChild>
            <w:div w:id="1566262946">
              <w:marLeft w:val="0"/>
              <w:marRight w:val="0"/>
              <w:marTop w:val="0"/>
              <w:marBottom w:val="0"/>
              <w:divBdr>
                <w:top w:val="none" w:sz="0" w:space="0" w:color="auto"/>
                <w:left w:val="none" w:sz="0" w:space="0" w:color="auto"/>
                <w:bottom w:val="none" w:sz="0" w:space="0" w:color="auto"/>
                <w:right w:val="none" w:sz="0" w:space="0" w:color="auto"/>
              </w:divBdr>
              <w:divsChild>
                <w:div w:id="872813452">
                  <w:marLeft w:val="0"/>
                  <w:marRight w:val="0"/>
                  <w:marTop w:val="0"/>
                  <w:marBottom w:val="0"/>
                  <w:divBdr>
                    <w:top w:val="none" w:sz="0" w:space="0" w:color="auto"/>
                    <w:left w:val="none" w:sz="0" w:space="0" w:color="auto"/>
                    <w:bottom w:val="none" w:sz="0" w:space="0" w:color="auto"/>
                    <w:right w:val="none" w:sz="0" w:space="0" w:color="auto"/>
                  </w:divBdr>
                  <w:divsChild>
                    <w:div w:id="57856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378828">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41218890">
      <w:bodyDiv w:val="1"/>
      <w:marLeft w:val="0"/>
      <w:marRight w:val="0"/>
      <w:marTop w:val="0"/>
      <w:marBottom w:val="0"/>
      <w:divBdr>
        <w:top w:val="none" w:sz="0" w:space="0" w:color="auto"/>
        <w:left w:val="none" w:sz="0" w:space="0" w:color="auto"/>
        <w:bottom w:val="none" w:sz="0" w:space="0" w:color="auto"/>
        <w:right w:val="none" w:sz="0" w:space="0" w:color="auto"/>
      </w:divBdr>
    </w:div>
    <w:div w:id="1444760902">
      <w:bodyDiv w:val="1"/>
      <w:marLeft w:val="0"/>
      <w:marRight w:val="0"/>
      <w:marTop w:val="0"/>
      <w:marBottom w:val="0"/>
      <w:divBdr>
        <w:top w:val="none" w:sz="0" w:space="0" w:color="auto"/>
        <w:left w:val="none" w:sz="0" w:space="0" w:color="auto"/>
        <w:bottom w:val="none" w:sz="0" w:space="0" w:color="auto"/>
        <w:right w:val="none" w:sz="0" w:space="0" w:color="auto"/>
      </w:divBdr>
      <w:divsChild>
        <w:div w:id="667056826">
          <w:marLeft w:val="0"/>
          <w:marRight w:val="0"/>
          <w:marTop w:val="0"/>
          <w:marBottom w:val="0"/>
          <w:divBdr>
            <w:top w:val="none" w:sz="0" w:space="0" w:color="auto"/>
            <w:left w:val="none" w:sz="0" w:space="0" w:color="auto"/>
            <w:bottom w:val="none" w:sz="0" w:space="0" w:color="auto"/>
            <w:right w:val="none" w:sz="0" w:space="0" w:color="auto"/>
          </w:divBdr>
          <w:divsChild>
            <w:div w:id="1876963349">
              <w:marLeft w:val="0"/>
              <w:marRight w:val="0"/>
              <w:marTop w:val="0"/>
              <w:marBottom w:val="0"/>
              <w:divBdr>
                <w:top w:val="none" w:sz="0" w:space="0" w:color="auto"/>
                <w:left w:val="none" w:sz="0" w:space="0" w:color="auto"/>
                <w:bottom w:val="none" w:sz="0" w:space="0" w:color="auto"/>
                <w:right w:val="none" w:sz="0" w:space="0" w:color="auto"/>
              </w:divBdr>
              <w:divsChild>
                <w:div w:id="7145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837523">
      <w:bodyDiv w:val="1"/>
      <w:marLeft w:val="0"/>
      <w:marRight w:val="0"/>
      <w:marTop w:val="0"/>
      <w:marBottom w:val="0"/>
      <w:divBdr>
        <w:top w:val="none" w:sz="0" w:space="0" w:color="auto"/>
        <w:left w:val="none" w:sz="0" w:space="0" w:color="auto"/>
        <w:bottom w:val="none" w:sz="0" w:space="0" w:color="auto"/>
        <w:right w:val="none" w:sz="0" w:space="0" w:color="auto"/>
      </w:divBdr>
      <w:divsChild>
        <w:div w:id="1199048690">
          <w:marLeft w:val="0"/>
          <w:marRight w:val="0"/>
          <w:marTop w:val="0"/>
          <w:marBottom w:val="0"/>
          <w:divBdr>
            <w:top w:val="none" w:sz="0" w:space="0" w:color="auto"/>
            <w:left w:val="none" w:sz="0" w:space="0" w:color="auto"/>
            <w:bottom w:val="none" w:sz="0" w:space="0" w:color="auto"/>
            <w:right w:val="none" w:sz="0" w:space="0" w:color="auto"/>
          </w:divBdr>
          <w:divsChild>
            <w:div w:id="2012829043">
              <w:marLeft w:val="0"/>
              <w:marRight w:val="0"/>
              <w:marTop w:val="0"/>
              <w:marBottom w:val="0"/>
              <w:divBdr>
                <w:top w:val="none" w:sz="0" w:space="0" w:color="auto"/>
                <w:left w:val="none" w:sz="0" w:space="0" w:color="auto"/>
                <w:bottom w:val="none" w:sz="0" w:space="0" w:color="auto"/>
                <w:right w:val="none" w:sz="0" w:space="0" w:color="auto"/>
              </w:divBdr>
              <w:divsChild>
                <w:div w:id="19080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028490">
      <w:bodyDiv w:val="1"/>
      <w:marLeft w:val="0"/>
      <w:marRight w:val="0"/>
      <w:marTop w:val="0"/>
      <w:marBottom w:val="0"/>
      <w:divBdr>
        <w:top w:val="none" w:sz="0" w:space="0" w:color="auto"/>
        <w:left w:val="none" w:sz="0" w:space="0" w:color="auto"/>
        <w:bottom w:val="none" w:sz="0" w:space="0" w:color="auto"/>
        <w:right w:val="none" w:sz="0" w:space="0" w:color="auto"/>
      </w:divBdr>
      <w:divsChild>
        <w:div w:id="1166825664">
          <w:marLeft w:val="0"/>
          <w:marRight w:val="0"/>
          <w:marTop w:val="0"/>
          <w:marBottom w:val="0"/>
          <w:divBdr>
            <w:top w:val="none" w:sz="0" w:space="0" w:color="auto"/>
            <w:left w:val="none" w:sz="0" w:space="0" w:color="auto"/>
            <w:bottom w:val="none" w:sz="0" w:space="0" w:color="auto"/>
            <w:right w:val="none" w:sz="0" w:space="0" w:color="auto"/>
          </w:divBdr>
          <w:divsChild>
            <w:div w:id="2082897430">
              <w:marLeft w:val="0"/>
              <w:marRight w:val="0"/>
              <w:marTop w:val="0"/>
              <w:marBottom w:val="0"/>
              <w:divBdr>
                <w:top w:val="none" w:sz="0" w:space="0" w:color="auto"/>
                <w:left w:val="none" w:sz="0" w:space="0" w:color="auto"/>
                <w:bottom w:val="none" w:sz="0" w:space="0" w:color="auto"/>
                <w:right w:val="none" w:sz="0" w:space="0" w:color="auto"/>
              </w:divBdr>
              <w:divsChild>
                <w:div w:id="1778941720">
                  <w:marLeft w:val="0"/>
                  <w:marRight w:val="0"/>
                  <w:marTop w:val="0"/>
                  <w:marBottom w:val="0"/>
                  <w:divBdr>
                    <w:top w:val="none" w:sz="0" w:space="0" w:color="auto"/>
                    <w:left w:val="none" w:sz="0" w:space="0" w:color="auto"/>
                    <w:bottom w:val="none" w:sz="0" w:space="0" w:color="auto"/>
                    <w:right w:val="none" w:sz="0" w:space="0" w:color="auto"/>
                  </w:divBdr>
                  <w:divsChild>
                    <w:div w:id="31472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66974016">
      <w:bodyDiv w:val="1"/>
      <w:marLeft w:val="0"/>
      <w:marRight w:val="0"/>
      <w:marTop w:val="0"/>
      <w:marBottom w:val="0"/>
      <w:divBdr>
        <w:top w:val="none" w:sz="0" w:space="0" w:color="auto"/>
        <w:left w:val="none" w:sz="0" w:space="0" w:color="auto"/>
        <w:bottom w:val="none" w:sz="0" w:space="0" w:color="auto"/>
        <w:right w:val="none" w:sz="0" w:space="0" w:color="auto"/>
      </w:divBdr>
    </w:div>
    <w:div w:id="1467815675">
      <w:bodyDiv w:val="1"/>
      <w:marLeft w:val="0"/>
      <w:marRight w:val="0"/>
      <w:marTop w:val="0"/>
      <w:marBottom w:val="0"/>
      <w:divBdr>
        <w:top w:val="none" w:sz="0" w:space="0" w:color="auto"/>
        <w:left w:val="none" w:sz="0" w:space="0" w:color="auto"/>
        <w:bottom w:val="none" w:sz="0" w:space="0" w:color="auto"/>
        <w:right w:val="none" w:sz="0" w:space="0" w:color="auto"/>
      </w:divBdr>
    </w:div>
    <w:div w:id="1471481055">
      <w:bodyDiv w:val="1"/>
      <w:marLeft w:val="0"/>
      <w:marRight w:val="0"/>
      <w:marTop w:val="0"/>
      <w:marBottom w:val="0"/>
      <w:divBdr>
        <w:top w:val="none" w:sz="0" w:space="0" w:color="auto"/>
        <w:left w:val="none" w:sz="0" w:space="0" w:color="auto"/>
        <w:bottom w:val="none" w:sz="0" w:space="0" w:color="auto"/>
        <w:right w:val="none" w:sz="0" w:space="0" w:color="auto"/>
      </w:divBdr>
      <w:divsChild>
        <w:div w:id="1237326972">
          <w:marLeft w:val="0"/>
          <w:marRight w:val="0"/>
          <w:marTop w:val="0"/>
          <w:marBottom w:val="0"/>
          <w:divBdr>
            <w:top w:val="none" w:sz="0" w:space="0" w:color="auto"/>
            <w:left w:val="none" w:sz="0" w:space="0" w:color="auto"/>
            <w:bottom w:val="none" w:sz="0" w:space="0" w:color="auto"/>
            <w:right w:val="none" w:sz="0" w:space="0" w:color="auto"/>
          </w:divBdr>
          <w:divsChild>
            <w:div w:id="1531649898">
              <w:marLeft w:val="0"/>
              <w:marRight w:val="0"/>
              <w:marTop w:val="0"/>
              <w:marBottom w:val="0"/>
              <w:divBdr>
                <w:top w:val="none" w:sz="0" w:space="0" w:color="auto"/>
                <w:left w:val="none" w:sz="0" w:space="0" w:color="auto"/>
                <w:bottom w:val="none" w:sz="0" w:space="0" w:color="auto"/>
                <w:right w:val="none" w:sz="0" w:space="0" w:color="auto"/>
              </w:divBdr>
              <w:divsChild>
                <w:div w:id="7156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07596446">
      <w:bodyDiv w:val="1"/>
      <w:marLeft w:val="0"/>
      <w:marRight w:val="0"/>
      <w:marTop w:val="0"/>
      <w:marBottom w:val="0"/>
      <w:divBdr>
        <w:top w:val="none" w:sz="0" w:space="0" w:color="auto"/>
        <w:left w:val="none" w:sz="0" w:space="0" w:color="auto"/>
        <w:bottom w:val="none" w:sz="0" w:space="0" w:color="auto"/>
        <w:right w:val="none" w:sz="0" w:space="0" w:color="auto"/>
      </w:divBdr>
      <w:divsChild>
        <w:div w:id="545994778">
          <w:marLeft w:val="0"/>
          <w:marRight w:val="0"/>
          <w:marTop w:val="0"/>
          <w:marBottom w:val="0"/>
          <w:divBdr>
            <w:top w:val="none" w:sz="0" w:space="0" w:color="auto"/>
            <w:left w:val="none" w:sz="0" w:space="0" w:color="auto"/>
            <w:bottom w:val="none" w:sz="0" w:space="0" w:color="auto"/>
            <w:right w:val="none" w:sz="0" w:space="0" w:color="auto"/>
          </w:divBdr>
          <w:divsChild>
            <w:div w:id="522090919">
              <w:marLeft w:val="0"/>
              <w:marRight w:val="0"/>
              <w:marTop w:val="0"/>
              <w:marBottom w:val="0"/>
              <w:divBdr>
                <w:top w:val="none" w:sz="0" w:space="0" w:color="auto"/>
                <w:left w:val="none" w:sz="0" w:space="0" w:color="auto"/>
                <w:bottom w:val="none" w:sz="0" w:space="0" w:color="auto"/>
                <w:right w:val="none" w:sz="0" w:space="0" w:color="auto"/>
              </w:divBdr>
              <w:divsChild>
                <w:div w:id="1004209663">
                  <w:marLeft w:val="0"/>
                  <w:marRight w:val="0"/>
                  <w:marTop w:val="0"/>
                  <w:marBottom w:val="0"/>
                  <w:divBdr>
                    <w:top w:val="none" w:sz="0" w:space="0" w:color="auto"/>
                    <w:left w:val="none" w:sz="0" w:space="0" w:color="auto"/>
                    <w:bottom w:val="none" w:sz="0" w:space="0" w:color="auto"/>
                    <w:right w:val="none" w:sz="0" w:space="0" w:color="auto"/>
                  </w:divBdr>
                  <w:divsChild>
                    <w:div w:id="14952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5068056">
      <w:bodyDiv w:val="1"/>
      <w:marLeft w:val="0"/>
      <w:marRight w:val="0"/>
      <w:marTop w:val="0"/>
      <w:marBottom w:val="0"/>
      <w:divBdr>
        <w:top w:val="none" w:sz="0" w:space="0" w:color="auto"/>
        <w:left w:val="none" w:sz="0" w:space="0" w:color="auto"/>
        <w:bottom w:val="none" w:sz="0" w:space="0" w:color="auto"/>
        <w:right w:val="none" w:sz="0" w:space="0" w:color="auto"/>
      </w:divBdr>
      <w:divsChild>
        <w:div w:id="679508909">
          <w:marLeft w:val="0"/>
          <w:marRight w:val="0"/>
          <w:marTop w:val="0"/>
          <w:marBottom w:val="0"/>
          <w:divBdr>
            <w:top w:val="none" w:sz="0" w:space="0" w:color="auto"/>
            <w:left w:val="none" w:sz="0" w:space="0" w:color="auto"/>
            <w:bottom w:val="none" w:sz="0" w:space="0" w:color="auto"/>
            <w:right w:val="none" w:sz="0" w:space="0" w:color="auto"/>
          </w:divBdr>
          <w:divsChild>
            <w:div w:id="47655566">
              <w:marLeft w:val="0"/>
              <w:marRight w:val="0"/>
              <w:marTop w:val="0"/>
              <w:marBottom w:val="0"/>
              <w:divBdr>
                <w:top w:val="none" w:sz="0" w:space="0" w:color="auto"/>
                <w:left w:val="none" w:sz="0" w:space="0" w:color="auto"/>
                <w:bottom w:val="none" w:sz="0" w:space="0" w:color="auto"/>
                <w:right w:val="none" w:sz="0" w:space="0" w:color="auto"/>
              </w:divBdr>
              <w:divsChild>
                <w:div w:id="19111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19276694">
      <w:bodyDiv w:val="1"/>
      <w:marLeft w:val="0"/>
      <w:marRight w:val="0"/>
      <w:marTop w:val="0"/>
      <w:marBottom w:val="0"/>
      <w:divBdr>
        <w:top w:val="none" w:sz="0" w:space="0" w:color="auto"/>
        <w:left w:val="none" w:sz="0" w:space="0" w:color="auto"/>
        <w:bottom w:val="none" w:sz="0" w:space="0" w:color="auto"/>
        <w:right w:val="none" w:sz="0" w:space="0" w:color="auto"/>
      </w:divBdr>
      <w:divsChild>
        <w:div w:id="1462651992">
          <w:marLeft w:val="0"/>
          <w:marRight w:val="0"/>
          <w:marTop w:val="0"/>
          <w:marBottom w:val="0"/>
          <w:divBdr>
            <w:top w:val="none" w:sz="0" w:space="0" w:color="auto"/>
            <w:left w:val="none" w:sz="0" w:space="0" w:color="auto"/>
            <w:bottom w:val="none" w:sz="0" w:space="0" w:color="auto"/>
            <w:right w:val="none" w:sz="0" w:space="0" w:color="auto"/>
          </w:divBdr>
          <w:divsChild>
            <w:div w:id="1656450955">
              <w:marLeft w:val="0"/>
              <w:marRight w:val="0"/>
              <w:marTop w:val="0"/>
              <w:marBottom w:val="0"/>
              <w:divBdr>
                <w:top w:val="none" w:sz="0" w:space="0" w:color="auto"/>
                <w:left w:val="none" w:sz="0" w:space="0" w:color="auto"/>
                <w:bottom w:val="none" w:sz="0" w:space="0" w:color="auto"/>
                <w:right w:val="none" w:sz="0" w:space="0" w:color="auto"/>
              </w:divBdr>
              <w:divsChild>
                <w:div w:id="17005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35344502">
      <w:bodyDiv w:val="1"/>
      <w:marLeft w:val="0"/>
      <w:marRight w:val="0"/>
      <w:marTop w:val="0"/>
      <w:marBottom w:val="0"/>
      <w:divBdr>
        <w:top w:val="none" w:sz="0" w:space="0" w:color="auto"/>
        <w:left w:val="none" w:sz="0" w:space="0" w:color="auto"/>
        <w:bottom w:val="none" w:sz="0" w:space="0" w:color="auto"/>
        <w:right w:val="none" w:sz="0" w:space="0" w:color="auto"/>
      </w:divBdr>
    </w:div>
    <w:div w:id="1541093852">
      <w:bodyDiv w:val="1"/>
      <w:marLeft w:val="0"/>
      <w:marRight w:val="0"/>
      <w:marTop w:val="0"/>
      <w:marBottom w:val="0"/>
      <w:divBdr>
        <w:top w:val="none" w:sz="0" w:space="0" w:color="auto"/>
        <w:left w:val="none" w:sz="0" w:space="0" w:color="auto"/>
        <w:bottom w:val="none" w:sz="0" w:space="0" w:color="auto"/>
        <w:right w:val="none" w:sz="0" w:space="0" w:color="auto"/>
      </w:divBdr>
    </w:div>
    <w:div w:id="1545362512">
      <w:bodyDiv w:val="1"/>
      <w:marLeft w:val="0"/>
      <w:marRight w:val="0"/>
      <w:marTop w:val="0"/>
      <w:marBottom w:val="0"/>
      <w:divBdr>
        <w:top w:val="none" w:sz="0" w:space="0" w:color="auto"/>
        <w:left w:val="none" w:sz="0" w:space="0" w:color="auto"/>
        <w:bottom w:val="none" w:sz="0" w:space="0" w:color="auto"/>
        <w:right w:val="none" w:sz="0" w:space="0" w:color="auto"/>
      </w:divBdr>
    </w:div>
    <w:div w:id="1552380239">
      <w:bodyDiv w:val="1"/>
      <w:marLeft w:val="0"/>
      <w:marRight w:val="0"/>
      <w:marTop w:val="0"/>
      <w:marBottom w:val="0"/>
      <w:divBdr>
        <w:top w:val="none" w:sz="0" w:space="0" w:color="auto"/>
        <w:left w:val="none" w:sz="0" w:space="0" w:color="auto"/>
        <w:bottom w:val="none" w:sz="0" w:space="0" w:color="auto"/>
        <w:right w:val="none" w:sz="0" w:space="0" w:color="auto"/>
      </w:divBdr>
      <w:divsChild>
        <w:div w:id="779761093">
          <w:marLeft w:val="0"/>
          <w:marRight w:val="0"/>
          <w:marTop w:val="0"/>
          <w:marBottom w:val="0"/>
          <w:divBdr>
            <w:top w:val="none" w:sz="0" w:space="0" w:color="auto"/>
            <w:left w:val="none" w:sz="0" w:space="0" w:color="auto"/>
            <w:bottom w:val="none" w:sz="0" w:space="0" w:color="auto"/>
            <w:right w:val="none" w:sz="0" w:space="0" w:color="auto"/>
          </w:divBdr>
          <w:divsChild>
            <w:div w:id="269439463">
              <w:marLeft w:val="0"/>
              <w:marRight w:val="0"/>
              <w:marTop w:val="0"/>
              <w:marBottom w:val="0"/>
              <w:divBdr>
                <w:top w:val="none" w:sz="0" w:space="0" w:color="auto"/>
                <w:left w:val="none" w:sz="0" w:space="0" w:color="auto"/>
                <w:bottom w:val="none" w:sz="0" w:space="0" w:color="auto"/>
                <w:right w:val="none" w:sz="0" w:space="0" w:color="auto"/>
              </w:divBdr>
              <w:divsChild>
                <w:div w:id="17508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539202">
      <w:bodyDiv w:val="1"/>
      <w:marLeft w:val="0"/>
      <w:marRight w:val="0"/>
      <w:marTop w:val="0"/>
      <w:marBottom w:val="0"/>
      <w:divBdr>
        <w:top w:val="none" w:sz="0" w:space="0" w:color="auto"/>
        <w:left w:val="none" w:sz="0" w:space="0" w:color="auto"/>
        <w:bottom w:val="none" w:sz="0" w:space="0" w:color="auto"/>
        <w:right w:val="none" w:sz="0" w:space="0" w:color="auto"/>
      </w:divBdr>
      <w:divsChild>
        <w:div w:id="1859273478">
          <w:marLeft w:val="0"/>
          <w:marRight w:val="0"/>
          <w:marTop w:val="0"/>
          <w:marBottom w:val="0"/>
          <w:divBdr>
            <w:top w:val="none" w:sz="0" w:space="0" w:color="auto"/>
            <w:left w:val="none" w:sz="0" w:space="0" w:color="auto"/>
            <w:bottom w:val="none" w:sz="0" w:space="0" w:color="auto"/>
            <w:right w:val="none" w:sz="0" w:space="0" w:color="auto"/>
          </w:divBdr>
          <w:divsChild>
            <w:div w:id="1783303892">
              <w:marLeft w:val="0"/>
              <w:marRight w:val="0"/>
              <w:marTop w:val="0"/>
              <w:marBottom w:val="0"/>
              <w:divBdr>
                <w:top w:val="none" w:sz="0" w:space="0" w:color="auto"/>
                <w:left w:val="none" w:sz="0" w:space="0" w:color="auto"/>
                <w:bottom w:val="none" w:sz="0" w:space="0" w:color="auto"/>
                <w:right w:val="none" w:sz="0" w:space="0" w:color="auto"/>
              </w:divBdr>
              <w:divsChild>
                <w:div w:id="206186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160467">
      <w:bodyDiv w:val="1"/>
      <w:marLeft w:val="0"/>
      <w:marRight w:val="0"/>
      <w:marTop w:val="0"/>
      <w:marBottom w:val="0"/>
      <w:divBdr>
        <w:top w:val="none" w:sz="0" w:space="0" w:color="auto"/>
        <w:left w:val="none" w:sz="0" w:space="0" w:color="auto"/>
        <w:bottom w:val="none" w:sz="0" w:space="0" w:color="auto"/>
        <w:right w:val="none" w:sz="0" w:space="0" w:color="auto"/>
      </w:divBdr>
      <w:divsChild>
        <w:div w:id="301812176">
          <w:marLeft w:val="0"/>
          <w:marRight w:val="0"/>
          <w:marTop w:val="0"/>
          <w:marBottom w:val="0"/>
          <w:divBdr>
            <w:top w:val="none" w:sz="0" w:space="0" w:color="auto"/>
            <w:left w:val="none" w:sz="0" w:space="0" w:color="auto"/>
            <w:bottom w:val="none" w:sz="0" w:space="0" w:color="auto"/>
            <w:right w:val="none" w:sz="0" w:space="0" w:color="auto"/>
          </w:divBdr>
          <w:divsChild>
            <w:div w:id="931818457">
              <w:marLeft w:val="0"/>
              <w:marRight w:val="0"/>
              <w:marTop w:val="0"/>
              <w:marBottom w:val="0"/>
              <w:divBdr>
                <w:top w:val="none" w:sz="0" w:space="0" w:color="auto"/>
                <w:left w:val="none" w:sz="0" w:space="0" w:color="auto"/>
                <w:bottom w:val="none" w:sz="0" w:space="0" w:color="auto"/>
                <w:right w:val="none" w:sz="0" w:space="0" w:color="auto"/>
              </w:divBdr>
              <w:divsChild>
                <w:div w:id="52468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1943410">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843984">
      <w:bodyDiv w:val="1"/>
      <w:marLeft w:val="0"/>
      <w:marRight w:val="0"/>
      <w:marTop w:val="0"/>
      <w:marBottom w:val="0"/>
      <w:divBdr>
        <w:top w:val="none" w:sz="0" w:space="0" w:color="auto"/>
        <w:left w:val="none" w:sz="0" w:space="0" w:color="auto"/>
        <w:bottom w:val="none" w:sz="0" w:space="0" w:color="auto"/>
        <w:right w:val="none" w:sz="0" w:space="0" w:color="auto"/>
      </w:divBdr>
      <w:divsChild>
        <w:div w:id="672420979">
          <w:marLeft w:val="0"/>
          <w:marRight w:val="0"/>
          <w:marTop w:val="0"/>
          <w:marBottom w:val="0"/>
          <w:divBdr>
            <w:top w:val="none" w:sz="0" w:space="0" w:color="auto"/>
            <w:left w:val="none" w:sz="0" w:space="0" w:color="auto"/>
            <w:bottom w:val="none" w:sz="0" w:space="0" w:color="auto"/>
            <w:right w:val="none" w:sz="0" w:space="0" w:color="auto"/>
          </w:divBdr>
          <w:divsChild>
            <w:div w:id="980618332">
              <w:marLeft w:val="0"/>
              <w:marRight w:val="0"/>
              <w:marTop w:val="0"/>
              <w:marBottom w:val="0"/>
              <w:divBdr>
                <w:top w:val="none" w:sz="0" w:space="0" w:color="auto"/>
                <w:left w:val="none" w:sz="0" w:space="0" w:color="auto"/>
                <w:bottom w:val="none" w:sz="0" w:space="0" w:color="auto"/>
                <w:right w:val="none" w:sz="0" w:space="0" w:color="auto"/>
              </w:divBdr>
              <w:divsChild>
                <w:div w:id="35700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78706036">
      <w:bodyDiv w:val="1"/>
      <w:marLeft w:val="0"/>
      <w:marRight w:val="0"/>
      <w:marTop w:val="0"/>
      <w:marBottom w:val="0"/>
      <w:divBdr>
        <w:top w:val="none" w:sz="0" w:space="0" w:color="auto"/>
        <w:left w:val="none" w:sz="0" w:space="0" w:color="auto"/>
        <w:bottom w:val="none" w:sz="0" w:space="0" w:color="auto"/>
        <w:right w:val="none" w:sz="0" w:space="0" w:color="auto"/>
      </w:divBdr>
      <w:divsChild>
        <w:div w:id="1708023707">
          <w:marLeft w:val="0"/>
          <w:marRight w:val="0"/>
          <w:marTop w:val="0"/>
          <w:marBottom w:val="0"/>
          <w:divBdr>
            <w:top w:val="none" w:sz="0" w:space="0" w:color="auto"/>
            <w:left w:val="none" w:sz="0" w:space="0" w:color="auto"/>
            <w:bottom w:val="none" w:sz="0" w:space="0" w:color="auto"/>
            <w:right w:val="none" w:sz="0" w:space="0" w:color="auto"/>
          </w:divBdr>
          <w:divsChild>
            <w:div w:id="1402871826">
              <w:marLeft w:val="0"/>
              <w:marRight w:val="0"/>
              <w:marTop w:val="0"/>
              <w:marBottom w:val="0"/>
              <w:divBdr>
                <w:top w:val="none" w:sz="0" w:space="0" w:color="auto"/>
                <w:left w:val="none" w:sz="0" w:space="0" w:color="auto"/>
                <w:bottom w:val="none" w:sz="0" w:space="0" w:color="auto"/>
                <w:right w:val="none" w:sz="0" w:space="0" w:color="auto"/>
              </w:divBdr>
              <w:divsChild>
                <w:div w:id="689263240">
                  <w:marLeft w:val="0"/>
                  <w:marRight w:val="0"/>
                  <w:marTop w:val="0"/>
                  <w:marBottom w:val="0"/>
                  <w:divBdr>
                    <w:top w:val="none" w:sz="0" w:space="0" w:color="auto"/>
                    <w:left w:val="none" w:sz="0" w:space="0" w:color="auto"/>
                    <w:bottom w:val="none" w:sz="0" w:space="0" w:color="auto"/>
                    <w:right w:val="none" w:sz="0" w:space="0" w:color="auto"/>
                  </w:divBdr>
                  <w:divsChild>
                    <w:div w:id="18223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582594448">
      <w:bodyDiv w:val="1"/>
      <w:marLeft w:val="0"/>
      <w:marRight w:val="0"/>
      <w:marTop w:val="0"/>
      <w:marBottom w:val="0"/>
      <w:divBdr>
        <w:top w:val="none" w:sz="0" w:space="0" w:color="auto"/>
        <w:left w:val="none" w:sz="0" w:space="0" w:color="auto"/>
        <w:bottom w:val="none" w:sz="0" w:space="0" w:color="auto"/>
        <w:right w:val="none" w:sz="0" w:space="0" w:color="auto"/>
      </w:divBdr>
    </w:div>
    <w:div w:id="1584485314">
      <w:bodyDiv w:val="1"/>
      <w:marLeft w:val="0"/>
      <w:marRight w:val="0"/>
      <w:marTop w:val="0"/>
      <w:marBottom w:val="0"/>
      <w:divBdr>
        <w:top w:val="none" w:sz="0" w:space="0" w:color="auto"/>
        <w:left w:val="none" w:sz="0" w:space="0" w:color="auto"/>
        <w:bottom w:val="none" w:sz="0" w:space="0" w:color="auto"/>
        <w:right w:val="none" w:sz="0" w:space="0" w:color="auto"/>
      </w:divBdr>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07537999">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31209060">
      <w:bodyDiv w:val="1"/>
      <w:marLeft w:val="0"/>
      <w:marRight w:val="0"/>
      <w:marTop w:val="0"/>
      <w:marBottom w:val="0"/>
      <w:divBdr>
        <w:top w:val="none" w:sz="0" w:space="0" w:color="auto"/>
        <w:left w:val="none" w:sz="0" w:space="0" w:color="auto"/>
        <w:bottom w:val="none" w:sz="0" w:space="0" w:color="auto"/>
        <w:right w:val="none" w:sz="0" w:space="0" w:color="auto"/>
      </w:divBdr>
      <w:divsChild>
        <w:div w:id="1958415040">
          <w:marLeft w:val="0"/>
          <w:marRight w:val="0"/>
          <w:marTop w:val="0"/>
          <w:marBottom w:val="0"/>
          <w:divBdr>
            <w:top w:val="none" w:sz="0" w:space="0" w:color="auto"/>
            <w:left w:val="none" w:sz="0" w:space="0" w:color="auto"/>
            <w:bottom w:val="none" w:sz="0" w:space="0" w:color="auto"/>
            <w:right w:val="none" w:sz="0" w:space="0" w:color="auto"/>
          </w:divBdr>
          <w:divsChild>
            <w:div w:id="363016355">
              <w:marLeft w:val="0"/>
              <w:marRight w:val="0"/>
              <w:marTop w:val="0"/>
              <w:marBottom w:val="0"/>
              <w:divBdr>
                <w:top w:val="none" w:sz="0" w:space="0" w:color="auto"/>
                <w:left w:val="none" w:sz="0" w:space="0" w:color="auto"/>
                <w:bottom w:val="none" w:sz="0" w:space="0" w:color="auto"/>
                <w:right w:val="none" w:sz="0" w:space="0" w:color="auto"/>
              </w:divBdr>
              <w:divsChild>
                <w:div w:id="161968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2641">
      <w:bodyDiv w:val="1"/>
      <w:marLeft w:val="0"/>
      <w:marRight w:val="0"/>
      <w:marTop w:val="0"/>
      <w:marBottom w:val="0"/>
      <w:divBdr>
        <w:top w:val="none" w:sz="0" w:space="0" w:color="auto"/>
        <w:left w:val="none" w:sz="0" w:space="0" w:color="auto"/>
        <w:bottom w:val="none" w:sz="0" w:space="0" w:color="auto"/>
        <w:right w:val="none" w:sz="0" w:space="0" w:color="auto"/>
      </w:divBdr>
      <w:divsChild>
        <w:div w:id="1240480541">
          <w:marLeft w:val="0"/>
          <w:marRight w:val="0"/>
          <w:marTop w:val="0"/>
          <w:marBottom w:val="0"/>
          <w:divBdr>
            <w:top w:val="none" w:sz="0" w:space="0" w:color="auto"/>
            <w:left w:val="none" w:sz="0" w:space="0" w:color="auto"/>
            <w:bottom w:val="none" w:sz="0" w:space="0" w:color="auto"/>
            <w:right w:val="none" w:sz="0" w:space="0" w:color="auto"/>
          </w:divBdr>
          <w:divsChild>
            <w:div w:id="1907259259">
              <w:marLeft w:val="0"/>
              <w:marRight w:val="0"/>
              <w:marTop w:val="0"/>
              <w:marBottom w:val="0"/>
              <w:divBdr>
                <w:top w:val="none" w:sz="0" w:space="0" w:color="auto"/>
                <w:left w:val="none" w:sz="0" w:space="0" w:color="auto"/>
                <w:bottom w:val="none" w:sz="0" w:space="0" w:color="auto"/>
                <w:right w:val="none" w:sz="0" w:space="0" w:color="auto"/>
              </w:divBdr>
              <w:divsChild>
                <w:div w:id="106437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383591">
      <w:bodyDiv w:val="1"/>
      <w:marLeft w:val="0"/>
      <w:marRight w:val="0"/>
      <w:marTop w:val="0"/>
      <w:marBottom w:val="0"/>
      <w:divBdr>
        <w:top w:val="none" w:sz="0" w:space="0" w:color="auto"/>
        <w:left w:val="none" w:sz="0" w:space="0" w:color="auto"/>
        <w:bottom w:val="none" w:sz="0" w:space="0" w:color="auto"/>
        <w:right w:val="none" w:sz="0" w:space="0" w:color="auto"/>
      </w:divBdr>
    </w:div>
    <w:div w:id="1644849723">
      <w:bodyDiv w:val="1"/>
      <w:marLeft w:val="0"/>
      <w:marRight w:val="0"/>
      <w:marTop w:val="0"/>
      <w:marBottom w:val="0"/>
      <w:divBdr>
        <w:top w:val="none" w:sz="0" w:space="0" w:color="auto"/>
        <w:left w:val="none" w:sz="0" w:space="0" w:color="auto"/>
        <w:bottom w:val="none" w:sz="0" w:space="0" w:color="auto"/>
        <w:right w:val="none" w:sz="0" w:space="0" w:color="auto"/>
      </w:divBdr>
    </w:div>
    <w:div w:id="1645234200">
      <w:bodyDiv w:val="1"/>
      <w:marLeft w:val="0"/>
      <w:marRight w:val="0"/>
      <w:marTop w:val="0"/>
      <w:marBottom w:val="0"/>
      <w:divBdr>
        <w:top w:val="none" w:sz="0" w:space="0" w:color="auto"/>
        <w:left w:val="none" w:sz="0" w:space="0" w:color="auto"/>
        <w:bottom w:val="none" w:sz="0" w:space="0" w:color="auto"/>
        <w:right w:val="none" w:sz="0" w:space="0" w:color="auto"/>
      </w:divBdr>
    </w:div>
    <w:div w:id="1646616762">
      <w:bodyDiv w:val="1"/>
      <w:marLeft w:val="0"/>
      <w:marRight w:val="0"/>
      <w:marTop w:val="0"/>
      <w:marBottom w:val="0"/>
      <w:divBdr>
        <w:top w:val="none" w:sz="0" w:space="0" w:color="auto"/>
        <w:left w:val="none" w:sz="0" w:space="0" w:color="auto"/>
        <w:bottom w:val="none" w:sz="0" w:space="0" w:color="auto"/>
        <w:right w:val="none" w:sz="0" w:space="0" w:color="auto"/>
      </w:divBdr>
      <w:divsChild>
        <w:div w:id="1704597551">
          <w:marLeft w:val="0"/>
          <w:marRight w:val="0"/>
          <w:marTop w:val="0"/>
          <w:marBottom w:val="0"/>
          <w:divBdr>
            <w:top w:val="none" w:sz="0" w:space="0" w:color="auto"/>
            <w:left w:val="none" w:sz="0" w:space="0" w:color="auto"/>
            <w:bottom w:val="none" w:sz="0" w:space="0" w:color="auto"/>
            <w:right w:val="none" w:sz="0" w:space="0" w:color="auto"/>
          </w:divBdr>
          <w:divsChild>
            <w:div w:id="1716078513">
              <w:marLeft w:val="0"/>
              <w:marRight w:val="0"/>
              <w:marTop w:val="0"/>
              <w:marBottom w:val="0"/>
              <w:divBdr>
                <w:top w:val="none" w:sz="0" w:space="0" w:color="auto"/>
                <w:left w:val="none" w:sz="0" w:space="0" w:color="auto"/>
                <w:bottom w:val="none" w:sz="0" w:space="0" w:color="auto"/>
                <w:right w:val="none" w:sz="0" w:space="0" w:color="auto"/>
              </w:divBdr>
              <w:divsChild>
                <w:div w:id="126288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572394">
      <w:bodyDiv w:val="1"/>
      <w:marLeft w:val="0"/>
      <w:marRight w:val="0"/>
      <w:marTop w:val="0"/>
      <w:marBottom w:val="0"/>
      <w:divBdr>
        <w:top w:val="none" w:sz="0" w:space="0" w:color="auto"/>
        <w:left w:val="none" w:sz="0" w:space="0" w:color="auto"/>
        <w:bottom w:val="none" w:sz="0" w:space="0" w:color="auto"/>
        <w:right w:val="none" w:sz="0" w:space="0" w:color="auto"/>
      </w:divBdr>
      <w:divsChild>
        <w:div w:id="1779447517">
          <w:marLeft w:val="0"/>
          <w:marRight w:val="0"/>
          <w:marTop w:val="0"/>
          <w:marBottom w:val="0"/>
          <w:divBdr>
            <w:top w:val="none" w:sz="0" w:space="0" w:color="auto"/>
            <w:left w:val="none" w:sz="0" w:space="0" w:color="auto"/>
            <w:bottom w:val="none" w:sz="0" w:space="0" w:color="auto"/>
            <w:right w:val="none" w:sz="0" w:space="0" w:color="auto"/>
          </w:divBdr>
          <w:divsChild>
            <w:div w:id="1530296525">
              <w:marLeft w:val="0"/>
              <w:marRight w:val="0"/>
              <w:marTop w:val="0"/>
              <w:marBottom w:val="0"/>
              <w:divBdr>
                <w:top w:val="none" w:sz="0" w:space="0" w:color="auto"/>
                <w:left w:val="none" w:sz="0" w:space="0" w:color="auto"/>
                <w:bottom w:val="none" w:sz="0" w:space="0" w:color="auto"/>
                <w:right w:val="none" w:sz="0" w:space="0" w:color="auto"/>
              </w:divBdr>
              <w:divsChild>
                <w:div w:id="132343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254698">
      <w:bodyDiv w:val="1"/>
      <w:marLeft w:val="0"/>
      <w:marRight w:val="0"/>
      <w:marTop w:val="0"/>
      <w:marBottom w:val="0"/>
      <w:divBdr>
        <w:top w:val="none" w:sz="0" w:space="0" w:color="auto"/>
        <w:left w:val="none" w:sz="0" w:space="0" w:color="auto"/>
        <w:bottom w:val="none" w:sz="0" w:space="0" w:color="auto"/>
        <w:right w:val="none" w:sz="0" w:space="0" w:color="auto"/>
      </w:divBdr>
      <w:divsChild>
        <w:div w:id="632902834">
          <w:marLeft w:val="0"/>
          <w:marRight w:val="0"/>
          <w:marTop w:val="0"/>
          <w:marBottom w:val="0"/>
          <w:divBdr>
            <w:top w:val="none" w:sz="0" w:space="0" w:color="auto"/>
            <w:left w:val="none" w:sz="0" w:space="0" w:color="auto"/>
            <w:bottom w:val="none" w:sz="0" w:space="0" w:color="auto"/>
            <w:right w:val="none" w:sz="0" w:space="0" w:color="auto"/>
          </w:divBdr>
          <w:divsChild>
            <w:div w:id="1907102679">
              <w:marLeft w:val="0"/>
              <w:marRight w:val="0"/>
              <w:marTop w:val="0"/>
              <w:marBottom w:val="0"/>
              <w:divBdr>
                <w:top w:val="none" w:sz="0" w:space="0" w:color="auto"/>
                <w:left w:val="none" w:sz="0" w:space="0" w:color="auto"/>
                <w:bottom w:val="none" w:sz="0" w:space="0" w:color="auto"/>
                <w:right w:val="none" w:sz="0" w:space="0" w:color="auto"/>
              </w:divBdr>
              <w:divsChild>
                <w:div w:id="1880897546">
                  <w:marLeft w:val="0"/>
                  <w:marRight w:val="0"/>
                  <w:marTop w:val="0"/>
                  <w:marBottom w:val="0"/>
                  <w:divBdr>
                    <w:top w:val="none" w:sz="0" w:space="0" w:color="auto"/>
                    <w:left w:val="none" w:sz="0" w:space="0" w:color="auto"/>
                    <w:bottom w:val="none" w:sz="0" w:space="0" w:color="auto"/>
                    <w:right w:val="none" w:sz="0" w:space="0" w:color="auto"/>
                  </w:divBdr>
                  <w:divsChild>
                    <w:div w:id="150597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95095">
      <w:bodyDiv w:val="1"/>
      <w:marLeft w:val="0"/>
      <w:marRight w:val="0"/>
      <w:marTop w:val="0"/>
      <w:marBottom w:val="0"/>
      <w:divBdr>
        <w:top w:val="none" w:sz="0" w:space="0" w:color="auto"/>
        <w:left w:val="none" w:sz="0" w:space="0" w:color="auto"/>
        <w:bottom w:val="none" w:sz="0" w:space="0" w:color="auto"/>
        <w:right w:val="none" w:sz="0" w:space="0" w:color="auto"/>
      </w:divBdr>
      <w:divsChild>
        <w:div w:id="1752656335">
          <w:marLeft w:val="0"/>
          <w:marRight w:val="0"/>
          <w:marTop w:val="0"/>
          <w:marBottom w:val="0"/>
          <w:divBdr>
            <w:top w:val="none" w:sz="0" w:space="0" w:color="auto"/>
            <w:left w:val="none" w:sz="0" w:space="0" w:color="auto"/>
            <w:bottom w:val="none" w:sz="0" w:space="0" w:color="auto"/>
            <w:right w:val="none" w:sz="0" w:space="0" w:color="auto"/>
          </w:divBdr>
          <w:divsChild>
            <w:div w:id="1486126015">
              <w:marLeft w:val="0"/>
              <w:marRight w:val="0"/>
              <w:marTop w:val="0"/>
              <w:marBottom w:val="0"/>
              <w:divBdr>
                <w:top w:val="none" w:sz="0" w:space="0" w:color="auto"/>
                <w:left w:val="none" w:sz="0" w:space="0" w:color="auto"/>
                <w:bottom w:val="none" w:sz="0" w:space="0" w:color="auto"/>
                <w:right w:val="none" w:sz="0" w:space="0" w:color="auto"/>
              </w:divBdr>
              <w:divsChild>
                <w:div w:id="69287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993699">
      <w:bodyDiv w:val="1"/>
      <w:marLeft w:val="0"/>
      <w:marRight w:val="0"/>
      <w:marTop w:val="0"/>
      <w:marBottom w:val="0"/>
      <w:divBdr>
        <w:top w:val="none" w:sz="0" w:space="0" w:color="auto"/>
        <w:left w:val="none" w:sz="0" w:space="0" w:color="auto"/>
        <w:bottom w:val="none" w:sz="0" w:space="0" w:color="auto"/>
        <w:right w:val="none" w:sz="0" w:space="0" w:color="auto"/>
      </w:divBdr>
      <w:divsChild>
        <w:div w:id="2020769099">
          <w:marLeft w:val="0"/>
          <w:marRight w:val="0"/>
          <w:marTop w:val="0"/>
          <w:marBottom w:val="0"/>
          <w:divBdr>
            <w:top w:val="none" w:sz="0" w:space="0" w:color="auto"/>
            <w:left w:val="none" w:sz="0" w:space="0" w:color="auto"/>
            <w:bottom w:val="none" w:sz="0" w:space="0" w:color="auto"/>
            <w:right w:val="none" w:sz="0" w:space="0" w:color="auto"/>
          </w:divBdr>
          <w:divsChild>
            <w:div w:id="445467213">
              <w:marLeft w:val="0"/>
              <w:marRight w:val="0"/>
              <w:marTop w:val="0"/>
              <w:marBottom w:val="0"/>
              <w:divBdr>
                <w:top w:val="none" w:sz="0" w:space="0" w:color="auto"/>
                <w:left w:val="none" w:sz="0" w:space="0" w:color="auto"/>
                <w:bottom w:val="none" w:sz="0" w:space="0" w:color="auto"/>
                <w:right w:val="none" w:sz="0" w:space="0" w:color="auto"/>
              </w:divBdr>
              <w:divsChild>
                <w:div w:id="6403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7473">
      <w:bodyDiv w:val="1"/>
      <w:marLeft w:val="0"/>
      <w:marRight w:val="0"/>
      <w:marTop w:val="0"/>
      <w:marBottom w:val="0"/>
      <w:divBdr>
        <w:top w:val="none" w:sz="0" w:space="0" w:color="auto"/>
        <w:left w:val="none" w:sz="0" w:space="0" w:color="auto"/>
        <w:bottom w:val="none" w:sz="0" w:space="0" w:color="auto"/>
        <w:right w:val="none" w:sz="0" w:space="0" w:color="auto"/>
      </w:divBdr>
      <w:divsChild>
        <w:div w:id="252398079">
          <w:marLeft w:val="0"/>
          <w:marRight w:val="0"/>
          <w:marTop w:val="0"/>
          <w:marBottom w:val="0"/>
          <w:divBdr>
            <w:top w:val="none" w:sz="0" w:space="0" w:color="auto"/>
            <w:left w:val="none" w:sz="0" w:space="0" w:color="auto"/>
            <w:bottom w:val="none" w:sz="0" w:space="0" w:color="auto"/>
            <w:right w:val="none" w:sz="0" w:space="0" w:color="auto"/>
          </w:divBdr>
          <w:divsChild>
            <w:div w:id="301429041">
              <w:marLeft w:val="0"/>
              <w:marRight w:val="0"/>
              <w:marTop w:val="0"/>
              <w:marBottom w:val="0"/>
              <w:divBdr>
                <w:top w:val="none" w:sz="0" w:space="0" w:color="auto"/>
                <w:left w:val="none" w:sz="0" w:space="0" w:color="auto"/>
                <w:bottom w:val="none" w:sz="0" w:space="0" w:color="auto"/>
                <w:right w:val="none" w:sz="0" w:space="0" w:color="auto"/>
              </w:divBdr>
              <w:divsChild>
                <w:div w:id="122390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86831229">
      <w:bodyDiv w:val="1"/>
      <w:marLeft w:val="0"/>
      <w:marRight w:val="0"/>
      <w:marTop w:val="0"/>
      <w:marBottom w:val="0"/>
      <w:divBdr>
        <w:top w:val="none" w:sz="0" w:space="0" w:color="auto"/>
        <w:left w:val="none" w:sz="0" w:space="0" w:color="auto"/>
        <w:bottom w:val="none" w:sz="0" w:space="0" w:color="auto"/>
        <w:right w:val="none" w:sz="0" w:space="0" w:color="auto"/>
      </w:divBdr>
      <w:divsChild>
        <w:div w:id="1395201175">
          <w:marLeft w:val="0"/>
          <w:marRight w:val="0"/>
          <w:marTop w:val="0"/>
          <w:marBottom w:val="0"/>
          <w:divBdr>
            <w:top w:val="none" w:sz="0" w:space="0" w:color="auto"/>
            <w:left w:val="none" w:sz="0" w:space="0" w:color="auto"/>
            <w:bottom w:val="none" w:sz="0" w:space="0" w:color="auto"/>
            <w:right w:val="none" w:sz="0" w:space="0" w:color="auto"/>
          </w:divBdr>
          <w:divsChild>
            <w:div w:id="1365600002">
              <w:marLeft w:val="0"/>
              <w:marRight w:val="0"/>
              <w:marTop w:val="0"/>
              <w:marBottom w:val="0"/>
              <w:divBdr>
                <w:top w:val="none" w:sz="0" w:space="0" w:color="auto"/>
                <w:left w:val="none" w:sz="0" w:space="0" w:color="auto"/>
                <w:bottom w:val="none" w:sz="0" w:space="0" w:color="auto"/>
                <w:right w:val="none" w:sz="0" w:space="0" w:color="auto"/>
              </w:divBdr>
              <w:divsChild>
                <w:div w:id="11020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355819">
      <w:bodyDiv w:val="1"/>
      <w:marLeft w:val="0"/>
      <w:marRight w:val="0"/>
      <w:marTop w:val="0"/>
      <w:marBottom w:val="0"/>
      <w:divBdr>
        <w:top w:val="none" w:sz="0" w:space="0" w:color="auto"/>
        <w:left w:val="none" w:sz="0" w:space="0" w:color="auto"/>
        <w:bottom w:val="none" w:sz="0" w:space="0" w:color="auto"/>
        <w:right w:val="none" w:sz="0" w:space="0" w:color="auto"/>
      </w:divBdr>
      <w:divsChild>
        <w:div w:id="2060127018">
          <w:marLeft w:val="0"/>
          <w:marRight w:val="0"/>
          <w:marTop w:val="0"/>
          <w:marBottom w:val="0"/>
          <w:divBdr>
            <w:top w:val="none" w:sz="0" w:space="0" w:color="auto"/>
            <w:left w:val="none" w:sz="0" w:space="0" w:color="auto"/>
            <w:bottom w:val="none" w:sz="0" w:space="0" w:color="auto"/>
            <w:right w:val="none" w:sz="0" w:space="0" w:color="auto"/>
          </w:divBdr>
          <w:divsChild>
            <w:div w:id="1671443303">
              <w:marLeft w:val="0"/>
              <w:marRight w:val="0"/>
              <w:marTop w:val="0"/>
              <w:marBottom w:val="0"/>
              <w:divBdr>
                <w:top w:val="none" w:sz="0" w:space="0" w:color="auto"/>
                <w:left w:val="none" w:sz="0" w:space="0" w:color="auto"/>
                <w:bottom w:val="none" w:sz="0" w:space="0" w:color="auto"/>
                <w:right w:val="none" w:sz="0" w:space="0" w:color="auto"/>
              </w:divBdr>
              <w:divsChild>
                <w:div w:id="79298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03363449">
      <w:bodyDiv w:val="1"/>
      <w:marLeft w:val="0"/>
      <w:marRight w:val="0"/>
      <w:marTop w:val="0"/>
      <w:marBottom w:val="0"/>
      <w:divBdr>
        <w:top w:val="none" w:sz="0" w:space="0" w:color="auto"/>
        <w:left w:val="none" w:sz="0" w:space="0" w:color="auto"/>
        <w:bottom w:val="none" w:sz="0" w:space="0" w:color="auto"/>
        <w:right w:val="none" w:sz="0" w:space="0" w:color="auto"/>
      </w:divBdr>
    </w:div>
    <w:div w:id="1707832400">
      <w:bodyDiv w:val="1"/>
      <w:marLeft w:val="0"/>
      <w:marRight w:val="0"/>
      <w:marTop w:val="0"/>
      <w:marBottom w:val="0"/>
      <w:divBdr>
        <w:top w:val="none" w:sz="0" w:space="0" w:color="auto"/>
        <w:left w:val="none" w:sz="0" w:space="0" w:color="auto"/>
        <w:bottom w:val="none" w:sz="0" w:space="0" w:color="auto"/>
        <w:right w:val="none" w:sz="0" w:space="0" w:color="auto"/>
      </w:divBdr>
      <w:divsChild>
        <w:div w:id="1303928091">
          <w:marLeft w:val="0"/>
          <w:marRight w:val="0"/>
          <w:marTop w:val="0"/>
          <w:marBottom w:val="0"/>
          <w:divBdr>
            <w:top w:val="none" w:sz="0" w:space="0" w:color="auto"/>
            <w:left w:val="none" w:sz="0" w:space="0" w:color="auto"/>
            <w:bottom w:val="none" w:sz="0" w:space="0" w:color="auto"/>
            <w:right w:val="none" w:sz="0" w:space="0" w:color="auto"/>
          </w:divBdr>
          <w:divsChild>
            <w:div w:id="700666150">
              <w:marLeft w:val="0"/>
              <w:marRight w:val="0"/>
              <w:marTop w:val="0"/>
              <w:marBottom w:val="0"/>
              <w:divBdr>
                <w:top w:val="none" w:sz="0" w:space="0" w:color="auto"/>
                <w:left w:val="none" w:sz="0" w:space="0" w:color="auto"/>
                <w:bottom w:val="none" w:sz="0" w:space="0" w:color="auto"/>
                <w:right w:val="none" w:sz="0" w:space="0" w:color="auto"/>
              </w:divBdr>
              <w:divsChild>
                <w:div w:id="129559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18815343">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30688803">
      <w:bodyDiv w:val="1"/>
      <w:marLeft w:val="0"/>
      <w:marRight w:val="0"/>
      <w:marTop w:val="0"/>
      <w:marBottom w:val="0"/>
      <w:divBdr>
        <w:top w:val="none" w:sz="0" w:space="0" w:color="auto"/>
        <w:left w:val="none" w:sz="0" w:space="0" w:color="auto"/>
        <w:bottom w:val="none" w:sz="0" w:space="0" w:color="auto"/>
        <w:right w:val="none" w:sz="0" w:space="0" w:color="auto"/>
      </w:divBdr>
      <w:divsChild>
        <w:div w:id="1658143384">
          <w:marLeft w:val="0"/>
          <w:marRight w:val="0"/>
          <w:marTop w:val="0"/>
          <w:marBottom w:val="0"/>
          <w:divBdr>
            <w:top w:val="none" w:sz="0" w:space="0" w:color="auto"/>
            <w:left w:val="none" w:sz="0" w:space="0" w:color="auto"/>
            <w:bottom w:val="none" w:sz="0" w:space="0" w:color="auto"/>
            <w:right w:val="none" w:sz="0" w:space="0" w:color="auto"/>
          </w:divBdr>
          <w:divsChild>
            <w:div w:id="1115489253">
              <w:marLeft w:val="0"/>
              <w:marRight w:val="0"/>
              <w:marTop w:val="0"/>
              <w:marBottom w:val="0"/>
              <w:divBdr>
                <w:top w:val="none" w:sz="0" w:space="0" w:color="auto"/>
                <w:left w:val="none" w:sz="0" w:space="0" w:color="auto"/>
                <w:bottom w:val="none" w:sz="0" w:space="0" w:color="auto"/>
                <w:right w:val="none" w:sz="0" w:space="0" w:color="auto"/>
              </w:divBdr>
              <w:divsChild>
                <w:div w:id="17909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8152">
      <w:bodyDiv w:val="1"/>
      <w:marLeft w:val="0"/>
      <w:marRight w:val="0"/>
      <w:marTop w:val="0"/>
      <w:marBottom w:val="0"/>
      <w:divBdr>
        <w:top w:val="none" w:sz="0" w:space="0" w:color="auto"/>
        <w:left w:val="none" w:sz="0" w:space="0" w:color="auto"/>
        <w:bottom w:val="none" w:sz="0" w:space="0" w:color="auto"/>
        <w:right w:val="none" w:sz="0" w:space="0" w:color="auto"/>
      </w:divBdr>
      <w:divsChild>
        <w:div w:id="2021547248">
          <w:marLeft w:val="0"/>
          <w:marRight w:val="0"/>
          <w:marTop w:val="0"/>
          <w:marBottom w:val="0"/>
          <w:divBdr>
            <w:top w:val="none" w:sz="0" w:space="0" w:color="auto"/>
            <w:left w:val="none" w:sz="0" w:space="0" w:color="auto"/>
            <w:bottom w:val="none" w:sz="0" w:space="0" w:color="auto"/>
            <w:right w:val="none" w:sz="0" w:space="0" w:color="auto"/>
          </w:divBdr>
        </w:div>
        <w:div w:id="1026753195">
          <w:marLeft w:val="0"/>
          <w:marRight w:val="0"/>
          <w:marTop w:val="0"/>
          <w:marBottom w:val="0"/>
          <w:divBdr>
            <w:top w:val="none" w:sz="0" w:space="0" w:color="auto"/>
            <w:left w:val="none" w:sz="0" w:space="0" w:color="auto"/>
            <w:bottom w:val="none" w:sz="0" w:space="0" w:color="auto"/>
            <w:right w:val="none" w:sz="0" w:space="0" w:color="auto"/>
          </w:divBdr>
          <w:divsChild>
            <w:div w:id="1484659048">
              <w:marLeft w:val="0"/>
              <w:marRight w:val="0"/>
              <w:marTop w:val="0"/>
              <w:marBottom w:val="0"/>
              <w:divBdr>
                <w:top w:val="none" w:sz="0" w:space="0" w:color="auto"/>
                <w:left w:val="none" w:sz="0" w:space="0" w:color="auto"/>
                <w:bottom w:val="none" w:sz="0" w:space="0" w:color="auto"/>
                <w:right w:val="none" w:sz="0" w:space="0" w:color="auto"/>
              </w:divBdr>
              <w:divsChild>
                <w:div w:id="1946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428121">
      <w:bodyDiv w:val="1"/>
      <w:marLeft w:val="0"/>
      <w:marRight w:val="0"/>
      <w:marTop w:val="0"/>
      <w:marBottom w:val="0"/>
      <w:divBdr>
        <w:top w:val="none" w:sz="0" w:space="0" w:color="auto"/>
        <w:left w:val="none" w:sz="0" w:space="0" w:color="auto"/>
        <w:bottom w:val="none" w:sz="0" w:space="0" w:color="auto"/>
        <w:right w:val="none" w:sz="0" w:space="0" w:color="auto"/>
      </w:divBdr>
      <w:divsChild>
        <w:div w:id="879975456">
          <w:marLeft w:val="0"/>
          <w:marRight w:val="0"/>
          <w:marTop w:val="0"/>
          <w:marBottom w:val="0"/>
          <w:divBdr>
            <w:top w:val="none" w:sz="0" w:space="0" w:color="auto"/>
            <w:left w:val="none" w:sz="0" w:space="0" w:color="auto"/>
            <w:bottom w:val="none" w:sz="0" w:space="0" w:color="auto"/>
            <w:right w:val="none" w:sz="0" w:space="0" w:color="auto"/>
          </w:divBdr>
          <w:divsChild>
            <w:div w:id="2034961337">
              <w:marLeft w:val="0"/>
              <w:marRight w:val="0"/>
              <w:marTop w:val="0"/>
              <w:marBottom w:val="0"/>
              <w:divBdr>
                <w:top w:val="none" w:sz="0" w:space="0" w:color="auto"/>
                <w:left w:val="none" w:sz="0" w:space="0" w:color="auto"/>
                <w:bottom w:val="none" w:sz="0" w:space="0" w:color="auto"/>
                <w:right w:val="none" w:sz="0" w:space="0" w:color="auto"/>
              </w:divBdr>
              <w:divsChild>
                <w:div w:id="10282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51330">
      <w:bodyDiv w:val="1"/>
      <w:marLeft w:val="0"/>
      <w:marRight w:val="0"/>
      <w:marTop w:val="0"/>
      <w:marBottom w:val="0"/>
      <w:divBdr>
        <w:top w:val="none" w:sz="0" w:space="0" w:color="auto"/>
        <w:left w:val="none" w:sz="0" w:space="0" w:color="auto"/>
        <w:bottom w:val="none" w:sz="0" w:space="0" w:color="auto"/>
        <w:right w:val="none" w:sz="0" w:space="0" w:color="auto"/>
      </w:divBdr>
      <w:divsChild>
        <w:div w:id="1061250368">
          <w:marLeft w:val="0"/>
          <w:marRight w:val="0"/>
          <w:marTop w:val="0"/>
          <w:marBottom w:val="0"/>
          <w:divBdr>
            <w:top w:val="none" w:sz="0" w:space="0" w:color="auto"/>
            <w:left w:val="none" w:sz="0" w:space="0" w:color="auto"/>
            <w:bottom w:val="none" w:sz="0" w:space="0" w:color="auto"/>
            <w:right w:val="none" w:sz="0" w:space="0" w:color="auto"/>
          </w:divBdr>
          <w:divsChild>
            <w:div w:id="1510021780">
              <w:marLeft w:val="0"/>
              <w:marRight w:val="0"/>
              <w:marTop w:val="0"/>
              <w:marBottom w:val="0"/>
              <w:divBdr>
                <w:top w:val="none" w:sz="0" w:space="0" w:color="auto"/>
                <w:left w:val="none" w:sz="0" w:space="0" w:color="auto"/>
                <w:bottom w:val="none" w:sz="0" w:space="0" w:color="auto"/>
                <w:right w:val="none" w:sz="0" w:space="0" w:color="auto"/>
              </w:divBdr>
              <w:divsChild>
                <w:div w:id="669218193">
                  <w:marLeft w:val="0"/>
                  <w:marRight w:val="0"/>
                  <w:marTop w:val="0"/>
                  <w:marBottom w:val="0"/>
                  <w:divBdr>
                    <w:top w:val="none" w:sz="0" w:space="0" w:color="auto"/>
                    <w:left w:val="none" w:sz="0" w:space="0" w:color="auto"/>
                    <w:bottom w:val="none" w:sz="0" w:space="0" w:color="auto"/>
                    <w:right w:val="none" w:sz="0" w:space="0" w:color="auto"/>
                  </w:divBdr>
                  <w:divsChild>
                    <w:div w:id="539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322978">
      <w:bodyDiv w:val="1"/>
      <w:marLeft w:val="0"/>
      <w:marRight w:val="0"/>
      <w:marTop w:val="0"/>
      <w:marBottom w:val="0"/>
      <w:divBdr>
        <w:top w:val="none" w:sz="0" w:space="0" w:color="auto"/>
        <w:left w:val="none" w:sz="0" w:space="0" w:color="auto"/>
        <w:bottom w:val="none" w:sz="0" w:space="0" w:color="auto"/>
        <w:right w:val="none" w:sz="0" w:space="0" w:color="auto"/>
      </w:divBdr>
    </w:div>
    <w:div w:id="1762950669">
      <w:bodyDiv w:val="1"/>
      <w:marLeft w:val="0"/>
      <w:marRight w:val="0"/>
      <w:marTop w:val="0"/>
      <w:marBottom w:val="0"/>
      <w:divBdr>
        <w:top w:val="none" w:sz="0" w:space="0" w:color="auto"/>
        <w:left w:val="none" w:sz="0" w:space="0" w:color="auto"/>
        <w:bottom w:val="none" w:sz="0" w:space="0" w:color="auto"/>
        <w:right w:val="none" w:sz="0" w:space="0" w:color="auto"/>
      </w:divBdr>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66343072">
      <w:bodyDiv w:val="1"/>
      <w:marLeft w:val="0"/>
      <w:marRight w:val="0"/>
      <w:marTop w:val="0"/>
      <w:marBottom w:val="0"/>
      <w:divBdr>
        <w:top w:val="none" w:sz="0" w:space="0" w:color="auto"/>
        <w:left w:val="none" w:sz="0" w:space="0" w:color="auto"/>
        <w:bottom w:val="none" w:sz="0" w:space="0" w:color="auto"/>
        <w:right w:val="none" w:sz="0" w:space="0" w:color="auto"/>
      </w:divBdr>
      <w:divsChild>
        <w:div w:id="12994594">
          <w:marLeft w:val="0"/>
          <w:marRight w:val="0"/>
          <w:marTop w:val="0"/>
          <w:marBottom w:val="0"/>
          <w:divBdr>
            <w:top w:val="none" w:sz="0" w:space="0" w:color="auto"/>
            <w:left w:val="none" w:sz="0" w:space="0" w:color="auto"/>
            <w:bottom w:val="none" w:sz="0" w:space="0" w:color="auto"/>
            <w:right w:val="none" w:sz="0" w:space="0" w:color="auto"/>
          </w:divBdr>
          <w:divsChild>
            <w:div w:id="1929462648">
              <w:marLeft w:val="0"/>
              <w:marRight w:val="0"/>
              <w:marTop w:val="0"/>
              <w:marBottom w:val="0"/>
              <w:divBdr>
                <w:top w:val="none" w:sz="0" w:space="0" w:color="auto"/>
                <w:left w:val="none" w:sz="0" w:space="0" w:color="auto"/>
                <w:bottom w:val="none" w:sz="0" w:space="0" w:color="auto"/>
                <w:right w:val="none" w:sz="0" w:space="0" w:color="auto"/>
              </w:divBdr>
              <w:divsChild>
                <w:div w:id="530803088">
                  <w:marLeft w:val="0"/>
                  <w:marRight w:val="0"/>
                  <w:marTop w:val="0"/>
                  <w:marBottom w:val="0"/>
                  <w:divBdr>
                    <w:top w:val="none" w:sz="0" w:space="0" w:color="auto"/>
                    <w:left w:val="none" w:sz="0" w:space="0" w:color="auto"/>
                    <w:bottom w:val="none" w:sz="0" w:space="0" w:color="auto"/>
                    <w:right w:val="none" w:sz="0" w:space="0" w:color="auto"/>
                  </w:divBdr>
                  <w:divsChild>
                    <w:div w:id="1842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347656">
      <w:bodyDiv w:val="1"/>
      <w:marLeft w:val="0"/>
      <w:marRight w:val="0"/>
      <w:marTop w:val="0"/>
      <w:marBottom w:val="0"/>
      <w:divBdr>
        <w:top w:val="none" w:sz="0" w:space="0" w:color="auto"/>
        <w:left w:val="none" w:sz="0" w:space="0" w:color="auto"/>
        <w:bottom w:val="none" w:sz="0" w:space="0" w:color="auto"/>
        <w:right w:val="none" w:sz="0" w:space="0" w:color="auto"/>
      </w:divBdr>
    </w:div>
    <w:div w:id="1776629743">
      <w:bodyDiv w:val="1"/>
      <w:marLeft w:val="0"/>
      <w:marRight w:val="0"/>
      <w:marTop w:val="0"/>
      <w:marBottom w:val="0"/>
      <w:divBdr>
        <w:top w:val="none" w:sz="0" w:space="0" w:color="auto"/>
        <w:left w:val="none" w:sz="0" w:space="0" w:color="auto"/>
        <w:bottom w:val="none" w:sz="0" w:space="0" w:color="auto"/>
        <w:right w:val="none" w:sz="0" w:space="0" w:color="auto"/>
      </w:divBdr>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787845440">
      <w:bodyDiv w:val="1"/>
      <w:marLeft w:val="0"/>
      <w:marRight w:val="0"/>
      <w:marTop w:val="0"/>
      <w:marBottom w:val="0"/>
      <w:divBdr>
        <w:top w:val="none" w:sz="0" w:space="0" w:color="auto"/>
        <w:left w:val="none" w:sz="0" w:space="0" w:color="auto"/>
        <w:bottom w:val="none" w:sz="0" w:space="0" w:color="auto"/>
        <w:right w:val="none" w:sz="0" w:space="0" w:color="auto"/>
      </w:divBdr>
      <w:divsChild>
        <w:div w:id="398481173">
          <w:marLeft w:val="0"/>
          <w:marRight w:val="0"/>
          <w:marTop w:val="0"/>
          <w:marBottom w:val="0"/>
          <w:divBdr>
            <w:top w:val="none" w:sz="0" w:space="0" w:color="auto"/>
            <w:left w:val="none" w:sz="0" w:space="0" w:color="auto"/>
            <w:bottom w:val="none" w:sz="0" w:space="0" w:color="auto"/>
            <w:right w:val="none" w:sz="0" w:space="0" w:color="auto"/>
          </w:divBdr>
          <w:divsChild>
            <w:div w:id="1598754727">
              <w:marLeft w:val="0"/>
              <w:marRight w:val="0"/>
              <w:marTop w:val="0"/>
              <w:marBottom w:val="0"/>
              <w:divBdr>
                <w:top w:val="none" w:sz="0" w:space="0" w:color="auto"/>
                <w:left w:val="none" w:sz="0" w:space="0" w:color="auto"/>
                <w:bottom w:val="none" w:sz="0" w:space="0" w:color="auto"/>
                <w:right w:val="none" w:sz="0" w:space="0" w:color="auto"/>
              </w:divBdr>
              <w:divsChild>
                <w:div w:id="4675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013085">
      <w:bodyDiv w:val="1"/>
      <w:marLeft w:val="0"/>
      <w:marRight w:val="0"/>
      <w:marTop w:val="0"/>
      <w:marBottom w:val="0"/>
      <w:divBdr>
        <w:top w:val="none" w:sz="0" w:space="0" w:color="auto"/>
        <w:left w:val="none" w:sz="0" w:space="0" w:color="auto"/>
        <w:bottom w:val="none" w:sz="0" w:space="0" w:color="auto"/>
        <w:right w:val="none" w:sz="0" w:space="0" w:color="auto"/>
      </w:divBdr>
    </w:div>
    <w:div w:id="1795296009">
      <w:bodyDiv w:val="1"/>
      <w:marLeft w:val="0"/>
      <w:marRight w:val="0"/>
      <w:marTop w:val="0"/>
      <w:marBottom w:val="0"/>
      <w:divBdr>
        <w:top w:val="none" w:sz="0" w:space="0" w:color="auto"/>
        <w:left w:val="none" w:sz="0" w:space="0" w:color="auto"/>
        <w:bottom w:val="none" w:sz="0" w:space="0" w:color="auto"/>
        <w:right w:val="none" w:sz="0" w:space="0" w:color="auto"/>
      </w:divBdr>
      <w:divsChild>
        <w:div w:id="516769603">
          <w:marLeft w:val="0"/>
          <w:marRight w:val="0"/>
          <w:marTop w:val="0"/>
          <w:marBottom w:val="0"/>
          <w:divBdr>
            <w:top w:val="none" w:sz="0" w:space="0" w:color="auto"/>
            <w:left w:val="none" w:sz="0" w:space="0" w:color="auto"/>
            <w:bottom w:val="none" w:sz="0" w:space="0" w:color="auto"/>
            <w:right w:val="none" w:sz="0" w:space="0" w:color="auto"/>
          </w:divBdr>
          <w:divsChild>
            <w:div w:id="358968368">
              <w:marLeft w:val="0"/>
              <w:marRight w:val="0"/>
              <w:marTop w:val="0"/>
              <w:marBottom w:val="0"/>
              <w:divBdr>
                <w:top w:val="none" w:sz="0" w:space="0" w:color="auto"/>
                <w:left w:val="none" w:sz="0" w:space="0" w:color="auto"/>
                <w:bottom w:val="none" w:sz="0" w:space="0" w:color="auto"/>
                <w:right w:val="none" w:sz="0" w:space="0" w:color="auto"/>
              </w:divBdr>
              <w:divsChild>
                <w:div w:id="18718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18787">
      <w:bodyDiv w:val="1"/>
      <w:marLeft w:val="0"/>
      <w:marRight w:val="0"/>
      <w:marTop w:val="0"/>
      <w:marBottom w:val="0"/>
      <w:divBdr>
        <w:top w:val="none" w:sz="0" w:space="0" w:color="auto"/>
        <w:left w:val="none" w:sz="0" w:space="0" w:color="auto"/>
        <w:bottom w:val="none" w:sz="0" w:space="0" w:color="auto"/>
        <w:right w:val="none" w:sz="0" w:space="0" w:color="auto"/>
      </w:divBdr>
    </w:div>
    <w:div w:id="1804687761">
      <w:bodyDiv w:val="1"/>
      <w:marLeft w:val="0"/>
      <w:marRight w:val="0"/>
      <w:marTop w:val="0"/>
      <w:marBottom w:val="0"/>
      <w:divBdr>
        <w:top w:val="none" w:sz="0" w:space="0" w:color="auto"/>
        <w:left w:val="none" w:sz="0" w:space="0" w:color="auto"/>
        <w:bottom w:val="none" w:sz="0" w:space="0" w:color="auto"/>
        <w:right w:val="none" w:sz="0" w:space="0" w:color="auto"/>
      </w:divBdr>
      <w:divsChild>
        <w:div w:id="126700956">
          <w:marLeft w:val="0"/>
          <w:marRight w:val="0"/>
          <w:marTop w:val="0"/>
          <w:marBottom w:val="0"/>
          <w:divBdr>
            <w:top w:val="none" w:sz="0" w:space="0" w:color="auto"/>
            <w:left w:val="none" w:sz="0" w:space="0" w:color="auto"/>
            <w:bottom w:val="none" w:sz="0" w:space="0" w:color="auto"/>
            <w:right w:val="none" w:sz="0" w:space="0" w:color="auto"/>
          </w:divBdr>
          <w:divsChild>
            <w:div w:id="2024243092">
              <w:marLeft w:val="0"/>
              <w:marRight w:val="0"/>
              <w:marTop w:val="0"/>
              <w:marBottom w:val="0"/>
              <w:divBdr>
                <w:top w:val="none" w:sz="0" w:space="0" w:color="auto"/>
                <w:left w:val="none" w:sz="0" w:space="0" w:color="auto"/>
                <w:bottom w:val="none" w:sz="0" w:space="0" w:color="auto"/>
                <w:right w:val="none" w:sz="0" w:space="0" w:color="auto"/>
              </w:divBdr>
              <w:divsChild>
                <w:div w:id="17808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970383">
      <w:bodyDiv w:val="1"/>
      <w:marLeft w:val="0"/>
      <w:marRight w:val="0"/>
      <w:marTop w:val="0"/>
      <w:marBottom w:val="0"/>
      <w:divBdr>
        <w:top w:val="none" w:sz="0" w:space="0" w:color="auto"/>
        <w:left w:val="none" w:sz="0" w:space="0" w:color="auto"/>
        <w:bottom w:val="none" w:sz="0" w:space="0" w:color="auto"/>
        <w:right w:val="none" w:sz="0" w:space="0" w:color="auto"/>
      </w:divBdr>
      <w:divsChild>
        <w:div w:id="1974945853">
          <w:marLeft w:val="0"/>
          <w:marRight w:val="0"/>
          <w:marTop w:val="0"/>
          <w:marBottom w:val="0"/>
          <w:divBdr>
            <w:top w:val="none" w:sz="0" w:space="0" w:color="auto"/>
            <w:left w:val="none" w:sz="0" w:space="0" w:color="auto"/>
            <w:bottom w:val="none" w:sz="0" w:space="0" w:color="auto"/>
            <w:right w:val="none" w:sz="0" w:space="0" w:color="auto"/>
          </w:divBdr>
          <w:divsChild>
            <w:div w:id="488785191">
              <w:marLeft w:val="0"/>
              <w:marRight w:val="0"/>
              <w:marTop w:val="0"/>
              <w:marBottom w:val="0"/>
              <w:divBdr>
                <w:top w:val="none" w:sz="0" w:space="0" w:color="auto"/>
                <w:left w:val="none" w:sz="0" w:space="0" w:color="auto"/>
                <w:bottom w:val="none" w:sz="0" w:space="0" w:color="auto"/>
                <w:right w:val="none" w:sz="0" w:space="0" w:color="auto"/>
              </w:divBdr>
              <w:divsChild>
                <w:div w:id="20436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550544">
      <w:bodyDiv w:val="1"/>
      <w:marLeft w:val="0"/>
      <w:marRight w:val="0"/>
      <w:marTop w:val="0"/>
      <w:marBottom w:val="0"/>
      <w:divBdr>
        <w:top w:val="none" w:sz="0" w:space="0" w:color="auto"/>
        <w:left w:val="none" w:sz="0" w:space="0" w:color="auto"/>
        <w:bottom w:val="none" w:sz="0" w:space="0" w:color="auto"/>
        <w:right w:val="none" w:sz="0" w:space="0" w:color="auto"/>
      </w:divBdr>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34909578">
      <w:bodyDiv w:val="1"/>
      <w:marLeft w:val="0"/>
      <w:marRight w:val="0"/>
      <w:marTop w:val="0"/>
      <w:marBottom w:val="0"/>
      <w:divBdr>
        <w:top w:val="none" w:sz="0" w:space="0" w:color="auto"/>
        <w:left w:val="none" w:sz="0" w:space="0" w:color="auto"/>
        <w:bottom w:val="none" w:sz="0" w:space="0" w:color="auto"/>
        <w:right w:val="none" w:sz="0" w:space="0" w:color="auto"/>
      </w:divBdr>
      <w:divsChild>
        <w:div w:id="131798033">
          <w:marLeft w:val="0"/>
          <w:marRight w:val="0"/>
          <w:marTop w:val="0"/>
          <w:marBottom w:val="0"/>
          <w:divBdr>
            <w:top w:val="none" w:sz="0" w:space="0" w:color="auto"/>
            <w:left w:val="none" w:sz="0" w:space="0" w:color="auto"/>
            <w:bottom w:val="none" w:sz="0" w:space="0" w:color="auto"/>
            <w:right w:val="none" w:sz="0" w:space="0" w:color="auto"/>
          </w:divBdr>
          <w:divsChild>
            <w:div w:id="116067713">
              <w:marLeft w:val="0"/>
              <w:marRight w:val="0"/>
              <w:marTop w:val="0"/>
              <w:marBottom w:val="0"/>
              <w:divBdr>
                <w:top w:val="none" w:sz="0" w:space="0" w:color="auto"/>
                <w:left w:val="none" w:sz="0" w:space="0" w:color="auto"/>
                <w:bottom w:val="none" w:sz="0" w:space="0" w:color="auto"/>
                <w:right w:val="none" w:sz="0" w:space="0" w:color="auto"/>
              </w:divBdr>
              <w:divsChild>
                <w:div w:id="193570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438299">
      <w:bodyDiv w:val="1"/>
      <w:marLeft w:val="0"/>
      <w:marRight w:val="0"/>
      <w:marTop w:val="0"/>
      <w:marBottom w:val="0"/>
      <w:divBdr>
        <w:top w:val="none" w:sz="0" w:space="0" w:color="auto"/>
        <w:left w:val="none" w:sz="0" w:space="0" w:color="auto"/>
        <w:bottom w:val="none" w:sz="0" w:space="0" w:color="auto"/>
        <w:right w:val="none" w:sz="0" w:space="0" w:color="auto"/>
      </w:divBdr>
      <w:divsChild>
        <w:div w:id="1992565185">
          <w:marLeft w:val="0"/>
          <w:marRight w:val="0"/>
          <w:marTop w:val="0"/>
          <w:marBottom w:val="0"/>
          <w:divBdr>
            <w:top w:val="none" w:sz="0" w:space="0" w:color="auto"/>
            <w:left w:val="none" w:sz="0" w:space="0" w:color="auto"/>
            <w:bottom w:val="none" w:sz="0" w:space="0" w:color="auto"/>
            <w:right w:val="none" w:sz="0" w:space="0" w:color="auto"/>
          </w:divBdr>
          <w:divsChild>
            <w:div w:id="1811632650">
              <w:marLeft w:val="0"/>
              <w:marRight w:val="0"/>
              <w:marTop w:val="0"/>
              <w:marBottom w:val="0"/>
              <w:divBdr>
                <w:top w:val="none" w:sz="0" w:space="0" w:color="auto"/>
                <w:left w:val="none" w:sz="0" w:space="0" w:color="auto"/>
                <w:bottom w:val="none" w:sz="0" w:space="0" w:color="auto"/>
                <w:right w:val="none" w:sz="0" w:space="0" w:color="auto"/>
              </w:divBdr>
              <w:divsChild>
                <w:div w:id="196958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352527">
      <w:bodyDiv w:val="1"/>
      <w:marLeft w:val="0"/>
      <w:marRight w:val="0"/>
      <w:marTop w:val="0"/>
      <w:marBottom w:val="0"/>
      <w:divBdr>
        <w:top w:val="none" w:sz="0" w:space="0" w:color="auto"/>
        <w:left w:val="none" w:sz="0" w:space="0" w:color="auto"/>
        <w:bottom w:val="none" w:sz="0" w:space="0" w:color="auto"/>
        <w:right w:val="none" w:sz="0" w:space="0" w:color="auto"/>
      </w:divBdr>
    </w:div>
    <w:div w:id="1859345413">
      <w:bodyDiv w:val="1"/>
      <w:marLeft w:val="0"/>
      <w:marRight w:val="0"/>
      <w:marTop w:val="0"/>
      <w:marBottom w:val="0"/>
      <w:divBdr>
        <w:top w:val="none" w:sz="0" w:space="0" w:color="auto"/>
        <w:left w:val="none" w:sz="0" w:space="0" w:color="auto"/>
        <w:bottom w:val="none" w:sz="0" w:space="0" w:color="auto"/>
        <w:right w:val="none" w:sz="0" w:space="0" w:color="auto"/>
      </w:divBdr>
      <w:divsChild>
        <w:div w:id="445008691">
          <w:marLeft w:val="0"/>
          <w:marRight w:val="0"/>
          <w:marTop w:val="0"/>
          <w:marBottom w:val="0"/>
          <w:divBdr>
            <w:top w:val="none" w:sz="0" w:space="0" w:color="auto"/>
            <w:left w:val="none" w:sz="0" w:space="0" w:color="auto"/>
            <w:bottom w:val="none" w:sz="0" w:space="0" w:color="auto"/>
            <w:right w:val="none" w:sz="0" w:space="0" w:color="auto"/>
          </w:divBdr>
          <w:divsChild>
            <w:div w:id="1074622479">
              <w:marLeft w:val="0"/>
              <w:marRight w:val="0"/>
              <w:marTop w:val="0"/>
              <w:marBottom w:val="0"/>
              <w:divBdr>
                <w:top w:val="none" w:sz="0" w:space="0" w:color="auto"/>
                <w:left w:val="none" w:sz="0" w:space="0" w:color="auto"/>
                <w:bottom w:val="none" w:sz="0" w:space="0" w:color="auto"/>
                <w:right w:val="none" w:sz="0" w:space="0" w:color="auto"/>
              </w:divBdr>
              <w:divsChild>
                <w:div w:id="173835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62739290">
      <w:bodyDiv w:val="1"/>
      <w:marLeft w:val="0"/>
      <w:marRight w:val="0"/>
      <w:marTop w:val="0"/>
      <w:marBottom w:val="0"/>
      <w:divBdr>
        <w:top w:val="none" w:sz="0" w:space="0" w:color="auto"/>
        <w:left w:val="none" w:sz="0" w:space="0" w:color="auto"/>
        <w:bottom w:val="none" w:sz="0" w:space="0" w:color="auto"/>
        <w:right w:val="none" w:sz="0" w:space="0" w:color="auto"/>
      </w:divBdr>
    </w:div>
    <w:div w:id="1867136319">
      <w:bodyDiv w:val="1"/>
      <w:marLeft w:val="0"/>
      <w:marRight w:val="0"/>
      <w:marTop w:val="0"/>
      <w:marBottom w:val="0"/>
      <w:divBdr>
        <w:top w:val="none" w:sz="0" w:space="0" w:color="auto"/>
        <w:left w:val="none" w:sz="0" w:space="0" w:color="auto"/>
        <w:bottom w:val="none" w:sz="0" w:space="0" w:color="auto"/>
        <w:right w:val="none" w:sz="0" w:space="0" w:color="auto"/>
      </w:divBdr>
    </w:div>
    <w:div w:id="1870414842">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8547253">
      <w:bodyDiv w:val="1"/>
      <w:marLeft w:val="0"/>
      <w:marRight w:val="0"/>
      <w:marTop w:val="0"/>
      <w:marBottom w:val="0"/>
      <w:divBdr>
        <w:top w:val="none" w:sz="0" w:space="0" w:color="auto"/>
        <w:left w:val="none" w:sz="0" w:space="0" w:color="auto"/>
        <w:bottom w:val="none" w:sz="0" w:space="0" w:color="auto"/>
        <w:right w:val="none" w:sz="0" w:space="0" w:color="auto"/>
      </w:divBdr>
      <w:divsChild>
        <w:div w:id="1320422507">
          <w:marLeft w:val="0"/>
          <w:marRight w:val="0"/>
          <w:marTop w:val="0"/>
          <w:marBottom w:val="0"/>
          <w:divBdr>
            <w:top w:val="none" w:sz="0" w:space="0" w:color="auto"/>
            <w:left w:val="none" w:sz="0" w:space="0" w:color="auto"/>
            <w:bottom w:val="none" w:sz="0" w:space="0" w:color="auto"/>
            <w:right w:val="none" w:sz="0" w:space="0" w:color="auto"/>
          </w:divBdr>
          <w:divsChild>
            <w:div w:id="1781565">
              <w:marLeft w:val="0"/>
              <w:marRight w:val="0"/>
              <w:marTop w:val="0"/>
              <w:marBottom w:val="0"/>
              <w:divBdr>
                <w:top w:val="none" w:sz="0" w:space="0" w:color="auto"/>
                <w:left w:val="none" w:sz="0" w:space="0" w:color="auto"/>
                <w:bottom w:val="none" w:sz="0" w:space="0" w:color="auto"/>
                <w:right w:val="none" w:sz="0" w:space="0" w:color="auto"/>
              </w:divBdr>
              <w:divsChild>
                <w:div w:id="183861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2813629">
      <w:bodyDiv w:val="1"/>
      <w:marLeft w:val="0"/>
      <w:marRight w:val="0"/>
      <w:marTop w:val="0"/>
      <w:marBottom w:val="0"/>
      <w:divBdr>
        <w:top w:val="none" w:sz="0" w:space="0" w:color="auto"/>
        <w:left w:val="none" w:sz="0" w:space="0" w:color="auto"/>
        <w:bottom w:val="none" w:sz="0" w:space="0" w:color="auto"/>
        <w:right w:val="none" w:sz="0" w:space="0" w:color="auto"/>
      </w:divBdr>
      <w:divsChild>
        <w:div w:id="880746421">
          <w:marLeft w:val="0"/>
          <w:marRight w:val="0"/>
          <w:marTop w:val="0"/>
          <w:marBottom w:val="0"/>
          <w:divBdr>
            <w:top w:val="none" w:sz="0" w:space="0" w:color="auto"/>
            <w:left w:val="none" w:sz="0" w:space="0" w:color="auto"/>
            <w:bottom w:val="none" w:sz="0" w:space="0" w:color="auto"/>
            <w:right w:val="none" w:sz="0" w:space="0" w:color="auto"/>
          </w:divBdr>
          <w:divsChild>
            <w:div w:id="1095440707">
              <w:marLeft w:val="0"/>
              <w:marRight w:val="0"/>
              <w:marTop w:val="0"/>
              <w:marBottom w:val="0"/>
              <w:divBdr>
                <w:top w:val="none" w:sz="0" w:space="0" w:color="auto"/>
                <w:left w:val="none" w:sz="0" w:space="0" w:color="auto"/>
                <w:bottom w:val="none" w:sz="0" w:space="0" w:color="auto"/>
                <w:right w:val="none" w:sz="0" w:space="0" w:color="auto"/>
              </w:divBdr>
              <w:divsChild>
                <w:div w:id="28909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01399414">
      <w:bodyDiv w:val="1"/>
      <w:marLeft w:val="0"/>
      <w:marRight w:val="0"/>
      <w:marTop w:val="0"/>
      <w:marBottom w:val="0"/>
      <w:divBdr>
        <w:top w:val="none" w:sz="0" w:space="0" w:color="auto"/>
        <w:left w:val="none" w:sz="0" w:space="0" w:color="auto"/>
        <w:bottom w:val="none" w:sz="0" w:space="0" w:color="auto"/>
        <w:right w:val="none" w:sz="0" w:space="0" w:color="auto"/>
      </w:divBdr>
      <w:divsChild>
        <w:div w:id="618146839">
          <w:marLeft w:val="0"/>
          <w:marRight w:val="0"/>
          <w:marTop w:val="0"/>
          <w:marBottom w:val="0"/>
          <w:divBdr>
            <w:top w:val="none" w:sz="0" w:space="0" w:color="auto"/>
            <w:left w:val="none" w:sz="0" w:space="0" w:color="auto"/>
            <w:bottom w:val="none" w:sz="0" w:space="0" w:color="auto"/>
            <w:right w:val="none" w:sz="0" w:space="0" w:color="auto"/>
          </w:divBdr>
          <w:divsChild>
            <w:div w:id="64764199">
              <w:marLeft w:val="0"/>
              <w:marRight w:val="0"/>
              <w:marTop w:val="0"/>
              <w:marBottom w:val="0"/>
              <w:divBdr>
                <w:top w:val="none" w:sz="0" w:space="0" w:color="auto"/>
                <w:left w:val="none" w:sz="0" w:space="0" w:color="auto"/>
                <w:bottom w:val="none" w:sz="0" w:space="0" w:color="auto"/>
                <w:right w:val="none" w:sz="0" w:space="0" w:color="auto"/>
              </w:divBdr>
              <w:divsChild>
                <w:div w:id="172467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13539312">
      <w:bodyDiv w:val="1"/>
      <w:marLeft w:val="0"/>
      <w:marRight w:val="0"/>
      <w:marTop w:val="0"/>
      <w:marBottom w:val="0"/>
      <w:divBdr>
        <w:top w:val="none" w:sz="0" w:space="0" w:color="auto"/>
        <w:left w:val="none" w:sz="0" w:space="0" w:color="auto"/>
        <w:bottom w:val="none" w:sz="0" w:space="0" w:color="auto"/>
        <w:right w:val="none" w:sz="0" w:space="0" w:color="auto"/>
      </w:divBdr>
    </w:div>
    <w:div w:id="1916865103">
      <w:bodyDiv w:val="1"/>
      <w:marLeft w:val="0"/>
      <w:marRight w:val="0"/>
      <w:marTop w:val="0"/>
      <w:marBottom w:val="0"/>
      <w:divBdr>
        <w:top w:val="none" w:sz="0" w:space="0" w:color="auto"/>
        <w:left w:val="none" w:sz="0" w:space="0" w:color="auto"/>
        <w:bottom w:val="none" w:sz="0" w:space="0" w:color="auto"/>
        <w:right w:val="none" w:sz="0" w:space="0" w:color="auto"/>
      </w:divBdr>
      <w:divsChild>
        <w:div w:id="139468315">
          <w:marLeft w:val="0"/>
          <w:marRight w:val="0"/>
          <w:marTop w:val="0"/>
          <w:marBottom w:val="0"/>
          <w:divBdr>
            <w:top w:val="none" w:sz="0" w:space="0" w:color="auto"/>
            <w:left w:val="none" w:sz="0" w:space="0" w:color="auto"/>
            <w:bottom w:val="none" w:sz="0" w:space="0" w:color="auto"/>
            <w:right w:val="none" w:sz="0" w:space="0" w:color="auto"/>
          </w:divBdr>
          <w:divsChild>
            <w:div w:id="1099838728">
              <w:marLeft w:val="0"/>
              <w:marRight w:val="0"/>
              <w:marTop w:val="0"/>
              <w:marBottom w:val="0"/>
              <w:divBdr>
                <w:top w:val="none" w:sz="0" w:space="0" w:color="auto"/>
                <w:left w:val="none" w:sz="0" w:space="0" w:color="auto"/>
                <w:bottom w:val="none" w:sz="0" w:space="0" w:color="auto"/>
                <w:right w:val="none" w:sz="0" w:space="0" w:color="auto"/>
              </w:divBdr>
              <w:divsChild>
                <w:div w:id="165297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7413">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1941093">
      <w:bodyDiv w:val="1"/>
      <w:marLeft w:val="0"/>
      <w:marRight w:val="0"/>
      <w:marTop w:val="0"/>
      <w:marBottom w:val="0"/>
      <w:divBdr>
        <w:top w:val="none" w:sz="0" w:space="0" w:color="auto"/>
        <w:left w:val="none" w:sz="0" w:space="0" w:color="auto"/>
        <w:bottom w:val="none" w:sz="0" w:space="0" w:color="auto"/>
        <w:right w:val="none" w:sz="0" w:space="0" w:color="auto"/>
      </w:divBdr>
    </w:div>
    <w:div w:id="1922980397">
      <w:bodyDiv w:val="1"/>
      <w:marLeft w:val="0"/>
      <w:marRight w:val="0"/>
      <w:marTop w:val="0"/>
      <w:marBottom w:val="0"/>
      <w:divBdr>
        <w:top w:val="none" w:sz="0" w:space="0" w:color="auto"/>
        <w:left w:val="none" w:sz="0" w:space="0" w:color="auto"/>
        <w:bottom w:val="none" w:sz="0" w:space="0" w:color="auto"/>
        <w:right w:val="none" w:sz="0" w:space="0" w:color="auto"/>
      </w:divBdr>
      <w:divsChild>
        <w:div w:id="1588878702">
          <w:marLeft w:val="0"/>
          <w:marRight w:val="0"/>
          <w:marTop w:val="0"/>
          <w:marBottom w:val="0"/>
          <w:divBdr>
            <w:top w:val="none" w:sz="0" w:space="0" w:color="auto"/>
            <w:left w:val="none" w:sz="0" w:space="0" w:color="auto"/>
            <w:bottom w:val="none" w:sz="0" w:space="0" w:color="auto"/>
            <w:right w:val="none" w:sz="0" w:space="0" w:color="auto"/>
          </w:divBdr>
          <w:divsChild>
            <w:div w:id="1678998259">
              <w:marLeft w:val="0"/>
              <w:marRight w:val="0"/>
              <w:marTop w:val="0"/>
              <w:marBottom w:val="0"/>
              <w:divBdr>
                <w:top w:val="none" w:sz="0" w:space="0" w:color="auto"/>
                <w:left w:val="none" w:sz="0" w:space="0" w:color="auto"/>
                <w:bottom w:val="none" w:sz="0" w:space="0" w:color="auto"/>
                <w:right w:val="none" w:sz="0" w:space="0" w:color="auto"/>
              </w:divBdr>
              <w:divsChild>
                <w:div w:id="628052480">
                  <w:marLeft w:val="0"/>
                  <w:marRight w:val="0"/>
                  <w:marTop w:val="0"/>
                  <w:marBottom w:val="0"/>
                  <w:divBdr>
                    <w:top w:val="none" w:sz="0" w:space="0" w:color="auto"/>
                    <w:left w:val="none" w:sz="0" w:space="0" w:color="auto"/>
                    <w:bottom w:val="none" w:sz="0" w:space="0" w:color="auto"/>
                    <w:right w:val="none" w:sz="0" w:space="0" w:color="auto"/>
                  </w:divBdr>
                  <w:divsChild>
                    <w:div w:id="6901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40136079">
      <w:bodyDiv w:val="1"/>
      <w:marLeft w:val="0"/>
      <w:marRight w:val="0"/>
      <w:marTop w:val="0"/>
      <w:marBottom w:val="0"/>
      <w:divBdr>
        <w:top w:val="none" w:sz="0" w:space="0" w:color="auto"/>
        <w:left w:val="none" w:sz="0" w:space="0" w:color="auto"/>
        <w:bottom w:val="none" w:sz="0" w:space="0" w:color="auto"/>
        <w:right w:val="none" w:sz="0" w:space="0" w:color="auto"/>
      </w:divBdr>
    </w:div>
    <w:div w:id="1946645983">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61766403">
      <w:bodyDiv w:val="1"/>
      <w:marLeft w:val="0"/>
      <w:marRight w:val="0"/>
      <w:marTop w:val="0"/>
      <w:marBottom w:val="0"/>
      <w:divBdr>
        <w:top w:val="none" w:sz="0" w:space="0" w:color="auto"/>
        <w:left w:val="none" w:sz="0" w:space="0" w:color="auto"/>
        <w:bottom w:val="none" w:sz="0" w:space="0" w:color="auto"/>
        <w:right w:val="none" w:sz="0" w:space="0" w:color="auto"/>
      </w:divBdr>
      <w:divsChild>
        <w:div w:id="1120680967">
          <w:marLeft w:val="0"/>
          <w:marRight w:val="0"/>
          <w:marTop w:val="0"/>
          <w:marBottom w:val="0"/>
          <w:divBdr>
            <w:top w:val="none" w:sz="0" w:space="0" w:color="auto"/>
            <w:left w:val="none" w:sz="0" w:space="0" w:color="auto"/>
            <w:bottom w:val="none" w:sz="0" w:space="0" w:color="auto"/>
            <w:right w:val="none" w:sz="0" w:space="0" w:color="auto"/>
          </w:divBdr>
          <w:divsChild>
            <w:div w:id="1651863291">
              <w:marLeft w:val="0"/>
              <w:marRight w:val="0"/>
              <w:marTop w:val="0"/>
              <w:marBottom w:val="0"/>
              <w:divBdr>
                <w:top w:val="none" w:sz="0" w:space="0" w:color="auto"/>
                <w:left w:val="none" w:sz="0" w:space="0" w:color="auto"/>
                <w:bottom w:val="none" w:sz="0" w:space="0" w:color="auto"/>
                <w:right w:val="none" w:sz="0" w:space="0" w:color="auto"/>
              </w:divBdr>
              <w:divsChild>
                <w:div w:id="19910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849593">
      <w:bodyDiv w:val="1"/>
      <w:marLeft w:val="0"/>
      <w:marRight w:val="0"/>
      <w:marTop w:val="0"/>
      <w:marBottom w:val="0"/>
      <w:divBdr>
        <w:top w:val="none" w:sz="0" w:space="0" w:color="auto"/>
        <w:left w:val="none" w:sz="0" w:space="0" w:color="auto"/>
        <w:bottom w:val="none" w:sz="0" w:space="0" w:color="auto"/>
        <w:right w:val="none" w:sz="0" w:space="0" w:color="auto"/>
      </w:divBdr>
    </w:div>
    <w:div w:id="1970353878">
      <w:bodyDiv w:val="1"/>
      <w:marLeft w:val="0"/>
      <w:marRight w:val="0"/>
      <w:marTop w:val="0"/>
      <w:marBottom w:val="0"/>
      <w:divBdr>
        <w:top w:val="none" w:sz="0" w:space="0" w:color="auto"/>
        <w:left w:val="none" w:sz="0" w:space="0" w:color="auto"/>
        <w:bottom w:val="none" w:sz="0" w:space="0" w:color="auto"/>
        <w:right w:val="none" w:sz="0" w:space="0" w:color="auto"/>
      </w:divBdr>
      <w:divsChild>
        <w:div w:id="1688555305">
          <w:marLeft w:val="0"/>
          <w:marRight w:val="0"/>
          <w:marTop w:val="0"/>
          <w:marBottom w:val="0"/>
          <w:divBdr>
            <w:top w:val="none" w:sz="0" w:space="0" w:color="auto"/>
            <w:left w:val="none" w:sz="0" w:space="0" w:color="auto"/>
            <w:bottom w:val="none" w:sz="0" w:space="0" w:color="auto"/>
            <w:right w:val="none" w:sz="0" w:space="0" w:color="auto"/>
          </w:divBdr>
          <w:divsChild>
            <w:div w:id="1499922895">
              <w:marLeft w:val="0"/>
              <w:marRight w:val="0"/>
              <w:marTop w:val="0"/>
              <w:marBottom w:val="0"/>
              <w:divBdr>
                <w:top w:val="none" w:sz="0" w:space="0" w:color="auto"/>
                <w:left w:val="none" w:sz="0" w:space="0" w:color="auto"/>
                <w:bottom w:val="none" w:sz="0" w:space="0" w:color="auto"/>
                <w:right w:val="none" w:sz="0" w:space="0" w:color="auto"/>
              </w:divBdr>
              <w:divsChild>
                <w:div w:id="35188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1993946580">
      <w:bodyDiv w:val="1"/>
      <w:marLeft w:val="0"/>
      <w:marRight w:val="0"/>
      <w:marTop w:val="0"/>
      <w:marBottom w:val="0"/>
      <w:divBdr>
        <w:top w:val="none" w:sz="0" w:space="0" w:color="auto"/>
        <w:left w:val="none" w:sz="0" w:space="0" w:color="auto"/>
        <w:bottom w:val="none" w:sz="0" w:space="0" w:color="auto"/>
        <w:right w:val="none" w:sz="0" w:space="0" w:color="auto"/>
      </w:divBdr>
    </w:div>
    <w:div w:id="2006545421">
      <w:bodyDiv w:val="1"/>
      <w:marLeft w:val="0"/>
      <w:marRight w:val="0"/>
      <w:marTop w:val="0"/>
      <w:marBottom w:val="0"/>
      <w:divBdr>
        <w:top w:val="none" w:sz="0" w:space="0" w:color="auto"/>
        <w:left w:val="none" w:sz="0" w:space="0" w:color="auto"/>
        <w:bottom w:val="none" w:sz="0" w:space="0" w:color="auto"/>
        <w:right w:val="none" w:sz="0" w:space="0" w:color="auto"/>
      </w:divBdr>
    </w:div>
    <w:div w:id="2008094360">
      <w:bodyDiv w:val="1"/>
      <w:marLeft w:val="0"/>
      <w:marRight w:val="0"/>
      <w:marTop w:val="0"/>
      <w:marBottom w:val="0"/>
      <w:divBdr>
        <w:top w:val="none" w:sz="0" w:space="0" w:color="auto"/>
        <w:left w:val="none" w:sz="0" w:space="0" w:color="auto"/>
        <w:bottom w:val="none" w:sz="0" w:space="0" w:color="auto"/>
        <w:right w:val="none" w:sz="0" w:space="0" w:color="auto"/>
      </w:divBdr>
      <w:divsChild>
        <w:div w:id="1401715257">
          <w:marLeft w:val="0"/>
          <w:marRight w:val="0"/>
          <w:marTop w:val="0"/>
          <w:marBottom w:val="0"/>
          <w:divBdr>
            <w:top w:val="none" w:sz="0" w:space="0" w:color="auto"/>
            <w:left w:val="none" w:sz="0" w:space="0" w:color="auto"/>
            <w:bottom w:val="none" w:sz="0" w:space="0" w:color="auto"/>
            <w:right w:val="none" w:sz="0" w:space="0" w:color="auto"/>
          </w:divBdr>
          <w:divsChild>
            <w:div w:id="1839882089">
              <w:marLeft w:val="0"/>
              <w:marRight w:val="0"/>
              <w:marTop w:val="0"/>
              <w:marBottom w:val="0"/>
              <w:divBdr>
                <w:top w:val="none" w:sz="0" w:space="0" w:color="auto"/>
                <w:left w:val="none" w:sz="0" w:space="0" w:color="auto"/>
                <w:bottom w:val="none" w:sz="0" w:space="0" w:color="auto"/>
                <w:right w:val="none" w:sz="0" w:space="0" w:color="auto"/>
              </w:divBdr>
              <w:divsChild>
                <w:div w:id="107979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2101632">
      <w:bodyDiv w:val="1"/>
      <w:marLeft w:val="0"/>
      <w:marRight w:val="0"/>
      <w:marTop w:val="0"/>
      <w:marBottom w:val="0"/>
      <w:divBdr>
        <w:top w:val="none" w:sz="0" w:space="0" w:color="auto"/>
        <w:left w:val="none" w:sz="0" w:space="0" w:color="auto"/>
        <w:bottom w:val="none" w:sz="0" w:space="0" w:color="auto"/>
        <w:right w:val="none" w:sz="0" w:space="0" w:color="auto"/>
      </w:divBdr>
      <w:divsChild>
        <w:div w:id="383528956">
          <w:marLeft w:val="0"/>
          <w:marRight w:val="0"/>
          <w:marTop w:val="0"/>
          <w:marBottom w:val="0"/>
          <w:divBdr>
            <w:top w:val="none" w:sz="0" w:space="0" w:color="auto"/>
            <w:left w:val="none" w:sz="0" w:space="0" w:color="auto"/>
            <w:bottom w:val="none" w:sz="0" w:space="0" w:color="auto"/>
            <w:right w:val="none" w:sz="0" w:space="0" w:color="auto"/>
          </w:divBdr>
          <w:divsChild>
            <w:div w:id="1178352087">
              <w:marLeft w:val="0"/>
              <w:marRight w:val="0"/>
              <w:marTop w:val="0"/>
              <w:marBottom w:val="0"/>
              <w:divBdr>
                <w:top w:val="none" w:sz="0" w:space="0" w:color="auto"/>
                <w:left w:val="none" w:sz="0" w:space="0" w:color="auto"/>
                <w:bottom w:val="none" w:sz="0" w:space="0" w:color="auto"/>
                <w:right w:val="none" w:sz="0" w:space="0" w:color="auto"/>
              </w:divBdr>
              <w:divsChild>
                <w:div w:id="6642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47485134">
      <w:bodyDiv w:val="1"/>
      <w:marLeft w:val="0"/>
      <w:marRight w:val="0"/>
      <w:marTop w:val="0"/>
      <w:marBottom w:val="0"/>
      <w:divBdr>
        <w:top w:val="none" w:sz="0" w:space="0" w:color="auto"/>
        <w:left w:val="none" w:sz="0" w:space="0" w:color="auto"/>
        <w:bottom w:val="none" w:sz="0" w:space="0" w:color="auto"/>
        <w:right w:val="none" w:sz="0" w:space="0" w:color="auto"/>
      </w:divBdr>
    </w:div>
    <w:div w:id="205121956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60282888">
      <w:bodyDiv w:val="1"/>
      <w:marLeft w:val="0"/>
      <w:marRight w:val="0"/>
      <w:marTop w:val="0"/>
      <w:marBottom w:val="0"/>
      <w:divBdr>
        <w:top w:val="none" w:sz="0" w:space="0" w:color="auto"/>
        <w:left w:val="none" w:sz="0" w:space="0" w:color="auto"/>
        <w:bottom w:val="none" w:sz="0" w:space="0" w:color="auto"/>
        <w:right w:val="none" w:sz="0" w:space="0" w:color="auto"/>
      </w:divBdr>
    </w:div>
    <w:div w:id="2064476526">
      <w:bodyDiv w:val="1"/>
      <w:marLeft w:val="0"/>
      <w:marRight w:val="0"/>
      <w:marTop w:val="0"/>
      <w:marBottom w:val="0"/>
      <w:divBdr>
        <w:top w:val="none" w:sz="0" w:space="0" w:color="auto"/>
        <w:left w:val="none" w:sz="0" w:space="0" w:color="auto"/>
        <w:bottom w:val="none" w:sz="0" w:space="0" w:color="auto"/>
        <w:right w:val="none" w:sz="0" w:space="0" w:color="auto"/>
      </w:divBdr>
      <w:divsChild>
        <w:div w:id="125322703">
          <w:marLeft w:val="0"/>
          <w:marRight w:val="0"/>
          <w:marTop w:val="0"/>
          <w:marBottom w:val="0"/>
          <w:divBdr>
            <w:top w:val="none" w:sz="0" w:space="0" w:color="auto"/>
            <w:left w:val="none" w:sz="0" w:space="0" w:color="auto"/>
            <w:bottom w:val="none" w:sz="0" w:space="0" w:color="auto"/>
            <w:right w:val="none" w:sz="0" w:space="0" w:color="auto"/>
          </w:divBdr>
        </w:div>
        <w:div w:id="597297703">
          <w:marLeft w:val="0"/>
          <w:marRight w:val="0"/>
          <w:marTop w:val="0"/>
          <w:marBottom w:val="0"/>
          <w:divBdr>
            <w:top w:val="none" w:sz="0" w:space="0" w:color="auto"/>
            <w:left w:val="none" w:sz="0" w:space="0" w:color="auto"/>
            <w:bottom w:val="none" w:sz="0" w:space="0" w:color="auto"/>
            <w:right w:val="none" w:sz="0" w:space="0" w:color="auto"/>
          </w:divBdr>
        </w:div>
        <w:div w:id="263270617">
          <w:marLeft w:val="0"/>
          <w:marRight w:val="0"/>
          <w:marTop w:val="0"/>
          <w:marBottom w:val="0"/>
          <w:divBdr>
            <w:top w:val="none" w:sz="0" w:space="0" w:color="auto"/>
            <w:left w:val="none" w:sz="0" w:space="0" w:color="auto"/>
            <w:bottom w:val="none" w:sz="0" w:space="0" w:color="auto"/>
            <w:right w:val="none" w:sz="0" w:space="0" w:color="auto"/>
          </w:divBdr>
        </w:div>
      </w:divsChild>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7974896">
      <w:bodyDiv w:val="1"/>
      <w:marLeft w:val="0"/>
      <w:marRight w:val="0"/>
      <w:marTop w:val="0"/>
      <w:marBottom w:val="0"/>
      <w:divBdr>
        <w:top w:val="none" w:sz="0" w:space="0" w:color="auto"/>
        <w:left w:val="none" w:sz="0" w:space="0" w:color="auto"/>
        <w:bottom w:val="none" w:sz="0" w:space="0" w:color="auto"/>
        <w:right w:val="none" w:sz="0" w:space="0" w:color="auto"/>
      </w:divBdr>
      <w:divsChild>
        <w:div w:id="623661655">
          <w:marLeft w:val="0"/>
          <w:marRight w:val="0"/>
          <w:marTop w:val="0"/>
          <w:marBottom w:val="0"/>
          <w:divBdr>
            <w:top w:val="none" w:sz="0" w:space="0" w:color="auto"/>
            <w:left w:val="none" w:sz="0" w:space="0" w:color="auto"/>
            <w:bottom w:val="none" w:sz="0" w:space="0" w:color="auto"/>
            <w:right w:val="none" w:sz="0" w:space="0" w:color="auto"/>
          </w:divBdr>
          <w:divsChild>
            <w:div w:id="1636064914">
              <w:marLeft w:val="0"/>
              <w:marRight w:val="0"/>
              <w:marTop w:val="0"/>
              <w:marBottom w:val="0"/>
              <w:divBdr>
                <w:top w:val="none" w:sz="0" w:space="0" w:color="auto"/>
                <w:left w:val="none" w:sz="0" w:space="0" w:color="auto"/>
                <w:bottom w:val="none" w:sz="0" w:space="0" w:color="auto"/>
                <w:right w:val="none" w:sz="0" w:space="0" w:color="auto"/>
              </w:divBdr>
              <w:divsChild>
                <w:div w:id="184912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27597">
      <w:bodyDiv w:val="1"/>
      <w:marLeft w:val="0"/>
      <w:marRight w:val="0"/>
      <w:marTop w:val="0"/>
      <w:marBottom w:val="0"/>
      <w:divBdr>
        <w:top w:val="none" w:sz="0" w:space="0" w:color="auto"/>
        <w:left w:val="none" w:sz="0" w:space="0" w:color="auto"/>
        <w:bottom w:val="none" w:sz="0" w:space="0" w:color="auto"/>
        <w:right w:val="none" w:sz="0" w:space="0" w:color="auto"/>
      </w:divBdr>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2369535">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1270281">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101246412">
      <w:bodyDiv w:val="1"/>
      <w:marLeft w:val="0"/>
      <w:marRight w:val="0"/>
      <w:marTop w:val="0"/>
      <w:marBottom w:val="0"/>
      <w:divBdr>
        <w:top w:val="none" w:sz="0" w:space="0" w:color="auto"/>
        <w:left w:val="none" w:sz="0" w:space="0" w:color="auto"/>
        <w:bottom w:val="none" w:sz="0" w:space="0" w:color="auto"/>
        <w:right w:val="none" w:sz="0" w:space="0" w:color="auto"/>
      </w:divBdr>
    </w:div>
    <w:div w:id="2104182099">
      <w:bodyDiv w:val="1"/>
      <w:marLeft w:val="0"/>
      <w:marRight w:val="0"/>
      <w:marTop w:val="0"/>
      <w:marBottom w:val="0"/>
      <w:divBdr>
        <w:top w:val="none" w:sz="0" w:space="0" w:color="auto"/>
        <w:left w:val="none" w:sz="0" w:space="0" w:color="auto"/>
        <w:bottom w:val="none" w:sz="0" w:space="0" w:color="auto"/>
        <w:right w:val="none" w:sz="0" w:space="0" w:color="auto"/>
      </w:divBdr>
    </w:div>
    <w:div w:id="2127776008">
      <w:bodyDiv w:val="1"/>
      <w:marLeft w:val="0"/>
      <w:marRight w:val="0"/>
      <w:marTop w:val="0"/>
      <w:marBottom w:val="0"/>
      <w:divBdr>
        <w:top w:val="none" w:sz="0" w:space="0" w:color="auto"/>
        <w:left w:val="none" w:sz="0" w:space="0" w:color="auto"/>
        <w:bottom w:val="none" w:sz="0" w:space="0" w:color="auto"/>
        <w:right w:val="none" w:sz="0" w:space="0" w:color="auto"/>
      </w:divBdr>
      <w:divsChild>
        <w:div w:id="662128194">
          <w:marLeft w:val="0"/>
          <w:marRight w:val="0"/>
          <w:marTop w:val="0"/>
          <w:marBottom w:val="0"/>
          <w:divBdr>
            <w:top w:val="none" w:sz="0" w:space="0" w:color="auto"/>
            <w:left w:val="none" w:sz="0" w:space="0" w:color="auto"/>
            <w:bottom w:val="none" w:sz="0" w:space="0" w:color="auto"/>
            <w:right w:val="none" w:sz="0" w:space="0" w:color="auto"/>
          </w:divBdr>
          <w:divsChild>
            <w:div w:id="839152082">
              <w:marLeft w:val="0"/>
              <w:marRight w:val="0"/>
              <w:marTop w:val="0"/>
              <w:marBottom w:val="0"/>
              <w:divBdr>
                <w:top w:val="none" w:sz="0" w:space="0" w:color="auto"/>
                <w:left w:val="none" w:sz="0" w:space="0" w:color="auto"/>
                <w:bottom w:val="none" w:sz="0" w:space="0" w:color="auto"/>
                <w:right w:val="none" w:sz="0" w:space="0" w:color="auto"/>
              </w:divBdr>
              <w:divsChild>
                <w:div w:id="106241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35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hyperlink" Target="https://cdn.dal.ca/content/dam/dalhousie/pdf/research-services/REB/Protecting%20Electronically%20Stored%20Personally%20Identifiable%20Research%20Data.pdf" TargetMode="External"/><Relationship Id="rId84" Type="http://schemas.openxmlformats.org/officeDocument/2006/relationships/image" Target="media/image42.png"/><Relationship Id="rId138" Type="http://schemas.openxmlformats.org/officeDocument/2006/relationships/image" Target="media/image96.gif"/><Relationship Id="rId107" Type="http://schemas.openxmlformats.org/officeDocument/2006/relationships/image" Target="media/image65.png"/><Relationship Id="rId11" Type="http://schemas.openxmlformats.org/officeDocument/2006/relationships/image" Target="media/image1.png"/><Relationship Id="rId32" Type="http://schemas.openxmlformats.org/officeDocument/2006/relationships/image" Target="media/image21.png"/><Relationship Id="rId53" Type="http://schemas.openxmlformats.org/officeDocument/2006/relationships/hyperlink" Target="http://www.pre.ethics.gc.ca/eng/policy-politique_tcps2-eptc2_2018.html" TargetMode="External"/><Relationship Id="rId74" Type="http://schemas.openxmlformats.org/officeDocument/2006/relationships/hyperlink" Target="http://www.pre.ethics.gc.ca/eng/tcps2-eptc2_2018_chapter11-chapitre11.html" TargetMode="External"/><Relationship Id="rId128" Type="http://schemas.openxmlformats.org/officeDocument/2006/relationships/image" Target="media/image86.gif"/><Relationship Id="rId149" Type="http://schemas.openxmlformats.org/officeDocument/2006/relationships/image" Target="media/image107.gif"/><Relationship Id="rId5" Type="http://schemas.openxmlformats.org/officeDocument/2006/relationships/webSettings" Target="webSettings.xml"/><Relationship Id="rId95" Type="http://schemas.openxmlformats.org/officeDocument/2006/relationships/image" Target="media/image5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hyperlink" Target="https://novascotia.ca/coms/families/changestoCFSA/Duty-to-Report.pdf" TargetMode="External"/><Relationship Id="rId69" Type="http://schemas.openxmlformats.org/officeDocument/2006/relationships/hyperlink" Target="http://www.pre.ethics.gc.ca/eng/tcps2-eptc2_2018_chapter9-chapitre9.html" TargetMode="External"/><Relationship Id="rId113" Type="http://schemas.openxmlformats.org/officeDocument/2006/relationships/image" Target="media/image71.png"/><Relationship Id="rId118" Type="http://schemas.openxmlformats.org/officeDocument/2006/relationships/image" Target="media/image76.png"/><Relationship Id="rId134" Type="http://schemas.openxmlformats.org/officeDocument/2006/relationships/image" Target="media/image92.gif"/><Relationship Id="rId139" Type="http://schemas.openxmlformats.org/officeDocument/2006/relationships/image" Target="media/image97.gif"/><Relationship Id="rId80" Type="http://schemas.openxmlformats.org/officeDocument/2006/relationships/hyperlink" Target="mailto:sbrooks@cs.dal.ca" TargetMode="External"/><Relationship Id="rId85" Type="http://schemas.openxmlformats.org/officeDocument/2006/relationships/image" Target="media/image43.png"/><Relationship Id="rId150" Type="http://schemas.openxmlformats.org/officeDocument/2006/relationships/image" Target="media/image108.gif"/><Relationship Id="rId155" Type="http://schemas.openxmlformats.org/officeDocument/2006/relationships/theme" Target="theme/theme1.xml"/><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hyperlink" Target="https://cdn.dal.ca/content/dam/dalhousie/pdf/research-services/REB/Dal%20REB%20Application%20Instructions%20-%20Prospective%20Research%20%20v2021-02.pdf" TargetMode="External"/><Relationship Id="rId103" Type="http://schemas.openxmlformats.org/officeDocument/2006/relationships/image" Target="media/image61.png"/><Relationship Id="rId108" Type="http://schemas.openxmlformats.org/officeDocument/2006/relationships/image" Target="media/image66.png"/><Relationship Id="rId124" Type="http://schemas.openxmlformats.org/officeDocument/2006/relationships/image" Target="media/image82.png"/><Relationship Id="rId129" Type="http://schemas.openxmlformats.org/officeDocument/2006/relationships/image" Target="media/image87.gif"/><Relationship Id="rId54" Type="http://schemas.openxmlformats.org/officeDocument/2006/relationships/hyperlink" Target="http://www.dal.ca/dept/university_secretariat/policies/human-rights---equity/ethical-conduct-of-research-involving-humans-policy.html" TargetMode="External"/><Relationship Id="rId70" Type="http://schemas.openxmlformats.org/officeDocument/2006/relationships/hyperlink" Target="http://www.pre.ethics.gc.ca/eng/tcps2-eptc2_2018_chapter9-chapitre9.html" TargetMode="External"/><Relationship Id="rId75" Type="http://schemas.openxmlformats.org/officeDocument/2006/relationships/hyperlink" Target="http://novascotia.ca/dhw/phia/" TargetMode="External"/><Relationship Id="rId91" Type="http://schemas.openxmlformats.org/officeDocument/2006/relationships/image" Target="media/image49.png"/><Relationship Id="rId96" Type="http://schemas.openxmlformats.org/officeDocument/2006/relationships/image" Target="media/image54.png"/><Relationship Id="rId140" Type="http://schemas.openxmlformats.org/officeDocument/2006/relationships/image" Target="media/image98.gif"/><Relationship Id="rId145" Type="http://schemas.openxmlformats.org/officeDocument/2006/relationships/image" Target="media/image103.gi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hyperlink" Target="http://dx.doi.org/10.1007/978-1-4471-2804-5_6" TargetMode="External"/><Relationship Id="rId114" Type="http://schemas.openxmlformats.org/officeDocument/2006/relationships/image" Target="media/image72.png"/><Relationship Id="rId119" Type="http://schemas.openxmlformats.org/officeDocument/2006/relationships/image" Target="media/image77.png"/><Relationship Id="rId44" Type="http://schemas.openxmlformats.org/officeDocument/2006/relationships/image" Target="media/image33.png"/><Relationship Id="rId60" Type="http://schemas.openxmlformats.org/officeDocument/2006/relationships/hyperlink" Target="file:///C:\Users\jense\AppData\Local\Microsoft\Windows\INetCache\Content.Outlook\JB2CA928\&#61607;%09https:\www.yorku.ca\mack\RN-Counterbalancing.html" TargetMode="External"/><Relationship Id="rId65" Type="http://schemas.openxmlformats.org/officeDocument/2006/relationships/hyperlink" Target="https://nslegislature.ca/sites/default/files/legc/statutes/adult%20protection.pdf" TargetMode="External"/><Relationship Id="rId81" Type="http://schemas.openxmlformats.org/officeDocument/2006/relationships/hyperlink" Target="mailto:sbrooks@cs.dal.ca" TargetMode="External"/><Relationship Id="rId86" Type="http://schemas.openxmlformats.org/officeDocument/2006/relationships/image" Target="media/image44.png"/><Relationship Id="rId130" Type="http://schemas.openxmlformats.org/officeDocument/2006/relationships/image" Target="media/image88.gif"/><Relationship Id="rId135" Type="http://schemas.openxmlformats.org/officeDocument/2006/relationships/image" Target="media/image93.gif"/><Relationship Id="rId151" Type="http://schemas.openxmlformats.org/officeDocument/2006/relationships/image" Target="media/image109.gif"/><Relationship Id="rId13" Type="http://schemas.openxmlformats.org/officeDocument/2006/relationships/image" Target="media/image3.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67.png"/><Relationship Id="rId34" Type="http://schemas.openxmlformats.org/officeDocument/2006/relationships/image" Target="media/image23.png"/><Relationship Id="rId50" Type="http://schemas.openxmlformats.org/officeDocument/2006/relationships/hyperlink" Target="http://dx.doi.org/10.1109/TVCG.2014.2346298" TargetMode="External"/><Relationship Id="rId55" Type="http://schemas.openxmlformats.org/officeDocument/2006/relationships/hyperlink" Target="http://tcps2core.ca/welcome" TargetMode="External"/><Relationship Id="rId76" Type="http://schemas.openxmlformats.org/officeDocument/2006/relationships/hyperlink" Target="https://cdn.dal.ca/content/dam/dalhousie/pdf/research-services/REB/Dal%20REB%20Application%20Instructions%20-%20Prospective%20Research%20%20v2021-02.pdf" TargetMode="External"/><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image" Target="media/image78.png"/><Relationship Id="rId125" Type="http://schemas.openxmlformats.org/officeDocument/2006/relationships/image" Target="media/image83.png"/><Relationship Id="rId141" Type="http://schemas.openxmlformats.org/officeDocument/2006/relationships/image" Target="media/image99.gif"/><Relationship Id="rId146" Type="http://schemas.openxmlformats.org/officeDocument/2006/relationships/image" Target="media/image104.gif"/><Relationship Id="rId7" Type="http://schemas.openxmlformats.org/officeDocument/2006/relationships/endnotes" Target="endnotes.xml"/><Relationship Id="rId71" Type="http://schemas.openxmlformats.org/officeDocument/2006/relationships/hyperlink" Target="https://www.cbu.ca/indigenous-affairs/mikmaw-ethics-watch/" TargetMode="External"/><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cdn.dal.ca/content/dam/dalhousie/pdf/research-services/REB/Dal%20REB%20Application%20Instructions%20-%20Prospective%20Research%20%20v2021-02.pdf" TargetMode="External"/><Relationship Id="rId87" Type="http://schemas.openxmlformats.org/officeDocument/2006/relationships/image" Target="media/image45.png"/><Relationship Id="rId110" Type="http://schemas.openxmlformats.org/officeDocument/2006/relationships/image" Target="media/image68.png"/><Relationship Id="rId115" Type="http://schemas.openxmlformats.org/officeDocument/2006/relationships/image" Target="media/image73.png"/><Relationship Id="rId131" Type="http://schemas.openxmlformats.org/officeDocument/2006/relationships/image" Target="media/image89.gif"/><Relationship Id="rId136" Type="http://schemas.openxmlformats.org/officeDocument/2006/relationships/image" Target="media/image94.gif"/><Relationship Id="rId61" Type="http://schemas.openxmlformats.org/officeDocument/2006/relationships/hyperlink" Target="http://www.pre.ethics.gc.ca/eng/tcps2-eptc2_2018_chapter3-chapitre3.html" TargetMode="External"/><Relationship Id="rId82" Type="http://schemas.openxmlformats.org/officeDocument/2006/relationships/image" Target="media/image40.jpeg"/><Relationship Id="rId152" Type="http://schemas.openxmlformats.org/officeDocument/2006/relationships/header" Target="header2.xml"/><Relationship Id="rId19" Type="http://schemas.openxmlformats.org/officeDocument/2006/relationships/image" Target="media/image8.png"/><Relationship Id="rId14" Type="http://schemas.openxmlformats.org/officeDocument/2006/relationships/hyperlink" Target="https://expertphotography.com/remove-chromatic-aberration-photoshop/"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www.pre.ethics.gc.ca/eng/policy-politique_tcps2-eptc2_2018.html" TargetMode="External"/><Relationship Id="rId77" Type="http://schemas.openxmlformats.org/officeDocument/2006/relationships/hyperlink" Target="https://www.dal.ca/dept/research-services/responsible-conduct-/research-ethics-/resources-.html" TargetMode="External"/><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image" Target="media/image84.png"/><Relationship Id="rId147" Type="http://schemas.openxmlformats.org/officeDocument/2006/relationships/image" Target="media/image105.gif"/><Relationship Id="rId8" Type="http://schemas.openxmlformats.org/officeDocument/2006/relationships/header" Target="header1.xml"/><Relationship Id="rId51" Type="http://schemas.openxmlformats.org/officeDocument/2006/relationships/image" Target="media/image38.emf"/><Relationship Id="rId72" Type="http://schemas.openxmlformats.org/officeDocument/2006/relationships/hyperlink" Target="https://ethics.gc.ca/eng/tcps2-eptc2_2018_chapter9-chapitre9.html" TargetMode="External"/><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image" Target="media/image79.png"/><Relationship Id="rId142" Type="http://schemas.openxmlformats.org/officeDocument/2006/relationships/image" Target="media/image100.gif"/><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hyperlink" Target="http://www.dal.ca/dept/university_secretariat/policies/governance/protection-of-personal-information-policy-.html" TargetMode="External"/><Relationship Id="rId116" Type="http://schemas.openxmlformats.org/officeDocument/2006/relationships/image" Target="media/image74.png"/><Relationship Id="rId137" Type="http://schemas.openxmlformats.org/officeDocument/2006/relationships/image" Target="media/image95.gif"/><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hyperlink" Target="http://www.pre.ethics.gc.ca/eng/tcps2-eptc2_2018_chapter5-chapitre5.html" TargetMode="External"/><Relationship Id="rId83" Type="http://schemas.openxmlformats.org/officeDocument/2006/relationships/image" Target="media/image41.png"/><Relationship Id="rId88" Type="http://schemas.openxmlformats.org/officeDocument/2006/relationships/image" Target="media/image46.png"/><Relationship Id="rId111" Type="http://schemas.openxmlformats.org/officeDocument/2006/relationships/image" Target="media/image69.png"/><Relationship Id="rId132" Type="http://schemas.openxmlformats.org/officeDocument/2006/relationships/image" Target="media/image90.gif"/><Relationship Id="rId153"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hyperlink" Target="http://www.dal.ca/dept/university_secretariat/policies/human-rights---equity/ethical-conduct-of-research-involving-humans-policy.html" TargetMode="External"/><Relationship Id="rId106" Type="http://schemas.openxmlformats.org/officeDocument/2006/relationships/image" Target="media/image64.png"/><Relationship Id="rId127" Type="http://schemas.openxmlformats.org/officeDocument/2006/relationships/image" Target="media/image85.png"/><Relationship Id="rId10" Type="http://schemas.openxmlformats.org/officeDocument/2006/relationships/footer" Target="footer2.xml"/><Relationship Id="rId31" Type="http://schemas.openxmlformats.org/officeDocument/2006/relationships/image" Target="media/image20.png"/><Relationship Id="rId52" Type="http://schemas.openxmlformats.org/officeDocument/2006/relationships/hyperlink" Target="https://cdn.dal.ca/content/dam/dalhousie/pdf/research-services/REB/Dal%20REB%20Application%20Instructions%20-%20Prospective%20Research%20%20v2021-02.pdf" TargetMode="External"/><Relationship Id="rId73" Type="http://schemas.openxmlformats.org/officeDocument/2006/relationships/hyperlink" Target="http://www.pre.ethics.gc.ca/eng/tcps2-eptc2_2018_chapter11-chapitre11.html" TargetMode="External"/><Relationship Id="rId78" Type="http://schemas.openxmlformats.org/officeDocument/2006/relationships/hyperlink" Target="https://cdn.dal.ca/content/dam/dalhousie/pdf/research-services/REB/Dal%20REB%20Application%20Instructions%20-%20Prospective%20Research%20%20v2021-02.pdf" TargetMode="External"/><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80.png"/><Relationship Id="rId143" Type="http://schemas.openxmlformats.org/officeDocument/2006/relationships/image" Target="media/image101.gif"/><Relationship Id="rId148" Type="http://schemas.openxmlformats.org/officeDocument/2006/relationships/image" Target="media/image106.gif"/><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hyperlink" Target="http://www.pre.ethics.gc.ca/eng/tcps2-eptc2_2018_chapter3-chapitre3.html" TargetMode="External"/><Relationship Id="rId89" Type="http://schemas.openxmlformats.org/officeDocument/2006/relationships/image" Target="media/image47.png"/><Relationship Id="rId112" Type="http://schemas.openxmlformats.org/officeDocument/2006/relationships/image" Target="media/image70.png"/><Relationship Id="rId133" Type="http://schemas.openxmlformats.org/officeDocument/2006/relationships/image" Target="media/image91.gif"/><Relationship Id="rId154" Type="http://schemas.microsoft.com/office/2011/relationships/people" Target="people.xml"/><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hyperlink" Target="http://tcps2core.ca/welcome" TargetMode="External"/><Relationship Id="rId79" Type="http://schemas.openxmlformats.org/officeDocument/2006/relationships/image" Target="media/image39.png"/><Relationship Id="rId102" Type="http://schemas.openxmlformats.org/officeDocument/2006/relationships/image" Target="media/image60.png"/><Relationship Id="rId123" Type="http://schemas.openxmlformats.org/officeDocument/2006/relationships/image" Target="media/image81.png"/><Relationship Id="rId144" Type="http://schemas.openxmlformats.org/officeDocument/2006/relationships/image" Target="media/image102.gif"/><Relationship Id="rId90"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C29CC7-EC16-ED4C-A828-14C20562E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1034</TotalTime>
  <Pages>141</Pages>
  <Words>31375</Words>
  <Characters>178841</Characters>
  <Application>Microsoft Office Word</Application>
  <DocSecurity>0</DocSecurity>
  <Lines>1490</Lines>
  <Paragraphs>419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104</cp:revision>
  <cp:lastPrinted>2022-01-14T04:30:00Z</cp:lastPrinted>
  <dcterms:created xsi:type="dcterms:W3CDTF">2022-01-15T19:58:00Z</dcterms:created>
  <dcterms:modified xsi:type="dcterms:W3CDTF">2022-03-28T05:32:00Z</dcterms:modified>
</cp:coreProperties>
</file>
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proofErr w:type="spellStart"/>
      <w:r w:rsidR="0074659D" w:rsidRPr="00100440">
        <w:rPr>
          <w:color w:val="000000" w:themeColor="text1"/>
        </w:rPr>
        <w:t>Correll</w:t>
      </w:r>
      <w:proofErr w:type="spellEnd"/>
      <w:r w:rsidR="0074659D" w:rsidRPr="00100440">
        <w:rPr>
          <w:color w:val="000000" w:themeColor="text1"/>
        </w:rPr>
        <w:t xml:space="preserve"> el 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7216" behindDoc="0" locked="0" layoutInCell="1" allowOverlap="1" wp14:anchorId="7DCFBBA0" wp14:editId="51A4C20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7216;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8B51A22">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16B84C24">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4DC6FD">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3DD79D7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58240" behindDoc="0" locked="0" layoutInCell="1" allowOverlap="1" wp14:anchorId="11421A24" wp14:editId="13BFE779">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441FC44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1312" behindDoc="0" locked="0" layoutInCell="1" allowOverlap="1" wp14:anchorId="56431786" wp14:editId="11B8CD67">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0288" behindDoc="0" locked="0" layoutInCell="1" allowOverlap="1" wp14:anchorId="48E49904" wp14:editId="79ACAF72">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70D3B01B">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0417FA37">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829EA2C" wp14:editId="26E6D3F1">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138DC443" wp14:editId="005D94B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211F64A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4C66617F">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59264" behindDoc="0" locked="0" layoutInCell="1" allowOverlap="1" wp14:anchorId="1ED53E68" wp14:editId="0EB717C9">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BDAA89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21183AE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998BBA9">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33641305">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3A6B6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5936236E">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57D9ED19" wp14:editId="0CFA1FD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696E52" id="Right Arrow 57" o:spid="_x0000_s1026" type="#_x0000_t13" style="position:absolute;margin-left:215.1pt;margin-top:100.2pt;width:11.75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72A4054B">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96C0310">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4697106D" wp14:editId="5FBE372E">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2B1D2" id="Right Arrow 64" o:spid="_x0000_s1026" type="#_x0000_t13" style="position:absolute;margin-left:217.45pt;margin-top:100.85pt;width:11.75pt;height:1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1F57CCA9">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6432" behindDoc="0" locked="0" layoutInCell="1" allowOverlap="1" wp14:anchorId="38BDED74" wp14:editId="065326EC">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7456" behindDoc="0" locked="0" layoutInCell="1" allowOverlap="1" wp14:anchorId="0747B28B" wp14:editId="3F08CFB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5014E70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4CF10CE8">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16D71CD7" wp14:editId="5688EDAE">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8480" behindDoc="0" locked="0" layoutInCell="1" allowOverlap="1" wp14:anchorId="470A2AC2" wp14:editId="5E131E66">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E82285E">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0253548D">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51DF53C1">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7F9CE53C">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411322A3">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6249A2A">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153AF3A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1A248EE">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9D47E39">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07FB072F">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444F4B93">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1131467">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440290A1">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2D84D4F9" w14:textId="1CE93BBB" w:rsidR="00EC0423" w:rsidRDefault="00224FA2" w:rsidP="00224FA2">
      <w:pPr>
        <w:spacing w:line="360" w:lineRule="auto"/>
        <w:jc w:val="both"/>
        <w:rPr>
          <w:rFonts w:ascii="Cambria" w:hAnsi="Cambria"/>
          <w:color w:val="212121"/>
          <w:sz w:val="30"/>
          <w:szCs w:val="30"/>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difficult 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w:t>
      </w:r>
      <w:r w:rsidR="00FF2583" w:rsidRPr="00224FA2">
        <w:rPr>
          <w:color w:val="212121"/>
          <w:shd w:val="clear" w:color="auto" w:fill="FFFFFF"/>
        </w:rPr>
        <w:t xml:space="preserve">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w:t>
      </w:r>
      <w:r w:rsidR="00170412" w:rsidRPr="00224FA2">
        <w:rPr>
          <w:color w:val="212121"/>
          <w:shd w:val="clear" w:color="auto" w:fill="FFFFFF"/>
        </w:rPr>
        <w:t>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research domain is on visualisation, we have chosen interventional study design pattern.</w:t>
      </w:r>
      <w:r w:rsidRPr="00224FA2">
        <w:rPr>
          <w:color w:val="212121"/>
          <w:shd w:val="clear" w:color="auto" w:fill="FFFFFF"/>
        </w:rPr>
        <w:t xml:space="preserve"> </w:t>
      </w:r>
      <w:r w:rsidRPr="00224FA2">
        <w:rPr>
          <w:color w:val="212121"/>
          <w:shd w:val="clear" w:color="auto" w:fill="FFFFFF"/>
        </w:rPr>
        <w:t xml:space="preserve">Interventional studies are experiments where the researcher actively performs an intervention </w:t>
      </w:r>
      <w:r w:rsidRPr="00224FA2">
        <w:rPr>
          <w:color w:val="212121"/>
          <w:shd w:val="clear" w:color="auto" w:fill="FFFFFF"/>
        </w:rPr>
        <w:t>to one, more</w:t>
      </w:r>
      <w:r w:rsidRPr="00224FA2">
        <w:rPr>
          <w:color w:val="212121"/>
          <w:shd w:val="clear" w:color="auto" w:fill="FFFFFF"/>
        </w:rPr>
        <w:t xml:space="preserve"> or all members of a group of participants</w:t>
      </w:r>
      <w:r w:rsidRPr="00224FA2">
        <w:rPr>
          <w:color w:val="212121"/>
          <w:shd w:val="clear" w:color="auto" w:fill="FFFFFF"/>
        </w:rPr>
        <w:t xml:space="preserve"> based on the nature of the study</w:t>
      </w:r>
      <w:r w:rsidRPr="00224FA2">
        <w:rPr>
          <w:color w:val="212121"/>
          <w:shd w:val="clear" w:color="auto" w:fill="FFFFFF"/>
        </w:rPr>
        <w:t>.</w:t>
      </w:r>
      <w:r w:rsidRPr="00224FA2">
        <w:rPr>
          <w:rFonts w:ascii="Cambria" w:hAnsi="Cambria"/>
          <w:color w:val="212121"/>
          <w:sz w:val="30"/>
          <w:szCs w:val="30"/>
          <w:shd w:val="clear" w:color="auto" w:fill="FFFFFF"/>
        </w:rPr>
        <w:t> </w:t>
      </w:r>
    </w:p>
    <w:p w14:paraId="3AA5342C" w14:textId="77777777" w:rsidR="0070743E" w:rsidRDefault="0070743E" w:rsidP="008D215F">
      <w:pPr>
        <w:spacing w:line="360" w:lineRule="auto"/>
        <w:jc w:val="both"/>
        <w:rPr>
          <w:color w:val="212121"/>
          <w:shd w:val="clear" w:color="auto" w:fill="FFFFFF"/>
        </w:rPr>
      </w:pP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7CC14D84"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will artificially separate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The effect is a particular kind of blurriness of color perception.  The idea is that the more uncertainty there is in a single predicted datapoint, the more its visual representation will be affected</w:t>
      </w:r>
      <w:r w:rsidR="008D215F">
        <w:rPr>
          <w:rFonts w:ascii="Times" w:hAnsi="Times"/>
          <w:color w:val="000000" w:themeColor="text1"/>
        </w:rPr>
        <w:t xml:space="preserve"> at its outer edge</w:t>
      </w:r>
      <w:r w:rsidR="008D215F">
        <w:rPr>
          <w:rFonts w:ascii="Times" w:hAnsi="Times"/>
          <w:color w:val="000000" w:themeColor="text1"/>
        </w:rPr>
        <w:t xml:space="preserve"> by this artificial chromatic aberration, with the intent of conveying that sense of uncertainty to the viewer through the visual channel.</w:t>
      </w:r>
      <w:r w:rsidR="008D215F">
        <w:rPr>
          <w:rFonts w:ascii="Times" w:hAnsi="Times"/>
          <w:color w:val="000000" w:themeColor="text1"/>
        </w:rPr>
        <w:t xml:space="preserve"> </w:t>
      </w:r>
    </w:p>
    <w:p w14:paraId="0D928FD9" w14:textId="4AA53BF1" w:rsidR="008D215F" w:rsidRDefault="008D215F" w:rsidP="00942ECF">
      <w:pPr>
        <w:spacing w:line="360" w:lineRule="auto"/>
        <w:jc w:val="both"/>
        <w:rPr>
          <w:rFonts w:ascii="Times" w:hAnsi="Times"/>
          <w:color w:val="000000" w:themeColor="text1"/>
        </w:rPr>
      </w:pPr>
    </w:p>
    <w:p w14:paraId="58AA6ACC" w14:textId="08BA28E7"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w:t>
      </w:r>
      <w:r w:rsidR="00942ECF">
        <w:t xml:space="preserve"> </w:t>
      </w:r>
      <w:r w:rsidR="00942ECF">
        <w:t>[</w:t>
      </w:r>
      <w:r w:rsidR="00942ECF">
        <w:t>35</w:t>
      </w:r>
      <w:r w:rsidR="00942ECF">
        <w:t>]</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t>.</w:t>
      </w:r>
      <w:r w:rsidR="00942ECF">
        <w:rPr>
          <w:rFonts w:ascii="Times" w:hAnsi="Times"/>
          <w:color w:val="000000" w:themeColor="text1"/>
        </w:rPr>
        <w:t xml:space="preserve"> So</w:t>
      </w:r>
      <w:r w:rsidR="00942ECF">
        <w:rPr>
          <w:rFonts w:ascii="Times" w:hAnsi="Times"/>
          <w:color w:val="000000" w:themeColor="text1"/>
        </w:rPr>
        <w:t>,</w:t>
      </w:r>
      <w:r w:rsidR="00942ECF">
        <w:rPr>
          <w:rFonts w:ascii="Times" w:hAnsi="Times"/>
          <w:color w:val="000000" w:themeColor="text1"/>
        </w:rPr>
        <w:t xml:space="preserve">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066D0355" w14:textId="77777777" w:rsidR="00135967" w:rsidRDefault="00135967" w:rsidP="00942ECF">
      <w:pPr>
        <w:spacing w:line="360" w:lineRule="auto"/>
        <w:jc w:val="both"/>
        <w:rPr>
          <w:rFonts w:ascii="Times" w:hAnsi="Times"/>
          <w:color w:val="000000" w:themeColor="text1"/>
        </w:rPr>
      </w:pPr>
    </w:p>
    <w:p w14:paraId="68BFDFE9" w14:textId="1F2596DE" w:rsidR="00135967" w:rsidRPr="0052493C" w:rsidRDefault="00135967" w:rsidP="00942ECF">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355097AB" w14:textId="77777777" w:rsidR="00135967" w:rsidRDefault="00135967" w:rsidP="00135967">
      <w:pPr>
        <w:autoSpaceDE w:val="0"/>
        <w:autoSpaceDN w:val="0"/>
        <w:adjustRightInd w:val="0"/>
        <w:spacing w:line="360" w:lineRule="auto"/>
        <w:rPr>
          <w:rFonts w:eastAsiaTheme="minorHAnsi"/>
          <w:lang w:val="en-GB" w:eastAsia="en-US"/>
        </w:rPr>
      </w:pPr>
      <w:r>
        <w:rPr>
          <w:rFonts w:eastAsiaTheme="minorHAnsi"/>
          <w:lang w:val="en-GB" w:eastAsia="en-US"/>
        </w:rPr>
        <w:t>For my research, I have few research questions:</w:t>
      </w:r>
    </w:p>
    <w:p w14:paraId="634561C4" w14:textId="6154FD23" w:rsidR="005D6C8A" w:rsidRPr="005D6C8A" w:rsidRDefault="00135967"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w:t>
      </w:r>
      <w:r w:rsidRPr="005D6C8A">
        <w:rPr>
          <w:rFonts w:eastAsiaTheme="minorHAnsi"/>
          <w:lang w:val="en-GB" w:eastAsia="en-US"/>
        </w:rPr>
        <w:t xml:space="preserve"> compared to VSUP</w:t>
      </w:r>
      <w:r w:rsidR="005D6C8A">
        <w:rPr>
          <w:rFonts w:eastAsiaTheme="minorHAnsi"/>
          <w:lang w:val="en-GB" w:eastAsia="en-US"/>
        </w:rPr>
        <w:t>?</w:t>
      </w:r>
    </w:p>
    <w:p w14:paraId="077BEE99" w14:textId="14801736" w:rsidR="005D6C8A" w:rsidRDefault="00BE6A0E" w:rsidP="00135967">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w:t>
      </w:r>
      <w:r w:rsidR="00135967" w:rsidRPr="005D6C8A">
        <w:rPr>
          <w:rFonts w:eastAsiaTheme="minorHAnsi"/>
          <w:lang w:val="en-GB" w:eastAsia="en-US"/>
        </w:rPr>
        <w:t xml:space="preserve">representation </w:t>
      </w:r>
      <w:r w:rsidRPr="005D6C8A">
        <w:rPr>
          <w:rFonts w:eastAsiaTheme="minorHAnsi"/>
          <w:lang w:val="en-GB" w:eastAsia="en-US"/>
        </w:rPr>
        <w:t>is better among circular and square</w:t>
      </w:r>
      <w:r w:rsidR="005D6C8A">
        <w:rPr>
          <w:rFonts w:eastAsiaTheme="minorHAnsi"/>
          <w:lang w:val="en-GB" w:eastAsia="en-US"/>
        </w:rPr>
        <w:t>?</w:t>
      </w:r>
    </w:p>
    <w:p w14:paraId="2331D983" w14:textId="16C97BC1" w:rsidR="005D6C8A" w:rsidRPr="005D6C8A" w:rsidRDefault="005D6C8A" w:rsidP="005D6C8A">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Which one</w:t>
      </w:r>
      <w:r w:rsidR="00BE6A0E" w:rsidRPr="005D6C8A">
        <w:rPr>
          <w:rFonts w:eastAsiaTheme="minorHAnsi"/>
          <w:lang w:val="en-GB" w:eastAsia="en-US"/>
        </w:rPr>
        <w:t xml:space="preserve"> </w:t>
      </w:r>
      <w:r>
        <w:rPr>
          <w:rFonts w:eastAsiaTheme="minorHAnsi"/>
          <w:lang w:val="en-GB" w:eastAsia="en-US"/>
        </w:rPr>
        <w:t>works better</w:t>
      </w:r>
      <w:r w:rsidR="00BE6A0E" w:rsidRPr="005D6C8A">
        <w:rPr>
          <w:rFonts w:eastAsiaTheme="minorHAnsi"/>
          <w:lang w:val="en-GB" w:eastAsia="en-US"/>
        </w:rPr>
        <w:t xml:space="preserve"> for single </w:t>
      </w:r>
      <w:r>
        <w:rPr>
          <w:rFonts w:eastAsiaTheme="minorHAnsi"/>
          <w:lang w:val="en-GB" w:eastAsia="en-US"/>
        </w:rPr>
        <w:t xml:space="preserve">vs </w:t>
      </w:r>
      <w:r w:rsidR="00BE6A0E" w:rsidRPr="005D6C8A">
        <w:rPr>
          <w:rFonts w:eastAsiaTheme="minorHAnsi"/>
          <w:lang w:val="en-GB" w:eastAsia="en-US"/>
        </w:rPr>
        <w:t>double variable representation</w:t>
      </w:r>
      <w:r>
        <w:rPr>
          <w:rFonts w:eastAsiaTheme="minorHAnsi"/>
          <w:lang w:val="en-GB" w:eastAsia="en-US"/>
        </w:rPr>
        <w:t>s?</w:t>
      </w:r>
    </w:p>
    <w:p w14:paraId="6EE56178" w14:textId="4A9D56D5" w:rsidR="005D6C8A"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Which representation is faster in terms of user perception</w:t>
      </w:r>
      <w:r w:rsidR="005D6C8A">
        <w:rPr>
          <w:rFonts w:eastAsiaTheme="minorHAnsi"/>
          <w:lang w:val="en-GB" w:eastAsia="en-US"/>
        </w:rPr>
        <w:t>?</w:t>
      </w:r>
    </w:p>
    <w:p w14:paraId="199F2B1F" w14:textId="5E82F745" w:rsidR="00BE6A0E"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works better with </w:t>
      </w:r>
      <w:r w:rsidRPr="005D6C8A">
        <w:rPr>
          <w:rFonts w:ascii="Times" w:hAnsi="Times"/>
        </w:rPr>
        <w:t>Shapiro-Wilk normality test</w:t>
      </w:r>
      <w:r w:rsidRPr="005D6C8A">
        <w:rPr>
          <w:rFonts w:ascii="Times" w:hAnsi="Times"/>
        </w:rPr>
        <w:t>(t-test) [68]</w:t>
      </w:r>
      <w:r w:rsidR="005D6C8A">
        <w:rPr>
          <w:rFonts w:ascii="Times" w:hAnsi="Times"/>
        </w:rPr>
        <w:t>?</w:t>
      </w:r>
    </w:p>
    <w:p w14:paraId="3D3541EE" w14:textId="77777777" w:rsidR="00BE6A0E" w:rsidRDefault="00BE6A0E" w:rsidP="00135967">
      <w:pPr>
        <w:autoSpaceDE w:val="0"/>
        <w:autoSpaceDN w:val="0"/>
        <w:adjustRightInd w:val="0"/>
        <w:spacing w:line="360" w:lineRule="auto"/>
        <w:rPr>
          <w:rFonts w:eastAsiaTheme="minorHAnsi"/>
          <w:lang w:val="en-GB" w:eastAsia="en-US"/>
        </w:rPr>
      </w:pPr>
    </w:p>
    <w:p w14:paraId="29746F4D" w14:textId="27991FF3" w:rsidR="00CE09E7" w:rsidRDefault="00CE09E7" w:rsidP="00CE09E7">
      <w:pPr>
        <w:jc w:val="both"/>
        <w:rPr>
          <w:color w:val="000000" w:themeColor="text1"/>
        </w:rPr>
      </w:pPr>
    </w:p>
    <w:p w14:paraId="3FEFEE73" w14:textId="34D84724" w:rsidR="00615BAA" w:rsidRPr="00FA51BB" w:rsidRDefault="00615BAA" w:rsidP="00FA51BB">
      <w:pPr>
        <w:spacing w:line="360" w:lineRule="auto"/>
        <w:jc w:val="both"/>
        <w:rPr>
          <w:b/>
          <w:bCs/>
          <w:color w:val="000000" w:themeColor="text1"/>
        </w:rPr>
      </w:pPr>
      <w:r w:rsidRPr="00FA51BB">
        <w:rPr>
          <w:b/>
          <w:bCs/>
          <w:color w:val="000000" w:themeColor="text1"/>
        </w:rPr>
        <w:t>6.</w:t>
      </w:r>
      <w:r w:rsidR="005D6C8A">
        <w:rPr>
          <w:b/>
          <w:bCs/>
          <w:color w:val="000000" w:themeColor="text1"/>
        </w:rPr>
        <w:t>4</w:t>
      </w:r>
      <w:r w:rsidRPr="00FA51BB">
        <w:rPr>
          <w:b/>
          <w:bCs/>
          <w:color w:val="000000" w:themeColor="text1"/>
        </w:rPr>
        <w:tab/>
        <w:t>Study Material</w:t>
      </w:r>
    </w:p>
    <w:p w14:paraId="7FC67FC6" w14:textId="3C3E2997" w:rsidR="00615BAA" w:rsidRDefault="00615BAA" w:rsidP="00FA51BB">
      <w:pPr>
        <w:spacing w:line="360" w:lineRule="auto"/>
        <w:jc w:val="both"/>
        <w:rPr>
          <w:color w:val="000000" w:themeColor="text1"/>
        </w:rPr>
      </w:pPr>
      <w:r>
        <w:rPr>
          <w:color w:val="000000" w:themeColor="text1"/>
        </w:rPr>
        <w:t>We have developed a webpage with the content of study materials to seamlessly conduct the study session entirely remotely through online</w:t>
      </w:r>
      <w:r w:rsidR="00252BB0">
        <w:rPr>
          <w:color w:val="000000" w:themeColor="text1"/>
        </w:rPr>
        <w:t>. It helped to save both participant’s and researcher’s travelling time</w:t>
      </w:r>
      <w:r w:rsidR="00F704A0">
        <w:rPr>
          <w:color w:val="000000" w:themeColor="text1"/>
        </w:rPr>
        <w:t xml:space="preserve"> to meet in a common place.</w:t>
      </w:r>
      <w:r w:rsidR="00252BB0">
        <w:rPr>
          <w:color w:val="000000" w:themeColor="text1"/>
        </w:rPr>
        <w:t xml:space="preserve"> That’s why it was mandatory for each participant to have a Computer/Laptop and speedy enough internet connection to share participant’s screen and uninterrupted audio conversation.</w:t>
      </w:r>
    </w:p>
    <w:p w14:paraId="1FCA7FB2" w14:textId="6D86B15D" w:rsidR="008B62E0" w:rsidRDefault="008B62E0" w:rsidP="00FA51BB">
      <w:pPr>
        <w:spacing w:line="360" w:lineRule="auto"/>
        <w:jc w:val="both"/>
        <w:rPr>
          <w:color w:val="000000" w:themeColor="text1"/>
        </w:rPr>
      </w:pPr>
    </w:p>
    <w:p w14:paraId="634F28AE" w14:textId="4A983E86" w:rsidR="00870FC7" w:rsidRPr="002D3599" w:rsidRDefault="00870FC7" w:rsidP="00FA51BB">
      <w:pPr>
        <w:spacing w:line="360" w:lineRule="auto"/>
        <w:jc w:val="both"/>
        <w:rPr>
          <w:b/>
          <w:bCs/>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41A9840F" w14:textId="198DDE9A" w:rsidR="00713E9B" w:rsidRDefault="00713E9B" w:rsidP="00FA51BB">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w:t>
      </w:r>
      <w:r w:rsidR="00D86889" w:rsidRPr="00E41921">
        <w:rPr>
          <w:color w:val="000000" w:themeColor="text1"/>
        </w:rPr>
        <w:t>for frontend and PHP for backend, deployed in the webspace (</w:t>
      </w:r>
      <w:r w:rsidR="00D86889" w:rsidRPr="00E41921">
        <w:rPr>
          <w:rFonts w:eastAsiaTheme="minorHAnsi"/>
          <w:lang w:val="en-GB" w:eastAsia="en-US"/>
        </w:rPr>
        <w:t>web.cs.dal.c</w:t>
      </w:r>
      <w:r w:rsidR="00D86889" w:rsidRPr="00E41921">
        <w:rPr>
          <w:rFonts w:eastAsiaTheme="minorHAnsi"/>
          <w:lang w:val="en-GB" w:eastAsia="en-US"/>
        </w:rPr>
        <w:t>a)</w:t>
      </w:r>
      <w:r w:rsidR="00D86889" w:rsidRPr="007E0844">
        <w:rPr>
          <w:color w:val="000000" w:themeColor="text1"/>
        </w:rPr>
        <w:t xml:space="preserve"> allocat</w:t>
      </w:r>
      <w:r w:rsidR="00D86889" w:rsidRPr="00656EC5">
        <w:rPr>
          <w:color w:val="000000" w:themeColor="text1"/>
        </w:rPr>
        <w:t xml:space="preserve">ed to the student </w:t>
      </w:r>
      <w:r w:rsidR="00D86889" w:rsidRPr="00C86ED6">
        <w:rPr>
          <w:color w:val="000000" w:themeColor="text1"/>
        </w:rPr>
        <w:t xml:space="preserve">by </w:t>
      </w:r>
      <w:r w:rsidR="00D86889" w:rsidRPr="00461EB3">
        <w:rPr>
          <w:color w:val="000000" w:themeColor="text1"/>
        </w:rPr>
        <w:t xml:space="preserve">the Department of </w:t>
      </w:r>
      <w:r w:rsidR="00D86889" w:rsidRPr="00E41921">
        <w:rPr>
          <w:color w:val="000000" w:themeColor="text1"/>
        </w:rPr>
        <w:t xml:space="preserve">Computer Science, Dalhousie University. </w:t>
      </w:r>
      <w:r w:rsidR="008D605F" w:rsidRPr="00E41921">
        <w:rPr>
          <w:color w:val="000000" w:themeColor="text1"/>
        </w:rPr>
        <w:t>Since the webspace has public access over internet, anyone could access the page from anywhere and it inspired to design the online study which helped to remain</w:t>
      </w:r>
      <w:r w:rsidR="007E0844" w:rsidRPr="00E41921">
        <w:rPr>
          <w:color w:val="000000" w:themeColor="text1"/>
        </w:rPr>
        <w:t xml:space="preserve"> inside the </w:t>
      </w:r>
      <w:r w:rsidR="00656EC5">
        <w:rPr>
          <w:color w:val="000000" w:themeColor="text1"/>
        </w:rPr>
        <w:t xml:space="preserve">COVID-19 </w:t>
      </w:r>
      <w:r w:rsidR="007E0844" w:rsidRPr="00656EC5">
        <w:rPr>
          <w:color w:val="000000" w:themeColor="text1"/>
        </w:rPr>
        <w:t>safety guidelines defined by the Nova Scotia Health department and provincial authority</w:t>
      </w:r>
      <w:r w:rsidR="00656EC5">
        <w:rPr>
          <w:color w:val="000000" w:themeColor="text1"/>
        </w:rPr>
        <w:t xml:space="preserve">. </w:t>
      </w:r>
    </w:p>
    <w:p w14:paraId="72A18552" w14:textId="398490A7" w:rsidR="00656EC5" w:rsidRDefault="00656EC5" w:rsidP="00FA51BB">
      <w:pPr>
        <w:spacing w:line="360" w:lineRule="auto"/>
        <w:jc w:val="both"/>
        <w:rPr>
          <w:color w:val="000000" w:themeColor="text1"/>
        </w:rPr>
      </w:pPr>
    </w:p>
    <w:p w14:paraId="2DAE25DE" w14:textId="387353AC" w:rsidR="00656EC5" w:rsidRPr="00656EC5" w:rsidRDefault="00656EC5" w:rsidP="00FA51BB">
      <w:pPr>
        <w:spacing w:line="360" w:lineRule="auto"/>
        <w:jc w:val="both"/>
        <w:rPr>
          <w:color w:val="000000" w:themeColor="text1"/>
        </w:rPr>
      </w:pPr>
      <w:r>
        <w:rPr>
          <w:color w:val="000000" w:themeColor="text1"/>
        </w:rPr>
        <w:t>We have used CSS color blending to represent Chromatic Aberration</w:t>
      </w:r>
      <w:r w:rsidR="00C86ED6">
        <w:rPr>
          <w:color w:val="000000" w:themeColor="text1"/>
        </w:rPr>
        <w:t xml:space="preserve"> that does not work properly in Google Chrome/ Safari. We noticed they can’t render the blended color properly and even when there are large number of cells with color blending in a chart, Chrome crashes. As we found Firefox and Microsoft Edge works perfectly and it serves our purpose</w:t>
      </w:r>
      <w:r w:rsidR="00461EB3">
        <w:rPr>
          <w:color w:val="000000" w:themeColor="text1"/>
        </w:rPr>
        <w:t>,</w:t>
      </w:r>
      <w:r w:rsidR="00C86ED6">
        <w:rPr>
          <w:color w:val="000000" w:themeColor="text1"/>
        </w:rPr>
        <w:t xml:space="preserve"> we didn’t dig into detail about browser issue since multi-browser support was not our </w:t>
      </w:r>
      <w:r w:rsidR="00461EB3">
        <w:rPr>
          <w:color w:val="000000" w:themeColor="text1"/>
        </w:rPr>
        <w:t xml:space="preserve">concern </w:t>
      </w:r>
      <w:r w:rsidR="00C86ED6">
        <w:rPr>
          <w:color w:val="000000" w:themeColor="text1"/>
        </w:rPr>
        <w:t xml:space="preserve">and </w:t>
      </w:r>
      <w:r w:rsidR="00C86ED6">
        <w:rPr>
          <w:color w:val="000000" w:themeColor="text1"/>
        </w:rPr>
        <w:lastRenderedPageBreak/>
        <w:t xml:space="preserve">Firefox/Edge are easy to </w:t>
      </w:r>
      <w:r w:rsidR="00461EB3">
        <w:rPr>
          <w:color w:val="000000" w:themeColor="text1"/>
        </w:rPr>
        <w:t xml:space="preserve">install in any computer from having an internet connection. For this reason, we made either Firefox/Edge mandatory for the participation. </w:t>
      </w:r>
    </w:p>
    <w:p w14:paraId="5CB8398A" w14:textId="77777777" w:rsidR="00870FC7" w:rsidRDefault="00870FC7" w:rsidP="00FA51BB">
      <w:pPr>
        <w:spacing w:line="360" w:lineRule="auto"/>
        <w:jc w:val="both"/>
        <w:rPr>
          <w:color w:val="000000" w:themeColor="text1"/>
        </w:rPr>
      </w:pPr>
    </w:p>
    <w:p w14:paraId="2A7D0C1A" w14:textId="4DA37844" w:rsidR="00F704A0" w:rsidRDefault="00870FC7" w:rsidP="00FA51BB">
      <w:pPr>
        <w:spacing w:line="360" w:lineRule="auto"/>
        <w:jc w:val="both"/>
        <w:rPr>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.2</w:t>
      </w:r>
      <w:r w:rsidRPr="002D3599">
        <w:rPr>
          <w:b/>
          <w:bCs/>
          <w:color w:val="000000" w:themeColor="text1"/>
        </w:rPr>
        <w:tab/>
        <w:t>Components</w:t>
      </w:r>
      <w:r w:rsidR="00F704A0">
        <w:rPr>
          <w:color w:val="000000" w:themeColor="text1"/>
        </w:rPr>
        <w:br/>
        <w:t xml:space="preserve">As already </w:t>
      </w:r>
      <w:r w:rsidR="007D0C5C">
        <w:rPr>
          <w:color w:val="000000" w:themeColor="text1"/>
        </w:rPr>
        <w:t>noted,</w:t>
      </w:r>
      <w:r w:rsidR="00F704A0">
        <w:rPr>
          <w:color w:val="000000" w:themeColor="text1"/>
        </w:rPr>
        <w:t xml:space="preserve"> VSUP is the closest </w:t>
      </w:r>
      <w:r w:rsidR="007D0C5C">
        <w:rPr>
          <w:color w:val="000000" w:themeColor="text1"/>
        </w:rPr>
        <w:t xml:space="preserve">publication that also presented a </w:t>
      </w:r>
      <w:r w:rsidR="00461EB3">
        <w:rPr>
          <w:color w:val="000000" w:themeColor="text1"/>
        </w:rPr>
        <w:t xml:space="preserve">new </w:t>
      </w:r>
      <w:r w:rsidR="007D0C5C">
        <w:rPr>
          <w:color w:val="000000" w:themeColor="text1"/>
        </w:rPr>
        <w:t xml:space="preserve">technique of uncertainty visualisation but that is </w:t>
      </w:r>
      <w:r w:rsidR="00461EB3">
        <w:rPr>
          <w:color w:val="000000" w:themeColor="text1"/>
        </w:rPr>
        <w:t>uses</w:t>
      </w:r>
      <w:r w:rsidR="00461EB3">
        <w:rPr>
          <w:color w:val="000000" w:themeColor="text1"/>
        </w:rPr>
        <w:t xml:space="preserve"> </w:t>
      </w:r>
      <w:r w:rsidR="00461EB3">
        <w:rPr>
          <w:color w:val="000000" w:themeColor="text1"/>
        </w:rPr>
        <w:t>only</w:t>
      </w:r>
      <w:r w:rsidR="00461EB3">
        <w:rPr>
          <w:color w:val="000000" w:themeColor="text1"/>
        </w:rPr>
        <w:t xml:space="preserve"> </w:t>
      </w:r>
      <w:r w:rsidR="007D0C5C">
        <w:rPr>
          <w:color w:val="000000" w:themeColor="text1"/>
        </w:rPr>
        <w:t>grid-chart</w:t>
      </w:r>
      <w:r w:rsidR="00461EB3">
        <w:rPr>
          <w:color w:val="000000" w:themeColor="text1"/>
        </w:rPr>
        <w:t xml:space="preserve"> representation</w:t>
      </w:r>
      <w:r w:rsidR="007D0C5C">
        <w:rPr>
          <w:color w:val="000000" w:themeColor="text1"/>
        </w:rPr>
        <w:t>. In other words, the smallest unit of their representation is square shape. But in our representation, we introduced both circles and squares and that’s why we created the following core components of our study:</w:t>
      </w:r>
    </w:p>
    <w:p w14:paraId="1540266D" w14:textId="7CE41C03" w:rsidR="007D0C5C" w:rsidRDefault="007D0C5C" w:rsidP="007D0C5C">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xml:space="preserve">: </w:t>
      </w:r>
      <w:r w:rsidR="00713E9B">
        <w:rPr>
          <w:color w:val="000000" w:themeColor="text1"/>
        </w:rPr>
        <w:t>Chromatic Aberration is applied on circles in a bubble chart.</w:t>
      </w:r>
    </w:p>
    <w:p w14:paraId="53E5AF7F" w14:textId="2770DFE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304B1902" w14:textId="166006C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7CF18C88" w14:textId="6D43E78D" w:rsidR="00713E9B" w:rsidRDefault="00713E9B" w:rsidP="00713E9B">
      <w:pPr>
        <w:pStyle w:val="ListParagraph"/>
        <w:numPr>
          <w:ilvl w:val="0"/>
          <w:numId w:val="25"/>
        </w:numPr>
        <w:spacing w:line="360" w:lineRule="auto"/>
        <w:jc w:val="both"/>
        <w:rPr>
          <w:color w:val="000000" w:themeColor="text1"/>
        </w:rPr>
      </w:pPr>
      <w:r w:rsidRPr="00713E9B">
        <w:rPr>
          <w:b/>
          <w:bCs/>
          <w:color w:val="000000" w:themeColor="text1"/>
        </w:rPr>
        <w:t xml:space="preserve">VSUP + </w:t>
      </w:r>
      <w:r w:rsidR="00461EB3" w:rsidRPr="00713E9B">
        <w:rPr>
          <w:b/>
          <w:bCs/>
          <w:color w:val="000000" w:themeColor="text1"/>
        </w:rPr>
        <w:t>G</w:t>
      </w:r>
      <w:r w:rsidR="00461EB3">
        <w:rPr>
          <w:b/>
          <w:bCs/>
          <w:color w:val="000000" w:themeColor="text1"/>
        </w:rPr>
        <w:t>rid</w:t>
      </w:r>
      <w:r>
        <w:rPr>
          <w:color w:val="000000" w:themeColor="text1"/>
        </w:rPr>
        <w:t>: Uncertainties are presented with square shapes.</w:t>
      </w:r>
    </w:p>
    <w:p w14:paraId="6DA3CADA" w14:textId="6CF4B8D5" w:rsidR="008713BF" w:rsidRDefault="008713BF" w:rsidP="00D25B21">
      <w:pPr>
        <w:pStyle w:val="ListParagraph"/>
        <w:spacing w:line="360" w:lineRule="auto"/>
        <w:jc w:val="both"/>
        <w:rPr>
          <w:color w:val="000000" w:themeColor="text1"/>
        </w:rPr>
      </w:pPr>
    </w:p>
    <w:p w14:paraId="0363A59D" w14:textId="77777777" w:rsidR="008713BF" w:rsidRPr="00713E9B" w:rsidRDefault="008713BF" w:rsidP="00D25B21">
      <w:pPr>
        <w:pStyle w:val="ListParagraph"/>
        <w:spacing w:line="360" w:lineRule="auto"/>
        <w:jc w:val="both"/>
        <w:rPr>
          <w:color w:val="000000" w:themeColor="text1"/>
        </w:rPr>
      </w:pPr>
    </w:p>
    <w:p w14:paraId="7C2E129B" w14:textId="13499D86" w:rsidR="00FA51BB" w:rsidRPr="00D25B21" w:rsidRDefault="002B1752" w:rsidP="00FA51BB">
      <w:pPr>
        <w:spacing w:line="360" w:lineRule="auto"/>
        <w:jc w:val="both"/>
        <w:rPr>
          <w:b/>
          <w:bCs/>
          <w:color w:val="000000" w:themeColor="text1"/>
        </w:rPr>
      </w:pPr>
      <w:r w:rsidRPr="00D25B21">
        <w:rPr>
          <w:b/>
          <w:bCs/>
          <w:color w:val="000000" w:themeColor="text1"/>
        </w:rPr>
        <w:t>6.</w:t>
      </w:r>
      <w:r w:rsidR="005D6C8A">
        <w:rPr>
          <w:b/>
          <w:bCs/>
          <w:color w:val="000000" w:themeColor="text1"/>
        </w:rPr>
        <w:t>4</w:t>
      </w:r>
      <w:r w:rsidRPr="00D25B21">
        <w:rPr>
          <w:b/>
          <w:bCs/>
          <w:color w:val="000000" w:themeColor="text1"/>
        </w:rPr>
        <w:t>.3</w:t>
      </w:r>
      <w:r w:rsidRPr="00D25B21">
        <w:rPr>
          <w:b/>
          <w:bCs/>
          <w:color w:val="000000" w:themeColor="text1"/>
        </w:rPr>
        <w:tab/>
        <w:t>Counter Balancing</w:t>
      </w:r>
    </w:p>
    <w:p w14:paraId="638B6982" w14:textId="2D58E913" w:rsidR="0006192C" w:rsidRPr="0006192C" w:rsidRDefault="00713E9B" w:rsidP="0006192C">
      <w:pPr>
        <w:pStyle w:val="Heading2"/>
        <w:spacing w:line="360" w:lineRule="auto"/>
        <w:jc w:val="both"/>
        <w:rPr>
          <w:rFonts w:ascii="Times New Roman" w:hAnsi="Times New Roman" w:cs="Times New Roman"/>
          <w:color w:val="000000"/>
          <w:sz w:val="24"/>
          <w:szCs w:val="24"/>
        </w:rPr>
      </w:pPr>
      <w:r w:rsidRPr="00A5587B">
        <w:rPr>
          <w:rFonts w:ascii="Times New Roman" w:hAnsi="Times New Roman" w:cs="Times New Roman"/>
          <w:color w:val="000000" w:themeColor="text1"/>
          <w:sz w:val="24"/>
          <w:szCs w:val="24"/>
        </w:rPr>
        <w:t xml:space="preserve">Each component consists of eight questions </w:t>
      </w:r>
      <w:r w:rsidR="00651F9B" w:rsidRPr="00A5587B">
        <w:rPr>
          <w:rFonts w:ascii="Times New Roman" w:hAnsi="Times New Roman" w:cs="Times New Roman"/>
          <w:color w:val="000000" w:themeColor="text1"/>
          <w:sz w:val="24"/>
          <w:szCs w:val="24"/>
        </w:rPr>
        <w:t xml:space="preserve">where first four questions with single variable (CA/Uncertainty) and second four questions with double variables (CA/Uncertainty and Value). The order of the questions </w:t>
      </w:r>
      <w:r w:rsidR="00A5587B" w:rsidRPr="00A5587B">
        <w:rPr>
          <w:rFonts w:ascii="Times New Roman" w:hAnsi="Times New Roman" w:cs="Times New Roman"/>
          <w:color w:val="000000" w:themeColor="text1"/>
          <w:sz w:val="24"/>
          <w:szCs w:val="24"/>
        </w:rPr>
        <w:t>is</w:t>
      </w:r>
      <w:r w:rsidR="00651F9B" w:rsidRPr="00A5587B">
        <w:rPr>
          <w:rFonts w:ascii="Times New Roman" w:hAnsi="Times New Roman" w:cs="Times New Roman"/>
          <w:color w:val="000000" w:themeColor="text1"/>
          <w:sz w:val="24"/>
          <w:szCs w:val="24"/>
        </w:rPr>
        <w:t xml:space="preserve"> selected randomly that means no two participant</w:t>
      </w:r>
      <w:r w:rsidR="00A5587B">
        <w:rPr>
          <w:rFonts w:ascii="Times New Roman" w:hAnsi="Times New Roman" w:cs="Times New Roman"/>
          <w:color w:val="000000" w:themeColor="text1"/>
          <w:sz w:val="24"/>
          <w:szCs w:val="24"/>
        </w:rPr>
        <w:t>s</w:t>
      </w:r>
      <w:r w:rsidR="00651F9B" w:rsidRPr="00A5587B">
        <w:rPr>
          <w:rFonts w:ascii="Times New Roman" w:hAnsi="Times New Roman" w:cs="Times New Roman"/>
          <w:color w:val="000000" w:themeColor="text1"/>
          <w:sz w:val="24"/>
          <w:szCs w:val="24"/>
        </w:rPr>
        <w:t xml:space="preserve"> would get the questions in same order and the components itself were presented to the participant in </w:t>
      </w:r>
      <w:r w:rsidR="00A5587B" w:rsidRPr="00A5587B">
        <w:rPr>
          <w:rFonts w:ascii="Times New Roman" w:hAnsi="Times New Roman" w:cs="Times New Roman"/>
          <w:color w:val="000000" w:themeColor="text1"/>
          <w:sz w:val="24"/>
          <w:szCs w:val="24"/>
        </w:rPr>
        <w:t>“</w:t>
      </w:r>
      <w:r w:rsidR="00A5587B" w:rsidRPr="00A5587B">
        <w:rPr>
          <w:rFonts w:ascii="Times New Roman" w:hAnsi="Times New Roman" w:cs="Times New Roman"/>
          <w:color w:val="000000"/>
          <w:sz w:val="24"/>
          <w:szCs w:val="24"/>
        </w:rPr>
        <w:t>Balanced Latin Squares</w:t>
      </w:r>
      <w:r w:rsidR="00A5587B" w:rsidRPr="00A5587B">
        <w:rPr>
          <w:rFonts w:ascii="Times New Roman" w:hAnsi="Times New Roman" w:cs="Times New Roman"/>
          <w:color w:val="000000"/>
          <w:sz w:val="24"/>
          <w:szCs w:val="24"/>
        </w:rPr>
        <w:t xml:space="preserve">” method of </w:t>
      </w:r>
      <w:r w:rsidR="00651F9B" w:rsidRPr="00A5587B">
        <w:rPr>
          <w:rFonts w:ascii="Times New Roman" w:hAnsi="Times New Roman" w:cs="Times New Roman"/>
          <w:color w:val="000000" w:themeColor="text1"/>
          <w:sz w:val="24"/>
          <w:szCs w:val="24"/>
        </w:rPr>
        <w:t xml:space="preserve">counter balancing </w:t>
      </w:r>
      <w:r w:rsidR="00A5587B" w:rsidRPr="00A5587B">
        <w:rPr>
          <w:rFonts w:ascii="Times New Roman" w:hAnsi="Times New Roman" w:cs="Times New Roman"/>
          <w:color w:val="000000" w:themeColor="text1"/>
          <w:sz w:val="24"/>
          <w:szCs w:val="24"/>
        </w:rPr>
        <w:t xml:space="preserve">mechanism proposed by </w:t>
      </w:r>
      <w:r w:rsidR="00A5587B" w:rsidRPr="00A5587B">
        <w:rPr>
          <w:rFonts w:ascii="Times New Roman" w:hAnsi="Times New Roman" w:cs="Times New Roman"/>
          <w:color w:val="000000"/>
          <w:sz w:val="24"/>
          <w:szCs w:val="24"/>
        </w:rPr>
        <w:t xml:space="preserve">I. Scott </w:t>
      </w:r>
      <w:proofErr w:type="spellStart"/>
      <w:r w:rsidR="00A5587B" w:rsidRPr="00A5587B">
        <w:rPr>
          <w:rFonts w:ascii="Times New Roman" w:hAnsi="Times New Roman" w:cs="Times New Roman"/>
          <w:color w:val="000000"/>
          <w:sz w:val="24"/>
          <w:szCs w:val="24"/>
        </w:rPr>
        <w:t>MacKenzie</w:t>
      </w:r>
      <w:proofErr w:type="spellEnd"/>
      <w:r w:rsidR="00A5587B" w:rsidRPr="00A5587B">
        <w:rPr>
          <w:rFonts w:ascii="Times New Roman" w:hAnsi="Times New Roman" w:cs="Times New Roman"/>
          <w:color w:val="000000"/>
          <w:sz w:val="24"/>
          <w:szCs w:val="24"/>
        </w:rPr>
        <w:t xml:space="preserve"> [67] to give equal emphasis to each component </w:t>
      </w:r>
      <w:r w:rsidR="00A5587B">
        <w:rPr>
          <w:rFonts w:ascii="Times New Roman" w:hAnsi="Times New Roman" w:cs="Times New Roman"/>
          <w:color w:val="000000"/>
          <w:sz w:val="24"/>
          <w:szCs w:val="24"/>
        </w:rPr>
        <w:t>throughout</w:t>
      </w:r>
      <w:r w:rsidR="00A5587B" w:rsidRPr="00A5587B">
        <w:rPr>
          <w:rFonts w:ascii="Times New Roman" w:hAnsi="Times New Roman" w:cs="Times New Roman"/>
          <w:color w:val="000000"/>
          <w:sz w:val="24"/>
          <w:szCs w:val="24"/>
        </w:rPr>
        <w:t xml:space="preserve"> </w:t>
      </w:r>
      <w:r w:rsidR="00A5587B" w:rsidRPr="00A5587B">
        <w:rPr>
          <w:rFonts w:ascii="Times New Roman" w:hAnsi="Times New Roman" w:cs="Times New Roman"/>
          <w:color w:val="000000"/>
          <w:sz w:val="24"/>
          <w:szCs w:val="24"/>
        </w:rPr>
        <w:t>the study.</w:t>
      </w:r>
      <w:r w:rsidR="00A5587B" w:rsidRPr="00A5587B">
        <w:rPr>
          <w:rFonts w:ascii="Times New Roman" w:hAnsi="Times New Roman" w:cs="Times New Roman"/>
          <w:b/>
          <w:bCs/>
          <w:color w:val="000000"/>
          <w:sz w:val="24"/>
          <w:szCs w:val="24"/>
        </w:rPr>
        <w:t xml:space="preserve"> </w:t>
      </w:r>
      <w:r w:rsidR="0006192C" w:rsidRPr="0006192C">
        <w:rPr>
          <w:rFonts w:ascii="Times New Roman" w:hAnsi="Times New Roman" w:cs="Times New Roman"/>
          <w:color w:val="000000"/>
          <w:sz w:val="24"/>
          <w:szCs w:val="24"/>
        </w:rPr>
        <w:t>We have explained in detail about the study procedure in Appendix-E but for easier understanding here is given an example of balanced</w:t>
      </w:r>
      <w:r w:rsidR="0006192C">
        <w:rPr>
          <w:rFonts w:ascii="Times New Roman" w:hAnsi="Times New Roman" w:cs="Times New Roman"/>
          <w:color w:val="000000"/>
          <w:sz w:val="24"/>
          <w:szCs w:val="24"/>
        </w:rPr>
        <w:t>-</w:t>
      </w:r>
      <w:proofErr w:type="spellStart"/>
      <w:r w:rsidR="0006192C" w:rsidRPr="0006192C">
        <w:rPr>
          <w:rFonts w:ascii="Times New Roman" w:hAnsi="Times New Roman" w:cs="Times New Roman"/>
          <w:color w:val="000000"/>
          <w:sz w:val="24"/>
          <w:szCs w:val="24"/>
        </w:rPr>
        <w:t>latin</w:t>
      </w:r>
      <w:proofErr w:type="spellEnd"/>
      <w:r w:rsidR="0006192C">
        <w:rPr>
          <w:rFonts w:ascii="Times New Roman" w:hAnsi="Times New Roman" w:cs="Times New Roman"/>
          <w:color w:val="000000"/>
          <w:sz w:val="24"/>
          <w:szCs w:val="24"/>
        </w:rPr>
        <w:t>-</w:t>
      </w:r>
      <w:r w:rsidR="0006192C" w:rsidRPr="0006192C">
        <w:rPr>
          <w:rFonts w:ascii="Times New Roman" w:hAnsi="Times New Roman" w:cs="Times New Roman"/>
          <w:color w:val="000000"/>
          <w:sz w:val="24"/>
          <w:szCs w:val="24"/>
        </w:rPr>
        <w:t>square.</w:t>
      </w:r>
    </w:p>
    <w:p w14:paraId="50018123" w14:textId="77777777" w:rsidR="0006192C" w:rsidRPr="0006192C" w:rsidRDefault="0006192C" w:rsidP="0006192C"/>
    <w:p w14:paraId="3404AF36" w14:textId="53A1C81E" w:rsidR="0006192C" w:rsidRDefault="00D16D24" w:rsidP="0006192C">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0D3DBAE1" wp14:editId="317348D4">
            <wp:extent cx="2823845" cy="1972310"/>
            <wp:effectExtent l="0" t="0" r="0" b="0"/>
            <wp:docPr id="262" name="Picture 262"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3845" cy="1972310"/>
                    </a:xfrm>
                    <a:prstGeom prst="rect">
                      <a:avLst/>
                    </a:prstGeom>
                    <a:noFill/>
                    <a:ln>
                      <a:noFill/>
                    </a:ln>
                  </pic:spPr>
                </pic:pic>
              </a:graphicData>
            </a:graphic>
          </wp:inline>
        </w:drawing>
      </w:r>
      <w:r w:rsidRPr="00D16D24">
        <w:fldChar w:fldCharType="end"/>
      </w:r>
      <w:r>
        <w:t xml:space="preserve">     </w:t>
      </w:r>
      <w:r>
        <w:rPr>
          <w:noProof/>
        </w:rPr>
        <w:drawing>
          <wp:inline distT="0" distB="0" distL="0" distR="0" wp14:anchorId="3439BB77" wp14:editId="2EBDCCC6">
            <wp:extent cx="2686676" cy="1996851"/>
            <wp:effectExtent l="0" t="0" r="6350" b="0"/>
            <wp:docPr id="265" name="Picture 2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914" cy="1999257"/>
                    </a:xfrm>
                    <a:prstGeom prst="rect">
                      <a:avLst/>
                    </a:prstGeom>
                    <a:noFill/>
                    <a:ln>
                      <a:noFill/>
                    </a:ln>
                  </pic:spPr>
                </pic:pic>
              </a:graphicData>
            </a:graphic>
          </wp:inline>
        </w:drawing>
      </w:r>
      <w:r w:rsidRPr="00D16D24">
        <w:rPr>
          <w:rFonts w:ascii="Times" w:hAnsi="Times"/>
          <w:color w:val="000000"/>
          <w:sz w:val="27"/>
          <w:szCs w:val="27"/>
        </w:rPr>
        <w:br/>
      </w:r>
    </w:p>
    <w:p w14:paraId="67A51C59" w14:textId="78FF9454" w:rsidR="0006192C" w:rsidRPr="0006192C" w:rsidRDefault="0006192C" w:rsidP="0006192C">
      <w:r>
        <w:rPr>
          <w:rFonts w:ascii="Times" w:hAnsi="Times"/>
          <w:color w:val="000000"/>
          <w:sz w:val="27"/>
          <w:szCs w:val="27"/>
        </w:rPr>
        <w:t>Figure</w:t>
      </w:r>
      <w:r w:rsidR="00D25B21">
        <w:rPr>
          <w:rFonts w:ascii="Times" w:hAnsi="Times"/>
          <w:color w:val="000000"/>
          <w:sz w:val="27"/>
          <w:szCs w:val="27"/>
        </w:rPr>
        <w:t xml:space="preserve"> 6.1</w:t>
      </w:r>
      <w:r>
        <w:rPr>
          <w:rFonts w:ascii="Times" w:hAnsi="Times"/>
          <w:color w:val="000000"/>
          <w:sz w:val="27"/>
          <w:szCs w:val="27"/>
        </w:rPr>
        <w:t xml:space="preserve">: </w:t>
      </w:r>
      <w:r w:rsidR="00D16D24">
        <w:rPr>
          <w:rFonts w:ascii="Times" w:hAnsi="Times"/>
          <w:color w:val="000000"/>
          <w:sz w:val="27"/>
          <w:szCs w:val="27"/>
        </w:rPr>
        <w:t>Latin Square (left),</w:t>
      </w:r>
      <w:r w:rsidRPr="0006192C">
        <w:rPr>
          <w:rFonts w:ascii="Times" w:hAnsi="Times"/>
          <w:color w:val="000000"/>
          <w:sz w:val="27"/>
          <w:szCs w:val="27"/>
        </w:rPr>
        <w:t xml:space="preserve"> Balanced Latin Square</w:t>
      </w:r>
      <w:r w:rsidR="00D16D24">
        <w:rPr>
          <w:rFonts w:ascii="Times" w:hAnsi="Times"/>
          <w:color w:val="000000"/>
          <w:sz w:val="27"/>
          <w:szCs w:val="27"/>
        </w:rPr>
        <w:t xml:space="preserve"> (right)</w:t>
      </w:r>
    </w:p>
    <w:p w14:paraId="3E5E3D22" w14:textId="77777777" w:rsidR="0006192C" w:rsidRPr="0006192C" w:rsidRDefault="0006192C" w:rsidP="0006192C"/>
    <w:p w14:paraId="063666EC" w14:textId="4F62740A" w:rsidR="00713E9B" w:rsidRDefault="00D16D24" w:rsidP="00D25B21">
      <w:pPr>
        <w:spacing w:line="360" w:lineRule="auto"/>
        <w:jc w:val="both"/>
        <w:rPr>
          <w:color w:val="000000" w:themeColor="text1"/>
        </w:rPr>
      </w:pPr>
      <w:r w:rsidRPr="00D25B21">
        <w:rPr>
          <w:color w:val="000000" w:themeColor="text1"/>
        </w:rPr>
        <w:lastRenderedPageBreak/>
        <w:t>If we con</w:t>
      </w:r>
      <w:r w:rsidRPr="00D25B21">
        <w:rPr>
          <w:color w:val="000000" w:themeColor="text1"/>
        </w:rPr>
        <w:t>sider four components as A, B, C, and D then first participant will in order of first row, second participant will get order of second row and fifth participant again will get order of first row. This approach ensures</w:t>
      </w:r>
      <w:r w:rsidR="0086504F" w:rsidRPr="00D25B21">
        <w:rPr>
          <w:color w:val="000000" w:themeColor="text1"/>
        </w:rPr>
        <w:t>, no two consecutive participant</w:t>
      </w:r>
      <w:r w:rsidR="00D25B21">
        <w:rPr>
          <w:color w:val="000000" w:themeColor="text1"/>
        </w:rPr>
        <w:t>s</w:t>
      </w:r>
      <w:r w:rsidR="0086504F" w:rsidRPr="00D25B21">
        <w:rPr>
          <w:color w:val="000000" w:themeColor="text1"/>
        </w:rPr>
        <w:t xml:space="preserve"> will get </w:t>
      </w:r>
      <w:r w:rsidRPr="00D25B21">
        <w:rPr>
          <w:color w:val="000000" w:themeColor="text1"/>
        </w:rPr>
        <w:t xml:space="preserve">same order of components. </w:t>
      </w:r>
    </w:p>
    <w:p w14:paraId="0F0A7FB9" w14:textId="77777777" w:rsidR="006223A3" w:rsidRPr="00D25B21" w:rsidRDefault="006223A3" w:rsidP="00D25B21">
      <w:pPr>
        <w:spacing w:line="360" w:lineRule="auto"/>
        <w:jc w:val="both"/>
        <w:rPr>
          <w:color w:val="000000" w:themeColor="text1"/>
        </w:rPr>
      </w:pPr>
    </w:p>
    <w:p w14:paraId="2A9746C7" w14:textId="39225210" w:rsidR="008713BF" w:rsidRPr="008713BF" w:rsidRDefault="008713BF" w:rsidP="008713BF">
      <w:pPr>
        <w:spacing w:line="360" w:lineRule="auto"/>
        <w:jc w:val="both"/>
      </w:pPr>
      <w:r w:rsidRPr="008713BF">
        <w:rPr>
          <w:color w:val="000000"/>
        </w:rPr>
        <w:t>Most empirical evaluations of input devices or interaction techniques are comparative. A new device or technique is compared against alternative devices or techniques.</w:t>
      </w:r>
      <w:r w:rsidRPr="008713BF">
        <w:rPr>
          <w:color w:val="000000"/>
        </w:rPr>
        <w:t xml:space="preserve">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xml:space="preserve">. We have used </w:t>
      </w:r>
      <w:r w:rsidR="002736CA">
        <w:t>earlier</w:t>
      </w:r>
      <w:r w:rsidR="002736CA" w:rsidRPr="008713BF">
        <w:t xml:space="preserve"> </w:t>
      </w:r>
      <w:r w:rsidRPr="008713BF">
        <w:t xml:space="preserve">one because we needed to test every component of the system by every </w:t>
      </w:r>
      <w:r w:rsidRPr="008713BF">
        <w:t>particip</w:t>
      </w:r>
      <w:r>
        <w:t>a</w:t>
      </w:r>
      <w:r w:rsidRPr="008713BF">
        <w:t>nt</w:t>
      </w:r>
      <w:r w:rsidRPr="008713BF">
        <w:t>.</w:t>
      </w:r>
    </w:p>
    <w:p w14:paraId="59C56F35" w14:textId="06482AC2" w:rsidR="00D25B21" w:rsidRPr="00D25B21" w:rsidRDefault="00D25B21" w:rsidP="00D25B21">
      <w:pPr>
        <w:spacing w:line="360" w:lineRule="auto"/>
        <w:jc w:val="both"/>
        <w:rPr>
          <w:color w:val="000000" w:themeColor="text1"/>
        </w:rPr>
      </w:pPr>
    </w:p>
    <w:p w14:paraId="2E7B6518" w14:textId="0454BA76" w:rsidR="00D25B21" w:rsidRPr="00D25B21" w:rsidRDefault="00D25B21" w:rsidP="00D25B21">
      <w:pPr>
        <w:spacing w:line="360" w:lineRule="auto"/>
        <w:jc w:val="both"/>
      </w:pPr>
      <w:r w:rsidRPr="00D25B21">
        <w:rPr>
          <w:color w:val="000000"/>
        </w:rPr>
        <w:t xml:space="preserve">Counterbalancing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w:t>
      </w:r>
      <w:r w:rsidRPr="00D25B21">
        <w:rPr>
          <w:color w:val="000000"/>
        </w:rPr>
        <w:t xml:space="preserve">follows </w:t>
      </w:r>
      <w:r>
        <w:rPr>
          <w:color w:val="000000"/>
        </w:rPr>
        <w:t>component</w:t>
      </w:r>
      <w:r w:rsidRPr="00FC564D">
        <w:rPr>
          <w:color w:val="000000"/>
        </w:rPr>
        <w:t xml:space="preserve"> </w:t>
      </w:r>
      <w:r>
        <w:rPr>
          <w:color w:val="000000"/>
        </w:rPr>
        <w:t>B</w:t>
      </w:r>
      <w:r w:rsidRPr="00D25B21">
        <w:rPr>
          <w:color w:val="000000"/>
        </w:rPr>
        <w:t xml:space="preserve"> </w:t>
      </w:r>
      <w:r w:rsidRPr="00D25B21">
        <w:rPr>
          <w:color w:val="000000"/>
        </w:rPr>
        <w:t xml:space="preserve">for three of the four groups of participants.  Thus, there is a tendency for better performance on </w:t>
      </w:r>
      <w:r w:rsidR="00B81500">
        <w:rPr>
          <w:color w:val="000000"/>
        </w:rPr>
        <w:t>component</w:t>
      </w:r>
      <w:r w:rsidR="00B81500" w:rsidRPr="00D25B21">
        <w:rPr>
          <w:color w:val="000000"/>
        </w:rPr>
        <w:t xml:space="preserve"> </w:t>
      </w:r>
      <w:r w:rsidR="00B81500">
        <w:rPr>
          <w:color w:val="000000"/>
        </w:rPr>
        <w:t>B</w:t>
      </w:r>
      <w:r w:rsidRPr="00D25B21">
        <w:rPr>
          <w:color w:val="000000"/>
        </w:rPr>
        <w:t xml:space="preserve"> simply because most participants benefited from practice on </w:t>
      </w:r>
      <w:r w:rsidR="006D792A">
        <w:rPr>
          <w:color w:val="000000"/>
        </w:rPr>
        <w:t>Component</w:t>
      </w:r>
      <w:r w:rsidR="006D792A" w:rsidRPr="00D25B21">
        <w:rPr>
          <w:color w:val="000000"/>
        </w:rPr>
        <w:t xml:space="preserve"> </w:t>
      </w:r>
      <w:r w:rsidRPr="00D25B21">
        <w:rPr>
          <w:color w:val="000000"/>
        </w:rPr>
        <w:t xml:space="preserve">A prior to testing on </w:t>
      </w:r>
      <w:r w:rsidR="006D792A">
        <w:rPr>
          <w:color w:val="000000"/>
        </w:rPr>
        <w:t>Component</w:t>
      </w:r>
      <w:r w:rsidR="006D792A" w:rsidRPr="00D25B21">
        <w:rPr>
          <w:color w:val="000000"/>
        </w:rPr>
        <w:t xml:space="preserve"> </w:t>
      </w:r>
      <w:r w:rsidRPr="00D25B21">
        <w:rPr>
          <w:color w:val="000000"/>
        </w:rPr>
        <w:t>B.  This phenomenon is eliminated using a </w:t>
      </w:r>
      <w:r w:rsidRPr="00D25B21">
        <w:rPr>
          <w:i/>
          <w:iCs/>
          <w:color w:val="000000"/>
        </w:rPr>
        <w:t>balanced Latin Square</w:t>
      </w:r>
      <w:r>
        <w:rPr>
          <w:color w:val="000000"/>
        </w:rPr>
        <w:t xml:space="preserve"> Figure 6.1 (right).</w:t>
      </w:r>
    </w:p>
    <w:p w14:paraId="6E142532" w14:textId="77777777" w:rsidR="00D16D24" w:rsidRDefault="00D16D24" w:rsidP="00FA51BB">
      <w:pPr>
        <w:spacing w:line="360" w:lineRule="auto"/>
        <w:jc w:val="both"/>
        <w:rPr>
          <w:color w:val="000000" w:themeColor="text1"/>
        </w:rPr>
      </w:pPr>
    </w:p>
    <w:p w14:paraId="6302DEB7" w14:textId="0A2CE8D6" w:rsidR="00FA51BB" w:rsidRDefault="00F6085D" w:rsidP="00BC6568">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sidR="005D6C8A">
        <w:rPr>
          <w:rFonts w:eastAsiaTheme="minorHAnsi"/>
          <w:b/>
          <w:bCs/>
          <w:lang w:val="en-GB" w:eastAsia="en-US"/>
        </w:rPr>
        <w:t>5</w:t>
      </w:r>
      <w:r w:rsidRPr="00F6085D">
        <w:rPr>
          <w:rFonts w:eastAsiaTheme="minorHAnsi"/>
          <w:b/>
          <w:bCs/>
          <w:lang w:val="en-GB" w:eastAsia="en-US"/>
        </w:rPr>
        <w:tab/>
      </w:r>
      <w:r w:rsidR="00FA51BB" w:rsidRPr="00F6085D">
        <w:rPr>
          <w:rFonts w:eastAsiaTheme="minorHAnsi"/>
          <w:b/>
          <w:bCs/>
          <w:lang w:val="en-GB" w:eastAsia="en-US"/>
        </w:rPr>
        <w:t>Recruitment</w:t>
      </w:r>
    </w:p>
    <w:p w14:paraId="178DF473" w14:textId="77777777" w:rsidR="00240360" w:rsidRDefault="00684C7B" w:rsidP="00BC6568">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one of the major key roles in any user study, it’s very important to find the suitable participants for the study based on the attributed research domain. </w:t>
      </w:r>
    </w:p>
    <w:p w14:paraId="0379F2F9" w14:textId="77777777" w:rsidR="00240360" w:rsidRDefault="00240360" w:rsidP="00BC6568">
      <w:pPr>
        <w:autoSpaceDE w:val="0"/>
        <w:autoSpaceDN w:val="0"/>
        <w:adjustRightInd w:val="0"/>
        <w:spacing w:line="360" w:lineRule="auto"/>
        <w:jc w:val="both"/>
        <w:rPr>
          <w:rFonts w:eastAsiaTheme="minorHAnsi"/>
          <w:lang w:val="en-GB" w:eastAsia="en-US"/>
        </w:rPr>
      </w:pPr>
    </w:p>
    <w:p w14:paraId="1596B2CF" w14:textId="786AF14D" w:rsidR="00684C7B" w:rsidRPr="002D3599" w:rsidRDefault="00240360"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w:t>
      </w:r>
    </w:p>
    <w:p w14:paraId="6E55F7F0" w14:textId="77777777" w:rsidR="00684C7B" w:rsidRDefault="00684C7B" w:rsidP="00684C7B">
      <w:pPr>
        <w:spacing w:line="360" w:lineRule="auto"/>
        <w:jc w:val="both"/>
        <w:rPr>
          <w:b/>
          <w:bCs/>
        </w:rPr>
      </w:pPr>
    </w:p>
    <w:p w14:paraId="3D839149" w14:textId="77ED1455" w:rsidR="00684C7B" w:rsidRDefault="00684C7B" w:rsidP="00684C7B">
      <w:pPr>
        <w:spacing w:line="360" w:lineRule="auto"/>
        <w:jc w:val="both"/>
        <w:rPr>
          <w:color w:val="000000" w:themeColor="text1"/>
        </w:rPr>
      </w:pPr>
      <w:r w:rsidRPr="00B37EFD">
        <w:rPr>
          <w:b/>
          <w:bCs/>
        </w:rPr>
        <w:t>6.</w:t>
      </w:r>
      <w:r w:rsidR="005D6C8A">
        <w:rPr>
          <w:b/>
          <w:bCs/>
        </w:rPr>
        <w:t>5</w:t>
      </w:r>
      <w:r>
        <w:rPr>
          <w:b/>
          <w:bCs/>
        </w:rPr>
        <w:t>.1</w:t>
      </w:r>
      <w:r w:rsidRPr="00B37EFD">
        <w:rPr>
          <w:b/>
          <w:bCs/>
        </w:rPr>
        <w:tab/>
      </w:r>
      <w:r>
        <w:rPr>
          <w:b/>
          <w:bCs/>
        </w:rPr>
        <w:t>Criteria</w:t>
      </w:r>
      <w:r>
        <w:br/>
      </w:r>
      <w:r w:rsidRPr="008C4ADE">
        <w:rPr>
          <w:color w:val="000000"/>
        </w:rPr>
        <w:t xml:space="preserve">The population for our study </w:t>
      </w:r>
      <w:r>
        <w:rPr>
          <w:color w:val="000000"/>
        </w:rPr>
        <w:t>is open for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 xml:space="preserve">which needs to be understood correctly and answer accordingly. They all are least post-secondary students or professionals who have some degree of computer experience as a user of common computer applications. </w:t>
      </w:r>
      <w:r w:rsidR="002D3599">
        <w:rPr>
          <w:color w:val="000000" w:themeColor="text1"/>
        </w:rPr>
        <w:t>So, here is the checklist of the criteria</w:t>
      </w:r>
      <w:r w:rsidR="00DF1746">
        <w:rPr>
          <w:color w:val="000000" w:themeColor="text1"/>
        </w:rPr>
        <w:t>:</w:t>
      </w:r>
    </w:p>
    <w:p w14:paraId="4F02990A" w14:textId="5F6D6B24" w:rsidR="00DF1746" w:rsidRDefault="00DF1746" w:rsidP="00DF1746">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xml:space="preserve">: </w:t>
      </w:r>
      <w:r w:rsidR="001C279A">
        <w:rPr>
          <w:color w:val="000000" w:themeColor="text1"/>
        </w:rPr>
        <w:t>We wanted to eliminate participant of age lower than</w:t>
      </w:r>
      <w:r>
        <w:rPr>
          <w:color w:val="000000" w:themeColor="text1"/>
        </w:rPr>
        <w:t xml:space="preserve"> </w:t>
      </w:r>
      <w:r w:rsidR="001C279A">
        <w:rPr>
          <w:color w:val="000000" w:themeColor="text1"/>
        </w:rPr>
        <w:t xml:space="preserve">17 years and higher than 60 years. Because younger participant might not have sufficient knowledge to understand </w:t>
      </w:r>
      <w:r w:rsidR="001C279A">
        <w:rPr>
          <w:color w:val="000000" w:themeColor="text1"/>
        </w:rPr>
        <w:lastRenderedPageBreak/>
        <w:t>the scope of the questions and elderly people might suffer from eyesight issues</w:t>
      </w:r>
      <w:r w:rsidR="00150512">
        <w:rPr>
          <w:color w:val="000000" w:themeColor="text1"/>
        </w:rPr>
        <w:t>. For elderly, we allowed exception by</w:t>
      </w:r>
      <w:r w:rsidR="00150512" w:rsidRPr="00150512">
        <w:rPr>
          <w:color w:val="000000" w:themeColor="text1"/>
        </w:rPr>
        <w:t xml:space="preserve"> </w:t>
      </w:r>
      <w:r w:rsidR="00150512">
        <w:rPr>
          <w:color w:val="000000" w:themeColor="text1"/>
        </w:rPr>
        <w:t xml:space="preserve">going through </w:t>
      </w:r>
      <w:r w:rsidR="00150512" w:rsidRPr="00150512">
        <w:rPr>
          <w:rFonts w:eastAsiaTheme="minorHAnsi"/>
          <w:lang w:val="en-GB" w:eastAsia="en-US"/>
        </w:rPr>
        <w:t>Color Blindness Test</w:t>
      </w:r>
      <w:r w:rsidR="00150512" w:rsidRPr="00150512">
        <w:rPr>
          <w:rFonts w:eastAsiaTheme="minorHAnsi"/>
          <w:lang w:val="en-GB" w:eastAsia="en-US"/>
        </w:rPr>
        <w:t xml:space="preserve"> explained in 6.4</w:t>
      </w:r>
      <w:r w:rsidR="00150512">
        <w:rPr>
          <w:rFonts w:eastAsiaTheme="minorHAnsi"/>
          <w:lang w:val="en-GB" w:eastAsia="en-US"/>
        </w:rPr>
        <w:t>.</w:t>
      </w:r>
    </w:p>
    <w:p w14:paraId="5CDD3EC6" w14:textId="03B42C15" w:rsidR="001C279A" w:rsidRDefault="001C279A" w:rsidP="00DF1746">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considered minimum education level must be post-secondary level to get the </w:t>
      </w:r>
      <w:r w:rsidR="00150512">
        <w:rPr>
          <w:color w:val="000000" w:themeColor="text1"/>
        </w:rPr>
        <w:t xml:space="preserve">insight of the questions. </w:t>
      </w:r>
    </w:p>
    <w:p w14:paraId="320BD99A" w14:textId="10C42F24" w:rsidR="00150512" w:rsidRDefault="00150512" w:rsidP="00DF1746">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 but need to have minimum expertise in computer uses, browsing websites, understanding geometric shapes like circle, squares, grid, bubble chart etc. </w:t>
      </w:r>
    </w:p>
    <w:p w14:paraId="51513BB2" w14:textId="5BE6E582" w:rsidR="00150512" w:rsidRDefault="0008676E" w:rsidP="00DF1746">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through our color blindness test to participate in the study.</w:t>
      </w:r>
    </w:p>
    <w:p w14:paraId="43FF888A" w14:textId="35C38327" w:rsidR="0008676E" w:rsidRDefault="0008676E" w:rsidP="00DF1746">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 or loses their deterministic ability are not considered for the study.</w:t>
      </w:r>
    </w:p>
    <w:p w14:paraId="288B451D" w14:textId="7F3E3596" w:rsidR="00B059A0" w:rsidRDefault="00B059A0" w:rsidP="00DF1746">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to use the keyboard, mouse, browse web and in a word using computer.</w:t>
      </w:r>
    </w:p>
    <w:p w14:paraId="109ABACC" w14:textId="5D47FACA" w:rsidR="00B059A0" w:rsidRDefault="00B059A0" w:rsidP="00DF1746">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Must own a computer/laptop for the period of study session.</w:t>
      </w:r>
    </w:p>
    <w:p w14:paraId="1E1254D8" w14:textId="76FE58E6" w:rsidR="002B1752" w:rsidRPr="002B1752" w:rsidRDefault="00B059A0" w:rsidP="002B1752">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Must have a good internet connection to continue the session without interruption in voice and video(screen) sharing. Participants of rural areas where </w:t>
      </w:r>
      <w:r w:rsidR="002B1752">
        <w:rPr>
          <w:color w:val="000000" w:themeColor="text1"/>
        </w:rPr>
        <w:t>internet connections are vulnerable are discouraged to participate.</w:t>
      </w:r>
    </w:p>
    <w:p w14:paraId="65897E42" w14:textId="77777777" w:rsidR="00684C7B" w:rsidRPr="00F6085D" w:rsidRDefault="00684C7B" w:rsidP="00BC6568">
      <w:pPr>
        <w:autoSpaceDE w:val="0"/>
        <w:autoSpaceDN w:val="0"/>
        <w:adjustRightInd w:val="0"/>
        <w:spacing w:line="360" w:lineRule="auto"/>
        <w:jc w:val="both"/>
        <w:rPr>
          <w:rFonts w:eastAsiaTheme="minorHAnsi"/>
          <w:b/>
          <w:bCs/>
          <w:lang w:val="en-GB" w:eastAsia="en-US"/>
        </w:rPr>
      </w:pPr>
    </w:p>
    <w:p w14:paraId="20BA4B7A" w14:textId="5D3202BA" w:rsidR="00684C7B" w:rsidRPr="002D3599" w:rsidRDefault="00684C7B" w:rsidP="00BC6568">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sidR="005D6C8A">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sidR="00730432">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45ACD1C1" w14:textId="0502AC11"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In modern world, Internet is relatively cheaper and </w:t>
      </w:r>
      <w:r w:rsidR="00F6085D">
        <w:rPr>
          <w:rFonts w:eastAsiaTheme="minorHAnsi"/>
          <w:lang w:val="en-GB" w:eastAsia="en-US"/>
        </w:rPr>
        <w:t>easily</w:t>
      </w:r>
      <w:r>
        <w:rPr>
          <w:rFonts w:eastAsiaTheme="minorHAnsi"/>
          <w:lang w:val="en-GB" w:eastAsia="en-US"/>
        </w:rPr>
        <w:t xml:space="preserve"> accessible almost all over the world. So, I preferred to use online pub</w:t>
      </w:r>
      <w:r w:rsidR="004B34B6">
        <w:rPr>
          <w:rFonts w:eastAsiaTheme="minorHAnsi"/>
          <w:lang w:val="en-GB" w:eastAsia="en-US"/>
        </w:rPr>
        <w:t>licity of</w:t>
      </w:r>
      <w:r>
        <w:rPr>
          <w:rFonts w:eastAsiaTheme="minorHAnsi"/>
          <w:lang w:val="en-GB" w:eastAsia="en-US"/>
        </w:rPr>
        <w:t xml:space="preserve"> recruitment strategy. I sent a recruitment notice to</w:t>
      </w:r>
      <w:r w:rsidR="00BC6568">
        <w:rPr>
          <w:rFonts w:eastAsiaTheme="minorHAnsi"/>
          <w:lang w:val="en-GB" w:eastAsia="en-US"/>
        </w:rPr>
        <w:t xml:space="preserve"> </w:t>
      </w:r>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r w:rsidR="00F6085D">
        <w:rPr>
          <w:rFonts w:eastAsiaTheme="minorHAnsi"/>
          <w:lang w:val="en-GB" w:eastAsia="en-US"/>
        </w:rPr>
        <w:t>compensation,</w:t>
      </w:r>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 xml:space="preserve">with more detail information and attached a consent form for their perusal and </w:t>
      </w:r>
      <w:r w:rsidR="002B1752">
        <w:rPr>
          <w:rFonts w:eastAsiaTheme="minorHAnsi"/>
          <w:lang w:val="en-GB" w:eastAsia="en-US"/>
        </w:rPr>
        <w:t>suggested</w:t>
      </w:r>
      <w:r w:rsidR="002B1752">
        <w:rPr>
          <w:rFonts w:eastAsiaTheme="minorHAnsi"/>
          <w:lang w:val="en-GB" w:eastAsia="en-US"/>
        </w:rPr>
        <w:t xml:space="preserve"> </w:t>
      </w:r>
      <w:r w:rsidR="004A21EE">
        <w:rPr>
          <w:rFonts w:eastAsiaTheme="minorHAnsi"/>
          <w:lang w:val="en-GB" w:eastAsia="en-US"/>
        </w:rPr>
        <w:t>to reply with three potential time slots if they agree with the detail requirements and a consent form content</w:t>
      </w:r>
      <w:r>
        <w:rPr>
          <w:rFonts w:eastAsiaTheme="minorHAnsi"/>
          <w:lang w:val="en-GB" w:eastAsia="en-US"/>
        </w:rPr>
        <w:t xml:space="preserve">. </w:t>
      </w:r>
      <w:r w:rsidR="002B1752">
        <w:rPr>
          <w:rFonts w:eastAsiaTheme="minorHAnsi"/>
          <w:lang w:val="en-GB" w:eastAsia="en-US"/>
        </w:rPr>
        <w:t>Participation</w:t>
      </w:r>
      <w:r w:rsidR="002B1752">
        <w:rPr>
          <w:rFonts w:eastAsiaTheme="minorHAnsi"/>
          <w:lang w:val="en-GB" w:eastAsia="en-US"/>
        </w:rPr>
        <w:t xml:space="preserve"> </w:t>
      </w:r>
      <w:r w:rsidR="002B1752">
        <w:rPr>
          <w:rFonts w:eastAsiaTheme="minorHAnsi"/>
          <w:lang w:val="en-GB" w:eastAsia="en-US"/>
        </w:rPr>
        <w:t>acceptance</w:t>
      </w:r>
      <w:r w:rsidR="002B1752">
        <w:rPr>
          <w:rFonts w:eastAsiaTheme="minorHAnsi"/>
          <w:lang w:val="en-GB" w:eastAsia="en-US"/>
        </w:rPr>
        <w:t xml:space="preserve"> </w:t>
      </w:r>
      <w:r>
        <w:rPr>
          <w:rFonts w:eastAsiaTheme="minorHAnsi"/>
          <w:lang w:val="en-GB" w:eastAsia="en-US"/>
        </w:rPr>
        <w:t>w</w:t>
      </w:r>
      <w:r w:rsidR="002B1752">
        <w:rPr>
          <w:rFonts w:eastAsiaTheme="minorHAnsi"/>
          <w:lang w:val="en-GB" w:eastAsia="en-US"/>
        </w:rPr>
        <w:t>as</w:t>
      </w:r>
      <w:r>
        <w:rPr>
          <w:rFonts w:eastAsiaTheme="minorHAnsi"/>
          <w:lang w:val="en-GB" w:eastAsia="en-US"/>
        </w:rPr>
        <w:t xml:space="preserv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on </w:t>
      </w:r>
      <w:r w:rsidR="004A21EE">
        <w:rPr>
          <w:rFonts w:eastAsiaTheme="minorHAnsi"/>
          <w:lang w:val="en-GB" w:eastAsia="en-US"/>
        </w:rPr>
        <w:t>until all places are booked</w:t>
      </w:r>
      <w:r w:rsidR="00BC6568">
        <w:rPr>
          <w:rFonts w:eastAsiaTheme="minorHAnsi"/>
          <w:lang w:val="en-GB" w:eastAsia="en-US"/>
        </w:rPr>
        <w:t>, but to be in safe side we kept some additional participants in waiting 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528FBDC0" w14:textId="6F6F43B7" w:rsidR="00730432" w:rsidRDefault="00730432" w:rsidP="00BC6568">
      <w:pPr>
        <w:autoSpaceDE w:val="0"/>
        <w:autoSpaceDN w:val="0"/>
        <w:adjustRightInd w:val="0"/>
        <w:spacing w:line="360" w:lineRule="auto"/>
        <w:jc w:val="both"/>
        <w:rPr>
          <w:rFonts w:eastAsiaTheme="minorHAnsi"/>
          <w:lang w:val="en-GB" w:eastAsia="en-US"/>
        </w:rPr>
      </w:pPr>
    </w:p>
    <w:p w14:paraId="1A85C2F0" w14:textId="629F9187" w:rsidR="00730432" w:rsidRPr="001775CB" w:rsidRDefault="00730432" w:rsidP="00BC6568">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lastRenderedPageBreak/>
        <w:t>6.</w:t>
      </w:r>
      <w:r w:rsidR="005D6C8A">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1AD8629" w14:textId="688528F2" w:rsidR="00730432" w:rsidRDefault="00730432"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from participant, main researcher creates an MS Teams/Skype event with the agreed time</w:t>
      </w:r>
      <w:r w:rsidR="001775CB">
        <w:rPr>
          <w:rFonts w:eastAsiaTheme="minorHAnsi"/>
          <w:lang w:val="en-GB" w:eastAsia="en-US"/>
        </w:rPr>
        <w:t>. Participants get a notification in their inbox with the detail of the event including a join URL</w:t>
      </w:r>
      <w:r w:rsidR="001775CB">
        <w:rPr>
          <w:rFonts w:eastAsiaTheme="minorHAnsi"/>
          <w:lang w:val="en-GB" w:eastAsia="en-US"/>
        </w:rPr>
        <w:t xml:space="preserve"> </w:t>
      </w:r>
      <w:r w:rsidR="001775CB">
        <w:rPr>
          <w:rFonts w:eastAsiaTheme="minorHAnsi"/>
          <w:lang w:val="en-GB" w:eastAsia="en-US"/>
        </w:rPr>
        <w:t>of the event. At the meeting time participant just need to open the link in either browser or installed desktop application of the relevant tool to start the session.</w:t>
      </w:r>
    </w:p>
    <w:p w14:paraId="1428E55B" w14:textId="7FF3897B" w:rsidR="00870FC7" w:rsidRDefault="00870FC7" w:rsidP="00BC6568">
      <w:pPr>
        <w:autoSpaceDE w:val="0"/>
        <w:autoSpaceDN w:val="0"/>
        <w:adjustRightInd w:val="0"/>
        <w:spacing w:line="360" w:lineRule="auto"/>
        <w:jc w:val="both"/>
        <w:rPr>
          <w:rFonts w:eastAsiaTheme="minorHAnsi"/>
          <w:lang w:val="en-GB" w:eastAsia="en-US"/>
        </w:rPr>
      </w:pPr>
    </w:p>
    <w:p w14:paraId="3CEE2114" w14:textId="1E9EE0D4" w:rsidR="00870FC7" w:rsidRDefault="00730432" w:rsidP="00BC6568">
      <w:pPr>
        <w:autoSpaceDE w:val="0"/>
        <w:autoSpaceDN w:val="0"/>
        <w:adjustRightInd w:val="0"/>
        <w:spacing w:line="360" w:lineRule="auto"/>
        <w:jc w:val="both"/>
        <w:rPr>
          <w:b/>
          <w:bCs/>
          <w:color w:val="000000" w:themeColor="text1"/>
        </w:rPr>
      </w:pPr>
      <w:r w:rsidRPr="001775CB">
        <w:rPr>
          <w:b/>
          <w:bCs/>
          <w:color w:val="000000" w:themeColor="text1"/>
        </w:rPr>
        <w:t>6.</w:t>
      </w:r>
      <w:r w:rsidR="005D6C8A">
        <w:rPr>
          <w:b/>
          <w:bCs/>
          <w:color w:val="000000" w:themeColor="text1"/>
        </w:rPr>
        <w:t>6</w:t>
      </w:r>
      <w:r w:rsidRPr="001775CB">
        <w:rPr>
          <w:b/>
          <w:bCs/>
          <w:color w:val="000000" w:themeColor="text1"/>
        </w:rPr>
        <w:tab/>
        <w:t>Study Procedure</w:t>
      </w:r>
    </w:p>
    <w:p w14:paraId="18159938" w14:textId="7543B487" w:rsidR="00F7061F" w:rsidRDefault="00446570" w:rsidP="00BC6568">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 xml:space="preserve">stages such as color blindness test, </w:t>
      </w:r>
      <w:r w:rsidR="007510D5">
        <w:rPr>
          <w:color w:val="000000" w:themeColor="text1"/>
        </w:rPr>
        <w:t>modular</w:t>
      </w:r>
      <w:r w:rsidRPr="00446570">
        <w:rPr>
          <w:color w:val="000000" w:themeColor="text1"/>
        </w:rPr>
        <w:t xml:space="preserve">-sessions </w:t>
      </w:r>
      <w:r w:rsidR="007510D5">
        <w:rPr>
          <w:color w:val="000000" w:themeColor="text1"/>
        </w:rPr>
        <w:t xml:space="preserve">for </w:t>
      </w:r>
      <w:proofErr w:type="gramStart"/>
      <w:r w:rsidR="007510D5">
        <w:rPr>
          <w:color w:val="000000" w:themeColor="text1"/>
        </w:rPr>
        <w:t>the</w:t>
      </w:r>
      <w:r w:rsidR="007510D5" w:rsidRPr="00446570">
        <w:rPr>
          <w:color w:val="000000" w:themeColor="text1"/>
        </w:rPr>
        <w:t xml:space="preserve"> </w:t>
      </w:r>
      <w:r w:rsidRPr="00446570">
        <w:rPr>
          <w:color w:val="000000" w:themeColor="text1"/>
        </w:rPr>
        <w:t xml:space="preserve"> components</w:t>
      </w:r>
      <w:proofErr w:type="gramEnd"/>
      <w:r w:rsidRPr="00446570">
        <w:rPr>
          <w:color w:val="000000" w:themeColor="text1"/>
        </w:rPr>
        <w:t xml:space="preserve">, </w:t>
      </w:r>
      <w:r w:rsidR="007510D5">
        <w:rPr>
          <w:color w:val="000000" w:themeColor="text1"/>
        </w:rPr>
        <w:t>module introduction and clarification before starting a module</w:t>
      </w:r>
      <w:r w:rsidRPr="00446570">
        <w:rPr>
          <w:color w:val="000000" w:themeColor="text1"/>
        </w:rPr>
        <w:t>, and post-session questionnaires</w:t>
      </w:r>
      <w:r w:rsidR="007510D5">
        <w:rPr>
          <w:color w:val="000000" w:themeColor="text1"/>
        </w:rPr>
        <w:t xml:space="preserve"> after each modules</w:t>
      </w:r>
      <w:r w:rsidRPr="00446570">
        <w:rPr>
          <w:color w:val="000000" w:themeColor="text1"/>
        </w:rPr>
        <w:t>.</w:t>
      </w:r>
      <w:r>
        <w:rPr>
          <w:color w:val="000000" w:themeColor="text1"/>
        </w:rPr>
        <w:t xml:space="preserve"> In the following section we explain them briefly.</w:t>
      </w:r>
    </w:p>
    <w:p w14:paraId="2B10CFE4" w14:textId="77777777" w:rsidR="00446570" w:rsidRPr="00446570" w:rsidRDefault="00446570" w:rsidP="00BC6568">
      <w:pPr>
        <w:autoSpaceDE w:val="0"/>
        <w:autoSpaceDN w:val="0"/>
        <w:adjustRightInd w:val="0"/>
        <w:spacing w:line="360" w:lineRule="auto"/>
        <w:jc w:val="both"/>
        <w:rPr>
          <w:color w:val="000000" w:themeColor="text1"/>
        </w:rPr>
      </w:pPr>
    </w:p>
    <w:p w14:paraId="35663631" w14:textId="5023F75C" w:rsidR="00135DDC" w:rsidRPr="0095751A" w:rsidRDefault="00F7061F" w:rsidP="00BC6568">
      <w:pPr>
        <w:autoSpaceDE w:val="0"/>
        <w:autoSpaceDN w:val="0"/>
        <w:adjustRightInd w:val="0"/>
        <w:spacing w:line="360" w:lineRule="auto"/>
        <w:jc w:val="both"/>
        <w:rPr>
          <w:b/>
          <w:bCs/>
          <w:color w:val="000000" w:themeColor="text1"/>
        </w:rPr>
      </w:pPr>
      <w:r w:rsidRPr="00F7061F">
        <w:rPr>
          <w:b/>
          <w:bCs/>
          <w:color w:val="000000" w:themeColor="text1"/>
        </w:rPr>
        <w:t>6.</w:t>
      </w:r>
      <w:r w:rsidR="005D6C8A">
        <w:rPr>
          <w:b/>
          <w:bCs/>
          <w:color w:val="000000" w:themeColor="text1"/>
        </w:rPr>
        <w:t>6</w:t>
      </w:r>
      <w:r w:rsidRPr="00F7061F">
        <w:rPr>
          <w:b/>
          <w:bCs/>
          <w:color w:val="000000" w:themeColor="text1"/>
        </w:rPr>
        <w:t>.1</w:t>
      </w:r>
      <w:r w:rsidRPr="00F7061F">
        <w:rPr>
          <w:b/>
          <w:bCs/>
          <w:color w:val="000000" w:themeColor="text1"/>
        </w:rPr>
        <w:tab/>
      </w:r>
      <w:r w:rsidR="00135DDC" w:rsidRPr="00F7061F">
        <w:rPr>
          <w:b/>
          <w:bCs/>
          <w:color w:val="000000" w:themeColor="text1"/>
        </w:rPr>
        <w:t>Start</w:t>
      </w:r>
      <w:r w:rsidR="00135DDC" w:rsidRPr="0095751A">
        <w:rPr>
          <w:b/>
          <w:bCs/>
          <w:color w:val="000000" w:themeColor="text1"/>
        </w:rPr>
        <w:t xml:space="preserve"> Event</w:t>
      </w:r>
    </w:p>
    <w:p w14:paraId="717E3E53" w14:textId="6ADB7E03" w:rsidR="003260CB" w:rsidRDefault="00135DDC" w:rsidP="00135DDC">
      <w:pPr>
        <w:autoSpaceDE w:val="0"/>
        <w:autoSpaceDN w:val="0"/>
        <w:adjustRightInd w:val="0"/>
        <w:spacing w:line="360" w:lineRule="auto"/>
        <w:jc w:val="both"/>
        <w:rPr>
          <w:color w:val="000000" w:themeColor="text1"/>
        </w:rPr>
      </w:pPr>
      <w:r w:rsidRPr="0095751A">
        <w:rPr>
          <w:color w:val="000000" w:themeColor="text1"/>
        </w:rPr>
        <w:t>Since the study is decided to conduct online and schedules are</w:t>
      </w:r>
      <w:r>
        <w:rPr>
          <w:color w:val="000000" w:themeColor="text1"/>
        </w:rPr>
        <w:t xml:space="preserve"> </w:t>
      </w:r>
      <w:r w:rsidR="00795FB1">
        <w:rPr>
          <w:color w:val="000000" w:themeColor="text1"/>
        </w:rPr>
        <w:t>made</w:t>
      </w:r>
      <w:r>
        <w:rPr>
          <w:color w:val="000000" w:themeColor="text1"/>
        </w:rPr>
        <w:t xml:space="preserve"> between two parties and an event is created through the conferencing tool, the participant</w:t>
      </w:r>
      <w:r w:rsidR="00795FB1">
        <w:rPr>
          <w:color w:val="000000" w:themeColor="text1"/>
        </w:rPr>
        <w:t xml:space="preserve"> just</w:t>
      </w:r>
      <w:r>
        <w:rPr>
          <w:color w:val="000000" w:themeColor="text1"/>
        </w:rPr>
        <w:t xml:space="preserve"> needed to be in front of a computer at</w:t>
      </w:r>
      <w:r w:rsidR="003260CB" w:rsidRPr="003260CB">
        <w:rPr>
          <w:color w:val="000000" w:themeColor="text1"/>
        </w:rPr>
        <w:t xml:space="preserve"> scheduled time of the day </w:t>
      </w:r>
      <w:r>
        <w:rPr>
          <w:color w:val="000000" w:themeColor="text1"/>
        </w:rPr>
        <w:t>and</w:t>
      </w:r>
      <w:r w:rsidRPr="003260CB">
        <w:rPr>
          <w:color w:val="000000" w:themeColor="text1"/>
        </w:rPr>
        <w:t xml:space="preserve"> </w:t>
      </w:r>
      <w:r w:rsidR="003260CB">
        <w:rPr>
          <w:color w:val="000000" w:themeColor="text1"/>
        </w:rPr>
        <w:t xml:space="preserve">click on the link </w:t>
      </w:r>
      <w:r>
        <w:rPr>
          <w:color w:val="000000" w:themeColor="text1"/>
        </w:rPr>
        <w:t>he or she</w:t>
      </w:r>
      <w:r>
        <w:rPr>
          <w:color w:val="000000" w:themeColor="text1"/>
        </w:rPr>
        <w:t xml:space="preserve"> </w:t>
      </w:r>
      <w:r w:rsidR="003260CB">
        <w:rPr>
          <w:color w:val="000000" w:themeColor="text1"/>
        </w:rPr>
        <w:t xml:space="preserve">received in </w:t>
      </w:r>
      <w:r>
        <w:rPr>
          <w:color w:val="000000" w:themeColor="text1"/>
        </w:rPr>
        <w:t>his or her</w:t>
      </w:r>
      <w:r>
        <w:rPr>
          <w:color w:val="000000" w:themeColor="text1"/>
        </w:rPr>
        <w:t xml:space="preserve"> </w:t>
      </w:r>
      <w:r w:rsidR="003260CB">
        <w:rPr>
          <w:color w:val="000000" w:themeColor="text1"/>
        </w:rPr>
        <w:t>email to meet in the online meeting platform</w:t>
      </w:r>
      <w:r>
        <w:rPr>
          <w:color w:val="000000" w:themeColor="text1"/>
        </w:rPr>
        <w:t>.</w:t>
      </w:r>
      <w:r w:rsidR="003260CB">
        <w:rPr>
          <w:color w:val="000000" w:themeColor="text1"/>
        </w:rPr>
        <w:t xml:space="preserve">  </w:t>
      </w:r>
      <w:r w:rsidR="00795FB1">
        <w:rPr>
          <w:color w:val="000000" w:themeColor="text1"/>
        </w:rPr>
        <w:t>When the participant log-in to the system, it will notify researcher that participant is waiting at the lobby</w:t>
      </w:r>
      <w:r w:rsidR="00F7061F">
        <w:rPr>
          <w:color w:val="000000" w:themeColor="text1"/>
        </w:rPr>
        <w:t>,</w:t>
      </w:r>
      <w:r w:rsidR="00795FB1">
        <w:rPr>
          <w:color w:val="000000" w:themeColor="text1"/>
        </w:rPr>
        <w:t xml:space="preserve"> and he needs to admit</w:t>
      </w:r>
      <w:r w:rsidR="00F7061F">
        <w:rPr>
          <w:color w:val="000000" w:themeColor="text1"/>
        </w:rPr>
        <w:t>. On approval</w:t>
      </w:r>
      <w:r w:rsidR="0095751A">
        <w:rPr>
          <w:color w:val="000000" w:themeColor="text1"/>
        </w:rPr>
        <w:t>,</w:t>
      </w:r>
      <w:r w:rsidR="00F7061F">
        <w:rPr>
          <w:color w:val="000000" w:themeColor="text1"/>
        </w:rPr>
        <w:t xml:space="preserve"> the event is instantly started at the online meeting room and both parties will be able to hear each other. Researcher greeted and welcomed </w:t>
      </w:r>
      <w:r w:rsidR="0095751A">
        <w:rPr>
          <w:color w:val="000000" w:themeColor="text1"/>
        </w:rPr>
        <w:t xml:space="preserve">the </w:t>
      </w:r>
      <w:r w:rsidR="00F7061F">
        <w:rPr>
          <w:color w:val="000000" w:themeColor="text1"/>
        </w:rPr>
        <w:t>participant</w:t>
      </w:r>
      <w:r w:rsidR="0095751A">
        <w:rPr>
          <w:color w:val="000000" w:themeColor="text1"/>
        </w:rPr>
        <w:t>.</w:t>
      </w:r>
    </w:p>
    <w:p w14:paraId="52C8C623" w14:textId="0BEE085E" w:rsidR="00F7061F" w:rsidRDefault="00F7061F" w:rsidP="00135DDC">
      <w:pPr>
        <w:autoSpaceDE w:val="0"/>
        <w:autoSpaceDN w:val="0"/>
        <w:adjustRightInd w:val="0"/>
        <w:spacing w:line="360" w:lineRule="auto"/>
        <w:jc w:val="both"/>
        <w:rPr>
          <w:color w:val="000000" w:themeColor="text1"/>
        </w:rPr>
      </w:pPr>
    </w:p>
    <w:p w14:paraId="45C3BCB7" w14:textId="0ED5762B" w:rsidR="00056C61" w:rsidRPr="00D83DB9" w:rsidRDefault="00056C61" w:rsidP="00135DDC">
      <w:pPr>
        <w:autoSpaceDE w:val="0"/>
        <w:autoSpaceDN w:val="0"/>
        <w:adjustRightInd w:val="0"/>
        <w:spacing w:line="360" w:lineRule="auto"/>
        <w:jc w:val="both"/>
        <w:rPr>
          <w:b/>
          <w:bCs/>
          <w:color w:val="000000" w:themeColor="text1"/>
        </w:rPr>
      </w:pPr>
      <w:r w:rsidRPr="00D83DB9">
        <w:rPr>
          <w:b/>
          <w:bCs/>
          <w:color w:val="000000" w:themeColor="text1"/>
        </w:rPr>
        <w:t>6.</w:t>
      </w:r>
      <w:r w:rsidR="005D6C8A">
        <w:rPr>
          <w:b/>
          <w:bCs/>
          <w:color w:val="000000" w:themeColor="text1"/>
        </w:rPr>
        <w:t>6</w:t>
      </w:r>
      <w:r w:rsidRPr="00D83DB9">
        <w:rPr>
          <w:b/>
          <w:bCs/>
          <w:color w:val="000000" w:themeColor="text1"/>
        </w:rPr>
        <w:t>.2</w:t>
      </w:r>
      <w:r w:rsidRPr="00D83DB9">
        <w:rPr>
          <w:b/>
          <w:bCs/>
          <w:color w:val="000000" w:themeColor="text1"/>
        </w:rPr>
        <w:tab/>
        <w:t>Briefing</w:t>
      </w:r>
    </w:p>
    <w:p w14:paraId="3E8A1627" w14:textId="13EB283F" w:rsidR="00056C61" w:rsidRPr="003260CB" w:rsidRDefault="00056C61" w:rsidP="00135DDC">
      <w:pPr>
        <w:autoSpaceDE w:val="0"/>
        <w:autoSpaceDN w:val="0"/>
        <w:adjustRightInd w:val="0"/>
        <w:spacing w:line="360" w:lineRule="auto"/>
        <w:jc w:val="both"/>
        <w:rPr>
          <w:color w:val="000000" w:themeColor="text1"/>
        </w:rPr>
      </w:pPr>
      <w:r>
        <w:rPr>
          <w:color w:val="000000" w:themeColor="text1"/>
        </w:rPr>
        <w:t xml:space="preserve">The researcher needs to brief the participant about the steps he or she had to go </w:t>
      </w:r>
      <w:r w:rsidR="00452227">
        <w:rPr>
          <w:color w:val="000000" w:themeColor="text1"/>
        </w:rPr>
        <w:t>through and</w:t>
      </w:r>
      <w:r>
        <w:rPr>
          <w:color w:val="000000" w:themeColor="text1"/>
        </w:rPr>
        <w:t xml:space="preserve"> explained how he was going to conduct the session. At the same participant would be asked if his/her system has Firefox/Edge browser installed which is mandatory for the study. If not he/she would be requested to install it and researcher might instruct if needed any help regarding the installation of the browser. </w:t>
      </w:r>
      <w:r w:rsidR="00452227">
        <w:rPr>
          <w:color w:val="000000" w:themeColor="text1"/>
        </w:rPr>
        <w:t>After confirming the browser is ready to go with, participant is requested to open it and informed him/her that researcher will give two URLs for the session i. for Color Blindness Test and ii. for Questionnaire about the study</w:t>
      </w:r>
      <w:r w:rsidR="00D83DB9">
        <w:rPr>
          <w:color w:val="000000" w:themeColor="text1"/>
        </w:rPr>
        <w:t>.</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2E22F8C2"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Pr="006B192C">
        <w:rPr>
          <w:rFonts w:eastAsiaTheme="minorHAnsi"/>
          <w:b/>
          <w:bCs/>
          <w:lang w:val="en-GB" w:eastAsia="en-US"/>
        </w:rPr>
        <w:t>.</w:t>
      </w:r>
      <w:r w:rsidR="005D6C8A">
        <w:rPr>
          <w:rFonts w:eastAsiaTheme="minorHAnsi"/>
          <w:b/>
          <w:bCs/>
          <w:lang w:val="en-GB" w:eastAsia="en-US"/>
        </w:rPr>
        <w:t>6</w:t>
      </w:r>
      <w:r w:rsidR="00D83DB9">
        <w:rPr>
          <w:rFonts w:eastAsiaTheme="minorHAnsi"/>
          <w:b/>
          <w:bCs/>
          <w:lang w:val="en-GB" w:eastAsia="en-US"/>
        </w:rPr>
        <w:t>.3</w:t>
      </w:r>
      <w:r w:rsidRPr="006B192C">
        <w:rPr>
          <w:rFonts w:eastAsiaTheme="minorHAnsi"/>
          <w:b/>
          <w:bCs/>
          <w:lang w:val="en-GB" w:eastAsia="en-US"/>
        </w:rPr>
        <w:tab/>
      </w:r>
      <w:r w:rsidRPr="006B192C">
        <w:rPr>
          <w:rFonts w:eastAsiaTheme="minorHAnsi"/>
          <w:b/>
          <w:bCs/>
          <w:lang w:val="en-GB" w:eastAsia="en-US"/>
        </w:rPr>
        <w:t>Color Blindness Test</w:t>
      </w:r>
    </w:p>
    <w:p w14:paraId="2349FC81" w14:textId="10FD4A0A" w:rsidR="002716FC" w:rsidRPr="006B192C" w:rsidRDefault="00615BAA" w:rsidP="00615BAA">
      <w:pPr>
        <w:spacing w:line="360" w:lineRule="auto"/>
        <w:jc w:val="both"/>
        <w:rPr>
          <w:color w:val="000000" w:themeColor="text1"/>
        </w:rPr>
      </w:pPr>
      <w:r>
        <w:rPr>
          <w:color w:val="000000" w:themeColor="text1"/>
        </w:rPr>
        <w:t xml:space="preserve">One of the prime </w:t>
      </w:r>
      <w:r w:rsidR="003260CB">
        <w:rPr>
          <w:color w:val="000000" w:themeColor="text1"/>
        </w:rPr>
        <w:t>requirements</w:t>
      </w:r>
      <w:r w:rsidR="001E4CBB">
        <w:rPr>
          <w:color w:val="000000" w:themeColor="text1"/>
        </w:rPr>
        <w:t xml:space="preserve"> </w:t>
      </w:r>
      <w:r>
        <w:rPr>
          <w:color w:val="000000" w:themeColor="text1"/>
        </w:rPr>
        <w:t>for the selection process is to test for color-blindness of the participants. The participants must</w:t>
      </w:r>
      <w:r w:rsidR="00D83DB9">
        <w:rPr>
          <w:color w:val="000000" w:themeColor="text1"/>
        </w:rPr>
        <w:t xml:space="preserve"> </w:t>
      </w:r>
      <w:proofErr w:type="gramStart"/>
      <w:r w:rsidR="00752F23">
        <w:rPr>
          <w:color w:val="000000" w:themeColor="text1"/>
        </w:rPr>
        <w:t>had</w:t>
      </w:r>
      <w:proofErr w:type="gramEnd"/>
      <w:r w:rsidR="00752F23">
        <w:rPr>
          <w:color w:val="000000" w:themeColor="text1"/>
        </w:rPr>
        <w:t xml:space="preserve"> </w:t>
      </w:r>
      <w:r w:rsidR="00D83DB9">
        <w:rPr>
          <w:color w:val="000000" w:themeColor="text1"/>
        </w:rPr>
        <w:t>to</w:t>
      </w:r>
      <w:r>
        <w:rPr>
          <w:color w:val="000000" w:themeColor="text1"/>
        </w:rPr>
        <w:t xml:space="preserve"> be capable to decern color to provide meaningful data for the study.</w:t>
      </w:r>
      <w:r>
        <w:rPr>
          <w:color w:val="000000" w:themeColor="text1"/>
        </w:rPr>
        <w:t xml:space="preserve">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w:t>
      </w:r>
      <w:r w:rsidR="00D83DB9">
        <w:rPr>
          <w:color w:val="000000" w:themeColor="text1"/>
        </w:rPr>
        <w:t>ed</w:t>
      </w:r>
      <w:r w:rsidR="006B192C" w:rsidRPr="006B192C">
        <w:rPr>
          <w:color w:val="000000" w:themeColor="text1"/>
        </w:rPr>
        <w:t xml:space="preserve"> a set of Ishihara </w:t>
      </w:r>
      <w:r w:rsidR="006B192C" w:rsidRPr="006B192C">
        <w:rPr>
          <w:color w:val="000000" w:themeColor="text1"/>
        </w:rPr>
        <w:lastRenderedPageBreak/>
        <w:t xml:space="preserve">plates [60] </w:t>
      </w:r>
      <w:r w:rsidR="00201CB3" w:rsidRPr="006B192C">
        <w:rPr>
          <w:color w:val="000000" w:themeColor="text1"/>
        </w:rPr>
        <w:t xml:space="preserve">attached in </w:t>
      </w:r>
      <w:r w:rsidR="00201CB3" w:rsidRPr="0047635E">
        <w:rPr>
          <w:color w:val="FF0000"/>
        </w:rPr>
        <w:t xml:space="preserve">Appendix </w:t>
      </w:r>
      <w:r w:rsidR="00201CB3" w:rsidRPr="0047635E">
        <w:rPr>
          <w:color w:val="FF0000"/>
        </w:rPr>
        <w:t>E</w:t>
      </w:r>
      <w:r w:rsidR="00201CB3">
        <w:rPr>
          <w:color w:val="FF0000"/>
        </w:rPr>
        <w:t xml:space="preserve"> </w:t>
      </w:r>
      <w:r w:rsidR="002C682E">
        <w:rPr>
          <w:color w:val="000000" w:themeColor="text1"/>
        </w:rPr>
        <w:t>in a webpag</w:t>
      </w:r>
      <w:r w:rsidR="00201CB3">
        <w:rPr>
          <w:color w:val="000000" w:themeColor="text1"/>
        </w:rPr>
        <w:t>e</w:t>
      </w:r>
      <w:r w:rsidR="002C682E" w:rsidRPr="00752F23">
        <w:rPr>
          <w:color w:val="000000" w:themeColor="text1"/>
        </w:rPr>
        <w:t>. URL of the page</w:t>
      </w:r>
      <w:r w:rsidR="00201CB3" w:rsidRPr="00752F23">
        <w:rPr>
          <w:color w:val="000000" w:themeColor="text1"/>
        </w:rPr>
        <w:t xml:space="preserve"> (</w:t>
      </w:r>
      <w:r w:rsidR="00201CB3">
        <w:rPr>
          <w:color w:val="000000" w:themeColor="text1"/>
        </w:rPr>
        <w:t>Figure 6.1 shows a screenshot</w:t>
      </w:r>
      <w:r w:rsidR="00201CB3">
        <w:rPr>
          <w:color w:val="000000" w:themeColor="text1"/>
        </w:rPr>
        <w:t xml:space="preserve"> of the webform with plate and input fields)</w:t>
      </w:r>
      <w:r w:rsidR="002C682E">
        <w:rPr>
          <w:color w:val="FF0000"/>
        </w:rPr>
        <w:t xml:space="preserve"> </w:t>
      </w:r>
      <w:r w:rsidR="002C682E" w:rsidRPr="00752F23">
        <w:rPr>
          <w:color w:val="000000" w:themeColor="text1"/>
        </w:rPr>
        <w:t xml:space="preserve">is given to the participant through chat box of the conference tool and requested to fill the input field with what they saw in the image and click next to get next question. </w:t>
      </w:r>
      <w:r w:rsidR="00201CB3" w:rsidRPr="00752F23">
        <w:rPr>
          <w:color w:val="000000" w:themeColor="text1"/>
        </w:rPr>
        <w:t>This would continue until it ended. We</w:t>
      </w:r>
      <w:r w:rsidR="006B192C" w:rsidRPr="00752F23">
        <w:rPr>
          <w:color w:val="000000" w:themeColor="text1"/>
        </w:rPr>
        <w:t xml:space="preserve"> </w:t>
      </w:r>
      <w:r w:rsidR="006B192C" w:rsidRPr="006B192C">
        <w:rPr>
          <w:color w:val="000000" w:themeColor="text1"/>
        </w:rPr>
        <w:t>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6B192C" w:rsidRPr="006B192C">
        <w:rPr>
          <w:color w:val="000000" w:themeColor="text1"/>
        </w:rPr>
        <w:t>.</w:t>
      </w:r>
      <w:r w:rsidR="00162E4A">
        <w:rPr>
          <w:color w:val="000000" w:themeColor="text1"/>
        </w:rPr>
        <w:t xml:space="preserve"> </w:t>
      </w:r>
    </w:p>
    <w:p w14:paraId="78BE91A7" w14:textId="1B8860DC"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4265A704">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A3D9B05" w14:textId="4B30A287" w:rsidR="00162E4A" w:rsidRDefault="00162E4A" w:rsidP="00E21470">
      <w:pPr>
        <w:autoSpaceDE w:val="0"/>
        <w:autoSpaceDN w:val="0"/>
        <w:adjustRightInd w:val="0"/>
        <w:rPr>
          <w:rFonts w:eastAsiaTheme="minorHAnsi"/>
          <w:b/>
          <w:bCs/>
          <w:lang w:val="en-GB" w:eastAsia="en-US"/>
        </w:rPr>
      </w:pPr>
    </w:p>
    <w:p w14:paraId="23D803B7" w14:textId="77777777" w:rsidR="00162E4A" w:rsidRDefault="00162E4A" w:rsidP="00E21470">
      <w:pPr>
        <w:autoSpaceDE w:val="0"/>
        <w:autoSpaceDN w:val="0"/>
        <w:adjustRightInd w:val="0"/>
        <w:rPr>
          <w:rFonts w:eastAsiaTheme="minorHAnsi"/>
          <w:b/>
          <w:bCs/>
          <w:lang w:val="en-GB" w:eastAsia="en-US"/>
        </w:rPr>
      </w:pPr>
    </w:p>
    <w:p w14:paraId="1127E191" w14:textId="2C326573" w:rsidR="006B192C" w:rsidRPr="00162E4A" w:rsidRDefault="002E76FD" w:rsidP="00E21470">
      <w:pPr>
        <w:autoSpaceDE w:val="0"/>
        <w:autoSpaceDN w:val="0"/>
        <w:adjustRightInd w:val="0"/>
        <w:rPr>
          <w:rFonts w:eastAsiaTheme="minorHAnsi"/>
          <w:lang w:val="en-GB" w:eastAsia="en-US"/>
        </w:rPr>
      </w:pPr>
      <w:r w:rsidRPr="00162E4A">
        <w:rPr>
          <w:rFonts w:eastAsiaTheme="minorHAnsi"/>
          <w:lang w:val="en-GB" w:eastAsia="en-US"/>
        </w:rPr>
        <w:t>Figure 6.</w:t>
      </w:r>
      <w:r w:rsidR="00D83DB9">
        <w:rPr>
          <w:rFonts w:eastAsiaTheme="minorHAnsi"/>
          <w:lang w:val="en-GB" w:eastAsia="en-US"/>
        </w:rPr>
        <w:t>2</w:t>
      </w:r>
      <w:r w:rsidRPr="00162E4A">
        <w:rPr>
          <w:rFonts w:eastAsiaTheme="minorHAnsi"/>
          <w:lang w:val="en-GB" w:eastAsia="en-US"/>
        </w:rPr>
        <w:t>: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1B310710" w14:textId="77777777" w:rsidR="0020024E" w:rsidRDefault="0020024E" w:rsidP="00F10A94">
      <w:pPr>
        <w:autoSpaceDE w:val="0"/>
        <w:autoSpaceDN w:val="0"/>
        <w:adjustRightInd w:val="0"/>
        <w:spacing w:line="360" w:lineRule="auto"/>
        <w:jc w:val="both"/>
        <w:rPr>
          <w:rFonts w:eastAsiaTheme="minorHAnsi"/>
          <w:b/>
          <w:bCs/>
          <w:lang w:val="en-GB" w:eastAsia="en-US"/>
        </w:rPr>
      </w:pPr>
    </w:p>
    <w:p w14:paraId="7EFBBFF6" w14:textId="0EADF99B"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w:t>
      </w:r>
      <w:r w:rsidR="005D6C8A">
        <w:rPr>
          <w:rFonts w:eastAsiaTheme="minorHAnsi"/>
          <w:b/>
          <w:bCs/>
          <w:lang w:val="en-GB" w:eastAsia="en-US"/>
        </w:rPr>
        <w:t>6</w:t>
      </w:r>
      <w:r w:rsidR="00201CB3">
        <w:rPr>
          <w:rFonts w:eastAsiaTheme="minorHAnsi"/>
          <w:b/>
          <w:bCs/>
          <w:lang w:val="en-GB" w:eastAsia="en-US"/>
        </w:rPr>
        <w:t>.4</w:t>
      </w:r>
      <w:r>
        <w:rPr>
          <w:rFonts w:eastAsiaTheme="minorHAnsi"/>
          <w:b/>
          <w:bCs/>
          <w:lang w:val="en-GB" w:eastAsia="en-US"/>
        </w:rPr>
        <w:tab/>
        <w:t>Pre-Session Questionnaire</w:t>
      </w:r>
    </w:p>
    <w:p w14:paraId="264447F5" w14:textId="10BE9A27"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I 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w:t>
      </w:r>
      <w:r w:rsidR="006A15A4">
        <w:rPr>
          <w:rFonts w:eastAsiaTheme="minorHAnsi"/>
          <w:lang w:val="en-GB" w:eastAsia="en-US"/>
        </w:rPr>
        <w:t>s</w:t>
      </w:r>
      <w:r w:rsidR="007B03B3">
        <w:rPr>
          <w:rFonts w:eastAsiaTheme="minorHAnsi"/>
          <w:lang w:val="en-GB" w:eastAsia="en-US"/>
        </w:rPr>
        <w:t xml:space="preserve"> which we thought to be relevant with their performance</w:t>
      </w:r>
      <w:r w:rsidR="006A15A4">
        <w:rPr>
          <w:rFonts w:eastAsiaTheme="minorHAnsi"/>
          <w:lang w:val="en-GB" w:eastAsia="en-US"/>
        </w:rPr>
        <w:t xml:space="preserve">. Because it needs full concentration on the task to understand the question, find </w:t>
      </w:r>
      <w:r w:rsidR="00EA13ED">
        <w:rPr>
          <w:rFonts w:eastAsiaTheme="minorHAnsi"/>
          <w:lang w:val="en-GB" w:eastAsia="en-US"/>
        </w:rPr>
        <w:t xml:space="preserve">relevant asked values, uncertainties/CA, and eventually </w:t>
      </w:r>
      <w:r w:rsidR="006A15A4">
        <w:rPr>
          <w:rFonts w:eastAsiaTheme="minorHAnsi"/>
          <w:lang w:val="en-GB" w:eastAsia="en-US"/>
        </w:rPr>
        <w:t>perform better.</w:t>
      </w:r>
      <w:r w:rsidR="007B03B3">
        <w:rPr>
          <w:rFonts w:eastAsiaTheme="minorHAnsi"/>
          <w:lang w:val="en-GB" w:eastAsia="en-US"/>
        </w:rPr>
        <w:t xml:space="preserve"> For </w:t>
      </w:r>
      <w:r w:rsidR="00EA13ED">
        <w:rPr>
          <w:rFonts w:eastAsiaTheme="minorHAnsi"/>
          <w:lang w:val="en-GB" w:eastAsia="en-US"/>
        </w:rPr>
        <w:t>instance, the following information are noted down by the main researcher</w:t>
      </w:r>
      <w:r w:rsidR="007B03B3">
        <w:rPr>
          <w:rFonts w:eastAsiaTheme="minorHAnsi"/>
          <w:lang w:val="en-GB" w:eastAsia="en-US"/>
        </w:rPr>
        <w:t>:</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2C1D1834"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F10A94">
        <w:rPr>
          <w:rFonts w:eastAsiaTheme="minorHAnsi"/>
          <w:lang w:val="en-GB" w:eastAsia="en-US"/>
        </w:rPr>
        <w:t>B</w:t>
      </w:r>
      <w:r w:rsidR="00F10A94"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7777777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Gaming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38EC64E" w14:textId="275A87C3" w:rsidR="006B192C" w:rsidRDefault="006B192C" w:rsidP="00E21470">
      <w:pPr>
        <w:autoSpaceDE w:val="0"/>
        <w:autoSpaceDN w:val="0"/>
        <w:adjustRightInd w:val="0"/>
        <w:rPr>
          <w:rFonts w:eastAsiaTheme="minorHAnsi"/>
          <w:b/>
          <w:bCs/>
          <w:lang w:val="en-GB" w:eastAsia="en-US"/>
        </w:rPr>
      </w:pPr>
    </w:p>
    <w:p w14:paraId="57170D1E" w14:textId="77777777" w:rsidR="006B192C" w:rsidRDefault="006B192C" w:rsidP="00E21470">
      <w:pPr>
        <w:autoSpaceDE w:val="0"/>
        <w:autoSpaceDN w:val="0"/>
        <w:adjustRightInd w:val="0"/>
        <w:rPr>
          <w:rFonts w:eastAsiaTheme="minorHAnsi"/>
          <w:b/>
          <w:bCs/>
          <w:lang w:val="en-GB" w:eastAsia="en-US"/>
        </w:rPr>
      </w:pPr>
    </w:p>
    <w:p w14:paraId="06E04B28" w14:textId="05C2013E" w:rsidR="00B30429" w:rsidRDefault="00551AF2" w:rsidP="00162E4A">
      <w:pPr>
        <w:autoSpaceDE w:val="0"/>
        <w:autoSpaceDN w:val="0"/>
        <w:adjustRightInd w:val="0"/>
        <w:spacing w:line="360" w:lineRule="auto"/>
        <w:jc w:val="both"/>
        <w:rPr>
          <w:rFonts w:eastAsiaTheme="minorHAnsi"/>
          <w:lang w:val="en-GB" w:eastAsia="en-US"/>
        </w:rPr>
      </w:pPr>
      <w:r w:rsidRPr="00170412">
        <w:rPr>
          <w:rFonts w:eastAsiaTheme="minorHAnsi"/>
          <w:b/>
          <w:bCs/>
          <w:lang w:val="en-GB" w:eastAsia="en-US"/>
        </w:rPr>
        <w:lastRenderedPageBreak/>
        <w:br/>
      </w:r>
      <w:r w:rsidR="00E21470" w:rsidRPr="00162E4A">
        <w:rPr>
          <w:rFonts w:eastAsiaTheme="minorHAnsi"/>
          <w:b/>
          <w:bCs/>
          <w:lang w:val="en-GB" w:eastAsia="en-US"/>
        </w:rPr>
        <w:t>6.</w:t>
      </w:r>
      <w:r w:rsidR="005D6C8A">
        <w:rPr>
          <w:rFonts w:eastAsiaTheme="minorHAnsi"/>
          <w:b/>
          <w:bCs/>
          <w:lang w:val="en-GB" w:eastAsia="en-US"/>
        </w:rPr>
        <w:t>6</w:t>
      </w:r>
      <w:r w:rsidR="0020024E">
        <w:rPr>
          <w:rFonts w:eastAsiaTheme="minorHAnsi"/>
          <w:b/>
          <w:bCs/>
          <w:lang w:val="en-GB" w:eastAsia="en-US"/>
        </w:rPr>
        <w:t>.5</w:t>
      </w:r>
      <w:r w:rsidR="00E21470" w:rsidRPr="00162E4A">
        <w:rPr>
          <w:rFonts w:eastAsiaTheme="minorHAnsi"/>
          <w:b/>
          <w:bCs/>
          <w:lang w:val="en-GB" w:eastAsia="en-US"/>
        </w:rPr>
        <w:tab/>
      </w:r>
      <w:r w:rsidR="00E21470" w:rsidRPr="00162E4A">
        <w:rPr>
          <w:rFonts w:eastAsiaTheme="minorHAnsi"/>
          <w:b/>
          <w:bCs/>
          <w:lang w:val="en-GB" w:eastAsia="en-US"/>
        </w:rPr>
        <w:t>Questionnaire</w:t>
      </w:r>
      <w:r w:rsidR="0020024E">
        <w:rPr>
          <w:rFonts w:eastAsiaTheme="minorHAnsi"/>
          <w:b/>
          <w:bCs/>
          <w:lang w:val="en-GB" w:eastAsia="en-US"/>
        </w:rPr>
        <w:br/>
      </w:r>
      <w:r w:rsidR="0020024E" w:rsidRPr="00BE6A0E">
        <w:rPr>
          <w:rFonts w:eastAsiaTheme="minorHAnsi"/>
          <w:lang w:val="en-GB" w:eastAsia="en-US"/>
        </w:rPr>
        <w:t xml:space="preserve">As noted previously in 6.2.2, we have four components </w:t>
      </w:r>
      <w:r w:rsidR="00B30429">
        <w:rPr>
          <w:rFonts w:eastAsiaTheme="minorHAnsi"/>
          <w:lang w:val="en-GB" w:eastAsia="en-US"/>
        </w:rPr>
        <w:t>in</w:t>
      </w:r>
      <w:r w:rsidR="00B30429" w:rsidRPr="00BE6A0E">
        <w:rPr>
          <w:rFonts w:eastAsiaTheme="minorHAnsi"/>
          <w:lang w:val="en-GB" w:eastAsia="en-US"/>
        </w:rPr>
        <w:t xml:space="preserve"> </w:t>
      </w:r>
      <w:r w:rsidR="0020024E" w:rsidRPr="00BE6A0E">
        <w:rPr>
          <w:rFonts w:eastAsiaTheme="minorHAnsi"/>
          <w:lang w:val="en-GB" w:eastAsia="en-US"/>
        </w:rPr>
        <w:t>our study</w:t>
      </w:r>
      <w:r w:rsidR="00B30429">
        <w:rPr>
          <w:rFonts w:eastAsiaTheme="minorHAnsi"/>
          <w:lang w:val="en-GB" w:eastAsia="en-US"/>
        </w:rPr>
        <w:t xml:space="preserve">. If we consider A, B, C, and </w:t>
      </w:r>
      <w:proofErr w:type="spellStart"/>
      <w:r w:rsidR="00B30429">
        <w:rPr>
          <w:rFonts w:eastAsiaTheme="minorHAnsi"/>
          <w:lang w:val="en-GB" w:eastAsia="en-US"/>
        </w:rPr>
        <w:t>D are</w:t>
      </w:r>
      <w:proofErr w:type="spellEnd"/>
      <w:r w:rsidR="00B30429">
        <w:rPr>
          <w:rFonts w:eastAsiaTheme="minorHAnsi"/>
          <w:lang w:val="en-GB" w:eastAsia="en-US"/>
        </w:rPr>
        <w:t xml:space="preserve"> four components </w:t>
      </w:r>
      <w:r w:rsidR="00536BA8">
        <w:rPr>
          <w:rFonts w:eastAsiaTheme="minorHAnsi"/>
          <w:lang w:val="en-GB" w:eastAsia="en-US"/>
        </w:rPr>
        <w:t>of the study then Figure 6.3 shows the how and in which order the participants got them. It also clearly depicts that after every module there were a Post Session Questionnaire (PSQ)</w:t>
      </w:r>
      <w:r w:rsidR="00F075DA">
        <w:rPr>
          <w:rFonts w:eastAsiaTheme="minorHAnsi"/>
          <w:lang w:val="en-GB" w:eastAsia="en-US"/>
        </w:rPr>
        <w:t xml:space="preserve"> section</w:t>
      </w:r>
      <w:r w:rsidR="00536BA8">
        <w:rPr>
          <w:rFonts w:eastAsiaTheme="minorHAnsi"/>
          <w:lang w:val="en-GB" w:eastAsia="en-US"/>
        </w:rPr>
        <w:t xml:space="preserve">. Since PSQ are relevant to the module itself, we placed them just after completing the module so that participants could give their real opinions </w:t>
      </w:r>
      <w:r w:rsidR="00F075DA">
        <w:rPr>
          <w:rFonts w:eastAsiaTheme="minorHAnsi"/>
          <w:lang w:val="en-GB" w:eastAsia="en-US"/>
        </w:rPr>
        <w:t>from</w:t>
      </w:r>
      <w:r w:rsidR="00536BA8">
        <w:rPr>
          <w:rFonts w:eastAsiaTheme="minorHAnsi"/>
          <w:lang w:val="en-GB" w:eastAsia="en-US"/>
        </w:rPr>
        <w:t xml:space="preserve"> their </w:t>
      </w:r>
      <w:r w:rsidR="00F075DA">
        <w:rPr>
          <w:rFonts w:eastAsiaTheme="minorHAnsi"/>
          <w:lang w:val="en-GB" w:eastAsia="en-US"/>
        </w:rPr>
        <w:t>experience.</w:t>
      </w:r>
    </w:p>
    <w:p w14:paraId="7DF3316F" w14:textId="77777777" w:rsidR="00F075DA" w:rsidRPr="00627BDC" w:rsidRDefault="00F075DA" w:rsidP="00162E4A">
      <w:pPr>
        <w:autoSpaceDE w:val="0"/>
        <w:autoSpaceDN w:val="0"/>
        <w:adjustRightInd w:val="0"/>
        <w:spacing w:line="360" w:lineRule="auto"/>
        <w:jc w:val="both"/>
        <w:rPr>
          <w:rFonts w:eastAsiaTheme="minorHAnsi"/>
          <w:lang w:val="en-GB" w:eastAsia="en-US"/>
        </w:rPr>
      </w:pPr>
    </w:p>
    <w:p w14:paraId="3774D3B3" w14:textId="675C5912" w:rsidR="00A5124A" w:rsidRDefault="0052493C" w:rsidP="00162E4A">
      <w:pPr>
        <w:autoSpaceDE w:val="0"/>
        <w:autoSpaceDN w:val="0"/>
        <w:adjustRightInd w:val="0"/>
        <w:spacing w:line="360" w:lineRule="auto"/>
        <w:jc w:val="both"/>
        <w:rPr>
          <w:rFonts w:eastAsiaTheme="minorHAnsi"/>
          <w:b/>
          <w:bCs/>
          <w:lang w:val="en-GB" w:eastAsia="en-US"/>
        </w:rPr>
      </w:pPr>
      <w:r>
        <w:rPr>
          <w:rFonts w:eastAsiaTheme="minorHAnsi"/>
          <w:b/>
          <w:bCs/>
          <w:noProof/>
          <w:color w:val="000000" w:themeColor="text1"/>
          <w:lang w:val="en-GB" w:eastAsia="en-US"/>
        </w:rPr>
        <mc:AlternateContent>
          <mc:Choice Requires="wpg">
            <w:drawing>
              <wp:anchor distT="0" distB="0" distL="114300" distR="114300" simplePos="0" relativeHeight="251768832" behindDoc="0" locked="0" layoutInCell="1" allowOverlap="1" wp14:anchorId="5CD1E32D" wp14:editId="6E3C0026">
                <wp:simplePos x="0" y="0"/>
                <wp:positionH relativeFrom="column">
                  <wp:posOffset>71718</wp:posOffset>
                </wp:positionH>
                <wp:positionV relativeFrom="paragraph">
                  <wp:posOffset>67273</wp:posOffset>
                </wp:positionV>
                <wp:extent cx="5585012" cy="1380565"/>
                <wp:effectExtent l="0" t="0" r="15875" b="16510"/>
                <wp:wrapNone/>
                <wp:docPr id="298" name="Group 298"/>
                <wp:cNvGraphicFramePr/>
                <a:graphic xmlns:a="http://schemas.openxmlformats.org/drawingml/2006/main">
                  <a:graphicData uri="http://schemas.microsoft.com/office/word/2010/wordprocessingGroup">
                    <wpg:wgp>
                      <wpg:cNvGrpSpPr/>
                      <wpg:grpSpPr>
                        <a:xfrm>
                          <a:off x="0" y="0"/>
                          <a:ext cx="5585012" cy="1380565"/>
                          <a:chOff x="0" y="0"/>
                          <a:chExt cx="5585012" cy="1380565"/>
                        </a:xfrm>
                      </wpg:grpSpPr>
                      <wps:wsp>
                        <wps:cNvPr id="291" name="Straight Arrow Connector 291"/>
                        <wps:cNvCnPr/>
                        <wps:spPr>
                          <a:xfrm>
                            <a:off x="4876800" y="1148229"/>
                            <a:ext cx="278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7" name="Group 297"/>
                        <wpg:cNvGrpSpPr/>
                        <wpg:grpSpPr>
                          <a:xfrm>
                            <a:off x="0" y="0"/>
                            <a:ext cx="5585012" cy="1380565"/>
                            <a:chOff x="0" y="0"/>
                            <a:chExt cx="5585012" cy="1380565"/>
                          </a:xfrm>
                        </wpg:grpSpPr>
                        <wps:wsp>
                          <wps:cNvPr id="290" name="Straight Arrow Connector 290"/>
                          <wps:cNvCnPr/>
                          <wps:spPr>
                            <a:xfrm>
                              <a:off x="3397623" y="1148229"/>
                              <a:ext cx="968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1891553" y="1148229"/>
                              <a:ext cx="995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510988" y="1148229"/>
                              <a:ext cx="8700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 name="Rectangle 266"/>
                          <wps:cNvSpPr/>
                          <wps:spPr>
                            <a:xfrm>
                              <a:off x="0"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380564"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886635" y="932329"/>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4365811" y="941294"/>
                              <a:ext cx="510988" cy="4392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1846729" y="0"/>
                              <a:ext cx="1936377" cy="367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708211"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2" name="Rectangle 282"/>
                          <wps:cNvSpPr/>
                          <wps:spPr>
                            <a:xfrm>
                              <a:off x="2178423"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3" name="Rectangle 283"/>
                          <wps:cNvSpPr/>
                          <wps:spPr>
                            <a:xfrm>
                              <a:off x="3684494"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6" name="Rectangle 286"/>
                          <wps:cNvSpPr/>
                          <wps:spPr>
                            <a:xfrm>
                              <a:off x="5154706" y="1039905"/>
                              <a:ext cx="430306" cy="2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3" name="Straight Arrow Connector 293"/>
                          <wps:cNvCnPr/>
                          <wps:spPr>
                            <a:xfrm>
                              <a:off x="2367429" y="367553"/>
                              <a:ext cx="0" cy="6728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wps:spPr>
                            <a:xfrm>
                              <a:off x="3397623" y="367553"/>
                              <a:ext cx="439271" cy="67246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5" name="Straight Arrow Connector 295"/>
                          <wps:cNvCnPr/>
                          <wps:spPr>
                            <a:xfrm>
                              <a:off x="3783106" y="233082"/>
                              <a:ext cx="1470473" cy="806711"/>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1E32D" id="Group 298" o:spid="_x0000_s1058" style="position:absolute;left:0;text-align:left;margin-left:5.65pt;margin-top:5.3pt;width:439.75pt;height:108.7pt;z-index:251768832" coordsize="55850,13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">
                <v:shape id="Straight Arrow Connector 291" o:spid="_x0000_s1059" type="#_x0000_t32" style="position:absolute;left:48768;top:11482;width:27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" strokecolor="#4472c4 [3204]" strokeweight=".5pt">
                  <v:stroke endarrow="block" joinstyle="miter"/>
                </v:shape>
                <v:group id="Group 297" o:spid="_x0000_s1060" style="position:absolute;width:55850;height:13805" coordsize="55850,13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">
                  <v:shape id="Straight Arrow Connector 290" o:spid="_x0000_s1061" type="#_x0000_t32" style="position:absolute;left:33976;top:11482;width:96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" strokecolor="#4472c4 [3204]" strokeweight=".5pt">
                    <v:stroke endarrow="block" joinstyle="miter"/>
                  </v:shape>
                  <v:shape id="Straight Arrow Connector 288" o:spid="_x0000_s1062" type="#_x0000_t32" style="position:absolute;left:18915;top:11482;width:995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" strokecolor="#4472c4 [3204]" strokeweight=".5pt">
                    <v:stroke endarrow="block" joinstyle="miter"/>
                  </v:shape>
                  <v:shape id="Straight Arrow Connector 287" o:spid="_x0000_s1063" type="#_x0000_t32" style="position:absolute;left:5109;top:11482;width:870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" strokecolor="#4472c4 [3204]" strokeweight=".5pt">
                    <v:stroke endarrow="block" joinstyle="miter"/>
                  </v:shape>
                  <v:rect id="Rectangle 266" o:spid="_x0000_s1064" style="position:absolute;top:9412;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" filled="f" strokecolor="#1f3763 [1604]" strokeweight="1pt">
                    <v:textbo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v:textbox>
                  </v:rect>
                  <v:rect id="Rectangle 267" o:spid="_x0000_s1065" style="position:absolute;left:13805;top:9412;width:5106;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" filled="f" strokecolor="#1f3763 [1604]" strokeweight="1pt">
                    <v:textbo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v:textbox>
                  </v:rect>
                  <v:rect id="Rectangle 268" o:spid="_x0000_s1066" style="position:absolute;left:28866;top:9323;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" filled="f" strokecolor="#1f3763 [1604]" strokeweight="1pt">
                    <v:textbo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v:textbox>
                  </v:rect>
                  <v:rect id="Rectangle 269" o:spid="_x0000_s1067" style="position:absolute;left:43658;top:9412;width:5109;height:43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" filled="f" strokecolor="#1f3763 [1604]" strokeweight="1pt">
                    <v:textbo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v:textbox>
                  </v:rect>
                  <v:rect id="Rectangle 280" o:spid="_x0000_s1068" style="position:absolute;left:18467;width:19364;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" filled="f" strokecolor="#1f3763 [1604]" strokeweight="1pt">
                    <v:textbo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v:textbox>
                  </v:rect>
                  <v:rect id="Rectangle 281" o:spid="_x0000_s1069" style="position:absolute;left:7082;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" fillcolor="white [3212]" strokecolor="#1f3763 [1604]" strokeweight="1pt">
                    <v:textbox inset="0,0,0,0">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2" o:spid="_x0000_s1070" style="position:absolute;left:2178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" fillcolor="white [3212]" strokecolor="#1f3763 [1604]" strokeweight="1pt">
                    <v:textbox inset="0,0,0,0">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3" o:spid="_x0000_s1071" style="position:absolute;left:3684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" fillcolor="white [3212]" strokecolor="#1f3763 [1604]" strokeweight="1pt">
                    <v:textbox inset="0,0,0,0">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6" o:spid="_x0000_s1072" style="position:absolute;left:51547;top:10399;width:4303;height:2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" fillcolor="white [3212]" strokecolor="#1f3763 [1604]" strokeweight="1pt">
                    <v:textbox inset="0,0,0,0">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v:textbox>
                  </v:rect>
                  <v:shape id="Straight Arrow Connector 293" o:spid="_x0000_s1073" type="#_x0000_t32" style="position:absolute;left:23674;top:3675;width:0;height:67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" strokecolor="#4472c4 [3204]" strokeweight=".5pt">
                    <v:stroke dashstyle="longDash" endarrow="block" joinstyle="miter"/>
                  </v:shape>
                  <v:shape id="Straight Arrow Connector 294" o:spid="_x0000_s1074" type="#_x0000_t32" style="position:absolute;left:33976;top:3675;width:4392;height:67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m+tyQAAAOEAAAAPAAAAZHJzL2Rvd25yZXYueG1sRI9Pa8JA&#13;&#10;FMTvhX6H5Qm9FLPRF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AMZvrckAAADh&#13;&#10;AAAADwAAAAAAAAAAAAAAAAAHAgAAZHJzL2Rvd25yZXYueG1sUEsFBgAAAAADAAMAtwAAAP0CAAAA&#13;&#10;AA==&#13;&#10;" strokecolor="#4472c4 [3204]" strokeweight=".5pt">
                    <v:stroke dashstyle="longDash" endarrow="block" joinstyle="miter"/>
                  </v:shape>
                  <v:shape id="Straight Arrow Connector 295" o:spid="_x0000_s1075" type="#_x0000_t32" style="position:absolute;left:37831;top:2330;width:14704;height:80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so2yQAAAOEAAAAPAAAAZHJzL2Rvd25yZXYueG1sRI9Pa8JA&#13;&#10;FMTvhX6H5Qm9FLPRU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b4rKNskAAADh&#13;&#10;AAAADwAAAAAAAAAAAAAAAAAHAgAAZHJzL2Rvd25yZXYueG1sUEsFBgAAAAADAAMAtwAAAP0CAAAA&#13;&#10;AA==&#13;&#10;" strokecolor="#4472c4 [3204]" strokeweight=".5pt">
                    <v:stroke dashstyle="longDash" endarrow="block" joinstyle="miter"/>
                  </v:shape>
                </v:group>
              </v:group>
            </w:pict>
          </mc:Fallback>
        </mc:AlternateContent>
      </w:r>
      <w:r w:rsidR="003C0A05">
        <w:rPr>
          <w:rFonts w:eastAsiaTheme="minorHAnsi"/>
          <w:b/>
          <w:bCs/>
          <w:noProof/>
          <w:color w:val="000000" w:themeColor="text1"/>
          <w:lang w:val="en-GB" w:eastAsia="en-US"/>
        </w:rPr>
        <mc:AlternateContent>
          <mc:Choice Requires="wps">
            <w:drawing>
              <wp:anchor distT="0" distB="0" distL="114300" distR="114300" simplePos="0" relativeHeight="251757568" behindDoc="0" locked="0" layoutInCell="1" allowOverlap="1" wp14:anchorId="2C38BDF4" wp14:editId="0EDEA1E7">
                <wp:simplePos x="0" y="0"/>
                <wp:positionH relativeFrom="column">
                  <wp:posOffset>1004047</wp:posOffset>
                </wp:positionH>
                <wp:positionV relativeFrom="paragraph">
                  <wp:posOffset>254784</wp:posOffset>
                </wp:positionV>
                <wp:extent cx="912346" cy="851647"/>
                <wp:effectExtent l="25400" t="0" r="15240" b="37465"/>
                <wp:wrapNone/>
                <wp:docPr id="284" name="Straight Arrow Connector 284"/>
                <wp:cNvGraphicFramePr/>
                <a:graphic xmlns:a="http://schemas.openxmlformats.org/drawingml/2006/main">
                  <a:graphicData uri="http://schemas.microsoft.com/office/word/2010/wordprocessingShape">
                    <wps:wsp>
                      <wps:cNvCnPr/>
                      <wps:spPr>
                        <a:xfrm flipH="1">
                          <a:off x="0" y="0"/>
                          <a:ext cx="912346" cy="851647"/>
                        </a:xfrm>
                        <a:prstGeom prst="straightConnector1">
                          <a:avLst/>
                        </a:prstGeom>
                        <a:ln w="6350">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FF29E" id="Straight Arrow Connector 284" o:spid="_x0000_s1026" type="#_x0000_t32" style="position:absolute;margin-left:79.05pt;margin-top:20.05pt;width:71.85pt;height:67.0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" strokecolor="#4472c4 [3204]" strokeweight=".5pt">
                <v:stroke dashstyle="longDash" endarrow="block" joinstyle="miter"/>
              </v:shape>
            </w:pict>
          </mc:Fallback>
        </mc:AlternateContent>
      </w:r>
    </w:p>
    <w:p w14:paraId="1404D8CC" w14:textId="218D1B5A" w:rsidR="00A5124A" w:rsidRDefault="00A5124A" w:rsidP="00162E4A">
      <w:pPr>
        <w:autoSpaceDE w:val="0"/>
        <w:autoSpaceDN w:val="0"/>
        <w:adjustRightInd w:val="0"/>
        <w:spacing w:line="360" w:lineRule="auto"/>
        <w:jc w:val="both"/>
        <w:rPr>
          <w:rFonts w:eastAsiaTheme="minorHAnsi"/>
          <w:b/>
          <w:bCs/>
          <w:lang w:val="en-GB" w:eastAsia="en-US"/>
        </w:rPr>
      </w:pPr>
    </w:p>
    <w:p w14:paraId="7330961A" w14:textId="54CF1CCB" w:rsidR="00A5124A" w:rsidRDefault="00A5124A" w:rsidP="00162E4A">
      <w:pPr>
        <w:autoSpaceDE w:val="0"/>
        <w:autoSpaceDN w:val="0"/>
        <w:adjustRightInd w:val="0"/>
        <w:spacing w:line="360" w:lineRule="auto"/>
        <w:jc w:val="both"/>
        <w:rPr>
          <w:rFonts w:eastAsiaTheme="minorHAnsi"/>
          <w:b/>
          <w:bCs/>
          <w:lang w:val="en-GB" w:eastAsia="en-US"/>
        </w:rPr>
      </w:pPr>
    </w:p>
    <w:p w14:paraId="3894CD61" w14:textId="0874C64F" w:rsidR="00240360" w:rsidRDefault="00240360" w:rsidP="00162E4A">
      <w:pPr>
        <w:autoSpaceDE w:val="0"/>
        <w:autoSpaceDN w:val="0"/>
        <w:adjustRightInd w:val="0"/>
        <w:spacing w:line="360" w:lineRule="auto"/>
        <w:jc w:val="both"/>
        <w:rPr>
          <w:rFonts w:eastAsiaTheme="minorHAnsi"/>
          <w:b/>
          <w:bCs/>
          <w:lang w:val="en-GB" w:eastAsia="en-US"/>
        </w:rPr>
      </w:pPr>
    </w:p>
    <w:p w14:paraId="5721D819" w14:textId="32976131" w:rsidR="00240360" w:rsidRDefault="00240360" w:rsidP="00162E4A">
      <w:pPr>
        <w:autoSpaceDE w:val="0"/>
        <w:autoSpaceDN w:val="0"/>
        <w:adjustRightInd w:val="0"/>
        <w:spacing w:line="360" w:lineRule="auto"/>
        <w:jc w:val="both"/>
        <w:rPr>
          <w:rFonts w:eastAsiaTheme="minorHAnsi"/>
          <w:b/>
          <w:bCs/>
          <w:lang w:val="en-GB" w:eastAsia="en-US"/>
        </w:rPr>
      </w:pPr>
    </w:p>
    <w:p w14:paraId="2C5DC17E" w14:textId="1ABDF7E2" w:rsidR="00240360" w:rsidRDefault="00240360" w:rsidP="00162E4A">
      <w:pPr>
        <w:autoSpaceDE w:val="0"/>
        <w:autoSpaceDN w:val="0"/>
        <w:adjustRightInd w:val="0"/>
        <w:spacing w:line="360" w:lineRule="auto"/>
        <w:jc w:val="both"/>
        <w:rPr>
          <w:rFonts w:eastAsiaTheme="minorHAnsi"/>
          <w:b/>
          <w:bCs/>
          <w:lang w:val="en-GB" w:eastAsia="en-US"/>
        </w:rPr>
      </w:pPr>
    </w:p>
    <w:p w14:paraId="04DB5F6D" w14:textId="12DD4730" w:rsidR="00752F23" w:rsidRPr="00752F23" w:rsidRDefault="00752F23" w:rsidP="00162E4A">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Figure 6.3: Arrangement of Questionnaires</w:t>
      </w:r>
      <w:r>
        <w:rPr>
          <w:rFonts w:eastAsiaTheme="minorHAnsi"/>
          <w:lang w:val="en-GB" w:eastAsia="en-US"/>
        </w:rPr>
        <w:t xml:space="preserve"> for a participant</w:t>
      </w:r>
    </w:p>
    <w:p w14:paraId="3D9B42A8" w14:textId="77777777" w:rsidR="00240360" w:rsidRPr="00162E4A" w:rsidRDefault="00240360" w:rsidP="00162E4A">
      <w:pPr>
        <w:autoSpaceDE w:val="0"/>
        <w:autoSpaceDN w:val="0"/>
        <w:adjustRightInd w:val="0"/>
        <w:spacing w:line="360" w:lineRule="auto"/>
        <w:jc w:val="both"/>
        <w:rPr>
          <w:rFonts w:eastAsiaTheme="minorHAnsi"/>
          <w:b/>
          <w:bCs/>
          <w:lang w:val="en-GB" w:eastAsia="en-US"/>
        </w:rPr>
      </w:pPr>
    </w:p>
    <w:p w14:paraId="514D766F" w14:textId="3FD762C1" w:rsidR="00935EAA" w:rsidRDefault="00E21470" w:rsidP="00162E4A">
      <w:pPr>
        <w:autoSpaceDE w:val="0"/>
        <w:autoSpaceDN w:val="0"/>
        <w:adjustRightInd w:val="0"/>
        <w:spacing w:line="360" w:lineRule="auto"/>
        <w:jc w:val="both"/>
        <w:rPr>
          <w:rFonts w:eastAsiaTheme="minorHAnsi"/>
          <w:lang w:val="en-GB" w:eastAsia="en-US"/>
        </w:rPr>
      </w:pPr>
      <w:r>
        <w:rPr>
          <w:rFonts w:eastAsiaTheme="minorHAnsi"/>
          <w:lang w:val="en-GB" w:eastAsia="en-US"/>
        </w:rPr>
        <w:t>We</w:t>
      </w:r>
      <w:r>
        <w:rPr>
          <w:rFonts w:eastAsiaTheme="minorHAnsi"/>
          <w:lang w:val="en-GB" w:eastAsia="en-US"/>
        </w:rPr>
        <w:t xml:space="preserve"> used a </w:t>
      </w:r>
      <w:r w:rsidR="006A15A4">
        <w:rPr>
          <w:rFonts w:eastAsiaTheme="minorHAnsi"/>
          <w:lang w:val="en-GB" w:eastAsia="en-US"/>
        </w:rPr>
        <w:t>set of questionnaires</w:t>
      </w:r>
      <w:r>
        <w:rPr>
          <w:rFonts w:eastAsiaTheme="minorHAnsi"/>
          <w:lang w:val="en-GB" w:eastAsia="en-US"/>
        </w:rPr>
        <w:t xml:space="preserve"> after </w:t>
      </w:r>
      <w:r w:rsidR="006A15A4">
        <w:rPr>
          <w:rFonts w:eastAsiaTheme="minorHAnsi"/>
          <w:lang w:val="en-GB" w:eastAsia="en-US"/>
        </w:rPr>
        <w:t xml:space="preserve">completing </w:t>
      </w:r>
      <w:r>
        <w:rPr>
          <w:rFonts w:eastAsiaTheme="minorHAnsi"/>
          <w:lang w:val="en-GB" w:eastAsia="en-US"/>
        </w:rPr>
        <w:t xml:space="preserve">each </w:t>
      </w:r>
      <w:r w:rsidR="006A15A4">
        <w:rPr>
          <w:rFonts w:eastAsiaTheme="minorHAnsi"/>
          <w:lang w:val="en-GB" w:eastAsia="en-US"/>
        </w:rPr>
        <w:t>component</w:t>
      </w:r>
      <w:r>
        <w:rPr>
          <w:rFonts w:eastAsiaTheme="minorHAnsi"/>
          <w:lang w:val="en-GB" w:eastAsia="en-US"/>
        </w:rPr>
        <w:t xml:space="preserve"> to quantitatively capture the participant’s</w:t>
      </w:r>
      <w:r w:rsidR="00162E4A">
        <w:rPr>
          <w:rFonts w:eastAsiaTheme="minorHAnsi"/>
          <w:lang w:val="en-GB" w:eastAsia="en-US"/>
        </w:rPr>
        <w:t xml:space="preserve"> </w:t>
      </w:r>
      <w:r>
        <w:rPr>
          <w:rFonts w:eastAsiaTheme="minorHAnsi"/>
          <w:lang w:val="en-GB" w:eastAsia="en-US"/>
        </w:rPr>
        <w:t>experience</w:t>
      </w:r>
      <w:r w:rsidR="0020024E">
        <w:rPr>
          <w:rFonts w:eastAsiaTheme="minorHAnsi"/>
          <w:lang w:val="en-GB" w:eastAsia="en-US"/>
        </w:rPr>
        <w:t xml:space="preserve"> about the component</w:t>
      </w:r>
      <w:r>
        <w:rPr>
          <w:rFonts w:eastAsiaTheme="minorHAnsi"/>
          <w:lang w:val="en-GB" w:eastAsia="en-US"/>
        </w:rPr>
        <w:t xml:space="preserve">. The post-trial questionnaire consisted of </w:t>
      </w:r>
      <w:r w:rsidR="00F10A94">
        <w:rPr>
          <w:rFonts w:eastAsiaTheme="minorHAnsi"/>
          <w:lang w:val="en-GB" w:eastAsia="en-US"/>
        </w:rPr>
        <w:t>two</w:t>
      </w:r>
      <w:r w:rsidR="00F10A94">
        <w:rPr>
          <w:rFonts w:eastAsiaTheme="minorHAnsi"/>
          <w:lang w:val="en-GB" w:eastAsia="en-US"/>
        </w:rPr>
        <w:t xml:space="preserve"> </w:t>
      </w:r>
      <w:r>
        <w:rPr>
          <w:rFonts w:eastAsiaTheme="minorHAnsi"/>
          <w:lang w:val="en-GB" w:eastAsia="en-US"/>
        </w:rPr>
        <w:t>sections: the SUS [</w:t>
      </w:r>
      <w:r w:rsidR="002716FC">
        <w:rPr>
          <w:rFonts w:eastAsiaTheme="minorHAnsi"/>
          <w:lang w:val="en-GB" w:eastAsia="en-US"/>
        </w:rPr>
        <w:t>61</w:t>
      </w:r>
      <w:r>
        <w:rPr>
          <w:rFonts w:eastAsiaTheme="minorHAnsi"/>
          <w:lang w:val="en-GB" w:eastAsia="en-US"/>
        </w:rPr>
        <w:t>]</w:t>
      </w:r>
      <w:r w:rsidR="002716FC">
        <w:rPr>
          <w:rFonts w:eastAsiaTheme="minorHAnsi"/>
          <w:lang w:val="en-GB" w:eastAsia="en-US"/>
        </w:rPr>
        <w:t xml:space="preserve"> and </w:t>
      </w:r>
      <w:r w:rsidR="002716FC">
        <w:rPr>
          <w:rFonts w:eastAsiaTheme="minorHAnsi"/>
          <w:lang w:val="en-GB" w:eastAsia="en-US"/>
        </w:rPr>
        <w:t>the NASA-TLX [62]</w:t>
      </w:r>
      <w:r w:rsidR="006A15A4">
        <w:rPr>
          <w:rFonts w:eastAsiaTheme="minorHAnsi"/>
          <w:lang w:val="en-GB" w:eastAsia="en-US"/>
        </w:rPr>
        <w:t xml:space="preserve"> and presented same </w:t>
      </w:r>
      <w:del w:id="0" w:author="Rashid Islam" w:date="2022-03-30T23:18:00Z">
        <w:r w:rsidR="006A15A4" w:rsidDel="00352364">
          <w:rPr>
            <w:rFonts w:eastAsiaTheme="minorHAnsi"/>
            <w:lang w:val="en-GB" w:eastAsia="en-US"/>
          </w:rPr>
          <w:delText xml:space="preserve">content </w:delText>
        </w:r>
      </w:del>
      <w:ins w:id="1" w:author="Rashid Islam" w:date="2022-03-30T23:18:00Z">
        <w:r w:rsidR="00352364">
          <w:rPr>
            <w:rFonts w:eastAsiaTheme="minorHAnsi"/>
            <w:lang w:val="en-GB" w:eastAsia="en-US"/>
          </w:rPr>
          <w:t>set of questions</w:t>
        </w:r>
        <w:r w:rsidR="00352364">
          <w:rPr>
            <w:rFonts w:eastAsiaTheme="minorHAnsi"/>
            <w:lang w:val="en-GB" w:eastAsia="en-US"/>
          </w:rPr>
          <w:t xml:space="preserve"> </w:t>
        </w:r>
      </w:ins>
      <w:r w:rsidR="006A15A4">
        <w:rPr>
          <w:rFonts w:eastAsiaTheme="minorHAnsi"/>
          <w:lang w:val="en-GB" w:eastAsia="en-US"/>
        </w:rPr>
        <w:t xml:space="preserve">for </w:t>
      </w:r>
      <w:del w:id="2" w:author="Rashid Islam" w:date="2022-03-30T23:18:00Z">
        <w:r w:rsidR="006A15A4" w:rsidDel="00352364">
          <w:rPr>
            <w:rFonts w:eastAsiaTheme="minorHAnsi"/>
            <w:lang w:val="en-GB" w:eastAsia="en-US"/>
          </w:rPr>
          <w:delText xml:space="preserve">each </w:delText>
        </w:r>
      </w:del>
      <w:ins w:id="3" w:author="Rashid Islam" w:date="2022-03-30T23:18:00Z">
        <w:r w:rsidR="00352364">
          <w:rPr>
            <w:rFonts w:eastAsiaTheme="minorHAnsi"/>
            <w:lang w:val="en-GB" w:eastAsia="en-US"/>
          </w:rPr>
          <w:t>CA and VSUP</w:t>
        </w:r>
        <w:r w:rsidR="00352364">
          <w:rPr>
            <w:rFonts w:eastAsiaTheme="minorHAnsi"/>
            <w:lang w:val="en-GB" w:eastAsia="en-US"/>
          </w:rPr>
          <w:t xml:space="preserve"> </w:t>
        </w:r>
      </w:ins>
      <w:del w:id="4" w:author="Rashid Islam" w:date="2022-03-30T23:18:00Z">
        <w:r w:rsidR="006A15A4" w:rsidDel="00352364">
          <w:rPr>
            <w:rFonts w:eastAsiaTheme="minorHAnsi"/>
            <w:lang w:val="en-GB" w:eastAsia="en-US"/>
          </w:rPr>
          <w:delText>component</w:delText>
        </w:r>
      </w:del>
      <w:ins w:id="5" w:author="Rashid Islam" w:date="2022-03-30T23:18:00Z">
        <w:r w:rsidR="00352364">
          <w:rPr>
            <w:rFonts w:eastAsiaTheme="minorHAnsi"/>
            <w:lang w:val="en-GB" w:eastAsia="en-US"/>
          </w:rPr>
          <w:t>at the end of fo</w:t>
        </w:r>
      </w:ins>
      <w:ins w:id="6" w:author="Rashid Islam" w:date="2022-03-30T23:19:00Z">
        <w:r w:rsidR="00352364">
          <w:rPr>
            <w:rFonts w:eastAsiaTheme="minorHAnsi"/>
            <w:lang w:val="en-GB" w:eastAsia="en-US"/>
          </w:rPr>
          <w:t>ur component questions</w:t>
        </w:r>
      </w:ins>
      <w:r w:rsidR="006A15A4">
        <w:rPr>
          <w:rFonts w:eastAsiaTheme="minorHAnsi"/>
          <w:lang w:val="en-GB" w:eastAsia="en-US"/>
        </w:rPr>
        <w:t>.</w:t>
      </w:r>
      <w:r>
        <w:rPr>
          <w:rFonts w:eastAsiaTheme="minorHAnsi"/>
          <w:lang w:val="en-GB" w:eastAsia="en-US"/>
        </w:rPr>
        <w:t xml:space="preserve"> </w:t>
      </w:r>
      <w:ins w:id="7" w:author="Rashid Islam" w:date="2022-03-30T23:19:00Z">
        <w:r w:rsidR="00352364">
          <w:rPr>
            <w:rFonts w:eastAsiaTheme="minorHAnsi"/>
            <w:lang w:val="en-GB" w:eastAsia="en-US"/>
          </w:rPr>
          <w:t xml:space="preserve">Since learning effect matters, we presented </w:t>
        </w:r>
        <w:r w:rsidR="00ED53C5">
          <w:rPr>
            <w:rFonts w:eastAsiaTheme="minorHAnsi"/>
            <w:lang w:val="en-GB" w:eastAsia="en-US"/>
          </w:rPr>
          <w:t>post-session questio</w:t>
        </w:r>
      </w:ins>
      <w:ins w:id="8" w:author="Rashid Islam" w:date="2022-03-30T23:20:00Z">
        <w:r w:rsidR="00ED53C5">
          <w:rPr>
            <w:rFonts w:eastAsiaTheme="minorHAnsi"/>
            <w:lang w:val="en-GB" w:eastAsia="en-US"/>
          </w:rPr>
          <w:t>n</w:t>
        </w:r>
      </w:ins>
      <w:ins w:id="9" w:author="Rashid Islam" w:date="2022-03-30T23:19:00Z">
        <w:r w:rsidR="00ED53C5">
          <w:rPr>
            <w:rFonts w:eastAsiaTheme="minorHAnsi"/>
            <w:lang w:val="en-GB" w:eastAsia="en-US"/>
          </w:rPr>
          <w:t>na</w:t>
        </w:r>
      </w:ins>
      <w:ins w:id="10" w:author="Rashid Islam" w:date="2022-03-30T23:20:00Z">
        <w:r w:rsidR="00ED53C5">
          <w:rPr>
            <w:rFonts w:eastAsiaTheme="minorHAnsi"/>
            <w:lang w:val="en-GB" w:eastAsia="en-US"/>
          </w:rPr>
          <w:t>i</w:t>
        </w:r>
      </w:ins>
      <w:ins w:id="11" w:author="Rashid Islam" w:date="2022-03-30T23:19:00Z">
        <w:r w:rsidR="00ED53C5">
          <w:rPr>
            <w:rFonts w:eastAsiaTheme="minorHAnsi"/>
            <w:lang w:val="en-GB" w:eastAsia="en-US"/>
          </w:rPr>
          <w:t xml:space="preserve">res </w:t>
        </w:r>
      </w:ins>
      <w:ins w:id="12" w:author="Rashid Islam" w:date="2022-03-30T23:20:00Z">
        <w:r w:rsidR="00ED53C5">
          <w:rPr>
            <w:rFonts w:eastAsiaTheme="minorHAnsi"/>
            <w:lang w:val="en-GB" w:eastAsia="en-US"/>
          </w:rPr>
          <w:t>alternately for CA and VSUP</w:t>
        </w:r>
      </w:ins>
      <w:ins w:id="13" w:author="Rashid Islam" w:date="2022-03-30T23:21:00Z">
        <w:r w:rsidR="00ED53C5">
          <w:rPr>
            <w:rFonts w:eastAsiaTheme="minorHAnsi"/>
            <w:lang w:val="en-GB" w:eastAsia="en-US"/>
          </w:rPr>
          <w:t>.</w:t>
        </w:r>
      </w:ins>
      <w:ins w:id="14" w:author="Rashid Islam" w:date="2022-03-30T23:20:00Z">
        <w:r w:rsidR="00ED53C5">
          <w:rPr>
            <w:rFonts w:eastAsiaTheme="minorHAnsi"/>
            <w:lang w:val="en-GB" w:eastAsia="en-US"/>
          </w:rPr>
          <w:t xml:space="preserve"> </w:t>
        </w:r>
      </w:ins>
      <w:ins w:id="15" w:author="Rashid Islam" w:date="2022-03-30T23:21:00Z">
        <w:r w:rsidR="00ED53C5">
          <w:rPr>
            <w:rFonts w:eastAsiaTheme="minorHAnsi"/>
            <w:lang w:val="en-GB" w:eastAsia="en-US"/>
          </w:rPr>
          <w:t>T</w:t>
        </w:r>
      </w:ins>
      <w:ins w:id="16" w:author="Rashid Islam" w:date="2022-03-30T23:20:00Z">
        <w:r w:rsidR="00ED53C5">
          <w:rPr>
            <w:rFonts w:eastAsiaTheme="minorHAnsi"/>
            <w:lang w:val="en-GB" w:eastAsia="en-US"/>
          </w:rPr>
          <w:t>hat means</w:t>
        </w:r>
      </w:ins>
      <w:ins w:id="17" w:author="Rashid Islam" w:date="2022-03-30T23:21:00Z">
        <w:r w:rsidR="00ED53C5">
          <w:rPr>
            <w:rFonts w:eastAsiaTheme="minorHAnsi"/>
            <w:lang w:val="en-GB" w:eastAsia="en-US"/>
          </w:rPr>
          <w:t>,</w:t>
        </w:r>
      </w:ins>
      <w:ins w:id="18" w:author="Rashid Islam" w:date="2022-03-30T23:20:00Z">
        <w:r w:rsidR="00ED53C5">
          <w:rPr>
            <w:rFonts w:eastAsiaTheme="minorHAnsi"/>
            <w:lang w:val="en-GB" w:eastAsia="en-US"/>
          </w:rPr>
          <w:t xml:space="preserve"> even participant</w:t>
        </w:r>
      </w:ins>
      <w:ins w:id="19" w:author="Rashid Islam" w:date="2022-03-30T23:21:00Z">
        <w:r w:rsidR="00ED53C5">
          <w:rPr>
            <w:rFonts w:eastAsiaTheme="minorHAnsi"/>
            <w:lang w:val="en-GB" w:eastAsia="en-US"/>
          </w:rPr>
          <w:t>s</w:t>
        </w:r>
      </w:ins>
      <w:ins w:id="20" w:author="Rashid Islam" w:date="2022-03-30T23:20:00Z">
        <w:r w:rsidR="00ED53C5">
          <w:rPr>
            <w:rFonts w:eastAsiaTheme="minorHAnsi"/>
            <w:lang w:val="en-GB" w:eastAsia="en-US"/>
          </w:rPr>
          <w:t xml:space="preserve"> got (SUS, NASA-T</w:t>
        </w:r>
      </w:ins>
      <w:ins w:id="21" w:author="Rashid Islam" w:date="2022-03-30T23:21:00Z">
        <w:r w:rsidR="00ED53C5">
          <w:rPr>
            <w:rFonts w:eastAsiaTheme="minorHAnsi"/>
            <w:lang w:val="en-GB" w:eastAsia="en-US"/>
          </w:rPr>
          <w:t>LX) questions for CA first and then for VSUP</w:t>
        </w:r>
      </w:ins>
      <w:ins w:id="22" w:author="Rashid Islam" w:date="2022-03-30T23:22:00Z">
        <w:r w:rsidR="00ED53C5">
          <w:rPr>
            <w:rFonts w:eastAsiaTheme="minorHAnsi"/>
            <w:lang w:val="en-GB" w:eastAsia="en-US"/>
          </w:rPr>
          <w:t>. On the hand, odd participants got (SUS, NASA-TLX) questions</w:t>
        </w:r>
      </w:ins>
      <w:ins w:id="23" w:author="Rashid Islam" w:date="2022-03-30T23:21:00Z">
        <w:r w:rsidR="00ED53C5">
          <w:rPr>
            <w:rFonts w:eastAsiaTheme="minorHAnsi"/>
            <w:lang w:val="en-GB" w:eastAsia="en-US"/>
          </w:rPr>
          <w:t xml:space="preserve"> </w:t>
        </w:r>
      </w:ins>
      <w:ins w:id="24" w:author="Rashid Islam" w:date="2022-03-30T23:22:00Z">
        <w:r w:rsidR="00ED53C5">
          <w:rPr>
            <w:rFonts w:eastAsiaTheme="minorHAnsi"/>
            <w:lang w:val="en-GB" w:eastAsia="en-US"/>
          </w:rPr>
          <w:t xml:space="preserve">for VSUP first and then for CA. </w:t>
        </w:r>
      </w:ins>
      <w:r>
        <w:rPr>
          <w:rFonts w:eastAsiaTheme="minorHAnsi"/>
          <w:lang w:val="en-GB" w:eastAsia="en-US"/>
        </w:rPr>
        <w:t>The</w:t>
      </w:r>
      <w:r w:rsidR="002716FC">
        <w:rPr>
          <w:rFonts w:eastAsiaTheme="minorHAnsi"/>
          <w:lang w:val="en-GB" w:eastAsia="en-US"/>
        </w:rPr>
        <w:t xml:space="preserve"> </w:t>
      </w:r>
      <w:r>
        <w:rPr>
          <w:rFonts w:eastAsiaTheme="minorHAnsi"/>
          <w:lang w:val="en-GB" w:eastAsia="en-US"/>
        </w:rPr>
        <w:t>post-</w:t>
      </w:r>
      <w:r w:rsidR="0020024E">
        <w:rPr>
          <w:rFonts w:eastAsiaTheme="minorHAnsi"/>
          <w:lang w:val="en-GB" w:eastAsia="en-US"/>
        </w:rPr>
        <w:t>session</w:t>
      </w:r>
      <w:r w:rsidR="0020024E">
        <w:rPr>
          <w:rFonts w:eastAsiaTheme="minorHAnsi"/>
          <w:lang w:val="en-GB" w:eastAsia="en-US"/>
        </w:rPr>
        <w:t xml:space="preserve"> </w:t>
      </w:r>
      <w:r>
        <w:rPr>
          <w:rFonts w:eastAsiaTheme="minorHAnsi"/>
          <w:lang w:val="en-GB" w:eastAsia="en-US"/>
        </w:rPr>
        <w:t xml:space="preserve">questionnaire can be found in </w:t>
      </w:r>
      <w:r w:rsidRPr="0047635E">
        <w:rPr>
          <w:rFonts w:eastAsiaTheme="minorHAnsi"/>
          <w:color w:val="FF0000"/>
          <w:lang w:val="en-GB" w:eastAsia="en-US"/>
        </w:rPr>
        <w:t>Appendix F</w:t>
      </w:r>
      <w:r>
        <w:rPr>
          <w:rFonts w:eastAsiaTheme="minorHAnsi"/>
          <w:lang w:val="en-GB" w:eastAsia="en-US"/>
        </w:rPr>
        <w:t xml:space="preserve"> and was </w:t>
      </w:r>
      <w:r w:rsidR="002716FC">
        <w:rPr>
          <w:rFonts w:eastAsiaTheme="minorHAnsi"/>
          <w:lang w:val="en-GB" w:eastAsia="en-US"/>
        </w:rPr>
        <w:t>implemented</w:t>
      </w:r>
      <w:r>
        <w:rPr>
          <w:rFonts w:eastAsiaTheme="minorHAnsi"/>
          <w:lang w:val="en-GB" w:eastAsia="en-US"/>
        </w:rPr>
        <w:t xml:space="preserve"> in a</w:t>
      </w:r>
      <w:r w:rsidR="002716FC">
        <w:rPr>
          <w:rFonts w:eastAsiaTheme="minorHAnsi"/>
          <w:lang w:val="en-GB" w:eastAsia="en-US"/>
        </w:rPr>
        <w:t xml:space="preserve">n online </w:t>
      </w:r>
      <w:r w:rsidR="00162E4A">
        <w:rPr>
          <w:rFonts w:eastAsiaTheme="minorHAnsi"/>
          <w:lang w:val="en-GB" w:eastAsia="en-US"/>
        </w:rPr>
        <w:t>webpage</w:t>
      </w:r>
      <w:r>
        <w:rPr>
          <w:rFonts w:eastAsiaTheme="minorHAnsi"/>
          <w:lang w:val="en-GB" w:eastAsia="en-US"/>
        </w:rPr>
        <w:t xml:space="preserve"> </w:t>
      </w:r>
      <w:r w:rsidR="002716FC">
        <w:rPr>
          <w:rFonts w:eastAsiaTheme="minorHAnsi"/>
          <w:lang w:val="en-GB" w:eastAsia="en-US"/>
        </w:rPr>
        <w:t>since our study was conducted fully online</w:t>
      </w:r>
      <w:r w:rsidR="006A15A4">
        <w:rPr>
          <w:rFonts w:eastAsiaTheme="minorHAnsi"/>
          <w:lang w:val="en-GB" w:eastAsia="en-US"/>
        </w:rPr>
        <w:t>.</w:t>
      </w:r>
    </w:p>
    <w:p w14:paraId="6471069E" w14:textId="5F17CAAA" w:rsidR="00536BA8" w:rsidRDefault="00536BA8" w:rsidP="00162E4A">
      <w:pPr>
        <w:autoSpaceDE w:val="0"/>
        <w:autoSpaceDN w:val="0"/>
        <w:adjustRightInd w:val="0"/>
        <w:spacing w:line="360" w:lineRule="auto"/>
        <w:jc w:val="both"/>
        <w:rPr>
          <w:rFonts w:eastAsiaTheme="minorHAnsi"/>
          <w:lang w:val="en-GB" w:eastAsia="en-US"/>
        </w:rPr>
      </w:pPr>
    </w:p>
    <w:p w14:paraId="1C6D2F80" w14:textId="56A2EBBC" w:rsidR="00536BA8" w:rsidRDefault="00536BA8" w:rsidP="00536BA8">
      <w:pPr>
        <w:autoSpaceDE w:val="0"/>
        <w:autoSpaceDN w:val="0"/>
        <w:adjustRightInd w:val="0"/>
        <w:spacing w:line="360" w:lineRule="auto"/>
        <w:jc w:val="both"/>
        <w:rPr>
          <w:rFonts w:eastAsiaTheme="minorHAnsi"/>
          <w:lang w:val="en-GB" w:eastAsia="en-US"/>
        </w:rPr>
      </w:pPr>
      <w:r>
        <w:rPr>
          <w:rFonts w:eastAsiaTheme="minorHAnsi"/>
          <w:lang w:val="en-GB" w:eastAsia="en-US"/>
        </w:rPr>
        <w:t>W</w:t>
      </w:r>
      <w:r>
        <w:rPr>
          <w:rFonts w:eastAsiaTheme="minorHAnsi"/>
          <w:lang w:val="en-GB" w:eastAsia="en-US"/>
        </w:rPr>
        <w:t>e can summaris</w:t>
      </w:r>
      <w:r w:rsidR="00627BDC">
        <w:rPr>
          <w:rFonts w:eastAsiaTheme="minorHAnsi"/>
          <w:lang w:val="en-GB" w:eastAsia="en-US"/>
        </w:rPr>
        <w:t>e</w:t>
      </w:r>
      <w:r>
        <w:rPr>
          <w:rFonts w:eastAsiaTheme="minorHAnsi"/>
          <w:lang w:val="en-GB" w:eastAsia="en-US"/>
        </w:rPr>
        <w:t xml:space="preserve"> the questionnaire as follows:</w:t>
      </w:r>
    </w:p>
    <w:p w14:paraId="23C407C9"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326B6C0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5E1C49B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Post Session Questionnaire had two types of questions i. SUS and ii. NASA-TLX</w:t>
      </w:r>
    </w:p>
    <w:p w14:paraId="7E44F760" w14:textId="722CA395"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358C7C6C" w14:textId="2AF4F963" w:rsidR="00F133B5" w:rsidRPr="00B30429" w:rsidRDefault="00F133B5"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lastRenderedPageBreak/>
        <w:t>Total number of questions = 4 x 8 + 4 (10 + 6) = 96</w:t>
      </w:r>
    </w:p>
    <w:p w14:paraId="0AB1EE4E" w14:textId="6B4BE541" w:rsidR="00D83DB9" w:rsidRDefault="00D83DB9" w:rsidP="00D83DB9">
      <w:pPr>
        <w:jc w:val="both"/>
        <w:rPr>
          <w:ins w:id="25" w:author="Rashid Islam" w:date="2022-03-30T23:23:00Z"/>
          <w:color w:val="000000" w:themeColor="text1"/>
        </w:rPr>
      </w:pPr>
    </w:p>
    <w:p w14:paraId="59A6DC75" w14:textId="1DEB7363" w:rsidR="00ED53C5" w:rsidRDefault="00ED53C5" w:rsidP="00D83DB9">
      <w:pPr>
        <w:jc w:val="both"/>
        <w:rPr>
          <w:ins w:id="26" w:author="Rashid Islam" w:date="2022-03-30T23:24:00Z"/>
          <w:b/>
          <w:bCs/>
          <w:color w:val="000000" w:themeColor="text1"/>
        </w:rPr>
      </w:pPr>
      <w:ins w:id="27" w:author="Rashid Islam" w:date="2022-03-30T23:23:00Z">
        <w:r w:rsidRPr="00ED53C5">
          <w:rPr>
            <w:b/>
            <w:bCs/>
            <w:color w:val="000000" w:themeColor="text1"/>
            <w:rPrChange w:id="28" w:author="Rashid Islam" w:date="2022-03-30T23:24:00Z">
              <w:rPr>
                <w:color w:val="000000" w:themeColor="text1"/>
              </w:rPr>
            </w:rPrChange>
          </w:rPr>
          <w:t>6.5.</w:t>
        </w:r>
      </w:ins>
      <w:ins w:id="29" w:author="Rashid Islam" w:date="2022-03-30T23:24:00Z">
        <w:r w:rsidRPr="00ED53C5">
          <w:rPr>
            <w:b/>
            <w:bCs/>
            <w:color w:val="000000" w:themeColor="text1"/>
            <w:rPrChange w:id="30" w:author="Rashid Islam" w:date="2022-03-30T23:24:00Z">
              <w:rPr>
                <w:color w:val="000000" w:themeColor="text1"/>
              </w:rPr>
            </w:rPrChange>
          </w:rPr>
          <w:t>5.1</w:t>
        </w:r>
        <w:r w:rsidRPr="00ED53C5">
          <w:rPr>
            <w:b/>
            <w:bCs/>
            <w:color w:val="000000" w:themeColor="text1"/>
            <w:rPrChange w:id="31" w:author="Rashid Islam" w:date="2022-03-30T23:24:00Z">
              <w:rPr>
                <w:color w:val="000000" w:themeColor="text1"/>
              </w:rPr>
            </w:rPrChange>
          </w:rPr>
          <w:tab/>
          <w:t>Categories of Questions</w:t>
        </w:r>
      </w:ins>
    </w:p>
    <w:p w14:paraId="6CB66A23" w14:textId="232D9970" w:rsidR="00ED53C5" w:rsidRDefault="00ED53C5" w:rsidP="00D83DB9">
      <w:pPr>
        <w:jc w:val="both"/>
        <w:rPr>
          <w:ins w:id="32" w:author="Rashid Islam" w:date="2022-03-30T23:24:00Z"/>
          <w:color w:val="000000" w:themeColor="text1"/>
        </w:rPr>
      </w:pPr>
      <w:ins w:id="33" w:author="Rashid Islam" w:date="2022-03-30T23:24:00Z">
        <w:r w:rsidRPr="00440D4D">
          <w:rPr>
            <w:color w:val="000000" w:themeColor="text1"/>
            <w:rPrChange w:id="34" w:author="Rashid Islam" w:date="2022-03-30T23:24:00Z">
              <w:rPr>
                <w:b/>
                <w:bCs/>
                <w:color w:val="000000" w:themeColor="text1"/>
              </w:rPr>
            </w:rPrChange>
          </w:rPr>
          <w:t xml:space="preserve"> There are three types of questions</w:t>
        </w:r>
        <w:r w:rsidR="00440D4D">
          <w:rPr>
            <w:color w:val="000000" w:themeColor="text1"/>
          </w:rPr>
          <w:t xml:space="preserve"> such as:</w:t>
        </w:r>
      </w:ins>
    </w:p>
    <w:p w14:paraId="276433A2" w14:textId="17F3A3CD" w:rsidR="00440D4D" w:rsidRDefault="00440D4D" w:rsidP="00440D4D">
      <w:pPr>
        <w:pStyle w:val="ListParagraph"/>
        <w:numPr>
          <w:ilvl w:val="0"/>
          <w:numId w:val="31"/>
        </w:numPr>
        <w:jc w:val="both"/>
        <w:rPr>
          <w:ins w:id="35" w:author="Rashid Islam" w:date="2022-03-30T23:25:00Z"/>
          <w:color w:val="000000" w:themeColor="text1"/>
        </w:rPr>
      </w:pPr>
      <w:ins w:id="36" w:author="Rashid Islam" w:date="2022-03-30T23:24:00Z">
        <w:r>
          <w:rPr>
            <w:color w:val="000000" w:themeColor="text1"/>
          </w:rPr>
          <w:t>Component</w:t>
        </w:r>
      </w:ins>
      <w:ins w:id="37" w:author="Rashid Islam" w:date="2022-03-30T23:25:00Z">
        <w:r>
          <w:rPr>
            <w:color w:val="000000" w:themeColor="text1"/>
          </w:rPr>
          <w:t xml:space="preserve"> Questions</w:t>
        </w:r>
      </w:ins>
    </w:p>
    <w:p w14:paraId="78DFAFAF" w14:textId="75ABAFDB" w:rsidR="00440D4D" w:rsidRPr="00440D4D" w:rsidRDefault="00440D4D" w:rsidP="00440D4D">
      <w:pPr>
        <w:pStyle w:val="ListParagraph"/>
        <w:numPr>
          <w:ilvl w:val="0"/>
          <w:numId w:val="31"/>
        </w:numPr>
        <w:jc w:val="both"/>
        <w:rPr>
          <w:color w:val="000000" w:themeColor="text1"/>
          <w:rPrChange w:id="38" w:author="Rashid Islam" w:date="2022-03-30T23:24:00Z">
            <w:rPr/>
          </w:rPrChange>
        </w:rPr>
        <w:pPrChange w:id="39" w:author="Rashid Islam" w:date="2022-03-30T23:24:00Z">
          <w:pPr>
            <w:jc w:val="both"/>
          </w:pPr>
        </w:pPrChange>
      </w:pPr>
      <w:ins w:id="40" w:author="Rashid Islam" w:date="2022-03-30T23:25:00Z">
        <w:r>
          <w:rPr>
            <w:color w:val="000000" w:themeColor="text1"/>
          </w:rPr>
          <w:t>SUS-Question</w:t>
        </w:r>
      </w:ins>
    </w:p>
    <w:p w14:paraId="19EFD697" w14:textId="21080D9D" w:rsidR="0070428B" w:rsidRDefault="0070428B" w:rsidP="00D83DB9">
      <w:pPr>
        <w:jc w:val="both"/>
        <w:rPr>
          <w:color w:val="000000" w:themeColor="text1"/>
        </w:rPr>
      </w:pPr>
    </w:p>
    <w:p w14:paraId="4CFF00B3" w14:textId="6DCAA37F" w:rsidR="0070428B" w:rsidRDefault="0070428B" w:rsidP="00D83DB9">
      <w:pPr>
        <w:jc w:val="both"/>
        <w:rPr>
          <w:color w:val="000000" w:themeColor="text1"/>
        </w:rPr>
      </w:pPr>
    </w:p>
    <w:p w14:paraId="11EF427D" w14:textId="77777777" w:rsidR="0070428B" w:rsidRDefault="0070428B" w:rsidP="00D83DB9">
      <w:pPr>
        <w:jc w:val="both"/>
        <w:rPr>
          <w:color w:val="000000" w:themeColor="text1"/>
        </w:rPr>
      </w:pPr>
    </w:p>
    <w:p w14:paraId="3549DB7C" w14:textId="288178B8" w:rsidR="00DE0EC3" w:rsidRPr="00FA1745" w:rsidRDefault="00D83DB9" w:rsidP="0070428B">
      <w:pPr>
        <w:spacing w:line="360" w:lineRule="auto"/>
        <w:rPr>
          <w:rFonts w:eastAsiaTheme="minorHAnsi"/>
          <w:lang w:val="en-GB" w:eastAsia="en-US"/>
        </w:rPr>
      </w:pPr>
      <w:r w:rsidRPr="006B192C">
        <w:rPr>
          <w:rFonts w:eastAsiaTheme="minorHAnsi"/>
          <w:b/>
          <w:bCs/>
          <w:lang w:val="en-GB" w:eastAsia="en-US"/>
        </w:rPr>
        <w:t>6.</w:t>
      </w:r>
      <w:r w:rsidR="0070428B">
        <w:rPr>
          <w:rFonts w:eastAsiaTheme="minorHAnsi"/>
          <w:b/>
          <w:bCs/>
          <w:lang w:val="en-GB" w:eastAsia="en-US"/>
        </w:rPr>
        <w:t>7</w:t>
      </w:r>
      <w:r w:rsidR="0070428B"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sidR="007F1C74">
        <w:rPr>
          <w:rFonts w:eastAsiaTheme="minorHAnsi"/>
          <w:b/>
          <w:bCs/>
          <w:lang w:val="en-GB" w:eastAsia="en-US"/>
        </w:rPr>
        <w:t>and Storing</w:t>
      </w:r>
      <w:r w:rsidR="00BF061C">
        <w:rPr>
          <w:rFonts w:eastAsiaTheme="minorHAnsi"/>
          <w:b/>
          <w:bCs/>
          <w:lang w:val="en-GB" w:eastAsia="en-US"/>
        </w:rPr>
        <w:br/>
      </w:r>
      <w:r w:rsidR="00BF061C" w:rsidRPr="00FD3900">
        <w:rPr>
          <w:rFonts w:eastAsiaTheme="minorHAnsi"/>
          <w:lang w:val="en-GB" w:eastAsia="en-US"/>
        </w:rPr>
        <w:t xml:space="preserve">We </w:t>
      </w:r>
      <w:r w:rsidR="008A35B1">
        <w:rPr>
          <w:rFonts w:eastAsiaTheme="minorHAnsi"/>
          <w:lang w:val="en-GB" w:eastAsia="en-US"/>
        </w:rPr>
        <w:t xml:space="preserve">have </w:t>
      </w:r>
      <w:r w:rsidR="00BF061C" w:rsidRPr="00FD3900">
        <w:rPr>
          <w:rFonts w:eastAsiaTheme="minorHAnsi"/>
          <w:lang w:val="en-GB" w:eastAsia="en-US"/>
        </w:rPr>
        <w:t xml:space="preserve">developed the webpage by </w:t>
      </w:r>
      <w:r w:rsidR="00E526CC" w:rsidRPr="00E526CC">
        <w:rPr>
          <w:rFonts w:eastAsiaTheme="minorHAnsi"/>
          <w:lang w:val="en-GB" w:eastAsia="en-US"/>
        </w:rPr>
        <w:t>ourselves</w:t>
      </w:r>
      <w:r w:rsidR="00BF061C" w:rsidRPr="00FD3900">
        <w:rPr>
          <w:rFonts w:eastAsiaTheme="minorHAnsi"/>
          <w:lang w:val="en-GB" w:eastAsia="en-US"/>
        </w:rPr>
        <w:t xml:space="preserve">, so we </w:t>
      </w:r>
      <w:r w:rsidR="008A35B1" w:rsidRPr="00FD3900">
        <w:rPr>
          <w:rFonts w:eastAsiaTheme="minorHAnsi"/>
          <w:lang w:val="en-GB" w:eastAsia="en-US"/>
        </w:rPr>
        <w:t xml:space="preserve">have implemented </w:t>
      </w:r>
      <w:r w:rsidR="00E526CC">
        <w:rPr>
          <w:rFonts w:eastAsiaTheme="minorHAnsi"/>
          <w:lang w:val="en-GB" w:eastAsia="en-US"/>
        </w:rPr>
        <w:t xml:space="preserve">it </w:t>
      </w:r>
      <w:r w:rsidR="008A35B1" w:rsidRPr="00FD3900">
        <w:rPr>
          <w:rFonts w:eastAsiaTheme="minorHAnsi"/>
          <w:lang w:val="en-GB" w:eastAsia="en-US"/>
        </w:rPr>
        <w:t xml:space="preserve">in </w:t>
      </w:r>
      <w:r w:rsidR="00E526CC">
        <w:rPr>
          <w:rFonts w:eastAsiaTheme="minorHAnsi"/>
          <w:lang w:val="en-GB" w:eastAsia="en-US"/>
        </w:rPr>
        <w:t xml:space="preserve">such </w:t>
      </w:r>
      <w:r w:rsidR="008A35B1" w:rsidRPr="00FD3900">
        <w:rPr>
          <w:rFonts w:eastAsiaTheme="minorHAnsi"/>
          <w:lang w:val="en-GB" w:eastAsia="en-US"/>
        </w:rPr>
        <w:t xml:space="preserve">a way that system can automatically track </w:t>
      </w:r>
      <w:r w:rsidR="00E526CC">
        <w:rPr>
          <w:rFonts w:eastAsiaTheme="minorHAnsi"/>
          <w:lang w:val="en-GB" w:eastAsia="en-US"/>
        </w:rPr>
        <w:t xml:space="preserve">status of </w:t>
      </w:r>
      <w:r w:rsidR="008A35B1" w:rsidRPr="00FD3900">
        <w:rPr>
          <w:rFonts w:eastAsiaTheme="minorHAnsi"/>
          <w:lang w:val="en-GB" w:eastAsia="en-US"/>
        </w:rPr>
        <w:t xml:space="preserve">every answer </w:t>
      </w:r>
      <w:r w:rsidR="00E526CC">
        <w:rPr>
          <w:rFonts w:eastAsiaTheme="minorHAnsi"/>
          <w:lang w:val="en-GB" w:eastAsia="en-US"/>
        </w:rPr>
        <w:t xml:space="preserve">whether </w:t>
      </w:r>
      <w:r w:rsidR="008A35B1" w:rsidRPr="00FD3900">
        <w:rPr>
          <w:rFonts w:eastAsiaTheme="minorHAnsi"/>
          <w:lang w:val="en-GB" w:eastAsia="en-US"/>
        </w:rPr>
        <w:t>correct or wrong</w:t>
      </w:r>
      <w:r w:rsidR="00E526CC">
        <w:rPr>
          <w:rFonts w:eastAsiaTheme="minorHAnsi"/>
          <w:lang w:val="en-GB" w:eastAsia="en-US"/>
        </w:rPr>
        <w:t xml:space="preserve">. That means it keeps record of every question </w:t>
      </w:r>
      <w:r w:rsidR="00CE0484">
        <w:rPr>
          <w:rFonts w:eastAsiaTheme="minorHAnsi"/>
          <w:lang w:val="en-GB" w:eastAsia="en-US"/>
        </w:rPr>
        <w:t xml:space="preserve">from starting to end in a JSON object. The structure of the </w:t>
      </w:r>
      <w:r w:rsidR="00A96AD3">
        <w:rPr>
          <w:rFonts w:eastAsiaTheme="minorHAnsi"/>
          <w:lang w:val="en-GB" w:eastAsia="en-US"/>
        </w:rPr>
        <w:t xml:space="preserve">sample </w:t>
      </w:r>
      <w:r w:rsidR="00CE0484">
        <w:rPr>
          <w:rFonts w:eastAsiaTheme="minorHAnsi"/>
          <w:lang w:val="en-GB" w:eastAsia="en-US"/>
        </w:rPr>
        <w:t>JSON data is given below:</w:t>
      </w:r>
    </w:p>
    <w:p w14:paraId="2DB301A0" w14:textId="673536D7" w:rsidR="00627BDC" w:rsidRPr="0099177E" w:rsidRDefault="00CE0484" w:rsidP="0099177E">
      <w:pPr>
        <w:spacing w:line="360" w:lineRule="auto"/>
        <w:rPr>
          <w:i/>
          <w:iCs/>
          <w:sz w:val="20"/>
          <w:szCs w:val="20"/>
        </w:rPr>
      </w:pPr>
      <w:r w:rsidRPr="0099177E">
        <w:rPr>
          <w:i/>
          <w:iCs/>
          <w:sz w:val="20"/>
          <w:szCs w:val="20"/>
        </w:rPr>
        <w:t>Data = {</w:t>
      </w:r>
    </w:p>
    <w:p w14:paraId="43F65F50" w14:textId="34F60D7C" w:rsidR="00DE0EC3" w:rsidRPr="0099177E" w:rsidRDefault="00CE0484" w:rsidP="0099177E">
      <w:pPr>
        <w:spacing w:line="360" w:lineRule="auto"/>
        <w:rPr>
          <w:rStyle w:val="name"/>
          <w:b/>
          <w:bCs/>
          <w:sz w:val="20"/>
          <w:szCs w:val="20"/>
        </w:rPr>
      </w:pPr>
      <w:r w:rsidRPr="0099177E">
        <w:rPr>
          <w:i/>
          <w:iCs/>
          <w:sz w:val="20"/>
          <w:szCs w:val="20"/>
        </w:rPr>
        <w:t xml:space="preserve">    ca-bubble: {</w:t>
      </w:r>
    </w:p>
    <w:p w14:paraId="667B9F47" w14:textId="1E78C8B3" w:rsidR="00DE0EC3" w:rsidRPr="0099177E" w:rsidRDefault="00FA1745" w:rsidP="0099177E">
      <w:pPr>
        <w:spacing w:line="360" w:lineRule="auto"/>
        <w:rPr>
          <w:rStyle w:val="name"/>
          <w:b/>
          <w:bCs/>
          <w:sz w:val="20"/>
          <w:szCs w:val="20"/>
        </w:rPr>
      </w:pPr>
      <w:r w:rsidRPr="0099177E">
        <w:rPr>
          <w:rStyle w:val="name"/>
          <w:sz w:val="20"/>
          <w:szCs w:val="20"/>
        </w:rPr>
        <w:t xml:space="preserve">       Q</w:t>
      </w:r>
      <w:r w:rsidR="00DE0EC3" w:rsidRPr="0099177E">
        <w:rPr>
          <w:rStyle w:val="name"/>
          <w:sz w:val="20"/>
          <w:szCs w:val="20"/>
        </w:rPr>
        <w:t>1</w:t>
      </w:r>
      <w:r w:rsidR="00DE0EC3" w:rsidRPr="0099177E">
        <w:rPr>
          <w:rStyle w:val="name"/>
          <w:b/>
          <w:bCs/>
          <w:sz w:val="20"/>
          <w:szCs w:val="20"/>
        </w:rPr>
        <w:t>: {</w:t>
      </w:r>
    </w:p>
    <w:p w14:paraId="6494D69F" w14:textId="4916E5B5" w:rsidR="00FA1745" w:rsidRPr="0099177E" w:rsidRDefault="00FA1745" w:rsidP="0099177E">
      <w:pPr>
        <w:spacing w:line="360" w:lineRule="auto"/>
        <w:rPr>
          <w:sz w:val="20"/>
          <w:szCs w:val="20"/>
        </w:rPr>
      </w:pPr>
      <w:r w:rsidRPr="0099177E">
        <w:rPr>
          <w:rStyle w:val="name"/>
          <w:b/>
          <w:bCs/>
          <w:sz w:val="20"/>
          <w:szCs w:val="20"/>
        </w:rPr>
        <w:t xml:space="preserve">           </w:t>
      </w:r>
      <w:r w:rsidRPr="0099177E">
        <w:rPr>
          <w:color w:val="202124"/>
          <w:sz w:val="20"/>
          <w:szCs w:val="20"/>
        </w:rPr>
        <w:t>status: true,</w:t>
      </w:r>
    </w:p>
    <w:p w14:paraId="0EEB157F" w14:textId="0A25F7DD" w:rsidR="00DE0EC3" w:rsidRPr="0099177E" w:rsidRDefault="00FA1745" w:rsidP="0099177E">
      <w:pPr>
        <w:spacing w:line="360" w:lineRule="auto"/>
        <w:rPr>
          <w:rStyle w:val="object-value-string"/>
          <w:sz w:val="20"/>
          <w:szCs w:val="20"/>
        </w:rPr>
      </w:pPr>
      <w:r w:rsidRPr="0099177E">
        <w:rPr>
          <w:rStyle w:val="name"/>
          <w:b/>
          <w:bCs/>
          <w:sz w:val="20"/>
          <w:szCs w:val="20"/>
        </w:rPr>
        <w:t xml:space="preserve">           </w:t>
      </w:r>
      <w:r w:rsidR="00DE0EC3" w:rsidRPr="0099177E">
        <w:rPr>
          <w:rStyle w:val="name"/>
          <w:sz w:val="20"/>
          <w:szCs w:val="20"/>
        </w:rPr>
        <w:t>mode</w:t>
      </w:r>
      <w:r w:rsidR="00DE0EC3" w:rsidRPr="0099177E">
        <w:rPr>
          <w:color w:val="202124"/>
          <w:sz w:val="20"/>
          <w:szCs w:val="20"/>
        </w:rPr>
        <w:t>: </w:t>
      </w:r>
      <w:r w:rsidR="00DE0EC3" w:rsidRPr="0099177E">
        <w:rPr>
          <w:rStyle w:val="object-value-string"/>
          <w:sz w:val="20"/>
          <w:szCs w:val="20"/>
        </w:rPr>
        <w:t>"single-var-one"</w:t>
      </w:r>
      <w:r w:rsidR="00DE0EC3" w:rsidRPr="0099177E">
        <w:rPr>
          <w:rStyle w:val="object-value-string"/>
          <w:sz w:val="20"/>
          <w:szCs w:val="20"/>
        </w:rPr>
        <w:t>,</w:t>
      </w:r>
    </w:p>
    <w:p w14:paraId="27563B68" w14:textId="7404CA22" w:rsidR="00DE0EC3" w:rsidRPr="0099177E" w:rsidRDefault="00FA1745" w:rsidP="0099177E">
      <w:pPr>
        <w:spacing w:line="360" w:lineRule="auto"/>
        <w:rPr>
          <w:sz w:val="20"/>
          <w:szCs w:val="20"/>
        </w:rPr>
      </w:pPr>
      <w:r w:rsidRPr="0099177E">
        <w:rPr>
          <w:rStyle w:val="object-value-string"/>
          <w:sz w:val="20"/>
          <w:szCs w:val="20"/>
        </w:rPr>
        <w:t xml:space="preserve">           </w:t>
      </w:r>
      <w:r w:rsidR="00DE0EC3" w:rsidRPr="0099177E">
        <w:rPr>
          <w:color w:val="202124"/>
          <w:sz w:val="20"/>
          <w:szCs w:val="20"/>
        </w:rPr>
        <w:t>selected: ['Vietnam']</w:t>
      </w:r>
      <w:r w:rsidR="00DE0EC3" w:rsidRPr="0099177E">
        <w:rPr>
          <w:color w:val="202124"/>
          <w:sz w:val="20"/>
          <w:szCs w:val="20"/>
        </w:rPr>
        <w:t>,</w:t>
      </w:r>
    </w:p>
    <w:p w14:paraId="39C6ED49" w14:textId="1EF29ECE" w:rsidR="00DE0EC3" w:rsidRPr="0099177E" w:rsidRDefault="00FA1745" w:rsidP="0099177E">
      <w:pPr>
        <w:spacing w:line="360" w:lineRule="auto"/>
        <w:rPr>
          <w:color w:val="202124"/>
          <w:sz w:val="20"/>
          <w:szCs w:val="20"/>
        </w:rPr>
      </w:pPr>
      <w:r w:rsidRPr="0099177E">
        <w:rPr>
          <w:sz w:val="20"/>
          <w:szCs w:val="20"/>
        </w:rPr>
        <w:t xml:space="preserve">           </w:t>
      </w:r>
      <w:r w:rsidR="00DE0EC3" w:rsidRPr="0099177E">
        <w:rPr>
          <w:sz w:val="20"/>
          <w:szCs w:val="20"/>
        </w:rPr>
        <w:t xml:space="preserve">options: </w:t>
      </w:r>
      <w:r w:rsidR="00DE0EC3" w:rsidRPr="0099177E">
        <w:rPr>
          <w:color w:val="202124"/>
          <w:sz w:val="20"/>
          <w:szCs w:val="20"/>
        </w:rPr>
        <w:t>[</w:t>
      </w:r>
      <w:r w:rsidR="00DE0EC3" w:rsidRPr="0099177E">
        <w:rPr>
          <w:rStyle w:val="object-value-string"/>
          <w:sz w:val="20"/>
          <w:szCs w:val="20"/>
        </w:rPr>
        <w:t>'Vietnam'</w:t>
      </w:r>
      <w:r w:rsidR="00DE0EC3" w:rsidRPr="0099177E">
        <w:rPr>
          <w:color w:val="202124"/>
          <w:sz w:val="20"/>
          <w:szCs w:val="20"/>
        </w:rPr>
        <w:t>, </w:t>
      </w:r>
      <w:r w:rsidR="00DE0EC3" w:rsidRPr="0099177E">
        <w:rPr>
          <w:rStyle w:val="object-value-string"/>
          <w:sz w:val="20"/>
          <w:szCs w:val="20"/>
        </w:rPr>
        <w:t>'Canada'</w:t>
      </w:r>
      <w:r w:rsidR="00DE0EC3" w:rsidRPr="0099177E">
        <w:rPr>
          <w:color w:val="202124"/>
          <w:sz w:val="20"/>
          <w:szCs w:val="20"/>
        </w:rPr>
        <w:t>, </w:t>
      </w:r>
      <w:r w:rsidR="00DE0EC3" w:rsidRPr="0099177E">
        <w:rPr>
          <w:rStyle w:val="object-value-string"/>
          <w:sz w:val="20"/>
          <w:szCs w:val="20"/>
        </w:rPr>
        <w:t>'Philippines'</w:t>
      </w:r>
      <w:r w:rsidR="00DE0EC3" w:rsidRPr="0099177E">
        <w:rPr>
          <w:color w:val="202124"/>
          <w:sz w:val="20"/>
          <w:szCs w:val="20"/>
        </w:rPr>
        <w:t>, </w:t>
      </w:r>
      <w:r w:rsidR="00DE0EC3" w:rsidRPr="0099177E">
        <w:rPr>
          <w:rStyle w:val="object-value-string"/>
          <w:sz w:val="20"/>
          <w:szCs w:val="20"/>
        </w:rPr>
        <w:t>'Kazakhstan'</w:t>
      </w:r>
      <w:r w:rsidR="00DE0EC3" w:rsidRPr="0099177E">
        <w:rPr>
          <w:color w:val="202124"/>
          <w:sz w:val="20"/>
          <w:szCs w:val="20"/>
        </w:rPr>
        <w:t>, </w:t>
      </w:r>
      <w:r w:rsidR="00DE0EC3" w:rsidRPr="0099177E">
        <w:rPr>
          <w:rStyle w:val="object-value-string"/>
          <w:sz w:val="20"/>
          <w:szCs w:val="20"/>
        </w:rPr>
        <w:t>'Palestine'</w:t>
      </w:r>
      <w:r w:rsidR="00DE0EC3" w:rsidRPr="0099177E">
        <w:rPr>
          <w:color w:val="202124"/>
          <w:sz w:val="20"/>
          <w:szCs w:val="20"/>
        </w:rPr>
        <w:t>, </w:t>
      </w:r>
      <w:r w:rsidR="00DE0EC3" w:rsidRPr="0099177E">
        <w:rPr>
          <w:rStyle w:val="object-value-string"/>
          <w:sz w:val="20"/>
          <w:szCs w:val="20"/>
        </w:rPr>
        <w:t>'Colombia'</w:t>
      </w:r>
      <w:r w:rsidR="00DE0EC3" w:rsidRPr="0099177E">
        <w:rPr>
          <w:color w:val="202124"/>
          <w:sz w:val="20"/>
          <w:szCs w:val="20"/>
        </w:rPr>
        <w:t>]</w:t>
      </w:r>
    </w:p>
    <w:p w14:paraId="5CC2F8E9" w14:textId="7239EDAA" w:rsidR="00FA1745" w:rsidRPr="0099177E" w:rsidRDefault="00FA1745" w:rsidP="00352364">
      <w:pPr>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1BD01E9B" w14:textId="335F870C" w:rsidR="00FA1745" w:rsidRPr="0099177E" w:rsidRDefault="00FA1745" w:rsidP="00352364">
      <w:pPr>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7F17BAA8" w14:textId="72CCAD99" w:rsidR="00A22DD3" w:rsidRPr="0099177E" w:rsidRDefault="00A22DD3" w:rsidP="00352364">
      <w:pPr>
        <w:rPr>
          <w:rStyle w:val="name"/>
          <w:b/>
          <w:bCs/>
          <w:sz w:val="20"/>
          <w:szCs w:val="20"/>
        </w:rPr>
      </w:pPr>
      <w:r w:rsidRPr="0099177E">
        <w:rPr>
          <w:rStyle w:val="name"/>
          <w:sz w:val="20"/>
          <w:szCs w:val="20"/>
        </w:rPr>
        <w:t xml:space="preserve">      </w:t>
      </w:r>
      <w:r w:rsidR="00352364">
        <w:rPr>
          <w:rStyle w:val="name"/>
          <w:sz w:val="20"/>
          <w:szCs w:val="20"/>
        </w:rPr>
        <w:t xml:space="preserve"> </w:t>
      </w:r>
      <w:r w:rsidRPr="0099177E">
        <w:rPr>
          <w:rStyle w:val="name"/>
          <w:sz w:val="20"/>
          <w:szCs w:val="20"/>
        </w:rPr>
        <w:t>Q</w:t>
      </w:r>
      <w:r w:rsidRPr="0099177E">
        <w:rPr>
          <w:rStyle w:val="name"/>
          <w:sz w:val="20"/>
          <w:szCs w:val="20"/>
        </w:rPr>
        <w:t>3</w:t>
      </w:r>
      <w:r w:rsidRPr="0099177E">
        <w:rPr>
          <w:rStyle w:val="name"/>
          <w:b/>
          <w:bCs/>
          <w:sz w:val="20"/>
          <w:szCs w:val="20"/>
        </w:rPr>
        <w:t>: {</w:t>
      </w:r>
    </w:p>
    <w:p w14:paraId="4C60AB9A" w14:textId="77777777" w:rsidR="00A22DD3" w:rsidRPr="0099177E" w:rsidRDefault="00A22DD3" w:rsidP="0099177E">
      <w:pPr>
        <w:spacing w:line="360" w:lineRule="auto"/>
        <w:rPr>
          <w:sz w:val="20"/>
          <w:szCs w:val="20"/>
        </w:rPr>
      </w:pPr>
      <w:r w:rsidRPr="0099177E">
        <w:rPr>
          <w:rStyle w:val="name"/>
          <w:b/>
          <w:bCs/>
          <w:sz w:val="20"/>
          <w:szCs w:val="20"/>
        </w:rPr>
        <w:t xml:space="preserve">           </w:t>
      </w:r>
      <w:r w:rsidRPr="0099177E">
        <w:rPr>
          <w:color w:val="202124"/>
          <w:sz w:val="20"/>
          <w:szCs w:val="20"/>
        </w:rPr>
        <w:t>status: true,</w:t>
      </w:r>
    </w:p>
    <w:p w14:paraId="33A4146E" w14:textId="7F8D6F33" w:rsidR="00A22DD3" w:rsidRPr="0099177E" w:rsidRDefault="00A22DD3" w:rsidP="0099177E">
      <w:pPr>
        <w:spacing w:line="360" w:lineRule="auto"/>
        <w:rPr>
          <w:rStyle w:val="object-value-string"/>
          <w:sz w:val="20"/>
          <w:szCs w:val="20"/>
        </w:rPr>
      </w:pPr>
      <w:r w:rsidRPr="0099177E">
        <w:rPr>
          <w:rStyle w:val="name"/>
          <w:b/>
          <w:bCs/>
          <w:sz w:val="20"/>
          <w:szCs w:val="20"/>
        </w:rPr>
        <w:t xml:space="preserve">           </w:t>
      </w:r>
      <w:r w:rsidRPr="0099177E">
        <w:rPr>
          <w:rStyle w:val="name"/>
          <w:sz w:val="20"/>
          <w:szCs w:val="20"/>
        </w:rPr>
        <w:t>mode</w:t>
      </w:r>
      <w:r w:rsidRPr="0099177E">
        <w:rPr>
          <w:color w:val="202124"/>
          <w:sz w:val="20"/>
          <w:szCs w:val="20"/>
        </w:rPr>
        <w:t>: </w:t>
      </w:r>
      <w:r w:rsidRPr="0099177E">
        <w:rPr>
          <w:rStyle w:val="object-value-string"/>
          <w:sz w:val="20"/>
          <w:szCs w:val="20"/>
        </w:rPr>
        <w:t>"</w:t>
      </w:r>
      <w:r w:rsidRPr="0099177E">
        <w:rPr>
          <w:rStyle w:val="object-value-string"/>
          <w:sz w:val="20"/>
          <w:szCs w:val="20"/>
        </w:rPr>
        <w:t>single</w:t>
      </w:r>
      <w:r w:rsidRPr="0099177E">
        <w:rPr>
          <w:rStyle w:val="object-value-string"/>
          <w:sz w:val="20"/>
          <w:szCs w:val="20"/>
        </w:rPr>
        <w:t>-var</w:t>
      </w:r>
      <w:r w:rsidRPr="0099177E">
        <w:rPr>
          <w:rStyle w:val="object-value-string"/>
          <w:sz w:val="20"/>
          <w:szCs w:val="20"/>
        </w:rPr>
        <w:t>-all</w:t>
      </w:r>
      <w:r w:rsidRPr="0099177E">
        <w:rPr>
          <w:rStyle w:val="object-value-string"/>
          <w:sz w:val="20"/>
          <w:szCs w:val="20"/>
        </w:rPr>
        <w:t xml:space="preserve"> ",</w:t>
      </w:r>
    </w:p>
    <w:p w14:paraId="38B07F80" w14:textId="7D87EF61" w:rsidR="00A22DD3" w:rsidRPr="0099177E" w:rsidRDefault="00A22DD3" w:rsidP="0099177E">
      <w:pPr>
        <w:spacing w:line="360" w:lineRule="auto"/>
        <w:rPr>
          <w:color w:val="202124"/>
          <w:sz w:val="20"/>
          <w:szCs w:val="20"/>
        </w:rPr>
      </w:pPr>
      <w:r w:rsidRPr="0099177E">
        <w:rPr>
          <w:rStyle w:val="object-value-string"/>
          <w:sz w:val="20"/>
          <w:szCs w:val="20"/>
        </w:rPr>
        <w:t xml:space="preserve">           </w:t>
      </w:r>
      <w:r w:rsidRPr="0099177E">
        <w:rPr>
          <w:color w:val="202124"/>
          <w:sz w:val="20"/>
          <w:szCs w:val="20"/>
        </w:rPr>
        <w:t>selected: </w:t>
      </w:r>
      <w:r w:rsidR="000374B1" w:rsidRPr="0099177E">
        <w:rPr>
          <w:color w:val="202124"/>
          <w:sz w:val="20"/>
          <w:szCs w:val="20"/>
        </w:rPr>
        <w:t>[</w:t>
      </w:r>
      <w:r w:rsidR="000374B1" w:rsidRPr="0099177E">
        <w:rPr>
          <w:rStyle w:val="object-value-string"/>
          <w:sz w:val="20"/>
          <w:szCs w:val="20"/>
        </w:rPr>
        <w:t>'Mongolia'</w:t>
      </w:r>
      <w:r w:rsidR="000374B1" w:rsidRPr="0099177E">
        <w:rPr>
          <w:color w:val="202124"/>
          <w:sz w:val="20"/>
          <w:szCs w:val="20"/>
        </w:rPr>
        <w:t>, </w:t>
      </w:r>
      <w:r w:rsidR="000374B1" w:rsidRPr="0099177E">
        <w:rPr>
          <w:rStyle w:val="object-value-string"/>
          <w:sz w:val="20"/>
          <w:szCs w:val="20"/>
        </w:rPr>
        <w:t>'Argentina'</w:t>
      </w:r>
      <w:r w:rsidR="000374B1" w:rsidRPr="0099177E">
        <w:rPr>
          <w:color w:val="202124"/>
          <w:sz w:val="20"/>
          <w:szCs w:val="20"/>
        </w:rPr>
        <w:t>, </w:t>
      </w:r>
      <w:r w:rsidR="000374B1" w:rsidRPr="0099177E">
        <w:rPr>
          <w:rStyle w:val="object-value-string"/>
          <w:sz w:val="20"/>
          <w:szCs w:val="20"/>
        </w:rPr>
        <w:t>'Russia'</w:t>
      </w:r>
      <w:r w:rsidR="000374B1" w:rsidRPr="0099177E">
        <w:rPr>
          <w:color w:val="202124"/>
          <w:sz w:val="20"/>
          <w:szCs w:val="20"/>
        </w:rPr>
        <w:t>, </w:t>
      </w:r>
      <w:r w:rsidR="000374B1" w:rsidRPr="0099177E">
        <w:rPr>
          <w:rStyle w:val="object-value-string"/>
          <w:sz w:val="20"/>
          <w:szCs w:val="20"/>
        </w:rPr>
        <w:t>'Peru'</w:t>
      </w:r>
      <w:r w:rsidR="000374B1" w:rsidRPr="0099177E">
        <w:rPr>
          <w:color w:val="202124"/>
          <w:sz w:val="20"/>
          <w:szCs w:val="20"/>
        </w:rPr>
        <w:t>]</w:t>
      </w:r>
      <w:r w:rsidRPr="0099177E">
        <w:rPr>
          <w:color w:val="202124"/>
          <w:sz w:val="20"/>
          <w:szCs w:val="20"/>
        </w:rPr>
        <w:t>,</w:t>
      </w:r>
    </w:p>
    <w:p w14:paraId="24077B72" w14:textId="757E8C68" w:rsidR="00D63B26" w:rsidRPr="0099177E" w:rsidRDefault="00A22DD3" w:rsidP="0099177E">
      <w:pPr>
        <w:spacing w:line="360" w:lineRule="auto"/>
        <w:rPr>
          <w:color w:val="202124"/>
          <w:sz w:val="20"/>
          <w:szCs w:val="20"/>
        </w:rPr>
      </w:pPr>
      <w:r w:rsidRPr="0099177E">
        <w:rPr>
          <w:sz w:val="20"/>
          <w:szCs w:val="20"/>
        </w:rPr>
        <w:t xml:space="preserve">           options: </w:t>
      </w:r>
      <w:r w:rsidR="00D63B26" w:rsidRPr="0099177E">
        <w:rPr>
          <w:color w:val="202124"/>
          <w:sz w:val="20"/>
          <w:szCs w:val="20"/>
        </w:rPr>
        <w:t>[</w:t>
      </w:r>
      <w:r w:rsidR="00D63B26" w:rsidRPr="0099177E">
        <w:rPr>
          <w:rStyle w:val="object-value-string"/>
          <w:sz w:val="20"/>
          <w:szCs w:val="20"/>
        </w:rPr>
        <w:t>'Argentina'</w:t>
      </w:r>
      <w:r w:rsidR="00D63B26" w:rsidRPr="0099177E">
        <w:rPr>
          <w:color w:val="202124"/>
          <w:sz w:val="20"/>
          <w:szCs w:val="20"/>
        </w:rPr>
        <w:t>, </w:t>
      </w:r>
      <w:r w:rsidR="00D63B26" w:rsidRPr="0099177E">
        <w:rPr>
          <w:rStyle w:val="object-value-string"/>
          <w:sz w:val="20"/>
          <w:szCs w:val="20"/>
        </w:rPr>
        <w:t>'Mongolia'</w:t>
      </w:r>
      <w:r w:rsidR="00D63B26" w:rsidRPr="0099177E">
        <w:rPr>
          <w:color w:val="202124"/>
          <w:sz w:val="20"/>
          <w:szCs w:val="20"/>
        </w:rPr>
        <w:t>, </w:t>
      </w:r>
      <w:r w:rsidR="00D63B26" w:rsidRPr="0099177E">
        <w:rPr>
          <w:rStyle w:val="object-value-string"/>
          <w:sz w:val="20"/>
          <w:szCs w:val="20"/>
        </w:rPr>
        <w:t>'Peru'</w:t>
      </w:r>
      <w:r w:rsidR="00D63B26" w:rsidRPr="0099177E">
        <w:rPr>
          <w:color w:val="202124"/>
          <w:sz w:val="20"/>
          <w:szCs w:val="20"/>
        </w:rPr>
        <w:t>, </w:t>
      </w:r>
      <w:r w:rsidR="00D63B26" w:rsidRPr="0099177E">
        <w:rPr>
          <w:rStyle w:val="object-value-string"/>
          <w:sz w:val="20"/>
          <w:szCs w:val="20"/>
        </w:rPr>
        <w:t>'Russia'</w:t>
      </w:r>
      <w:r w:rsidR="00D63B26" w:rsidRPr="0099177E">
        <w:rPr>
          <w:color w:val="202124"/>
          <w:sz w:val="20"/>
          <w:szCs w:val="20"/>
        </w:rPr>
        <w:t>]</w:t>
      </w:r>
    </w:p>
    <w:p w14:paraId="48717835" w14:textId="312CC968" w:rsidR="00A22DD3" w:rsidRPr="0099177E" w:rsidRDefault="00A22DD3" w:rsidP="00352364">
      <w:pPr>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4CFF7426" w14:textId="1E377A51" w:rsidR="00A22DD3" w:rsidRPr="0099177E" w:rsidRDefault="00A22DD3" w:rsidP="00352364">
      <w:pPr>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6980000A" w14:textId="515C3F9B" w:rsidR="00FA1745" w:rsidRPr="0099177E" w:rsidRDefault="00FA1745" w:rsidP="00352364">
      <w:pPr>
        <w:rPr>
          <w:rStyle w:val="name"/>
          <w:b/>
          <w:bCs/>
          <w:sz w:val="20"/>
          <w:szCs w:val="20"/>
        </w:rPr>
      </w:pPr>
      <w:r w:rsidRPr="0099177E">
        <w:rPr>
          <w:color w:val="202124"/>
          <w:sz w:val="20"/>
          <w:szCs w:val="20"/>
        </w:rPr>
        <w:t xml:space="preserve">      </w:t>
      </w:r>
      <w:r w:rsidR="00352364">
        <w:rPr>
          <w:color w:val="202124"/>
          <w:sz w:val="20"/>
          <w:szCs w:val="20"/>
        </w:rPr>
        <w:t xml:space="preserve"> </w:t>
      </w:r>
      <w:r w:rsidRPr="0099177E">
        <w:rPr>
          <w:rStyle w:val="name"/>
          <w:sz w:val="20"/>
          <w:szCs w:val="20"/>
        </w:rPr>
        <w:t>Q8</w:t>
      </w:r>
      <w:r w:rsidRPr="0099177E">
        <w:rPr>
          <w:rStyle w:val="name"/>
          <w:b/>
          <w:bCs/>
          <w:sz w:val="20"/>
          <w:szCs w:val="20"/>
        </w:rPr>
        <w:t>: {</w:t>
      </w:r>
    </w:p>
    <w:p w14:paraId="6E8E72F2" w14:textId="77777777" w:rsidR="00FA1745" w:rsidRPr="0099177E" w:rsidRDefault="00FA1745" w:rsidP="0099177E">
      <w:pPr>
        <w:spacing w:line="360" w:lineRule="auto"/>
        <w:rPr>
          <w:sz w:val="20"/>
          <w:szCs w:val="20"/>
        </w:rPr>
      </w:pPr>
      <w:r w:rsidRPr="0099177E">
        <w:rPr>
          <w:rStyle w:val="name"/>
          <w:b/>
          <w:bCs/>
          <w:sz w:val="20"/>
          <w:szCs w:val="20"/>
        </w:rPr>
        <w:t xml:space="preserve">           </w:t>
      </w:r>
      <w:r w:rsidRPr="0099177E">
        <w:rPr>
          <w:color w:val="202124"/>
          <w:sz w:val="20"/>
          <w:szCs w:val="20"/>
        </w:rPr>
        <w:t>status: true,</w:t>
      </w:r>
    </w:p>
    <w:p w14:paraId="69DC9CA8" w14:textId="2097BAF9" w:rsidR="00FA1745" w:rsidRPr="0099177E" w:rsidRDefault="00FA1745" w:rsidP="0099177E">
      <w:pPr>
        <w:spacing w:line="360" w:lineRule="auto"/>
        <w:rPr>
          <w:rStyle w:val="object-value-string"/>
          <w:sz w:val="20"/>
          <w:szCs w:val="20"/>
        </w:rPr>
      </w:pPr>
      <w:r w:rsidRPr="0099177E">
        <w:rPr>
          <w:rStyle w:val="name"/>
          <w:b/>
          <w:bCs/>
          <w:sz w:val="20"/>
          <w:szCs w:val="20"/>
        </w:rPr>
        <w:t xml:space="preserve">           </w:t>
      </w:r>
      <w:r w:rsidRPr="0099177E">
        <w:rPr>
          <w:rStyle w:val="name"/>
          <w:sz w:val="20"/>
          <w:szCs w:val="20"/>
        </w:rPr>
        <w:t>mode</w:t>
      </w:r>
      <w:r w:rsidRPr="0099177E">
        <w:rPr>
          <w:color w:val="202124"/>
          <w:sz w:val="20"/>
          <w:szCs w:val="20"/>
        </w:rPr>
        <w:t>: </w:t>
      </w:r>
      <w:r w:rsidRPr="0099177E">
        <w:rPr>
          <w:rStyle w:val="object-value-string"/>
          <w:sz w:val="20"/>
          <w:szCs w:val="20"/>
        </w:rPr>
        <w:t>"</w:t>
      </w:r>
      <w:r w:rsidR="00A22DD3" w:rsidRPr="0099177E">
        <w:rPr>
          <w:rStyle w:val="object-value-string"/>
          <w:sz w:val="20"/>
          <w:szCs w:val="20"/>
        </w:rPr>
        <w:t>double</w:t>
      </w:r>
      <w:r w:rsidRPr="0099177E">
        <w:rPr>
          <w:rStyle w:val="object-value-string"/>
          <w:sz w:val="20"/>
          <w:szCs w:val="20"/>
        </w:rPr>
        <w:t>-var</w:t>
      </w:r>
      <w:r w:rsidR="00A22DD3" w:rsidRPr="0099177E">
        <w:rPr>
          <w:rStyle w:val="object-value-string"/>
          <w:sz w:val="20"/>
          <w:szCs w:val="20"/>
        </w:rPr>
        <w:t xml:space="preserve"> </w:t>
      </w:r>
      <w:r w:rsidRPr="0099177E">
        <w:rPr>
          <w:rStyle w:val="object-value-string"/>
          <w:sz w:val="20"/>
          <w:szCs w:val="20"/>
        </w:rPr>
        <w:t>",</w:t>
      </w:r>
    </w:p>
    <w:p w14:paraId="4F72C4DA" w14:textId="134BDABC" w:rsidR="00FA1745" w:rsidRPr="0099177E" w:rsidRDefault="00FA1745" w:rsidP="0099177E">
      <w:pPr>
        <w:spacing w:line="360" w:lineRule="auto"/>
        <w:rPr>
          <w:color w:val="202124"/>
          <w:sz w:val="20"/>
          <w:szCs w:val="20"/>
        </w:rPr>
      </w:pPr>
      <w:r w:rsidRPr="0099177E">
        <w:rPr>
          <w:rStyle w:val="object-value-string"/>
          <w:sz w:val="20"/>
          <w:szCs w:val="20"/>
        </w:rPr>
        <w:t xml:space="preserve">           </w:t>
      </w:r>
      <w:r w:rsidRPr="0099177E">
        <w:rPr>
          <w:color w:val="202124"/>
          <w:sz w:val="20"/>
          <w:szCs w:val="20"/>
        </w:rPr>
        <w:t>selected: </w:t>
      </w:r>
      <w:r w:rsidR="000374B1" w:rsidRPr="0099177E">
        <w:rPr>
          <w:color w:val="202124"/>
          <w:sz w:val="20"/>
          <w:szCs w:val="20"/>
        </w:rPr>
        <w:t>[</w:t>
      </w:r>
      <w:r w:rsidR="000374B1" w:rsidRPr="0099177E">
        <w:rPr>
          <w:rStyle w:val="object-value-string"/>
          <w:sz w:val="20"/>
          <w:szCs w:val="20"/>
        </w:rPr>
        <w:t>'Peru'</w:t>
      </w:r>
      <w:r w:rsidR="000374B1" w:rsidRPr="0099177E">
        <w:rPr>
          <w:color w:val="202124"/>
          <w:sz w:val="20"/>
          <w:szCs w:val="20"/>
        </w:rPr>
        <w:t>]</w:t>
      </w:r>
      <w:r w:rsidRPr="0099177E">
        <w:rPr>
          <w:color w:val="202124"/>
          <w:sz w:val="20"/>
          <w:szCs w:val="20"/>
        </w:rPr>
        <w:t>,</w:t>
      </w:r>
    </w:p>
    <w:p w14:paraId="00F6C7A6" w14:textId="06B17FBC" w:rsidR="00FA1745" w:rsidRPr="0099177E" w:rsidRDefault="00FA1745" w:rsidP="0099177E">
      <w:pPr>
        <w:spacing w:line="360" w:lineRule="auto"/>
        <w:rPr>
          <w:sz w:val="20"/>
          <w:szCs w:val="20"/>
        </w:rPr>
      </w:pPr>
      <w:r w:rsidRPr="0099177E">
        <w:rPr>
          <w:sz w:val="20"/>
          <w:szCs w:val="20"/>
        </w:rPr>
        <w:t xml:space="preserve">           options: </w:t>
      </w:r>
      <w:r w:rsidRPr="0099177E">
        <w:rPr>
          <w:color w:val="202124"/>
          <w:sz w:val="20"/>
          <w:szCs w:val="20"/>
        </w:rPr>
        <w:t>[</w:t>
      </w:r>
      <w:r w:rsidR="000374B1" w:rsidRPr="0099177E">
        <w:rPr>
          <w:rStyle w:val="object-value-string"/>
          <w:sz w:val="20"/>
          <w:szCs w:val="20"/>
        </w:rPr>
        <w:t>'Mongolia'</w:t>
      </w:r>
      <w:r w:rsidR="000374B1" w:rsidRPr="0099177E">
        <w:rPr>
          <w:color w:val="202124"/>
          <w:sz w:val="20"/>
          <w:szCs w:val="20"/>
        </w:rPr>
        <w:t>, </w:t>
      </w:r>
      <w:r w:rsidR="000374B1" w:rsidRPr="0099177E">
        <w:rPr>
          <w:rStyle w:val="object-value-string"/>
          <w:sz w:val="20"/>
          <w:szCs w:val="20"/>
        </w:rPr>
        <w:t>'Peru'</w:t>
      </w:r>
      <w:r w:rsidRPr="0099177E">
        <w:rPr>
          <w:color w:val="202124"/>
          <w:sz w:val="20"/>
          <w:szCs w:val="20"/>
        </w:rPr>
        <w:t>]</w:t>
      </w:r>
    </w:p>
    <w:p w14:paraId="58349D69" w14:textId="5B00F067" w:rsidR="00D63B26" w:rsidRPr="0099177E" w:rsidRDefault="00FA1745" w:rsidP="0099177E">
      <w:pPr>
        <w:spacing w:line="360" w:lineRule="auto"/>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2A935F26" w14:textId="4E138A1E" w:rsidR="00D63B26" w:rsidRPr="0099177E" w:rsidRDefault="00D63B26" w:rsidP="0099177E">
      <w:pPr>
        <w:spacing w:line="360" w:lineRule="auto"/>
        <w:rPr>
          <w:rFonts w:eastAsiaTheme="minorHAnsi"/>
          <w:sz w:val="20"/>
          <w:szCs w:val="20"/>
          <w:lang w:val="en-GB" w:eastAsia="en-US"/>
        </w:rPr>
      </w:pPr>
      <w:r w:rsidRPr="0099177E">
        <w:rPr>
          <w:rFonts w:eastAsiaTheme="minorHAnsi"/>
          <w:sz w:val="20"/>
          <w:szCs w:val="20"/>
          <w:lang w:val="en-GB" w:eastAsia="en-US"/>
        </w:rPr>
        <w:t xml:space="preserve">      </w:t>
      </w:r>
      <w:r w:rsidR="00352364">
        <w:rPr>
          <w:rFonts w:eastAsiaTheme="minorHAnsi"/>
          <w:sz w:val="20"/>
          <w:szCs w:val="20"/>
          <w:lang w:val="en-GB" w:eastAsia="en-US"/>
        </w:rPr>
        <w:t xml:space="preserve"> </w:t>
      </w:r>
      <w:r w:rsidRPr="0099177E">
        <w:rPr>
          <w:rFonts w:eastAsiaTheme="minorHAnsi"/>
          <w:sz w:val="20"/>
          <w:szCs w:val="20"/>
          <w:lang w:val="en-GB" w:eastAsia="en-US"/>
        </w:rPr>
        <w:t>single-var-one-time: </w:t>
      </w:r>
      <w:r w:rsidR="00F64401" w:rsidRPr="0099177E">
        <w:rPr>
          <w:rFonts w:eastAsiaTheme="minorHAnsi"/>
          <w:sz w:val="20"/>
          <w:szCs w:val="20"/>
          <w:lang w:val="en-GB" w:eastAsia="en-US"/>
        </w:rPr>
        <w:t>4</w:t>
      </w:r>
      <w:r w:rsidRPr="0099177E">
        <w:rPr>
          <w:rFonts w:eastAsiaTheme="minorHAnsi"/>
          <w:sz w:val="20"/>
          <w:szCs w:val="20"/>
          <w:lang w:val="en-GB" w:eastAsia="en-US"/>
        </w:rPr>
        <w:t>.9,</w:t>
      </w:r>
    </w:p>
    <w:p w14:paraId="0507C537" w14:textId="5EA66D8C" w:rsidR="00D63B26" w:rsidRPr="0099177E" w:rsidRDefault="00D63B26" w:rsidP="0099177E">
      <w:pPr>
        <w:spacing w:line="360" w:lineRule="auto"/>
        <w:rPr>
          <w:rFonts w:eastAsia="MS Gothic"/>
          <w:sz w:val="20"/>
          <w:szCs w:val="20"/>
          <w:lang w:val="en-GB" w:eastAsia="en-US"/>
        </w:rPr>
      </w:pPr>
      <w:r w:rsidRPr="0099177E">
        <w:rPr>
          <w:rFonts w:eastAsiaTheme="minorHAnsi"/>
          <w:sz w:val="20"/>
          <w:szCs w:val="20"/>
          <w:lang w:val="en-GB" w:eastAsia="en-US"/>
        </w:rPr>
        <w:t xml:space="preserve">      </w:t>
      </w:r>
      <w:r w:rsidR="00352364">
        <w:rPr>
          <w:rFonts w:eastAsiaTheme="minorHAnsi"/>
          <w:sz w:val="20"/>
          <w:szCs w:val="20"/>
          <w:lang w:val="en-GB" w:eastAsia="en-US"/>
        </w:rPr>
        <w:t xml:space="preserve"> </w:t>
      </w:r>
      <w:r w:rsidRPr="0099177E">
        <w:rPr>
          <w:rFonts w:eastAsiaTheme="minorHAnsi"/>
          <w:sz w:val="20"/>
          <w:szCs w:val="20"/>
          <w:lang w:val="en-GB" w:eastAsia="en-US"/>
        </w:rPr>
        <w:t>single-var-all-time: </w:t>
      </w:r>
      <w:r w:rsidR="00F64401" w:rsidRPr="0099177E">
        <w:rPr>
          <w:rFonts w:eastAsiaTheme="minorHAnsi"/>
          <w:sz w:val="20"/>
          <w:szCs w:val="20"/>
          <w:lang w:val="en-GB" w:eastAsia="en-US"/>
        </w:rPr>
        <w:t>5.</w:t>
      </w:r>
      <w:r w:rsidRPr="0099177E">
        <w:rPr>
          <w:rFonts w:eastAsiaTheme="minorHAnsi"/>
          <w:sz w:val="20"/>
          <w:szCs w:val="20"/>
          <w:lang w:val="en-GB" w:eastAsia="en-US"/>
        </w:rPr>
        <w:t>7</w:t>
      </w:r>
      <w:r w:rsidRPr="0099177E">
        <w:rPr>
          <w:rFonts w:eastAsia="MS Gothic"/>
          <w:sz w:val="20"/>
          <w:szCs w:val="20"/>
          <w:lang w:val="en-GB" w:eastAsia="en-US"/>
        </w:rPr>
        <w:t>,</w:t>
      </w:r>
    </w:p>
    <w:p w14:paraId="323AA4B3" w14:textId="31C58D18" w:rsidR="00D63B26" w:rsidRPr="0099177E" w:rsidRDefault="00D63B26" w:rsidP="0099177E">
      <w:pPr>
        <w:spacing w:line="360" w:lineRule="auto"/>
        <w:rPr>
          <w:rFonts w:eastAsia="MS Gothic"/>
          <w:sz w:val="20"/>
          <w:szCs w:val="20"/>
          <w:lang w:val="en-GB" w:eastAsia="en-US"/>
        </w:rPr>
      </w:pPr>
      <w:r w:rsidRPr="0099177E">
        <w:rPr>
          <w:rFonts w:eastAsiaTheme="minorHAnsi"/>
          <w:sz w:val="20"/>
          <w:szCs w:val="20"/>
          <w:lang w:val="en-GB" w:eastAsia="en-US"/>
        </w:rPr>
        <w:t xml:space="preserve">      </w:t>
      </w:r>
      <w:r w:rsidR="00352364">
        <w:rPr>
          <w:rFonts w:eastAsiaTheme="minorHAnsi"/>
          <w:sz w:val="20"/>
          <w:szCs w:val="20"/>
          <w:lang w:val="en-GB" w:eastAsia="en-US"/>
        </w:rPr>
        <w:t xml:space="preserve"> </w:t>
      </w:r>
      <w:r w:rsidRPr="0099177E">
        <w:rPr>
          <w:rFonts w:eastAsiaTheme="minorHAnsi"/>
          <w:sz w:val="20"/>
          <w:szCs w:val="20"/>
          <w:lang w:val="en-GB" w:eastAsia="en-US"/>
        </w:rPr>
        <w:t>double-var-time: </w:t>
      </w:r>
      <w:r w:rsidR="00F64401" w:rsidRPr="0099177E">
        <w:rPr>
          <w:rFonts w:eastAsiaTheme="minorHAnsi"/>
          <w:sz w:val="20"/>
          <w:szCs w:val="20"/>
          <w:lang w:val="en-GB" w:eastAsia="en-US"/>
        </w:rPr>
        <w:t>6</w:t>
      </w:r>
      <w:r w:rsidRPr="0099177E">
        <w:rPr>
          <w:rFonts w:eastAsiaTheme="minorHAnsi"/>
          <w:sz w:val="20"/>
          <w:szCs w:val="20"/>
          <w:lang w:val="en-GB" w:eastAsia="en-US"/>
        </w:rPr>
        <w:t>.5</w:t>
      </w:r>
    </w:p>
    <w:p w14:paraId="60D17403" w14:textId="02C2A784" w:rsidR="00A22DD3" w:rsidRPr="0099177E" w:rsidRDefault="00A22DD3" w:rsidP="0099177E">
      <w:pPr>
        <w:spacing w:line="360" w:lineRule="auto"/>
        <w:rPr>
          <w:color w:val="202124"/>
          <w:sz w:val="20"/>
          <w:szCs w:val="20"/>
        </w:rPr>
      </w:pPr>
      <w:r w:rsidRPr="0099177E">
        <w:rPr>
          <w:color w:val="202124"/>
          <w:sz w:val="20"/>
          <w:szCs w:val="20"/>
        </w:rPr>
        <w:t xml:space="preserve">  </w:t>
      </w:r>
      <w:r w:rsidR="00352364">
        <w:rPr>
          <w:color w:val="202124"/>
          <w:sz w:val="20"/>
          <w:szCs w:val="20"/>
        </w:rPr>
        <w:t xml:space="preserve"> </w:t>
      </w:r>
      <w:r w:rsidRPr="0099177E">
        <w:rPr>
          <w:color w:val="202124"/>
          <w:sz w:val="20"/>
          <w:szCs w:val="20"/>
        </w:rPr>
        <w:t>},</w:t>
      </w:r>
    </w:p>
    <w:p w14:paraId="6E27C226" w14:textId="46FDE025" w:rsidR="00A22DD3" w:rsidRPr="0099177E" w:rsidRDefault="0099177E" w:rsidP="0099177E">
      <w:pPr>
        <w:spacing w:line="360" w:lineRule="auto"/>
        <w:rPr>
          <w:i/>
          <w:iCs/>
          <w:sz w:val="20"/>
          <w:szCs w:val="20"/>
        </w:rPr>
      </w:pPr>
      <w:r w:rsidRPr="0099177E">
        <w:rPr>
          <w:i/>
          <w:iCs/>
          <w:sz w:val="20"/>
          <w:szCs w:val="20"/>
        </w:rPr>
        <w:t xml:space="preserve">   </w:t>
      </w:r>
      <w:r w:rsidR="00A22DD3" w:rsidRPr="0099177E">
        <w:rPr>
          <w:i/>
          <w:iCs/>
          <w:sz w:val="20"/>
          <w:szCs w:val="20"/>
        </w:rPr>
        <w:t>ca-</w:t>
      </w:r>
      <w:r w:rsidR="00A22DD3" w:rsidRPr="0099177E">
        <w:rPr>
          <w:i/>
          <w:iCs/>
          <w:sz w:val="20"/>
          <w:szCs w:val="20"/>
        </w:rPr>
        <w:t>grid</w:t>
      </w:r>
      <w:r w:rsidR="00A22DD3" w:rsidRPr="0099177E">
        <w:rPr>
          <w:i/>
          <w:iCs/>
          <w:sz w:val="20"/>
          <w:szCs w:val="20"/>
        </w:rPr>
        <w:t>: {</w:t>
      </w:r>
      <w:r w:rsidR="00A22DD3" w:rsidRPr="0099177E">
        <w:rPr>
          <w:i/>
          <w:iCs/>
          <w:sz w:val="20"/>
          <w:szCs w:val="20"/>
        </w:rPr>
        <w:t>… same structure of ca-bubble   ...},</w:t>
      </w:r>
    </w:p>
    <w:p w14:paraId="4885787C" w14:textId="37F25F13" w:rsidR="00A22DD3" w:rsidRPr="0099177E" w:rsidRDefault="0099177E" w:rsidP="0099177E">
      <w:pPr>
        <w:spacing w:line="360" w:lineRule="auto"/>
        <w:rPr>
          <w:color w:val="202124"/>
          <w:sz w:val="20"/>
          <w:szCs w:val="20"/>
        </w:rPr>
      </w:pPr>
      <w:r w:rsidRPr="0099177E">
        <w:rPr>
          <w:i/>
          <w:iCs/>
          <w:sz w:val="20"/>
          <w:szCs w:val="20"/>
        </w:rPr>
        <w:t xml:space="preserve">   </w:t>
      </w:r>
      <w:proofErr w:type="spellStart"/>
      <w:r w:rsidR="00A22DD3" w:rsidRPr="0099177E">
        <w:rPr>
          <w:i/>
          <w:iCs/>
          <w:sz w:val="20"/>
          <w:szCs w:val="20"/>
        </w:rPr>
        <w:t>vsup</w:t>
      </w:r>
      <w:proofErr w:type="spellEnd"/>
      <w:r w:rsidR="00A22DD3" w:rsidRPr="0099177E">
        <w:rPr>
          <w:i/>
          <w:iCs/>
          <w:sz w:val="20"/>
          <w:szCs w:val="20"/>
        </w:rPr>
        <w:t>-</w:t>
      </w:r>
      <w:r w:rsidR="00A22DD3" w:rsidRPr="0099177E">
        <w:rPr>
          <w:i/>
          <w:iCs/>
          <w:sz w:val="20"/>
          <w:szCs w:val="20"/>
        </w:rPr>
        <w:t>bubble</w:t>
      </w:r>
      <w:r w:rsidR="00A22DD3" w:rsidRPr="0099177E">
        <w:rPr>
          <w:i/>
          <w:iCs/>
          <w:sz w:val="20"/>
          <w:szCs w:val="20"/>
        </w:rPr>
        <w:t>: {</w:t>
      </w:r>
      <w:r w:rsidR="00A22DD3" w:rsidRPr="0099177E">
        <w:rPr>
          <w:i/>
          <w:iCs/>
          <w:sz w:val="20"/>
          <w:szCs w:val="20"/>
        </w:rPr>
        <w:t xml:space="preserve">… </w:t>
      </w:r>
      <w:r w:rsidR="00A22DD3" w:rsidRPr="0099177E">
        <w:rPr>
          <w:i/>
          <w:iCs/>
          <w:sz w:val="20"/>
          <w:szCs w:val="20"/>
        </w:rPr>
        <w:t xml:space="preserve"> same structure of ca-bubble</w:t>
      </w:r>
      <w:r w:rsidR="00A22DD3" w:rsidRPr="0099177E">
        <w:rPr>
          <w:i/>
          <w:iCs/>
          <w:sz w:val="20"/>
          <w:szCs w:val="20"/>
        </w:rPr>
        <w:t xml:space="preserve"> </w:t>
      </w:r>
      <w:r w:rsidR="00A22DD3" w:rsidRPr="0099177E">
        <w:rPr>
          <w:i/>
          <w:iCs/>
          <w:sz w:val="20"/>
          <w:szCs w:val="20"/>
        </w:rPr>
        <w:t>…},</w:t>
      </w:r>
    </w:p>
    <w:p w14:paraId="412C7D0F" w14:textId="62C67970" w:rsidR="00352364" w:rsidRPr="0099177E" w:rsidRDefault="0099177E" w:rsidP="0099177E">
      <w:pPr>
        <w:spacing w:line="360" w:lineRule="auto"/>
        <w:rPr>
          <w:i/>
          <w:iCs/>
          <w:sz w:val="20"/>
          <w:szCs w:val="20"/>
        </w:rPr>
      </w:pPr>
      <w:r w:rsidRPr="0099177E">
        <w:rPr>
          <w:i/>
          <w:iCs/>
          <w:sz w:val="20"/>
          <w:szCs w:val="20"/>
        </w:rPr>
        <w:t xml:space="preserve">   </w:t>
      </w:r>
      <w:proofErr w:type="spellStart"/>
      <w:r w:rsidR="00A22DD3" w:rsidRPr="0099177E">
        <w:rPr>
          <w:i/>
          <w:iCs/>
          <w:sz w:val="20"/>
          <w:szCs w:val="20"/>
        </w:rPr>
        <w:t>vsup</w:t>
      </w:r>
      <w:proofErr w:type="spellEnd"/>
      <w:r w:rsidR="00A22DD3" w:rsidRPr="0099177E">
        <w:rPr>
          <w:i/>
          <w:iCs/>
          <w:sz w:val="20"/>
          <w:szCs w:val="20"/>
        </w:rPr>
        <w:t>-grid: {… same structure of ca-bubble</w:t>
      </w:r>
      <w:r w:rsidR="00A22DD3" w:rsidRPr="0099177E">
        <w:rPr>
          <w:i/>
          <w:iCs/>
          <w:sz w:val="20"/>
          <w:szCs w:val="20"/>
        </w:rPr>
        <w:t xml:space="preserve"> …</w:t>
      </w:r>
      <w:r w:rsidR="00A22DD3" w:rsidRPr="0099177E">
        <w:rPr>
          <w:i/>
          <w:iCs/>
          <w:sz w:val="20"/>
          <w:szCs w:val="20"/>
        </w:rPr>
        <w:t>.},</w:t>
      </w:r>
    </w:p>
    <w:p w14:paraId="428306B3" w14:textId="26351A51" w:rsidR="0099177E" w:rsidRPr="0099177E" w:rsidRDefault="0099177E" w:rsidP="0099177E">
      <w:pPr>
        <w:spacing w:line="360" w:lineRule="auto"/>
        <w:rPr>
          <w:sz w:val="20"/>
          <w:szCs w:val="20"/>
        </w:rPr>
      </w:pPr>
      <w:r w:rsidRPr="0099177E">
        <w:rPr>
          <w:rStyle w:val="name"/>
          <w:b/>
          <w:bCs/>
          <w:sz w:val="20"/>
          <w:szCs w:val="20"/>
        </w:rPr>
        <w:lastRenderedPageBreak/>
        <w:t xml:space="preserve">  </w:t>
      </w:r>
      <w:r w:rsidR="005C34A3">
        <w:rPr>
          <w:rStyle w:val="name"/>
          <w:b/>
          <w:bCs/>
          <w:sz w:val="20"/>
          <w:szCs w:val="20"/>
        </w:rPr>
        <w:t xml:space="preserve"> </w:t>
      </w:r>
      <w:proofErr w:type="spellStart"/>
      <w:r w:rsidRPr="005C34A3">
        <w:rPr>
          <w:rStyle w:val="name"/>
          <w:sz w:val="20"/>
          <w:szCs w:val="20"/>
        </w:rPr>
        <w:t>nasa</w:t>
      </w:r>
      <w:proofErr w:type="spellEnd"/>
      <w:r w:rsidRPr="005C34A3">
        <w:rPr>
          <w:rStyle w:val="name"/>
          <w:sz w:val="20"/>
          <w:szCs w:val="20"/>
        </w:rPr>
        <w:t>-ca</w:t>
      </w:r>
      <w:r w:rsidRPr="0099177E">
        <w:rPr>
          <w:color w:val="202124"/>
          <w:sz w:val="20"/>
          <w:szCs w:val="20"/>
        </w:rPr>
        <w:t>: </w:t>
      </w:r>
      <w:r w:rsidRPr="0099177E">
        <w:rPr>
          <w:rStyle w:val="object-properties-preview"/>
          <w:color w:val="202124"/>
          <w:sz w:val="20"/>
          <w:szCs w:val="20"/>
        </w:rPr>
        <w:t>{</w:t>
      </w:r>
      <w:r w:rsidRPr="0099177E">
        <w:rPr>
          <w:rStyle w:val="name"/>
          <w:color w:val="202124"/>
          <w:sz w:val="20"/>
          <w:szCs w:val="20"/>
        </w:rPr>
        <w:t>1</w:t>
      </w:r>
      <w:r w:rsidRPr="0099177E">
        <w:rPr>
          <w:rStyle w:val="object-properties-preview"/>
          <w:color w:val="202124"/>
          <w:sz w:val="20"/>
          <w:szCs w:val="20"/>
        </w:rPr>
        <w:t>: </w:t>
      </w:r>
      <w:r w:rsidRPr="0099177E">
        <w:rPr>
          <w:rStyle w:val="object-value-number"/>
          <w:color w:val="202124"/>
          <w:sz w:val="20"/>
          <w:szCs w:val="20"/>
        </w:rPr>
        <w:t>14</w:t>
      </w:r>
      <w:r w:rsidRPr="0099177E">
        <w:rPr>
          <w:rStyle w:val="object-properties-preview"/>
          <w:color w:val="202124"/>
          <w:sz w:val="20"/>
          <w:szCs w:val="20"/>
        </w:rPr>
        <w:t>, </w:t>
      </w:r>
      <w:r w:rsidRPr="0099177E">
        <w:rPr>
          <w:rStyle w:val="name"/>
          <w:color w:val="202124"/>
          <w:sz w:val="20"/>
          <w:szCs w:val="20"/>
        </w:rPr>
        <w:t>2</w:t>
      </w:r>
      <w:r w:rsidRPr="0099177E">
        <w:rPr>
          <w:rStyle w:val="object-properties-preview"/>
          <w:color w:val="202124"/>
          <w:sz w:val="20"/>
          <w:szCs w:val="20"/>
        </w:rPr>
        <w:t>: </w:t>
      </w:r>
      <w:r w:rsidRPr="0099177E">
        <w:rPr>
          <w:rStyle w:val="object-value-number"/>
          <w:color w:val="202124"/>
          <w:sz w:val="20"/>
          <w:szCs w:val="20"/>
        </w:rPr>
        <w:t>13</w:t>
      </w:r>
      <w:r w:rsidRPr="0099177E">
        <w:rPr>
          <w:rStyle w:val="object-properties-preview"/>
          <w:color w:val="202124"/>
          <w:sz w:val="20"/>
          <w:szCs w:val="20"/>
        </w:rPr>
        <w:t>, </w:t>
      </w:r>
      <w:r w:rsidRPr="0099177E">
        <w:rPr>
          <w:rStyle w:val="name"/>
          <w:color w:val="202124"/>
          <w:sz w:val="20"/>
          <w:szCs w:val="20"/>
        </w:rPr>
        <w:t>3</w:t>
      </w:r>
      <w:r w:rsidRPr="0099177E">
        <w:rPr>
          <w:rStyle w:val="object-properties-preview"/>
          <w:color w:val="202124"/>
          <w:sz w:val="20"/>
          <w:szCs w:val="20"/>
        </w:rPr>
        <w:t>: </w:t>
      </w:r>
      <w:r w:rsidRPr="0099177E">
        <w:rPr>
          <w:rStyle w:val="object-value-number"/>
          <w:color w:val="202124"/>
          <w:sz w:val="20"/>
          <w:szCs w:val="20"/>
        </w:rPr>
        <w:t>14</w:t>
      </w:r>
      <w:r w:rsidRPr="0099177E">
        <w:rPr>
          <w:rStyle w:val="object-properties-preview"/>
          <w:color w:val="202124"/>
          <w:sz w:val="20"/>
          <w:szCs w:val="20"/>
        </w:rPr>
        <w:t>, </w:t>
      </w:r>
      <w:r w:rsidRPr="0099177E">
        <w:rPr>
          <w:rStyle w:val="name"/>
          <w:color w:val="202124"/>
          <w:sz w:val="20"/>
          <w:szCs w:val="20"/>
        </w:rPr>
        <w:t>4</w:t>
      </w:r>
      <w:r w:rsidRPr="0099177E">
        <w:rPr>
          <w:rStyle w:val="object-properties-preview"/>
          <w:color w:val="202124"/>
          <w:sz w:val="20"/>
          <w:szCs w:val="20"/>
        </w:rPr>
        <w:t>: </w:t>
      </w:r>
      <w:r w:rsidRPr="0099177E">
        <w:rPr>
          <w:rStyle w:val="object-value-number"/>
          <w:color w:val="202124"/>
          <w:sz w:val="20"/>
          <w:szCs w:val="20"/>
        </w:rPr>
        <w:t>15</w:t>
      </w:r>
      <w:r w:rsidRPr="0099177E">
        <w:rPr>
          <w:rStyle w:val="object-properties-preview"/>
          <w:color w:val="202124"/>
          <w:sz w:val="20"/>
          <w:szCs w:val="20"/>
        </w:rPr>
        <w:t>, </w:t>
      </w:r>
      <w:r w:rsidRPr="0099177E">
        <w:rPr>
          <w:rStyle w:val="name"/>
          <w:color w:val="202124"/>
          <w:sz w:val="20"/>
          <w:szCs w:val="20"/>
        </w:rPr>
        <w:t>5</w:t>
      </w:r>
      <w:r w:rsidRPr="0099177E">
        <w:rPr>
          <w:rStyle w:val="object-properties-preview"/>
          <w:color w:val="202124"/>
          <w:sz w:val="20"/>
          <w:szCs w:val="20"/>
        </w:rPr>
        <w:t>: </w:t>
      </w:r>
      <w:r w:rsidRPr="0099177E">
        <w:rPr>
          <w:rStyle w:val="object-value-number"/>
          <w:color w:val="202124"/>
          <w:sz w:val="20"/>
          <w:szCs w:val="20"/>
        </w:rPr>
        <w:t>15</w:t>
      </w:r>
      <w:r w:rsidRPr="0099177E">
        <w:rPr>
          <w:rStyle w:val="object-properties-preview"/>
          <w:color w:val="202124"/>
          <w:sz w:val="20"/>
          <w:szCs w:val="20"/>
        </w:rPr>
        <w:t>, </w:t>
      </w:r>
      <w:r w:rsidRPr="0099177E">
        <w:rPr>
          <w:rStyle w:val="name"/>
          <w:color w:val="202124"/>
          <w:sz w:val="20"/>
          <w:szCs w:val="20"/>
        </w:rPr>
        <w:t>6</w:t>
      </w:r>
      <w:r w:rsidRPr="0099177E">
        <w:rPr>
          <w:rStyle w:val="object-properties-preview"/>
          <w:color w:val="202124"/>
          <w:sz w:val="20"/>
          <w:szCs w:val="20"/>
        </w:rPr>
        <w:t>: </w:t>
      </w:r>
      <w:r w:rsidRPr="0099177E">
        <w:rPr>
          <w:rStyle w:val="object-value-number"/>
          <w:color w:val="202124"/>
          <w:sz w:val="20"/>
          <w:szCs w:val="20"/>
        </w:rPr>
        <w:t>15</w:t>
      </w:r>
      <w:r w:rsidRPr="0099177E">
        <w:rPr>
          <w:rStyle w:val="object-properties-preview"/>
          <w:color w:val="202124"/>
          <w:sz w:val="20"/>
          <w:szCs w:val="20"/>
        </w:rPr>
        <w:t>}</w:t>
      </w:r>
    </w:p>
    <w:p w14:paraId="049127CC" w14:textId="5E3F50B1" w:rsidR="0099177E" w:rsidRPr="0099177E" w:rsidRDefault="0099177E" w:rsidP="0099177E">
      <w:pPr>
        <w:spacing w:line="360" w:lineRule="auto"/>
        <w:rPr>
          <w:sz w:val="20"/>
          <w:szCs w:val="20"/>
        </w:rPr>
      </w:pPr>
      <w:r w:rsidRPr="005C34A3">
        <w:rPr>
          <w:rStyle w:val="name"/>
          <w:sz w:val="20"/>
          <w:szCs w:val="20"/>
        </w:rPr>
        <w:t xml:space="preserve">  </w:t>
      </w:r>
      <w:r w:rsidR="005C34A3">
        <w:rPr>
          <w:rStyle w:val="name"/>
          <w:sz w:val="20"/>
          <w:szCs w:val="20"/>
        </w:rPr>
        <w:t xml:space="preserve"> </w:t>
      </w:r>
      <w:proofErr w:type="spellStart"/>
      <w:r w:rsidRPr="005C34A3">
        <w:rPr>
          <w:rStyle w:val="name"/>
          <w:sz w:val="20"/>
          <w:szCs w:val="20"/>
        </w:rPr>
        <w:t>nasa-vsup</w:t>
      </w:r>
      <w:proofErr w:type="spellEnd"/>
      <w:r w:rsidRPr="0099177E">
        <w:rPr>
          <w:color w:val="202124"/>
          <w:sz w:val="20"/>
          <w:szCs w:val="20"/>
        </w:rPr>
        <w:t>: </w:t>
      </w:r>
      <w:r w:rsidRPr="0099177E">
        <w:rPr>
          <w:rStyle w:val="object-properties-preview"/>
          <w:color w:val="202124"/>
          <w:sz w:val="20"/>
          <w:szCs w:val="20"/>
        </w:rPr>
        <w:t>{</w:t>
      </w:r>
      <w:r w:rsidRPr="0099177E">
        <w:rPr>
          <w:rStyle w:val="name"/>
          <w:color w:val="202124"/>
          <w:sz w:val="20"/>
          <w:szCs w:val="20"/>
        </w:rPr>
        <w:t>1</w:t>
      </w:r>
      <w:r w:rsidRPr="0099177E">
        <w:rPr>
          <w:rStyle w:val="object-properties-preview"/>
          <w:color w:val="202124"/>
          <w:sz w:val="20"/>
          <w:szCs w:val="20"/>
        </w:rPr>
        <w:t>: </w:t>
      </w:r>
      <w:r w:rsidRPr="0099177E">
        <w:rPr>
          <w:rStyle w:val="object-value-number"/>
          <w:color w:val="202124"/>
          <w:sz w:val="20"/>
          <w:szCs w:val="20"/>
        </w:rPr>
        <w:t>13</w:t>
      </w:r>
      <w:r w:rsidRPr="0099177E">
        <w:rPr>
          <w:rStyle w:val="object-properties-preview"/>
          <w:color w:val="202124"/>
          <w:sz w:val="20"/>
          <w:szCs w:val="20"/>
        </w:rPr>
        <w:t>, </w:t>
      </w:r>
      <w:r w:rsidRPr="0099177E">
        <w:rPr>
          <w:rStyle w:val="name"/>
          <w:color w:val="202124"/>
          <w:sz w:val="20"/>
          <w:szCs w:val="20"/>
        </w:rPr>
        <w:t>2</w:t>
      </w:r>
      <w:r w:rsidRPr="0099177E">
        <w:rPr>
          <w:rStyle w:val="object-properties-preview"/>
          <w:color w:val="202124"/>
          <w:sz w:val="20"/>
          <w:szCs w:val="20"/>
        </w:rPr>
        <w:t>: </w:t>
      </w:r>
      <w:r w:rsidRPr="0099177E">
        <w:rPr>
          <w:rStyle w:val="object-value-number"/>
          <w:color w:val="202124"/>
          <w:sz w:val="20"/>
          <w:szCs w:val="20"/>
        </w:rPr>
        <w:t>12</w:t>
      </w:r>
      <w:r w:rsidRPr="0099177E">
        <w:rPr>
          <w:rStyle w:val="object-properties-preview"/>
          <w:color w:val="202124"/>
          <w:sz w:val="20"/>
          <w:szCs w:val="20"/>
        </w:rPr>
        <w:t>, </w:t>
      </w:r>
      <w:r w:rsidRPr="0099177E">
        <w:rPr>
          <w:rStyle w:val="name"/>
          <w:color w:val="202124"/>
          <w:sz w:val="20"/>
          <w:szCs w:val="20"/>
        </w:rPr>
        <w:t>3</w:t>
      </w:r>
      <w:r w:rsidRPr="0099177E">
        <w:rPr>
          <w:rStyle w:val="object-properties-preview"/>
          <w:color w:val="202124"/>
          <w:sz w:val="20"/>
          <w:szCs w:val="20"/>
        </w:rPr>
        <w:t>: </w:t>
      </w:r>
      <w:r w:rsidRPr="0099177E">
        <w:rPr>
          <w:rStyle w:val="object-value-number"/>
          <w:color w:val="202124"/>
          <w:sz w:val="20"/>
          <w:szCs w:val="20"/>
        </w:rPr>
        <w:t>13</w:t>
      </w:r>
      <w:r w:rsidRPr="0099177E">
        <w:rPr>
          <w:rStyle w:val="object-properties-preview"/>
          <w:color w:val="202124"/>
          <w:sz w:val="20"/>
          <w:szCs w:val="20"/>
        </w:rPr>
        <w:t>, </w:t>
      </w:r>
      <w:r w:rsidRPr="0099177E">
        <w:rPr>
          <w:rStyle w:val="name"/>
          <w:color w:val="202124"/>
          <w:sz w:val="20"/>
          <w:szCs w:val="20"/>
        </w:rPr>
        <w:t>4</w:t>
      </w:r>
      <w:r w:rsidRPr="0099177E">
        <w:rPr>
          <w:rStyle w:val="object-properties-preview"/>
          <w:color w:val="202124"/>
          <w:sz w:val="20"/>
          <w:szCs w:val="20"/>
        </w:rPr>
        <w:t>: </w:t>
      </w:r>
      <w:r w:rsidRPr="0099177E">
        <w:rPr>
          <w:rStyle w:val="object-value-number"/>
          <w:color w:val="202124"/>
          <w:sz w:val="20"/>
          <w:szCs w:val="20"/>
        </w:rPr>
        <w:t>12</w:t>
      </w:r>
      <w:r w:rsidRPr="0099177E">
        <w:rPr>
          <w:rStyle w:val="object-properties-preview"/>
          <w:color w:val="202124"/>
          <w:sz w:val="20"/>
          <w:szCs w:val="20"/>
        </w:rPr>
        <w:t>, </w:t>
      </w:r>
      <w:r w:rsidRPr="0099177E">
        <w:rPr>
          <w:rStyle w:val="name"/>
          <w:color w:val="202124"/>
          <w:sz w:val="20"/>
          <w:szCs w:val="20"/>
        </w:rPr>
        <w:t>5</w:t>
      </w:r>
      <w:r w:rsidRPr="0099177E">
        <w:rPr>
          <w:rStyle w:val="object-properties-preview"/>
          <w:color w:val="202124"/>
          <w:sz w:val="20"/>
          <w:szCs w:val="20"/>
        </w:rPr>
        <w:t>: </w:t>
      </w:r>
      <w:r w:rsidRPr="0099177E">
        <w:rPr>
          <w:rStyle w:val="object-value-number"/>
          <w:color w:val="202124"/>
          <w:sz w:val="20"/>
          <w:szCs w:val="20"/>
        </w:rPr>
        <w:t>13</w:t>
      </w:r>
      <w:r w:rsidRPr="0099177E">
        <w:rPr>
          <w:rStyle w:val="object-properties-preview"/>
          <w:color w:val="202124"/>
          <w:sz w:val="20"/>
          <w:szCs w:val="20"/>
        </w:rPr>
        <w:t>, </w:t>
      </w:r>
      <w:r w:rsidRPr="0099177E">
        <w:rPr>
          <w:rStyle w:val="name"/>
          <w:color w:val="202124"/>
          <w:sz w:val="20"/>
          <w:szCs w:val="20"/>
        </w:rPr>
        <w:t>6</w:t>
      </w:r>
      <w:r w:rsidRPr="0099177E">
        <w:rPr>
          <w:rStyle w:val="object-properties-preview"/>
          <w:color w:val="202124"/>
          <w:sz w:val="20"/>
          <w:szCs w:val="20"/>
        </w:rPr>
        <w:t>: </w:t>
      </w:r>
      <w:r w:rsidRPr="0099177E">
        <w:rPr>
          <w:rStyle w:val="object-value-number"/>
          <w:color w:val="202124"/>
          <w:sz w:val="20"/>
          <w:szCs w:val="20"/>
        </w:rPr>
        <w:t>12</w:t>
      </w:r>
      <w:r w:rsidRPr="0099177E">
        <w:rPr>
          <w:rStyle w:val="object-properties-preview"/>
          <w:color w:val="202124"/>
          <w:sz w:val="20"/>
          <w:szCs w:val="20"/>
        </w:rPr>
        <w:t>}</w:t>
      </w:r>
    </w:p>
    <w:p w14:paraId="5F5B86C8" w14:textId="3E078A24" w:rsidR="0099177E" w:rsidRPr="0099177E" w:rsidRDefault="0099177E" w:rsidP="0099177E">
      <w:pPr>
        <w:spacing w:line="360" w:lineRule="auto"/>
        <w:rPr>
          <w:sz w:val="20"/>
          <w:szCs w:val="20"/>
        </w:rPr>
      </w:pPr>
      <w:r w:rsidRPr="005C34A3">
        <w:rPr>
          <w:rStyle w:val="name"/>
          <w:sz w:val="20"/>
          <w:szCs w:val="20"/>
        </w:rPr>
        <w:t xml:space="preserve">  </w:t>
      </w:r>
      <w:r w:rsidR="005C34A3">
        <w:rPr>
          <w:rStyle w:val="name"/>
          <w:sz w:val="20"/>
          <w:szCs w:val="20"/>
        </w:rPr>
        <w:t xml:space="preserve"> </w:t>
      </w:r>
      <w:r w:rsidRPr="005C34A3">
        <w:rPr>
          <w:rStyle w:val="name"/>
          <w:sz w:val="20"/>
          <w:szCs w:val="20"/>
        </w:rPr>
        <w:t>sus-ca</w:t>
      </w:r>
      <w:r w:rsidRPr="0099177E">
        <w:rPr>
          <w:color w:val="202124"/>
          <w:sz w:val="20"/>
          <w:szCs w:val="20"/>
        </w:rPr>
        <w:t>: </w:t>
      </w:r>
      <w:r w:rsidRPr="0099177E">
        <w:rPr>
          <w:rStyle w:val="object-properties-preview"/>
          <w:color w:val="202124"/>
          <w:sz w:val="20"/>
          <w:szCs w:val="20"/>
        </w:rPr>
        <w:t>{</w:t>
      </w:r>
      <w:r w:rsidRPr="0099177E">
        <w:rPr>
          <w:rStyle w:val="name"/>
          <w:color w:val="202124"/>
          <w:sz w:val="20"/>
          <w:szCs w:val="20"/>
        </w:rPr>
        <w:t>1</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2</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3</w:t>
      </w:r>
      <w:r w:rsidRPr="0099177E">
        <w:rPr>
          <w:rStyle w:val="object-properties-preview"/>
          <w:color w:val="202124"/>
          <w:sz w:val="20"/>
          <w:szCs w:val="20"/>
        </w:rPr>
        <w:t>: </w:t>
      </w:r>
      <w:r w:rsidRPr="0099177E">
        <w:rPr>
          <w:rStyle w:val="object-value-number"/>
          <w:color w:val="202124"/>
          <w:sz w:val="20"/>
          <w:szCs w:val="20"/>
        </w:rPr>
        <w:t>4</w:t>
      </w:r>
      <w:r w:rsidRPr="0099177E">
        <w:rPr>
          <w:rStyle w:val="object-properties-preview"/>
          <w:color w:val="202124"/>
          <w:sz w:val="20"/>
          <w:szCs w:val="20"/>
        </w:rPr>
        <w:t>, </w:t>
      </w:r>
      <w:r w:rsidRPr="0099177E">
        <w:rPr>
          <w:rStyle w:val="name"/>
          <w:color w:val="202124"/>
          <w:sz w:val="20"/>
          <w:szCs w:val="20"/>
        </w:rPr>
        <w:t>4</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5</w:t>
      </w:r>
      <w:r w:rsidRPr="0099177E">
        <w:rPr>
          <w:rStyle w:val="object-properties-preview"/>
          <w:color w:val="202124"/>
          <w:sz w:val="20"/>
          <w:szCs w:val="20"/>
        </w:rPr>
        <w:t>: </w:t>
      </w:r>
      <w:r w:rsidRPr="0099177E">
        <w:rPr>
          <w:rStyle w:val="object-value-number"/>
          <w:color w:val="202124"/>
          <w:sz w:val="20"/>
          <w:szCs w:val="20"/>
        </w:rPr>
        <w:t>4</w:t>
      </w:r>
      <w:r w:rsidRPr="0099177E">
        <w:rPr>
          <w:rStyle w:val="object-properties-preview"/>
          <w:color w:val="202124"/>
          <w:sz w:val="20"/>
          <w:szCs w:val="20"/>
        </w:rPr>
        <w:t>, </w:t>
      </w:r>
      <w:r w:rsidRPr="0099177E">
        <w:rPr>
          <w:rStyle w:val="name"/>
          <w:color w:val="202124"/>
          <w:sz w:val="20"/>
          <w:szCs w:val="20"/>
        </w:rPr>
        <w:t>6</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7</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8</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9</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10</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w:t>
      </w:r>
    </w:p>
    <w:p w14:paraId="146C9FA4" w14:textId="2CF3B475" w:rsidR="005C34A3" w:rsidRPr="0099177E" w:rsidRDefault="0099177E" w:rsidP="0099177E">
      <w:pPr>
        <w:spacing w:line="360" w:lineRule="auto"/>
        <w:rPr>
          <w:sz w:val="20"/>
          <w:szCs w:val="20"/>
        </w:rPr>
      </w:pPr>
      <w:r w:rsidRPr="005C34A3">
        <w:rPr>
          <w:rStyle w:val="name"/>
          <w:sz w:val="20"/>
          <w:szCs w:val="20"/>
        </w:rPr>
        <w:t xml:space="preserve">  </w:t>
      </w:r>
      <w:r w:rsidR="005C34A3">
        <w:rPr>
          <w:rStyle w:val="name"/>
          <w:sz w:val="20"/>
          <w:szCs w:val="20"/>
        </w:rPr>
        <w:t xml:space="preserve"> </w:t>
      </w:r>
      <w:r w:rsidRPr="005C34A3">
        <w:rPr>
          <w:rStyle w:val="name"/>
          <w:sz w:val="20"/>
          <w:szCs w:val="20"/>
        </w:rPr>
        <w:t>sus-vsup</w:t>
      </w:r>
      <w:r w:rsidRPr="0099177E">
        <w:rPr>
          <w:color w:val="202124"/>
          <w:sz w:val="20"/>
          <w:szCs w:val="20"/>
        </w:rPr>
        <w:t>: </w:t>
      </w:r>
      <w:r w:rsidRPr="0099177E">
        <w:rPr>
          <w:rStyle w:val="object-properties-preview"/>
          <w:color w:val="202124"/>
          <w:sz w:val="20"/>
          <w:szCs w:val="20"/>
        </w:rPr>
        <w:t>{</w:t>
      </w:r>
      <w:r w:rsidRPr="0099177E">
        <w:rPr>
          <w:rStyle w:val="name"/>
          <w:color w:val="202124"/>
          <w:sz w:val="20"/>
          <w:szCs w:val="20"/>
        </w:rPr>
        <w:t>1</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2</w:t>
      </w:r>
      <w:r w:rsidRPr="0099177E">
        <w:rPr>
          <w:rStyle w:val="object-properties-preview"/>
          <w:color w:val="202124"/>
          <w:sz w:val="20"/>
          <w:szCs w:val="20"/>
        </w:rPr>
        <w:t>: </w:t>
      </w:r>
      <w:r w:rsidRPr="0099177E">
        <w:rPr>
          <w:rStyle w:val="object-value-number"/>
          <w:color w:val="202124"/>
          <w:sz w:val="20"/>
          <w:szCs w:val="20"/>
        </w:rPr>
        <w:t>1</w:t>
      </w:r>
      <w:r w:rsidRPr="0099177E">
        <w:rPr>
          <w:rStyle w:val="object-properties-preview"/>
          <w:color w:val="202124"/>
          <w:sz w:val="20"/>
          <w:szCs w:val="20"/>
        </w:rPr>
        <w:t>, </w:t>
      </w:r>
      <w:r w:rsidRPr="0099177E">
        <w:rPr>
          <w:rStyle w:val="name"/>
          <w:color w:val="202124"/>
          <w:sz w:val="20"/>
          <w:szCs w:val="20"/>
        </w:rPr>
        <w:t>3</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4</w:t>
      </w:r>
      <w:r w:rsidRPr="0099177E">
        <w:rPr>
          <w:rStyle w:val="object-properties-preview"/>
          <w:color w:val="202124"/>
          <w:sz w:val="20"/>
          <w:szCs w:val="20"/>
        </w:rPr>
        <w:t>: </w:t>
      </w:r>
      <w:r w:rsidRPr="0099177E">
        <w:rPr>
          <w:rStyle w:val="object-value-number"/>
          <w:color w:val="202124"/>
          <w:sz w:val="20"/>
          <w:szCs w:val="20"/>
        </w:rPr>
        <w:t>1</w:t>
      </w:r>
      <w:r w:rsidRPr="0099177E">
        <w:rPr>
          <w:rStyle w:val="object-properties-preview"/>
          <w:color w:val="202124"/>
          <w:sz w:val="20"/>
          <w:szCs w:val="20"/>
        </w:rPr>
        <w:t>, </w:t>
      </w:r>
      <w:r w:rsidRPr="0099177E">
        <w:rPr>
          <w:rStyle w:val="name"/>
          <w:color w:val="202124"/>
          <w:sz w:val="20"/>
          <w:szCs w:val="20"/>
        </w:rPr>
        <w:t>5</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6</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7</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8</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 </w:t>
      </w:r>
      <w:r w:rsidRPr="0099177E">
        <w:rPr>
          <w:rStyle w:val="name"/>
          <w:color w:val="202124"/>
          <w:sz w:val="20"/>
          <w:szCs w:val="20"/>
        </w:rPr>
        <w:t>9</w:t>
      </w:r>
      <w:r w:rsidRPr="0099177E">
        <w:rPr>
          <w:rStyle w:val="object-properties-preview"/>
          <w:color w:val="202124"/>
          <w:sz w:val="20"/>
          <w:szCs w:val="20"/>
        </w:rPr>
        <w:t>: </w:t>
      </w:r>
      <w:r w:rsidRPr="0099177E">
        <w:rPr>
          <w:rStyle w:val="object-value-number"/>
          <w:color w:val="202124"/>
          <w:sz w:val="20"/>
          <w:szCs w:val="20"/>
        </w:rPr>
        <w:t>2</w:t>
      </w:r>
      <w:r w:rsidRPr="0099177E">
        <w:rPr>
          <w:rStyle w:val="object-properties-preview"/>
          <w:color w:val="202124"/>
          <w:sz w:val="20"/>
          <w:szCs w:val="20"/>
        </w:rPr>
        <w:t>, </w:t>
      </w:r>
      <w:r w:rsidRPr="0099177E">
        <w:rPr>
          <w:rStyle w:val="name"/>
          <w:color w:val="202124"/>
          <w:sz w:val="20"/>
          <w:szCs w:val="20"/>
        </w:rPr>
        <w:t>10</w:t>
      </w:r>
      <w:r w:rsidRPr="0099177E">
        <w:rPr>
          <w:rStyle w:val="object-properties-preview"/>
          <w:color w:val="202124"/>
          <w:sz w:val="20"/>
          <w:szCs w:val="20"/>
        </w:rPr>
        <w:t>: </w:t>
      </w:r>
      <w:r w:rsidRPr="0099177E">
        <w:rPr>
          <w:rStyle w:val="object-value-number"/>
          <w:color w:val="202124"/>
          <w:sz w:val="20"/>
          <w:szCs w:val="20"/>
        </w:rPr>
        <w:t>3</w:t>
      </w:r>
      <w:r w:rsidRPr="0099177E">
        <w:rPr>
          <w:rStyle w:val="object-properties-preview"/>
          <w:color w:val="202124"/>
          <w:sz w:val="20"/>
          <w:szCs w:val="20"/>
        </w:rPr>
        <w:t>}</w:t>
      </w:r>
    </w:p>
    <w:p w14:paraId="0FB586E4" w14:textId="77777777" w:rsidR="00D613D7" w:rsidRDefault="001D78B9" w:rsidP="0099177E">
      <w:pPr>
        <w:spacing w:line="360" w:lineRule="auto"/>
        <w:rPr>
          <w:i/>
          <w:iCs/>
          <w:sz w:val="20"/>
          <w:szCs w:val="20"/>
        </w:rPr>
      </w:pPr>
      <w:r w:rsidRPr="0099177E">
        <w:rPr>
          <w:i/>
          <w:iCs/>
          <w:sz w:val="20"/>
          <w:szCs w:val="20"/>
        </w:rPr>
        <w:t>}</w:t>
      </w:r>
    </w:p>
    <w:p w14:paraId="1D48F3DA" w14:textId="6B6152E2" w:rsidR="00D83DB9" w:rsidRDefault="005C34A3" w:rsidP="00D613D7">
      <w:pPr>
        <w:spacing w:line="360" w:lineRule="auto"/>
        <w:rPr>
          <w:i/>
          <w:iCs/>
          <w:sz w:val="20"/>
          <w:szCs w:val="20"/>
        </w:rPr>
      </w:pPr>
      <w:r>
        <w:rPr>
          <w:i/>
          <w:iCs/>
          <w:sz w:val="20"/>
          <w:szCs w:val="20"/>
        </w:rPr>
        <w:t>}</w:t>
      </w:r>
    </w:p>
    <w:p w14:paraId="720B42A9" w14:textId="0D84711A" w:rsidR="005C34A3" w:rsidRPr="0099177E" w:rsidRDefault="005C34A3" w:rsidP="0099177E">
      <w:pPr>
        <w:spacing w:line="360" w:lineRule="auto"/>
        <w:rPr>
          <w:rFonts w:eastAsiaTheme="minorHAnsi"/>
          <w:b/>
          <w:bCs/>
          <w:sz w:val="20"/>
          <w:szCs w:val="20"/>
          <w:lang w:val="en-GB" w:eastAsia="en-US"/>
        </w:rPr>
      </w:pPr>
    </w:p>
    <w:p w14:paraId="7244F31B" w14:textId="5E44AC53" w:rsidR="0070428B" w:rsidRPr="00EB5D4A" w:rsidRDefault="0070428B" w:rsidP="004E0097">
      <w:pPr>
        <w:pStyle w:val="Heading2"/>
        <w:spacing w:before="240" w:after="120" w:line="360" w:lineRule="auto"/>
        <w:jc w:val="both"/>
        <w:rPr>
          <w:rFonts w:ascii="Times New Roman" w:hAnsi="Times New Roman" w:cs="Times New Roman"/>
          <w:color w:val="1B2B68"/>
          <w:sz w:val="24"/>
          <w:szCs w:val="24"/>
        </w:rPr>
      </w:pPr>
      <w:r w:rsidRPr="00EB5D4A">
        <w:rPr>
          <w:rFonts w:ascii="Times New Roman" w:hAnsi="Times New Roman" w:cs="Times New Roman"/>
          <w:color w:val="1B2B68"/>
          <w:sz w:val="24"/>
          <w:szCs w:val="24"/>
        </w:rPr>
        <w:t xml:space="preserve">After completion of entire </w:t>
      </w:r>
      <w:r w:rsidRPr="0070428B">
        <w:rPr>
          <w:rFonts w:ascii="Times New Roman" w:hAnsi="Times New Roman" w:cs="Times New Roman"/>
          <w:color w:val="1B2B68"/>
          <w:sz w:val="24"/>
          <w:szCs w:val="24"/>
        </w:rPr>
        <w:t>questionnaire,</w:t>
      </w:r>
      <w:r w:rsidRPr="00EB5D4A">
        <w:rPr>
          <w:rFonts w:ascii="Times New Roman" w:hAnsi="Times New Roman" w:cs="Times New Roman"/>
          <w:color w:val="1B2B68"/>
          <w:sz w:val="24"/>
          <w:szCs w:val="24"/>
        </w:rPr>
        <w:t xml:space="preserve"> the generated JSON data is stored in server with the email address provided by the participant.</w:t>
      </w:r>
      <w:r w:rsidR="00A96AD3">
        <w:rPr>
          <w:rFonts w:ascii="Times New Roman" w:hAnsi="Times New Roman" w:cs="Times New Roman"/>
          <w:color w:val="1B2B68"/>
          <w:sz w:val="24"/>
          <w:szCs w:val="24"/>
        </w:rPr>
        <w:t xml:space="preserve"> In the above </w:t>
      </w:r>
      <w:r w:rsidR="004E0097">
        <w:rPr>
          <w:rFonts w:ascii="Times New Roman" w:hAnsi="Times New Roman" w:cs="Times New Roman"/>
          <w:color w:val="1B2B68"/>
          <w:sz w:val="24"/>
          <w:szCs w:val="24"/>
        </w:rPr>
        <w:t>sample structure</w:t>
      </w:r>
      <w:r w:rsidR="00A96AD3">
        <w:rPr>
          <w:rFonts w:ascii="Times New Roman" w:hAnsi="Times New Roman" w:cs="Times New Roman"/>
          <w:color w:val="1B2B68"/>
          <w:sz w:val="24"/>
          <w:szCs w:val="24"/>
        </w:rPr>
        <w:t xml:space="preserve">, we see for every component </w:t>
      </w:r>
      <w:r w:rsidR="004E0097">
        <w:rPr>
          <w:rFonts w:ascii="Times New Roman" w:hAnsi="Times New Roman" w:cs="Times New Roman"/>
          <w:color w:val="1B2B68"/>
          <w:sz w:val="24"/>
          <w:szCs w:val="24"/>
        </w:rPr>
        <w:t>it has its own block with the common set of properties for each. The above structure is designed with common properties with the thinking that it would be helpful in numerical analysis phase.</w:t>
      </w:r>
    </w:p>
    <w:p w14:paraId="12BFC658" w14:textId="33482876" w:rsidR="00D83DB9" w:rsidRPr="00EB5D4A" w:rsidRDefault="00D83DB9" w:rsidP="00D83DB9">
      <w:pPr>
        <w:pStyle w:val="Heading2"/>
        <w:spacing w:before="240" w:after="120"/>
        <w:rPr>
          <w:rFonts w:ascii="Times New Roman" w:hAnsi="Times New Roman" w:cs="Times New Roman"/>
          <w:b/>
          <w:bCs/>
          <w:color w:val="1B2B68"/>
          <w:sz w:val="24"/>
          <w:szCs w:val="24"/>
        </w:rPr>
      </w:pPr>
      <w:r w:rsidRPr="00EB5D4A">
        <w:rPr>
          <w:rFonts w:ascii="Times New Roman" w:hAnsi="Times New Roman" w:cs="Times New Roman"/>
          <w:b/>
          <w:bCs/>
          <w:color w:val="1B2B68"/>
          <w:sz w:val="24"/>
          <w:szCs w:val="24"/>
        </w:rPr>
        <w:t>6.4</w:t>
      </w:r>
      <w:r w:rsidRPr="00EB5D4A">
        <w:rPr>
          <w:rFonts w:ascii="Times New Roman" w:hAnsi="Times New Roman" w:cs="Times New Roman"/>
          <w:b/>
          <w:bCs/>
          <w:color w:val="1B2B68"/>
          <w:sz w:val="24"/>
          <w:szCs w:val="24"/>
        </w:rPr>
        <w:tab/>
        <w:t>Data Analysis Strategies</w:t>
      </w: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w:t>
      </w:r>
      <w:r>
        <w:rPr>
          <w:rFonts w:eastAsiaTheme="minorHAnsi"/>
          <w:sz w:val="20"/>
          <w:szCs w:val="20"/>
          <w:lang w:val="en-GB" w:eastAsia="en-US"/>
        </w:rPr>
        <w:t xml:space="preserve">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50"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1"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2B54A7">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2B54A7">
              <w:t>‬</w:t>
            </w:r>
            <w:r w:rsidR="002B54A7">
              <w:t>‬</w:t>
            </w:r>
            <w:r w:rsidR="002B54A7">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41"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41"/>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0C83AA5">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3"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lastRenderedPageBreak/>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4" w:history="1">
              <w:r w:rsidRPr="00841C43">
                <w:rPr>
                  <w:rStyle w:val="Hyperlink"/>
                  <w:rFonts w:cs="Calibri"/>
                  <w:szCs w:val="20"/>
                </w:rPr>
                <w:t>TCPS</w:t>
              </w:r>
            </w:hyperlink>
            <w:r w:rsidRPr="00AA3D1C">
              <w:rPr>
                <w:rFonts w:cs="Calibri"/>
                <w:szCs w:val="20"/>
              </w:rPr>
              <w:t xml:space="preserve">) and consistent with the University </w:t>
            </w:r>
            <w:hyperlink r:id="rId55"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42" w:name="_Hlk93394711"/>
            <w:r w:rsidRPr="00AA3D1C">
              <w:rPr>
                <w:rFonts w:cs="Calibri"/>
                <w:szCs w:val="22"/>
              </w:rPr>
              <w:t>TCPS Course on Research Ethics (</w:t>
            </w:r>
            <w:hyperlink r:id="rId56" w:history="1">
              <w:r w:rsidRPr="00841C43">
                <w:rPr>
                  <w:rStyle w:val="Hyperlink"/>
                  <w:rFonts w:cs="Calibri"/>
                  <w:szCs w:val="22"/>
                </w:rPr>
                <w:t>CORE</w:t>
              </w:r>
            </w:hyperlink>
            <w:r w:rsidRPr="00AA3D1C">
              <w:rPr>
                <w:rFonts w:cs="Calibri"/>
                <w:szCs w:val="22"/>
              </w:rPr>
              <w:t>) online tutorial</w:t>
            </w:r>
            <w:bookmarkEnd w:id="42"/>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7" w:history="1">
              <w:r w:rsidRPr="00841C43">
                <w:rPr>
                  <w:rStyle w:val="Hyperlink"/>
                  <w:rFonts w:cs="Calibri"/>
                  <w:bCs/>
                  <w:szCs w:val="20"/>
                  <w:lang w:val="en-GB"/>
                </w:rPr>
                <w:t>TCPS</w:t>
              </w:r>
            </w:hyperlink>
            <w:r w:rsidRPr="00AA3D1C">
              <w:rPr>
                <w:rFonts w:cs="Calibri"/>
                <w:bCs/>
                <w:szCs w:val="20"/>
                <w:lang w:val="en-GB"/>
              </w:rPr>
              <w:t xml:space="preserve"> and University </w:t>
            </w:r>
            <w:hyperlink r:id="rId58"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9"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w:t>
            </w:r>
            <w:r w:rsidRPr="00040570">
              <w:rPr>
                <w:color w:val="202124"/>
                <w:shd w:val="clear" w:color="auto" w:fill="FFFFFF"/>
              </w:rPr>
              <w:lastRenderedPageBreak/>
              <w:t>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60"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43"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43"/>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44" w:name="_Hlk97541811"/>
            <w:r w:rsidRPr="00040570">
              <w:rPr>
                <w:color w:val="000000" w:themeColor="text1"/>
                <w:lang w:val="en-US"/>
              </w:rPr>
              <w:t xml:space="preserve">We have four sections in the survey. Each component has 8 questions. We have used </w:t>
            </w:r>
            <w:hyperlink r:id="rId61"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44"/>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2"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lastRenderedPageBreak/>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 xml:space="preserve">understand the preference of a participant’s choices </w:t>
            </w:r>
            <w:r w:rsidRPr="00D76B4F">
              <w:rPr>
                <w:rFonts w:ascii="Times" w:hAnsi="Times"/>
                <w:color w:val="000000" w:themeColor="text1"/>
                <w:lang w:val="en-GB"/>
              </w:rPr>
              <w:lastRenderedPageBreak/>
              <w:t>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5"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6" w:name="_Hlk20834429"/>
            <w:r w:rsidRPr="00046004">
              <w:rPr>
                <w:rFonts w:ascii="Times" w:hAnsi="Times" w:cstheme="minorHAnsi"/>
                <w:szCs w:val="22"/>
              </w:rPr>
              <w:t>anonymous, anonymized, de-identified/coded, identifying</w:t>
            </w:r>
            <w:bookmarkEnd w:id="46"/>
            <w:r w:rsidRPr="00046004">
              <w:rPr>
                <w:rFonts w:ascii="Times" w:hAnsi="Times" w:cstheme="minorHAnsi"/>
                <w:szCs w:val="22"/>
              </w:rPr>
              <w:t xml:space="preserve">) (see </w:t>
            </w:r>
            <w:hyperlink r:id="rId6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5"/>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4"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lastRenderedPageBreak/>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5" w:history="1">
              <w:r w:rsidRPr="00FB0B8B">
                <w:rPr>
                  <w:rStyle w:val="Hyperlink"/>
                </w:rPr>
                <w:t>child</w:t>
              </w:r>
            </w:hyperlink>
            <w:r w:rsidRPr="00463DD8">
              <w:t xml:space="preserve"> or </w:t>
            </w:r>
            <w:hyperlink r:id="rId6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7"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47"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9"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47"/>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70"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1"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3"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4"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48"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48"/>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49"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50" w:name="_Hlk49510127"/>
      <w:r>
        <w:t xml:space="preserve"> (required for research involving Indigenous communities)</w:t>
      </w:r>
    </w:p>
    <w:bookmarkEnd w:id="50"/>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5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49"/>
    <w:bookmarkEnd w:id="51"/>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8" w:history="1">
        <w:r w:rsidRPr="00DD0B7D">
          <w:rPr>
            <w:rStyle w:val="Hyperlink"/>
          </w:rPr>
          <w:t>Research Ethics website</w:t>
        </w:r>
      </w:hyperlink>
      <w:r w:rsidRPr="00463DD8">
        <w:t xml:space="preserve"> and may be used in conjunction with the information in the </w:t>
      </w:r>
      <w:hyperlink r:id="rId79"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1C7E875D">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3D1BAFD6">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1"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2"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6A357ACC">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20B4C25F">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51917D51">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4"/>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55817F37">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5"/>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3FA454F">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6"/>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6912" behindDoc="0" locked="0" layoutInCell="1" allowOverlap="1" wp14:anchorId="6980120E" wp14:editId="1341C9DC">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76" style="position:absolute;left:0;text-align:left;margin-left:15.1pt;margin-top:14.7pt;width:453.85pt;height:243.2pt;z-index:251686912;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7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7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8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8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8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8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8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8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8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8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8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9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9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0160" behindDoc="0" locked="0" layoutInCell="1" allowOverlap="1" wp14:anchorId="7C7B9290" wp14:editId="5DE9AE7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C829C" id="Rectangle 99" o:spid="_x0000_s1026" style="position:absolute;margin-left:243.55pt;margin-top:30.2pt;width:219.7pt;height:125.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7D360E2E" wp14:editId="68D64E16">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67FB" id="Rectangle 196" o:spid="_x0000_s1026" style="position:absolute;margin-left:3.55pt;margin-top:57.75pt;width:190.9pt;height:2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007E99CF">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7"/>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3DF3853">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8"/>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75807C60">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5D306B5E">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2593DA61">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342D7DED">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5044B9E6">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9C8D5C">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4BE7F656">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1CE21B15">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2935C64D">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4800" behindDoc="0" locked="0" layoutInCell="1" allowOverlap="1" wp14:anchorId="26F476B5" wp14:editId="0F05515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8338E" id="Straight Arrow Connector 220" o:spid="_x0000_s1026" type="#_x0000_t32" style="position:absolute;margin-left:320.6pt;margin-top:68.7pt;width:69.75pt;height:20.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012105BE" wp14:editId="5A0F2B0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1AF3A" id="Straight Arrow Connector 221" o:spid="_x0000_s1026" type="#_x0000_t32" style="position:absolute;margin-left:185.4pt;margin-top:212.7pt;width:46.7pt;height:16.9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0528" behindDoc="0" locked="0" layoutInCell="1" allowOverlap="1" wp14:anchorId="1326F597" wp14:editId="12F1DDD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FEE29" id="Rectangle 236" o:spid="_x0000_s1026" style="position:absolute;margin-left:2.85pt;margin-top:49.1pt;width:182.35pt;height:20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5053C7B8" wp14:editId="63D87372">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92" type="#_x0000_t202" style="position:absolute;margin-left:187.35pt;margin-top:148.2pt;width:50.1pt;height:15.3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5D00CCB6" wp14:editId="01D1BD4D">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97EE8B" id="Straight Arrow Connector 231" o:spid="_x0000_s1026" type="#_x0000_t32" style="position:absolute;margin-left:96.75pt;margin-top:128.45pt;width:90.8pt;height:22.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3FABDFE1" wp14:editId="6657E12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93" type="#_x0000_t202" style="position:absolute;margin-left:390.25pt;margin-top:84.35pt;width:34.65pt;height:13.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28708BB3" wp14:editId="546484A2">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94" type="#_x0000_t202" style="position:absolute;margin-left:309.1pt;margin-top:20.9pt;width:44.25pt;height:13.8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6544760A" wp14:editId="2F411CEF">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4C241" id="Straight Arrow Connector 228" o:spid="_x0000_s1026" type="#_x0000_t32" style="position:absolute;margin-left:317.05pt;margin-top:30.5pt;width:3.6pt;height:3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295E4F1A" wp14:editId="6FFFCDBF">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95" type="#_x0000_t202" style="position:absolute;margin-left:172.6pt;margin-top:7.05pt;width:44.25pt;height:13.8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76E0C378" wp14:editId="4384F8D2">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B3387" id="Straight Arrow Connector 224" o:spid="_x0000_s1026" type="#_x0000_t32" style="position:absolute;margin-left:199.85pt;margin-top:20.9pt;width:28pt;height: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4E3C1A9A" wp14:editId="5F4A616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6C668" id="Straight Arrow Connector 234" o:spid="_x0000_s1026" type="#_x0000_t32" style="position:absolute;margin-left:38.65pt;margin-top:14.9pt;width:15.6pt;height:15.5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00B9BD52" wp14:editId="4388D4A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96" type="#_x0000_t202" style="position:absolute;margin-left:33.95pt;margin-top:31.55pt;width:68.25pt;height:13.8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606D357A" wp14:editId="73534277">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939C97A" id="Straight Arrow Connector 227" o:spid="_x0000_s1026" type="#_x0000_t32" style="position:absolute;margin-left:414.25pt;margin-top:175.95pt;width:38.4pt;height:41.15pt;flip:y;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74FD712F" wp14:editId="5C29BEB9">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97" type="#_x0000_t202" style="position:absolute;margin-left:369.65pt;margin-top:217.3pt;width:69.8pt;height:13.8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31666DCD" wp14:editId="4886A3D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757FAB" id="Straight Arrow Connector 226" o:spid="_x0000_s1026" type="#_x0000_t32" style="position:absolute;margin-left:397.95pt;margin-top:176.1pt;width:16.5pt;height: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1552" behindDoc="0" locked="0" layoutInCell="1" allowOverlap="1" wp14:anchorId="28F3F679" wp14:editId="70482068">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10A65" id="Rectangle 235" o:spid="_x0000_s1026" style="position:absolute;margin-left:227.85pt;margin-top:18.2pt;width:219.7pt;height:125.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5BD8E44A" wp14:editId="1A10238E">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98" type="#_x0000_t202" style="position:absolute;margin-left:232.9pt;margin-top:226.75pt;width:30.4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7830B61B">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7"/>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7FC71A7F">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8"/>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14508189">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F8620EF">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07AA6B8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2FED14CF">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5440418">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0D5DDDB8">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650F9CE1">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2302570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98176" behindDoc="0" locked="0" layoutInCell="1" allowOverlap="1" wp14:anchorId="0C1AC88B" wp14:editId="2BD27C7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9" type="#_x0000_t202" style="position:absolute;margin-left:409.9pt;margin-top:77.55pt;width:34.65pt;height:13.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71217DB8" wp14:editId="44FDCCE7">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83B66" id="Straight Arrow Connector 179" o:spid="_x0000_s1026" type="#_x0000_t32" style="position:absolute;margin-left:299.95pt;margin-top:86.05pt;width:110pt;height:28.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B97481C" wp14:editId="57AA946E">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00" type="#_x0000_t202" style="position:absolute;margin-left:148.05pt;margin-top:1.3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3A7D42AF" wp14:editId="460D29FC">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42B5E" id="Straight Arrow Connector 186" o:spid="_x0000_s1026" type="#_x0000_t32" style="position:absolute;margin-left:417.6pt;margin-top:170.25pt;width:39.2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68DA5130" wp14:editId="02108337">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5F755" id="Straight Arrow Connector 185" o:spid="_x0000_s1026" type="#_x0000_t32" style="position:absolute;margin-left:409.95pt;margin-top:173.05pt;width:7.9pt;height:33.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5D0F7841" wp14:editId="4E868037">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01" type="#_x0000_t202" style="position:absolute;margin-left:372.65pt;margin-top:206.15pt;width:1in;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539C6E3D" wp14:editId="18F19068">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1340E" id="Straight Arrow Connector 180" o:spid="_x0000_s1026" type="#_x0000_t32" style="position:absolute;margin-left:108.1pt;margin-top:191.05pt;width:24.95pt;height:22.3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3296" behindDoc="0" locked="0" layoutInCell="1" allowOverlap="1" wp14:anchorId="6E194F64" wp14:editId="063DA8C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0FA3C" id="Rectangle 195" o:spid="_x0000_s1026" style="position:absolute;margin-left:15.3pt;margin-top:61.05pt;width:159.95pt;height:13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293FBBB2" wp14:editId="06804FE2">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02" type="#_x0000_t202" style="position:absolute;margin-left:125.95pt;margin-top:208.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0224" behindDoc="0" locked="0" layoutInCell="1" allowOverlap="1" wp14:anchorId="496A9F34" wp14:editId="03853B11">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03" type="#_x0000_t202" style="position:absolute;margin-left:188.55pt;margin-top:16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7D11FA03" wp14:editId="2937A3D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04" type="#_x0000_t202" style="position:absolute;margin-left:300.1pt;margin-top:20pt;width:44.25pt;height:1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977A58D" wp14:editId="569620F6">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D87AB" id="Straight Arrow Connector 187" o:spid="_x0000_s1026" type="#_x0000_t32" style="position:absolute;margin-left:312.9pt;margin-top:34.8pt;width:8.55pt;height:4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41D8030F" wp14:editId="587B68BD">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5E19B" id="Straight Arrow Connector 190" o:spid="_x0000_s1026" type="#_x0000_t32" style="position:absolute;margin-left:163.55pt;margin-top:129.85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191821AB" wp14:editId="116DFFAB">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6E90DCAD" id="Straight Arrow Connector 183" o:spid="_x0000_s1026" type="#_x0000_t32" style="position:absolute;margin-left:179.05pt;margin-top:12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4B8B70EF" wp14:editId="43F5F0E7">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74466" id="Rectangle 194" o:spid="_x0000_s1026" style="position:absolute;margin-left:232.95pt;margin-top:17.75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097143F5" wp14:editId="4D27A715">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562BF10" id="Straight Arrow Connector 193" o:spid="_x0000_s1026" type="#_x0000_t32" style="position:absolute;margin-left:31.3pt;margin-top:17.85pt;width:22.65pt;height:17.05pt;flip:x 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563388DD" wp14:editId="0541B051">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05" type="#_x0000_t202" style="position:absolute;margin-left:57.95pt;margin-top:30pt;width:68.25pt;height:13.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4415C52E">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7"/>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23A409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8"/>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5FCBBFC2">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6886173">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590F48CD">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3A68BA03">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5EB4E140">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5C323E1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0E861E5B">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4A473C89">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6368" behindDoc="0" locked="0" layoutInCell="1" allowOverlap="1" wp14:anchorId="6C230D52" wp14:editId="29EA257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B77A67" id="Straight Arrow Connector 201" o:spid="_x0000_s1026" type="#_x0000_t32" style="position:absolute;margin-left:96.9pt;margin-top:185.35pt;width:16.75pt;height:19.3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2C1AC145" wp14:editId="16AB3971">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06" type="#_x0000_t202" style="position:absolute;margin-left:83.45pt;margin-top:204.7pt;width:30.4pt;height:13.8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F18EA0E" wp14:editId="41C77247">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CA7434" id="Straight Arrow Connector 207" o:spid="_x0000_s1026" type="#_x0000_t32" style="position:absolute;margin-left:375.3pt;margin-top:160.2pt;width:79.4pt;height:36.3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2D51D478" wp14:editId="1B77D98C">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0622D" id="Rectangle 218" o:spid="_x0000_s1026" style="position:absolute;margin-left:49.95pt;margin-top:71.65pt;width:152.5pt;height:11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314E048B" wp14:editId="5FE19BD6">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07" type="#_x0000_t202" style="position:absolute;margin-left:196.4pt;margin-top:22.55pt;width:44.25pt;height:13.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409E7794" wp14:editId="6D24419F">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4A56A39" id="Straight Arrow Connector 204" o:spid="_x0000_s1026" type="#_x0000_t32" style="position:absolute;margin-left:205.65pt;margin-top:36.3pt;width:53.3pt;height:18.1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E3F19B2" wp14:editId="22F66BA5">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F1BA31" id="Rectangle 199" o:spid="_x0000_s1026" style="position:absolute;margin-left:259.05pt;margin-top:13.55pt;width:169.05pt;height:125.3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612063E3" wp14:editId="628C6E95">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676701" id="Straight Arrow Connector 216" o:spid="_x0000_s1026" type="#_x0000_t32" style="position:absolute;margin-left:122.2pt;margin-top:60.45pt;width:3.6pt;height:31.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7DD6469C" wp14:editId="407B3B92">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4A09F" id="Straight Arrow Connector 217" o:spid="_x0000_s1026" type="#_x0000_t32" style="position:absolute;margin-left:106.25pt;margin-top:59.4pt;width:19.45pt;height:32.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158AA4D2" wp14:editId="52A92A07">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7466F" id="Straight Arrow Connector 215" o:spid="_x0000_s1026" type="#_x0000_t32" style="position:absolute;margin-left:126.25pt;margin-top:59.4pt;width:33.55pt;height:3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282AC386" wp14:editId="3EBE2E27">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08" type="#_x0000_t202" style="position:absolute;margin-left:109.45pt;margin-top:47.5pt;width:50.15pt;height:15.3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71E148E5" wp14:editId="20FD5F51">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9" type="#_x0000_t202" style="position:absolute;margin-left:413.2pt;margin-top:95.35pt;width:61.85pt;height:13.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281CA49" wp14:editId="333E7567">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88B8A" id="Straight Arrow Connector 200" o:spid="_x0000_s1026" type="#_x0000_t32" style="position:absolute;margin-left:335.15pt;margin-top:81.55pt;width:78pt;height:21.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6D6258F5" wp14:editId="7E2AB520">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AF156" id="Straight Arrow Connector 208" o:spid="_x0000_s1026" type="#_x0000_t32" style="position:absolute;margin-left:320.75pt;margin-top:14.6pt;width:10.8pt;height:6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0243D897" wp14:editId="47737C1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10" type="#_x0000_t202" style="position:absolute;margin-left:296.35pt;margin-top:2.75pt;width:44.25pt;height:10.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3CFB1558" wp14:editId="346D6F87">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53538" id="Straight Arrow Connector 206" o:spid="_x0000_s1026" type="#_x0000_t32" style="position:absolute;margin-left:375.3pt;margin-top:157.4pt;width:15.95pt;height:39.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B735AAF" wp14:editId="655C65B5">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11" type="#_x0000_t202" style="position:absolute;margin-left:324.55pt;margin-top:196.4pt;width:113.0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3F38E6CE" wp14:editId="24B6BE8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9694A" id="Straight Arrow Connector 214" o:spid="_x0000_s1026" type="#_x0000_t32" style="position:absolute;margin-left:35.95pt;margin-top:19.25pt;width:3.6pt;height:21.4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365A71F4" wp14:editId="11B7F87E">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12" type="#_x0000_t202" style="position:absolute;margin-left:15.45pt;margin-top:40.6pt;width:68.25pt;height:13.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105E9C77" wp14:editId="59C4BD22">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1E2C8" id="Straight Arrow Connector 211" o:spid="_x0000_s1026" type="#_x0000_t32" style="position:absolute;margin-left:133.15pt;margin-top:131.3pt;width:44.8pt;height:35.3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6B98A68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5A3884F1">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455108E9">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0CFBA0B">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C212B4F">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2F876472">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78252EB8">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457E49B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8DF01DF">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3E577C50">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4624" behindDoc="0" locked="0" layoutInCell="1" allowOverlap="1" wp14:anchorId="645A5842" wp14:editId="3D48DAA9">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13" type="#_x0000_t202" style="position:absolute;margin-left:6.35pt;margin-top:8.1pt;width:52.35pt;height:3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5648" behindDoc="0" locked="0" layoutInCell="1" allowOverlap="1" wp14:anchorId="7D26ADC3" wp14:editId="2EF957D1">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14" type="#_x0000_t202" style="position:absolute;margin-left:214.25pt;margin-top:8.1pt;width:44.2pt;height:2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6672" behindDoc="0" locked="0" layoutInCell="1" allowOverlap="1" wp14:anchorId="1EC1A679" wp14:editId="2EAABF46">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15" style="position:absolute;margin-left:26pt;margin-top:.2pt;width:218.45pt;height:16.3pt;z-index:2516766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7696" behindDoc="0" locked="0" layoutInCell="1" allowOverlap="1" wp14:anchorId="046D9E20" wp14:editId="6778ABCE">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21" style="position:absolute;margin-left:25.4pt;margin-top:.8pt;width:218.45pt;height:16.3pt;z-index:2516776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51565B21" wp14:editId="1B63F3B3">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27" style="position:absolute;margin-left:25.4pt;margin-top:.25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167FD72D" wp14:editId="6488E926">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33" style="position:absolute;margin-left:25.4pt;margin-top:.7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493FCAC6" wp14:editId="73654FD0">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9" style="position:absolute;margin-left:25.85pt;margin-top:.3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8D79628" wp14:editId="10B3C5D1">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45" style="position:absolute;margin-left:24.3pt;margin-top:.4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F546B39" wp14:editId="5BB8A217">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51" style="position:absolute;margin-left:25pt;margin-top:.4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0EB2F2CC" wp14:editId="552F2AEA">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57" style="position:absolute;margin-left:25.15pt;margin-top:1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5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6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6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6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1954F569" wp14:editId="0D8E35B1">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63" style="position:absolute;margin-left:25.1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6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6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6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6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6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17348DA9" wp14:editId="23AE833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9" style="position:absolute;margin-left:24.25pt;margin-top:.4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7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7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7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7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7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7"/>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2"/>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48094" w14:textId="77777777" w:rsidR="002B54A7" w:rsidRDefault="002B54A7" w:rsidP="002C2CD3">
      <w:r>
        <w:separator/>
      </w:r>
    </w:p>
  </w:endnote>
  <w:endnote w:type="continuationSeparator" w:id="0">
    <w:p w14:paraId="34F0EEA2" w14:textId="77777777" w:rsidR="002B54A7" w:rsidRDefault="002B54A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F7210" w14:textId="77777777" w:rsidR="002B54A7" w:rsidRDefault="002B54A7" w:rsidP="002C2CD3">
      <w:r>
        <w:separator/>
      </w:r>
    </w:p>
  </w:footnote>
  <w:footnote w:type="continuationSeparator" w:id="0">
    <w:p w14:paraId="17F013D8" w14:textId="77777777" w:rsidR="002B54A7" w:rsidRDefault="002B54A7"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0"/>
  </w:num>
  <w:num w:numId="2">
    <w:abstractNumId w:val="29"/>
  </w:num>
  <w:num w:numId="3">
    <w:abstractNumId w:val="27"/>
  </w:num>
  <w:num w:numId="4">
    <w:abstractNumId w:val="0"/>
  </w:num>
  <w:num w:numId="5">
    <w:abstractNumId w:val="24"/>
  </w:num>
  <w:num w:numId="6">
    <w:abstractNumId w:val="18"/>
  </w:num>
  <w:num w:numId="7">
    <w:abstractNumId w:val="2"/>
  </w:num>
  <w:num w:numId="8">
    <w:abstractNumId w:val="16"/>
  </w:num>
  <w:num w:numId="9">
    <w:abstractNumId w:val="17"/>
  </w:num>
  <w:num w:numId="10">
    <w:abstractNumId w:val="8"/>
  </w:num>
  <w:num w:numId="11">
    <w:abstractNumId w:val="25"/>
  </w:num>
  <w:num w:numId="12">
    <w:abstractNumId w:val="12"/>
  </w:num>
  <w:num w:numId="13">
    <w:abstractNumId w:val="15"/>
  </w:num>
  <w:num w:numId="14">
    <w:abstractNumId w:val="5"/>
  </w:num>
  <w:num w:numId="15">
    <w:abstractNumId w:val="26"/>
  </w:num>
  <w:num w:numId="16">
    <w:abstractNumId w:val="30"/>
  </w:num>
  <w:num w:numId="17">
    <w:abstractNumId w:val="11"/>
  </w:num>
  <w:num w:numId="18">
    <w:abstractNumId w:val="28"/>
  </w:num>
  <w:num w:numId="19">
    <w:abstractNumId w:val="23"/>
  </w:num>
  <w:num w:numId="20">
    <w:abstractNumId w:val="10"/>
  </w:num>
  <w:num w:numId="21">
    <w:abstractNumId w:val="13"/>
  </w:num>
  <w:num w:numId="22">
    <w:abstractNumId w:val="9"/>
  </w:num>
  <w:num w:numId="23">
    <w:abstractNumId w:val="19"/>
  </w:num>
  <w:num w:numId="24">
    <w:abstractNumId w:val="7"/>
  </w:num>
  <w:num w:numId="25">
    <w:abstractNumId w:val="21"/>
  </w:num>
  <w:num w:numId="26">
    <w:abstractNumId w:val="4"/>
  </w:num>
  <w:num w:numId="27">
    <w:abstractNumId w:val="22"/>
  </w:num>
  <w:num w:numId="28">
    <w:abstractNumId w:val="6"/>
  </w:num>
  <w:num w:numId="29">
    <w:abstractNumId w:val="1"/>
  </w:num>
  <w:num w:numId="30">
    <w:abstractNumId w:val="3"/>
  </w:num>
  <w:num w:numId="31">
    <w:abstractNumId w:val="1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3F3"/>
    <w:rsid w:val="001D78B9"/>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41436"/>
    <w:rsid w:val="003428EC"/>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ED0"/>
    <w:rsid w:val="00445EBA"/>
    <w:rsid w:val="00446570"/>
    <w:rsid w:val="00447C8E"/>
    <w:rsid w:val="00452227"/>
    <w:rsid w:val="00452432"/>
    <w:rsid w:val="0045432F"/>
    <w:rsid w:val="00455473"/>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95130"/>
    <w:rsid w:val="00496855"/>
    <w:rsid w:val="0049742C"/>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35C4"/>
    <w:rsid w:val="004E547F"/>
    <w:rsid w:val="004E57F0"/>
    <w:rsid w:val="004E7357"/>
    <w:rsid w:val="004F693D"/>
    <w:rsid w:val="005012D9"/>
    <w:rsid w:val="00501A93"/>
    <w:rsid w:val="00506689"/>
    <w:rsid w:val="005108B5"/>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4A3"/>
    <w:rsid w:val="005C3E0F"/>
    <w:rsid w:val="005C6C76"/>
    <w:rsid w:val="005C7AE9"/>
    <w:rsid w:val="005D6C8A"/>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BDC"/>
    <w:rsid w:val="00631553"/>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4F6A"/>
    <w:rsid w:val="006769FB"/>
    <w:rsid w:val="00682340"/>
    <w:rsid w:val="00682B06"/>
    <w:rsid w:val="00683069"/>
    <w:rsid w:val="00684C7B"/>
    <w:rsid w:val="00687776"/>
    <w:rsid w:val="00687950"/>
    <w:rsid w:val="006905BC"/>
    <w:rsid w:val="00694F70"/>
    <w:rsid w:val="0069669F"/>
    <w:rsid w:val="00697523"/>
    <w:rsid w:val="0069799D"/>
    <w:rsid w:val="006A10ED"/>
    <w:rsid w:val="006A15A4"/>
    <w:rsid w:val="006A4813"/>
    <w:rsid w:val="006A4AF0"/>
    <w:rsid w:val="006B0DAB"/>
    <w:rsid w:val="006B192C"/>
    <w:rsid w:val="006B275F"/>
    <w:rsid w:val="006B42B8"/>
    <w:rsid w:val="006B4E75"/>
    <w:rsid w:val="006B634F"/>
    <w:rsid w:val="006C3FFB"/>
    <w:rsid w:val="006C7B86"/>
    <w:rsid w:val="006D0106"/>
    <w:rsid w:val="006D0DB4"/>
    <w:rsid w:val="006D48D6"/>
    <w:rsid w:val="006D4F97"/>
    <w:rsid w:val="006D6932"/>
    <w:rsid w:val="006D6F85"/>
    <w:rsid w:val="006D792A"/>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0D5"/>
    <w:rsid w:val="00751B8F"/>
    <w:rsid w:val="00752BEC"/>
    <w:rsid w:val="00752F23"/>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7E99"/>
    <w:rsid w:val="007F09D3"/>
    <w:rsid w:val="007F1C74"/>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C0AA4"/>
    <w:rsid w:val="008C34F8"/>
    <w:rsid w:val="008C3CAF"/>
    <w:rsid w:val="008C499F"/>
    <w:rsid w:val="008D09C6"/>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FEA"/>
    <w:rsid w:val="00955696"/>
    <w:rsid w:val="0095751A"/>
    <w:rsid w:val="0096312B"/>
    <w:rsid w:val="00963EC0"/>
    <w:rsid w:val="00966853"/>
    <w:rsid w:val="00967D23"/>
    <w:rsid w:val="0097156B"/>
    <w:rsid w:val="00971CB5"/>
    <w:rsid w:val="009727CC"/>
    <w:rsid w:val="0097317D"/>
    <w:rsid w:val="009734C7"/>
    <w:rsid w:val="0098148F"/>
    <w:rsid w:val="00986DF2"/>
    <w:rsid w:val="0099177E"/>
    <w:rsid w:val="00995523"/>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2DD3"/>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6A18"/>
    <w:rsid w:val="00A877E9"/>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73951"/>
    <w:rsid w:val="00B76F3D"/>
    <w:rsid w:val="00B804AB"/>
    <w:rsid w:val="00B80CA5"/>
    <w:rsid w:val="00B81500"/>
    <w:rsid w:val="00B93B73"/>
    <w:rsid w:val="00B95BA9"/>
    <w:rsid w:val="00BA06AE"/>
    <w:rsid w:val="00BA278A"/>
    <w:rsid w:val="00BA54BC"/>
    <w:rsid w:val="00BA5B3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6D24"/>
    <w:rsid w:val="00D176B1"/>
    <w:rsid w:val="00D22861"/>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13D7"/>
    <w:rsid w:val="00D6210D"/>
    <w:rsid w:val="00D635C1"/>
    <w:rsid w:val="00D63B26"/>
    <w:rsid w:val="00D65F0E"/>
    <w:rsid w:val="00D676AA"/>
    <w:rsid w:val="00D70217"/>
    <w:rsid w:val="00D72440"/>
    <w:rsid w:val="00D7450C"/>
    <w:rsid w:val="00D755F8"/>
    <w:rsid w:val="00D75A75"/>
    <w:rsid w:val="00D75B88"/>
    <w:rsid w:val="00D80678"/>
    <w:rsid w:val="00D83DB9"/>
    <w:rsid w:val="00D85D0D"/>
    <w:rsid w:val="00D86889"/>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0EC3"/>
    <w:rsid w:val="00DE4401"/>
    <w:rsid w:val="00DE56AD"/>
    <w:rsid w:val="00DE61F0"/>
    <w:rsid w:val="00DF1746"/>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7B72"/>
    <w:rsid w:val="00EF1936"/>
    <w:rsid w:val="00EF3052"/>
    <w:rsid w:val="00EF339D"/>
    <w:rsid w:val="00EF701F"/>
    <w:rsid w:val="00F008CE"/>
    <w:rsid w:val="00F02E32"/>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1745"/>
    <w:rsid w:val="00FA2F70"/>
    <w:rsid w:val="00FA4D88"/>
    <w:rsid w:val="00FA51BB"/>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www.pre.ethics.gc.ca/eng/tcps2-eptc2_2018_chapter5-chapitre5.html" TargetMode="External"/><Relationship Id="rId84" Type="http://schemas.openxmlformats.org/officeDocument/2006/relationships/image" Target="media/image43.png"/><Relationship Id="rId138" Type="http://schemas.openxmlformats.org/officeDocument/2006/relationships/image" Target="media/image97.gif"/><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s://cdn.dal.ca/content/dam/dalhousie/pdf/research-services/REB/Dal%20REB%20Application%20Instructions%20-%20Prospective%20Research%20%20v2021-02.pdf" TargetMode="External"/><Relationship Id="rId74" Type="http://schemas.openxmlformats.org/officeDocument/2006/relationships/hyperlink" Target="http://www.pre.ethics.gc.ca/eng/tcps2-eptc2_2018_chapter11-chapitre11.html" TargetMode="External"/><Relationship Id="rId128" Type="http://schemas.openxmlformats.org/officeDocument/2006/relationships/image" Target="media/image87.gif"/><Relationship Id="rId149" Type="http://schemas.openxmlformats.org/officeDocument/2006/relationships/image" Target="media/image108.gif"/><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hyperlink" Target="https://cdn.dal.ca/content/dam/dalhousie/pdf/research-services/REB/Protecting%20Electronically%20Stored%20Personally%20Identifiable%20Research%20Data.pdf" TargetMode="External"/><Relationship Id="rId69" Type="http://schemas.openxmlformats.org/officeDocument/2006/relationships/hyperlink" Target="http://www.pre.ethics.gc.ca/eng/tcps2-eptc2_2018_chapter3-chapitre3.html"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gif"/><Relationship Id="rId139" Type="http://schemas.openxmlformats.org/officeDocument/2006/relationships/image" Target="media/image98.gif"/><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109.gif"/><Relationship Id="rId155" Type="http://schemas.openxmlformats.org/officeDocument/2006/relationships/theme" Target="theme/theme1.xml"/><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tcps2core.ca/welcome"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gif"/><Relationship Id="rId54" Type="http://schemas.openxmlformats.org/officeDocument/2006/relationships/hyperlink" Target="http://www.pre.ethics.gc.ca/eng/policy-politique_tcps2-eptc2_2018.html" TargetMode="External"/><Relationship Id="rId70" Type="http://schemas.openxmlformats.org/officeDocument/2006/relationships/hyperlink" Target="http://www.pre.ethics.gc.ca/eng/tcps2-eptc2_2018_chapter9-chapitre9.html" TargetMode="External"/><Relationship Id="rId75" Type="http://schemas.openxmlformats.org/officeDocument/2006/relationships/hyperlink" Target="http://www.pre.ethics.gc.ca/eng/tcps2-eptc2_2018_chapter11-chapitre11.html" TargetMode="External"/><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gif"/><Relationship Id="rId145" Type="http://schemas.openxmlformats.org/officeDocument/2006/relationships/image" Target="media/image104.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hyperlink" Target="https://cdn.dal.ca/content/dam/dalhousie/pdf/research-services/REB/Dal%20REB%20Application%20Instructions%20-%20Prospective%20Research%20%20v2021-02.pdf" TargetMode="External"/><Relationship Id="rId65" Type="http://schemas.openxmlformats.org/officeDocument/2006/relationships/hyperlink" Target="https://novascotia.ca/coms/families/changestoCFSA/Duty-to-Report.pdf" TargetMode="External"/><Relationship Id="rId81" Type="http://schemas.openxmlformats.org/officeDocument/2006/relationships/hyperlink" Target="mailto:sbrooks@cs.dal.ca" TargetMode="External"/><Relationship Id="rId86" Type="http://schemas.openxmlformats.org/officeDocument/2006/relationships/image" Target="media/image45.png"/><Relationship Id="rId130" Type="http://schemas.openxmlformats.org/officeDocument/2006/relationships/image" Target="media/image89.gif"/><Relationship Id="rId135" Type="http://schemas.openxmlformats.org/officeDocument/2006/relationships/image" Target="media/image94.gif"/><Relationship Id="rId151" Type="http://schemas.openxmlformats.org/officeDocument/2006/relationships/image" Target="media/image110.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hyperlink" Target="http://dx.doi.org/10.1007/978-1-4471-2804-5_6" TargetMode="External"/><Relationship Id="rId55" Type="http://schemas.openxmlformats.org/officeDocument/2006/relationships/hyperlink" Target="http://www.dal.ca/dept/university_secretariat/policies/human-rights---equity/ethical-conduct-of-research-involving-humans-policy.html" TargetMode="External"/><Relationship Id="rId76" Type="http://schemas.openxmlformats.org/officeDocument/2006/relationships/hyperlink" Target="http://novascotia.ca/dhw/phia/"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gif"/><Relationship Id="rId146" Type="http://schemas.openxmlformats.org/officeDocument/2006/relationships/image" Target="media/image105.gif"/><Relationship Id="rId7" Type="http://schemas.openxmlformats.org/officeDocument/2006/relationships/endnotes" Target="endnotes.xml"/><Relationship Id="rId71" Type="http://schemas.openxmlformats.org/officeDocument/2006/relationships/hyperlink" Target="http://www.pre.ethics.gc.ca/eng/tcps2-eptc2_2018_chapter9-chapitre9.html"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nslegislature.ca/sites/default/files/legc/statutes/adult%20protection.pdf"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gif"/><Relationship Id="rId136" Type="http://schemas.openxmlformats.org/officeDocument/2006/relationships/image" Target="media/image95.gif"/><Relationship Id="rId61" Type="http://schemas.openxmlformats.org/officeDocument/2006/relationships/hyperlink" Target="file:///C:\Users\jense\AppData\Local\Microsoft\Windows\INetCache\Content.Outlook\JB2CA928\&#61607;%09https:\www.yorku.ca\mack\RN-Counterbalancing.html" TargetMode="External"/><Relationship Id="rId82" Type="http://schemas.openxmlformats.org/officeDocument/2006/relationships/hyperlink" Target="mailto:sbrooks@cs.dal.ca" TargetMode="External"/><Relationship Id="rId152"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tcps2core.ca/welcome"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gif"/><Relationship Id="rId8" Type="http://schemas.openxmlformats.org/officeDocument/2006/relationships/footer" Target="footer1.xml"/><Relationship Id="rId51" Type="http://schemas.openxmlformats.org/officeDocument/2006/relationships/hyperlink" Target="http://dx.doi.org/10.1109/TVCG.2014.2346298" TargetMode="External"/><Relationship Id="rId72" Type="http://schemas.openxmlformats.org/officeDocument/2006/relationships/hyperlink" Target="https://www.cbu.ca/indigenous-affairs/mikmaw-ethics-watch/"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cdn.dal.ca/content/dam/dalhousie/pdf/research-services/REB/Dal%20REB%20Application%20Instructions%20-%20Prospective%20Research%20%20v2021-02.pdf" TargetMode="External"/><Relationship Id="rId116" Type="http://schemas.openxmlformats.org/officeDocument/2006/relationships/image" Target="media/image75.png"/><Relationship Id="rId137" Type="http://schemas.openxmlformats.org/officeDocument/2006/relationships/image" Target="media/image96.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www.pre.ethics.gc.ca/eng/tcps2-eptc2_2018_chapter3-chapitre3.html"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gif"/><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www.pre.ethics.gc.ca/eng/policy-politique_tcps2-eptc2_2018.html" TargetMode="Externa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0.emf"/><Relationship Id="rId73" Type="http://schemas.openxmlformats.org/officeDocument/2006/relationships/hyperlink" Target="https://ethics.gc.ca/eng/tcps2-eptc2_2018_chapter9-chapitre9.html" TargetMode="External"/><Relationship Id="rId78" Type="http://schemas.openxmlformats.org/officeDocument/2006/relationships/hyperlink" Target="https://www.dal.ca/dept/research-services/responsible-conduct-/research-ethics-/resources-.html"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gif"/><Relationship Id="rId148" Type="http://schemas.openxmlformats.org/officeDocument/2006/relationships/image" Target="media/image107.gi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yperlink" Target="http://www.dal.ca/dept/university_secretariat/policies/governance/protection-of-personal-information-policy-.html"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gif"/><Relationship Id="rId154" Type="http://schemas.microsoft.com/office/2011/relationships/people" Target="people.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www.dal.ca/dept/university_secretariat/policies/human-rights---equity/ethical-conduct-of-research-involving-humans-policy.html" TargetMode="External"/><Relationship Id="rId79" Type="http://schemas.openxmlformats.org/officeDocument/2006/relationships/hyperlink" Target="https://cdn.dal.ca/content/dam/dalhousie/pdf/research-services/REB/Dal%20REB%20Application%20Instructions%20-%20Prospective%20Research%20%20v2021-02.pdf" TargetMode="Externa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gif"/><Relationship Id="rId9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147</Pages>
  <Words>32971</Words>
  <Characters>187935</Characters>
  <Application>Microsoft Office Word</Application>
  <DocSecurity>0</DocSecurity>
  <Lines>1566</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131</cp:revision>
  <cp:lastPrinted>2022-01-14T04:30:00Z</cp:lastPrinted>
  <dcterms:created xsi:type="dcterms:W3CDTF">2022-01-15T19:58:00Z</dcterms:created>
  <dcterms:modified xsi:type="dcterms:W3CDTF">2022-03-31T02:25:00Z</dcterms:modified>
</cp:coreProperties>
</file>
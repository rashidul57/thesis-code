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Dr.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r>
        <w:rPr>
          <w:rFonts w:eastAsiaTheme="minorHAnsi"/>
          <w:color w:val="000000"/>
          <w:sz w:val="23"/>
          <w:szCs w:val="23"/>
          <w:lang w:val="en-GB" w:eastAsia="en-US"/>
        </w:rPr>
        <w:t>..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r w:rsidRPr="00687776">
        <w:rPr>
          <w:rFonts w:eastAsiaTheme="minorHAnsi"/>
          <w:lang w:val="en-GB" w:eastAsia="en-US"/>
        </w:rPr>
        <w:t>…..</w:t>
      </w:r>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r>
        <w:rPr>
          <w:color w:val="000000" w:themeColor="text1"/>
        </w:rPr>
        <w:t>on  CA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3D686F10" w:rsidR="001B7CBE" w:rsidDel="00EE3F66" w:rsidRDefault="001B7CBE" w:rsidP="001B7CBE">
      <w:pPr>
        <w:pStyle w:val="NormalWeb"/>
        <w:spacing w:line="360" w:lineRule="auto"/>
        <w:jc w:val="both"/>
        <w:rPr>
          <w:del w:id="0" w:author="Rashid Islam" w:date="2022-04-20T15:08:00Z"/>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ins w:id="1" w:author="Rashid Islam" w:date="2022-04-20T15:08:00Z">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is able to identify targets in CA method more accurately than VSUP method. In addition, their speed of target identification was significantly faster in CA to VSUP method. But their preference between the two does not vary significantly.</w:t>
        </w:r>
      </w:ins>
      <w:del w:id="2" w:author="Rashid Islam" w:date="2022-04-20T15:08:00Z">
        <w:r w:rsidRPr="002E48C9" w:rsidDel="00EE3F66">
          <w:rPr>
            <w:rFonts w:ascii="Times" w:hAnsi="Times"/>
            <w:color w:val="000000" w:themeColor="text1"/>
            <w:lang w:val="en-US"/>
          </w:rPr>
          <w:delText xml:space="preserve">In recent years an increasing array of research are being conducted by researchers in the field of </w:delText>
        </w:r>
        <w:r w:rsidDel="00EE3F66">
          <w:rPr>
            <w:rFonts w:ascii="Times" w:hAnsi="Times"/>
            <w:color w:val="000000" w:themeColor="text1"/>
            <w:lang w:val="en-US"/>
          </w:rPr>
          <w:delText>uncertainty visualization that attempt to determine the impact of representations on users’ perception and evaluate its effectiveness in decision making</w:delText>
        </w:r>
        <w:r w:rsidRPr="002E48C9" w:rsidDel="00EE3F66">
          <w:rPr>
            <w:rFonts w:ascii="Times" w:hAnsi="Times"/>
            <w:color w:val="000000" w:themeColor="text1"/>
            <w:lang w:val="en-US"/>
          </w:rPr>
          <w:delText>.</w:delText>
        </w:r>
        <w:r w:rsidDel="00EE3F66">
          <w:rPr>
            <w:rFonts w:ascii="Times" w:hAnsi="Times"/>
            <w:color w:val="000000" w:themeColor="text1"/>
            <w:lang w:val="en-US"/>
          </w:rPr>
          <w:delText xml:space="preserve"> Uncertainties are often an integral part of data and by nature model predictions also contain significant amounts of uncertain information.</w:delText>
        </w:r>
        <w:r w:rsidRPr="002E48C9" w:rsidDel="00EE3F66">
          <w:rPr>
            <w:rFonts w:ascii="Times" w:hAnsi="Times"/>
            <w:color w:val="000000" w:themeColor="text1"/>
            <w:lang w:val="en-US"/>
          </w:rPr>
          <w:delText xml:space="preserve"> </w:delText>
        </w:r>
        <w:r w:rsidDel="00EE3F66">
          <w:rPr>
            <w:rFonts w:ascii="Times" w:hAnsi="Times"/>
            <w:color w:val="000000" w:themeColor="text1"/>
            <w:lang w:val="en-US"/>
          </w:rPr>
          <w:delText xml:space="preserve">A prominent example of uncertainty, </w:delText>
        </w:r>
        <w:r w:rsidRPr="002E48C9" w:rsidDel="00EE3F66">
          <w:rPr>
            <w:rFonts w:ascii="Times" w:hAnsi="Times"/>
            <w:color w:val="000000" w:themeColor="text1"/>
          </w:rPr>
          <w:delText>COVID-19 is a respiratory infectious disease caused by novel coronavirus</w:delText>
        </w:r>
        <w:r w:rsidDel="00EE3F66">
          <w:rPr>
            <w:rFonts w:ascii="Times" w:hAnsi="Times"/>
            <w:color w:val="000000" w:themeColor="text1"/>
          </w:rPr>
          <w:delText>.</w:delText>
        </w:r>
        <w:r w:rsidRPr="002E48C9" w:rsidDel="00EE3F66">
          <w:rPr>
            <w:rFonts w:ascii="Times" w:hAnsi="Times"/>
            <w:color w:val="000000" w:themeColor="text1"/>
            <w:lang w:val="en-US"/>
          </w:rPr>
          <w:delText xml:space="preserve"> </w:delText>
        </w:r>
        <w:r w:rsidDel="00EE3F66">
          <w:rPr>
            <w:rFonts w:ascii="Times" w:hAnsi="Times"/>
            <w:color w:val="000000" w:themeColor="text1"/>
            <w:lang w:val="en-US"/>
          </w:rPr>
          <w:delText>D</w:delText>
        </w:r>
        <w:r w:rsidRPr="002E48C9" w:rsidDel="00EE3F66">
          <w:rPr>
            <w:rFonts w:ascii="Times" w:hAnsi="Times"/>
            <w:color w:val="000000" w:themeColor="text1"/>
            <w:lang w:val="en-US"/>
          </w:rPr>
          <w:delText xml:space="preserve">ue to its </w:delText>
        </w:r>
        <w:r w:rsidRPr="002E48C9" w:rsidDel="00EE3F66">
          <w:rPr>
            <w:rFonts w:ascii="Times" w:hAnsi="Times"/>
            <w:color w:val="000000" w:themeColor="text1"/>
          </w:rPr>
          <w:delText>unprecedented challenges</w:delText>
        </w:r>
        <w:r w:rsidRPr="002E48C9" w:rsidDel="00EE3F66">
          <w:rPr>
            <w:rFonts w:ascii="Times" w:hAnsi="Times"/>
            <w:color w:val="000000" w:themeColor="text1"/>
            <w:lang w:val="en-US"/>
          </w:rPr>
          <w:delText xml:space="preserve"> over time</w:delText>
        </w:r>
        <w:r w:rsidRPr="002E48C9" w:rsidDel="00EE3F66">
          <w:rPr>
            <w:rFonts w:ascii="Times" w:hAnsi="Times"/>
            <w:color w:val="000000" w:themeColor="text1"/>
          </w:rPr>
          <w:delText xml:space="preserve"> and </w:delText>
        </w:r>
        <w:r w:rsidDel="00EE3F66">
          <w:rPr>
            <w:rFonts w:ascii="Times" w:hAnsi="Times"/>
            <w:color w:val="000000" w:themeColor="text1"/>
            <w:lang w:val="en-US"/>
          </w:rPr>
          <w:delText>frequent changes of strains,</w:delText>
        </w:r>
        <w:r w:rsidRPr="002E48C9" w:rsidDel="00EE3F66">
          <w:rPr>
            <w:rFonts w:ascii="Times" w:hAnsi="Times"/>
            <w:color w:val="000000" w:themeColor="text1"/>
            <w:lang w:val="en-US"/>
          </w:rPr>
          <w:delText xml:space="preserve"> scientists and researchers are investigating the </w:delText>
        </w:r>
        <w:r w:rsidDel="00EE3F66">
          <w:rPr>
            <w:rFonts w:ascii="Times" w:hAnsi="Times"/>
            <w:color w:val="000000" w:themeColor="text1"/>
            <w:lang w:val="en-US"/>
          </w:rPr>
          <w:delText xml:space="preserve">available </w:delText>
        </w:r>
        <w:r w:rsidRPr="002E48C9" w:rsidDel="00EE3F66">
          <w:rPr>
            <w:rFonts w:ascii="Times" w:hAnsi="Times"/>
            <w:color w:val="000000" w:themeColor="text1"/>
            <w:lang w:val="en-US"/>
          </w:rPr>
          <w:delText>data to discover the patterns in different demographic areas</w:delText>
        </w:r>
        <w:r w:rsidDel="00EE3F66">
          <w:rPr>
            <w:rFonts w:ascii="Times" w:hAnsi="Times"/>
            <w:color w:val="000000" w:themeColor="text1"/>
            <w:lang w:val="en-US"/>
          </w:rPr>
          <w:delText xml:space="preserve"> and examine the effect of vaccinations against different variants</w:delText>
        </w:r>
        <w:r w:rsidRPr="002E48C9" w:rsidDel="00EE3F66">
          <w:rPr>
            <w:rFonts w:ascii="Times" w:hAnsi="Times"/>
            <w:color w:val="000000" w:themeColor="text1"/>
            <w:lang w:val="en-US"/>
          </w:rPr>
          <w:delText>.</w:delText>
        </w:r>
        <w:r w:rsidRPr="002E48C9" w:rsidDel="00EE3F66">
          <w:rPr>
            <w:rFonts w:ascii="Times" w:hAnsi="Times"/>
            <w:color w:val="000000" w:themeColor="text1"/>
          </w:rPr>
          <w:delText xml:space="preserve"> </w:delText>
        </w:r>
        <w:r w:rsidDel="00EE3F66">
          <w:rPr>
            <w:rFonts w:ascii="Times" w:hAnsi="Times"/>
            <w:color w:val="000000" w:themeColor="text1"/>
          </w:rPr>
          <w:delText>In</w:delText>
        </w:r>
        <w:r w:rsidRPr="002E48C9" w:rsidDel="00EE3F66">
          <w:rPr>
            <w:rFonts w:ascii="Times" w:hAnsi="Times"/>
            <w:color w:val="000000" w:themeColor="text1"/>
          </w:rPr>
          <w:delText xml:space="preserve"> </w:delText>
        </w:r>
        <w:r w:rsidRPr="002E48C9" w:rsidDel="00EE3F66">
          <w:rPr>
            <w:rFonts w:ascii="Times" w:hAnsi="Times"/>
            <w:color w:val="000000" w:themeColor="text1"/>
            <w:lang w:val="en-US"/>
          </w:rPr>
          <w:delText>this</w:delText>
        </w:r>
        <w:r w:rsidRPr="002E48C9" w:rsidDel="00EE3F66">
          <w:rPr>
            <w:rFonts w:ascii="Times" w:hAnsi="Times"/>
            <w:color w:val="000000" w:themeColor="text1"/>
          </w:rPr>
          <w:delText xml:space="preserve"> </w:delText>
        </w:r>
        <w:r w:rsidRPr="002E48C9" w:rsidDel="00EE3F66">
          <w:rPr>
            <w:rFonts w:ascii="Times" w:hAnsi="Times"/>
            <w:color w:val="000000" w:themeColor="text1"/>
            <w:lang w:val="en-US"/>
          </w:rPr>
          <w:delText>study,</w:delText>
        </w:r>
        <w:r w:rsidRPr="002E48C9" w:rsidDel="00EE3F66">
          <w:rPr>
            <w:rFonts w:ascii="Times" w:hAnsi="Times"/>
            <w:color w:val="000000" w:themeColor="text1"/>
          </w:rPr>
          <w:delText xml:space="preserve"> we </w:delText>
        </w:r>
        <w:r w:rsidDel="00EE3F66">
          <w:rPr>
            <w:rFonts w:ascii="Times" w:hAnsi="Times"/>
            <w:color w:val="000000" w:themeColor="text1"/>
            <w:lang w:val="en-US"/>
          </w:rPr>
          <w:delText>explore</w:delText>
        </w:r>
        <w:r w:rsidRPr="002E48C9" w:rsidDel="00EE3F66">
          <w:rPr>
            <w:rFonts w:ascii="Times" w:hAnsi="Times"/>
            <w:color w:val="000000" w:themeColor="text1"/>
            <w:lang w:val="en-US"/>
          </w:rPr>
          <w:delText xml:space="preserve"> a novel idea for a visualization to present predictive model uncertainties</w:delText>
        </w:r>
        <w:r w:rsidDel="00EE3F66">
          <w:rPr>
            <w:rFonts w:ascii="Times" w:hAnsi="Times"/>
            <w:color w:val="000000" w:themeColor="text1"/>
            <w:lang w:val="en-US"/>
          </w:rPr>
          <w:delText xml:space="preserve"> using Chromatic Aberration (CA)</w:delText>
        </w:r>
        <w:r w:rsidRPr="002E48C9" w:rsidDel="00EE3F66">
          <w:rPr>
            <w:rFonts w:ascii="Times" w:hAnsi="Times"/>
            <w:color w:val="000000" w:themeColor="text1"/>
            <w:lang w:val="en-US"/>
          </w:rPr>
          <w:delText>.</w:delText>
        </w:r>
        <w:r w:rsidRPr="002E48C9" w:rsidDel="00EE3F66">
          <w:rPr>
            <w:rFonts w:ascii="Times" w:hAnsi="Times"/>
            <w:color w:val="000000" w:themeColor="text1"/>
          </w:rPr>
          <w:delText xml:space="preserve"> </w:delText>
        </w:r>
        <w:r w:rsidRPr="002E48C9" w:rsidDel="00EE3F66">
          <w:rPr>
            <w:rFonts w:ascii="Times" w:hAnsi="Times"/>
            <w:color w:val="000000" w:themeColor="text1"/>
            <w:lang w:val="en-US"/>
          </w:rPr>
          <w:delText xml:space="preserve">We </w:delText>
        </w:r>
        <w:r w:rsidDel="00EE3F66">
          <w:rPr>
            <w:rFonts w:ascii="Times" w:hAnsi="Times"/>
            <w:color w:val="000000" w:themeColor="text1"/>
            <w:lang w:val="en-US"/>
          </w:rPr>
          <w:delText xml:space="preserve">first </w:delText>
        </w:r>
        <w:r w:rsidRPr="002E48C9" w:rsidDel="00EE3F66">
          <w:rPr>
            <w:rFonts w:ascii="Times" w:hAnsi="Times"/>
            <w:color w:val="000000" w:themeColor="text1"/>
            <w:lang w:val="en-US"/>
          </w:rPr>
          <w:delText>utilized existing machine learning models to obtain predict</w:delText>
        </w:r>
        <w:r w:rsidDel="00EE3F66">
          <w:rPr>
            <w:rFonts w:ascii="Times" w:hAnsi="Times"/>
            <w:color w:val="000000" w:themeColor="text1"/>
            <w:lang w:val="en-US"/>
          </w:rPr>
          <w:delText>ive</w:delText>
        </w:r>
        <w:r w:rsidRPr="002E48C9" w:rsidDel="00EE3F66">
          <w:rPr>
            <w:rFonts w:ascii="Times" w:hAnsi="Times"/>
            <w:color w:val="000000" w:themeColor="text1"/>
            <w:lang w:val="en-US"/>
          </w:rPr>
          <w:delText xml:space="preserve"> results</w:delText>
        </w:r>
        <w:r w:rsidDel="00EE3F66">
          <w:rPr>
            <w:rFonts w:ascii="Times" w:hAnsi="Times"/>
            <w:color w:val="000000" w:themeColor="text1"/>
            <w:lang w:val="en-US"/>
          </w:rPr>
          <w:delText xml:space="preserve"> using Covid-19 pandemic data</w:delText>
        </w:r>
        <w:r w:rsidRPr="002E48C9" w:rsidDel="00EE3F66">
          <w:rPr>
            <w:rFonts w:ascii="Times" w:hAnsi="Times"/>
            <w:color w:val="000000" w:themeColor="text1"/>
            <w:lang w:val="en-US"/>
          </w:rPr>
          <w:delText xml:space="preserve"> and </w:delText>
        </w:r>
        <w:r w:rsidDel="00EE3F66">
          <w:rPr>
            <w:rFonts w:ascii="Times" w:hAnsi="Times"/>
            <w:color w:val="000000" w:themeColor="text1"/>
            <w:lang w:val="en-US"/>
          </w:rPr>
          <w:delText>calculated</w:delText>
        </w:r>
        <w:r w:rsidRPr="002E48C9" w:rsidDel="00EE3F66">
          <w:rPr>
            <w:rFonts w:ascii="Times" w:hAnsi="Times"/>
            <w:color w:val="000000" w:themeColor="text1"/>
            <w:lang w:val="en-US"/>
          </w:rPr>
          <w:delText xml:space="preserve"> the </w:delText>
        </w:r>
        <w:r w:rsidDel="00EE3F66">
          <w:rPr>
            <w:rFonts w:ascii="Times" w:hAnsi="Times"/>
            <w:color w:val="000000" w:themeColor="text1"/>
            <w:lang w:val="en-US"/>
          </w:rPr>
          <w:delText>corresponding</w:delText>
        </w:r>
        <w:r w:rsidRPr="002E48C9" w:rsidDel="00EE3F66">
          <w:rPr>
            <w:rFonts w:ascii="Times" w:hAnsi="Times"/>
            <w:color w:val="000000" w:themeColor="text1"/>
            <w:lang w:val="en-US"/>
          </w:rPr>
          <w:delText xml:space="preserve"> </w:delText>
        </w:r>
        <w:r w:rsidDel="00EE3F66">
          <w:rPr>
            <w:rFonts w:ascii="Times" w:hAnsi="Times"/>
            <w:color w:val="000000" w:themeColor="text1"/>
            <w:lang w:val="en-US"/>
          </w:rPr>
          <w:delText xml:space="preserve">model </w:delText>
        </w:r>
        <w:r w:rsidRPr="002E48C9" w:rsidDel="00EE3F66">
          <w:rPr>
            <w:rFonts w:ascii="Times" w:hAnsi="Times"/>
            <w:color w:val="000000" w:themeColor="text1"/>
            <w:lang w:val="en-US"/>
          </w:rPr>
          <w:delText xml:space="preserve">uncertainties for the most impacted countries with respect to number of new-cases, new-deaths, </w:delText>
        </w:r>
        <w:r w:rsidRPr="002E48C9" w:rsidDel="00EE3F66">
          <w:rPr>
            <w:rFonts w:ascii="Times" w:hAnsi="Times"/>
            <w:color w:val="000000" w:themeColor="text1"/>
          </w:rPr>
          <w:delText>and new-vaccination</w:delText>
        </w:r>
        <w:r w:rsidRPr="002E48C9" w:rsidDel="00EE3F66">
          <w:rPr>
            <w:rFonts w:ascii="Times" w:hAnsi="Times"/>
            <w:color w:val="000000" w:themeColor="text1"/>
            <w:lang w:val="en-US"/>
          </w:rPr>
          <w:delText xml:space="preserve"> for</w:delText>
        </w:r>
        <w:r w:rsidRPr="002E48C9" w:rsidDel="00EE3F66">
          <w:rPr>
            <w:rFonts w:ascii="Times" w:hAnsi="Times"/>
            <w:color w:val="000000" w:themeColor="text1"/>
          </w:rPr>
          <w:delText xml:space="preserve"> different countries.</w:delText>
        </w:r>
        <w:r w:rsidRPr="002E48C9" w:rsidDel="00EE3F66">
          <w:rPr>
            <w:rFonts w:ascii="Times" w:hAnsi="Times"/>
            <w:color w:val="000000" w:themeColor="text1"/>
            <w:lang w:val="en-US"/>
          </w:rPr>
          <w:delText xml:space="preserve"> </w:delText>
        </w:r>
        <w:r w:rsidDel="00EE3F66">
          <w:rPr>
            <w:rFonts w:ascii="Times" w:hAnsi="Times"/>
            <w:color w:val="000000" w:themeColor="text1"/>
            <w:lang w:val="en-US"/>
          </w:rPr>
          <w:delText>We then</w:delText>
        </w:r>
        <w:r w:rsidRPr="002E48C9" w:rsidDel="00EE3F66">
          <w:rPr>
            <w:rFonts w:ascii="Times" w:hAnsi="Times"/>
            <w:color w:val="000000" w:themeColor="text1"/>
            <w:lang w:val="en-US"/>
          </w:rPr>
          <w:delText xml:space="preserve"> visualize</w:delText>
        </w:r>
        <w:r w:rsidDel="00EE3F66">
          <w:rPr>
            <w:rFonts w:ascii="Times" w:hAnsi="Times"/>
            <w:color w:val="000000" w:themeColor="text1"/>
            <w:lang w:val="en-US"/>
          </w:rPr>
          <w:delText>d</w:delText>
        </w:r>
        <w:r w:rsidRPr="002E48C9" w:rsidDel="00EE3F66">
          <w:rPr>
            <w:rFonts w:ascii="Times" w:hAnsi="Times"/>
            <w:color w:val="000000" w:themeColor="text1"/>
            <w:lang w:val="en-US"/>
          </w:rPr>
          <w:delText xml:space="preserve"> the </w:delText>
        </w:r>
        <w:r w:rsidDel="00EE3F66">
          <w:rPr>
            <w:rFonts w:ascii="Times" w:hAnsi="Times"/>
            <w:color w:val="000000" w:themeColor="text1"/>
            <w:lang w:val="en-US"/>
          </w:rPr>
          <w:delText xml:space="preserve">data itself and its associated </w:delText>
        </w:r>
        <w:r w:rsidRPr="002E48C9" w:rsidDel="00EE3F66">
          <w:rPr>
            <w:rFonts w:ascii="Times" w:hAnsi="Times"/>
            <w:color w:val="000000" w:themeColor="text1"/>
            <w:lang w:val="en-US"/>
          </w:rPr>
          <w:delText xml:space="preserve">uncertainties </w:delText>
        </w:r>
        <w:r w:rsidDel="00EE3F66">
          <w:rPr>
            <w:rFonts w:ascii="Times" w:hAnsi="Times"/>
            <w:color w:val="000000" w:themeColor="text1"/>
            <w:lang w:val="en-US"/>
          </w:rPr>
          <w:delText>with</w:delText>
        </w:r>
        <w:r w:rsidRPr="002E48C9" w:rsidDel="00EE3F66">
          <w:rPr>
            <w:rFonts w:ascii="Times" w:hAnsi="Times"/>
            <w:color w:val="000000" w:themeColor="text1"/>
            <w:lang w:val="en-US"/>
          </w:rPr>
          <w:delText xml:space="preserve"> </w:delText>
        </w:r>
        <w:r w:rsidDel="00EE3F66">
          <w:rPr>
            <w:rFonts w:ascii="Times" w:hAnsi="Times"/>
            <w:color w:val="000000" w:themeColor="text1"/>
            <w:lang w:val="en-US"/>
          </w:rPr>
          <w:delText xml:space="preserve">an artificially spatially separated channels of red, green, and blue color components. This </w:delText>
        </w:r>
        <w:r w:rsidRPr="002E48C9" w:rsidDel="00EE3F66">
          <w:rPr>
            <w:rFonts w:ascii="Times" w:hAnsi="Times"/>
            <w:color w:val="000000" w:themeColor="text1"/>
            <w:lang w:val="en-US"/>
          </w:rPr>
          <w:delText xml:space="preserve">chromatic aberration </w:delText>
        </w:r>
        <w:r w:rsidDel="00EE3F66">
          <w:rPr>
            <w:rFonts w:ascii="Times" w:hAnsi="Times"/>
            <w:color w:val="000000" w:themeColor="text1"/>
            <w:lang w:val="en-US"/>
          </w:rPr>
          <w:delText>representation has been evaluated in a comparative user study</w:delText>
        </w:r>
        <w:r w:rsidRPr="006F706A" w:rsidDel="00EE3F66">
          <w:rPr>
            <w:rFonts w:ascii="Times" w:hAnsi="Times"/>
            <w:color w:val="160ED9"/>
            <w:lang w:val="en-US"/>
          </w:rPr>
          <w:delText>.  &lt;then we leave space for a couple sentences that will briefly describe the results of the user study when known&gt;</w:delText>
        </w:r>
      </w:del>
    </w:p>
    <w:p w14:paraId="178446A2" w14:textId="77777777"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Dr.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w:t>
      </w:r>
      <w:r w:rsidRPr="003A11E1">
        <w:rPr>
          <w:rFonts w:ascii="Times" w:eastAsiaTheme="minorHAnsi" w:hAnsi="Times" w:cs="AppleSystemUIFont"/>
          <w:lang w:val="en-GB" w:eastAsia="en-US"/>
        </w:rPr>
        <w:t xml:space="preserve">ases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general public.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 xml:space="preserve">imprecision – resolution of a value compared to the needed resolution (e.g.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 xml:space="preserve">lineage – source of the data (e.g.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 xml:space="preserve">non-specificity – lack of distinctions for objects (e.g.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The following example shows streamgraph prototype of number of movies for the period of time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shape, coloring, labelling, ordering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consider interdisciplinary integration of these research ef-</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3"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research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median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r w:rsidRPr="002650E8">
        <w:rPr>
          <w:rFonts w:ascii="Times" w:hAnsi="Times"/>
          <w:color w:val="000000" w:themeColor="text1"/>
          <w:shd w:val="clear" w:color="auto" w:fill="FFFFFF"/>
        </w:rPr>
        <w:t xml:space="preserve">everal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r w:rsidRPr="002650E8">
        <w:rPr>
          <w:rFonts w:ascii="Times" w:hAnsi="Times"/>
          <w:color w:val="000000" w:themeColor="text1"/>
          <w:shd w:val="clear" w:color="auto" w:fill="FFFFFF"/>
        </w:rPr>
        <w:t>orecasting project</w:t>
      </w:r>
      <w:r w:rsidRPr="002650E8">
        <w:rPr>
          <w:rFonts w:ascii="Times" w:hAnsi="Times"/>
          <w:color w:val="000000" w:themeColor="text1"/>
          <w:shd w:val="clear" w:color="auto" w:fill="FFFFFF"/>
          <w:lang w:val="en-US"/>
        </w:rPr>
        <w:t xml:space="preserve"> [7]. </w:t>
      </w:r>
      <w:r w:rsidRPr="002650E8">
        <w:rPr>
          <w:rFonts w:ascii="Times" w:hAnsi="Times"/>
          <w:color w:val="000000" w:themeColor="text1"/>
        </w:rPr>
        <w:t xml:space="preserve">Srivenkatesh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Botchen</w:t>
      </w:r>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to show flow direction by streaklines and convey uncertainty by blurring these streakline</w:t>
      </w:r>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particular noise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r w:rsidRPr="002650E8">
        <w:rPr>
          <w:rFonts w:ascii="Times" w:eastAsiaTheme="minorHAnsi" w:hAnsi="Times"/>
          <w:color w:val="000000" w:themeColor="text1"/>
          <w:lang w:val="en-GB" w:eastAsia="en-US"/>
        </w:rPr>
        <w:t>Griethe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r w:rsidRPr="002650E8">
        <w:rPr>
          <w:rFonts w:ascii="Times" w:hAnsi="Times"/>
          <w:color w:val="000000" w:themeColor="text1"/>
        </w:rPr>
        <w:t>tate-of-the-art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Correl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Being a complex topic, most of the authors try to eliminate the existence of uncertainty from their visualization outcome, so the researcher Hullman conducted a survey and interviewed over 103 visualization authors in [36]. They identified that perceptions, practices, challenges, and attitudes are associated with uncertainty visualization and the majority of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Korporaal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shown by the transparency of the color; and (3) two maps that showed the lower and upper bounds of the forecast distribution at each location. Limitations of the paper includes: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Brodlie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r w:rsidRPr="00DA7839">
        <w:rPr>
          <w:rFonts w:ascii="Times" w:hAnsi="Times"/>
          <w:color w:val="000000" w:themeColor="text1"/>
        </w:rPr>
        <w:t xml:space="preserve">Lucchesi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MacEachren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Reveiro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Boukhelifa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Hullman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Hullman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include: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dotplots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Whittenbrink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patterns and attribute values. Colour coding is known to be a particularly effective way to represent extreme values for human viewers due to the nature of pre-attentive vision. Therefore, Hyun Seung Yoo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in order to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green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r w:rsidRPr="008137E0">
        <w:rPr>
          <w:rFonts w:ascii="Times" w:hAnsi="Times"/>
          <w:color w:val="000000" w:themeColor="text1"/>
          <w:shd w:val="clear" w:color="auto" w:fill="FFFFFF"/>
        </w:rPr>
        <w:t xml:space="preserve">Sungkil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r w:rsidRPr="002650E8">
        <w:rPr>
          <w:rFonts w:ascii="Times" w:hAnsi="Times"/>
          <w:color w:val="000000" w:themeColor="text1"/>
        </w:rPr>
        <w:t xml:space="preserve">Netzel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r w:rsidRPr="002650E8">
        <w:rPr>
          <w:rFonts w:ascii="Times" w:hAnsi="Times"/>
          <w:color w:val="000000" w:themeColor="text1"/>
        </w:rPr>
        <w:t>xisting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timeste</w:t>
      </w:r>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Caban</w:t>
      </w:r>
      <w:r w:rsidRPr="002650E8">
        <w:rPr>
          <w:rFonts w:ascii="Times" w:hAnsi="Times"/>
          <w:color w:val="000000" w:themeColor="text1"/>
          <w:lang w:val="en-US"/>
        </w:rPr>
        <w:t xml:space="preserve"> et al. [23] i</w:t>
      </w:r>
      <w:r w:rsidRPr="002650E8">
        <w:rPr>
          <w:rFonts w:ascii="Times" w:hAnsi="Times"/>
          <w:color w:val="000000" w:themeColor="text1"/>
        </w:rPr>
        <w:t>ntroduce</w:t>
      </w:r>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r w:rsidRPr="002650E8">
        <w:rPr>
          <w:rStyle w:val="blue-tooltip"/>
          <w:rFonts w:ascii="Times" w:hAnsi="Times" w:cs="Arial"/>
          <w:color w:val="000000" w:themeColor="text1"/>
          <w:shd w:val="clear" w:color="auto" w:fill="FFFFFF"/>
        </w:rPr>
        <w:t>Bachthaler</w:t>
      </w:r>
      <w:r w:rsidRPr="002650E8">
        <w:rPr>
          <w:rFonts w:ascii="Times" w:hAnsi="Times"/>
          <w:color w:val="000000" w:themeColor="text1"/>
          <w:lang w:val="en-US"/>
        </w:rPr>
        <w:t xml:space="preserve"> et al. [24] have introduced a new technique of </w:t>
      </w:r>
      <w:r w:rsidRPr="002650E8">
        <w:rPr>
          <w:rFonts w:ascii="Times" w:hAnsi="Times"/>
          <w:color w:val="000000" w:themeColor="text1"/>
        </w:rPr>
        <w:t>utili</w:t>
      </w:r>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r w:rsidRPr="002650E8">
        <w:rPr>
          <w:rFonts w:ascii="Times" w:hAnsi="Times"/>
          <w:color w:val="000000" w:themeColor="text1"/>
        </w:rPr>
        <w:t>erception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r w:rsidRPr="002650E8">
        <w:rPr>
          <w:rFonts w:ascii="Times" w:hAnsi="Times"/>
          <w:color w:val="000000" w:themeColor="text1"/>
        </w:rPr>
        <w:t xml:space="preserve">ine </w:t>
      </w:r>
      <w:r w:rsidRPr="002650E8">
        <w:rPr>
          <w:rFonts w:ascii="Times" w:hAnsi="Times"/>
          <w:color w:val="000000" w:themeColor="text1"/>
          <w:lang w:val="en-US"/>
        </w:rPr>
        <w:t>I</w:t>
      </w:r>
      <w:r w:rsidRPr="002650E8">
        <w:rPr>
          <w:rFonts w:ascii="Times" w:hAnsi="Times"/>
          <w:color w:val="000000" w:themeColor="text1"/>
        </w:rPr>
        <w:t xml:space="preserve">ntegral </w:t>
      </w:r>
      <w:r w:rsidRPr="002650E8">
        <w:rPr>
          <w:rFonts w:ascii="Times" w:hAnsi="Times"/>
          <w:color w:val="000000" w:themeColor="text1"/>
          <w:lang w:val="en-US"/>
        </w:rPr>
        <w:t>C</w:t>
      </w:r>
      <w:r w:rsidRPr="002650E8">
        <w:rPr>
          <w:rFonts w:ascii="Times" w:hAnsi="Times"/>
          <w:color w:val="000000" w:themeColor="text1"/>
        </w:rPr>
        <w:t>onvolution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r w:rsidRPr="002650E8">
        <w:rPr>
          <w:rFonts w:ascii="Times" w:hAnsi="Times"/>
          <w:color w:val="000000" w:themeColor="text1"/>
        </w:rPr>
        <w:t xml:space="preserve">dding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motio</w:t>
      </w:r>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r w:rsidRPr="002650E8">
        <w:rPr>
          <w:rFonts w:ascii="Times" w:hAnsi="Times"/>
          <w:color w:val="000000" w:themeColor="text1"/>
        </w:rPr>
        <w:t xml:space="preserve">erceptual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pexels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76E48AC0"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6DB3D06D"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 xml:space="preserve">used methods are controlled experiments or quantitative evaluation. A controlled experiment requires </w:t>
      </w:r>
      <w:r w:rsidR="003F2FEA" w:rsidRPr="00DF6686">
        <w:t xml:space="preserve">real-life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0BE3E6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w:t>
      </w:r>
      <w:r w:rsidR="00D71F96">
        <w:t>participants</w:t>
      </w:r>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 xml:space="preserve">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20E1888D"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lastRenderedPageBreak/>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1629695"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w:t>
      </w:r>
      <w:r w:rsidR="004542B8">
        <w:rPr>
          <w:color w:val="000000" w:themeColor="text1"/>
        </w:rPr>
        <w:t xml:space="preserve"> the</w:t>
      </w:r>
      <w:r w:rsidR="00682B06" w:rsidRPr="009E5A4D">
        <w:rPr>
          <w:color w:val="000000" w:themeColor="text1"/>
        </w:rPr>
        <w:t xml:space="preserve"> system usability test, we presented 10 questions in 5 scale ratings (1-5) and for Nasa-Tlx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9052BC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r w:rsidR="001F6F98">
        <w:rPr>
          <w:rFonts w:ascii="Times" w:hAnsi="Times"/>
          <w:color w:val="000000" w:themeColor="text1"/>
          <w:lang w:val="en-US"/>
        </w:rPr>
        <w:t xml:space="preserve">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2AE3802" w:rsidR="00A22D00" w:rsidRDefault="00D72440" w:rsidP="006C150B">
      <w:pPr>
        <w:spacing w:line="360" w:lineRule="auto"/>
        <w:jc w:val="both"/>
      </w:pPr>
      <w:r w:rsidRPr="006C150B">
        <w:rPr>
          <w:color w:val="000000" w:themeColor="text1"/>
          <w:lang w:val="en-GB"/>
        </w:rPr>
        <w:t xml:space="preserve">Muhammad Ali et al [2] conducted their research </w:t>
      </w:r>
      <w:r w:rsidR="007D6AA4" w:rsidRPr="006C150B">
        <w:rPr>
          <w:color w:val="000000" w:themeColor="text1"/>
          <w:lang w:val="en-GB"/>
        </w:rPr>
        <w:t xml:space="preserve">of forecasting COVID-19 </w:t>
      </w:r>
      <w:r w:rsidRPr="006C150B">
        <w:rPr>
          <w:color w:val="000000" w:themeColor="text1"/>
          <w:lang w:val="en-GB"/>
        </w:rPr>
        <w:t xml:space="preserve">only with </w:t>
      </w:r>
      <w:r w:rsidR="00F33068" w:rsidRPr="006C150B">
        <w:rPr>
          <w:color w:val="000000" w:themeColor="text1"/>
          <w:lang w:val="en-GB"/>
        </w:rPr>
        <w:t xml:space="preserve">statistical </w:t>
      </w:r>
      <w:r w:rsidRPr="006C150B">
        <w:rPr>
          <w:color w:val="000000" w:themeColor="text1"/>
          <w:lang w:val="en-GB"/>
        </w:rPr>
        <w:t>ARIMA model where they suspect it may perform poorly in case of nonlinear trends</w:t>
      </w:r>
      <w:r w:rsidR="001F4C42" w:rsidRPr="006C150B">
        <w:rPr>
          <w:color w:val="000000" w:themeColor="text1"/>
          <w:lang w:val="en-GB"/>
        </w:rPr>
        <w:t>. Researchers in</w:t>
      </w:r>
      <w:r w:rsidR="007D6AA4" w:rsidRPr="006C150B">
        <w:rPr>
          <w:color w:val="000000" w:themeColor="text1"/>
          <w:lang w:val="en-GB"/>
        </w:rPr>
        <w:t xml:space="preserve"> [1</w:t>
      </w:r>
      <w:r w:rsidR="003866E0" w:rsidRPr="006C150B">
        <w:rPr>
          <w:color w:val="000000" w:themeColor="text1"/>
          <w:lang w:val="en-GB"/>
        </w:rPr>
        <w:t>, 4</w:t>
      </w:r>
      <w:r w:rsidR="00FC704B" w:rsidRPr="006C150B">
        <w:rPr>
          <w:color w:val="000000" w:themeColor="text1"/>
          <w:lang w:val="en-GB"/>
        </w:rPr>
        <w:t>, 6</w:t>
      </w:r>
      <w:r w:rsidR="007D6AA4" w:rsidRPr="006C150B">
        <w:rPr>
          <w:color w:val="000000" w:themeColor="text1"/>
          <w:lang w:val="en-GB"/>
        </w:rPr>
        <w:t>] used different versions of ARIMA such as ARMA, SARIMA</w:t>
      </w:r>
      <w:r w:rsidR="003866E0" w:rsidRPr="006C150B">
        <w:rPr>
          <w:color w:val="000000" w:themeColor="text1"/>
          <w:lang w:val="en-GB"/>
        </w:rPr>
        <w:t>, PROPHET models</w:t>
      </w:r>
      <w:r w:rsidR="007D6AA4" w:rsidRPr="006C150B">
        <w:rPr>
          <w:color w:val="000000" w:themeColor="text1"/>
          <w:lang w:val="en-GB"/>
        </w:rPr>
        <w:t xml:space="preserve"> to </w:t>
      </w:r>
      <w:r w:rsidR="007E419A" w:rsidRPr="006C150B">
        <w:rPr>
          <w:color w:val="000000" w:themeColor="text1"/>
          <w:lang w:val="en-GB"/>
        </w:rPr>
        <w:t xml:space="preserve">conduct time series analysis </w:t>
      </w:r>
      <w:r w:rsidR="00F33068" w:rsidRPr="006C150B">
        <w:rPr>
          <w:color w:val="000000" w:themeColor="text1"/>
          <w:lang w:val="en-GB"/>
        </w:rPr>
        <w:t xml:space="preserve">but have not used any machine learning or deep learning algorithms to compare with. </w:t>
      </w:r>
      <w:r w:rsidR="003866E0" w:rsidRPr="006C150B">
        <w:rPr>
          <w:color w:val="000000" w:themeColor="text1"/>
          <w:lang w:val="en-GB"/>
        </w:rPr>
        <w:t xml:space="preserve">In [5] researchers have formulated a model of </w:t>
      </w:r>
      <w:r w:rsidR="00294589" w:rsidRPr="006C150B">
        <w:rPr>
          <w:color w:val="000000" w:themeColor="text1"/>
          <w:lang w:val="en-GB"/>
        </w:rPr>
        <w:t xml:space="preserve">the </w:t>
      </w:r>
      <w:r w:rsidR="003866E0" w:rsidRPr="006C150B">
        <w:rPr>
          <w:color w:val="000000"/>
        </w:rPr>
        <w:t>XGBoost machine learning algorithm</w:t>
      </w:r>
      <w:r w:rsidR="003866E0" w:rsidRPr="009D3FB3">
        <w:t xml:space="preserve"> </w:t>
      </w:r>
      <w:r w:rsidR="001C0C08" w:rsidRPr="006C150B">
        <w:t xml:space="preserve">for </w:t>
      </w:r>
      <w:r w:rsidR="001C0C08" w:rsidRPr="006C150B">
        <w:rPr>
          <w:color w:val="000000"/>
        </w:rPr>
        <w:t xml:space="preserve">cholera epidemics predictions linked with weather </w:t>
      </w:r>
      <w:r w:rsidR="005C6C76" w:rsidRPr="006C150B">
        <w:rPr>
          <w:color w:val="000000"/>
        </w:rPr>
        <w:t>variable,</w:t>
      </w:r>
      <w:r w:rsidR="001C0C08" w:rsidRPr="009D3FB3">
        <w:t xml:space="preserve"> but they have not studied with real world data from </w:t>
      </w:r>
      <w:r w:rsidR="001C0C08" w:rsidRPr="006C150B">
        <w:rPr>
          <w:color w:val="000000"/>
        </w:rPr>
        <w:t>health-care systems.</w:t>
      </w:r>
      <w:r w:rsidR="009D3FB3" w:rsidRPr="006C150B">
        <w:rPr>
          <w:color w:val="000000"/>
        </w:rPr>
        <w:t xml:space="preserve"> A</w:t>
      </w:r>
      <w:r w:rsidR="00E265CA" w:rsidRPr="006C150B">
        <w:rPr>
          <w:color w:val="000000"/>
        </w:rPr>
        <w:t xml:space="preserve"> predictive modeling</w:t>
      </w:r>
      <w:r w:rsidR="009D3FB3" w:rsidRPr="006C150B">
        <w:rPr>
          <w:color w:val="000000"/>
        </w:rPr>
        <w:t xml:space="preserve"> for climate change with dengue epidemic</w:t>
      </w:r>
      <w:r w:rsidR="00F95056" w:rsidRPr="006C150B">
        <w:rPr>
          <w:color w:val="000000"/>
        </w:rPr>
        <w:t xml:space="preserve"> [7]</w:t>
      </w:r>
      <w:r w:rsidR="00E265CA" w:rsidRPr="006C150B">
        <w:rPr>
          <w:color w:val="000000"/>
        </w:rPr>
        <w:t xml:space="preserve"> was conducted </w:t>
      </w:r>
      <w:r w:rsidR="00F95056" w:rsidRPr="006C150B">
        <w:rPr>
          <w:color w:val="000000"/>
        </w:rPr>
        <w:t>and concluded that neural</w:t>
      </w:r>
      <w:r w:rsidR="00E265CA" w:rsidRPr="006C150B">
        <w:rPr>
          <w:color w:val="000000"/>
        </w:rPr>
        <w:t xml:space="preserve"> network models</w:t>
      </w:r>
      <w:r w:rsidR="00F95056" w:rsidRPr="006C150B">
        <w:rPr>
          <w:color w:val="000000"/>
        </w:rPr>
        <w:t xml:space="preserve"> (MLP, LSTM, GRU)</w:t>
      </w:r>
      <w:r w:rsidR="00E265CA" w:rsidRPr="006C150B">
        <w:rPr>
          <w:color w:val="000000"/>
        </w:rPr>
        <w:t xml:space="preserve"> </w:t>
      </w:r>
      <w:r w:rsidR="00F95056" w:rsidRPr="006C150B">
        <w:rPr>
          <w:color w:val="000000"/>
        </w:rPr>
        <w:t>significantly outperforms</w:t>
      </w:r>
      <w:r w:rsidR="00E265CA" w:rsidRPr="006C150B">
        <w:rPr>
          <w:color w:val="000000"/>
        </w:rPr>
        <w:t xml:space="preserve"> traditional </w:t>
      </w:r>
      <w:r w:rsidR="00F95056" w:rsidRPr="006C150B">
        <w:rPr>
          <w:color w:val="000000"/>
        </w:rPr>
        <w:t xml:space="preserve">machine </w:t>
      </w:r>
      <w:r w:rsidR="00F95056" w:rsidRPr="006C150B">
        <w:rPr>
          <w:color w:val="000000"/>
        </w:rPr>
        <w:lastRenderedPageBreak/>
        <w:t xml:space="preserve">learning models but they have not </w:t>
      </w:r>
      <w:r w:rsidR="00A22D00" w:rsidRPr="006C150B">
        <w:rPr>
          <w:color w:val="000000"/>
        </w:rPr>
        <w:t>given</w:t>
      </w:r>
      <w:r w:rsidR="00F95056" w:rsidRPr="006C150B">
        <w:rPr>
          <w:color w:val="000000"/>
        </w:rPr>
        <w:t xml:space="preserve"> analysis </w:t>
      </w:r>
      <w:r w:rsidR="00A22D00" w:rsidRPr="006C150B">
        <w:rPr>
          <w:color w:val="000000"/>
        </w:rPr>
        <w:t xml:space="preserve">background reasoning and no indication of if they tried with optimal hyperparameter settings, since they play </w:t>
      </w:r>
      <w:r w:rsidR="009D3FB3" w:rsidRPr="006C150B">
        <w:rPr>
          <w:color w:val="000000"/>
        </w:rPr>
        <w:t xml:space="preserve">a </w:t>
      </w:r>
      <w:r w:rsidR="00A22D00" w:rsidRPr="006C150B">
        <w:rPr>
          <w:color w:val="000000"/>
        </w:rPr>
        <w:t xml:space="preserve">key role in such modeling. </w:t>
      </w:r>
      <w:r w:rsidR="00A22D00" w:rsidRPr="009D3FB3">
        <w:t>A</w:t>
      </w:r>
      <w:r w:rsidR="00A22D00" w:rsidRPr="00AC6929">
        <w:t xml:space="preserve"> decision-supporting tool [8]</w:t>
      </w:r>
      <w:r w:rsidR="00A22D00" w:rsidRPr="006C150B">
        <w:t xml:space="preserve"> for medical centers and health-care services has been proposed </w:t>
      </w:r>
      <w:r w:rsidR="006B275F" w:rsidRPr="006C150B">
        <w:t xml:space="preserve">for influenza prediction </w:t>
      </w:r>
      <w:r w:rsidR="00A22D00" w:rsidRPr="006C150B">
        <w:t>with limited data for Bel</w:t>
      </w:r>
      <w:r w:rsidR="006B275F" w:rsidRPr="006C150B">
        <w:t>g</w:t>
      </w:r>
      <w:r w:rsidR="00A22D00" w:rsidRPr="006C150B">
        <w:t xml:space="preserve">ium </w:t>
      </w:r>
      <w:r w:rsidR="006B275F" w:rsidRPr="006C150B">
        <w:t>which could be tested with more sophisticated and diverse dataset</w:t>
      </w:r>
      <w:r w:rsidR="00F008CE" w:rsidRPr="006C150B">
        <w:t xml:space="preserve"> and the similar issue noticed in [9] where they conducted their study on performance evaluation of prediction of machine learning models with liver disease </w:t>
      </w:r>
      <w:r w:rsidR="00212C0C" w:rsidRPr="006C150B">
        <w:t>by taking some sample data.</w:t>
      </w:r>
    </w:p>
    <w:p w14:paraId="0A22CF10" w14:textId="746E50A2" w:rsidR="00212C0C" w:rsidRDefault="00212C0C" w:rsidP="002E7BF4">
      <w:pPr>
        <w:spacing w:line="360" w:lineRule="auto"/>
        <w:jc w:val="both"/>
      </w:pPr>
    </w:p>
    <w:p w14:paraId="2A6EC702" w14:textId="5E1E32E0" w:rsidR="00100440" w:rsidRDefault="00212C0C" w:rsidP="00100440">
      <w:pPr>
        <w:spacing w:line="360" w:lineRule="auto"/>
        <w:jc w:val="both"/>
      </w:pPr>
      <w:r w:rsidRPr="00100440">
        <w:t>Lateral Chromatic Aberration can lead people to misjudge information shown on displays</w:t>
      </w:r>
      <w:r w:rsidR="00D70217" w:rsidRPr="00100440">
        <w:t xml:space="preserve">. Researchers of [10] proposed a simple correction method and design guidelines to attain promising results </w:t>
      </w:r>
      <w:r w:rsidR="00D14636" w:rsidRPr="00100440">
        <w:t>but that is limited to certain eyeglasses and some common objects and d</w:t>
      </w:r>
      <w:r w:rsidR="009D3FB3">
        <w:t xml:space="preserve">oes </w:t>
      </w:r>
      <w:r w:rsidR="00D14636" w:rsidRPr="00100440">
        <w:t>n</w:t>
      </w:r>
      <w:r w:rsidR="009D3FB3">
        <w:t>o</w:t>
      </w:r>
      <w:r w:rsidR="00D14636" w:rsidRPr="00100440">
        <w:t xml:space="preserve">t extend </w:t>
      </w:r>
      <w:r w:rsidR="009D3FB3">
        <w:t>to a</w:t>
      </w:r>
      <w:r w:rsidR="009D3FB3" w:rsidRPr="00100440">
        <w:t xml:space="preserve"> </w:t>
      </w:r>
      <w:r w:rsidR="00D14636" w:rsidRPr="00100440">
        <w:t xml:space="preserve">real and generalised environment. </w:t>
      </w:r>
      <w:r w:rsidR="006E6213" w:rsidRPr="00100440">
        <w:rPr>
          <w:color w:val="000000" w:themeColor="text1"/>
        </w:rPr>
        <w:t>Color illusions on liquid crystal displays and design guidelines in information visualisation system [11] is investigated with only limited domain experts</w:t>
      </w:r>
      <w:r w:rsidR="006E6213" w:rsidRPr="00100440">
        <w:t xml:space="preserve">.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 xml:space="preserve">displacement, and deformation. </w:t>
      </w:r>
      <w:r w:rsidR="002E7BF4" w:rsidRPr="00100440">
        <w:t xml:space="preserve">Only lateral effect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[12, 13]</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w:t>
      </w:r>
      <w:r w:rsidR="009D3FB3">
        <w:t>for</w:t>
      </w:r>
      <w:r w:rsidR="009D3FB3" w:rsidRPr="00100440">
        <w:t xml:space="preserve"> </w:t>
      </w:r>
      <w:r w:rsidR="00D5196D" w:rsidRPr="00100440">
        <w:t>longitudinal</w:t>
      </w:r>
      <w:r w:rsidR="0097317D" w:rsidRPr="00100440">
        <w:t>, geometric</w:t>
      </w:r>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undergoes with rasterization aliasing effect</w:t>
      </w:r>
      <w:r w:rsidR="003A7C37" w:rsidRPr="00100440">
        <w:t>, interaction with painting metaphor and temporal interpolation</w:t>
      </w:r>
      <w:r w:rsidR="000F498A" w:rsidRPr="00100440">
        <w:t xml:space="preserve"> with event-driven control.</w:t>
      </w:r>
      <w:r w:rsidR="0074659D" w:rsidRPr="00100440">
        <w:t xml:space="preserve"> </w:t>
      </w:r>
    </w:p>
    <w:p w14:paraId="75C8D577" w14:textId="77777777" w:rsidR="00100440" w:rsidRDefault="00100440" w:rsidP="00100440">
      <w:pPr>
        <w:spacing w:line="360" w:lineRule="auto"/>
        <w:jc w:val="both"/>
      </w:pPr>
    </w:p>
    <w:p w14:paraId="35068A95" w14:textId="4792A8C5" w:rsidR="00BE02D1" w:rsidRDefault="006243B3" w:rsidP="00100440">
      <w:pPr>
        <w:spacing w:line="360" w:lineRule="auto"/>
        <w:jc w:val="both"/>
      </w:pPr>
      <w:r w:rsidRPr="00100440">
        <w:t xml:space="preserve">Since most visualizations do not explicitly represent uncertainty information, </w:t>
      </w:r>
      <w:r w:rsidRPr="00100440">
        <w:rPr>
          <w:color w:val="000000" w:themeColor="text1"/>
        </w:rPr>
        <w:t xml:space="preserve">Hullman [36] conducted study and </w:t>
      </w:r>
      <w:r w:rsidR="00AC6929">
        <w:rPr>
          <w:color w:val="000000" w:themeColor="text1"/>
        </w:rPr>
        <w:t>identified compromised</w:t>
      </w:r>
      <w:r w:rsidRPr="00100440">
        <w:rPr>
          <w:color w:val="000000" w:themeColor="text1"/>
        </w:rPr>
        <w:t xml:space="preserve">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 xml:space="preserve">Through a controlled study, Guo et. al [37] found that users experience more confidence </w:t>
      </w:r>
      <w:r w:rsidR="00006613" w:rsidRPr="00100440">
        <w:rPr>
          <w:color w:val="000000" w:themeColor="text1"/>
        </w:rPr>
        <w:t xml:space="preserve">to determine uncertainty values but that requires the participants need to be </w:t>
      </w:r>
      <w:r w:rsidR="00EB2C4A" w:rsidRPr="00100440">
        <w:rPr>
          <w:color w:val="000000" w:themeColor="text1"/>
        </w:rPr>
        <w:t xml:space="preserve">domain experts. </w:t>
      </w:r>
      <w:r w:rsidR="00E90B43" w:rsidRPr="00100440">
        <w:rPr>
          <w:rFonts w:eastAsiaTheme="minorHAnsi"/>
          <w:color w:val="000000" w:themeColor="text1"/>
          <w:lang w:val="en-GB" w:eastAsia="en-US"/>
        </w:rPr>
        <w:t>Korporaal</w:t>
      </w:r>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 xml:space="preserve">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ncertainty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 xml:space="preserve">ressure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AC6929">
        <w:rPr>
          <w:rFonts w:eastAsiaTheme="minorHAnsi"/>
          <w:color w:val="000000" w:themeColor="text1"/>
          <w:lang w:val="en-GB" w:eastAsia="en-US"/>
        </w:rPr>
        <w:t>s</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 given brief training</w:t>
      </w:r>
      <w:r w:rsidR="00100440" w:rsidRPr="00100440">
        <w:t xml:space="preserve"> to participant</w:t>
      </w:r>
      <w:r w:rsidR="00AC6929">
        <w:t>s and</w:t>
      </w:r>
      <w:r w:rsidR="00100440" w:rsidRPr="00100440">
        <w:t xml:space="preserve">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w:t>
      </w:r>
      <w:r w:rsidR="00BE02D1" w:rsidRPr="00BE02D1">
        <w:lastRenderedPageBreak/>
        <w:t>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environment</w:t>
      </w:r>
      <w:r w:rsidR="00AC6929">
        <w:t>s</w:t>
      </w:r>
      <w:r w:rsidR="00BE02D1">
        <w:t xml:space="preserve">. </w:t>
      </w:r>
    </w:p>
    <w:p w14:paraId="38B10AC1" w14:textId="7AF66E51" w:rsidR="00FE0B71" w:rsidRDefault="00FE0B71" w:rsidP="00100440">
      <w:pPr>
        <w:spacing w:line="360" w:lineRule="auto"/>
        <w:jc w:val="both"/>
      </w:pPr>
    </w:p>
    <w:p w14:paraId="3D76DAA3" w14:textId="2DBFE299" w:rsidR="00A171E7" w:rsidRDefault="00173648" w:rsidP="00626E28">
      <w:pPr>
        <w:spacing w:line="360" w:lineRule="auto"/>
        <w:jc w:val="both"/>
        <w:rPr>
          <w:rFonts w:ascii="Times" w:hAnsi="Times"/>
          <w:color w:val="000000" w:themeColor="text1"/>
        </w:rPr>
      </w:pPr>
      <w:r w:rsidRPr="00DA7839">
        <w:rPr>
          <w:rFonts w:ascii="Times" w:hAnsi="Times"/>
          <w:color w:val="000000" w:themeColor="text1"/>
        </w:rPr>
        <w:t>Lucchesi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r w:rsidR="00B34322" w:rsidRPr="00DA7839">
        <w:rPr>
          <w:rFonts w:ascii="Times" w:hAnsi="Times"/>
          <w:color w:val="000000" w:themeColor="text1"/>
        </w:rPr>
        <w:t>MacEachren el al. [44] presents</w:t>
      </w:r>
      <w:r w:rsidR="00B34322">
        <w:rPr>
          <w:rFonts w:ascii="Times" w:hAnsi="Times"/>
          <w:color w:val="000000" w:themeColor="text1"/>
        </w:rPr>
        <w:t xml:space="preserve"> two conceptual perspectives but </w:t>
      </w:r>
      <w:r w:rsidR="009B476F">
        <w:rPr>
          <w:rFonts w:ascii="Times" w:hAnsi="Times"/>
          <w:color w:val="000000" w:themeColor="text1"/>
        </w:rPr>
        <w:t>the study does not cover both data and uncertainty at the same symbol and didn’t tested the impact of symbol size.</w:t>
      </w:r>
      <w:r w:rsidR="00007B37">
        <w:rPr>
          <w:rFonts w:ascii="Times" w:hAnsi="Times"/>
          <w:color w:val="000000" w:themeColor="text1"/>
        </w:rPr>
        <w:t xml:space="preserve"> </w:t>
      </w:r>
      <w:r w:rsidR="00007B37" w:rsidRPr="00DA7839">
        <w:rPr>
          <w:rFonts w:ascii="Times" w:hAnsi="Times"/>
          <w:color w:val="000000" w:themeColor="text1"/>
        </w:rPr>
        <w:t>Reveiro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w:t>
      </w:r>
      <w:r w:rsidR="00C70B7A">
        <w:rPr>
          <w:rFonts w:ascii="Times" w:hAnsi="Times"/>
          <w:color w:val="000000" w:themeColor="text1"/>
        </w:rPr>
        <w:t xml:space="preserve">the </w:t>
      </w:r>
      <w:r w:rsidR="00AD7155">
        <w:rPr>
          <w:rFonts w:ascii="Times" w:hAnsi="Times"/>
          <w:color w:val="000000" w:themeColor="text1"/>
        </w:rPr>
        <w:t>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icons with numerical probabilities causes users </w:t>
      </w:r>
      <w:r w:rsidR="00C70B7A">
        <w:rPr>
          <w:rFonts w:ascii="Times" w:hAnsi="Times"/>
          <w:color w:val="000000" w:themeColor="text1"/>
        </w:rPr>
        <w:t xml:space="preserve">to hesitate </w:t>
      </w:r>
      <w:r w:rsidR="00AD7155">
        <w:rPr>
          <w:rFonts w:ascii="Times" w:hAnsi="Times"/>
          <w:color w:val="000000" w:themeColor="text1"/>
        </w:rPr>
        <w:t xml:space="preserve">and </w:t>
      </w:r>
      <w:r w:rsidR="00C70B7A">
        <w:rPr>
          <w:rFonts w:ascii="Times" w:hAnsi="Times"/>
          <w:color w:val="000000" w:themeColor="text1"/>
        </w:rPr>
        <w:t xml:space="preserve">require </w:t>
      </w:r>
      <w:r w:rsidR="00AD7155">
        <w:rPr>
          <w:rFonts w:ascii="Times" w:hAnsi="Times"/>
          <w:color w:val="000000" w:themeColor="text1"/>
        </w:rPr>
        <w:t>additional assi</w:t>
      </w:r>
      <w:r w:rsidR="00C70B7A">
        <w:rPr>
          <w:rFonts w:ascii="Times" w:hAnsi="Times"/>
          <w:color w:val="000000" w:themeColor="text1"/>
        </w:rPr>
        <w:t>s</w:t>
      </w:r>
      <w:r w:rsidR="00AD7155">
        <w:rPr>
          <w:rFonts w:ascii="Times" w:hAnsi="Times"/>
          <w:color w:val="000000" w:themeColor="text1"/>
        </w:rPr>
        <w:t xml:space="preserve">tance.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268B2466" w:rsidR="00DD40D1" w:rsidRPr="00DD40D1" w:rsidRDefault="001517E9" w:rsidP="00DD40D1">
      <w:pPr>
        <w:spacing w:line="360" w:lineRule="auto"/>
        <w:jc w:val="both"/>
      </w:pPr>
      <w:r w:rsidRPr="00014485">
        <w:rPr>
          <w:color w:val="000000" w:themeColor="text1"/>
          <w:lang w:val="en-US"/>
        </w:rPr>
        <w:t>To reduce the computational cost</w:t>
      </w:r>
      <w:r w:rsidRPr="00014485">
        <w:rPr>
          <w:color w:val="000000" w:themeColor="text1"/>
        </w:rPr>
        <w:t xml:space="preserve"> Netzel </w:t>
      </w:r>
      <w:r w:rsidRPr="00014485">
        <w:rPr>
          <w:color w:val="000000" w:themeColor="text1"/>
          <w:lang w:val="en-US"/>
        </w:rPr>
        <w:t>et al. [22] introduced particle tracing and line integral convolution that are parallelly and independently used on every pixel of texture but coupling with exponential filter</w:t>
      </w:r>
      <w:r w:rsidR="00C70B7A">
        <w:rPr>
          <w:color w:val="000000" w:themeColor="text1"/>
          <w:lang w:val="en-US"/>
        </w:rPr>
        <w:t>s</w:t>
      </w:r>
      <w:r w:rsidRPr="00014485">
        <w:rPr>
          <w:color w:val="000000" w:themeColor="text1"/>
          <w:lang w:val="en-US"/>
        </w:rPr>
        <w:t xml:space="preserve"> it fails to handle trends appropriately.</w:t>
      </w:r>
      <w:r w:rsidR="00A658B1" w:rsidRPr="00014485">
        <w:rPr>
          <w:color w:val="000000" w:themeColor="text1"/>
          <w:lang w:val="en-US"/>
        </w:rPr>
        <w:t xml:space="preserve"> </w:t>
      </w:r>
      <w:r w:rsidR="00A658B1" w:rsidRPr="00476124">
        <w:t>Texture-based feature tracking technique</w:t>
      </w:r>
      <w:r w:rsidR="00476124">
        <w:t xml:space="preserve"> [23]</w:t>
      </w:r>
      <w:r w:rsidR="00A658B1" w:rsidRPr="00476124">
        <w:t xml:space="preserve"> has been proposed to overcome some limitations of pr</w:t>
      </w:r>
      <w:r w:rsidR="00A658B1" w:rsidRPr="006D6F85">
        <w:t>evious relev</w:t>
      </w:r>
      <w:r w:rsidR="00A658B1" w:rsidRPr="000536B5">
        <w:t xml:space="preserve">ant </w:t>
      </w:r>
      <w:r w:rsidR="00A658B1" w:rsidRPr="00A8454A">
        <w:t xml:space="preserve">studies </w:t>
      </w:r>
      <w:r w:rsidR="00A658B1" w:rsidRPr="0067108F">
        <w:t xml:space="preserve">such as hampering </w:t>
      </w:r>
      <w:r w:rsidR="00A658B1" w:rsidRPr="00014485">
        <w:t xml:space="preserve">illustration and visualization of dynamic changes, but it has </w:t>
      </w:r>
      <w:r w:rsidR="00854CBD" w:rsidRPr="00014485">
        <w:t>drifting</w:t>
      </w:r>
      <w:r w:rsidR="00A658B1" w:rsidRPr="00014485">
        <w:t xml:space="preserve"> problem</w:t>
      </w:r>
      <w:r w:rsidR="00C70B7A">
        <w:t>s</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r w:rsidR="006D6F85" w:rsidRPr="002650E8">
        <w:rPr>
          <w:rFonts w:ascii="Times" w:hAnsi="Times"/>
          <w:color w:val="000000" w:themeColor="text1"/>
        </w:rPr>
        <w:t>utili</w:t>
      </w:r>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w:t>
      </w:r>
      <w:r w:rsidR="00C70B7A">
        <w:rPr>
          <w:rFonts w:ascii="Times" w:hAnsi="Times"/>
          <w:color w:val="000000" w:themeColor="text1"/>
        </w:rPr>
        <w:t xml:space="preserve">determining the </w:t>
      </w:r>
      <w:r w:rsidR="00602BC0">
        <w:rPr>
          <w:rFonts w:ascii="Times" w:hAnsi="Times"/>
          <w:color w:val="000000" w:themeColor="text1"/>
        </w:rPr>
        <w:t xml:space="preserve">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t>
      </w:r>
      <w:r w:rsidR="00C4180C">
        <w:rPr>
          <w:rFonts w:ascii="Times" w:hAnsi="Times" w:cs="Arial"/>
          <w:color w:val="000000" w:themeColor="text1"/>
          <w:shd w:val="clear" w:color="auto" w:fill="FFFFFF"/>
          <w:lang w:val="en-US"/>
        </w:rPr>
        <w:t>with well-studied</w:t>
      </w:r>
      <w:r w:rsidR="00A8454A">
        <w:rPr>
          <w:rFonts w:ascii="Times" w:hAnsi="Times" w:cs="Arial"/>
          <w:color w:val="000000" w:themeColor="text1"/>
          <w:shd w:val="clear" w:color="auto" w:fill="FFFFFF"/>
          <w:lang w:val="en-US"/>
        </w:rPr>
        <w:t xml:space="preserve">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w:t>
      </w:r>
      <w:r w:rsidR="00C4180C">
        <w:t>(</w:t>
      </w:r>
      <w:r w:rsidR="0067108F" w:rsidRPr="0067108F">
        <w:t xml:space="preserve">height, </w:t>
      </w:r>
      <w:r w:rsidR="0067108F" w:rsidRPr="0067108F">
        <w:lastRenderedPageBreak/>
        <w:t>regularity, and density</w:t>
      </w:r>
      <w:r w:rsidR="00C4180C">
        <w:t>)</w:t>
      </w:r>
      <w:r w:rsidR="0067108F" w:rsidRPr="0067108F">
        <w:t xml:space="preserve"> to form perceptual texture elements (or pexels) </w:t>
      </w:r>
      <w:r w:rsidR="0067108F">
        <w:t xml:space="preserve">but </w:t>
      </w:r>
      <w:r w:rsidR="00C4180C">
        <w:t xml:space="preserve">did </w:t>
      </w:r>
      <w:r w:rsidR="000E7C01">
        <w:t>not</w:t>
      </w:r>
      <w:r w:rsidR="0067108F">
        <w:t xml:space="preserve"> </w:t>
      </w:r>
      <w:r w:rsidR="0067108F" w:rsidRPr="0067108F">
        <w:t>investigate</w:t>
      </w:r>
      <w:r w:rsidR="000E7C01">
        <w:t xml:space="preserve">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C4180C">
        <w:t xml:space="preserve">In </w:t>
      </w:r>
      <w:r w:rsidR="00DD40D1" w:rsidRPr="002650E8">
        <w:rPr>
          <w:rStyle w:val="blue-tooltip"/>
          <w:rFonts w:ascii="Times" w:hAnsi="Times" w:cs="Arial"/>
          <w:color w:val="000000" w:themeColor="text1"/>
          <w:shd w:val="clear" w:color="auto" w:fill="FFFFFF"/>
        </w:rPr>
        <w:t>R.P. Botchen</w:t>
      </w:r>
      <w:r w:rsidR="00DD40D1">
        <w:rPr>
          <w:rStyle w:val="blue-tooltip"/>
          <w:rFonts w:ascii="Times" w:hAnsi="Times" w:cs="Arial"/>
          <w:color w:val="000000" w:themeColor="text1"/>
          <w:shd w:val="clear" w:color="auto" w:fill="FFFFFF"/>
        </w:rPr>
        <w:t xml:space="preserve"> et al. [29</w:t>
      </w:r>
      <w:r w:rsidR="00C4180C">
        <w:t>], they propose a</w:t>
      </w:r>
      <w:r w:rsidR="00DD40D1" w:rsidRPr="00DD40D1">
        <w:t xml:space="preserve">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31E50070" w:rsidR="001C0C08" w:rsidRDefault="00A22D00" w:rsidP="005C6C76">
      <w:pPr>
        <w:spacing w:line="360" w:lineRule="auto"/>
        <w:jc w:val="both"/>
        <w:rPr>
          <w:rFonts w:ascii="STIXGeneral-Regular" w:hAnsi="STIXGeneral-Regular"/>
          <w:color w:val="000000"/>
        </w:rPr>
      </w:pPr>
      <w:r>
        <w:rPr>
          <w:rFonts w:ascii="STIXGeneral-Regular" w:hAnsi="STIXGeneral-Regular"/>
          <w:color w:val="000000"/>
        </w:rPr>
        <w:t xml:space="preserve"> </w:t>
      </w:r>
    </w:p>
    <w:p w14:paraId="394E860E" w14:textId="147997DD" w:rsidR="005E4441" w:rsidRDefault="005E4441" w:rsidP="005C6C76">
      <w:pPr>
        <w:spacing w:line="360" w:lineRule="auto"/>
        <w:jc w:val="both"/>
        <w:rPr>
          <w:rFonts w:ascii="STIXGeneral-Regular" w:hAnsi="STIXGeneral-Regular"/>
          <w:color w:val="000000"/>
        </w:rPr>
      </w:pPr>
    </w:p>
    <w:p w14:paraId="17C3A56C" w14:textId="47ADD32F" w:rsidR="005E4441" w:rsidRDefault="005E4441" w:rsidP="005C6C76">
      <w:pPr>
        <w:spacing w:line="360" w:lineRule="auto"/>
        <w:jc w:val="both"/>
        <w:rPr>
          <w:rFonts w:ascii="STIXGeneral-Regular" w:hAnsi="STIXGeneral-Regular"/>
          <w:color w:val="000000"/>
        </w:rPr>
      </w:pPr>
    </w:p>
    <w:p w14:paraId="728B9FB1" w14:textId="717A3F89" w:rsidR="005E4441" w:rsidRDefault="005E4441" w:rsidP="005C6C76">
      <w:pPr>
        <w:spacing w:line="360" w:lineRule="auto"/>
        <w:jc w:val="both"/>
        <w:rPr>
          <w:rFonts w:ascii="STIXGeneral-Regular" w:hAnsi="STIXGeneral-Regular"/>
          <w:color w:val="000000"/>
        </w:rPr>
      </w:pPr>
    </w:p>
    <w:p w14:paraId="79E45CE2" w14:textId="48CC3C84" w:rsidR="005E4441" w:rsidRDefault="005E4441" w:rsidP="005C6C76">
      <w:pPr>
        <w:spacing w:line="360" w:lineRule="auto"/>
        <w:jc w:val="both"/>
        <w:rPr>
          <w:rFonts w:ascii="STIXGeneral-Regular" w:hAnsi="STIXGeneral-Regular"/>
          <w:color w:val="000000"/>
        </w:rPr>
      </w:pPr>
    </w:p>
    <w:p w14:paraId="5E3A7BE1" w14:textId="04AF3E1C" w:rsidR="005E4441" w:rsidRDefault="005E4441" w:rsidP="005C6C76">
      <w:pPr>
        <w:spacing w:line="360" w:lineRule="auto"/>
        <w:jc w:val="both"/>
        <w:rPr>
          <w:rFonts w:ascii="STIXGeneral-Regular" w:hAnsi="STIXGeneral-Regular"/>
          <w:color w:val="000000"/>
        </w:rPr>
      </w:pPr>
    </w:p>
    <w:p w14:paraId="51EE63B4" w14:textId="4173DEAF" w:rsidR="005E4441" w:rsidRDefault="005E4441" w:rsidP="005C6C76">
      <w:pPr>
        <w:spacing w:line="360" w:lineRule="auto"/>
        <w:jc w:val="both"/>
        <w:rPr>
          <w:rFonts w:ascii="STIXGeneral-Regular" w:hAnsi="STIXGeneral-Regular"/>
          <w:color w:val="000000"/>
        </w:rPr>
      </w:pPr>
    </w:p>
    <w:p w14:paraId="1532C7CD" w14:textId="5827D059" w:rsidR="005E4441" w:rsidRDefault="005E4441" w:rsidP="005C6C76">
      <w:pPr>
        <w:spacing w:line="360" w:lineRule="auto"/>
        <w:jc w:val="both"/>
        <w:rPr>
          <w:rFonts w:ascii="STIXGeneral-Regular" w:hAnsi="STIXGeneral-Regular"/>
          <w:color w:val="000000"/>
        </w:rPr>
      </w:pPr>
    </w:p>
    <w:p w14:paraId="0A70CE1C" w14:textId="249FD19B" w:rsidR="005E4441" w:rsidRDefault="005E4441" w:rsidP="005C6C76">
      <w:pPr>
        <w:spacing w:line="360" w:lineRule="auto"/>
        <w:jc w:val="both"/>
        <w:rPr>
          <w:rFonts w:ascii="STIXGeneral-Regular" w:hAnsi="STIXGeneral-Regular"/>
          <w:color w:val="000000"/>
        </w:rPr>
      </w:pPr>
    </w:p>
    <w:p w14:paraId="2238DB16" w14:textId="77777777" w:rsidR="005E4441" w:rsidRPr="001C0C08" w:rsidRDefault="005E4441" w:rsidP="005C6C76">
      <w:pPr>
        <w:spacing w:line="360" w:lineRule="auto"/>
        <w:jc w:val="both"/>
      </w:pP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3C4BF22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165FDD7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E4C324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060F02E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2C7E165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extreme_poverty</w:t>
            </w:r>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2EF36EC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4BED1916"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female_smokers</w:t>
            </w:r>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2248F368"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63AEA49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257883D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r w:rsidRPr="002650E8">
        <w:rPr>
          <w:rFonts w:ascii="Times" w:hAnsi="Times"/>
          <w:color w:val="000000" w:themeColor="text1"/>
        </w:rPr>
        <w:t>Beneditto</w:t>
      </w:r>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r w:rsidRPr="002650E8">
        <w:rPr>
          <w:rFonts w:ascii="Times" w:eastAsiaTheme="minorHAnsi" w:hAnsi="Times" w:cs="AppleSystemUIFont"/>
          <w:color w:val="000000" w:themeColor="text1"/>
          <w:lang w:val="en-GB" w:eastAsia="en-US"/>
        </w:rPr>
        <w:t>Gecili</w:t>
      </w:r>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3FC88B71">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r w:rsidRPr="002555ED">
        <w:rPr>
          <w:b/>
          <w:bCs/>
          <w:color w:val="202124"/>
          <w:shd w:val="clear" w:color="auto" w:fill="FFFFFF"/>
        </w:rPr>
        <w:t>Keras</w:t>
      </w:r>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r w:rsidRPr="002C6C14">
        <w:rPr>
          <w:b/>
          <w:bCs/>
          <w:color w:val="000000" w:themeColor="text1"/>
          <w:shd w:val="clear" w:color="auto" w:fill="FFFFFF"/>
        </w:rPr>
        <w:t>Relu</w:t>
      </w:r>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Take an instance of ‘Sequential’ Model from Keras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r w:rsidRPr="005764AB">
        <w:rPr>
          <w:rFonts w:ascii="Times" w:hAnsi="Times"/>
          <w:i/>
          <w:iCs/>
          <w:color w:val="000000" w:themeColor="text1"/>
          <w:lang w:val="en-US"/>
        </w:rPr>
        <w:t>yhat</w:t>
      </w:r>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the ranges (lower bound, mean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uncertainty of the model for each day by using the set of yhats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one max-pooling layer, one flatten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r w:rsidRPr="009E3A43">
        <w:rPr>
          <w:color w:val="000000" w:themeColor="text1"/>
          <w:shd w:val="clear" w:color="auto" w:fill="FFFFFF"/>
          <w:lang w:val="en-US"/>
        </w:rPr>
        <w:t>size</w:t>
      </w:r>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A convolution layer transforms the input in order to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Max pooling is a pooling operation that selects the maximum element from the region of the feature map covered by the filter. In other words, it downsamples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(batch_size, 2,2), then the output shape of the layer will be (batch_size,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Take an instance of ‘Sequential’ Model from Keras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r w:rsidRPr="00D24931">
        <w:rPr>
          <w:i/>
          <w:iCs/>
          <w:color w:val="000000" w:themeColor="text1"/>
          <w:lang w:val="en-US"/>
        </w:rPr>
        <w:t>yhat</w:t>
      </w:r>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yhats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r w:rsidRPr="007D35B1">
        <w:rPr>
          <w:rFonts w:ascii="Times" w:hAnsi="Times"/>
          <w:i/>
          <w:iCs/>
          <w:color w:val="000000" w:themeColor="text1"/>
          <w:lang w:val="en-US"/>
        </w:rPr>
        <w:t>yhat</w:t>
      </w:r>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includes: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r w:rsidRPr="000D2E36">
        <w:rPr>
          <w:rFonts w:ascii="Times" w:hAnsi="Times"/>
          <w:i/>
          <w:iCs/>
          <w:color w:val="000000" w:themeColor="text1"/>
        </w:rPr>
        <w:t>pmdarima</w:t>
      </w:r>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 xml:space="preserve">=’adf’,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panda.Series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(county_total_uncertainties)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w:t>
      </w:r>
      <w:r>
        <w:rPr>
          <w:rFonts w:ascii="Menlo" w:hAnsi="Menlo" w:cs="Menlo"/>
          <w:color w:val="000000" w:themeColor="text1"/>
          <w:sz w:val="18"/>
          <w:szCs w:val="18"/>
        </w:rPr>
        <w:t>county_total_uncertainties</w:t>
      </w:r>
      <w:r w:rsidRPr="002E48C9">
        <w:rPr>
          <w:rFonts w:ascii="Menlo" w:hAnsi="Menlo" w:cs="Menlo"/>
          <w:color w:val="000000" w:themeColor="text1"/>
          <w:sz w:val="18"/>
          <w:szCs w:val="18"/>
        </w:rPr>
        <w:t>/number_of_days</w:t>
      </w:r>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r w:rsidRPr="002E48C9">
        <w:rPr>
          <w:rFonts w:ascii="Menlo" w:hAnsi="Menlo" w:cs="Menlo"/>
          <w:color w:val="000000" w:themeColor="text1"/>
          <w:sz w:val="18"/>
          <w:szCs w:val="18"/>
        </w:rPr>
        <w:t>max_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find_max_</w:t>
      </w:r>
      <w:r>
        <w:rPr>
          <w:rFonts w:ascii="Menlo" w:hAnsi="Menlo" w:cs="Menlo"/>
          <w:color w:val="000000" w:themeColor="text1"/>
          <w:sz w:val="18"/>
          <w:szCs w:val="18"/>
        </w:rPr>
        <w:t>uncertainty</w:t>
      </w:r>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 = country_avg_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scaling_factor / max_</w:t>
      </w:r>
      <w:r>
        <w:rPr>
          <w:rFonts w:ascii="Menlo" w:hAnsi="Menlo" w:cs="Menlo"/>
          <w:color w:val="000000" w:themeColor="text1"/>
          <w:sz w:val="18"/>
          <w:szCs w:val="18"/>
        </w:rPr>
        <w:t>uncertainty</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Michael Correll</w:t>
      </w:r>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68726E5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r w:rsidRPr="00EB6821">
        <w:rPr>
          <w:rFonts w:ascii="Times" w:hAnsi="Times"/>
          <w:color w:val="000000" w:themeColor="text1"/>
        </w:rPr>
        <w:t>css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 xml:space="preserve">such reddish and bluish colors, used HTML pattern tag with a specific structure of defining id so that it can be used by that id in textures. It needs to define the height, width, shape (circle, rect, etc.), center (cx, cy) and radius(r), attribute (patternUnits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Pr>
          <w:rFonts w:ascii="Times" w:hAnsi="Times" w:cs="Menlo"/>
          <w:color w:val="000000" w:themeColor="text1"/>
        </w:rPr>
        <w:t>pattern_</w:t>
      </w:r>
      <w:r w:rsidRPr="00F77AB7">
        <w:rPr>
          <w:rFonts w:ascii="Times" w:hAnsi="Times" w:cs="Menlo"/>
          <w:color w:val="000000" w:themeColor="text1"/>
        </w:rPr>
        <w:t>id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r w:rsidRPr="002632F7">
        <w:rPr>
          <w:rFonts w:ascii="Times" w:hAnsi="Times" w:cs="Menlo"/>
          <w:color w:val="000000" w:themeColor="text1"/>
        </w:rPr>
        <w:t>aber_indx</w:t>
      </w:r>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rgb_ind</w:t>
      </w:r>
      <w:r w:rsidRPr="002632F7">
        <w:rPr>
          <w:rFonts w:ascii="Times" w:hAnsi="Times" w:cs="Menlo"/>
          <w:color w:val="000000" w:themeColor="text1"/>
        </w:rPr>
        <w:t>x</w:t>
      </w:r>
      <w:r w:rsidRPr="00F77AB7">
        <w:rPr>
          <w:rFonts w:ascii="Times" w:hAnsi="Times" w:cs="Menlo"/>
          <w:color w:val="000000" w:themeColor="text1"/>
        </w:rPr>
        <w:t xml:space="preserve"> + '-' +</w:t>
      </w:r>
      <w:r w:rsidRPr="002632F7">
        <w:rPr>
          <w:rFonts w:ascii="Times" w:hAnsi="Times" w:cs="Menlo"/>
          <w:color w:val="000000" w:themeColor="text1"/>
        </w:rPr>
        <w:t xml:space="preserve"> uncertainty_scale</w:t>
      </w:r>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w</w:t>
      </w:r>
      <w:r w:rsidRPr="002632F7">
        <w:rPr>
          <w:rFonts w:ascii="Times" w:hAnsi="Times" w:cs="Menlo"/>
          <w:color w:val="000000" w:themeColor="text1"/>
        </w:rPr>
        <w:t>here,</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aber</w:t>
      </w:r>
      <w:r w:rsidRPr="002632F7">
        <w:rPr>
          <w:rFonts w:ascii="Times" w:hAnsi="Times" w:cs="Menlo"/>
          <w:color w:val="000000" w:themeColor="text1"/>
        </w:rPr>
        <w:t xml:space="preserve">_indx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rgb_indx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r w:rsidRPr="002632F7">
        <w:rPr>
          <w:rFonts w:ascii="Times" w:eastAsiaTheme="minorHAnsi" w:hAnsi="Times" w:cs="AppleSystemUIFontBold"/>
          <w:color w:val="000000" w:themeColor="text1"/>
          <w:lang w:val="en-GB" w:eastAsia="en-US"/>
        </w:rPr>
        <w:t>patternUnits’</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r w:rsidRPr="002632F7">
        <w:rPr>
          <w:rFonts w:ascii="Times" w:hAnsi="Times" w:cs="Menlo"/>
          <w:color w:val="000000" w:themeColor="text1"/>
        </w:rPr>
        <w:t>userSpaceOnUse’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(moveto), L (lineto) and Z (closepath).</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Append a new ‘path’ element into the container svg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'url(#</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49169673">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6976" behindDoc="0" locked="0" layoutInCell="1" allowOverlap="1" wp14:anchorId="57D9ED19" wp14:editId="02968EE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F9ADD" id="Right Arrow 57" o:spid="_x0000_s1026" type="#_x0000_t13" style="position:absolute;margin-left:215.1pt;margin-top:100.2pt;width:11.75pt;height:13.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64F4CE37">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0C4135F">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1A449DC2">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 xml:space="preserve">number of total cases(total_cases) with hospitalized patients (hosp_patients)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r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E7A81D8" w14:textId="77777777" w:rsidR="003C6924" w:rsidRDefault="003C6924" w:rsidP="003C6924">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Default="003C6924" w:rsidP="003C6924">
      <w:pPr>
        <w:tabs>
          <w:tab w:val="left" w:pos="720"/>
        </w:tabs>
        <w:spacing w:line="360" w:lineRule="auto"/>
        <w:jc w:val="both"/>
        <w:rPr>
          <w:rFonts w:eastAsiaTheme="minorHAnsi"/>
          <w:b/>
          <w:bCs/>
          <w:lang w:val="en-GB" w:eastAsia="en-US"/>
        </w:rPr>
      </w:pPr>
      <w:r>
        <w:rPr>
          <w:rFonts w:eastAsiaTheme="minorHAnsi"/>
          <w:b/>
          <w:bCs/>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3224435B"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Uncertainty visualisation is one of the complex task</w:t>
      </w:r>
      <w:r>
        <w:rPr>
          <w:color w:val="212121"/>
          <w:shd w:val="clear" w:color="auto" w:fill="FFFFFF"/>
        </w:rPr>
        <w:t>s</w:t>
      </w:r>
      <w:r w:rsidRPr="00224FA2">
        <w:rPr>
          <w:color w:val="212121"/>
          <w:shd w:val="clear" w:color="auto" w:fill="FFFFFF"/>
        </w:rPr>
        <w:t xml:space="preserve"> in </w:t>
      </w:r>
      <w:r>
        <w:rPr>
          <w:color w:val="212121"/>
          <w:shd w:val="clear" w:color="auto" w:fill="FFFFFF"/>
        </w:rPr>
        <w:t xml:space="preserve">the </w:t>
      </w:r>
      <w:r w:rsidRPr="00224FA2">
        <w:rPr>
          <w:color w:val="212121"/>
          <w:shd w:val="clear" w:color="auto" w:fill="FFFFFF"/>
        </w:rPr>
        <w:t xml:space="preserve">visualisation domain, so 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 xml:space="preserve">and so on. Since our research domain is </w:t>
      </w:r>
      <w:r>
        <w:rPr>
          <w:color w:val="212121"/>
          <w:shd w:val="clear" w:color="auto" w:fill="FFFFFF"/>
        </w:rPr>
        <w:t>i</w:t>
      </w:r>
      <w:r w:rsidRPr="00224FA2">
        <w:rPr>
          <w:color w:val="212121"/>
          <w:shd w:val="clear" w:color="auto" w:fill="FFFFFF"/>
        </w:rPr>
        <w:t>n visualisation,</w:t>
      </w:r>
      <w:r>
        <w:rPr>
          <w:color w:val="212121"/>
          <w:shd w:val="clear" w:color="auto" w:fill="FFFFFF"/>
        </w:rPr>
        <w:t xml:space="preserve"> we have done a within-subject comparative study with the following measures:</w:t>
      </w:r>
    </w:p>
    <w:p w14:paraId="4ECAF659" w14:textId="77777777" w:rsidR="003C6924" w:rsidRDefault="003C6924" w:rsidP="003C6924">
      <w:pPr>
        <w:pStyle w:val="ListParagraph"/>
        <w:numPr>
          <w:ilvl w:val="0"/>
          <w:numId w:val="33"/>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3C6924">
      <w:pPr>
        <w:pStyle w:val="ListParagraph"/>
        <w:numPr>
          <w:ilvl w:val="0"/>
          <w:numId w:val="33"/>
        </w:numPr>
        <w:spacing w:line="360" w:lineRule="auto"/>
        <w:jc w:val="both"/>
        <w:rPr>
          <w:color w:val="212121"/>
          <w:shd w:val="clear" w:color="auto" w:fill="FFFFFF"/>
        </w:rPr>
      </w:pPr>
      <w:r>
        <w:rPr>
          <w:color w:val="212121"/>
          <w:shd w:val="clear" w:color="auto" w:fill="FFFFFF"/>
        </w:rPr>
        <w:t>Error Rate</w:t>
      </w:r>
    </w:p>
    <w:p w14:paraId="4B7D6ECF" w14:textId="2D233105" w:rsidR="00344599" w:rsidRPr="00CD4FF5" w:rsidRDefault="003C6924" w:rsidP="00CD4FF5">
      <w:pPr>
        <w:pStyle w:val="ListParagraph"/>
        <w:numPr>
          <w:ilvl w:val="0"/>
          <w:numId w:val="33"/>
        </w:numPr>
        <w:spacing w:line="360" w:lineRule="auto"/>
        <w:jc w:val="both"/>
        <w:rPr>
          <w:color w:val="212121"/>
          <w:shd w:val="clear" w:color="auto" w:fill="FFFFFF"/>
        </w:rPr>
      </w:pPr>
      <w:r>
        <w:rPr>
          <w:color w:val="212121"/>
          <w:shd w:val="clear" w:color="auto" w:fill="FFFFFF"/>
        </w:rPr>
        <w:t>Subjective assessment (NASA-TLX, SUS)</w:t>
      </w:r>
    </w:p>
    <w:p w14:paraId="653F595E" w14:textId="1C37DDE2" w:rsidR="00CD4FF5"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as long as the metrics can be objectively assessed.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Default="003C6924" w:rsidP="00CD4FF5">
      <w:pPr>
        <w:pStyle w:val="NormalWeb"/>
        <w:spacing w:line="360" w:lineRule="auto"/>
        <w:jc w:val="both"/>
        <w:rPr>
          <w:color w:val="212121"/>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77777777"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Red, Green, and Blue components of colors spatially around visualisation elements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77777777"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We have found a publication </w:t>
      </w:r>
      <w:r>
        <w:t>Correll et al. [35]</w:t>
      </w:r>
      <w:r>
        <w:rPr>
          <w:rFonts w:ascii="Times" w:hAnsi="Times"/>
          <w:color w:val="000000" w:themeColor="text1"/>
        </w:rPr>
        <w:t xml:space="preserve"> that also visualises uncertainty in an alternate fashion called </w:t>
      </w:r>
      <w:r w:rsidRPr="00615D32">
        <w:t>Value-Suppressing Uncertainty Palettes</w:t>
      </w:r>
      <w:r>
        <w:t xml:space="preserve"> (VSUP).</w:t>
      </w:r>
      <w:r>
        <w:rPr>
          <w:rFonts w:ascii="Times" w:hAnsi="Times"/>
          <w:color w:val="000000" w:themeColor="text1"/>
        </w:rPr>
        <w:t xml:space="preserve"> So, the prime goal of this study is to compare of chromatic aberration with that existing approach VSUP.</w:t>
      </w:r>
      <w:r w:rsidDel="00942ECF">
        <w:rPr>
          <w:rFonts w:ascii="Times" w:hAnsi="Times"/>
          <w:color w:val="000000" w:themeColor="text1"/>
        </w:rPr>
        <w:t xml:space="preserve"> </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How Visualising Uncertainty with Chromatic Aberration works in web platform compare to VSUP</w:t>
      </w:r>
      <w:r>
        <w:rPr>
          <w:rFonts w:eastAsiaTheme="minorHAnsi"/>
          <w:lang w:val="en-GB" w:eastAsia="en-US"/>
        </w:rPr>
        <w:t xml:space="preserve"> in terms of user perception and detection accuracy?</w:t>
      </w:r>
    </w:p>
    <w:p w14:paraId="1B41F00D"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77777777" w:rsidR="003C6924" w:rsidRDefault="003C6924" w:rsidP="003C6924">
      <w:pPr>
        <w:spacing w:line="360" w:lineRule="auto"/>
        <w:jc w:val="both"/>
        <w:rPr>
          <w:color w:val="000000" w:themeColor="text1"/>
        </w:rPr>
      </w:pPr>
      <w:r>
        <w:rPr>
          <w:color w:val="000000" w:themeColor="text1"/>
        </w:rPr>
        <w:t>We have developed a dynamic webpage with the content of study materials to seamlessly conduct the study session entirely remotely online. It helped to save both participant’s and researcher’s travelling time to meet in a common place and eliminate the risk of health issues due to pandemic which was still guide restriction at the time the study was designed and submitted to ethics. That’s why it was mandatory for each participant to have a Computer/Laptop and a fast 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77777777"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p>
    <w:p w14:paraId="6F61387D" w14:textId="77777777" w:rsidR="003C6924" w:rsidRDefault="003C6924" w:rsidP="003C6924">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77777777"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that does not work properly in Google Chrome/ Safari. It is a well-known issue that they can’t render the blended color properly and when there are large number of cells with color blending in a chart, Chrome 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77777777"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t>Components</w:t>
      </w:r>
      <w:r>
        <w:rPr>
          <w:color w:val="000000" w:themeColor="text1"/>
        </w:rPr>
        <w:br/>
        <w:t>As already noted, VSUP is the closest publication that also presented a technique for uncertainty visualisation but that uses only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1AD484FF" w14:textId="77777777" w:rsidR="003C6924" w:rsidRPr="00713E9B" w:rsidRDefault="003C6924" w:rsidP="003C6924">
      <w:pPr>
        <w:pStyle w:val="ListParagraph"/>
        <w:spacing w:line="360" w:lineRule="auto"/>
        <w:jc w:val="both"/>
        <w:rPr>
          <w:color w:val="000000" w:themeColor="text1"/>
        </w:rPr>
      </w:pPr>
    </w:p>
    <w:p w14:paraId="65FEFCAE" w14:textId="77777777" w:rsidR="003C6924"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77777777" w:rsidR="003C6924" w:rsidRPr="0006192C" w:rsidRDefault="003C6924" w:rsidP="003C6924">
      <w:pPr>
        <w:pStyle w:val="Heading2"/>
        <w:spacing w:line="360" w:lineRule="auto"/>
        <w:jc w:val="both"/>
      </w:pPr>
      <w:r w:rsidRPr="00A5587B">
        <w:rPr>
          <w:rFonts w:ascii="Times New Roman" w:hAnsi="Times New Roman" w:cs="Times New Roman"/>
          <w:color w:val="000000" w:themeColor="text1"/>
          <w:sz w:val="24"/>
          <w:szCs w:val="24"/>
        </w:rPr>
        <w:lastRenderedPageBreak/>
        <w:t>Each component consists of eight questions</w:t>
      </w:r>
      <w:r>
        <w:rPr>
          <w:rFonts w:ascii="Times New Roman" w:hAnsi="Times New Roman" w:cs="Times New Roman"/>
          <w:color w:val="000000" w:themeColor="text1"/>
          <w:sz w:val="24"/>
          <w:szCs w:val="24"/>
        </w:rPr>
        <w:t>.</w:t>
      </w:r>
      <w:r w:rsidRPr="00A5587B">
        <w:rPr>
          <w:rFonts w:ascii="Times New Roman" w:hAnsi="Times New Roman" w:cs="Times New Roman"/>
          <w:color w:val="000000" w:themeColor="text1"/>
          <w:sz w:val="24"/>
          <w:szCs w:val="24"/>
        </w:rPr>
        <w:t xml:space="preserve"> The order of the questions is selected randomly that means no two participant</w:t>
      </w:r>
      <w:r>
        <w:rPr>
          <w:rFonts w:ascii="Times New Roman" w:hAnsi="Times New Roman" w:cs="Times New Roman"/>
          <w:color w:val="000000" w:themeColor="text1"/>
          <w:sz w:val="24"/>
          <w:szCs w:val="24"/>
        </w:rPr>
        <w:t>s</w:t>
      </w:r>
      <w:r w:rsidRPr="00A5587B">
        <w:rPr>
          <w:rFonts w:ascii="Times New Roman" w:hAnsi="Times New Roman" w:cs="Times New Roman"/>
          <w:color w:val="000000" w:themeColor="text1"/>
          <w:sz w:val="24"/>
          <w:szCs w:val="24"/>
        </w:rPr>
        <w:t xml:space="preserve"> would get the questions in same order and the components </w:t>
      </w:r>
      <w:r>
        <w:rPr>
          <w:rFonts w:ascii="Times New Roman" w:hAnsi="Times New Roman" w:cs="Times New Roman"/>
          <w:color w:val="000000" w:themeColor="text1"/>
          <w:sz w:val="24"/>
          <w:szCs w:val="24"/>
        </w:rPr>
        <w:t>themselves</w:t>
      </w:r>
      <w:r w:rsidRPr="00A5587B">
        <w:rPr>
          <w:rFonts w:ascii="Times New Roman" w:hAnsi="Times New Roman" w:cs="Times New Roman"/>
          <w:color w:val="000000" w:themeColor="text1"/>
          <w:sz w:val="24"/>
          <w:szCs w:val="24"/>
        </w:rPr>
        <w:t xml:space="preserve"> were presented to the participant in “</w:t>
      </w:r>
      <w:r w:rsidRPr="00A5587B">
        <w:rPr>
          <w:rFonts w:ascii="Times New Roman" w:hAnsi="Times New Roman" w:cs="Times New Roman"/>
          <w:color w:val="000000"/>
          <w:sz w:val="24"/>
          <w:szCs w:val="24"/>
        </w:rPr>
        <w:t xml:space="preserve">Balanced Latin Squares” method of </w:t>
      </w:r>
      <w:r w:rsidRPr="00A5587B">
        <w:rPr>
          <w:rFonts w:ascii="Times New Roman" w:hAnsi="Times New Roman" w:cs="Times New Roman"/>
          <w:color w:val="000000" w:themeColor="text1"/>
          <w:sz w:val="24"/>
          <w:szCs w:val="24"/>
        </w:rPr>
        <w:t xml:space="preserve">counter balancing mechanism proposed </w:t>
      </w:r>
      <w:r w:rsidRPr="00A5587B">
        <w:rPr>
          <w:rFonts w:ascii="Times New Roman" w:hAnsi="Times New Roman" w:cs="Times New Roman"/>
          <w:color w:val="000000"/>
          <w:sz w:val="24"/>
          <w:szCs w:val="24"/>
        </w:rPr>
        <w:t xml:space="preserve">[67] to give equal emphasis to each component </w:t>
      </w:r>
      <w:r>
        <w:rPr>
          <w:rFonts w:ascii="Times New Roman" w:hAnsi="Times New Roman" w:cs="Times New Roman"/>
          <w:color w:val="000000"/>
          <w:sz w:val="24"/>
          <w:szCs w:val="24"/>
        </w:rPr>
        <w:t>throughout</w:t>
      </w:r>
      <w:r w:rsidRPr="00A5587B">
        <w:rPr>
          <w:rFonts w:ascii="Times New Roman" w:hAnsi="Times New Roman" w:cs="Times New Roman"/>
          <w:color w:val="000000"/>
          <w:sz w:val="24"/>
          <w:szCs w:val="24"/>
        </w:rPr>
        <w:t xml:space="preserve"> the study</w:t>
      </w:r>
      <w:r>
        <w:rPr>
          <w:rFonts w:ascii="Times New Roman" w:hAnsi="Times New Roman" w:cs="Times New Roman"/>
          <w:color w:val="000000"/>
          <w:sz w:val="24"/>
          <w:szCs w:val="24"/>
        </w:rPr>
        <w:t xml:space="preserve"> and balance the learning effect.</w:t>
      </w:r>
      <w:r w:rsidRPr="00A5587B">
        <w:rPr>
          <w:rFonts w:ascii="Times New Roman" w:hAnsi="Times New Roman" w:cs="Times New Roman"/>
          <w:b/>
          <w:bCs/>
          <w:color w:val="000000"/>
          <w:sz w:val="24"/>
          <w:szCs w:val="24"/>
        </w:rPr>
        <w:t xml:space="preserve"> </w:t>
      </w:r>
      <w:r w:rsidRPr="0006192C">
        <w:rPr>
          <w:rFonts w:ascii="Times New Roman" w:hAnsi="Times New Roman" w:cs="Times New Roman"/>
          <w:color w:val="000000"/>
          <w:sz w:val="24"/>
          <w:szCs w:val="24"/>
        </w:rPr>
        <w:t xml:space="preserve">We have explained in detail about the study procedure in </w:t>
      </w:r>
      <w:r w:rsidRPr="006F6FFA">
        <w:rPr>
          <w:rFonts w:ascii="Times New Roman" w:hAnsi="Times New Roman" w:cs="Times New Roman"/>
          <w:color w:val="FF0000"/>
          <w:sz w:val="24"/>
          <w:szCs w:val="24"/>
        </w:rPr>
        <w:t>Appendix-E</w:t>
      </w:r>
      <w:r w:rsidRPr="0006192C">
        <w:rPr>
          <w:rFonts w:ascii="Times New Roman" w:hAnsi="Times New Roman" w:cs="Times New Roman"/>
          <w:color w:val="000000"/>
          <w:sz w:val="24"/>
          <w:szCs w:val="24"/>
        </w:rPr>
        <w:t xml:space="preserve"> but </w:t>
      </w:r>
      <w:r>
        <w:rPr>
          <w:rFonts w:ascii="Times New Roman" w:hAnsi="Times New Roman" w:cs="Times New Roman"/>
          <w:color w:val="000000"/>
          <w:sz w:val="24"/>
          <w:szCs w:val="24"/>
        </w:rPr>
        <w:t>for reference Figure 6.1 shows</w:t>
      </w:r>
      <w:r w:rsidRPr="0006192C">
        <w:rPr>
          <w:rFonts w:ascii="Times New Roman" w:hAnsi="Times New Roman" w:cs="Times New Roman"/>
          <w:color w:val="000000"/>
          <w:sz w:val="24"/>
          <w:szCs w:val="24"/>
        </w:rPr>
        <w:t xml:space="preserve"> an example of balanced</w:t>
      </w:r>
      <w:r>
        <w:rPr>
          <w:rFonts w:ascii="Times New Roman" w:hAnsi="Times New Roman" w:cs="Times New Roman"/>
          <w:color w:val="000000"/>
          <w:sz w:val="24"/>
          <w:szCs w:val="24"/>
        </w:rPr>
        <w:t>-</w:t>
      </w:r>
      <w:r w:rsidRPr="0006192C">
        <w:rPr>
          <w:rFonts w:ascii="Times New Roman" w:hAnsi="Times New Roman" w:cs="Times New Roman"/>
          <w:color w:val="000000"/>
          <w:sz w:val="24"/>
          <w:szCs w:val="24"/>
        </w:rPr>
        <w:t>latin</w:t>
      </w:r>
      <w:r>
        <w:rPr>
          <w:rFonts w:ascii="Times New Roman" w:hAnsi="Times New Roman" w:cs="Times New Roman"/>
          <w:color w:val="000000"/>
          <w:sz w:val="24"/>
          <w:szCs w:val="24"/>
        </w:rPr>
        <w:t>-</w:t>
      </w:r>
      <w:r w:rsidRPr="0006192C">
        <w:rPr>
          <w:rFonts w:ascii="Times New Roman" w:hAnsi="Times New Roman" w:cs="Times New Roman"/>
          <w:color w:val="000000"/>
          <w:sz w:val="24"/>
          <w:szCs w:val="24"/>
        </w:rPr>
        <w:t>square.</w:t>
      </w:r>
    </w:p>
    <w:p w14:paraId="1DC81E09" w14:textId="77777777" w:rsidR="003C6924" w:rsidRDefault="003C6924" w:rsidP="003C6924">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77777777" w:rsidR="003C6924" w:rsidRDefault="003C6924" w:rsidP="003C6924">
      <w:pPr>
        <w:spacing w:line="360" w:lineRule="auto"/>
        <w:jc w:val="both"/>
        <w:rPr>
          <w:color w:val="000000" w:themeColor="text1"/>
        </w:rPr>
      </w:pPr>
      <w:r w:rsidRPr="00D25B21">
        <w:rPr>
          <w:color w:val="000000" w:themeColor="text1"/>
        </w:rPr>
        <w:t>If we consider 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77777777"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77777777"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Pr>
          <w:color w:val="000000"/>
        </w:rPr>
        <w:t xml:space="preserve">latin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Pr="00D25B21">
        <w:rPr>
          <w:i/>
          <w:iCs/>
          <w:color w:val="000000"/>
        </w:rPr>
        <w:t>balanced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739C99C9" w14:textId="77777777" w:rsidR="003C6924" w:rsidRDefault="003C6924" w:rsidP="003C6924">
      <w:pPr>
        <w:spacing w:line="360" w:lineRule="auto"/>
        <w:jc w:val="both"/>
        <w:rPr>
          <w:color w:val="000000"/>
        </w:rPr>
      </w:pPr>
      <w:r>
        <w:rPr>
          <w:color w:val="000000"/>
        </w:rPr>
        <w:lastRenderedPageBreak/>
        <w:t>CA+Bubble = CB, CA+Grid = CG, VSUP+Bubble = VB, VSUP+Grid = VG</w:t>
      </w:r>
    </w:p>
    <w:p w14:paraId="59C4B545" w14:textId="77777777" w:rsidR="003C6924" w:rsidRDefault="003C6924" w:rsidP="003C6924">
      <w:pPr>
        <w:spacing w:line="360" w:lineRule="auto"/>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010FC0">
        <w:tc>
          <w:tcPr>
            <w:tcW w:w="988" w:type="dxa"/>
            <w:shd w:val="clear" w:color="auto" w:fill="FFFFFF" w:themeFill="background1"/>
            <w:vAlign w:val="center"/>
          </w:tcPr>
          <w:p w14:paraId="6A6AFEA4" w14:textId="77777777" w:rsidR="003C6924" w:rsidRPr="00535EA8" w:rsidRDefault="003C6924" w:rsidP="00010FC0">
            <w:pPr>
              <w:spacing w:line="360" w:lineRule="auto"/>
              <w:jc w:val="center"/>
              <w:rPr>
                <w:b/>
                <w:bCs/>
              </w:rPr>
            </w:pPr>
            <w:r w:rsidRPr="00535EA8">
              <w:rPr>
                <w:b/>
                <w:bCs/>
              </w:rPr>
              <w:t>PID</w:t>
            </w:r>
          </w:p>
        </w:tc>
        <w:tc>
          <w:tcPr>
            <w:tcW w:w="3402" w:type="dxa"/>
            <w:shd w:val="clear" w:color="auto" w:fill="FFFFFF" w:themeFill="background1"/>
            <w:vAlign w:val="center"/>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FFFFF" w:themeFill="background1"/>
            <w:vAlign w:val="center"/>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010FC0">
        <w:tc>
          <w:tcPr>
            <w:tcW w:w="988" w:type="dxa"/>
            <w:shd w:val="clear" w:color="auto" w:fill="FFFFFF" w:themeFill="background1"/>
            <w:vAlign w:val="center"/>
          </w:tcPr>
          <w:p w14:paraId="60C729D5" w14:textId="77777777" w:rsidR="003C6924" w:rsidRDefault="003C6924" w:rsidP="00010FC0">
            <w:pPr>
              <w:spacing w:line="360" w:lineRule="auto"/>
              <w:jc w:val="center"/>
            </w:pPr>
            <w:r>
              <w:t>P1</w:t>
            </w:r>
          </w:p>
        </w:tc>
        <w:tc>
          <w:tcPr>
            <w:tcW w:w="3402" w:type="dxa"/>
            <w:vMerge w:val="restart"/>
            <w:shd w:val="clear" w:color="auto" w:fill="FFFFFF" w:themeFill="background1"/>
            <w:vAlign w:val="center"/>
          </w:tcPr>
          <w:p w14:paraId="539CB6E1" w14:textId="77777777" w:rsidR="003C6924" w:rsidRDefault="003C6924" w:rsidP="00010FC0">
            <w:pPr>
              <w:spacing w:line="360" w:lineRule="auto"/>
              <w:jc w:val="center"/>
            </w:pPr>
            <w:r>
              <w:t>CB =&gt; CG =&gt; VG =&gt; VB</w:t>
            </w:r>
          </w:p>
        </w:tc>
        <w:tc>
          <w:tcPr>
            <w:tcW w:w="4626" w:type="dxa"/>
            <w:shd w:val="clear" w:color="auto" w:fill="FFFFFF" w:themeFill="background1"/>
          </w:tcPr>
          <w:p w14:paraId="3E20C229" w14:textId="77777777" w:rsidR="003C6924" w:rsidRDefault="003C6924" w:rsidP="00010FC0">
            <w:pPr>
              <w:spacing w:line="360" w:lineRule="auto"/>
              <w:jc w:val="center"/>
            </w:pPr>
            <w:r>
              <w:t>Q1, Q2, Q3, Q4, Q5, Q6, Q7, Q8</w:t>
            </w:r>
          </w:p>
        </w:tc>
      </w:tr>
      <w:tr w:rsidR="003C6924" w14:paraId="703801E4" w14:textId="77777777" w:rsidTr="00010FC0">
        <w:tc>
          <w:tcPr>
            <w:tcW w:w="988" w:type="dxa"/>
            <w:shd w:val="clear" w:color="auto" w:fill="FFFFFF" w:themeFill="background1"/>
            <w:vAlign w:val="center"/>
          </w:tcPr>
          <w:p w14:paraId="76C140F5" w14:textId="77777777" w:rsidR="003C6924" w:rsidRDefault="003C6924" w:rsidP="00010FC0">
            <w:pPr>
              <w:spacing w:line="360" w:lineRule="auto"/>
              <w:jc w:val="center"/>
            </w:pPr>
            <w:r>
              <w:t>P5</w:t>
            </w:r>
          </w:p>
        </w:tc>
        <w:tc>
          <w:tcPr>
            <w:tcW w:w="3402" w:type="dxa"/>
            <w:vMerge/>
            <w:shd w:val="clear" w:color="auto" w:fill="FFFFFF" w:themeFill="background1"/>
          </w:tcPr>
          <w:p w14:paraId="6EE5FBC6" w14:textId="77777777" w:rsidR="003C6924" w:rsidRDefault="003C6924" w:rsidP="00010FC0">
            <w:pPr>
              <w:spacing w:line="360" w:lineRule="auto"/>
              <w:jc w:val="both"/>
            </w:pPr>
          </w:p>
        </w:tc>
        <w:tc>
          <w:tcPr>
            <w:tcW w:w="4626" w:type="dxa"/>
            <w:shd w:val="clear" w:color="auto" w:fill="FFFFFF" w:themeFill="background1"/>
          </w:tcPr>
          <w:p w14:paraId="07F8D60A" w14:textId="77777777" w:rsidR="003C6924" w:rsidRDefault="003C6924" w:rsidP="00010FC0">
            <w:pPr>
              <w:spacing w:line="360" w:lineRule="auto"/>
              <w:jc w:val="center"/>
            </w:pPr>
            <w:r>
              <w:t>Q2, Q3, Q1, Q5, Q4, Q7, Q8, Q6</w:t>
            </w:r>
          </w:p>
        </w:tc>
      </w:tr>
      <w:tr w:rsidR="003C6924" w14:paraId="3ACBB0FF" w14:textId="77777777" w:rsidTr="00010FC0">
        <w:tc>
          <w:tcPr>
            <w:tcW w:w="988" w:type="dxa"/>
            <w:shd w:val="clear" w:color="auto" w:fill="FFFFFF" w:themeFill="background1"/>
            <w:vAlign w:val="center"/>
          </w:tcPr>
          <w:p w14:paraId="2FAD73E0" w14:textId="77777777" w:rsidR="003C6924" w:rsidRDefault="003C6924" w:rsidP="00010FC0">
            <w:pPr>
              <w:spacing w:line="360" w:lineRule="auto"/>
              <w:jc w:val="center"/>
            </w:pPr>
            <w:r>
              <w:t>P9</w:t>
            </w:r>
          </w:p>
        </w:tc>
        <w:tc>
          <w:tcPr>
            <w:tcW w:w="3402" w:type="dxa"/>
            <w:vMerge/>
            <w:shd w:val="clear" w:color="auto" w:fill="FFFFFF" w:themeFill="background1"/>
          </w:tcPr>
          <w:p w14:paraId="2C432F85" w14:textId="77777777" w:rsidR="003C6924" w:rsidRDefault="003C6924" w:rsidP="00010FC0">
            <w:pPr>
              <w:spacing w:line="360" w:lineRule="auto"/>
              <w:jc w:val="both"/>
            </w:pPr>
          </w:p>
        </w:tc>
        <w:tc>
          <w:tcPr>
            <w:tcW w:w="4626" w:type="dxa"/>
            <w:shd w:val="clear" w:color="auto" w:fill="FFFFFF" w:themeFill="background1"/>
          </w:tcPr>
          <w:p w14:paraId="2882BE4F" w14:textId="77777777" w:rsidR="003C6924" w:rsidRDefault="003C6924" w:rsidP="00010FC0">
            <w:pPr>
              <w:spacing w:line="360" w:lineRule="auto"/>
              <w:jc w:val="center"/>
            </w:pPr>
            <w:r>
              <w:t>Q4, Q2, Q3, Q8, Q5, Q6, Q7, Q1</w:t>
            </w:r>
          </w:p>
        </w:tc>
      </w:tr>
      <w:tr w:rsidR="003C6924" w14:paraId="32D79A0F" w14:textId="77777777" w:rsidTr="00010FC0">
        <w:tc>
          <w:tcPr>
            <w:tcW w:w="988" w:type="dxa"/>
            <w:shd w:val="clear" w:color="auto" w:fill="FFFFFF" w:themeFill="background1"/>
            <w:vAlign w:val="center"/>
          </w:tcPr>
          <w:p w14:paraId="3351E760" w14:textId="77777777" w:rsidR="003C6924" w:rsidRDefault="003C6924" w:rsidP="00010FC0">
            <w:pPr>
              <w:spacing w:line="360" w:lineRule="auto"/>
              <w:jc w:val="center"/>
            </w:pPr>
            <w:r>
              <w:t>P13</w:t>
            </w:r>
          </w:p>
        </w:tc>
        <w:tc>
          <w:tcPr>
            <w:tcW w:w="3402" w:type="dxa"/>
            <w:vMerge/>
            <w:shd w:val="clear" w:color="auto" w:fill="FFFFFF" w:themeFill="background1"/>
          </w:tcPr>
          <w:p w14:paraId="68262550" w14:textId="77777777" w:rsidR="003C6924" w:rsidRDefault="003C6924" w:rsidP="00010FC0">
            <w:pPr>
              <w:spacing w:line="360" w:lineRule="auto"/>
              <w:jc w:val="both"/>
            </w:pPr>
          </w:p>
        </w:tc>
        <w:tc>
          <w:tcPr>
            <w:tcW w:w="4626" w:type="dxa"/>
            <w:shd w:val="clear" w:color="auto" w:fill="FFFFFF" w:themeFill="background1"/>
          </w:tcPr>
          <w:p w14:paraId="1A726D4B" w14:textId="77777777" w:rsidR="003C6924" w:rsidRDefault="003C6924" w:rsidP="00010FC0">
            <w:pPr>
              <w:spacing w:line="360" w:lineRule="auto"/>
              <w:jc w:val="center"/>
            </w:pPr>
            <w:r>
              <w:t>Q1, Q3, Q2, Q4, Q6, Q7, Q5, Q8</w:t>
            </w:r>
          </w:p>
        </w:tc>
      </w:tr>
      <w:tr w:rsidR="003C6924" w14:paraId="6B4C942C" w14:textId="77777777" w:rsidTr="00010FC0">
        <w:tc>
          <w:tcPr>
            <w:tcW w:w="988" w:type="dxa"/>
            <w:shd w:val="clear" w:color="auto" w:fill="FFFFFF" w:themeFill="background1"/>
            <w:vAlign w:val="center"/>
          </w:tcPr>
          <w:p w14:paraId="143DF3B0" w14:textId="77777777" w:rsidR="003C6924" w:rsidRDefault="003C6924" w:rsidP="00010FC0">
            <w:pPr>
              <w:spacing w:line="360" w:lineRule="auto"/>
              <w:jc w:val="center"/>
            </w:pPr>
            <w:r>
              <w:t>P17</w:t>
            </w:r>
          </w:p>
        </w:tc>
        <w:tc>
          <w:tcPr>
            <w:tcW w:w="3402" w:type="dxa"/>
            <w:vMerge/>
            <w:shd w:val="clear" w:color="auto" w:fill="FFFFFF" w:themeFill="background1"/>
          </w:tcPr>
          <w:p w14:paraId="27BA704B" w14:textId="77777777" w:rsidR="003C6924" w:rsidRDefault="003C6924" w:rsidP="00010FC0">
            <w:pPr>
              <w:spacing w:line="360" w:lineRule="auto"/>
              <w:jc w:val="both"/>
            </w:pPr>
          </w:p>
        </w:tc>
        <w:tc>
          <w:tcPr>
            <w:tcW w:w="4626" w:type="dxa"/>
            <w:shd w:val="clear" w:color="auto" w:fill="FFFFFF" w:themeFill="background1"/>
          </w:tcPr>
          <w:p w14:paraId="3672C06B" w14:textId="77777777" w:rsidR="003C6924" w:rsidRDefault="003C6924" w:rsidP="00010FC0">
            <w:pPr>
              <w:spacing w:line="360" w:lineRule="auto"/>
              <w:jc w:val="center"/>
            </w:pPr>
            <w:r>
              <w:t>Q6, Q4, Q7, Q3, Q8, Q2, Q1, Q5</w:t>
            </w:r>
          </w:p>
        </w:tc>
      </w:tr>
      <w:tr w:rsidR="003C6924" w14:paraId="4B3C0992" w14:textId="77777777" w:rsidTr="00010FC0">
        <w:tc>
          <w:tcPr>
            <w:tcW w:w="988" w:type="dxa"/>
            <w:shd w:val="clear" w:color="auto" w:fill="FFFFFF" w:themeFill="background1"/>
            <w:vAlign w:val="center"/>
          </w:tcPr>
          <w:p w14:paraId="73DD4AE0" w14:textId="77777777" w:rsidR="003C6924" w:rsidRDefault="003C6924" w:rsidP="00010FC0">
            <w:pPr>
              <w:spacing w:line="360" w:lineRule="auto"/>
              <w:jc w:val="center"/>
            </w:pPr>
            <w:r>
              <w:t>P21</w:t>
            </w:r>
          </w:p>
        </w:tc>
        <w:tc>
          <w:tcPr>
            <w:tcW w:w="3402" w:type="dxa"/>
            <w:vMerge/>
            <w:shd w:val="clear" w:color="auto" w:fill="FFFFFF" w:themeFill="background1"/>
          </w:tcPr>
          <w:p w14:paraId="0B8E6CFD" w14:textId="77777777" w:rsidR="003C6924" w:rsidRDefault="003C6924" w:rsidP="00010FC0">
            <w:pPr>
              <w:spacing w:line="360" w:lineRule="auto"/>
              <w:jc w:val="both"/>
            </w:pPr>
          </w:p>
        </w:tc>
        <w:tc>
          <w:tcPr>
            <w:tcW w:w="4626" w:type="dxa"/>
            <w:shd w:val="clear" w:color="auto" w:fill="FFFFFF" w:themeFill="background1"/>
          </w:tcPr>
          <w:p w14:paraId="71F7D1E4" w14:textId="77777777" w:rsidR="003C6924" w:rsidRDefault="003C6924" w:rsidP="00010FC0">
            <w:pPr>
              <w:spacing w:line="360" w:lineRule="auto"/>
              <w:jc w:val="center"/>
            </w:pPr>
            <w:r>
              <w:t>Q4, Q3, Q2, Q1, Q5, Q7, Q6, Q8</w:t>
            </w:r>
          </w:p>
        </w:tc>
      </w:tr>
      <w:tr w:rsidR="003C6924" w14:paraId="0665676C" w14:textId="77777777" w:rsidTr="00010FC0">
        <w:tc>
          <w:tcPr>
            <w:tcW w:w="988" w:type="dxa"/>
            <w:shd w:val="clear" w:color="auto" w:fill="FFFFFF" w:themeFill="background1"/>
            <w:vAlign w:val="center"/>
          </w:tcPr>
          <w:p w14:paraId="5947F5B0" w14:textId="77777777" w:rsidR="003C6924" w:rsidRDefault="003C6924" w:rsidP="00010FC0">
            <w:pPr>
              <w:spacing w:line="360" w:lineRule="auto"/>
              <w:jc w:val="center"/>
            </w:pPr>
            <w:r>
              <w:t>P25</w:t>
            </w:r>
          </w:p>
        </w:tc>
        <w:tc>
          <w:tcPr>
            <w:tcW w:w="3402" w:type="dxa"/>
            <w:vMerge/>
            <w:shd w:val="clear" w:color="auto" w:fill="FFFFFF" w:themeFill="background1"/>
          </w:tcPr>
          <w:p w14:paraId="38A93E00" w14:textId="77777777" w:rsidR="003C6924" w:rsidRDefault="003C6924" w:rsidP="00010FC0">
            <w:pPr>
              <w:spacing w:line="360" w:lineRule="auto"/>
              <w:jc w:val="both"/>
            </w:pPr>
          </w:p>
        </w:tc>
        <w:tc>
          <w:tcPr>
            <w:tcW w:w="4626" w:type="dxa"/>
            <w:shd w:val="clear" w:color="auto" w:fill="FFFFFF" w:themeFill="background1"/>
          </w:tcPr>
          <w:p w14:paraId="4FBC5067" w14:textId="77777777" w:rsidR="003C6924" w:rsidRDefault="003C6924" w:rsidP="00010FC0">
            <w:pPr>
              <w:spacing w:line="360" w:lineRule="auto"/>
              <w:jc w:val="center"/>
            </w:pPr>
            <w:r>
              <w:t>Q3, Q1, Q5, Q4, Q2, Q7, Q8, Q6</w:t>
            </w:r>
          </w:p>
        </w:tc>
      </w:tr>
      <w:tr w:rsidR="003C6924" w14:paraId="7E007C22" w14:textId="77777777" w:rsidTr="00010FC0">
        <w:tc>
          <w:tcPr>
            <w:tcW w:w="988" w:type="dxa"/>
            <w:shd w:val="clear" w:color="auto" w:fill="FFFFFF" w:themeFill="background1"/>
            <w:vAlign w:val="center"/>
          </w:tcPr>
          <w:p w14:paraId="7B3D5234" w14:textId="77777777" w:rsidR="003C6924" w:rsidRDefault="003C6924" w:rsidP="00010FC0">
            <w:pPr>
              <w:spacing w:line="360" w:lineRule="auto"/>
              <w:jc w:val="center"/>
            </w:pPr>
            <w:r>
              <w:t>P29</w:t>
            </w:r>
          </w:p>
        </w:tc>
        <w:tc>
          <w:tcPr>
            <w:tcW w:w="3402" w:type="dxa"/>
            <w:vMerge/>
            <w:shd w:val="clear" w:color="auto" w:fill="FFFFFF" w:themeFill="background1"/>
          </w:tcPr>
          <w:p w14:paraId="7A878907" w14:textId="77777777" w:rsidR="003C6924" w:rsidRDefault="003C6924" w:rsidP="00010FC0">
            <w:pPr>
              <w:spacing w:line="360" w:lineRule="auto"/>
              <w:jc w:val="both"/>
            </w:pPr>
          </w:p>
        </w:tc>
        <w:tc>
          <w:tcPr>
            <w:tcW w:w="4626" w:type="dxa"/>
            <w:shd w:val="clear" w:color="auto" w:fill="FFFFFF" w:themeFill="background1"/>
          </w:tcPr>
          <w:p w14:paraId="3CA0C05D" w14:textId="77777777" w:rsidR="003C6924" w:rsidRDefault="003C6924" w:rsidP="00010FC0">
            <w:pPr>
              <w:spacing w:line="360" w:lineRule="auto"/>
              <w:jc w:val="center"/>
            </w:pPr>
            <w:r>
              <w:t>Q2, Q5, Q1, Q4, Q6, Q8, Q3, Q7</w:t>
            </w:r>
          </w:p>
        </w:tc>
      </w:tr>
      <w:tr w:rsidR="003C6924" w14:paraId="6EB94754" w14:textId="77777777" w:rsidTr="00010FC0">
        <w:trPr>
          <w:trHeight w:val="20"/>
        </w:trPr>
        <w:tc>
          <w:tcPr>
            <w:tcW w:w="9016" w:type="dxa"/>
            <w:gridSpan w:val="3"/>
            <w:shd w:val="clear" w:color="auto" w:fill="FFFFFF" w:themeFill="background1"/>
            <w:vAlign w:val="center"/>
          </w:tcPr>
          <w:p w14:paraId="73A72813" w14:textId="77777777" w:rsidR="003C6924" w:rsidRDefault="003C6924" w:rsidP="00010FC0">
            <w:pPr>
              <w:spacing w:line="360" w:lineRule="auto"/>
              <w:jc w:val="center"/>
            </w:pPr>
          </w:p>
        </w:tc>
      </w:tr>
      <w:tr w:rsidR="003C6924" w14:paraId="1883EFC5" w14:textId="77777777" w:rsidTr="00010FC0">
        <w:tc>
          <w:tcPr>
            <w:tcW w:w="988" w:type="dxa"/>
            <w:shd w:val="clear" w:color="auto" w:fill="FFFFFF" w:themeFill="background1"/>
            <w:vAlign w:val="center"/>
          </w:tcPr>
          <w:p w14:paraId="54F2470B" w14:textId="77777777" w:rsidR="003C6924" w:rsidRDefault="003C6924" w:rsidP="00010FC0">
            <w:pPr>
              <w:spacing w:line="360" w:lineRule="auto"/>
              <w:jc w:val="center"/>
            </w:pPr>
            <w:r>
              <w:t>P2</w:t>
            </w:r>
          </w:p>
        </w:tc>
        <w:tc>
          <w:tcPr>
            <w:tcW w:w="3402" w:type="dxa"/>
            <w:vMerge w:val="restart"/>
            <w:shd w:val="clear" w:color="auto" w:fill="FFFFFF" w:themeFill="background1"/>
            <w:vAlign w:val="center"/>
          </w:tcPr>
          <w:p w14:paraId="6D9C4FA1" w14:textId="77777777" w:rsidR="003C6924" w:rsidRDefault="003C6924" w:rsidP="00010FC0">
            <w:pPr>
              <w:spacing w:line="360" w:lineRule="auto"/>
              <w:jc w:val="center"/>
            </w:pPr>
          </w:p>
          <w:p w14:paraId="20A7BD24" w14:textId="77777777" w:rsidR="003C6924" w:rsidRDefault="003C6924" w:rsidP="00010FC0">
            <w:pPr>
              <w:spacing w:line="360" w:lineRule="auto"/>
              <w:jc w:val="center"/>
            </w:pPr>
          </w:p>
          <w:p w14:paraId="5E0FC60C" w14:textId="77777777" w:rsidR="003C6924" w:rsidRDefault="003C6924" w:rsidP="00010FC0">
            <w:pPr>
              <w:spacing w:line="360" w:lineRule="auto"/>
              <w:jc w:val="center"/>
            </w:pPr>
          </w:p>
          <w:p w14:paraId="1E2DAE80" w14:textId="77777777" w:rsidR="003C6924" w:rsidRDefault="003C6924" w:rsidP="00010FC0">
            <w:pPr>
              <w:spacing w:line="360" w:lineRule="auto"/>
              <w:jc w:val="center"/>
            </w:pPr>
          </w:p>
          <w:p w14:paraId="598C2CCE" w14:textId="77777777" w:rsidR="003C6924" w:rsidRDefault="003C6924" w:rsidP="00010FC0">
            <w:pPr>
              <w:spacing w:line="360" w:lineRule="auto"/>
              <w:jc w:val="center"/>
            </w:pPr>
            <w:r>
              <w:t>CG =&gt; VB =&gt; CB =&gt; VG</w:t>
            </w:r>
          </w:p>
        </w:tc>
        <w:tc>
          <w:tcPr>
            <w:tcW w:w="4626" w:type="dxa"/>
            <w:shd w:val="clear" w:color="auto" w:fill="FFFFFF" w:themeFill="background1"/>
          </w:tcPr>
          <w:p w14:paraId="719FBF89" w14:textId="77777777" w:rsidR="003C6924" w:rsidRDefault="003C6924" w:rsidP="00010FC0">
            <w:pPr>
              <w:spacing w:line="360" w:lineRule="auto"/>
              <w:jc w:val="center"/>
            </w:pPr>
            <w:r>
              <w:t>Q5, Q4, Q8, Q2, Q1, Q7, Q6, Q3</w:t>
            </w:r>
          </w:p>
        </w:tc>
      </w:tr>
      <w:tr w:rsidR="003C6924" w14:paraId="16B37ACE" w14:textId="77777777" w:rsidTr="00010FC0">
        <w:tc>
          <w:tcPr>
            <w:tcW w:w="988" w:type="dxa"/>
            <w:shd w:val="clear" w:color="auto" w:fill="FFFFFF" w:themeFill="background1"/>
            <w:vAlign w:val="center"/>
          </w:tcPr>
          <w:p w14:paraId="18921BEE" w14:textId="77777777" w:rsidR="003C6924" w:rsidRDefault="003C6924" w:rsidP="00010FC0">
            <w:pPr>
              <w:spacing w:line="360" w:lineRule="auto"/>
              <w:jc w:val="center"/>
            </w:pPr>
            <w:r>
              <w:t>P6</w:t>
            </w:r>
          </w:p>
        </w:tc>
        <w:tc>
          <w:tcPr>
            <w:tcW w:w="3402" w:type="dxa"/>
            <w:vMerge/>
            <w:shd w:val="clear" w:color="auto" w:fill="FFFFFF" w:themeFill="background1"/>
          </w:tcPr>
          <w:p w14:paraId="38463840" w14:textId="77777777" w:rsidR="003C6924" w:rsidRDefault="003C6924" w:rsidP="00010FC0">
            <w:pPr>
              <w:spacing w:line="360" w:lineRule="auto"/>
              <w:jc w:val="both"/>
            </w:pPr>
          </w:p>
        </w:tc>
        <w:tc>
          <w:tcPr>
            <w:tcW w:w="4626" w:type="dxa"/>
            <w:shd w:val="clear" w:color="auto" w:fill="FFFFFF" w:themeFill="background1"/>
          </w:tcPr>
          <w:p w14:paraId="78E8D154" w14:textId="77777777" w:rsidR="003C6924" w:rsidRDefault="003C6924" w:rsidP="00010FC0">
            <w:pPr>
              <w:spacing w:line="360" w:lineRule="auto"/>
              <w:jc w:val="center"/>
            </w:pPr>
            <w:r>
              <w:t>Q1, Q5, Q2, Q3, Q4, Q6, Q8, Q7</w:t>
            </w:r>
          </w:p>
        </w:tc>
      </w:tr>
      <w:tr w:rsidR="003C6924" w14:paraId="612382BF" w14:textId="77777777" w:rsidTr="00010FC0">
        <w:tc>
          <w:tcPr>
            <w:tcW w:w="988" w:type="dxa"/>
            <w:shd w:val="clear" w:color="auto" w:fill="FFFFFF" w:themeFill="background1"/>
            <w:vAlign w:val="center"/>
          </w:tcPr>
          <w:p w14:paraId="7E7AEAE7" w14:textId="77777777" w:rsidR="003C6924" w:rsidRDefault="003C6924" w:rsidP="00010FC0">
            <w:pPr>
              <w:spacing w:line="360" w:lineRule="auto"/>
              <w:jc w:val="center"/>
            </w:pPr>
            <w:r>
              <w:t>P10</w:t>
            </w:r>
          </w:p>
        </w:tc>
        <w:tc>
          <w:tcPr>
            <w:tcW w:w="3402" w:type="dxa"/>
            <w:vMerge/>
            <w:shd w:val="clear" w:color="auto" w:fill="FFFFFF" w:themeFill="background1"/>
          </w:tcPr>
          <w:p w14:paraId="4C92975A" w14:textId="77777777" w:rsidR="003C6924" w:rsidRDefault="003C6924" w:rsidP="00010FC0">
            <w:pPr>
              <w:spacing w:line="360" w:lineRule="auto"/>
              <w:jc w:val="both"/>
            </w:pPr>
          </w:p>
        </w:tc>
        <w:tc>
          <w:tcPr>
            <w:tcW w:w="4626" w:type="dxa"/>
            <w:shd w:val="clear" w:color="auto" w:fill="FFFFFF" w:themeFill="background1"/>
          </w:tcPr>
          <w:p w14:paraId="2EC54637" w14:textId="77777777" w:rsidR="003C6924" w:rsidRDefault="003C6924" w:rsidP="00010FC0">
            <w:pPr>
              <w:spacing w:line="360" w:lineRule="auto"/>
              <w:jc w:val="center"/>
            </w:pPr>
            <w:r>
              <w:t>Q4, Q2, Q3, Q8, Q5, Q6, Q7, Q1</w:t>
            </w:r>
          </w:p>
        </w:tc>
      </w:tr>
      <w:tr w:rsidR="003C6924" w14:paraId="7CA98F03" w14:textId="77777777" w:rsidTr="00010FC0">
        <w:tc>
          <w:tcPr>
            <w:tcW w:w="988" w:type="dxa"/>
            <w:shd w:val="clear" w:color="auto" w:fill="FFFFFF" w:themeFill="background1"/>
            <w:vAlign w:val="center"/>
          </w:tcPr>
          <w:p w14:paraId="2A5BC044" w14:textId="77777777" w:rsidR="003C6924" w:rsidRDefault="003C6924" w:rsidP="00010FC0">
            <w:pPr>
              <w:spacing w:line="360" w:lineRule="auto"/>
              <w:jc w:val="center"/>
            </w:pPr>
            <w:r>
              <w:t>P14</w:t>
            </w:r>
          </w:p>
        </w:tc>
        <w:tc>
          <w:tcPr>
            <w:tcW w:w="3402" w:type="dxa"/>
            <w:vMerge/>
            <w:shd w:val="clear" w:color="auto" w:fill="FFFFFF" w:themeFill="background1"/>
          </w:tcPr>
          <w:p w14:paraId="1CEBB33E" w14:textId="77777777" w:rsidR="003C6924" w:rsidRDefault="003C6924" w:rsidP="00010FC0">
            <w:pPr>
              <w:spacing w:line="360" w:lineRule="auto"/>
              <w:jc w:val="both"/>
            </w:pPr>
          </w:p>
        </w:tc>
        <w:tc>
          <w:tcPr>
            <w:tcW w:w="4626" w:type="dxa"/>
            <w:shd w:val="clear" w:color="auto" w:fill="FFFFFF" w:themeFill="background1"/>
          </w:tcPr>
          <w:p w14:paraId="19481064" w14:textId="77777777" w:rsidR="003C6924" w:rsidRDefault="003C6924" w:rsidP="00010FC0">
            <w:pPr>
              <w:spacing w:line="360" w:lineRule="auto"/>
              <w:jc w:val="center"/>
            </w:pPr>
            <w:r>
              <w:t>Q1, Q3, Q2, Q4, Q6, Q7, Q5, Q8</w:t>
            </w:r>
          </w:p>
        </w:tc>
      </w:tr>
      <w:tr w:rsidR="003C6924" w14:paraId="79B2B9AC" w14:textId="77777777" w:rsidTr="00010FC0">
        <w:tc>
          <w:tcPr>
            <w:tcW w:w="988" w:type="dxa"/>
            <w:shd w:val="clear" w:color="auto" w:fill="FFFFFF" w:themeFill="background1"/>
            <w:vAlign w:val="center"/>
          </w:tcPr>
          <w:p w14:paraId="0FE05942" w14:textId="77777777" w:rsidR="003C6924" w:rsidRDefault="003C6924" w:rsidP="00010FC0">
            <w:pPr>
              <w:spacing w:line="360" w:lineRule="auto"/>
              <w:jc w:val="center"/>
            </w:pPr>
            <w:r>
              <w:t>P18</w:t>
            </w:r>
          </w:p>
        </w:tc>
        <w:tc>
          <w:tcPr>
            <w:tcW w:w="3402" w:type="dxa"/>
            <w:vMerge/>
            <w:shd w:val="clear" w:color="auto" w:fill="FFFFFF" w:themeFill="background1"/>
          </w:tcPr>
          <w:p w14:paraId="2CCCF37F" w14:textId="77777777" w:rsidR="003C6924" w:rsidRDefault="003C6924" w:rsidP="00010FC0">
            <w:pPr>
              <w:spacing w:line="360" w:lineRule="auto"/>
              <w:jc w:val="both"/>
            </w:pPr>
          </w:p>
        </w:tc>
        <w:tc>
          <w:tcPr>
            <w:tcW w:w="4626" w:type="dxa"/>
            <w:shd w:val="clear" w:color="auto" w:fill="FFFFFF" w:themeFill="background1"/>
          </w:tcPr>
          <w:p w14:paraId="4DA623A8" w14:textId="77777777" w:rsidR="003C6924" w:rsidRDefault="003C6924" w:rsidP="00010FC0">
            <w:pPr>
              <w:spacing w:line="360" w:lineRule="auto"/>
              <w:jc w:val="center"/>
            </w:pPr>
            <w:r>
              <w:t>Q6, Q4, Q7, Q3, Q8, Q2, Q1, Q5</w:t>
            </w:r>
          </w:p>
        </w:tc>
      </w:tr>
      <w:tr w:rsidR="003C6924" w14:paraId="6263C1DF" w14:textId="77777777" w:rsidTr="00010FC0">
        <w:tc>
          <w:tcPr>
            <w:tcW w:w="988" w:type="dxa"/>
            <w:shd w:val="clear" w:color="auto" w:fill="FFFFFF" w:themeFill="background1"/>
            <w:vAlign w:val="center"/>
          </w:tcPr>
          <w:p w14:paraId="5889ECED" w14:textId="77777777" w:rsidR="003C6924" w:rsidRDefault="003C6924" w:rsidP="00010FC0">
            <w:pPr>
              <w:spacing w:line="360" w:lineRule="auto"/>
              <w:jc w:val="center"/>
            </w:pPr>
            <w:r>
              <w:t>P22</w:t>
            </w:r>
          </w:p>
        </w:tc>
        <w:tc>
          <w:tcPr>
            <w:tcW w:w="3402" w:type="dxa"/>
            <w:vMerge/>
            <w:shd w:val="clear" w:color="auto" w:fill="FFFFFF" w:themeFill="background1"/>
          </w:tcPr>
          <w:p w14:paraId="3E531A3D" w14:textId="77777777" w:rsidR="003C6924" w:rsidRDefault="003C6924" w:rsidP="00010FC0">
            <w:pPr>
              <w:spacing w:line="360" w:lineRule="auto"/>
              <w:jc w:val="both"/>
            </w:pPr>
          </w:p>
        </w:tc>
        <w:tc>
          <w:tcPr>
            <w:tcW w:w="4626" w:type="dxa"/>
            <w:shd w:val="clear" w:color="auto" w:fill="FFFFFF" w:themeFill="background1"/>
          </w:tcPr>
          <w:p w14:paraId="15225D58" w14:textId="77777777" w:rsidR="003C6924" w:rsidRDefault="003C6924" w:rsidP="00010FC0">
            <w:pPr>
              <w:spacing w:line="360" w:lineRule="auto"/>
              <w:jc w:val="center"/>
            </w:pPr>
            <w:r>
              <w:t>Q4, Q3, Q2, Q1, Q5, Q7, Q6, Q8</w:t>
            </w:r>
          </w:p>
        </w:tc>
      </w:tr>
      <w:tr w:rsidR="003C6924" w14:paraId="6D06914C" w14:textId="77777777" w:rsidTr="00010FC0">
        <w:tc>
          <w:tcPr>
            <w:tcW w:w="988" w:type="dxa"/>
            <w:shd w:val="clear" w:color="auto" w:fill="FFFFFF" w:themeFill="background1"/>
            <w:vAlign w:val="center"/>
          </w:tcPr>
          <w:p w14:paraId="28117E1A" w14:textId="77777777" w:rsidR="003C6924" w:rsidRDefault="003C6924" w:rsidP="00010FC0">
            <w:pPr>
              <w:spacing w:line="360" w:lineRule="auto"/>
              <w:jc w:val="center"/>
            </w:pPr>
            <w:r>
              <w:t>P26</w:t>
            </w:r>
          </w:p>
        </w:tc>
        <w:tc>
          <w:tcPr>
            <w:tcW w:w="3402" w:type="dxa"/>
            <w:vMerge/>
            <w:shd w:val="clear" w:color="auto" w:fill="FFFFFF" w:themeFill="background1"/>
          </w:tcPr>
          <w:p w14:paraId="421F691D" w14:textId="77777777" w:rsidR="003C6924" w:rsidRDefault="003C6924" w:rsidP="00010FC0">
            <w:pPr>
              <w:spacing w:line="360" w:lineRule="auto"/>
              <w:jc w:val="both"/>
            </w:pPr>
          </w:p>
        </w:tc>
        <w:tc>
          <w:tcPr>
            <w:tcW w:w="4626" w:type="dxa"/>
            <w:shd w:val="clear" w:color="auto" w:fill="FFFFFF" w:themeFill="background1"/>
          </w:tcPr>
          <w:p w14:paraId="4A1043D1" w14:textId="77777777" w:rsidR="003C6924" w:rsidRDefault="003C6924" w:rsidP="00010FC0">
            <w:pPr>
              <w:spacing w:line="360" w:lineRule="auto"/>
              <w:jc w:val="center"/>
            </w:pPr>
            <w:r>
              <w:t>Q3, Q1, Q5, Q4, Q2, Q7, Q8, Q6</w:t>
            </w:r>
          </w:p>
        </w:tc>
      </w:tr>
      <w:tr w:rsidR="003C6924" w14:paraId="61A5224C" w14:textId="77777777" w:rsidTr="00010FC0">
        <w:tc>
          <w:tcPr>
            <w:tcW w:w="988" w:type="dxa"/>
            <w:shd w:val="clear" w:color="auto" w:fill="FFFFFF" w:themeFill="background1"/>
            <w:vAlign w:val="center"/>
          </w:tcPr>
          <w:p w14:paraId="300111C9" w14:textId="77777777" w:rsidR="003C6924" w:rsidRDefault="003C6924" w:rsidP="00010FC0">
            <w:pPr>
              <w:spacing w:line="360" w:lineRule="auto"/>
              <w:jc w:val="center"/>
            </w:pPr>
            <w:r>
              <w:t>P30</w:t>
            </w:r>
          </w:p>
        </w:tc>
        <w:tc>
          <w:tcPr>
            <w:tcW w:w="3402" w:type="dxa"/>
            <w:vMerge/>
            <w:shd w:val="clear" w:color="auto" w:fill="FFFFFF" w:themeFill="background1"/>
          </w:tcPr>
          <w:p w14:paraId="34142B8E" w14:textId="77777777" w:rsidR="003C6924" w:rsidRDefault="003C6924" w:rsidP="00010FC0">
            <w:pPr>
              <w:spacing w:line="360" w:lineRule="auto"/>
              <w:jc w:val="both"/>
            </w:pPr>
          </w:p>
        </w:tc>
        <w:tc>
          <w:tcPr>
            <w:tcW w:w="4626" w:type="dxa"/>
            <w:shd w:val="clear" w:color="auto" w:fill="FFFFFF" w:themeFill="background1"/>
          </w:tcPr>
          <w:p w14:paraId="04D7B0C5" w14:textId="77777777" w:rsidR="003C6924" w:rsidRDefault="003C6924" w:rsidP="00010FC0">
            <w:pPr>
              <w:spacing w:line="360" w:lineRule="auto"/>
              <w:jc w:val="center"/>
            </w:pPr>
            <w:r>
              <w:t>Q2, Q5, Q1, Q4, Q6, Q8, Q3, Q7</w:t>
            </w:r>
          </w:p>
        </w:tc>
      </w:tr>
      <w:tr w:rsidR="003C6924" w14:paraId="0142AB5B" w14:textId="77777777" w:rsidTr="00010FC0">
        <w:tc>
          <w:tcPr>
            <w:tcW w:w="9016" w:type="dxa"/>
            <w:gridSpan w:val="3"/>
            <w:shd w:val="clear" w:color="auto" w:fill="FFFFFF" w:themeFill="background1"/>
            <w:vAlign w:val="center"/>
          </w:tcPr>
          <w:p w14:paraId="1721A84F" w14:textId="77777777" w:rsidR="003C6924" w:rsidRDefault="003C6924" w:rsidP="00010FC0">
            <w:pPr>
              <w:spacing w:line="360" w:lineRule="auto"/>
              <w:jc w:val="center"/>
            </w:pPr>
          </w:p>
        </w:tc>
      </w:tr>
      <w:tr w:rsidR="003C6924" w14:paraId="3975F860" w14:textId="77777777" w:rsidTr="00010FC0">
        <w:tc>
          <w:tcPr>
            <w:tcW w:w="988" w:type="dxa"/>
            <w:shd w:val="clear" w:color="auto" w:fill="FFFFFF" w:themeFill="background1"/>
            <w:vAlign w:val="center"/>
          </w:tcPr>
          <w:p w14:paraId="75B46E90" w14:textId="77777777" w:rsidR="003C6924" w:rsidRDefault="003C6924" w:rsidP="00010FC0">
            <w:pPr>
              <w:spacing w:line="360" w:lineRule="auto"/>
              <w:jc w:val="center"/>
            </w:pPr>
            <w:r>
              <w:t>P3</w:t>
            </w:r>
          </w:p>
        </w:tc>
        <w:tc>
          <w:tcPr>
            <w:tcW w:w="3402" w:type="dxa"/>
            <w:vMerge w:val="restart"/>
            <w:shd w:val="clear" w:color="auto" w:fill="FFFFFF" w:themeFill="background1"/>
            <w:vAlign w:val="center"/>
          </w:tcPr>
          <w:p w14:paraId="26028679" w14:textId="77777777" w:rsidR="003C6924" w:rsidRDefault="003C6924" w:rsidP="00010FC0">
            <w:pPr>
              <w:spacing w:line="360" w:lineRule="auto"/>
              <w:jc w:val="center"/>
            </w:pPr>
            <w:r>
              <w:t>VB =&gt; VG =&gt; CG =&gt; CB</w:t>
            </w:r>
          </w:p>
        </w:tc>
        <w:tc>
          <w:tcPr>
            <w:tcW w:w="4626" w:type="dxa"/>
            <w:shd w:val="clear" w:color="auto" w:fill="FFFFFF" w:themeFill="background1"/>
          </w:tcPr>
          <w:p w14:paraId="49ED8E39" w14:textId="77777777" w:rsidR="003C6924" w:rsidRDefault="003C6924" w:rsidP="00010FC0">
            <w:pPr>
              <w:spacing w:line="360" w:lineRule="auto"/>
              <w:jc w:val="center"/>
            </w:pPr>
            <w:r>
              <w:t>Q2, Q1, Q5, Q4, Q3, Q7, Q8, Q6</w:t>
            </w:r>
          </w:p>
        </w:tc>
      </w:tr>
      <w:tr w:rsidR="003C6924" w14:paraId="78BBC94A" w14:textId="77777777" w:rsidTr="00010FC0">
        <w:tc>
          <w:tcPr>
            <w:tcW w:w="988" w:type="dxa"/>
            <w:shd w:val="clear" w:color="auto" w:fill="FFFFFF" w:themeFill="background1"/>
            <w:vAlign w:val="center"/>
          </w:tcPr>
          <w:p w14:paraId="7DC64247" w14:textId="77777777" w:rsidR="003C6924" w:rsidRDefault="003C6924" w:rsidP="00010FC0">
            <w:pPr>
              <w:spacing w:line="360" w:lineRule="auto"/>
              <w:jc w:val="center"/>
            </w:pPr>
            <w:r>
              <w:t>P7,</w:t>
            </w:r>
          </w:p>
        </w:tc>
        <w:tc>
          <w:tcPr>
            <w:tcW w:w="3402" w:type="dxa"/>
            <w:vMerge/>
            <w:shd w:val="clear" w:color="auto" w:fill="FFFFFF" w:themeFill="background1"/>
          </w:tcPr>
          <w:p w14:paraId="39E9A1F8" w14:textId="77777777" w:rsidR="003C6924" w:rsidRDefault="003C6924" w:rsidP="00010FC0">
            <w:pPr>
              <w:spacing w:line="360" w:lineRule="auto"/>
              <w:jc w:val="both"/>
            </w:pPr>
          </w:p>
        </w:tc>
        <w:tc>
          <w:tcPr>
            <w:tcW w:w="4626" w:type="dxa"/>
            <w:shd w:val="clear" w:color="auto" w:fill="FFFFFF" w:themeFill="background1"/>
          </w:tcPr>
          <w:p w14:paraId="52F76A74" w14:textId="77777777" w:rsidR="003C6924" w:rsidRDefault="003C6924" w:rsidP="00010FC0">
            <w:pPr>
              <w:spacing w:line="360" w:lineRule="auto"/>
              <w:jc w:val="center"/>
            </w:pPr>
            <w:r>
              <w:t>Q2, Q6, Q1, Q5, Q4, Q7, Q8, Q3</w:t>
            </w:r>
          </w:p>
        </w:tc>
      </w:tr>
      <w:tr w:rsidR="003C6924" w14:paraId="570FD839" w14:textId="77777777" w:rsidTr="00010FC0">
        <w:tc>
          <w:tcPr>
            <w:tcW w:w="988" w:type="dxa"/>
            <w:shd w:val="clear" w:color="auto" w:fill="FFFFFF" w:themeFill="background1"/>
            <w:vAlign w:val="center"/>
          </w:tcPr>
          <w:p w14:paraId="57262453" w14:textId="77777777" w:rsidR="003C6924" w:rsidRDefault="003C6924" w:rsidP="00010FC0">
            <w:pPr>
              <w:spacing w:line="360" w:lineRule="auto"/>
              <w:jc w:val="center"/>
            </w:pPr>
            <w:r>
              <w:t>P11</w:t>
            </w:r>
          </w:p>
        </w:tc>
        <w:tc>
          <w:tcPr>
            <w:tcW w:w="3402" w:type="dxa"/>
            <w:vMerge/>
            <w:shd w:val="clear" w:color="auto" w:fill="FFFFFF" w:themeFill="background1"/>
          </w:tcPr>
          <w:p w14:paraId="6D4C7B83" w14:textId="77777777" w:rsidR="003C6924" w:rsidRDefault="003C6924" w:rsidP="00010FC0">
            <w:pPr>
              <w:spacing w:line="360" w:lineRule="auto"/>
              <w:jc w:val="both"/>
            </w:pPr>
          </w:p>
        </w:tc>
        <w:tc>
          <w:tcPr>
            <w:tcW w:w="4626" w:type="dxa"/>
            <w:shd w:val="clear" w:color="auto" w:fill="FFFFFF" w:themeFill="background1"/>
          </w:tcPr>
          <w:p w14:paraId="2A2B37FE" w14:textId="77777777" w:rsidR="003C6924" w:rsidRDefault="003C6924" w:rsidP="00010FC0">
            <w:pPr>
              <w:spacing w:line="360" w:lineRule="auto"/>
              <w:jc w:val="center"/>
            </w:pPr>
            <w:r>
              <w:t>Q4, Q2, Q3, Q8, Q5, Q6, Q1, Q7</w:t>
            </w:r>
          </w:p>
        </w:tc>
      </w:tr>
      <w:tr w:rsidR="003C6924" w14:paraId="0F8C52E9" w14:textId="77777777" w:rsidTr="00010FC0">
        <w:tc>
          <w:tcPr>
            <w:tcW w:w="988" w:type="dxa"/>
            <w:shd w:val="clear" w:color="auto" w:fill="FFFFFF" w:themeFill="background1"/>
            <w:vAlign w:val="center"/>
          </w:tcPr>
          <w:p w14:paraId="15E6F174" w14:textId="77777777" w:rsidR="003C6924" w:rsidRDefault="003C6924" w:rsidP="00010FC0">
            <w:pPr>
              <w:spacing w:line="360" w:lineRule="auto"/>
              <w:jc w:val="center"/>
            </w:pPr>
            <w:r>
              <w:t>P15</w:t>
            </w:r>
          </w:p>
        </w:tc>
        <w:tc>
          <w:tcPr>
            <w:tcW w:w="3402" w:type="dxa"/>
            <w:vMerge/>
            <w:shd w:val="clear" w:color="auto" w:fill="FFFFFF" w:themeFill="background1"/>
          </w:tcPr>
          <w:p w14:paraId="57C9B473" w14:textId="77777777" w:rsidR="003C6924" w:rsidRDefault="003C6924" w:rsidP="00010FC0">
            <w:pPr>
              <w:spacing w:line="360" w:lineRule="auto"/>
              <w:jc w:val="both"/>
            </w:pPr>
          </w:p>
        </w:tc>
        <w:tc>
          <w:tcPr>
            <w:tcW w:w="4626" w:type="dxa"/>
            <w:shd w:val="clear" w:color="auto" w:fill="FFFFFF" w:themeFill="background1"/>
          </w:tcPr>
          <w:p w14:paraId="701C7A4A" w14:textId="77777777" w:rsidR="003C6924" w:rsidRDefault="003C6924" w:rsidP="00010FC0">
            <w:pPr>
              <w:spacing w:line="360" w:lineRule="auto"/>
              <w:jc w:val="center"/>
            </w:pPr>
            <w:r>
              <w:t>Q1, Q3, Q2, Q4, Q6, Q7, Q5, Q8</w:t>
            </w:r>
          </w:p>
        </w:tc>
      </w:tr>
      <w:tr w:rsidR="003C6924" w14:paraId="67513EA3" w14:textId="77777777" w:rsidTr="00010FC0">
        <w:tc>
          <w:tcPr>
            <w:tcW w:w="988" w:type="dxa"/>
            <w:shd w:val="clear" w:color="auto" w:fill="FFFFFF" w:themeFill="background1"/>
            <w:vAlign w:val="center"/>
          </w:tcPr>
          <w:p w14:paraId="15556906" w14:textId="77777777" w:rsidR="003C6924" w:rsidRDefault="003C6924" w:rsidP="00010FC0">
            <w:pPr>
              <w:spacing w:line="360" w:lineRule="auto"/>
              <w:jc w:val="center"/>
            </w:pPr>
            <w:r>
              <w:t>P19</w:t>
            </w:r>
          </w:p>
        </w:tc>
        <w:tc>
          <w:tcPr>
            <w:tcW w:w="3402" w:type="dxa"/>
            <w:vMerge/>
            <w:shd w:val="clear" w:color="auto" w:fill="FFFFFF" w:themeFill="background1"/>
          </w:tcPr>
          <w:p w14:paraId="08AABD63" w14:textId="77777777" w:rsidR="003C6924" w:rsidRDefault="003C6924" w:rsidP="00010FC0">
            <w:pPr>
              <w:spacing w:line="360" w:lineRule="auto"/>
              <w:jc w:val="both"/>
            </w:pPr>
          </w:p>
        </w:tc>
        <w:tc>
          <w:tcPr>
            <w:tcW w:w="4626" w:type="dxa"/>
            <w:shd w:val="clear" w:color="auto" w:fill="FFFFFF" w:themeFill="background1"/>
          </w:tcPr>
          <w:p w14:paraId="193026E8" w14:textId="77777777" w:rsidR="003C6924" w:rsidRDefault="003C6924" w:rsidP="00010FC0">
            <w:pPr>
              <w:spacing w:line="360" w:lineRule="auto"/>
              <w:jc w:val="center"/>
            </w:pPr>
            <w:r>
              <w:t>Q6, Q4, Q7, Q3, Q8, Q2, Q1, Q5</w:t>
            </w:r>
          </w:p>
        </w:tc>
      </w:tr>
      <w:tr w:rsidR="003C6924" w14:paraId="004F6408" w14:textId="77777777" w:rsidTr="00010FC0">
        <w:tc>
          <w:tcPr>
            <w:tcW w:w="988" w:type="dxa"/>
            <w:shd w:val="clear" w:color="auto" w:fill="FFFFFF" w:themeFill="background1"/>
            <w:vAlign w:val="center"/>
          </w:tcPr>
          <w:p w14:paraId="32DCE16F" w14:textId="77777777" w:rsidR="003C6924" w:rsidRDefault="003C6924" w:rsidP="00010FC0">
            <w:pPr>
              <w:spacing w:line="360" w:lineRule="auto"/>
              <w:jc w:val="center"/>
            </w:pPr>
            <w:r>
              <w:t>P23</w:t>
            </w:r>
          </w:p>
        </w:tc>
        <w:tc>
          <w:tcPr>
            <w:tcW w:w="3402" w:type="dxa"/>
            <w:vMerge/>
            <w:shd w:val="clear" w:color="auto" w:fill="FFFFFF" w:themeFill="background1"/>
          </w:tcPr>
          <w:p w14:paraId="5EC14094" w14:textId="77777777" w:rsidR="003C6924" w:rsidRDefault="003C6924" w:rsidP="00010FC0">
            <w:pPr>
              <w:spacing w:line="360" w:lineRule="auto"/>
              <w:jc w:val="both"/>
            </w:pPr>
          </w:p>
        </w:tc>
        <w:tc>
          <w:tcPr>
            <w:tcW w:w="4626" w:type="dxa"/>
            <w:shd w:val="clear" w:color="auto" w:fill="FFFFFF" w:themeFill="background1"/>
          </w:tcPr>
          <w:p w14:paraId="36D76521" w14:textId="77777777" w:rsidR="003C6924" w:rsidRDefault="003C6924" w:rsidP="00010FC0">
            <w:pPr>
              <w:spacing w:line="360" w:lineRule="auto"/>
              <w:jc w:val="center"/>
            </w:pPr>
            <w:r>
              <w:t>Q4, Q3, Q2, Q1, Q5, Q7, Q6, Q8</w:t>
            </w:r>
          </w:p>
        </w:tc>
      </w:tr>
      <w:tr w:rsidR="003C6924" w14:paraId="31237568" w14:textId="77777777" w:rsidTr="00010FC0">
        <w:tc>
          <w:tcPr>
            <w:tcW w:w="988" w:type="dxa"/>
            <w:shd w:val="clear" w:color="auto" w:fill="FFFFFF" w:themeFill="background1"/>
            <w:vAlign w:val="center"/>
          </w:tcPr>
          <w:p w14:paraId="00BD2D80" w14:textId="77777777" w:rsidR="003C6924" w:rsidRDefault="003C6924" w:rsidP="00010FC0">
            <w:pPr>
              <w:spacing w:line="360" w:lineRule="auto"/>
              <w:jc w:val="center"/>
            </w:pPr>
            <w:r>
              <w:t>P27</w:t>
            </w:r>
          </w:p>
        </w:tc>
        <w:tc>
          <w:tcPr>
            <w:tcW w:w="3402" w:type="dxa"/>
            <w:vMerge/>
            <w:shd w:val="clear" w:color="auto" w:fill="FFFFFF" w:themeFill="background1"/>
          </w:tcPr>
          <w:p w14:paraId="74872984" w14:textId="77777777" w:rsidR="003C6924" w:rsidRDefault="003C6924" w:rsidP="00010FC0">
            <w:pPr>
              <w:spacing w:line="360" w:lineRule="auto"/>
              <w:jc w:val="both"/>
            </w:pPr>
          </w:p>
        </w:tc>
        <w:tc>
          <w:tcPr>
            <w:tcW w:w="4626" w:type="dxa"/>
            <w:shd w:val="clear" w:color="auto" w:fill="FFFFFF" w:themeFill="background1"/>
          </w:tcPr>
          <w:p w14:paraId="0050A701" w14:textId="77777777" w:rsidR="003C6924" w:rsidRDefault="003C6924" w:rsidP="00010FC0">
            <w:pPr>
              <w:spacing w:line="360" w:lineRule="auto"/>
              <w:jc w:val="center"/>
            </w:pPr>
            <w:r>
              <w:t>Q3, Q1, Q5, Q4, Q2, Q7, Q8, Q6</w:t>
            </w:r>
          </w:p>
        </w:tc>
      </w:tr>
      <w:tr w:rsidR="003C6924" w14:paraId="16886039" w14:textId="77777777" w:rsidTr="00010FC0">
        <w:tc>
          <w:tcPr>
            <w:tcW w:w="988" w:type="dxa"/>
            <w:shd w:val="clear" w:color="auto" w:fill="FFFFFF" w:themeFill="background1"/>
            <w:vAlign w:val="center"/>
          </w:tcPr>
          <w:p w14:paraId="385BD86C" w14:textId="77777777" w:rsidR="003C6924" w:rsidRDefault="003C6924" w:rsidP="00010FC0">
            <w:pPr>
              <w:spacing w:line="360" w:lineRule="auto"/>
              <w:jc w:val="center"/>
            </w:pPr>
            <w:r>
              <w:t>P31</w:t>
            </w:r>
          </w:p>
        </w:tc>
        <w:tc>
          <w:tcPr>
            <w:tcW w:w="3402" w:type="dxa"/>
            <w:vMerge/>
            <w:shd w:val="clear" w:color="auto" w:fill="FFFFFF" w:themeFill="background1"/>
          </w:tcPr>
          <w:p w14:paraId="368A6D98" w14:textId="77777777" w:rsidR="003C6924" w:rsidRDefault="003C6924" w:rsidP="00010FC0">
            <w:pPr>
              <w:spacing w:line="360" w:lineRule="auto"/>
              <w:jc w:val="both"/>
            </w:pPr>
          </w:p>
        </w:tc>
        <w:tc>
          <w:tcPr>
            <w:tcW w:w="4626" w:type="dxa"/>
            <w:shd w:val="clear" w:color="auto" w:fill="FFFFFF" w:themeFill="background1"/>
          </w:tcPr>
          <w:p w14:paraId="779B2932" w14:textId="77777777" w:rsidR="003C6924" w:rsidRDefault="003C6924" w:rsidP="00010FC0">
            <w:pPr>
              <w:spacing w:line="360" w:lineRule="auto"/>
              <w:jc w:val="center"/>
            </w:pPr>
            <w:r>
              <w:t>Q2, Q5, Q1, Q4, Q6, Q8, Q3, Q7</w:t>
            </w:r>
          </w:p>
        </w:tc>
      </w:tr>
      <w:tr w:rsidR="003C6924" w14:paraId="19DE7825" w14:textId="77777777" w:rsidTr="00010FC0">
        <w:trPr>
          <w:trHeight w:val="145"/>
        </w:trPr>
        <w:tc>
          <w:tcPr>
            <w:tcW w:w="9016" w:type="dxa"/>
            <w:gridSpan w:val="3"/>
            <w:shd w:val="clear" w:color="auto" w:fill="FFFFFF" w:themeFill="background1"/>
            <w:vAlign w:val="center"/>
          </w:tcPr>
          <w:p w14:paraId="08E02455" w14:textId="77777777" w:rsidR="003C6924" w:rsidRDefault="003C6924" w:rsidP="00010FC0">
            <w:pPr>
              <w:spacing w:line="360" w:lineRule="auto"/>
              <w:jc w:val="center"/>
            </w:pPr>
          </w:p>
        </w:tc>
      </w:tr>
      <w:tr w:rsidR="003C6924" w14:paraId="4EB5D8D8" w14:textId="77777777" w:rsidTr="00010FC0">
        <w:tc>
          <w:tcPr>
            <w:tcW w:w="988" w:type="dxa"/>
            <w:shd w:val="clear" w:color="auto" w:fill="FFFFFF" w:themeFill="background1"/>
            <w:vAlign w:val="center"/>
          </w:tcPr>
          <w:p w14:paraId="06B3DDD0" w14:textId="77777777" w:rsidR="003C6924" w:rsidRDefault="003C6924" w:rsidP="00010FC0">
            <w:pPr>
              <w:spacing w:line="360" w:lineRule="auto"/>
              <w:jc w:val="center"/>
            </w:pPr>
            <w:r>
              <w:t>P4</w:t>
            </w:r>
          </w:p>
        </w:tc>
        <w:tc>
          <w:tcPr>
            <w:tcW w:w="3402" w:type="dxa"/>
            <w:vMerge w:val="restart"/>
            <w:shd w:val="clear" w:color="auto" w:fill="FFFFFF" w:themeFill="background1"/>
            <w:vAlign w:val="center"/>
          </w:tcPr>
          <w:p w14:paraId="3D513B25" w14:textId="77777777" w:rsidR="003C6924" w:rsidRDefault="003C6924" w:rsidP="00010FC0">
            <w:pPr>
              <w:spacing w:line="360" w:lineRule="auto"/>
              <w:jc w:val="center"/>
            </w:pPr>
            <w:r>
              <w:t>VG =&gt; CB =&gt; VB =&gt; CG</w:t>
            </w:r>
          </w:p>
        </w:tc>
        <w:tc>
          <w:tcPr>
            <w:tcW w:w="4626" w:type="dxa"/>
            <w:shd w:val="clear" w:color="auto" w:fill="FFFFFF" w:themeFill="background1"/>
          </w:tcPr>
          <w:p w14:paraId="7056D853" w14:textId="77777777" w:rsidR="003C6924" w:rsidRDefault="003C6924" w:rsidP="00010FC0">
            <w:pPr>
              <w:spacing w:line="360" w:lineRule="auto"/>
              <w:jc w:val="center"/>
            </w:pPr>
            <w:r>
              <w:t>Q7, Q8, Q3, Q4, Q5, Q6, Q1, Q2</w:t>
            </w:r>
          </w:p>
        </w:tc>
      </w:tr>
      <w:tr w:rsidR="003C6924" w14:paraId="7825789B" w14:textId="77777777" w:rsidTr="00010FC0">
        <w:tc>
          <w:tcPr>
            <w:tcW w:w="988" w:type="dxa"/>
            <w:shd w:val="clear" w:color="auto" w:fill="FFFFFF" w:themeFill="background1"/>
            <w:vAlign w:val="center"/>
          </w:tcPr>
          <w:p w14:paraId="314CB781" w14:textId="77777777" w:rsidR="003C6924" w:rsidRDefault="003C6924" w:rsidP="00010FC0">
            <w:pPr>
              <w:spacing w:line="360" w:lineRule="auto"/>
              <w:jc w:val="center"/>
            </w:pPr>
            <w:r>
              <w:t>P8</w:t>
            </w:r>
          </w:p>
        </w:tc>
        <w:tc>
          <w:tcPr>
            <w:tcW w:w="3402" w:type="dxa"/>
            <w:vMerge/>
            <w:shd w:val="clear" w:color="auto" w:fill="FFFFFF" w:themeFill="background1"/>
          </w:tcPr>
          <w:p w14:paraId="67288BF4" w14:textId="77777777" w:rsidR="003C6924" w:rsidRDefault="003C6924" w:rsidP="00010FC0">
            <w:pPr>
              <w:spacing w:line="360" w:lineRule="auto"/>
              <w:jc w:val="both"/>
            </w:pPr>
          </w:p>
        </w:tc>
        <w:tc>
          <w:tcPr>
            <w:tcW w:w="4626" w:type="dxa"/>
            <w:shd w:val="clear" w:color="auto" w:fill="FFFFFF" w:themeFill="background1"/>
          </w:tcPr>
          <w:p w14:paraId="198E0368" w14:textId="77777777" w:rsidR="003C6924" w:rsidRDefault="003C6924" w:rsidP="00010FC0">
            <w:pPr>
              <w:spacing w:line="360" w:lineRule="auto"/>
              <w:jc w:val="center"/>
            </w:pPr>
            <w:r>
              <w:t>Q2, Q3, Q1, Q5, Q4, Q7, Q8, Q6</w:t>
            </w:r>
          </w:p>
        </w:tc>
      </w:tr>
      <w:tr w:rsidR="003C6924" w14:paraId="724A4764" w14:textId="77777777" w:rsidTr="00010FC0">
        <w:tc>
          <w:tcPr>
            <w:tcW w:w="988" w:type="dxa"/>
            <w:shd w:val="clear" w:color="auto" w:fill="FFFFFF" w:themeFill="background1"/>
            <w:vAlign w:val="center"/>
          </w:tcPr>
          <w:p w14:paraId="5090CB9E" w14:textId="77777777" w:rsidR="003C6924" w:rsidRDefault="003C6924" w:rsidP="00010FC0">
            <w:pPr>
              <w:spacing w:line="360" w:lineRule="auto"/>
              <w:jc w:val="center"/>
            </w:pPr>
            <w:r>
              <w:lastRenderedPageBreak/>
              <w:t>P12</w:t>
            </w:r>
          </w:p>
        </w:tc>
        <w:tc>
          <w:tcPr>
            <w:tcW w:w="3402" w:type="dxa"/>
            <w:vMerge/>
            <w:shd w:val="clear" w:color="auto" w:fill="FFFFFF" w:themeFill="background1"/>
          </w:tcPr>
          <w:p w14:paraId="5DE0493C" w14:textId="77777777" w:rsidR="003C6924" w:rsidRDefault="003C6924" w:rsidP="00010FC0">
            <w:pPr>
              <w:spacing w:line="360" w:lineRule="auto"/>
              <w:jc w:val="both"/>
            </w:pPr>
          </w:p>
        </w:tc>
        <w:tc>
          <w:tcPr>
            <w:tcW w:w="4626" w:type="dxa"/>
            <w:shd w:val="clear" w:color="auto" w:fill="FFFFFF" w:themeFill="background1"/>
          </w:tcPr>
          <w:p w14:paraId="00665EAA" w14:textId="77777777" w:rsidR="003C6924" w:rsidRDefault="003C6924" w:rsidP="00010FC0">
            <w:pPr>
              <w:spacing w:line="360" w:lineRule="auto"/>
              <w:jc w:val="center"/>
            </w:pPr>
            <w:r>
              <w:t>Q8, Q2, Q3, Q4, Q5, Q6, Q7, Q1</w:t>
            </w:r>
          </w:p>
        </w:tc>
      </w:tr>
      <w:tr w:rsidR="003C6924" w14:paraId="1989E564" w14:textId="77777777" w:rsidTr="00010FC0">
        <w:tc>
          <w:tcPr>
            <w:tcW w:w="988" w:type="dxa"/>
            <w:shd w:val="clear" w:color="auto" w:fill="FFFFFF" w:themeFill="background1"/>
            <w:vAlign w:val="center"/>
          </w:tcPr>
          <w:p w14:paraId="26A1CAE8" w14:textId="77777777" w:rsidR="003C6924" w:rsidRDefault="003C6924" w:rsidP="00010FC0">
            <w:pPr>
              <w:spacing w:line="360" w:lineRule="auto"/>
              <w:jc w:val="center"/>
            </w:pPr>
            <w:r>
              <w:t>P16</w:t>
            </w:r>
          </w:p>
        </w:tc>
        <w:tc>
          <w:tcPr>
            <w:tcW w:w="3402" w:type="dxa"/>
            <w:vMerge/>
            <w:shd w:val="clear" w:color="auto" w:fill="FFFFFF" w:themeFill="background1"/>
          </w:tcPr>
          <w:p w14:paraId="27F1E6A5" w14:textId="77777777" w:rsidR="003C6924" w:rsidRDefault="003C6924" w:rsidP="00010FC0">
            <w:pPr>
              <w:spacing w:line="360" w:lineRule="auto"/>
              <w:jc w:val="both"/>
            </w:pPr>
          </w:p>
        </w:tc>
        <w:tc>
          <w:tcPr>
            <w:tcW w:w="4626" w:type="dxa"/>
            <w:shd w:val="clear" w:color="auto" w:fill="FFFFFF" w:themeFill="background1"/>
          </w:tcPr>
          <w:p w14:paraId="062A22E9" w14:textId="77777777" w:rsidR="003C6924" w:rsidRDefault="003C6924" w:rsidP="00010FC0">
            <w:pPr>
              <w:spacing w:line="360" w:lineRule="auto"/>
              <w:jc w:val="center"/>
            </w:pPr>
            <w:r>
              <w:t>Q1, Q6, Q2, Q4, Q3, Q7, Q5, Q8</w:t>
            </w:r>
          </w:p>
        </w:tc>
      </w:tr>
      <w:tr w:rsidR="003C6924" w14:paraId="7F1A06C1" w14:textId="77777777" w:rsidTr="00010FC0">
        <w:tc>
          <w:tcPr>
            <w:tcW w:w="988" w:type="dxa"/>
            <w:shd w:val="clear" w:color="auto" w:fill="FFFFFF" w:themeFill="background1"/>
            <w:vAlign w:val="center"/>
          </w:tcPr>
          <w:p w14:paraId="5A31EF44" w14:textId="77777777" w:rsidR="003C6924" w:rsidRDefault="003C6924" w:rsidP="00010FC0">
            <w:pPr>
              <w:spacing w:line="360" w:lineRule="auto"/>
              <w:jc w:val="center"/>
            </w:pPr>
            <w:r>
              <w:t>P20</w:t>
            </w:r>
          </w:p>
        </w:tc>
        <w:tc>
          <w:tcPr>
            <w:tcW w:w="3402" w:type="dxa"/>
            <w:vMerge/>
            <w:shd w:val="clear" w:color="auto" w:fill="FFFFFF" w:themeFill="background1"/>
          </w:tcPr>
          <w:p w14:paraId="48B4D78C" w14:textId="77777777" w:rsidR="003C6924" w:rsidRDefault="003C6924" w:rsidP="00010FC0">
            <w:pPr>
              <w:spacing w:line="360" w:lineRule="auto"/>
              <w:jc w:val="both"/>
            </w:pPr>
          </w:p>
        </w:tc>
        <w:tc>
          <w:tcPr>
            <w:tcW w:w="4626" w:type="dxa"/>
            <w:shd w:val="clear" w:color="auto" w:fill="FFFFFF" w:themeFill="background1"/>
          </w:tcPr>
          <w:p w14:paraId="5CBDF983" w14:textId="77777777" w:rsidR="003C6924" w:rsidRDefault="003C6924" w:rsidP="00010FC0">
            <w:pPr>
              <w:spacing w:line="360" w:lineRule="auto"/>
              <w:jc w:val="center"/>
            </w:pPr>
            <w:r>
              <w:t>Q6, Q4, Q7, Q3, Q8, Q2, Q1, Q5</w:t>
            </w:r>
          </w:p>
        </w:tc>
      </w:tr>
      <w:tr w:rsidR="003C6924" w14:paraId="20388E77" w14:textId="77777777" w:rsidTr="00010FC0">
        <w:tc>
          <w:tcPr>
            <w:tcW w:w="988" w:type="dxa"/>
            <w:shd w:val="clear" w:color="auto" w:fill="FFFFFF" w:themeFill="background1"/>
            <w:vAlign w:val="center"/>
          </w:tcPr>
          <w:p w14:paraId="24821718" w14:textId="77777777" w:rsidR="003C6924" w:rsidRDefault="003C6924" w:rsidP="00010FC0">
            <w:pPr>
              <w:spacing w:line="360" w:lineRule="auto"/>
              <w:jc w:val="center"/>
            </w:pPr>
            <w:r>
              <w:t>P24</w:t>
            </w:r>
          </w:p>
        </w:tc>
        <w:tc>
          <w:tcPr>
            <w:tcW w:w="3402" w:type="dxa"/>
            <w:vMerge/>
            <w:shd w:val="clear" w:color="auto" w:fill="FFFFFF" w:themeFill="background1"/>
          </w:tcPr>
          <w:p w14:paraId="2DBCCCA9" w14:textId="77777777" w:rsidR="003C6924" w:rsidRDefault="003C6924" w:rsidP="00010FC0">
            <w:pPr>
              <w:spacing w:line="360" w:lineRule="auto"/>
              <w:jc w:val="both"/>
            </w:pPr>
          </w:p>
        </w:tc>
        <w:tc>
          <w:tcPr>
            <w:tcW w:w="4626" w:type="dxa"/>
            <w:shd w:val="clear" w:color="auto" w:fill="FFFFFF" w:themeFill="background1"/>
          </w:tcPr>
          <w:p w14:paraId="3F043A2C" w14:textId="77777777" w:rsidR="003C6924" w:rsidRDefault="003C6924" w:rsidP="00010FC0">
            <w:pPr>
              <w:spacing w:line="360" w:lineRule="auto"/>
              <w:jc w:val="center"/>
            </w:pPr>
            <w:r>
              <w:t>Q4, Q3, Q2, Q7, Q5, Q1, Q6, Q8</w:t>
            </w:r>
          </w:p>
        </w:tc>
      </w:tr>
      <w:tr w:rsidR="003C6924" w14:paraId="0499495D" w14:textId="77777777" w:rsidTr="00010FC0">
        <w:tc>
          <w:tcPr>
            <w:tcW w:w="988" w:type="dxa"/>
            <w:shd w:val="clear" w:color="auto" w:fill="FFFFFF" w:themeFill="background1"/>
            <w:vAlign w:val="center"/>
          </w:tcPr>
          <w:p w14:paraId="34BE34F6" w14:textId="77777777" w:rsidR="003C6924" w:rsidRDefault="003C6924" w:rsidP="00010FC0">
            <w:pPr>
              <w:spacing w:line="360" w:lineRule="auto"/>
              <w:jc w:val="center"/>
            </w:pPr>
            <w:r>
              <w:t>P28</w:t>
            </w:r>
          </w:p>
        </w:tc>
        <w:tc>
          <w:tcPr>
            <w:tcW w:w="3402" w:type="dxa"/>
            <w:vMerge/>
            <w:shd w:val="clear" w:color="auto" w:fill="FFFFFF" w:themeFill="background1"/>
          </w:tcPr>
          <w:p w14:paraId="00029105" w14:textId="77777777" w:rsidR="003C6924" w:rsidRDefault="003C6924" w:rsidP="00010FC0">
            <w:pPr>
              <w:spacing w:line="360" w:lineRule="auto"/>
              <w:jc w:val="both"/>
            </w:pPr>
          </w:p>
        </w:tc>
        <w:tc>
          <w:tcPr>
            <w:tcW w:w="4626" w:type="dxa"/>
            <w:shd w:val="clear" w:color="auto" w:fill="FFFFFF" w:themeFill="background1"/>
          </w:tcPr>
          <w:p w14:paraId="7D822383" w14:textId="77777777" w:rsidR="003C6924" w:rsidRDefault="003C6924" w:rsidP="00010FC0">
            <w:pPr>
              <w:spacing w:line="360" w:lineRule="auto"/>
              <w:jc w:val="center"/>
            </w:pPr>
            <w:r>
              <w:t>Q3, Q1, Q5, Q4, Q6, Q7, Q8, Q2</w:t>
            </w:r>
          </w:p>
        </w:tc>
      </w:tr>
      <w:tr w:rsidR="003C6924" w14:paraId="27D820EE" w14:textId="77777777" w:rsidTr="00010FC0">
        <w:tc>
          <w:tcPr>
            <w:tcW w:w="988" w:type="dxa"/>
            <w:shd w:val="clear" w:color="auto" w:fill="FFFFFF" w:themeFill="background1"/>
            <w:vAlign w:val="center"/>
          </w:tcPr>
          <w:p w14:paraId="07A01DED" w14:textId="77777777" w:rsidR="003C6924" w:rsidRDefault="003C6924" w:rsidP="00010FC0">
            <w:pPr>
              <w:spacing w:line="360" w:lineRule="auto"/>
              <w:jc w:val="center"/>
            </w:pPr>
            <w:r>
              <w:t>P32</w:t>
            </w:r>
          </w:p>
        </w:tc>
        <w:tc>
          <w:tcPr>
            <w:tcW w:w="3402" w:type="dxa"/>
            <w:vMerge/>
            <w:shd w:val="clear" w:color="auto" w:fill="FFFFFF" w:themeFill="background1"/>
          </w:tcPr>
          <w:p w14:paraId="24A8B5DC" w14:textId="77777777" w:rsidR="003C6924" w:rsidRDefault="003C6924" w:rsidP="00010FC0">
            <w:pPr>
              <w:spacing w:line="360" w:lineRule="auto"/>
              <w:jc w:val="both"/>
            </w:pPr>
          </w:p>
        </w:tc>
        <w:tc>
          <w:tcPr>
            <w:tcW w:w="4626" w:type="dxa"/>
            <w:shd w:val="clear" w:color="auto" w:fill="FFFFFF" w:themeFill="background1"/>
          </w:tcPr>
          <w:p w14:paraId="77558B91" w14:textId="77777777" w:rsidR="003C6924" w:rsidRDefault="003C6924" w:rsidP="00010FC0">
            <w:pPr>
              <w:spacing w:line="360" w:lineRule="auto"/>
              <w:jc w:val="center"/>
            </w:pPr>
            <w:r>
              <w:t>Q1, Q5, Q2, Q4, Q6, Q8, Q7, Q3</w:t>
            </w:r>
          </w:p>
        </w:tc>
      </w:tr>
    </w:tbl>
    <w:p w14:paraId="297409A1" w14:textId="77777777" w:rsidR="003C6924" w:rsidRDefault="003C6924" w:rsidP="003C6924">
      <w:pPr>
        <w:spacing w:line="360" w:lineRule="auto"/>
        <w:jc w:val="both"/>
      </w:pPr>
    </w:p>
    <w:p w14:paraId="63A21DAF" w14:textId="77777777" w:rsidR="003C6924" w:rsidRPr="00D25B21" w:rsidRDefault="003C6924" w:rsidP="003C6924">
      <w:pPr>
        <w:spacing w:line="360" w:lineRule="auto"/>
        <w:jc w:val="both"/>
      </w:pPr>
      <w:r>
        <w:t>Table 6.1: The task arrangement of user study</w:t>
      </w:r>
    </w:p>
    <w:p w14:paraId="5D59A541" w14:textId="77777777" w:rsidR="003C6924" w:rsidRDefault="003C6924" w:rsidP="003C6924">
      <w:pPr>
        <w:spacing w:line="360" w:lineRule="auto"/>
        <w:jc w:val="both"/>
        <w:rPr>
          <w:color w:val="000000" w:themeColor="text1"/>
        </w:rPr>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77777777"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77777777" w:rsidR="003C6924" w:rsidRDefault="003C6924" w:rsidP="003C6924">
      <w:pPr>
        <w:pStyle w:val="ListParagraph"/>
        <w:numPr>
          <w:ilvl w:val="0"/>
          <w:numId w:val="26"/>
        </w:numPr>
        <w:spacing w:line="360" w:lineRule="auto"/>
        <w:jc w:val="both"/>
        <w:rPr>
          <w:color w:val="000000" w:themeColor="text1"/>
        </w:rPr>
      </w:pPr>
      <w:r w:rsidRPr="00150512">
        <w:rPr>
          <w:b/>
          <w:bCs/>
          <w:color w:val="000000" w:themeColor="text1"/>
        </w:rPr>
        <w:t>Age</w:t>
      </w:r>
      <w:r>
        <w:rPr>
          <w:color w:val="000000" w:themeColor="text1"/>
        </w:rPr>
        <w:t>: We wanted to eliminate participants of age lower than 17 years and higher than 60 years. Because younger participant might not have sufficient knowledge to understand the scope of the questions and elderly people might suffer from eyesight issues.</w:t>
      </w:r>
    </w:p>
    <w:p w14:paraId="310B7F3C" w14:textId="77777777" w:rsidR="003C6924" w:rsidRDefault="003C6924" w:rsidP="003C6924">
      <w:pPr>
        <w:pStyle w:val="ListParagraph"/>
        <w:numPr>
          <w:ilvl w:val="0"/>
          <w:numId w:val="26"/>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445F1200"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lastRenderedPageBreak/>
        <w:t>Head Mobility</w:t>
      </w:r>
      <w:r w:rsidRPr="002B1752">
        <w:rPr>
          <w:color w:val="000000" w:themeColor="text1"/>
        </w:rPr>
        <w:t>:</w:t>
      </w:r>
      <w:r>
        <w:rPr>
          <w:color w:val="000000" w:themeColor="text1"/>
        </w:rPr>
        <w:t xml:space="preserve"> People who suffers from brain disorders are not considered for the study.</w:t>
      </w:r>
    </w:p>
    <w:p w14:paraId="0E425D40"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which prevents them from using keyboard, mouse, browse the web or use computer. </w:t>
      </w:r>
    </w:p>
    <w:p w14:paraId="23000C29"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77777777" w:rsidR="003C6924" w:rsidRPr="002B1752" w:rsidRDefault="003C6924" w:rsidP="003C6924">
      <w:pPr>
        <w:pStyle w:val="ListParagraph"/>
        <w:numPr>
          <w:ilvl w:val="0"/>
          <w:numId w:val="26"/>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377294F5" w14:textId="77777777" w:rsidR="003C6924" w:rsidRPr="00F6085D" w:rsidRDefault="003C6924" w:rsidP="003C6924">
      <w:pPr>
        <w:autoSpaceDE w:val="0"/>
        <w:autoSpaceDN w:val="0"/>
        <w:adjustRightInd w:val="0"/>
        <w:spacing w:line="360" w:lineRule="auto"/>
        <w:jc w:val="both"/>
        <w:rPr>
          <w:rFonts w:eastAsiaTheme="minorHAnsi"/>
          <w:b/>
          <w:bCs/>
          <w:lang w:val="en-GB" w:eastAsia="en-US"/>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easily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xml:space="preserve">,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a with more detail information and attached a consent form for their perusal and suggested to reply with three potential time slots if they agree with the detail requirements and a consent form content. Participation acceptance was done on a first-come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77777777"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Making Schedule</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main researcher used a MS Word document as a logbook to manage, track and keep the study process synchronized. The researcher always ensured that two participants participation </w:t>
      </w:r>
      <w:r>
        <w:rPr>
          <w:rFonts w:eastAsiaTheme="minorHAnsi"/>
          <w:lang w:val="en-GB" w:eastAsia="en-US"/>
        </w:rPr>
        <w:lastRenderedPageBreak/>
        <w:t>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7C02CBDB" w14:textId="77777777" w:rsidR="003C6924" w:rsidRDefault="003C6924" w:rsidP="003C6924">
      <w:pPr>
        <w:autoSpaceDE w:val="0"/>
        <w:autoSpaceDN w:val="0"/>
        <w:adjustRightInd w:val="0"/>
        <w:spacing w:line="360" w:lineRule="auto"/>
        <w:jc w:val="both"/>
        <w:rPr>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12538A65" w14:textId="77777777" w:rsidR="003C6924" w:rsidRPr="00446570" w:rsidRDefault="003C6924" w:rsidP="003C6924">
      <w:pPr>
        <w:autoSpaceDE w:val="0"/>
        <w:autoSpaceDN w:val="0"/>
        <w:adjustRightInd w:val="0"/>
        <w:spacing w:line="360" w:lineRule="auto"/>
        <w:jc w:val="both"/>
        <w:rPr>
          <w:color w:val="000000" w:themeColor="text1"/>
        </w:rPr>
      </w:pPr>
    </w:p>
    <w:p w14:paraId="29F105A8" w14:textId="77777777"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Event</w:t>
      </w:r>
    </w:p>
    <w:p w14:paraId="1E72C404" w14:textId="77777777"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is created through the online meeting platform or conferencing tool such as MS Teams, 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join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77777777"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w:t>
      </w:r>
      <w:r>
        <w:rPr>
          <w:color w:val="000000" w:themeColor="text1"/>
        </w:rPr>
        <w:lastRenderedPageBreak/>
        <w:t xml:space="preserve">through their participation in the study. </w:t>
      </w:r>
      <w:r w:rsidRPr="006B192C">
        <w:rPr>
          <w:color w:val="000000" w:themeColor="text1"/>
        </w:rPr>
        <w:t>To maintain similarity with Correll et al. [35], we present</w:t>
      </w:r>
      <w:r>
        <w:rPr>
          <w:color w:val="000000" w:themeColor="text1"/>
        </w:rPr>
        <w:t>ed</w:t>
      </w:r>
      <w:r w:rsidRPr="006B192C">
        <w:rPr>
          <w:color w:val="000000" w:themeColor="text1"/>
        </w:rPr>
        <w:t xml:space="preserve"> a set of Ishihara plates [60] attached in </w:t>
      </w:r>
      <w:r w:rsidRPr="0047635E">
        <w:rPr>
          <w:color w:val="FF0000"/>
        </w:rPr>
        <w:t>Appendix E</w:t>
      </w:r>
      <w:r>
        <w:rPr>
          <w:color w:val="FF0000"/>
        </w:rPr>
        <w:t xml:space="preserve">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77777777"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t>Questionnaire</w:t>
      </w:r>
    </w:p>
    <w:p w14:paraId="70F57C0F" w14:textId="77777777"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14A54BA8" w14:textId="77777777" w:rsidR="003C6924" w:rsidRDefault="003C6924" w:rsidP="003C6924">
      <w:pPr>
        <w:pStyle w:val="ListParagraph"/>
        <w:numPr>
          <w:ilvl w:val="0"/>
          <w:numId w:val="31"/>
        </w:numPr>
        <w:jc w:val="both"/>
        <w:rPr>
          <w:color w:val="000000" w:themeColor="text1"/>
        </w:rPr>
      </w:pPr>
      <w:r>
        <w:rPr>
          <w:color w:val="000000" w:themeColor="text1"/>
        </w:rPr>
        <w:t>Component Questions</w:t>
      </w:r>
    </w:p>
    <w:p w14:paraId="2454176B" w14:textId="77777777" w:rsidR="003C6924" w:rsidRPr="008A01F7" w:rsidRDefault="003C6924" w:rsidP="003C6924">
      <w:pPr>
        <w:pStyle w:val="ListParagraph"/>
        <w:numPr>
          <w:ilvl w:val="0"/>
          <w:numId w:val="31"/>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So, by Component 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8"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PG6/aV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59"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0"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EJ53qF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1"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2"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Ejq4rh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&#13;&#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7777777" w:rsidR="003C6924" w:rsidRPr="00627BDC"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2FD5A33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31E37B2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fair ratings based on their immediate 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lastRenderedPageBreak/>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6.4: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6.5: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underlying mechanism is same for both CA+Bubble and CA+Grid, they are grouped together and placed at the top of the UI in CA section. Similarly, VSUP+Bubble and VSUP+Grid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ACC1AD0" w14:textId="77777777"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lastRenderedPageBreak/>
        <w:t>Again, 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p>
    <w:p w14:paraId="732D7587" w14:textId="77777777" w:rsidR="003C6924" w:rsidRDefault="003C6924" w:rsidP="003C6924">
      <w:pPr>
        <w:autoSpaceDE w:val="0"/>
        <w:autoSpaceDN w:val="0"/>
        <w:adjustRightInd w:val="0"/>
        <w:spacing w:line="360" w:lineRule="auto"/>
        <w:jc w:val="both"/>
        <w:rPr>
          <w:rFonts w:eastAsiaTheme="minorHAnsi"/>
          <w:lang w:val="en-GB" w:eastAsia="en-US"/>
        </w:rPr>
      </w:pPr>
    </w:p>
    <w:p w14:paraId="32029F53"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have not shown all questions here for none of SUS or NASA-TLX as we mentioned the complete list can be found in </w:t>
      </w:r>
      <w:r w:rsidRPr="00FF7BE3">
        <w:rPr>
          <w:rFonts w:eastAsiaTheme="minorHAnsi"/>
          <w:color w:val="FF0000"/>
          <w:lang w:val="en-GB" w:eastAsia="en-US"/>
        </w:rPr>
        <w:t xml:space="preserve">APPENDIX </w:t>
      </w:r>
      <w:r>
        <w:rPr>
          <w:rFonts w:eastAsiaTheme="minorHAnsi"/>
          <w:color w:val="FF0000"/>
          <w:lang w:val="en-GB" w:eastAsia="en-US"/>
        </w:rPr>
        <w:t>E.</w:t>
      </w:r>
    </w:p>
    <w:p w14:paraId="29A7008E" w14:textId="77777777" w:rsidR="003C6924" w:rsidRDefault="003C6924" w:rsidP="003C6924">
      <w:pPr>
        <w:autoSpaceDE w:val="0"/>
        <w:autoSpaceDN w:val="0"/>
        <w:adjustRightInd w:val="0"/>
        <w:spacing w:line="360" w:lineRule="auto"/>
        <w:jc w:val="both"/>
        <w:rPr>
          <w:rFonts w:eastAsiaTheme="minorHAnsi"/>
          <w:lang w:val="en-GB" w:eastAsia="en-US"/>
        </w:rPr>
      </w:pPr>
    </w:p>
    <w:p w14:paraId="06CD136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We can summarise the questionnaire as follows:</w:t>
      </w:r>
    </w:p>
    <w:p w14:paraId="046E9C75"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0331369" w14:textId="77777777" w:rsidR="003C6924" w:rsidRPr="00B30429"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Total number of questions = 4 x 8 + 2 (10 + 6) = 64</w:t>
      </w:r>
    </w:p>
    <w:p w14:paraId="527C7F15" w14:textId="77777777" w:rsidR="003C6924" w:rsidRDefault="003C6924" w:rsidP="003C6924">
      <w:pPr>
        <w:jc w:val="both"/>
        <w:rPr>
          <w:color w:val="000000" w:themeColor="text1"/>
        </w:rPr>
      </w:pPr>
    </w:p>
    <w:p w14:paraId="0D241D9A" w14:textId="77777777" w:rsidR="003C6924" w:rsidRDefault="003C6924" w:rsidP="003C6924">
      <w:pPr>
        <w:jc w:val="both"/>
        <w:rPr>
          <w:color w:val="000000" w:themeColor="text1"/>
        </w:rPr>
      </w:pPr>
    </w:p>
    <w:p w14:paraId="3D904FAC" w14:textId="77777777" w:rsidR="003C6924" w:rsidRPr="00FA1745" w:rsidRDefault="003C6924" w:rsidP="003C6924">
      <w:pPr>
        <w:spacing w:line="360" w:lineRule="auto"/>
        <w:rPr>
          <w:rFonts w:eastAsiaTheme="minorHAnsi"/>
          <w:lang w:val="en-GB" w:eastAsia="en-US"/>
        </w:rPr>
      </w:pPr>
      <w:r w:rsidRPr="006B192C">
        <w:rPr>
          <w:rFonts w:eastAsiaTheme="minorHAnsi"/>
          <w:b/>
          <w:bCs/>
          <w:lang w:val="en-GB" w:eastAsia="en-US"/>
        </w:rPr>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by ourselves,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644D5233"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3C6924">
      <w:pPr>
        <w:spacing w:line="360" w:lineRule="auto"/>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3C6924">
      <w:pPr>
        <w:spacing w:line="360" w:lineRule="auto"/>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        // single variable and single target selection</w:t>
      </w:r>
    </w:p>
    <w:p w14:paraId="14B9012F"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w:t>
      </w:r>
      <w:r w:rsidRPr="0048794B">
        <w:rPr>
          <w:color w:val="000000" w:themeColor="text1"/>
          <w:sz w:val="20"/>
          <w:szCs w:val="20"/>
        </w:rPr>
        <w:t xml:space="preserve"> ca: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3C6924">
      <w:pPr>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       // single variable and all target selection</w:t>
      </w:r>
    </w:p>
    <w:p w14:paraId="12A743B8"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3C6924">
      <w:pPr>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     // double variable with single target selection</w:t>
      </w:r>
    </w:p>
    <w:p w14:paraId="5F12A8F1"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71,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"double-var ",</w:t>
      </w:r>
    </w:p>
    <w:p w14:paraId="69E81D22"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lastRenderedPageBreak/>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3C6924">
      <w:pPr>
        <w:spacing w:line="360" w:lineRule="auto"/>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  // time required for questions of single variable-single answer</w:t>
      </w:r>
    </w:p>
    <w:p w14:paraId="73FFB90C"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 time required for questions of single variable-all answers</w:t>
      </w:r>
    </w:p>
    <w:p w14:paraId="346B08D5"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6.5  // time required for questions of double variable-single answer</w:t>
      </w:r>
    </w:p>
    <w:p w14:paraId="093E9672"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3C6924">
      <w:pPr>
        <w:spacing w:line="360" w:lineRule="auto"/>
        <w:rPr>
          <w:color w:val="000000" w:themeColor="text1"/>
          <w:sz w:val="20"/>
          <w:szCs w:val="20"/>
        </w:rPr>
      </w:pPr>
      <w:r w:rsidRPr="0048794B">
        <w:rPr>
          <w:i/>
          <w:iCs/>
          <w:color w:val="000000" w:themeColor="text1"/>
          <w:sz w:val="20"/>
          <w:szCs w:val="20"/>
        </w:rPr>
        <w:t xml:space="preserve">   vsup-bubble: {…  same structure of ca-bubble …},</w:t>
      </w:r>
    </w:p>
    <w:p w14:paraId="7643200D"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vsup-grid: {… same structure of ca-bubble ….},</w:t>
      </w:r>
    </w:p>
    <w:p w14:paraId="0831813F" w14:textId="77777777" w:rsidR="003C6924" w:rsidRPr="0048794B" w:rsidRDefault="003C6924" w:rsidP="003C6924">
      <w:pPr>
        <w:spacing w:line="360" w:lineRule="auto"/>
        <w:rPr>
          <w:color w:val="000000" w:themeColor="text1"/>
          <w:sz w:val="20"/>
          <w:szCs w:val="20"/>
        </w:rPr>
      </w:pPr>
      <w:r w:rsidRPr="0048794B">
        <w:rPr>
          <w:rStyle w:val="name"/>
          <w:b/>
          <w:bCs/>
          <w:color w:val="000000" w:themeColor="text1"/>
          <w:sz w:val="20"/>
          <w:szCs w:val="20"/>
        </w:rPr>
        <w:t xml:space="preserve">   </w:t>
      </w:r>
      <w:r w:rsidRPr="0048794B">
        <w:rPr>
          <w:rStyle w:val="name"/>
          <w:color w:val="000000" w:themeColor="text1"/>
          <w:sz w:val="20"/>
          <w:szCs w:val="20"/>
        </w:rPr>
        <w:t>nasa-ca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nasa-vsup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 answers of NASA-TLX for VSUP components</w:t>
      </w:r>
    </w:p>
    <w:p w14:paraId="752623A1"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 answers of SUS for CA components</w:t>
      </w:r>
    </w:p>
    <w:p w14:paraId="5331BC6A"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 answers of SUS for VSUP components</w:t>
      </w:r>
    </w:p>
    <w:p w14:paraId="36162220" w14:textId="77777777" w:rsidR="003C6924" w:rsidRDefault="003C6924" w:rsidP="003C6924">
      <w:pPr>
        <w:spacing w:line="360" w:lineRule="auto"/>
        <w:rPr>
          <w:i/>
          <w:iCs/>
          <w:sz w:val="20"/>
          <w:szCs w:val="20"/>
        </w:rPr>
      </w:pPr>
      <w:r w:rsidRPr="0099177E">
        <w:rPr>
          <w:i/>
          <w:iCs/>
          <w:sz w:val="20"/>
          <w:szCs w:val="20"/>
        </w:rPr>
        <w:t>}</w:t>
      </w:r>
    </w:p>
    <w:p w14:paraId="0A27E385" w14:textId="77777777" w:rsidR="003C6924" w:rsidRDefault="003C6924" w:rsidP="003C6924">
      <w:pPr>
        <w:spacing w:line="360" w:lineRule="auto"/>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60E2B141"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73B6E6D9" w14:textId="77777777"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0245ED">
        <w:rPr>
          <w:rFonts w:eastAsiaTheme="minorHAnsi"/>
          <w:color w:val="FF0000"/>
          <w:lang w:val="en-GB" w:eastAsia="en-US"/>
        </w:rPr>
        <w:t>APPENDIX K</w:t>
      </w:r>
      <w:r>
        <w:rPr>
          <w:rFonts w:eastAsiaTheme="minorHAnsi"/>
          <w:lang w:val="en-GB" w:eastAsia="en-US"/>
        </w:rPr>
        <w:t>.</w:t>
      </w:r>
    </w:p>
    <w:p w14:paraId="4AC30F23" w14:textId="77777777" w:rsidR="003C6924" w:rsidRDefault="003C6924" w:rsidP="003C6924"/>
    <w:p w14:paraId="382898BE" w14:textId="77777777" w:rsidR="003C6924" w:rsidRDefault="003C6924" w:rsidP="003C6924"/>
    <w:p w14:paraId="08788180" w14:textId="77777777" w:rsidR="003C6924" w:rsidRDefault="003C6924" w:rsidP="003C6924"/>
    <w:p w14:paraId="75F34A14" w14:textId="77777777" w:rsidR="00C17963" w:rsidRPr="008119D9" w:rsidRDefault="00C17963" w:rsidP="00C17963">
      <w:pPr>
        <w:tabs>
          <w:tab w:val="left" w:pos="720"/>
        </w:tabs>
        <w:spacing w:line="360" w:lineRule="auto"/>
        <w:jc w:val="both"/>
        <w:rPr>
          <w:ins w:id="3" w:author="Rashid Islam" w:date="2022-04-20T15:10:00Z"/>
          <w:rFonts w:eastAsiaTheme="minorHAnsi"/>
          <w:b/>
          <w:bCs/>
          <w:color w:val="000000" w:themeColor="text1"/>
          <w:sz w:val="32"/>
          <w:szCs w:val="32"/>
          <w:lang w:val="en-GB" w:eastAsia="en-US"/>
        </w:rPr>
      </w:pPr>
      <w:ins w:id="4" w:author="Rashid Islam" w:date="2022-04-20T15:10:00Z">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ins>
    </w:p>
    <w:p w14:paraId="116DE1C5" w14:textId="77777777" w:rsidR="00C17963" w:rsidRPr="008119D9" w:rsidRDefault="00C17963" w:rsidP="00C17963">
      <w:pPr>
        <w:tabs>
          <w:tab w:val="left" w:pos="720"/>
        </w:tabs>
        <w:spacing w:line="360" w:lineRule="auto"/>
        <w:jc w:val="both"/>
        <w:rPr>
          <w:ins w:id="5" w:author="Rashid Islam" w:date="2022-04-20T15:10:00Z"/>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ins w:id="6" w:author="Rashid Islam" w:date="2022-04-20T15:10:00Z"/>
          <w:rFonts w:eastAsiaTheme="minorHAnsi"/>
          <w:b/>
          <w:bCs/>
          <w:color w:val="000000" w:themeColor="text1"/>
          <w:sz w:val="28"/>
          <w:szCs w:val="28"/>
          <w:lang w:val="en-GB" w:eastAsia="en-US"/>
        </w:rPr>
      </w:pPr>
      <w:ins w:id="7" w:author="Rashid Islam" w:date="2022-04-20T15:10:00Z">
        <w:r w:rsidRPr="008119D9">
          <w:rPr>
            <w:rFonts w:eastAsiaTheme="minorHAnsi"/>
            <w:b/>
            <w:bCs/>
            <w:color w:val="000000" w:themeColor="text1"/>
            <w:sz w:val="28"/>
            <w:szCs w:val="28"/>
            <w:lang w:val="en-GB" w:eastAsia="en-US"/>
          </w:rPr>
          <w:t>Evaluation: Results and Numerical Analysis</w:t>
        </w:r>
      </w:ins>
    </w:p>
    <w:p w14:paraId="6E34B386" w14:textId="77777777" w:rsidR="00C17963" w:rsidRPr="008119D9" w:rsidRDefault="00C17963" w:rsidP="00C17963">
      <w:pPr>
        <w:tabs>
          <w:tab w:val="left" w:pos="720"/>
        </w:tabs>
        <w:spacing w:line="360" w:lineRule="auto"/>
        <w:jc w:val="both"/>
        <w:rPr>
          <w:ins w:id="8" w:author="Rashid Islam" w:date="2022-04-20T15:10:00Z"/>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ins w:id="9" w:author="Rashid Islam" w:date="2022-04-20T15:10:00Z"/>
          <w:color w:val="000000" w:themeColor="text1"/>
        </w:rPr>
      </w:pPr>
      <w:ins w:id="10" w:author="Rashid Islam" w:date="2022-04-20T15:10:00Z">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ins>
    </w:p>
    <w:p w14:paraId="5990576B" w14:textId="77777777" w:rsidR="00C17963" w:rsidRPr="008119D9" w:rsidRDefault="00C17963" w:rsidP="00C17963">
      <w:pPr>
        <w:spacing w:line="360" w:lineRule="auto"/>
        <w:jc w:val="both"/>
        <w:rPr>
          <w:ins w:id="11" w:author="Rashid Islam" w:date="2022-04-20T15:10:00Z"/>
          <w:color w:val="000000" w:themeColor="text1"/>
        </w:rPr>
      </w:pPr>
    </w:p>
    <w:p w14:paraId="1176940B" w14:textId="77777777" w:rsidR="00C17963" w:rsidRPr="008119D9" w:rsidRDefault="00C17963" w:rsidP="00C17963">
      <w:pPr>
        <w:autoSpaceDE w:val="0"/>
        <w:autoSpaceDN w:val="0"/>
        <w:adjustRightInd w:val="0"/>
        <w:spacing w:line="360" w:lineRule="auto"/>
        <w:rPr>
          <w:ins w:id="12" w:author="Rashid Islam" w:date="2022-04-20T15:10:00Z"/>
          <w:rFonts w:eastAsiaTheme="minorHAnsi"/>
          <w:b/>
          <w:bCs/>
          <w:color w:val="000000" w:themeColor="text1"/>
          <w:lang w:val="en-GB" w:eastAsia="en-US"/>
        </w:rPr>
      </w:pPr>
      <w:ins w:id="13" w:author="Rashid Islam" w:date="2022-04-20T15:10:00Z">
        <w:r w:rsidRPr="008119D9">
          <w:rPr>
            <w:rFonts w:eastAsiaTheme="minorHAnsi"/>
            <w:b/>
            <w:bCs/>
            <w:color w:val="000000" w:themeColor="text1"/>
            <w:lang w:val="en-GB" w:eastAsia="en-US"/>
          </w:rPr>
          <w:t>7.2.1 Sample Population Demographics</w:t>
        </w:r>
      </w:ins>
    </w:p>
    <w:p w14:paraId="0D1A1A41" w14:textId="77777777" w:rsidR="00C17963" w:rsidRPr="008119D9" w:rsidRDefault="00C17963" w:rsidP="00C17963">
      <w:pPr>
        <w:autoSpaceDE w:val="0"/>
        <w:autoSpaceDN w:val="0"/>
        <w:adjustRightInd w:val="0"/>
        <w:spacing w:line="360" w:lineRule="auto"/>
        <w:rPr>
          <w:ins w:id="14" w:author="Rashid Islam" w:date="2022-04-20T15:10:00Z"/>
          <w:rFonts w:eastAsiaTheme="minorHAnsi"/>
          <w:b/>
          <w:bCs/>
          <w:color w:val="000000" w:themeColor="text1"/>
          <w:lang w:val="en-GB" w:eastAsia="en-US"/>
        </w:rPr>
      </w:pPr>
    </w:p>
    <w:p w14:paraId="3D6DE231" w14:textId="77777777" w:rsidR="00C17963" w:rsidRPr="008119D9" w:rsidRDefault="00C17963" w:rsidP="00C17963">
      <w:pPr>
        <w:autoSpaceDE w:val="0"/>
        <w:autoSpaceDN w:val="0"/>
        <w:adjustRightInd w:val="0"/>
        <w:spacing w:line="360" w:lineRule="auto"/>
        <w:rPr>
          <w:ins w:id="15" w:author="Rashid Islam" w:date="2022-04-20T15:10:00Z"/>
          <w:rFonts w:eastAsiaTheme="minorHAnsi"/>
          <w:b/>
          <w:bCs/>
          <w:color w:val="000000" w:themeColor="text1"/>
          <w:lang w:val="en-GB" w:eastAsia="en-US"/>
        </w:rPr>
      </w:pPr>
      <w:ins w:id="16" w:author="Rashid Islam" w:date="2022-04-20T15:10:00Z">
        <w:r w:rsidRPr="008119D9">
          <w:rPr>
            <w:rFonts w:eastAsiaTheme="minorHAnsi"/>
            <w:b/>
            <w:bCs/>
            <w:color w:val="000000" w:themeColor="text1"/>
            <w:lang w:val="en-GB" w:eastAsia="en-US"/>
          </w:rPr>
          <w:t>Age and Gender</w:t>
        </w:r>
      </w:ins>
    </w:p>
    <w:p w14:paraId="3B8B3C94" w14:textId="77777777" w:rsidR="00C17963" w:rsidRPr="008119D9" w:rsidRDefault="00C17963" w:rsidP="00C17963">
      <w:pPr>
        <w:autoSpaceDE w:val="0"/>
        <w:autoSpaceDN w:val="0"/>
        <w:adjustRightInd w:val="0"/>
        <w:spacing w:line="360" w:lineRule="auto"/>
        <w:jc w:val="both"/>
        <w:rPr>
          <w:ins w:id="17" w:author="Rashid Islam" w:date="2022-04-20T15:10:00Z"/>
          <w:rFonts w:eastAsiaTheme="minorHAnsi"/>
          <w:color w:val="000000" w:themeColor="text1"/>
          <w:lang w:val="en-GB" w:eastAsia="en-US"/>
        </w:rPr>
      </w:pPr>
      <w:ins w:id="18" w:author="Rashid Islam" w:date="2022-04-20T15:10:00Z">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ins>
    </w:p>
    <w:p w14:paraId="679FDE3E" w14:textId="77777777" w:rsidR="00C17963" w:rsidRPr="008119D9" w:rsidRDefault="00C17963" w:rsidP="00C17963">
      <w:pPr>
        <w:autoSpaceDE w:val="0"/>
        <w:autoSpaceDN w:val="0"/>
        <w:adjustRightInd w:val="0"/>
        <w:spacing w:line="360" w:lineRule="auto"/>
        <w:jc w:val="both"/>
        <w:rPr>
          <w:ins w:id="19" w:author="Rashid Islam" w:date="2022-04-20T15:10:00Z"/>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ins w:id="20" w:author="Rashid Islam" w:date="2022-04-20T15:10:00Z"/>
          <w:rFonts w:eastAsiaTheme="minorHAnsi"/>
          <w:b/>
          <w:bCs/>
          <w:color w:val="000000" w:themeColor="text1"/>
          <w:lang w:val="en-GB" w:eastAsia="en-US"/>
        </w:rPr>
      </w:pPr>
      <w:ins w:id="21" w:author="Rashid Islam" w:date="2022-04-20T15:10:00Z">
        <w:r w:rsidRPr="008119D9">
          <w:rPr>
            <w:rFonts w:eastAsiaTheme="minorHAnsi"/>
            <w:b/>
            <w:bCs/>
            <w:color w:val="000000" w:themeColor="text1"/>
            <w:lang w:val="en-GB" w:eastAsia="en-US"/>
          </w:rPr>
          <w:t>Education</w:t>
        </w:r>
      </w:ins>
    </w:p>
    <w:p w14:paraId="443EDD0C" w14:textId="77777777" w:rsidR="00C17963" w:rsidRPr="008119D9" w:rsidRDefault="00C17963" w:rsidP="00C17963">
      <w:pPr>
        <w:autoSpaceDE w:val="0"/>
        <w:autoSpaceDN w:val="0"/>
        <w:adjustRightInd w:val="0"/>
        <w:spacing w:line="360" w:lineRule="auto"/>
        <w:jc w:val="both"/>
        <w:rPr>
          <w:ins w:id="22" w:author="Rashid Islam" w:date="2022-04-20T15:10:00Z"/>
          <w:rFonts w:eastAsiaTheme="minorHAnsi"/>
          <w:color w:val="000000" w:themeColor="text1"/>
          <w:lang w:val="en-GB" w:eastAsia="en-US"/>
        </w:rPr>
      </w:pPr>
      <w:ins w:id="23" w:author="Rashid Islam" w:date="2022-04-20T15:10:00Z">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ins>
    </w:p>
    <w:p w14:paraId="3AB2F27F" w14:textId="77777777" w:rsidR="00C17963" w:rsidRPr="008119D9" w:rsidRDefault="00C17963" w:rsidP="00C17963">
      <w:pPr>
        <w:autoSpaceDE w:val="0"/>
        <w:autoSpaceDN w:val="0"/>
        <w:adjustRightInd w:val="0"/>
        <w:spacing w:line="360" w:lineRule="auto"/>
        <w:jc w:val="both"/>
        <w:rPr>
          <w:ins w:id="24" w:author="Rashid Islam" w:date="2022-04-20T15:10:00Z"/>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ins w:id="25" w:author="Rashid Islam" w:date="2022-04-20T15:10:00Z"/>
          <w:rFonts w:eastAsiaTheme="minorHAnsi"/>
          <w:b/>
          <w:bCs/>
          <w:color w:val="000000" w:themeColor="text1"/>
          <w:lang w:val="en-GB" w:eastAsia="en-US"/>
        </w:rPr>
      </w:pPr>
      <w:ins w:id="26" w:author="Rashid Islam" w:date="2022-04-20T15:10:00Z">
        <w:r w:rsidRPr="008119D9">
          <w:rPr>
            <w:rFonts w:eastAsiaTheme="minorHAnsi"/>
            <w:b/>
            <w:bCs/>
            <w:color w:val="000000" w:themeColor="text1"/>
            <w:lang w:val="en-GB" w:eastAsia="en-US"/>
          </w:rPr>
          <w:t>Prior experience in visualisation</w:t>
        </w:r>
      </w:ins>
    </w:p>
    <w:p w14:paraId="7112361A" w14:textId="77777777" w:rsidR="00C17963" w:rsidRPr="008119D9" w:rsidRDefault="00C17963" w:rsidP="00C17963">
      <w:pPr>
        <w:pStyle w:val="ListParagraph"/>
        <w:numPr>
          <w:ilvl w:val="0"/>
          <w:numId w:val="38"/>
        </w:numPr>
        <w:autoSpaceDE w:val="0"/>
        <w:autoSpaceDN w:val="0"/>
        <w:adjustRightInd w:val="0"/>
        <w:spacing w:line="360" w:lineRule="auto"/>
        <w:jc w:val="both"/>
        <w:rPr>
          <w:ins w:id="27" w:author="Rashid Islam" w:date="2022-04-20T15:10:00Z"/>
          <w:rFonts w:eastAsiaTheme="minorHAnsi"/>
          <w:color w:val="000000" w:themeColor="text1"/>
          <w:lang w:val="en-GB" w:eastAsia="en-US"/>
        </w:rPr>
      </w:pPr>
      <w:ins w:id="28" w:author="Rashid Islam" w:date="2022-04-20T15:10:00Z">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ins>
    </w:p>
    <w:p w14:paraId="62B28897" w14:textId="77777777" w:rsidR="00C17963" w:rsidRPr="008119D9" w:rsidRDefault="00C17963" w:rsidP="00C17963">
      <w:pPr>
        <w:pStyle w:val="ListParagraph"/>
        <w:numPr>
          <w:ilvl w:val="0"/>
          <w:numId w:val="38"/>
        </w:numPr>
        <w:autoSpaceDE w:val="0"/>
        <w:autoSpaceDN w:val="0"/>
        <w:adjustRightInd w:val="0"/>
        <w:spacing w:line="360" w:lineRule="auto"/>
        <w:jc w:val="both"/>
        <w:rPr>
          <w:ins w:id="29" w:author="Rashid Islam" w:date="2022-04-20T15:10:00Z"/>
          <w:rFonts w:eastAsiaTheme="minorHAnsi"/>
          <w:color w:val="000000" w:themeColor="text1"/>
          <w:lang w:val="en-GB" w:eastAsia="en-US"/>
        </w:rPr>
      </w:pPr>
      <w:ins w:id="30" w:author="Rashid Islam" w:date="2022-04-20T15:10:00Z">
        <w:r w:rsidRPr="008119D9">
          <w:rPr>
            <w:rFonts w:eastAsiaTheme="minorHAnsi"/>
            <w:color w:val="000000" w:themeColor="text1"/>
            <w:lang w:val="en-GB" w:eastAsia="en-US"/>
          </w:rPr>
          <w:t xml:space="preserve">Telecom professionals also came from a CS background, so they had taken Computer graphics course in their undergraduate level. </w:t>
        </w:r>
      </w:ins>
    </w:p>
    <w:p w14:paraId="762F0083" w14:textId="77777777" w:rsidR="00C17963" w:rsidRPr="008119D9" w:rsidRDefault="00C17963" w:rsidP="00C17963">
      <w:pPr>
        <w:pStyle w:val="ListParagraph"/>
        <w:numPr>
          <w:ilvl w:val="0"/>
          <w:numId w:val="38"/>
        </w:numPr>
        <w:autoSpaceDE w:val="0"/>
        <w:autoSpaceDN w:val="0"/>
        <w:adjustRightInd w:val="0"/>
        <w:spacing w:line="360" w:lineRule="auto"/>
        <w:jc w:val="both"/>
        <w:rPr>
          <w:ins w:id="31" w:author="Rashid Islam" w:date="2022-04-20T15:10:00Z"/>
          <w:rFonts w:eastAsiaTheme="minorHAnsi"/>
          <w:color w:val="000000" w:themeColor="text1"/>
          <w:lang w:val="en-GB" w:eastAsia="en-US"/>
        </w:rPr>
      </w:pPr>
      <w:ins w:id="32" w:author="Rashid Islam" w:date="2022-04-20T15:10:00Z">
        <w:r w:rsidRPr="008119D9">
          <w:rPr>
            <w:rFonts w:eastAsiaTheme="minorHAnsi"/>
            <w:color w:val="000000" w:themeColor="text1"/>
            <w:lang w:val="en-GB" w:eastAsia="en-US"/>
          </w:rPr>
          <w:lastRenderedPageBreak/>
          <w:t>All participants had played computer games many times.</w:t>
        </w:r>
      </w:ins>
    </w:p>
    <w:p w14:paraId="0433A4DE" w14:textId="77777777" w:rsidR="00C17963" w:rsidRPr="008119D9" w:rsidRDefault="00C17963" w:rsidP="00C17963">
      <w:pPr>
        <w:pStyle w:val="ListParagraph"/>
        <w:numPr>
          <w:ilvl w:val="0"/>
          <w:numId w:val="38"/>
        </w:numPr>
        <w:autoSpaceDE w:val="0"/>
        <w:autoSpaceDN w:val="0"/>
        <w:adjustRightInd w:val="0"/>
        <w:spacing w:line="360" w:lineRule="auto"/>
        <w:jc w:val="both"/>
        <w:rPr>
          <w:ins w:id="33" w:author="Rashid Islam" w:date="2022-04-20T15:10:00Z"/>
          <w:rFonts w:eastAsiaTheme="minorHAnsi"/>
          <w:color w:val="000000" w:themeColor="text1"/>
          <w:lang w:val="en-GB" w:eastAsia="en-US"/>
        </w:rPr>
      </w:pPr>
      <w:ins w:id="34" w:author="Rashid Islam" w:date="2022-04-20T15:10:00Z">
        <w:r w:rsidRPr="008119D9">
          <w:rPr>
            <w:rFonts w:eastAsiaTheme="minorHAnsi"/>
            <w:color w:val="000000" w:themeColor="text1"/>
            <w:lang w:val="en-GB" w:eastAsia="en-US"/>
          </w:rPr>
          <w:t>15 participants have knowledge about animated movies.</w:t>
        </w:r>
      </w:ins>
    </w:p>
    <w:p w14:paraId="4C48951D" w14:textId="77777777" w:rsidR="00C17963" w:rsidRPr="008119D9" w:rsidRDefault="00C17963" w:rsidP="00C17963">
      <w:pPr>
        <w:pStyle w:val="ListParagraph"/>
        <w:autoSpaceDE w:val="0"/>
        <w:autoSpaceDN w:val="0"/>
        <w:adjustRightInd w:val="0"/>
        <w:spacing w:line="360" w:lineRule="auto"/>
        <w:jc w:val="both"/>
        <w:rPr>
          <w:ins w:id="35" w:author="Rashid Islam" w:date="2022-04-20T15:10:00Z"/>
          <w:color w:val="000000" w:themeColor="text1"/>
        </w:rPr>
      </w:pPr>
    </w:p>
    <w:p w14:paraId="178D69C8" w14:textId="77777777" w:rsidR="00C17963" w:rsidRPr="008119D9" w:rsidRDefault="00C17963" w:rsidP="00C17963">
      <w:pPr>
        <w:spacing w:line="360" w:lineRule="auto"/>
        <w:jc w:val="both"/>
        <w:rPr>
          <w:ins w:id="36" w:author="Rashid Islam" w:date="2022-04-20T15:10:00Z"/>
          <w:b/>
          <w:bCs/>
          <w:color w:val="000000" w:themeColor="text1"/>
        </w:rPr>
      </w:pPr>
      <w:ins w:id="37" w:author="Rashid Islam" w:date="2022-04-20T15:10:00Z">
        <w:r w:rsidRPr="008119D9">
          <w:rPr>
            <w:b/>
            <w:bCs/>
            <w:color w:val="000000" w:themeColor="text1"/>
          </w:rPr>
          <w:t>7.2</w:t>
        </w:r>
        <w:r w:rsidRPr="008119D9">
          <w:rPr>
            <w:b/>
            <w:bCs/>
            <w:color w:val="000000" w:themeColor="text1"/>
          </w:rPr>
          <w:tab/>
          <w:t>Study results</w:t>
        </w:r>
      </w:ins>
    </w:p>
    <w:p w14:paraId="271FD4E1" w14:textId="77777777" w:rsidR="00C17963" w:rsidRPr="008119D9" w:rsidRDefault="00C17963" w:rsidP="00C17963">
      <w:pPr>
        <w:spacing w:line="360" w:lineRule="auto"/>
        <w:jc w:val="both"/>
        <w:rPr>
          <w:ins w:id="38" w:author="Rashid Islam" w:date="2022-04-20T15:10:00Z"/>
          <w:color w:val="000000" w:themeColor="text1"/>
        </w:rPr>
      </w:pPr>
      <w:ins w:id="39" w:author="Rashid Islam" w:date="2022-04-20T15:10:00Z">
        <w:r w:rsidRPr="008119D9">
          <w:rPr>
            <w:color w:val="000000" w:themeColor="text1"/>
          </w:rPr>
          <w:t>We have obtained several kinds of data from the user study such as:</w:t>
        </w:r>
      </w:ins>
    </w:p>
    <w:p w14:paraId="0B369090" w14:textId="77777777" w:rsidR="00C17963" w:rsidRPr="008119D9" w:rsidRDefault="00C17963" w:rsidP="00C17963">
      <w:pPr>
        <w:pStyle w:val="ListParagraph"/>
        <w:numPr>
          <w:ilvl w:val="0"/>
          <w:numId w:val="34"/>
        </w:numPr>
        <w:spacing w:line="360" w:lineRule="auto"/>
        <w:jc w:val="both"/>
        <w:rPr>
          <w:ins w:id="40" w:author="Rashid Islam" w:date="2022-04-20T15:10:00Z"/>
          <w:color w:val="000000" w:themeColor="text1"/>
        </w:rPr>
      </w:pPr>
      <w:ins w:id="41" w:author="Rashid Islam" w:date="2022-04-20T15:10:00Z">
        <w:r w:rsidRPr="008119D9">
          <w:rPr>
            <w:rFonts w:eastAsiaTheme="minorHAnsi"/>
            <w:color w:val="000000" w:themeColor="text1"/>
            <w:lang w:val="en-GB" w:eastAsia="en-US"/>
          </w:rPr>
          <w:t>Quantitative Questionnaire Results</w:t>
        </w:r>
        <w:r w:rsidRPr="008119D9">
          <w:rPr>
            <w:color w:val="000000" w:themeColor="text1"/>
          </w:rPr>
          <w:t>.</w:t>
        </w:r>
      </w:ins>
    </w:p>
    <w:p w14:paraId="4754891A" w14:textId="77777777" w:rsidR="00C17963" w:rsidRPr="008119D9" w:rsidRDefault="00C17963" w:rsidP="00C17963">
      <w:pPr>
        <w:pStyle w:val="ListParagraph"/>
        <w:numPr>
          <w:ilvl w:val="0"/>
          <w:numId w:val="34"/>
        </w:numPr>
        <w:spacing w:line="360" w:lineRule="auto"/>
        <w:jc w:val="both"/>
        <w:rPr>
          <w:ins w:id="42" w:author="Rashid Islam" w:date="2022-04-20T15:10:00Z"/>
          <w:color w:val="000000" w:themeColor="text1"/>
        </w:rPr>
      </w:pPr>
      <w:ins w:id="43" w:author="Rashid Islam" w:date="2022-04-20T15:10:00Z">
        <w:r w:rsidRPr="008119D9">
          <w:rPr>
            <w:color w:val="000000" w:themeColor="text1"/>
          </w:rPr>
          <w:t>Time utilization data for each component.</w:t>
        </w:r>
      </w:ins>
    </w:p>
    <w:p w14:paraId="111C8B68" w14:textId="77777777" w:rsidR="00C17963" w:rsidRPr="008119D9" w:rsidRDefault="00C17963" w:rsidP="00C17963">
      <w:pPr>
        <w:pStyle w:val="ListParagraph"/>
        <w:numPr>
          <w:ilvl w:val="0"/>
          <w:numId w:val="34"/>
        </w:numPr>
        <w:spacing w:line="360" w:lineRule="auto"/>
        <w:jc w:val="both"/>
        <w:rPr>
          <w:ins w:id="44" w:author="Rashid Islam" w:date="2022-04-20T15:10:00Z"/>
          <w:color w:val="000000" w:themeColor="text1"/>
        </w:rPr>
      </w:pPr>
      <w:ins w:id="45" w:author="Rashid Islam" w:date="2022-04-20T15:10:00Z">
        <w:r w:rsidRPr="008119D9">
          <w:rPr>
            <w:color w:val="000000" w:themeColor="text1"/>
          </w:rPr>
          <w:t>SUS data for CA and VSUP</w:t>
        </w:r>
      </w:ins>
    </w:p>
    <w:p w14:paraId="0F1CC9E9" w14:textId="77777777" w:rsidR="00C17963" w:rsidRPr="008119D9" w:rsidRDefault="00C17963" w:rsidP="00C17963">
      <w:pPr>
        <w:pStyle w:val="ListParagraph"/>
        <w:numPr>
          <w:ilvl w:val="0"/>
          <w:numId w:val="34"/>
        </w:numPr>
        <w:spacing w:line="360" w:lineRule="auto"/>
        <w:jc w:val="both"/>
        <w:rPr>
          <w:ins w:id="46" w:author="Rashid Islam" w:date="2022-04-20T15:10:00Z"/>
          <w:color w:val="000000" w:themeColor="text1"/>
        </w:rPr>
      </w:pPr>
      <w:ins w:id="47" w:author="Rashid Islam" w:date="2022-04-20T15:10:00Z">
        <w:r w:rsidRPr="008119D9">
          <w:rPr>
            <w:color w:val="000000" w:themeColor="text1"/>
          </w:rPr>
          <w:t>NASA-TLX for CA and VSUP</w:t>
        </w:r>
      </w:ins>
    </w:p>
    <w:p w14:paraId="5E7A9ACD" w14:textId="77777777" w:rsidR="00C17963" w:rsidRPr="008119D9" w:rsidRDefault="00C17963" w:rsidP="00C17963">
      <w:pPr>
        <w:rPr>
          <w:ins w:id="48" w:author="Rashid Islam" w:date="2022-04-20T15:10:00Z"/>
          <w:color w:val="000000" w:themeColor="text1"/>
        </w:rPr>
      </w:pPr>
      <w:ins w:id="49" w:author="Rashid Islam" w:date="2022-04-20T15:10:00Z">
        <w:r w:rsidRPr="008119D9">
          <w:rPr>
            <w:color w:val="000000" w:themeColor="text1"/>
          </w:rPr>
          <w:t>We analyse all these data in various ways in the following sections which helps to reach conclusions from the study.</w:t>
        </w:r>
      </w:ins>
    </w:p>
    <w:p w14:paraId="20919C4A" w14:textId="77777777" w:rsidR="00C17963" w:rsidRPr="008119D9" w:rsidRDefault="00C17963" w:rsidP="00C17963">
      <w:pPr>
        <w:rPr>
          <w:ins w:id="50" w:author="Rashid Islam" w:date="2022-04-20T15:10:00Z"/>
          <w:color w:val="000000" w:themeColor="text1"/>
        </w:rPr>
      </w:pPr>
    </w:p>
    <w:p w14:paraId="0D25995A" w14:textId="77777777" w:rsidR="00C17963" w:rsidRPr="008119D9" w:rsidRDefault="00C17963" w:rsidP="00C17963">
      <w:pPr>
        <w:rPr>
          <w:ins w:id="51" w:author="Rashid Islam" w:date="2022-04-20T15:10:00Z"/>
          <w:color w:val="000000" w:themeColor="text1"/>
        </w:rPr>
      </w:pPr>
    </w:p>
    <w:p w14:paraId="7678DCB2" w14:textId="77777777" w:rsidR="00C17963" w:rsidRPr="008119D9" w:rsidRDefault="00C17963" w:rsidP="00C17963">
      <w:pPr>
        <w:spacing w:line="360" w:lineRule="auto"/>
        <w:rPr>
          <w:ins w:id="52" w:author="Rashid Islam" w:date="2022-04-20T15:10:00Z"/>
          <w:b/>
          <w:bCs/>
          <w:color w:val="000000" w:themeColor="text1"/>
        </w:rPr>
      </w:pPr>
      <w:ins w:id="53" w:author="Rashid Islam" w:date="2022-04-20T15:10:00Z">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ins>
    </w:p>
    <w:p w14:paraId="15B7920D" w14:textId="77777777" w:rsidR="00C17963" w:rsidRPr="008119D9" w:rsidRDefault="00C17963" w:rsidP="00C17963">
      <w:pPr>
        <w:spacing w:line="360" w:lineRule="auto"/>
        <w:jc w:val="both"/>
        <w:rPr>
          <w:ins w:id="54" w:author="Rashid Islam" w:date="2022-04-20T15:10:00Z"/>
          <w:color w:val="000000" w:themeColor="text1"/>
        </w:rPr>
      </w:pPr>
      <w:ins w:id="55" w:author="Rashid Islam" w:date="2022-04-20T15:10:00Z">
        <w:r w:rsidRPr="008119D9">
          <w:rPr>
            <w:color w:val="000000" w:themeColor="text1"/>
          </w:rPr>
          <w:t>As we have four core components, we designed 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on the basis of ANOVA for four components and t-test for two grouped (CA and VSUP) components.</w:t>
        </w:r>
      </w:ins>
    </w:p>
    <w:p w14:paraId="3E6ABA17" w14:textId="77777777" w:rsidR="00C17963" w:rsidRPr="008119D9" w:rsidRDefault="00C17963" w:rsidP="00C17963">
      <w:pPr>
        <w:spacing w:line="360" w:lineRule="auto"/>
        <w:jc w:val="both"/>
        <w:rPr>
          <w:ins w:id="56" w:author="Rashid Islam" w:date="2022-04-20T15:10:00Z"/>
          <w:color w:val="000000" w:themeColor="text1"/>
        </w:rPr>
      </w:pPr>
    </w:p>
    <w:p w14:paraId="1F71D521" w14:textId="77777777" w:rsidR="00C17963" w:rsidRPr="008119D9" w:rsidRDefault="00C17963" w:rsidP="00C17963">
      <w:pPr>
        <w:spacing w:line="360" w:lineRule="auto"/>
        <w:jc w:val="both"/>
        <w:rPr>
          <w:ins w:id="57" w:author="Rashid Islam" w:date="2022-04-20T15:10:00Z"/>
          <w:b/>
          <w:bCs/>
          <w:color w:val="000000" w:themeColor="text1"/>
        </w:rPr>
      </w:pPr>
      <w:ins w:id="58" w:author="Rashid Islam" w:date="2022-04-20T15:10:00Z">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The user performance results that we received from the study can be summarized as Table 7.1 and graphical box plot in Figure 7.2 and the complete raw data is attached in APPENDIX-L.</w:t>
        </w:r>
      </w:ins>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rPr>
          <w:ins w:id="59" w:author="Rashid Islam" w:date="2022-04-20T15:10:00Z"/>
        </w:trPr>
        <w:tc>
          <w:tcPr>
            <w:tcW w:w="2000" w:type="dxa"/>
            <w:vAlign w:val="center"/>
          </w:tcPr>
          <w:p w14:paraId="6D0A257B" w14:textId="77777777" w:rsidR="00C17963" w:rsidRPr="008119D9" w:rsidRDefault="00C17963" w:rsidP="00010FC0">
            <w:pPr>
              <w:spacing w:line="360" w:lineRule="auto"/>
              <w:jc w:val="center"/>
              <w:rPr>
                <w:ins w:id="60" w:author="Rashid Islam" w:date="2022-04-20T15:10:00Z"/>
                <w:color w:val="000000" w:themeColor="text1"/>
              </w:rPr>
            </w:pPr>
            <w:ins w:id="61" w:author="Rashid Islam" w:date="2022-04-20T15:10:00Z">
              <w:r w:rsidRPr="008119D9">
                <w:rPr>
                  <w:color w:val="000000" w:themeColor="text1"/>
                </w:rPr>
                <w:t>Groups</w:t>
              </w:r>
            </w:ins>
          </w:p>
        </w:tc>
        <w:tc>
          <w:tcPr>
            <w:tcW w:w="997" w:type="dxa"/>
            <w:vAlign w:val="center"/>
          </w:tcPr>
          <w:p w14:paraId="394CDF5D" w14:textId="77777777" w:rsidR="00C17963" w:rsidRPr="008119D9" w:rsidRDefault="00C17963" w:rsidP="00010FC0">
            <w:pPr>
              <w:spacing w:line="360" w:lineRule="auto"/>
              <w:jc w:val="center"/>
              <w:rPr>
                <w:ins w:id="62" w:author="Rashid Islam" w:date="2022-04-20T15:10:00Z"/>
                <w:color w:val="000000" w:themeColor="text1"/>
              </w:rPr>
            </w:pPr>
            <w:ins w:id="63" w:author="Rashid Islam" w:date="2022-04-20T15:10:00Z">
              <w:r w:rsidRPr="008119D9">
                <w:rPr>
                  <w:color w:val="000000" w:themeColor="text1"/>
                </w:rPr>
                <w:t>N</w:t>
              </w:r>
            </w:ins>
          </w:p>
        </w:tc>
        <w:tc>
          <w:tcPr>
            <w:tcW w:w="1549" w:type="dxa"/>
            <w:vAlign w:val="center"/>
          </w:tcPr>
          <w:p w14:paraId="5521BA0A" w14:textId="77777777" w:rsidR="00C17963" w:rsidRPr="008119D9" w:rsidRDefault="00C17963" w:rsidP="00010FC0">
            <w:pPr>
              <w:spacing w:line="360" w:lineRule="auto"/>
              <w:jc w:val="center"/>
              <w:rPr>
                <w:ins w:id="64" w:author="Rashid Islam" w:date="2022-04-20T15:10:00Z"/>
                <w:color w:val="000000" w:themeColor="text1"/>
              </w:rPr>
            </w:pPr>
            <w:ins w:id="65" w:author="Rashid Islam" w:date="2022-04-20T15:10:00Z">
              <w:r w:rsidRPr="008119D9">
                <w:rPr>
                  <w:color w:val="000000" w:themeColor="text1"/>
                </w:rPr>
                <w:t>Mean</w:t>
              </w:r>
            </w:ins>
          </w:p>
        </w:tc>
        <w:tc>
          <w:tcPr>
            <w:tcW w:w="1549" w:type="dxa"/>
            <w:vAlign w:val="center"/>
          </w:tcPr>
          <w:p w14:paraId="09EB07E0" w14:textId="77777777" w:rsidR="00C17963" w:rsidRPr="008119D9" w:rsidRDefault="00C17963" w:rsidP="00010FC0">
            <w:pPr>
              <w:spacing w:line="360" w:lineRule="auto"/>
              <w:jc w:val="center"/>
              <w:rPr>
                <w:ins w:id="66" w:author="Rashid Islam" w:date="2022-04-20T15:10:00Z"/>
                <w:color w:val="000000" w:themeColor="text1"/>
              </w:rPr>
            </w:pPr>
            <w:ins w:id="67" w:author="Rashid Islam" w:date="2022-04-20T15:10:00Z">
              <w:r w:rsidRPr="008119D9">
                <w:rPr>
                  <w:color w:val="000000" w:themeColor="text1"/>
                </w:rPr>
                <w:t>Std. Dev.</w:t>
              </w:r>
            </w:ins>
          </w:p>
        </w:tc>
        <w:tc>
          <w:tcPr>
            <w:tcW w:w="1371" w:type="dxa"/>
            <w:vAlign w:val="center"/>
          </w:tcPr>
          <w:p w14:paraId="1899C19E" w14:textId="77777777" w:rsidR="00C17963" w:rsidRPr="008119D9" w:rsidRDefault="00C17963" w:rsidP="00010FC0">
            <w:pPr>
              <w:spacing w:line="360" w:lineRule="auto"/>
              <w:jc w:val="center"/>
              <w:rPr>
                <w:ins w:id="68" w:author="Rashid Islam" w:date="2022-04-20T15:10:00Z"/>
                <w:color w:val="000000" w:themeColor="text1"/>
              </w:rPr>
            </w:pPr>
            <w:ins w:id="69" w:author="Rashid Islam" w:date="2022-04-20T15:10:00Z">
              <w:r w:rsidRPr="008119D9">
                <w:rPr>
                  <w:color w:val="000000" w:themeColor="text1"/>
                </w:rPr>
                <w:t>Variance</w:t>
              </w:r>
            </w:ins>
          </w:p>
        </w:tc>
        <w:tc>
          <w:tcPr>
            <w:tcW w:w="1550" w:type="dxa"/>
            <w:vAlign w:val="center"/>
          </w:tcPr>
          <w:p w14:paraId="5DA58870" w14:textId="77777777" w:rsidR="00C17963" w:rsidRPr="008119D9" w:rsidRDefault="00C17963" w:rsidP="00010FC0">
            <w:pPr>
              <w:spacing w:line="360" w:lineRule="auto"/>
              <w:jc w:val="center"/>
              <w:rPr>
                <w:ins w:id="70" w:author="Rashid Islam" w:date="2022-04-20T15:10:00Z"/>
                <w:color w:val="000000" w:themeColor="text1"/>
              </w:rPr>
            </w:pPr>
            <w:ins w:id="71" w:author="Rashid Islam" w:date="2022-04-20T15:10:00Z">
              <w:r w:rsidRPr="008119D9">
                <w:rPr>
                  <w:color w:val="000000" w:themeColor="text1"/>
                </w:rPr>
                <w:t>Std. Error.</w:t>
              </w:r>
            </w:ins>
          </w:p>
        </w:tc>
      </w:tr>
      <w:tr w:rsidR="00C17963" w:rsidRPr="008119D9" w14:paraId="31A4E9D6" w14:textId="77777777" w:rsidTr="00010FC0">
        <w:trPr>
          <w:ins w:id="72" w:author="Rashid Islam" w:date="2022-04-20T15:10:00Z"/>
        </w:trPr>
        <w:tc>
          <w:tcPr>
            <w:tcW w:w="2000" w:type="dxa"/>
            <w:vAlign w:val="center"/>
          </w:tcPr>
          <w:p w14:paraId="119B1456" w14:textId="77777777" w:rsidR="00C17963" w:rsidRPr="008119D9" w:rsidRDefault="00C17963" w:rsidP="00010FC0">
            <w:pPr>
              <w:spacing w:line="360" w:lineRule="auto"/>
              <w:jc w:val="center"/>
              <w:rPr>
                <w:ins w:id="73" w:author="Rashid Islam" w:date="2022-04-20T15:10:00Z"/>
                <w:color w:val="000000" w:themeColor="text1"/>
              </w:rPr>
            </w:pPr>
            <w:ins w:id="74" w:author="Rashid Islam" w:date="2022-04-20T15:10:00Z">
              <w:r w:rsidRPr="008119D9">
                <w:rPr>
                  <w:color w:val="000000" w:themeColor="text1"/>
                </w:rPr>
                <w:t>CA + Bubble</w:t>
              </w:r>
            </w:ins>
          </w:p>
        </w:tc>
        <w:tc>
          <w:tcPr>
            <w:tcW w:w="997" w:type="dxa"/>
            <w:vAlign w:val="center"/>
          </w:tcPr>
          <w:p w14:paraId="0567DD92" w14:textId="77777777" w:rsidR="00C17963" w:rsidRPr="008119D9" w:rsidRDefault="00C17963" w:rsidP="00010FC0">
            <w:pPr>
              <w:spacing w:line="360" w:lineRule="auto"/>
              <w:jc w:val="center"/>
              <w:rPr>
                <w:ins w:id="75" w:author="Rashid Islam" w:date="2022-04-20T15:10:00Z"/>
                <w:color w:val="000000" w:themeColor="text1"/>
              </w:rPr>
            </w:pPr>
            <w:ins w:id="76" w:author="Rashid Islam" w:date="2022-04-20T15:10:00Z">
              <w:r w:rsidRPr="008119D9">
                <w:rPr>
                  <w:color w:val="000000" w:themeColor="text1"/>
                </w:rPr>
                <w:t>32</w:t>
              </w:r>
            </w:ins>
          </w:p>
        </w:tc>
        <w:tc>
          <w:tcPr>
            <w:tcW w:w="1549" w:type="dxa"/>
            <w:vAlign w:val="center"/>
          </w:tcPr>
          <w:p w14:paraId="7CABD199" w14:textId="77777777" w:rsidR="00C17963" w:rsidRPr="008119D9" w:rsidRDefault="00C17963" w:rsidP="00010FC0">
            <w:pPr>
              <w:spacing w:line="360" w:lineRule="auto"/>
              <w:jc w:val="center"/>
              <w:rPr>
                <w:ins w:id="77" w:author="Rashid Islam" w:date="2022-04-20T15:10:00Z"/>
                <w:color w:val="000000" w:themeColor="text1"/>
              </w:rPr>
            </w:pPr>
            <w:ins w:id="78" w:author="Rashid Islam" w:date="2022-04-20T15:10:00Z">
              <w:r w:rsidRPr="008119D9">
                <w:rPr>
                  <w:color w:val="000000" w:themeColor="text1"/>
                </w:rPr>
                <w:t>6.2813</w:t>
              </w:r>
            </w:ins>
          </w:p>
        </w:tc>
        <w:tc>
          <w:tcPr>
            <w:tcW w:w="1549" w:type="dxa"/>
            <w:vAlign w:val="center"/>
          </w:tcPr>
          <w:p w14:paraId="6694D730" w14:textId="77777777" w:rsidR="00C17963" w:rsidRPr="008119D9" w:rsidRDefault="00C17963" w:rsidP="00010FC0">
            <w:pPr>
              <w:spacing w:line="360" w:lineRule="auto"/>
              <w:jc w:val="center"/>
              <w:rPr>
                <w:ins w:id="79" w:author="Rashid Islam" w:date="2022-04-20T15:10:00Z"/>
                <w:color w:val="000000" w:themeColor="text1"/>
              </w:rPr>
            </w:pPr>
            <w:ins w:id="80" w:author="Rashid Islam" w:date="2022-04-20T15:10:00Z">
              <w:r w:rsidRPr="008119D9">
                <w:rPr>
                  <w:color w:val="000000" w:themeColor="text1"/>
                </w:rPr>
                <w:t>1.301</w:t>
              </w:r>
            </w:ins>
          </w:p>
        </w:tc>
        <w:tc>
          <w:tcPr>
            <w:tcW w:w="1371" w:type="dxa"/>
            <w:vAlign w:val="center"/>
          </w:tcPr>
          <w:p w14:paraId="771028F9" w14:textId="77777777" w:rsidR="00C17963" w:rsidRPr="008119D9" w:rsidRDefault="00C17963" w:rsidP="00010FC0">
            <w:pPr>
              <w:spacing w:line="360" w:lineRule="auto"/>
              <w:jc w:val="center"/>
              <w:rPr>
                <w:ins w:id="81" w:author="Rashid Islam" w:date="2022-04-20T15:10:00Z"/>
                <w:color w:val="000000" w:themeColor="text1"/>
              </w:rPr>
            </w:pPr>
            <w:ins w:id="82" w:author="Rashid Islam" w:date="2022-04-20T15:10:00Z">
              <w:r w:rsidRPr="008119D9">
                <w:rPr>
                  <w:color w:val="000000" w:themeColor="text1"/>
                </w:rPr>
                <w:t>1.692</w:t>
              </w:r>
            </w:ins>
          </w:p>
        </w:tc>
        <w:tc>
          <w:tcPr>
            <w:tcW w:w="1550" w:type="dxa"/>
            <w:vAlign w:val="center"/>
          </w:tcPr>
          <w:p w14:paraId="4200BECF" w14:textId="77777777" w:rsidR="00C17963" w:rsidRPr="008119D9" w:rsidRDefault="00C17963" w:rsidP="00010FC0">
            <w:pPr>
              <w:spacing w:line="360" w:lineRule="auto"/>
              <w:jc w:val="center"/>
              <w:rPr>
                <w:ins w:id="83" w:author="Rashid Islam" w:date="2022-04-20T15:10:00Z"/>
                <w:color w:val="000000" w:themeColor="text1"/>
              </w:rPr>
            </w:pPr>
            <w:ins w:id="84" w:author="Rashid Islam" w:date="2022-04-20T15:10:00Z">
              <w:r w:rsidRPr="008119D9">
                <w:rPr>
                  <w:color w:val="000000" w:themeColor="text1"/>
                </w:rPr>
                <w:t>0.23</w:t>
              </w:r>
            </w:ins>
          </w:p>
        </w:tc>
      </w:tr>
      <w:tr w:rsidR="00C17963" w:rsidRPr="008119D9" w14:paraId="3210484E" w14:textId="77777777" w:rsidTr="00010FC0">
        <w:trPr>
          <w:ins w:id="85" w:author="Rashid Islam" w:date="2022-04-20T15:10:00Z"/>
        </w:trPr>
        <w:tc>
          <w:tcPr>
            <w:tcW w:w="2000" w:type="dxa"/>
            <w:vAlign w:val="center"/>
          </w:tcPr>
          <w:p w14:paraId="1EAB7A08" w14:textId="77777777" w:rsidR="00C17963" w:rsidRPr="008119D9" w:rsidRDefault="00C17963" w:rsidP="00010FC0">
            <w:pPr>
              <w:spacing w:line="360" w:lineRule="auto"/>
              <w:jc w:val="center"/>
              <w:rPr>
                <w:ins w:id="86" w:author="Rashid Islam" w:date="2022-04-20T15:10:00Z"/>
                <w:color w:val="000000" w:themeColor="text1"/>
              </w:rPr>
            </w:pPr>
            <w:ins w:id="87" w:author="Rashid Islam" w:date="2022-04-20T15:10:00Z">
              <w:r w:rsidRPr="008119D9">
                <w:rPr>
                  <w:color w:val="000000" w:themeColor="text1"/>
                </w:rPr>
                <w:t>CA + Grid</w:t>
              </w:r>
            </w:ins>
          </w:p>
        </w:tc>
        <w:tc>
          <w:tcPr>
            <w:tcW w:w="997" w:type="dxa"/>
            <w:vAlign w:val="center"/>
          </w:tcPr>
          <w:p w14:paraId="33753CBB" w14:textId="77777777" w:rsidR="00C17963" w:rsidRPr="008119D9" w:rsidRDefault="00C17963" w:rsidP="00010FC0">
            <w:pPr>
              <w:spacing w:line="360" w:lineRule="auto"/>
              <w:jc w:val="center"/>
              <w:rPr>
                <w:ins w:id="88" w:author="Rashid Islam" w:date="2022-04-20T15:10:00Z"/>
                <w:color w:val="000000" w:themeColor="text1"/>
              </w:rPr>
            </w:pPr>
            <w:ins w:id="89" w:author="Rashid Islam" w:date="2022-04-20T15:10:00Z">
              <w:r w:rsidRPr="008119D9">
                <w:rPr>
                  <w:color w:val="000000" w:themeColor="text1"/>
                </w:rPr>
                <w:t>32</w:t>
              </w:r>
            </w:ins>
          </w:p>
        </w:tc>
        <w:tc>
          <w:tcPr>
            <w:tcW w:w="1549" w:type="dxa"/>
            <w:vAlign w:val="center"/>
          </w:tcPr>
          <w:p w14:paraId="33A791C6" w14:textId="77777777" w:rsidR="00C17963" w:rsidRPr="008119D9" w:rsidRDefault="00C17963" w:rsidP="00010FC0">
            <w:pPr>
              <w:spacing w:line="360" w:lineRule="auto"/>
              <w:jc w:val="center"/>
              <w:rPr>
                <w:ins w:id="90" w:author="Rashid Islam" w:date="2022-04-20T15:10:00Z"/>
                <w:color w:val="000000" w:themeColor="text1"/>
              </w:rPr>
            </w:pPr>
            <w:ins w:id="91" w:author="Rashid Islam" w:date="2022-04-20T15:10:00Z">
              <w:r w:rsidRPr="008119D9">
                <w:rPr>
                  <w:color w:val="000000" w:themeColor="text1"/>
                </w:rPr>
                <w:t>5.5938</w:t>
              </w:r>
            </w:ins>
          </w:p>
        </w:tc>
        <w:tc>
          <w:tcPr>
            <w:tcW w:w="1549" w:type="dxa"/>
            <w:vAlign w:val="center"/>
          </w:tcPr>
          <w:p w14:paraId="3E90297A" w14:textId="77777777" w:rsidR="00C17963" w:rsidRPr="008119D9" w:rsidRDefault="00C17963" w:rsidP="00010FC0">
            <w:pPr>
              <w:spacing w:line="360" w:lineRule="auto"/>
              <w:jc w:val="center"/>
              <w:rPr>
                <w:ins w:id="92" w:author="Rashid Islam" w:date="2022-04-20T15:10:00Z"/>
                <w:color w:val="000000" w:themeColor="text1"/>
              </w:rPr>
            </w:pPr>
            <w:ins w:id="93" w:author="Rashid Islam" w:date="2022-04-20T15:10:00Z">
              <w:r w:rsidRPr="008119D9">
                <w:rPr>
                  <w:color w:val="000000" w:themeColor="text1"/>
                </w:rPr>
                <w:t>1.2916</w:t>
              </w:r>
            </w:ins>
          </w:p>
        </w:tc>
        <w:tc>
          <w:tcPr>
            <w:tcW w:w="1371" w:type="dxa"/>
            <w:vAlign w:val="center"/>
          </w:tcPr>
          <w:p w14:paraId="3B941146" w14:textId="77777777" w:rsidR="00C17963" w:rsidRPr="008119D9" w:rsidRDefault="00C17963" w:rsidP="00010FC0">
            <w:pPr>
              <w:spacing w:line="360" w:lineRule="auto"/>
              <w:jc w:val="center"/>
              <w:rPr>
                <w:ins w:id="94" w:author="Rashid Islam" w:date="2022-04-20T15:10:00Z"/>
                <w:color w:val="000000" w:themeColor="text1"/>
              </w:rPr>
            </w:pPr>
            <w:ins w:id="95" w:author="Rashid Islam" w:date="2022-04-20T15:10:00Z">
              <w:r w:rsidRPr="008119D9">
                <w:rPr>
                  <w:color w:val="000000" w:themeColor="text1"/>
                </w:rPr>
                <w:t>1.668</w:t>
              </w:r>
            </w:ins>
          </w:p>
        </w:tc>
        <w:tc>
          <w:tcPr>
            <w:tcW w:w="1550" w:type="dxa"/>
            <w:vAlign w:val="center"/>
          </w:tcPr>
          <w:p w14:paraId="3A67901C" w14:textId="77777777" w:rsidR="00C17963" w:rsidRPr="008119D9" w:rsidRDefault="00C17963" w:rsidP="00010FC0">
            <w:pPr>
              <w:spacing w:line="360" w:lineRule="auto"/>
              <w:jc w:val="center"/>
              <w:rPr>
                <w:ins w:id="96" w:author="Rashid Islam" w:date="2022-04-20T15:10:00Z"/>
                <w:color w:val="000000" w:themeColor="text1"/>
              </w:rPr>
            </w:pPr>
            <w:ins w:id="97" w:author="Rashid Islam" w:date="2022-04-20T15:10:00Z">
              <w:r w:rsidRPr="008119D9">
                <w:rPr>
                  <w:color w:val="000000" w:themeColor="text1"/>
                </w:rPr>
                <w:t>0.2283</w:t>
              </w:r>
            </w:ins>
          </w:p>
        </w:tc>
      </w:tr>
      <w:tr w:rsidR="00C17963" w:rsidRPr="008119D9" w14:paraId="6111FFE0" w14:textId="77777777" w:rsidTr="00010FC0">
        <w:trPr>
          <w:ins w:id="98" w:author="Rashid Islam" w:date="2022-04-20T15:10:00Z"/>
        </w:trPr>
        <w:tc>
          <w:tcPr>
            <w:tcW w:w="2000" w:type="dxa"/>
            <w:vAlign w:val="center"/>
          </w:tcPr>
          <w:p w14:paraId="35B2B2C6" w14:textId="77777777" w:rsidR="00C17963" w:rsidRPr="008119D9" w:rsidRDefault="00C17963" w:rsidP="00010FC0">
            <w:pPr>
              <w:spacing w:line="360" w:lineRule="auto"/>
              <w:jc w:val="center"/>
              <w:rPr>
                <w:ins w:id="99" w:author="Rashid Islam" w:date="2022-04-20T15:10:00Z"/>
                <w:color w:val="000000" w:themeColor="text1"/>
              </w:rPr>
            </w:pPr>
            <w:ins w:id="100" w:author="Rashid Islam" w:date="2022-04-20T15:10:00Z">
              <w:r w:rsidRPr="008119D9">
                <w:rPr>
                  <w:color w:val="000000" w:themeColor="text1"/>
                </w:rPr>
                <w:t>VSUP + Bubble</w:t>
              </w:r>
            </w:ins>
          </w:p>
        </w:tc>
        <w:tc>
          <w:tcPr>
            <w:tcW w:w="997" w:type="dxa"/>
            <w:vAlign w:val="center"/>
          </w:tcPr>
          <w:p w14:paraId="238138FD" w14:textId="77777777" w:rsidR="00C17963" w:rsidRPr="008119D9" w:rsidRDefault="00C17963" w:rsidP="00010FC0">
            <w:pPr>
              <w:spacing w:line="360" w:lineRule="auto"/>
              <w:jc w:val="center"/>
              <w:rPr>
                <w:ins w:id="101" w:author="Rashid Islam" w:date="2022-04-20T15:10:00Z"/>
                <w:color w:val="000000" w:themeColor="text1"/>
              </w:rPr>
            </w:pPr>
            <w:ins w:id="102" w:author="Rashid Islam" w:date="2022-04-20T15:10:00Z">
              <w:r w:rsidRPr="008119D9">
                <w:rPr>
                  <w:color w:val="000000" w:themeColor="text1"/>
                </w:rPr>
                <w:t>32</w:t>
              </w:r>
            </w:ins>
          </w:p>
        </w:tc>
        <w:tc>
          <w:tcPr>
            <w:tcW w:w="1549" w:type="dxa"/>
            <w:vAlign w:val="center"/>
          </w:tcPr>
          <w:p w14:paraId="2F73FA55" w14:textId="77777777" w:rsidR="00C17963" w:rsidRPr="008119D9" w:rsidRDefault="00C17963" w:rsidP="00010FC0">
            <w:pPr>
              <w:spacing w:line="360" w:lineRule="auto"/>
              <w:jc w:val="center"/>
              <w:rPr>
                <w:ins w:id="103" w:author="Rashid Islam" w:date="2022-04-20T15:10:00Z"/>
                <w:color w:val="000000" w:themeColor="text1"/>
              </w:rPr>
            </w:pPr>
            <w:ins w:id="104" w:author="Rashid Islam" w:date="2022-04-20T15:10:00Z">
              <w:r w:rsidRPr="008119D9">
                <w:rPr>
                  <w:color w:val="000000" w:themeColor="text1"/>
                </w:rPr>
                <w:t>5.6563</w:t>
              </w:r>
            </w:ins>
          </w:p>
        </w:tc>
        <w:tc>
          <w:tcPr>
            <w:tcW w:w="1549" w:type="dxa"/>
            <w:vAlign w:val="center"/>
          </w:tcPr>
          <w:p w14:paraId="0F57601B" w14:textId="77777777" w:rsidR="00C17963" w:rsidRPr="008119D9" w:rsidRDefault="00C17963" w:rsidP="00010FC0">
            <w:pPr>
              <w:spacing w:line="360" w:lineRule="auto"/>
              <w:jc w:val="center"/>
              <w:rPr>
                <w:ins w:id="105" w:author="Rashid Islam" w:date="2022-04-20T15:10:00Z"/>
                <w:color w:val="000000" w:themeColor="text1"/>
              </w:rPr>
            </w:pPr>
            <w:ins w:id="106" w:author="Rashid Islam" w:date="2022-04-20T15:10:00Z">
              <w:r w:rsidRPr="008119D9">
                <w:rPr>
                  <w:color w:val="000000" w:themeColor="text1"/>
                </w:rPr>
                <w:t>1.4053</w:t>
              </w:r>
            </w:ins>
          </w:p>
        </w:tc>
        <w:tc>
          <w:tcPr>
            <w:tcW w:w="1371" w:type="dxa"/>
            <w:vAlign w:val="center"/>
          </w:tcPr>
          <w:p w14:paraId="260E9B64" w14:textId="77777777" w:rsidR="00C17963" w:rsidRPr="008119D9" w:rsidRDefault="00C17963" w:rsidP="00010FC0">
            <w:pPr>
              <w:spacing w:line="360" w:lineRule="auto"/>
              <w:jc w:val="center"/>
              <w:rPr>
                <w:ins w:id="107" w:author="Rashid Islam" w:date="2022-04-20T15:10:00Z"/>
                <w:color w:val="000000" w:themeColor="text1"/>
              </w:rPr>
            </w:pPr>
            <w:ins w:id="108" w:author="Rashid Islam" w:date="2022-04-20T15:10:00Z">
              <w:r w:rsidRPr="008119D9">
                <w:rPr>
                  <w:color w:val="000000" w:themeColor="text1"/>
                </w:rPr>
                <w:t>1.975</w:t>
              </w:r>
            </w:ins>
          </w:p>
        </w:tc>
        <w:tc>
          <w:tcPr>
            <w:tcW w:w="1550" w:type="dxa"/>
            <w:vAlign w:val="center"/>
          </w:tcPr>
          <w:p w14:paraId="196C0BEB" w14:textId="77777777" w:rsidR="00C17963" w:rsidRPr="008119D9" w:rsidRDefault="00C17963" w:rsidP="00010FC0">
            <w:pPr>
              <w:spacing w:line="360" w:lineRule="auto"/>
              <w:jc w:val="center"/>
              <w:rPr>
                <w:ins w:id="109" w:author="Rashid Islam" w:date="2022-04-20T15:10:00Z"/>
                <w:color w:val="000000" w:themeColor="text1"/>
              </w:rPr>
            </w:pPr>
            <w:ins w:id="110" w:author="Rashid Islam" w:date="2022-04-20T15:10:00Z">
              <w:r w:rsidRPr="008119D9">
                <w:rPr>
                  <w:color w:val="000000" w:themeColor="text1"/>
                </w:rPr>
                <w:t>0.2127</w:t>
              </w:r>
            </w:ins>
          </w:p>
        </w:tc>
      </w:tr>
      <w:tr w:rsidR="00C17963" w:rsidRPr="008119D9" w14:paraId="2759547E" w14:textId="77777777" w:rsidTr="00010FC0">
        <w:trPr>
          <w:ins w:id="111" w:author="Rashid Islam" w:date="2022-04-20T15:10:00Z"/>
        </w:trPr>
        <w:tc>
          <w:tcPr>
            <w:tcW w:w="2000" w:type="dxa"/>
            <w:vAlign w:val="center"/>
          </w:tcPr>
          <w:p w14:paraId="0A92157C" w14:textId="77777777" w:rsidR="00C17963" w:rsidRPr="008119D9" w:rsidRDefault="00C17963" w:rsidP="00010FC0">
            <w:pPr>
              <w:spacing w:line="360" w:lineRule="auto"/>
              <w:jc w:val="center"/>
              <w:rPr>
                <w:ins w:id="112" w:author="Rashid Islam" w:date="2022-04-20T15:10:00Z"/>
                <w:color w:val="000000" w:themeColor="text1"/>
              </w:rPr>
            </w:pPr>
            <w:ins w:id="113" w:author="Rashid Islam" w:date="2022-04-20T15:10:00Z">
              <w:r w:rsidRPr="008119D9">
                <w:rPr>
                  <w:color w:val="000000" w:themeColor="text1"/>
                </w:rPr>
                <w:t>VSUP + Grid</w:t>
              </w:r>
            </w:ins>
          </w:p>
        </w:tc>
        <w:tc>
          <w:tcPr>
            <w:tcW w:w="997" w:type="dxa"/>
            <w:vAlign w:val="center"/>
          </w:tcPr>
          <w:p w14:paraId="214EF91C" w14:textId="77777777" w:rsidR="00C17963" w:rsidRPr="008119D9" w:rsidRDefault="00C17963" w:rsidP="00010FC0">
            <w:pPr>
              <w:spacing w:line="360" w:lineRule="auto"/>
              <w:jc w:val="center"/>
              <w:rPr>
                <w:ins w:id="114" w:author="Rashid Islam" w:date="2022-04-20T15:10:00Z"/>
                <w:color w:val="000000" w:themeColor="text1"/>
              </w:rPr>
            </w:pPr>
            <w:ins w:id="115" w:author="Rashid Islam" w:date="2022-04-20T15:10:00Z">
              <w:r w:rsidRPr="008119D9">
                <w:rPr>
                  <w:color w:val="000000" w:themeColor="text1"/>
                </w:rPr>
                <w:t>32</w:t>
              </w:r>
            </w:ins>
          </w:p>
        </w:tc>
        <w:tc>
          <w:tcPr>
            <w:tcW w:w="1549" w:type="dxa"/>
            <w:vAlign w:val="center"/>
          </w:tcPr>
          <w:p w14:paraId="6DB77073" w14:textId="77777777" w:rsidR="00C17963" w:rsidRPr="008119D9" w:rsidRDefault="00C17963" w:rsidP="00010FC0">
            <w:pPr>
              <w:spacing w:line="360" w:lineRule="auto"/>
              <w:jc w:val="center"/>
              <w:rPr>
                <w:ins w:id="116" w:author="Rashid Islam" w:date="2022-04-20T15:10:00Z"/>
                <w:color w:val="000000" w:themeColor="text1"/>
              </w:rPr>
            </w:pPr>
            <w:ins w:id="117" w:author="Rashid Islam" w:date="2022-04-20T15:10:00Z">
              <w:r w:rsidRPr="008119D9">
                <w:rPr>
                  <w:color w:val="000000" w:themeColor="text1"/>
                </w:rPr>
                <w:t>5.1875</w:t>
              </w:r>
            </w:ins>
          </w:p>
        </w:tc>
        <w:tc>
          <w:tcPr>
            <w:tcW w:w="1549" w:type="dxa"/>
            <w:vAlign w:val="center"/>
          </w:tcPr>
          <w:p w14:paraId="3161DE58" w14:textId="77777777" w:rsidR="00C17963" w:rsidRPr="008119D9" w:rsidRDefault="00C17963" w:rsidP="00010FC0">
            <w:pPr>
              <w:spacing w:line="360" w:lineRule="auto"/>
              <w:jc w:val="center"/>
              <w:rPr>
                <w:ins w:id="118" w:author="Rashid Islam" w:date="2022-04-20T15:10:00Z"/>
                <w:color w:val="000000" w:themeColor="text1"/>
              </w:rPr>
            </w:pPr>
            <w:ins w:id="119" w:author="Rashid Islam" w:date="2022-04-20T15:10:00Z">
              <w:r w:rsidRPr="008119D9">
                <w:rPr>
                  <w:color w:val="000000" w:themeColor="text1"/>
                </w:rPr>
                <w:t>1.2032</w:t>
              </w:r>
            </w:ins>
          </w:p>
        </w:tc>
        <w:tc>
          <w:tcPr>
            <w:tcW w:w="1371" w:type="dxa"/>
            <w:vAlign w:val="center"/>
          </w:tcPr>
          <w:p w14:paraId="129BA579" w14:textId="77777777" w:rsidR="00C17963" w:rsidRPr="008119D9" w:rsidRDefault="00C17963" w:rsidP="00010FC0">
            <w:pPr>
              <w:spacing w:line="360" w:lineRule="auto"/>
              <w:jc w:val="center"/>
              <w:rPr>
                <w:ins w:id="120" w:author="Rashid Islam" w:date="2022-04-20T15:10:00Z"/>
                <w:color w:val="000000" w:themeColor="text1"/>
              </w:rPr>
            </w:pPr>
            <w:ins w:id="121" w:author="Rashid Islam" w:date="2022-04-20T15:10:00Z">
              <w:r w:rsidRPr="008119D9">
                <w:rPr>
                  <w:color w:val="000000" w:themeColor="text1"/>
                </w:rPr>
                <w:t>1.456</w:t>
              </w:r>
            </w:ins>
          </w:p>
        </w:tc>
        <w:tc>
          <w:tcPr>
            <w:tcW w:w="1550" w:type="dxa"/>
            <w:vAlign w:val="center"/>
          </w:tcPr>
          <w:p w14:paraId="7827BBB7" w14:textId="77777777" w:rsidR="00C17963" w:rsidRPr="008119D9" w:rsidRDefault="00C17963" w:rsidP="00010FC0">
            <w:pPr>
              <w:spacing w:line="360" w:lineRule="auto"/>
              <w:jc w:val="center"/>
              <w:rPr>
                <w:ins w:id="122" w:author="Rashid Islam" w:date="2022-04-20T15:10:00Z"/>
                <w:color w:val="000000" w:themeColor="text1"/>
              </w:rPr>
            </w:pPr>
            <w:ins w:id="123" w:author="Rashid Islam" w:date="2022-04-20T15:10:00Z">
              <w:r w:rsidRPr="008119D9">
                <w:rPr>
                  <w:color w:val="000000" w:themeColor="text1"/>
                </w:rPr>
                <w:t>0.2127</w:t>
              </w:r>
            </w:ins>
          </w:p>
        </w:tc>
      </w:tr>
    </w:tbl>
    <w:p w14:paraId="290B26BD" w14:textId="77777777" w:rsidR="00C17963" w:rsidRPr="008119D9" w:rsidRDefault="00C17963" w:rsidP="00C17963">
      <w:pPr>
        <w:jc w:val="both"/>
        <w:rPr>
          <w:ins w:id="124" w:author="Rashid Islam" w:date="2022-04-20T15:10:00Z"/>
          <w:color w:val="000000" w:themeColor="text1"/>
        </w:rPr>
      </w:pPr>
      <w:ins w:id="125" w:author="Rashid Islam" w:date="2022-04-20T15:10:00Z">
        <w:r w:rsidRPr="008119D9">
          <w:rPr>
            <w:color w:val="000000" w:themeColor="text1"/>
          </w:rPr>
          <w:br/>
          <w:t>Table 7.1: Data summary</w:t>
        </w:r>
      </w:ins>
    </w:p>
    <w:p w14:paraId="2BD9E6A5" w14:textId="77777777" w:rsidR="00C17963" w:rsidRPr="008119D9" w:rsidRDefault="00C17963" w:rsidP="00C17963">
      <w:pPr>
        <w:pStyle w:val="bodytext"/>
        <w:spacing w:before="120" w:beforeAutospacing="0" w:after="120" w:afterAutospacing="0"/>
        <w:textAlignment w:val="baseline"/>
        <w:rPr>
          <w:ins w:id="126" w:author="Rashid Islam" w:date="2022-04-20T15:10:00Z"/>
          <w:color w:val="000000" w:themeColor="text1"/>
        </w:rPr>
      </w:pPr>
    </w:p>
    <w:p w14:paraId="61721471" w14:textId="77777777" w:rsidR="00C17963" w:rsidRPr="008119D9" w:rsidRDefault="00C17963" w:rsidP="00C17963">
      <w:pPr>
        <w:pStyle w:val="bodytext"/>
        <w:spacing w:before="120" w:beforeAutospacing="0" w:after="120" w:afterAutospacing="0"/>
        <w:textAlignment w:val="baseline"/>
        <w:rPr>
          <w:ins w:id="127" w:author="Rashid Islam" w:date="2022-04-20T15:10:00Z"/>
          <w:color w:val="000000" w:themeColor="text1"/>
        </w:rPr>
      </w:pPr>
    </w:p>
    <w:p w14:paraId="70871E58" w14:textId="77777777" w:rsidR="00C17963" w:rsidRPr="008119D9" w:rsidRDefault="00C17963" w:rsidP="00C17963">
      <w:pPr>
        <w:pStyle w:val="bodytext"/>
        <w:spacing w:before="120" w:beforeAutospacing="0" w:after="120" w:afterAutospacing="0" w:line="360" w:lineRule="auto"/>
        <w:textAlignment w:val="baseline"/>
        <w:rPr>
          <w:ins w:id="128" w:author="Rashid Islam" w:date="2022-04-20T15:10:00Z"/>
          <w:color w:val="000000" w:themeColor="text1"/>
        </w:rPr>
      </w:pPr>
      <w:ins w:id="129" w:author="Rashid Islam" w:date="2022-04-20T15:10:00Z">
        <w:r w:rsidRPr="008119D9">
          <w:rPr>
            <w:color w:val="000000" w:themeColor="text1"/>
          </w:rPr>
          <w:lastRenderedPageBreak/>
          <w:t>The results of a one-way ANOVA can be considered reliable if the following assumptions are met:</w:t>
        </w:r>
      </w:ins>
    </w:p>
    <w:p w14:paraId="0AA41A5F"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ins w:id="130" w:author="Rashid Islam" w:date="2022-04-20T15:10:00Z"/>
          <w:color w:val="000000" w:themeColor="text1"/>
        </w:rPr>
      </w:pPr>
      <w:ins w:id="131" w:author="Rashid Islam" w:date="2022-04-20T15:10:00Z">
        <w:r w:rsidRPr="008119D9">
          <w:rPr>
            <w:color w:val="000000" w:themeColor="text1"/>
          </w:rPr>
          <w:t>the response variable (the dependent variable) is normally distributed.</w:t>
        </w:r>
      </w:ins>
    </w:p>
    <w:p w14:paraId="5494607D"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ins w:id="132" w:author="Rashid Islam" w:date="2022-04-20T15:10:00Z"/>
          <w:color w:val="000000" w:themeColor="text1"/>
        </w:rPr>
      </w:pPr>
      <w:ins w:id="133" w:author="Rashid Islam" w:date="2022-04-20T15:10:00Z">
        <w:r w:rsidRPr="008119D9">
          <w:rPr>
            <w:color w:val="000000" w:themeColor="text1"/>
          </w:rPr>
          <w:t>the samples are independent.</w:t>
        </w:r>
      </w:ins>
    </w:p>
    <w:p w14:paraId="5B467B2B"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ins w:id="134" w:author="Rashid Islam" w:date="2022-04-20T15:10:00Z"/>
          <w:color w:val="000000" w:themeColor="text1"/>
        </w:rPr>
      </w:pPr>
      <w:ins w:id="135" w:author="Rashid Islam" w:date="2022-04-20T15:10:00Z">
        <w:r w:rsidRPr="008119D9">
          <w:rPr>
            <w:color w:val="000000" w:themeColor="text1"/>
          </w:rPr>
          <w:t xml:space="preserve">the variances of populations are equal. </w:t>
        </w:r>
      </w:ins>
    </w:p>
    <w:p w14:paraId="39EFFFB5" w14:textId="77777777" w:rsidR="00C17963" w:rsidRPr="008119D9" w:rsidRDefault="00C17963" w:rsidP="00C17963">
      <w:pPr>
        <w:pStyle w:val="listbullet"/>
        <w:spacing w:before="60" w:beforeAutospacing="0" w:after="0" w:afterAutospacing="0" w:line="360" w:lineRule="auto"/>
        <w:jc w:val="both"/>
        <w:textAlignment w:val="baseline"/>
        <w:rPr>
          <w:ins w:id="136" w:author="Rashid Islam" w:date="2022-04-20T15:10:00Z"/>
          <w:color w:val="000000" w:themeColor="text1"/>
        </w:rPr>
      </w:pPr>
      <w:ins w:id="137" w:author="Rashid Islam" w:date="2022-04-20T15:10:00Z">
        <w:r w:rsidRPr="008119D9">
          <w:rPr>
            <w:color w:val="000000" w:themeColor="text1"/>
          </w:rPr>
          <w:t xml:space="preserve">Since the sample are taken from independent interfaces of questionnaire, the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ins>
    </w:p>
    <w:p w14:paraId="4731897C" w14:textId="77777777" w:rsidR="00C17963" w:rsidRPr="008119D9" w:rsidRDefault="00C17963" w:rsidP="00C17963">
      <w:pPr>
        <w:spacing w:line="360" w:lineRule="auto"/>
        <w:jc w:val="both"/>
        <w:rPr>
          <w:ins w:id="138" w:author="Rashid Islam" w:date="2022-04-20T15:10:00Z"/>
          <w:color w:val="000000" w:themeColor="text1"/>
        </w:rPr>
      </w:pPr>
      <w:ins w:id="139" w:author="Rashid Islam" w:date="2022-04-20T15:10:00Z">
        <w:r w:rsidRPr="008119D9">
          <w:rPr>
            <w:color w:val="000000" w:themeColor="text1"/>
          </w:rPr>
          <w:t>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in normal distribution for significance level of 0.005 and that satisfies the requirement (1) and we can conduct an ANOVA test. Additionally, we have also showed box-plot (Figure 7.1) and normal distribution graphs in Figure 7.2.</w:t>
        </w:r>
      </w:ins>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ins w:id="140" w:author="Rashid Islam" w:date="2022-04-20T15:10:00Z"/>
        </w:trPr>
        <w:tc>
          <w:tcPr>
            <w:tcW w:w="1871" w:type="dxa"/>
            <w:vAlign w:val="center"/>
          </w:tcPr>
          <w:p w14:paraId="527445DE" w14:textId="77777777" w:rsidR="00C17963" w:rsidRPr="008119D9" w:rsidRDefault="00C17963" w:rsidP="00010FC0">
            <w:pPr>
              <w:rPr>
                <w:ins w:id="141" w:author="Rashid Islam" w:date="2022-04-20T15:10:00Z"/>
                <w:color w:val="000000" w:themeColor="text1"/>
              </w:rPr>
            </w:pPr>
            <w:ins w:id="142" w:author="Rashid Islam" w:date="2022-04-20T15:10:00Z">
              <w:r w:rsidRPr="008119D9">
                <w:rPr>
                  <w:color w:val="000000" w:themeColor="text1"/>
                </w:rPr>
                <w:t>Component</w:t>
              </w:r>
            </w:ins>
          </w:p>
        </w:tc>
        <w:tc>
          <w:tcPr>
            <w:tcW w:w="1952" w:type="dxa"/>
            <w:vAlign w:val="center"/>
          </w:tcPr>
          <w:p w14:paraId="51A93E19" w14:textId="77777777" w:rsidR="00C17963" w:rsidRPr="008119D9" w:rsidRDefault="00C17963" w:rsidP="00010FC0">
            <w:pPr>
              <w:jc w:val="center"/>
              <w:rPr>
                <w:ins w:id="143" w:author="Rashid Islam" w:date="2022-04-20T15:10:00Z"/>
                <w:color w:val="000000" w:themeColor="text1"/>
              </w:rPr>
            </w:pPr>
            <w:ins w:id="144" w:author="Rashid Islam" w:date="2022-04-20T15:10:00Z">
              <w:r w:rsidRPr="008119D9">
                <w:rPr>
                  <w:color w:val="000000" w:themeColor="text1"/>
                </w:rPr>
                <w:t>W</w:t>
              </w:r>
            </w:ins>
          </w:p>
        </w:tc>
        <w:tc>
          <w:tcPr>
            <w:tcW w:w="1842" w:type="dxa"/>
            <w:vAlign w:val="center"/>
          </w:tcPr>
          <w:p w14:paraId="64C026DD" w14:textId="77777777" w:rsidR="00C17963" w:rsidRPr="008119D9" w:rsidRDefault="00C17963" w:rsidP="00010FC0">
            <w:pPr>
              <w:jc w:val="center"/>
              <w:rPr>
                <w:ins w:id="145" w:author="Rashid Islam" w:date="2022-04-20T15:10:00Z"/>
                <w:color w:val="000000" w:themeColor="text1"/>
              </w:rPr>
            </w:pPr>
            <w:ins w:id="146" w:author="Rashid Islam" w:date="2022-04-20T15:10:00Z">
              <w:r w:rsidRPr="008119D9">
                <w:rPr>
                  <w:color w:val="000000" w:themeColor="text1"/>
                </w:rPr>
                <w:t>P</w:t>
              </w:r>
            </w:ins>
          </w:p>
        </w:tc>
        <w:tc>
          <w:tcPr>
            <w:tcW w:w="3402" w:type="dxa"/>
            <w:vAlign w:val="center"/>
          </w:tcPr>
          <w:p w14:paraId="3A9FC7B3" w14:textId="77777777" w:rsidR="00C17963" w:rsidRPr="008119D9" w:rsidRDefault="00C17963" w:rsidP="00010FC0">
            <w:pPr>
              <w:jc w:val="center"/>
              <w:rPr>
                <w:ins w:id="147" w:author="Rashid Islam" w:date="2022-04-20T15:10:00Z"/>
                <w:color w:val="000000" w:themeColor="text1"/>
              </w:rPr>
            </w:pPr>
            <w:ins w:id="148" w:author="Rashid Islam" w:date="2022-04-20T15:10:00Z">
              <w:r w:rsidRPr="008119D9">
                <w:rPr>
                  <w:color w:val="000000" w:themeColor="text1"/>
                </w:rPr>
                <w:t>Status</w:t>
              </w:r>
            </w:ins>
          </w:p>
        </w:tc>
      </w:tr>
      <w:tr w:rsidR="00C17963" w:rsidRPr="008119D9" w14:paraId="3DBB249D" w14:textId="77777777" w:rsidTr="00010FC0">
        <w:trPr>
          <w:trHeight w:val="454"/>
          <w:ins w:id="149" w:author="Rashid Islam" w:date="2022-04-20T15:10:00Z"/>
        </w:trPr>
        <w:tc>
          <w:tcPr>
            <w:tcW w:w="1871" w:type="dxa"/>
            <w:vAlign w:val="center"/>
          </w:tcPr>
          <w:p w14:paraId="50336BB4" w14:textId="77777777" w:rsidR="00C17963" w:rsidRPr="008119D9" w:rsidRDefault="00C17963" w:rsidP="00010FC0">
            <w:pPr>
              <w:rPr>
                <w:ins w:id="150" w:author="Rashid Islam" w:date="2022-04-20T15:10:00Z"/>
                <w:color w:val="000000" w:themeColor="text1"/>
              </w:rPr>
            </w:pPr>
            <w:ins w:id="151" w:author="Rashid Islam" w:date="2022-04-20T15:10:00Z">
              <w:r w:rsidRPr="008119D9">
                <w:rPr>
                  <w:color w:val="000000" w:themeColor="text1"/>
                </w:rPr>
                <w:t>Ca + Bubble</w:t>
              </w:r>
            </w:ins>
          </w:p>
        </w:tc>
        <w:tc>
          <w:tcPr>
            <w:tcW w:w="1952" w:type="dxa"/>
            <w:vAlign w:val="center"/>
          </w:tcPr>
          <w:p w14:paraId="5FB7AE7B" w14:textId="77777777" w:rsidR="00C17963" w:rsidRPr="008119D9" w:rsidRDefault="00C17963" w:rsidP="00010FC0">
            <w:pPr>
              <w:jc w:val="center"/>
              <w:rPr>
                <w:ins w:id="152" w:author="Rashid Islam" w:date="2022-04-20T15:10:00Z"/>
                <w:color w:val="000000" w:themeColor="text1"/>
              </w:rPr>
            </w:pPr>
            <w:ins w:id="153" w:author="Rashid Islam" w:date="2022-04-20T15:10:00Z">
              <w:r w:rsidRPr="008119D9">
                <w:rPr>
                  <w:color w:val="000000" w:themeColor="text1"/>
                </w:rPr>
                <w:t>0.915</w:t>
              </w:r>
            </w:ins>
          </w:p>
        </w:tc>
        <w:tc>
          <w:tcPr>
            <w:tcW w:w="1842" w:type="dxa"/>
            <w:vAlign w:val="center"/>
          </w:tcPr>
          <w:p w14:paraId="24AD9993" w14:textId="77777777" w:rsidR="00C17963" w:rsidRPr="008119D9" w:rsidRDefault="00C17963" w:rsidP="00010FC0">
            <w:pPr>
              <w:jc w:val="center"/>
              <w:rPr>
                <w:ins w:id="154" w:author="Rashid Islam" w:date="2022-04-20T15:10:00Z"/>
                <w:color w:val="000000" w:themeColor="text1"/>
              </w:rPr>
            </w:pPr>
            <w:ins w:id="155" w:author="Rashid Islam" w:date="2022-04-20T15:10:00Z">
              <w:r w:rsidRPr="008119D9">
                <w:rPr>
                  <w:color w:val="000000" w:themeColor="text1"/>
                </w:rPr>
                <w:t>0.015</w:t>
              </w:r>
            </w:ins>
          </w:p>
        </w:tc>
        <w:tc>
          <w:tcPr>
            <w:tcW w:w="3402" w:type="dxa"/>
            <w:vAlign w:val="center"/>
          </w:tcPr>
          <w:p w14:paraId="32E95DAA" w14:textId="77777777" w:rsidR="00C17963" w:rsidRPr="008119D9" w:rsidRDefault="00C17963" w:rsidP="00010FC0">
            <w:pPr>
              <w:jc w:val="center"/>
              <w:rPr>
                <w:ins w:id="156" w:author="Rashid Islam" w:date="2022-04-20T15:10:00Z"/>
                <w:color w:val="000000" w:themeColor="text1"/>
              </w:rPr>
            </w:pPr>
            <w:ins w:id="157" w:author="Rashid Islam" w:date="2022-04-20T15:10:00Z">
              <w:r w:rsidRPr="008119D9">
                <w:rPr>
                  <w:color w:val="000000" w:themeColor="text1"/>
                </w:rPr>
                <w:t>Normal</w:t>
              </w:r>
            </w:ins>
          </w:p>
        </w:tc>
      </w:tr>
      <w:tr w:rsidR="00C17963" w:rsidRPr="008119D9" w14:paraId="7851C1A3" w14:textId="77777777" w:rsidTr="00010FC0">
        <w:trPr>
          <w:trHeight w:val="454"/>
          <w:ins w:id="158" w:author="Rashid Islam" w:date="2022-04-20T15:10:00Z"/>
        </w:trPr>
        <w:tc>
          <w:tcPr>
            <w:tcW w:w="1871" w:type="dxa"/>
            <w:vAlign w:val="center"/>
          </w:tcPr>
          <w:p w14:paraId="4F787D6A" w14:textId="77777777" w:rsidR="00C17963" w:rsidRPr="008119D9" w:rsidRDefault="00C17963" w:rsidP="00010FC0">
            <w:pPr>
              <w:rPr>
                <w:ins w:id="159" w:author="Rashid Islam" w:date="2022-04-20T15:10:00Z"/>
                <w:color w:val="000000" w:themeColor="text1"/>
              </w:rPr>
            </w:pPr>
            <w:ins w:id="160" w:author="Rashid Islam" w:date="2022-04-20T15:10:00Z">
              <w:r w:rsidRPr="008119D9">
                <w:rPr>
                  <w:color w:val="000000" w:themeColor="text1"/>
                </w:rPr>
                <w:t>Ca + Grid</w:t>
              </w:r>
            </w:ins>
          </w:p>
        </w:tc>
        <w:tc>
          <w:tcPr>
            <w:tcW w:w="1952" w:type="dxa"/>
            <w:vAlign w:val="center"/>
          </w:tcPr>
          <w:p w14:paraId="5C70384D" w14:textId="77777777" w:rsidR="00C17963" w:rsidRPr="008119D9" w:rsidRDefault="00C17963" w:rsidP="00010FC0">
            <w:pPr>
              <w:jc w:val="center"/>
              <w:rPr>
                <w:ins w:id="161" w:author="Rashid Islam" w:date="2022-04-20T15:10:00Z"/>
                <w:color w:val="000000" w:themeColor="text1"/>
              </w:rPr>
            </w:pPr>
            <w:ins w:id="162" w:author="Rashid Islam" w:date="2022-04-20T15:10:00Z">
              <w:r w:rsidRPr="008119D9">
                <w:rPr>
                  <w:color w:val="000000" w:themeColor="text1"/>
                </w:rPr>
                <w:t>0.932</w:t>
              </w:r>
            </w:ins>
          </w:p>
        </w:tc>
        <w:tc>
          <w:tcPr>
            <w:tcW w:w="1842" w:type="dxa"/>
            <w:vAlign w:val="center"/>
          </w:tcPr>
          <w:p w14:paraId="582CD849" w14:textId="77777777" w:rsidR="00C17963" w:rsidRPr="008119D9" w:rsidRDefault="00C17963" w:rsidP="00010FC0">
            <w:pPr>
              <w:jc w:val="center"/>
              <w:rPr>
                <w:ins w:id="163" w:author="Rashid Islam" w:date="2022-04-20T15:10:00Z"/>
                <w:color w:val="000000" w:themeColor="text1"/>
              </w:rPr>
            </w:pPr>
            <w:ins w:id="164" w:author="Rashid Islam" w:date="2022-04-20T15:10:00Z">
              <w:r w:rsidRPr="008119D9">
                <w:rPr>
                  <w:color w:val="000000" w:themeColor="text1"/>
                </w:rPr>
                <w:t>0.045</w:t>
              </w:r>
            </w:ins>
          </w:p>
        </w:tc>
        <w:tc>
          <w:tcPr>
            <w:tcW w:w="3402" w:type="dxa"/>
            <w:vAlign w:val="center"/>
          </w:tcPr>
          <w:p w14:paraId="4B723B17" w14:textId="77777777" w:rsidR="00C17963" w:rsidRPr="008119D9" w:rsidRDefault="00C17963" w:rsidP="00010FC0">
            <w:pPr>
              <w:jc w:val="center"/>
              <w:rPr>
                <w:ins w:id="165" w:author="Rashid Islam" w:date="2022-04-20T15:10:00Z"/>
                <w:color w:val="000000" w:themeColor="text1"/>
              </w:rPr>
            </w:pPr>
            <w:ins w:id="166" w:author="Rashid Islam" w:date="2022-04-20T15:10:00Z">
              <w:r w:rsidRPr="008119D9">
                <w:rPr>
                  <w:color w:val="000000" w:themeColor="text1"/>
                </w:rPr>
                <w:t>Normal</w:t>
              </w:r>
            </w:ins>
          </w:p>
        </w:tc>
      </w:tr>
      <w:tr w:rsidR="00C17963" w:rsidRPr="008119D9" w14:paraId="751BDE23" w14:textId="77777777" w:rsidTr="00010FC0">
        <w:trPr>
          <w:trHeight w:val="454"/>
          <w:ins w:id="167" w:author="Rashid Islam" w:date="2022-04-20T15:10:00Z"/>
        </w:trPr>
        <w:tc>
          <w:tcPr>
            <w:tcW w:w="1871" w:type="dxa"/>
            <w:vAlign w:val="center"/>
          </w:tcPr>
          <w:p w14:paraId="737E73B6" w14:textId="77777777" w:rsidR="00C17963" w:rsidRPr="008119D9" w:rsidRDefault="00C17963" w:rsidP="00010FC0">
            <w:pPr>
              <w:rPr>
                <w:ins w:id="168" w:author="Rashid Islam" w:date="2022-04-20T15:10:00Z"/>
                <w:color w:val="000000" w:themeColor="text1"/>
              </w:rPr>
            </w:pPr>
            <w:ins w:id="169" w:author="Rashid Islam" w:date="2022-04-20T15:10:00Z">
              <w:r w:rsidRPr="008119D9">
                <w:rPr>
                  <w:color w:val="000000" w:themeColor="text1"/>
                </w:rPr>
                <w:t>VSUP + Bubble</w:t>
              </w:r>
            </w:ins>
          </w:p>
        </w:tc>
        <w:tc>
          <w:tcPr>
            <w:tcW w:w="1952" w:type="dxa"/>
            <w:vAlign w:val="center"/>
          </w:tcPr>
          <w:p w14:paraId="552A03BA" w14:textId="77777777" w:rsidR="00C17963" w:rsidRPr="008119D9" w:rsidRDefault="00C17963" w:rsidP="00010FC0">
            <w:pPr>
              <w:jc w:val="center"/>
              <w:rPr>
                <w:ins w:id="170" w:author="Rashid Islam" w:date="2022-04-20T15:10:00Z"/>
                <w:color w:val="000000" w:themeColor="text1"/>
              </w:rPr>
            </w:pPr>
            <w:ins w:id="171" w:author="Rashid Islam" w:date="2022-04-20T15:10:00Z">
              <w:r w:rsidRPr="008119D9">
                <w:rPr>
                  <w:color w:val="000000" w:themeColor="text1"/>
                </w:rPr>
                <w:t>0.911</w:t>
              </w:r>
            </w:ins>
          </w:p>
        </w:tc>
        <w:tc>
          <w:tcPr>
            <w:tcW w:w="1842" w:type="dxa"/>
            <w:vAlign w:val="center"/>
          </w:tcPr>
          <w:p w14:paraId="47DDE517" w14:textId="77777777" w:rsidR="00C17963" w:rsidRPr="008119D9" w:rsidRDefault="00C17963" w:rsidP="00010FC0">
            <w:pPr>
              <w:jc w:val="center"/>
              <w:rPr>
                <w:ins w:id="172" w:author="Rashid Islam" w:date="2022-04-20T15:10:00Z"/>
                <w:color w:val="000000" w:themeColor="text1"/>
              </w:rPr>
            </w:pPr>
            <w:ins w:id="173" w:author="Rashid Islam" w:date="2022-04-20T15:10:00Z">
              <w:r w:rsidRPr="008119D9">
                <w:rPr>
                  <w:color w:val="000000" w:themeColor="text1"/>
                </w:rPr>
                <w:t>0.012</w:t>
              </w:r>
            </w:ins>
          </w:p>
        </w:tc>
        <w:tc>
          <w:tcPr>
            <w:tcW w:w="3402" w:type="dxa"/>
            <w:vAlign w:val="center"/>
          </w:tcPr>
          <w:p w14:paraId="26AA7A20" w14:textId="77777777" w:rsidR="00C17963" w:rsidRPr="008119D9" w:rsidRDefault="00C17963" w:rsidP="00010FC0">
            <w:pPr>
              <w:jc w:val="center"/>
              <w:rPr>
                <w:ins w:id="174" w:author="Rashid Islam" w:date="2022-04-20T15:10:00Z"/>
                <w:color w:val="000000" w:themeColor="text1"/>
              </w:rPr>
            </w:pPr>
            <w:ins w:id="175" w:author="Rashid Islam" w:date="2022-04-20T15:10:00Z">
              <w:r w:rsidRPr="008119D9">
                <w:rPr>
                  <w:color w:val="000000" w:themeColor="text1"/>
                </w:rPr>
                <w:t>Normal</w:t>
              </w:r>
            </w:ins>
          </w:p>
        </w:tc>
      </w:tr>
      <w:tr w:rsidR="00C17963" w:rsidRPr="008119D9" w14:paraId="24D91BCC" w14:textId="77777777" w:rsidTr="00010FC0">
        <w:trPr>
          <w:trHeight w:val="454"/>
          <w:ins w:id="176" w:author="Rashid Islam" w:date="2022-04-20T15:10:00Z"/>
        </w:trPr>
        <w:tc>
          <w:tcPr>
            <w:tcW w:w="1871" w:type="dxa"/>
            <w:vAlign w:val="center"/>
          </w:tcPr>
          <w:p w14:paraId="4925CD9D" w14:textId="77777777" w:rsidR="00C17963" w:rsidRPr="008119D9" w:rsidRDefault="00C17963" w:rsidP="00010FC0">
            <w:pPr>
              <w:rPr>
                <w:ins w:id="177" w:author="Rashid Islam" w:date="2022-04-20T15:10:00Z"/>
                <w:color w:val="000000" w:themeColor="text1"/>
              </w:rPr>
            </w:pPr>
            <w:ins w:id="178" w:author="Rashid Islam" w:date="2022-04-20T15:10:00Z">
              <w:r w:rsidRPr="008119D9">
                <w:rPr>
                  <w:color w:val="000000" w:themeColor="text1"/>
                </w:rPr>
                <w:t>VSUP + Grid</w:t>
              </w:r>
            </w:ins>
          </w:p>
        </w:tc>
        <w:tc>
          <w:tcPr>
            <w:tcW w:w="1952" w:type="dxa"/>
            <w:vAlign w:val="center"/>
          </w:tcPr>
          <w:p w14:paraId="4A4DE543" w14:textId="77777777" w:rsidR="00C17963" w:rsidRPr="008119D9" w:rsidRDefault="00C17963" w:rsidP="00010FC0">
            <w:pPr>
              <w:jc w:val="center"/>
              <w:rPr>
                <w:ins w:id="179" w:author="Rashid Islam" w:date="2022-04-20T15:10:00Z"/>
                <w:color w:val="000000" w:themeColor="text1"/>
              </w:rPr>
            </w:pPr>
            <w:ins w:id="180" w:author="Rashid Islam" w:date="2022-04-20T15:10:00Z">
              <w:r w:rsidRPr="008119D9">
                <w:rPr>
                  <w:color w:val="000000" w:themeColor="text1"/>
                </w:rPr>
                <w:t>0.913</w:t>
              </w:r>
            </w:ins>
          </w:p>
        </w:tc>
        <w:tc>
          <w:tcPr>
            <w:tcW w:w="1842" w:type="dxa"/>
            <w:vAlign w:val="center"/>
          </w:tcPr>
          <w:p w14:paraId="29612464" w14:textId="77777777" w:rsidR="00C17963" w:rsidRPr="008119D9" w:rsidRDefault="00C17963" w:rsidP="00010FC0">
            <w:pPr>
              <w:jc w:val="center"/>
              <w:rPr>
                <w:ins w:id="181" w:author="Rashid Islam" w:date="2022-04-20T15:10:00Z"/>
                <w:color w:val="000000" w:themeColor="text1"/>
              </w:rPr>
            </w:pPr>
            <w:ins w:id="182" w:author="Rashid Islam" w:date="2022-04-20T15:10:00Z">
              <w:r w:rsidRPr="008119D9">
                <w:rPr>
                  <w:color w:val="000000" w:themeColor="text1"/>
                </w:rPr>
                <w:t>0.013</w:t>
              </w:r>
            </w:ins>
          </w:p>
        </w:tc>
        <w:tc>
          <w:tcPr>
            <w:tcW w:w="3402" w:type="dxa"/>
            <w:vAlign w:val="center"/>
          </w:tcPr>
          <w:p w14:paraId="0EBDDD22" w14:textId="77777777" w:rsidR="00C17963" w:rsidRPr="008119D9" w:rsidRDefault="00C17963" w:rsidP="00010FC0">
            <w:pPr>
              <w:jc w:val="center"/>
              <w:rPr>
                <w:ins w:id="183" w:author="Rashid Islam" w:date="2022-04-20T15:10:00Z"/>
                <w:color w:val="000000" w:themeColor="text1"/>
              </w:rPr>
            </w:pPr>
            <w:ins w:id="184" w:author="Rashid Islam" w:date="2022-04-20T15:10:00Z">
              <w:r w:rsidRPr="008119D9">
                <w:rPr>
                  <w:color w:val="000000" w:themeColor="text1"/>
                </w:rPr>
                <w:t>Normal</w:t>
              </w:r>
            </w:ins>
          </w:p>
        </w:tc>
      </w:tr>
    </w:tbl>
    <w:p w14:paraId="380C2EA9" w14:textId="77777777" w:rsidR="00C17963" w:rsidRPr="008119D9" w:rsidRDefault="00C17963" w:rsidP="00C17963">
      <w:pPr>
        <w:rPr>
          <w:ins w:id="185" w:author="Rashid Islam" w:date="2022-04-20T15:10:00Z"/>
          <w:color w:val="000000" w:themeColor="text1"/>
        </w:rPr>
      </w:pPr>
    </w:p>
    <w:p w14:paraId="4666E329" w14:textId="77777777" w:rsidR="00C17963" w:rsidRPr="008119D9" w:rsidRDefault="00C17963" w:rsidP="00C17963">
      <w:pPr>
        <w:rPr>
          <w:ins w:id="186" w:author="Rashid Islam" w:date="2022-04-20T15:10:00Z"/>
          <w:color w:val="000000" w:themeColor="text1"/>
        </w:rPr>
      </w:pPr>
      <w:ins w:id="187" w:author="Rashid Islam" w:date="2022-04-20T15:10:00Z">
        <w:r w:rsidRPr="008119D9">
          <w:rPr>
            <w:color w:val="000000" w:themeColor="text1"/>
          </w:rPr>
          <w:t>Table 7.2: Shapiro-Wilk Test of Normality</w:t>
        </w:r>
      </w:ins>
    </w:p>
    <w:p w14:paraId="74256698" w14:textId="77777777" w:rsidR="00C17963" w:rsidRPr="008119D9" w:rsidRDefault="00C17963" w:rsidP="00C17963">
      <w:pPr>
        <w:spacing w:line="360" w:lineRule="auto"/>
        <w:jc w:val="center"/>
        <w:rPr>
          <w:ins w:id="188" w:author="Rashid Islam" w:date="2022-04-20T15:10:00Z"/>
          <w:color w:val="000000" w:themeColor="text1"/>
        </w:rPr>
      </w:pPr>
    </w:p>
    <w:p w14:paraId="59DDD917" w14:textId="77777777" w:rsidR="00C17963" w:rsidRPr="008119D9" w:rsidRDefault="00C17963" w:rsidP="00C17963">
      <w:pPr>
        <w:spacing w:line="360" w:lineRule="auto"/>
        <w:jc w:val="center"/>
        <w:rPr>
          <w:ins w:id="189" w:author="Rashid Islam" w:date="2022-04-20T15:10:00Z"/>
          <w:color w:val="000000" w:themeColor="text1"/>
        </w:rPr>
      </w:pPr>
      <w:ins w:id="190" w:author="Rashid Islam" w:date="2022-04-20T15:10:00Z">
        <w:r w:rsidRPr="008119D9">
          <w:rPr>
            <w:noProof/>
            <w:color w:val="000000" w:themeColor="text1"/>
          </w:rPr>
          <w:drawing>
            <wp:inline distT="0" distB="0" distL="0" distR="0" wp14:anchorId="2BE5B6B4" wp14:editId="269ED38F">
              <wp:extent cx="3612627" cy="2292213"/>
              <wp:effectExtent l="12700" t="12700" r="6985" b="6985"/>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35995" cy="2307040"/>
                      </a:xfrm>
                      <a:prstGeom prst="rect">
                        <a:avLst/>
                      </a:prstGeom>
                      <a:ln>
                        <a:solidFill>
                          <a:schemeClr val="accent1"/>
                        </a:solidFill>
                      </a:ln>
                    </pic:spPr>
                  </pic:pic>
                </a:graphicData>
              </a:graphic>
            </wp:inline>
          </w:drawing>
        </w:r>
      </w:ins>
    </w:p>
    <w:p w14:paraId="2EDE3B92" w14:textId="77777777" w:rsidR="00C17963" w:rsidRPr="008119D9" w:rsidRDefault="00C17963" w:rsidP="00C17963">
      <w:pPr>
        <w:spacing w:line="360" w:lineRule="auto"/>
        <w:jc w:val="center"/>
        <w:rPr>
          <w:ins w:id="191" w:author="Rashid Islam" w:date="2022-04-20T15:10:00Z"/>
          <w:color w:val="000000" w:themeColor="text1"/>
        </w:rPr>
      </w:pPr>
      <w:ins w:id="192" w:author="Rashid Islam" w:date="2022-04-20T15:10:00Z">
        <w:r w:rsidRPr="008119D9">
          <w:rPr>
            <w:color w:val="000000" w:themeColor="text1"/>
          </w:rPr>
          <w:t>Figure 7.1: Box plot of user performance</w:t>
        </w:r>
        <w:r w:rsidRPr="008119D9">
          <w:rPr>
            <w:color w:val="000000" w:themeColor="text1"/>
          </w:rPr>
          <w:tab/>
        </w:r>
      </w:ins>
    </w:p>
    <w:p w14:paraId="1EA01F51" w14:textId="77777777" w:rsidR="00C17963" w:rsidRPr="008119D9" w:rsidRDefault="00C17963" w:rsidP="00C17963">
      <w:pPr>
        <w:spacing w:line="360" w:lineRule="auto"/>
        <w:rPr>
          <w:ins w:id="193" w:author="Rashid Islam" w:date="2022-04-20T15:10:00Z"/>
          <w:color w:val="000000" w:themeColor="text1"/>
        </w:rPr>
      </w:pPr>
      <w:ins w:id="194" w:author="Rashid Islam" w:date="2022-04-20T15:10:00Z">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r w:rsidRPr="003C6C3E">
                                <w:rPr>
                                  <w:sz w:val="20"/>
                                  <w:szCs w:val="20"/>
                                  <w:lang w:val="en-US"/>
                                </w:rPr>
                                <w:t>Ca+Bubble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063"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" fillcolor="white [3201]" stroked="f" strokeweight=".5pt">
                  <v:textbox inset="0,0,0,0">
                    <w:txbxContent>
                      <w:p w14:paraId="041C2C20" w14:textId="77777777" w:rsidR="00C17963" w:rsidRPr="003C6C3E" w:rsidRDefault="00C17963" w:rsidP="00C17963">
                        <w:pPr>
                          <w:rPr>
                            <w:sz w:val="20"/>
                            <w:szCs w:val="20"/>
                            <w:lang w:val="en-US"/>
                          </w:rPr>
                        </w:pPr>
                        <w:r w:rsidRPr="003C6C3E">
                          <w:rPr>
                            <w:sz w:val="20"/>
                            <w:szCs w:val="20"/>
                            <w:lang w:val="en-US"/>
                          </w:rPr>
                          <w:t>Ca+Bubble</w:t>
                        </w:r>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r w:rsidRPr="003C6C3E">
                                <w:rPr>
                                  <w:sz w:val="20"/>
                                  <w:szCs w:val="20"/>
                                  <w:lang w:val="en-US"/>
                                </w:rPr>
                                <w:t>Ca</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064"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" fillcolor="white [3201]" stroked="f" strokeweight=".5pt">
                  <v:textbox inset="0,0,0,0">
                    <w:txbxContent>
                      <w:p w14:paraId="65FCCDCD" w14:textId="77777777" w:rsidR="00C17963" w:rsidRPr="003C6C3E" w:rsidRDefault="00C17963" w:rsidP="00C17963">
                        <w:pPr>
                          <w:rPr>
                            <w:sz w:val="20"/>
                            <w:szCs w:val="20"/>
                            <w:lang w:val="en-US"/>
                          </w:rPr>
                        </w:pPr>
                        <w:r w:rsidRPr="003C6C3E">
                          <w:rPr>
                            <w:sz w:val="20"/>
                            <w:szCs w:val="20"/>
                            <w:lang w:val="en-US"/>
                          </w:rPr>
                          <w:t>Ca</w:t>
                        </w:r>
                        <w:r>
                          <w:rPr>
                            <w:sz w:val="20"/>
                            <w:szCs w:val="20"/>
                            <w:lang w:val="en-US"/>
                          </w:rPr>
                          <w:t>+Grid</w:t>
                        </w:r>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ins>
    </w:p>
    <w:p w14:paraId="7FDE20A4" w14:textId="77777777" w:rsidR="00C17963" w:rsidRPr="008119D9" w:rsidRDefault="00C17963" w:rsidP="00C17963">
      <w:pPr>
        <w:spacing w:line="360" w:lineRule="auto"/>
        <w:rPr>
          <w:ins w:id="195" w:author="Rashid Islam" w:date="2022-04-20T15:10:00Z"/>
          <w:color w:val="000000" w:themeColor="text1"/>
        </w:rPr>
      </w:pPr>
      <w:ins w:id="196" w:author="Rashid Islam" w:date="2022-04-20T15:10:00Z">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065"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" fillcolor="white [3201]" stroked="f" strokeweight=".5pt">
                  <v:textbox inset="0,0,0,0">
                    <w:txbxContent>
                      <w:p w14:paraId="1FFDD93B"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+Bubble</w:t>
                        </w:r>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066"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" fillcolor="white [3201]" stroked="f" strokeweight=".5pt">
                  <v:textbox inset="0,0,0,0">
                    <w:txbxContent>
                      <w:p w14:paraId="152B267D"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w:t>
                        </w:r>
                        <w:r>
                          <w:rPr>
                            <w:sz w:val="20"/>
                            <w:szCs w:val="20"/>
                            <w:lang w:val="en-US"/>
                          </w:rPr>
                          <w:t>Grid</w:t>
                        </w:r>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ins>
    </w:p>
    <w:p w14:paraId="079738F4" w14:textId="77777777" w:rsidR="00C17963" w:rsidRPr="008119D9" w:rsidRDefault="00C17963" w:rsidP="00C17963">
      <w:pPr>
        <w:spacing w:line="360" w:lineRule="auto"/>
        <w:jc w:val="center"/>
        <w:rPr>
          <w:ins w:id="197" w:author="Rashid Islam" w:date="2022-04-20T15:10:00Z"/>
          <w:color w:val="000000" w:themeColor="text1"/>
        </w:rPr>
      </w:pPr>
      <w:ins w:id="198" w:author="Rashid Islam" w:date="2022-04-20T15:10:00Z">
        <w:r w:rsidRPr="008119D9">
          <w:rPr>
            <w:color w:val="000000" w:themeColor="text1"/>
          </w:rPr>
          <w:t>Figure 7.2: Normal Distributions for each component</w:t>
        </w:r>
        <w:r w:rsidRPr="008119D9">
          <w:rPr>
            <w:color w:val="000000" w:themeColor="text1"/>
          </w:rPr>
          <w:tab/>
        </w:r>
      </w:ins>
    </w:p>
    <w:p w14:paraId="4F70A867" w14:textId="77777777" w:rsidR="00C17963" w:rsidRPr="008119D9" w:rsidRDefault="00C17963" w:rsidP="00C17963">
      <w:pPr>
        <w:spacing w:line="360" w:lineRule="auto"/>
        <w:jc w:val="both"/>
        <w:rPr>
          <w:ins w:id="199" w:author="Rashid Islam" w:date="2022-04-20T15:10:00Z"/>
          <w:b/>
          <w:bCs/>
          <w:color w:val="000000" w:themeColor="text1"/>
        </w:rPr>
      </w:pPr>
    </w:p>
    <w:p w14:paraId="2FF9675D" w14:textId="77777777" w:rsidR="00C17963" w:rsidRPr="008119D9" w:rsidRDefault="00C17963" w:rsidP="00C17963">
      <w:pPr>
        <w:spacing w:line="360" w:lineRule="auto"/>
        <w:jc w:val="both"/>
        <w:rPr>
          <w:ins w:id="200" w:author="Rashid Islam" w:date="2022-04-20T15:10:00Z"/>
          <w:b/>
          <w:bCs/>
          <w:color w:val="000000" w:themeColor="text1"/>
        </w:rPr>
      </w:pPr>
    </w:p>
    <w:p w14:paraId="0DFF1C80" w14:textId="77777777" w:rsidR="00C17963" w:rsidRPr="008119D9" w:rsidRDefault="00C17963" w:rsidP="00C17963">
      <w:pPr>
        <w:spacing w:line="360" w:lineRule="auto"/>
        <w:jc w:val="both"/>
        <w:rPr>
          <w:ins w:id="201" w:author="Rashid Islam" w:date="2022-04-20T15:10:00Z"/>
          <w:color w:val="000000" w:themeColor="text1"/>
        </w:rPr>
      </w:pPr>
      <w:ins w:id="202" w:author="Rashid Islam" w:date="2022-04-20T15:10:00Z">
        <w:r w:rsidRPr="008119D9">
          <w:rPr>
            <w:color w:val="000000" w:themeColor="text1"/>
          </w:rPr>
          <w:t>We get the ANOVA summary as in Table 7.4.</w:t>
        </w:r>
      </w:ins>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rPr>
          <w:ins w:id="203" w:author="Rashid Islam" w:date="2022-04-20T15:10:00Z"/>
        </w:trPr>
        <w:tc>
          <w:tcPr>
            <w:tcW w:w="1564" w:type="dxa"/>
          </w:tcPr>
          <w:p w14:paraId="0EF51971" w14:textId="77777777" w:rsidR="00C17963" w:rsidRPr="008119D9" w:rsidRDefault="00C17963" w:rsidP="00010FC0">
            <w:pPr>
              <w:spacing w:line="360" w:lineRule="auto"/>
              <w:rPr>
                <w:ins w:id="204" w:author="Rashid Islam" w:date="2022-04-20T15:10:00Z"/>
                <w:color w:val="000000" w:themeColor="text1"/>
                <w:sz w:val="20"/>
                <w:szCs w:val="20"/>
              </w:rPr>
            </w:pPr>
            <w:ins w:id="205" w:author="Rashid Islam" w:date="2022-04-20T15:10:00Z">
              <w:r w:rsidRPr="008119D9">
                <w:rPr>
                  <w:color w:val="000000" w:themeColor="text1"/>
                  <w:sz w:val="20"/>
                  <w:szCs w:val="20"/>
                </w:rPr>
                <w:t>Source</w:t>
              </w:r>
            </w:ins>
          </w:p>
        </w:tc>
        <w:tc>
          <w:tcPr>
            <w:tcW w:w="2139" w:type="dxa"/>
          </w:tcPr>
          <w:p w14:paraId="6BDDCDB4" w14:textId="77777777" w:rsidR="00C17963" w:rsidRPr="008119D9" w:rsidRDefault="00C17963" w:rsidP="00010FC0">
            <w:pPr>
              <w:spacing w:line="360" w:lineRule="auto"/>
              <w:jc w:val="center"/>
              <w:rPr>
                <w:ins w:id="206" w:author="Rashid Islam" w:date="2022-04-20T15:10:00Z"/>
                <w:color w:val="000000" w:themeColor="text1"/>
                <w:sz w:val="20"/>
                <w:szCs w:val="20"/>
              </w:rPr>
            </w:pPr>
            <w:ins w:id="207" w:author="Rashid Islam" w:date="2022-04-20T15:10:00Z">
              <w:r w:rsidRPr="008119D9">
                <w:rPr>
                  <w:color w:val="000000" w:themeColor="text1"/>
                  <w:sz w:val="20"/>
                  <w:szCs w:val="20"/>
                </w:rPr>
                <w:t>Degrees of Freedom</w:t>
              </w:r>
            </w:ins>
          </w:p>
          <w:p w14:paraId="3729616F" w14:textId="77777777" w:rsidR="00C17963" w:rsidRPr="008119D9" w:rsidRDefault="00C17963" w:rsidP="00010FC0">
            <w:pPr>
              <w:spacing w:line="360" w:lineRule="auto"/>
              <w:jc w:val="center"/>
              <w:rPr>
                <w:ins w:id="208" w:author="Rashid Islam" w:date="2022-04-20T15:10:00Z"/>
                <w:color w:val="000000" w:themeColor="text1"/>
                <w:sz w:val="20"/>
                <w:szCs w:val="20"/>
              </w:rPr>
            </w:pPr>
            <w:ins w:id="209" w:author="Rashid Islam" w:date="2022-04-20T15:10:00Z">
              <w:r w:rsidRPr="008119D9">
                <w:rPr>
                  <w:color w:val="000000" w:themeColor="text1"/>
                  <w:sz w:val="20"/>
                  <w:szCs w:val="20"/>
                </w:rPr>
                <w:t>DF</w:t>
              </w:r>
            </w:ins>
          </w:p>
        </w:tc>
        <w:tc>
          <w:tcPr>
            <w:tcW w:w="1569" w:type="dxa"/>
          </w:tcPr>
          <w:p w14:paraId="498BC0A8" w14:textId="77777777" w:rsidR="00C17963" w:rsidRPr="008119D9" w:rsidRDefault="00C17963" w:rsidP="00010FC0">
            <w:pPr>
              <w:spacing w:line="360" w:lineRule="auto"/>
              <w:jc w:val="center"/>
              <w:rPr>
                <w:ins w:id="210" w:author="Rashid Islam" w:date="2022-04-20T15:10:00Z"/>
                <w:color w:val="000000" w:themeColor="text1"/>
                <w:sz w:val="20"/>
                <w:szCs w:val="20"/>
              </w:rPr>
            </w:pPr>
            <w:ins w:id="211" w:author="Rashid Islam" w:date="2022-04-20T15:10:00Z">
              <w:r w:rsidRPr="008119D9">
                <w:rPr>
                  <w:color w:val="000000" w:themeColor="text1"/>
                  <w:sz w:val="20"/>
                  <w:szCs w:val="20"/>
                </w:rPr>
                <w:t>Sum of Squares</w:t>
              </w:r>
              <w:r w:rsidRPr="008119D9">
                <w:rPr>
                  <w:color w:val="000000" w:themeColor="text1"/>
                  <w:sz w:val="20"/>
                  <w:szCs w:val="20"/>
                </w:rPr>
                <w:br/>
                <w:t>SS</w:t>
              </w:r>
            </w:ins>
          </w:p>
        </w:tc>
        <w:tc>
          <w:tcPr>
            <w:tcW w:w="1811" w:type="dxa"/>
          </w:tcPr>
          <w:p w14:paraId="116AC500" w14:textId="77777777" w:rsidR="00C17963" w:rsidRPr="008119D9" w:rsidRDefault="00C17963" w:rsidP="00010FC0">
            <w:pPr>
              <w:spacing w:line="360" w:lineRule="auto"/>
              <w:jc w:val="center"/>
              <w:rPr>
                <w:ins w:id="212" w:author="Rashid Islam" w:date="2022-04-20T15:10:00Z"/>
                <w:color w:val="000000" w:themeColor="text1"/>
                <w:sz w:val="20"/>
                <w:szCs w:val="20"/>
              </w:rPr>
            </w:pPr>
            <w:ins w:id="213" w:author="Rashid Islam" w:date="2022-04-20T15:10:00Z">
              <w:r w:rsidRPr="008119D9">
                <w:rPr>
                  <w:color w:val="000000" w:themeColor="text1"/>
                  <w:sz w:val="20"/>
                  <w:szCs w:val="20"/>
                </w:rPr>
                <w:t>Mean Square</w:t>
              </w:r>
              <w:r w:rsidRPr="008119D9">
                <w:rPr>
                  <w:color w:val="000000" w:themeColor="text1"/>
                  <w:sz w:val="20"/>
                  <w:szCs w:val="20"/>
                </w:rPr>
                <w:br/>
                <w:t>MS</w:t>
              </w:r>
            </w:ins>
          </w:p>
        </w:tc>
        <w:tc>
          <w:tcPr>
            <w:tcW w:w="992" w:type="dxa"/>
          </w:tcPr>
          <w:p w14:paraId="48144DEB" w14:textId="77777777" w:rsidR="00C17963" w:rsidRPr="008119D9" w:rsidRDefault="00C17963" w:rsidP="00010FC0">
            <w:pPr>
              <w:spacing w:line="360" w:lineRule="auto"/>
              <w:jc w:val="center"/>
              <w:rPr>
                <w:ins w:id="214" w:author="Rashid Islam" w:date="2022-04-20T15:10:00Z"/>
                <w:color w:val="000000" w:themeColor="text1"/>
                <w:sz w:val="20"/>
                <w:szCs w:val="20"/>
              </w:rPr>
            </w:pPr>
            <w:ins w:id="215" w:author="Rashid Islam" w:date="2022-04-20T15:10:00Z">
              <w:r w:rsidRPr="008119D9">
                <w:rPr>
                  <w:color w:val="000000" w:themeColor="text1"/>
                  <w:sz w:val="20"/>
                  <w:szCs w:val="20"/>
                </w:rPr>
                <w:t>F-Stat</w:t>
              </w:r>
            </w:ins>
          </w:p>
        </w:tc>
        <w:tc>
          <w:tcPr>
            <w:tcW w:w="997" w:type="dxa"/>
          </w:tcPr>
          <w:p w14:paraId="4DFDFDB2" w14:textId="77777777" w:rsidR="00C17963" w:rsidRPr="008119D9" w:rsidRDefault="00C17963" w:rsidP="00010FC0">
            <w:pPr>
              <w:spacing w:line="360" w:lineRule="auto"/>
              <w:jc w:val="center"/>
              <w:rPr>
                <w:ins w:id="216" w:author="Rashid Islam" w:date="2022-04-20T15:10:00Z"/>
                <w:color w:val="000000" w:themeColor="text1"/>
                <w:sz w:val="20"/>
                <w:szCs w:val="20"/>
              </w:rPr>
            </w:pPr>
            <w:ins w:id="217" w:author="Rashid Islam" w:date="2022-04-20T15:10:00Z">
              <w:r w:rsidRPr="008119D9">
                <w:rPr>
                  <w:color w:val="000000" w:themeColor="text1"/>
                  <w:sz w:val="20"/>
                  <w:szCs w:val="20"/>
                </w:rPr>
                <w:t>P-Value</w:t>
              </w:r>
            </w:ins>
          </w:p>
        </w:tc>
      </w:tr>
      <w:tr w:rsidR="00C17963" w:rsidRPr="008119D9" w14:paraId="0598D827" w14:textId="77777777" w:rsidTr="00010FC0">
        <w:trPr>
          <w:ins w:id="218" w:author="Rashid Islam" w:date="2022-04-20T15:10:00Z"/>
        </w:trPr>
        <w:tc>
          <w:tcPr>
            <w:tcW w:w="1564" w:type="dxa"/>
          </w:tcPr>
          <w:p w14:paraId="5C2F5B88" w14:textId="77777777" w:rsidR="00C17963" w:rsidRPr="008119D9" w:rsidRDefault="00C17963" w:rsidP="00010FC0">
            <w:pPr>
              <w:spacing w:line="360" w:lineRule="auto"/>
              <w:rPr>
                <w:ins w:id="219" w:author="Rashid Islam" w:date="2022-04-20T15:10:00Z"/>
                <w:color w:val="000000" w:themeColor="text1"/>
                <w:sz w:val="20"/>
                <w:szCs w:val="20"/>
              </w:rPr>
            </w:pPr>
            <w:ins w:id="220" w:author="Rashid Islam" w:date="2022-04-20T15:10:00Z">
              <w:r w:rsidRPr="008119D9">
                <w:rPr>
                  <w:color w:val="000000" w:themeColor="text1"/>
                  <w:sz w:val="20"/>
                  <w:szCs w:val="20"/>
                </w:rPr>
                <w:t>Between Groups</w:t>
              </w:r>
            </w:ins>
          </w:p>
        </w:tc>
        <w:tc>
          <w:tcPr>
            <w:tcW w:w="2139" w:type="dxa"/>
          </w:tcPr>
          <w:p w14:paraId="1FD74CCC" w14:textId="77777777" w:rsidR="00C17963" w:rsidRPr="008119D9" w:rsidRDefault="00C17963" w:rsidP="00010FC0">
            <w:pPr>
              <w:spacing w:line="360" w:lineRule="auto"/>
              <w:jc w:val="center"/>
              <w:rPr>
                <w:ins w:id="221" w:author="Rashid Islam" w:date="2022-04-20T15:10:00Z"/>
                <w:color w:val="000000" w:themeColor="text1"/>
                <w:sz w:val="20"/>
                <w:szCs w:val="20"/>
              </w:rPr>
            </w:pPr>
            <w:ins w:id="222" w:author="Rashid Islam" w:date="2022-04-20T15:10:00Z">
              <w:r w:rsidRPr="008119D9">
                <w:rPr>
                  <w:color w:val="000000" w:themeColor="text1"/>
                  <w:sz w:val="20"/>
                  <w:szCs w:val="20"/>
                </w:rPr>
                <w:t>3</w:t>
              </w:r>
            </w:ins>
          </w:p>
        </w:tc>
        <w:tc>
          <w:tcPr>
            <w:tcW w:w="1569" w:type="dxa"/>
          </w:tcPr>
          <w:p w14:paraId="21A9E02A" w14:textId="77777777" w:rsidR="00C17963" w:rsidRPr="008119D9" w:rsidRDefault="00C17963" w:rsidP="00010FC0">
            <w:pPr>
              <w:spacing w:line="360" w:lineRule="auto"/>
              <w:jc w:val="center"/>
              <w:rPr>
                <w:ins w:id="223" w:author="Rashid Islam" w:date="2022-04-20T15:10:00Z"/>
                <w:color w:val="000000" w:themeColor="text1"/>
                <w:sz w:val="20"/>
                <w:szCs w:val="20"/>
              </w:rPr>
            </w:pPr>
            <w:ins w:id="224" w:author="Rashid Islam" w:date="2022-04-20T15:10:00Z">
              <w:r w:rsidRPr="008119D9">
                <w:rPr>
                  <w:color w:val="000000" w:themeColor="text1"/>
                  <w:sz w:val="20"/>
                  <w:szCs w:val="20"/>
                </w:rPr>
                <w:t>19.5875</w:t>
              </w:r>
            </w:ins>
          </w:p>
        </w:tc>
        <w:tc>
          <w:tcPr>
            <w:tcW w:w="1811" w:type="dxa"/>
          </w:tcPr>
          <w:p w14:paraId="0D096BA0" w14:textId="77777777" w:rsidR="00C17963" w:rsidRPr="008119D9" w:rsidRDefault="00C17963" w:rsidP="00010FC0">
            <w:pPr>
              <w:spacing w:line="360" w:lineRule="auto"/>
              <w:jc w:val="center"/>
              <w:rPr>
                <w:ins w:id="225" w:author="Rashid Islam" w:date="2022-04-20T15:10:00Z"/>
                <w:color w:val="000000" w:themeColor="text1"/>
                <w:sz w:val="20"/>
                <w:szCs w:val="20"/>
              </w:rPr>
            </w:pPr>
            <w:ins w:id="226" w:author="Rashid Islam" w:date="2022-04-20T15:10:00Z">
              <w:r w:rsidRPr="008119D9">
                <w:rPr>
                  <w:color w:val="000000" w:themeColor="text1"/>
                  <w:sz w:val="20"/>
                  <w:szCs w:val="20"/>
                </w:rPr>
                <w:t>6.5292</w:t>
              </w:r>
            </w:ins>
          </w:p>
        </w:tc>
        <w:tc>
          <w:tcPr>
            <w:tcW w:w="992" w:type="dxa"/>
          </w:tcPr>
          <w:p w14:paraId="3D728DBA" w14:textId="77777777" w:rsidR="00C17963" w:rsidRPr="008119D9" w:rsidRDefault="00C17963" w:rsidP="00010FC0">
            <w:pPr>
              <w:spacing w:line="360" w:lineRule="auto"/>
              <w:jc w:val="center"/>
              <w:rPr>
                <w:ins w:id="227" w:author="Rashid Islam" w:date="2022-04-20T15:10:00Z"/>
                <w:color w:val="000000" w:themeColor="text1"/>
                <w:sz w:val="20"/>
                <w:szCs w:val="20"/>
              </w:rPr>
            </w:pPr>
            <w:ins w:id="228" w:author="Rashid Islam" w:date="2022-04-20T15:10:00Z">
              <w:r w:rsidRPr="008119D9">
                <w:rPr>
                  <w:color w:val="000000" w:themeColor="text1"/>
                  <w:sz w:val="20"/>
                  <w:szCs w:val="20"/>
                </w:rPr>
                <w:t>3.8499</w:t>
              </w:r>
            </w:ins>
          </w:p>
        </w:tc>
        <w:tc>
          <w:tcPr>
            <w:tcW w:w="997" w:type="dxa"/>
          </w:tcPr>
          <w:p w14:paraId="6EB3DFAD" w14:textId="77777777" w:rsidR="00C17963" w:rsidRPr="008119D9" w:rsidRDefault="00C17963" w:rsidP="00010FC0">
            <w:pPr>
              <w:spacing w:line="360" w:lineRule="auto"/>
              <w:jc w:val="center"/>
              <w:rPr>
                <w:ins w:id="229" w:author="Rashid Islam" w:date="2022-04-20T15:10:00Z"/>
                <w:color w:val="000000" w:themeColor="text1"/>
                <w:sz w:val="20"/>
                <w:szCs w:val="20"/>
              </w:rPr>
            </w:pPr>
            <w:ins w:id="230" w:author="Rashid Islam" w:date="2022-04-20T15:10:00Z">
              <w:r w:rsidRPr="008119D9">
                <w:rPr>
                  <w:color w:val="000000" w:themeColor="text1"/>
                  <w:sz w:val="20"/>
                  <w:szCs w:val="20"/>
                </w:rPr>
                <w:t>0.0113</w:t>
              </w:r>
            </w:ins>
          </w:p>
        </w:tc>
      </w:tr>
      <w:tr w:rsidR="00C17963" w:rsidRPr="008119D9" w14:paraId="14876701" w14:textId="77777777" w:rsidTr="00010FC0">
        <w:trPr>
          <w:ins w:id="231" w:author="Rashid Islam" w:date="2022-04-20T15:10:00Z"/>
        </w:trPr>
        <w:tc>
          <w:tcPr>
            <w:tcW w:w="1564" w:type="dxa"/>
          </w:tcPr>
          <w:p w14:paraId="53A8FDA6" w14:textId="77777777" w:rsidR="00C17963" w:rsidRPr="008119D9" w:rsidRDefault="00C17963" w:rsidP="00010FC0">
            <w:pPr>
              <w:spacing w:line="360" w:lineRule="auto"/>
              <w:rPr>
                <w:ins w:id="232" w:author="Rashid Islam" w:date="2022-04-20T15:10:00Z"/>
                <w:color w:val="000000" w:themeColor="text1"/>
                <w:sz w:val="20"/>
                <w:szCs w:val="20"/>
              </w:rPr>
            </w:pPr>
            <w:ins w:id="233" w:author="Rashid Islam" w:date="2022-04-20T15:10:00Z">
              <w:r w:rsidRPr="008119D9">
                <w:rPr>
                  <w:color w:val="000000" w:themeColor="text1"/>
                  <w:sz w:val="20"/>
                  <w:szCs w:val="20"/>
                </w:rPr>
                <w:t>Within Groups</w:t>
              </w:r>
            </w:ins>
          </w:p>
        </w:tc>
        <w:tc>
          <w:tcPr>
            <w:tcW w:w="2139" w:type="dxa"/>
          </w:tcPr>
          <w:p w14:paraId="1517ACF6" w14:textId="77777777" w:rsidR="00C17963" w:rsidRPr="008119D9" w:rsidRDefault="00C17963" w:rsidP="00010FC0">
            <w:pPr>
              <w:spacing w:line="360" w:lineRule="auto"/>
              <w:jc w:val="center"/>
              <w:rPr>
                <w:ins w:id="234" w:author="Rashid Islam" w:date="2022-04-20T15:10:00Z"/>
                <w:color w:val="000000" w:themeColor="text1"/>
                <w:sz w:val="20"/>
                <w:szCs w:val="20"/>
              </w:rPr>
            </w:pPr>
            <w:ins w:id="235" w:author="Rashid Islam" w:date="2022-04-20T15:10:00Z">
              <w:r w:rsidRPr="008119D9">
                <w:rPr>
                  <w:color w:val="000000" w:themeColor="text1"/>
                  <w:sz w:val="20"/>
                  <w:szCs w:val="20"/>
                </w:rPr>
                <w:t>124</w:t>
              </w:r>
            </w:ins>
          </w:p>
        </w:tc>
        <w:tc>
          <w:tcPr>
            <w:tcW w:w="1569" w:type="dxa"/>
          </w:tcPr>
          <w:p w14:paraId="4853232C" w14:textId="77777777" w:rsidR="00C17963" w:rsidRPr="008119D9" w:rsidRDefault="00C17963" w:rsidP="00010FC0">
            <w:pPr>
              <w:spacing w:line="360" w:lineRule="auto"/>
              <w:jc w:val="center"/>
              <w:rPr>
                <w:ins w:id="236" w:author="Rashid Islam" w:date="2022-04-20T15:10:00Z"/>
                <w:color w:val="000000" w:themeColor="text1"/>
                <w:sz w:val="20"/>
                <w:szCs w:val="20"/>
              </w:rPr>
            </w:pPr>
            <w:ins w:id="237" w:author="Rashid Islam" w:date="2022-04-20T15:10:00Z">
              <w:r w:rsidRPr="008119D9">
                <w:rPr>
                  <w:color w:val="000000" w:themeColor="text1"/>
                  <w:sz w:val="20"/>
                  <w:szCs w:val="20"/>
                </w:rPr>
                <w:t>210.2851</w:t>
              </w:r>
            </w:ins>
          </w:p>
        </w:tc>
        <w:tc>
          <w:tcPr>
            <w:tcW w:w="1811" w:type="dxa"/>
          </w:tcPr>
          <w:p w14:paraId="3879259A" w14:textId="77777777" w:rsidR="00C17963" w:rsidRPr="008119D9" w:rsidRDefault="00C17963" w:rsidP="00010FC0">
            <w:pPr>
              <w:spacing w:line="360" w:lineRule="auto"/>
              <w:jc w:val="center"/>
              <w:rPr>
                <w:ins w:id="238" w:author="Rashid Islam" w:date="2022-04-20T15:10:00Z"/>
                <w:color w:val="000000" w:themeColor="text1"/>
                <w:sz w:val="20"/>
                <w:szCs w:val="20"/>
              </w:rPr>
            </w:pPr>
            <w:ins w:id="239" w:author="Rashid Islam" w:date="2022-04-20T15:10:00Z">
              <w:r w:rsidRPr="008119D9">
                <w:rPr>
                  <w:color w:val="000000" w:themeColor="text1"/>
                  <w:sz w:val="20"/>
                  <w:szCs w:val="20"/>
                </w:rPr>
                <w:t>1.6958</w:t>
              </w:r>
            </w:ins>
          </w:p>
        </w:tc>
        <w:tc>
          <w:tcPr>
            <w:tcW w:w="992" w:type="dxa"/>
          </w:tcPr>
          <w:p w14:paraId="1AA45DE3" w14:textId="77777777" w:rsidR="00C17963" w:rsidRPr="008119D9" w:rsidRDefault="00C17963" w:rsidP="00010FC0">
            <w:pPr>
              <w:spacing w:line="360" w:lineRule="auto"/>
              <w:jc w:val="center"/>
              <w:rPr>
                <w:ins w:id="240" w:author="Rashid Islam" w:date="2022-04-20T15:10:00Z"/>
                <w:color w:val="000000" w:themeColor="text1"/>
                <w:sz w:val="20"/>
                <w:szCs w:val="20"/>
              </w:rPr>
            </w:pPr>
          </w:p>
        </w:tc>
        <w:tc>
          <w:tcPr>
            <w:tcW w:w="997" w:type="dxa"/>
          </w:tcPr>
          <w:p w14:paraId="2EB2983F" w14:textId="77777777" w:rsidR="00C17963" w:rsidRPr="008119D9" w:rsidRDefault="00C17963" w:rsidP="00010FC0">
            <w:pPr>
              <w:spacing w:line="360" w:lineRule="auto"/>
              <w:jc w:val="center"/>
              <w:rPr>
                <w:ins w:id="241" w:author="Rashid Islam" w:date="2022-04-20T15:10:00Z"/>
                <w:color w:val="000000" w:themeColor="text1"/>
                <w:sz w:val="20"/>
                <w:szCs w:val="20"/>
              </w:rPr>
            </w:pPr>
          </w:p>
        </w:tc>
      </w:tr>
      <w:tr w:rsidR="00C17963" w:rsidRPr="008119D9" w14:paraId="04BD5F1F" w14:textId="77777777" w:rsidTr="00010FC0">
        <w:trPr>
          <w:ins w:id="242" w:author="Rashid Islam" w:date="2022-04-20T15:10:00Z"/>
        </w:trPr>
        <w:tc>
          <w:tcPr>
            <w:tcW w:w="1564" w:type="dxa"/>
          </w:tcPr>
          <w:p w14:paraId="29875B18" w14:textId="77777777" w:rsidR="00C17963" w:rsidRPr="008119D9" w:rsidRDefault="00C17963" w:rsidP="00010FC0">
            <w:pPr>
              <w:spacing w:line="360" w:lineRule="auto"/>
              <w:rPr>
                <w:ins w:id="243" w:author="Rashid Islam" w:date="2022-04-20T15:10:00Z"/>
                <w:color w:val="000000" w:themeColor="text1"/>
                <w:sz w:val="20"/>
                <w:szCs w:val="20"/>
              </w:rPr>
            </w:pPr>
            <w:ins w:id="244" w:author="Rashid Islam" w:date="2022-04-20T15:10:00Z">
              <w:r w:rsidRPr="008119D9">
                <w:rPr>
                  <w:color w:val="000000" w:themeColor="text1"/>
                  <w:sz w:val="20"/>
                  <w:szCs w:val="20"/>
                </w:rPr>
                <w:t>Total</w:t>
              </w:r>
            </w:ins>
          </w:p>
        </w:tc>
        <w:tc>
          <w:tcPr>
            <w:tcW w:w="2139" w:type="dxa"/>
          </w:tcPr>
          <w:p w14:paraId="48BE775E" w14:textId="77777777" w:rsidR="00C17963" w:rsidRPr="008119D9" w:rsidRDefault="00C17963" w:rsidP="00010FC0">
            <w:pPr>
              <w:spacing w:line="360" w:lineRule="auto"/>
              <w:jc w:val="center"/>
              <w:rPr>
                <w:ins w:id="245" w:author="Rashid Islam" w:date="2022-04-20T15:10:00Z"/>
                <w:color w:val="000000" w:themeColor="text1"/>
                <w:sz w:val="20"/>
                <w:szCs w:val="20"/>
              </w:rPr>
            </w:pPr>
            <w:ins w:id="246" w:author="Rashid Islam" w:date="2022-04-20T15:10:00Z">
              <w:r w:rsidRPr="008119D9">
                <w:rPr>
                  <w:color w:val="000000" w:themeColor="text1"/>
                  <w:sz w:val="20"/>
                  <w:szCs w:val="20"/>
                </w:rPr>
                <w:t>127</w:t>
              </w:r>
            </w:ins>
          </w:p>
        </w:tc>
        <w:tc>
          <w:tcPr>
            <w:tcW w:w="1569" w:type="dxa"/>
          </w:tcPr>
          <w:p w14:paraId="4DF62E35" w14:textId="77777777" w:rsidR="00C17963" w:rsidRPr="008119D9" w:rsidRDefault="00C17963" w:rsidP="00010FC0">
            <w:pPr>
              <w:spacing w:line="360" w:lineRule="auto"/>
              <w:jc w:val="center"/>
              <w:rPr>
                <w:ins w:id="247" w:author="Rashid Islam" w:date="2022-04-20T15:10:00Z"/>
                <w:color w:val="000000" w:themeColor="text1"/>
                <w:sz w:val="20"/>
                <w:szCs w:val="20"/>
              </w:rPr>
            </w:pPr>
            <w:ins w:id="248" w:author="Rashid Islam" w:date="2022-04-20T15:10:00Z">
              <w:r w:rsidRPr="008119D9">
                <w:rPr>
                  <w:color w:val="000000" w:themeColor="text1"/>
                  <w:sz w:val="20"/>
                  <w:szCs w:val="20"/>
                </w:rPr>
                <w:t>229.8726</w:t>
              </w:r>
            </w:ins>
          </w:p>
        </w:tc>
        <w:tc>
          <w:tcPr>
            <w:tcW w:w="1811" w:type="dxa"/>
          </w:tcPr>
          <w:p w14:paraId="78579805" w14:textId="77777777" w:rsidR="00C17963" w:rsidRPr="008119D9" w:rsidRDefault="00C17963" w:rsidP="00010FC0">
            <w:pPr>
              <w:spacing w:line="360" w:lineRule="auto"/>
              <w:jc w:val="center"/>
              <w:rPr>
                <w:ins w:id="249" w:author="Rashid Islam" w:date="2022-04-20T15:10:00Z"/>
                <w:color w:val="000000" w:themeColor="text1"/>
                <w:sz w:val="20"/>
                <w:szCs w:val="20"/>
              </w:rPr>
            </w:pPr>
          </w:p>
        </w:tc>
        <w:tc>
          <w:tcPr>
            <w:tcW w:w="992" w:type="dxa"/>
          </w:tcPr>
          <w:p w14:paraId="536FDFD1" w14:textId="77777777" w:rsidR="00C17963" w:rsidRPr="008119D9" w:rsidRDefault="00C17963" w:rsidP="00010FC0">
            <w:pPr>
              <w:spacing w:line="360" w:lineRule="auto"/>
              <w:jc w:val="center"/>
              <w:rPr>
                <w:ins w:id="250" w:author="Rashid Islam" w:date="2022-04-20T15:10:00Z"/>
                <w:color w:val="000000" w:themeColor="text1"/>
                <w:sz w:val="20"/>
                <w:szCs w:val="20"/>
              </w:rPr>
            </w:pPr>
          </w:p>
        </w:tc>
        <w:tc>
          <w:tcPr>
            <w:tcW w:w="997" w:type="dxa"/>
          </w:tcPr>
          <w:p w14:paraId="05EA3344" w14:textId="77777777" w:rsidR="00C17963" w:rsidRPr="008119D9" w:rsidRDefault="00C17963" w:rsidP="00010FC0">
            <w:pPr>
              <w:spacing w:line="360" w:lineRule="auto"/>
              <w:jc w:val="center"/>
              <w:rPr>
                <w:ins w:id="251" w:author="Rashid Islam" w:date="2022-04-20T15:10:00Z"/>
                <w:color w:val="000000" w:themeColor="text1"/>
                <w:sz w:val="20"/>
                <w:szCs w:val="20"/>
              </w:rPr>
            </w:pPr>
          </w:p>
        </w:tc>
      </w:tr>
    </w:tbl>
    <w:p w14:paraId="6FF6CA34" w14:textId="77777777" w:rsidR="00C17963" w:rsidRPr="008119D9" w:rsidRDefault="00C17963" w:rsidP="00C17963">
      <w:pPr>
        <w:jc w:val="both"/>
        <w:rPr>
          <w:ins w:id="252" w:author="Rashid Islam" w:date="2022-04-20T15:10:00Z"/>
          <w:color w:val="000000" w:themeColor="text1"/>
        </w:rPr>
      </w:pPr>
      <w:ins w:id="253" w:author="Rashid Islam" w:date="2022-04-20T15:10:00Z">
        <w:r w:rsidRPr="008119D9">
          <w:rPr>
            <w:color w:val="000000" w:themeColor="text1"/>
          </w:rPr>
          <w:br/>
          <w:t>Table 7.4: ANOVA Summary</w:t>
        </w:r>
        <w:r w:rsidRPr="008119D9">
          <w:rPr>
            <w:color w:val="000000" w:themeColor="text1"/>
          </w:rPr>
          <w:tab/>
        </w:r>
        <w:r w:rsidRPr="008119D9">
          <w:rPr>
            <w:color w:val="000000" w:themeColor="text1"/>
          </w:rPr>
          <w:br/>
        </w:r>
      </w:ins>
    </w:p>
    <w:p w14:paraId="69B81198" w14:textId="77777777" w:rsidR="00C17963" w:rsidRPr="008119D9" w:rsidRDefault="00C17963" w:rsidP="00C17963">
      <w:pPr>
        <w:rPr>
          <w:ins w:id="254" w:author="Rashid Islam" w:date="2022-04-20T15:10:00Z"/>
          <w:color w:val="000000" w:themeColor="text1"/>
        </w:rPr>
      </w:pPr>
    </w:p>
    <w:p w14:paraId="5587D2DA" w14:textId="77777777" w:rsidR="00C17963" w:rsidRPr="008119D9" w:rsidRDefault="00C17963" w:rsidP="00C17963">
      <w:pPr>
        <w:spacing w:line="360" w:lineRule="auto"/>
        <w:rPr>
          <w:ins w:id="255" w:author="Rashid Islam" w:date="2022-04-20T15:10:00Z"/>
          <w:color w:val="000000" w:themeColor="text1"/>
        </w:rPr>
      </w:pPr>
      <w:ins w:id="256" w:author="Rashid Islam" w:date="2022-04-20T15:10:00Z">
        <w:r w:rsidRPr="008119D9">
          <w:rPr>
            <w:color w:val="000000" w:themeColor="text1"/>
          </w:rPr>
          <w:t>So, we briefly point out the findings from the ANOVA test as follows:</w:t>
        </w:r>
      </w:ins>
    </w:p>
    <w:p w14:paraId="56B0DED8" w14:textId="77777777" w:rsidR="00C17963" w:rsidRPr="008119D9" w:rsidRDefault="00C17963" w:rsidP="00C17963">
      <w:pPr>
        <w:shd w:val="clear" w:color="auto" w:fill="FFFFFF"/>
        <w:spacing w:before="225" w:after="225" w:line="360" w:lineRule="auto"/>
        <w:textAlignment w:val="baseline"/>
        <w:rPr>
          <w:ins w:id="257" w:author="Rashid Islam" w:date="2022-04-20T15:10:00Z"/>
          <w:color w:val="000000" w:themeColor="text1"/>
        </w:rPr>
      </w:pPr>
      <w:ins w:id="258" w:author="Rashid Islam" w:date="2022-04-20T15:10:00Z">
        <w:r w:rsidRPr="008119D9">
          <w:rPr>
            <w:color w:val="000000" w:themeColor="text1"/>
          </w:rPr>
          <w:t>(1) Null and Alternative Hypotheses</w:t>
        </w:r>
      </w:ins>
    </w:p>
    <w:p w14:paraId="5A61E2A7" w14:textId="77777777" w:rsidR="00C17963" w:rsidRPr="008119D9" w:rsidRDefault="00C17963" w:rsidP="00C17963">
      <w:pPr>
        <w:shd w:val="clear" w:color="auto" w:fill="FFFFFF"/>
        <w:spacing w:before="225" w:after="225" w:line="360" w:lineRule="auto"/>
        <w:textAlignment w:val="baseline"/>
        <w:rPr>
          <w:ins w:id="259" w:author="Rashid Islam" w:date="2022-04-20T15:10:00Z"/>
          <w:color w:val="000000" w:themeColor="text1"/>
        </w:rPr>
      </w:pPr>
      <w:ins w:id="260" w:author="Rashid Islam" w:date="2022-04-20T15:10:00Z">
        <w:r w:rsidRPr="008119D9">
          <w:rPr>
            <w:color w:val="000000" w:themeColor="text1"/>
          </w:rPr>
          <w:t>The following null and alternative hypotheses need to be tested:</w:t>
        </w:r>
      </w:ins>
    </w:p>
    <w:p w14:paraId="784106DE" w14:textId="77777777" w:rsidR="00C17963" w:rsidRPr="008119D9" w:rsidRDefault="00C17963" w:rsidP="00C17963">
      <w:pPr>
        <w:shd w:val="clear" w:color="auto" w:fill="FFFFFF"/>
        <w:spacing w:line="360" w:lineRule="auto"/>
        <w:textAlignment w:val="baseline"/>
        <w:rPr>
          <w:ins w:id="261" w:author="Rashid Islam" w:date="2022-04-20T15:10:00Z"/>
          <w:color w:val="000000" w:themeColor="text1"/>
        </w:rPr>
      </w:pPr>
      <w:ins w:id="262" w:author="Rashid Islam" w:date="2022-04-20T15:10:00Z">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ins>
    </w:p>
    <w:p w14:paraId="71B1698F" w14:textId="77777777" w:rsidR="00C17963" w:rsidRPr="008119D9" w:rsidRDefault="00C17963" w:rsidP="00C17963">
      <w:pPr>
        <w:shd w:val="clear" w:color="auto" w:fill="FFFFFF"/>
        <w:spacing w:before="225" w:after="225" w:line="360" w:lineRule="auto"/>
        <w:textAlignment w:val="baseline"/>
        <w:rPr>
          <w:ins w:id="263" w:author="Rashid Islam" w:date="2022-04-20T15:10:00Z"/>
          <w:color w:val="000000" w:themeColor="text1"/>
        </w:rPr>
      </w:pPr>
      <w:ins w:id="264" w:author="Rashid Islam" w:date="2022-04-20T15:10:00Z">
        <w:r w:rsidRPr="008119D9">
          <w:rPr>
            <w:color w:val="000000" w:themeColor="text1"/>
          </w:rPr>
          <w:t xml:space="preserve">Ha: Not all means are equal </w:t>
        </w:r>
        <w:r w:rsidRPr="008119D9">
          <w:rPr>
            <w:color w:val="000000" w:themeColor="text1"/>
            <w:bdr w:val="none" w:sz="0" w:space="0" w:color="auto" w:frame="1"/>
          </w:rPr>
          <w:t>(Performances were not equal for all components)</w:t>
        </w:r>
      </w:ins>
    </w:p>
    <w:p w14:paraId="3E2B76FB" w14:textId="77777777" w:rsidR="00C17963" w:rsidRPr="008119D9" w:rsidRDefault="00C17963" w:rsidP="00C17963">
      <w:pPr>
        <w:shd w:val="clear" w:color="auto" w:fill="FFFFFF"/>
        <w:spacing w:before="225" w:after="225" w:line="360" w:lineRule="auto"/>
        <w:textAlignment w:val="baseline"/>
        <w:rPr>
          <w:ins w:id="265" w:author="Rashid Islam" w:date="2022-04-20T15:10:00Z"/>
          <w:color w:val="000000" w:themeColor="text1"/>
        </w:rPr>
      </w:pPr>
      <w:ins w:id="266" w:author="Rashid Islam" w:date="2022-04-20T15:10:00Z">
        <w:r w:rsidRPr="008119D9">
          <w:rPr>
            <w:color w:val="000000" w:themeColor="text1"/>
          </w:rPr>
          <w:lastRenderedPageBreak/>
          <w:t>The above hypotheses will be tested using an F-ratio for a One-Way ANOVA.</w:t>
        </w:r>
      </w:ins>
    </w:p>
    <w:p w14:paraId="2480418B" w14:textId="77777777" w:rsidR="00C17963" w:rsidRPr="008119D9" w:rsidRDefault="00C17963" w:rsidP="00C17963">
      <w:pPr>
        <w:shd w:val="clear" w:color="auto" w:fill="FFFFFF"/>
        <w:spacing w:before="225" w:after="225" w:line="360" w:lineRule="auto"/>
        <w:jc w:val="both"/>
        <w:textAlignment w:val="baseline"/>
        <w:rPr>
          <w:ins w:id="267" w:author="Rashid Islam" w:date="2022-04-20T15:10:00Z"/>
          <w:color w:val="000000" w:themeColor="text1"/>
        </w:rPr>
      </w:pPr>
      <w:ins w:id="268" w:author="Rashid Islam" w:date="2022-04-20T15:10:00Z">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r w:rsidRPr="008119D9">
          <w:rPr>
            <w:color w:val="000000" w:themeColor="text1"/>
            <w:bdr w:val="none" w:sz="0" w:space="0" w:color="auto" w:frame="1"/>
          </w:rPr>
          <w:t xml:space="preserve">R = </w:t>
        </w:r>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ins>
    </w:p>
    <w:p w14:paraId="675F3A79" w14:textId="77777777" w:rsidR="00C17963" w:rsidRPr="008119D9" w:rsidRDefault="00C17963" w:rsidP="00C17963">
      <w:pPr>
        <w:shd w:val="clear" w:color="auto" w:fill="FFFFFF"/>
        <w:spacing w:before="225" w:after="225" w:line="360" w:lineRule="auto"/>
        <w:textAlignment w:val="baseline"/>
        <w:rPr>
          <w:ins w:id="269" w:author="Rashid Islam" w:date="2022-04-20T15:10:00Z"/>
          <w:color w:val="000000" w:themeColor="text1"/>
        </w:rPr>
      </w:pPr>
      <w:ins w:id="270" w:author="Rashid Islam" w:date="2022-04-20T15:10:00Z">
        <w:r w:rsidRPr="008119D9">
          <w:rPr>
            <w:color w:val="000000" w:themeColor="text1"/>
          </w:rPr>
          <w:t>(3) Test Statistics</w:t>
        </w:r>
        <w:r w:rsidRPr="008119D9">
          <w:rPr>
            <w:color w:val="000000" w:themeColor="text1"/>
          </w:rPr>
          <w:br/>
          <w:t xml:space="preserve">The computed test statistic F equals 3.8499, which is not in the 95% region of acceptance: </w:t>
        </w:r>
        <w:r w:rsidRPr="008119D9">
          <w:rPr>
            <w:color w:val="000000" w:themeColor="text1"/>
          </w:rPr>
          <w:br/>
          <w:t>[-∞: 2.</w:t>
        </w:r>
        <w:r w:rsidRPr="008119D9">
          <w:rPr>
            <w:color w:val="000000" w:themeColor="text1"/>
            <w:bdr w:val="none" w:sz="0" w:space="0" w:color="auto" w:frame="1"/>
          </w:rPr>
          <w:t>678</w:t>
        </w:r>
        <w:r w:rsidRPr="008119D9">
          <w:rPr>
            <w:color w:val="000000" w:themeColor="text1"/>
          </w:rPr>
          <w:t>].</w:t>
        </w:r>
      </w:ins>
    </w:p>
    <w:p w14:paraId="4B533103" w14:textId="77777777" w:rsidR="00C17963" w:rsidRPr="008119D9" w:rsidRDefault="00C17963" w:rsidP="00C17963">
      <w:pPr>
        <w:shd w:val="clear" w:color="auto" w:fill="FFFFFF"/>
        <w:spacing w:before="225" w:after="225" w:line="360" w:lineRule="auto"/>
        <w:jc w:val="both"/>
        <w:textAlignment w:val="baseline"/>
        <w:rPr>
          <w:ins w:id="271" w:author="Rashid Islam" w:date="2022-04-20T15:10:00Z"/>
          <w:color w:val="000000" w:themeColor="text1"/>
        </w:rPr>
      </w:pPr>
      <w:ins w:id="272" w:author="Rashid Islam" w:date="2022-04-20T15:10:00Z">
        <w:r w:rsidRPr="008119D9">
          <w:rPr>
            <w:color w:val="000000" w:themeColor="text1"/>
          </w:rPr>
          <w:t>(4) Decision about the null hypothesis</w:t>
        </w:r>
        <w:r w:rsidRPr="008119D9">
          <w:rPr>
            <w:color w:val="000000" w:themeColor="text1"/>
          </w:rPr>
          <w:tab/>
        </w:r>
        <w:r w:rsidRPr="008119D9">
          <w:rPr>
            <w:color w:val="000000" w:themeColor="text1"/>
          </w:rPr>
          <w:br/>
          <w:t>p-value equals 0.0113, [p ( x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ins>
    </w:p>
    <w:p w14:paraId="518C1FFF" w14:textId="77777777" w:rsidR="00C17963" w:rsidRPr="008119D9" w:rsidRDefault="00C17963" w:rsidP="00C17963">
      <w:pPr>
        <w:shd w:val="clear" w:color="auto" w:fill="FFFFFF"/>
        <w:spacing w:before="225" w:after="225" w:line="360" w:lineRule="auto"/>
        <w:jc w:val="both"/>
        <w:textAlignment w:val="baseline"/>
        <w:rPr>
          <w:ins w:id="273" w:author="Rashid Islam" w:date="2022-04-20T15:10:00Z"/>
          <w:color w:val="000000" w:themeColor="text1"/>
        </w:rPr>
      </w:pPr>
      <w:ins w:id="274" w:author="Rashid Islam" w:date="2022-04-20T15:10:00Z">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ins>
    </w:p>
    <w:p w14:paraId="07B466A9" w14:textId="77777777" w:rsidR="00C17963" w:rsidRPr="008119D9" w:rsidRDefault="00C17963" w:rsidP="00C17963">
      <w:pPr>
        <w:shd w:val="clear" w:color="auto" w:fill="FFFFFF"/>
        <w:spacing w:before="225" w:after="225"/>
        <w:textAlignment w:val="baseline"/>
        <w:rPr>
          <w:ins w:id="275" w:author="Rashid Islam" w:date="2022-04-20T15:10:00Z"/>
          <w:color w:val="000000" w:themeColor="text1"/>
        </w:rPr>
      </w:pPr>
      <w:ins w:id="276" w:author="Rashid Islam" w:date="2022-04-20T15:10:00Z">
        <w:r w:rsidRPr="008119D9">
          <w:rPr>
            <w:color w:val="000000" w:themeColor="text1"/>
          </w:rPr>
          <w:t>The following Figure 7.3 summarizes the results of the One-Way ANOVA:</w:t>
        </w:r>
      </w:ins>
    </w:p>
    <w:p w14:paraId="2ED31FE3" w14:textId="77777777" w:rsidR="00C17963" w:rsidRPr="008119D9" w:rsidRDefault="00C17963" w:rsidP="00C17963">
      <w:pPr>
        <w:spacing w:line="360" w:lineRule="auto"/>
        <w:jc w:val="both"/>
        <w:rPr>
          <w:ins w:id="277" w:author="Rashid Islam" w:date="2022-04-20T15:10:00Z"/>
          <w:color w:val="000000" w:themeColor="text1"/>
        </w:rPr>
      </w:pPr>
      <w:ins w:id="278" w:author="Rashid Islam" w:date="2022-04-20T15:10:00Z">
        <w:r w:rsidRPr="008119D9">
          <w:rPr>
            <w:noProof/>
            <w:color w:val="000000" w:themeColor="text1"/>
          </w:rPr>
          <w:drawing>
            <wp:inline distT="0" distB="0" distL="0" distR="0" wp14:anchorId="3891210B" wp14:editId="32AD6BE7">
              <wp:extent cx="4419451" cy="2677817"/>
              <wp:effectExtent l="12700" t="12700" r="13335" b="14605"/>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28020" cy="2683009"/>
                      </a:xfrm>
                      <a:prstGeom prst="rect">
                        <a:avLst/>
                      </a:prstGeom>
                      <a:ln w="3175">
                        <a:solidFill>
                          <a:schemeClr val="bg1">
                            <a:lumMod val="75000"/>
                          </a:schemeClr>
                        </a:solidFill>
                      </a:ln>
                    </pic:spPr>
                  </pic:pic>
                </a:graphicData>
              </a:graphic>
            </wp:inline>
          </w:drawing>
        </w:r>
      </w:ins>
    </w:p>
    <w:p w14:paraId="747B0DAB" w14:textId="77777777" w:rsidR="00C17963" w:rsidRPr="008119D9" w:rsidRDefault="00C17963" w:rsidP="00C17963">
      <w:pPr>
        <w:jc w:val="both"/>
        <w:rPr>
          <w:ins w:id="279" w:author="Rashid Islam" w:date="2022-04-20T15:10:00Z"/>
          <w:color w:val="000000" w:themeColor="text1"/>
        </w:rPr>
      </w:pPr>
      <w:ins w:id="280" w:author="Rashid Islam" w:date="2022-04-20T15:10:00Z">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ins>
    </w:p>
    <w:p w14:paraId="2FC860E4" w14:textId="77777777" w:rsidR="00C17963" w:rsidRPr="008119D9" w:rsidRDefault="00C17963" w:rsidP="00C17963">
      <w:pPr>
        <w:jc w:val="both"/>
        <w:rPr>
          <w:ins w:id="281" w:author="Rashid Islam" w:date="2022-04-20T15:10:00Z"/>
          <w:color w:val="000000" w:themeColor="text1"/>
        </w:rPr>
      </w:pPr>
    </w:p>
    <w:p w14:paraId="3539E9C3" w14:textId="77777777" w:rsidR="00C17963" w:rsidRPr="008119D9" w:rsidRDefault="00C17963" w:rsidP="00C17963">
      <w:pPr>
        <w:spacing w:line="360" w:lineRule="auto"/>
        <w:jc w:val="both"/>
        <w:rPr>
          <w:ins w:id="282" w:author="Rashid Islam" w:date="2022-04-20T15:10:00Z"/>
          <w:color w:val="000000" w:themeColor="text1"/>
        </w:rPr>
      </w:pPr>
    </w:p>
    <w:p w14:paraId="09C9BD01" w14:textId="77777777" w:rsidR="00C17963" w:rsidRPr="008119D9" w:rsidRDefault="00C17963" w:rsidP="00C17963">
      <w:pPr>
        <w:spacing w:line="360" w:lineRule="auto"/>
        <w:jc w:val="both"/>
        <w:rPr>
          <w:ins w:id="283" w:author="Rashid Islam" w:date="2022-04-20T15:10:00Z"/>
          <w:color w:val="000000" w:themeColor="text1"/>
        </w:rPr>
      </w:pPr>
      <w:ins w:id="284" w:author="Rashid Islam" w:date="2022-04-20T15:10:00Z">
        <w:r w:rsidRPr="008119D9">
          <w:rPr>
            <w:color w:val="000000" w:themeColor="text1"/>
          </w:rPr>
          <w:lastRenderedPageBreak/>
          <w:t>Finally, from Table 7.1 we see, CA+Bubble has significantly higher means compared other distributions and CA+Grid has closer mean with VSUP+Bubble, and VSUP+Grid has significantly lower mean among all. So, we can conclude CA has significantly better user experience compared to VSUP.</w:t>
        </w:r>
      </w:ins>
    </w:p>
    <w:p w14:paraId="1B6476B4" w14:textId="77777777" w:rsidR="00C17963" w:rsidRPr="008119D9" w:rsidRDefault="00C17963" w:rsidP="00C17963">
      <w:pPr>
        <w:spacing w:line="360" w:lineRule="auto"/>
        <w:jc w:val="both"/>
        <w:rPr>
          <w:ins w:id="285" w:author="Rashid Islam" w:date="2022-04-20T15:10:00Z"/>
          <w:color w:val="000000" w:themeColor="text1"/>
        </w:rPr>
      </w:pPr>
    </w:p>
    <w:p w14:paraId="782A98BA" w14:textId="77777777" w:rsidR="00C17963" w:rsidRPr="008119D9" w:rsidRDefault="00C17963" w:rsidP="00C17963">
      <w:pPr>
        <w:spacing w:line="360" w:lineRule="auto"/>
        <w:jc w:val="both"/>
        <w:rPr>
          <w:ins w:id="286" w:author="Rashid Islam" w:date="2022-04-20T15:10:00Z"/>
          <w:color w:val="000000" w:themeColor="text1"/>
        </w:rPr>
      </w:pPr>
    </w:p>
    <w:p w14:paraId="15320066" w14:textId="77777777" w:rsidR="00C17963" w:rsidRPr="008119D9" w:rsidRDefault="00C17963" w:rsidP="00C17963">
      <w:pPr>
        <w:spacing w:line="360" w:lineRule="auto"/>
        <w:jc w:val="both"/>
        <w:rPr>
          <w:ins w:id="287" w:author="Rashid Islam" w:date="2022-04-20T15:10:00Z"/>
          <w:b/>
          <w:bCs/>
          <w:color w:val="000000" w:themeColor="text1"/>
        </w:rPr>
      </w:pPr>
      <w:ins w:id="288" w:author="Rashid Islam" w:date="2022-04-20T15:10:00Z">
        <w:r w:rsidRPr="008119D9">
          <w:rPr>
            <w:b/>
            <w:bCs/>
            <w:color w:val="000000" w:themeColor="text1"/>
          </w:rPr>
          <w:t xml:space="preserve">7.2.1.2 Paired t-test </w:t>
        </w:r>
      </w:ins>
    </w:p>
    <w:p w14:paraId="3A460107" w14:textId="77777777" w:rsidR="00C17963" w:rsidRPr="008119D9" w:rsidRDefault="00C17963" w:rsidP="00C17963">
      <w:pPr>
        <w:spacing w:line="360" w:lineRule="auto"/>
        <w:jc w:val="both"/>
        <w:rPr>
          <w:ins w:id="289" w:author="Rashid Islam" w:date="2022-04-20T15:10:00Z"/>
          <w:color w:val="000000" w:themeColor="text1"/>
        </w:rPr>
      </w:pPr>
      <w:ins w:id="290" w:author="Rashid Islam" w:date="2022-04-20T15:10:00Z">
        <w:r w:rsidRPr="008119D9">
          <w:rPr>
            <w:color w:val="000000" w:themeColor="text1"/>
          </w:rPr>
          <w:t xml:space="preserve">We have generated the CA and VSUP data from the four components performance data by grouping and averaging the two pairs (CA+Bubble, CA+Grid and VSUP+Bubble, VSUP+Grid). Now the statistical summary of CA and VSUP data are shown in the following Table 7.5. </w:t>
        </w:r>
      </w:ins>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rPr>
          <w:ins w:id="291" w:author="Rashid Islam" w:date="2022-04-20T15:10:00Z"/>
        </w:trPr>
        <w:tc>
          <w:tcPr>
            <w:tcW w:w="3005" w:type="dxa"/>
            <w:vAlign w:val="center"/>
          </w:tcPr>
          <w:p w14:paraId="2AA23752" w14:textId="77777777" w:rsidR="00C17963" w:rsidRPr="008119D9" w:rsidRDefault="00C17963" w:rsidP="00010FC0">
            <w:pPr>
              <w:spacing w:line="360" w:lineRule="auto"/>
              <w:jc w:val="center"/>
              <w:rPr>
                <w:ins w:id="292" w:author="Rashid Islam" w:date="2022-04-20T15:10:00Z"/>
                <w:color w:val="000000" w:themeColor="text1"/>
              </w:rPr>
            </w:pPr>
            <w:ins w:id="293" w:author="Rashid Islam" w:date="2022-04-20T15:10:00Z">
              <w:r w:rsidRPr="008119D9">
                <w:rPr>
                  <w:color w:val="000000" w:themeColor="text1"/>
                </w:rPr>
                <w:t>Group</w:t>
              </w:r>
            </w:ins>
          </w:p>
        </w:tc>
        <w:tc>
          <w:tcPr>
            <w:tcW w:w="3005" w:type="dxa"/>
            <w:vAlign w:val="center"/>
          </w:tcPr>
          <w:p w14:paraId="2C310D19" w14:textId="77777777" w:rsidR="00C17963" w:rsidRPr="008119D9" w:rsidRDefault="00C17963" w:rsidP="00010FC0">
            <w:pPr>
              <w:spacing w:line="360" w:lineRule="auto"/>
              <w:jc w:val="center"/>
              <w:rPr>
                <w:ins w:id="294" w:author="Rashid Islam" w:date="2022-04-20T15:10:00Z"/>
                <w:color w:val="000000" w:themeColor="text1"/>
              </w:rPr>
            </w:pPr>
            <w:ins w:id="295" w:author="Rashid Islam" w:date="2022-04-20T15:10:00Z">
              <w:r w:rsidRPr="008119D9">
                <w:rPr>
                  <w:color w:val="000000" w:themeColor="text1"/>
                </w:rPr>
                <w:t>CA</w:t>
              </w:r>
            </w:ins>
          </w:p>
        </w:tc>
        <w:tc>
          <w:tcPr>
            <w:tcW w:w="3006" w:type="dxa"/>
            <w:vAlign w:val="center"/>
          </w:tcPr>
          <w:p w14:paraId="70D0366B" w14:textId="77777777" w:rsidR="00C17963" w:rsidRPr="008119D9" w:rsidRDefault="00C17963" w:rsidP="00010FC0">
            <w:pPr>
              <w:spacing w:line="360" w:lineRule="auto"/>
              <w:jc w:val="center"/>
              <w:rPr>
                <w:ins w:id="296" w:author="Rashid Islam" w:date="2022-04-20T15:10:00Z"/>
                <w:color w:val="000000" w:themeColor="text1"/>
              </w:rPr>
            </w:pPr>
            <w:ins w:id="297" w:author="Rashid Islam" w:date="2022-04-20T15:10:00Z">
              <w:r w:rsidRPr="008119D9">
                <w:rPr>
                  <w:color w:val="000000" w:themeColor="text1"/>
                </w:rPr>
                <w:t>VSUP</w:t>
              </w:r>
            </w:ins>
          </w:p>
        </w:tc>
      </w:tr>
      <w:tr w:rsidR="00C17963" w:rsidRPr="008119D9" w14:paraId="0BC1EBEC" w14:textId="77777777" w:rsidTr="00010FC0">
        <w:trPr>
          <w:ins w:id="298" w:author="Rashid Islam" w:date="2022-04-20T15:10:00Z"/>
        </w:trPr>
        <w:tc>
          <w:tcPr>
            <w:tcW w:w="3005" w:type="dxa"/>
            <w:vAlign w:val="center"/>
          </w:tcPr>
          <w:p w14:paraId="5A024D5F" w14:textId="77777777" w:rsidR="00C17963" w:rsidRPr="008119D9" w:rsidRDefault="00C17963" w:rsidP="00010FC0">
            <w:pPr>
              <w:spacing w:line="360" w:lineRule="auto"/>
              <w:jc w:val="center"/>
              <w:rPr>
                <w:ins w:id="299" w:author="Rashid Islam" w:date="2022-04-20T15:10:00Z"/>
                <w:color w:val="000000" w:themeColor="text1"/>
              </w:rPr>
            </w:pPr>
            <w:ins w:id="300" w:author="Rashid Islam" w:date="2022-04-20T15:10:00Z">
              <w:r w:rsidRPr="008119D9">
                <w:rPr>
                  <w:color w:val="000000" w:themeColor="text1"/>
                </w:rPr>
                <w:t>Mean</w:t>
              </w:r>
            </w:ins>
          </w:p>
        </w:tc>
        <w:tc>
          <w:tcPr>
            <w:tcW w:w="3005" w:type="dxa"/>
            <w:vAlign w:val="center"/>
          </w:tcPr>
          <w:p w14:paraId="255F1ABE" w14:textId="77777777" w:rsidR="00C17963" w:rsidRPr="008119D9" w:rsidRDefault="00C17963" w:rsidP="00010FC0">
            <w:pPr>
              <w:spacing w:line="360" w:lineRule="auto"/>
              <w:jc w:val="center"/>
              <w:rPr>
                <w:ins w:id="301" w:author="Rashid Islam" w:date="2022-04-20T15:10:00Z"/>
                <w:color w:val="000000" w:themeColor="text1"/>
              </w:rPr>
            </w:pPr>
            <w:ins w:id="302" w:author="Rashid Islam" w:date="2022-04-20T15:10:00Z">
              <w:r w:rsidRPr="008119D9">
                <w:rPr>
                  <w:color w:val="000000" w:themeColor="text1"/>
                </w:rPr>
                <w:t>5.938</w:t>
              </w:r>
            </w:ins>
          </w:p>
        </w:tc>
        <w:tc>
          <w:tcPr>
            <w:tcW w:w="3006" w:type="dxa"/>
            <w:vAlign w:val="center"/>
          </w:tcPr>
          <w:p w14:paraId="4C91ADB6" w14:textId="77777777" w:rsidR="00C17963" w:rsidRPr="008119D9" w:rsidRDefault="00C17963" w:rsidP="00010FC0">
            <w:pPr>
              <w:spacing w:line="360" w:lineRule="auto"/>
              <w:jc w:val="center"/>
              <w:rPr>
                <w:ins w:id="303" w:author="Rashid Islam" w:date="2022-04-20T15:10:00Z"/>
                <w:color w:val="000000" w:themeColor="text1"/>
              </w:rPr>
            </w:pPr>
            <w:ins w:id="304" w:author="Rashid Islam" w:date="2022-04-20T15:10:00Z">
              <w:r w:rsidRPr="008119D9">
                <w:rPr>
                  <w:color w:val="000000" w:themeColor="text1"/>
                </w:rPr>
                <w:t>5.422</w:t>
              </w:r>
            </w:ins>
          </w:p>
        </w:tc>
      </w:tr>
      <w:tr w:rsidR="00C17963" w:rsidRPr="008119D9" w14:paraId="54A8BF83" w14:textId="77777777" w:rsidTr="00010FC0">
        <w:trPr>
          <w:ins w:id="305" w:author="Rashid Islam" w:date="2022-04-20T15:10:00Z"/>
        </w:trPr>
        <w:tc>
          <w:tcPr>
            <w:tcW w:w="3005" w:type="dxa"/>
            <w:vAlign w:val="center"/>
          </w:tcPr>
          <w:p w14:paraId="2984772E" w14:textId="77777777" w:rsidR="00C17963" w:rsidRPr="008119D9" w:rsidRDefault="00C17963" w:rsidP="00010FC0">
            <w:pPr>
              <w:spacing w:line="360" w:lineRule="auto"/>
              <w:jc w:val="center"/>
              <w:rPr>
                <w:ins w:id="306" w:author="Rashid Islam" w:date="2022-04-20T15:10:00Z"/>
                <w:color w:val="000000" w:themeColor="text1"/>
              </w:rPr>
            </w:pPr>
            <w:ins w:id="307" w:author="Rashid Islam" w:date="2022-04-20T15:10:00Z">
              <w:r w:rsidRPr="008119D9">
                <w:rPr>
                  <w:color w:val="000000" w:themeColor="text1"/>
                </w:rPr>
                <w:t>SD</w:t>
              </w:r>
            </w:ins>
          </w:p>
        </w:tc>
        <w:tc>
          <w:tcPr>
            <w:tcW w:w="3005" w:type="dxa"/>
            <w:vAlign w:val="center"/>
          </w:tcPr>
          <w:p w14:paraId="59DCED43" w14:textId="77777777" w:rsidR="00C17963" w:rsidRPr="008119D9" w:rsidRDefault="00C17963" w:rsidP="00010FC0">
            <w:pPr>
              <w:spacing w:line="360" w:lineRule="auto"/>
              <w:jc w:val="center"/>
              <w:rPr>
                <w:ins w:id="308" w:author="Rashid Islam" w:date="2022-04-20T15:10:00Z"/>
                <w:color w:val="000000" w:themeColor="text1"/>
              </w:rPr>
            </w:pPr>
            <w:ins w:id="309" w:author="Rashid Islam" w:date="2022-04-20T15:10:00Z">
              <w:r w:rsidRPr="008119D9">
                <w:rPr>
                  <w:color w:val="000000" w:themeColor="text1"/>
                </w:rPr>
                <w:t>1.105</w:t>
              </w:r>
            </w:ins>
          </w:p>
        </w:tc>
        <w:tc>
          <w:tcPr>
            <w:tcW w:w="3006" w:type="dxa"/>
            <w:vAlign w:val="center"/>
          </w:tcPr>
          <w:p w14:paraId="0B86FD1C" w14:textId="77777777" w:rsidR="00C17963" w:rsidRPr="008119D9" w:rsidRDefault="00C17963" w:rsidP="00010FC0">
            <w:pPr>
              <w:spacing w:line="360" w:lineRule="auto"/>
              <w:jc w:val="center"/>
              <w:rPr>
                <w:ins w:id="310" w:author="Rashid Islam" w:date="2022-04-20T15:10:00Z"/>
                <w:color w:val="000000" w:themeColor="text1"/>
              </w:rPr>
            </w:pPr>
            <w:ins w:id="311" w:author="Rashid Islam" w:date="2022-04-20T15:10:00Z">
              <w:r w:rsidRPr="008119D9">
                <w:rPr>
                  <w:color w:val="000000" w:themeColor="text1"/>
                </w:rPr>
                <w:t>1.078</w:t>
              </w:r>
            </w:ins>
          </w:p>
        </w:tc>
      </w:tr>
      <w:tr w:rsidR="00C17963" w:rsidRPr="008119D9" w14:paraId="261FDDB0" w14:textId="77777777" w:rsidTr="00010FC0">
        <w:trPr>
          <w:ins w:id="312" w:author="Rashid Islam" w:date="2022-04-20T15:10:00Z"/>
        </w:trPr>
        <w:tc>
          <w:tcPr>
            <w:tcW w:w="3005" w:type="dxa"/>
            <w:vAlign w:val="center"/>
          </w:tcPr>
          <w:p w14:paraId="68C7E219" w14:textId="77777777" w:rsidR="00C17963" w:rsidRPr="008119D9" w:rsidRDefault="00C17963" w:rsidP="00010FC0">
            <w:pPr>
              <w:spacing w:line="360" w:lineRule="auto"/>
              <w:jc w:val="center"/>
              <w:rPr>
                <w:ins w:id="313" w:author="Rashid Islam" w:date="2022-04-20T15:10:00Z"/>
                <w:color w:val="000000" w:themeColor="text1"/>
              </w:rPr>
            </w:pPr>
            <w:ins w:id="314" w:author="Rashid Islam" w:date="2022-04-20T15:10:00Z">
              <w:r w:rsidRPr="008119D9">
                <w:rPr>
                  <w:color w:val="000000" w:themeColor="text1"/>
                </w:rPr>
                <w:t>SEM</w:t>
              </w:r>
            </w:ins>
          </w:p>
        </w:tc>
        <w:tc>
          <w:tcPr>
            <w:tcW w:w="3005" w:type="dxa"/>
            <w:vAlign w:val="center"/>
          </w:tcPr>
          <w:p w14:paraId="5739CD4B" w14:textId="77777777" w:rsidR="00C17963" w:rsidRPr="008119D9" w:rsidRDefault="00C17963" w:rsidP="00010FC0">
            <w:pPr>
              <w:spacing w:line="360" w:lineRule="auto"/>
              <w:jc w:val="center"/>
              <w:rPr>
                <w:ins w:id="315" w:author="Rashid Islam" w:date="2022-04-20T15:10:00Z"/>
                <w:color w:val="000000" w:themeColor="text1"/>
              </w:rPr>
            </w:pPr>
            <w:ins w:id="316" w:author="Rashid Islam" w:date="2022-04-20T15:10:00Z">
              <w:r w:rsidRPr="008119D9">
                <w:rPr>
                  <w:color w:val="000000" w:themeColor="text1"/>
                </w:rPr>
                <w:t>0.195</w:t>
              </w:r>
            </w:ins>
          </w:p>
        </w:tc>
        <w:tc>
          <w:tcPr>
            <w:tcW w:w="3006" w:type="dxa"/>
            <w:vAlign w:val="center"/>
          </w:tcPr>
          <w:p w14:paraId="5F85ABE2" w14:textId="77777777" w:rsidR="00C17963" w:rsidRPr="008119D9" w:rsidRDefault="00C17963" w:rsidP="00010FC0">
            <w:pPr>
              <w:spacing w:line="360" w:lineRule="auto"/>
              <w:jc w:val="center"/>
              <w:rPr>
                <w:ins w:id="317" w:author="Rashid Islam" w:date="2022-04-20T15:10:00Z"/>
                <w:color w:val="000000" w:themeColor="text1"/>
              </w:rPr>
            </w:pPr>
            <w:ins w:id="318" w:author="Rashid Islam" w:date="2022-04-20T15:10:00Z">
              <w:r w:rsidRPr="008119D9">
                <w:rPr>
                  <w:color w:val="000000" w:themeColor="text1"/>
                </w:rPr>
                <w:t>0.191</w:t>
              </w:r>
            </w:ins>
          </w:p>
        </w:tc>
      </w:tr>
      <w:tr w:rsidR="00C17963" w:rsidRPr="008119D9" w14:paraId="52F977A9" w14:textId="77777777" w:rsidTr="00010FC0">
        <w:trPr>
          <w:ins w:id="319" w:author="Rashid Islam" w:date="2022-04-20T15:10:00Z"/>
        </w:trPr>
        <w:tc>
          <w:tcPr>
            <w:tcW w:w="3005" w:type="dxa"/>
            <w:vAlign w:val="center"/>
          </w:tcPr>
          <w:p w14:paraId="2F886196" w14:textId="77777777" w:rsidR="00C17963" w:rsidRPr="008119D9" w:rsidRDefault="00C17963" w:rsidP="00010FC0">
            <w:pPr>
              <w:spacing w:line="360" w:lineRule="auto"/>
              <w:jc w:val="center"/>
              <w:rPr>
                <w:ins w:id="320" w:author="Rashid Islam" w:date="2022-04-20T15:10:00Z"/>
                <w:color w:val="000000" w:themeColor="text1"/>
              </w:rPr>
            </w:pPr>
            <w:ins w:id="321" w:author="Rashid Islam" w:date="2022-04-20T15:10:00Z">
              <w:r w:rsidRPr="008119D9">
                <w:rPr>
                  <w:color w:val="000000" w:themeColor="text1"/>
                </w:rPr>
                <w:t>N</w:t>
              </w:r>
            </w:ins>
          </w:p>
        </w:tc>
        <w:tc>
          <w:tcPr>
            <w:tcW w:w="3005" w:type="dxa"/>
            <w:vAlign w:val="center"/>
          </w:tcPr>
          <w:p w14:paraId="1E147742" w14:textId="77777777" w:rsidR="00C17963" w:rsidRPr="008119D9" w:rsidRDefault="00C17963" w:rsidP="00010FC0">
            <w:pPr>
              <w:spacing w:line="360" w:lineRule="auto"/>
              <w:jc w:val="center"/>
              <w:rPr>
                <w:ins w:id="322" w:author="Rashid Islam" w:date="2022-04-20T15:10:00Z"/>
                <w:color w:val="000000" w:themeColor="text1"/>
              </w:rPr>
            </w:pPr>
            <w:ins w:id="323" w:author="Rashid Islam" w:date="2022-04-20T15:10:00Z">
              <w:r w:rsidRPr="008119D9">
                <w:rPr>
                  <w:color w:val="000000" w:themeColor="text1"/>
                </w:rPr>
                <w:t>32</w:t>
              </w:r>
            </w:ins>
          </w:p>
        </w:tc>
        <w:tc>
          <w:tcPr>
            <w:tcW w:w="3006" w:type="dxa"/>
            <w:vAlign w:val="center"/>
          </w:tcPr>
          <w:p w14:paraId="122FE88F" w14:textId="77777777" w:rsidR="00C17963" w:rsidRPr="008119D9" w:rsidRDefault="00C17963" w:rsidP="00010FC0">
            <w:pPr>
              <w:spacing w:line="360" w:lineRule="auto"/>
              <w:jc w:val="center"/>
              <w:rPr>
                <w:ins w:id="324" w:author="Rashid Islam" w:date="2022-04-20T15:10:00Z"/>
                <w:color w:val="000000" w:themeColor="text1"/>
              </w:rPr>
            </w:pPr>
            <w:ins w:id="325" w:author="Rashid Islam" w:date="2022-04-20T15:10:00Z">
              <w:r w:rsidRPr="008119D9">
                <w:rPr>
                  <w:color w:val="000000" w:themeColor="text1"/>
                </w:rPr>
                <w:t>32</w:t>
              </w:r>
            </w:ins>
          </w:p>
        </w:tc>
      </w:tr>
    </w:tbl>
    <w:p w14:paraId="477073B3" w14:textId="77777777" w:rsidR="00C17963" w:rsidRPr="008119D9" w:rsidRDefault="00C17963" w:rsidP="00C17963">
      <w:pPr>
        <w:rPr>
          <w:ins w:id="326" w:author="Rashid Islam" w:date="2022-04-20T15:10:00Z"/>
          <w:color w:val="000000" w:themeColor="text1"/>
        </w:rPr>
      </w:pPr>
      <w:ins w:id="327" w:author="Rashid Islam" w:date="2022-04-20T15:10:00Z">
        <w:r w:rsidRPr="008119D9">
          <w:rPr>
            <w:color w:val="000000" w:themeColor="text1"/>
          </w:rPr>
          <w:br/>
          <w:t>Table 7.5: Summary of CA vs VSUP performance</w:t>
        </w:r>
      </w:ins>
    </w:p>
    <w:p w14:paraId="401363AF" w14:textId="77777777" w:rsidR="00C17963" w:rsidRPr="008119D9" w:rsidRDefault="00C17963" w:rsidP="00C17963">
      <w:pPr>
        <w:rPr>
          <w:ins w:id="328" w:author="Rashid Islam" w:date="2022-04-20T15:10:00Z"/>
          <w:color w:val="000000" w:themeColor="text1"/>
        </w:rPr>
      </w:pPr>
    </w:p>
    <w:p w14:paraId="42E3F941" w14:textId="77777777" w:rsidR="00C17963" w:rsidRPr="008119D9" w:rsidRDefault="00C17963" w:rsidP="00C17963">
      <w:pPr>
        <w:rPr>
          <w:ins w:id="329" w:author="Rashid Islam" w:date="2022-04-20T15:10:00Z"/>
          <w:color w:val="000000" w:themeColor="text1"/>
        </w:rPr>
      </w:pPr>
    </w:p>
    <w:p w14:paraId="3EDE13CC" w14:textId="77777777" w:rsidR="00C17963" w:rsidRPr="008119D9" w:rsidRDefault="00C17963" w:rsidP="00C17963">
      <w:pPr>
        <w:spacing w:line="360" w:lineRule="auto"/>
        <w:jc w:val="both"/>
        <w:rPr>
          <w:ins w:id="330" w:author="Rashid Islam" w:date="2022-04-20T15:10:00Z"/>
          <w:color w:val="000000" w:themeColor="text1"/>
        </w:rPr>
      </w:pPr>
      <w:ins w:id="331" w:author="Rashid Islam" w:date="2022-04-20T15:10:00Z">
        <w:r w:rsidRPr="008119D9">
          <w:rPr>
            <w:color w:val="000000" w:themeColor="text1"/>
          </w:rPr>
          <w:t>We present test result of Shapiro-Wilk normality test for significance level of 0.005 in the following table 7.6 where we see both distributions do not differ significantly from normal distribution. We also show the normal distribution graphs in Figure 7.4.</w:t>
        </w:r>
      </w:ins>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rPr>
          <w:ins w:id="332" w:author="Rashid Islam" w:date="2022-04-20T15:10:00Z"/>
        </w:trPr>
        <w:tc>
          <w:tcPr>
            <w:tcW w:w="3005" w:type="dxa"/>
            <w:vAlign w:val="center"/>
          </w:tcPr>
          <w:p w14:paraId="68AA4323" w14:textId="77777777" w:rsidR="00C17963" w:rsidRPr="008119D9" w:rsidRDefault="00C17963" w:rsidP="00010FC0">
            <w:pPr>
              <w:spacing w:line="360" w:lineRule="auto"/>
              <w:jc w:val="center"/>
              <w:rPr>
                <w:ins w:id="333" w:author="Rashid Islam" w:date="2022-04-20T15:10:00Z"/>
                <w:color w:val="000000" w:themeColor="text1"/>
              </w:rPr>
            </w:pPr>
            <w:ins w:id="334" w:author="Rashid Islam" w:date="2022-04-20T15:10:00Z">
              <w:r w:rsidRPr="008119D9">
                <w:rPr>
                  <w:color w:val="000000" w:themeColor="text1"/>
                </w:rPr>
                <w:t>Group</w:t>
              </w:r>
            </w:ins>
          </w:p>
        </w:tc>
        <w:tc>
          <w:tcPr>
            <w:tcW w:w="3005" w:type="dxa"/>
            <w:vAlign w:val="center"/>
          </w:tcPr>
          <w:p w14:paraId="66DE813C" w14:textId="77777777" w:rsidR="00C17963" w:rsidRPr="008119D9" w:rsidRDefault="00C17963" w:rsidP="00010FC0">
            <w:pPr>
              <w:spacing w:line="360" w:lineRule="auto"/>
              <w:jc w:val="center"/>
              <w:rPr>
                <w:ins w:id="335" w:author="Rashid Islam" w:date="2022-04-20T15:10:00Z"/>
                <w:color w:val="000000" w:themeColor="text1"/>
              </w:rPr>
            </w:pPr>
            <w:ins w:id="336" w:author="Rashid Islam" w:date="2022-04-20T15:10:00Z">
              <w:r w:rsidRPr="008119D9">
                <w:rPr>
                  <w:color w:val="000000" w:themeColor="text1"/>
                </w:rPr>
                <w:t>CA</w:t>
              </w:r>
            </w:ins>
          </w:p>
        </w:tc>
        <w:tc>
          <w:tcPr>
            <w:tcW w:w="3006" w:type="dxa"/>
            <w:vAlign w:val="center"/>
          </w:tcPr>
          <w:p w14:paraId="0110CDBE" w14:textId="77777777" w:rsidR="00C17963" w:rsidRPr="008119D9" w:rsidRDefault="00C17963" w:rsidP="00010FC0">
            <w:pPr>
              <w:spacing w:line="360" w:lineRule="auto"/>
              <w:jc w:val="center"/>
              <w:rPr>
                <w:ins w:id="337" w:author="Rashid Islam" w:date="2022-04-20T15:10:00Z"/>
                <w:color w:val="000000" w:themeColor="text1"/>
              </w:rPr>
            </w:pPr>
            <w:ins w:id="338" w:author="Rashid Islam" w:date="2022-04-20T15:10:00Z">
              <w:r w:rsidRPr="008119D9">
                <w:rPr>
                  <w:color w:val="000000" w:themeColor="text1"/>
                </w:rPr>
                <w:t>VSUP</w:t>
              </w:r>
            </w:ins>
          </w:p>
        </w:tc>
      </w:tr>
      <w:tr w:rsidR="00C17963" w:rsidRPr="008119D9" w14:paraId="5C7224BA" w14:textId="77777777" w:rsidTr="00010FC0">
        <w:trPr>
          <w:ins w:id="339" w:author="Rashid Islam" w:date="2022-04-20T15:10:00Z"/>
        </w:trPr>
        <w:tc>
          <w:tcPr>
            <w:tcW w:w="3005" w:type="dxa"/>
            <w:vAlign w:val="center"/>
          </w:tcPr>
          <w:p w14:paraId="4410493A" w14:textId="77777777" w:rsidR="00C17963" w:rsidRPr="008119D9" w:rsidRDefault="00C17963" w:rsidP="00010FC0">
            <w:pPr>
              <w:spacing w:line="360" w:lineRule="auto"/>
              <w:jc w:val="center"/>
              <w:rPr>
                <w:ins w:id="340" w:author="Rashid Islam" w:date="2022-04-20T15:10:00Z"/>
                <w:color w:val="000000" w:themeColor="text1"/>
              </w:rPr>
            </w:pPr>
            <w:ins w:id="341" w:author="Rashid Islam" w:date="2022-04-20T15:10:00Z">
              <w:r w:rsidRPr="008119D9">
                <w:rPr>
                  <w:color w:val="000000" w:themeColor="text1"/>
                </w:rPr>
                <w:t>Skewness</w:t>
              </w:r>
            </w:ins>
          </w:p>
        </w:tc>
        <w:tc>
          <w:tcPr>
            <w:tcW w:w="3005" w:type="dxa"/>
            <w:vAlign w:val="center"/>
          </w:tcPr>
          <w:p w14:paraId="3FD61A40" w14:textId="77777777" w:rsidR="00C17963" w:rsidRPr="008119D9" w:rsidRDefault="00C17963" w:rsidP="00010FC0">
            <w:pPr>
              <w:jc w:val="center"/>
              <w:rPr>
                <w:ins w:id="342" w:author="Rashid Islam" w:date="2022-04-20T15:10:00Z"/>
                <w:color w:val="000000" w:themeColor="text1"/>
              </w:rPr>
            </w:pPr>
            <w:ins w:id="343" w:author="Rashid Islam" w:date="2022-04-20T15:10:00Z">
              <w:r w:rsidRPr="008119D9">
                <w:rPr>
                  <w:color w:val="000000" w:themeColor="text1"/>
                </w:rPr>
                <w:t>-0.4622</w:t>
              </w:r>
            </w:ins>
          </w:p>
        </w:tc>
        <w:tc>
          <w:tcPr>
            <w:tcW w:w="3006" w:type="dxa"/>
            <w:vAlign w:val="center"/>
          </w:tcPr>
          <w:p w14:paraId="13B9DD79" w14:textId="77777777" w:rsidR="00C17963" w:rsidRPr="008119D9" w:rsidRDefault="00C17963" w:rsidP="00010FC0">
            <w:pPr>
              <w:jc w:val="center"/>
              <w:rPr>
                <w:ins w:id="344" w:author="Rashid Islam" w:date="2022-04-20T15:10:00Z"/>
                <w:color w:val="000000" w:themeColor="text1"/>
              </w:rPr>
            </w:pPr>
            <w:ins w:id="345" w:author="Rashid Islam" w:date="2022-04-20T15:10:00Z">
              <w:r w:rsidRPr="008119D9">
                <w:rPr>
                  <w:color w:val="000000" w:themeColor="text1"/>
                </w:rPr>
                <w:t>0.07107</w:t>
              </w:r>
            </w:ins>
          </w:p>
        </w:tc>
      </w:tr>
      <w:tr w:rsidR="00C17963" w:rsidRPr="008119D9" w14:paraId="1DE47B51" w14:textId="77777777" w:rsidTr="00010FC0">
        <w:trPr>
          <w:ins w:id="346" w:author="Rashid Islam" w:date="2022-04-20T15:10:00Z"/>
        </w:trPr>
        <w:tc>
          <w:tcPr>
            <w:tcW w:w="3005" w:type="dxa"/>
            <w:vAlign w:val="center"/>
          </w:tcPr>
          <w:p w14:paraId="21F7CF23" w14:textId="77777777" w:rsidR="00C17963" w:rsidRPr="008119D9" w:rsidRDefault="00C17963" w:rsidP="00010FC0">
            <w:pPr>
              <w:spacing w:line="360" w:lineRule="auto"/>
              <w:jc w:val="center"/>
              <w:rPr>
                <w:ins w:id="347" w:author="Rashid Islam" w:date="2022-04-20T15:10:00Z"/>
                <w:color w:val="000000" w:themeColor="text1"/>
              </w:rPr>
            </w:pPr>
            <w:ins w:id="348" w:author="Rashid Islam" w:date="2022-04-20T15:10:00Z">
              <w:r w:rsidRPr="008119D9">
                <w:rPr>
                  <w:color w:val="000000" w:themeColor="text1"/>
                </w:rPr>
                <w:t>Kurtosis</w:t>
              </w:r>
            </w:ins>
          </w:p>
        </w:tc>
        <w:tc>
          <w:tcPr>
            <w:tcW w:w="3005" w:type="dxa"/>
            <w:vAlign w:val="center"/>
          </w:tcPr>
          <w:p w14:paraId="3AD223D8" w14:textId="77777777" w:rsidR="00C17963" w:rsidRPr="008119D9" w:rsidRDefault="00C17963" w:rsidP="00010FC0">
            <w:pPr>
              <w:jc w:val="center"/>
              <w:rPr>
                <w:ins w:id="349" w:author="Rashid Islam" w:date="2022-04-20T15:10:00Z"/>
                <w:color w:val="000000" w:themeColor="text1"/>
              </w:rPr>
            </w:pPr>
            <w:ins w:id="350" w:author="Rashid Islam" w:date="2022-04-20T15:10:00Z">
              <w:r w:rsidRPr="008119D9">
                <w:rPr>
                  <w:color w:val="000000" w:themeColor="text1"/>
                </w:rPr>
                <w:t>-0.8658</w:t>
              </w:r>
            </w:ins>
          </w:p>
        </w:tc>
        <w:tc>
          <w:tcPr>
            <w:tcW w:w="3006" w:type="dxa"/>
            <w:vAlign w:val="center"/>
          </w:tcPr>
          <w:p w14:paraId="2AB5DCCD" w14:textId="77777777" w:rsidR="00C17963" w:rsidRPr="008119D9" w:rsidRDefault="00C17963" w:rsidP="00010FC0">
            <w:pPr>
              <w:jc w:val="center"/>
              <w:rPr>
                <w:ins w:id="351" w:author="Rashid Islam" w:date="2022-04-20T15:10:00Z"/>
                <w:color w:val="000000" w:themeColor="text1"/>
              </w:rPr>
            </w:pPr>
            <w:ins w:id="352" w:author="Rashid Islam" w:date="2022-04-20T15:10:00Z">
              <w:r w:rsidRPr="008119D9">
                <w:rPr>
                  <w:color w:val="000000" w:themeColor="text1"/>
                </w:rPr>
                <w:t>-0.8737</w:t>
              </w:r>
            </w:ins>
          </w:p>
        </w:tc>
      </w:tr>
      <w:tr w:rsidR="00C17963" w:rsidRPr="008119D9" w14:paraId="5F8FF740" w14:textId="77777777" w:rsidTr="00010FC0">
        <w:trPr>
          <w:ins w:id="353" w:author="Rashid Islam" w:date="2022-04-20T15:10:00Z"/>
        </w:trPr>
        <w:tc>
          <w:tcPr>
            <w:tcW w:w="3005" w:type="dxa"/>
            <w:vAlign w:val="center"/>
          </w:tcPr>
          <w:p w14:paraId="615B99E8" w14:textId="77777777" w:rsidR="00C17963" w:rsidRPr="008119D9" w:rsidRDefault="00C17963" w:rsidP="00010FC0">
            <w:pPr>
              <w:spacing w:line="360" w:lineRule="auto"/>
              <w:jc w:val="center"/>
              <w:rPr>
                <w:ins w:id="354" w:author="Rashid Islam" w:date="2022-04-20T15:10:00Z"/>
                <w:color w:val="000000" w:themeColor="text1"/>
              </w:rPr>
            </w:pPr>
            <w:ins w:id="355" w:author="Rashid Islam" w:date="2022-04-20T15:10:00Z">
              <w:r w:rsidRPr="008119D9">
                <w:rPr>
                  <w:color w:val="000000" w:themeColor="text1"/>
                </w:rPr>
                <w:t>p-value</w:t>
              </w:r>
            </w:ins>
          </w:p>
        </w:tc>
        <w:tc>
          <w:tcPr>
            <w:tcW w:w="3005" w:type="dxa"/>
            <w:vAlign w:val="center"/>
          </w:tcPr>
          <w:p w14:paraId="122C3E10" w14:textId="77777777" w:rsidR="00C17963" w:rsidRPr="008119D9" w:rsidRDefault="00C17963" w:rsidP="00010FC0">
            <w:pPr>
              <w:jc w:val="center"/>
              <w:rPr>
                <w:ins w:id="356" w:author="Rashid Islam" w:date="2022-04-20T15:10:00Z"/>
                <w:color w:val="000000" w:themeColor="text1"/>
              </w:rPr>
            </w:pPr>
            <w:ins w:id="357" w:author="Rashid Islam" w:date="2022-04-20T15:10:00Z">
              <w:r w:rsidRPr="008119D9">
                <w:rPr>
                  <w:color w:val="000000" w:themeColor="text1"/>
                </w:rPr>
                <w:t>.017</w:t>
              </w:r>
            </w:ins>
          </w:p>
        </w:tc>
        <w:tc>
          <w:tcPr>
            <w:tcW w:w="3006" w:type="dxa"/>
            <w:vAlign w:val="center"/>
          </w:tcPr>
          <w:p w14:paraId="4655AB0D" w14:textId="77777777" w:rsidR="00C17963" w:rsidRPr="008119D9" w:rsidRDefault="00C17963" w:rsidP="00010FC0">
            <w:pPr>
              <w:jc w:val="center"/>
              <w:rPr>
                <w:ins w:id="358" w:author="Rashid Islam" w:date="2022-04-20T15:10:00Z"/>
                <w:color w:val="000000" w:themeColor="text1"/>
              </w:rPr>
            </w:pPr>
            <w:ins w:id="359" w:author="Rashid Islam" w:date="2022-04-20T15:10:00Z">
              <w:r w:rsidRPr="008119D9">
                <w:rPr>
                  <w:color w:val="000000" w:themeColor="text1"/>
                </w:rPr>
                <w:t>0.017</w:t>
              </w:r>
            </w:ins>
          </w:p>
        </w:tc>
      </w:tr>
      <w:tr w:rsidR="00C17963" w:rsidRPr="008119D9" w14:paraId="509DCCD3" w14:textId="77777777" w:rsidTr="00010FC0">
        <w:trPr>
          <w:ins w:id="360" w:author="Rashid Islam" w:date="2022-04-20T15:10:00Z"/>
        </w:trPr>
        <w:tc>
          <w:tcPr>
            <w:tcW w:w="3005" w:type="dxa"/>
            <w:vAlign w:val="center"/>
          </w:tcPr>
          <w:p w14:paraId="310D30D0" w14:textId="77777777" w:rsidR="00C17963" w:rsidRPr="008119D9" w:rsidRDefault="00C17963" w:rsidP="00010FC0">
            <w:pPr>
              <w:spacing w:line="360" w:lineRule="auto"/>
              <w:jc w:val="center"/>
              <w:rPr>
                <w:ins w:id="361" w:author="Rashid Islam" w:date="2022-04-20T15:10:00Z"/>
                <w:color w:val="000000" w:themeColor="text1"/>
              </w:rPr>
            </w:pPr>
            <w:ins w:id="362" w:author="Rashid Islam" w:date="2022-04-20T15:10:00Z">
              <w:r w:rsidRPr="008119D9">
                <w:rPr>
                  <w:color w:val="000000" w:themeColor="text1"/>
                </w:rPr>
                <w:t>W</w:t>
              </w:r>
            </w:ins>
          </w:p>
        </w:tc>
        <w:tc>
          <w:tcPr>
            <w:tcW w:w="3005" w:type="dxa"/>
            <w:vAlign w:val="center"/>
          </w:tcPr>
          <w:p w14:paraId="621657E1" w14:textId="77777777" w:rsidR="00C17963" w:rsidRPr="008119D9" w:rsidRDefault="00C17963" w:rsidP="00010FC0">
            <w:pPr>
              <w:jc w:val="center"/>
              <w:rPr>
                <w:ins w:id="363" w:author="Rashid Islam" w:date="2022-04-20T15:10:00Z"/>
                <w:color w:val="000000" w:themeColor="text1"/>
              </w:rPr>
            </w:pPr>
            <w:ins w:id="364" w:author="Rashid Islam" w:date="2022-04-20T15:10:00Z">
              <w:r w:rsidRPr="008119D9">
                <w:rPr>
                  <w:color w:val="000000" w:themeColor="text1"/>
                </w:rPr>
                <w:t>0.916</w:t>
              </w:r>
            </w:ins>
          </w:p>
        </w:tc>
        <w:tc>
          <w:tcPr>
            <w:tcW w:w="3006" w:type="dxa"/>
            <w:vAlign w:val="center"/>
          </w:tcPr>
          <w:p w14:paraId="0E36350C" w14:textId="77777777" w:rsidR="00C17963" w:rsidRPr="008119D9" w:rsidRDefault="00C17963" w:rsidP="00010FC0">
            <w:pPr>
              <w:jc w:val="center"/>
              <w:rPr>
                <w:ins w:id="365" w:author="Rashid Islam" w:date="2022-04-20T15:10:00Z"/>
                <w:color w:val="000000" w:themeColor="text1"/>
              </w:rPr>
            </w:pPr>
            <w:ins w:id="366" w:author="Rashid Islam" w:date="2022-04-20T15:10:00Z">
              <w:r w:rsidRPr="008119D9">
                <w:rPr>
                  <w:color w:val="000000" w:themeColor="text1"/>
                </w:rPr>
                <w:t>0.956</w:t>
              </w:r>
            </w:ins>
          </w:p>
        </w:tc>
      </w:tr>
    </w:tbl>
    <w:p w14:paraId="50C78EB9" w14:textId="77777777" w:rsidR="00C17963" w:rsidRPr="008119D9" w:rsidRDefault="00C17963" w:rsidP="00C17963">
      <w:pPr>
        <w:rPr>
          <w:ins w:id="367" w:author="Rashid Islam" w:date="2022-04-20T15:10:00Z"/>
          <w:color w:val="000000" w:themeColor="text1"/>
        </w:rPr>
      </w:pPr>
    </w:p>
    <w:p w14:paraId="12BB2168" w14:textId="77777777" w:rsidR="00C17963" w:rsidRPr="008119D9" w:rsidRDefault="00C17963" w:rsidP="00C17963">
      <w:pPr>
        <w:rPr>
          <w:ins w:id="368" w:author="Rashid Islam" w:date="2022-04-20T15:10:00Z"/>
          <w:color w:val="000000" w:themeColor="text1"/>
        </w:rPr>
      </w:pPr>
      <w:ins w:id="369" w:author="Rashid Islam" w:date="2022-04-20T15:10:00Z">
        <w:r w:rsidRPr="008119D9">
          <w:rPr>
            <w:color w:val="000000" w:themeColor="text1"/>
          </w:rPr>
          <w:t xml:space="preserve">Table 7.6: Shapiro-Wilk Normality Test </w:t>
        </w:r>
      </w:ins>
    </w:p>
    <w:p w14:paraId="2FFD5039" w14:textId="77777777" w:rsidR="00C17963" w:rsidRPr="008119D9" w:rsidRDefault="00C17963" w:rsidP="00C17963">
      <w:pPr>
        <w:rPr>
          <w:ins w:id="370" w:author="Rashid Islam" w:date="2022-04-20T15:10:00Z"/>
          <w:color w:val="000000" w:themeColor="text1"/>
        </w:rPr>
      </w:pPr>
    </w:p>
    <w:p w14:paraId="23FB7273" w14:textId="77777777" w:rsidR="00C17963" w:rsidRPr="008119D9" w:rsidRDefault="00C17963" w:rsidP="00C17963">
      <w:pPr>
        <w:rPr>
          <w:ins w:id="371" w:author="Rashid Islam" w:date="2022-04-20T15:10:00Z"/>
          <w:color w:val="000000" w:themeColor="text1"/>
        </w:rPr>
      </w:pPr>
      <w:ins w:id="372" w:author="Rashid Islam" w:date="2022-04-20T15:10:00Z">
        <w:r w:rsidRPr="008119D9">
          <w:rPr>
            <w:noProof/>
            <w:color w:val="000000" w:themeColor="text1"/>
          </w:rPr>
          <w:lastRenderedPageBreak/>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color w:val="000000" w:themeColor="text1"/>
          </w:rPr>
          <w:t xml:space="preserve">          </w:t>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ins>
    </w:p>
    <w:p w14:paraId="00627428" w14:textId="77777777" w:rsidR="00C17963" w:rsidRPr="008119D9" w:rsidRDefault="00C17963" w:rsidP="00C17963">
      <w:pPr>
        <w:rPr>
          <w:ins w:id="373" w:author="Rashid Islam" w:date="2022-04-20T15:10:00Z"/>
          <w:color w:val="000000" w:themeColor="text1"/>
        </w:rPr>
      </w:pPr>
    </w:p>
    <w:p w14:paraId="5C0ED5DB" w14:textId="77777777" w:rsidR="00C17963" w:rsidRPr="008119D9" w:rsidRDefault="00C17963" w:rsidP="00C17963">
      <w:pPr>
        <w:rPr>
          <w:ins w:id="374" w:author="Rashid Islam" w:date="2022-04-20T15:10:00Z"/>
          <w:color w:val="000000" w:themeColor="text1"/>
        </w:rPr>
      </w:pPr>
      <w:ins w:id="375" w:author="Rashid Islam" w:date="2022-04-20T15:10:00Z">
        <w:r w:rsidRPr="008119D9">
          <w:rPr>
            <w:color w:val="000000" w:themeColor="text1"/>
          </w:rPr>
          <w:t>Figure 7.4: Normal Distribution CA (left), VSUP (right)</w:t>
        </w:r>
      </w:ins>
    </w:p>
    <w:p w14:paraId="402F1CA9" w14:textId="77777777" w:rsidR="00C17963" w:rsidRPr="008119D9" w:rsidRDefault="00C17963" w:rsidP="00C17963">
      <w:pPr>
        <w:rPr>
          <w:ins w:id="376" w:author="Rashid Islam" w:date="2022-04-20T15:10:00Z"/>
          <w:color w:val="000000" w:themeColor="text1"/>
        </w:rPr>
      </w:pPr>
    </w:p>
    <w:p w14:paraId="6A6B490C" w14:textId="77777777" w:rsidR="00C17963" w:rsidRPr="008119D9" w:rsidRDefault="00C17963" w:rsidP="00C17963">
      <w:pPr>
        <w:spacing w:line="360" w:lineRule="auto"/>
        <w:jc w:val="both"/>
        <w:rPr>
          <w:ins w:id="377" w:author="Rashid Islam" w:date="2022-04-20T15:10:00Z"/>
          <w:color w:val="000000" w:themeColor="text1"/>
        </w:rPr>
      </w:pPr>
    </w:p>
    <w:p w14:paraId="30DE4068" w14:textId="77777777" w:rsidR="00C17963" w:rsidRPr="008119D9" w:rsidRDefault="00C17963" w:rsidP="00C17963">
      <w:pPr>
        <w:spacing w:line="360" w:lineRule="auto"/>
        <w:jc w:val="both"/>
        <w:rPr>
          <w:ins w:id="378" w:author="Rashid Islam" w:date="2022-04-20T15:10:00Z"/>
          <w:color w:val="000000" w:themeColor="text1"/>
        </w:rPr>
      </w:pPr>
      <w:ins w:id="379" w:author="Rashid Islam" w:date="2022-04-20T15:10:00Z">
        <w:r w:rsidRPr="008119D9">
          <w:rPr>
            <w:color w:val="000000" w:themeColor="text1"/>
          </w:rPr>
          <w:t>The following steps show the paired t-test results for the given data and draws conclusion from the test:</w:t>
        </w:r>
      </w:ins>
    </w:p>
    <w:p w14:paraId="59599099" w14:textId="77777777" w:rsidR="00C17963" w:rsidRPr="008119D9" w:rsidRDefault="00C17963" w:rsidP="00C17963">
      <w:pPr>
        <w:shd w:val="clear" w:color="auto" w:fill="FFFFFF"/>
        <w:spacing w:before="225" w:after="225" w:line="360" w:lineRule="auto"/>
        <w:jc w:val="both"/>
        <w:textAlignment w:val="baseline"/>
        <w:rPr>
          <w:ins w:id="380" w:author="Rashid Islam" w:date="2022-04-20T15:10:00Z"/>
          <w:color w:val="000000" w:themeColor="text1"/>
        </w:rPr>
      </w:pPr>
      <w:ins w:id="381" w:author="Rashid Islam" w:date="2022-04-20T15:10:00Z">
        <w:r w:rsidRPr="008119D9">
          <w:rPr>
            <w:color w:val="000000" w:themeColor="text1"/>
          </w:rPr>
          <w:t>(1) Null and Alternative Hypotheses</w:t>
        </w:r>
        <w:r w:rsidRPr="008119D9">
          <w:rPr>
            <w:color w:val="000000" w:themeColor="text1"/>
          </w:rPr>
          <w:tab/>
        </w:r>
        <w:r w:rsidRPr="008119D9">
          <w:rPr>
            <w:color w:val="000000" w:themeColor="text1"/>
          </w:rPr>
          <w:br/>
          <w:t>The following null and alternative hypotheses need to be tested using paired t-test:</w:t>
        </w:r>
        <w:r w:rsidRPr="008119D9">
          <w:rPr>
            <w:color w:val="000000" w:themeColor="text1"/>
          </w:rPr>
          <w:br/>
          <w:t>Ho: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ins>
    </w:p>
    <w:p w14:paraId="5C0D2DF9" w14:textId="77777777" w:rsidR="00C17963" w:rsidRPr="008119D9" w:rsidRDefault="00C17963" w:rsidP="00C17963">
      <w:pPr>
        <w:shd w:val="clear" w:color="auto" w:fill="FFFFFF"/>
        <w:spacing w:before="225" w:after="225" w:line="360" w:lineRule="auto"/>
        <w:jc w:val="both"/>
        <w:textAlignment w:val="baseline"/>
        <w:rPr>
          <w:ins w:id="382" w:author="Rashid Islam" w:date="2022-04-20T15:10:00Z"/>
          <w:color w:val="000000" w:themeColor="text1"/>
        </w:rPr>
      </w:pPr>
      <w:ins w:id="383" w:author="Rashid Islam" w:date="2022-04-20T15:10:00Z">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ins>
    </w:p>
    <w:p w14:paraId="00A994FC" w14:textId="77777777" w:rsidR="00C17963" w:rsidRPr="008119D9" w:rsidRDefault="00C17963" w:rsidP="00C17963">
      <w:pPr>
        <w:shd w:val="clear" w:color="auto" w:fill="FFFFFF"/>
        <w:spacing w:line="360" w:lineRule="auto"/>
        <w:jc w:val="both"/>
        <w:textAlignment w:val="baseline"/>
        <w:rPr>
          <w:ins w:id="384" w:author="Rashid Islam" w:date="2022-04-20T15:10:00Z"/>
          <w:color w:val="000000" w:themeColor="text1"/>
        </w:rPr>
      </w:pPr>
      <w:ins w:id="385" w:author="Rashid Islam" w:date="2022-04-20T15:10:00Z">
        <w:r w:rsidRPr="008119D9">
          <w:rPr>
            <w:color w:val="000000" w:themeColor="text1"/>
          </w:rPr>
          <w:t>The rejection region for this left-tailed test is </w:t>
        </w:r>
        <w:r w:rsidRPr="008119D9">
          <w:rPr>
            <w:i/>
            <w:iCs/>
            <w:color w:val="000000" w:themeColor="text1"/>
            <w:bdr w:val="none" w:sz="0" w:space="0" w:color="auto" w:frame="1"/>
          </w:rPr>
          <w:t>R</w:t>
        </w:r>
        <w:r w:rsidRPr="008119D9">
          <w:rPr>
            <w:color w:val="000000" w:themeColor="text1"/>
            <w:bdr w:val="none" w:sz="0" w:space="0" w:color="auto" w:frame="1"/>
          </w:rPr>
          <w:t>={</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ins>
    </w:p>
    <w:p w14:paraId="04C52DC4" w14:textId="77777777" w:rsidR="00C17963" w:rsidRPr="008119D9" w:rsidRDefault="00C17963" w:rsidP="00C17963">
      <w:pPr>
        <w:shd w:val="clear" w:color="auto" w:fill="FFFFFF"/>
        <w:spacing w:before="225" w:after="225" w:line="360" w:lineRule="auto"/>
        <w:jc w:val="both"/>
        <w:textAlignment w:val="baseline"/>
        <w:rPr>
          <w:ins w:id="386" w:author="Rashid Islam" w:date="2022-04-20T15:10:00Z"/>
          <w:color w:val="000000" w:themeColor="text1"/>
        </w:rPr>
      </w:pPr>
      <w:ins w:id="387" w:author="Rashid Islam" w:date="2022-04-20T15:10:00Z">
        <w:r w:rsidRPr="008119D9">
          <w:rPr>
            <w:color w:val="000000" w:themeColor="text1"/>
          </w:rPr>
          <w:t>(3) Test Statistics</w:t>
        </w:r>
        <w:r w:rsidRPr="008119D9">
          <w:rPr>
            <w:color w:val="000000" w:themeColor="text1"/>
          </w:rPr>
          <w:tab/>
        </w:r>
        <w:r w:rsidRPr="008119D9">
          <w:rPr>
            <w:color w:val="000000" w:themeColor="text1"/>
          </w:rPr>
          <w:br/>
          <w:t>The computed t-statistic = 3.61</w:t>
        </w:r>
      </w:ins>
    </w:p>
    <w:p w14:paraId="1B795DBF" w14:textId="77777777" w:rsidR="00C17963" w:rsidRPr="008119D9" w:rsidRDefault="00C17963" w:rsidP="00C17963">
      <w:pPr>
        <w:shd w:val="clear" w:color="auto" w:fill="FFFFFF"/>
        <w:spacing w:before="225" w:after="225" w:line="360" w:lineRule="auto"/>
        <w:jc w:val="both"/>
        <w:textAlignment w:val="baseline"/>
        <w:rPr>
          <w:ins w:id="388" w:author="Rashid Islam" w:date="2022-04-20T15:10:00Z"/>
          <w:color w:val="000000" w:themeColor="text1"/>
        </w:rPr>
      </w:pPr>
      <w:ins w:id="389" w:author="Rashid Islam" w:date="2022-04-20T15:10:00Z">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ins>
    </w:p>
    <w:p w14:paraId="1A0E2770" w14:textId="77777777" w:rsidR="00C17963" w:rsidRPr="008119D9" w:rsidRDefault="00C17963" w:rsidP="00C17963">
      <w:pPr>
        <w:shd w:val="clear" w:color="auto" w:fill="FFFFFF"/>
        <w:spacing w:line="360" w:lineRule="auto"/>
        <w:jc w:val="both"/>
        <w:textAlignment w:val="baseline"/>
        <w:rPr>
          <w:ins w:id="390" w:author="Rashid Islam" w:date="2022-04-20T15:10:00Z"/>
          <w:color w:val="000000" w:themeColor="text1"/>
        </w:rPr>
      </w:pPr>
      <w:ins w:id="391" w:author="Rashid Islam" w:date="2022-04-20T15:10:00Z">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ins>
    </w:p>
    <w:p w14:paraId="2C0BACF9" w14:textId="77777777" w:rsidR="00C17963" w:rsidRPr="008119D9" w:rsidRDefault="00C17963" w:rsidP="00C17963">
      <w:pPr>
        <w:shd w:val="clear" w:color="auto" w:fill="FFFFFF"/>
        <w:spacing w:before="225" w:after="225" w:line="360" w:lineRule="auto"/>
        <w:jc w:val="both"/>
        <w:textAlignment w:val="baseline"/>
        <w:rPr>
          <w:ins w:id="392" w:author="Rashid Islam" w:date="2022-04-20T15:10:00Z"/>
          <w:color w:val="000000" w:themeColor="text1"/>
        </w:rPr>
      </w:pPr>
      <w:ins w:id="393" w:author="Rashid Islam" w:date="2022-04-20T15:10:00Z">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not rejected.</w:t>
        </w:r>
        <w:r w:rsidRPr="008119D9">
          <w:rPr>
            <w:color w:val="000000" w:themeColor="text1"/>
          </w:rPr>
          <w:t xml:space="preserve">  </w:t>
        </w:r>
      </w:ins>
    </w:p>
    <w:p w14:paraId="56F78DE8" w14:textId="77777777" w:rsidR="00C17963" w:rsidRPr="008119D9" w:rsidRDefault="00C17963" w:rsidP="00C17963">
      <w:pPr>
        <w:shd w:val="clear" w:color="auto" w:fill="FFFFFF"/>
        <w:spacing w:before="225" w:after="225" w:line="360" w:lineRule="auto"/>
        <w:jc w:val="both"/>
        <w:textAlignment w:val="baseline"/>
        <w:rPr>
          <w:ins w:id="394" w:author="Rashid Islam" w:date="2022-04-20T15:10:00Z"/>
          <w:color w:val="000000" w:themeColor="text1"/>
        </w:rPr>
      </w:pPr>
      <w:ins w:id="395" w:author="Rashid Islam" w:date="2022-04-20T15:10:00Z">
        <w:r w:rsidRPr="008119D9">
          <w:rPr>
            <w:color w:val="000000" w:themeColor="text1"/>
          </w:rPr>
          <w:lastRenderedPageBreak/>
          <w:t>Confidence Interval: The 95% confidence interval is </w:t>
        </w:r>
        <w:r w:rsidRPr="008119D9">
          <w:rPr>
            <w:color w:val="000000" w:themeColor="text1"/>
            <w:bdr w:val="none" w:sz="0" w:space="0" w:color="auto" w:frame="1"/>
          </w:rPr>
          <w:t xml:space="preserve">0.224 &lt; </w:t>
        </w:r>
        <w:r w:rsidRPr="008119D9">
          <w:rPr>
            <w:i/>
            <w:iCs/>
            <w:color w:val="000000" w:themeColor="text1"/>
            <w:bdr w:val="none" w:sz="0" w:space="0" w:color="auto" w:frame="1"/>
          </w:rPr>
          <w:t>μ</w:t>
        </w:r>
        <w:r w:rsidRPr="008119D9">
          <w:rPr>
            <w:i/>
            <w:iCs/>
            <w:color w:val="000000" w:themeColor="text1"/>
            <w:bdr w:val="none" w:sz="0" w:space="0" w:color="auto" w:frame="1"/>
            <w:vertAlign w:val="subscript"/>
          </w:rPr>
          <w:t xml:space="preserve">D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ins>
    </w:p>
    <w:p w14:paraId="720BDD60" w14:textId="77777777" w:rsidR="00C17963" w:rsidRPr="008119D9" w:rsidRDefault="00C17963" w:rsidP="00C17963">
      <w:pPr>
        <w:shd w:val="clear" w:color="auto" w:fill="FFFFFF"/>
        <w:spacing w:before="225" w:after="225"/>
        <w:textAlignment w:val="baseline"/>
        <w:rPr>
          <w:ins w:id="396" w:author="Rashid Islam" w:date="2022-04-20T15:10:00Z"/>
          <w:color w:val="000000" w:themeColor="text1"/>
        </w:rPr>
      </w:pPr>
      <w:ins w:id="397" w:author="Rashid Islam" w:date="2022-04-20T15:10:00Z">
        <w:r w:rsidRPr="008119D9">
          <w:rPr>
            <w:color w:val="000000" w:themeColor="text1"/>
          </w:rPr>
          <w:t>We can visualize the paired T-test scenario graphically as follows:</w:t>
        </w:r>
      </w:ins>
    </w:p>
    <w:p w14:paraId="4C38972C" w14:textId="77777777" w:rsidR="00C17963" w:rsidRPr="008119D9" w:rsidRDefault="00C17963" w:rsidP="00C17963">
      <w:pPr>
        <w:shd w:val="clear" w:color="auto" w:fill="FFFFFF"/>
        <w:spacing w:before="225" w:after="225"/>
        <w:textAlignment w:val="baseline"/>
        <w:rPr>
          <w:ins w:id="398" w:author="Rashid Islam" w:date="2022-04-20T15:10:00Z"/>
          <w:color w:val="000000" w:themeColor="text1"/>
        </w:rPr>
      </w:pPr>
      <w:ins w:id="399" w:author="Rashid Islam" w:date="2022-04-20T15:10:00Z">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Figure 7.5: Paired t-test sample with p-value=0.9995 for CA vs VSUP performance.</w:t>
        </w:r>
      </w:ins>
    </w:p>
    <w:p w14:paraId="320C5105" w14:textId="77777777" w:rsidR="00C17963" w:rsidRPr="008119D9" w:rsidRDefault="00C17963" w:rsidP="00C17963">
      <w:pPr>
        <w:spacing w:line="360" w:lineRule="auto"/>
        <w:jc w:val="both"/>
        <w:rPr>
          <w:ins w:id="400" w:author="Rashid Islam" w:date="2022-04-20T15:10:00Z"/>
          <w:rFonts w:eastAsiaTheme="minorHAnsi"/>
          <w:b/>
          <w:bCs/>
          <w:color w:val="000000" w:themeColor="text1"/>
          <w:sz w:val="26"/>
          <w:szCs w:val="26"/>
          <w:lang w:val="en-GB" w:eastAsia="en-US"/>
        </w:rPr>
      </w:pPr>
    </w:p>
    <w:p w14:paraId="1D8D0516" w14:textId="77777777" w:rsidR="00C17963" w:rsidRPr="008119D9" w:rsidRDefault="00C17963" w:rsidP="00C17963">
      <w:pPr>
        <w:shd w:val="clear" w:color="auto" w:fill="FFFFFF"/>
        <w:spacing w:before="225" w:after="225" w:line="360" w:lineRule="auto"/>
        <w:jc w:val="both"/>
        <w:textAlignment w:val="baseline"/>
        <w:rPr>
          <w:ins w:id="401" w:author="Rashid Islam" w:date="2022-04-20T15:10:00Z"/>
          <w:color w:val="000000" w:themeColor="text1"/>
        </w:rPr>
      </w:pPr>
      <w:ins w:id="402" w:author="Rashid Islam" w:date="2022-04-20T15:10:00Z">
        <w:r w:rsidRPr="008119D9">
          <w:rPr>
            <w:color w:val="000000" w:themeColor="text1"/>
          </w:rPr>
          <w:t xml:space="preserve">Finally, based on above statistical test results, analysis and hypothesize conclusion, we can essentially say that performance of CA quantitatively surpassed performance of VSUP. </w:t>
        </w:r>
      </w:ins>
    </w:p>
    <w:p w14:paraId="4608CF6B" w14:textId="77777777" w:rsidR="00C17963" w:rsidRPr="008119D9" w:rsidRDefault="00C17963" w:rsidP="00C17963">
      <w:pPr>
        <w:spacing w:line="360" w:lineRule="auto"/>
        <w:jc w:val="both"/>
        <w:rPr>
          <w:ins w:id="403" w:author="Rashid Islam" w:date="2022-04-20T15:10:00Z"/>
          <w:rFonts w:eastAsiaTheme="minorHAnsi"/>
          <w:b/>
          <w:bCs/>
          <w:color w:val="000000" w:themeColor="text1"/>
          <w:sz w:val="26"/>
          <w:szCs w:val="26"/>
          <w:lang w:val="en-GB" w:eastAsia="en-US"/>
        </w:rPr>
      </w:pPr>
    </w:p>
    <w:p w14:paraId="5B0A1F13" w14:textId="77777777" w:rsidR="00C17963" w:rsidRPr="008119D9" w:rsidRDefault="00C17963" w:rsidP="00C17963">
      <w:pPr>
        <w:spacing w:line="360" w:lineRule="auto"/>
        <w:jc w:val="both"/>
        <w:rPr>
          <w:ins w:id="404" w:author="Rashid Islam" w:date="2022-04-20T15:10:00Z"/>
          <w:rFonts w:eastAsiaTheme="minorHAnsi"/>
          <w:b/>
          <w:bCs/>
          <w:color w:val="000000" w:themeColor="text1"/>
          <w:sz w:val="26"/>
          <w:szCs w:val="26"/>
          <w:lang w:val="en-GB" w:eastAsia="en-US"/>
        </w:rPr>
      </w:pPr>
    </w:p>
    <w:p w14:paraId="2E5708A0" w14:textId="77777777" w:rsidR="00C17963" w:rsidRPr="008119D9" w:rsidRDefault="00C17963" w:rsidP="00C17963">
      <w:pPr>
        <w:spacing w:line="360" w:lineRule="auto"/>
        <w:jc w:val="both"/>
        <w:rPr>
          <w:ins w:id="405" w:author="Rashid Islam" w:date="2022-04-20T15:10:00Z"/>
          <w:rFonts w:eastAsiaTheme="minorHAnsi"/>
          <w:b/>
          <w:bCs/>
          <w:color w:val="000000" w:themeColor="text1"/>
          <w:sz w:val="26"/>
          <w:szCs w:val="26"/>
          <w:lang w:val="en-GB" w:eastAsia="en-US"/>
        </w:rPr>
      </w:pPr>
    </w:p>
    <w:p w14:paraId="5BF2AB1B" w14:textId="77777777" w:rsidR="00C17963" w:rsidRPr="008119D9" w:rsidRDefault="00C17963" w:rsidP="00C17963">
      <w:pPr>
        <w:spacing w:line="360" w:lineRule="auto"/>
        <w:jc w:val="both"/>
        <w:rPr>
          <w:ins w:id="406" w:author="Rashid Islam" w:date="2022-04-20T15:10:00Z"/>
          <w:rFonts w:eastAsiaTheme="minorHAnsi"/>
          <w:b/>
          <w:bCs/>
          <w:color w:val="000000" w:themeColor="text1"/>
          <w:sz w:val="26"/>
          <w:szCs w:val="26"/>
          <w:lang w:val="en-GB" w:eastAsia="en-US"/>
        </w:rPr>
      </w:pPr>
    </w:p>
    <w:p w14:paraId="079B0181" w14:textId="77777777" w:rsidR="00C17963" w:rsidRPr="008119D9" w:rsidRDefault="00C17963" w:rsidP="00C17963">
      <w:pPr>
        <w:spacing w:line="360" w:lineRule="auto"/>
        <w:jc w:val="both"/>
        <w:rPr>
          <w:ins w:id="407" w:author="Rashid Islam" w:date="2022-04-20T15:10:00Z"/>
          <w:rFonts w:eastAsiaTheme="minorHAnsi"/>
          <w:b/>
          <w:bCs/>
          <w:color w:val="000000" w:themeColor="text1"/>
          <w:sz w:val="26"/>
          <w:szCs w:val="26"/>
          <w:lang w:val="en-GB" w:eastAsia="en-US"/>
        </w:rPr>
      </w:pPr>
    </w:p>
    <w:p w14:paraId="60956B68" w14:textId="77777777" w:rsidR="00C17963" w:rsidRPr="008119D9" w:rsidRDefault="00C17963" w:rsidP="00C17963">
      <w:pPr>
        <w:spacing w:line="360" w:lineRule="auto"/>
        <w:jc w:val="both"/>
        <w:rPr>
          <w:ins w:id="408" w:author="Rashid Islam" w:date="2022-04-20T15:10:00Z"/>
          <w:rFonts w:eastAsiaTheme="minorHAnsi"/>
          <w:b/>
          <w:bCs/>
          <w:color w:val="000000" w:themeColor="text1"/>
          <w:sz w:val="26"/>
          <w:szCs w:val="26"/>
          <w:lang w:val="en-GB" w:eastAsia="en-US"/>
        </w:rPr>
      </w:pPr>
    </w:p>
    <w:p w14:paraId="5F4661CD" w14:textId="77777777" w:rsidR="00C17963" w:rsidRPr="008119D9" w:rsidRDefault="00C17963" w:rsidP="00C17963">
      <w:pPr>
        <w:spacing w:line="360" w:lineRule="auto"/>
        <w:jc w:val="both"/>
        <w:rPr>
          <w:ins w:id="409" w:author="Rashid Islam" w:date="2022-04-20T15:10:00Z"/>
          <w:rFonts w:eastAsiaTheme="minorHAnsi"/>
          <w:b/>
          <w:bCs/>
          <w:color w:val="000000" w:themeColor="text1"/>
          <w:sz w:val="26"/>
          <w:szCs w:val="26"/>
          <w:lang w:val="en-GB" w:eastAsia="en-US"/>
        </w:rPr>
      </w:pPr>
    </w:p>
    <w:p w14:paraId="2A22DA54" w14:textId="77777777" w:rsidR="00C17963" w:rsidRPr="008119D9" w:rsidRDefault="00C17963" w:rsidP="00C17963">
      <w:pPr>
        <w:spacing w:line="360" w:lineRule="auto"/>
        <w:jc w:val="both"/>
        <w:rPr>
          <w:ins w:id="410" w:author="Rashid Islam" w:date="2022-04-20T15:10:00Z"/>
          <w:rFonts w:eastAsiaTheme="minorHAnsi"/>
          <w:b/>
          <w:bCs/>
          <w:color w:val="000000" w:themeColor="text1"/>
          <w:sz w:val="26"/>
          <w:szCs w:val="26"/>
          <w:lang w:val="en-GB" w:eastAsia="en-US"/>
        </w:rPr>
      </w:pPr>
    </w:p>
    <w:p w14:paraId="161E8EBA" w14:textId="77777777" w:rsidR="00C17963" w:rsidRPr="008119D9" w:rsidRDefault="00C17963" w:rsidP="00C17963">
      <w:pPr>
        <w:spacing w:line="360" w:lineRule="auto"/>
        <w:jc w:val="both"/>
        <w:rPr>
          <w:ins w:id="411" w:author="Rashid Islam" w:date="2022-04-20T15:10:00Z"/>
          <w:rFonts w:eastAsiaTheme="minorHAnsi"/>
          <w:b/>
          <w:bCs/>
          <w:color w:val="000000" w:themeColor="text1"/>
          <w:sz w:val="26"/>
          <w:szCs w:val="26"/>
          <w:lang w:val="en-GB" w:eastAsia="en-US"/>
        </w:rPr>
      </w:pPr>
    </w:p>
    <w:p w14:paraId="2D56309E" w14:textId="77777777" w:rsidR="00C17963" w:rsidRPr="008119D9" w:rsidRDefault="00C17963" w:rsidP="00C17963">
      <w:pPr>
        <w:spacing w:line="360" w:lineRule="auto"/>
        <w:jc w:val="both"/>
        <w:rPr>
          <w:ins w:id="412" w:author="Rashid Islam" w:date="2022-04-20T15:10:00Z"/>
          <w:rFonts w:eastAsiaTheme="minorHAnsi"/>
          <w:b/>
          <w:bCs/>
          <w:color w:val="000000" w:themeColor="text1"/>
          <w:sz w:val="26"/>
          <w:szCs w:val="26"/>
          <w:lang w:val="en-GB" w:eastAsia="en-US"/>
        </w:rPr>
      </w:pPr>
    </w:p>
    <w:p w14:paraId="5E93D5F8" w14:textId="77777777" w:rsidR="00C17963" w:rsidRPr="008119D9" w:rsidRDefault="00C17963" w:rsidP="00C17963">
      <w:pPr>
        <w:spacing w:line="360" w:lineRule="auto"/>
        <w:jc w:val="both"/>
        <w:rPr>
          <w:ins w:id="413" w:author="Rashid Islam" w:date="2022-04-20T15:10:00Z"/>
          <w:rFonts w:eastAsiaTheme="minorHAnsi"/>
          <w:b/>
          <w:bCs/>
          <w:color w:val="000000" w:themeColor="text1"/>
          <w:sz w:val="26"/>
          <w:szCs w:val="26"/>
          <w:lang w:val="en-GB" w:eastAsia="en-US"/>
        </w:rPr>
      </w:pPr>
    </w:p>
    <w:p w14:paraId="68846A40" w14:textId="77777777" w:rsidR="00C17963" w:rsidRPr="008119D9" w:rsidRDefault="00C17963" w:rsidP="00C17963">
      <w:pPr>
        <w:spacing w:line="360" w:lineRule="auto"/>
        <w:jc w:val="both"/>
        <w:rPr>
          <w:ins w:id="414" w:author="Rashid Islam" w:date="2022-04-20T15:10:00Z"/>
          <w:rFonts w:eastAsiaTheme="minorHAnsi"/>
          <w:b/>
          <w:bCs/>
          <w:color w:val="000000" w:themeColor="text1"/>
          <w:sz w:val="26"/>
          <w:szCs w:val="26"/>
          <w:lang w:val="en-GB" w:eastAsia="en-US"/>
        </w:rPr>
      </w:pPr>
    </w:p>
    <w:p w14:paraId="3AED0D51" w14:textId="77777777" w:rsidR="00C17963" w:rsidRPr="008119D9" w:rsidRDefault="00C17963" w:rsidP="00C17963">
      <w:pPr>
        <w:spacing w:line="360" w:lineRule="auto"/>
        <w:jc w:val="both"/>
        <w:rPr>
          <w:ins w:id="415" w:author="Rashid Islam" w:date="2022-04-20T15:10:00Z"/>
          <w:rFonts w:eastAsiaTheme="minorHAnsi"/>
          <w:b/>
          <w:bCs/>
          <w:color w:val="000000" w:themeColor="text1"/>
          <w:sz w:val="26"/>
          <w:szCs w:val="26"/>
          <w:lang w:val="en-GB" w:eastAsia="en-US"/>
        </w:rPr>
      </w:pPr>
    </w:p>
    <w:p w14:paraId="33249DC4" w14:textId="77777777" w:rsidR="00C17963" w:rsidRPr="008119D9" w:rsidRDefault="00C17963" w:rsidP="00C17963">
      <w:pPr>
        <w:spacing w:line="360" w:lineRule="auto"/>
        <w:jc w:val="both"/>
        <w:rPr>
          <w:ins w:id="416" w:author="Rashid Islam" w:date="2022-04-20T15:10:00Z"/>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ins w:id="417" w:author="Rashid Islam" w:date="2022-04-20T15:10:00Z"/>
          <w:b/>
          <w:bCs/>
          <w:color w:val="000000" w:themeColor="text1"/>
        </w:rPr>
      </w:pPr>
      <w:ins w:id="418" w:author="Rashid Islam" w:date="2022-04-20T15:10:00Z">
        <w:r w:rsidRPr="008119D9">
          <w:rPr>
            <w:b/>
            <w:bCs/>
            <w:color w:val="000000" w:themeColor="text1"/>
          </w:rPr>
          <w:lastRenderedPageBreak/>
          <w:t>7.2.2</w:t>
        </w:r>
        <w:r w:rsidRPr="008119D9">
          <w:rPr>
            <w:b/>
            <w:bCs/>
            <w:color w:val="000000" w:themeColor="text1"/>
          </w:rPr>
          <w:tab/>
          <w:t>Time Utilization Results</w:t>
        </w:r>
      </w:ins>
    </w:p>
    <w:p w14:paraId="0D029A05" w14:textId="77777777" w:rsidR="00C17963" w:rsidRPr="008119D9" w:rsidRDefault="00C17963" w:rsidP="00C17963">
      <w:pPr>
        <w:spacing w:line="360" w:lineRule="auto"/>
        <w:jc w:val="both"/>
        <w:rPr>
          <w:ins w:id="419" w:author="Rashid Islam" w:date="2022-04-20T15:10:00Z"/>
          <w:color w:val="000000" w:themeColor="text1"/>
        </w:rPr>
      </w:pPr>
      <w:ins w:id="420" w:author="Rashid Islam" w:date="2022-04-20T15:10:00Z">
        <w:r w:rsidRPr="008119D9">
          <w:rPr>
            <w:color w:val="000000" w:themeColor="text1"/>
          </w:rPr>
          <w:t>Our automated system tracked effective response time for every component separately. The statistical summary of the timing data is represented in the following table 7.7</w:t>
        </w:r>
        <w:r w:rsidRPr="008119D9">
          <w:rPr>
            <w:color w:val="000000" w:themeColor="text1"/>
          </w:rPr>
          <w:tab/>
        </w:r>
      </w:ins>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rPr>
          <w:ins w:id="421" w:author="Rashid Islam" w:date="2022-04-20T15:10:00Z"/>
        </w:trPr>
        <w:tc>
          <w:tcPr>
            <w:tcW w:w="3005" w:type="dxa"/>
            <w:vAlign w:val="center"/>
          </w:tcPr>
          <w:p w14:paraId="37DB78A0" w14:textId="77777777" w:rsidR="00C17963" w:rsidRPr="008119D9" w:rsidRDefault="00C17963" w:rsidP="00010FC0">
            <w:pPr>
              <w:spacing w:line="360" w:lineRule="auto"/>
              <w:jc w:val="center"/>
              <w:rPr>
                <w:ins w:id="422" w:author="Rashid Islam" w:date="2022-04-20T15:10:00Z"/>
                <w:color w:val="000000" w:themeColor="text1"/>
              </w:rPr>
            </w:pPr>
            <w:ins w:id="423" w:author="Rashid Islam" w:date="2022-04-20T15:10:00Z">
              <w:r w:rsidRPr="008119D9">
                <w:rPr>
                  <w:color w:val="000000" w:themeColor="text1"/>
                </w:rPr>
                <w:t>Group</w:t>
              </w:r>
            </w:ins>
          </w:p>
        </w:tc>
        <w:tc>
          <w:tcPr>
            <w:tcW w:w="3005" w:type="dxa"/>
            <w:vAlign w:val="center"/>
          </w:tcPr>
          <w:p w14:paraId="79AF5E8C" w14:textId="77777777" w:rsidR="00C17963" w:rsidRPr="008119D9" w:rsidRDefault="00C17963" w:rsidP="00010FC0">
            <w:pPr>
              <w:spacing w:line="360" w:lineRule="auto"/>
              <w:jc w:val="center"/>
              <w:rPr>
                <w:ins w:id="424" w:author="Rashid Islam" w:date="2022-04-20T15:10:00Z"/>
                <w:color w:val="000000" w:themeColor="text1"/>
              </w:rPr>
            </w:pPr>
            <w:ins w:id="425" w:author="Rashid Islam" w:date="2022-04-20T15:10:00Z">
              <w:r w:rsidRPr="008119D9">
                <w:rPr>
                  <w:color w:val="000000" w:themeColor="text1"/>
                </w:rPr>
                <w:t>CA</w:t>
              </w:r>
            </w:ins>
          </w:p>
        </w:tc>
        <w:tc>
          <w:tcPr>
            <w:tcW w:w="3006" w:type="dxa"/>
            <w:vAlign w:val="center"/>
          </w:tcPr>
          <w:p w14:paraId="57CB2B8D" w14:textId="77777777" w:rsidR="00C17963" w:rsidRPr="008119D9" w:rsidRDefault="00C17963" w:rsidP="00010FC0">
            <w:pPr>
              <w:spacing w:line="360" w:lineRule="auto"/>
              <w:jc w:val="center"/>
              <w:rPr>
                <w:ins w:id="426" w:author="Rashid Islam" w:date="2022-04-20T15:10:00Z"/>
                <w:color w:val="000000" w:themeColor="text1"/>
              </w:rPr>
            </w:pPr>
            <w:ins w:id="427" w:author="Rashid Islam" w:date="2022-04-20T15:10:00Z">
              <w:r w:rsidRPr="008119D9">
                <w:rPr>
                  <w:color w:val="000000" w:themeColor="text1"/>
                </w:rPr>
                <w:t>VSUP</w:t>
              </w:r>
            </w:ins>
          </w:p>
        </w:tc>
      </w:tr>
      <w:tr w:rsidR="00C17963" w:rsidRPr="008119D9" w14:paraId="781EBF16" w14:textId="77777777" w:rsidTr="00010FC0">
        <w:trPr>
          <w:ins w:id="428" w:author="Rashid Islam" w:date="2022-04-20T15:10:00Z"/>
        </w:trPr>
        <w:tc>
          <w:tcPr>
            <w:tcW w:w="3005" w:type="dxa"/>
            <w:vAlign w:val="center"/>
          </w:tcPr>
          <w:p w14:paraId="052F1B01" w14:textId="77777777" w:rsidR="00C17963" w:rsidRPr="008119D9" w:rsidRDefault="00C17963" w:rsidP="00010FC0">
            <w:pPr>
              <w:spacing w:line="360" w:lineRule="auto"/>
              <w:jc w:val="center"/>
              <w:rPr>
                <w:ins w:id="429" w:author="Rashid Islam" w:date="2022-04-20T15:10:00Z"/>
                <w:color w:val="000000" w:themeColor="text1"/>
              </w:rPr>
            </w:pPr>
            <w:ins w:id="430" w:author="Rashid Islam" w:date="2022-04-20T15:10:00Z">
              <w:r w:rsidRPr="008119D9">
                <w:rPr>
                  <w:color w:val="000000" w:themeColor="text1"/>
                </w:rPr>
                <w:t>Mean</w:t>
              </w:r>
            </w:ins>
          </w:p>
        </w:tc>
        <w:tc>
          <w:tcPr>
            <w:tcW w:w="3005" w:type="dxa"/>
            <w:vAlign w:val="center"/>
          </w:tcPr>
          <w:p w14:paraId="7B2BA730" w14:textId="77777777" w:rsidR="00C17963" w:rsidRPr="008119D9" w:rsidRDefault="00C17963" w:rsidP="00010FC0">
            <w:pPr>
              <w:spacing w:line="360" w:lineRule="auto"/>
              <w:jc w:val="center"/>
              <w:rPr>
                <w:ins w:id="431" w:author="Rashid Islam" w:date="2022-04-20T15:10:00Z"/>
                <w:color w:val="000000" w:themeColor="text1"/>
              </w:rPr>
            </w:pPr>
            <w:ins w:id="432" w:author="Rashid Islam" w:date="2022-04-20T15:10:00Z">
              <w:r w:rsidRPr="008119D9">
                <w:rPr>
                  <w:color w:val="000000" w:themeColor="text1"/>
                </w:rPr>
                <w:t>8.675</w:t>
              </w:r>
            </w:ins>
          </w:p>
        </w:tc>
        <w:tc>
          <w:tcPr>
            <w:tcW w:w="3006" w:type="dxa"/>
            <w:vAlign w:val="center"/>
          </w:tcPr>
          <w:p w14:paraId="54B9D49F" w14:textId="77777777" w:rsidR="00C17963" w:rsidRPr="008119D9" w:rsidRDefault="00C17963" w:rsidP="00010FC0">
            <w:pPr>
              <w:spacing w:line="360" w:lineRule="auto"/>
              <w:jc w:val="center"/>
              <w:rPr>
                <w:ins w:id="433" w:author="Rashid Islam" w:date="2022-04-20T15:10:00Z"/>
                <w:color w:val="000000" w:themeColor="text1"/>
              </w:rPr>
            </w:pPr>
            <w:ins w:id="434" w:author="Rashid Islam" w:date="2022-04-20T15:10:00Z">
              <w:r w:rsidRPr="008119D9">
                <w:rPr>
                  <w:color w:val="000000" w:themeColor="text1"/>
                </w:rPr>
                <w:t>9.647</w:t>
              </w:r>
            </w:ins>
          </w:p>
        </w:tc>
      </w:tr>
      <w:tr w:rsidR="00C17963" w:rsidRPr="008119D9" w14:paraId="00BC85A1" w14:textId="77777777" w:rsidTr="00010FC0">
        <w:trPr>
          <w:ins w:id="435" w:author="Rashid Islam" w:date="2022-04-20T15:10:00Z"/>
        </w:trPr>
        <w:tc>
          <w:tcPr>
            <w:tcW w:w="3005" w:type="dxa"/>
            <w:vAlign w:val="center"/>
          </w:tcPr>
          <w:p w14:paraId="4E959B57" w14:textId="77777777" w:rsidR="00C17963" w:rsidRPr="008119D9" w:rsidRDefault="00C17963" w:rsidP="00010FC0">
            <w:pPr>
              <w:spacing w:line="360" w:lineRule="auto"/>
              <w:jc w:val="center"/>
              <w:rPr>
                <w:ins w:id="436" w:author="Rashid Islam" w:date="2022-04-20T15:10:00Z"/>
                <w:color w:val="000000" w:themeColor="text1"/>
              </w:rPr>
            </w:pPr>
            <w:ins w:id="437" w:author="Rashid Islam" w:date="2022-04-20T15:10:00Z">
              <w:r w:rsidRPr="008119D9">
                <w:rPr>
                  <w:color w:val="000000" w:themeColor="text1"/>
                </w:rPr>
                <w:t>SD</w:t>
              </w:r>
            </w:ins>
          </w:p>
        </w:tc>
        <w:tc>
          <w:tcPr>
            <w:tcW w:w="3005" w:type="dxa"/>
            <w:vAlign w:val="center"/>
          </w:tcPr>
          <w:p w14:paraId="5C752541" w14:textId="77777777" w:rsidR="00C17963" w:rsidRPr="008119D9" w:rsidRDefault="00C17963" w:rsidP="00010FC0">
            <w:pPr>
              <w:spacing w:line="360" w:lineRule="auto"/>
              <w:jc w:val="center"/>
              <w:rPr>
                <w:ins w:id="438" w:author="Rashid Islam" w:date="2022-04-20T15:10:00Z"/>
                <w:color w:val="000000" w:themeColor="text1"/>
              </w:rPr>
            </w:pPr>
            <w:ins w:id="439" w:author="Rashid Islam" w:date="2022-04-20T15:10:00Z">
              <w:r w:rsidRPr="008119D9">
                <w:rPr>
                  <w:color w:val="000000" w:themeColor="text1"/>
                </w:rPr>
                <w:t>2.320</w:t>
              </w:r>
            </w:ins>
          </w:p>
        </w:tc>
        <w:tc>
          <w:tcPr>
            <w:tcW w:w="3006" w:type="dxa"/>
            <w:vAlign w:val="center"/>
          </w:tcPr>
          <w:p w14:paraId="152327DA" w14:textId="77777777" w:rsidR="00C17963" w:rsidRPr="008119D9" w:rsidRDefault="00C17963" w:rsidP="00010FC0">
            <w:pPr>
              <w:spacing w:line="360" w:lineRule="auto"/>
              <w:jc w:val="center"/>
              <w:rPr>
                <w:ins w:id="440" w:author="Rashid Islam" w:date="2022-04-20T15:10:00Z"/>
                <w:color w:val="000000" w:themeColor="text1"/>
              </w:rPr>
            </w:pPr>
            <w:ins w:id="441" w:author="Rashid Islam" w:date="2022-04-20T15:10:00Z">
              <w:r w:rsidRPr="008119D9">
                <w:rPr>
                  <w:color w:val="000000" w:themeColor="text1"/>
                </w:rPr>
                <w:t>3.123</w:t>
              </w:r>
            </w:ins>
          </w:p>
        </w:tc>
      </w:tr>
      <w:tr w:rsidR="00C17963" w:rsidRPr="008119D9" w14:paraId="5CEF467B" w14:textId="77777777" w:rsidTr="00010FC0">
        <w:trPr>
          <w:ins w:id="442" w:author="Rashid Islam" w:date="2022-04-20T15:10:00Z"/>
        </w:trPr>
        <w:tc>
          <w:tcPr>
            <w:tcW w:w="3005" w:type="dxa"/>
            <w:vAlign w:val="center"/>
          </w:tcPr>
          <w:p w14:paraId="5B5F2423" w14:textId="77777777" w:rsidR="00C17963" w:rsidRPr="008119D9" w:rsidRDefault="00C17963" w:rsidP="00010FC0">
            <w:pPr>
              <w:spacing w:line="360" w:lineRule="auto"/>
              <w:jc w:val="center"/>
              <w:rPr>
                <w:ins w:id="443" w:author="Rashid Islam" w:date="2022-04-20T15:10:00Z"/>
                <w:color w:val="000000" w:themeColor="text1"/>
              </w:rPr>
            </w:pPr>
            <w:ins w:id="444" w:author="Rashid Islam" w:date="2022-04-20T15:10:00Z">
              <w:r w:rsidRPr="008119D9">
                <w:rPr>
                  <w:color w:val="000000" w:themeColor="text1"/>
                </w:rPr>
                <w:t>SEM</w:t>
              </w:r>
            </w:ins>
          </w:p>
        </w:tc>
        <w:tc>
          <w:tcPr>
            <w:tcW w:w="3005" w:type="dxa"/>
            <w:vAlign w:val="center"/>
          </w:tcPr>
          <w:p w14:paraId="6BFA4AD3" w14:textId="77777777" w:rsidR="00C17963" w:rsidRPr="008119D9" w:rsidRDefault="00C17963" w:rsidP="00010FC0">
            <w:pPr>
              <w:spacing w:line="360" w:lineRule="auto"/>
              <w:jc w:val="center"/>
              <w:rPr>
                <w:ins w:id="445" w:author="Rashid Islam" w:date="2022-04-20T15:10:00Z"/>
                <w:color w:val="000000" w:themeColor="text1"/>
              </w:rPr>
            </w:pPr>
            <w:ins w:id="446" w:author="Rashid Islam" w:date="2022-04-20T15:10:00Z">
              <w:r w:rsidRPr="008119D9">
                <w:rPr>
                  <w:color w:val="000000" w:themeColor="text1"/>
                </w:rPr>
                <w:t>0.410</w:t>
              </w:r>
            </w:ins>
          </w:p>
        </w:tc>
        <w:tc>
          <w:tcPr>
            <w:tcW w:w="3006" w:type="dxa"/>
            <w:vAlign w:val="center"/>
          </w:tcPr>
          <w:p w14:paraId="7C156C79" w14:textId="77777777" w:rsidR="00C17963" w:rsidRPr="008119D9" w:rsidRDefault="00C17963" w:rsidP="00010FC0">
            <w:pPr>
              <w:spacing w:line="360" w:lineRule="auto"/>
              <w:jc w:val="center"/>
              <w:rPr>
                <w:ins w:id="447" w:author="Rashid Islam" w:date="2022-04-20T15:10:00Z"/>
                <w:color w:val="000000" w:themeColor="text1"/>
              </w:rPr>
            </w:pPr>
            <w:ins w:id="448" w:author="Rashid Islam" w:date="2022-04-20T15:10:00Z">
              <w:r w:rsidRPr="008119D9">
                <w:rPr>
                  <w:color w:val="000000" w:themeColor="text1"/>
                </w:rPr>
                <w:t>0.552</w:t>
              </w:r>
            </w:ins>
          </w:p>
        </w:tc>
      </w:tr>
      <w:tr w:rsidR="00C17963" w:rsidRPr="008119D9" w14:paraId="550524D8" w14:textId="77777777" w:rsidTr="00010FC0">
        <w:trPr>
          <w:ins w:id="449" w:author="Rashid Islam" w:date="2022-04-20T15:10:00Z"/>
        </w:trPr>
        <w:tc>
          <w:tcPr>
            <w:tcW w:w="3005" w:type="dxa"/>
            <w:vAlign w:val="center"/>
          </w:tcPr>
          <w:p w14:paraId="626FC582" w14:textId="77777777" w:rsidR="00C17963" w:rsidRPr="008119D9" w:rsidRDefault="00C17963" w:rsidP="00010FC0">
            <w:pPr>
              <w:spacing w:line="360" w:lineRule="auto"/>
              <w:jc w:val="center"/>
              <w:rPr>
                <w:ins w:id="450" w:author="Rashid Islam" w:date="2022-04-20T15:10:00Z"/>
                <w:color w:val="000000" w:themeColor="text1"/>
              </w:rPr>
            </w:pPr>
            <w:ins w:id="451" w:author="Rashid Islam" w:date="2022-04-20T15:10:00Z">
              <w:r w:rsidRPr="008119D9">
                <w:rPr>
                  <w:color w:val="000000" w:themeColor="text1"/>
                </w:rPr>
                <w:t>N</w:t>
              </w:r>
            </w:ins>
          </w:p>
        </w:tc>
        <w:tc>
          <w:tcPr>
            <w:tcW w:w="3005" w:type="dxa"/>
            <w:vAlign w:val="center"/>
          </w:tcPr>
          <w:p w14:paraId="74F8EA7C" w14:textId="77777777" w:rsidR="00C17963" w:rsidRPr="008119D9" w:rsidRDefault="00C17963" w:rsidP="00010FC0">
            <w:pPr>
              <w:spacing w:line="360" w:lineRule="auto"/>
              <w:jc w:val="center"/>
              <w:rPr>
                <w:ins w:id="452" w:author="Rashid Islam" w:date="2022-04-20T15:10:00Z"/>
                <w:color w:val="000000" w:themeColor="text1"/>
              </w:rPr>
            </w:pPr>
            <w:ins w:id="453" w:author="Rashid Islam" w:date="2022-04-20T15:10:00Z">
              <w:r w:rsidRPr="008119D9">
                <w:rPr>
                  <w:color w:val="000000" w:themeColor="text1"/>
                </w:rPr>
                <w:t>32</w:t>
              </w:r>
            </w:ins>
          </w:p>
        </w:tc>
        <w:tc>
          <w:tcPr>
            <w:tcW w:w="3006" w:type="dxa"/>
            <w:vAlign w:val="center"/>
          </w:tcPr>
          <w:p w14:paraId="0C488439" w14:textId="77777777" w:rsidR="00C17963" w:rsidRPr="008119D9" w:rsidRDefault="00C17963" w:rsidP="00010FC0">
            <w:pPr>
              <w:spacing w:line="360" w:lineRule="auto"/>
              <w:jc w:val="center"/>
              <w:rPr>
                <w:ins w:id="454" w:author="Rashid Islam" w:date="2022-04-20T15:10:00Z"/>
                <w:color w:val="000000" w:themeColor="text1"/>
              </w:rPr>
            </w:pPr>
            <w:ins w:id="455" w:author="Rashid Islam" w:date="2022-04-20T15:10:00Z">
              <w:r w:rsidRPr="008119D9">
                <w:rPr>
                  <w:color w:val="000000" w:themeColor="text1"/>
                </w:rPr>
                <w:t>32</w:t>
              </w:r>
            </w:ins>
          </w:p>
        </w:tc>
      </w:tr>
    </w:tbl>
    <w:p w14:paraId="41635DC4" w14:textId="77777777" w:rsidR="00C17963" w:rsidRPr="008119D9" w:rsidRDefault="00C17963" w:rsidP="00C17963">
      <w:pPr>
        <w:rPr>
          <w:ins w:id="456" w:author="Rashid Islam" w:date="2022-04-20T15:10:00Z"/>
          <w:color w:val="000000" w:themeColor="text1"/>
        </w:rPr>
      </w:pPr>
      <w:ins w:id="457" w:author="Rashid Islam" w:date="2022-04-20T15:10:00Z">
        <w:r w:rsidRPr="008119D9">
          <w:rPr>
            <w:color w:val="000000" w:themeColor="text1"/>
          </w:rPr>
          <w:br/>
          <w:t>Table 7.7: Summary of CA vs VSUP timing</w:t>
        </w:r>
      </w:ins>
    </w:p>
    <w:p w14:paraId="1C11063E" w14:textId="77777777" w:rsidR="00C17963" w:rsidRPr="008119D9" w:rsidRDefault="00C17963" w:rsidP="00C17963">
      <w:pPr>
        <w:rPr>
          <w:ins w:id="458" w:author="Rashid Islam" w:date="2022-04-20T15:10:00Z"/>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ins w:id="459" w:author="Rashid Islam" w:date="2022-04-20T15:10:00Z"/>
          <w:color w:val="000000" w:themeColor="text1"/>
        </w:rPr>
      </w:pPr>
      <w:ins w:id="460" w:author="Rashid Islam" w:date="2022-04-20T15:10:00Z">
        <w:r w:rsidRPr="008119D9">
          <w:rPr>
            <w:color w:val="000000" w:themeColor="text1"/>
          </w:rPr>
          <w:t>The Shapiro-Wilk tests on both distributions showed that they met the normality test with the following results:</w:t>
        </w:r>
      </w:ins>
    </w:p>
    <w:p w14:paraId="4A4D7063" w14:textId="77777777" w:rsidR="00C17963" w:rsidRPr="008119D9" w:rsidRDefault="00C17963" w:rsidP="00C17963">
      <w:pPr>
        <w:spacing w:line="360" w:lineRule="auto"/>
        <w:rPr>
          <w:ins w:id="461" w:author="Rashid Islam" w:date="2022-04-20T15:10:00Z"/>
          <w:color w:val="000000" w:themeColor="text1"/>
        </w:rPr>
      </w:pPr>
      <w:ins w:id="462" w:author="Rashid Islam" w:date="2022-04-20T15:10:00Z">
        <w:r w:rsidRPr="008119D9">
          <w:rPr>
            <w:color w:val="000000" w:themeColor="text1"/>
          </w:rPr>
          <w:t>For CA = W(32) = .959, p = .254</w:t>
        </w:r>
      </w:ins>
    </w:p>
    <w:p w14:paraId="17DD692C" w14:textId="77777777" w:rsidR="00C17963" w:rsidRPr="008119D9" w:rsidRDefault="00C17963" w:rsidP="00C17963">
      <w:pPr>
        <w:spacing w:line="360" w:lineRule="auto"/>
        <w:rPr>
          <w:ins w:id="463" w:author="Rashid Islam" w:date="2022-04-20T15:10:00Z"/>
          <w:color w:val="000000" w:themeColor="text1"/>
        </w:rPr>
      </w:pPr>
      <w:ins w:id="464" w:author="Rashid Islam" w:date="2022-04-20T15:10:00Z">
        <w:r w:rsidRPr="008119D9">
          <w:rPr>
            <w:color w:val="000000" w:themeColor="text1"/>
          </w:rPr>
          <w:t>For VSUP = W(32) = .977, p = .716</w:t>
        </w:r>
      </w:ins>
    </w:p>
    <w:p w14:paraId="24188358" w14:textId="77777777" w:rsidR="00C17963" w:rsidRPr="008119D9" w:rsidRDefault="00C17963" w:rsidP="00C17963">
      <w:pPr>
        <w:spacing w:line="360" w:lineRule="auto"/>
        <w:jc w:val="both"/>
        <w:rPr>
          <w:ins w:id="465" w:author="Rashid Islam" w:date="2022-04-20T15:10:00Z"/>
          <w:color w:val="000000" w:themeColor="text1"/>
        </w:rPr>
      </w:pPr>
    </w:p>
    <w:p w14:paraId="5B738FF3" w14:textId="77777777" w:rsidR="00C17963" w:rsidRPr="008119D9" w:rsidRDefault="00C17963" w:rsidP="00C17963">
      <w:pPr>
        <w:spacing w:line="360" w:lineRule="auto"/>
        <w:jc w:val="both"/>
        <w:rPr>
          <w:ins w:id="466" w:author="Rashid Islam" w:date="2022-04-20T15:10:00Z"/>
          <w:color w:val="000000" w:themeColor="text1"/>
        </w:rPr>
      </w:pPr>
      <w:ins w:id="467" w:author="Rashid Islam" w:date="2022-04-20T15:10:00Z">
        <w:r w:rsidRPr="008119D9">
          <w:rPr>
            <w:color w:val="000000" w:themeColor="text1"/>
          </w:rPr>
          <w:t>The following steps show the paired t-test results for the given time data and draws conclusion from the test:</w:t>
        </w:r>
      </w:ins>
    </w:p>
    <w:p w14:paraId="7B6633F7" w14:textId="77777777" w:rsidR="00C17963" w:rsidRPr="008119D9" w:rsidRDefault="00C17963" w:rsidP="00C17963">
      <w:pPr>
        <w:shd w:val="clear" w:color="auto" w:fill="FFFFFF"/>
        <w:spacing w:before="225" w:after="225"/>
        <w:textAlignment w:val="baseline"/>
        <w:rPr>
          <w:ins w:id="468" w:author="Rashid Islam" w:date="2022-04-20T15:10:00Z"/>
          <w:color w:val="000000" w:themeColor="text1"/>
        </w:rPr>
      </w:pPr>
      <w:ins w:id="469" w:author="Rashid Islam" w:date="2022-04-20T15:10:00Z">
        <w:r w:rsidRPr="008119D9">
          <w:rPr>
            <w:color w:val="000000" w:themeColor="text1"/>
            <w:u w:val="single"/>
          </w:rPr>
          <w:t>(</w:t>
        </w:r>
        <w:r w:rsidRPr="008119D9">
          <w:rPr>
            <w:color w:val="000000" w:themeColor="text1"/>
          </w:rPr>
          <w:t>1) Null and Alternative Hypotheses</w:t>
        </w:r>
      </w:ins>
    </w:p>
    <w:p w14:paraId="1AE49101" w14:textId="77777777" w:rsidR="00C17963" w:rsidRPr="008119D9" w:rsidRDefault="00C17963" w:rsidP="00C17963">
      <w:pPr>
        <w:shd w:val="clear" w:color="auto" w:fill="FFFFFF"/>
        <w:spacing w:before="225" w:after="225"/>
        <w:textAlignment w:val="baseline"/>
        <w:rPr>
          <w:ins w:id="470" w:author="Rashid Islam" w:date="2022-04-20T15:10:00Z"/>
          <w:color w:val="000000" w:themeColor="text1"/>
        </w:rPr>
      </w:pPr>
      <w:ins w:id="471" w:author="Rashid Islam" w:date="2022-04-20T15:10:00Z">
        <w:r w:rsidRPr="008119D9">
          <w:rPr>
            <w:color w:val="000000" w:themeColor="text1"/>
          </w:rPr>
          <w:t>The following null and alternative hypotheses need to be tested:</w:t>
        </w:r>
      </w:ins>
    </w:p>
    <w:p w14:paraId="4D9B9A05" w14:textId="77777777" w:rsidR="00C17963" w:rsidRPr="008119D9" w:rsidRDefault="00C17963" w:rsidP="00C17963">
      <w:pPr>
        <w:shd w:val="clear" w:color="auto" w:fill="FFFFFF"/>
        <w:spacing w:before="225" w:after="225"/>
        <w:textAlignment w:val="baseline"/>
        <w:rPr>
          <w:ins w:id="472" w:author="Rashid Islam" w:date="2022-04-20T15:10:00Z"/>
          <w:color w:val="000000" w:themeColor="text1"/>
          <w:bdr w:val="none" w:sz="0" w:space="0" w:color="auto" w:frame="1"/>
        </w:rPr>
      </w:pPr>
      <w:ins w:id="473" w:author="Rashid Islam" w:date="2022-04-20T15:10:00Z">
        <w:r w:rsidRPr="008119D9">
          <w:rPr>
            <w:color w:val="000000" w:themeColor="text1"/>
          </w:rPr>
          <w:t>Ho:</w:t>
        </w:r>
        <w:r w:rsidRPr="008119D9">
          <w:rPr>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  (CA response was equal or faster than VSUP response)</w:t>
        </w:r>
        <w:r w:rsidRPr="008119D9">
          <w:rPr>
            <w:color w:val="000000" w:themeColor="text1"/>
          </w:rPr>
          <w:br/>
          <w:t xml:space="preserve">Ha: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ins>
    </w:p>
    <w:p w14:paraId="657096AB" w14:textId="77777777" w:rsidR="00C17963" w:rsidRPr="008119D9" w:rsidRDefault="00C17963" w:rsidP="00C17963">
      <w:pPr>
        <w:shd w:val="clear" w:color="auto" w:fill="FFFFFF"/>
        <w:spacing w:before="225" w:after="225"/>
        <w:textAlignment w:val="baseline"/>
        <w:rPr>
          <w:ins w:id="474" w:author="Rashid Islam" w:date="2022-04-20T15:10:00Z"/>
          <w:color w:val="000000" w:themeColor="text1"/>
        </w:rPr>
      </w:pPr>
      <w:ins w:id="475" w:author="Rashid Islam" w:date="2022-04-20T15:10:00Z">
        <w:r w:rsidRPr="008119D9">
          <w:rPr>
            <w:color w:val="000000" w:themeColor="text1"/>
          </w:rPr>
          <w:t>This corresponds to a right-tailed test, for which a t-test for two paired samples be used.</w:t>
        </w:r>
      </w:ins>
    </w:p>
    <w:p w14:paraId="2B510AB2" w14:textId="77777777" w:rsidR="00C17963" w:rsidRPr="008119D9" w:rsidRDefault="00C17963" w:rsidP="00C17963">
      <w:pPr>
        <w:shd w:val="clear" w:color="auto" w:fill="FFFFFF"/>
        <w:spacing w:before="225" w:after="225"/>
        <w:textAlignment w:val="baseline"/>
        <w:rPr>
          <w:ins w:id="476" w:author="Rashid Islam" w:date="2022-04-20T15:10:00Z"/>
          <w:color w:val="000000" w:themeColor="text1"/>
        </w:rPr>
      </w:pPr>
      <w:ins w:id="477" w:author="Rashid Islam" w:date="2022-04-20T15:10:00Z">
        <w:r w:rsidRPr="008119D9">
          <w:rPr>
            <w:color w:val="000000" w:themeColor="text1"/>
          </w:rPr>
          <w:t>(2) Rejection Region</w:t>
        </w:r>
      </w:ins>
    </w:p>
    <w:p w14:paraId="5F1409B5" w14:textId="77777777" w:rsidR="00C17963" w:rsidRPr="008119D9" w:rsidRDefault="00C17963" w:rsidP="00C17963">
      <w:pPr>
        <w:shd w:val="clear" w:color="auto" w:fill="FFFFFF"/>
        <w:textAlignment w:val="baseline"/>
        <w:rPr>
          <w:ins w:id="478" w:author="Rashid Islam" w:date="2022-04-20T15:10:00Z"/>
          <w:color w:val="000000" w:themeColor="text1"/>
        </w:rPr>
      </w:pPr>
      <w:ins w:id="479" w:author="Rashid Islam" w:date="2022-04-20T15:10:00Z">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rPr>
          <w:t>​ = 1.696</w:t>
        </w:r>
        <w:r w:rsidRPr="008119D9">
          <w:rPr>
            <w:color w:val="000000" w:themeColor="text1"/>
          </w:rPr>
          <w:t>.</w:t>
        </w:r>
      </w:ins>
    </w:p>
    <w:p w14:paraId="1EC543B1" w14:textId="77777777" w:rsidR="00C17963" w:rsidRPr="008119D9" w:rsidRDefault="00C17963" w:rsidP="00C17963">
      <w:pPr>
        <w:shd w:val="clear" w:color="auto" w:fill="FFFFFF"/>
        <w:textAlignment w:val="baseline"/>
        <w:rPr>
          <w:ins w:id="480" w:author="Rashid Islam" w:date="2022-04-20T15:10:00Z"/>
          <w:color w:val="000000" w:themeColor="text1"/>
        </w:rPr>
      </w:pPr>
      <w:ins w:id="481" w:author="Rashid Islam" w:date="2022-04-20T15:10:00Z">
        <w:r w:rsidRPr="008119D9">
          <w:rPr>
            <w:color w:val="000000" w:themeColor="text1"/>
          </w:rPr>
          <w:t>The rejection region for this right-tailed test is </w:t>
        </w:r>
        <w:r w:rsidRPr="008119D9">
          <w:rPr>
            <w:i/>
            <w:iCs/>
            <w:color w:val="000000" w:themeColor="text1"/>
            <w:bdr w:val="none" w:sz="0" w:space="0" w:color="auto" w:frame="1"/>
          </w:rPr>
          <w:t>R</w:t>
        </w:r>
        <w:r w:rsidRPr="008119D9">
          <w:rPr>
            <w:color w:val="000000" w:themeColor="text1"/>
            <w:bdr w:val="none" w:sz="0" w:space="0" w:color="auto" w:frame="1"/>
          </w:rPr>
          <w:t>={</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ins>
    </w:p>
    <w:p w14:paraId="10C2961A" w14:textId="77777777" w:rsidR="00C17963" w:rsidRPr="008119D9" w:rsidRDefault="00C17963" w:rsidP="00C17963">
      <w:pPr>
        <w:shd w:val="clear" w:color="auto" w:fill="FFFFFF"/>
        <w:spacing w:before="225" w:after="225"/>
        <w:textAlignment w:val="baseline"/>
        <w:rPr>
          <w:ins w:id="482" w:author="Rashid Islam" w:date="2022-04-20T15:10:00Z"/>
          <w:color w:val="000000" w:themeColor="text1"/>
        </w:rPr>
      </w:pPr>
      <w:ins w:id="483" w:author="Rashid Islam" w:date="2022-04-20T15:10:00Z">
        <w:r w:rsidRPr="008119D9">
          <w:rPr>
            <w:color w:val="000000" w:themeColor="text1"/>
          </w:rPr>
          <w:t>(3) Test Statistics</w:t>
        </w:r>
      </w:ins>
    </w:p>
    <w:p w14:paraId="14050AC9" w14:textId="77777777" w:rsidR="00C17963" w:rsidRPr="008119D9" w:rsidRDefault="00C17963" w:rsidP="00C17963">
      <w:pPr>
        <w:shd w:val="clear" w:color="auto" w:fill="FFFFFF"/>
        <w:spacing w:before="225" w:after="225"/>
        <w:textAlignment w:val="baseline"/>
        <w:rPr>
          <w:ins w:id="484" w:author="Rashid Islam" w:date="2022-04-20T15:10:00Z"/>
          <w:color w:val="000000" w:themeColor="text1"/>
        </w:rPr>
      </w:pPr>
      <w:ins w:id="485" w:author="Rashid Islam" w:date="2022-04-20T15:10:00Z">
        <w:r w:rsidRPr="008119D9">
          <w:rPr>
            <w:color w:val="000000" w:themeColor="text1"/>
          </w:rPr>
          <w:t>The computed t-statistic is equal to -2.656</w:t>
        </w:r>
      </w:ins>
    </w:p>
    <w:p w14:paraId="207B825C" w14:textId="77777777" w:rsidR="00C17963" w:rsidRPr="008119D9" w:rsidRDefault="00C17963" w:rsidP="00C17963">
      <w:pPr>
        <w:shd w:val="clear" w:color="auto" w:fill="FFFFFF"/>
        <w:spacing w:before="225" w:after="225"/>
        <w:textAlignment w:val="baseline"/>
        <w:rPr>
          <w:ins w:id="486" w:author="Rashid Islam" w:date="2022-04-20T15:10:00Z"/>
          <w:color w:val="000000" w:themeColor="text1"/>
        </w:rPr>
      </w:pPr>
      <w:ins w:id="487" w:author="Rashid Islam" w:date="2022-04-20T15:10:00Z">
        <w:r w:rsidRPr="008119D9">
          <w:rPr>
            <w:color w:val="000000" w:themeColor="text1"/>
          </w:rPr>
          <w:t>(4) Decision about the null hypothesis</w:t>
        </w:r>
      </w:ins>
    </w:p>
    <w:p w14:paraId="3D44C5E2" w14:textId="77777777" w:rsidR="00C17963" w:rsidRPr="008119D9" w:rsidRDefault="00C17963" w:rsidP="00C17963">
      <w:pPr>
        <w:shd w:val="clear" w:color="auto" w:fill="FFFFFF"/>
        <w:textAlignment w:val="baseline"/>
        <w:rPr>
          <w:ins w:id="488" w:author="Rashid Islam" w:date="2022-04-20T15:10:00Z"/>
          <w:i/>
          <w:iCs/>
          <w:color w:val="000000" w:themeColor="text1"/>
        </w:rPr>
      </w:pPr>
      <w:ins w:id="489" w:author="Rashid Islam" w:date="2022-04-20T15:10:00Z">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ins>
    </w:p>
    <w:p w14:paraId="12684D5D" w14:textId="77777777" w:rsidR="00C17963" w:rsidRPr="008119D9" w:rsidRDefault="00C17963" w:rsidP="00C17963">
      <w:pPr>
        <w:shd w:val="clear" w:color="auto" w:fill="FFFFFF"/>
        <w:textAlignment w:val="baseline"/>
        <w:rPr>
          <w:ins w:id="490" w:author="Rashid Islam" w:date="2022-04-20T15:10:00Z"/>
          <w:color w:val="000000" w:themeColor="text1"/>
        </w:rPr>
      </w:pPr>
    </w:p>
    <w:p w14:paraId="466CAF98" w14:textId="77777777" w:rsidR="00C17963" w:rsidRPr="008119D9" w:rsidRDefault="00C17963" w:rsidP="00C17963">
      <w:pPr>
        <w:shd w:val="clear" w:color="auto" w:fill="FFFFFF"/>
        <w:textAlignment w:val="baseline"/>
        <w:rPr>
          <w:ins w:id="491" w:author="Rashid Islam" w:date="2022-04-20T15:10:00Z"/>
          <w:color w:val="000000" w:themeColor="text1"/>
        </w:rPr>
      </w:pPr>
      <w:ins w:id="492" w:author="Rashid Islam" w:date="2022-04-20T15:10:00Z">
        <w:r w:rsidRPr="008119D9">
          <w:rPr>
            <w:color w:val="000000" w:themeColor="text1"/>
          </w:rPr>
          <w:lastRenderedPageBreak/>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ins>
    </w:p>
    <w:p w14:paraId="529926A5" w14:textId="77777777" w:rsidR="00C17963" w:rsidRPr="008119D9" w:rsidRDefault="00C17963" w:rsidP="00C17963">
      <w:pPr>
        <w:shd w:val="clear" w:color="auto" w:fill="FFFFFF"/>
        <w:spacing w:before="225" w:after="225"/>
        <w:textAlignment w:val="baseline"/>
        <w:rPr>
          <w:ins w:id="493" w:author="Rashid Islam" w:date="2022-04-20T15:10:00Z"/>
          <w:color w:val="000000" w:themeColor="text1"/>
        </w:rPr>
      </w:pPr>
      <w:ins w:id="494" w:author="Rashid Islam" w:date="2022-04-20T15:10:00Z">
        <w:r w:rsidRPr="008119D9">
          <w:rPr>
            <w:color w:val="000000" w:themeColor="text1"/>
          </w:rPr>
          <w:t>(5) Conclusion</w:t>
        </w:r>
      </w:ins>
    </w:p>
    <w:p w14:paraId="586C6C45" w14:textId="77777777" w:rsidR="00C17963" w:rsidRPr="008119D9" w:rsidRDefault="00C17963" w:rsidP="00C17963">
      <w:pPr>
        <w:shd w:val="clear" w:color="auto" w:fill="FFFFFF"/>
        <w:textAlignment w:val="baseline"/>
        <w:rPr>
          <w:ins w:id="495" w:author="Rashid Islam" w:date="2022-04-20T15:10:00Z"/>
          <w:color w:val="000000" w:themeColor="text1"/>
        </w:rPr>
      </w:pPr>
      <w:ins w:id="496" w:author="Rashid Islam" w:date="2022-04-20T15:10:00Z">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ins>
    </w:p>
    <w:p w14:paraId="52827539" w14:textId="77777777" w:rsidR="00C17963" w:rsidRPr="008119D9" w:rsidRDefault="00C17963" w:rsidP="00C17963">
      <w:pPr>
        <w:shd w:val="clear" w:color="auto" w:fill="FFFFFF"/>
        <w:spacing w:before="225" w:after="225"/>
        <w:textAlignment w:val="baseline"/>
        <w:rPr>
          <w:ins w:id="497" w:author="Rashid Islam" w:date="2022-04-20T15:10:00Z"/>
          <w:color w:val="000000" w:themeColor="text1"/>
        </w:rPr>
      </w:pPr>
      <w:ins w:id="498" w:author="Rashid Islam" w:date="2022-04-20T15:10:00Z">
        <w:r w:rsidRPr="008119D9">
          <w:rPr>
            <w:color w:val="000000" w:themeColor="text1"/>
          </w:rPr>
          <w:t>Confidence Interval</w:t>
        </w:r>
      </w:ins>
    </w:p>
    <w:p w14:paraId="71D7E398" w14:textId="77777777" w:rsidR="00C17963" w:rsidRPr="008119D9" w:rsidRDefault="00C17963" w:rsidP="00C17963">
      <w:pPr>
        <w:shd w:val="clear" w:color="auto" w:fill="FFFFFF"/>
        <w:textAlignment w:val="baseline"/>
        <w:rPr>
          <w:ins w:id="499" w:author="Rashid Islam" w:date="2022-04-20T15:10:00Z"/>
          <w:color w:val="000000" w:themeColor="text1"/>
        </w:rPr>
      </w:pPr>
      <w:ins w:id="500" w:author="Rashid Islam" w:date="2022-04-20T15:10:00Z">
        <w:r w:rsidRPr="008119D9">
          <w:rPr>
            <w:color w:val="000000" w:themeColor="text1"/>
          </w:rPr>
          <w:t>The 95% confidence interval is </w:t>
        </w:r>
        <w:r w:rsidRPr="008119D9">
          <w:rPr>
            <w:color w:val="000000" w:themeColor="text1"/>
            <w:bdr w:val="none" w:sz="0" w:space="0" w:color="auto" w:frame="1"/>
          </w:rPr>
          <w:t xml:space="preserve">−1.718 &lt; </w:t>
        </w:r>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r w:rsidRPr="008119D9">
          <w:rPr>
            <w:color w:val="000000" w:themeColor="text1"/>
            <w:bdr w:val="none" w:sz="0" w:space="0" w:color="auto" w:frame="1"/>
          </w:rPr>
          <w:t xml:space="preserve"> ​&lt; −0.226</w:t>
        </w:r>
        <w:r w:rsidRPr="008119D9">
          <w:rPr>
            <w:color w:val="000000" w:themeColor="text1"/>
          </w:rPr>
          <w:t>.</w:t>
        </w:r>
      </w:ins>
    </w:p>
    <w:p w14:paraId="024340E6" w14:textId="77777777" w:rsidR="00C17963" w:rsidRPr="008119D9" w:rsidRDefault="00C17963" w:rsidP="00C17963">
      <w:pPr>
        <w:shd w:val="clear" w:color="auto" w:fill="FFFFFF"/>
        <w:spacing w:before="225" w:after="225"/>
        <w:textAlignment w:val="baseline"/>
        <w:rPr>
          <w:ins w:id="501" w:author="Rashid Islam" w:date="2022-04-20T15:10:00Z"/>
          <w:color w:val="000000" w:themeColor="text1"/>
        </w:rPr>
      </w:pPr>
      <w:ins w:id="502" w:author="Rashid Islam" w:date="2022-04-20T15:10:00Z">
        <w:r w:rsidRPr="008119D9">
          <w:rPr>
            <w:color w:val="000000" w:themeColor="text1"/>
          </w:rPr>
          <w:t>We can visualize the paired T-test scenario graphically as follows:</w:t>
        </w:r>
      </w:ins>
    </w:p>
    <w:p w14:paraId="691D62A3" w14:textId="77777777" w:rsidR="00C17963" w:rsidRPr="008119D9" w:rsidRDefault="00C17963" w:rsidP="00C17963">
      <w:pPr>
        <w:spacing w:line="360" w:lineRule="auto"/>
        <w:jc w:val="both"/>
        <w:rPr>
          <w:ins w:id="503" w:author="Rashid Islam" w:date="2022-04-20T15:10:00Z"/>
          <w:color w:val="000000" w:themeColor="text1"/>
        </w:rPr>
      </w:pPr>
      <w:ins w:id="504" w:author="Rashid Islam" w:date="2022-04-20T15:10:00Z">
        <w:r w:rsidRPr="008119D9">
          <w:rPr>
            <w:noProof/>
            <w:color w:val="000000" w:themeColor="text1"/>
          </w:rPr>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Figure 7.6: Paired t-test sample with p-value=0.9938 for CA vs VSUP timing.</w:t>
        </w:r>
      </w:ins>
    </w:p>
    <w:p w14:paraId="275DF211" w14:textId="77777777" w:rsidR="00C17963" w:rsidRPr="008119D9" w:rsidRDefault="00C17963" w:rsidP="00C17963">
      <w:pPr>
        <w:spacing w:line="360" w:lineRule="auto"/>
        <w:jc w:val="both"/>
        <w:rPr>
          <w:ins w:id="505" w:author="Rashid Islam" w:date="2022-04-20T15:10:00Z"/>
          <w:color w:val="000000" w:themeColor="text1"/>
        </w:rPr>
      </w:pPr>
    </w:p>
    <w:p w14:paraId="5A1C4167" w14:textId="77777777" w:rsidR="00C17963" w:rsidRPr="008119D9" w:rsidRDefault="00C17963" w:rsidP="00C17963">
      <w:pPr>
        <w:shd w:val="clear" w:color="auto" w:fill="FFFFFF"/>
        <w:spacing w:before="225" w:after="225" w:line="360" w:lineRule="auto"/>
        <w:jc w:val="both"/>
        <w:textAlignment w:val="baseline"/>
        <w:rPr>
          <w:ins w:id="506" w:author="Rashid Islam" w:date="2022-04-20T15:10:00Z"/>
          <w:color w:val="000000" w:themeColor="text1"/>
        </w:rPr>
      </w:pPr>
      <w:ins w:id="507" w:author="Rashid Islam" w:date="2022-04-20T15:10:00Z">
        <w:r w:rsidRPr="008119D9">
          <w:rPr>
            <w:color w:val="000000" w:themeColor="text1"/>
          </w:rPr>
          <w:t xml:space="preserve">Finally, based on above statistical test results, analysis and hypothesize conclusion, we can essentially say that user performance in CA method was faster than VSUP method. </w:t>
        </w:r>
      </w:ins>
    </w:p>
    <w:p w14:paraId="0905F459" w14:textId="77777777" w:rsidR="00C17963" w:rsidRPr="008119D9" w:rsidRDefault="00C17963" w:rsidP="00C17963">
      <w:pPr>
        <w:spacing w:line="360" w:lineRule="auto"/>
        <w:jc w:val="both"/>
        <w:rPr>
          <w:ins w:id="508" w:author="Rashid Islam" w:date="2022-04-20T15:10:00Z"/>
          <w:color w:val="000000" w:themeColor="text1"/>
        </w:rPr>
      </w:pPr>
    </w:p>
    <w:p w14:paraId="447BAB56" w14:textId="77777777" w:rsidR="00C17963" w:rsidRPr="008119D9" w:rsidRDefault="00C17963" w:rsidP="00C17963">
      <w:pPr>
        <w:spacing w:line="360" w:lineRule="auto"/>
        <w:jc w:val="both"/>
        <w:rPr>
          <w:ins w:id="509" w:author="Rashid Islam" w:date="2022-04-20T15:10:00Z"/>
          <w:color w:val="000000" w:themeColor="text1"/>
        </w:rPr>
      </w:pPr>
    </w:p>
    <w:p w14:paraId="5768D423" w14:textId="77777777" w:rsidR="00C17963" w:rsidRPr="008119D9" w:rsidRDefault="00C17963" w:rsidP="00C17963">
      <w:pPr>
        <w:spacing w:line="360" w:lineRule="auto"/>
        <w:jc w:val="both"/>
        <w:rPr>
          <w:ins w:id="510" w:author="Rashid Islam" w:date="2022-04-20T15:10:00Z"/>
          <w:color w:val="000000" w:themeColor="text1"/>
        </w:rPr>
      </w:pPr>
    </w:p>
    <w:p w14:paraId="6B9F3102" w14:textId="77777777" w:rsidR="00C17963" w:rsidRPr="008119D9" w:rsidRDefault="00C17963" w:rsidP="00C17963">
      <w:pPr>
        <w:spacing w:line="360" w:lineRule="auto"/>
        <w:jc w:val="both"/>
        <w:rPr>
          <w:ins w:id="511" w:author="Rashid Islam" w:date="2022-04-20T15:10:00Z"/>
          <w:color w:val="000000" w:themeColor="text1"/>
        </w:rPr>
      </w:pPr>
    </w:p>
    <w:p w14:paraId="552801F3" w14:textId="77777777" w:rsidR="00C17963" w:rsidRPr="008119D9" w:rsidRDefault="00C17963" w:rsidP="00C17963">
      <w:pPr>
        <w:spacing w:line="360" w:lineRule="auto"/>
        <w:jc w:val="both"/>
        <w:rPr>
          <w:ins w:id="512" w:author="Rashid Islam" w:date="2022-04-20T15:10:00Z"/>
          <w:color w:val="000000" w:themeColor="text1"/>
        </w:rPr>
      </w:pPr>
    </w:p>
    <w:p w14:paraId="7ADFBA97" w14:textId="77777777" w:rsidR="00C17963" w:rsidRPr="008119D9" w:rsidRDefault="00C17963" w:rsidP="00C17963">
      <w:pPr>
        <w:spacing w:line="360" w:lineRule="auto"/>
        <w:jc w:val="both"/>
        <w:rPr>
          <w:ins w:id="513" w:author="Rashid Islam" w:date="2022-04-20T15:10:00Z"/>
          <w:color w:val="000000" w:themeColor="text1"/>
        </w:rPr>
      </w:pPr>
    </w:p>
    <w:p w14:paraId="74062199" w14:textId="77777777" w:rsidR="00C17963" w:rsidRPr="008119D9" w:rsidRDefault="00C17963" w:rsidP="00C17963">
      <w:pPr>
        <w:spacing w:line="360" w:lineRule="auto"/>
        <w:jc w:val="both"/>
        <w:rPr>
          <w:ins w:id="514" w:author="Rashid Islam" w:date="2022-04-20T15:10:00Z"/>
          <w:color w:val="000000" w:themeColor="text1"/>
        </w:rPr>
      </w:pPr>
    </w:p>
    <w:p w14:paraId="2A43D668" w14:textId="77777777" w:rsidR="00C17963" w:rsidRPr="008119D9" w:rsidRDefault="00C17963" w:rsidP="00C17963">
      <w:pPr>
        <w:spacing w:line="360" w:lineRule="auto"/>
        <w:jc w:val="both"/>
        <w:rPr>
          <w:ins w:id="515" w:author="Rashid Islam" w:date="2022-04-20T15:10:00Z"/>
          <w:color w:val="000000" w:themeColor="text1"/>
        </w:rPr>
      </w:pPr>
    </w:p>
    <w:p w14:paraId="078515F2" w14:textId="77777777" w:rsidR="00C17963" w:rsidRPr="008119D9" w:rsidRDefault="00C17963" w:rsidP="00C17963">
      <w:pPr>
        <w:spacing w:line="360" w:lineRule="auto"/>
        <w:jc w:val="both"/>
        <w:rPr>
          <w:ins w:id="516" w:author="Rashid Islam" w:date="2022-04-20T15:10:00Z"/>
          <w:color w:val="000000" w:themeColor="text1"/>
        </w:rPr>
      </w:pPr>
    </w:p>
    <w:p w14:paraId="17A7A74E" w14:textId="77777777" w:rsidR="00C17963" w:rsidRPr="008119D9" w:rsidRDefault="00C17963" w:rsidP="00C17963">
      <w:pPr>
        <w:spacing w:line="360" w:lineRule="auto"/>
        <w:jc w:val="both"/>
        <w:rPr>
          <w:ins w:id="517" w:author="Rashid Islam" w:date="2022-04-20T15:10:00Z"/>
          <w:b/>
          <w:bCs/>
          <w:color w:val="000000" w:themeColor="text1"/>
        </w:rPr>
      </w:pPr>
      <w:ins w:id="518" w:author="Rashid Islam" w:date="2022-04-20T15:10:00Z">
        <w:r w:rsidRPr="008119D9">
          <w:rPr>
            <w:b/>
            <w:bCs/>
            <w:color w:val="000000" w:themeColor="text1"/>
          </w:rPr>
          <w:t>7.2.3</w:t>
        </w:r>
        <w:r w:rsidRPr="008119D9">
          <w:rPr>
            <w:b/>
            <w:bCs/>
            <w:color w:val="000000" w:themeColor="text1"/>
          </w:rPr>
          <w:tab/>
          <w:t>SUS Results</w:t>
        </w:r>
      </w:ins>
    </w:p>
    <w:p w14:paraId="15CA0C44" w14:textId="77777777" w:rsidR="00C17963" w:rsidRPr="008119D9" w:rsidRDefault="00C17963" w:rsidP="00C17963">
      <w:pPr>
        <w:spacing w:line="360" w:lineRule="auto"/>
        <w:jc w:val="both"/>
        <w:rPr>
          <w:ins w:id="519" w:author="Rashid Islam" w:date="2022-04-20T15:10:00Z"/>
          <w:color w:val="000000" w:themeColor="text1"/>
          <w:shd w:val="clear" w:color="auto" w:fill="FFFFFF"/>
        </w:rPr>
      </w:pPr>
      <w:ins w:id="520" w:author="Rashid Islam" w:date="2022-04-20T15:10:00Z">
        <w:r w:rsidRPr="008119D9">
          <w:rPr>
            <w:color w:val="000000" w:themeColor="text1"/>
            <w:shd w:val="clear" w:color="auto" w:fill="FFFFFF"/>
          </w:rPr>
          <w:t>The SUS provides a quick tool for measuring the usability of various kinds of systems based on user experience. It consists of a 10-item questionnaire with five scale response from participants starting from Strongly agree to Strongly disagree. It doesn’t have any right or wrong evaluation of any question and hence collectively its use is in classifying the ease of use of the system being tested. The best way to interpret the results is to normalize the scores to produce a percentile ranking.</w:t>
        </w:r>
        <w:r w:rsidRPr="008119D9">
          <w:rPr>
            <w:color w:val="000000" w:themeColor="text1"/>
            <w:shd w:val="clear" w:color="auto" w:fill="FFFFFF"/>
          </w:rPr>
          <w:tab/>
          <w:t xml:space="preserve">By convention of SUS scoring, based on Jeff Sauro [69], we converted SUS results to </w:t>
        </w:r>
        <w:r w:rsidRPr="008119D9">
          <w:rPr>
            <w:color w:val="000000" w:themeColor="text1"/>
          </w:rPr>
          <w:t>SUS scores by the following rules:</w:t>
        </w:r>
      </w:ins>
    </w:p>
    <w:p w14:paraId="034557A3" w14:textId="77777777" w:rsidR="00C17963" w:rsidRPr="008119D9" w:rsidRDefault="00C17963" w:rsidP="00C17963">
      <w:pPr>
        <w:numPr>
          <w:ilvl w:val="0"/>
          <w:numId w:val="36"/>
        </w:numPr>
        <w:spacing w:line="360" w:lineRule="auto"/>
        <w:ind w:left="1200"/>
        <w:textAlignment w:val="baseline"/>
        <w:rPr>
          <w:ins w:id="521" w:author="Rashid Islam" w:date="2022-04-20T15:10:00Z"/>
          <w:color w:val="000000" w:themeColor="text1"/>
        </w:rPr>
      </w:pPr>
      <w:ins w:id="522" w:author="Rashid Islam" w:date="2022-04-20T15:10:00Z">
        <w:r w:rsidRPr="008119D9">
          <w:rPr>
            <w:color w:val="000000" w:themeColor="text1"/>
          </w:rPr>
          <w:t>For odd items: subtract one from the user response.</w:t>
        </w:r>
      </w:ins>
    </w:p>
    <w:p w14:paraId="163FADE8" w14:textId="77777777" w:rsidR="00C17963" w:rsidRPr="008119D9" w:rsidRDefault="00C17963" w:rsidP="00C17963">
      <w:pPr>
        <w:numPr>
          <w:ilvl w:val="0"/>
          <w:numId w:val="36"/>
        </w:numPr>
        <w:spacing w:line="360" w:lineRule="auto"/>
        <w:ind w:left="1200"/>
        <w:textAlignment w:val="baseline"/>
        <w:rPr>
          <w:ins w:id="523" w:author="Rashid Islam" w:date="2022-04-20T15:10:00Z"/>
          <w:color w:val="000000" w:themeColor="text1"/>
        </w:rPr>
      </w:pPr>
      <w:ins w:id="524" w:author="Rashid Islam" w:date="2022-04-20T15:10:00Z">
        <w:r w:rsidRPr="008119D9">
          <w:rPr>
            <w:color w:val="000000" w:themeColor="text1"/>
          </w:rPr>
          <w:t>For even-numbered items: subtract the user responses from 5</w:t>
        </w:r>
      </w:ins>
    </w:p>
    <w:p w14:paraId="23FF5EC6" w14:textId="77777777" w:rsidR="00C17963" w:rsidRPr="008119D9" w:rsidRDefault="00C17963" w:rsidP="00C17963">
      <w:pPr>
        <w:numPr>
          <w:ilvl w:val="0"/>
          <w:numId w:val="36"/>
        </w:numPr>
        <w:spacing w:line="360" w:lineRule="auto"/>
        <w:ind w:left="1200"/>
        <w:textAlignment w:val="baseline"/>
        <w:rPr>
          <w:ins w:id="525" w:author="Rashid Islam" w:date="2022-04-20T15:10:00Z"/>
          <w:color w:val="000000" w:themeColor="text1"/>
        </w:rPr>
      </w:pPr>
      <w:ins w:id="526" w:author="Rashid Islam" w:date="2022-04-20T15:10:00Z">
        <w:r w:rsidRPr="008119D9">
          <w:rPr>
            <w:color w:val="000000" w:themeColor="text1"/>
          </w:rPr>
          <w:t>This scales all values from 0 to 4 (with four being the most positive response).</w:t>
        </w:r>
      </w:ins>
    </w:p>
    <w:p w14:paraId="16E392F8" w14:textId="77777777" w:rsidR="00C17963" w:rsidRPr="008119D9" w:rsidRDefault="00C17963" w:rsidP="00C17963">
      <w:pPr>
        <w:numPr>
          <w:ilvl w:val="0"/>
          <w:numId w:val="36"/>
        </w:numPr>
        <w:spacing w:line="360" w:lineRule="auto"/>
        <w:ind w:left="1200"/>
        <w:textAlignment w:val="baseline"/>
        <w:rPr>
          <w:ins w:id="527" w:author="Rashid Islam" w:date="2022-04-20T15:10:00Z"/>
          <w:color w:val="000000" w:themeColor="text1"/>
        </w:rPr>
      </w:pPr>
      <w:ins w:id="528" w:author="Rashid Islam" w:date="2022-04-20T15:10:00Z">
        <w:r w:rsidRPr="008119D9">
          <w:rPr>
            <w:color w:val="000000" w:themeColor="text1"/>
          </w:rPr>
          <w:t>Add up the converted responses for each user and multiply that total by 2.5. This converts the range of possible values to a range from 0 to 100 instead of 0 to 40.</w:t>
        </w:r>
      </w:ins>
    </w:p>
    <w:p w14:paraId="338A010C" w14:textId="77777777" w:rsidR="00C17963" w:rsidRPr="008119D9" w:rsidRDefault="00C17963" w:rsidP="00C17963">
      <w:pPr>
        <w:spacing w:line="360" w:lineRule="auto"/>
        <w:jc w:val="both"/>
        <w:rPr>
          <w:ins w:id="529" w:author="Rashid Islam" w:date="2022-04-20T15:10:00Z"/>
          <w:color w:val="000000" w:themeColor="text1"/>
        </w:rPr>
      </w:pPr>
    </w:p>
    <w:p w14:paraId="5056F1BD" w14:textId="77777777" w:rsidR="00C17963" w:rsidRPr="008119D9" w:rsidRDefault="00C17963" w:rsidP="00C17963">
      <w:pPr>
        <w:spacing w:line="360" w:lineRule="auto"/>
        <w:jc w:val="both"/>
        <w:rPr>
          <w:ins w:id="530" w:author="Rashid Islam" w:date="2022-04-20T15:10:00Z"/>
          <w:color w:val="000000" w:themeColor="text1"/>
        </w:rPr>
      </w:pPr>
      <w:ins w:id="531" w:author="Rashid Islam" w:date="2022-04-20T15:10:00Z">
        <w:r w:rsidRPr="008119D9">
          <w:rPr>
            <w:color w:val="000000" w:themeColor="text1"/>
          </w:rPr>
          <w:t>The statistical overview of the scores is given below:</w:t>
        </w:r>
      </w:ins>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rPr>
          <w:ins w:id="532" w:author="Rashid Islam" w:date="2022-04-20T15:10:00Z"/>
        </w:trPr>
        <w:tc>
          <w:tcPr>
            <w:tcW w:w="3005" w:type="dxa"/>
            <w:vAlign w:val="center"/>
          </w:tcPr>
          <w:p w14:paraId="3284CB55" w14:textId="77777777" w:rsidR="00C17963" w:rsidRPr="008119D9" w:rsidRDefault="00C17963" w:rsidP="00010FC0">
            <w:pPr>
              <w:spacing w:line="360" w:lineRule="auto"/>
              <w:jc w:val="center"/>
              <w:rPr>
                <w:ins w:id="533" w:author="Rashid Islam" w:date="2022-04-20T15:10:00Z"/>
                <w:color w:val="000000" w:themeColor="text1"/>
              </w:rPr>
            </w:pPr>
            <w:ins w:id="534" w:author="Rashid Islam" w:date="2022-04-20T15:10:00Z">
              <w:r w:rsidRPr="008119D9">
                <w:rPr>
                  <w:color w:val="000000" w:themeColor="text1"/>
                </w:rPr>
                <w:t>Group</w:t>
              </w:r>
            </w:ins>
          </w:p>
        </w:tc>
        <w:tc>
          <w:tcPr>
            <w:tcW w:w="3005" w:type="dxa"/>
            <w:vAlign w:val="center"/>
          </w:tcPr>
          <w:p w14:paraId="2B795665" w14:textId="77777777" w:rsidR="00C17963" w:rsidRPr="008119D9" w:rsidRDefault="00C17963" w:rsidP="00010FC0">
            <w:pPr>
              <w:spacing w:line="360" w:lineRule="auto"/>
              <w:jc w:val="center"/>
              <w:rPr>
                <w:ins w:id="535" w:author="Rashid Islam" w:date="2022-04-20T15:10:00Z"/>
                <w:color w:val="000000" w:themeColor="text1"/>
              </w:rPr>
            </w:pPr>
            <w:ins w:id="536" w:author="Rashid Islam" w:date="2022-04-20T15:10:00Z">
              <w:r w:rsidRPr="008119D9">
                <w:rPr>
                  <w:color w:val="000000" w:themeColor="text1"/>
                </w:rPr>
                <w:t>CA</w:t>
              </w:r>
            </w:ins>
          </w:p>
        </w:tc>
        <w:tc>
          <w:tcPr>
            <w:tcW w:w="3006" w:type="dxa"/>
            <w:vAlign w:val="center"/>
          </w:tcPr>
          <w:p w14:paraId="68F42459" w14:textId="77777777" w:rsidR="00C17963" w:rsidRPr="008119D9" w:rsidRDefault="00C17963" w:rsidP="00010FC0">
            <w:pPr>
              <w:spacing w:line="360" w:lineRule="auto"/>
              <w:jc w:val="center"/>
              <w:rPr>
                <w:ins w:id="537" w:author="Rashid Islam" w:date="2022-04-20T15:10:00Z"/>
                <w:color w:val="000000" w:themeColor="text1"/>
              </w:rPr>
            </w:pPr>
            <w:ins w:id="538" w:author="Rashid Islam" w:date="2022-04-20T15:10:00Z">
              <w:r w:rsidRPr="008119D9">
                <w:rPr>
                  <w:color w:val="000000" w:themeColor="text1"/>
                </w:rPr>
                <w:t>VSUP</w:t>
              </w:r>
            </w:ins>
          </w:p>
        </w:tc>
      </w:tr>
      <w:tr w:rsidR="00C17963" w:rsidRPr="008119D9" w14:paraId="6AEB127E" w14:textId="77777777" w:rsidTr="00010FC0">
        <w:trPr>
          <w:ins w:id="539" w:author="Rashid Islam" w:date="2022-04-20T15:10:00Z"/>
        </w:trPr>
        <w:tc>
          <w:tcPr>
            <w:tcW w:w="3005" w:type="dxa"/>
            <w:vAlign w:val="center"/>
          </w:tcPr>
          <w:p w14:paraId="5EDA7A04" w14:textId="77777777" w:rsidR="00C17963" w:rsidRPr="008119D9" w:rsidRDefault="00C17963" w:rsidP="00010FC0">
            <w:pPr>
              <w:spacing w:line="360" w:lineRule="auto"/>
              <w:jc w:val="center"/>
              <w:rPr>
                <w:ins w:id="540" w:author="Rashid Islam" w:date="2022-04-20T15:10:00Z"/>
                <w:color w:val="000000" w:themeColor="text1"/>
              </w:rPr>
            </w:pPr>
            <w:ins w:id="541" w:author="Rashid Islam" w:date="2022-04-20T15:10:00Z">
              <w:r w:rsidRPr="008119D9">
                <w:rPr>
                  <w:color w:val="000000" w:themeColor="text1"/>
                </w:rPr>
                <w:t>Mean</w:t>
              </w:r>
            </w:ins>
          </w:p>
        </w:tc>
        <w:tc>
          <w:tcPr>
            <w:tcW w:w="3005" w:type="dxa"/>
            <w:vAlign w:val="center"/>
          </w:tcPr>
          <w:p w14:paraId="7E87E44F" w14:textId="77777777" w:rsidR="00C17963" w:rsidRPr="008119D9" w:rsidRDefault="00C17963" w:rsidP="00010FC0">
            <w:pPr>
              <w:spacing w:line="360" w:lineRule="auto"/>
              <w:jc w:val="center"/>
              <w:rPr>
                <w:ins w:id="542" w:author="Rashid Islam" w:date="2022-04-20T15:10:00Z"/>
                <w:color w:val="000000" w:themeColor="text1"/>
              </w:rPr>
            </w:pPr>
            <w:ins w:id="543" w:author="Rashid Islam" w:date="2022-04-20T15:10:00Z">
              <w:r w:rsidRPr="008119D9">
                <w:rPr>
                  <w:color w:val="000000" w:themeColor="text1"/>
                </w:rPr>
                <w:t>60.078</w:t>
              </w:r>
            </w:ins>
          </w:p>
        </w:tc>
        <w:tc>
          <w:tcPr>
            <w:tcW w:w="3006" w:type="dxa"/>
            <w:vAlign w:val="center"/>
          </w:tcPr>
          <w:p w14:paraId="3E4EAA61" w14:textId="77777777" w:rsidR="00C17963" w:rsidRPr="008119D9" w:rsidRDefault="00C17963" w:rsidP="00010FC0">
            <w:pPr>
              <w:spacing w:line="360" w:lineRule="auto"/>
              <w:jc w:val="center"/>
              <w:rPr>
                <w:ins w:id="544" w:author="Rashid Islam" w:date="2022-04-20T15:10:00Z"/>
                <w:color w:val="000000" w:themeColor="text1"/>
              </w:rPr>
            </w:pPr>
            <w:ins w:id="545" w:author="Rashid Islam" w:date="2022-04-20T15:10:00Z">
              <w:r w:rsidRPr="008119D9">
                <w:rPr>
                  <w:color w:val="000000" w:themeColor="text1"/>
                </w:rPr>
                <w:t>61.094</w:t>
              </w:r>
            </w:ins>
          </w:p>
        </w:tc>
      </w:tr>
      <w:tr w:rsidR="00C17963" w:rsidRPr="008119D9" w14:paraId="0374D04D" w14:textId="77777777" w:rsidTr="00010FC0">
        <w:trPr>
          <w:ins w:id="546" w:author="Rashid Islam" w:date="2022-04-20T15:10:00Z"/>
        </w:trPr>
        <w:tc>
          <w:tcPr>
            <w:tcW w:w="3005" w:type="dxa"/>
            <w:vAlign w:val="center"/>
          </w:tcPr>
          <w:p w14:paraId="57316202" w14:textId="77777777" w:rsidR="00C17963" w:rsidRPr="008119D9" w:rsidRDefault="00C17963" w:rsidP="00010FC0">
            <w:pPr>
              <w:spacing w:line="360" w:lineRule="auto"/>
              <w:jc w:val="center"/>
              <w:rPr>
                <w:ins w:id="547" w:author="Rashid Islam" w:date="2022-04-20T15:10:00Z"/>
                <w:color w:val="000000" w:themeColor="text1"/>
              </w:rPr>
            </w:pPr>
            <w:ins w:id="548" w:author="Rashid Islam" w:date="2022-04-20T15:10:00Z">
              <w:r w:rsidRPr="008119D9">
                <w:rPr>
                  <w:color w:val="000000" w:themeColor="text1"/>
                </w:rPr>
                <w:t>SD</w:t>
              </w:r>
            </w:ins>
          </w:p>
        </w:tc>
        <w:tc>
          <w:tcPr>
            <w:tcW w:w="3005" w:type="dxa"/>
            <w:vAlign w:val="center"/>
          </w:tcPr>
          <w:p w14:paraId="1C89D8D8" w14:textId="77777777" w:rsidR="00C17963" w:rsidRPr="008119D9" w:rsidRDefault="00C17963" w:rsidP="00010FC0">
            <w:pPr>
              <w:spacing w:line="360" w:lineRule="auto"/>
              <w:jc w:val="center"/>
              <w:rPr>
                <w:ins w:id="549" w:author="Rashid Islam" w:date="2022-04-20T15:10:00Z"/>
                <w:color w:val="000000" w:themeColor="text1"/>
              </w:rPr>
            </w:pPr>
            <w:ins w:id="550" w:author="Rashid Islam" w:date="2022-04-20T15:10:00Z">
              <w:r w:rsidRPr="008119D9">
                <w:rPr>
                  <w:color w:val="000000" w:themeColor="text1"/>
                </w:rPr>
                <w:t>16.307</w:t>
              </w:r>
            </w:ins>
          </w:p>
        </w:tc>
        <w:tc>
          <w:tcPr>
            <w:tcW w:w="3006" w:type="dxa"/>
            <w:vAlign w:val="center"/>
          </w:tcPr>
          <w:p w14:paraId="6F50A272" w14:textId="77777777" w:rsidR="00C17963" w:rsidRPr="008119D9" w:rsidRDefault="00C17963" w:rsidP="00010FC0">
            <w:pPr>
              <w:spacing w:line="360" w:lineRule="auto"/>
              <w:jc w:val="center"/>
              <w:rPr>
                <w:ins w:id="551" w:author="Rashid Islam" w:date="2022-04-20T15:10:00Z"/>
                <w:color w:val="000000" w:themeColor="text1"/>
              </w:rPr>
            </w:pPr>
            <w:ins w:id="552" w:author="Rashid Islam" w:date="2022-04-20T15:10:00Z">
              <w:r w:rsidRPr="008119D9">
                <w:rPr>
                  <w:color w:val="000000" w:themeColor="text1"/>
                </w:rPr>
                <w:t>14.227</w:t>
              </w:r>
            </w:ins>
          </w:p>
        </w:tc>
      </w:tr>
      <w:tr w:rsidR="00C17963" w:rsidRPr="008119D9" w14:paraId="42A128A7" w14:textId="77777777" w:rsidTr="00010FC0">
        <w:trPr>
          <w:ins w:id="553" w:author="Rashid Islam" w:date="2022-04-20T15:10:00Z"/>
        </w:trPr>
        <w:tc>
          <w:tcPr>
            <w:tcW w:w="3005" w:type="dxa"/>
            <w:vAlign w:val="center"/>
          </w:tcPr>
          <w:p w14:paraId="3367C834" w14:textId="77777777" w:rsidR="00C17963" w:rsidRPr="008119D9" w:rsidRDefault="00C17963" w:rsidP="00010FC0">
            <w:pPr>
              <w:spacing w:line="360" w:lineRule="auto"/>
              <w:jc w:val="center"/>
              <w:rPr>
                <w:ins w:id="554" w:author="Rashid Islam" w:date="2022-04-20T15:10:00Z"/>
                <w:color w:val="000000" w:themeColor="text1"/>
              </w:rPr>
            </w:pPr>
            <w:ins w:id="555" w:author="Rashid Islam" w:date="2022-04-20T15:10:00Z">
              <w:r w:rsidRPr="008119D9">
                <w:rPr>
                  <w:color w:val="000000" w:themeColor="text1"/>
                </w:rPr>
                <w:t>SEM</w:t>
              </w:r>
            </w:ins>
          </w:p>
        </w:tc>
        <w:tc>
          <w:tcPr>
            <w:tcW w:w="3005" w:type="dxa"/>
            <w:vAlign w:val="center"/>
          </w:tcPr>
          <w:p w14:paraId="2F784F81" w14:textId="77777777" w:rsidR="00C17963" w:rsidRPr="008119D9" w:rsidRDefault="00C17963" w:rsidP="00010FC0">
            <w:pPr>
              <w:spacing w:line="360" w:lineRule="auto"/>
              <w:jc w:val="center"/>
              <w:rPr>
                <w:ins w:id="556" w:author="Rashid Islam" w:date="2022-04-20T15:10:00Z"/>
                <w:color w:val="000000" w:themeColor="text1"/>
              </w:rPr>
            </w:pPr>
            <w:ins w:id="557" w:author="Rashid Islam" w:date="2022-04-20T15:10:00Z">
              <w:r w:rsidRPr="008119D9">
                <w:rPr>
                  <w:color w:val="000000" w:themeColor="text1"/>
                </w:rPr>
                <w:t>2.883</w:t>
              </w:r>
            </w:ins>
          </w:p>
        </w:tc>
        <w:tc>
          <w:tcPr>
            <w:tcW w:w="3006" w:type="dxa"/>
            <w:vAlign w:val="center"/>
          </w:tcPr>
          <w:p w14:paraId="358ECED2" w14:textId="77777777" w:rsidR="00C17963" w:rsidRPr="008119D9" w:rsidRDefault="00C17963" w:rsidP="00010FC0">
            <w:pPr>
              <w:spacing w:line="360" w:lineRule="auto"/>
              <w:jc w:val="center"/>
              <w:rPr>
                <w:ins w:id="558" w:author="Rashid Islam" w:date="2022-04-20T15:10:00Z"/>
                <w:color w:val="000000" w:themeColor="text1"/>
              </w:rPr>
            </w:pPr>
            <w:ins w:id="559" w:author="Rashid Islam" w:date="2022-04-20T15:10:00Z">
              <w:r w:rsidRPr="008119D9">
                <w:rPr>
                  <w:color w:val="000000" w:themeColor="text1"/>
                </w:rPr>
                <w:t>2.515</w:t>
              </w:r>
            </w:ins>
          </w:p>
        </w:tc>
      </w:tr>
      <w:tr w:rsidR="00C17963" w:rsidRPr="008119D9" w14:paraId="38113C39" w14:textId="77777777" w:rsidTr="00010FC0">
        <w:trPr>
          <w:ins w:id="560" w:author="Rashid Islam" w:date="2022-04-20T15:10:00Z"/>
        </w:trPr>
        <w:tc>
          <w:tcPr>
            <w:tcW w:w="3005" w:type="dxa"/>
            <w:vAlign w:val="center"/>
          </w:tcPr>
          <w:p w14:paraId="3BA16AC1" w14:textId="77777777" w:rsidR="00C17963" w:rsidRPr="008119D9" w:rsidRDefault="00C17963" w:rsidP="00010FC0">
            <w:pPr>
              <w:spacing w:line="360" w:lineRule="auto"/>
              <w:jc w:val="center"/>
              <w:rPr>
                <w:ins w:id="561" w:author="Rashid Islam" w:date="2022-04-20T15:10:00Z"/>
                <w:color w:val="000000" w:themeColor="text1"/>
              </w:rPr>
            </w:pPr>
            <w:ins w:id="562" w:author="Rashid Islam" w:date="2022-04-20T15:10:00Z">
              <w:r w:rsidRPr="008119D9">
                <w:rPr>
                  <w:color w:val="000000" w:themeColor="text1"/>
                </w:rPr>
                <w:t>N</w:t>
              </w:r>
            </w:ins>
          </w:p>
        </w:tc>
        <w:tc>
          <w:tcPr>
            <w:tcW w:w="3005" w:type="dxa"/>
            <w:vAlign w:val="center"/>
          </w:tcPr>
          <w:p w14:paraId="3A895105" w14:textId="77777777" w:rsidR="00C17963" w:rsidRPr="008119D9" w:rsidRDefault="00C17963" w:rsidP="00010FC0">
            <w:pPr>
              <w:spacing w:line="360" w:lineRule="auto"/>
              <w:jc w:val="center"/>
              <w:rPr>
                <w:ins w:id="563" w:author="Rashid Islam" w:date="2022-04-20T15:10:00Z"/>
                <w:color w:val="000000" w:themeColor="text1"/>
              </w:rPr>
            </w:pPr>
            <w:ins w:id="564" w:author="Rashid Islam" w:date="2022-04-20T15:10:00Z">
              <w:r w:rsidRPr="008119D9">
                <w:rPr>
                  <w:color w:val="000000" w:themeColor="text1"/>
                </w:rPr>
                <w:t>32</w:t>
              </w:r>
            </w:ins>
          </w:p>
        </w:tc>
        <w:tc>
          <w:tcPr>
            <w:tcW w:w="3006" w:type="dxa"/>
            <w:vAlign w:val="center"/>
          </w:tcPr>
          <w:p w14:paraId="40F5FDAA" w14:textId="77777777" w:rsidR="00C17963" w:rsidRPr="008119D9" w:rsidRDefault="00C17963" w:rsidP="00010FC0">
            <w:pPr>
              <w:spacing w:line="360" w:lineRule="auto"/>
              <w:jc w:val="center"/>
              <w:rPr>
                <w:ins w:id="565" w:author="Rashid Islam" w:date="2022-04-20T15:10:00Z"/>
                <w:color w:val="000000" w:themeColor="text1"/>
              </w:rPr>
            </w:pPr>
            <w:ins w:id="566" w:author="Rashid Islam" w:date="2022-04-20T15:10:00Z">
              <w:r w:rsidRPr="008119D9">
                <w:rPr>
                  <w:color w:val="000000" w:themeColor="text1"/>
                </w:rPr>
                <w:t>32</w:t>
              </w:r>
            </w:ins>
          </w:p>
        </w:tc>
      </w:tr>
    </w:tbl>
    <w:p w14:paraId="08402BE7" w14:textId="77777777" w:rsidR="00C17963" w:rsidRPr="008119D9" w:rsidRDefault="00C17963" w:rsidP="00C17963">
      <w:pPr>
        <w:rPr>
          <w:ins w:id="567" w:author="Rashid Islam" w:date="2022-04-20T15:10:00Z"/>
          <w:color w:val="000000" w:themeColor="text1"/>
        </w:rPr>
      </w:pPr>
      <w:ins w:id="568" w:author="Rashid Islam" w:date="2022-04-20T15:10:00Z">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ins>
    </w:p>
    <w:p w14:paraId="20E1048D" w14:textId="77777777" w:rsidR="00C17963" w:rsidRPr="008119D9" w:rsidRDefault="00C17963" w:rsidP="00C17963">
      <w:pPr>
        <w:spacing w:line="360" w:lineRule="auto"/>
        <w:jc w:val="both"/>
        <w:rPr>
          <w:ins w:id="569" w:author="Rashid Islam" w:date="2022-04-20T15:10:00Z"/>
          <w:color w:val="000000" w:themeColor="text1"/>
        </w:rPr>
      </w:pPr>
      <w:ins w:id="570" w:author="Rashid Islam" w:date="2022-04-20T15:10:00Z">
        <w:r w:rsidRPr="008119D9">
          <w:rPr>
            <w:color w:val="000000" w:themeColor="text1"/>
          </w:rPr>
          <w:t>The Shapiro-Wilk tests on both distributions showed that they do not meet normality test with the following results:</w:t>
        </w:r>
      </w:ins>
    </w:p>
    <w:p w14:paraId="73786192" w14:textId="77777777" w:rsidR="00C17963" w:rsidRPr="008119D9" w:rsidRDefault="00C17963" w:rsidP="00C17963">
      <w:pPr>
        <w:spacing w:line="360" w:lineRule="auto"/>
        <w:rPr>
          <w:ins w:id="571" w:author="Rashid Islam" w:date="2022-04-20T15:10:00Z"/>
          <w:color w:val="000000" w:themeColor="text1"/>
        </w:rPr>
      </w:pPr>
      <w:ins w:id="572" w:author="Rashid Islam" w:date="2022-04-20T15:10:00Z">
        <w:r w:rsidRPr="008119D9">
          <w:rPr>
            <w:color w:val="000000" w:themeColor="text1"/>
          </w:rPr>
          <w:t>For CA = W(32) = 0.913, p = 0.013</w:t>
        </w:r>
      </w:ins>
    </w:p>
    <w:p w14:paraId="6C4421C3" w14:textId="77777777" w:rsidR="00C17963" w:rsidRPr="008119D9" w:rsidRDefault="00C17963" w:rsidP="00C17963">
      <w:pPr>
        <w:spacing w:line="360" w:lineRule="auto"/>
        <w:rPr>
          <w:ins w:id="573" w:author="Rashid Islam" w:date="2022-04-20T15:10:00Z"/>
          <w:color w:val="000000" w:themeColor="text1"/>
        </w:rPr>
      </w:pPr>
      <w:ins w:id="574" w:author="Rashid Islam" w:date="2022-04-20T15:10:00Z">
        <w:r w:rsidRPr="008119D9">
          <w:rPr>
            <w:color w:val="000000" w:themeColor="text1"/>
          </w:rPr>
          <w:t>For VSUP = W(32) = 0.889, p = 0.003</w:t>
        </w:r>
      </w:ins>
    </w:p>
    <w:p w14:paraId="0CD01C45" w14:textId="77777777" w:rsidR="00C17963" w:rsidRPr="008119D9" w:rsidRDefault="00C17963" w:rsidP="00C17963">
      <w:pPr>
        <w:rPr>
          <w:ins w:id="575" w:author="Rashid Islam" w:date="2022-04-20T15:10:00Z"/>
          <w:color w:val="000000" w:themeColor="text1"/>
        </w:rPr>
      </w:pPr>
    </w:p>
    <w:p w14:paraId="26D9423C" w14:textId="77777777" w:rsidR="00C17963" w:rsidRPr="008119D9" w:rsidRDefault="00C17963" w:rsidP="00C17963">
      <w:pPr>
        <w:spacing w:line="360" w:lineRule="auto"/>
        <w:jc w:val="both"/>
        <w:rPr>
          <w:ins w:id="576" w:author="Rashid Islam" w:date="2022-04-20T15:10:00Z"/>
          <w:color w:val="000000" w:themeColor="text1"/>
        </w:rPr>
      </w:pPr>
      <w:ins w:id="577" w:author="Rashid Islam" w:date="2022-04-20T15:10:00Z">
        <w:r w:rsidRPr="008119D9">
          <w:rPr>
            <w:color w:val="000000" w:themeColor="text1"/>
          </w:rPr>
          <w:t>The following steps show the Kruskal-Wallis Test results, which is non-parametric alternative to the paired t-test since the distributions are not normal. The purpose of the test is to assess whether or not the samples come from populations with the same population median.</w:t>
        </w:r>
      </w:ins>
    </w:p>
    <w:p w14:paraId="77CEAFFD" w14:textId="77777777" w:rsidR="00C17963" w:rsidRPr="008119D9" w:rsidRDefault="00C17963" w:rsidP="00C17963">
      <w:pPr>
        <w:pStyle w:val="NormalWeb"/>
        <w:shd w:val="clear" w:color="auto" w:fill="FFFFFF"/>
        <w:spacing w:before="0" w:beforeAutospacing="0" w:after="0" w:afterAutospacing="0" w:line="360" w:lineRule="auto"/>
        <w:textAlignment w:val="baseline"/>
        <w:rPr>
          <w:ins w:id="578" w:author="Rashid Islam" w:date="2022-04-20T15:10:00Z"/>
          <w:color w:val="000000" w:themeColor="text1"/>
        </w:rPr>
      </w:pPr>
    </w:p>
    <w:p w14:paraId="4F4285F4"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ins w:id="579" w:author="Rashid Islam" w:date="2022-04-20T15:10:00Z"/>
          <w:color w:val="000000" w:themeColor="text1"/>
        </w:rPr>
      </w:pPr>
      <w:ins w:id="580" w:author="Rashid Islam" w:date="2022-04-20T15:10:00Z">
        <w:r w:rsidRPr="008119D9">
          <w:rPr>
            <w:color w:val="000000" w:themeColor="text1"/>
          </w:rPr>
          <w:lastRenderedPageBreak/>
          <w:t>(1) Null and Alternative Hypotheses</w:t>
        </w:r>
      </w:ins>
    </w:p>
    <w:p w14:paraId="4619C405"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ins w:id="581" w:author="Rashid Islam" w:date="2022-04-20T15:10:00Z"/>
          <w:color w:val="000000" w:themeColor="text1"/>
        </w:rPr>
      </w:pPr>
      <w:ins w:id="582" w:author="Rashid Islam" w:date="2022-04-20T15:10:00Z">
        <w:r w:rsidRPr="008119D9">
          <w:rPr>
            <w:color w:val="000000" w:themeColor="text1"/>
          </w:rPr>
          <w:t>The following null and alternative hypotheses need to be tested:</w:t>
        </w:r>
      </w:ins>
    </w:p>
    <w:p w14:paraId="6581E09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ins w:id="583" w:author="Rashid Islam" w:date="2022-04-20T15:10:00Z"/>
          <w:color w:val="000000" w:themeColor="text1"/>
        </w:rPr>
      </w:pPr>
      <w:ins w:id="584" w:author="Rashid Islam" w:date="2022-04-20T15:10:00Z">
        <w:r w:rsidRPr="008119D9">
          <w:rPr>
            <w:i/>
            <w:iCs/>
            <w:color w:val="000000" w:themeColor="text1"/>
          </w:rPr>
          <w:t>Ho</w:t>
        </w:r>
        <w:r w:rsidRPr="008119D9">
          <w:rPr>
            <w:color w:val="000000" w:themeColor="text1"/>
          </w:rPr>
          <w:t>: The samples come from populations with equal medians.</w:t>
        </w:r>
      </w:ins>
    </w:p>
    <w:p w14:paraId="4292B6F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ins w:id="585" w:author="Rashid Islam" w:date="2022-04-20T15:10:00Z"/>
          <w:color w:val="000000" w:themeColor="text1"/>
        </w:rPr>
      </w:pPr>
      <w:ins w:id="586" w:author="Rashid Islam" w:date="2022-04-20T15:10:00Z">
        <w:r w:rsidRPr="008119D9">
          <w:rPr>
            <w:i/>
            <w:iCs/>
            <w:color w:val="000000" w:themeColor="text1"/>
          </w:rPr>
          <w:t>Ha</w:t>
        </w:r>
        <w:r w:rsidRPr="008119D9">
          <w:rPr>
            <w:color w:val="000000" w:themeColor="text1"/>
          </w:rPr>
          <w:t>: The samples come from populations with medians that are not all equal.</w:t>
        </w:r>
      </w:ins>
    </w:p>
    <w:p w14:paraId="1182B41F"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ins w:id="587" w:author="Rashid Islam" w:date="2022-04-20T15:10:00Z"/>
          <w:color w:val="000000" w:themeColor="text1"/>
        </w:rPr>
      </w:pPr>
      <w:ins w:id="588" w:author="Rashid Islam" w:date="2022-04-20T15:10:00Z">
        <w:r w:rsidRPr="008119D9">
          <w:rPr>
            <w:color w:val="000000" w:themeColor="text1"/>
          </w:rPr>
          <w:t>The above hypotheses will be tested using the Kruskal-Wallis test.</w:t>
        </w:r>
      </w:ins>
    </w:p>
    <w:p w14:paraId="5E44C32E"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ins w:id="589" w:author="Rashid Islam" w:date="2022-04-20T15:10:00Z"/>
          <w:color w:val="000000" w:themeColor="text1"/>
        </w:rPr>
      </w:pPr>
      <w:ins w:id="590" w:author="Rashid Islam" w:date="2022-04-20T15:10:00Z">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r w:rsidRPr="008119D9">
          <w:rPr>
            <w:color w:val="000000" w:themeColor="text1"/>
          </w:rPr>
          <w:br/>
        </w:r>
        <w:r w:rsidRPr="008119D9">
          <w:rPr>
            <w:color w:val="000000" w:themeColor="text1"/>
          </w:rPr>
          <w:br/>
          <w:t>(3) Test Statistics</w:t>
        </w:r>
        <w:r w:rsidRPr="008119D9">
          <w:rPr>
            <w:color w:val="000000" w:themeColor="text1"/>
          </w:rPr>
          <w:tab/>
        </w:r>
        <w:r w:rsidRPr="008119D9">
          <w:rPr>
            <w:i/>
            <w:iCs/>
            <w:color w:val="000000" w:themeColor="text1"/>
            <w:u w:val="single"/>
          </w:rPr>
          <w:br/>
        </w: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rPr>
          <w:br/>
        </w:r>
        <w:r w:rsidRPr="008119D9">
          <w:rPr>
            <w:color w:val="000000" w:themeColor="text1"/>
            <w:u w:val="single"/>
          </w:rPr>
          <w:br/>
        </w:r>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ins>
    </w:p>
    <w:p w14:paraId="0F00A537"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ins w:id="591" w:author="Rashid Islam" w:date="2022-04-20T15:10:00Z"/>
          <w:color w:val="000000" w:themeColor="text1"/>
        </w:rPr>
      </w:pPr>
      <w:ins w:id="592" w:author="Rashid Islam" w:date="2022-04-20T15:10:00Z">
        <w:r w:rsidRPr="008119D9">
          <w:rPr>
            <w:color w:val="000000" w:themeColor="text1"/>
          </w:rPr>
          <w:t>Using the P-value approach: 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ins>
    </w:p>
    <w:p w14:paraId="26CED8DE" w14:textId="77777777" w:rsidR="00C17963" w:rsidRPr="008119D9" w:rsidRDefault="00C17963" w:rsidP="00C17963">
      <w:pPr>
        <w:pStyle w:val="NormalWeb"/>
        <w:shd w:val="clear" w:color="auto" w:fill="FFFFFF"/>
        <w:spacing w:before="225" w:beforeAutospacing="0" w:after="225" w:afterAutospacing="0" w:line="360" w:lineRule="auto"/>
        <w:jc w:val="both"/>
        <w:textAlignment w:val="baseline"/>
        <w:rPr>
          <w:ins w:id="593" w:author="Rashid Islam" w:date="2022-04-20T15:10:00Z"/>
          <w:color w:val="000000" w:themeColor="text1"/>
        </w:rPr>
      </w:pPr>
      <w:ins w:id="594" w:author="Rashid Islam" w:date="2022-04-20T15:10:00Z">
        <w:r w:rsidRPr="008119D9">
          <w:rPr>
            <w:color w:val="000000" w:themeColor="text1"/>
          </w:rPr>
          <w:t>(5) Conclusion</w:t>
        </w:r>
        <w:r w:rsidRPr="008119D9">
          <w:rPr>
            <w:i/>
            <w:iCs/>
            <w:color w:val="000000" w:themeColor="text1"/>
          </w:rPr>
          <w:br/>
        </w: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ins>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ins w:id="595" w:author="Rashid Islam" w:date="2022-04-20T15:10:00Z"/>
          <w:rFonts w:ascii="Arial" w:hAnsi="Arial" w:cs="Arial"/>
          <w:color w:val="000000" w:themeColor="text1"/>
          <w:sz w:val="26"/>
          <w:szCs w:val="26"/>
        </w:rPr>
      </w:pPr>
      <w:ins w:id="596" w:author="Rashid Islam" w:date="2022-04-20T15:10:00Z">
        <w:r w:rsidRPr="008119D9">
          <w:rPr>
            <w:rFonts w:ascii="Arial" w:hAnsi="Arial" w:cs="Arial"/>
            <w:noProof/>
            <w:color w:val="000000" w:themeColor="text1"/>
            <w:sz w:val="26"/>
            <w:szCs w:val="26"/>
          </w:rPr>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ins>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ins w:id="597" w:author="Rashid Islam" w:date="2022-04-20T15:10:00Z"/>
          <w:color w:val="000000" w:themeColor="text1"/>
        </w:rPr>
      </w:pPr>
      <w:ins w:id="598" w:author="Rashid Islam" w:date="2022-04-20T15:10:00Z">
        <w:r w:rsidRPr="008119D9">
          <w:rPr>
            <w:color w:val="000000" w:themeColor="text1"/>
          </w:rPr>
          <w:t>Figure 7.7: SUS rating plots for visualization methods</w:t>
        </w:r>
      </w:ins>
    </w:p>
    <w:p w14:paraId="3569F5EF" w14:textId="77777777" w:rsidR="00C17963" w:rsidRPr="008119D9" w:rsidRDefault="00C17963" w:rsidP="00C17963">
      <w:pPr>
        <w:spacing w:line="360" w:lineRule="auto"/>
        <w:jc w:val="both"/>
        <w:rPr>
          <w:ins w:id="599" w:author="Rashid Islam" w:date="2022-04-20T15:10:00Z"/>
          <w:color w:val="000000" w:themeColor="text1"/>
        </w:rPr>
      </w:pPr>
    </w:p>
    <w:p w14:paraId="3D0C93FD" w14:textId="77777777" w:rsidR="00C17963" w:rsidRPr="008119D9" w:rsidRDefault="00C17963" w:rsidP="00C17963">
      <w:pPr>
        <w:autoSpaceDE w:val="0"/>
        <w:autoSpaceDN w:val="0"/>
        <w:adjustRightInd w:val="0"/>
        <w:spacing w:line="360" w:lineRule="auto"/>
        <w:jc w:val="both"/>
        <w:rPr>
          <w:ins w:id="600" w:author="Rashid Islam" w:date="2022-04-20T15:10:00Z"/>
          <w:rFonts w:eastAsiaTheme="minorHAnsi"/>
          <w:color w:val="000000" w:themeColor="text1"/>
          <w:lang w:val="en-GB" w:eastAsia="en-US"/>
        </w:rPr>
      </w:pPr>
      <w:ins w:id="601" w:author="Rashid Islam" w:date="2022-04-20T15:10:00Z">
        <w:r w:rsidRPr="008119D9">
          <w:rPr>
            <w:rFonts w:eastAsiaTheme="minorHAnsi"/>
            <w:color w:val="000000" w:themeColor="text1"/>
            <w:lang w:val="en-GB" w:eastAsia="en-US"/>
          </w:rPr>
          <w:lastRenderedPageBreak/>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ins>
    </w:p>
    <w:p w14:paraId="2696134C" w14:textId="77777777" w:rsidR="00C17963" w:rsidRPr="008119D9" w:rsidRDefault="00C17963" w:rsidP="00C17963">
      <w:pPr>
        <w:spacing w:line="360" w:lineRule="auto"/>
        <w:jc w:val="both"/>
        <w:rPr>
          <w:ins w:id="602" w:author="Rashid Islam" w:date="2022-04-20T15:10:00Z"/>
          <w:color w:val="000000" w:themeColor="text1"/>
        </w:rPr>
      </w:pPr>
    </w:p>
    <w:p w14:paraId="666F21E6" w14:textId="77777777" w:rsidR="00C17963" w:rsidRPr="008119D9" w:rsidRDefault="00C17963" w:rsidP="00C17963">
      <w:pPr>
        <w:spacing w:line="360" w:lineRule="auto"/>
        <w:jc w:val="both"/>
        <w:rPr>
          <w:ins w:id="603" w:author="Rashid Islam" w:date="2022-04-20T15:10:00Z"/>
          <w:color w:val="000000" w:themeColor="text1"/>
        </w:rPr>
      </w:pPr>
    </w:p>
    <w:p w14:paraId="507465D8" w14:textId="77777777" w:rsidR="00C17963" w:rsidRPr="008119D9" w:rsidRDefault="00C17963" w:rsidP="00C17963">
      <w:pPr>
        <w:spacing w:line="360" w:lineRule="auto"/>
        <w:jc w:val="both"/>
        <w:rPr>
          <w:ins w:id="604" w:author="Rashid Islam" w:date="2022-04-20T15:10:00Z"/>
          <w:color w:val="000000" w:themeColor="text1"/>
        </w:rPr>
      </w:pPr>
    </w:p>
    <w:p w14:paraId="1C7401E3" w14:textId="77777777" w:rsidR="00C17963" w:rsidRPr="008119D9" w:rsidRDefault="00C17963" w:rsidP="00C17963">
      <w:pPr>
        <w:spacing w:line="360" w:lineRule="auto"/>
        <w:jc w:val="both"/>
        <w:rPr>
          <w:ins w:id="605" w:author="Rashid Islam" w:date="2022-04-20T15:10:00Z"/>
          <w:b/>
          <w:bCs/>
          <w:color w:val="000000" w:themeColor="text1"/>
        </w:rPr>
      </w:pPr>
      <w:ins w:id="606" w:author="Rashid Islam" w:date="2022-04-20T15:10:00Z">
        <w:r w:rsidRPr="008119D9">
          <w:rPr>
            <w:color w:val="000000" w:themeColor="text1"/>
          </w:rPr>
          <w:t xml:space="preserve"> </w:t>
        </w:r>
        <w:r w:rsidRPr="008119D9">
          <w:rPr>
            <w:b/>
            <w:bCs/>
            <w:color w:val="000000" w:themeColor="text1"/>
          </w:rPr>
          <w:t>7.2.4</w:t>
        </w:r>
        <w:r w:rsidRPr="008119D9">
          <w:rPr>
            <w:b/>
            <w:bCs/>
            <w:color w:val="000000" w:themeColor="text1"/>
          </w:rPr>
          <w:tab/>
          <w:t>NASA-TLX Results</w:t>
        </w:r>
      </w:ins>
    </w:p>
    <w:p w14:paraId="297922F4" w14:textId="77777777" w:rsidR="00C17963" w:rsidRPr="008119D9" w:rsidRDefault="00C17963" w:rsidP="00C17963">
      <w:pPr>
        <w:spacing w:line="360" w:lineRule="auto"/>
        <w:jc w:val="both"/>
        <w:rPr>
          <w:ins w:id="607" w:author="Rashid Islam" w:date="2022-04-20T15:10:00Z"/>
          <w:color w:val="000000" w:themeColor="text1"/>
          <w:shd w:val="clear" w:color="auto" w:fill="FFFFFF"/>
        </w:rPr>
      </w:pPr>
      <w:ins w:id="608" w:author="Rashid Islam" w:date="2022-04-20T15:10:00Z">
        <w:r w:rsidRPr="008119D9">
          <w:rPr>
            <w:color w:val="000000" w:themeColor="text1"/>
            <w:shd w:val="clear" w:color="auto" w:fill="FFFFFF"/>
          </w:rPr>
          <w:t>The TLX stands for Task Load Index and is a measure of perceived workload.</w:t>
        </w:r>
        <w:r w:rsidRPr="008119D9">
          <w:rPr>
            <w:color w:val="000000" w:themeColor="text1"/>
          </w:rPr>
          <w:t xml:space="preserve"> Just like SUS data, we have collected Nasa-Tlx load 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ins>
    </w:p>
    <w:p w14:paraId="273EBB0A" w14:textId="77777777" w:rsidR="00C17963" w:rsidRPr="008119D9" w:rsidRDefault="00C17963" w:rsidP="00C17963">
      <w:pPr>
        <w:spacing w:line="360" w:lineRule="auto"/>
        <w:jc w:val="both"/>
        <w:rPr>
          <w:ins w:id="609" w:author="Rashid Islam" w:date="2022-04-20T15:10:00Z"/>
          <w:color w:val="000000" w:themeColor="text1"/>
        </w:rPr>
      </w:pPr>
    </w:p>
    <w:tbl>
      <w:tblPr>
        <w:tblStyle w:val="TableGrid"/>
        <w:tblW w:w="0" w:type="auto"/>
        <w:tblLook w:val="04A0" w:firstRow="1" w:lastRow="0" w:firstColumn="1" w:lastColumn="0" w:noHBand="0" w:noVBand="1"/>
      </w:tblPr>
      <w:tblGrid>
        <w:gridCol w:w="1271"/>
        <w:gridCol w:w="2262"/>
        <w:gridCol w:w="1991"/>
        <w:gridCol w:w="1562"/>
        <w:gridCol w:w="1930"/>
      </w:tblGrid>
      <w:tr w:rsidR="00C17963" w:rsidRPr="008119D9" w14:paraId="7D56339E" w14:textId="77777777" w:rsidTr="00010FC0">
        <w:trPr>
          <w:ins w:id="610" w:author="Rashid Islam" w:date="2022-04-20T15:10:00Z"/>
        </w:trPr>
        <w:tc>
          <w:tcPr>
            <w:tcW w:w="1271" w:type="dxa"/>
            <w:vMerge w:val="restart"/>
            <w:vAlign w:val="center"/>
          </w:tcPr>
          <w:p w14:paraId="2C9A44A7" w14:textId="77777777" w:rsidR="00C17963" w:rsidRPr="008119D9" w:rsidRDefault="00C17963" w:rsidP="00010FC0">
            <w:pPr>
              <w:spacing w:line="360" w:lineRule="auto"/>
              <w:rPr>
                <w:ins w:id="611" w:author="Rashid Islam" w:date="2022-04-20T15:10:00Z"/>
                <w:color w:val="000000" w:themeColor="text1"/>
              </w:rPr>
            </w:pPr>
            <w:ins w:id="612" w:author="Rashid Islam" w:date="2022-04-20T15:10:00Z">
              <w:r w:rsidRPr="008119D9">
                <w:rPr>
                  <w:color w:val="000000" w:themeColor="text1"/>
                </w:rPr>
                <w:t>Methods</w:t>
              </w:r>
            </w:ins>
          </w:p>
        </w:tc>
        <w:tc>
          <w:tcPr>
            <w:tcW w:w="2262" w:type="dxa"/>
            <w:vMerge w:val="restart"/>
            <w:vAlign w:val="center"/>
          </w:tcPr>
          <w:p w14:paraId="3548823A" w14:textId="77777777" w:rsidR="00C17963" w:rsidRPr="008119D9" w:rsidRDefault="00C17963" w:rsidP="00010FC0">
            <w:pPr>
              <w:spacing w:line="360" w:lineRule="auto"/>
              <w:rPr>
                <w:ins w:id="613" w:author="Rashid Islam" w:date="2022-04-20T15:10:00Z"/>
                <w:color w:val="000000" w:themeColor="text1"/>
              </w:rPr>
            </w:pPr>
            <w:ins w:id="614" w:author="Rashid Islam" w:date="2022-04-20T15:10:00Z">
              <w:r w:rsidRPr="008119D9">
                <w:rPr>
                  <w:color w:val="000000" w:themeColor="text1"/>
                </w:rPr>
                <w:t>NASA-TLX</w:t>
              </w:r>
            </w:ins>
          </w:p>
        </w:tc>
        <w:tc>
          <w:tcPr>
            <w:tcW w:w="5483" w:type="dxa"/>
            <w:gridSpan w:val="3"/>
            <w:vAlign w:val="center"/>
          </w:tcPr>
          <w:p w14:paraId="39B8B074" w14:textId="77777777" w:rsidR="00C17963" w:rsidRPr="008119D9" w:rsidRDefault="00C17963" w:rsidP="00010FC0">
            <w:pPr>
              <w:spacing w:line="360" w:lineRule="auto"/>
              <w:jc w:val="center"/>
              <w:rPr>
                <w:ins w:id="615" w:author="Rashid Islam" w:date="2022-04-20T15:10:00Z"/>
                <w:color w:val="000000" w:themeColor="text1"/>
              </w:rPr>
            </w:pPr>
            <w:ins w:id="616" w:author="Rashid Islam" w:date="2022-04-20T15:10:00Z">
              <w:r w:rsidRPr="008119D9">
                <w:rPr>
                  <w:color w:val="000000" w:themeColor="text1"/>
                </w:rPr>
                <w:t>Shapiro-Wilk Normality Test (</w:t>
              </w:r>
              <w:r w:rsidRPr="008119D9">
                <w:rPr>
                  <w:rFonts w:eastAsiaTheme="minorHAnsi"/>
                  <w:color w:val="000000" w:themeColor="text1"/>
                </w:rPr>
                <w:t>α = 0.05)</w:t>
              </w:r>
            </w:ins>
          </w:p>
        </w:tc>
      </w:tr>
      <w:tr w:rsidR="00C17963" w:rsidRPr="008119D9" w14:paraId="57F6E374" w14:textId="77777777" w:rsidTr="00010FC0">
        <w:trPr>
          <w:ins w:id="617" w:author="Rashid Islam" w:date="2022-04-20T15:10:00Z"/>
        </w:trPr>
        <w:tc>
          <w:tcPr>
            <w:tcW w:w="1271" w:type="dxa"/>
            <w:vMerge/>
            <w:vAlign w:val="center"/>
          </w:tcPr>
          <w:p w14:paraId="6F0740A9" w14:textId="77777777" w:rsidR="00C17963" w:rsidRPr="008119D9" w:rsidRDefault="00C17963" w:rsidP="00010FC0">
            <w:pPr>
              <w:spacing w:line="360" w:lineRule="auto"/>
              <w:rPr>
                <w:ins w:id="618" w:author="Rashid Islam" w:date="2022-04-20T15:10:00Z"/>
                <w:color w:val="000000" w:themeColor="text1"/>
              </w:rPr>
            </w:pPr>
          </w:p>
        </w:tc>
        <w:tc>
          <w:tcPr>
            <w:tcW w:w="2262" w:type="dxa"/>
            <w:vMerge/>
            <w:vAlign w:val="center"/>
          </w:tcPr>
          <w:p w14:paraId="044894CD" w14:textId="77777777" w:rsidR="00C17963" w:rsidRPr="008119D9" w:rsidRDefault="00C17963" w:rsidP="00010FC0">
            <w:pPr>
              <w:spacing w:line="360" w:lineRule="auto"/>
              <w:rPr>
                <w:ins w:id="619" w:author="Rashid Islam" w:date="2022-04-20T15:10:00Z"/>
                <w:color w:val="000000" w:themeColor="text1"/>
              </w:rPr>
            </w:pPr>
          </w:p>
        </w:tc>
        <w:tc>
          <w:tcPr>
            <w:tcW w:w="1991" w:type="dxa"/>
            <w:vAlign w:val="center"/>
          </w:tcPr>
          <w:p w14:paraId="6F812442" w14:textId="77777777" w:rsidR="00C17963" w:rsidRPr="008119D9" w:rsidRDefault="00C17963" w:rsidP="00010FC0">
            <w:pPr>
              <w:spacing w:line="360" w:lineRule="auto"/>
              <w:jc w:val="center"/>
              <w:rPr>
                <w:ins w:id="620" w:author="Rashid Islam" w:date="2022-04-20T15:10:00Z"/>
                <w:color w:val="000000" w:themeColor="text1"/>
              </w:rPr>
            </w:pPr>
            <w:ins w:id="621" w:author="Rashid Islam" w:date="2022-04-20T15:10:00Z">
              <w:r w:rsidRPr="008119D9">
                <w:rPr>
                  <w:color w:val="000000" w:themeColor="text1"/>
                </w:rPr>
                <w:t>Test Statistic (W)</w:t>
              </w:r>
            </w:ins>
          </w:p>
        </w:tc>
        <w:tc>
          <w:tcPr>
            <w:tcW w:w="1562" w:type="dxa"/>
            <w:vAlign w:val="center"/>
          </w:tcPr>
          <w:p w14:paraId="4858E320" w14:textId="77777777" w:rsidR="00C17963" w:rsidRPr="008119D9" w:rsidRDefault="00C17963" w:rsidP="00010FC0">
            <w:pPr>
              <w:spacing w:line="360" w:lineRule="auto"/>
              <w:jc w:val="center"/>
              <w:rPr>
                <w:ins w:id="622" w:author="Rashid Islam" w:date="2022-04-20T15:10:00Z"/>
                <w:color w:val="000000" w:themeColor="text1"/>
              </w:rPr>
            </w:pPr>
            <w:ins w:id="623" w:author="Rashid Islam" w:date="2022-04-20T15:10:00Z">
              <w:r w:rsidRPr="008119D9">
                <w:rPr>
                  <w:color w:val="000000" w:themeColor="text1"/>
                </w:rPr>
                <w:t>p-value</w:t>
              </w:r>
            </w:ins>
          </w:p>
        </w:tc>
        <w:tc>
          <w:tcPr>
            <w:tcW w:w="1930" w:type="dxa"/>
            <w:vAlign w:val="center"/>
          </w:tcPr>
          <w:p w14:paraId="150E12E0" w14:textId="77777777" w:rsidR="00C17963" w:rsidRPr="008119D9" w:rsidRDefault="00C17963" w:rsidP="00010FC0">
            <w:pPr>
              <w:spacing w:line="360" w:lineRule="auto"/>
              <w:jc w:val="center"/>
              <w:rPr>
                <w:ins w:id="624" w:author="Rashid Islam" w:date="2022-04-20T15:10:00Z"/>
                <w:color w:val="000000" w:themeColor="text1"/>
              </w:rPr>
            </w:pPr>
            <w:ins w:id="625" w:author="Rashid Islam" w:date="2022-04-20T15:10:00Z">
              <w:r w:rsidRPr="008119D9">
                <w:rPr>
                  <w:color w:val="000000" w:themeColor="text1"/>
                </w:rPr>
                <w:t>Status</w:t>
              </w:r>
            </w:ins>
          </w:p>
        </w:tc>
      </w:tr>
      <w:tr w:rsidR="00C17963" w:rsidRPr="008119D9" w14:paraId="318AC603" w14:textId="77777777" w:rsidTr="00010FC0">
        <w:trPr>
          <w:ins w:id="626" w:author="Rashid Islam" w:date="2022-04-20T15:10:00Z"/>
        </w:trPr>
        <w:tc>
          <w:tcPr>
            <w:tcW w:w="1271" w:type="dxa"/>
            <w:vMerge w:val="restart"/>
            <w:vAlign w:val="center"/>
          </w:tcPr>
          <w:p w14:paraId="3580CF4E" w14:textId="77777777" w:rsidR="00C17963" w:rsidRPr="008119D9" w:rsidRDefault="00C17963" w:rsidP="00010FC0">
            <w:pPr>
              <w:spacing w:line="360" w:lineRule="auto"/>
              <w:rPr>
                <w:ins w:id="627" w:author="Rashid Islam" w:date="2022-04-20T15:10:00Z"/>
                <w:color w:val="000000" w:themeColor="text1"/>
              </w:rPr>
            </w:pPr>
            <w:ins w:id="628" w:author="Rashid Islam" w:date="2022-04-20T15:10:00Z">
              <w:r w:rsidRPr="008119D9">
                <w:rPr>
                  <w:color w:val="000000" w:themeColor="text1"/>
                </w:rPr>
                <w:t>CA</w:t>
              </w:r>
            </w:ins>
          </w:p>
        </w:tc>
        <w:tc>
          <w:tcPr>
            <w:tcW w:w="2262" w:type="dxa"/>
            <w:vAlign w:val="center"/>
          </w:tcPr>
          <w:p w14:paraId="299DA7F9" w14:textId="77777777" w:rsidR="00C17963" w:rsidRPr="008119D9" w:rsidRDefault="00C17963" w:rsidP="00010FC0">
            <w:pPr>
              <w:spacing w:line="360" w:lineRule="auto"/>
              <w:rPr>
                <w:ins w:id="629" w:author="Rashid Islam" w:date="2022-04-20T15:10:00Z"/>
                <w:color w:val="000000" w:themeColor="text1"/>
              </w:rPr>
            </w:pPr>
            <w:ins w:id="630" w:author="Rashid Islam" w:date="2022-04-20T15:10:00Z">
              <w:r w:rsidRPr="008119D9">
                <w:rPr>
                  <w:color w:val="000000" w:themeColor="text1"/>
                </w:rPr>
                <w:t>Mental Demand</w:t>
              </w:r>
            </w:ins>
          </w:p>
        </w:tc>
        <w:tc>
          <w:tcPr>
            <w:tcW w:w="1991" w:type="dxa"/>
            <w:vAlign w:val="center"/>
          </w:tcPr>
          <w:p w14:paraId="2041BD9F" w14:textId="77777777" w:rsidR="00C17963" w:rsidRPr="008119D9" w:rsidRDefault="00C17963" w:rsidP="00010FC0">
            <w:pPr>
              <w:spacing w:line="360" w:lineRule="auto"/>
              <w:jc w:val="center"/>
              <w:rPr>
                <w:ins w:id="631" w:author="Rashid Islam" w:date="2022-04-20T15:10:00Z"/>
                <w:color w:val="000000" w:themeColor="text1"/>
              </w:rPr>
            </w:pPr>
            <w:ins w:id="632" w:author="Rashid Islam" w:date="2022-04-20T15:10:00Z">
              <w:r w:rsidRPr="008119D9">
                <w:rPr>
                  <w:color w:val="000000" w:themeColor="text1"/>
                </w:rPr>
                <w:t>0.906</w:t>
              </w:r>
            </w:ins>
          </w:p>
        </w:tc>
        <w:tc>
          <w:tcPr>
            <w:tcW w:w="1562" w:type="dxa"/>
            <w:vAlign w:val="center"/>
          </w:tcPr>
          <w:p w14:paraId="15143F27" w14:textId="77777777" w:rsidR="00C17963" w:rsidRPr="008119D9" w:rsidRDefault="00C17963" w:rsidP="00010FC0">
            <w:pPr>
              <w:spacing w:line="360" w:lineRule="auto"/>
              <w:jc w:val="center"/>
              <w:rPr>
                <w:ins w:id="633" w:author="Rashid Islam" w:date="2022-04-20T15:10:00Z"/>
                <w:color w:val="000000" w:themeColor="text1"/>
              </w:rPr>
            </w:pPr>
            <w:ins w:id="634" w:author="Rashid Islam" w:date="2022-04-20T15:10:00Z">
              <w:r w:rsidRPr="008119D9">
                <w:rPr>
                  <w:color w:val="000000" w:themeColor="text1"/>
                </w:rPr>
                <w:t>0.009</w:t>
              </w:r>
            </w:ins>
          </w:p>
        </w:tc>
        <w:tc>
          <w:tcPr>
            <w:tcW w:w="1930" w:type="dxa"/>
            <w:vAlign w:val="center"/>
          </w:tcPr>
          <w:p w14:paraId="44C76C19" w14:textId="77777777" w:rsidR="00C17963" w:rsidRPr="008119D9" w:rsidRDefault="00C17963" w:rsidP="00010FC0">
            <w:pPr>
              <w:spacing w:line="360" w:lineRule="auto"/>
              <w:jc w:val="center"/>
              <w:rPr>
                <w:ins w:id="635" w:author="Rashid Islam" w:date="2022-04-20T15:10:00Z"/>
                <w:color w:val="000000" w:themeColor="text1"/>
              </w:rPr>
            </w:pPr>
            <w:ins w:id="636" w:author="Rashid Islam" w:date="2022-04-20T15:10:00Z">
              <w:r w:rsidRPr="008119D9">
                <w:rPr>
                  <w:color w:val="000000" w:themeColor="text1"/>
                </w:rPr>
                <w:t>Not normal</w:t>
              </w:r>
            </w:ins>
          </w:p>
        </w:tc>
      </w:tr>
      <w:tr w:rsidR="00C17963" w:rsidRPr="008119D9" w14:paraId="3F229E72" w14:textId="77777777" w:rsidTr="00010FC0">
        <w:trPr>
          <w:ins w:id="637" w:author="Rashid Islam" w:date="2022-04-20T15:10:00Z"/>
        </w:trPr>
        <w:tc>
          <w:tcPr>
            <w:tcW w:w="1271" w:type="dxa"/>
            <w:vMerge/>
            <w:vAlign w:val="center"/>
          </w:tcPr>
          <w:p w14:paraId="33DB2D25" w14:textId="77777777" w:rsidR="00C17963" w:rsidRPr="008119D9" w:rsidRDefault="00C17963" w:rsidP="00010FC0">
            <w:pPr>
              <w:spacing w:line="360" w:lineRule="auto"/>
              <w:rPr>
                <w:ins w:id="638" w:author="Rashid Islam" w:date="2022-04-20T15:10:00Z"/>
                <w:color w:val="000000" w:themeColor="text1"/>
              </w:rPr>
            </w:pPr>
          </w:p>
        </w:tc>
        <w:tc>
          <w:tcPr>
            <w:tcW w:w="2262" w:type="dxa"/>
            <w:vAlign w:val="center"/>
          </w:tcPr>
          <w:p w14:paraId="7A5FA5ED" w14:textId="77777777" w:rsidR="00C17963" w:rsidRPr="008119D9" w:rsidRDefault="00C17963" w:rsidP="00010FC0">
            <w:pPr>
              <w:spacing w:line="360" w:lineRule="auto"/>
              <w:rPr>
                <w:ins w:id="639" w:author="Rashid Islam" w:date="2022-04-20T15:10:00Z"/>
                <w:color w:val="000000" w:themeColor="text1"/>
              </w:rPr>
            </w:pPr>
            <w:ins w:id="640" w:author="Rashid Islam" w:date="2022-04-20T15:10:00Z">
              <w:r w:rsidRPr="008119D9">
                <w:rPr>
                  <w:color w:val="000000" w:themeColor="text1"/>
                </w:rPr>
                <w:t>Physical Demand</w:t>
              </w:r>
            </w:ins>
          </w:p>
        </w:tc>
        <w:tc>
          <w:tcPr>
            <w:tcW w:w="1991" w:type="dxa"/>
            <w:vAlign w:val="center"/>
          </w:tcPr>
          <w:p w14:paraId="426D6BDC" w14:textId="77777777" w:rsidR="00C17963" w:rsidRPr="008119D9" w:rsidRDefault="00C17963" w:rsidP="00010FC0">
            <w:pPr>
              <w:spacing w:line="360" w:lineRule="auto"/>
              <w:jc w:val="center"/>
              <w:rPr>
                <w:ins w:id="641" w:author="Rashid Islam" w:date="2022-04-20T15:10:00Z"/>
                <w:color w:val="000000" w:themeColor="text1"/>
              </w:rPr>
            </w:pPr>
            <w:ins w:id="642" w:author="Rashid Islam" w:date="2022-04-20T15:10:00Z">
              <w:r w:rsidRPr="008119D9">
                <w:rPr>
                  <w:color w:val="000000" w:themeColor="text1"/>
                </w:rPr>
                <w:t>0.914</w:t>
              </w:r>
            </w:ins>
          </w:p>
        </w:tc>
        <w:tc>
          <w:tcPr>
            <w:tcW w:w="1562" w:type="dxa"/>
            <w:vAlign w:val="center"/>
          </w:tcPr>
          <w:p w14:paraId="7ACFAD03" w14:textId="77777777" w:rsidR="00C17963" w:rsidRPr="008119D9" w:rsidRDefault="00C17963" w:rsidP="00010FC0">
            <w:pPr>
              <w:spacing w:line="360" w:lineRule="auto"/>
              <w:jc w:val="center"/>
              <w:rPr>
                <w:ins w:id="643" w:author="Rashid Islam" w:date="2022-04-20T15:10:00Z"/>
                <w:color w:val="000000" w:themeColor="text1"/>
              </w:rPr>
            </w:pPr>
            <w:ins w:id="644" w:author="Rashid Islam" w:date="2022-04-20T15:10:00Z">
              <w:r w:rsidRPr="008119D9">
                <w:rPr>
                  <w:color w:val="000000" w:themeColor="text1"/>
                </w:rPr>
                <w:t>0.014</w:t>
              </w:r>
            </w:ins>
          </w:p>
        </w:tc>
        <w:tc>
          <w:tcPr>
            <w:tcW w:w="1930" w:type="dxa"/>
            <w:vAlign w:val="center"/>
          </w:tcPr>
          <w:p w14:paraId="0C2D40FB" w14:textId="77777777" w:rsidR="00C17963" w:rsidRPr="008119D9" w:rsidRDefault="00C17963" w:rsidP="00010FC0">
            <w:pPr>
              <w:spacing w:line="360" w:lineRule="auto"/>
              <w:jc w:val="center"/>
              <w:rPr>
                <w:ins w:id="645" w:author="Rashid Islam" w:date="2022-04-20T15:10:00Z"/>
                <w:color w:val="000000" w:themeColor="text1"/>
              </w:rPr>
            </w:pPr>
            <w:ins w:id="646" w:author="Rashid Islam" w:date="2022-04-20T15:10:00Z">
              <w:r w:rsidRPr="008119D9">
                <w:rPr>
                  <w:color w:val="000000" w:themeColor="text1"/>
                </w:rPr>
                <w:t>Not normal</w:t>
              </w:r>
            </w:ins>
          </w:p>
        </w:tc>
      </w:tr>
      <w:tr w:rsidR="00C17963" w:rsidRPr="008119D9" w14:paraId="3673952C" w14:textId="77777777" w:rsidTr="00010FC0">
        <w:trPr>
          <w:ins w:id="647" w:author="Rashid Islam" w:date="2022-04-20T15:10:00Z"/>
        </w:trPr>
        <w:tc>
          <w:tcPr>
            <w:tcW w:w="1271" w:type="dxa"/>
            <w:vMerge/>
            <w:vAlign w:val="center"/>
          </w:tcPr>
          <w:p w14:paraId="2E255D46" w14:textId="77777777" w:rsidR="00C17963" w:rsidRPr="008119D9" w:rsidRDefault="00C17963" w:rsidP="00010FC0">
            <w:pPr>
              <w:spacing w:line="360" w:lineRule="auto"/>
              <w:rPr>
                <w:ins w:id="648" w:author="Rashid Islam" w:date="2022-04-20T15:10:00Z"/>
                <w:color w:val="000000" w:themeColor="text1"/>
              </w:rPr>
            </w:pPr>
          </w:p>
        </w:tc>
        <w:tc>
          <w:tcPr>
            <w:tcW w:w="2262" w:type="dxa"/>
            <w:vAlign w:val="center"/>
          </w:tcPr>
          <w:p w14:paraId="6A780272" w14:textId="77777777" w:rsidR="00C17963" w:rsidRPr="008119D9" w:rsidRDefault="00C17963" w:rsidP="00010FC0">
            <w:pPr>
              <w:spacing w:line="360" w:lineRule="auto"/>
              <w:rPr>
                <w:ins w:id="649" w:author="Rashid Islam" w:date="2022-04-20T15:10:00Z"/>
                <w:color w:val="000000" w:themeColor="text1"/>
              </w:rPr>
            </w:pPr>
            <w:ins w:id="650" w:author="Rashid Islam" w:date="2022-04-20T15:10:00Z">
              <w:r w:rsidRPr="008119D9">
                <w:rPr>
                  <w:color w:val="000000" w:themeColor="text1"/>
                </w:rPr>
                <w:t>Temporal Demand</w:t>
              </w:r>
            </w:ins>
          </w:p>
        </w:tc>
        <w:tc>
          <w:tcPr>
            <w:tcW w:w="1991" w:type="dxa"/>
            <w:vAlign w:val="center"/>
          </w:tcPr>
          <w:p w14:paraId="1902BC36" w14:textId="77777777" w:rsidR="00C17963" w:rsidRPr="008119D9" w:rsidRDefault="00C17963" w:rsidP="00010FC0">
            <w:pPr>
              <w:spacing w:line="360" w:lineRule="auto"/>
              <w:jc w:val="center"/>
              <w:rPr>
                <w:ins w:id="651" w:author="Rashid Islam" w:date="2022-04-20T15:10:00Z"/>
                <w:color w:val="000000" w:themeColor="text1"/>
              </w:rPr>
            </w:pPr>
            <w:ins w:id="652" w:author="Rashid Islam" w:date="2022-04-20T15:10:00Z">
              <w:r w:rsidRPr="008119D9">
                <w:rPr>
                  <w:color w:val="000000" w:themeColor="text1"/>
                </w:rPr>
                <w:t>0.948</w:t>
              </w:r>
            </w:ins>
          </w:p>
        </w:tc>
        <w:tc>
          <w:tcPr>
            <w:tcW w:w="1562" w:type="dxa"/>
            <w:vAlign w:val="center"/>
          </w:tcPr>
          <w:p w14:paraId="18FB3392" w14:textId="77777777" w:rsidR="00C17963" w:rsidRPr="008119D9" w:rsidRDefault="00C17963" w:rsidP="00010FC0">
            <w:pPr>
              <w:spacing w:line="360" w:lineRule="auto"/>
              <w:jc w:val="center"/>
              <w:rPr>
                <w:ins w:id="653" w:author="Rashid Islam" w:date="2022-04-20T15:10:00Z"/>
                <w:color w:val="000000" w:themeColor="text1"/>
              </w:rPr>
            </w:pPr>
            <w:ins w:id="654" w:author="Rashid Islam" w:date="2022-04-20T15:10:00Z">
              <w:r w:rsidRPr="008119D9">
                <w:rPr>
                  <w:color w:val="000000" w:themeColor="text1"/>
                </w:rPr>
                <w:t>0.128</w:t>
              </w:r>
            </w:ins>
          </w:p>
        </w:tc>
        <w:tc>
          <w:tcPr>
            <w:tcW w:w="1930" w:type="dxa"/>
            <w:vAlign w:val="center"/>
          </w:tcPr>
          <w:p w14:paraId="77F6143E" w14:textId="77777777" w:rsidR="00C17963" w:rsidRPr="008119D9" w:rsidRDefault="00C17963" w:rsidP="00010FC0">
            <w:pPr>
              <w:spacing w:line="360" w:lineRule="auto"/>
              <w:jc w:val="center"/>
              <w:rPr>
                <w:ins w:id="655" w:author="Rashid Islam" w:date="2022-04-20T15:10:00Z"/>
                <w:color w:val="000000" w:themeColor="text1"/>
              </w:rPr>
            </w:pPr>
            <w:ins w:id="656" w:author="Rashid Islam" w:date="2022-04-20T15:10:00Z">
              <w:r w:rsidRPr="008119D9">
                <w:rPr>
                  <w:color w:val="000000" w:themeColor="text1"/>
                </w:rPr>
                <w:t>Normal</w:t>
              </w:r>
            </w:ins>
          </w:p>
        </w:tc>
      </w:tr>
      <w:tr w:rsidR="00C17963" w:rsidRPr="008119D9" w14:paraId="6113E8AC" w14:textId="77777777" w:rsidTr="00010FC0">
        <w:trPr>
          <w:ins w:id="657" w:author="Rashid Islam" w:date="2022-04-20T15:10:00Z"/>
        </w:trPr>
        <w:tc>
          <w:tcPr>
            <w:tcW w:w="1271" w:type="dxa"/>
            <w:vMerge/>
            <w:vAlign w:val="center"/>
          </w:tcPr>
          <w:p w14:paraId="0B2E7C33" w14:textId="77777777" w:rsidR="00C17963" w:rsidRPr="008119D9" w:rsidRDefault="00C17963" w:rsidP="00010FC0">
            <w:pPr>
              <w:spacing w:line="360" w:lineRule="auto"/>
              <w:rPr>
                <w:ins w:id="658" w:author="Rashid Islam" w:date="2022-04-20T15:10:00Z"/>
                <w:color w:val="000000" w:themeColor="text1"/>
              </w:rPr>
            </w:pPr>
          </w:p>
        </w:tc>
        <w:tc>
          <w:tcPr>
            <w:tcW w:w="2262" w:type="dxa"/>
            <w:vAlign w:val="center"/>
          </w:tcPr>
          <w:p w14:paraId="115F6162" w14:textId="77777777" w:rsidR="00C17963" w:rsidRPr="008119D9" w:rsidRDefault="00C17963" w:rsidP="00010FC0">
            <w:pPr>
              <w:spacing w:line="360" w:lineRule="auto"/>
              <w:rPr>
                <w:ins w:id="659" w:author="Rashid Islam" w:date="2022-04-20T15:10:00Z"/>
                <w:color w:val="000000" w:themeColor="text1"/>
              </w:rPr>
            </w:pPr>
            <w:ins w:id="660" w:author="Rashid Islam" w:date="2022-04-20T15:10:00Z">
              <w:r w:rsidRPr="008119D9">
                <w:rPr>
                  <w:color w:val="000000" w:themeColor="text1"/>
                </w:rPr>
                <w:t>Performance</w:t>
              </w:r>
            </w:ins>
          </w:p>
        </w:tc>
        <w:tc>
          <w:tcPr>
            <w:tcW w:w="1991" w:type="dxa"/>
            <w:vAlign w:val="center"/>
          </w:tcPr>
          <w:p w14:paraId="1327B091" w14:textId="77777777" w:rsidR="00C17963" w:rsidRPr="008119D9" w:rsidRDefault="00C17963" w:rsidP="00010FC0">
            <w:pPr>
              <w:spacing w:line="360" w:lineRule="auto"/>
              <w:jc w:val="center"/>
              <w:rPr>
                <w:ins w:id="661" w:author="Rashid Islam" w:date="2022-04-20T15:10:00Z"/>
                <w:color w:val="000000" w:themeColor="text1"/>
              </w:rPr>
            </w:pPr>
            <w:ins w:id="662" w:author="Rashid Islam" w:date="2022-04-20T15:10:00Z">
              <w:r w:rsidRPr="008119D9">
                <w:rPr>
                  <w:color w:val="000000" w:themeColor="text1"/>
                </w:rPr>
                <w:t>0.932</w:t>
              </w:r>
            </w:ins>
          </w:p>
        </w:tc>
        <w:tc>
          <w:tcPr>
            <w:tcW w:w="1562" w:type="dxa"/>
            <w:vAlign w:val="center"/>
          </w:tcPr>
          <w:p w14:paraId="74AD547C" w14:textId="77777777" w:rsidR="00C17963" w:rsidRPr="008119D9" w:rsidRDefault="00C17963" w:rsidP="00010FC0">
            <w:pPr>
              <w:spacing w:line="360" w:lineRule="auto"/>
              <w:jc w:val="center"/>
              <w:rPr>
                <w:ins w:id="663" w:author="Rashid Islam" w:date="2022-04-20T15:10:00Z"/>
                <w:color w:val="000000" w:themeColor="text1"/>
              </w:rPr>
            </w:pPr>
            <w:ins w:id="664" w:author="Rashid Islam" w:date="2022-04-20T15:10:00Z">
              <w:r w:rsidRPr="008119D9">
                <w:rPr>
                  <w:color w:val="000000" w:themeColor="text1"/>
                </w:rPr>
                <w:t>0.044</w:t>
              </w:r>
            </w:ins>
          </w:p>
        </w:tc>
        <w:tc>
          <w:tcPr>
            <w:tcW w:w="1930" w:type="dxa"/>
            <w:vAlign w:val="center"/>
          </w:tcPr>
          <w:p w14:paraId="388F0086" w14:textId="77777777" w:rsidR="00C17963" w:rsidRPr="008119D9" w:rsidRDefault="00C17963" w:rsidP="00010FC0">
            <w:pPr>
              <w:spacing w:line="360" w:lineRule="auto"/>
              <w:jc w:val="center"/>
              <w:rPr>
                <w:ins w:id="665" w:author="Rashid Islam" w:date="2022-04-20T15:10:00Z"/>
                <w:color w:val="000000" w:themeColor="text1"/>
              </w:rPr>
            </w:pPr>
            <w:ins w:id="666" w:author="Rashid Islam" w:date="2022-04-20T15:10:00Z">
              <w:r w:rsidRPr="008119D9">
                <w:rPr>
                  <w:color w:val="000000" w:themeColor="text1"/>
                </w:rPr>
                <w:t>Not normal</w:t>
              </w:r>
            </w:ins>
          </w:p>
        </w:tc>
      </w:tr>
      <w:tr w:rsidR="00C17963" w:rsidRPr="008119D9" w14:paraId="3F57D730" w14:textId="77777777" w:rsidTr="00010FC0">
        <w:trPr>
          <w:ins w:id="667" w:author="Rashid Islam" w:date="2022-04-20T15:10:00Z"/>
        </w:trPr>
        <w:tc>
          <w:tcPr>
            <w:tcW w:w="1271" w:type="dxa"/>
            <w:vMerge/>
            <w:vAlign w:val="center"/>
          </w:tcPr>
          <w:p w14:paraId="53D20013" w14:textId="77777777" w:rsidR="00C17963" w:rsidRPr="008119D9" w:rsidRDefault="00C17963" w:rsidP="00010FC0">
            <w:pPr>
              <w:spacing w:line="360" w:lineRule="auto"/>
              <w:rPr>
                <w:ins w:id="668" w:author="Rashid Islam" w:date="2022-04-20T15:10:00Z"/>
                <w:color w:val="000000" w:themeColor="text1"/>
              </w:rPr>
            </w:pPr>
          </w:p>
        </w:tc>
        <w:tc>
          <w:tcPr>
            <w:tcW w:w="2262" w:type="dxa"/>
            <w:vAlign w:val="center"/>
          </w:tcPr>
          <w:p w14:paraId="3A59C0D4" w14:textId="77777777" w:rsidR="00C17963" w:rsidRPr="008119D9" w:rsidRDefault="00C17963" w:rsidP="00010FC0">
            <w:pPr>
              <w:spacing w:line="360" w:lineRule="auto"/>
              <w:rPr>
                <w:ins w:id="669" w:author="Rashid Islam" w:date="2022-04-20T15:10:00Z"/>
                <w:color w:val="000000" w:themeColor="text1"/>
              </w:rPr>
            </w:pPr>
            <w:ins w:id="670" w:author="Rashid Islam" w:date="2022-04-20T15:10:00Z">
              <w:r w:rsidRPr="008119D9">
                <w:rPr>
                  <w:color w:val="000000" w:themeColor="text1"/>
                </w:rPr>
                <w:t>Effort</w:t>
              </w:r>
            </w:ins>
          </w:p>
        </w:tc>
        <w:tc>
          <w:tcPr>
            <w:tcW w:w="1991" w:type="dxa"/>
            <w:vAlign w:val="center"/>
          </w:tcPr>
          <w:p w14:paraId="20475C62" w14:textId="77777777" w:rsidR="00C17963" w:rsidRPr="008119D9" w:rsidRDefault="00C17963" w:rsidP="00010FC0">
            <w:pPr>
              <w:spacing w:line="360" w:lineRule="auto"/>
              <w:jc w:val="center"/>
              <w:rPr>
                <w:ins w:id="671" w:author="Rashid Islam" w:date="2022-04-20T15:10:00Z"/>
                <w:color w:val="000000" w:themeColor="text1"/>
              </w:rPr>
            </w:pPr>
            <w:ins w:id="672" w:author="Rashid Islam" w:date="2022-04-20T15:10:00Z">
              <w:r w:rsidRPr="008119D9">
                <w:rPr>
                  <w:color w:val="000000" w:themeColor="text1"/>
                </w:rPr>
                <w:t>0.942</w:t>
              </w:r>
            </w:ins>
          </w:p>
        </w:tc>
        <w:tc>
          <w:tcPr>
            <w:tcW w:w="1562" w:type="dxa"/>
            <w:vAlign w:val="center"/>
          </w:tcPr>
          <w:p w14:paraId="6CAFED7F" w14:textId="77777777" w:rsidR="00C17963" w:rsidRPr="008119D9" w:rsidRDefault="00C17963" w:rsidP="00010FC0">
            <w:pPr>
              <w:spacing w:line="360" w:lineRule="auto"/>
              <w:jc w:val="center"/>
              <w:rPr>
                <w:ins w:id="673" w:author="Rashid Islam" w:date="2022-04-20T15:10:00Z"/>
                <w:color w:val="000000" w:themeColor="text1"/>
              </w:rPr>
            </w:pPr>
            <w:ins w:id="674" w:author="Rashid Islam" w:date="2022-04-20T15:10:00Z">
              <w:r w:rsidRPr="008119D9">
                <w:rPr>
                  <w:color w:val="000000" w:themeColor="text1"/>
                </w:rPr>
                <w:t>0.085</w:t>
              </w:r>
            </w:ins>
          </w:p>
        </w:tc>
        <w:tc>
          <w:tcPr>
            <w:tcW w:w="1930" w:type="dxa"/>
            <w:vAlign w:val="center"/>
          </w:tcPr>
          <w:p w14:paraId="34370F6F" w14:textId="77777777" w:rsidR="00C17963" w:rsidRPr="008119D9" w:rsidRDefault="00C17963" w:rsidP="00010FC0">
            <w:pPr>
              <w:spacing w:line="360" w:lineRule="auto"/>
              <w:jc w:val="center"/>
              <w:rPr>
                <w:ins w:id="675" w:author="Rashid Islam" w:date="2022-04-20T15:10:00Z"/>
                <w:color w:val="000000" w:themeColor="text1"/>
              </w:rPr>
            </w:pPr>
            <w:ins w:id="676" w:author="Rashid Islam" w:date="2022-04-20T15:10:00Z">
              <w:r w:rsidRPr="008119D9">
                <w:rPr>
                  <w:color w:val="000000" w:themeColor="text1"/>
                </w:rPr>
                <w:t>Not normal</w:t>
              </w:r>
            </w:ins>
          </w:p>
        </w:tc>
      </w:tr>
      <w:tr w:rsidR="00C17963" w:rsidRPr="008119D9" w14:paraId="2C9D51EC" w14:textId="77777777" w:rsidTr="00010FC0">
        <w:trPr>
          <w:ins w:id="677" w:author="Rashid Islam" w:date="2022-04-20T15:10:00Z"/>
        </w:trPr>
        <w:tc>
          <w:tcPr>
            <w:tcW w:w="1271" w:type="dxa"/>
            <w:vMerge/>
            <w:vAlign w:val="center"/>
          </w:tcPr>
          <w:p w14:paraId="27E71951" w14:textId="77777777" w:rsidR="00C17963" w:rsidRPr="008119D9" w:rsidRDefault="00C17963" w:rsidP="00010FC0">
            <w:pPr>
              <w:spacing w:line="360" w:lineRule="auto"/>
              <w:rPr>
                <w:ins w:id="678" w:author="Rashid Islam" w:date="2022-04-20T15:10:00Z"/>
                <w:color w:val="000000" w:themeColor="text1"/>
              </w:rPr>
            </w:pPr>
          </w:p>
        </w:tc>
        <w:tc>
          <w:tcPr>
            <w:tcW w:w="2262" w:type="dxa"/>
            <w:vAlign w:val="center"/>
          </w:tcPr>
          <w:p w14:paraId="67C2F9D6" w14:textId="77777777" w:rsidR="00C17963" w:rsidRPr="008119D9" w:rsidRDefault="00C17963" w:rsidP="00010FC0">
            <w:pPr>
              <w:spacing w:line="360" w:lineRule="auto"/>
              <w:rPr>
                <w:ins w:id="679" w:author="Rashid Islam" w:date="2022-04-20T15:10:00Z"/>
                <w:color w:val="000000" w:themeColor="text1"/>
              </w:rPr>
            </w:pPr>
            <w:ins w:id="680" w:author="Rashid Islam" w:date="2022-04-20T15:10:00Z">
              <w:r w:rsidRPr="008119D9">
                <w:rPr>
                  <w:color w:val="000000" w:themeColor="text1"/>
                </w:rPr>
                <w:t>Mental Frustration</w:t>
              </w:r>
            </w:ins>
          </w:p>
        </w:tc>
        <w:tc>
          <w:tcPr>
            <w:tcW w:w="1991" w:type="dxa"/>
            <w:vAlign w:val="center"/>
          </w:tcPr>
          <w:p w14:paraId="3DF77689" w14:textId="77777777" w:rsidR="00C17963" w:rsidRPr="008119D9" w:rsidRDefault="00C17963" w:rsidP="00010FC0">
            <w:pPr>
              <w:spacing w:line="360" w:lineRule="auto"/>
              <w:jc w:val="center"/>
              <w:rPr>
                <w:ins w:id="681" w:author="Rashid Islam" w:date="2022-04-20T15:10:00Z"/>
                <w:color w:val="000000" w:themeColor="text1"/>
              </w:rPr>
            </w:pPr>
            <w:ins w:id="682" w:author="Rashid Islam" w:date="2022-04-20T15:10:00Z">
              <w:r w:rsidRPr="008119D9">
                <w:rPr>
                  <w:color w:val="000000" w:themeColor="text1"/>
                </w:rPr>
                <w:t>0.916</w:t>
              </w:r>
            </w:ins>
          </w:p>
        </w:tc>
        <w:tc>
          <w:tcPr>
            <w:tcW w:w="1562" w:type="dxa"/>
            <w:vAlign w:val="center"/>
          </w:tcPr>
          <w:p w14:paraId="598B3FE8" w14:textId="77777777" w:rsidR="00C17963" w:rsidRPr="008119D9" w:rsidRDefault="00C17963" w:rsidP="00010FC0">
            <w:pPr>
              <w:spacing w:line="360" w:lineRule="auto"/>
              <w:jc w:val="center"/>
              <w:rPr>
                <w:ins w:id="683" w:author="Rashid Islam" w:date="2022-04-20T15:10:00Z"/>
                <w:color w:val="000000" w:themeColor="text1"/>
              </w:rPr>
            </w:pPr>
            <w:ins w:id="684" w:author="Rashid Islam" w:date="2022-04-20T15:10:00Z">
              <w:r w:rsidRPr="008119D9">
                <w:rPr>
                  <w:color w:val="000000" w:themeColor="text1"/>
                </w:rPr>
                <w:t>0.017</w:t>
              </w:r>
            </w:ins>
          </w:p>
        </w:tc>
        <w:tc>
          <w:tcPr>
            <w:tcW w:w="1930" w:type="dxa"/>
            <w:vAlign w:val="center"/>
          </w:tcPr>
          <w:p w14:paraId="4E1F94D3" w14:textId="77777777" w:rsidR="00C17963" w:rsidRPr="008119D9" w:rsidRDefault="00C17963" w:rsidP="00010FC0">
            <w:pPr>
              <w:spacing w:line="360" w:lineRule="auto"/>
              <w:jc w:val="center"/>
              <w:rPr>
                <w:ins w:id="685" w:author="Rashid Islam" w:date="2022-04-20T15:10:00Z"/>
                <w:color w:val="000000" w:themeColor="text1"/>
              </w:rPr>
            </w:pPr>
            <w:ins w:id="686" w:author="Rashid Islam" w:date="2022-04-20T15:10:00Z">
              <w:r w:rsidRPr="008119D9">
                <w:rPr>
                  <w:color w:val="000000" w:themeColor="text1"/>
                </w:rPr>
                <w:t>Not normal</w:t>
              </w:r>
            </w:ins>
          </w:p>
        </w:tc>
      </w:tr>
      <w:tr w:rsidR="00C17963" w:rsidRPr="008119D9" w14:paraId="1EFBDC99" w14:textId="77777777" w:rsidTr="00010FC0">
        <w:trPr>
          <w:ins w:id="687" w:author="Rashid Islam" w:date="2022-04-20T15:10:00Z"/>
        </w:trPr>
        <w:tc>
          <w:tcPr>
            <w:tcW w:w="1271" w:type="dxa"/>
            <w:vMerge w:val="restart"/>
            <w:vAlign w:val="center"/>
          </w:tcPr>
          <w:p w14:paraId="2A5C9A76" w14:textId="77777777" w:rsidR="00C17963" w:rsidRPr="008119D9" w:rsidRDefault="00C17963" w:rsidP="00010FC0">
            <w:pPr>
              <w:spacing w:line="360" w:lineRule="auto"/>
              <w:rPr>
                <w:ins w:id="688" w:author="Rashid Islam" w:date="2022-04-20T15:10:00Z"/>
                <w:color w:val="000000" w:themeColor="text1"/>
              </w:rPr>
            </w:pPr>
            <w:ins w:id="689" w:author="Rashid Islam" w:date="2022-04-20T15:10:00Z">
              <w:r w:rsidRPr="008119D9">
                <w:rPr>
                  <w:color w:val="000000" w:themeColor="text1"/>
                </w:rPr>
                <w:t>VSUP</w:t>
              </w:r>
            </w:ins>
          </w:p>
        </w:tc>
        <w:tc>
          <w:tcPr>
            <w:tcW w:w="2262" w:type="dxa"/>
            <w:vAlign w:val="center"/>
          </w:tcPr>
          <w:p w14:paraId="3D9E5E89" w14:textId="77777777" w:rsidR="00C17963" w:rsidRPr="008119D9" w:rsidRDefault="00C17963" w:rsidP="00010FC0">
            <w:pPr>
              <w:spacing w:line="360" w:lineRule="auto"/>
              <w:rPr>
                <w:ins w:id="690" w:author="Rashid Islam" w:date="2022-04-20T15:10:00Z"/>
                <w:color w:val="000000" w:themeColor="text1"/>
              </w:rPr>
            </w:pPr>
            <w:ins w:id="691" w:author="Rashid Islam" w:date="2022-04-20T15:10:00Z">
              <w:r w:rsidRPr="008119D9">
                <w:rPr>
                  <w:color w:val="000000" w:themeColor="text1"/>
                </w:rPr>
                <w:t>Mental Demand</w:t>
              </w:r>
            </w:ins>
          </w:p>
        </w:tc>
        <w:tc>
          <w:tcPr>
            <w:tcW w:w="1991" w:type="dxa"/>
            <w:vAlign w:val="center"/>
          </w:tcPr>
          <w:p w14:paraId="7F9D740C" w14:textId="77777777" w:rsidR="00C17963" w:rsidRPr="008119D9" w:rsidRDefault="00C17963" w:rsidP="00010FC0">
            <w:pPr>
              <w:spacing w:line="360" w:lineRule="auto"/>
              <w:jc w:val="center"/>
              <w:rPr>
                <w:ins w:id="692" w:author="Rashid Islam" w:date="2022-04-20T15:10:00Z"/>
                <w:color w:val="000000" w:themeColor="text1"/>
              </w:rPr>
            </w:pPr>
            <w:ins w:id="693" w:author="Rashid Islam" w:date="2022-04-20T15:10:00Z">
              <w:r w:rsidRPr="008119D9">
                <w:rPr>
                  <w:color w:val="000000" w:themeColor="text1"/>
                </w:rPr>
                <w:t>0.863</w:t>
              </w:r>
            </w:ins>
          </w:p>
        </w:tc>
        <w:tc>
          <w:tcPr>
            <w:tcW w:w="1562" w:type="dxa"/>
            <w:vAlign w:val="center"/>
          </w:tcPr>
          <w:p w14:paraId="5679FF19" w14:textId="77777777" w:rsidR="00C17963" w:rsidRPr="008119D9" w:rsidRDefault="00C17963" w:rsidP="00010FC0">
            <w:pPr>
              <w:spacing w:line="360" w:lineRule="auto"/>
              <w:jc w:val="center"/>
              <w:rPr>
                <w:ins w:id="694" w:author="Rashid Islam" w:date="2022-04-20T15:10:00Z"/>
                <w:color w:val="000000" w:themeColor="text1"/>
              </w:rPr>
            </w:pPr>
            <w:ins w:id="695" w:author="Rashid Islam" w:date="2022-04-20T15:10:00Z">
              <w:r w:rsidRPr="008119D9">
                <w:rPr>
                  <w:color w:val="000000" w:themeColor="text1"/>
                </w:rPr>
                <w:t>0.001</w:t>
              </w:r>
            </w:ins>
          </w:p>
        </w:tc>
        <w:tc>
          <w:tcPr>
            <w:tcW w:w="1930" w:type="dxa"/>
            <w:vAlign w:val="center"/>
          </w:tcPr>
          <w:p w14:paraId="213C3CF9" w14:textId="77777777" w:rsidR="00C17963" w:rsidRPr="008119D9" w:rsidRDefault="00C17963" w:rsidP="00010FC0">
            <w:pPr>
              <w:spacing w:line="360" w:lineRule="auto"/>
              <w:jc w:val="center"/>
              <w:rPr>
                <w:ins w:id="696" w:author="Rashid Islam" w:date="2022-04-20T15:10:00Z"/>
                <w:color w:val="000000" w:themeColor="text1"/>
              </w:rPr>
            </w:pPr>
            <w:ins w:id="697" w:author="Rashid Islam" w:date="2022-04-20T15:10:00Z">
              <w:r w:rsidRPr="008119D9">
                <w:rPr>
                  <w:color w:val="000000" w:themeColor="text1"/>
                </w:rPr>
                <w:t>Not normal</w:t>
              </w:r>
            </w:ins>
          </w:p>
        </w:tc>
      </w:tr>
      <w:tr w:rsidR="00C17963" w:rsidRPr="008119D9" w14:paraId="073A60C4" w14:textId="77777777" w:rsidTr="00010FC0">
        <w:trPr>
          <w:ins w:id="698" w:author="Rashid Islam" w:date="2022-04-20T15:10:00Z"/>
        </w:trPr>
        <w:tc>
          <w:tcPr>
            <w:tcW w:w="1271" w:type="dxa"/>
            <w:vMerge/>
            <w:vAlign w:val="center"/>
          </w:tcPr>
          <w:p w14:paraId="3F4A9FA4" w14:textId="77777777" w:rsidR="00C17963" w:rsidRPr="008119D9" w:rsidRDefault="00C17963" w:rsidP="00010FC0">
            <w:pPr>
              <w:spacing w:line="360" w:lineRule="auto"/>
              <w:rPr>
                <w:ins w:id="699" w:author="Rashid Islam" w:date="2022-04-20T15:10:00Z"/>
                <w:color w:val="000000" w:themeColor="text1"/>
              </w:rPr>
            </w:pPr>
          </w:p>
        </w:tc>
        <w:tc>
          <w:tcPr>
            <w:tcW w:w="2262" w:type="dxa"/>
            <w:vAlign w:val="center"/>
          </w:tcPr>
          <w:p w14:paraId="2CDB2A0D" w14:textId="77777777" w:rsidR="00C17963" w:rsidRPr="008119D9" w:rsidRDefault="00C17963" w:rsidP="00010FC0">
            <w:pPr>
              <w:spacing w:line="360" w:lineRule="auto"/>
              <w:rPr>
                <w:ins w:id="700" w:author="Rashid Islam" w:date="2022-04-20T15:10:00Z"/>
                <w:color w:val="000000" w:themeColor="text1"/>
              </w:rPr>
            </w:pPr>
            <w:ins w:id="701" w:author="Rashid Islam" w:date="2022-04-20T15:10:00Z">
              <w:r w:rsidRPr="008119D9">
                <w:rPr>
                  <w:color w:val="000000" w:themeColor="text1"/>
                </w:rPr>
                <w:t>Physical Demand</w:t>
              </w:r>
            </w:ins>
          </w:p>
        </w:tc>
        <w:tc>
          <w:tcPr>
            <w:tcW w:w="1991" w:type="dxa"/>
            <w:vAlign w:val="center"/>
          </w:tcPr>
          <w:p w14:paraId="6EE8F588" w14:textId="77777777" w:rsidR="00C17963" w:rsidRPr="008119D9" w:rsidRDefault="00C17963" w:rsidP="00010FC0">
            <w:pPr>
              <w:spacing w:line="360" w:lineRule="auto"/>
              <w:jc w:val="center"/>
              <w:rPr>
                <w:ins w:id="702" w:author="Rashid Islam" w:date="2022-04-20T15:10:00Z"/>
                <w:color w:val="000000" w:themeColor="text1"/>
              </w:rPr>
            </w:pPr>
            <w:ins w:id="703" w:author="Rashid Islam" w:date="2022-04-20T15:10:00Z">
              <w:r w:rsidRPr="008119D9">
                <w:rPr>
                  <w:color w:val="000000" w:themeColor="text1"/>
                </w:rPr>
                <w:t>0.903</w:t>
              </w:r>
            </w:ins>
          </w:p>
        </w:tc>
        <w:tc>
          <w:tcPr>
            <w:tcW w:w="1562" w:type="dxa"/>
            <w:vAlign w:val="center"/>
          </w:tcPr>
          <w:p w14:paraId="7A20672D" w14:textId="77777777" w:rsidR="00C17963" w:rsidRPr="008119D9" w:rsidRDefault="00C17963" w:rsidP="00010FC0">
            <w:pPr>
              <w:spacing w:line="360" w:lineRule="auto"/>
              <w:jc w:val="center"/>
              <w:rPr>
                <w:ins w:id="704" w:author="Rashid Islam" w:date="2022-04-20T15:10:00Z"/>
                <w:color w:val="000000" w:themeColor="text1"/>
              </w:rPr>
            </w:pPr>
            <w:ins w:id="705" w:author="Rashid Islam" w:date="2022-04-20T15:10:00Z">
              <w:r w:rsidRPr="008119D9">
                <w:rPr>
                  <w:color w:val="000000" w:themeColor="text1"/>
                </w:rPr>
                <w:t>0.007</w:t>
              </w:r>
            </w:ins>
          </w:p>
        </w:tc>
        <w:tc>
          <w:tcPr>
            <w:tcW w:w="1930" w:type="dxa"/>
            <w:vAlign w:val="center"/>
          </w:tcPr>
          <w:p w14:paraId="48232474" w14:textId="77777777" w:rsidR="00C17963" w:rsidRPr="008119D9" w:rsidRDefault="00C17963" w:rsidP="00010FC0">
            <w:pPr>
              <w:spacing w:line="360" w:lineRule="auto"/>
              <w:jc w:val="center"/>
              <w:rPr>
                <w:ins w:id="706" w:author="Rashid Islam" w:date="2022-04-20T15:10:00Z"/>
                <w:color w:val="000000" w:themeColor="text1"/>
              </w:rPr>
            </w:pPr>
            <w:ins w:id="707" w:author="Rashid Islam" w:date="2022-04-20T15:10:00Z">
              <w:r w:rsidRPr="008119D9">
                <w:rPr>
                  <w:color w:val="000000" w:themeColor="text1"/>
                </w:rPr>
                <w:t>Not normal</w:t>
              </w:r>
            </w:ins>
          </w:p>
        </w:tc>
      </w:tr>
      <w:tr w:rsidR="00C17963" w:rsidRPr="008119D9" w14:paraId="050FEA5C" w14:textId="77777777" w:rsidTr="00010FC0">
        <w:trPr>
          <w:ins w:id="708" w:author="Rashid Islam" w:date="2022-04-20T15:10:00Z"/>
        </w:trPr>
        <w:tc>
          <w:tcPr>
            <w:tcW w:w="1271" w:type="dxa"/>
            <w:vMerge/>
            <w:vAlign w:val="center"/>
          </w:tcPr>
          <w:p w14:paraId="659F04E2" w14:textId="77777777" w:rsidR="00C17963" w:rsidRPr="008119D9" w:rsidRDefault="00C17963" w:rsidP="00010FC0">
            <w:pPr>
              <w:spacing w:line="360" w:lineRule="auto"/>
              <w:rPr>
                <w:ins w:id="709" w:author="Rashid Islam" w:date="2022-04-20T15:10:00Z"/>
                <w:color w:val="000000" w:themeColor="text1"/>
              </w:rPr>
            </w:pPr>
          </w:p>
        </w:tc>
        <w:tc>
          <w:tcPr>
            <w:tcW w:w="2262" w:type="dxa"/>
            <w:vAlign w:val="center"/>
          </w:tcPr>
          <w:p w14:paraId="208B4F75" w14:textId="77777777" w:rsidR="00C17963" w:rsidRPr="008119D9" w:rsidRDefault="00C17963" w:rsidP="00010FC0">
            <w:pPr>
              <w:spacing w:line="360" w:lineRule="auto"/>
              <w:rPr>
                <w:ins w:id="710" w:author="Rashid Islam" w:date="2022-04-20T15:10:00Z"/>
                <w:color w:val="000000" w:themeColor="text1"/>
              </w:rPr>
            </w:pPr>
            <w:ins w:id="711" w:author="Rashid Islam" w:date="2022-04-20T15:10:00Z">
              <w:r w:rsidRPr="008119D9">
                <w:rPr>
                  <w:color w:val="000000" w:themeColor="text1"/>
                </w:rPr>
                <w:t>Temporal Demand</w:t>
              </w:r>
            </w:ins>
          </w:p>
        </w:tc>
        <w:tc>
          <w:tcPr>
            <w:tcW w:w="1991" w:type="dxa"/>
            <w:vAlign w:val="center"/>
          </w:tcPr>
          <w:p w14:paraId="1B7410ED" w14:textId="77777777" w:rsidR="00C17963" w:rsidRPr="008119D9" w:rsidRDefault="00C17963" w:rsidP="00010FC0">
            <w:pPr>
              <w:spacing w:line="360" w:lineRule="auto"/>
              <w:jc w:val="center"/>
              <w:rPr>
                <w:ins w:id="712" w:author="Rashid Islam" w:date="2022-04-20T15:10:00Z"/>
                <w:color w:val="000000" w:themeColor="text1"/>
              </w:rPr>
            </w:pPr>
            <w:ins w:id="713" w:author="Rashid Islam" w:date="2022-04-20T15:10:00Z">
              <w:r w:rsidRPr="008119D9">
                <w:rPr>
                  <w:color w:val="000000" w:themeColor="text1"/>
                </w:rPr>
                <w:t>0.938</w:t>
              </w:r>
            </w:ins>
          </w:p>
        </w:tc>
        <w:tc>
          <w:tcPr>
            <w:tcW w:w="1562" w:type="dxa"/>
            <w:vAlign w:val="center"/>
          </w:tcPr>
          <w:p w14:paraId="4EBA0A45" w14:textId="77777777" w:rsidR="00C17963" w:rsidRPr="008119D9" w:rsidRDefault="00C17963" w:rsidP="00010FC0">
            <w:pPr>
              <w:spacing w:line="360" w:lineRule="auto"/>
              <w:jc w:val="center"/>
              <w:rPr>
                <w:ins w:id="714" w:author="Rashid Islam" w:date="2022-04-20T15:10:00Z"/>
                <w:color w:val="000000" w:themeColor="text1"/>
              </w:rPr>
            </w:pPr>
            <w:ins w:id="715" w:author="Rashid Islam" w:date="2022-04-20T15:10:00Z">
              <w:r w:rsidRPr="008119D9">
                <w:rPr>
                  <w:color w:val="000000" w:themeColor="text1"/>
                </w:rPr>
                <w:t>0.067</w:t>
              </w:r>
            </w:ins>
          </w:p>
        </w:tc>
        <w:tc>
          <w:tcPr>
            <w:tcW w:w="1930" w:type="dxa"/>
            <w:vAlign w:val="center"/>
          </w:tcPr>
          <w:p w14:paraId="5228DF6B" w14:textId="77777777" w:rsidR="00C17963" w:rsidRPr="008119D9" w:rsidRDefault="00C17963" w:rsidP="00010FC0">
            <w:pPr>
              <w:spacing w:line="360" w:lineRule="auto"/>
              <w:jc w:val="center"/>
              <w:rPr>
                <w:ins w:id="716" w:author="Rashid Islam" w:date="2022-04-20T15:10:00Z"/>
                <w:color w:val="000000" w:themeColor="text1"/>
              </w:rPr>
            </w:pPr>
            <w:ins w:id="717" w:author="Rashid Islam" w:date="2022-04-20T15:10:00Z">
              <w:r w:rsidRPr="008119D9">
                <w:rPr>
                  <w:color w:val="000000" w:themeColor="text1"/>
                </w:rPr>
                <w:t>Not normal</w:t>
              </w:r>
            </w:ins>
          </w:p>
        </w:tc>
      </w:tr>
      <w:tr w:rsidR="00C17963" w:rsidRPr="008119D9" w14:paraId="4398E098" w14:textId="77777777" w:rsidTr="00010FC0">
        <w:trPr>
          <w:ins w:id="718" w:author="Rashid Islam" w:date="2022-04-20T15:10:00Z"/>
        </w:trPr>
        <w:tc>
          <w:tcPr>
            <w:tcW w:w="1271" w:type="dxa"/>
            <w:vMerge/>
            <w:vAlign w:val="center"/>
          </w:tcPr>
          <w:p w14:paraId="4E9E80C5" w14:textId="77777777" w:rsidR="00C17963" w:rsidRPr="008119D9" w:rsidRDefault="00C17963" w:rsidP="00010FC0">
            <w:pPr>
              <w:spacing w:line="360" w:lineRule="auto"/>
              <w:rPr>
                <w:ins w:id="719" w:author="Rashid Islam" w:date="2022-04-20T15:10:00Z"/>
                <w:color w:val="000000" w:themeColor="text1"/>
              </w:rPr>
            </w:pPr>
          </w:p>
        </w:tc>
        <w:tc>
          <w:tcPr>
            <w:tcW w:w="2262" w:type="dxa"/>
            <w:vAlign w:val="center"/>
          </w:tcPr>
          <w:p w14:paraId="31BEEBFF" w14:textId="77777777" w:rsidR="00C17963" w:rsidRPr="008119D9" w:rsidRDefault="00C17963" w:rsidP="00010FC0">
            <w:pPr>
              <w:spacing w:line="360" w:lineRule="auto"/>
              <w:rPr>
                <w:ins w:id="720" w:author="Rashid Islam" w:date="2022-04-20T15:10:00Z"/>
                <w:color w:val="000000" w:themeColor="text1"/>
              </w:rPr>
            </w:pPr>
            <w:ins w:id="721" w:author="Rashid Islam" w:date="2022-04-20T15:10:00Z">
              <w:r w:rsidRPr="008119D9">
                <w:rPr>
                  <w:color w:val="000000" w:themeColor="text1"/>
                </w:rPr>
                <w:t>Performance</w:t>
              </w:r>
            </w:ins>
          </w:p>
        </w:tc>
        <w:tc>
          <w:tcPr>
            <w:tcW w:w="1991" w:type="dxa"/>
            <w:vAlign w:val="center"/>
          </w:tcPr>
          <w:p w14:paraId="047054BB" w14:textId="77777777" w:rsidR="00C17963" w:rsidRPr="008119D9" w:rsidRDefault="00C17963" w:rsidP="00010FC0">
            <w:pPr>
              <w:spacing w:line="360" w:lineRule="auto"/>
              <w:jc w:val="center"/>
              <w:rPr>
                <w:ins w:id="722" w:author="Rashid Islam" w:date="2022-04-20T15:10:00Z"/>
                <w:color w:val="000000" w:themeColor="text1"/>
              </w:rPr>
            </w:pPr>
            <w:ins w:id="723" w:author="Rashid Islam" w:date="2022-04-20T15:10:00Z">
              <w:r w:rsidRPr="008119D9">
                <w:rPr>
                  <w:color w:val="000000" w:themeColor="text1"/>
                </w:rPr>
                <w:t>0.887</w:t>
              </w:r>
            </w:ins>
          </w:p>
        </w:tc>
        <w:tc>
          <w:tcPr>
            <w:tcW w:w="1562" w:type="dxa"/>
            <w:vAlign w:val="center"/>
          </w:tcPr>
          <w:p w14:paraId="646F3B29" w14:textId="77777777" w:rsidR="00C17963" w:rsidRPr="008119D9" w:rsidRDefault="00C17963" w:rsidP="00010FC0">
            <w:pPr>
              <w:spacing w:line="360" w:lineRule="auto"/>
              <w:jc w:val="center"/>
              <w:rPr>
                <w:ins w:id="724" w:author="Rashid Islam" w:date="2022-04-20T15:10:00Z"/>
                <w:color w:val="000000" w:themeColor="text1"/>
              </w:rPr>
            </w:pPr>
            <w:ins w:id="725" w:author="Rashid Islam" w:date="2022-04-20T15:10:00Z">
              <w:r w:rsidRPr="008119D9">
                <w:rPr>
                  <w:color w:val="000000" w:themeColor="text1"/>
                </w:rPr>
                <w:t>0.003</w:t>
              </w:r>
            </w:ins>
          </w:p>
        </w:tc>
        <w:tc>
          <w:tcPr>
            <w:tcW w:w="1930" w:type="dxa"/>
            <w:vAlign w:val="center"/>
          </w:tcPr>
          <w:p w14:paraId="1A3D7AB3" w14:textId="77777777" w:rsidR="00C17963" w:rsidRPr="008119D9" w:rsidRDefault="00C17963" w:rsidP="00010FC0">
            <w:pPr>
              <w:spacing w:line="360" w:lineRule="auto"/>
              <w:jc w:val="center"/>
              <w:rPr>
                <w:ins w:id="726" w:author="Rashid Islam" w:date="2022-04-20T15:10:00Z"/>
                <w:color w:val="000000" w:themeColor="text1"/>
              </w:rPr>
            </w:pPr>
            <w:ins w:id="727" w:author="Rashid Islam" w:date="2022-04-20T15:10:00Z">
              <w:r w:rsidRPr="008119D9">
                <w:rPr>
                  <w:color w:val="000000" w:themeColor="text1"/>
                </w:rPr>
                <w:t>Not normal</w:t>
              </w:r>
            </w:ins>
          </w:p>
        </w:tc>
      </w:tr>
      <w:tr w:rsidR="00C17963" w:rsidRPr="008119D9" w14:paraId="2971ED66" w14:textId="77777777" w:rsidTr="00010FC0">
        <w:trPr>
          <w:ins w:id="728" w:author="Rashid Islam" w:date="2022-04-20T15:10:00Z"/>
        </w:trPr>
        <w:tc>
          <w:tcPr>
            <w:tcW w:w="1271" w:type="dxa"/>
            <w:vMerge/>
            <w:vAlign w:val="center"/>
          </w:tcPr>
          <w:p w14:paraId="5AED1091" w14:textId="77777777" w:rsidR="00C17963" w:rsidRPr="008119D9" w:rsidRDefault="00C17963" w:rsidP="00010FC0">
            <w:pPr>
              <w:spacing w:line="360" w:lineRule="auto"/>
              <w:rPr>
                <w:ins w:id="729" w:author="Rashid Islam" w:date="2022-04-20T15:10:00Z"/>
                <w:color w:val="000000" w:themeColor="text1"/>
              </w:rPr>
            </w:pPr>
          </w:p>
        </w:tc>
        <w:tc>
          <w:tcPr>
            <w:tcW w:w="2262" w:type="dxa"/>
            <w:vAlign w:val="center"/>
          </w:tcPr>
          <w:p w14:paraId="53A1735A" w14:textId="77777777" w:rsidR="00C17963" w:rsidRPr="008119D9" w:rsidRDefault="00C17963" w:rsidP="00010FC0">
            <w:pPr>
              <w:spacing w:line="360" w:lineRule="auto"/>
              <w:rPr>
                <w:ins w:id="730" w:author="Rashid Islam" w:date="2022-04-20T15:10:00Z"/>
                <w:color w:val="000000" w:themeColor="text1"/>
              </w:rPr>
            </w:pPr>
            <w:ins w:id="731" w:author="Rashid Islam" w:date="2022-04-20T15:10:00Z">
              <w:r w:rsidRPr="008119D9">
                <w:rPr>
                  <w:color w:val="000000" w:themeColor="text1"/>
                </w:rPr>
                <w:t>Effort</w:t>
              </w:r>
            </w:ins>
          </w:p>
        </w:tc>
        <w:tc>
          <w:tcPr>
            <w:tcW w:w="1991" w:type="dxa"/>
            <w:vAlign w:val="center"/>
          </w:tcPr>
          <w:p w14:paraId="73D31404" w14:textId="77777777" w:rsidR="00C17963" w:rsidRPr="008119D9" w:rsidRDefault="00C17963" w:rsidP="00010FC0">
            <w:pPr>
              <w:spacing w:line="360" w:lineRule="auto"/>
              <w:jc w:val="center"/>
              <w:rPr>
                <w:ins w:id="732" w:author="Rashid Islam" w:date="2022-04-20T15:10:00Z"/>
                <w:color w:val="000000" w:themeColor="text1"/>
              </w:rPr>
            </w:pPr>
            <w:ins w:id="733" w:author="Rashid Islam" w:date="2022-04-20T15:10:00Z">
              <w:r w:rsidRPr="008119D9">
                <w:rPr>
                  <w:color w:val="000000" w:themeColor="text1"/>
                </w:rPr>
                <w:t>0.901</w:t>
              </w:r>
            </w:ins>
          </w:p>
        </w:tc>
        <w:tc>
          <w:tcPr>
            <w:tcW w:w="1562" w:type="dxa"/>
            <w:vAlign w:val="center"/>
          </w:tcPr>
          <w:p w14:paraId="03B3D2DF" w14:textId="77777777" w:rsidR="00C17963" w:rsidRPr="008119D9" w:rsidRDefault="00C17963" w:rsidP="00010FC0">
            <w:pPr>
              <w:spacing w:line="360" w:lineRule="auto"/>
              <w:jc w:val="center"/>
              <w:rPr>
                <w:ins w:id="734" w:author="Rashid Islam" w:date="2022-04-20T15:10:00Z"/>
                <w:color w:val="000000" w:themeColor="text1"/>
              </w:rPr>
            </w:pPr>
            <w:ins w:id="735" w:author="Rashid Islam" w:date="2022-04-20T15:10:00Z">
              <w:r w:rsidRPr="008119D9">
                <w:rPr>
                  <w:color w:val="000000" w:themeColor="text1"/>
                </w:rPr>
                <w:t>0.006</w:t>
              </w:r>
            </w:ins>
          </w:p>
        </w:tc>
        <w:tc>
          <w:tcPr>
            <w:tcW w:w="1930" w:type="dxa"/>
            <w:vAlign w:val="center"/>
          </w:tcPr>
          <w:p w14:paraId="24AD5A67" w14:textId="77777777" w:rsidR="00C17963" w:rsidRPr="008119D9" w:rsidRDefault="00C17963" w:rsidP="00010FC0">
            <w:pPr>
              <w:spacing w:line="360" w:lineRule="auto"/>
              <w:jc w:val="center"/>
              <w:rPr>
                <w:ins w:id="736" w:author="Rashid Islam" w:date="2022-04-20T15:10:00Z"/>
                <w:color w:val="000000" w:themeColor="text1"/>
              </w:rPr>
            </w:pPr>
            <w:ins w:id="737" w:author="Rashid Islam" w:date="2022-04-20T15:10:00Z">
              <w:r w:rsidRPr="008119D9">
                <w:rPr>
                  <w:color w:val="000000" w:themeColor="text1"/>
                </w:rPr>
                <w:t>Not normal</w:t>
              </w:r>
            </w:ins>
          </w:p>
        </w:tc>
      </w:tr>
      <w:tr w:rsidR="00C17963" w:rsidRPr="008119D9" w14:paraId="036B14DD" w14:textId="77777777" w:rsidTr="00010FC0">
        <w:trPr>
          <w:ins w:id="738" w:author="Rashid Islam" w:date="2022-04-20T15:10:00Z"/>
        </w:trPr>
        <w:tc>
          <w:tcPr>
            <w:tcW w:w="1271" w:type="dxa"/>
            <w:vMerge/>
            <w:vAlign w:val="center"/>
          </w:tcPr>
          <w:p w14:paraId="12AD1C94" w14:textId="77777777" w:rsidR="00C17963" w:rsidRPr="008119D9" w:rsidRDefault="00C17963" w:rsidP="00010FC0">
            <w:pPr>
              <w:spacing w:line="360" w:lineRule="auto"/>
              <w:rPr>
                <w:ins w:id="739" w:author="Rashid Islam" w:date="2022-04-20T15:10:00Z"/>
                <w:color w:val="000000" w:themeColor="text1"/>
              </w:rPr>
            </w:pPr>
          </w:p>
        </w:tc>
        <w:tc>
          <w:tcPr>
            <w:tcW w:w="2262" w:type="dxa"/>
            <w:vAlign w:val="center"/>
          </w:tcPr>
          <w:p w14:paraId="162E07ED" w14:textId="77777777" w:rsidR="00C17963" w:rsidRPr="008119D9" w:rsidRDefault="00C17963" w:rsidP="00010FC0">
            <w:pPr>
              <w:spacing w:line="360" w:lineRule="auto"/>
              <w:rPr>
                <w:ins w:id="740" w:author="Rashid Islam" w:date="2022-04-20T15:10:00Z"/>
                <w:color w:val="000000" w:themeColor="text1"/>
              </w:rPr>
            </w:pPr>
            <w:ins w:id="741" w:author="Rashid Islam" w:date="2022-04-20T15:10:00Z">
              <w:r w:rsidRPr="008119D9">
                <w:rPr>
                  <w:color w:val="000000" w:themeColor="text1"/>
                </w:rPr>
                <w:t>Mental Frustration</w:t>
              </w:r>
            </w:ins>
          </w:p>
        </w:tc>
        <w:tc>
          <w:tcPr>
            <w:tcW w:w="1991" w:type="dxa"/>
            <w:vAlign w:val="center"/>
          </w:tcPr>
          <w:p w14:paraId="7EF2BE60" w14:textId="77777777" w:rsidR="00C17963" w:rsidRPr="008119D9" w:rsidRDefault="00C17963" w:rsidP="00010FC0">
            <w:pPr>
              <w:spacing w:line="360" w:lineRule="auto"/>
              <w:jc w:val="center"/>
              <w:rPr>
                <w:ins w:id="742" w:author="Rashid Islam" w:date="2022-04-20T15:10:00Z"/>
                <w:color w:val="000000" w:themeColor="text1"/>
              </w:rPr>
            </w:pPr>
            <w:ins w:id="743" w:author="Rashid Islam" w:date="2022-04-20T15:10:00Z">
              <w:r w:rsidRPr="008119D9">
                <w:rPr>
                  <w:color w:val="000000" w:themeColor="text1"/>
                </w:rPr>
                <w:t>0.877</w:t>
              </w:r>
            </w:ins>
          </w:p>
        </w:tc>
        <w:tc>
          <w:tcPr>
            <w:tcW w:w="1562" w:type="dxa"/>
            <w:vAlign w:val="center"/>
          </w:tcPr>
          <w:p w14:paraId="417E5A51" w14:textId="77777777" w:rsidR="00C17963" w:rsidRPr="008119D9" w:rsidRDefault="00C17963" w:rsidP="00010FC0">
            <w:pPr>
              <w:spacing w:line="360" w:lineRule="auto"/>
              <w:jc w:val="center"/>
              <w:rPr>
                <w:ins w:id="744" w:author="Rashid Islam" w:date="2022-04-20T15:10:00Z"/>
                <w:color w:val="000000" w:themeColor="text1"/>
              </w:rPr>
            </w:pPr>
            <w:ins w:id="745" w:author="Rashid Islam" w:date="2022-04-20T15:10:00Z">
              <w:r w:rsidRPr="008119D9">
                <w:rPr>
                  <w:color w:val="000000" w:themeColor="text1"/>
                </w:rPr>
                <w:t>0.002</w:t>
              </w:r>
            </w:ins>
          </w:p>
        </w:tc>
        <w:tc>
          <w:tcPr>
            <w:tcW w:w="1930" w:type="dxa"/>
            <w:vAlign w:val="center"/>
          </w:tcPr>
          <w:p w14:paraId="275BAF91" w14:textId="77777777" w:rsidR="00C17963" w:rsidRPr="008119D9" w:rsidRDefault="00C17963" w:rsidP="00010FC0">
            <w:pPr>
              <w:spacing w:line="360" w:lineRule="auto"/>
              <w:jc w:val="center"/>
              <w:rPr>
                <w:ins w:id="746" w:author="Rashid Islam" w:date="2022-04-20T15:10:00Z"/>
                <w:color w:val="000000" w:themeColor="text1"/>
              </w:rPr>
            </w:pPr>
            <w:ins w:id="747" w:author="Rashid Islam" w:date="2022-04-20T15:10:00Z">
              <w:r w:rsidRPr="008119D9">
                <w:rPr>
                  <w:color w:val="000000" w:themeColor="text1"/>
                </w:rPr>
                <w:t>Not normal</w:t>
              </w:r>
            </w:ins>
          </w:p>
        </w:tc>
      </w:tr>
    </w:tbl>
    <w:p w14:paraId="3E0C04D4" w14:textId="77777777" w:rsidR="00C17963" w:rsidRPr="008119D9" w:rsidRDefault="00C17963" w:rsidP="00C17963">
      <w:pPr>
        <w:spacing w:line="360" w:lineRule="auto"/>
        <w:rPr>
          <w:ins w:id="748" w:author="Rashid Islam" w:date="2022-04-20T15:10:00Z"/>
          <w:color w:val="000000" w:themeColor="text1"/>
        </w:rPr>
      </w:pPr>
      <w:ins w:id="749" w:author="Rashid Islam" w:date="2022-04-20T15:10:00Z">
        <w:r w:rsidRPr="008119D9">
          <w:rPr>
            <w:color w:val="000000" w:themeColor="text1"/>
          </w:rPr>
          <w:br/>
          <w:t>Table 7.8: Normality test results of NASA-TLX score</w:t>
        </w:r>
      </w:ins>
    </w:p>
    <w:p w14:paraId="6E2208BD" w14:textId="77777777" w:rsidR="00C17963" w:rsidRPr="008119D9" w:rsidRDefault="00C17963" w:rsidP="00C17963">
      <w:pPr>
        <w:spacing w:line="360" w:lineRule="auto"/>
        <w:jc w:val="both"/>
        <w:rPr>
          <w:ins w:id="750" w:author="Rashid Islam" w:date="2022-04-20T15:10:00Z"/>
          <w:rFonts w:eastAsiaTheme="minorHAnsi"/>
          <w:color w:val="000000" w:themeColor="text1"/>
        </w:rPr>
      </w:pPr>
    </w:p>
    <w:p w14:paraId="2AB61EB1" w14:textId="77777777" w:rsidR="00C17963" w:rsidRPr="008119D9" w:rsidRDefault="00C17963" w:rsidP="00C17963">
      <w:pPr>
        <w:spacing w:line="360" w:lineRule="auto"/>
        <w:jc w:val="both"/>
        <w:rPr>
          <w:ins w:id="751" w:author="Rashid Islam" w:date="2022-04-20T15:10:00Z"/>
          <w:color w:val="000000" w:themeColor="text1"/>
        </w:rPr>
      </w:pPr>
      <w:ins w:id="752" w:author="Rashid Islam" w:date="2022-04-20T15:10:00Z">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w:t>
        </w:r>
        <w:r w:rsidRPr="008119D9">
          <w:rPr>
            <w:color w:val="000000" w:themeColor="text1"/>
          </w:rPr>
          <w:lastRenderedPageBreak/>
          <w:t>hypotheses need to be tested with Kruskal-Wallis test.</w:t>
        </w:r>
        <w:r w:rsidRPr="008119D9">
          <w:rPr>
            <w:color w:val="000000" w:themeColor="text1"/>
          </w:rPr>
          <w:tab/>
        </w:r>
        <w:r w:rsidRPr="008119D9">
          <w:rPr>
            <w:color w:val="000000" w:themeColor="text1"/>
          </w:rPr>
          <w:br/>
        </w:r>
      </w:ins>
    </w:p>
    <w:p w14:paraId="27C432A9" w14:textId="77777777" w:rsidR="00C17963" w:rsidRPr="008119D9" w:rsidRDefault="00C17963" w:rsidP="00C17963">
      <w:pPr>
        <w:spacing w:line="360" w:lineRule="auto"/>
        <w:jc w:val="both"/>
        <w:rPr>
          <w:ins w:id="753" w:author="Rashid Islam" w:date="2022-04-20T15:10:00Z"/>
          <w:i/>
          <w:iCs/>
          <w:color w:val="000000" w:themeColor="text1"/>
        </w:rPr>
      </w:pPr>
      <w:ins w:id="754" w:author="Rashid Islam" w:date="2022-04-20T15:10:00Z">
        <w:r w:rsidRPr="008119D9">
          <w:rPr>
            <w:i/>
            <w:iCs/>
            <w:color w:val="000000" w:themeColor="text1"/>
          </w:rPr>
          <w:t>Ho: The samples come from populations with equal medians</w:t>
        </w:r>
      </w:ins>
    </w:p>
    <w:p w14:paraId="2CD84660" w14:textId="77777777" w:rsidR="00C17963" w:rsidRPr="008119D9" w:rsidRDefault="00C17963" w:rsidP="00C17963">
      <w:pPr>
        <w:spacing w:line="360" w:lineRule="auto"/>
        <w:jc w:val="both"/>
        <w:rPr>
          <w:ins w:id="755" w:author="Rashid Islam" w:date="2022-04-20T15:10:00Z"/>
          <w:i/>
          <w:iCs/>
          <w:color w:val="000000" w:themeColor="text1"/>
        </w:rPr>
      </w:pPr>
      <w:ins w:id="756" w:author="Rashid Islam" w:date="2022-04-20T15:10:00Z">
        <w:r w:rsidRPr="008119D9">
          <w:rPr>
            <w:i/>
            <w:iCs/>
            <w:color w:val="000000" w:themeColor="text1"/>
          </w:rPr>
          <w:t>Ha: The samples come from populations with medians that are not all equal</w:t>
        </w:r>
      </w:ins>
    </w:p>
    <w:p w14:paraId="0010A792" w14:textId="77777777" w:rsidR="00C17963" w:rsidRPr="008119D9" w:rsidRDefault="00C17963" w:rsidP="00C17963">
      <w:pPr>
        <w:spacing w:line="360" w:lineRule="auto"/>
        <w:jc w:val="both"/>
        <w:rPr>
          <w:ins w:id="757" w:author="Rashid Islam" w:date="2022-04-20T15:10:00Z"/>
          <w:rFonts w:eastAsiaTheme="minorHAnsi"/>
          <w:color w:val="000000" w:themeColor="text1"/>
        </w:rPr>
      </w:pPr>
    </w:p>
    <w:p w14:paraId="19F94596" w14:textId="77777777" w:rsidR="00C17963" w:rsidRPr="008119D9" w:rsidRDefault="00C17963" w:rsidP="00C17963">
      <w:pPr>
        <w:spacing w:line="360" w:lineRule="auto"/>
        <w:jc w:val="both"/>
        <w:rPr>
          <w:ins w:id="758" w:author="Rashid Islam" w:date="2022-04-20T15:10:00Z"/>
          <w:color w:val="000000" w:themeColor="text1"/>
        </w:rPr>
      </w:pPr>
      <w:ins w:id="759" w:author="Rashid Islam" w:date="2022-04-20T15:10:00Z">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ins>
    </w:p>
    <w:p w14:paraId="0AEF5228" w14:textId="77777777" w:rsidR="00C17963" w:rsidRPr="008119D9" w:rsidRDefault="00C17963" w:rsidP="00C17963">
      <w:pPr>
        <w:jc w:val="both"/>
        <w:rPr>
          <w:ins w:id="760" w:author="Rashid Islam" w:date="2022-04-20T15:10:00Z"/>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ins w:id="761" w:author="Rashid Islam" w:date="2022-04-20T15:10:00Z"/>
        </w:trPr>
        <w:tc>
          <w:tcPr>
            <w:tcW w:w="1696" w:type="dxa"/>
            <w:vAlign w:val="center"/>
          </w:tcPr>
          <w:p w14:paraId="1A2F6E51" w14:textId="77777777" w:rsidR="00C17963" w:rsidRPr="008119D9" w:rsidRDefault="00C17963" w:rsidP="00010FC0">
            <w:pPr>
              <w:jc w:val="center"/>
              <w:rPr>
                <w:ins w:id="762" w:author="Rashid Islam" w:date="2022-04-20T15:10:00Z"/>
                <w:rFonts w:eastAsiaTheme="minorHAnsi"/>
                <w:color w:val="000000" w:themeColor="text1"/>
              </w:rPr>
            </w:pPr>
            <w:ins w:id="763" w:author="Rashid Islam" w:date="2022-04-20T15:10:00Z">
              <w:r w:rsidRPr="008119D9">
                <w:rPr>
                  <w:color w:val="000000" w:themeColor="text1"/>
                </w:rPr>
                <w:t>NASA-TLX</w:t>
              </w:r>
            </w:ins>
          </w:p>
        </w:tc>
        <w:tc>
          <w:tcPr>
            <w:tcW w:w="1649" w:type="dxa"/>
            <w:vAlign w:val="center"/>
          </w:tcPr>
          <w:p w14:paraId="28A7DA09" w14:textId="77777777" w:rsidR="00C17963" w:rsidRPr="008119D9" w:rsidRDefault="00C17963" w:rsidP="00010FC0">
            <w:pPr>
              <w:jc w:val="center"/>
              <w:rPr>
                <w:ins w:id="764" w:author="Rashid Islam" w:date="2022-04-20T15:10:00Z"/>
                <w:rFonts w:eastAsiaTheme="minorHAnsi"/>
                <w:color w:val="000000" w:themeColor="text1"/>
              </w:rPr>
            </w:pPr>
            <w:ins w:id="765" w:author="Rashid Islam" w:date="2022-04-20T15:10:00Z">
              <w:r w:rsidRPr="008119D9">
                <w:rPr>
                  <w:rFonts w:eastAsiaTheme="minorHAnsi"/>
                  <w:color w:val="000000" w:themeColor="text1"/>
                </w:rPr>
                <w:t>X2</w:t>
              </w:r>
            </w:ins>
          </w:p>
        </w:tc>
        <w:tc>
          <w:tcPr>
            <w:tcW w:w="1629" w:type="dxa"/>
            <w:vAlign w:val="center"/>
          </w:tcPr>
          <w:p w14:paraId="4A644CED" w14:textId="77777777" w:rsidR="00C17963" w:rsidRPr="008119D9" w:rsidRDefault="00C17963" w:rsidP="00010FC0">
            <w:pPr>
              <w:jc w:val="center"/>
              <w:rPr>
                <w:ins w:id="766" w:author="Rashid Islam" w:date="2022-04-20T15:10:00Z"/>
                <w:rFonts w:eastAsiaTheme="minorHAnsi"/>
                <w:color w:val="000000" w:themeColor="text1"/>
              </w:rPr>
            </w:pPr>
            <w:ins w:id="767" w:author="Rashid Islam" w:date="2022-04-20T15:10:00Z">
              <w:r w:rsidRPr="008119D9">
                <w:rPr>
                  <w:rFonts w:eastAsiaTheme="minorHAnsi"/>
                  <w:color w:val="000000" w:themeColor="text1"/>
                </w:rPr>
                <w:t>P</w:t>
              </w:r>
            </w:ins>
          </w:p>
        </w:tc>
        <w:tc>
          <w:tcPr>
            <w:tcW w:w="1258" w:type="dxa"/>
            <w:vAlign w:val="center"/>
          </w:tcPr>
          <w:p w14:paraId="04E7F692" w14:textId="77777777" w:rsidR="00C17963" w:rsidRPr="008119D9" w:rsidRDefault="00C17963" w:rsidP="00010FC0">
            <w:pPr>
              <w:jc w:val="center"/>
              <w:rPr>
                <w:ins w:id="768" w:author="Rashid Islam" w:date="2022-04-20T15:10:00Z"/>
                <w:rFonts w:eastAsiaTheme="minorHAnsi"/>
                <w:color w:val="000000" w:themeColor="text1"/>
              </w:rPr>
            </w:pPr>
            <w:ins w:id="769" w:author="Rashid Islam" w:date="2022-04-20T15:10:00Z">
              <w:r w:rsidRPr="008119D9">
                <w:rPr>
                  <w:rFonts w:eastAsiaTheme="minorHAnsi"/>
                  <w:color w:val="000000" w:themeColor="text1"/>
                </w:rPr>
                <w:t>df</w:t>
              </w:r>
            </w:ins>
          </w:p>
        </w:tc>
        <w:tc>
          <w:tcPr>
            <w:tcW w:w="1276" w:type="dxa"/>
            <w:vAlign w:val="center"/>
          </w:tcPr>
          <w:p w14:paraId="51EAE3AE" w14:textId="77777777" w:rsidR="00C17963" w:rsidRPr="008119D9" w:rsidRDefault="00C17963" w:rsidP="00010FC0">
            <w:pPr>
              <w:jc w:val="center"/>
              <w:rPr>
                <w:ins w:id="770" w:author="Rashid Islam" w:date="2022-04-20T15:10:00Z"/>
                <w:rFonts w:eastAsiaTheme="minorHAnsi"/>
                <w:color w:val="000000" w:themeColor="text1"/>
              </w:rPr>
            </w:pPr>
            <w:ins w:id="771" w:author="Rashid Islam" w:date="2022-04-20T15:10:00Z">
              <w:r w:rsidRPr="008119D9">
                <w:rPr>
                  <w:rFonts w:eastAsiaTheme="minorHAnsi"/>
                  <w:color w:val="000000" w:themeColor="text1"/>
                </w:rPr>
                <w:t>H</w:t>
              </w:r>
            </w:ins>
          </w:p>
        </w:tc>
        <w:tc>
          <w:tcPr>
            <w:tcW w:w="1508" w:type="dxa"/>
            <w:vAlign w:val="center"/>
          </w:tcPr>
          <w:p w14:paraId="3B2D5D3B" w14:textId="77777777" w:rsidR="00C17963" w:rsidRPr="008119D9" w:rsidRDefault="00C17963" w:rsidP="00010FC0">
            <w:pPr>
              <w:jc w:val="center"/>
              <w:rPr>
                <w:ins w:id="772" w:author="Rashid Islam" w:date="2022-04-20T15:10:00Z"/>
                <w:rFonts w:eastAsiaTheme="minorHAnsi"/>
                <w:color w:val="000000" w:themeColor="text1"/>
              </w:rPr>
            </w:pPr>
            <w:ins w:id="773" w:author="Rashid Islam" w:date="2022-04-20T15:10:00Z">
              <w:r w:rsidRPr="008119D9">
                <w:rPr>
                  <w:rFonts w:eastAsiaTheme="minorHAnsi"/>
                  <w:color w:val="000000" w:themeColor="text1"/>
                </w:rPr>
                <w:t>Conclusion</w:t>
              </w:r>
            </w:ins>
          </w:p>
        </w:tc>
      </w:tr>
      <w:tr w:rsidR="00C17963" w:rsidRPr="008119D9" w14:paraId="19052740" w14:textId="77777777" w:rsidTr="00010FC0">
        <w:trPr>
          <w:trHeight w:val="454"/>
          <w:ins w:id="774" w:author="Rashid Islam" w:date="2022-04-20T15:10:00Z"/>
        </w:trPr>
        <w:tc>
          <w:tcPr>
            <w:tcW w:w="1696" w:type="dxa"/>
            <w:vAlign w:val="center"/>
          </w:tcPr>
          <w:p w14:paraId="03011009" w14:textId="77777777" w:rsidR="00C17963" w:rsidRPr="008119D9" w:rsidRDefault="00C17963" w:rsidP="00010FC0">
            <w:pPr>
              <w:jc w:val="center"/>
              <w:rPr>
                <w:ins w:id="775" w:author="Rashid Islam" w:date="2022-04-20T15:10:00Z"/>
                <w:rFonts w:eastAsiaTheme="minorHAnsi"/>
                <w:color w:val="000000" w:themeColor="text1"/>
              </w:rPr>
            </w:pPr>
            <w:ins w:id="776" w:author="Rashid Islam" w:date="2022-04-20T15:10:00Z">
              <w:r w:rsidRPr="008119D9">
                <w:rPr>
                  <w:color w:val="000000" w:themeColor="text1"/>
                </w:rPr>
                <w:t>Mental Demand</w:t>
              </w:r>
            </w:ins>
          </w:p>
        </w:tc>
        <w:tc>
          <w:tcPr>
            <w:tcW w:w="1649" w:type="dxa"/>
            <w:vAlign w:val="center"/>
          </w:tcPr>
          <w:p w14:paraId="5AD0D567" w14:textId="77777777" w:rsidR="00C17963" w:rsidRPr="008119D9" w:rsidRDefault="00C17963" w:rsidP="00010FC0">
            <w:pPr>
              <w:jc w:val="center"/>
              <w:rPr>
                <w:ins w:id="777" w:author="Rashid Islam" w:date="2022-04-20T15:10:00Z"/>
                <w:color w:val="000000" w:themeColor="text1"/>
              </w:rPr>
            </w:pPr>
            <w:ins w:id="778" w:author="Rashid Islam" w:date="2022-04-20T15:10:00Z">
              <w:r w:rsidRPr="008119D9">
                <w:rPr>
                  <w:color w:val="000000" w:themeColor="text1"/>
                </w:rPr>
                <w:t>0.19</w:t>
              </w:r>
            </w:ins>
          </w:p>
        </w:tc>
        <w:tc>
          <w:tcPr>
            <w:tcW w:w="1629" w:type="dxa"/>
            <w:vAlign w:val="center"/>
          </w:tcPr>
          <w:p w14:paraId="1897A9BD" w14:textId="77777777" w:rsidR="00C17963" w:rsidRPr="008119D9" w:rsidRDefault="00C17963" w:rsidP="00010FC0">
            <w:pPr>
              <w:jc w:val="center"/>
              <w:rPr>
                <w:ins w:id="779" w:author="Rashid Islam" w:date="2022-04-20T15:10:00Z"/>
                <w:color w:val="000000" w:themeColor="text1"/>
              </w:rPr>
            </w:pPr>
            <w:ins w:id="780" w:author="Rashid Islam" w:date="2022-04-20T15:10:00Z">
              <w:r w:rsidRPr="008119D9">
                <w:rPr>
                  <w:color w:val="000000" w:themeColor="text1"/>
                </w:rPr>
                <w:t>0.6626</w:t>
              </w:r>
            </w:ins>
          </w:p>
        </w:tc>
        <w:tc>
          <w:tcPr>
            <w:tcW w:w="1258" w:type="dxa"/>
            <w:vAlign w:val="center"/>
          </w:tcPr>
          <w:p w14:paraId="0D576F8F" w14:textId="77777777" w:rsidR="00C17963" w:rsidRPr="008119D9" w:rsidRDefault="00C17963" w:rsidP="00010FC0">
            <w:pPr>
              <w:jc w:val="center"/>
              <w:rPr>
                <w:ins w:id="781" w:author="Rashid Islam" w:date="2022-04-20T15:10:00Z"/>
                <w:rFonts w:eastAsiaTheme="minorHAnsi"/>
                <w:color w:val="000000" w:themeColor="text1"/>
              </w:rPr>
            </w:pPr>
            <w:ins w:id="782" w:author="Rashid Islam" w:date="2022-04-20T15:10:00Z">
              <w:r w:rsidRPr="008119D9">
                <w:rPr>
                  <w:rFonts w:eastAsiaTheme="minorHAnsi"/>
                  <w:color w:val="000000" w:themeColor="text1"/>
                </w:rPr>
                <w:t>1</w:t>
              </w:r>
            </w:ins>
          </w:p>
        </w:tc>
        <w:tc>
          <w:tcPr>
            <w:tcW w:w="1276" w:type="dxa"/>
            <w:vAlign w:val="center"/>
          </w:tcPr>
          <w:p w14:paraId="6E5F87C1" w14:textId="77777777" w:rsidR="00C17963" w:rsidRPr="008119D9" w:rsidRDefault="00C17963" w:rsidP="00010FC0">
            <w:pPr>
              <w:jc w:val="center"/>
              <w:rPr>
                <w:ins w:id="783" w:author="Rashid Islam" w:date="2022-04-20T15:10:00Z"/>
                <w:color w:val="000000" w:themeColor="text1"/>
              </w:rPr>
            </w:pPr>
            <w:ins w:id="784" w:author="Rashid Islam" w:date="2022-04-20T15:10:00Z">
              <w:r w:rsidRPr="008119D9">
                <w:rPr>
                  <w:color w:val="000000" w:themeColor="text1"/>
                </w:rPr>
                <w:t>0.19</w:t>
              </w:r>
            </w:ins>
          </w:p>
        </w:tc>
        <w:tc>
          <w:tcPr>
            <w:tcW w:w="1508" w:type="dxa"/>
            <w:vAlign w:val="center"/>
          </w:tcPr>
          <w:p w14:paraId="61E7E9E7" w14:textId="77777777" w:rsidR="00C17963" w:rsidRPr="008119D9" w:rsidRDefault="00C17963" w:rsidP="00010FC0">
            <w:pPr>
              <w:jc w:val="center"/>
              <w:rPr>
                <w:ins w:id="785" w:author="Rashid Islam" w:date="2022-04-20T15:10:00Z"/>
                <w:color w:val="000000" w:themeColor="text1"/>
              </w:rPr>
            </w:pPr>
            <w:ins w:id="786" w:author="Rashid Islam" w:date="2022-04-20T15:10:00Z">
              <w:r w:rsidRPr="008119D9">
                <w:rPr>
                  <w:rFonts w:eastAsiaTheme="minorHAnsi"/>
                  <w:color w:val="000000" w:themeColor="text1"/>
                </w:rPr>
                <w:t>Not Rejected</w:t>
              </w:r>
            </w:ins>
          </w:p>
        </w:tc>
      </w:tr>
      <w:tr w:rsidR="00C17963" w:rsidRPr="008119D9" w14:paraId="765CA1B0" w14:textId="77777777" w:rsidTr="00010FC0">
        <w:trPr>
          <w:trHeight w:val="454"/>
          <w:ins w:id="787" w:author="Rashid Islam" w:date="2022-04-20T15:10:00Z"/>
        </w:trPr>
        <w:tc>
          <w:tcPr>
            <w:tcW w:w="1696" w:type="dxa"/>
            <w:vAlign w:val="center"/>
          </w:tcPr>
          <w:p w14:paraId="75BF7E0A" w14:textId="77777777" w:rsidR="00C17963" w:rsidRPr="008119D9" w:rsidRDefault="00C17963" w:rsidP="00010FC0">
            <w:pPr>
              <w:jc w:val="center"/>
              <w:rPr>
                <w:ins w:id="788" w:author="Rashid Islam" w:date="2022-04-20T15:10:00Z"/>
                <w:rFonts w:eastAsiaTheme="minorHAnsi"/>
                <w:color w:val="000000" w:themeColor="text1"/>
              </w:rPr>
            </w:pPr>
            <w:ins w:id="789" w:author="Rashid Islam" w:date="2022-04-20T15:10:00Z">
              <w:r w:rsidRPr="008119D9">
                <w:rPr>
                  <w:color w:val="000000" w:themeColor="text1"/>
                </w:rPr>
                <w:t>Physical Demand</w:t>
              </w:r>
            </w:ins>
          </w:p>
        </w:tc>
        <w:tc>
          <w:tcPr>
            <w:tcW w:w="1649" w:type="dxa"/>
            <w:vAlign w:val="center"/>
          </w:tcPr>
          <w:p w14:paraId="4E5343E3" w14:textId="77777777" w:rsidR="00C17963" w:rsidRPr="008119D9" w:rsidRDefault="00C17963" w:rsidP="00010FC0">
            <w:pPr>
              <w:jc w:val="center"/>
              <w:rPr>
                <w:ins w:id="790" w:author="Rashid Islam" w:date="2022-04-20T15:10:00Z"/>
                <w:color w:val="000000" w:themeColor="text1"/>
              </w:rPr>
            </w:pPr>
            <w:ins w:id="791" w:author="Rashid Islam" w:date="2022-04-20T15:10:00Z">
              <w:r w:rsidRPr="008119D9">
                <w:rPr>
                  <w:color w:val="000000" w:themeColor="text1"/>
                </w:rPr>
                <w:t>0.062</w:t>
              </w:r>
            </w:ins>
          </w:p>
          <w:p w14:paraId="6B6037D9" w14:textId="77777777" w:rsidR="00C17963" w:rsidRPr="008119D9" w:rsidRDefault="00C17963" w:rsidP="00010FC0">
            <w:pPr>
              <w:jc w:val="center"/>
              <w:rPr>
                <w:ins w:id="792" w:author="Rashid Islam" w:date="2022-04-20T15:10:00Z"/>
                <w:rFonts w:eastAsiaTheme="minorHAnsi"/>
                <w:color w:val="000000" w:themeColor="text1"/>
              </w:rPr>
            </w:pPr>
          </w:p>
        </w:tc>
        <w:tc>
          <w:tcPr>
            <w:tcW w:w="1629" w:type="dxa"/>
            <w:vAlign w:val="center"/>
          </w:tcPr>
          <w:p w14:paraId="654B7E9C" w14:textId="77777777" w:rsidR="00C17963" w:rsidRPr="008119D9" w:rsidRDefault="00C17963" w:rsidP="00010FC0">
            <w:pPr>
              <w:jc w:val="center"/>
              <w:rPr>
                <w:ins w:id="793" w:author="Rashid Islam" w:date="2022-04-20T15:10:00Z"/>
                <w:color w:val="000000" w:themeColor="text1"/>
              </w:rPr>
            </w:pPr>
            <w:ins w:id="794" w:author="Rashid Islam" w:date="2022-04-20T15:10:00Z">
              <w:r w:rsidRPr="008119D9">
                <w:rPr>
                  <w:color w:val="000000" w:themeColor="text1"/>
                </w:rPr>
                <w:t>0.8038</w:t>
              </w:r>
            </w:ins>
          </w:p>
          <w:p w14:paraId="1C450D67" w14:textId="77777777" w:rsidR="00C17963" w:rsidRPr="008119D9" w:rsidRDefault="00C17963" w:rsidP="00010FC0">
            <w:pPr>
              <w:jc w:val="center"/>
              <w:rPr>
                <w:ins w:id="795" w:author="Rashid Islam" w:date="2022-04-20T15:10:00Z"/>
                <w:rFonts w:eastAsiaTheme="minorHAnsi"/>
                <w:color w:val="000000" w:themeColor="text1"/>
              </w:rPr>
            </w:pPr>
          </w:p>
        </w:tc>
        <w:tc>
          <w:tcPr>
            <w:tcW w:w="1258" w:type="dxa"/>
            <w:vAlign w:val="center"/>
          </w:tcPr>
          <w:p w14:paraId="201FDD05" w14:textId="77777777" w:rsidR="00C17963" w:rsidRPr="008119D9" w:rsidRDefault="00C17963" w:rsidP="00010FC0">
            <w:pPr>
              <w:jc w:val="center"/>
              <w:rPr>
                <w:ins w:id="796" w:author="Rashid Islam" w:date="2022-04-20T15:10:00Z"/>
                <w:rFonts w:eastAsiaTheme="minorHAnsi"/>
                <w:color w:val="000000" w:themeColor="text1"/>
              </w:rPr>
            </w:pPr>
            <w:ins w:id="797" w:author="Rashid Islam" w:date="2022-04-20T15:10:00Z">
              <w:r w:rsidRPr="008119D9">
                <w:rPr>
                  <w:rFonts w:eastAsiaTheme="minorHAnsi"/>
                  <w:color w:val="000000" w:themeColor="text1"/>
                </w:rPr>
                <w:t>1</w:t>
              </w:r>
            </w:ins>
          </w:p>
        </w:tc>
        <w:tc>
          <w:tcPr>
            <w:tcW w:w="1276" w:type="dxa"/>
            <w:vAlign w:val="center"/>
          </w:tcPr>
          <w:p w14:paraId="016ECFED" w14:textId="77777777" w:rsidR="00C17963" w:rsidRPr="008119D9" w:rsidRDefault="00C17963" w:rsidP="00010FC0">
            <w:pPr>
              <w:jc w:val="center"/>
              <w:rPr>
                <w:ins w:id="798" w:author="Rashid Islam" w:date="2022-04-20T15:10:00Z"/>
                <w:color w:val="000000" w:themeColor="text1"/>
              </w:rPr>
            </w:pPr>
            <w:ins w:id="799" w:author="Rashid Islam" w:date="2022-04-20T15:10:00Z">
              <w:r w:rsidRPr="008119D9">
                <w:rPr>
                  <w:color w:val="000000" w:themeColor="text1"/>
                </w:rPr>
                <w:t>0.062</w:t>
              </w:r>
            </w:ins>
          </w:p>
          <w:p w14:paraId="132B790A" w14:textId="77777777" w:rsidR="00C17963" w:rsidRPr="008119D9" w:rsidRDefault="00C17963" w:rsidP="00010FC0">
            <w:pPr>
              <w:jc w:val="center"/>
              <w:rPr>
                <w:ins w:id="800" w:author="Rashid Islam" w:date="2022-04-20T15:10:00Z"/>
                <w:rFonts w:eastAsiaTheme="minorHAnsi"/>
                <w:color w:val="000000" w:themeColor="text1"/>
              </w:rPr>
            </w:pPr>
          </w:p>
        </w:tc>
        <w:tc>
          <w:tcPr>
            <w:tcW w:w="1508" w:type="dxa"/>
            <w:vAlign w:val="center"/>
          </w:tcPr>
          <w:p w14:paraId="05CF221F" w14:textId="77777777" w:rsidR="00C17963" w:rsidRPr="008119D9" w:rsidRDefault="00C17963" w:rsidP="00010FC0">
            <w:pPr>
              <w:jc w:val="center"/>
              <w:rPr>
                <w:ins w:id="801" w:author="Rashid Islam" w:date="2022-04-20T15:10:00Z"/>
                <w:rFonts w:eastAsiaTheme="minorHAnsi"/>
                <w:color w:val="000000" w:themeColor="text1"/>
              </w:rPr>
            </w:pPr>
            <w:ins w:id="802" w:author="Rashid Islam" w:date="2022-04-20T15:10:00Z">
              <w:r w:rsidRPr="008119D9">
                <w:rPr>
                  <w:rFonts w:eastAsiaTheme="minorHAnsi"/>
                  <w:color w:val="000000" w:themeColor="text1"/>
                </w:rPr>
                <w:t>Not Rejected</w:t>
              </w:r>
            </w:ins>
          </w:p>
        </w:tc>
      </w:tr>
      <w:tr w:rsidR="00C17963" w:rsidRPr="008119D9" w14:paraId="7340115B" w14:textId="77777777" w:rsidTr="00010FC0">
        <w:trPr>
          <w:trHeight w:val="454"/>
          <w:ins w:id="803" w:author="Rashid Islam" w:date="2022-04-20T15:10:00Z"/>
        </w:trPr>
        <w:tc>
          <w:tcPr>
            <w:tcW w:w="1696" w:type="dxa"/>
            <w:vAlign w:val="center"/>
          </w:tcPr>
          <w:p w14:paraId="5AB3DBC1" w14:textId="77777777" w:rsidR="00C17963" w:rsidRPr="008119D9" w:rsidRDefault="00C17963" w:rsidP="00010FC0">
            <w:pPr>
              <w:jc w:val="center"/>
              <w:rPr>
                <w:ins w:id="804" w:author="Rashid Islam" w:date="2022-04-20T15:10:00Z"/>
                <w:rFonts w:eastAsiaTheme="minorHAnsi"/>
                <w:color w:val="000000" w:themeColor="text1"/>
              </w:rPr>
            </w:pPr>
            <w:ins w:id="805" w:author="Rashid Islam" w:date="2022-04-20T15:10:00Z">
              <w:r w:rsidRPr="008119D9">
                <w:rPr>
                  <w:color w:val="000000" w:themeColor="text1"/>
                </w:rPr>
                <w:t>Temporal Demand</w:t>
              </w:r>
            </w:ins>
          </w:p>
        </w:tc>
        <w:tc>
          <w:tcPr>
            <w:tcW w:w="1649" w:type="dxa"/>
            <w:vAlign w:val="center"/>
          </w:tcPr>
          <w:p w14:paraId="41025241" w14:textId="77777777" w:rsidR="00C17963" w:rsidRPr="008119D9" w:rsidRDefault="00C17963" w:rsidP="00010FC0">
            <w:pPr>
              <w:jc w:val="center"/>
              <w:rPr>
                <w:ins w:id="806" w:author="Rashid Islam" w:date="2022-04-20T15:10:00Z"/>
                <w:color w:val="000000" w:themeColor="text1"/>
              </w:rPr>
            </w:pPr>
            <w:ins w:id="807" w:author="Rashid Islam" w:date="2022-04-20T15:10:00Z">
              <w:r w:rsidRPr="008119D9">
                <w:rPr>
                  <w:color w:val="000000" w:themeColor="text1"/>
                </w:rPr>
                <w:t>0.018</w:t>
              </w:r>
            </w:ins>
          </w:p>
          <w:p w14:paraId="111A6AF9" w14:textId="77777777" w:rsidR="00C17963" w:rsidRPr="008119D9" w:rsidRDefault="00C17963" w:rsidP="00010FC0">
            <w:pPr>
              <w:jc w:val="center"/>
              <w:rPr>
                <w:ins w:id="808" w:author="Rashid Islam" w:date="2022-04-20T15:10:00Z"/>
                <w:rFonts w:eastAsiaTheme="minorHAnsi"/>
                <w:color w:val="000000" w:themeColor="text1"/>
              </w:rPr>
            </w:pPr>
          </w:p>
        </w:tc>
        <w:tc>
          <w:tcPr>
            <w:tcW w:w="1629" w:type="dxa"/>
            <w:vAlign w:val="center"/>
          </w:tcPr>
          <w:p w14:paraId="3D868063" w14:textId="77777777" w:rsidR="00C17963" w:rsidRPr="008119D9" w:rsidRDefault="00C17963" w:rsidP="00010FC0">
            <w:pPr>
              <w:jc w:val="center"/>
              <w:rPr>
                <w:ins w:id="809" w:author="Rashid Islam" w:date="2022-04-20T15:10:00Z"/>
                <w:color w:val="000000" w:themeColor="text1"/>
              </w:rPr>
            </w:pPr>
            <w:ins w:id="810" w:author="Rashid Islam" w:date="2022-04-20T15:10:00Z">
              <w:r w:rsidRPr="008119D9">
                <w:rPr>
                  <w:color w:val="000000" w:themeColor="text1"/>
                </w:rPr>
                <w:t>0.8932</w:t>
              </w:r>
            </w:ins>
          </w:p>
          <w:p w14:paraId="6BF83D10" w14:textId="77777777" w:rsidR="00C17963" w:rsidRPr="008119D9" w:rsidRDefault="00C17963" w:rsidP="00010FC0">
            <w:pPr>
              <w:jc w:val="center"/>
              <w:rPr>
                <w:ins w:id="811" w:author="Rashid Islam" w:date="2022-04-20T15:10:00Z"/>
                <w:rFonts w:eastAsiaTheme="minorHAnsi"/>
                <w:color w:val="000000" w:themeColor="text1"/>
              </w:rPr>
            </w:pPr>
          </w:p>
        </w:tc>
        <w:tc>
          <w:tcPr>
            <w:tcW w:w="1258" w:type="dxa"/>
            <w:vAlign w:val="center"/>
          </w:tcPr>
          <w:p w14:paraId="2D4B8C9E" w14:textId="77777777" w:rsidR="00C17963" w:rsidRPr="008119D9" w:rsidRDefault="00C17963" w:rsidP="00010FC0">
            <w:pPr>
              <w:jc w:val="center"/>
              <w:rPr>
                <w:ins w:id="812" w:author="Rashid Islam" w:date="2022-04-20T15:10:00Z"/>
                <w:rFonts w:eastAsiaTheme="minorHAnsi"/>
                <w:color w:val="000000" w:themeColor="text1"/>
              </w:rPr>
            </w:pPr>
            <w:ins w:id="813" w:author="Rashid Islam" w:date="2022-04-20T15:10:00Z">
              <w:r w:rsidRPr="008119D9">
                <w:rPr>
                  <w:rFonts w:eastAsiaTheme="minorHAnsi"/>
                  <w:color w:val="000000" w:themeColor="text1"/>
                </w:rPr>
                <w:t>1</w:t>
              </w:r>
            </w:ins>
          </w:p>
        </w:tc>
        <w:tc>
          <w:tcPr>
            <w:tcW w:w="1276" w:type="dxa"/>
            <w:vAlign w:val="center"/>
          </w:tcPr>
          <w:p w14:paraId="465E6257" w14:textId="77777777" w:rsidR="00C17963" w:rsidRPr="008119D9" w:rsidRDefault="00C17963" w:rsidP="00010FC0">
            <w:pPr>
              <w:jc w:val="center"/>
              <w:rPr>
                <w:ins w:id="814" w:author="Rashid Islam" w:date="2022-04-20T15:10:00Z"/>
                <w:color w:val="000000" w:themeColor="text1"/>
              </w:rPr>
            </w:pPr>
            <w:ins w:id="815" w:author="Rashid Islam" w:date="2022-04-20T15:10:00Z">
              <w:r w:rsidRPr="008119D9">
                <w:rPr>
                  <w:color w:val="000000" w:themeColor="text1"/>
                </w:rPr>
                <w:t>0.018</w:t>
              </w:r>
            </w:ins>
          </w:p>
          <w:p w14:paraId="2DEF6E63" w14:textId="77777777" w:rsidR="00C17963" w:rsidRPr="008119D9" w:rsidRDefault="00C17963" w:rsidP="00010FC0">
            <w:pPr>
              <w:jc w:val="center"/>
              <w:rPr>
                <w:ins w:id="816" w:author="Rashid Islam" w:date="2022-04-20T15:10:00Z"/>
                <w:rFonts w:eastAsiaTheme="minorHAnsi"/>
                <w:color w:val="000000" w:themeColor="text1"/>
              </w:rPr>
            </w:pPr>
          </w:p>
        </w:tc>
        <w:tc>
          <w:tcPr>
            <w:tcW w:w="1508" w:type="dxa"/>
            <w:vAlign w:val="center"/>
          </w:tcPr>
          <w:p w14:paraId="556A8A14" w14:textId="77777777" w:rsidR="00C17963" w:rsidRPr="008119D9" w:rsidRDefault="00C17963" w:rsidP="00010FC0">
            <w:pPr>
              <w:jc w:val="center"/>
              <w:rPr>
                <w:ins w:id="817" w:author="Rashid Islam" w:date="2022-04-20T15:10:00Z"/>
                <w:rFonts w:eastAsiaTheme="minorHAnsi"/>
                <w:color w:val="000000" w:themeColor="text1"/>
              </w:rPr>
            </w:pPr>
            <w:ins w:id="818" w:author="Rashid Islam" w:date="2022-04-20T15:10:00Z">
              <w:r w:rsidRPr="008119D9">
                <w:rPr>
                  <w:rFonts w:eastAsiaTheme="minorHAnsi"/>
                  <w:color w:val="000000" w:themeColor="text1"/>
                </w:rPr>
                <w:t>Not Rejected</w:t>
              </w:r>
            </w:ins>
          </w:p>
        </w:tc>
      </w:tr>
      <w:tr w:rsidR="00C17963" w:rsidRPr="008119D9" w14:paraId="5163D40F" w14:textId="77777777" w:rsidTr="00010FC0">
        <w:trPr>
          <w:trHeight w:val="454"/>
          <w:ins w:id="819" w:author="Rashid Islam" w:date="2022-04-20T15:10:00Z"/>
        </w:trPr>
        <w:tc>
          <w:tcPr>
            <w:tcW w:w="1696" w:type="dxa"/>
            <w:vAlign w:val="center"/>
          </w:tcPr>
          <w:p w14:paraId="7BE6C611" w14:textId="77777777" w:rsidR="00C17963" w:rsidRPr="008119D9" w:rsidRDefault="00C17963" w:rsidP="00010FC0">
            <w:pPr>
              <w:jc w:val="center"/>
              <w:rPr>
                <w:ins w:id="820" w:author="Rashid Islam" w:date="2022-04-20T15:10:00Z"/>
                <w:rFonts w:eastAsiaTheme="minorHAnsi"/>
                <w:color w:val="000000" w:themeColor="text1"/>
              </w:rPr>
            </w:pPr>
            <w:ins w:id="821" w:author="Rashid Islam" w:date="2022-04-20T15:10:00Z">
              <w:r w:rsidRPr="008119D9">
                <w:rPr>
                  <w:color w:val="000000" w:themeColor="text1"/>
                </w:rPr>
                <w:t>Performance</w:t>
              </w:r>
            </w:ins>
          </w:p>
        </w:tc>
        <w:tc>
          <w:tcPr>
            <w:tcW w:w="1649" w:type="dxa"/>
            <w:vAlign w:val="center"/>
          </w:tcPr>
          <w:p w14:paraId="5F497DAC" w14:textId="77777777" w:rsidR="00C17963" w:rsidRPr="008119D9" w:rsidRDefault="00C17963" w:rsidP="00010FC0">
            <w:pPr>
              <w:jc w:val="center"/>
              <w:rPr>
                <w:ins w:id="822" w:author="Rashid Islam" w:date="2022-04-20T15:10:00Z"/>
                <w:color w:val="000000" w:themeColor="text1"/>
              </w:rPr>
            </w:pPr>
            <w:ins w:id="823" w:author="Rashid Islam" w:date="2022-04-20T15:10:00Z">
              <w:r w:rsidRPr="008119D9">
                <w:rPr>
                  <w:color w:val="000000" w:themeColor="text1"/>
                </w:rPr>
                <w:t>3.61</w:t>
              </w:r>
            </w:ins>
          </w:p>
        </w:tc>
        <w:tc>
          <w:tcPr>
            <w:tcW w:w="1629" w:type="dxa"/>
            <w:vAlign w:val="center"/>
          </w:tcPr>
          <w:p w14:paraId="2167274C" w14:textId="77777777" w:rsidR="00C17963" w:rsidRPr="008119D9" w:rsidRDefault="00C17963" w:rsidP="00010FC0">
            <w:pPr>
              <w:jc w:val="center"/>
              <w:rPr>
                <w:ins w:id="824" w:author="Rashid Islam" w:date="2022-04-20T15:10:00Z"/>
                <w:color w:val="000000" w:themeColor="text1"/>
              </w:rPr>
            </w:pPr>
            <w:ins w:id="825" w:author="Rashid Islam" w:date="2022-04-20T15:10:00Z">
              <w:r w:rsidRPr="008119D9">
                <w:rPr>
                  <w:color w:val="000000" w:themeColor="text1"/>
                </w:rPr>
                <w:t>0.0574</w:t>
              </w:r>
            </w:ins>
          </w:p>
        </w:tc>
        <w:tc>
          <w:tcPr>
            <w:tcW w:w="1258" w:type="dxa"/>
            <w:vAlign w:val="center"/>
          </w:tcPr>
          <w:p w14:paraId="0D5B5319" w14:textId="77777777" w:rsidR="00C17963" w:rsidRPr="008119D9" w:rsidRDefault="00C17963" w:rsidP="00010FC0">
            <w:pPr>
              <w:jc w:val="center"/>
              <w:rPr>
                <w:ins w:id="826" w:author="Rashid Islam" w:date="2022-04-20T15:10:00Z"/>
                <w:rFonts w:eastAsiaTheme="minorHAnsi"/>
                <w:color w:val="000000" w:themeColor="text1"/>
              </w:rPr>
            </w:pPr>
            <w:ins w:id="827" w:author="Rashid Islam" w:date="2022-04-20T15:10:00Z">
              <w:r w:rsidRPr="008119D9">
                <w:rPr>
                  <w:rFonts w:eastAsiaTheme="minorHAnsi"/>
                  <w:color w:val="000000" w:themeColor="text1"/>
                </w:rPr>
                <w:t>1</w:t>
              </w:r>
            </w:ins>
          </w:p>
        </w:tc>
        <w:tc>
          <w:tcPr>
            <w:tcW w:w="1276" w:type="dxa"/>
            <w:vAlign w:val="center"/>
          </w:tcPr>
          <w:p w14:paraId="038F9A50" w14:textId="77777777" w:rsidR="00C17963" w:rsidRPr="008119D9" w:rsidRDefault="00C17963" w:rsidP="00010FC0">
            <w:pPr>
              <w:jc w:val="center"/>
              <w:rPr>
                <w:ins w:id="828" w:author="Rashid Islam" w:date="2022-04-20T15:10:00Z"/>
                <w:color w:val="000000" w:themeColor="text1"/>
              </w:rPr>
            </w:pPr>
            <w:ins w:id="829" w:author="Rashid Islam" w:date="2022-04-20T15:10:00Z">
              <w:r w:rsidRPr="008119D9">
                <w:rPr>
                  <w:color w:val="000000" w:themeColor="text1"/>
                </w:rPr>
                <w:t>3.61</w:t>
              </w:r>
            </w:ins>
          </w:p>
        </w:tc>
        <w:tc>
          <w:tcPr>
            <w:tcW w:w="1508" w:type="dxa"/>
            <w:vAlign w:val="center"/>
          </w:tcPr>
          <w:p w14:paraId="371F9354" w14:textId="77777777" w:rsidR="00C17963" w:rsidRPr="008119D9" w:rsidRDefault="00C17963" w:rsidP="00010FC0">
            <w:pPr>
              <w:jc w:val="center"/>
              <w:rPr>
                <w:ins w:id="830" w:author="Rashid Islam" w:date="2022-04-20T15:10:00Z"/>
                <w:rFonts w:eastAsiaTheme="minorHAnsi"/>
                <w:color w:val="000000" w:themeColor="text1"/>
              </w:rPr>
            </w:pPr>
            <w:ins w:id="831" w:author="Rashid Islam" w:date="2022-04-20T15:10:00Z">
              <w:r w:rsidRPr="008119D9">
                <w:rPr>
                  <w:rFonts w:eastAsiaTheme="minorHAnsi"/>
                  <w:color w:val="000000" w:themeColor="text1"/>
                </w:rPr>
                <w:t>Not Rejected</w:t>
              </w:r>
            </w:ins>
          </w:p>
        </w:tc>
      </w:tr>
      <w:tr w:rsidR="00C17963" w:rsidRPr="008119D9" w14:paraId="3A515BD4" w14:textId="77777777" w:rsidTr="00010FC0">
        <w:trPr>
          <w:trHeight w:val="454"/>
          <w:ins w:id="832" w:author="Rashid Islam" w:date="2022-04-20T15:10:00Z"/>
        </w:trPr>
        <w:tc>
          <w:tcPr>
            <w:tcW w:w="1696" w:type="dxa"/>
            <w:vAlign w:val="center"/>
          </w:tcPr>
          <w:p w14:paraId="7DCB156B" w14:textId="77777777" w:rsidR="00C17963" w:rsidRPr="008119D9" w:rsidRDefault="00C17963" w:rsidP="00010FC0">
            <w:pPr>
              <w:jc w:val="center"/>
              <w:rPr>
                <w:ins w:id="833" w:author="Rashid Islam" w:date="2022-04-20T15:10:00Z"/>
                <w:color w:val="000000" w:themeColor="text1"/>
              </w:rPr>
            </w:pPr>
            <w:ins w:id="834" w:author="Rashid Islam" w:date="2022-04-20T15:10:00Z">
              <w:r w:rsidRPr="008119D9">
                <w:rPr>
                  <w:color w:val="000000" w:themeColor="text1"/>
                </w:rPr>
                <w:t>Effort</w:t>
              </w:r>
            </w:ins>
          </w:p>
        </w:tc>
        <w:tc>
          <w:tcPr>
            <w:tcW w:w="1649" w:type="dxa"/>
            <w:vAlign w:val="center"/>
          </w:tcPr>
          <w:p w14:paraId="73019F22" w14:textId="77777777" w:rsidR="00C17963" w:rsidRPr="008119D9" w:rsidRDefault="00C17963" w:rsidP="00010FC0">
            <w:pPr>
              <w:jc w:val="center"/>
              <w:rPr>
                <w:ins w:id="835" w:author="Rashid Islam" w:date="2022-04-20T15:10:00Z"/>
                <w:color w:val="000000" w:themeColor="text1"/>
              </w:rPr>
            </w:pPr>
            <w:ins w:id="836" w:author="Rashid Islam" w:date="2022-04-20T15:10:00Z">
              <w:r w:rsidRPr="008119D9">
                <w:rPr>
                  <w:color w:val="000000" w:themeColor="text1"/>
                </w:rPr>
                <w:t>0.062</w:t>
              </w:r>
            </w:ins>
          </w:p>
        </w:tc>
        <w:tc>
          <w:tcPr>
            <w:tcW w:w="1629" w:type="dxa"/>
            <w:vAlign w:val="center"/>
          </w:tcPr>
          <w:p w14:paraId="2042BF88" w14:textId="77777777" w:rsidR="00C17963" w:rsidRPr="008119D9" w:rsidRDefault="00C17963" w:rsidP="00010FC0">
            <w:pPr>
              <w:jc w:val="center"/>
              <w:rPr>
                <w:ins w:id="837" w:author="Rashid Islam" w:date="2022-04-20T15:10:00Z"/>
                <w:color w:val="000000" w:themeColor="text1"/>
              </w:rPr>
            </w:pPr>
            <w:ins w:id="838" w:author="Rashid Islam" w:date="2022-04-20T15:10:00Z">
              <w:r w:rsidRPr="008119D9">
                <w:rPr>
                  <w:color w:val="000000" w:themeColor="text1"/>
                </w:rPr>
                <w:t>0.8038</w:t>
              </w:r>
            </w:ins>
          </w:p>
        </w:tc>
        <w:tc>
          <w:tcPr>
            <w:tcW w:w="1258" w:type="dxa"/>
            <w:vAlign w:val="center"/>
          </w:tcPr>
          <w:p w14:paraId="3BBA98B3" w14:textId="77777777" w:rsidR="00C17963" w:rsidRPr="008119D9" w:rsidRDefault="00C17963" w:rsidP="00010FC0">
            <w:pPr>
              <w:jc w:val="center"/>
              <w:rPr>
                <w:ins w:id="839" w:author="Rashid Islam" w:date="2022-04-20T15:10:00Z"/>
                <w:rFonts w:eastAsiaTheme="minorHAnsi"/>
                <w:color w:val="000000" w:themeColor="text1"/>
              </w:rPr>
            </w:pPr>
            <w:ins w:id="840" w:author="Rashid Islam" w:date="2022-04-20T15:10:00Z">
              <w:r w:rsidRPr="008119D9">
                <w:rPr>
                  <w:rFonts w:eastAsiaTheme="minorHAnsi"/>
                  <w:color w:val="000000" w:themeColor="text1"/>
                </w:rPr>
                <w:t>1</w:t>
              </w:r>
            </w:ins>
          </w:p>
        </w:tc>
        <w:tc>
          <w:tcPr>
            <w:tcW w:w="1276" w:type="dxa"/>
            <w:vAlign w:val="center"/>
          </w:tcPr>
          <w:p w14:paraId="0080F222" w14:textId="77777777" w:rsidR="00C17963" w:rsidRPr="008119D9" w:rsidRDefault="00C17963" w:rsidP="00010FC0">
            <w:pPr>
              <w:jc w:val="center"/>
              <w:rPr>
                <w:ins w:id="841" w:author="Rashid Islam" w:date="2022-04-20T15:10:00Z"/>
                <w:color w:val="000000" w:themeColor="text1"/>
              </w:rPr>
            </w:pPr>
            <w:ins w:id="842" w:author="Rashid Islam" w:date="2022-04-20T15:10:00Z">
              <w:r w:rsidRPr="008119D9">
                <w:rPr>
                  <w:color w:val="000000" w:themeColor="text1"/>
                </w:rPr>
                <w:t>0.062</w:t>
              </w:r>
            </w:ins>
          </w:p>
        </w:tc>
        <w:tc>
          <w:tcPr>
            <w:tcW w:w="1508" w:type="dxa"/>
            <w:vAlign w:val="center"/>
          </w:tcPr>
          <w:p w14:paraId="6DD5B36D" w14:textId="77777777" w:rsidR="00C17963" w:rsidRPr="008119D9" w:rsidRDefault="00C17963" w:rsidP="00010FC0">
            <w:pPr>
              <w:jc w:val="center"/>
              <w:rPr>
                <w:ins w:id="843" w:author="Rashid Islam" w:date="2022-04-20T15:10:00Z"/>
                <w:rFonts w:eastAsiaTheme="minorHAnsi"/>
                <w:color w:val="000000" w:themeColor="text1"/>
              </w:rPr>
            </w:pPr>
            <w:ins w:id="844" w:author="Rashid Islam" w:date="2022-04-20T15:10:00Z">
              <w:r w:rsidRPr="008119D9">
                <w:rPr>
                  <w:rFonts w:eastAsiaTheme="minorHAnsi"/>
                  <w:color w:val="000000" w:themeColor="text1"/>
                </w:rPr>
                <w:t>Not Rejected</w:t>
              </w:r>
            </w:ins>
          </w:p>
        </w:tc>
      </w:tr>
      <w:tr w:rsidR="00C17963" w:rsidRPr="008119D9" w14:paraId="3C6E6E0D" w14:textId="77777777" w:rsidTr="00010FC0">
        <w:trPr>
          <w:trHeight w:val="454"/>
          <w:ins w:id="845" w:author="Rashid Islam" w:date="2022-04-20T15:10:00Z"/>
        </w:trPr>
        <w:tc>
          <w:tcPr>
            <w:tcW w:w="1696" w:type="dxa"/>
            <w:vAlign w:val="center"/>
          </w:tcPr>
          <w:p w14:paraId="5E3CA35D" w14:textId="77777777" w:rsidR="00C17963" w:rsidRPr="008119D9" w:rsidRDefault="00C17963" w:rsidP="00010FC0">
            <w:pPr>
              <w:jc w:val="center"/>
              <w:rPr>
                <w:ins w:id="846" w:author="Rashid Islam" w:date="2022-04-20T15:10:00Z"/>
                <w:color w:val="000000" w:themeColor="text1"/>
              </w:rPr>
            </w:pPr>
            <w:ins w:id="847" w:author="Rashid Islam" w:date="2022-04-20T15:10:00Z">
              <w:r w:rsidRPr="008119D9">
                <w:rPr>
                  <w:color w:val="000000" w:themeColor="text1"/>
                </w:rPr>
                <w:t>Mental Frustration</w:t>
              </w:r>
            </w:ins>
          </w:p>
        </w:tc>
        <w:tc>
          <w:tcPr>
            <w:tcW w:w="1649" w:type="dxa"/>
            <w:vAlign w:val="center"/>
          </w:tcPr>
          <w:p w14:paraId="57540E56" w14:textId="77777777" w:rsidR="00C17963" w:rsidRPr="008119D9" w:rsidRDefault="00C17963" w:rsidP="00010FC0">
            <w:pPr>
              <w:jc w:val="center"/>
              <w:rPr>
                <w:ins w:id="848" w:author="Rashid Islam" w:date="2022-04-20T15:10:00Z"/>
                <w:color w:val="000000" w:themeColor="text1"/>
              </w:rPr>
            </w:pPr>
            <w:ins w:id="849" w:author="Rashid Islam" w:date="2022-04-20T15:10:00Z">
              <w:r w:rsidRPr="008119D9">
                <w:rPr>
                  <w:color w:val="000000" w:themeColor="text1"/>
                </w:rPr>
                <w:t>0.173</w:t>
              </w:r>
            </w:ins>
          </w:p>
          <w:p w14:paraId="4EB6D421" w14:textId="77777777" w:rsidR="00C17963" w:rsidRPr="008119D9" w:rsidRDefault="00C17963" w:rsidP="00010FC0">
            <w:pPr>
              <w:jc w:val="center"/>
              <w:rPr>
                <w:ins w:id="850" w:author="Rashid Islam" w:date="2022-04-20T15:10:00Z"/>
                <w:rFonts w:eastAsiaTheme="minorHAnsi"/>
                <w:color w:val="000000" w:themeColor="text1"/>
              </w:rPr>
            </w:pPr>
          </w:p>
        </w:tc>
        <w:tc>
          <w:tcPr>
            <w:tcW w:w="1629" w:type="dxa"/>
            <w:vAlign w:val="center"/>
          </w:tcPr>
          <w:p w14:paraId="56F4DC7D" w14:textId="77777777" w:rsidR="00C17963" w:rsidRPr="008119D9" w:rsidRDefault="00C17963" w:rsidP="00010FC0">
            <w:pPr>
              <w:jc w:val="center"/>
              <w:rPr>
                <w:ins w:id="851" w:author="Rashid Islam" w:date="2022-04-20T15:10:00Z"/>
                <w:color w:val="000000" w:themeColor="text1"/>
              </w:rPr>
            </w:pPr>
            <w:ins w:id="852" w:author="Rashid Islam" w:date="2022-04-20T15:10:00Z">
              <w:r w:rsidRPr="008119D9">
                <w:rPr>
                  <w:color w:val="000000" w:themeColor="text1"/>
                </w:rPr>
                <w:t>0.6772</w:t>
              </w:r>
            </w:ins>
          </w:p>
          <w:p w14:paraId="0ABB93D6" w14:textId="77777777" w:rsidR="00C17963" w:rsidRPr="008119D9" w:rsidRDefault="00C17963" w:rsidP="00010FC0">
            <w:pPr>
              <w:jc w:val="center"/>
              <w:rPr>
                <w:ins w:id="853" w:author="Rashid Islam" w:date="2022-04-20T15:10:00Z"/>
                <w:rFonts w:eastAsiaTheme="minorHAnsi"/>
                <w:color w:val="000000" w:themeColor="text1"/>
              </w:rPr>
            </w:pPr>
          </w:p>
        </w:tc>
        <w:tc>
          <w:tcPr>
            <w:tcW w:w="1258" w:type="dxa"/>
            <w:vAlign w:val="center"/>
          </w:tcPr>
          <w:p w14:paraId="592325D9" w14:textId="77777777" w:rsidR="00C17963" w:rsidRPr="008119D9" w:rsidRDefault="00C17963" w:rsidP="00010FC0">
            <w:pPr>
              <w:jc w:val="center"/>
              <w:rPr>
                <w:ins w:id="854" w:author="Rashid Islam" w:date="2022-04-20T15:10:00Z"/>
                <w:rFonts w:eastAsiaTheme="minorHAnsi"/>
                <w:color w:val="000000" w:themeColor="text1"/>
              </w:rPr>
            </w:pPr>
            <w:ins w:id="855" w:author="Rashid Islam" w:date="2022-04-20T15:10:00Z">
              <w:r w:rsidRPr="008119D9">
                <w:rPr>
                  <w:rFonts w:eastAsiaTheme="minorHAnsi"/>
                  <w:color w:val="000000" w:themeColor="text1"/>
                </w:rPr>
                <w:t>1</w:t>
              </w:r>
            </w:ins>
          </w:p>
        </w:tc>
        <w:tc>
          <w:tcPr>
            <w:tcW w:w="1276" w:type="dxa"/>
            <w:vAlign w:val="center"/>
          </w:tcPr>
          <w:p w14:paraId="346FDD02" w14:textId="77777777" w:rsidR="00C17963" w:rsidRPr="008119D9" w:rsidRDefault="00C17963" w:rsidP="00010FC0">
            <w:pPr>
              <w:jc w:val="center"/>
              <w:rPr>
                <w:ins w:id="856" w:author="Rashid Islam" w:date="2022-04-20T15:10:00Z"/>
                <w:color w:val="000000" w:themeColor="text1"/>
              </w:rPr>
            </w:pPr>
            <w:ins w:id="857" w:author="Rashid Islam" w:date="2022-04-20T15:10:00Z">
              <w:r w:rsidRPr="008119D9">
                <w:rPr>
                  <w:color w:val="000000" w:themeColor="text1"/>
                </w:rPr>
                <w:t>0.173</w:t>
              </w:r>
            </w:ins>
          </w:p>
          <w:p w14:paraId="427E7423" w14:textId="77777777" w:rsidR="00C17963" w:rsidRPr="008119D9" w:rsidRDefault="00C17963" w:rsidP="00010FC0">
            <w:pPr>
              <w:jc w:val="center"/>
              <w:rPr>
                <w:ins w:id="858" w:author="Rashid Islam" w:date="2022-04-20T15:10:00Z"/>
                <w:rFonts w:eastAsiaTheme="minorHAnsi"/>
                <w:color w:val="000000" w:themeColor="text1"/>
              </w:rPr>
            </w:pPr>
          </w:p>
        </w:tc>
        <w:tc>
          <w:tcPr>
            <w:tcW w:w="1508" w:type="dxa"/>
            <w:vAlign w:val="center"/>
          </w:tcPr>
          <w:p w14:paraId="083A3776" w14:textId="77777777" w:rsidR="00C17963" w:rsidRPr="008119D9" w:rsidRDefault="00C17963" w:rsidP="00010FC0">
            <w:pPr>
              <w:jc w:val="center"/>
              <w:rPr>
                <w:ins w:id="859" w:author="Rashid Islam" w:date="2022-04-20T15:10:00Z"/>
                <w:rFonts w:eastAsiaTheme="minorHAnsi"/>
                <w:color w:val="000000" w:themeColor="text1"/>
              </w:rPr>
            </w:pPr>
            <w:ins w:id="860" w:author="Rashid Islam" w:date="2022-04-20T15:10:00Z">
              <w:r w:rsidRPr="008119D9">
                <w:rPr>
                  <w:rFonts w:eastAsiaTheme="minorHAnsi"/>
                  <w:color w:val="000000" w:themeColor="text1"/>
                </w:rPr>
                <w:t>Not Rejected</w:t>
              </w:r>
            </w:ins>
          </w:p>
        </w:tc>
      </w:tr>
    </w:tbl>
    <w:p w14:paraId="7380CDCC" w14:textId="77777777" w:rsidR="00C17963" w:rsidRPr="008119D9" w:rsidRDefault="00C17963" w:rsidP="00C17963">
      <w:pPr>
        <w:jc w:val="both"/>
        <w:rPr>
          <w:ins w:id="861" w:author="Rashid Islam" w:date="2022-04-20T15:10:00Z"/>
          <w:rFonts w:eastAsiaTheme="minorHAnsi"/>
          <w:color w:val="000000" w:themeColor="text1"/>
        </w:rPr>
      </w:pPr>
      <w:ins w:id="862" w:author="Rashid Islam" w:date="2022-04-20T15:10:00Z">
        <w:r w:rsidRPr="008119D9">
          <w:rPr>
            <w:rFonts w:eastAsiaTheme="minorHAnsi"/>
            <w:color w:val="000000" w:themeColor="text1"/>
          </w:rPr>
          <w:br/>
          <w:t>Table 7.9: Kruskal-Wallis test results of NASA-TLX</w:t>
        </w:r>
      </w:ins>
    </w:p>
    <w:p w14:paraId="2F640C96" w14:textId="77777777" w:rsidR="00C17963" w:rsidRPr="008119D9" w:rsidRDefault="00C17963" w:rsidP="00C17963">
      <w:pPr>
        <w:jc w:val="both"/>
        <w:rPr>
          <w:ins w:id="863" w:author="Rashid Islam" w:date="2022-04-20T15:10:00Z"/>
          <w:rFonts w:eastAsiaTheme="minorHAnsi"/>
          <w:color w:val="000000" w:themeColor="text1"/>
        </w:rPr>
      </w:pPr>
    </w:p>
    <w:p w14:paraId="2C43AB8A" w14:textId="77777777" w:rsidR="00C17963" w:rsidRPr="008119D9" w:rsidRDefault="00C17963" w:rsidP="00C17963">
      <w:pPr>
        <w:jc w:val="both"/>
        <w:rPr>
          <w:ins w:id="864" w:author="Rashid Islam" w:date="2022-04-20T15:10:00Z"/>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ins w:id="865" w:author="Rashid Islam" w:date="2022-04-20T15:10:00Z"/>
          <w:color w:val="000000" w:themeColor="text1"/>
        </w:rPr>
      </w:pPr>
      <w:ins w:id="866" w:author="Rashid Islam" w:date="2022-04-20T15:10:00Z">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ins>
    </w:p>
    <w:p w14:paraId="36F9479C" w14:textId="77777777" w:rsidR="00C17963" w:rsidRPr="008119D9" w:rsidRDefault="00C17963" w:rsidP="00C17963">
      <w:pPr>
        <w:autoSpaceDE w:val="0"/>
        <w:autoSpaceDN w:val="0"/>
        <w:adjustRightInd w:val="0"/>
        <w:spacing w:line="360" w:lineRule="auto"/>
        <w:jc w:val="both"/>
        <w:rPr>
          <w:ins w:id="867" w:author="Rashid Islam" w:date="2022-04-20T15:10:00Z"/>
          <w:b/>
          <w:bCs/>
          <w:color w:val="000000" w:themeColor="text1"/>
        </w:rPr>
      </w:pPr>
    </w:p>
    <w:p w14:paraId="143D0849" w14:textId="77777777" w:rsidR="00C17963" w:rsidRPr="008119D9" w:rsidRDefault="00C17963" w:rsidP="00C17963">
      <w:pPr>
        <w:autoSpaceDE w:val="0"/>
        <w:autoSpaceDN w:val="0"/>
        <w:adjustRightInd w:val="0"/>
        <w:spacing w:line="360" w:lineRule="auto"/>
        <w:jc w:val="both"/>
        <w:rPr>
          <w:ins w:id="868" w:author="Rashid Islam" w:date="2022-04-20T15:10:00Z"/>
          <w:b/>
          <w:bCs/>
          <w:color w:val="000000" w:themeColor="text1"/>
        </w:rPr>
      </w:pPr>
    </w:p>
    <w:p w14:paraId="04739F7B" w14:textId="77777777" w:rsidR="00C17963" w:rsidRPr="008119D9" w:rsidRDefault="00C17963" w:rsidP="00C17963">
      <w:pPr>
        <w:autoSpaceDE w:val="0"/>
        <w:autoSpaceDN w:val="0"/>
        <w:adjustRightInd w:val="0"/>
        <w:spacing w:line="360" w:lineRule="auto"/>
        <w:jc w:val="both"/>
        <w:rPr>
          <w:ins w:id="869" w:author="Rashid Islam" w:date="2022-04-20T15:10:00Z"/>
          <w:b/>
          <w:bCs/>
          <w:color w:val="000000" w:themeColor="text1"/>
        </w:rPr>
      </w:pPr>
    </w:p>
    <w:p w14:paraId="62B9E5AF" w14:textId="77777777" w:rsidR="00C17963" w:rsidRPr="008119D9" w:rsidRDefault="00C17963" w:rsidP="00C17963">
      <w:pPr>
        <w:autoSpaceDE w:val="0"/>
        <w:autoSpaceDN w:val="0"/>
        <w:adjustRightInd w:val="0"/>
        <w:spacing w:line="360" w:lineRule="auto"/>
        <w:jc w:val="both"/>
        <w:rPr>
          <w:ins w:id="870" w:author="Rashid Islam" w:date="2022-04-20T15:10:00Z"/>
          <w:b/>
          <w:bCs/>
          <w:color w:val="000000" w:themeColor="text1"/>
        </w:rPr>
      </w:pPr>
    </w:p>
    <w:p w14:paraId="10AD46AA" w14:textId="77777777" w:rsidR="00C17963" w:rsidRPr="008119D9" w:rsidRDefault="00C17963" w:rsidP="00C17963">
      <w:pPr>
        <w:autoSpaceDE w:val="0"/>
        <w:autoSpaceDN w:val="0"/>
        <w:adjustRightInd w:val="0"/>
        <w:spacing w:line="360" w:lineRule="auto"/>
        <w:jc w:val="both"/>
        <w:rPr>
          <w:ins w:id="871" w:author="Rashid Islam" w:date="2022-04-20T15:10:00Z"/>
          <w:b/>
          <w:bCs/>
          <w:color w:val="000000" w:themeColor="text1"/>
        </w:rPr>
      </w:pPr>
    </w:p>
    <w:p w14:paraId="627CA44C" w14:textId="77777777" w:rsidR="00C17963" w:rsidRPr="008119D9" w:rsidRDefault="00C17963" w:rsidP="00C17963">
      <w:pPr>
        <w:autoSpaceDE w:val="0"/>
        <w:autoSpaceDN w:val="0"/>
        <w:adjustRightInd w:val="0"/>
        <w:spacing w:line="360" w:lineRule="auto"/>
        <w:jc w:val="both"/>
        <w:rPr>
          <w:ins w:id="872" w:author="Rashid Islam" w:date="2022-04-20T15:10:00Z"/>
          <w:b/>
          <w:bCs/>
          <w:color w:val="000000" w:themeColor="text1"/>
        </w:rPr>
      </w:pPr>
    </w:p>
    <w:p w14:paraId="62B7EED2" w14:textId="77777777" w:rsidR="00C17963" w:rsidRPr="008119D9" w:rsidRDefault="00C17963" w:rsidP="00C17963">
      <w:pPr>
        <w:autoSpaceDE w:val="0"/>
        <w:autoSpaceDN w:val="0"/>
        <w:adjustRightInd w:val="0"/>
        <w:spacing w:line="360" w:lineRule="auto"/>
        <w:jc w:val="both"/>
        <w:rPr>
          <w:ins w:id="873" w:author="Rashid Islam" w:date="2022-04-20T15:10:00Z"/>
          <w:b/>
          <w:bCs/>
          <w:color w:val="000000" w:themeColor="text1"/>
        </w:rPr>
      </w:pPr>
    </w:p>
    <w:p w14:paraId="4551C7C1" w14:textId="77777777" w:rsidR="00C17963" w:rsidRPr="008119D9" w:rsidRDefault="00C17963" w:rsidP="00C17963">
      <w:pPr>
        <w:autoSpaceDE w:val="0"/>
        <w:autoSpaceDN w:val="0"/>
        <w:adjustRightInd w:val="0"/>
        <w:spacing w:line="360" w:lineRule="auto"/>
        <w:jc w:val="both"/>
        <w:rPr>
          <w:ins w:id="874" w:author="Rashid Islam" w:date="2022-04-20T15:10:00Z"/>
          <w:b/>
          <w:bCs/>
          <w:color w:val="000000" w:themeColor="text1"/>
        </w:rPr>
      </w:pPr>
    </w:p>
    <w:p w14:paraId="6D690C4E" w14:textId="77777777" w:rsidR="00C17963" w:rsidRPr="008119D9" w:rsidRDefault="00C17963" w:rsidP="00C17963">
      <w:pPr>
        <w:autoSpaceDE w:val="0"/>
        <w:autoSpaceDN w:val="0"/>
        <w:adjustRightInd w:val="0"/>
        <w:spacing w:line="360" w:lineRule="auto"/>
        <w:jc w:val="both"/>
        <w:rPr>
          <w:ins w:id="875" w:author="Rashid Islam" w:date="2022-04-20T15:10:00Z"/>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ins w:id="876" w:author="Rashid Islam" w:date="2022-04-20T15:10:00Z"/>
          <w:b/>
          <w:bCs/>
          <w:color w:val="000000" w:themeColor="text1"/>
        </w:rPr>
      </w:pPr>
      <w:ins w:id="877" w:author="Rashid Islam" w:date="2022-04-20T15:10:00Z">
        <w:r w:rsidRPr="008119D9">
          <w:rPr>
            <w:b/>
            <w:bCs/>
            <w:color w:val="000000" w:themeColor="text1"/>
          </w:rPr>
          <w:lastRenderedPageBreak/>
          <w:t>7.3</w:t>
        </w:r>
        <w:r w:rsidRPr="008119D9">
          <w:rPr>
            <w:b/>
            <w:bCs/>
            <w:color w:val="000000" w:themeColor="text1"/>
          </w:rPr>
          <w:tab/>
          <w:t>User Comments:</w:t>
        </w:r>
      </w:ins>
    </w:p>
    <w:p w14:paraId="03D55B3C" w14:textId="77777777" w:rsidR="00C17963" w:rsidRPr="008119D9" w:rsidRDefault="00C17963" w:rsidP="00C17963">
      <w:pPr>
        <w:autoSpaceDE w:val="0"/>
        <w:autoSpaceDN w:val="0"/>
        <w:adjustRightInd w:val="0"/>
        <w:spacing w:line="360" w:lineRule="auto"/>
        <w:jc w:val="both"/>
        <w:rPr>
          <w:ins w:id="878" w:author="Rashid Islam" w:date="2022-04-20T15:10:00Z"/>
          <w:color w:val="000000" w:themeColor="text1"/>
        </w:rPr>
      </w:pPr>
      <w:ins w:id="879" w:author="Rashid Islam" w:date="2022-04-20T15:10:00Z">
        <w:r w:rsidRPr="008119D9">
          <w:rPr>
            <w:color w:val="000000" w:themeColor="text1"/>
          </w:rPr>
          <w:t>Although participants did not offer many informative comments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but we also noted that in these cases the comment was the opposite of their performance given that they performed better in CA than VSUP.  It is interesting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ins>
    </w:p>
    <w:p w14:paraId="2B19C3DF" w14:textId="77777777" w:rsidR="00C17963" w:rsidRPr="008119D9" w:rsidRDefault="00C17963" w:rsidP="00C17963">
      <w:pPr>
        <w:autoSpaceDE w:val="0"/>
        <w:autoSpaceDN w:val="0"/>
        <w:adjustRightInd w:val="0"/>
        <w:spacing w:line="360" w:lineRule="auto"/>
        <w:jc w:val="both"/>
        <w:rPr>
          <w:ins w:id="880" w:author="Rashid Islam" w:date="2022-04-20T15:10:00Z"/>
          <w:color w:val="000000" w:themeColor="text1"/>
        </w:rPr>
      </w:pPr>
    </w:p>
    <w:p w14:paraId="167C08E6" w14:textId="77777777" w:rsidR="00C17963" w:rsidRPr="008119D9" w:rsidRDefault="00C17963" w:rsidP="00C17963">
      <w:pPr>
        <w:autoSpaceDE w:val="0"/>
        <w:autoSpaceDN w:val="0"/>
        <w:adjustRightInd w:val="0"/>
        <w:spacing w:line="360" w:lineRule="auto"/>
        <w:jc w:val="both"/>
        <w:rPr>
          <w:ins w:id="881" w:author="Rashid Islam" w:date="2022-04-20T15:10:00Z"/>
          <w:color w:val="000000" w:themeColor="text1"/>
        </w:rPr>
      </w:pPr>
      <w:ins w:id="882" w:author="Rashid Islam" w:date="2022-04-20T15:10:00Z">
        <w:r w:rsidRPr="008119D9">
          <w:rPr>
            <w:b/>
            <w:bCs/>
            <w:color w:val="000000" w:themeColor="text1"/>
          </w:rPr>
          <w:t>7.4</w:t>
        </w:r>
        <w:r w:rsidRPr="008119D9">
          <w:rPr>
            <w:b/>
            <w:bCs/>
            <w:color w:val="000000" w:themeColor="text1"/>
          </w:rPr>
          <w:tab/>
          <w:t>Summary of the results</w:t>
        </w:r>
      </w:ins>
    </w:p>
    <w:p w14:paraId="2F6E0C97" w14:textId="77777777" w:rsidR="00C17963" w:rsidRPr="008119D9" w:rsidRDefault="00C17963" w:rsidP="00C17963">
      <w:pPr>
        <w:autoSpaceDE w:val="0"/>
        <w:autoSpaceDN w:val="0"/>
        <w:adjustRightInd w:val="0"/>
        <w:spacing w:line="360" w:lineRule="auto"/>
        <w:jc w:val="both"/>
        <w:rPr>
          <w:ins w:id="883" w:author="Rashid Islam" w:date="2022-04-20T15:10:00Z"/>
          <w:color w:val="000000" w:themeColor="text1"/>
        </w:rPr>
      </w:pPr>
      <w:ins w:id="884" w:author="Rashid Islam" w:date="2022-04-20T15:10:00Z">
        <w:r w:rsidRPr="008119D9">
          <w:rPr>
            <w:color w:val="000000" w:themeColor="text1"/>
          </w:rPr>
          <w:t>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more or less similar.</w:t>
        </w:r>
      </w:ins>
    </w:p>
    <w:p w14:paraId="120CC220" w14:textId="3714286E" w:rsidR="003C6924" w:rsidDel="00C17963" w:rsidRDefault="003C6924" w:rsidP="003C6924">
      <w:pPr>
        <w:rPr>
          <w:del w:id="885" w:author="Rashid Islam" w:date="2022-04-20T15:09:00Z"/>
        </w:rPr>
      </w:pPr>
    </w:p>
    <w:p w14:paraId="1B5FD410" w14:textId="77777777" w:rsidR="00C17963" w:rsidRDefault="00C17963" w:rsidP="003C6924">
      <w:pPr>
        <w:rPr>
          <w:ins w:id="886" w:author="Rashid Islam" w:date="2022-04-20T15:09:00Z"/>
        </w:rPr>
      </w:pPr>
    </w:p>
    <w:p w14:paraId="0E800910" w14:textId="77777777" w:rsidR="003C6924" w:rsidDel="00C17963" w:rsidRDefault="003C6924" w:rsidP="003C6924">
      <w:pPr>
        <w:rPr>
          <w:del w:id="887" w:author="Rashid Islam" w:date="2022-04-20T15:09:00Z"/>
        </w:rPr>
      </w:pPr>
    </w:p>
    <w:p w14:paraId="60E87092" w14:textId="77777777" w:rsidR="003C6924" w:rsidDel="00C17963" w:rsidRDefault="003C6924" w:rsidP="003C6924">
      <w:pPr>
        <w:rPr>
          <w:del w:id="888" w:author="Rashid Islam" w:date="2022-04-20T15:09:00Z"/>
        </w:rPr>
      </w:pPr>
    </w:p>
    <w:p w14:paraId="50336F00" w14:textId="77777777" w:rsidR="003C6924" w:rsidDel="00C17963" w:rsidRDefault="003C6924" w:rsidP="003C6924">
      <w:pPr>
        <w:rPr>
          <w:del w:id="889" w:author="Rashid Islam" w:date="2022-04-20T15:09:00Z"/>
        </w:rPr>
      </w:pPr>
    </w:p>
    <w:p w14:paraId="6036244C" w14:textId="77777777" w:rsidR="003C6924" w:rsidDel="00C17963" w:rsidRDefault="003C6924" w:rsidP="003C6924">
      <w:pPr>
        <w:rPr>
          <w:del w:id="890" w:author="Rashid Islam" w:date="2022-04-20T15:09:00Z"/>
        </w:rPr>
      </w:pPr>
    </w:p>
    <w:p w14:paraId="181B5486" w14:textId="77777777" w:rsidR="003C6924" w:rsidRDefault="003C6924" w:rsidP="003C6924">
      <w:pPr>
        <w:sectPr w:rsidR="003C6924" w:rsidSect="00076D35">
          <w:footerReference w:type="even" r:id="rId64"/>
          <w:footerReference w:type="default" r:id="rId65"/>
          <w:pgSz w:w="11906" w:h="16838"/>
          <w:pgMar w:top="1440" w:right="1440" w:bottom="1440" w:left="1440" w:header="0" w:footer="340" w:gutter="0"/>
          <w:cols w:space="708"/>
          <w:docGrid w:linePitch="360"/>
        </w:sectPr>
      </w:pPr>
    </w:p>
    <w:p w14:paraId="78DC08EF" w14:textId="77777777" w:rsidR="00C17963" w:rsidRPr="008119D9" w:rsidRDefault="00C17963" w:rsidP="00C17963">
      <w:pPr>
        <w:rPr>
          <w:ins w:id="891" w:author="Rashid Islam" w:date="2022-04-20T15:10:00Z"/>
          <w:b/>
          <w:bCs/>
          <w:color w:val="000000" w:themeColor="text1"/>
          <w:sz w:val="32"/>
          <w:szCs w:val="32"/>
        </w:rPr>
      </w:pPr>
      <w:ins w:id="892" w:author="Rashid Islam" w:date="2022-04-20T15:10:00Z">
        <w:r w:rsidRPr="008119D9">
          <w:rPr>
            <w:b/>
            <w:bCs/>
            <w:color w:val="000000" w:themeColor="text1"/>
            <w:sz w:val="32"/>
            <w:szCs w:val="32"/>
          </w:rPr>
          <w:lastRenderedPageBreak/>
          <w:t>Chapter 8</w:t>
        </w:r>
      </w:ins>
    </w:p>
    <w:p w14:paraId="2C4FBD60" w14:textId="77777777" w:rsidR="00C17963" w:rsidRPr="008119D9" w:rsidRDefault="00C17963" w:rsidP="00C17963">
      <w:pPr>
        <w:rPr>
          <w:ins w:id="893" w:author="Rashid Islam" w:date="2022-04-20T15:10:00Z"/>
          <w:color w:val="000000" w:themeColor="text1"/>
        </w:rPr>
      </w:pPr>
    </w:p>
    <w:p w14:paraId="0A20CBCB" w14:textId="77777777" w:rsidR="00C17963" w:rsidRPr="008119D9" w:rsidRDefault="00C17963" w:rsidP="00C17963">
      <w:pPr>
        <w:rPr>
          <w:ins w:id="894" w:author="Rashid Islam" w:date="2022-04-20T15:10:00Z"/>
          <w:color w:val="000000" w:themeColor="text1"/>
        </w:rPr>
      </w:pPr>
    </w:p>
    <w:p w14:paraId="2736DBE7" w14:textId="77777777" w:rsidR="00C17963" w:rsidRPr="008119D9" w:rsidRDefault="00C17963" w:rsidP="00C17963">
      <w:pPr>
        <w:rPr>
          <w:ins w:id="895" w:author="Rashid Islam" w:date="2022-04-20T15:10:00Z"/>
          <w:b/>
          <w:bCs/>
          <w:color w:val="000000" w:themeColor="text1"/>
          <w:sz w:val="28"/>
          <w:szCs w:val="28"/>
        </w:rPr>
      </w:pPr>
      <w:ins w:id="896" w:author="Rashid Islam" w:date="2022-04-20T15:10:00Z">
        <w:r w:rsidRPr="008119D9">
          <w:rPr>
            <w:b/>
            <w:bCs/>
            <w:color w:val="000000" w:themeColor="text1"/>
            <w:sz w:val="28"/>
            <w:szCs w:val="28"/>
          </w:rPr>
          <w:t>Conclusions and Future Work</w:t>
        </w:r>
      </w:ins>
    </w:p>
    <w:p w14:paraId="7E9EE662" w14:textId="77777777" w:rsidR="00C17963" w:rsidRPr="008119D9" w:rsidRDefault="00C17963" w:rsidP="00C17963">
      <w:pPr>
        <w:rPr>
          <w:ins w:id="897" w:author="Rashid Islam" w:date="2022-04-20T15:10:00Z"/>
          <w:b/>
          <w:bCs/>
          <w:color w:val="000000" w:themeColor="text1"/>
        </w:rPr>
      </w:pPr>
    </w:p>
    <w:p w14:paraId="30F94A05" w14:textId="77777777" w:rsidR="00C17963" w:rsidRPr="008119D9" w:rsidRDefault="00C17963" w:rsidP="00C17963">
      <w:pPr>
        <w:rPr>
          <w:ins w:id="898" w:author="Rashid Islam" w:date="2022-04-20T15:10:00Z"/>
          <w:b/>
          <w:bCs/>
          <w:color w:val="000000" w:themeColor="text1"/>
        </w:rPr>
      </w:pPr>
    </w:p>
    <w:p w14:paraId="66996493" w14:textId="77777777" w:rsidR="00C17963" w:rsidRPr="008119D9" w:rsidRDefault="00C17963" w:rsidP="00C17963">
      <w:pPr>
        <w:spacing w:line="360" w:lineRule="auto"/>
        <w:jc w:val="both"/>
        <w:rPr>
          <w:ins w:id="899" w:author="Rashid Islam" w:date="2022-04-20T15:10:00Z"/>
          <w:color w:val="000000" w:themeColor="text1"/>
        </w:rPr>
      </w:pPr>
      <w:ins w:id="900" w:author="Rashid Islam" w:date="2022-04-20T15:10:00Z">
        <w:r w:rsidRPr="008119D9">
          <w:rPr>
            <w:color w:val="000000" w:themeColor="text1"/>
          </w:rPr>
          <w:t>In this thesis, we propose a novel approach of uncertainty visualisation in terms of Chromatic Aberration in web platform. There is an existing uncertainty visualisation system namely VSUP that presents a different approach of uncertainty visualisation. We conduct a within subject comparative user study with VSUP and our system to assess user performance accuracy/error rate, task completion time, and subjective assessment with NASA-TLX and SUS. From numerical analysis and evaluation of the results, we see user performance and perception is statistically improved and faster compared to VSUP whereas in the subjective assessment do not vary statistically significantly.</w:t>
        </w:r>
      </w:ins>
    </w:p>
    <w:p w14:paraId="25B4558A" w14:textId="77777777" w:rsidR="00C17963" w:rsidRPr="008119D9" w:rsidRDefault="00C17963" w:rsidP="00C17963">
      <w:pPr>
        <w:spacing w:line="360" w:lineRule="auto"/>
        <w:jc w:val="both"/>
        <w:rPr>
          <w:ins w:id="901" w:author="Rashid Islam" w:date="2022-04-20T15:10:00Z"/>
          <w:color w:val="000000" w:themeColor="text1"/>
        </w:rPr>
      </w:pPr>
    </w:p>
    <w:p w14:paraId="12424575" w14:textId="77777777" w:rsidR="00C17963" w:rsidRPr="008119D9" w:rsidRDefault="00C17963" w:rsidP="00C17963">
      <w:pPr>
        <w:spacing w:line="360" w:lineRule="auto"/>
        <w:jc w:val="both"/>
        <w:rPr>
          <w:ins w:id="902" w:author="Rashid Islam" w:date="2022-04-20T15:10:00Z"/>
          <w:color w:val="000000" w:themeColor="text1"/>
        </w:rPr>
      </w:pPr>
      <w:ins w:id="903" w:author="Rashid Islam" w:date="2022-04-20T15:10:00Z">
        <w:r w:rsidRPr="008119D9">
          <w:rPr>
            <w:color w:val="000000" w:themeColor="text1"/>
          </w:rPr>
          <w:t xml:space="preserve">Nevertheless, we admit that in </w:t>
        </w:r>
        <w:r w:rsidRPr="008119D9">
          <w:rPr>
            <w:rFonts w:ascii="Times" w:hAnsi="Times"/>
            <w:color w:val="000000" w:themeColor="text1"/>
            <w:lang w:val="en-US"/>
          </w:rPr>
          <w:t>real aberration the picture blurring happens very slowly from inner edge to outer edge but in our case, it just gives us a range of uncertainty for the prediction, so the whole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 xml:space="preserve">. To mitigate the blurring effect additional research can be conducted such add adding additional color effects. In addition, further research could be conducted with more levels of uncertainties than were tested in both VSUP of </w:t>
        </w:r>
        <w:r w:rsidRPr="008119D9">
          <w:rPr>
            <w:rFonts w:ascii="Times" w:hAnsi="Times"/>
            <w:color w:val="000000" w:themeColor="text1"/>
          </w:rPr>
          <w:t>Correll et al. [35]</w:t>
        </w:r>
        <w:r w:rsidRPr="008119D9">
          <w:rPr>
            <w:color w:val="000000" w:themeColor="text1"/>
          </w:rPr>
          <w:t xml:space="preserve"> and the present work, for instance 8-levels instead of 4-levels.</w:t>
        </w:r>
      </w:ins>
    </w:p>
    <w:p w14:paraId="4772462E" w14:textId="77777777" w:rsidR="00412CF6" w:rsidDel="00C17963" w:rsidRDefault="00412CF6">
      <w:pPr>
        <w:rPr>
          <w:del w:id="904" w:author="Rashid Islam" w:date="2022-04-20T15:09:00Z"/>
          <w:rFonts w:ascii="Times" w:hAnsi="Times"/>
          <w:b/>
          <w:bCs/>
          <w:color w:val="000000" w:themeColor="text1"/>
          <w:lang w:val="en-US"/>
        </w:rPr>
      </w:pPr>
    </w:p>
    <w:p w14:paraId="2A4F53B3" w14:textId="71D96226" w:rsidR="0045432F" w:rsidRPr="003C749E" w:rsidDel="00C17963" w:rsidRDefault="0045432F" w:rsidP="0045432F">
      <w:pPr>
        <w:rPr>
          <w:del w:id="905" w:author="Rashid Islam" w:date="2022-04-20T15:09:00Z"/>
          <w:rFonts w:ascii="Times" w:hAnsi="Times"/>
          <w:b/>
          <w:bCs/>
          <w:color w:val="000000" w:themeColor="text1"/>
          <w:sz w:val="32"/>
          <w:szCs w:val="32"/>
          <w:lang w:val="en-US"/>
        </w:rPr>
      </w:pPr>
      <w:del w:id="906" w:author="Rashid Islam" w:date="2022-04-20T15:09:00Z">
        <w:r w:rsidRPr="003C749E" w:rsidDel="00C17963">
          <w:rPr>
            <w:rFonts w:ascii="Times" w:hAnsi="Times"/>
            <w:b/>
            <w:bCs/>
            <w:color w:val="000000" w:themeColor="text1"/>
            <w:sz w:val="32"/>
            <w:szCs w:val="32"/>
            <w:lang w:val="en-US"/>
          </w:rPr>
          <w:delText xml:space="preserve">Chapter </w:delText>
        </w:r>
        <w:r w:rsidR="00537E11" w:rsidDel="00C17963">
          <w:rPr>
            <w:rFonts w:ascii="Times" w:hAnsi="Times"/>
            <w:b/>
            <w:bCs/>
            <w:color w:val="000000" w:themeColor="text1"/>
            <w:sz w:val="32"/>
            <w:szCs w:val="32"/>
            <w:lang w:val="en-US"/>
          </w:rPr>
          <w:delText>7</w:delText>
        </w:r>
      </w:del>
    </w:p>
    <w:p w14:paraId="404ABF7C" w14:textId="3B974CFB" w:rsidR="0045432F" w:rsidDel="00C17963" w:rsidRDefault="0045432F" w:rsidP="0045432F">
      <w:pPr>
        <w:rPr>
          <w:del w:id="907" w:author="Rashid Islam" w:date="2022-04-20T15:09:00Z"/>
          <w:rFonts w:ascii="Times" w:hAnsi="Times"/>
          <w:b/>
          <w:bCs/>
          <w:color w:val="000000" w:themeColor="text1"/>
          <w:lang w:val="en-US"/>
        </w:rPr>
      </w:pPr>
    </w:p>
    <w:p w14:paraId="74201F1B" w14:textId="2BCE1506" w:rsidR="000C03AA" w:rsidDel="00C17963" w:rsidRDefault="000C03AA" w:rsidP="0045432F">
      <w:pPr>
        <w:rPr>
          <w:del w:id="908" w:author="Rashid Islam" w:date="2022-04-20T15:09:00Z"/>
          <w:rFonts w:eastAsiaTheme="minorHAnsi"/>
          <w:b/>
          <w:bCs/>
          <w:lang w:val="en-GB" w:eastAsia="en-US"/>
        </w:rPr>
      </w:pPr>
      <w:del w:id="909" w:author="Rashid Islam" w:date="2022-04-20T15:09:00Z">
        <w:r w:rsidDel="00C17963">
          <w:rPr>
            <w:rFonts w:eastAsiaTheme="minorHAnsi"/>
            <w:b/>
            <w:bCs/>
            <w:lang w:val="en-GB" w:eastAsia="en-US"/>
          </w:rPr>
          <w:delText xml:space="preserve">Evaluation: Numerical Analysis </w:delText>
        </w:r>
      </w:del>
    </w:p>
    <w:p w14:paraId="273B764D" w14:textId="1C095A47" w:rsidR="000C03AA" w:rsidDel="00C17963" w:rsidRDefault="000C03AA" w:rsidP="0045432F">
      <w:pPr>
        <w:rPr>
          <w:del w:id="910" w:author="Rashid Islam" w:date="2022-04-20T15:09:00Z"/>
          <w:rFonts w:eastAsiaTheme="minorHAnsi"/>
          <w:b/>
          <w:bCs/>
          <w:lang w:val="en-GB" w:eastAsia="en-US"/>
        </w:rPr>
      </w:pPr>
    </w:p>
    <w:p w14:paraId="6371E5FD" w14:textId="2DD91A21" w:rsidR="000C03AA" w:rsidDel="00C17963" w:rsidRDefault="000C03AA" w:rsidP="0045432F">
      <w:pPr>
        <w:rPr>
          <w:del w:id="911" w:author="Rashid Islam" w:date="2022-04-20T15:09:00Z"/>
          <w:rFonts w:eastAsiaTheme="minorHAnsi"/>
          <w:b/>
          <w:bCs/>
          <w:lang w:val="en-GB" w:eastAsia="en-US"/>
        </w:rPr>
      </w:pPr>
    </w:p>
    <w:p w14:paraId="69A18C8A" w14:textId="4072D673" w:rsidR="009B5990" w:rsidDel="00C17963" w:rsidRDefault="009B5990" w:rsidP="0045432F">
      <w:pPr>
        <w:rPr>
          <w:del w:id="912" w:author="Rashid Islam" w:date="2022-04-20T15:09:00Z"/>
          <w:rFonts w:eastAsiaTheme="minorHAnsi"/>
          <w:lang w:val="en-GB" w:eastAsia="en-US"/>
        </w:rPr>
      </w:pPr>
      <w:del w:id="913" w:author="Rashid Islam" w:date="2022-04-20T15:09:00Z">
        <w:r w:rsidDel="00C17963">
          <w:rPr>
            <w:rFonts w:eastAsiaTheme="minorHAnsi"/>
            <w:lang w:val="en-GB" w:eastAsia="en-US"/>
          </w:rPr>
          <w:delText>1.4.1 Theoretical Evaluation</w:delText>
        </w:r>
      </w:del>
    </w:p>
    <w:p w14:paraId="75C59346" w14:textId="77C2ACCB" w:rsidR="009B5990" w:rsidDel="00C17963" w:rsidRDefault="009B5990" w:rsidP="0045432F">
      <w:pPr>
        <w:rPr>
          <w:del w:id="914" w:author="Rashid Islam" w:date="2022-04-20T15:09:00Z"/>
          <w:rFonts w:eastAsiaTheme="minorHAnsi"/>
          <w:lang w:val="en-GB" w:eastAsia="en-US"/>
        </w:rPr>
      </w:pPr>
      <w:del w:id="915" w:author="Rashid Islam" w:date="2022-04-20T15:09:00Z">
        <w:r w:rsidDel="00C17963">
          <w:rPr>
            <w:rFonts w:eastAsiaTheme="minorHAnsi"/>
            <w:lang w:val="en-GB" w:eastAsia="en-US"/>
          </w:rPr>
          <w:delText>1.4.2 Low-level Visual Evaluation</w:delText>
        </w:r>
      </w:del>
    </w:p>
    <w:p w14:paraId="14525FBD" w14:textId="7E3B8337" w:rsidR="009B5990" w:rsidDel="00C17963" w:rsidRDefault="009B5990" w:rsidP="0045432F">
      <w:pPr>
        <w:rPr>
          <w:del w:id="916" w:author="Rashid Islam" w:date="2022-04-20T15:09:00Z"/>
          <w:rFonts w:eastAsiaTheme="minorHAnsi"/>
          <w:b/>
          <w:bCs/>
          <w:lang w:val="en-GB" w:eastAsia="en-US"/>
        </w:rPr>
      </w:pPr>
      <w:del w:id="917" w:author="Rashid Islam" w:date="2022-04-20T15:09:00Z">
        <w:r w:rsidDel="00C17963">
          <w:rPr>
            <w:rFonts w:eastAsiaTheme="minorHAnsi"/>
            <w:lang w:val="en-GB" w:eastAsia="en-US"/>
          </w:rPr>
          <w:delText>1.4.3 Task-oriented User Study</w:delText>
        </w:r>
      </w:del>
    </w:p>
    <w:p w14:paraId="67C36518" w14:textId="4C25C560" w:rsidR="000C03AA" w:rsidDel="00C17963" w:rsidRDefault="000C03AA" w:rsidP="0045432F">
      <w:pPr>
        <w:rPr>
          <w:del w:id="918" w:author="Rashid Islam" w:date="2022-04-20T15:09:00Z"/>
          <w:rFonts w:eastAsiaTheme="minorHAnsi"/>
          <w:b/>
          <w:bCs/>
          <w:lang w:val="en-GB" w:eastAsia="en-US"/>
        </w:rPr>
      </w:pPr>
    </w:p>
    <w:p w14:paraId="791C52ED" w14:textId="2669B304" w:rsidR="000C03AA" w:rsidDel="00C17963" w:rsidRDefault="00730584" w:rsidP="0045432F">
      <w:pPr>
        <w:rPr>
          <w:del w:id="919" w:author="Rashid Islam" w:date="2022-04-20T15:09:00Z"/>
          <w:rFonts w:eastAsiaTheme="minorHAnsi"/>
          <w:b/>
          <w:bCs/>
          <w:lang w:val="en-GB" w:eastAsia="en-US"/>
        </w:rPr>
      </w:pPr>
      <w:del w:id="920" w:author="Rashid Islam" w:date="2022-04-20T15:09:00Z">
        <w:r w:rsidDel="00C17963">
          <w:rPr>
            <w:rFonts w:eastAsiaTheme="minorHAnsi"/>
            <w:b/>
            <w:bCs/>
            <w:lang w:val="en-GB" w:eastAsia="en-US"/>
          </w:rPr>
          <w:delText xml:space="preserve">See paper papers by num/16.pdf </w:delText>
        </w:r>
      </w:del>
    </w:p>
    <w:p w14:paraId="6688E93A" w14:textId="2A9C3EAA" w:rsidR="009B5990" w:rsidDel="00C17963" w:rsidRDefault="009B5990" w:rsidP="0045432F">
      <w:pPr>
        <w:rPr>
          <w:del w:id="921" w:author="Rashid Islam" w:date="2022-04-20T15:09:00Z"/>
          <w:rFonts w:eastAsiaTheme="minorHAnsi"/>
          <w:b/>
          <w:bCs/>
          <w:lang w:val="en-GB" w:eastAsia="en-US"/>
        </w:rPr>
      </w:pPr>
      <w:del w:id="922" w:author="Rashid Islam" w:date="2022-04-20T15:09:00Z">
        <w:r w:rsidDel="00C17963">
          <w:rPr>
            <w:rFonts w:eastAsiaTheme="minorHAnsi"/>
            <w:b/>
            <w:bCs/>
            <w:lang w:val="en-GB" w:eastAsia="en-US"/>
          </w:rPr>
          <w:delText>17.pdf</w:delText>
        </w:r>
      </w:del>
    </w:p>
    <w:p w14:paraId="594B1D6E" w14:textId="471CCDE8" w:rsidR="000C03AA" w:rsidDel="00C17963" w:rsidRDefault="000C03AA" w:rsidP="0045432F">
      <w:pPr>
        <w:rPr>
          <w:del w:id="923" w:author="Rashid Islam" w:date="2022-04-20T15:09:00Z"/>
          <w:rFonts w:eastAsiaTheme="minorHAnsi"/>
          <w:b/>
          <w:bCs/>
          <w:lang w:val="en-GB" w:eastAsia="en-US"/>
        </w:rPr>
      </w:pPr>
    </w:p>
    <w:p w14:paraId="05947077" w14:textId="433DA85E" w:rsidR="000C03AA" w:rsidDel="00C17963" w:rsidRDefault="000C03AA" w:rsidP="0045432F">
      <w:pPr>
        <w:rPr>
          <w:del w:id="924" w:author="Rashid Islam" w:date="2022-04-20T15:10:00Z"/>
          <w:rFonts w:eastAsiaTheme="minorHAnsi"/>
          <w:b/>
          <w:bCs/>
          <w:lang w:val="en-GB" w:eastAsia="en-US"/>
        </w:rPr>
      </w:pPr>
    </w:p>
    <w:p w14:paraId="03C57F49" w14:textId="2F710687" w:rsidR="000C03AA" w:rsidDel="00C17963" w:rsidRDefault="000C03AA" w:rsidP="0045432F">
      <w:pPr>
        <w:rPr>
          <w:del w:id="925" w:author="Rashid Islam" w:date="2022-04-20T15:10:00Z"/>
          <w:rFonts w:eastAsiaTheme="minorHAnsi"/>
          <w:b/>
          <w:bCs/>
          <w:lang w:val="en-GB" w:eastAsia="en-US"/>
        </w:rPr>
      </w:pPr>
    </w:p>
    <w:p w14:paraId="7BA0CCDD" w14:textId="1E1428F6" w:rsidR="000C03AA" w:rsidDel="00C17963" w:rsidRDefault="000C03AA" w:rsidP="0045432F">
      <w:pPr>
        <w:rPr>
          <w:del w:id="926" w:author="Rashid Islam" w:date="2022-04-20T15:10:00Z"/>
          <w:rFonts w:eastAsiaTheme="minorHAnsi"/>
          <w:b/>
          <w:bCs/>
          <w:lang w:val="en-GB" w:eastAsia="en-US"/>
        </w:rPr>
      </w:pPr>
    </w:p>
    <w:p w14:paraId="50083588" w14:textId="06741686" w:rsidR="000C03AA" w:rsidDel="00C17963" w:rsidRDefault="000C03AA" w:rsidP="0045432F">
      <w:pPr>
        <w:rPr>
          <w:del w:id="927" w:author="Rashid Islam" w:date="2022-04-20T15:10:00Z"/>
          <w:rFonts w:eastAsiaTheme="minorHAnsi"/>
          <w:b/>
          <w:bCs/>
          <w:lang w:val="en-GB" w:eastAsia="en-US"/>
        </w:rPr>
      </w:pPr>
    </w:p>
    <w:p w14:paraId="572F5B07" w14:textId="2E90CC27" w:rsidR="000C03AA" w:rsidDel="00C17963" w:rsidRDefault="000C03AA" w:rsidP="0045432F">
      <w:pPr>
        <w:rPr>
          <w:del w:id="928" w:author="Rashid Islam" w:date="2022-04-20T15:10:00Z"/>
          <w:rFonts w:eastAsiaTheme="minorHAnsi"/>
          <w:b/>
          <w:bCs/>
          <w:lang w:val="en-GB" w:eastAsia="en-US"/>
        </w:rPr>
      </w:pPr>
    </w:p>
    <w:p w14:paraId="53132F73" w14:textId="03F4B3DC" w:rsidR="000C03AA" w:rsidDel="00C17963" w:rsidRDefault="000C03AA" w:rsidP="0045432F">
      <w:pPr>
        <w:rPr>
          <w:del w:id="929" w:author="Rashid Islam" w:date="2022-04-20T15:10:00Z"/>
          <w:rFonts w:eastAsiaTheme="minorHAnsi"/>
          <w:b/>
          <w:bCs/>
          <w:lang w:val="en-GB" w:eastAsia="en-US"/>
        </w:rPr>
      </w:pPr>
    </w:p>
    <w:p w14:paraId="5FA2B633" w14:textId="5DA4C188" w:rsidR="000C03AA" w:rsidDel="00C17963" w:rsidRDefault="000C03AA" w:rsidP="0045432F">
      <w:pPr>
        <w:rPr>
          <w:del w:id="930" w:author="Rashid Islam" w:date="2022-04-20T15:10:00Z"/>
          <w:rFonts w:eastAsiaTheme="minorHAnsi"/>
          <w:b/>
          <w:bCs/>
          <w:lang w:val="en-GB" w:eastAsia="en-US"/>
        </w:rPr>
      </w:pPr>
    </w:p>
    <w:p w14:paraId="0092CEF7" w14:textId="14A16A9B" w:rsidR="000C03AA" w:rsidDel="00C17963" w:rsidRDefault="000C03AA" w:rsidP="0045432F">
      <w:pPr>
        <w:rPr>
          <w:del w:id="931" w:author="Rashid Islam" w:date="2022-04-20T15:10:00Z"/>
          <w:rFonts w:eastAsiaTheme="minorHAnsi"/>
          <w:b/>
          <w:bCs/>
          <w:lang w:val="en-GB" w:eastAsia="en-US"/>
        </w:rPr>
      </w:pPr>
    </w:p>
    <w:p w14:paraId="66CD1199" w14:textId="0F837AE1" w:rsidR="000C03AA" w:rsidDel="00C17963" w:rsidRDefault="000C03AA" w:rsidP="0045432F">
      <w:pPr>
        <w:rPr>
          <w:del w:id="932" w:author="Rashid Islam" w:date="2022-04-20T15:10:00Z"/>
          <w:rFonts w:eastAsiaTheme="minorHAnsi"/>
          <w:b/>
          <w:bCs/>
          <w:lang w:val="en-GB" w:eastAsia="en-US"/>
        </w:rPr>
      </w:pPr>
    </w:p>
    <w:p w14:paraId="127D81AD" w14:textId="420DB08D" w:rsidR="000C03AA" w:rsidDel="00C17963" w:rsidRDefault="000C03AA" w:rsidP="0045432F">
      <w:pPr>
        <w:rPr>
          <w:del w:id="933" w:author="Rashid Islam" w:date="2022-04-20T15:10:00Z"/>
          <w:rFonts w:eastAsiaTheme="minorHAnsi"/>
          <w:b/>
          <w:bCs/>
          <w:lang w:val="en-GB" w:eastAsia="en-US"/>
        </w:rPr>
      </w:pPr>
    </w:p>
    <w:p w14:paraId="216636C8" w14:textId="223AEE83" w:rsidR="000C03AA" w:rsidDel="00C17963" w:rsidRDefault="000C03AA" w:rsidP="0045432F">
      <w:pPr>
        <w:rPr>
          <w:del w:id="934" w:author="Rashid Islam" w:date="2022-04-20T15:10:00Z"/>
          <w:rFonts w:eastAsiaTheme="minorHAnsi"/>
          <w:b/>
          <w:bCs/>
          <w:lang w:val="en-GB" w:eastAsia="en-US"/>
        </w:rPr>
      </w:pPr>
    </w:p>
    <w:p w14:paraId="4A2CF585" w14:textId="49DCD089" w:rsidR="000C03AA" w:rsidDel="00C17963" w:rsidRDefault="000C03AA" w:rsidP="0045432F">
      <w:pPr>
        <w:rPr>
          <w:del w:id="935" w:author="Rashid Islam" w:date="2022-04-20T15:10:00Z"/>
          <w:rFonts w:eastAsiaTheme="minorHAnsi"/>
          <w:b/>
          <w:bCs/>
          <w:lang w:val="en-GB" w:eastAsia="en-US"/>
        </w:rPr>
      </w:pPr>
    </w:p>
    <w:p w14:paraId="591B5FB9" w14:textId="3738F368" w:rsidR="000C03AA" w:rsidDel="00C17963" w:rsidRDefault="000C03AA" w:rsidP="0045432F">
      <w:pPr>
        <w:rPr>
          <w:del w:id="936" w:author="Rashid Islam" w:date="2022-04-20T15:10:00Z"/>
          <w:rFonts w:ascii="Times" w:hAnsi="Times"/>
          <w:b/>
          <w:bCs/>
          <w:color w:val="000000" w:themeColor="text1"/>
          <w:lang w:val="en-US"/>
        </w:rPr>
      </w:pPr>
    </w:p>
    <w:p w14:paraId="480685D3" w14:textId="1EDEBC3E" w:rsidR="000C03AA" w:rsidDel="00C17963" w:rsidRDefault="000C03AA" w:rsidP="0045432F">
      <w:pPr>
        <w:rPr>
          <w:del w:id="937" w:author="Rashid Islam" w:date="2022-04-20T15:10:00Z"/>
          <w:rFonts w:ascii="Times" w:hAnsi="Times"/>
          <w:b/>
          <w:bCs/>
          <w:color w:val="000000" w:themeColor="text1"/>
          <w:lang w:val="en-US"/>
        </w:rPr>
      </w:pPr>
    </w:p>
    <w:p w14:paraId="2E2FC3E2" w14:textId="61E859BB" w:rsidR="000C03AA" w:rsidDel="00C17963" w:rsidRDefault="000C03AA" w:rsidP="0045432F">
      <w:pPr>
        <w:rPr>
          <w:del w:id="938" w:author="Rashid Islam" w:date="2022-04-20T15:10:00Z"/>
          <w:rFonts w:ascii="Times" w:hAnsi="Times"/>
          <w:b/>
          <w:bCs/>
          <w:color w:val="000000" w:themeColor="text1"/>
          <w:lang w:val="en-US"/>
        </w:rPr>
      </w:pPr>
    </w:p>
    <w:p w14:paraId="6D436B4C" w14:textId="29C75884" w:rsidR="000C03AA" w:rsidDel="00C17963" w:rsidRDefault="000C03AA" w:rsidP="0045432F">
      <w:pPr>
        <w:rPr>
          <w:del w:id="939" w:author="Rashid Islam" w:date="2022-04-20T15:10:00Z"/>
          <w:rFonts w:ascii="Times" w:hAnsi="Times"/>
          <w:b/>
          <w:bCs/>
          <w:color w:val="000000" w:themeColor="text1"/>
          <w:lang w:val="en-US"/>
        </w:rPr>
      </w:pPr>
    </w:p>
    <w:p w14:paraId="76E174B8" w14:textId="5F9B83E9" w:rsidR="000C03AA" w:rsidDel="00C17963" w:rsidRDefault="000C03AA" w:rsidP="0045432F">
      <w:pPr>
        <w:rPr>
          <w:del w:id="940" w:author="Rashid Islam" w:date="2022-04-20T15:10:00Z"/>
          <w:rFonts w:ascii="Times" w:hAnsi="Times"/>
          <w:b/>
          <w:bCs/>
          <w:color w:val="000000" w:themeColor="text1"/>
          <w:lang w:val="en-US"/>
        </w:rPr>
      </w:pPr>
    </w:p>
    <w:p w14:paraId="5465B7C2" w14:textId="6C20782E" w:rsidR="000C03AA" w:rsidDel="00C17963" w:rsidRDefault="000C03AA" w:rsidP="0045432F">
      <w:pPr>
        <w:rPr>
          <w:del w:id="941" w:author="Rashid Islam" w:date="2022-04-20T15:10:00Z"/>
          <w:rFonts w:ascii="Times" w:hAnsi="Times"/>
          <w:b/>
          <w:bCs/>
          <w:color w:val="000000" w:themeColor="text1"/>
          <w:lang w:val="en-US"/>
        </w:rPr>
      </w:pPr>
    </w:p>
    <w:p w14:paraId="184D74D9" w14:textId="34AF6430" w:rsidR="000C03AA" w:rsidDel="00C17963" w:rsidRDefault="000C03AA" w:rsidP="0045432F">
      <w:pPr>
        <w:rPr>
          <w:del w:id="942" w:author="Rashid Islam" w:date="2022-04-20T15:10:00Z"/>
          <w:rFonts w:ascii="Times" w:hAnsi="Times"/>
          <w:b/>
          <w:bCs/>
          <w:color w:val="000000" w:themeColor="text1"/>
          <w:lang w:val="en-US"/>
        </w:rPr>
      </w:pPr>
    </w:p>
    <w:p w14:paraId="03FBC9D4" w14:textId="47A3596F" w:rsidR="000C03AA" w:rsidDel="00C17963" w:rsidRDefault="000C03AA" w:rsidP="0045432F">
      <w:pPr>
        <w:rPr>
          <w:del w:id="943" w:author="Rashid Islam" w:date="2022-04-20T15:10:00Z"/>
          <w:rFonts w:ascii="Times" w:hAnsi="Times"/>
          <w:b/>
          <w:bCs/>
          <w:color w:val="000000" w:themeColor="text1"/>
          <w:lang w:val="en-US"/>
        </w:rPr>
      </w:pPr>
    </w:p>
    <w:p w14:paraId="7F73C57A" w14:textId="60AAC28D" w:rsidR="000C03AA" w:rsidDel="00C17963" w:rsidRDefault="000C03AA" w:rsidP="0045432F">
      <w:pPr>
        <w:rPr>
          <w:del w:id="944" w:author="Rashid Islam" w:date="2022-04-20T15:10:00Z"/>
          <w:rFonts w:ascii="Times" w:hAnsi="Times"/>
          <w:b/>
          <w:bCs/>
          <w:color w:val="000000" w:themeColor="text1"/>
          <w:lang w:val="en-US"/>
        </w:rPr>
      </w:pPr>
    </w:p>
    <w:p w14:paraId="3593701C" w14:textId="11F68327" w:rsidR="000C03AA" w:rsidDel="00C17963" w:rsidRDefault="000C03AA" w:rsidP="0045432F">
      <w:pPr>
        <w:rPr>
          <w:del w:id="945" w:author="Rashid Islam" w:date="2022-04-20T15:10:00Z"/>
          <w:rFonts w:ascii="Times" w:hAnsi="Times"/>
          <w:b/>
          <w:bCs/>
          <w:color w:val="000000" w:themeColor="text1"/>
          <w:lang w:val="en-US"/>
        </w:rPr>
      </w:pPr>
    </w:p>
    <w:p w14:paraId="729C0F35" w14:textId="3912202C" w:rsidR="000C03AA" w:rsidDel="00C17963" w:rsidRDefault="000C03AA" w:rsidP="0045432F">
      <w:pPr>
        <w:rPr>
          <w:del w:id="946" w:author="Rashid Islam" w:date="2022-04-20T15:10:00Z"/>
          <w:rFonts w:ascii="Times" w:hAnsi="Times"/>
          <w:b/>
          <w:bCs/>
          <w:color w:val="000000" w:themeColor="text1"/>
          <w:lang w:val="en-US"/>
        </w:rPr>
      </w:pPr>
    </w:p>
    <w:p w14:paraId="7065C1E8" w14:textId="076909E3" w:rsidR="000C03AA" w:rsidDel="00C17963" w:rsidRDefault="000C03AA" w:rsidP="0045432F">
      <w:pPr>
        <w:rPr>
          <w:del w:id="947" w:author="Rashid Islam" w:date="2022-04-20T15:10:00Z"/>
          <w:rFonts w:ascii="Times" w:hAnsi="Times"/>
          <w:b/>
          <w:bCs/>
          <w:color w:val="000000" w:themeColor="text1"/>
          <w:lang w:val="en-US"/>
        </w:rPr>
      </w:pPr>
    </w:p>
    <w:p w14:paraId="6E10651A" w14:textId="63ACEB08" w:rsidR="000C03AA" w:rsidDel="00C17963" w:rsidRDefault="000C03AA" w:rsidP="0045432F">
      <w:pPr>
        <w:rPr>
          <w:del w:id="948" w:author="Rashid Islam" w:date="2022-04-20T15:10:00Z"/>
          <w:rFonts w:ascii="Times" w:hAnsi="Times"/>
          <w:b/>
          <w:bCs/>
          <w:color w:val="000000" w:themeColor="text1"/>
          <w:lang w:val="en-US"/>
        </w:rPr>
      </w:pPr>
    </w:p>
    <w:p w14:paraId="527AD2D7" w14:textId="7BC17A21" w:rsidR="000C03AA" w:rsidDel="00C17963" w:rsidRDefault="000C03AA" w:rsidP="0045432F">
      <w:pPr>
        <w:rPr>
          <w:del w:id="949" w:author="Rashid Islam" w:date="2022-04-20T15:10:00Z"/>
          <w:rFonts w:ascii="Times" w:hAnsi="Times"/>
          <w:b/>
          <w:bCs/>
          <w:color w:val="000000" w:themeColor="text1"/>
          <w:lang w:val="en-US"/>
        </w:rPr>
      </w:pPr>
    </w:p>
    <w:p w14:paraId="4C0D1C5D" w14:textId="4877373A" w:rsidR="000C03AA" w:rsidDel="00C17963" w:rsidRDefault="000C03AA" w:rsidP="0045432F">
      <w:pPr>
        <w:rPr>
          <w:del w:id="950" w:author="Rashid Islam" w:date="2022-04-20T15:10:00Z"/>
          <w:rFonts w:ascii="Times" w:hAnsi="Times"/>
          <w:b/>
          <w:bCs/>
          <w:color w:val="000000" w:themeColor="text1"/>
          <w:lang w:val="en-US"/>
        </w:rPr>
      </w:pPr>
    </w:p>
    <w:p w14:paraId="39028663" w14:textId="208E9400" w:rsidR="000C03AA" w:rsidDel="00C17963" w:rsidRDefault="000C03AA" w:rsidP="0045432F">
      <w:pPr>
        <w:rPr>
          <w:del w:id="951" w:author="Rashid Islam" w:date="2022-04-20T15:10:00Z"/>
          <w:rFonts w:ascii="Times" w:hAnsi="Times"/>
          <w:b/>
          <w:bCs/>
          <w:color w:val="000000" w:themeColor="text1"/>
          <w:lang w:val="en-US"/>
        </w:rPr>
      </w:pPr>
    </w:p>
    <w:p w14:paraId="2A9913F3" w14:textId="18D07501" w:rsidR="000C03AA" w:rsidDel="00C17963" w:rsidRDefault="000C03AA" w:rsidP="0045432F">
      <w:pPr>
        <w:rPr>
          <w:del w:id="952" w:author="Rashid Islam" w:date="2022-04-20T15:10:00Z"/>
          <w:rFonts w:ascii="Times" w:hAnsi="Times"/>
          <w:b/>
          <w:bCs/>
          <w:color w:val="000000" w:themeColor="text1"/>
          <w:lang w:val="en-US"/>
        </w:rPr>
      </w:pPr>
    </w:p>
    <w:p w14:paraId="6AA57957" w14:textId="10257943" w:rsidR="000C03AA" w:rsidDel="00C17963" w:rsidRDefault="000C03AA" w:rsidP="0045432F">
      <w:pPr>
        <w:rPr>
          <w:del w:id="953" w:author="Rashid Islam" w:date="2022-04-20T15:10:00Z"/>
          <w:rFonts w:ascii="Times" w:hAnsi="Times"/>
          <w:b/>
          <w:bCs/>
          <w:color w:val="000000" w:themeColor="text1"/>
          <w:lang w:val="en-US"/>
        </w:rPr>
      </w:pPr>
    </w:p>
    <w:p w14:paraId="7C6951B0" w14:textId="08A9C746" w:rsidR="000C03AA" w:rsidDel="00C17963" w:rsidRDefault="000C03AA" w:rsidP="0045432F">
      <w:pPr>
        <w:rPr>
          <w:del w:id="954" w:author="Rashid Islam" w:date="2022-04-20T15:10:00Z"/>
          <w:rFonts w:ascii="Times" w:hAnsi="Times"/>
          <w:b/>
          <w:bCs/>
          <w:color w:val="000000" w:themeColor="text1"/>
          <w:lang w:val="en-US"/>
        </w:rPr>
      </w:pPr>
    </w:p>
    <w:p w14:paraId="30BE7D00" w14:textId="465723F5" w:rsidR="000C03AA" w:rsidDel="00C17963" w:rsidRDefault="000C03AA" w:rsidP="0045432F">
      <w:pPr>
        <w:rPr>
          <w:del w:id="955" w:author="Rashid Islam" w:date="2022-04-20T15:09:00Z"/>
          <w:rFonts w:ascii="Times" w:hAnsi="Times"/>
          <w:b/>
          <w:bCs/>
          <w:color w:val="000000" w:themeColor="text1"/>
          <w:lang w:val="en-US"/>
        </w:rPr>
      </w:pPr>
    </w:p>
    <w:p w14:paraId="7E88AA92" w14:textId="180B460C" w:rsidR="000C03AA" w:rsidDel="00C17963" w:rsidRDefault="000C03AA" w:rsidP="0045432F">
      <w:pPr>
        <w:rPr>
          <w:del w:id="956" w:author="Rashid Islam" w:date="2022-04-20T15:09:00Z"/>
          <w:rFonts w:ascii="Times" w:hAnsi="Times"/>
          <w:b/>
          <w:bCs/>
          <w:color w:val="000000" w:themeColor="text1"/>
          <w:lang w:val="en-US"/>
        </w:rPr>
      </w:pPr>
    </w:p>
    <w:p w14:paraId="3A33850C" w14:textId="038AFE40" w:rsidR="000C03AA" w:rsidDel="00C17963" w:rsidRDefault="000C03AA" w:rsidP="0045432F">
      <w:pPr>
        <w:rPr>
          <w:del w:id="957" w:author="Rashid Islam" w:date="2022-04-20T15:09:00Z"/>
          <w:rFonts w:ascii="Times" w:hAnsi="Times"/>
          <w:b/>
          <w:bCs/>
          <w:color w:val="000000" w:themeColor="text1"/>
          <w:lang w:val="en-US"/>
        </w:rPr>
      </w:pPr>
    </w:p>
    <w:p w14:paraId="0EF7BC02" w14:textId="06488018" w:rsidR="000C03AA" w:rsidDel="00C17963" w:rsidRDefault="000C03AA" w:rsidP="0045432F">
      <w:pPr>
        <w:rPr>
          <w:del w:id="958" w:author="Rashid Islam" w:date="2022-04-20T15:09:00Z"/>
          <w:rFonts w:ascii="Times" w:hAnsi="Times"/>
          <w:b/>
          <w:bCs/>
          <w:color w:val="000000" w:themeColor="text1"/>
          <w:lang w:val="en-US"/>
        </w:rPr>
      </w:pPr>
    </w:p>
    <w:p w14:paraId="4A3E347B" w14:textId="2666DDF4" w:rsidR="000C03AA" w:rsidDel="00C17963" w:rsidRDefault="000C03AA" w:rsidP="0045432F">
      <w:pPr>
        <w:rPr>
          <w:del w:id="959" w:author="Rashid Islam" w:date="2022-04-20T15:09:00Z"/>
          <w:rFonts w:ascii="Times" w:hAnsi="Times"/>
          <w:b/>
          <w:bCs/>
          <w:color w:val="000000" w:themeColor="text1"/>
          <w:lang w:val="en-US"/>
        </w:rPr>
      </w:pPr>
    </w:p>
    <w:p w14:paraId="1D82C131" w14:textId="535DAD2F" w:rsidR="000C03AA" w:rsidDel="00C17963" w:rsidRDefault="000C03AA" w:rsidP="0045432F">
      <w:pPr>
        <w:rPr>
          <w:del w:id="960" w:author="Rashid Islam" w:date="2022-04-20T15:09:00Z"/>
          <w:rFonts w:ascii="Times" w:hAnsi="Times"/>
          <w:b/>
          <w:bCs/>
          <w:color w:val="000000" w:themeColor="text1"/>
          <w:lang w:val="en-US"/>
        </w:rPr>
      </w:pPr>
    </w:p>
    <w:p w14:paraId="4AE0282F" w14:textId="4BC9D238" w:rsidR="000C03AA" w:rsidDel="00C17963" w:rsidRDefault="000C03AA" w:rsidP="0045432F">
      <w:pPr>
        <w:rPr>
          <w:del w:id="961" w:author="Rashid Islam" w:date="2022-04-20T15:09:00Z"/>
          <w:rFonts w:ascii="Times" w:hAnsi="Times"/>
          <w:b/>
          <w:bCs/>
          <w:color w:val="000000" w:themeColor="text1"/>
          <w:sz w:val="32"/>
          <w:szCs w:val="32"/>
          <w:lang w:val="en-US"/>
        </w:rPr>
      </w:pPr>
    </w:p>
    <w:p w14:paraId="73CD5588" w14:textId="6B23A81E" w:rsidR="0045432F" w:rsidDel="00C17963" w:rsidRDefault="0045432F" w:rsidP="0045432F">
      <w:pPr>
        <w:rPr>
          <w:del w:id="962" w:author="Rashid Islam" w:date="2022-04-20T15:09:00Z"/>
          <w:rFonts w:ascii="Times" w:hAnsi="Times"/>
          <w:b/>
          <w:bCs/>
          <w:color w:val="000000" w:themeColor="text1"/>
          <w:sz w:val="32"/>
          <w:szCs w:val="32"/>
          <w:lang w:val="en-US"/>
        </w:rPr>
      </w:pPr>
      <w:del w:id="963" w:author="Rashid Islam" w:date="2022-04-20T15:09:00Z">
        <w:r w:rsidRPr="003C749E" w:rsidDel="00C17963">
          <w:rPr>
            <w:rFonts w:ascii="Times" w:hAnsi="Times"/>
            <w:b/>
            <w:bCs/>
            <w:color w:val="000000" w:themeColor="text1"/>
            <w:sz w:val="32"/>
            <w:szCs w:val="32"/>
            <w:lang w:val="en-US"/>
          </w:rPr>
          <w:delText xml:space="preserve">Chapter </w:delText>
        </w:r>
        <w:r w:rsidR="00FA7078" w:rsidDel="00C17963">
          <w:rPr>
            <w:rFonts w:ascii="Times" w:hAnsi="Times"/>
            <w:b/>
            <w:bCs/>
            <w:color w:val="000000" w:themeColor="text1"/>
            <w:sz w:val="32"/>
            <w:szCs w:val="32"/>
            <w:lang w:val="en-US"/>
          </w:rPr>
          <w:delText>7</w:delText>
        </w:r>
      </w:del>
    </w:p>
    <w:p w14:paraId="20A7CBF7" w14:textId="51F57DBC" w:rsidR="000C03AA" w:rsidDel="00C17963" w:rsidRDefault="000C03AA" w:rsidP="0045432F">
      <w:pPr>
        <w:rPr>
          <w:del w:id="964" w:author="Rashid Islam" w:date="2022-04-20T15:09:00Z"/>
          <w:rFonts w:ascii="Times" w:hAnsi="Times"/>
          <w:b/>
          <w:bCs/>
          <w:color w:val="000000" w:themeColor="text1"/>
          <w:sz w:val="32"/>
          <w:szCs w:val="32"/>
          <w:lang w:val="en-US"/>
        </w:rPr>
      </w:pPr>
    </w:p>
    <w:p w14:paraId="5BA0163D" w14:textId="143CD98C" w:rsidR="000C03AA" w:rsidRPr="00305F9E" w:rsidDel="00C17963" w:rsidRDefault="000C03AA" w:rsidP="0045432F">
      <w:pPr>
        <w:rPr>
          <w:del w:id="965" w:author="Rashid Islam" w:date="2022-04-20T15:09:00Z"/>
          <w:rFonts w:ascii="Times" w:hAnsi="Times"/>
          <w:b/>
          <w:bCs/>
          <w:color w:val="000000" w:themeColor="text1"/>
          <w:sz w:val="28"/>
          <w:szCs w:val="28"/>
          <w:lang w:val="en-US"/>
        </w:rPr>
      </w:pPr>
      <w:del w:id="966" w:author="Rashid Islam" w:date="2022-04-20T15:09:00Z">
        <w:r w:rsidRPr="00305F9E" w:rsidDel="00C17963">
          <w:rPr>
            <w:rFonts w:ascii="Times" w:hAnsi="Times"/>
            <w:b/>
            <w:bCs/>
            <w:color w:val="000000" w:themeColor="text1"/>
            <w:sz w:val="28"/>
            <w:szCs w:val="28"/>
            <w:lang w:val="en-US"/>
          </w:rPr>
          <w:delText>Results</w:delText>
        </w:r>
        <w:r w:rsidDel="00C17963">
          <w:rPr>
            <w:rFonts w:ascii="Times" w:hAnsi="Times"/>
            <w:b/>
            <w:bCs/>
            <w:color w:val="000000" w:themeColor="text1"/>
            <w:sz w:val="28"/>
            <w:szCs w:val="28"/>
            <w:lang w:val="en-US"/>
          </w:rPr>
          <w:delText xml:space="preserve"> and Discussion</w:delText>
        </w:r>
      </w:del>
    </w:p>
    <w:p w14:paraId="27572A09" w14:textId="7D728834" w:rsidR="0045432F" w:rsidDel="00C17963" w:rsidRDefault="0045432F" w:rsidP="0045432F">
      <w:pPr>
        <w:rPr>
          <w:del w:id="967" w:author="Rashid Islam" w:date="2022-04-20T15:09:00Z"/>
          <w:rFonts w:ascii="Times" w:hAnsi="Times"/>
          <w:b/>
          <w:bCs/>
          <w:color w:val="000000" w:themeColor="text1"/>
          <w:lang w:val="en-US"/>
        </w:rPr>
      </w:pPr>
    </w:p>
    <w:p w14:paraId="3850A6CA" w14:textId="2DE02382" w:rsidR="000C03AA" w:rsidDel="00C17963" w:rsidRDefault="000C03AA" w:rsidP="0045432F">
      <w:pPr>
        <w:spacing w:line="360" w:lineRule="auto"/>
        <w:rPr>
          <w:del w:id="968" w:author="Rashid Islam" w:date="2022-04-20T15:09:00Z"/>
          <w:rFonts w:ascii="Times" w:hAnsi="Times"/>
          <w:b/>
          <w:bCs/>
          <w:color w:val="000000" w:themeColor="text1"/>
          <w:lang w:val="en-US"/>
        </w:rPr>
      </w:pPr>
    </w:p>
    <w:p w14:paraId="6AE642EB" w14:textId="0ABF0C5E" w:rsidR="000C03AA" w:rsidDel="00C17963" w:rsidRDefault="000C03AA" w:rsidP="0045432F">
      <w:pPr>
        <w:spacing w:line="360" w:lineRule="auto"/>
        <w:rPr>
          <w:del w:id="969" w:author="Rashid Islam" w:date="2022-04-20T15:09:00Z"/>
          <w:rFonts w:ascii="Times" w:hAnsi="Times"/>
          <w:b/>
          <w:bCs/>
          <w:color w:val="000000" w:themeColor="text1"/>
          <w:lang w:val="en-US"/>
        </w:rPr>
      </w:pPr>
    </w:p>
    <w:p w14:paraId="4AE8191A" w14:textId="60863AC8" w:rsidR="000C03AA" w:rsidDel="00C17963" w:rsidRDefault="00EC0423" w:rsidP="0045432F">
      <w:pPr>
        <w:spacing w:line="360" w:lineRule="auto"/>
        <w:rPr>
          <w:del w:id="970" w:author="Rashid Islam" w:date="2022-04-20T15:09:00Z"/>
          <w:rFonts w:ascii="Times" w:hAnsi="Times"/>
          <w:b/>
          <w:bCs/>
          <w:color w:val="000000" w:themeColor="text1"/>
          <w:lang w:val="en-US"/>
        </w:rPr>
      </w:pPr>
      <w:del w:id="971" w:author="Rashid Islam" w:date="2022-04-20T15:09:00Z">
        <w:r w:rsidDel="00C17963">
          <w:rPr>
            <w:rFonts w:eastAsiaTheme="minorHAnsi"/>
            <w:sz w:val="20"/>
            <w:szCs w:val="20"/>
            <w:lang w:val="en-GB" w:eastAsia="en-US"/>
          </w:rPr>
          <w:delText>9.1 Performance Results  from 24.pdf</w:delText>
        </w:r>
      </w:del>
    </w:p>
    <w:p w14:paraId="410F0579" w14:textId="014B5D0F" w:rsidR="000C03AA" w:rsidDel="00C17963" w:rsidRDefault="00EC0423" w:rsidP="0045432F">
      <w:pPr>
        <w:spacing w:line="360" w:lineRule="auto"/>
        <w:rPr>
          <w:del w:id="972" w:author="Rashid Islam" w:date="2022-04-20T15:09:00Z"/>
          <w:rFonts w:ascii="Times" w:hAnsi="Times"/>
          <w:b/>
          <w:bCs/>
          <w:color w:val="000000" w:themeColor="text1"/>
          <w:lang w:val="en-US"/>
        </w:rPr>
      </w:pPr>
      <w:del w:id="973" w:author="Rashid Islam" w:date="2022-04-20T15:09:00Z">
        <w:r w:rsidDel="00C17963">
          <w:rPr>
            <w:rFonts w:eastAsiaTheme="minorHAnsi"/>
            <w:sz w:val="20"/>
            <w:szCs w:val="20"/>
            <w:lang w:val="en-GB" w:eastAsia="en-US"/>
          </w:rPr>
          <w:delText>9.2 Qualitative Results</w:delText>
        </w:r>
      </w:del>
    </w:p>
    <w:p w14:paraId="7413AC53" w14:textId="744E8A4A" w:rsidR="000C03AA" w:rsidDel="00C17963" w:rsidRDefault="000C03AA" w:rsidP="0045432F">
      <w:pPr>
        <w:spacing w:line="360" w:lineRule="auto"/>
        <w:rPr>
          <w:del w:id="974" w:author="Rashid Islam" w:date="2022-04-20T15:10:00Z"/>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24C528AE" w:rsidR="000C03AA" w:rsidDel="00C17963" w:rsidRDefault="000C03AA" w:rsidP="0045432F">
      <w:pPr>
        <w:spacing w:line="360" w:lineRule="auto"/>
        <w:rPr>
          <w:del w:id="975" w:author="Rashid Islam" w:date="2022-04-20T15:10:00Z"/>
          <w:rFonts w:ascii="Times" w:hAnsi="Times"/>
          <w:b/>
          <w:bCs/>
          <w:color w:val="000000" w:themeColor="text1"/>
          <w:lang w:val="en-US"/>
        </w:rPr>
      </w:pPr>
    </w:p>
    <w:p w14:paraId="54385574" w14:textId="3AB66744" w:rsidR="000C03AA" w:rsidDel="00C17963" w:rsidRDefault="000C03AA" w:rsidP="0045432F">
      <w:pPr>
        <w:spacing w:line="360" w:lineRule="auto"/>
        <w:rPr>
          <w:del w:id="976" w:author="Rashid Islam" w:date="2022-04-20T15:10:00Z"/>
          <w:rFonts w:ascii="Times" w:hAnsi="Times"/>
          <w:b/>
          <w:bCs/>
          <w:color w:val="000000" w:themeColor="text1"/>
          <w:lang w:val="en-US"/>
        </w:rPr>
      </w:pPr>
    </w:p>
    <w:p w14:paraId="16E278B7" w14:textId="02A45D32" w:rsidR="000C03AA" w:rsidDel="00C17963" w:rsidRDefault="000C03AA" w:rsidP="0045432F">
      <w:pPr>
        <w:spacing w:line="360" w:lineRule="auto"/>
        <w:rPr>
          <w:del w:id="977" w:author="Rashid Islam" w:date="2022-04-20T15:10:00Z"/>
          <w:rFonts w:ascii="Times" w:hAnsi="Times"/>
          <w:b/>
          <w:bCs/>
          <w:color w:val="000000" w:themeColor="text1"/>
          <w:lang w:val="en-US"/>
        </w:rPr>
      </w:pPr>
    </w:p>
    <w:p w14:paraId="23649A09" w14:textId="7697F132" w:rsidR="000C03AA" w:rsidDel="00C17963" w:rsidRDefault="000C03AA" w:rsidP="0045432F">
      <w:pPr>
        <w:spacing w:line="360" w:lineRule="auto"/>
        <w:rPr>
          <w:del w:id="978" w:author="Rashid Islam" w:date="2022-04-20T15:10:00Z"/>
          <w:rFonts w:ascii="Times" w:hAnsi="Times"/>
          <w:b/>
          <w:bCs/>
          <w:color w:val="000000" w:themeColor="text1"/>
          <w:lang w:val="en-US"/>
        </w:rPr>
      </w:pPr>
    </w:p>
    <w:p w14:paraId="7D051CAC" w14:textId="3E0D078C" w:rsidR="000C03AA" w:rsidDel="00C17963" w:rsidRDefault="000C03AA" w:rsidP="0045432F">
      <w:pPr>
        <w:spacing w:line="360" w:lineRule="auto"/>
        <w:rPr>
          <w:del w:id="979" w:author="Rashid Islam" w:date="2022-04-20T15:10:00Z"/>
          <w:rFonts w:ascii="Times" w:hAnsi="Times"/>
          <w:b/>
          <w:bCs/>
          <w:color w:val="000000" w:themeColor="text1"/>
          <w:lang w:val="en-US"/>
        </w:rPr>
      </w:pPr>
    </w:p>
    <w:p w14:paraId="0CBD56C6" w14:textId="14E7647F" w:rsidR="000C03AA" w:rsidDel="00C17963" w:rsidRDefault="000C03AA" w:rsidP="0045432F">
      <w:pPr>
        <w:spacing w:line="360" w:lineRule="auto"/>
        <w:rPr>
          <w:del w:id="980" w:author="Rashid Islam" w:date="2022-04-20T15:10:00Z"/>
          <w:rFonts w:ascii="Times" w:hAnsi="Times"/>
          <w:b/>
          <w:bCs/>
          <w:color w:val="000000" w:themeColor="text1"/>
          <w:lang w:val="en-US"/>
        </w:rPr>
      </w:pPr>
    </w:p>
    <w:p w14:paraId="281E9B58" w14:textId="0C071F6D" w:rsidR="000C03AA" w:rsidDel="00C17963" w:rsidRDefault="000C03AA" w:rsidP="0045432F">
      <w:pPr>
        <w:spacing w:line="360" w:lineRule="auto"/>
        <w:rPr>
          <w:del w:id="981" w:author="Rashid Islam" w:date="2022-04-20T15:10:00Z"/>
          <w:rFonts w:ascii="Times" w:hAnsi="Times"/>
          <w:b/>
          <w:bCs/>
          <w:color w:val="000000" w:themeColor="text1"/>
          <w:lang w:val="en-US"/>
        </w:rPr>
      </w:pPr>
    </w:p>
    <w:p w14:paraId="0AFE3673" w14:textId="084D506C" w:rsidR="000C03AA" w:rsidDel="00C17963" w:rsidRDefault="000C03AA" w:rsidP="0045432F">
      <w:pPr>
        <w:spacing w:line="360" w:lineRule="auto"/>
        <w:rPr>
          <w:del w:id="982" w:author="Rashid Islam" w:date="2022-04-20T15:10:00Z"/>
          <w:rFonts w:ascii="Times" w:hAnsi="Times"/>
          <w:b/>
          <w:bCs/>
          <w:color w:val="000000" w:themeColor="text1"/>
          <w:lang w:val="en-US"/>
        </w:rPr>
      </w:pPr>
    </w:p>
    <w:p w14:paraId="2E13816B" w14:textId="1912FF13" w:rsidR="000C03AA" w:rsidDel="00C17963" w:rsidRDefault="000C03AA" w:rsidP="0045432F">
      <w:pPr>
        <w:spacing w:line="360" w:lineRule="auto"/>
        <w:rPr>
          <w:del w:id="983" w:author="Rashid Islam" w:date="2022-04-20T15:10:00Z"/>
          <w:rFonts w:ascii="Times" w:hAnsi="Times"/>
          <w:b/>
          <w:bCs/>
          <w:color w:val="000000" w:themeColor="text1"/>
          <w:lang w:val="en-US"/>
        </w:rPr>
      </w:pPr>
    </w:p>
    <w:p w14:paraId="0C362F0A" w14:textId="08D04C74" w:rsidR="000C03AA" w:rsidDel="00C17963" w:rsidRDefault="000C03AA" w:rsidP="0045432F">
      <w:pPr>
        <w:spacing w:line="360" w:lineRule="auto"/>
        <w:rPr>
          <w:del w:id="984" w:author="Rashid Islam" w:date="2022-04-20T15:10:00Z"/>
          <w:rFonts w:ascii="Times" w:hAnsi="Times"/>
          <w:b/>
          <w:bCs/>
          <w:color w:val="000000" w:themeColor="text1"/>
          <w:lang w:val="en-US"/>
        </w:rPr>
      </w:pPr>
    </w:p>
    <w:p w14:paraId="3542983D" w14:textId="3A11BBBB" w:rsidR="000C03AA" w:rsidDel="00C17963" w:rsidRDefault="000C03AA" w:rsidP="0045432F">
      <w:pPr>
        <w:spacing w:line="360" w:lineRule="auto"/>
        <w:rPr>
          <w:del w:id="985" w:author="Rashid Islam" w:date="2022-04-20T15:10:00Z"/>
          <w:rFonts w:ascii="Times" w:hAnsi="Times"/>
          <w:b/>
          <w:bCs/>
          <w:color w:val="000000" w:themeColor="text1"/>
          <w:lang w:val="en-US"/>
        </w:rPr>
      </w:pPr>
    </w:p>
    <w:p w14:paraId="7EA3597E" w14:textId="555BDA9C" w:rsidR="000C03AA" w:rsidDel="00C17963" w:rsidRDefault="000C03AA" w:rsidP="0045432F">
      <w:pPr>
        <w:spacing w:line="360" w:lineRule="auto"/>
        <w:rPr>
          <w:del w:id="986" w:author="Rashid Islam" w:date="2022-04-20T15:10:00Z"/>
          <w:rFonts w:ascii="Times" w:hAnsi="Times"/>
          <w:b/>
          <w:bCs/>
          <w:color w:val="000000" w:themeColor="text1"/>
          <w:lang w:val="en-US"/>
        </w:rPr>
      </w:pPr>
    </w:p>
    <w:p w14:paraId="1F9021A8" w14:textId="3FDE7F2B" w:rsidR="000C03AA" w:rsidDel="00C17963" w:rsidRDefault="000C03AA" w:rsidP="0045432F">
      <w:pPr>
        <w:spacing w:line="360" w:lineRule="auto"/>
        <w:rPr>
          <w:del w:id="987" w:author="Rashid Islam" w:date="2022-04-20T15:10:00Z"/>
          <w:rFonts w:ascii="Times" w:hAnsi="Times"/>
          <w:b/>
          <w:bCs/>
          <w:color w:val="000000" w:themeColor="text1"/>
          <w:lang w:val="en-US"/>
        </w:rPr>
      </w:pPr>
    </w:p>
    <w:p w14:paraId="09807EE0" w14:textId="55C16F0F" w:rsidR="000C03AA" w:rsidDel="00C17963" w:rsidRDefault="000C03AA" w:rsidP="0045432F">
      <w:pPr>
        <w:pStyle w:val="NormalWeb"/>
        <w:shd w:val="clear" w:color="auto" w:fill="FFFFFF"/>
        <w:spacing w:before="0" w:beforeAutospacing="0" w:after="0" w:afterAutospacing="0" w:line="360" w:lineRule="auto"/>
        <w:jc w:val="both"/>
        <w:rPr>
          <w:del w:id="988" w:author="Rashid Islam" w:date="2022-04-20T15:10:00Z"/>
          <w:rFonts w:ascii="Times" w:hAnsi="Times"/>
          <w:color w:val="000000" w:themeColor="text1"/>
          <w:lang w:val="en-US"/>
        </w:rPr>
      </w:pPr>
    </w:p>
    <w:p w14:paraId="0E17CF71" w14:textId="4EE5159A" w:rsidR="00FA7078" w:rsidRPr="00305F9E" w:rsidDel="00C17963" w:rsidRDefault="000C03AA" w:rsidP="0045432F">
      <w:pPr>
        <w:spacing w:line="360" w:lineRule="auto"/>
        <w:rPr>
          <w:del w:id="989" w:author="Rashid Islam" w:date="2022-04-20T15:10:00Z"/>
          <w:rFonts w:ascii="Times" w:hAnsi="Times"/>
          <w:b/>
          <w:bCs/>
          <w:color w:val="000000" w:themeColor="text1"/>
          <w:sz w:val="32"/>
          <w:szCs w:val="32"/>
          <w:lang w:val="en-US"/>
        </w:rPr>
      </w:pPr>
      <w:del w:id="990" w:author="Rashid Islam" w:date="2022-04-20T15:10:00Z">
        <w:r w:rsidRPr="00305F9E" w:rsidDel="00C17963">
          <w:rPr>
            <w:rFonts w:ascii="Times" w:hAnsi="Times"/>
            <w:b/>
            <w:bCs/>
            <w:color w:val="000000" w:themeColor="text1"/>
            <w:sz w:val="32"/>
            <w:szCs w:val="32"/>
            <w:lang w:val="en-US"/>
          </w:rPr>
          <w:delText xml:space="preserve">Chapter </w:delText>
        </w:r>
        <w:r w:rsidR="00FA7078" w:rsidDel="00C17963">
          <w:rPr>
            <w:rFonts w:ascii="Times" w:hAnsi="Times"/>
            <w:b/>
            <w:bCs/>
            <w:color w:val="000000" w:themeColor="text1"/>
            <w:sz w:val="32"/>
            <w:szCs w:val="32"/>
            <w:lang w:val="en-US"/>
          </w:rPr>
          <w:delText>8</w:delText>
        </w:r>
      </w:del>
    </w:p>
    <w:p w14:paraId="31FF1008" w14:textId="0A3A6165" w:rsidR="0045432F" w:rsidRPr="00305F9E" w:rsidDel="00C17963" w:rsidRDefault="000C03AA" w:rsidP="0045432F">
      <w:pPr>
        <w:spacing w:line="360" w:lineRule="auto"/>
        <w:rPr>
          <w:del w:id="991" w:author="Rashid Islam" w:date="2022-04-20T15:10:00Z"/>
          <w:rFonts w:ascii="Times" w:hAnsi="Times"/>
          <w:b/>
          <w:bCs/>
          <w:color w:val="000000" w:themeColor="text1"/>
          <w:lang w:val="en-US"/>
        </w:rPr>
      </w:pPr>
      <w:del w:id="992" w:author="Rashid Islam" w:date="2022-04-20T15:10:00Z">
        <w:r w:rsidRPr="00305F9E" w:rsidDel="00C17963">
          <w:rPr>
            <w:rFonts w:ascii="Times" w:hAnsi="Times"/>
            <w:b/>
            <w:bCs/>
            <w:color w:val="000000" w:themeColor="text1"/>
            <w:lang w:val="en-US"/>
          </w:rPr>
          <w:delText>Conclusion and Future Works</w:delText>
        </w:r>
      </w:del>
    </w:p>
    <w:p w14:paraId="2116D33B" w14:textId="5EAF581F" w:rsidR="0045432F" w:rsidRPr="002E48C9" w:rsidDel="00C17963" w:rsidRDefault="0045432F" w:rsidP="0045432F">
      <w:pPr>
        <w:spacing w:line="360" w:lineRule="auto"/>
        <w:rPr>
          <w:del w:id="993" w:author="Rashid Islam" w:date="2022-04-20T15:10:00Z"/>
          <w:rFonts w:ascii="Times" w:hAnsi="Times"/>
          <w:b/>
          <w:bCs/>
          <w:color w:val="000000" w:themeColor="text1"/>
          <w:lang w:val="en-US"/>
        </w:rPr>
      </w:pPr>
      <w:del w:id="994" w:author="Rashid Islam" w:date="2022-04-20T15:10:00Z">
        <w:r w:rsidDel="00C17963">
          <w:rPr>
            <w:rFonts w:ascii="Times" w:hAnsi="Times"/>
            <w:b/>
            <w:bCs/>
            <w:color w:val="000000" w:themeColor="text1"/>
            <w:lang w:val="en-US"/>
          </w:rPr>
          <w:delText>6</w:delText>
        </w:r>
        <w:r w:rsidRPr="002E48C9" w:rsidDel="00C17963">
          <w:rPr>
            <w:rFonts w:ascii="Times" w:hAnsi="Times"/>
            <w:b/>
            <w:bCs/>
            <w:color w:val="000000" w:themeColor="text1"/>
            <w:lang w:val="en-US"/>
          </w:rPr>
          <w:delText>.2</w:delText>
        </w:r>
        <w:r w:rsidRPr="002E48C9" w:rsidDel="00C17963">
          <w:rPr>
            <w:rFonts w:ascii="Times" w:hAnsi="Times"/>
            <w:b/>
            <w:bCs/>
            <w:color w:val="000000" w:themeColor="text1"/>
            <w:lang w:val="en-US"/>
          </w:rPr>
          <w:tab/>
          <w:delText xml:space="preserve">Limitation </w:delText>
        </w:r>
        <w:r w:rsidDel="00C17963">
          <w:rPr>
            <w:rFonts w:ascii="Times" w:hAnsi="Times"/>
            <w:b/>
            <w:bCs/>
            <w:color w:val="000000" w:themeColor="text1"/>
            <w:lang w:val="en-US"/>
          </w:rPr>
          <w:delText>of current work</w:delText>
        </w:r>
      </w:del>
    </w:p>
    <w:p w14:paraId="03B24D7D" w14:textId="70FACDE9" w:rsidR="0045432F" w:rsidRPr="002E48C9" w:rsidDel="00C17963" w:rsidRDefault="0045432F" w:rsidP="0045432F">
      <w:pPr>
        <w:spacing w:line="360" w:lineRule="auto"/>
        <w:jc w:val="both"/>
        <w:rPr>
          <w:del w:id="995" w:author="Rashid Islam" w:date="2022-04-20T15:10:00Z"/>
          <w:rFonts w:ascii="Times" w:hAnsi="Times"/>
          <w:color w:val="000000" w:themeColor="text1"/>
          <w:lang w:val="en-US"/>
        </w:rPr>
      </w:pPr>
      <w:del w:id="996" w:author="Rashid Islam" w:date="2022-04-20T15:10:00Z">
        <w:r w:rsidRPr="002E48C9" w:rsidDel="00C17963">
          <w:rPr>
            <w:rFonts w:ascii="Times" w:hAnsi="Times"/>
            <w:color w:val="000000" w:themeColor="text1"/>
            <w:lang w:val="en-US"/>
          </w:rPr>
          <w:delTex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delText>
        </w:r>
      </w:del>
    </w:p>
    <w:p w14:paraId="6A5359B9" w14:textId="60BA674B" w:rsidR="0045432F" w:rsidRPr="002E48C9" w:rsidDel="00C17963" w:rsidRDefault="0045432F" w:rsidP="0045432F">
      <w:pPr>
        <w:spacing w:line="360" w:lineRule="auto"/>
        <w:jc w:val="both"/>
        <w:rPr>
          <w:del w:id="997" w:author="Rashid Islam" w:date="2022-04-20T15:10:00Z"/>
          <w:rFonts w:ascii="Times" w:hAnsi="Times"/>
          <w:color w:val="000000" w:themeColor="text1"/>
          <w:lang w:val="en-US"/>
        </w:rPr>
      </w:pPr>
    </w:p>
    <w:p w14:paraId="1AA5F995" w14:textId="0A7F251D" w:rsidR="0045432F" w:rsidRPr="002E48C9" w:rsidDel="00C17963" w:rsidRDefault="0045432F" w:rsidP="0045432F">
      <w:pPr>
        <w:spacing w:line="360" w:lineRule="auto"/>
        <w:jc w:val="both"/>
        <w:rPr>
          <w:del w:id="998" w:author="Rashid Islam" w:date="2022-04-20T15:10:00Z"/>
          <w:rFonts w:ascii="Times" w:hAnsi="Times"/>
          <w:color w:val="000000" w:themeColor="text1"/>
          <w:lang w:val="en-US"/>
        </w:rPr>
      </w:pPr>
      <w:del w:id="999" w:author="Rashid Islam" w:date="2022-04-20T15:10:00Z">
        <w:r w:rsidRPr="002E48C9" w:rsidDel="00C17963">
          <w:rPr>
            <w:rFonts w:ascii="Times" w:hAnsi="Times"/>
            <w:color w:val="000000" w:themeColor="text1"/>
            <w:lang w:val="en-US"/>
          </w:rPr>
          <w:delText>In texture presentation we have generated texture patterns with linear gradient so the color intensity in left of the bullet point higher than the right side. So, it is an open problem to improve and ensure the intensity of the color for the visible part of the circular textures.</w:delText>
        </w:r>
      </w:del>
    </w:p>
    <w:p w14:paraId="6C6487C4" w14:textId="4ABF7DD6" w:rsidR="0045432F" w:rsidRPr="002E48C9" w:rsidDel="00C17963" w:rsidRDefault="0045432F" w:rsidP="0045432F">
      <w:pPr>
        <w:spacing w:line="360" w:lineRule="auto"/>
        <w:rPr>
          <w:del w:id="1000" w:author="Rashid Islam" w:date="2022-04-20T15:10:00Z"/>
          <w:rFonts w:ascii="Times" w:hAnsi="Times"/>
          <w:b/>
          <w:bCs/>
          <w:color w:val="000000" w:themeColor="text1"/>
          <w:lang w:val="en-US"/>
        </w:rPr>
      </w:pPr>
    </w:p>
    <w:p w14:paraId="67B964B5" w14:textId="375576E4" w:rsidR="0045432F" w:rsidRPr="002E48C9" w:rsidDel="00C17963" w:rsidRDefault="0045432F" w:rsidP="0045432F">
      <w:pPr>
        <w:spacing w:line="360" w:lineRule="auto"/>
        <w:rPr>
          <w:del w:id="1001" w:author="Rashid Islam" w:date="2022-04-20T15:10:00Z"/>
          <w:rFonts w:ascii="Times" w:hAnsi="Times"/>
          <w:b/>
          <w:bCs/>
          <w:color w:val="000000" w:themeColor="text1"/>
          <w:lang w:val="en-US"/>
        </w:rPr>
      </w:pPr>
      <w:del w:id="1002" w:author="Rashid Islam" w:date="2022-04-20T15:10:00Z">
        <w:r w:rsidDel="00C17963">
          <w:rPr>
            <w:rFonts w:ascii="Times" w:hAnsi="Times"/>
            <w:b/>
            <w:bCs/>
            <w:color w:val="000000" w:themeColor="text1"/>
            <w:lang w:val="en-US"/>
          </w:rPr>
          <w:delText>6</w:delText>
        </w:r>
        <w:r w:rsidRPr="002E48C9" w:rsidDel="00C17963">
          <w:rPr>
            <w:rFonts w:ascii="Times" w:hAnsi="Times"/>
            <w:b/>
            <w:bCs/>
            <w:color w:val="000000" w:themeColor="text1"/>
            <w:lang w:val="en-US"/>
          </w:rPr>
          <w:delText>.3</w:delText>
        </w:r>
        <w:r w:rsidRPr="002E48C9" w:rsidDel="00C17963">
          <w:rPr>
            <w:rFonts w:ascii="Times" w:hAnsi="Times"/>
            <w:b/>
            <w:bCs/>
            <w:color w:val="000000" w:themeColor="text1"/>
            <w:lang w:val="en-US"/>
          </w:rPr>
          <w:tab/>
          <w:delText>Future Work</w:delText>
        </w:r>
      </w:del>
    </w:p>
    <w:p w14:paraId="4E59735B" w14:textId="07E2A4A1" w:rsidR="0045432F" w:rsidRPr="002E48C9" w:rsidDel="00C17963" w:rsidRDefault="0045432F" w:rsidP="0045432F">
      <w:pPr>
        <w:rPr>
          <w:del w:id="1003" w:author="Rashid Islam" w:date="2022-04-20T15:10:00Z"/>
          <w:rFonts w:ascii="Times" w:hAnsi="Times"/>
          <w:color w:val="000000" w:themeColor="text1"/>
          <w:lang w:val="en-US"/>
        </w:rPr>
      </w:pPr>
      <w:del w:id="1004" w:author="Rashid Islam" w:date="2022-04-20T15:10:00Z">
        <w:r w:rsidRPr="002E48C9" w:rsidDel="00C17963">
          <w:rPr>
            <w:rFonts w:ascii="Times" w:hAnsi="Times"/>
            <w:color w:val="000000" w:themeColor="text1"/>
            <w:lang w:val="en-US"/>
          </w:rPr>
          <w:delText>TBA in the final paper.</w:delText>
        </w:r>
      </w:del>
    </w:p>
    <w:p w14:paraId="58AB50B6" w14:textId="679CA274" w:rsidR="0045432F" w:rsidDel="00C17963" w:rsidRDefault="0045432F" w:rsidP="0045432F">
      <w:pPr>
        <w:pStyle w:val="NormalWeb"/>
        <w:shd w:val="clear" w:color="auto" w:fill="FFFFFF"/>
        <w:spacing w:before="0" w:beforeAutospacing="0" w:after="0" w:afterAutospacing="0"/>
        <w:rPr>
          <w:del w:id="1005" w:author="Rashid Islam" w:date="2022-04-20T15:10:00Z"/>
          <w:rFonts w:ascii="Calibri" w:hAnsi="Calibri" w:cs="Calibri"/>
          <w:color w:val="000000" w:themeColor="text1"/>
          <w:sz w:val="22"/>
          <w:szCs w:val="22"/>
          <w:bdr w:val="none" w:sz="0" w:space="0" w:color="auto" w:frame="1"/>
        </w:rPr>
      </w:pPr>
      <w:del w:id="1006" w:author="Rashid Islam" w:date="2022-04-20T15:10:00Z">
        <w:r w:rsidRPr="002E48C9" w:rsidDel="00C17963">
          <w:rPr>
            <w:rFonts w:ascii="Calibri" w:hAnsi="Calibri" w:cs="Calibri"/>
            <w:color w:val="000000" w:themeColor="text1"/>
            <w:sz w:val="22"/>
            <w:szCs w:val="22"/>
            <w:bdr w:val="none" w:sz="0" w:space="0" w:color="auto" w:frame="1"/>
            <w:lang w:val="en-US"/>
          </w:rPr>
          <w:delText>From Prof. Mayra/Brooks-</w:delText>
        </w:r>
        <w:r w:rsidRPr="002E48C9" w:rsidDel="00C17963">
          <w:rPr>
            <w:rFonts w:ascii="Calibri" w:hAnsi="Calibri" w:cs="Calibri"/>
            <w:color w:val="000000" w:themeColor="text1"/>
            <w:sz w:val="22"/>
            <w:szCs w:val="22"/>
            <w:bdr w:val="none" w:sz="0" w:space="0" w:color="auto" w:frame="1"/>
          </w:rPr>
          <w:br/>
          <w:delText>And note these for future work:</w:delText>
        </w:r>
      </w:del>
    </w:p>
    <w:p w14:paraId="59F736B8" w14:textId="7F113346" w:rsidR="000E4190" w:rsidDel="00C17963" w:rsidRDefault="000E4190" w:rsidP="0045432F">
      <w:pPr>
        <w:pStyle w:val="NormalWeb"/>
        <w:shd w:val="clear" w:color="auto" w:fill="FFFFFF"/>
        <w:spacing w:before="0" w:beforeAutospacing="0" w:after="0" w:afterAutospacing="0"/>
        <w:rPr>
          <w:del w:id="1007" w:author="Rashid Islam" w:date="2022-04-20T15:10:00Z"/>
          <w:rFonts w:ascii="Calibri" w:hAnsi="Calibri" w:cs="Calibri"/>
          <w:color w:val="000000" w:themeColor="text1"/>
          <w:sz w:val="22"/>
          <w:szCs w:val="22"/>
          <w:bdr w:val="none" w:sz="0" w:space="0" w:color="auto" w:frame="1"/>
        </w:rPr>
      </w:pPr>
    </w:p>
    <w:p w14:paraId="6D0E7C9E" w14:textId="7249D945" w:rsidR="000E4190" w:rsidRPr="002E48C9" w:rsidDel="00C17963" w:rsidRDefault="000E4190" w:rsidP="0045432F">
      <w:pPr>
        <w:pStyle w:val="NormalWeb"/>
        <w:shd w:val="clear" w:color="auto" w:fill="FFFFFF"/>
        <w:spacing w:before="0" w:beforeAutospacing="0" w:after="0" w:afterAutospacing="0"/>
        <w:rPr>
          <w:del w:id="1008" w:author="Rashid Islam" w:date="2022-04-20T15:10:00Z"/>
          <w:rFonts w:ascii="Calibri" w:hAnsi="Calibri" w:cs="Calibri"/>
          <w:color w:val="000000" w:themeColor="text1"/>
          <w:sz w:val="22"/>
          <w:szCs w:val="22"/>
        </w:rPr>
      </w:pPr>
      <w:del w:id="1009" w:author="Rashid Islam" w:date="2022-04-20T15:10:00Z">
        <w:r w:rsidDel="00C17963">
          <w:rPr>
            <w:rFonts w:ascii="Calibri" w:hAnsi="Calibri" w:cs="Calibri"/>
            <w:color w:val="000000" w:themeColor="text1"/>
            <w:sz w:val="22"/>
            <w:szCs w:val="22"/>
            <w:bdr w:val="none" w:sz="0" w:space="0" w:color="auto" w:frame="1"/>
          </w:rPr>
          <w:delText>Apply both CA and VSUP in world map where CA and VSUP legends would be used as source.</w:delText>
        </w:r>
      </w:del>
    </w:p>
    <w:p w14:paraId="3F442A1D" w14:textId="0FEE98C9" w:rsidR="0045432F" w:rsidRPr="002E48C9" w:rsidDel="00C17963" w:rsidRDefault="0045432F" w:rsidP="0045432F">
      <w:pPr>
        <w:pStyle w:val="NormalWeb"/>
        <w:shd w:val="clear" w:color="auto" w:fill="FFFFFF"/>
        <w:spacing w:before="0" w:beforeAutospacing="0" w:after="0" w:afterAutospacing="0"/>
        <w:rPr>
          <w:del w:id="1010" w:author="Rashid Islam" w:date="2022-04-20T15:10:00Z"/>
          <w:rFonts w:ascii="Calibri" w:hAnsi="Calibri" w:cs="Calibri"/>
          <w:color w:val="000000" w:themeColor="text1"/>
          <w:sz w:val="22"/>
          <w:szCs w:val="22"/>
        </w:rPr>
      </w:pPr>
      <w:del w:id="1011" w:author="Rashid Islam" w:date="2022-04-20T15:10:00Z">
        <w:r w:rsidRPr="002E48C9" w:rsidDel="00C17963">
          <w:rPr>
            <w:rFonts w:ascii="Calibri" w:hAnsi="Calibri" w:cs="Calibri"/>
            <w:color w:val="000000" w:themeColor="text1"/>
            <w:sz w:val="22"/>
            <w:szCs w:val="22"/>
            <w:bdr w:val="none" w:sz="0" w:space="0" w:color="auto" w:frame="1"/>
          </w:rPr>
          <w:delText> </w:delText>
        </w:r>
      </w:del>
    </w:p>
    <w:p w14:paraId="351065C4" w14:textId="29F6CFD6" w:rsidR="0045432F" w:rsidRPr="002E48C9" w:rsidDel="00C17963" w:rsidRDefault="0045432F" w:rsidP="009D20AF">
      <w:pPr>
        <w:numPr>
          <w:ilvl w:val="0"/>
          <w:numId w:val="2"/>
        </w:numPr>
        <w:shd w:val="clear" w:color="auto" w:fill="FFFFFF"/>
        <w:rPr>
          <w:del w:id="1012" w:author="Rashid Islam" w:date="2022-04-20T15:10:00Z"/>
          <w:rFonts w:ascii="Calibri" w:hAnsi="Calibri" w:cs="Calibri"/>
          <w:color w:val="000000" w:themeColor="text1"/>
          <w:sz w:val="22"/>
          <w:szCs w:val="22"/>
        </w:rPr>
      </w:pPr>
      <w:del w:id="1013" w:author="Rashid Islam" w:date="2022-04-20T15:10:00Z">
        <w:r w:rsidRPr="002E48C9" w:rsidDel="00C17963">
          <w:rPr>
            <w:rFonts w:ascii="Calibri" w:hAnsi="Calibri" w:cs="Calibri"/>
            <w:color w:val="000000" w:themeColor="text1"/>
            <w:sz w:val="22"/>
            <w:szCs w:val="22"/>
          </w:rPr>
          <w:delText>Is it possible to have different hues of chromatic aberration? If yes, another possible study can be which CA hue works better.</w:delText>
        </w:r>
      </w:del>
    </w:p>
    <w:p w14:paraId="511CD1C4" w14:textId="3F51130B" w:rsidR="0045432F" w:rsidRPr="002E48C9" w:rsidDel="00C17963" w:rsidRDefault="0045432F" w:rsidP="009D20AF">
      <w:pPr>
        <w:numPr>
          <w:ilvl w:val="0"/>
          <w:numId w:val="2"/>
        </w:numPr>
        <w:shd w:val="clear" w:color="auto" w:fill="FFFFFF"/>
        <w:rPr>
          <w:del w:id="1014" w:author="Rashid Islam" w:date="2022-04-20T15:10:00Z"/>
          <w:rFonts w:ascii="Calibri" w:hAnsi="Calibri" w:cs="Calibri"/>
          <w:color w:val="000000" w:themeColor="text1"/>
          <w:sz w:val="22"/>
          <w:szCs w:val="22"/>
        </w:rPr>
      </w:pPr>
      <w:del w:id="1015" w:author="Rashid Islam" w:date="2022-04-20T15:10:00Z">
        <w:r w:rsidRPr="002E48C9" w:rsidDel="00C17963">
          <w:rPr>
            <w:rFonts w:ascii="Calibri" w:hAnsi="Calibri" w:cs="Calibri"/>
            <w:color w:val="000000" w:themeColor="text1"/>
            <w:sz w:val="22"/>
            <w:szCs w:val="22"/>
          </w:rPr>
          <w:delText>When comparing the CA to other alternatives, you can use eye-tracking to get qualitative data.</w:delText>
        </w:r>
      </w:del>
    </w:p>
    <w:p w14:paraId="59A82391" w14:textId="2EDFBAE3" w:rsidR="0045432F" w:rsidRPr="002E48C9" w:rsidDel="00C17963" w:rsidRDefault="0045432F" w:rsidP="0045432F">
      <w:pPr>
        <w:pStyle w:val="NormalWeb"/>
        <w:shd w:val="clear" w:color="auto" w:fill="FFFFFF"/>
        <w:spacing w:before="0" w:beforeAutospacing="0" w:after="0" w:afterAutospacing="0"/>
        <w:rPr>
          <w:del w:id="1016" w:author="Rashid Islam" w:date="2022-04-20T15:10:00Z"/>
          <w:rFonts w:ascii="Calibri" w:hAnsi="Calibri" w:cs="Calibri"/>
          <w:color w:val="000000" w:themeColor="text1"/>
          <w:sz w:val="22"/>
          <w:szCs w:val="22"/>
        </w:rPr>
      </w:pPr>
      <w:del w:id="1017" w:author="Rashid Islam" w:date="2022-04-20T15:10:00Z">
        <w:r w:rsidRPr="002E48C9" w:rsidDel="00C17963">
          <w:rPr>
            <w:rFonts w:ascii="Calibri" w:hAnsi="Calibri" w:cs="Calibri"/>
            <w:color w:val="000000" w:themeColor="text1"/>
            <w:sz w:val="22"/>
            <w:szCs w:val="22"/>
            <w:bdr w:val="none" w:sz="0" w:space="0" w:color="auto" w:frame="1"/>
          </w:rPr>
          <w:br/>
          <w:delText>… the 2</w:delText>
        </w:r>
        <w:r w:rsidRPr="002E48C9" w:rsidDel="00C17963">
          <w:rPr>
            <w:rFonts w:ascii="Calibri" w:hAnsi="Calibri" w:cs="Calibri"/>
            <w:color w:val="000000" w:themeColor="text1"/>
            <w:sz w:val="22"/>
            <w:szCs w:val="22"/>
            <w:bdr w:val="none" w:sz="0" w:space="0" w:color="auto" w:frame="1"/>
            <w:vertAlign w:val="superscript"/>
          </w:rPr>
          <w:delText>nd</w:delText>
        </w:r>
        <w:r w:rsidRPr="002E48C9" w:rsidDel="00C17963">
          <w:rPr>
            <w:rFonts w:ascii="Calibri" w:hAnsi="Calibri" w:cs="Calibri"/>
            <w:color w:val="000000" w:themeColor="text1"/>
            <w:sz w:val="22"/>
            <w:szCs w:val="22"/>
            <w:bdr w:val="none" w:sz="0" w:space="0" w:color="auto" w:frame="1"/>
          </w:rPr>
          <w:delText> one because with Covid we will be doing an online only study, so we don’t be able to use our eye tracking system.</w:delText>
        </w:r>
      </w:del>
    </w:p>
    <w:p w14:paraId="226969F0" w14:textId="58115CBF" w:rsidR="0045432F" w:rsidRPr="002E48C9" w:rsidDel="00C17963" w:rsidRDefault="0045432F" w:rsidP="0045432F">
      <w:pPr>
        <w:rPr>
          <w:del w:id="1018" w:author="Rashid Islam" w:date="2022-04-20T15:10:00Z"/>
          <w:rFonts w:ascii="Times" w:hAnsi="Times"/>
          <w:b/>
          <w:bCs/>
          <w:color w:val="000000" w:themeColor="text1"/>
          <w:lang w:val="en-US"/>
        </w:rPr>
      </w:pPr>
    </w:p>
    <w:p w14:paraId="4111E41E" w14:textId="2D1FF3C3" w:rsidR="0045432F" w:rsidDel="00C17963" w:rsidRDefault="0045432F" w:rsidP="0045432F">
      <w:pPr>
        <w:rPr>
          <w:del w:id="1019" w:author="Rashid Islam" w:date="2022-04-20T15:10:00Z"/>
          <w:rFonts w:ascii="Times" w:hAnsi="Times"/>
          <w:b/>
          <w:bCs/>
          <w:color w:val="000000" w:themeColor="text1"/>
          <w:lang w:val="en-US"/>
        </w:rPr>
      </w:pPr>
    </w:p>
    <w:p w14:paraId="66693B1F" w14:textId="3DD75AA7" w:rsidR="0045432F" w:rsidDel="00C17963" w:rsidRDefault="0045432F" w:rsidP="0045432F">
      <w:pPr>
        <w:rPr>
          <w:del w:id="1020" w:author="Rashid Islam" w:date="2022-04-20T15:10:00Z"/>
          <w:rFonts w:ascii="Times" w:hAnsi="Times"/>
          <w:b/>
          <w:bCs/>
          <w:color w:val="000000" w:themeColor="text1"/>
          <w:lang w:val="en-US"/>
        </w:rPr>
      </w:pPr>
    </w:p>
    <w:p w14:paraId="6E0E0780" w14:textId="09BD9835" w:rsidR="0045432F" w:rsidDel="00C17963" w:rsidRDefault="0045432F" w:rsidP="0045432F">
      <w:pPr>
        <w:rPr>
          <w:del w:id="1021" w:author="Rashid Islam" w:date="2022-04-20T15:10:00Z"/>
          <w:rFonts w:ascii="Times" w:hAnsi="Times"/>
          <w:b/>
          <w:bCs/>
          <w:color w:val="000000" w:themeColor="text1"/>
          <w:lang w:val="en-US"/>
        </w:rPr>
      </w:pPr>
    </w:p>
    <w:p w14:paraId="2B42A147" w14:textId="06BBFEA3" w:rsidR="0045432F" w:rsidDel="00C17963" w:rsidRDefault="0045432F" w:rsidP="0045432F">
      <w:pPr>
        <w:rPr>
          <w:del w:id="1022" w:author="Rashid Islam" w:date="2022-04-20T15:10:00Z"/>
          <w:rFonts w:ascii="Times" w:hAnsi="Times"/>
          <w:b/>
          <w:bCs/>
          <w:color w:val="000000" w:themeColor="text1"/>
          <w:lang w:val="en-US"/>
        </w:rPr>
      </w:pPr>
      <w:del w:id="1023" w:author="Rashid Islam" w:date="2022-04-20T15:10:00Z">
        <w:r w:rsidDel="00C17963">
          <w:rPr>
            <w:rFonts w:ascii="Times" w:hAnsi="Times"/>
            <w:b/>
            <w:bCs/>
            <w:color w:val="000000" w:themeColor="text1"/>
            <w:lang w:val="en-US"/>
          </w:rPr>
          <w:delText>6.4</w:delText>
        </w:r>
        <w:r w:rsidDel="00C17963">
          <w:rPr>
            <w:rFonts w:ascii="Times" w:hAnsi="Times"/>
            <w:b/>
            <w:bCs/>
            <w:color w:val="000000" w:themeColor="text1"/>
            <w:lang w:val="en-US"/>
          </w:rPr>
          <w:tab/>
          <w:delText>Conclusion</w:delText>
        </w:r>
      </w:del>
    </w:p>
    <w:p w14:paraId="3631EA4C" w14:textId="7524778C" w:rsidR="0045432F" w:rsidDel="00C17963" w:rsidRDefault="0045432F" w:rsidP="0045432F">
      <w:pPr>
        <w:rPr>
          <w:del w:id="1024" w:author="Rashid Islam" w:date="2022-04-20T15:10:00Z"/>
          <w:rFonts w:ascii="Times" w:hAnsi="Times"/>
          <w:b/>
          <w:bCs/>
          <w:color w:val="000000" w:themeColor="text1"/>
          <w:lang w:val="en-US"/>
        </w:rPr>
      </w:pPr>
    </w:p>
    <w:p w14:paraId="33F646B8" w14:textId="130B28E1" w:rsidR="0045432F" w:rsidDel="00C17963" w:rsidRDefault="0045432F" w:rsidP="0045432F">
      <w:pPr>
        <w:rPr>
          <w:del w:id="1025" w:author="Rashid Islam" w:date="2022-04-20T15:10:00Z"/>
          <w:rFonts w:ascii="Times" w:hAnsi="Times"/>
          <w:b/>
          <w:bCs/>
          <w:color w:val="000000" w:themeColor="text1"/>
          <w:lang w:val="en-US"/>
        </w:rPr>
      </w:pPr>
    </w:p>
    <w:p w14:paraId="0A03C3E8" w14:textId="2E2BEC52" w:rsidR="0045432F" w:rsidDel="00C17963" w:rsidRDefault="0045432F" w:rsidP="0045432F">
      <w:pPr>
        <w:rPr>
          <w:del w:id="1026" w:author="Rashid Islam" w:date="2022-04-20T15:10:00Z"/>
          <w:rFonts w:ascii="Times" w:hAnsi="Times"/>
          <w:b/>
          <w:bCs/>
          <w:color w:val="000000" w:themeColor="text1"/>
          <w:lang w:val="en-US"/>
        </w:rPr>
      </w:pPr>
    </w:p>
    <w:p w14:paraId="4D7F6490" w14:textId="6615E28C" w:rsidR="0045432F" w:rsidDel="00C17963" w:rsidRDefault="0045432F" w:rsidP="0045432F">
      <w:pPr>
        <w:rPr>
          <w:del w:id="1027" w:author="Rashid Islam" w:date="2022-04-20T15:10:00Z"/>
          <w:rFonts w:ascii="Times" w:hAnsi="Times"/>
          <w:b/>
          <w:bCs/>
          <w:color w:val="000000" w:themeColor="text1"/>
          <w:lang w:val="en-US"/>
        </w:rPr>
      </w:pPr>
    </w:p>
    <w:p w14:paraId="2B41B484" w14:textId="70A1101D" w:rsidR="0045432F" w:rsidDel="00C17963" w:rsidRDefault="0045432F" w:rsidP="0045432F">
      <w:pPr>
        <w:rPr>
          <w:del w:id="1028" w:author="Rashid Islam" w:date="2022-04-20T15:10:00Z"/>
          <w:rFonts w:ascii="Times" w:hAnsi="Times"/>
          <w:b/>
          <w:bCs/>
          <w:color w:val="000000" w:themeColor="text1"/>
          <w:lang w:val="en-US"/>
        </w:rPr>
      </w:pPr>
    </w:p>
    <w:p w14:paraId="09A760BA" w14:textId="6DF42104" w:rsidR="00EA0409" w:rsidDel="00C17963" w:rsidRDefault="00EA0409" w:rsidP="0045432F">
      <w:pPr>
        <w:rPr>
          <w:del w:id="1029" w:author="Rashid Islam" w:date="2022-04-20T15:10:00Z"/>
          <w:rFonts w:ascii="Times" w:hAnsi="Times"/>
          <w:b/>
          <w:bCs/>
          <w:color w:val="000000" w:themeColor="text1"/>
          <w:lang w:val="en-US"/>
        </w:rPr>
      </w:pPr>
    </w:p>
    <w:p w14:paraId="47C843EC" w14:textId="49A399A7" w:rsidR="00EA0409" w:rsidDel="00C17963" w:rsidRDefault="00EA0409" w:rsidP="0045432F">
      <w:pPr>
        <w:rPr>
          <w:del w:id="1030" w:author="Rashid Islam" w:date="2022-04-20T15:10:00Z"/>
          <w:rFonts w:ascii="Times" w:hAnsi="Times"/>
          <w:b/>
          <w:bCs/>
          <w:color w:val="000000" w:themeColor="text1"/>
          <w:lang w:val="en-US"/>
        </w:rPr>
      </w:pPr>
    </w:p>
    <w:p w14:paraId="5958CE7C" w14:textId="244A779B" w:rsidR="00EA0409" w:rsidDel="00C17963" w:rsidRDefault="00EA0409" w:rsidP="0045432F">
      <w:pPr>
        <w:rPr>
          <w:del w:id="1031" w:author="Rashid Islam" w:date="2022-04-20T15:10:00Z"/>
          <w:rFonts w:ascii="Times" w:hAnsi="Times"/>
          <w:b/>
          <w:bCs/>
          <w:color w:val="000000" w:themeColor="text1"/>
          <w:lang w:val="en-US"/>
        </w:rPr>
      </w:pPr>
    </w:p>
    <w:p w14:paraId="0844CF92" w14:textId="57DB4A47" w:rsidR="00EA0409" w:rsidDel="00C17963" w:rsidRDefault="00EA0409" w:rsidP="0045432F">
      <w:pPr>
        <w:rPr>
          <w:del w:id="1032" w:author="Rashid Islam" w:date="2022-04-20T15:10:00Z"/>
          <w:rFonts w:ascii="Times" w:hAnsi="Times"/>
          <w:b/>
          <w:bCs/>
          <w:color w:val="000000" w:themeColor="text1"/>
          <w:lang w:val="en-US"/>
        </w:rPr>
      </w:pPr>
    </w:p>
    <w:p w14:paraId="12B6FB61" w14:textId="12BD5EE3" w:rsidR="0045432F" w:rsidDel="00C17963" w:rsidRDefault="0045432F" w:rsidP="0045432F">
      <w:pPr>
        <w:rPr>
          <w:del w:id="1033" w:author="Rashid Islam" w:date="2022-04-20T15:10:00Z"/>
          <w:rFonts w:ascii="Times" w:hAnsi="Times"/>
          <w:b/>
          <w:bCs/>
          <w:color w:val="000000" w:themeColor="text1"/>
          <w:lang w:val="en-US"/>
        </w:rPr>
      </w:pPr>
    </w:p>
    <w:p w14:paraId="1C42FC76" w14:textId="77777777" w:rsidR="00EA0409" w:rsidDel="00C17963" w:rsidRDefault="00EA0409" w:rsidP="0045432F">
      <w:pPr>
        <w:rPr>
          <w:del w:id="1034" w:author="Rashid Islam" w:date="2022-04-20T15:10:00Z"/>
          <w:rFonts w:ascii="Times" w:hAnsi="Times"/>
          <w:b/>
          <w:bCs/>
          <w:color w:val="000000" w:themeColor="text1"/>
          <w:lang w:val="en-US"/>
        </w:rPr>
      </w:pPr>
    </w:p>
    <w:p w14:paraId="665A3311" w14:textId="77777777" w:rsidR="00804F52" w:rsidRPr="00A6387F" w:rsidRDefault="00804F52" w:rsidP="00804F52">
      <w:pPr>
        <w:rPr>
          <w:ins w:id="1035" w:author="Rashid Islam" w:date="2022-04-20T15:11:00Z"/>
          <w:rFonts w:ascii="Times" w:hAnsi="Times"/>
          <w:b/>
          <w:bCs/>
          <w:color w:val="000000" w:themeColor="text1"/>
          <w:lang w:val="en-US"/>
        </w:rPr>
      </w:pPr>
      <w:ins w:id="1036" w:author="Rashid Islam" w:date="2022-04-20T15:11:00Z">
        <w:r w:rsidRPr="00A6387F">
          <w:rPr>
            <w:rFonts w:ascii="Times" w:hAnsi="Times"/>
            <w:b/>
            <w:bCs/>
            <w:color w:val="000000" w:themeColor="text1"/>
            <w:lang w:val="en-US"/>
          </w:rPr>
          <w:t>References:</w:t>
        </w:r>
      </w:ins>
    </w:p>
    <w:p w14:paraId="2D660EE2" w14:textId="77777777" w:rsidR="00804F52" w:rsidRPr="00A6387F" w:rsidRDefault="00804F52" w:rsidP="00804F52">
      <w:pPr>
        <w:pStyle w:val="NormalWeb"/>
        <w:rPr>
          <w:ins w:id="1037" w:author="Rashid Islam" w:date="2022-04-20T15:11:00Z"/>
          <w:rFonts w:ascii="Times" w:hAnsi="Times"/>
          <w:color w:val="000000" w:themeColor="text1"/>
          <w:lang w:val="en-US"/>
        </w:rPr>
      </w:pPr>
      <w:ins w:id="1038" w:author="Rashid Islam" w:date="2022-04-20T15:11:00Z">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ins>
    </w:p>
    <w:p w14:paraId="3F55C9AC" w14:textId="77777777" w:rsidR="00804F52" w:rsidRPr="00A6387F" w:rsidRDefault="00804F52" w:rsidP="00804F52">
      <w:pPr>
        <w:rPr>
          <w:ins w:id="1039" w:author="Rashid Islam" w:date="2022-04-20T15:11:00Z"/>
          <w:rFonts w:ascii="Times" w:hAnsi="Times" w:cs="AppleSystemUIFont"/>
          <w:color w:val="000000" w:themeColor="text1"/>
          <w:lang w:val="en-GB"/>
        </w:rPr>
      </w:pPr>
      <w:ins w:id="1040" w:author="Rashid Islam" w:date="2022-04-20T15:11:00Z">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ins>
    </w:p>
    <w:p w14:paraId="59268F98" w14:textId="77777777" w:rsidR="00804F52" w:rsidRPr="00A6387F" w:rsidRDefault="00804F52" w:rsidP="00804F52">
      <w:pPr>
        <w:rPr>
          <w:ins w:id="1041" w:author="Rashid Islam" w:date="2022-04-20T15:11:00Z"/>
          <w:rFonts w:ascii="Times" w:hAnsi="Times"/>
          <w:color w:val="000000" w:themeColor="text1"/>
        </w:rPr>
      </w:pPr>
      <w:ins w:id="1042" w:author="Rashid Islam" w:date="2022-04-20T15:11:00Z">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ins>
    </w:p>
    <w:p w14:paraId="375F9854" w14:textId="77777777" w:rsidR="00804F52" w:rsidRPr="00A6387F" w:rsidRDefault="00804F52" w:rsidP="00804F52">
      <w:pPr>
        <w:rPr>
          <w:ins w:id="1043" w:author="Rashid Islam" w:date="2022-04-20T15:11:00Z"/>
          <w:rFonts w:ascii="Times" w:hAnsi="Times"/>
          <w:color w:val="000000" w:themeColor="text1"/>
        </w:rPr>
      </w:pPr>
    </w:p>
    <w:p w14:paraId="6963ADBF" w14:textId="77777777" w:rsidR="00804F52" w:rsidRPr="00A6387F" w:rsidRDefault="00804F52" w:rsidP="00804F52">
      <w:pPr>
        <w:rPr>
          <w:ins w:id="1044" w:author="Rashid Islam" w:date="2022-04-20T15:11:00Z"/>
          <w:rFonts w:ascii="Times" w:hAnsi="Times"/>
          <w:color w:val="000000" w:themeColor="text1"/>
        </w:rPr>
      </w:pPr>
      <w:ins w:id="1045" w:author="Rashid Islam" w:date="2022-04-20T15:11:00Z">
        <w:r w:rsidRPr="00A6387F">
          <w:rPr>
            <w:rFonts w:ascii="Times" w:hAnsi="Times"/>
            <w:color w:val="000000" w:themeColor="text1"/>
            <w:lang w:val="en-US"/>
          </w:rPr>
          <w:t>[4]</w:t>
        </w:r>
        <w:r w:rsidRPr="00A6387F">
          <w:rPr>
            <w:rFonts w:ascii="Times" w:hAnsi="Times"/>
            <w:color w:val="000000" w:themeColor="text1"/>
            <w:lang w:val="en-US"/>
          </w:rPr>
          <w:tab/>
        </w:r>
        <w:r w:rsidRPr="00A6387F">
          <w:rPr>
            <w:rFonts w:ascii="Times" w:hAnsi="Times"/>
            <w:color w:val="000000" w:themeColor="text1"/>
          </w:rPr>
          <w:t>Christophorus Beneditto</w:t>
        </w:r>
        <w:r w:rsidRPr="00A6387F">
          <w:rPr>
            <w:rFonts w:ascii="Times" w:hAnsi="Times"/>
            <w:color w:val="000000" w:themeColor="text1"/>
            <w:lang w:val="en-US"/>
          </w:rPr>
          <w:t>,</w:t>
        </w:r>
        <w:r w:rsidRPr="00A6387F">
          <w:rPr>
            <w:rFonts w:ascii="Times" w:hAnsi="Times"/>
            <w:color w:val="000000" w:themeColor="text1"/>
          </w:rPr>
          <w:t xml:space="preserve"> Aditya Satrio</w:t>
        </w:r>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PROPHET</w:t>
        </w:r>
        <w:r w:rsidRPr="00A6387F">
          <w:rPr>
            <w:rFonts w:ascii="Times" w:hAnsi="Times"/>
            <w:color w:val="000000" w:themeColor="text1"/>
            <w:lang w:val="en-US"/>
          </w:rPr>
          <w:t xml:space="preserve">,   </w:t>
        </w:r>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Luhanga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ins>
    </w:p>
    <w:p w14:paraId="300D736C" w14:textId="77777777" w:rsidR="00804F52" w:rsidRPr="00A6387F" w:rsidRDefault="00804F52" w:rsidP="00804F52">
      <w:pPr>
        <w:rPr>
          <w:ins w:id="1046" w:author="Rashid Islam" w:date="2022-04-20T15:11:00Z"/>
          <w:rFonts w:ascii="Times" w:hAnsi="Times"/>
          <w:color w:val="000000" w:themeColor="text1"/>
        </w:rPr>
      </w:pPr>
      <w:ins w:id="1047" w:author="Rashid Islam" w:date="2022-04-20T15:11:00Z">
        <w:r w:rsidRPr="00A6387F">
          <w:rPr>
            <w:rFonts w:ascii="Times" w:hAnsi="Times"/>
            <w:color w:val="000000" w:themeColor="text1"/>
            <w:lang w:val="en-US"/>
          </w:rPr>
          <w:t>[6]</w:t>
        </w:r>
        <w:r w:rsidRPr="00A6387F">
          <w:rPr>
            <w:rFonts w:ascii="Times" w:hAnsi="Times"/>
            <w:color w:val="000000" w:themeColor="text1"/>
            <w:lang w:val="en-US"/>
          </w:rPr>
          <w:tab/>
        </w:r>
        <w:r w:rsidRPr="00A6387F">
          <w:rPr>
            <w:rFonts w:ascii="Times" w:eastAsiaTheme="minorHAnsi" w:hAnsi="Times" w:cs="AppleSystemUIFont"/>
            <w:color w:val="000000" w:themeColor="text1"/>
            <w:lang w:val="en-GB" w:eastAsia="en-US"/>
          </w:rPr>
          <w:t>Emrah Gecili, Assem Ziady, Rhonda D. Szczesniak</w:t>
        </w:r>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deaths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t xml:space="preserve">Sathler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ins>
    </w:p>
    <w:p w14:paraId="0F11B374" w14:textId="77777777" w:rsidR="00804F52" w:rsidRPr="00A6387F" w:rsidRDefault="00804F52" w:rsidP="00804F52">
      <w:pPr>
        <w:ind w:left="720" w:hanging="720"/>
        <w:rPr>
          <w:ins w:id="1048" w:author="Rashid Islam" w:date="2022-04-20T15:11:00Z"/>
          <w:rFonts w:ascii="Times" w:hAnsi="Times"/>
          <w:color w:val="000000" w:themeColor="text1"/>
        </w:rPr>
      </w:pPr>
      <w:ins w:id="1049" w:author="Rashid Islam" w:date="2022-04-20T15:11:00Z">
        <w:r w:rsidRPr="00A6387F">
          <w:rPr>
            <w:rFonts w:ascii="Times" w:hAnsi="Times"/>
            <w:color w:val="000000" w:themeColor="text1"/>
            <w:lang w:val="en-US"/>
          </w:rPr>
          <w:t>[8]</w:t>
        </w:r>
        <w:r w:rsidRPr="00A6387F">
          <w:rPr>
            <w:rFonts w:ascii="Times" w:hAnsi="Times"/>
            <w:color w:val="000000" w:themeColor="text1"/>
          </w:rPr>
          <w:tab/>
          <w:t>Miranda GHB, Baetens JM, Bossuyt N, Bruno OM, Baets BD. Real-time prediction of influenza outbreaks in Belgium. Epidemics. 2019 Sep; 28: p. 100341.</w:t>
        </w:r>
        <w:r w:rsidRPr="00A6387F">
          <w:rPr>
            <w:rFonts w:ascii="Times" w:hAnsi="Times"/>
            <w:color w:val="000000" w:themeColor="text1"/>
            <w:lang w:val="en-US"/>
          </w:rPr>
          <w:t xml:space="preserve"> </w:t>
        </w:r>
      </w:ins>
    </w:p>
    <w:p w14:paraId="351E2BFA" w14:textId="77777777" w:rsidR="00804F52" w:rsidRPr="00A6387F" w:rsidRDefault="00804F52" w:rsidP="00804F52">
      <w:pPr>
        <w:rPr>
          <w:ins w:id="1050" w:author="Rashid Islam" w:date="2022-04-20T15:11:00Z"/>
          <w:rFonts w:ascii="Times" w:hAnsi="Times"/>
          <w:color w:val="000000" w:themeColor="text1"/>
        </w:rPr>
      </w:pPr>
    </w:p>
    <w:p w14:paraId="6189F08F" w14:textId="77777777" w:rsidR="00804F52" w:rsidRPr="00A6387F" w:rsidRDefault="00804F52" w:rsidP="00804F52">
      <w:pPr>
        <w:ind w:left="720" w:hanging="720"/>
        <w:rPr>
          <w:ins w:id="1051" w:author="Rashid Islam" w:date="2022-04-20T15:11:00Z"/>
          <w:rFonts w:ascii="Times" w:hAnsi="Times"/>
          <w:color w:val="000000" w:themeColor="text1"/>
        </w:rPr>
      </w:pPr>
      <w:ins w:id="1052" w:author="Rashid Islam" w:date="2022-04-20T15:11:00Z">
        <w:r w:rsidRPr="00A6387F">
          <w:rPr>
            <w:rFonts w:ascii="Times" w:hAnsi="Times"/>
            <w:color w:val="000000" w:themeColor="text1"/>
            <w:lang w:val="en-US"/>
          </w:rPr>
          <w:t xml:space="preserve">[9] </w:t>
        </w:r>
        <w:r w:rsidRPr="00A6387F">
          <w:rPr>
            <w:rFonts w:ascii="Times" w:hAnsi="Times"/>
            <w:color w:val="000000" w:themeColor="text1"/>
            <w:lang w:val="en-US"/>
          </w:rPr>
          <w:tab/>
        </w:r>
        <w:r w:rsidRPr="00A6387F">
          <w:rPr>
            <w:rFonts w:ascii="Times" w:hAnsi="Times"/>
            <w:color w:val="000000" w:themeColor="text1"/>
          </w:rPr>
          <w:t>Muktevi Srivenkatesh</w:t>
        </w:r>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ins>
    </w:p>
    <w:p w14:paraId="03DE7685" w14:textId="77777777" w:rsidR="00804F52" w:rsidRPr="00A6387F" w:rsidRDefault="00804F52" w:rsidP="00804F52">
      <w:pPr>
        <w:rPr>
          <w:ins w:id="1053" w:author="Rashid Islam" w:date="2022-04-20T15:11:00Z"/>
          <w:rFonts w:ascii="Times" w:hAnsi="Times"/>
          <w:color w:val="000000" w:themeColor="text1"/>
          <w:lang w:val="en-US"/>
        </w:rPr>
      </w:pPr>
    </w:p>
    <w:p w14:paraId="08757442" w14:textId="77777777" w:rsidR="00804F52" w:rsidRPr="00A6387F" w:rsidRDefault="00804F52" w:rsidP="00804F52">
      <w:pPr>
        <w:shd w:val="clear" w:color="auto" w:fill="FFFFFF"/>
        <w:rPr>
          <w:ins w:id="1054" w:author="Rashid Islam" w:date="2022-04-20T15:11:00Z"/>
          <w:rFonts w:ascii="Times" w:hAnsi="Times" w:cs="Calibri"/>
          <w:color w:val="000000" w:themeColor="text1"/>
        </w:rPr>
      </w:pPr>
      <w:ins w:id="1055" w:author="Rashid Islam" w:date="2022-04-20T15:11:00Z">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Seo.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ins>
    </w:p>
    <w:p w14:paraId="1CF9B456" w14:textId="77777777" w:rsidR="00804F52" w:rsidRPr="00A6387F" w:rsidRDefault="00804F52" w:rsidP="00804F52">
      <w:pPr>
        <w:shd w:val="clear" w:color="auto" w:fill="FFFFFF"/>
        <w:rPr>
          <w:ins w:id="1056" w:author="Rashid Islam" w:date="2022-04-20T15:11:00Z"/>
          <w:rFonts w:ascii="Times" w:hAnsi="Times" w:cs="Calibri"/>
          <w:color w:val="000000" w:themeColor="text1"/>
        </w:rPr>
      </w:pPr>
      <w:ins w:id="1057" w:author="Rashid Islam" w:date="2022-04-20T15:11:00Z">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Yoo.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ins>
    </w:p>
    <w:p w14:paraId="32880F19" w14:textId="77777777" w:rsidR="00804F52" w:rsidRPr="00A6387F" w:rsidRDefault="00804F52" w:rsidP="00804F52">
      <w:pPr>
        <w:shd w:val="clear" w:color="auto" w:fill="FFFFFF"/>
        <w:rPr>
          <w:ins w:id="1058" w:author="Rashid Islam" w:date="2022-04-20T15:11:00Z"/>
          <w:rFonts w:ascii="Times" w:hAnsi="Times" w:cs="Calibri"/>
          <w:color w:val="000000" w:themeColor="text1"/>
        </w:rPr>
      </w:pPr>
      <w:ins w:id="1059" w:author="Rashid Islam" w:date="2022-04-20T15:11:00Z">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Wolberg.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ins>
    </w:p>
    <w:p w14:paraId="28B81357" w14:textId="77777777" w:rsidR="00804F52" w:rsidRPr="00A6387F" w:rsidRDefault="00804F52" w:rsidP="00804F52">
      <w:pPr>
        <w:shd w:val="clear" w:color="auto" w:fill="FFFFFF"/>
        <w:rPr>
          <w:ins w:id="1060" w:author="Rashid Islam" w:date="2022-04-20T15:11:00Z"/>
          <w:rFonts w:ascii="Times" w:hAnsi="Times" w:cs="Calibri"/>
          <w:color w:val="000000" w:themeColor="text1"/>
        </w:rPr>
      </w:pPr>
      <w:ins w:id="1061" w:author="Rashid Islam" w:date="2022-04-20T15:11:00Z">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ins>
    </w:p>
    <w:p w14:paraId="38CAC19B" w14:textId="77777777" w:rsidR="00804F52" w:rsidRPr="00A6387F" w:rsidRDefault="00804F52" w:rsidP="00804F52">
      <w:pPr>
        <w:shd w:val="clear" w:color="auto" w:fill="FFFFFF"/>
        <w:rPr>
          <w:ins w:id="1062" w:author="Rashid Islam" w:date="2022-04-20T15:11:00Z"/>
          <w:rFonts w:ascii="Times" w:hAnsi="Times" w:cs="Calibri"/>
          <w:color w:val="000000" w:themeColor="text1"/>
        </w:rPr>
      </w:pPr>
      <w:ins w:id="1063" w:author="Rashid Islam" w:date="2022-04-20T15:11:00Z">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Eisemann H.P. Seidel &amp; S. Lee. 2011. Physically-based real-time lens  </w:t>
        </w:r>
        <w:r w:rsidRPr="00A6387F">
          <w:rPr>
            <w:rFonts w:ascii="Times" w:hAnsi="Times" w:cs="Calibri"/>
            <w:color w:val="000000" w:themeColor="text1"/>
          </w:rPr>
          <w:br/>
          <w:t xml:space="preserve">             flare rendering. ACM SIGGRAPH, Vancouver, 108:1–108:9.</w:t>
        </w:r>
        <w:r w:rsidRPr="00A6387F">
          <w:rPr>
            <w:rFonts w:ascii="Times" w:hAnsi="Times" w:cs="Calibri"/>
            <w:color w:val="000000" w:themeColor="text1"/>
          </w:rPr>
          <w:br/>
        </w:r>
      </w:ins>
    </w:p>
    <w:p w14:paraId="55721858" w14:textId="77777777" w:rsidR="00804F52" w:rsidRPr="00A6387F" w:rsidRDefault="00804F52" w:rsidP="00804F52">
      <w:pPr>
        <w:shd w:val="clear" w:color="auto" w:fill="FFFFFF"/>
        <w:rPr>
          <w:ins w:id="1064" w:author="Rashid Islam" w:date="2022-04-20T15:11:00Z"/>
          <w:rFonts w:ascii="Times" w:hAnsi="Times"/>
          <w:color w:val="000000" w:themeColor="text1"/>
          <w:lang w:val="en-US"/>
        </w:rPr>
      </w:pPr>
      <w:ins w:id="1065" w:author="Rashid Islam" w:date="2022-04-20T15:11:00Z">
        <w:r w:rsidRPr="00A6387F">
          <w:rPr>
            <w:rFonts w:ascii="Times" w:hAnsi="Times" w:cs="Calibri"/>
            <w:color w:val="000000" w:themeColor="text1"/>
          </w:rPr>
          <w:t>[</w:t>
        </w:r>
        <w:r w:rsidRPr="00A6387F">
          <w:rPr>
            <w:rFonts w:ascii="Times" w:hAnsi="Times" w:cs="Calibri"/>
            <w:color w:val="000000" w:themeColor="text1"/>
            <w:lang w:val="en-US"/>
          </w:rPr>
          <w:t>15</w:t>
        </w:r>
        <w:r w:rsidRPr="00A6387F">
          <w:rPr>
            <w:rFonts w:ascii="Times" w:hAnsi="Times" w:cs="Calibri"/>
            <w:color w:val="000000" w:themeColor="text1"/>
          </w:rPr>
          <w:t xml:space="preserve">]      S. Lee, E. Eisemann &amp; H.P. Seidel. 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ins>
    </w:p>
    <w:p w14:paraId="151CDB49" w14:textId="77777777" w:rsidR="00804F52" w:rsidRPr="00A6387F" w:rsidRDefault="00804F52" w:rsidP="00804F52">
      <w:pPr>
        <w:shd w:val="clear" w:color="auto" w:fill="FFFFFF"/>
        <w:ind w:left="720" w:hanging="720"/>
        <w:jc w:val="both"/>
        <w:rPr>
          <w:ins w:id="1066" w:author="Rashid Islam" w:date="2022-04-20T15:11:00Z"/>
          <w:rFonts w:ascii="Times" w:hAnsi="Times"/>
          <w:color w:val="000000" w:themeColor="text1"/>
        </w:rPr>
      </w:pPr>
      <w:ins w:id="1067" w:author="Rashid Islam" w:date="2022-04-20T15:11:00Z">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The University of Grenoble, France e-mail: Georges-Pierre.Bonneau@ujf-grenoble. fr</w:t>
        </w:r>
        <w:r w:rsidRPr="00A6387F">
          <w:rPr>
            <w:rFonts w:ascii="Times" w:hAnsi="Times"/>
            <w:color w:val="000000" w:themeColor="text1"/>
            <w:lang w:val="en-US"/>
          </w:rPr>
          <w:t xml:space="preserve">. </w:t>
        </w:r>
        <w:r w:rsidRPr="00A6387F">
          <w:rPr>
            <w:rFonts w:ascii="Times" w:hAnsi="Times"/>
            <w:color w:val="000000" w:themeColor="text1"/>
          </w:rPr>
          <w:t>ISBN: 978-1-4471-6496-8</w:t>
        </w:r>
      </w:ins>
    </w:p>
    <w:p w14:paraId="0F1547E7" w14:textId="77777777" w:rsidR="00804F52" w:rsidRPr="00A6387F" w:rsidRDefault="00804F52" w:rsidP="00804F52">
      <w:pPr>
        <w:autoSpaceDE w:val="0"/>
        <w:autoSpaceDN w:val="0"/>
        <w:adjustRightInd w:val="0"/>
        <w:jc w:val="both"/>
        <w:rPr>
          <w:ins w:id="1068" w:author="Rashid Islam" w:date="2022-04-20T15:11:00Z"/>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ins w:id="1069" w:author="Rashid Islam" w:date="2022-04-20T15:11:00Z"/>
          <w:rFonts w:ascii="Times" w:eastAsiaTheme="minorHAnsi" w:hAnsi="Times"/>
          <w:color w:val="000000" w:themeColor="text1"/>
          <w:lang w:val="en-GB" w:eastAsia="en-US"/>
        </w:rPr>
      </w:pPr>
      <w:ins w:id="1070" w:author="Rashid Islam" w:date="2022-04-20T15:11:00Z">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Simon Barthelme, Pascal Mamassian</w:t>
        </w:r>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ins>
    </w:p>
    <w:p w14:paraId="0A1E4196" w14:textId="77777777" w:rsidR="00804F52" w:rsidRPr="00A6387F" w:rsidRDefault="00804F52" w:rsidP="00804F52">
      <w:pPr>
        <w:ind w:left="720" w:hanging="720"/>
        <w:jc w:val="both"/>
        <w:rPr>
          <w:ins w:id="1071" w:author="Rashid Islam" w:date="2022-04-20T15:11:00Z"/>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ins w:id="1072" w:author="Rashid Islam" w:date="2022-04-20T15:11:00Z"/>
          <w:rFonts w:ascii="Times" w:eastAsiaTheme="minorHAnsi" w:hAnsi="Times" w:cs="`˚"/>
          <w:color w:val="000000" w:themeColor="text1"/>
          <w:lang w:val="en-GB" w:eastAsia="en-US"/>
        </w:rPr>
      </w:pPr>
      <w:ins w:id="1073" w:author="Rashid Islam" w:date="2022-04-20T15:11:00Z">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Henning Griethe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ins>
    </w:p>
    <w:p w14:paraId="78D241D4" w14:textId="77777777" w:rsidR="00804F52" w:rsidRPr="00A6387F" w:rsidRDefault="00804F52" w:rsidP="00804F52">
      <w:pPr>
        <w:autoSpaceDE w:val="0"/>
        <w:autoSpaceDN w:val="0"/>
        <w:adjustRightInd w:val="0"/>
        <w:ind w:left="720" w:hanging="720"/>
        <w:jc w:val="both"/>
        <w:rPr>
          <w:ins w:id="1074" w:author="Rashid Islam" w:date="2022-04-20T15:11:00Z"/>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ins w:id="1075" w:author="Rashid Islam" w:date="2022-04-20T15:11:00Z"/>
          <w:rFonts w:ascii="Times" w:hAnsi="Times" w:cs="Arial"/>
          <w:color w:val="000000" w:themeColor="text1"/>
          <w:lang w:val="en-US"/>
        </w:rPr>
      </w:pPr>
      <w:ins w:id="1076" w:author="Rashid Islam" w:date="2022-04-20T15:11:00Z">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ins>
    </w:p>
    <w:p w14:paraId="346C9E51" w14:textId="77777777" w:rsidR="00804F52" w:rsidRPr="00A6387F" w:rsidRDefault="00804F52" w:rsidP="00804F52">
      <w:pPr>
        <w:autoSpaceDE w:val="0"/>
        <w:autoSpaceDN w:val="0"/>
        <w:adjustRightInd w:val="0"/>
        <w:ind w:left="720" w:hanging="720"/>
        <w:jc w:val="both"/>
        <w:rPr>
          <w:ins w:id="1077" w:author="Rashid Islam" w:date="2022-04-20T15:11:00Z"/>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ins w:id="1078" w:author="Rashid Islam" w:date="2022-04-20T15:11:00Z"/>
          <w:rFonts w:ascii="Times" w:eastAsiaTheme="minorHAnsi" w:hAnsi="Times"/>
          <w:color w:val="000000" w:themeColor="text1"/>
          <w:lang w:val="en-GB" w:eastAsia="en-US"/>
        </w:rPr>
      </w:pPr>
      <w:ins w:id="1079" w:author="Rashid Islam" w:date="2022-04-20T15:11:00Z">
        <w:r w:rsidRPr="00A6387F">
          <w:rPr>
            <w:rFonts w:ascii="Times" w:hAnsi="Times" w:cs="Arial"/>
            <w:color w:val="000000" w:themeColor="text1"/>
            <w:lang w:val="en-US"/>
          </w:rPr>
          <w:t>[20]</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Lundstr¨om, C., Ljung, P., Persson, A., Ynnerman, A.: Uncertainty visualization in medical volume rendering using probabilistic animation. IEEE Transactions on Visualization and Computer Graphics 13(6), 1648–1655 (2007).</w:t>
        </w:r>
      </w:ins>
    </w:p>
    <w:p w14:paraId="6492DA47" w14:textId="77777777" w:rsidR="00804F52" w:rsidRPr="00A6387F" w:rsidRDefault="00804F52" w:rsidP="00804F52">
      <w:pPr>
        <w:autoSpaceDE w:val="0"/>
        <w:autoSpaceDN w:val="0"/>
        <w:adjustRightInd w:val="0"/>
        <w:ind w:left="720" w:hanging="720"/>
        <w:jc w:val="both"/>
        <w:rPr>
          <w:ins w:id="1080" w:author="Rashid Islam" w:date="2022-04-20T15:11:00Z"/>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ins w:id="1081" w:author="Rashid Islam" w:date="2022-04-20T15:11:00Z"/>
          <w:rFonts w:ascii="Times" w:eastAsiaTheme="minorHAnsi" w:hAnsi="Times"/>
          <w:color w:val="000000" w:themeColor="text1"/>
          <w:lang w:val="en-GB" w:eastAsia="en-US"/>
        </w:rPr>
      </w:pPr>
      <w:ins w:id="1082" w:author="Rashid Islam" w:date="2022-04-20T15:11:00Z">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Pang, A., Wittenbrink, C., Lodha., S.: Approaches to uncertainty visualization. The Visual Computer 13(8), 370–390 (1997).</w:t>
        </w:r>
      </w:ins>
    </w:p>
    <w:p w14:paraId="7BBC1A81" w14:textId="77777777" w:rsidR="00804F52" w:rsidRPr="00A6387F" w:rsidRDefault="00804F52" w:rsidP="00804F52">
      <w:pPr>
        <w:pStyle w:val="nova-e-listitem"/>
        <w:shd w:val="clear" w:color="auto" w:fill="FFFFFF"/>
        <w:spacing w:after="120" w:afterAutospacing="0"/>
        <w:ind w:left="720" w:hanging="720"/>
        <w:rPr>
          <w:ins w:id="1083" w:author="Rashid Islam" w:date="2022-04-20T15:11:00Z"/>
          <w:rFonts w:ascii="Times" w:hAnsi="Times"/>
          <w:color w:val="000000" w:themeColor="text1"/>
          <w:bdr w:val="none" w:sz="0" w:space="0" w:color="auto" w:frame="1"/>
        </w:rPr>
      </w:pPr>
      <w:ins w:id="1084" w:author="Rashid Islam" w:date="2022-04-20T15:11:00Z">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Rudolf Netzel and Daniel Weiskopf</w:t>
        </w:r>
        <w:r w:rsidRPr="00A6387F">
          <w:rPr>
            <w:rFonts w:ascii="Times" w:hAnsi="Times"/>
            <w:color w:val="000000" w:themeColor="text1"/>
            <w:lang w:val="en-US"/>
          </w:rPr>
          <w:t xml:space="preserve">, </w:t>
        </w:r>
        <w:r w:rsidRPr="00A6387F">
          <w:rPr>
            <w:rFonts w:ascii="Times" w:hAnsi="Times"/>
            <w:color w:val="000000" w:themeColor="text1"/>
          </w:rPr>
          <w:t>Tex</w:t>
        </w:r>
        <w:r w:rsidRPr="00A6387F">
          <w:rPr>
            <w:rFonts w:ascii="Times" w:hAnsi="Times"/>
            <w:color w:val="000000" w:themeColor="text1"/>
            <w:lang w:val="en-US"/>
          </w:rPr>
          <w:t>t</w:t>
        </w:r>
        <w:r w:rsidRPr="00A6387F">
          <w:rPr>
            <w:rFonts w:ascii="Times" w:hAnsi="Times"/>
            <w:color w:val="000000" w:themeColor="text1"/>
          </w:rPr>
          <w:t>ure</w:t>
        </w:r>
        <w:r w:rsidRPr="00A6387F">
          <w:rPr>
            <w:rFonts w:ascii="Times" w:hAnsi="Times"/>
            <w:color w:val="000000" w:themeColor="text1"/>
            <w:lang w:val="en-US"/>
          </w:rPr>
          <w:t xml:space="preserve"> </w:t>
        </w:r>
        <w:r w:rsidRPr="00A6387F">
          <w:rPr>
            <w:rFonts w:ascii="Times" w:hAnsi="Times"/>
            <w:color w:val="000000" w:themeColor="text1"/>
          </w:rPr>
          <w:t>Based Flow VisualizaTion</w:t>
        </w:r>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ins>
    </w:p>
    <w:p w14:paraId="7A51D1B4" w14:textId="77777777" w:rsidR="00804F52" w:rsidRPr="00A6387F" w:rsidRDefault="00804F52" w:rsidP="00804F52">
      <w:pPr>
        <w:ind w:left="720" w:hanging="720"/>
        <w:jc w:val="both"/>
        <w:rPr>
          <w:ins w:id="1085" w:author="Rashid Islam" w:date="2022-04-20T15:11:00Z"/>
          <w:rFonts w:ascii="Times" w:hAnsi="Times" w:cs="Arial"/>
          <w:color w:val="000000" w:themeColor="text1"/>
          <w:shd w:val="clear" w:color="auto" w:fill="FFFFFF"/>
          <w:lang w:val="en-US"/>
        </w:rPr>
      </w:pPr>
      <w:ins w:id="1086" w:author="Rashid Islam" w:date="2022-04-20T15:11:00Z">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Jesus J. Caban, Alark Joshi, and Penny Rheingans</w:t>
        </w:r>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ins>
    </w:p>
    <w:p w14:paraId="2FE6D68F" w14:textId="77777777" w:rsidR="00804F52" w:rsidRPr="00A6387F" w:rsidRDefault="00804F52" w:rsidP="00804F52">
      <w:pPr>
        <w:ind w:left="720" w:hanging="720"/>
        <w:jc w:val="both"/>
        <w:rPr>
          <w:ins w:id="1087" w:author="Rashid Islam" w:date="2022-04-20T15:11:00Z"/>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ins w:id="1088" w:author="Rashid Islam" w:date="2022-04-20T15:11:00Z"/>
          <w:rFonts w:ascii="Times" w:hAnsi="Times"/>
          <w:color w:val="000000" w:themeColor="text1"/>
        </w:rPr>
      </w:pPr>
      <w:ins w:id="1089" w:author="Rashid Islam" w:date="2022-04-20T15:11:00Z">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Sven Bachthaler</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ins>
    </w:p>
    <w:p w14:paraId="3EEC2D7D" w14:textId="77777777" w:rsidR="00804F52" w:rsidRPr="00A6387F" w:rsidRDefault="00804F52" w:rsidP="00804F52">
      <w:pPr>
        <w:ind w:left="720" w:hanging="720"/>
        <w:jc w:val="both"/>
        <w:rPr>
          <w:ins w:id="1090" w:author="Rashid Islam" w:date="2022-04-20T15:11:00Z"/>
          <w:rFonts w:ascii="Times" w:hAnsi="Times"/>
          <w:color w:val="000000" w:themeColor="text1"/>
          <w:lang w:val="en-US"/>
        </w:rPr>
      </w:pPr>
    </w:p>
    <w:p w14:paraId="0599DB12" w14:textId="77777777" w:rsidR="00804F52" w:rsidRPr="00A6387F" w:rsidRDefault="00804F52" w:rsidP="00804F52">
      <w:pPr>
        <w:ind w:left="720" w:hanging="720"/>
        <w:jc w:val="both"/>
        <w:rPr>
          <w:ins w:id="1091" w:author="Rashid Islam" w:date="2022-04-20T15:11:00Z"/>
          <w:rFonts w:ascii="Times" w:hAnsi="Times" w:cs="Arial"/>
          <w:color w:val="000000" w:themeColor="text1"/>
          <w:shd w:val="clear" w:color="auto" w:fill="FFFFFF"/>
        </w:rPr>
      </w:pPr>
      <w:ins w:id="1092" w:author="Rashid Islam" w:date="2022-04-20T15:11:00Z">
        <w:r w:rsidRPr="00A6387F">
          <w:rPr>
            <w:rFonts w:ascii="Times" w:hAnsi="Times"/>
            <w:color w:val="000000" w:themeColor="text1"/>
            <w:lang w:val="en-US"/>
          </w:rPr>
          <w:t>[25]</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Jin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Zherong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Guoning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Hujun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ins>
    </w:p>
    <w:p w14:paraId="7A760007" w14:textId="77777777" w:rsidR="00804F52" w:rsidRPr="00A6387F" w:rsidRDefault="00804F52" w:rsidP="00804F52">
      <w:pPr>
        <w:ind w:left="720" w:hanging="720"/>
        <w:jc w:val="both"/>
        <w:rPr>
          <w:ins w:id="1093" w:author="Rashid Islam" w:date="2022-04-20T15:11:00Z"/>
          <w:rFonts w:ascii="Times" w:hAnsi="Times"/>
          <w:color w:val="000000" w:themeColor="text1"/>
        </w:rPr>
      </w:pPr>
    </w:p>
    <w:p w14:paraId="1BEBF91E" w14:textId="77777777" w:rsidR="00804F52" w:rsidRPr="00A6387F" w:rsidRDefault="00804F52" w:rsidP="00804F52">
      <w:pPr>
        <w:ind w:left="720" w:hanging="720"/>
        <w:jc w:val="both"/>
        <w:rPr>
          <w:ins w:id="1094" w:author="Rashid Islam" w:date="2022-04-20T15:11:00Z"/>
          <w:rFonts w:ascii="Times" w:hAnsi="Times" w:cs="Arial"/>
          <w:color w:val="000000" w:themeColor="text1"/>
          <w:shd w:val="clear" w:color="auto" w:fill="FFFFFF"/>
        </w:rPr>
      </w:pPr>
      <w:ins w:id="1095" w:author="Rashid Islam" w:date="2022-04-20T15:11:00Z">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Andrea Kratz, Daniel Baum, and Ingrid Hotz</w:t>
        </w:r>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ins>
    </w:p>
    <w:p w14:paraId="46C0AF04" w14:textId="77777777" w:rsidR="00804F52" w:rsidRPr="00A6387F" w:rsidRDefault="00804F52" w:rsidP="00804F52">
      <w:pPr>
        <w:ind w:left="720" w:hanging="720"/>
        <w:jc w:val="both"/>
        <w:rPr>
          <w:ins w:id="1096" w:author="Rashid Islam" w:date="2022-04-20T15:11:00Z"/>
          <w:rFonts w:ascii="Times" w:hAnsi="Times"/>
          <w:color w:val="000000" w:themeColor="text1"/>
        </w:rPr>
      </w:pPr>
    </w:p>
    <w:p w14:paraId="6907125A" w14:textId="77777777" w:rsidR="00804F52" w:rsidRPr="00A6387F" w:rsidRDefault="00804F52" w:rsidP="00804F52">
      <w:pPr>
        <w:ind w:left="720" w:hanging="720"/>
        <w:jc w:val="both"/>
        <w:rPr>
          <w:ins w:id="1097" w:author="Rashid Islam" w:date="2022-04-20T15:11:00Z"/>
          <w:rFonts w:ascii="Times" w:hAnsi="Times" w:cs="Arial"/>
          <w:color w:val="000000" w:themeColor="text1"/>
          <w:shd w:val="clear" w:color="auto" w:fill="FFFFFF"/>
        </w:rPr>
      </w:pPr>
      <w:ins w:id="1098" w:author="Rashid Islam" w:date="2022-04-20T15:11:00Z">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ins>
    </w:p>
    <w:p w14:paraId="4F580819" w14:textId="77777777" w:rsidR="00804F52" w:rsidRPr="00A6387F" w:rsidRDefault="00804F52" w:rsidP="00804F52">
      <w:pPr>
        <w:jc w:val="both"/>
        <w:rPr>
          <w:ins w:id="1099" w:author="Rashid Islam" w:date="2022-04-20T15:11:00Z"/>
          <w:rFonts w:ascii="Times" w:hAnsi="Times"/>
          <w:color w:val="000000" w:themeColor="text1"/>
          <w:lang w:val="en-US"/>
        </w:rPr>
      </w:pPr>
    </w:p>
    <w:p w14:paraId="7F3B7527" w14:textId="77777777" w:rsidR="00804F52" w:rsidRPr="00A6387F" w:rsidRDefault="00804F52" w:rsidP="00804F52">
      <w:pPr>
        <w:ind w:left="720" w:hanging="720"/>
        <w:jc w:val="both"/>
        <w:rPr>
          <w:ins w:id="1100" w:author="Rashid Islam" w:date="2022-04-20T15:11:00Z"/>
          <w:rFonts w:ascii="Times" w:hAnsi="Times"/>
          <w:color w:val="000000" w:themeColor="text1"/>
        </w:rPr>
      </w:pPr>
      <w:ins w:id="1101" w:author="Rashid Islam" w:date="2022-04-20T15:11:00Z">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ins>
    </w:p>
    <w:p w14:paraId="270A63B6" w14:textId="77777777" w:rsidR="00804F52" w:rsidRPr="00A6387F" w:rsidRDefault="00804F52" w:rsidP="00804F52">
      <w:pPr>
        <w:shd w:val="clear" w:color="auto" w:fill="FFFFFF"/>
        <w:ind w:left="720" w:hanging="720"/>
        <w:rPr>
          <w:ins w:id="1102" w:author="Rashid Islam" w:date="2022-04-20T15:11:00Z"/>
          <w:rFonts w:ascii="Times" w:hAnsi="Times"/>
          <w:color w:val="000000" w:themeColor="text1"/>
          <w:lang w:val="en-US"/>
        </w:rPr>
      </w:pPr>
    </w:p>
    <w:p w14:paraId="54A01169" w14:textId="77777777" w:rsidR="00804F52" w:rsidRPr="00A6387F" w:rsidRDefault="00804F52" w:rsidP="00804F52">
      <w:pPr>
        <w:ind w:left="720" w:hanging="720"/>
        <w:rPr>
          <w:ins w:id="1103" w:author="Rashid Islam" w:date="2022-04-20T15:11:00Z"/>
          <w:rFonts w:ascii="Times" w:hAnsi="Times" w:cs="Arial"/>
          <w:color w:val="000000" w:themeColor="text1"/>
          <w:shd w:val="clear" w:color="auto" w:fill="FFFFFF"/>
        </w:rPr>
      </w:pPr>
      <w:ins w:id="1104" w:author="Rashid Islam" w:date="2022-04-20T15:11:00Z">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R.P. Botchen</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T. Ertl</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ins>
    </w:p>
    <w:p w14:paraId="1BC8D040" w14:textId="77777777" w:rsidR="00804F52" w:rsidRPr="00A6387F" w:rsidRDefault="00804F52" w:rsidP="00804F52">
      <w:pPr>
        <w:jc w:val="both"/>
        <w:rPr>
          <w:ins w:id="1105" w:author="Rashid Islam" w:date="2022-04-20T15:11:00Z"/>
          <w:rFonts w:ascii="Times" w:hAnsi="Times"/>
          <w:color w:val="000000" w:themeColor="text1"/>
        </w:rPr>
      </w:pPr>
    </w:p>
    <w:p w14:paraId="01E9D855" w14:textId="77777777" w:rsidR="00804F52" w:rsidRPr="00A6387F" w:rsidRDefault="00804F52" w:rsidP="00804F52">
      <w:pPr>
        <w:ind w:left="720" w:hanging="720"/>
        <w:rPr>
          <w:ins w:id="1106" w:author="Rashid Islam" w:date="2022-04-20T15:11:00Z"/>
          <w:rFonts w:ascii="Times" w:eastAsiaTheme="minorHAnsi" w:hAnsi="Times" w:cs="AppleSystemUIFont"/>
          <w:color w:val="000000" w:themeColor="text1"/>
          <w:u w:color="DCA10D"/>
          <w:lang w:val="en-GB" w:eastAsia="en-US"/>
        </w:rPr>
      </w:pPr>
      <w:ins w:id="1107" w:author="Rashid Islam" w:date="2022-04-20T15:11:00Z">
        <w:r w:rsidRPr="00A6387F">
          <w:rPr>
            <w:rFonts w:ascii="Times" w:hAnsi="Times"/>
            <w:color w:val="000000" w:themeColor="text1"/>
            <w:lang w:val="en-US"/>
          </w:rPr>
          <w:t>[30]</w:t>
        </w:r>
        <w:r w:rsidRPr="00A6387F">
          <w:rPr>
            <w:rFonts w:ascii="Times" w:hAnsi="Times"/>
            <w:color w:val="000000" w:themeColor="text1"/>
            <w:lang w:val="en-US"/>
          </w:rPr>
          <w:tab/>
        </w:r>
        <w:r w:rsidRPr="00A6387F">
          <w:rPr>
            <w:rFonts w:ascii="Times" w:hAnsi="Times"/>
            <w:color w:val="000000" w:themeColor="text1"/>
          </w:rPr>
          <w:t>Aasim Kamal · Parashar Dhakal</w:t>
        </w:r>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ins>
    </w:p>
    <w:p w14:paraId="031CE762" w14:textId="77777777" w:rsidR="00804F52" w:rsidRPr="00A6387F" w:rsidRDefault="00804F52" w:rsidP="00804F52">
      <w:pPr>
        <w:ind w:left="720" w:hanging="720"/>
        <w:rPr>
          <w:ins w:id="1108" w:author="Rashid Islam" w:date="2022-04-20T15:11:00Z"/>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ins w:id="1109" w:author="Rashid Islam" w:date="2022-04-20T15:11:00Z"/>
          <w:rFonts w:ascii="Times" w:hAnsi="Times" w:cs="Arial"/>
          <w:color w:val="000000" w:themeColor="text1"/>
        </w:rPr>
      </w:pPr>
      <w:ins w:id="1110" w:author="Rashid Islam" w:date="2022-04-20T15:11:00Z">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r w:rsidRPr="00A6387F">
          <w:rPr>
            <w:rFonts w:ascii="Times" w:hAnsi="Times" w:cs="Arial"/>
            <w:color w:val="000000" w:themeColor="text1"/>
            <w:shd w:val="clear" w:color="auto" w:fill="FFFFFF"/>
          </w:rPr>
          <w:t>Galit Shmueli</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Kenneth C. Lichtendahl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ins>
    </w:p>
    <w:p w14:paraId="2863E1BF" w14:textId="77777777" w:rsidR="00804F52" w:rsidRPr="00A6387F" w:rsidRDefault="00804F52" w:rsidP="00804F52">
      <w:pPr>
        <w:ind w:left="720" w:hanging="720"/>
        <w:rPr>
          <w:ins w:id="1111" w:author="Rashid Islam" w:date="2022-04-20T15:11:00Z"/>
          <w:rFonts w:ascii="Times" w:hAnsi="Times" w:cs="Arial"/>
          <w:color w:val="000000" w:themeColor="text1"/>
        </w:rPr>
      </w:pPr>
    </w:p>
    <w:p w14:paraId="1AD8150E" w14:textId="77777777" w:rsidR="00804F52" w:rsidRPr="00A6387F" w:rsidRDefault="00804F52" w:rsidP="00804F52">
      <w:pPr>
        <w:ind w:left="720" w:hanging="720"/>
        <w:rPr>
          <w:ins w:id="1112" w:author="Rashid Islam" w:date="2022-04-20T15:11:00Z"/>
          <w:rFonts w:ascii="Times" w:hAnsi="Times"/>
          <w:color w:val="000000" w:themeColor="text1"/>
        </w:rPr>
      </w:pPr>
      <w:ins w:id="1113" w:author="Rashid Islam" w:date="2022-04-20T15:11:00Z">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ins>
    </w:p>
    <w:p w14:paraId="6EAC71FB" w14:textId="77777777" w:rsidR="00804F52" w:rsidRPr="00A6387F" w:rsidRDefault="00804F52" w:rsidP="00804F52">
      <w:pPr>
        <w:ind w:left="720" w:hanging="720"/>
        <w:rPr>
          <w:ins w:id="1114" w:author="Rashid Islam" w:date="2022-04-20T15:11:00Z"/>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ins w:id="1115" w:author="Rashid Islam" w:date="2022-04-20T15:11:00Z"/>
          <w:rFonts w:ascii="Times" w:hAnsi="Times"/>
          <w:b w:val="0"/>
          <w:bCs w:val="0"/>
          <w:color w:val="000000" w:themeColor="text1"/>
          <w:kern w:val="0"/>
          <w:sz w:val="24"/>
          <w:szCs w:val="24"/>
        </w:rPr>
      </w:pPr>
      <w:ins w:id="1116" w:author="Rashid Islam" w:date="2022-04-20T15:11:00Z">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ins>
    </w:p>
    <w:p w14:paraId="00C44A91" w14:textId="77777777" w:rsidR="00804F52" w:rsidRPr="00A6387F" w:rsidRDefault="00804F52" w:rsidP="00804F52">
      <w:pPr>
        <w:pStyle w:val="nova-legacy-e-listitem"/>
        <w:shd w:val="clear" w:color="auto" w:fill="FFFFFF"/>
        <w:ind w:left="720" w:hanging="720"/>
        <w:jc w:val="both"/>
        <w:rPr>
          <w:ins w:id="1117" w:author="Rashid Islam" w:date="2022-04-20T15:11:00Z"/>
          <w:rFonts w:ascii="Times" w:hAnsi="Times"/>
          <w:color w:val="000000" w:themeColor="text1"/>
        </w:rPr>
      </w:pPr>
      <w:ins w:id="1118" w:author="Rashid Islam" w:date="2022-04-20T15:11:00Z">
        <w:r w:rsidRPr="00A6387F">
          <w:rPr>
            <w:rFonts w:ascii="Times" w:hAnsi="Times"/>
            <w:color w:val="000000" w:themeColor="text1"/>
          </w:rPr>
          <w:t>[34]</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Akinori Hidaka</w:t>
        </w:r>
        <w:r w:rsidRPr="00A6387F">
          <w:rPr>
            <w:rFonts w:ascii="Times" w:hAnsi="Times"/>
            <w:color w:val="000000" w:themeColor="text1"/>
          </w:rPr>
          <w:t xml:space="preserve">, </w:t>
        </w:r>
        <w:r w:rsidRPr="00A6387F">
          <w:rPr>
            <w:rFonts w:ascii="Times" w:hAnsi="Times"/>
            <w:color w:val="000000" w:themeColor="text1"/>
            <w:bdr w:val="none" w:sz="0" w:space="0" w:color="auto" w:frame="1"/>
            <w:shd w:val="clear" w:color="auto" w:fill="FFFFFF"/>
          </w:rPr>
          <w:t>Takio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ins>
    </w:p>
    <w:p w14:paraId="056D3B40" w14:textId="77777777" w:rsidR="00804F52" w:rsidRPr="00A6387F" w:rsidRDefault="00804F52" w:rsidP="00804F52">
      <w:pPr>
        <w:rPr>
          <w:ins w:id="1119" w:author="Rashid Islam" w:date="2022-04-20T15:11:00Z"/>
          <w:rFonts w:ascii="Times" w:hAnsi="Times"/>
          <w:color w:val="000000" w:themeColor="text1"/>
        </w:rPr>
      </w:pPr>
    </w:p>
    <w:p w14:paraId="4A86BDEC" w14:textId="77777777" w:rsidR="00804F52" w:rsidRPr="00A6387F" w:rsidRDefault="00804F52" w:rsidP="00804F52">
      <w:pPr>
        <w:ind w:left="720" w:hanging="720"/>
        <w:rPr>
          <w:ins w:id="1120" w:author="Rashid Islam" w:date="2022-04-20T15:11:00Z"/>
          <w:rStyle w:val="epub-sectionpagerange"/>
          <w:rFonts w:ascii="Times" w:hAnsi="Times"/>
          <w:color w:val="000000" w:themeColor="text1"/>
          <w:shd w:val="clear" w:color="auto" w:fill="FFFFFF"/>
        </w:rPr>
      </w:pPr>
      <w:ins w:id="1121" w:author="Rashid Islam" w:date="2022-04-20T15:11:00Z">
        <w:r w:rsidRPr="00A6387F">
          <w:rPr>
            <w:rFonts w:ascii="Times" w:hAnsi="Times"/>
            <w:color w:val="000000" w:themeColor="text1"/>
          </w:rPr>
          <w:t>[35]</w:t>
        </w:r>
        <w:r w:rsidRPr="00A6387F">
          <w:rPr>
            <w:rFonts w:ascii="Times" w:hAnsi="Times"/>
            <w:color w:val="000000" w:themeColor="text1"/>
          </w:rPr>
          <w:tab/>
          <w:t>Michael Correll, Dominik Moritz, Jeffrey Heer.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ins>
    </w:p>
    <w:p w14:paraId="2E30EA80" w14:textId="77777777" w:rsidR="00804F52" w:rsidRPr="00A6387F" w:rsidRDefault="00804F52" w:rsidP="00804F52">
      <w:pPr>
        <w:ind w:left="720" w:hanging="720"/>
        <w:rPr>
          <w:ins w:id="1122" w:author="Rashid Islam" w:date="2022-04-20T15:11:00Z"/>
          <w:rFonts w:ascii="Times" w:hAnsi="Times"/>
          <w:color w:val="000000" w:themeColor="text1"/>
        </w:rPr>
      </w:pPr>
    </w:p>
    <w:p w14:paraId="25A0E9F9" w14:textId="77777777" w:rsidR="00804F52" w:rsidRPr="00A6387F" w:rsidRDefault="00804F52" w:rsidP="00804F52">
      <w:pPr>
        <w:ind w:left="720" w:hanging="720"/>
        <w:rPr>
          <w:ins w:id="1123" w:author="Rashid Islam" w:date="2022-04-20T15:11:00Z"/>
          <w:rStyle w:val="epub-sectionpagerange"/>
          <w:rFonts w:ascii="Times" w:hAnsi="Times"/>
          <w:color w:val="000000" w:themeColor="text1"/>
          <w:shd w:val="clear" w:color="auto" w:fill="FFFFFF"/>
        </w:rPr>
      </w:pPr>
      <w:ins w:id="1124" w:author="Rashid Islam" w:date="2022-04-20T15:11:00Z">
        <w:r w:rsidRPr="00A6387F">
          <w:rPr>
            <w:rFonts w:ascii="Times" w:hAnsi="Times"/>
            <w:color w:val="000000" w:themeColor="text1"/>
          </w:rPr>
          <w:t>[36]</w:t>
        </w:r>
        <w:r w:rsidRPr="00A6387F">
          <w:rPr>
            <w:rFonts w:ascii="Times" w:hAnsi="Times"/>
            <w:color w:val="000000" w:themeColor="text1"/>
          </w:rPr>
          <w:tab/>
          <w:t>Jessica Hullman.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ins>
    </w:p>
    <w:p w14:paraId="293CB526" w14:textId="77777777" w:rsidR="00804F52" w:rsidRPr="00A6387F" w:rsidRDefault="00804F52" w:rsidP="00804F52">
      <w:pPr>
        <w:ind w:left="720" w:hanging="720"/>
        <w:rPr>
          <w:ins w:id="1125" w:author="Rashid Islam" w:date="2022-04-20T15:11:00Z"/>
          <w:rFonts w:ascii="Times" w:hAnsi="Times"/>
          <w:color w:val="000000" w:themeColor="text1"/>
        </w:rPr>
      </w:pPr>
    </w:p>
    <w:p w14:paraId="18FE356B" w14:textId="77777777" w:rsidR="00804F52" w:rsidRPr="00A6387F" w:rsidRDefault="00804F52" w:rsidP="00804F52">
      <w:pPr>
        <w:ind w:left="720" w:hanging="720"/>
        <w:rPr>
          <w:ins w:id="1126" w:author="Rashid Islam" w:date="2022-04-20T15:11:00Z"/>
          <w:rFonts w:ascii="Times" w:hAnsi="Times"/>
          <w:color w:val="000000" w:themeColor="text1"/>
        </w:rPr>
      </w:pPr>
      <w:ins w:id="1127" w:author="Rashid Islam" w:date="2022-04-20T15:11:00Z">
        <w:r w:rsidRPr="00A6387F">
          <w:rPr>
            <w:rFonts w:ascii="Times" w:hAnsi="Times"/>
            <w:color w:val="000000" w:themeColor="text1"/>
          </w:rPr>
          <w:t>[37]</w:t>
        </w:r>
        <w:r w:rsidRPr="00A6387F">
          <w:rPr>
            <w:rFonts w:ascii="Times" w:hAnsi="Times"/>
            <w:color w:val="000000" w:themeColor="text1"/>
          </w:rPr>
          <w:tab/>
        </w:r>
        <w:r w:rsidRPr="00A6387F">
          <w:rPr>
            <w:rStyle w:val="loaauthor-name"/>
            <w:rFonts w:ascii="Times" w:hAnsi="Times"/>
            <w:color w:val="000000" w:themeColor="text1"/>
          </w:rPr>
          <w:t>Shunan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ins>
    </w:p>
    <w:p w14:paraId="6B540FB4" w14:textId="77777777" w:rsidR="00804F52" w:rsidRPr="00A6387F" w:rsidRDefault="00804F52" w:rsidP="00804F52">
      <w:pPr>
        <w:pStyle w:val="Heading1"/>
        <w:shd w:val="clear" w:color="auto" w:fill="FFFFFF"/>
        <w:spacing w:before="0" w:beforeAutospacing="0" w:after="0" w:afterAutospacing="0"/>
        <w:rPr>
          <w:ins w:id="1128" w:author="Rashid Islam" w:date="2022-04-20T15:11:00Z"/>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ins w:id="1129" w:author="Rashid Islam" w:date="2022-04-20T15:11:00Z"/>
          <w:rFonts w:ascii="Times" w:eastAsiaTheme="minorHAnsi" w:hAnsi="Times"/>
          <w:color w:val="000000" w:themeColor="text1"/>
          <w:lang w:val="en-GB" w:eastAsia="en-US"/>
        </w:rPr>
      </w:pPr>
      <w:ins w:id="1130" w:author="Rashid Islam" w:date="2022-04-20T15:11:00Z">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Michelle Korporaal, Ian T. Ruginski,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doi: 10.3389/fcomp.2020.00032.</w:t>
        </w:r>
      </w:ins>
    </w:p>
    <w:p w14:paraId="689B840A" w14:textId="77777777" w:rsidR="00804F52" w:rsidRPr="00A6387F" w:rsidRDefault="00804F52" w:rsidP="00804F52">
      <w:pPr>
        <w:autoSpaceDE w:val="0"/>
        <w:autoSpaceDN w:val="0"/>
        <w:adjustRightInd w:val="0"/>
        <w:ind w:left="720" w:hanging="720"/>
        <w:rPr>
          <w:ins w:id="1131" w:author="Rashid Islam" w:date="2022-04-20T15:11:00Z"/>
          <w:rFonts w:ascii="Times" w:eastAsiaTheme="minorHAnsi" w:hAnsi="Times"/>
          <w:color w:val="000000" w:themeColor="text1"/>
          <w:lang w:val="en-GB" w:eastAsia="en-US"/>
        </w:rPr>
      </w:pPr>
      <w:ins w:id="1132" w:author="Rashid Islam" w:date="2022-04-20T15:11:00Z">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ins>
    </w:p>
    <w:p w14:paraId="312557E3" w14:textId="77777777" w:rsidR="00804F52" w:rsidRPr="00A6387F" w:rsidRDefault="00804F52" w:rsidP="00804F52">
      <w:pPr>
        <w:spacing w:after="160" w:line="259" w:lineRule="auto"/>
        <w:rPr>
          <w:ins w:id="1133" w:author="Rashid Islam" w:date="2022-04-20T15:11:00Z"/>
          <w:rFonts w:ascii="Times" w:hAnsi="Times"/>
          <w:color w:val="000000" w:themeColor="text1"/>
          <w:lang w:val="es-ES"/>
        </w:rPr>
      </w:pPr>
    </w:p>
    <w:p w14:paraId="00A97AA8" w14:textId="77777777" w:rsidR="00804F52" w:rsidRPr="00A6387F" w:rsidRDefault="00804F52" w:rsidP="00804F52">
      <w:pPr>
        <w:spacing w:after="160" w:line="259" w:lineRule="auto"/>
        <w:ind w:left="720" w:hanging="720"/>
        <w:rPr>
          <w:ins w:id="1134" w:author="Rashid Islam" w:date="2022-04-20T15:11:00Z"/>
          <w:rFonts w:ascii="Times" w:hAnsi="Times"/>
          <w:color w:val="000000" w:themeColor="text1"/>
          <w:u w:val="single"/>
        </w:rPr>
      </w:pPr>
      <w:ins w:id="1135" w:author="Rashid Islam" w:date="2022-04-20T15:11:00Z">
        <w:r w:rsidRPr="00A6387F">
          <w:rPr>
            <w:rFonts w:ascii="Times" w:hAnsi="Times"/>
            <w:color w:val="000000" w:themeColor="text1"/>
            <w:lang w:val="es-ES"/>
          </w:rPr>
          <w:t>[40]</w:t>
        </w:r>
        <w:r w:rsidRPr="00A6387F">
          <w:rPr>
            <w:rFonts w:ascii="Times" w:hAnsi="Times"/>
            <w:color w:val="000000" w:themeColor="text1"/>
            <w:lang w:val="es-ES"/>
          </w:rPr>
          <w:tab/>
          <w:t xml:space="preserve">Ken Brodlie,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r w:rsidRPr="00A6387F">
          <w:rPr>
            <w:color w:val="000000" w:themeColor="text1"/>
          </w:rPr>
          <w:fldChar w:fldCharType="begin"/>
        </w:r>
        <w:r w:rsidRPr="00A6387F">
          <w:rPr>
            <w:color w:val="000000" w:themeColor="text1"/>
          </w:rPr>
          <w:instrText xml:space="preserve"> HYPERLINK "http://dx.doi.org/10.1007/978-1-4471-2804-5_6" </w:instrText>
        </w:r>
        <w:r w:rsidRPr="00A6387F">
          <w:rPr>
            <w:color w:val="000000" w:themeColor="text1"/>
          </w:rPr>
          <w:fldChar w:fldCharType="separate"/>
        </w:r>
        <w:r w:rsidRPr="00A6387F">
          <w:rPr>
            <w:rStyle w:val="Hyperlink"/>
            <w:rFonts w:ascii="Times" w:hAnsi="Times"/>
            <w:color w:val="000000" w:themeColor="text1"/>
          </w:rPr>
          <w:t>http://dx.doi.org/10.1007/978-1-4471-2804-5_6</w:t>
        </w:r>
        <w:r w:rsidRPr="00A6387F">
          <w:rPr>
            <w:rStyle w:val="Hyperlink"/>
            <w:rFonts w:ascii="Times" w:hAnsi="Times"/>
            <w:color w:val="000000" w:themeColor="text1"/>
          </w:rPr>
          <w:fldChar w:fldCharType="end"/>
        </w:r>
        <w:r w:rsidRPr="00A6387F">
          <w:rPr>
            <w:rFonts w:ascii="Times" w:hAnsi="Times"/>
            <w:color w:val="000000" w:themeColor="text1"/>
            <w:u w:val="single"/>
          </w:rPr>
          <w:br/>
        </w:r>
      </w:ins>
    </w:p>
    <w:p w14:paraId="00D334AF" w14:textId="77777777" w:rsidR="00804F52" w:rsidRPr="00A6387F" w:rsidRDefault="00804F52" w:rsidP="00804F52">
      <w:pPr>
        <w:spacing w:after="160" w:line="259" w:lineRule="auto"/>
        <w:ind w:left="720" w:hanging="720"/>
        <w:rPr>
          <w:ins w:id="1136" w:author="Rashid Islam" w:date="2022-04-20T15:11:00Z"/>
          <w:rStyle w:val="Hyperlink"/>
          <w:rFonts w:ascii="Times" w:hAnsi="Times"/>
          <w:color w:val="000000" w:themeColor="text1"/>
        </w:rPr>
      </w:pPr>
      <w:ins w:id="1137" w:author="Rashid Islam" w:date="2022-04-20T15:11:00Z">
        <w:r w:rsidRPr="00A6387F">
          <w:rPr>
            <w:rFonts w:ascii="Times" w:hAnsi="Times"/>
            <w:color w:val="000000" w:themeColor="text1"/>
          </w:rPr>
          <w:t>[41]</w:t>
        </w:r>
        <w:r w:rsidRPr="00A6387F">
          <w:rPr>
            <w:rFonts w:ascii="Times" w:hAnsi="Times"/>
            <w:color w:val="000000" w:themeColor="text1"/>
          </w:rPr>
          <w:tab/>
          <w:t xml:space="preserve">Michael Correll and Michael Gleicher. 2014. Error bars considered harmful: Exploring alternate encodings for mean and error. IEEE Transactions on Visualization and Computer Graphics 20, 12 (2014), 2142–2151. DOI: • </w:t>
        </w:r>
        <w:r w:rsidRPr="00A6387F">
          <w:rPr>
            <w:color w:val="000000" w:themeColor="text1"/>
          </w:rPr>
          <w:fldChar w:fldCharType="begin"/>
        </w:r>
        <w:r w:rsidRPr="00A6387F">
          <w:rPr>
            <w:color w:val="000000" w:themeColor="text1"/>
          </w:rPr>
          <w:instrText xml:space="preserve"> HYPERLINK "http://dx.doi.org/10.1109/TVCG.2014.2346298" </w:instrText>
        </w:r>
        <w:r w:rsidRPr="00A6387F">
          <w:rPr>
            <w:color w:val="000000" w:themeColor="text1"/>
          </w:rPr>
          <w:fldChar w:fldCharType="separate"/>
        </w:r>
        <w:r w:rsidRPr="00A6387F">
          <w:rPr>
            <w:rStyle w:val="Hyperlink"/>
            <w:rFonts w:ascii="Times" w:hAnsi="Times"/>
            <w:color w:val="000000" w:themeColor="text1"/>
          </w:rPr>
          <w:t>http://dx.doi.org/10.1109/TVCG.2014.2346298</w:t>
        </w:r>
        <w:r w:rsidRPr="00A6387F">
          <w:rPr>
            <w:rStyle w:val="Hyperlink"/>
            <w:rFonts w:ascii="Times" w:hAnsi="Times"/>
            <w:color w:val="000000" w:themeColor="text1"/>
          </w:rPr>
          <w:fldChar w:fldCharType="end"/>
        </w:r>
      </w:ins>
    </w:p>
    <w:p w14:paraId="4198D326" w14:textId="77777777" w:rsidR="00804F52" w:rsidRPr="00A6387F" w:rsidRDefault="00804F52" w:rsidP="00804F52">
      <w:pPr>
        <w:spacing w:after="160" w:line="259" w:lineRule="auto"/>
        <w:rPr>
          <w:ins w:id="1138" w:author="Rashid Islam" w:date="2022-04-20T15:11:00Z"/>
          <w:rFonts w:ascii="Times" w:hAnsi="Times"/>
          <w:color w:val="000000" w:themeColor="text1"/>
        </w:rPr>
      </w:pPr>
      <w:ins w:id="1139" w:author="Rashid Islam" w:date="2022-04-20T15:11:00Z">
        <w:r w:rsidRPr="00A6387F">
          <w:rPr>
            <w:rFonts w:ascii="Times" w:hAnsi="Times"/>
            <w:color w:val="000000" w:themeColor="text1"/>
            <w:u w:val="single"/>
          </w:rPr>
          <w:br/>
        </w:r>
        <w:r w:rsidRPr="00A6387F">
          <w:rPr>
            <w:rFonts w:ascii="Times" w:hAnsi="Times"/>
            <w:color w:val="000000" w:themeColor="text1"/>
          </w:rPr>
          <w:t>[42]</w:t>
        </w:r>
        <w:r w:rsidRPr="00A6387F">
          <w:rPr>
            <w:rFonts w:ascii="Times" w:hAnsi="Times"/>
            <w:color w:val="000000" w:themeColor="text1"/>
          </w:rPr>
          <w:tab/>
          <w:t xml:space="preserve">Miriam Greis, Passant El Agroudy, et al. 2016. Decision-Making under Uncertainty: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ins>
    </w:p>
    <w:p w14:paraId="1EE93946" w14:textId="77777777" w:rsidR="00804F52" w:rsidRPr="00A6387F" w:rsidRDefault="00804F52" w:rsidP="00804F52">
      <w:pPr>
        <w:spacing w:after="160" w:line="259" w:lineRule="auto"/>
        <w:ind w:left="720" w:hanging="720"/>
        <w:rPr>
          <w:ins w:id="1140" w:author="Rashid Islam" w:date="2022-04-20T15:11:00Z"/>
          <w:rFonts w:ascii="Times" w:hAnsi="Times"/>
          <w:color w:val="000000" w:themeColor="text1"/>
        </w:rPr>
      </w:pPr>
      <w:ins w:id="1141" w:author="Rashid Islam" w:date="2022-04-20T15:11:00Z">
        <w:r w:rsidRPr="00A6387F">
          <w:rPr>
            <w:rFonts w:ascii="Times" w:hAnsi="Times"/>
            <w:color w:val="000000" w:themeColor="text1"/>
          </w:rPr>
          <w:t>[43]</w:t>
        </w:r>
        <w:r w:rsidRPr="00A6387F">
          <w:rPr>
            <w:rFonts w:ascii="Times" w:hAnsi="Times"/>
            <w:color w:val="000000" w:themeColor="text1"/>
          </w:rPr>
          <w:tab/>
          <w:t>Lydia R Lucchesi and Christopher K Wikle. 2017. Visualizing uncertainty in areal data with bivariate choropleth maps, map pixelation and glyph rotation. Stat (2017). DOI:http://dx.doi.org/10.1002/sta4.150</w:t>
        </w:r>
        <w:r w:rsidRPr="00A6387F">
          <w:rPr>
            <w:rFonts w:ascii="Times" w:hAnsi="Times"/>
            <w:color w:val="000000" w:themeColor="text1"/>
          </w:rPr>
          <w:br/>
        </w:r>
      </w:ins>
    </w:p>
    <w:p w14:paraId="74470333" w14:textId="77777777" w:rsidR="00804F52" w:rsidRPr="00A6387F" w:rsidRDefault="00804F52" w:rsidP="00804F52">
      <w:pPr>
        <w:spacing w:after="160" w:line="259" w:lineRule="auto"/>
        <w:ind w:left="720" w:hanging="720"/>
        <w:rPr>
          <w:ins w:id="1142" w:author="Rashid Islam" w:date="2022-04-20T15:11:00Z"/>
          <w:rFonts w:ascii="Times" w:hAnsi="Times"/>
          <w:color w:val="000000" w:themeColor="text1"/>
        </w:rPr>
      </w:pPr>
      <w:ins w:id="1143" w:author="Rashid Islam" w:date="2022-04-20T15:11:00Z">
        <w:r w:rsidRPr="00A6387F">
          <w:rPr>
            <w:rFonts w:ascii="Times" w:hAnsi="Times"/>
            <w:color w:val="000000" w:themeColor="text1"/>
          </w:rPr>
          <w:t>[44]</w:t>
        </w:r>
        <w:r w:rsidRPr="00A6387F">
          <w:rPr>
            <w:rFonts w:ascii="Times" w:hAnsi="Times"/>
            <w:color w:val="000000" w:themeColor="text1"/>
          </w:rPr>
          <w:tab/>
          <w:t>Alan M MacEachren, Robert E Roth, James O’Brien, Bonan Li, Derek Swingley, and Mark Gahegan.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ins>
    </w:p>
    <w:p w14:paraId="6352B463" w14:textId="77777777" w:rsidR="00804F52" w:rsidRPr="00A6387F" w:rsidRDefault="00804F52" w:rsidP="00804F52">
      <w:pPr>
        <w:spacing w:after="160" w:line="259" w:lineRule="auto"/>
        <w:ind w:left="720" w:hanging="720"/>
        <w:rPr>
          <w:ins w:id="1144" w:author="Rashid Islam" w:date="2022-04-20T15:11:00Z"/>
          <w:rFonts w:ascii="Times" w:hAnsi="Times"/>
          <w:color w:val="000000" w:themeColor="text1"/>
        </w:rPr>
      </w:pPr>
      <w:ins w:id="1145" w:author="Rashid Islam" w:date="2022-04-20T15:11:00Z">
        <w:r w:rsidRPr="00A6387F">
          <w:rPr>
            <w:rFonts w:ascii="Times" w:hAnsi="Times"/>
            <w:color w:val="000000" w:themeColor="text1"/>
          </w:rPr>
          <w:t>[45]</w:t>
        </w:r>
        <w:r w:rsidRPr="00A6387F">
          <w:rPr>
            <w:rFonts w:ascii="Times" w:hAnsi="Times"/>
            <w:color w:val="000000" w:themeColor="text1"/>
          </w:rPr>
          <w:tab/>
          <w:t>Maria Riveiro.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ins>
    </w:p>
    <w:p w14:paraId="76DF135A" w14:textId="77777777" w:rsidR="00804F52" w:rsidRPr="00A6387F" w:rsidRDefault="00804F52" w:rsidP="00804F52">
      <w:pPr>
        <w:spacing w:after="160" w:line="259" w:lineRule="auto"/>
        <w:ind w:left="720" w:hanging="720"/>
        <w:rPr>
          <w:ins w:id="1146" w:author="Rashid Islam" w:date="2022-04-20T15:11:00Z"/>
          <w:rFonts w:ascii="Times" w:hAnsi="Times"/>
          <w:color w:val="000000" w:themeColor="text1"/>
        </w:rPr>
      </w:pPr>
      <w:ins w:id="1147" w:author="Rashid Islam" w:date="2022-04-20T15:11:00Z">
        <w:r w:rsidRPr="00A6387F">
          <w:rPr>
            <w:rFonts w:ascii="Times" w:hAnsi="Times"/>
            <w:color w:val="000000" w:themeColor="text1"/>
          </w:rPr>
          <w:t>[46]</w:t>
        </w:r>
        <w:r w:rsidRPr="00A6387F">
          <w:rPr>
            <w:rFonts w:ascii="Times" w:hAnsi="Times"/>
            <w:color w:val="000000" w:themeColor="text1"/>
          </w:rPr>
          <w:tab/>
          <w:t>Judi Thomson, Elizabeth Hetzler, Alan MacEachren, Mark Gahegan, and Misha Pavel. 2005. A typology for visualizing uncertainty. In Electronic Imaging 2005. International Society for Optics and Photonics, 146–157.</w:t>
        </w:r>
        <w:r w:rsidRPr="00A6387F">
          <w:rPr>
            <w:rFonts w:ascii="Times" w:hAnsi="Times"/>
            <w:color w:val="000000" w:themeColor="text1"/>
          </w:rPr>
          <w:br/>
        </w:r>
      </w:ins>
    </w:p>
    <w:p w14:paraId="66F65848" w14:textId="77777777" w:rsidR="00804F52" w:rsidRPr="00A6387F" w:rsidRDefault="00804F52" w:rsidP="00804F52">
      <w:pPr>
        <w:spacing w:after="160" w:line="259" w:lineRule="auto"/>
        <w:ind w:left="720" w:hanging="720"/>
        <w:rPr>
          <w:ins w:id="1148" w:author="Rashid Islam" w:date="2022-04-20T15:11:00Z"/>
          <w:rFonts w:ascii="Times" w:hAnsi="Times"/>
          <w:color w:val="000000" w:themeColor="text1"/>
        </w:rPr>
      </w:pPr>
      <w:ins w:id="1149" w:author="Rashid Islam" w:date="2022-04-20T15:11:00Z">
        <w:r w:rsidRPr="00A6387F">
          <w:rPr>
            <w:rFonts w:ascii="Times" w:hAnsi="Times"/>
            <w:color w:val="000000" w:themeColor="text1"/>
          </w:rPr>
          <w:t>[47]</w:t>
        </w:r>
        <w:r w:rsidRPr="00A6387F">
          <w:rPr>
            <w:rFonts w:ascii="Times" w:hAnsi="Times"/>
            <w:color w:val="000000" w:themeColor="text1"/>
          </w:rPr>
          <w:tab/>
          <w:t>N. Boukhelifa,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ins>
    </w:p>
    <w:p w14:paraId="13A5B446" w14:textId="77777777" w:rsidR="00804F52" w:rsidRPr="00A6387F" w:rsidRDefault="00804F52" w:rsidP="00804F52">
      <w:pPr>
        <w:spacing w:after="160" w:line="259" w:lineRule="auto"/>
        <w:ind w:left="720" w:hanging="720"/>
        <w:rPr>
          <w:ins w:id="1150" w:author="Rashid Islam" w:date="2022-04-20T15:11:00Z"/>
          <w:rFonts w:ascii="Times" w:hAnsi="Times"/>
          <w:color w:val="000000" w:themeColor="text1"/>
        </w:rPr>
      </w:pPr>
      <w:ins w:id="1151" w:author="Rashid Islam" w:date="2022-04-20T15:11:00Z">
        <w:r w:rsidRPr="00A6387F">
          <w:rPr>
            <w:rFonts w:ascii="Times" w:hAnsi="Times"/>
            <w:color w:val="000000" w:themeColor="text1"/>
          </w:rPr>
          <w:t>[48]</w:t>
        </w:r>
        <w:r w:rsidRPr="00A6387F">
          <w:rPr>
            <w:rFonts w:ascii="Times" w:hAnsi="Times"/>
            <w:color w:val="000000" w:themeColor="text1"/>
          </w:rPr>
          <w:tab/>
          <w:t xml:space="preserve">J. Hullman, X. Qiao, M. Correll,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ins>
    </w:p>
    <w:p w14:paraId="5701AD68" w14:textId="77777777" w:rsidR="00804F52" w:rsidRPr="00A6387F" w:rsidRDefault="00804F52" w:rsidP="00804F52">
      <w:pPr>
        <w:pStyle w:val="Heading1"/>
        <w:shd w:val="clear" w:color="auto" w:fill="FFFFFF"/>
        <w:spacing w:before="0" w:beforeAutospacing="0" w:after="0" w:afterAutospacing="0"/>
        <w:ind w:left="720" w:hanging="720"/>
        <w:rPr>
          <w:ins w:id="1152" w:author="Rashid Islam" w:date="2022-04-20T15:11:00Z"/>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ins w:id="1153" w:author="Rashid Islam" w:date="2022-04-20T15:11:00Z"/>
          <w:rFonts w:ascii="Times" w:hAnsi="Times"/>
          <w:color w:val="000000" w:themeColor="text1"/>
        </w:rPr>
      </w:pPr>
      <w:ins w:id="1154" w:author="Rashid Islam" w:date="2022-04-20T15:11:00Z">
        <w:r w:rsidRPr="00A6387F">
          <w:rPr>
            <w:rFonts w:ascii="Times" w:hAnsi="Times"/>
            <w:color w:val="000000" w:themeColor="text1"/>
          </w:rPr>
          <w:t>[49]</w:t>
        </w:r>
        <w:r w:rsidRPr="00A6387F">
          <w:rPr>
            <w:rFonts w:ascii="Times" w:hAnsi="Times"/>
            <w:color w:val="000000" w:themeColor="text1"/>
          </w:rPr>
          <w:tab/>
          <w:t>R. Finger and A. M. Bisantz. Utilizing graphical formats to convey uncertainty in a decision-making task. Theoretical Issues in Ergonomics Science, 3(1):1–25, 2002.</w:t>
        </w:r>
      </w:ins>
    </w:p>
    <w:p w14:paraId="4E0B0147" w14:textId="77777777" w:rsidR="00804F52" w:rsidRPr="00A6387F" w:rsidRDefault="00804F52" w:rsidP="00804F52">
      <w:pPr>
        <w:pStyle w:val="Heading1"/>
        <w:shd w:val="clear" w:color="auto" w:fill="FFFFFF"/>
        <w:spacing w:before="0" w:beforeAutospacing="0" w:after="0" w:afterAutospacing="0"/>
        <w:ind w:left="720" w:hanging="720"/>
        <w:rPr>
          <w:ins w:id="1155" w:author="Rashid Islam" w:date="2022-04-20T15:11:00Z"/>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ins w:id="1156" w:author="Rashid Islam" w:date="2022-04-20T15:11:00Z"/>
          <w:rFonts w:ascii="Times" w:hAnsi="Times"/>
          <w:color w:val="000000" w:themeColor="text1"/>
        </w:rPr>
      </w:pPr>
      <w:ins w:id="1157" w:author="Rashid Islam" w:date="2022-04-20T15:11:00Z">
        <w:r w:rsidRPr="00A6387F">
          <w:rPr>
            <w:rFonts w:ascii="Times" w:hAnsi="Times"/>
            <w:color w:val="000000" w:themeColor="text1"/>
          </w:rPr>
          <w:t>[50]</w:t>
        </w:r>
        <w:r w:rsidRPr="00A6387F">
          <w:rPr>
            <w:rFonts w:ascii="Times" w:hAnsi="Times"/>
            <w:color w:val="000000" w:themeColor="text1"/>
          </w:rPr>
          <w:tab/>
          <w:t>J. Hullman, P. Resnick, and E. Adar. Hypothetical outcome plots outperform error bars and violin plots for inferences about reliability of variable ordering. PloS one, 10(11):e0142444, 2015.</w:t>
        </w:r>
      </w:ins>
    </w:p>
    <w:p w14:paraId="13FB51C5" w14:textId="77777777" w:rsidR="00804F52" w:rsidRPr="00A6387F" w:rsidRDefault="00804F52" w:rsidP="00804F52">
      <w:pPr>
        <w:pStyle w:val="NormalWeb"/>
        <w:ind w:left="720" w:hanging="720"/>
        <w:jc w:val="both"/>
        <w:rPr>
          <w:ins w:id="1158" w:author="Rashid Islam" w:date="2022-04-20T15:11:00Z"/>
          <w:rFonts w:ascii="Times" w:hAnsi="Times"/>
          <w:color w:val="000000" w:themeColor="text1"/>
        </w:rPr>
      </w:pPr>
      <w:ins w:id="1159" w:author="Rashid Islam" w:date="2022-04-20T15:11:00Z">
        <w:r w:rsidRPr="00A6387F">
          <w:rPr>
            <w:rFonts w:ascii="Times" w:hAnsi="Times"/>
            <w:color w:val="000000" w:themeColor="text1"/>
          </w:rPr>
          <w:t>[51]</w:t>
        </w:r>
        <w:r w:rsidRPr="00A6387F">
          <w:rPr>
            <w:rFonts w:ascii="Times" w:hAnsi="Times"/>
            <w:color w:val="000000" w:themeColor="text1"/>
          </w:rPr>
          <w:tab/>
          <w:t>M. Kay, T. Kola, J. R. Hullman, and S. A. Munson. When (ish) is my bus?: User-centered visualizations of uncertainty in everyday, mobile predictive systems. In Proceedings of the 2016 CHI Conference on Human Factors in Computing Systems, pages 5092–5103. ACM, 2016.</w:t>
        </w:r>
      </w:ins>
    </w:p>
    <w:p w14:paraId="2B7CA632" w14:textId="77777777" w:rsidR="00804F52" w:rsidRPr="00A6387F" w:rsidRDefault="00804F52" w:rsidP="00804F52">
      <w:pPr>
        <w:pStyle w:val="Heading1"/>
        <w:shd w:val="clear" w:color="auto" w:fill="FFFFFF"/>
        <w:spacing w:before="0" w:beforeAutospacing="0" w:after="0" w:afterAutospacing="0"/>
        <w:ind w:left="720" w:hanging="720"/>
        <w:rPr>
          <w:ins w:id="1160" w:author="Rashid Islam" w:date="2022-04-20T15:11:00Z"/>
          <w:rFonts w:ascii="Times" w:hAnsi="Times"/>
          <w:b w:val="0"/>
          <w:bCs w:val="0"/>
          <w:color w:val="000000" w:themeColor="text1"/>
          <w:sz w:val="24"/>
          <w:szCs w:val="24"/>
        </w:rPr>
      </w:pPr>
      <w:ins w:id="1161" w:author="Rashid Islam" w:date="2022-04-20T15:11:00Z">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M. Fernandes, L.Walls, S. Munson, J. Hullman, and M. Kay. Uncertainty displays using quantile dotplots or cdfs improve transit decision-making. In Proceedings of the 2018 CHI Conference on Human Factors in Computing Systems, page 144. ACM, 2018.</w:t>
        </w:r>
      </w:ins>
    </w:p>
    <w:p w14:paraId="68008568" w14:textId="77777777" w:rsidR="00804F52" w:rsidRPr="00A6387F" w:rsidRDefault="00804F52" w:rsidP="00804F52">
      <w:pPr>
        <w:pStyle w:val="Heading1"/>
        <w:shd w:val="clear" w:color="auto" w:fill="FFFFFF"/>
        <w:spacing w:before="0" w:beforeAutospacing="0" w:after="0" w:afterAutospacing="0"/>
        <w:ind w:left="720" w:hanging="720"/>
        <w:rPr>
          <w:ins w:id="1162" w:author="Rashid Islam" w:date="2022-04-20T15:11:00Z"/>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ins w:id="1163" w:author="Rashid Islam" w:date="2022-04-20T15:11:00Z"/>
          <w:rFonts w:ascii="Times" w:hAnsi="Times"/>
          <w:b w:val="0"/>
          <w:bCs w:val="0"/>
          <w:color w:val="000000" w:themeColor="text1"/>
        </w:rPr>
      </w:pPr>
      <w:ins w:id="1164" w:author="Rashid Islam" w:date="2022-04-20T15:11:00Z">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ins>
    </w:p>
    <w:p w14:paraId="76FEB238" w14:textId="77777777" w:rsidR="00804F52" w:rsidRPr="00A6387F" w:rsidRDefault="00804F52" w:rsidP="00804F52">
      <w:pPr>
        <w:pStyle w:val="Heading1"/>
        <w:shd w:val="clear" w:color="auto" w:fill="FFFFFF"/>
        <w:spacing w:before="0" w:beforeAutospacing="0" w:after="0" w:afterAutospacing="0"/>
        <w:ind w:left="720" w:hanging="720"/>
        <w:rPr>
          <w:ins w:id="1165" w:author="Rashid Islam" w:date="2022-04-20T15:11:00Z"/>
          <w:rFonts w:ascii="Times" w:hAnsi="Times"/>
          <w:b w:val="0"/>
          <w:bCs w:val="0"/>
          <w:color w:val="000000" w:themeColor="text1"/>
          <w:sz w:val="24"/>
          <w:szCs w:val="24"/>
          <w:lang w:val="en-US"/>
        </w:rPr>
      </w:pPr>
      <w:ins w:id="1166" w:author="Rashid Islam" w:date="2022-04-20T15:11:00Z">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C. M. Wittenbrink, A. T. Pang, and S. K. Lodha. Glyphs for visualizing uncertainty in vector fields. IEEE transactions on Visualization and Computer Graphics, 2(3):266–279, 1996.</w:t>
        </w:r>
      </w:ins>
    </w:p>
    <w:p w14:paraId="2407F991" w14:textId="77777777" w:rsidR="00804F52" w:rsidRPr="00A6387F" w:rsidRDefault="00804F52" w:rsidP="00804F52">
      <w:pPr>
        <w:pStyle w:val="NormalWeb"/>
        <w:shd w:val="clear" w:color="auto" w:fill="FFFFFF"/>
        <w:spacing w:before="0" w:beforeAutospacing="0" w:after="0" w:afterAutospacing="0"/>
        <w:jc w:val="both"/>
        <w:rPr>
          <w:ins w:id="1167" w:author="Rashid Islam" w:date="2022-04-20T15:11:00Z"/>
          <w:rFonts w:ascii="Times" w:hAnsi="Times"/>
          <w:color w:val="000000" w:themeColor="text1"/>
        </w:rPr>
      </w:pPr>
    </w:p>
    <w:p w14:paraId="60FE06D1" w14:textId="77777777" w:rsidR="00804F52" w:rsidRPr="00A6387F" w:rsidRDefault="00804F52" w:rsidP="00804F52">
      <w:pPr>
        <w:autoSpaceDE w:val="0"/>
        <w:autoSpaceDN w:val="0"/>
        <w:adjustRightInd w:val="0"/>
        <w:jc w:val="both"/>
        <w:rPr>
          <w:ins w:id="1168" w:author="Rashid Islam" w:date="2022-04-20T15:11:00Z"/>
          <w:rFonts w:ascii="Times" w:eastAsiaTheme="minorHAnsi" w:hAnsi="Times" w:cs="AppleSystemUIFont"/>
          <w:color w:val="000000" w:themeColor="text1"/>
          <w:lang w:val="en-GB" w:eastAsia="en-US"/>
        </w:rPr>
      </w:pPr>
      <w:ins w:id="1169" w:author="Rashid Islam" w:date="2022-04-20T15:11:00Z">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ins>
    </w:p>
    <w:p w14:paraId="0C586349" w14:textId="77777777" w:rsidR="00804F52" w:rsidRPr="00A6387F" w:rsidRDefault="00804F52" w:rsidP="00804F52">
      <w:pPr>
        <w:autoSpaceDE w:val="0"/>
        <w:autoSpaceDN w:val="0"/>
        <w:adjustRightInd w:val="0"/>
        <w:ind w:left="720"/>
        <w:jc w:val="both"/>
        <w:rPr>
          <w:ins w:id="1170" w:author="Rashid Islam" w:date="2022-04-20T15:11:00Z"/>
          <w:color w:val="000000" w:themeColor="text1"/>
        </w:rPr>
      </w:pPr>
      <w:ins w:id="1171" w:author="Rashid Islam" w:date="2022-04-20T15:11:00Z">
        <w:r w:rsidRPr="00A6387F">
          <w:rPr>
            <w:rFonts w:ascii="Times" w:eastAsiaTheme="minorHAnsi" w:hAnsi="Times" w:cs="AppleSystemUIFont"/>
            <w:color w:val="000000" w:themeColor="text1"/>
            <w:lang w:val="en-GB" w:eastAsia="en-US"/>
          </w:rPr>
          <w:t>using deep learning. International Journal for Numerical Methods in Fluids. Int. J. Numer.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bdo>
        </w:bdo>
      </w:ins>
    </w:p>
    <w:p w14:paraId="35E59574" w14:textId="77777777" w:rsidR="00804F52" w:rsidRPr="00A6387F" w:rsidRDefault="00804F52" w:rsidP="00804F52">
      <w:pPr>
        <w:autoSpaceDE w:val="0"/>
        <w:autoSpaceDN w:val="0"/>
        <w:adjustRightInd w:val="0"/>
        <w:ind w:left="720"/>
        <w:jc w:val="both"/>
        <w:rPr>
          <w:ins w:id="1172" w:author="Rashid Islam" w:date="2022-04-20T15:11:00Z"/>
          <w:color w:val="000000" w:themeColor="text1"/>
        </w:rPr>
      </w:pPr>
    </w:p>
    <w:p w14:paraId="43A343E1" w14:textId="77777777" w:rsidR="00804F52" w:rsidRPr="00A6387F" w:rsidRDefault="00804F52" w:rsidP="00804F52">
      <w:pPr>
        <w:pStyle w:val="NormalWeb"/>
        <w:shd w:val="clear" w:color="auto" w:fill="FFFFFF"/>
        <w:ind w:left="720" w:hanging="720"/>
        <w:rPr>
          <w:ins w:id="1173" w:author="Rashid Islam" w:date="2022-04-20T15:11:00Z"/>
          <w:color w:val="000000" w:themeColor="text1"/>
        </w:rPr>
      </w:pPr>
      <w:ins w:id="1174" w:author="Rashid Islam" w:date="2022-04-20T15:11:00Z">
        <w:r w:rsidRPr="00A6387F">
          <w:rPr>
            <w:rFonts w:ascii="Times" w:hAnsi="Times"/>
            <w:color w:val="000000" w:themeColor="text1"/>
          </w:rPr>
          <w:t>[56]</w:t>
        </w:r>
        <w:r w:rsidRPr="00A6387F">
          <w:rPr>
            <w:rFonts w:ascii="Times" w:hAnsi="Times"/>
            <w:color w:val="000000" w:themeColor="text1"/>
          </w:rPr>
          <w:tab/>
          <w:t>Alan Conrad Bovik et al. Multichannel Texture Analysis Using Localized Spatial Filters. received April 18, 1988; revised June 15, 1989. Recommended for acceptance by W. E. L. Grimson.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ins>
    </w:p>
    <w:p w14:paraId="696FE62D" w14:textId="77777777" w:rsidR="00804F52" w:rsidRPr="00A6387F" w:rsidRDefault="00804F52" w:rsidP="00804F52">
      <w:pPr>
        <w:ind w:left="720" w:hanging="720"/>
        <w:rPr>
          <w:ins w:id="1175" w:author="Rashid Islam" w:date="2022-04-20T15:11:00Z"/>
          <w:rFonts w:ascii="Times" w:hAnsi="Times"/>
          <w:color w:val="000000" w:themeColor="text1"/>
        </w:rPr>
      </w:pPr>
      <w:ins w:id="1176" w:author="Rashid Islam" w:date="2022-04-20T15:11:00Z">
        <w:r w:rsidRPr="00A6387F">
          <w:rPr>
            <w:rFonts w:ascii="Times" w:hAnsi="Times"/>
            <w:color w:val="000000" w:themeColor="text1"/>
          </w:rPr>
          <w:t>[57]</w:t>
        </w:r>
        <w:r w:rsidRPr="00A6387F">
          <w:rPr>
            <w:rFonts w:ascii="Times" w:hAnsi="Times"/>
            <w:color w:val="000000" w:themeColor="text1"/>
          </w:rPr>
          <w:tab/>
        </w:r>
        <w:r w:rsidRPr="00A6387F">
          <w:rPr>
            <w:rFonts w:ascii="Times" w:hAnsi="Times"/>
            <w:color w:val="000000" w:themeColor="text1"/>
            <w:shd w:val="clear" w:color="auto" w:fill="FFFFFF"/>
          </w:rPr>
          <w:t xml:space="preserve">Ying Tang, Huamin Qu </w:t>
        </w:r>
        <w:r w:rsidRPr="00A6387F">
          <w:rPr>
            <w:rFonts w:ascii="Times" w:hAnsi="Times"/>
            <w:color w:val="000000" w:themeColor="text1"/>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ins>
    </w:p>
    <w:p w14:paraId="04DE4B94" w14:textId="77777777" w:rsidR="00804F52" w:rsidRPr="00A6387F" w:rsidRDefault="00804F52" w:rsidP="00804F52">
      <w:pPr>
        <w:autoSpaceDE w:val="0"/>
        <w:autoSpaceDN w:val="0"/>
        <w:adjustRightInd w:val="0"/>
        <w:ind w:left="720"/>
        <w:jc w:val="both"/>
        <w:rPr>
          <w:ins w:id="1177" w:author="Rashid Islam" w:date="2022-04-20T15:11:00Z"/>
          <w:color w:val="000000" w:themeColor="text1"/>
        </w:rPr>
      </w:pPr>
    </w:p>
    <w:p w14:paraId="5F063093" w14:textId="77777777" w:rsidR="00804F52" w:rsidRPr="00A6387F" w:rsidRDefault="00804F52" w:rsidP="00804F52">
      <w:pPr>
        <w:autoSpaceDE w:val="0"/>
        <w:autoSpaceDN w:val="0"/>
        <w:adjustRightInd w:val="0"/>
        <w:ind w:left="720"/>
        <w:jc w:val="both"/>
        <w:rPr>
          <w:ins w:id="1178" w:author="Rashid Islam" w:date="2022-04-20T15:11:00Z"/>
          <w:color w:val="000000" w:themeColor="text1"/>
        </w:rPr>
      </w:pPr>
    </w:p>
    <w:p w14:paraId="0B826001" w14:textId="77777777" w:rsidR="00804F52" w:rsidRPr="00A6387F" w:rsidRDefault="00804F52" w:rsidP="00804F52">
      <w:pPr>
        <w:ind w:left="720" w:hanging="720"/>
        <w:jc w:val="both"/>
        <w:rPr>
          <w:ins w:id="1179" w:author="Rashid Islam" w:date="2022-04-20T15:11:00Z"/>
          <w:rFonts w:ascii="Times" w:hAnsi="Times"/>
          <w:color w:val="000000" w:themeColor="text1"/>
        </w:rPr>
      </w:pPr>
      <w:ins w:id="1180" w:author="Rashid Islam" w:date="2022-04-20T15:11:00Z">
        <w:r w:rsidRPr="00A6387F">
          <w:rPr>
            <w:rFonts w:ascii="Times" w:hAnsi="Times"/>
            <w:color w:val="000000" w:themeColor="text1"/>
          </w:rPr>
          <w:t>[58]</w:t>
        </w:r>
        <w:r w:rsidRPr="00A6387F">
          <w:rPr>
            <w:rFonts w:ascii="Times" w:hAnsi="Times"/>
            <w:color w:val="000000" w:themeColor="text1"/>
          </w:rPr>
          <w:tab/>
          <w:t>Olga Scrivner</w:t>
        </w:r>
        <w:r w:rsidRPr="00A6387F">
          <w:rPr>
            <w:rFonts w:ascii="Times" w:hAnsi="Times"/>
            <w:color w:val="000000" w:themeColor="text1"/>
            <w:shd w:val="clear" w:color="auto" w:fill="FFFFFF"/>
          </w:rPr>
          <w:t xml:space="preserve">, </w:t>
        </w:r>
        <w:r w:rsidRPr="00A6387F">
          <w:rPr>
            <w:rFonts w:ascii="Times" w:hAnsi="Times"/>
            <w:color w:val="000000" w:themeColor="text1"/>
          </w:rPr>
          <w:t>Vinita Chakilam,</w:t>
        </w:r>
        <w:r w:rsidRPr="00A6387F">
          <w:rPr>
            <w:rFonts w:ascii="Times" w:hAnsi="Times"/>
            <w:color w:val="000000" w:themeColor="text1"/>
            <w:shd w:val="clear" w:color="auto" w:fill="FFFFFF"/>
          </w:rPr>
          <w:t xml:space="preserve"> </w:t>
        </w:r>
        <w:r w:rsidRPr="00A6387F">
          <w:rPr>
            <w:rFonts w:ascii="Times" w:hAnsi="Times"/>
            <w:color w:val="000000" w:themeColor="text1"/>
          </w:rPr>
          <w:t xml:space="preserve">et al. Topic Analysis through Streamgraph via Shiny </w:t>
        </w:r>
        <w:r w:rsidRPr="00A6387F">
          <w:rPr>
            <w:rFonts w:ascii="Times" w:hAnsi="Times"/>
            <w:color w:val="000000" w:themeColor="text1"/>
          </w:rPr>
          <w:br/>
          <w:t>Application: a Social Collaborative Approach Proceedings of the 51st Hawaii International Conference on System Sciences | 2018. ISBN: 978-0-9981331-1-9</w:t>
        </w:r>
      </w:ins>
    </w:p>
    <w:p w14:paraId="23A9CFB8" w14:textId="77777777" w:rsidR="00804F52" w:rsidRPr="00A6387F" w:rsidRDefault="00804F52" w:rsidP="00804F52">
      <w:pPr>
        <w:ind w:left="720" w:hanging="720"/>
        <w:jc w:val="both"/>
        <w:rPr>
          <w:ins w:id="1181" w:author="Rashid Islam" w:date="2022-04-20T15:11:00Z"/>
          <w:rFonts w:ascii="Times" w:hAnsi="Times"/>
          <w:color w:val="000000" w:themeColor="text1"/>
        </w:rPr>
      </w:pPr>
    </w:p>
    <w:p w14:paraId="44929904" w14:textId="77777777" w:rsidR="00804F52" w:rsidRPr="00A6387F" w:rsidRDefault="00804F52" w:rsidP="00804F52">
      <w:pPr>
        <w:rPr>
          <w:ins w:id="1182" w:author="Rashid Islam" w:date="2022-04-20T15:11:00Z"/>
          <w:color w:val="000000" w:themeColor="text1"/>
        </w:rPr>
      </w:pPr>
    </w:p>
    <w:p w14:paraId="4704F9C2" w14:textId="77777777" w:rsidR="00804F52" w:rsidRPr="00A6387F" w:rsidRDefault="00804F52" w:rsidP="00804F52">
      <w:pPr>
        <w:jc w:val="both"/>
        <w:rPr>
          <w:ins w:id="1183" w:author="Rashid Islam" w:date="2022-04-20T15:11:00Z"/>
          <w:color w:val="000000" w:themeColor="text1"/>
        </w:rPr>
      </w:pPr>
      <w:ins w:id="1184" w:author="Rashid Islam" w:date="2022-04-20T15:11:00Z">
        <w:r w:rsidRPr="00A6387F">
          <w:rPr>
            <w:color w:val="000000" w:themeColor="text1"/>
          </w:rPr>
          <w:lastRenderedPageBreak/>
          <w:t xml:space="preserve">[59] Stéfan van der Walt and Nathaniel Smith. 2015. Mpl colormaps. </w:t>
        </w:r>
        <w:r w:rsidRPr="00A6387F">
          <w:rPr>
            <w:color w:val="000000" w:themeColor="text1"/>
          </w:rPr>
          <w:br/>
          <w:t xml:space="preserve">            https://bids.github.io/colormap/, (2015).</w:t>
        </w:r>
      </w:ins>
    </w:p>
    <w:p w14:paraId="24EE5002" w14:textId="77777777" w:rsidR="00804F52" w:rsidRPr="00A6387F" w:rsidRDefault="00804F52" w:rsidP="00804F52">
      <w:pPr>
        <w:rPr>
          <w:ins w:id="1185" w:author="Rashid Islam" w:date="2022-04-20T15:11:00Z"/>
          <w:color w:val="000000" w:themeColor="text1"/>
        </w:rPr>
      </w:pPr>
    </w:p>
    <w:p w14:paraId="65802FF8" w14:textId="77777777" w:rsidR="00804F52" w:rsidRPr="00A6387F" w:rsidRDefault="00804F52" w:rsidP="00804F52">
      <w:pPr>
        <w:jc w:val="both"/>
        <w:rPr>
          <w:ins w:id="1186" w:author="Rashid Islam" w:date="2022-04-20T15:11:00Z"/>
          <w:color w:val="000000" w:themeColor="text1"/>
        </w:rPr>
      </w:pPr>
      <w:ins w:id="1187" w:author="Rashid Islam" w:date="2022-04-20T15:11:00Z">
        <w:r w:rsidRPr="00A6387F">
          <w:rPr>
            <w:color w:val="000000" w:themeColor="text1"/>
          </w:rPr>
          <w:t xml:space="preserve">[60] </w:t>
        </w:r>
        <w:r w:rsidRPr="00A6387F">
          <w:rPr>
            <w:color w:val="000000" w:themeColor="text1"/>
          </w:rPr>
          <w:tab/>
          <w:t xml:space="preserve">LeGrand H Hardy, Gertrude Rand, and M Catherine Rittler.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ins>
    </w:p>
    <w:p w14:paraId="01BD35BC" w14:textId="77777777" w:rsidR="00804F52" w:rsidRPr="00A6387F" w:rsidRDefault="00804F52" w:rsidP="00804F52">
      <w:pPr>
        <w:rPr>
          <w:ins w:id="1188" w:author="Rashid Islam" w:date="2022-04-20T15:11:00Z"/>
          <w:color w:val="000000" w:themeColor="text1"/>
        </w:rPr>
      </w:pPr>
    </w:p>
    <w:p w14:paraId="52C30B58" w14:textId="77777777" w:rsidR="00804F52" w:rsidRPr="00A6387F" w:rsidRDefault="00804F52" w:rsidP="00804F52">
      <w:pPr>
        <w:ind w:left="720" w:hanging="720"/>
        <w:jc w:val="both"/>
        <w:rPr>
          <w:ins w:id="1189" w:author="Rashid Islam" w:date="2022-04-20T15:11:00Z"/>
          <w:color w:val="000000" w:themeColor="text1"/>
        </w:rPr>
      </w:pPr>
      <w:ins w:id="1190" w:author="Rashid Islam" w:date="2022-04-20T15:11:00Z">
        <w:r w:rsidRPr="00A6387F">
          <w:rPr>
            <w:color w:val="000000" w:themeColor="text1"/>
          </w:rPr>
          <w:t xml:space="preserve">[61] </w:t>
        </w:r>
        <w:r w:rsidRPr="00A6387F">
          <w:rPr>
            <w:color w:val="000000" w:themeColor="text1"/>
          </w:rPr>
          <w:tab/>
          <w:t>Brooke, J. (1986). SUS: a "quick and dirty" usability scale. In P. W. Jordan; B. Thomas; B. A. Weerdmeester; A. L. McClelland (eds.). Usability Evaluation in Industry. London: Taylor and Francis.</w:t>
        </w:r>
      </w:ins>
    </w:p>
    <w:p w14:paraId="1F970298" w14:textId="77777777" w:rsidR="00804F52" w:rsidRPr="00A6387F" w:rsidRDefault="00804F52" w:rsidP="00804F52">
      <w:pPr>
        <w:rPr>
          <w:ins w:id="1191" w:author="Rashid Islam" w:date="2022-04-20T15:11:00Z"/>
          <w:color w:val="000000" w:themeColor="text1"/>
        </w:rPr>
      </w:pPr>
    </w:p>
    <w:p w14:paraId="7F4B409B" w14:textId="77777777" w:rsidR="00804F52" w:rsidRPr="00A6387F" w:rsidRDefault="00804F52" w:rsidP="00804F52">
      <w:pPr>
        <w:jc w:val="both"/>
        <w:rPr>
          <w:ins w:id="1192" w:author="Rashid Islam" w:date="2022-04-20T15:11:00Z"/>
          <w:color w:val="000000" w:themeColor="text1"/>
        </w:rPr>
      </w:pPr>
      <w:ins w:id="1193" w:author="Rashid Islam" w:date="2022-04-20T15:11:00Z">
        <w:r w:rsidRPr="00A6387F">
          <w:rPr>
            <w:color w:val="000000" w:themeColor="text1"/>
          </w:rPr>
          <w:t xml:space="preserve">[62] </w:t>
        </w:r>
        <w:r w:rsidRPr="00A6387F">
          <w:rPr>
            <w:color w:val="000000" w:themeColor="text1"/>
          </w:rPr>
          <w:tab/>
          <w:t>NASA (1986). Nasa Task Load Index (TLX) v. 1.0 Manual.</w:t>
        </w:r>
      </w:ins>
    </w:p>
    <w:p w14:paraId="04FA6DC7" w14:textId="77777777" w:rsidR="00804F52" w:rsidRPr="00A6387F" w:rsidRDefault="00804F52" w:rsidP="00804F52">
      <w:pPr>
        <w:rPr>
          <w:ins w:id="1194" w:author="Rashid Islam" w:date="2022-04-20T15:11:00Z"/>
          <w:color w:val="000000" w:themeColor="text1"/>
        </w:rPr>
      </w:pPr>
    </w:p>
    <w:p w14:paraId="16521B53" w14:textId="77777777" w:rsidR="00804F52" w:rsidRPr="00A6387F" w:rsidRDefault="00804F52" w:rsidP="00804F52">
      <w:pPr>
        <w:ind w:left="720" w:hanging="720"/>
        <w:jc w:val="both"/>
        <w:rPr>
          <w:ins w:id="1195" w:author="Rashid Islam" w:date="2022-04-20T15:11:00Z"/>
          <w:color w:val="000000" w:themeColor="text1"/>
        </w:rPr>
      </w:pPr>
      <w:ins w:id="1196" w:author="Rashid Islam" w:date="2022-04-20T15:11:00Z">
        <w:r w:rsidRPr="00A6387F">
          <w:rPr>
            <w:color w:val="000000" w:themeColor="text1"/>
          </w:rPr>
          <w:t xml:space="preserve">[63] </w:t>
        </w:r>
        <w:r w:rsidRPr="00A6387F">
          <w:rPr>
            <w:color w:val="000000" w:themeColor="text1"/>
          </w:rPr>
          <w:tab/>
          <w:t>Shapiro, S. S.; Wilk, M. B. (1965). "An analysis of variance test for normality (complete samples)". Biometrika. 52 (3–4): 591–611.</w:t>
        </w:r>
      </w:ins>
    </w:p>
    <w:p w14:paraId="66EF032F" w14:textId="77777777" w:rsidR="00804F52" w:rsidRPr="00A6387F" w:rsidRDefault="00804F52" w:rsidP="00804F52">
      <w:pPr>
        <w:ind w:left="720" w:hanging="720"/>
        <w:jc w:val="both"/>
        <w:rPr>
          <w:ins w:id="1197" w:author="Rashid Islam" w:date="2022-04-20T15:11:00Z"/>
          <w:rFonts w:ascii="Times" w:hAnsi="Times"/>
          <w:color w:val="000000" w:themeColor="text1"/>
        </w:rPr>
      </w:pPr>
    </w:p>
    <w:p w14:paraId="7A5A1F93" w14:textId="77777777" w:rsidR="00804F52" w:rsidRPr="00A6387F" w:rsidRDefault="00804F52" w:rsidP="00804F52">
      <w:pPr>
        <w:rPr>
          <w:ins w:id="1198" w:author="Rashid Islam" w:date="2022-04-20T15:11:00Z"/>
          <w:color w:val="000000" w:themeColor="text1"/>
        </w:rPr>
      </w:pPr>
      <w:ins w:id="1199" w:author="Rashid Islam" w:date="2022-04-20T15:11:00Z">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Bertini,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ins>
    </w:p>
    <w:p w14:paraId="6E7A541E" w14:textId="77777777" w:rsidR="00804F52" w:rsidRPr="00A6387F" w:rsidRDefault="00804F52" w:rsidP="00804F52">
      <w:pPr>
        <w:pStyle w:val="NormalWeb"/>
        <w:rPr>
          <w:ins w:id="1200" w:author="Rashid Islam" w:date="2022-04-20T15:11:00Z"/>
          <w:color w:val="000000" w:themeColor="text1"/>
        </w:rPr>
      </w:pPr>
      <w:ins w:id="1201" w:author="Rashid Islam" w:date="2022-04-20T15:11:00Z">
        <w:r w:rsidRPr="00A6387F">
          <w:rPr>
            <w:color w:val="000000" w:themeColor="text1"/>
          </w:rPr>
          <w:t>[65]  </w:t>
        </w:r>
        <w:r w:rsidRPr="00A6387F">
          <w:rPr>
            <w:color w:val="000000" w:themeColor="text1"/>
          </w:rPr>
          <w:tab/>
          <w:t xml:space="preserve">S. Greenberg and B. Buxton, “Usability Evaluation Considered Harmful (Some of the </w:t>
        </w:r>
        <w:r w:rsidRPr="00A6387F">
          <w:rPr>
            <w:color w:val="000000" w:themeColor="text1"/>
          </w:rPr>
          <w:br/>
          <w:t xml:space="preserve">            Time),” Proc. Conf. Human Factors in Computing Systems (CHI), pp. 217-224, 2008. </w:t>
        </w:r>
      </w:ins>
    </w:p>
    <w:p w14:paraId="65F9FDB4" w14:textId="77777777" w:rsidR="00804F52" w:rsidRPr="00A6387F" w:rsidRDefault="00804F52" w:rsidP="00804F52">
      <w:pPr>
        <w:spacing w:before="100" w:beforeAutospacing="1" w:after="100" w:afterAutospacing="1"/>
        <w:ind w:left="720" w:hanging="720"/>
        <w:rPr>
          <w:ins w:id="1202" w:author="Rashid Islam" w:date="2022-04-20T15:11:00Z"/>
          <w:color w:val="000000" w:themeColor="text1"/>
        </w:rPr>
      </w:pPr>
      <w:ins w:id="1203" w:author="Rashid Islam" w:date="2022-04-20T15:11:00Z">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ins>
    </w:p>
    <w:p w14:paraId="4286D781" w14:textId="77777777" w:rsidR="00804F52" w:rsidRPr="00A6387F" w:rsidRDefault="00804F52" w:rsidP="00804F52">
      <w:pPr>
        <w:pStyle w:val="Heading1"/>
        <w:ind w:left="720" w:hanging="720"/>
        <w:rPr>
          <w:ins w:id="1204" w:author="Rashid Islam" w:date="2022-04-20T15:11:00Z"/>
          <w:b w:val="0"/>
          <w:bCs w:val="0"/>
          <w:color w:val="000000" w:themeColor="text1"/>
          <w:sz w:val="24"/>
          <w:szCs w:val="24"/>
        </w:rPr>
      </w:pPr>
      <w:ins w:id="1205" w:author="Rashid Islam" w:date="2022-04-20T15:11:00Z">
        <w:r w:rsidRPr="00A6387F">
          <w:rPr>
            <w:b w:val="0"/>
            <w:bCs w:val="0"/>
            <w:color w:val="000000" w:themeColor="text1"/>
            <w:sz w:val="24"/>
            <w:szCs w:val="24"/>
          </w:rPr>
          <w:t>[67]</w:t>
        </w:r>
        <w:r w:rsidRPr="00A6387F">
          <w:rPr>
            <w:b w:val="0"/>
            <w:bCs w:val="0"/>
            <w:color w:val="000000" w:themeColor="text1"/>
            <w:sz w:val="24"/>
            <w:szCs w:val="24"/>
          </w:rPr>
          <w:tab/>
          <w:t xml:space="preserve">I. Scott MacKenzie, Within-subjects vs. Between-subjects Designs: Which to Use? </w:t>
        </w:r>
        <w:r w:rsidRPr="00A6387F">
          <w:rPr>
            <w:b w:val="0"/>
            <w:bCs w:val="0"/>
            <w:color w:val="000000" w:themeColor="text1"/>
            <w:sz w:val="24"/>
            <w:szCs w:val="24"/>
          </w:rPr>
          <w:br/>
          <w:t>https://www.yorku.ca/mack/RN-Counterbalancing.html</w:t>
        </w:r>
      </w:ins>
    </w:p>
    <w:p w14:paraId="4A064608" w14:textId="77777777" w:rsidR="00804F52" w:rsidRPr="00A6387F" w:rsidRDefault="00804F52" w:rsidP="00804F52">
      <w:pPr>
        <w:rPr>
          <w:ins w:id="1206" w:author="Rashid Islam" w:date="2022-04-20T15:11:00Z"/>
          <w:color w:val="000000" w:themeColor="text1"/>
        </w:rPr>
      </w:pPr>
      <w:ins w:id="1207" w:author="Rashid Islam" w:date="2022-04-20T15:11:00Z">
        <w:r w:rsidRPr="00A6387F">
          <w:rPr>
            <w:color w:val="000000" w:themeColor="text1"/>
          </w:rPr>
          <w:t xml:space="preserve">[68]     Shapiro, S. S.; Wilk, M. B. (1965). "An analysis of variance test for normality </w:t>
        </w:r>
        <w:r w:rsidRPr="00A6387F">
          <w:rPr>
            <w:color w:val="000000" w:themeColor="text1"/>
          </w:rPr>
          <w:br/>
          <w:t xml:space="preserve">            (complete samples)". Biometrika. 52 (3–4): 591–611.</w:t>
        </w:r>
      </w:ins>
    </w:p>
    <w:p w14:paraId="6DB97666" w14:textId="77777777" w:rsidR="00804F52" w:rsidRPr="00A6387F" w:rsidRDefault="00804F52" w:rsidP="00804F52">
      <w:pPr>
        <w:rPr>
          <w:ins w:id="1208" w:author="Rashid Islam" w:date="2022-04-20T15:11:00Z"/>
          <w:color w:val="000000" w:themeColor="text1"/>
        </w:rPr>
      </w:pPr>
    </w:p>
    <w:p w14:paraId="7F000A8E" w14:textId="77777777" w:rsidR="00804F52" w:rsidRPr="00A6387F" w:rsidRDefault="00804F52" w:rsidP="00804F52">
      <w:pPr>
        <w:rPr>
          <w:ins w:id="1209" w:author="Rashid Islam" w:date="2022-04-20T15:11:00Z"/>
          <w:color w:val="000000" w:themeColor="text1"/>
        </w:rPr>
      </w:pPr>
      <w:ins w:id="1210" w:author="Rashid Islam" w:date="2022-04-20T15:11:00Z">
        <w:r w:rsidRPr="00A6387F">
          <w:rPr>
            <w:color w:val="000000" w:themeColor="text1"/>
          </w:rPr>
          <w:t xml:space="preserve">[69]     </w:t>
        </w:r>
        <w:r w:rsidRPr="00A6387F">
          <w:rPr>
            <w:color w:val="000000" w:themeColor="text1"/>
            <w:shd w:val="clear" w:color="auto" w:fill="FFFFFF"/>
          </w:rPr>
          <w:t xml:space="preserve">Jeff Sauro,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ins>
    </w:p>
    <w:p w14:paraId="3FA1F22E" w14:textId="77777777" w:rsidR="00804F52" w:rsidRPr="00A6387F" w:rsidRDefault="00804F52" w:rsidP="00804F52">
      <w:pPr>
        <w:rPr>
          <w:ins w:id="1211" w:author="Rashid Islam" w:date="2022-04-20T15:11:00Z"/>
          <w:color w:val="000000" w:themeColor="text1"/>
        </w:rPr>
      </w:pPr>
    </w:p>
    <w:p w14:paraId="42D4ADA5" w14:textId="77777777" w:rsidR="00804F52" w:rsidRPr="00A6387F" w:rsidRDefault="00804F52" w:rsidP="00804F52">
      <w:pPr>
        <w:rPr>
          <w:ins w:id="1212" w:author="Rashid Islam" w:date="2022-04-20T15:11:00Z"/>
          <w:color w:val="000000" w:themeColor="text1"/>
        </w:rPr>
      </w:pPr>
      <w:ins w:id="1213" w:author="Rashid Islam" w:date="2022-04-20T15:11:00Z">
        <w:r w:rsidRPr="00A6387F">
          <w:rPr>
            <w:color w:val="000000" w:themeColor="text1"/>
          </w:rPr>
          <w:t>[70]</w:t>
        </w:r>
        <w:r w:rsidRPr="00A6387F">
          <w:rPr>
            <w:color w:val="000000" w:themeColor="text1"/>
          </w:rPr>
          <w:tab/>
          <w:t>Keppel, Geoffrey: Design and Analysis, 3rd Edition. Prentice-Hall.</w:t>
        </w:r>
      </w:ins>
    </w:p>
    <w:p w14:paraId="30286462" w14:textId="52A626D9" w:rsidR="0045432F" w:rsidRPr="002650E8" w:rsidDel="00804F52" w:rsidRDefault="0045432F" w:rsidP="0045432F">
      <w:pPr>
        <w:rPr>
          <w:del w:id="1214" w:author="Rashid Islam" w:date="2022-04-20T15:11:00Z"/>
          <w:rFonts w:ascii="Times" w:hAnsi="Times"/>
          <w:b/>
          <w:bCs/>
          <w:color w:val="000000" w:themeColor="text1"/>
          <w:lang w:val="en-US"/>
        </w:rPr>
      </w:pPr>
      <w:del w:id="1215" w:author="Rashid Islam" w:date="2022-04-20T15:11:00Z">
        <w:r w:rsidRPr="002650E8" w:rsidDel="00804F52">
          <w:rPr>
            <w:rFonts w:ascii="Times" w:hAnsi="Times"/>
            <w:b/>
            <w:bCs/>
            <w:color w:val="000000" w:themeColor="text1"/>
            <w:lang w:val="en-US"/>
          </w:rPr>
          <w:delText>References:</w:delText>
        </w:r>
      </w:del>
    </w:p>
    <w:p w14:paraId="189FC624" w14:textId="5F9BAD52" w:rsidR="0045432F" w:rsidRPr="002650E8" w:rsidDel="00804F52" w:rsidRDefault="0045432F" w:rsidP="0045432F">
      <w:pPr>
        <w:pStyle w:val="NormalWeb"/>
        <w:rPr>
          <w:del w:id="1216" w:author="Rashid Islam" w:date="2022-04-20T15:11:00Z"/>
          <w:rFonts w:ascii="Times" w:hAnsi="Times"/>
          <w:color w:val="000000" w:themeColor="text1"/>
          <w:lang w:val="en-US"/>
        </w:rPr>
      </w:pPr>
      <w:del w:id="1217" w:author="Rashid Islam" w:date="2022-04-20T15:11:00Z">
        <w:r w:rsidRPr="002650E8" w:rsidDel="00804F52">
          <w:rPr>
            <w:rFonts w:ascii="Times" w:hAnsi="Times"/>
            <w:color w:val="000000" w:themeColor="text1"/>
            <w:lang w:val="en-US"/>
          </w:rPr>
          <w:delText>[1]</w:delText>
        </w:r>
        <w:r w:rsidRPr="002650E8" w:rsidDel="00804F52">
          <w:rPr>
            <w:rFonts w:ascii="Times" w:hAnsi="Times"/>
            <w:color w:val="000000" w:themeColor="text1"/>
            <w:lang w:val="en-US"/>
          </w:rPr>
          <w:tab/>
        </w:r>
        <w:r w:rsidRPr="002650E8" w:rsidDel="00804F52">
          <w:rPr>
            <w:rFonts w:ascii="Times" w:hAnsi="Times"/>
            <w:color w:val="000000" w:themeColor="text1"/>
            <w:shd w:val="clear" w:color="auto" w:fill="FFFFFF"/>
          </w:rPr>
          <w:delText>Song, Xin; Xiao, Jun PhD; Deng, Jiang PhD; Kang</w:delText>
        </w:r>
        <w:r w:rsidRPr="002650E8" w:rsidDel="00804F52">
          <w:rPr>
            <w:rFonts w:ascii="Times" w:hAnsi="Times"/>
            <w:color w:val="000000" w:themeColor="text1"/>
            <w:shd w:val="clear" w:color="auto" w:fill="FFFFFF"/>
            <w:lang w:val="en-US"/>
          </w:rPr>
          <w:delText xml:space="preserve">, et al. </w:delText>
        </w:r>
        <w:r w:rsidRPr="002650E8" w:rsidDel="00804F52">
          <w:rPr>
            <w:rFonts w:ascii="Times" w:hAnsi="Times" w:cs="Arial"/>
            <w:color w:val="000000" w:themeColor="text1"/>
          </w:rPr>
          <w:delText xml:space="preserve">Time series analysis of </w:delText>
        </w:r>
        <w:r w:rsidDel="00804F52">
          <w:rPr>
            <w:rFonts w:ascii="Times" w:hAnsi="Times" w:cs="Arial"/>
            <w:color w:val="000000" w:themeColor="text1"/>
          </w:rPr>
          <w:br/>
          <w:delText xml:space="preserve">            </w:delText>
        </w:r>
        <w:r w:rsidRPr="002650E8" w:rsidDel="00804F52">
          <w:rPr>
            <w:rFonts w:ascii="Times" w:hAnsi="Times" w:cs="Arial"/>
            <w:color w:val="000000" w:themeColor="text1"/>
          </w:rPr>
          <w:delText>influenza incidence in Chinese provinces from 2004 to 2011</w:delText>
        </w:r>
        <w:r w:rsidRPr="002650E8" w:rsidDel="00804F52">
          <w:rPr>
            <w:rFonts w:ascii="Times" w:hAnsi="Times" w:cs="Arial"/>
            <w:color w:val="000000" w:themeColor="text1"/>
            <w:lang w:val="en-US"/>
          </w:rPr>
          <w:delText xml:space="preserve">. </w:delText>
        </w:r>
        <w:r w:rsidRPr="002650E8" w:rsidDel="00804F52">
          <w:rPr>
            <w:rFonts w:ascii="Times" w:hAnsi="Times"/>
            <w:color w:val="000000" w:themeColor="text1"/>
          </w:rPr>
          <w:delText xml:space="preserve">Received March 1, </w:delText>
        </w:r>
        <w:r w:rsidDel="00804F52">
          <w:rPr>
            <w:rFonts w:ascii="Times" w:hAnsi="Times"/>
            <w:color w:val="000000" w:themeColor="text1"/>
          </w:rPr>
          <w:br/>
          <w:delText xml:space="preserve">            </w:delText>
        </w:r>
        <w:r w:rsidRPr="002650E8" w:rsidDel="00804F52">
          <w:rPr>
            <w:rFonts w:ascii="Times" w:hAnsi="Times"/>
            <w:color w:val="000000" w:themeColor="text1"/>
          </w:rPr>
          <w:delText>2016</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Accepted May 20, 2016</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Medicine: June 2016 - Volume 95 - Issue 26 - p e3929</w:delText>
        </w:r>
      </w:del>
    </w:p>
    <w:p w14:paraId="448111F1" w14:textId="4CBFE07D" w:rsidR="0045432F" w:rsidRPr="002650E8" w:rsidDel="00804F52" w:rsidRDefault="0045432F" w:rsidP="0045432F">
      <w:pPr>
        <w:rPr>
          <w:del w:id="1218" w:author="Rashid Islam" w:date="2022-04-20T15:11:00Z"/>
          <w:rFonts w:ascii="Times" w:hAnsi="Times" w:cs="AppleSystemUIFont"/>
          <w:color w:val="000000" w:themeColor="text1"/>
          <w:lang w:val="en-GB"/>
        </w:rPr>
      </w:pPr>
      <w:del w:id="1219" w:author="Rashid Islam" w:date="2022-04-20T15:11:00Z">
        <w:r w:rsidRPr="002650E8" w:rsidDel="00804F52">
          <w:rPr>
            <w:rFonts w:ascii="Times" w:hAnsi="Times"/>
            <w:color w:val="000000" w:themeColor="text1"/>
            <w:lang w:val="en-US"/>
          </w:rPr>
          <w:delText>[2]</w:delText>
        </w:r>
        <w:r w:rsidRPr="002650E8" w:rsidDel="00804F52">
          <w:rPr>
            <w:rFonts w:ascii="Times" w:hAnsi="Times"/>
            <w:color w:val="000000" w:themeColor="text1"/>
            <w:lang w:val="en-US"/>
          </w:rPr>
          <w:tab/>
        </w:r>
        <w:r w:rsidRPr="002650E8" w:rsidDel="00804F52">
          <w:rPr>
            <w:rFonts w:ascii="Times" w:hAnsi="Times" w:cs="AppleSystemUIFont"/>
            <w:color w:val="000000" w:themeColor="text1"/>
            <w:lang w:val="en-GB"/>
          </w:rPr>
          <w:delText xml:space="preserve">Muhammad Ali, Dost Muhammad Khan, et al. </w:delText>
        </w:r>
        <w:r w:rsidRPr="002650E8" w:rsidDel="00804F52">
          <w:rPr>
            <w:rFonts w:ascii="Times" w:hAnsi="Times" w:cs="Open Sans"/>
            <w:color w:val="000000" w:themeColor="text1"/>
          </w:rPr>
          <w:delText>Forecasting COVID-19 in Pakistan</w:delText>
        </w:r>
        <w:r w:rsidRPr="002650E8" w:rsidDel="00804F52">
          <w:rPr>
            <w:rFonts w:ascii="Times" w:hAnsi="Times" w:cs="Open Sans"/>
            <w:color w:val="000000" w:themeColor="text1"/>
            <w:lang w:val="en-US"/>
          </w:rPr>
          <w:delText xml:space="preserve">, </w:delText>
        </w:r>
        <w:r w:rsidDel="00804F52">
          <w:rPr>
            <w:rFonts w:ascii="Times" w:hAnsi="Times" w:cs="Open Sans"/>
            <w:color w:val="000000" w:themeColor="text1"/>
            <w:lang w:val="en-US"/>
          </w:rPr>
          <w:br/>
          <w:delText xml:space="preserve">            </w:delText>
        </w:r>
        <w:r w:rsidRPr="002650E8" w:rsidDel="00804F52">
          <w:rPr>
            <w:rFonts w:ascii="Times" w:hAnsi="Times"/>
            <w:color w:val="000000" w:themeColor="text1"/>
            <w:shd w:val="clear" w:color="auto" w:fill="FFFFFF"/>
          </w:rPr>
          <w:delText xml:space="preserve">received: August 17, 2020; Accepted: November 10, 2020; Published: November 30, </w:delText>
        </w:r>
        <w:r w:rsidDel="00804F52">
          <w:rPr>
            <w:rFonts w:ascii="Times" w:hAnsi="Times"/>
            <w:color w:val="000000" w:themeColor="text1"/>
            <w:shd w:val="clear" w:color="auto" w:fill="FFFFFF"/>
          </w:rPr>
          <w:br/>
          <w:delText xml:space="preserve">            </w:delText>
        </w:r>
        <w:r w:rsidRPr="002650E8" w:rsidDel="00804F52">
          <w:rPr>
            <w:rFonts w:ascii="Times" w:hAnsi="Times"/>
            <w:color w:val="000000" w:themeColor="text1"/>
            <w:shd w:val="clear" w:color="auto" w:fill="FFFFFF"/>
          </w:rPr>
          <w:delText>2020.</w:delText>
        </w:r>
        <w:r w:rsidRPr="002650E8" w:rsidDel="00804F52">
          <w:rPr>
            <w:rFonts w:ascii="Times" w:hAnsi="Times" w:cs="AppleSystemUIFont"/>
            <w:color w:val="000000" w:themeColor="text1"/>
            <w:lang w:val="en-GB"/>
          </w:rPr>
          <w:delText xml:space="preserve"> </w:delText>
        </w:r>
        <w:r w:rsidRPr="002650E8" w:rsidDel="00804F52">
          <w:rPr>
            <w:rFonts w:ascii="Times" w:hAnsi="Times" w:cs="AppleSystemUIFont"/>
            <w:color w:val="000000" w:themeColor="text1"/>
            <w:lang w:val="en-GB"/>
          </w:rPr>
          <w:br/>
        </w:r>
      </w:del>
    </w:p>
    <w:p w14:paraId="269A339A" w14:textId="0B76991B" w:rsidR="0045432F" w:rsidRPr="002650E8" w:rsidDel="00804F52" w:rsidRDefault="0045432F" w:rsidP="0045432F">
      <w:pPr>
        <w:rPr>
          <w:del w:id="1220" w:author="Rashid Islam" w:date="2022-04-20T15:11:00Z"/>
          <w:rFonts w:ascii="Times" w:hAnsi="Times"/>
          <w:color w:val="000000" w:themeColor="text1"/>
        </w:rPr>
      </w:pPr>
      <w:del w:id="1221" w:author="Rashid Islam" w:date="2022-04-20T15:11:00Z">
        <w:r w:rsidRPr="002650E8" w:rsidDel="00804F52">
          <w:rPr>
            <w:rFonts w:ascii="Times" w:hAnsi="Times" w:cs="AppleSystemUIFont"/>
            <w:color w:val="000000" w:themeColor="text1"/>
            <w:lang w:val="en-GB"/>
          </w:rPr>
          <w:delText>[3]</w:delText>
        </w:r>
        <w:r w:rsidRPr="002650E8" w:rsidDel="00804F52">
          <w:rPr>
            <w:rFonts w:ascii="Times" w:hAnsi="Times" w:cs="AppleSystemUIFont"/>
            <w:color w:val="000000" w:themeColor="text1"/>
            <w:lang w:val="en-GB"/>
          </w:rPr>
          <w:tab/>
        </w:r>
        <w:r w:rsidRPr="002650E8" w:rsidDel="00804F52">
          <w:rPr>
            <w:rFonts w:ascii="Times" w:hAnsi="Times" w:cs="Arial"/>
            <w:color w:val="000000" w:themeColor="text1"/>
          </w:rPr>
          <w:delText xml:space="preserve">COVID-19: A Comparison of Time Series Methods to Forecast Percentage of Active </w:delText>
        </w:r>
        <w:r w:rsidDel="00804F52">
          <w:rPr>
            <w:rFonts w:ascii="Times" w:hAnsi="Times" w:cs="Arial"/>
            <w:color w:val="000000" w:themeColor="text1"/>
          </w:rPr>
          <w:br/>
          <w:delText xml:space="preserve">            </w:delText>
        </w:r>
        <w:r w:rsidRPr="002650E8" w:rsidDel="00804F52">
          <w:rPr>
            <w:rFonts w:ascii="Times" w:hAnsi="Times" w:cs="Arial"/>
            <w:color w:val="000000" w:themeColor="text1"/>
          </w:rPr>
          <w:delText>Cases per Population</w:delText>
        </w:r>
        <w:r w:rsidRPr="002650E8" w:rsidDel="00804F52">
          <w:rPr>
            <w:rFonts w:ascii="Times" w:hAnsi="Times" w:cs="Arial"/>
            <w:color w:val="000000" w:themeColor="text1"/>
            <w:lang w:val="en-US"/>
          </w:rPr>
          <w:delText xml:space="preserve">. </w:delText>
        </w:r>
        <w:r w:rsidRPr="002650E8" w:rsidDel="00804F52">
          <w:rPr>
            <w:rStyle w:val="Emphasis"/>
            <w:rFonts w:ascii="Times" w:hAnsi="Times" w:cs="Arial"/>
            <w:i w:val="0"/>
            <w:iCs w:val="0"/>
            <w:color w:val="000000" w:themeColor="text1"/>
            <w:shd w:val="clear" w:color="auto" w:fill="FFFFFF"/>
          </w:rPr>
          <w:delText>Appl. Sci.</w:delText>
        </w:r>
        <w:r w:rsidRPr="002650E8" w:rsidDel="00804F52">
          <w:rPr>
            <w:rFonts w:ascii="Times" w:hAnsi="Times" w:cs="Arial"/>
            <w:color w:val="000000" w:themeColor="text1"/>
            <w:shd w:val="clear" w:color="auto" w:fill="FFFFFF"/>
          </w:rPr>
          <w:delText> 2020, </w:delText>
        </w:r>
        <w:r w:rsidRPr="002650E8" w:rsidDel="00804F52">
          <w:rPr>
            <w:rStyle w:val="Emphasis"/>
            <w:rFonts w:ascii="Times" w:hAnsi="Times" w:cs="Arial"/>
            <w:i w:val="0"/>
            <w:iCs w:val="0"/>
            <w:color w:val="000000" w:themeColor="text1"/>
            <w:shd w:val="clear" w:color="auto" w:fill="FFFFFF"/>
          </w:rPr>
          <w:delText>10</w:delText>
        </w:r>
        <w:r w:rsidRPr="002650E8" w:rsidDel="00804F52">
          <w:rPr>
            <w:rFonts w:ascii="Times" w:hAnsi="Times" w:cs="Arial"/>
            <w:color w:val="000000" w:themeColor="text1"/>
            <w:shd w:val="clear" w:color="auto" w:fill="FFFFFF"/>
          </w:rPr>
          <w:delText xml:space="preserve">(11), 3880; Received: 5 May 2020 / </w:delText>
        </w:r>
        <w:r w:rsidDel="00804F52">
          <w:rPr>
            <w:rFonts w:ascii="Times" w:hAnsi="Times" w:cs="Arial"/>
            <w:color w:val="000000" w:themeColor="text1"/>
            <w:shd w:val="clear" w:color="auto" w:fill="FFFFFF"/>
          </w:rPr>
          <w:br/>
          <w:delText xml:space="preserve">            </w:delText>
        </w:r>
        <w:r w:rsidRPr="002650E8" w:rsidDel="00804F52">
          <w:rPr>
            <w:rFonts w:ascii="Times" w:hAnsi="Times" w:cs="Arial"/>
            <w:color w:val="000000" w:themeColor="text1"/>
            <w:shd w:val="clear" w:color="auto" w:fill="FFFFFF"/>
          </w:rPr>
          <w:delText>Revised: 23 May 2020 / Accepted: 29 May 2020 / Published: 3 June 2020</w:delText>
        </w:r>
      </w:del>
    </w:p>
    <w:p w14:paraId="04BA67C0" w14:textId="5FDC6837" w:rsidR="0045432F" w:rsidRPr="002650E8" w:rsidDel="00804F52" w:rsidRDefault="0045432F" w:rsidP="0045432F">
      <w:pPr>
        <w:rPr>
          <w:del w:id="1222" w:author="Rashid Islam" w:date="2022-04-20T15:11:00Z"/>
          <w:rFonts w:ascii="Times" w:hAnsi="Times"/>
          <w:color w:val="000000" w:themeColor="text1"/>
        </w:rPr>
      </w:pPr>
    </w:p>
    <w:p w14:paraId="7E2AEB31" w14:textId="58A3911A" w:rsidR="0045432F" w:rsidRPr="002650E8" w:rsidDel="00804F52" w:rsidRDefault="0045432F" w:rsidP="0045432F">
      <w:pPr>
        <w:rPr>
          <w:del w:id="1223" w:author="Rashid Islam" w:date="2022-04-20T15:11:00Z"/>
          <w:rFonts w:ascii="Times" w:hAnsi="Times"/>
          <w:color w:val="000000" w:themeColor="text1"/>
        </w:rPr>
      </w:pPr>
      <w:del w:id="1224" w:author="Rashid Islam" w:date="2022-04-20T15:11:00Z">
        <w:r w:rsidRPr="002650E8" w:rsidDel="00804F52">
          <w:rPr>
            <w:rFonts w:ascii="Times" w:hAnsi="Times"/>
            <w:color w:val="000000" w:themeColor="text1"/>
            <w:lang w:val="en-US"/>
          </w:rPr>
          <w:delText>[4]</w:delText>
        </w:r>
        <w:r w:rsidRPr="002650E8" w:rsidDel="00804F52">
          <w:rPr>
            <w:rFonts w:ascii="Times" w:hAnsi="Times"/>
            <w:color w:val="000000" w:themeColor="text1"/>
            <w:lang w:val="en-US"/>
          </w:rPr>
          <w:tab/>
        </w:r>
        <w:r w:rsidRPr="002650E8" w:rsidDel="00804F52">
          <w:rPr>
            <w:rFonts w:ascii="Times" w:hAnsi="Times"/>
            <w:color w:val="000000" w:themeColor="text1"/>
          </w:rPr>
          <w:delText>Christophorus Beneditto</w:delText>
        </w:r>
        <w:r w:rsidRPr="002650E8" w:rsidDel="00804F52">
          <w:rPr>
            <w:rFonts w:ascii="Times" w:hAnsi="Times"/>
            <w:color w:val="000000" w:themeColor="text1"/>
            <w:lang w:val="en-US"/>
          </w:rPr>
          <w:delText>,</w:delText>
        </w:r>
        <w:r w:rsidRPr="002650E8" w:rsidDel="00804F52">
          <w:rPr>
            <w:rFonts w:ascii="Times" w:hAnsi="Times"/>
            <w:color w:val="000000" w:themeColor="text1"/>
          </w:rPr>
          <w:delText xml:space="preserve"> Aditya Satrio</w:delText>
        </w:r>
        <w:r w:rsidRPr="002650E8" w:rsidDel="00804F52">
          <w:rPr>
            <w:rFonts w:ascii="Times" w:hAnsi="Times"/>
            <w:color w:val="000000" w:themeColor="text1"/>
            <w:lang w:val="en-US"/>
          </w:rPr>
          <w:delText xml:space="preserve"> et al. </w:delText>
        </w:r>
        <w:r w:rsidRPr="002650E8" w:rsidDel="00804F52">
          <w:rPr>
            <w:rFonts w:ascii="Times" w:hAnsi="Times"/>
            <w:color w:val="000000" w:themeColor="text1"/>
          </w:rPr>
          <w:delText xml:space="preserve">Time series analysis and forecasting of </w:delText>
        </w:r>
        <w:r w:rsidDel="00804F52">
          <w:rPr>
            <w:rFonts w:ascii="Times" w:hAnsi="Times"/>
            <w:color w:val="000000" w:themeColor="text1"/>
          </w:rPr>
          <w:br/>
          <w:delText xml:space="preserve">             </w:delText>
        </w:r>
        <w:r w:rsidRPr="002650E8" w:rsidDel="00804F52">
          <w:rPr>
            <w:rFonts w:ascii="Times" w:hAnsi="Times"/>
            <w:color w:val="000000" w:themeColor="text1"/>
          </w:rPr>
          <w:delText>coronavirus disease in Indonesia using ARIMA model and PROPHET</w:delText>
        </w:r>
        <w:r w:rsidRPr="002650E8" w:rsidDel="00804F52">
          <w:rPr>
            <w:rFonts w:ascii="Times" w:hAnsi="Times"/>
            <w:color w:val="000000" w:themeColor="text1"/>
            <w:lang w:val="en-US"/>
          </w:rPr>
          <w:delText xml:space="preserve">, </w:delText>
        </w:r>
        <w:r w:rsidDel="00804F52">
          <w:rPr>
            <w:rFonts w:ascii="Times" w:hAnsi="Times"/>
            <w:color w:val="000000" w:themeColor="text1"/>
            <w:lang w:val="en-US"/>
          </w:rPr>
          <w:delText xml:space="preserve">  </w:delText>
        </w:r>
        <w:r w:rsidDel="00804F52">
          <w:rPr>
            <w:rFonts w:ascii="Times" w:hAnsi="Times"/>
            <w:color w:val="000000" w:themeColor="text1"/>
            <w:lang w:val="en-US"/>
          </w:rPr>
          <w:br/>
          <w:delText xml:space="preserve">             </w:delText>
        </w:r>
        <w:r w:rsidRPr="002650E8" w:rsidDel="00804F52">
          <w:rPr>
            <w:rFonts w:ascii="Times" w:hAnsi="Times" w:cs="Arial"/>
            <w:color w:val="000000" w:themeColor="text1"/>
          </w:rPr>
          <w:delText>https://doi.org/10.1016/j.procs.2021.01.036</w:delText>
        </w:r>
        <w:r w:rsidRPr="002650E8" w:rsidDel="00804F52">
          <w:rPr>
            <w:rStyle w:val="Hyperlink"/>
            <w:rFonts w:ascii="Times" w:hAnsi="Times" w:cs="Arial"/>
            <w:color w:val="000000" w:themeColor="text1"/>
          </w:rPr>
          <w:br/>
        </w:r>
        <w:r w:rsidRPr="002650E8" w:rsidDel="00804F52">
          <w:rPr>
            <w:rFonts w:ascii="Times" w:hAnsi="Times" w:cs="Arial"/>
            <w:color w:val="000000" w:themeColor="text1"/>
          </w:rPr>
          <w:br/>
        </w:r>
        <w:r w:rsidRPr="002650E8" w:rsidDel="00804F52">
          <w:rPr>
            <w:rFonts w:ascii="Times" w:hAnsi="Times" w:cs="Arial"/>
            <w:color w:val="000000" w:themeColor="text1"/>
            <w:lang w:val="en-US"/>
          </w:rPr>
          <w:delText xml:space="preserve">[5] </w:delText>
        </w:r>
        <w:r w:rsidRPr="002650E8" w:rsidDel="00804F52">
          <w:rPr>
            <w:rFonts w:ascii="Times" w:hAnsi="Times"/>
            <w:color w:val="000000" w:themeColor="text1"/>
          </w:rPr>
          <w:tab/>
          <w:delText xml:space="preserve">Leo J, Luhanga E, Michael K. Machine Learning Model for Imbalanced Cholera </w:delText>
        </w:r>
        <w:r w:rsidDel="00804F52">
          <w:rPr>
            <w:rFonts w:ascii="Times" w:hAnsi="Times"/>
            <w:color w:val="000000" w:themeColor="text1"/>
          </w:rPr>
          <w:br/>
          <w:delText xml:space="preserve">            </w:delText>
        </w:r>
        <w:r w:rsidRPr="002650E8" w:rsidDel="00804F52">
          <w:rPr>
            <w:rFonts w:ascii="Times" w:hAnsi="Times"/>
            <w:color w:val="000000" w:themeColor="text1"/>
          </w:rPr>
          <w:delText>Dataset in Tanzania. The Scientific World Journal. 2019 Jul; 2019: p. 1–12.</w:delText>
        </w:r>
        <w:r w:rsidRPr="002650E8" w:rsidDel="00804F52">
          <w:rPr>
            <w:rFonts w:ascii="Times" w:hAnsi="Times"/>
            <w:color w:val="000000" w:themeColor="text1"/>
          </w:rPr>
          <w:br/>
        </w:r>
      </w:del>
    </w:p>
    <w:p w14:paraId="4F8DAAB7" w14:textId="6A1AA489" w:rsidR="0045432F" w:rsidRPr="002650E8" w:rsidDel="00804F52" w:rsidRDefault="0045432F" w:rsidP="0045432F">
      <w:pPr>
        <w:rPr>
          <w:del w:id="1225" w:author="Rashid Islam" w:date="2022-04-20T15:11:00Z"/>
          <w:rFonts w:ascii="Times" w:hAnsi="Times"/>
          <w:color w:val="000000" w:themeColor="text1"/>
        </w:rPr>
      </w:pPr>
      <w:del w:id="1226" w:author="Rashid Islam" w:date="2022-04-20T15:11:00Z">
        <w:r w:rsidRPr="002650E8" w:rsidDel="00804F52">
          <w:rPr>
            <w:rFonts w:ascii="Times" w:hAnsi="Times"/>
            <w:color w:val="000000" w:themeColor="text1"/>
            <w:lang w:val="en-US"/>
          </w:rPr>
          <w:delText>[6]</w:delText>
        </w:r>
        <w:r w:rsidRPr="002650E8" w:rsidDel="00804F52">
          <w:rPr>
            <w:rFonts w:ascii="Times" w:hAnsi="Times"/>
            <w:color w:val="000000" w:themeColor="text1"/>
            <w:lang w:val="en-US"/>
          </w:rPr>
          <w:tab/>
        </w:r>
        <w:r w:rsidRPr="002650E8" w:rsidDel="00804F52">
          <w:rPr>
            <w:rFonts w:ascii="Times" w:eastAsiaTheme="minorHAnsi" w:hAnsi="Times" w:cs="AppleSystemUIFont"/>
            <w:color w:val="000000" w:themeColor="text1"/>
            <w:lang w:val="en-GB" w:eastAsia="en-US"/>
          </w:rPr>
          <w:delText>Emrah Gecili, Assem Ziady, Rhonda D. Szczesniak</w:delText>
        </w:r>
        <w:r w:rsidRPr="002650E8" w:rsidDel="00804F52">
          <w:rPr>
            <w:rFonts w:ascii="Times" w:hAnsi="Times"/>
            <w:color w:val="000000" w:themeColor="text1"/>
          </w:rPr>
          <w:delText xml:space="preserve">. </w:delText>
        </w:r>
        <w:r w:rsidRPr="002650E8" w:rsidDel="00804F52">
          <w:rPr>
            <w:rFonts w:ascii="Times" w:hAnsi="Times" w:cs="Open Sans"/>
            <w:color w:val="000000" w:themeColor="text1"/>
          </w:rPr>
          <w:delText xml:space="preserve">Forecasting COVID-19 </w:delText>
        </w:r>
        <w:r w:rsidDel="00804F52">
          <w:rPr>
            <w:rFonts w:ascii="Times" w:hAnsi="Times" w:cs="Open Sans"/>
            <w:color w:val="000000" w:themeColor="text1"/>
          </w:rPr>
          <w:br/>
          <w:delText xml:space="preserve">            </w:delText>
        </w:r>
        <w:r w:rsidRPr="002650E8" w:rsidDel="00804F52">
          <w:rPr>
            <w:rFonts w:ascii="Times" w:hAnsi="Times" w:cs="Open Sans"/>
            <w:color w:val="000000" w:themeColor="text1"/>
          </w:rPr>
          <w:delText xml:space="preserve">confirmed cases, deaths and recoveries: Revisiting established time series modeling </w:delText>
        </w:r>
        <w:r w:rsidDel="00804F52">
          <w:rPr>
            <w:rFonts w:ascii="Times" w:hAnsi="Times" w:cs="Open Sans"/>
            <w:color w:val="000000" w:themeColor="text1"/>
          </w:rPr>
          <w:br/>
          <w:delText xml:space="preserve">            </w:delText>
        </w:r>
        <w:r w:rsidRPr="002650E8" w:rsidDel="00804F52">
          <w:rPr>
            <w:rFonts w:ascii="Times" w:hAnsi="Times" w:cs="Open Sans"/>
            <w:color w:val="000000" w:themeColor="text1"/>
          </w:rPr>
          <w:delText>through novel applications for the USA and Italy</w:delText>
        </w:r>
        <w:r w:rsidRPr="002650E8" w:rsidDel="00804F52">
          <w:rPr>
            <w:rFonts w:ascii="Times" w:hAnsi="Times" w:cs="Open Sans"/>
            <w:color w:val="000000" w:themeColor="text1"/>
            <w:lang w:val="en-US"/>
          </w:rPr>
          <w:delText xml:space="preserve">. </w:delText>
        </w:r>
        <w:r w:rsidRPr="002650E8" w:rsidDel="00804F52">
          <w:rPr>
            <w:rStyle w:val="Strong"/>
            <w:rFonts w:ascii="Times" w:hAnsi="Times"/>
            <w:b w:val="0"/>
            <w:bCs w:val="0"/>
            <w:color w:val="000000" w:themeColor="text1"/>
            <w:shd w:val="clear" w:color="auto" w:fill="FFFFFF"/>
          </w:rPr>
          <w:delText>Received:</w:delText>
        </w:r>
        <w:r w:rsidRPr="002650E8" w:rsidDel="00804F52">
          <w:rPr>
            <w:rFonts w:ascii="Times" w:hAnsi="Times"/>
            <w:color w:val="000000" w:themeColor="text1"/>
            <w:shd w:val="clear" w:color="auto" w:fill="FFFFFF"/>
          </w:rPr>
          <w:delText xml:space="preserve"> June 30, </w:delText>
        </w:r>
        <w:r w:rsidDel="00804F52">
          <w:rPr>
            <w:rFonts w:ascii="Times" w:hAnsi="Times"/>
            <w:color w:val="000000" w:themeColor="text1"/>
            <w:shd w:val="clear" w:color="auto" w:fill="FFFFFF"/>
          </w:rPr>
          <w:br/>
          <w:delText xml:space="preserve">            </w:delText>
        </w:r>
        <w:r w:rsidRPr="002650E8" w:rsidDel="00804F52">
          <w:rPr>
            <w:rFonts w:ascii="Times" w:hAnsi="Times"/>
            <w:color w:val="000000" w:themeColor="text1"/>
            <w:shd w:val="clear" w:color="auto" w:fill="FFFFFF"/>
          </w:rPr>
          <w:delText>2020; </w:delText>
        </w:r>
        <w:r w:rsidRPr="002650E8" w:rsidDel="00804F52">
          <w:rPr>
            <w:rStyle w:val="Strong"/>
            <w:rFonts w:ascii="Times" w:hAnsi="Times"/>
            <w:b w:val="0"/>
            <w:bCs w:val="0"/>
            <w:color w:val="000000" w:themeColor="text1"/>
            <w:shd w:val="clear" w:color="auto" w:fill="FFFFFF"/>
          </w:rPr>
          <w:delText>Accepted:</w:delText>
        </w:r>
        <w:r w:rsidRPr="002650E8" w:rsidDel="00804F52">
          <w:rPr>
            <w:rFonts w:ascii="Times" w:hAnsi="Times"/>
            <w:color w:val="000000" w:themeColor="text1"/>
            <w:shd w:val="clear" w:color="auto" w:fill="FFFFFF"/>
          </w:rPr>
          <w:delText> December 5, 2020; </w:delText>
        </w:r>
        <w:r w:rsidRPr="002650E8" w:rsidDel="00804F52">
          <w:rPr>
            <w:rStyle w:val="Strong"/>
            <w:rFonts w:ascii="Times" w:hAnsi="Times"/>
            <w:b w:val="0"/>
            <w:bCs w:val="0"/>
            <w:color w:val="000000" w:themeColor="text1"/>
            <w:shd w:val="clear" w:color="auto" w:fill="FFFFFF"/>
          </w:rPr>
          <w:delText>Published:</w:delText>
        </w:r>
        <w:r w:rsidRPr="002650E8" w:rsidDel="00804F52">
          <w:rPr>
            <w:rFonts w:ascii="Times" w:hAnsi="Times"/>
            <w:color w:val="000000" w:themeColor="text1"/>
            <w:shd w:val="clear" w:color="auto" w:fill="FFFFFF"/>
          </w:rPr>
          <w:delText> January 7, 2021</w:delText>
        </w:r>
        <w:r w:rsidRPr="002650E8" w:rsidDel="00804F52">
          <w:rPr>
            <w:rFonts w:ascii="Times" w:hAnsi="Times"/>
            <w:color w:val="000000" w:themeColor="text1"/>
            <w:lang w:val="en-US"/>
          </w:rPr>
          <w:delText>.</w:delText>
        </w:r>
        <w:r w:rsidRPr="002650E8" w:rsidDel="00804F52">
          <w:rPr>
            <w:rFonts w:ascii="Times" w:hAnsi="Times"/>
            <w:color w:val="000000" w:themeColor="text1"/>
          </w:rPr>
          <w:br/>
        </w:r>
        <w:r w:rsidRPr="002650E8" w:rsidDel="00804F52">
          <w:rPr>
            <w:rFonts w:ascii="Times" w:hAnsi="Times"/>
            <w:color w:val="000000" w:themeColor="text1"/>
            <w:lang w:val="en-US"/>
          </w:rPr>
          <w:br/>
          <w:delText>[7]</w:delText>
        </w:r>
        <w:r w:rsidRPr="002650E8" w:rsidDel="00804F52">
          <w:rPr>
            <w:rFonts w:ascii="Times" w:hAnsi="Times"/>
            <w:color w:val="000000" w:themeColor="text1"/>
          </w:rPr>
          <w:tab/>
          <w:delText xml:space="preserve">Sathler C, Luciano J. Predictive modeling of dengue fever epidemics: A Neural </w:delText>
        </w:r>
        <w:r w:rsidDel="00804F52">
          <w:rPr>
            <w:rFonts w:ascii="Times" w:hAnsi="Times"/>
            <w:color w:val="000000" w:themeColor="text1"/>
          </w:rPr>
          <w:br/>
          <w:delText xml:space="preserve">            </w:delText>
        </w:r>
        <w:r w:rsidRPr="002650E8" w:rsidDel="00804F52">
          <w:rPr>
            <w:rFonts w:ascii="Times" w:hAnsi="Times"/>
            <w:color w:val="000000" w:themeColor="text1"/>
          </w:rPr>
          <w:delText>Network Approach. 2017.</w:delText>
        </w:r>
        <w:r w:rsidRPr="002650E8" w:rsidDel="00804F52">
          <w:rPr>
            <w:rFonts w:ascii="Times" w:hAnsi="Times"/>
            <w:color w:val="000000" w:themeColor="text1"/>
            <w:shd w:val="clear" w:color="auto" w:fill="FFFFFF"/>
            <w:lang w:val="en-US"/>
          </w:rPr>
          <w:delText xml:space="preserve"> </w:delText>
        </w:r>
        <w:r w:rsidRPr="002650E8" w:rsidDel="00804F52">
          <w:rPr>
            <w:rFonts w:ascii="Times" w:hAnsi="Times"/>
            <w:color w:val="000000" w:themeColor="text1"/>
            <w:shd w:val="clear" w:color="auto" w:fill="FFFFFF"/>
          </w:rPr>
          <w:delText xml:space="preserve">Data Science for Drug Discovery, Health and Translational </w:delText>
        </w:r>
        <w:r w:rsidDel="00804F52">
          <w:rPr>
            <w:rFonts w:ascii="Times" w:hAnsi="Times"/>
            <w:color w:val="000000" w:themeColor="text1"/>
            <w:shd w:val="clear" w:color="auto" w:fill="FFFFFF"/>
          </w:rPr>
          <w:delText xml:space="preserve">  </w:delText>
        </w:r>
        <w:r w:rsidDel="00804F52">
          <w:rPr>
            <w:rFonts w:ascii="Times" w:hAnsi="Times"/>
            <w:color w:val="000000" w:themeColor="text1"/>
            <w:shd w:val="clear" w:color="auto" w:fill="FFFFFF"/>
          </w:rPr>
          <w:br/>
          <w:delText xml:space="preserve">            </w:delText>
        </w:r>
        <w:r w:rsidRPr="002650E8" w:rsidDel="00804F52">
          <w:rPr>
            <w:rFonts w:ascii="Times" w:hAnsi="Times"/>
            <w:color w:val="000000" w:themeColor="text1"/>
            <w:shd w:val="clear" w:color="auto" w:fill="FFFFFF"/>
          </w:rPr>
          <w:delText>Medicine</w:delText>
        </w:r>
        <w:r w:rsidRPr="002650E8" w:rsidDel="00804F52">
          <w:rPr>
            <w:rFonts w:ascii="Times" w:hAnsi="Times"/>
            <w:color w:val="000000" w:themeColor="text1"/>
            <w:shd w:val="clear" w:color="auto" w:fill="FFFFFF"/>
            <w:lang w:val="en-US"/>
          </w:rPr>
          <w:delText>.</w:delText>
        </w:r>
        <w:r w:rsidRPr="002650E8" w:rsidDel="00804F52">
          <w:rPr>
            <w:rFonts w:ascii="Times" w:hAnsi="Times"/>
            <w:color w:val="000000" w:themeColor="text1"/>
            <w:shd w:val="clear" w:color="auto" w:fill="FFFFFF"/>
          </w:rPr>
          <w:delText xml:space="preserve"> December 10, 2017</w:delText>
        </w:r>
        <w:r w:rsidRPr="002650E8" w:rsidDel="00804F52">
          <w:rPr>
            <w:rFonts w:ascii="Times" w:hAnsi="Times"/>
            <w:color w:val="000000" w:themeColor="text1"/>
            <w:shd w:val="clear" w:color="auto" w:fill="FFFFFF"/>
            <w:lang w:val="en-US"/>
          </w:rPr>
          <w:delText>.</w:delText>
        </w:r>
        <w:r w:rsidRPr="002650E8" w:rsidDel="00804F52">
          <w:rPr>
            <w:rFonts w:ascii="Times" w:hAnsi="Times"/>
            <w:color w:val="000000" w:themeColor="text1"/>
            <w:shd w:val="clear" w:color="auto" w:fill="FFFFFF"/>
          </w:rPr>
          <w:delText xml:space="preserve"> I590</w:delText>
        </w:r>
        <w:r w:rsidRPr="002650E8" w:rsidDel="00804F52">
          <w:rPr>
            <w:rFonts w:ascii="Times" w:hAnsi="Times"/>
            <w:color w:val="000000" w:themeColor="text1"/>
            <w:shd w:val="clear" w:color="auto" w:fill="FFFFFF"/>
            <w:lang w:val="en-US"/>
          </w:rPr>
          <w:delText>.</w:delText>
        </w:r>
        <w:r w:rsidRPr="002650E8" w:rsidDel="00804F52">
          <w:rPr>
            <w:rFonts w:ascii="Times" w:hAnsi="Times"/>
            <w:color w:val="000000" w:themeColor="text1"/>
            <w:shd w:val="clear" w:color="auto" w:fill="FFFFFF"/>
            <w:lang w:val="en-US"/>
          </w:rPr>
          <w:br/>
        </w:r>
      </w:del>
    </w:p>
    <w:p w14:paraId="08DB0853" w14:textId="2587D89D" w:rsidR="0045432F" w:rsidRPr="002650E8" w:rsidDel="00804F52" w:rsidRDefault="0045432F" w:rsidP="0045432F">
      <w:pPr>
        <w:ind w:left="720" w:hanging="720"/>
        <w:rPr>
          <w:del w:id="1227" w:author="Rashid Islam" w:date="2022-04-20T15:11:00Z"/>
          <w:rFonts w:ascii="Times" w:hAnsi="Times"/>
          <w:color w:val="000000" w:themeColor="text1"/>
        </w:rPr>
      </w:pPr>
      <w:del w:id="1228" w:author="Rashid Islam" w:date="2022-04-20T15:11:00Z">
        <w:r w:rsidRPr="002650E8" w:rsidDel="00804F52">
          <w:rPr>
            <w:rFonts w:ascii="Times" w:hAnsi="Times"/>
            <w:color w:val="000000" w:themeColor="text1"/>
            <w:lang w:val="en-US"/>
          </w:rPr>
          <w:delText>[8]</w:delText>
        </w:r>
        <w:r w:rsidRPr="002650E8" w:rsidDel="00804F52">
          <w:rPr>
            <w:rFonts w:ascii="Times" w:hAnsi="Times"/>
            <w:color w:val="000000" w:themeColor="text1"/>
          </w:rPr>
          <w:tab/>
          <w:delText>Miranda GHB, Baetens JM, Bossuyt N, Bruno OM, Baets BD. Real-time prediction of influenza outbreaks in Belgium. Epidemics. 2019 Sep; 28: p. 100341.</w:delText>
        </w:r>
        <w:r w:rsidRPr="002650E8" w:rsidDel="00804F52">
          <w:rPr>
            <w:rFonts w:ascii="Times" w:hAnsi="Times"/>
            <w:color w:val="000000" w:themeColor="text1"/>
            <w:lang w:val="en-US"/>
          </w:rPr>
          <w:delText xml:space="preserve"> </w:delText>
        </w:r>
      </w:del>
    </w:p>
    <w:p w14:paraId="55DB0376" w14:textId="678DB49B" w:rsidR="0045432F" w:rsidRPr="002650E8" w:rsidDel="00804F52" w:rsidRDefault="0045432F" w:rsidP="0045432F">
      <w:pPr>
        <w:rPr>
          <w:del w:id="1229" w:author="Rashid Islam" w:date="2022-04-20T15:11:00Z"/>
          <w:rFonts w:ascii="Times" w:hAnsi="Times"/>
          <w:color w:val="000000" w:themeColor="text1"/>
        </w:rPr>
      </w:pPr>
    </w:p>
    <w:p w14:paraId="4E209F42" w14:textId="0537BAF3" w:rsidR="0045432F" w:rsidRPr="002650E8" w:rsidDel="00804F52" w:rsidRDefault="0045432F" w:rsidP="0045432F">
      <w:pPr>
        <w:ind w:left="720" w:hanging="720"/>
        <w:rPr>
          <w:del w:id="1230" w:author="Rashid Islam" w:date="2022-04-20T15:11:00Z"/>
          <w:rFonts w:ascii="Times" w:hAnsi="Times"/>
          <w:color w:val="000000" w:themeColor="text1"/>
        </w:rPr>
      </w:pPr>
      <w:del w:id="1231" w:author="Rashid Islam" w:date="2022-04-20T15:11:00Z">
        <w:r w:rsidRPr="002650E8" w:rsidDel="00804F52">
          <w:rPr>
            <w:rFonts w:ascii="Times" w:hAnsi="Times"/>
            <w:color w:val="000000" w:themeColor="text1"/>
            <w:lang w:val="en-US"/>
          </w:rPr>
          <w:delText xml:space="preserve">[9] </w:delText>
        </w:r>
        <w:r w:rsidRPr="002650E8" w:rsidDel="00804F52">
          <w:rPr>
            <w:rFonts w:ascii="Times" w:hAnsi="Times"/>
            <w:color w:val="000000" w:themeColor="text1"/>
            <w:lang w:val="en-US"/>
          </w:rPr>
          <w:tab/>
        </w:r>
        <w:r w:rsidRPr="002650E8" w:rsidDel="00804F52">
          <w:rPr>
            <w:rFonts w:ascii="Times" w:hAnsi="Times"/>
            <w:color w:val="000000" w:themeColor="text1"/>
          </w:rPr>
          <w:delText>Muktevi Srivenkatesh</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Performance Evolution of Different Machine Learning Algorithms for Prediction of Liver Disease</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International Journal of Innovative Technology and Exploring Engineering (IJITEE) ISSN: 2278-3075, Volume-9 Issue-2, December 2019</w:delText>
        </w:r>
        <w:r w:rsidRPr="002650E8" w:rsidDel="00804F52">
          <w:rPr>
            <w:rFonts w:ascii="Times" w:hAnsi="Times"/>
            <w:color w:val="000000" w:themeColor="text1"/>
            <w:lang w:val="en-US"/>
          </w:rPr>
          <w:delText xml:space="preserve">. </w:delText>
        </w:r>
      </w:del>
    </w:p>
    <w:p w14:paraId="548A7533" w14:textId="460BB410" w:rsidR="0045432F" w:rsidRPr="002650E8" w:rsidDel="00804F52" w:rsidRDefault="0045432F" w:rsidP="0045432F">
      <w:pPr>
        <w:rPr>
          <w:del w:id="1232" w:author="Rashid Islam" w:date="2022-04-20T15:11:00Z"/>
          <w:rFonts w:ascii="Times" w:hAnsi="Times"/>
          <w:color w:val="000000" w:themeColor="text1"/>
          <w:lang w:val="en-US"/>
        </w:rPr>
      </w:pPr>
    </w:p>
    <w:p w14:paraId="5EBF17A4" w14:textId="42B49EF3" w:rsidR="0045432F" w:rsidRPr="002650E8" w:rsidDel="00804F52" w:rsidRDefault="0045432F" w:rsidP="0045432F">
      <w:pPr>
        <w:shd w:val="clear" w:color="auto" w:fill="FFFFFF"/>
        <w:rPr>
          <w:del w:id="1233" w:author="Rashid Islam" w:date="2022-04-20T15:11:00Z"/>
          <w:rFonts w:ascii="Times" w:hAnsi="Times" w:cs="Calibri"/>
          <w:color w:val="000000" w:themeColor="text1"/>
        </w:rPr>
      </w:pPr>
      <w:del w:id="1234" w:author="Rashid Islam" w:date="2022-04-20T15:11:00Z">
        <w:r w:rsidRPr="002650E8" w:rsidDel="00804F52">
          <w:rPr>
            <w:rFonts w:ascii="Times" w:hAnsi="Times" w:cs="Calibri"/>
            <w:color w:val="000000" w:themeColor="text1"/>
          </w:rPr>
          <w:delText>[</w:delText>
        </w:r>
        <w:r w:rsidRPr="002650E8" w:rsidDel="00804F52">
          <w:rPr>
            <w:rFonts w:ascii="Times" w:hAnsi="Times" w:cs="Calibri"/>
            <w:color w:val="000000" w:themeColor="text1"/>
            <w:lang w:val="en-US"/>
          </w:rPr>
          <w:delText>10</w:delText>
        </w:r>
        <w:r w:rsidRPr="002650E8" w:rsidDel="00804F52">
          <w:rPr>
            <w:rFonts w:ascii="Times" w:hAnsi="Times" w:cs="Calibri"/>
            <w:color w:val="000000" w:themeColor="text1"/>
          </w:rPr>
          <w:delText>]      </w:delText>
        </w:r>
        <w:r w:rsidDel="00804F52">
          <w:rPr>
            <w:rFonts w:ascii="Times" w:hAnsi="Times" w:cs="Calibri"/>
            <w:color w:val="000000" w:themeColor="text1"/>
          </w:rPr>
          <w:delText xml:space="preserve">  </w:delText>
        </w:r>
        <w:r w:rsidRPr="002650E8" w:rsidDel="00804F52">
          <w:rPr>
            <w:rFonts w:ascii="Times" w:hAnsi="Times" w:cs="Calibri"/>
            <w:color w:val="000000" w:themeColor="text1"/>
          </w:rPr>
          <w:delText xml:space="preserve">K. Koh, B. Kim &amp; J. Seo. 2014. Effect of lateral chromatic aberration for chart </w:delText>
        </w:r>
        <w:r w:rsidDel="00804F52">
          <w:rPr>
            <w:rFonts w:ascii="Times" w:hAnsi="Times" w:cs="Calibri"/>
            <w:color w:val="000000" w:themeColor="text1"/>
          </w:rPr>
          <w:br/>
          <w:delText xml:space="preserve">  </w:delText>
        </w:r>
        <w:r w:rsidDel="00804F52">
          <w:rPr>
            <w:rFonts w:ascii="Times" w:hAnsi="Times" w:cs="Calibri"/>
            <w:color w:val="000000" w:themeColor="text1"/>
          </w:rPr>
          <w:tab/>
          <w:delText xml:space="preserve">   </w:delText>
        </w:r>
        <w:r w:rsidRPr="002650E8" w:rsidDel="00804F52">
          <w:rPr>
            <w:rFonts w:ascii="Times" w:hAnsi="Times" w:cs="Calibri"/>
            <w:color w:val="000000" w:themeColor="text1"/>
          </w:rPr>
          <w:delText xml:space="preserve">reading in information visualization on display devices. Advanced Visual Interfaces. </w:delText>
        </w:r>
        <w:r w:rsidDel="00804F52">
          <w:rPr>
            <w:rFonts w:ascii="Times" w:hAnsi="Times" w:cs="Calibri"/>
            <w:color w:val="000000" w:themeColor="text1"/>
          </w:rPr>
          <w:br/>
          <w:delText xml:space="preserve">              </w:delText>
        </w:r>
        <w:r w:rsidRPr="002650E8" w:rsidDel="00804F52">
          <w:rPr>
            <w:rFonts w:ascii="Times" w:hAnsi="Times" w:cs="Calibri"/>
            <w:color w:val="000000" w:themeColor="text1"/>
          </w:rPr>
          <w:delText>Como, Italy, 289-292.</w:delText>
        </w:r>
        <w:r w:rsidRPr="002650E8" w:rsidDel="00804F52">
          <w:rPr>
            <w:rFonts w:ascii="Times" w:hAnsi="Times" w:cs="Calibri"/>
            <w:color w:val="000000" w:themeColor="text1"/>
          </w:rPr>
          <w:br/>
        </w:r>
      </w:del>
    </w:p>
    <w:p w14:paraId="63FAE0EB" w14:textId="1822A778" w:rsidR="0045432F" w:rsidRPr="002650E8" w:rsidDel="00804F52" w:rsidRDefault="0045432F" w:rsidP="0045432F">
      <w:pPr>
        <w:shd w:val="clear" w:color="auto" w:fill="FFFFFF"/>
        <w:rPr>
          <w:del w:id="1235" w:author="Rashid Islam" w:date="2022-04-20T15:11:00Z"/>
          <w:rFonts w:ascii="Times" w:hAnsi="Times" w:cs="Calibri"/>
          <w:color w:val="000000" w:themeColor="text1"/>
        </w:rPr>
      </w:pPr>
      <w:del w:id="1236" w:author="Rashid Islam" w:date="2022-04-20T15:11:00Z">
        <w:r w:rsidRPr="002650E8" w:rsidDel="00804F52">
          <w:rPr>
            <w:rFonts w:ascii="Times" w:hAnsi="Times" w:cs="Calibri"/>
            <w:color w:val="000000" w:themeColor="text1"/>
          </w:rPr>
          <w:delText>[</w:delText>
        </w:r>
        <w:r w:rsidRPr="002650E8" w:rsidDel="00804F52">
          <w:rPr>
            <w:rFonts w:ascii="Times" w:hAnsi="Times" w:cs="Calibri"/>
            <w:color w:val="000000" w:themeColor="text1"/>
            <w:lang w:val="en-US"/>
          </w:rPr>
          <w:delText>11</w:delText>
        </w:r>
        <w:r w:rsidRPr="002650E8" w:rsidDel="00804F52">
          <w:rPr>
            <w:rFonts w:ascii="Times" w:hAnsi="Times" w:cs="Calibri"/>
            <w:color w:val="000000" w:themeColor="text1"/>
          </w:rPr>
          <w:delText xml:space="preserve">]        H. S. Yoo. 2007. Color illusions on liquid crystal displays and design guidelines for </w:delText>
        </w:r>
        <w:r w:rsidDel="00804F52">
          <w:rPr>
            <w:rFonts w:ascii="Times" w:hAnsi="Times" w:cs="Calibri"/>
            <w:color w:val="000000" w:themeColor="text1"/>
          </w:rPr>
          <w:br/>
          <w:delText xml:space="preserve">               </w:delText>
        </w:r>
        <w:r w:rsidRPr="002650E8" w:rsidDel="00804F52">
          <w:rPr>
            <w:rFonts w:ascii="Times" w:hAnsi="Times" w:cs="Calibri"/>
            <w:color w:val="000000" w:themeColor="text1"/>
          </w:rPr>
          <w:delText>information visualization. Master of Science, Virginia Tech.</w:delText>
        </w:r>
        <w:r w:rsidRPr="002650E8" w:rsidDel="00804F52">
          <w:rPr>
            <w:rFonts w:ascii="Times" w:hAnsi="Times" w:cs="Calibri"/>
            <w:color w:val="000000" w:themeColor="text1"/>
          </w:rPr>
          <w:br/>
        </w:r>
      </w:del>
    </w:p>
    <w:p w14:paraId="2A937841" w14:textId="08D91E43" w:rsidR="0045432F" w:rsidRPr="002650E8" w:rsidDel="00804F52" w:rsidRDefault="0045432F" w:rsidP="0045432F">
      <w:pPr>
        <w:shd w:val="clear" w:color="auto" w:fill="FFFFFF"/>
        <w:rPr>
          <w:del w:id="1237" w:author="Rashid Islam" w:date="2022-04-20T15:11:00Z"/>
          <w:rFonts w:ascii="Times" w:hAnsi="Times" w:cs="Calibri"/>
          <w:color w:val="000000" w:themeColor="text1"/>
        </w:rPr>
      </w:pPr>
      <w:del w:id="1238" w:author="Rashid Islam" w:date="2022-04-20T15:11:00Z">
        <w:r w:rsidRPr="002650E8" w:rsidDel="00804F52">
          <w:rPr>
            <w:rFonts w:ascii="Times" w:hAnsi="Times" w:cs="Calibri"/>
            <w:color w:val="000000" w:themeColor="text1"/>
          </w:rPr>
          <w:delText>[</w:delText>
        </w:r>
        <w:r w:rsidRPr="002650E8" w:rsidDel="00804F52">
          <w:rPr>
            <w:rFonts w:ascii="Times" w:hAnsi="Times" w:cs="Calibri"/>
            <w:color w:val="000000" w:themeColor="text1"/>
            <w:lang w:val="en-US"/>
          </w:rPr>
          <w:delText>12</w:delText>
        </w:r>
        <w:r w:rsidRPr="002650E8" w:rsidDel="00804F52">
          <w:rPr>
            <w:rFonts w:ascii="Times" w:hAnsi="Times" w:cs="Calibri"/>
            <w:color w:val="000000" w:themeColor="text1"/>
          </w:rPr>
          <w:delText xml:space="preserve">]        T. Boult &amp; W. Wolberg. 1992. Correcting chromatic aberrations using image </w:delText>
        </w:r>
        <w:r w:rsidDel="00804F52">
          <w:rPr>
            <w:rFonts w:ascii="Times" w:hAnsi="Times" w:cs="Calibri"/>
            <w:color w:val="000000" w:themeColor="text1"/>
          </w:rPr>
          <w:br/>
          <w:delText xml:space="preserve">               </w:delText>
        </w:r>
        <w:r w:rsidRPr="002650E8" w:rsidDel="00804F52">
          <w:rPr>
            <w:rFonts w:ascii="Times" w:hAnsi="Times" w:cs="Calibri"/>
            <w:color w:val="000000" w:themeColor="text1"/>
          </w:rPr>
          <w:delText>warping. CVPR, Champaign, IL, 684–87.</w:delText>
        </w:r>
        <w:r w:rsidRPr="002650E8" w:rsidDel="00804F52">
          <w:rPr>
            <w:rFonts w:ascii="Times" w:hAnsi="Times" w:cs="Calibri"/>
            <w:color w:val="000000" w:themeColor="text1"/>
          </w:rPr>
          <w:br/>
        </w:r>
      </w:del>
    </w:p>
    <w:p w14:paraId="76792A21" w14:textId="3B305405" w:rsidR="0045432F" w:rsidRPr="002650E8" w:rsidDel="00804F52" w:rsidRDefault="0045432F" w:rsidP="0045432F">
      <w:pPr>
        <w:shd w:val="clear" w:color="auto" w:fill="FFFFFF"/>
        <w:rPr>
          <w:del w:id="1239" w:author="Rashid Islam" w:date="2022-04-20T15:11:00Z"/>
          <w:rFonts w:ascii="Times" w:hAnsi="Times" w:cs="Calibri"/>
          <w:color w:val="000000" w:themeColor="text1"/>
        </w:rPr>
      </w:pPr>
      <w:del w:id="1240" w:author="Rashid Islam" w:date="2022-04-20T15:11:00Z">
        <w:r w:rsidRPr="002650E8" w:rsidDel="00804F52">
          <w:rPr>
            <w:rFonts w:ascii="Times" w:hAnsi="Times" w:cs="Calibri"/>
            <w:color w:val="000000" w:themeColor="text1"/>
          </w:rPr>
          <w:delText>[</w:delText>
        </w:r>
        <w:r w:rsidRPr="002650E8" w:rsidDel="00804F52">
          <w:rPr>
            <w:rFonts w:ascii="Times" w:hAnsi="Times" w:cs="Calibri"/>
            <w:color w:val="000000" w:themeColor="text1"/>
            <w:lang w:val="en-US"/>
          </w:rPr>
          <w:delText>13</w:delText>
        </w:r>
        <w:r w:rsidRPr="002650E8" w:rsidDel="00804F52">
          <w:rPr>
            <w:rFonts w:ascii="Times" w:hAnsi="Times" w:cs="Calibri"/>
            <w:color w:val="000000" w:themeColor="text1"/>
          </w:rPr>
          <w:delText xml:space="preserve">]        M. K. Johnson &amp; H. Farid. 2006. Exposing digital forgeries through chromatic </w:delText>
        </w:r>
        <w:r w:rsidDel="00804F52">
          <w:rPr>
            <w:rFonts w:ascii="Times" w:hAnsi="Times" w:cs="Calibri"/>
            <w:color w:val="000000" w:themeColor="text1"/>
          </w:rPr>
          <w:br/>
          <w:delText xml:space="preserve">               </w:delText>
        </w:r>
        <w:r w:rsidRPr="002650E8" w:rsidDel="00804F52">
          <w:rPr>
            <w:rFonts w:ascii="Times" w:hAnsi="Times" w:cs="Calibri"/>
            <w:color w:val="000000" w:themeColor="text1"/>
          </w:rPr>
          <w:delText>aberration. Multimedia and security, Geneva, Switzerland, 48-55.</w:delText>
        </w:r>
        <w:r w:rsidRPr="002650E8" w:rsidDel="00804F52">
          <w:rPr>
            <w:rFonts w:ascii="Times" w:hAnsi="Times" w:cs="Calibri"/>
            <w:color w:val="000000" w:themeColor="text1"/>
          </w:rPr>
          <w:br/>
        </w:r>
      </w:del>
    </w:p>
    <w:p w14:paraId="21522FFF" w14:textId="41A14E25" w:rsidR="0045432F" w:rsidRPr="002650E8" w:rsidDel="00804F52" w:rsidRDefault="0045432F" w:rsidP="0045432F">
      <w:pPr>
        <w:shd w:val="clear" w:color="auto" w:fill="FFFFFF"/>
        <w:rPr>
          <w:del w:id="1241" w:author="Rashid Islam" w:date="2022-04-20T15:11:00Z"/>
          <w:rFonts w:ascii="Times" w:hAnsi="Times" w:cs="Calibri"/>
          <w:color w:val="000000" w:themeColor="text1"/>
        </w:rPr>
      </w:pPr>
      <w:del w:id="1242" w:author="Rashid Islam" w:date="2022-04-20T15:11:00Z">
        <w:r w:rsidRPr="002650E8" w:rsidDel="00804F52">
          <w:rPr>
            <w:rFonts w:ascii="Times" w:hAnsi="Times" w:cs="Calibri"/>
            <w:color w:val="000000" w:themeColor="text1"/>
          </w:rPr>
          <w:delText>[</w:delText>
        </w:r>
        <w:r w:rsidRPr="002650E8" w:rsidDel="00804F52">
          <w:rPr>
            <w:rFonts w:ascii="Times" w:hAnsi="Times" w:cs="Calibri"/>
            <w:color w:val="000000" w:themeColor="text1"/>
            <w:lang w:val="en-US"/>
          </w:rPr>
          <w:delText>14</w:delText>
        </w:r>
        <w:r w:rsidRPr="002650E8" w:rsidDel="00804F52">
          <w:rPr>
            <w:rFonts w:ascii="Times" w:hAnsi="Times" w:cs="Calibri"/>
            <w:color w:val="000000" w:themeColor="text1"/>
          </w:rPr>
          <w:delText xml:space="preserve">]      M. Hullin, E. Eisemann H.P. Seidel &amp; S. Lee. 2011. Physically-based real-time lens </w:delText>
        </w:r>
        <w:r w:rsidDel="00804F52">
          <w:rPr>
            <w:rFonts w:ascii="Times" w:hAnsi="Times" w:cs="Calibri"/>
            <w:color w:val="000000" w:themeColor="text1"/>
          </w:rPr>
          <w:delText xml:space="preserve"> </w:delText>
        </w:r>
        <w:r w:rsidDel="00804F52">
          <w:rPr>
            <w:rFonts w:ascii="Times" w:hAnsi="Times" w:cs="Calibri"/>
            <w:color w:val="000000" w:themeColor="text1"/>
          </w:rPr>
          <w:br/>
          <w:delText xml:space="preserve">             </w:delText>
        </w:r>
        <w:r w:rsidRPr="002650E8" w:rsidDel="00804F52">
          <w:rPr>
            <w:rFonts w:ascii="Times" w:hAnsi="Times" w:cs="Calibri"/>
            <w:color w:val="000000" w:themeColor="text1"/>
          </w:rPr>
          <w:delText>flare rendering. ACM SIGGRAPH, Vancouver, 108:1–108:9.</w:delText>
        </w:r>
        <w:r w:rsidRPr="002650E8" w:rsidDel="00804F52">
          <w:rPr>
            <w:rFonts w:ascii="Times" w:hAnsi="Times" w:cs="Calibri"/>
            <w:color w:val="000000" w:themeColor="text1"/>
          </w:rPr>
          <w:br/>
        </w:r>
      </w:del>
    </w:p>
    <w:p w14:paraId="690814CA" w14:textId="040C32D8" w:rsidR="0045432F" w:rsidRPr="002650E8" w:rsidDel="00804F52" w:rsidRDefault="0045432F" w:rsidP="0045432F">
      <w:pPr>
        <w:shd w:val="clear" w:color="auto" w:fill="FFFFFF"/>
        <w:rPr>
          <w:del w:id="1243" w:author="Rashid Islam" w:date="2022-04-20T15:11:00Z"/>
          <w:rFonts w:ascii="Times" w:hAnsi="Times"/>
          <w:color w:val="000000" w:themeColor="text1"/>
          <w:lang w:val="en-US"/>
        </w:rPr>
      </w:pPr>
      <w:del w:id="1244" w:author="Rashid Islam" w:date="2022-04-20T15:11:00Z">
        <w:r w:rsidRPr="002650E8" w:rsidDel="00804F52">
          <w:rPr>
            <w:rFonts w:ascii="Times" w:hAnsi="Times" w:cs="Calibri"/>
            <w:color w:val="000000" w:themeColor="text1"/>
          </w:rPr>
          <w:delText>[</w:delText>
        </w:r>
        <w:r w:rsidRPr="002650E8" w:rsidDel="00804F52">
          <w:rPr>
            <w:rFonts w:ascii="Times" w:hAnsi="Times" w:cs="Calibri"/>
            <w:color w:val="000000" w:themeColor="text1"/>
            <w:lang w:val="en-US"/>
          </w:rPr>
          <w:delText>15</w:delText>
        </w:r>
        <w:r w:rsidRPr="002650E8" w:rsidDel="00804F52">
          <w:rPr>
            <w:rFonts w:ascii="Times" w:hAnsi="Times" w:cs="Calibri"/>
            <w:color w:val="000000" w:themeColor="text1"/>
          </w:rPr>
          <w:delText xml:space="preserve">]      S. Lee, E. Eisemann &amp; H.P. Seidel. 2010. Real-time lens blur effects and focus </w:delText>
        </w:r>
        <w:r w:rsidDel="00804F52">
          <w:rPr>
            <w:rFonts w:ascii="Times" w:hAnsi="Times" w:cs="Calibri"/>
            <w:color w:val="000000" w:themeColor="text1"/>
          </w:rPr>
          <w:br/>
          <w:delText xml:space="preserve">             </w:delText>
        </w:r>
        <w:r w:rsidRPr="002650E8" w:rsidDel="00804F52">
          <w:rPr>
            <w:rFonts w:ascii="Times" w:hAnsi="Times" w:cs="Calibri"/>
            <w:color w:val="000000" w:themeColor="text1"/>
          </w:rPr>
          <w:delText>control. ACM SIGGRAPH, Los Angeles, 1-7.</w:delText>
        </w:r>
        <w:r w:rsidRPr="002650E8" w:rsidDel="00804F52">
          <w:rPr>
            <w:rFonts w:ascii="Times" w:hAnsi="Times" w:cs="Calibri"/>
            <w:color w:val="000000" w:themeColor="text1"/>
          </w:rPr>
          <w:br/>
        </w:r>
      </w:del>
    </w:p>
    <w:p w14:paraId="76126A56" w14:textId="5168D40F" w:rsidR="0045432F" w:rsidRPr="002650E8" w:rsidDel="00804F52" w:rsidRDefault="0045432F" w:rsidP="0045432F">
      <w:pPr>
        <w:shd w:val="clear" w:color="auto" w:fill="FFFFFF"/>
        <w:ind w:left="720" w:hanging="720"/>
        <w:jc w:val="both"/>
        <w:rPr>
          <w:del w:id="1245" w:author="Rashid Islam" w:date="2022-04-20T15:11:00Z"/>
          <w:rFonts w:ascii="Times" w:hAnsi="Times"/>
          <w:color w:val="000000" w:themeColor="text1"/>
        </w:rPr>
      </w:pPr>
      <w:del w:id="1246" w:author="Rashid Islam" w:date="2022-04-20T15:11:00Z">
        <w:r w:rsidRPr="002650E8" w:rsidDel="00804F52">
          <w:rPr>
            <w:rFonts w:ascii="Times" w:hAnsi="Times" w:cs="Arial"/>
            <w:color w:val="000000" w:themeColor="text1"/>
            <w:lang w:val="en-US"/>
          </w:rPr>
          <w:delText>[16]</w:delText>
        </w:r>
        <w:r w:rsidRPr="002650E8" w:rsidDel="00804F52">
          <w:rPr>
            <w:rFonts w:ascii="Times" w:hAnsi="Times" w:cs="Arial"/>
            <w:color w:val="000000" w:themeColor="text1"/>
            <w:lang w:val="en-US"/>
          </w:rPr>
          <w:tab/>
        </w:r>
        <w:r w:rsidRPr="002650E8" w:rsidDel="00804F52">
          <w:rPr>
            <w:rFonts w:ascii="Times" w:hAnsi="Times"/>
            <w:color w:val="000000" w:themeColor="text1"/>
          </w:rPr>
          <w:delText>Bonneau et al.</w:delText>
        </w:r>
        <w:r w:rsidRPr="002650E8" w:rsidDel="00804F52">
          <w:rPr>
            <w:rFonts w:ascii="Times" w:hAnsi="Times" w:cs="Arial"/>
            <w:color w:val="000000" w:themeColor="text1"/>
            <w:lang w:val="en-GB"/>
          </w:rPr>
          <w:delText xml:space="preserve"> </w:delText>
        </w:r>
        <w:r w:rsidRPr="002650E8" w:rsidDel="00804F52">
          <w:rPr>
            <w:rFonts w:ascii="Times" w:hAnsi="Times"/>
            <w:color w:val="000000" w:themeColor="text1"/>
          </w:rPr>
          <w:delText>Overview and State-of-the-Art of Uncertainty Visualization</w:delText>
        </w:r>
        <w:r w:rsidRPr="002650E8" w:rsidDel="00804F52">
          <w:rPr>
            <w:rFonts w:ascii="Times" w:hAnsi="Times" w:cs="Arial"/>
            <w:color w:val="000000" w:themeColor="text1"/>
            <w:lang w:val="en-GB"/>
          </w:rPr>
          <w:delText xml:space="preserve">, </w:delText>
        </w:r>
        <w:r w:rsidRPr="002650E8" w:rsidDel="00804F52">
          <w:rPr>
            <w:rFonts w:ascii="Times" w:hAnsi="Times"/>
            <w:color w:val="000000" w:themeColor="text1"/>
          </w:rPr>
          <w:delText>The University of Grenoble, France e-mail: Georges-Pierre.Bonneau@ujf-grenoble. fr</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ISBN: 978-1-4471-6496-8</w:delText>
        </w:r>
      </w:del>
    </w:p>
    <w:p w14:paraId="3B866718" w14:textId="3D9C2156" w:rsidR="0045432F" w:rsidRPr="002650E8" w:rsidDel="00804F52" w:rsidRDefault="0045432F" w:rsidP="0045432F">
      <w:pPr>
        <w:autoSpaceDE w:val="0"/>
        <w:autoSpaceDN w:val="0"/>
        <w:adjustRightInd w:val="0"/>
        <w:jc w:val="both"/>
        <w:rPr>
          <w:del w:id="1247" w:author="Rashid Islam" w:date="2022-04-20T15:11:00Z"/>
          <w:rFonts w:ascii="Times" w:hAnsi="Times" w:cs="Arial"/>
          <w:color w:val="000000" w:themeColor="text1"/>
          <w:lang w:val="en-GB"/>
        </w:rPr>
      </w:pPr>
    </w:p>
    <w:p w14:paraId="2E2DD551" w14:textId="2DB08CD0" w:rsidR="0045432F" w:rsidRPr="002650E8" w:rsidDel="00804F52" w:rsidRDefault="0045432F" w:rsidP="0045432F">
      <w:pPr>
        <w:autoSpaceDE w:val="0"/>
        <w:autoSpaceDN w:val="0"/>
        <w:adjustRightInd w:val="0"/>
        <w:ind w:left="720" w:hanging="720"/>
        <w:jc w:val="both"/>
        <w:rPr>
          <w:del w:id="1248" w:author="Rashid Islam" w:date="2022-04-20T15:11:00Z"/>
          <w:rFonts w:ascii="Times" w:eastAsiaTheme="minorHAnsi" w:hAnsi="Times"/>
          <w:color w:val="000000" w:themeColor="text1"/>
          <w:lang w:val="en-GB" w:eastAsia="en-US"/>
        </w:rPr>
      </w:pPr>
      <w:del w:id="1249" w:author="Rashid Islam" w:date="2022-04-20T15:11:00Z">
        <w:r w:rsidRPr="002650E8" w:rsidDel="00804F52">
          <w:rPr>
            <w:rFonts w:ascii="Times" w:hAnsi="Times" w:cs="Arial"/>
            <w:color w:val="000000" w:themeColor="text1"/>
            <w:lang w:val="en-GB"/>
          </w:rPr>
          <w:delText>[17]</w:delText>
        </w:r>
        <w:r w:rsidRPr="002650E8" w:rsidDel="00804F52">
          <w:rPr>
            <w:rFonts w:ascii="Times" w:hAnsi="Times" w:cs="Arial"/>
            <w:color w:val="000000" w:themeColor="text1"/>
            <w:lang w:val="en-GB"/>
          </w:rPr>
          <w:tab/>
        </w:r>
        <w:r w:rsidRPr="002650E8" w:rsidDel="00804F52">
          <w:rPr>
            <w:rFonts w:ascii="Times" w:eastAsiaTheme="minorHAnsi" w:hAnsi="Times"/>
            <w:color w:val="000000" w:themeColor="text1"/>
            <w:lang w:val="en-GB" w:eastAsia="en-US"/>
          </w:rPr>
          <w:delText>Simon Barthelme, Pascal Mamassian</w:delText>
        </w:r>
        <w:r w:rsidRPr="002650E8" w:rsidDel="00804F52">
          <w:rPr>
            <w:rFonts w:ascii="Times" w:hAnsi="Times" w:cs="Arial"/>
            <w:color w:val="000000" w:themeColor="text1"/>
            <w:lang w:val="en-US"/>
          </w:rPr>
          <w:delText xml:space="preserve">. </w:delText>
        </w:r>
        <w:r w:rsidRPr="002650E8" w:rsidDel="00804F52">
          <w:rPr>
            <w:rFonts w:ascii="Times" w:eastAsiaTheme="minorHAnsi" w:hAnsi="Times"/>
            <w:color w:val="000000" w:themeColor="text1"/>
            <w:lang w:val="en-GB" w:eastAsia="en-US"/>
          </w:rPr>
          <w:delText>Evaluation of Objective Uncertainty in the Visual System. Received June 8, 2009; Accepted August 12, 2009; Published September 11, 2009.</w:delText>
        </w:r>
      </w:del>
    </w:p>
    <w:p w14:paraId="2F5D56D9" w14:textId="6916E452" w:rsidR="0045432F" w:rsidRPr="002650E8" w:rsidDel="00804F52" w:rsidRDefault="0045432F" w:rsidP="0045432F">
      <w:pPr>
        <w:ind w:left="720" w:hanging="720"/>
        <w:jc w:val="both"/>
        <w:rPr>
          <w:del w:id="1250" w:author="Rashid Islam" w:date="2022-04-20T15:11:00Z"/>
          <w:rFonts w:ascii="Times" w:hAnsi="Times" w:cs="Arial"/>
          <w:color w:val="000000" w:themeColor="text1"/>
          <w:bdr w:val="none" w:sz="0" w:space="0" w:color="auto" w:frame="1"/>
          <w:shd w:val="clear" w:color="auto" w:fill="FFFFFF"/>
          <w:lang w:val="en-US"/>
        </w:rPr>
      </w:pPr>
    </w:p>
    <w:p w14:paraId="2AD9952E" w14:textId="364B9262" w:rsidR="0045432F" w:rsidRPr="002650E8" w:rsidDel="00804F52" w:rsidRDefault="0045432F" w:rsidP="0045432F">
      <w:pPr>
        <w:autoSpaceDE w:val="0"/>
        <w:autoSpaceDN w:val="0"/>
        <w:adjustRightInd w:val="0"/>
        <w:ind w:left="720" w:hanging="720"/>
        <w:jc w:val="both"/>
        <w:rPr>
          <w:del w:id="1251" w:author="Rashid Islam" w:date="2022-04-20T15:11:00Z"/>
          <w:rFonts w:ascii="Times" w:eastAsiaTheme="minorHAnsi" w:hAnsi="Times" w:cs="`˚"/>
          <w:color w:val="000000" w:themeColor="text1"/>
          <w:lang w:val="en-GB" w:eastAsia="en-US"/>
        </w:rPr>
      </w:pPr>
      <w:del w:id="1252" w:author="Rashid Islam" w:date="2022-04-20T15:11:00Z">
        <w:r w:rsidRPr="002650E8" w:rsidDel="00804F52">
          <w:rPr>
            <w:rFonts w:ascii="Times" w:hAnsi="Times" w:cs="Arial"/>
            <w:color w:val="000000" w:themeColor="text1"/>
            <w:bdr w:val="none" w:sz="0" w:space="0" w:color="auto" w:frame="1"/>
            <w:shd w:val="clear" w:color="auto" w:fill="FFFFFF"/>
            <w:lang w:val="en-US"/>
          </w:rPr>
          <w:delText>[18]</w:delText>
        </w:r>
        <w:r w:rsidRPr="002650E8" w:rsidDel="00804F52">
          <w:rPr>
            <w:rFonts w:ascii="Times" w:hAnsi="Times" w:cs="Arial"/>
            <w:color w:val="000000" w:themeColor="text1"/>
            <w:bdr w:val="none" w:sz="0" w:space="0" w:color="auto" w:frame="1"/>
            <w:shd w:val="clear" w:color="auto" w:fill="FFFFFF"/>
            <w:lang w:val="en-US"/>
          </w:rPr>
          <w:tab/>
        </w:r>
        <w:r w:rsidRPr="002650E8" w:rsidDel="00804F52">
          <w:rPr>
            <w:rFonts w:ascii="Times" w:eastAsiaTheme="minorHAnsi" w:hAnsi="Times"/>
            <w:color w:val="000000" w:themeColor="text1"/>
            <w:lang w:val="en-GB" w:eastAsia="en-US"/>
          </w:rPr>
          <w:delText>Henning Griethe et al.</w:delText>
        </w:r>
        <w:r w:rsidRPr="002650E8" w:rsidDel="00804F52">
          <w:rPr>
            <w:rFonts w:ascii="Times" w:hAnsi="Times" w:cs="Arial"/>
            <w:color w:val="000000" w:themeColor="text1"/>
            <w:lang w:val="en-GB"/>
          </w:rPr>
          <w:delText xml:space="preserve"> </w:delText>
        </w:r>
        <w:r w:rsidRPr="002650E8" w:rsidDel="00804F52">
          <w:rPr>
            <w:rFonts w:ascii="Times" w:eastAsiaTheme="minorHAnsi" w:hAnsi="Times"/>
            <w:color w:val="000000" w:themeColor="text1"/>
            <w:lang w:val="en-GB" w:eastAsia="en-US"/>
          </w:rPr>
          <w:delText>The Visualization of Uncertain Data: Methods and Problems</w:delText>
        </w:r>
        <w:r w:rsidRPr="002650E8" w:rsidDel="00804F52">
          <w:rPr>
            <w:rFonts w:ascii="Times" w:hAnsi="Times" w:cs="Arial"/>
            <w:color w:val="000000" w:themeColor="text1"/>
            <w:lang w:val="en-GB"/>
          </w:rPr>
          <w:delText xml:space="preserve">. </w:delText>
        </w:r>
        <w:r w:rsidRPr="002650E8" w:rsidDel="00804F52">
          <w:rPr>
            <w:rFonts w:ascii="Times" w:eastAsiaTheme="minorHAnsi" w:hAnsi="Times"/>
            <w:color w:val="000000" w:themeColor="text1"/>
            <w:lang w:val="en-GB" w:eastAsia="en-US"/>
          </w:rPr>
          <w:delText>Computer Graphics, 18051 Rostock, Germany</w:delText>
        </w:r>
        <w:r w:rsidRPr="002650E8" w:rsidDel="00804F52">
          <w:rPr>
            <w:rFonts w:ascii="Times" w:hAnsi="Times" w:cs="Arial"/>
            <w:color w:val="000000" w:themeColor="text1"/>
            <w:lang w:val="en-US"/>
          </w:rPr>
          <w:delText xml:space="preserve">. </w:delText>
        </w:r>
        <w:r w:rsidRPr="002650E8" w:rsidDel="00804F52">
          <w:rPr>
            <w:rFonts w:ascii="Times" w:eastAsiaTheme="minorHAnsi" w:hAnsi="Times" w:cs="`˚"/>
            <w:color w:val="000000" w:themeColor="text1"/>
            <w:lang w:val="en-GB" w:eastAsia="en-US"/>
          </w:rPr>
          <w:delText>January 2006, 2,988 reads, 36 publications, 262 citations.</w:delText>
        </w:r>
      </w:del>
    </w:p>
    <w:p w14:paraId="783CD116" w14:textId="0C3B7C37" w:rsidR="0045432F" w:rsidRPr="002650E8" w:rsidDel="00804F52" w:rsidRDefault="0045432F" w:rsidP="0045432F">
      <w:pPr>
        <w:autoSpaceDE w:val="0"/>
        <w:autoSpaceDN w:val="0"/>
        <w:adjustRightInd w:val="0"/>
        <w:ind w:left="720" w:hanging="720"/>
        <w:jc w:val="both"/>
        <w:rPr>
          <w:del w:id="1253" w:author="Rashid Islam" w:date="2022-04-20T15:11:00Z"/>
          <w:rFonts w:ascii="Times" w:eastAsiaTheme="minorHAnsi" w:hAnsi="Times"/>
          <w:color w:val="000000" w:themeColor="text1"/>
          <w:lang w:val="en-GB" w:eastAsia="en-US"/>
        </w:rPr>
      </w:pPr>
    </w:p>
    <w:p w14:paraId="502E2EDB" w14:textId="2CC36BB3" w:rsidR="0045432F" w:rsidRPr="002650E8" w:rsidDel="00804F52" w:rsidRDefault="0045432F" w:rsidP="0045432F">
      <w:pPr>
        <w:autoSpaceDE w:val="0"/>
        <w:autoSpaceDN w:val="0"/>
        <w:adjustRightInd w:val="0"/>
        <w:ind w:left="720" w:hanging="720"/>
        <w:jc w:val="both"/>
        <w:rPr>
          <w:del w:id="1254" w:author="Rashid Islam" w:date="2022-04-20T15:11:00Z"/>
          <w:rFonts w:ascii="Times" w:hAnsi="Times" w:cs="Arial"/>
          <w:color w:val="000000" w:themeColor="text1"/>
          <w:lang w:val="en-US"/>
        </w:rPr>
      </w:pPr>
      <w:del w:id="1255" w:author="Rashid Islam" w:date="2022-04-20T15:11:00Z">
        <w:r w:rsidRPr="002650E8" w:rsidDel="00804F52">
          <w:rPr>
            <w:rFonts w:ascii="Times" w:hAnsi="Times" w:cs="Arial"/>
            <w:color w:val="000000" w:themeColor="text1"/>
            <w:lang w:val="en-US"/>
          </w:rPr>
          <w:delText>[19]</w:delText>
        </w:r>
        <w:r w:rsidRPr="002650E8" w:rsidDel="00804F52">
          <w:rPr>
            <w:rFonts w:ascii="Times" w:hAnsi="Times" w:cs="Arial"/>
            <w:color w:val="000000" w:themeColor="text1"/>
            <w:lang w:val="en-US"/>
          </w:rPr>
          <w:tab/>
        </w:r>
        <w:r w:rsidRPr="002650E8" w:rsidDel="00804F52">
          <w:rPr>
            <w:rFonts w:ascii="Times" w:eastAsiaTheme="minorHAnsi" w:hAnsi="Times"/>
            <w:color w:val="000000" w:themeColor="text1"/>
            <w:lang w:val="en-GB" w:eastAsia="en-US"/>
          </w:rPr>
          <w:delText>Deitrick, S., Edsall, R.: The influence of uncertainty visualization on decision making: An empirical evaluation. In: Progress in Spatial Data Handling, pp. 719–738. Springer Berlin Heidelberg (2006)</w:delText>
        </w:r>
        <w:r w:rsidRPr="002650E8" w:rsidDel="00804F52">
          <w:rPr>
            <w:rFonts w:ascii="Times" w:hAnsi="Times" w:cs="Arial"/>
            <w:color w:val="000000" w:themeColor="text1"/>
            <w:lang w:val="en-US"/>
          </w:rPr>
          <w:delText>.</w:delText>
        </w:r>
      </w:del>
    </w:p>
    <w:p w14:paraId="16C856C3" w14:textId="60076E45" w:rsidR="0045432F" w:rsidRPr="002650E8" w:rsidDel="00804F52" w:rsidRDefault="0045432F" w:rsidP="0045432F">
      <w:pPr>
        <w:autoSpaceDE w:val="0"/>
        <w:autoSpaceDN w:val="0"/>
        <w:adjustRightInd w:val="0"/>
        <w:ind w:left="720" w:hanging="720"/>
        <w:jc w:val="both"/>
        <w:rPr>
          <w:del w:id="1256" w:author="Rashid Islam" w:date="2022-04-20T15:11:00Z"/>
          <w:rFonts w:ascii="Times" w:eastAsiaTheme="minorHAnsi" w:hAnsi="Times"/>
          <w:color w:val="000000" w:themeColor="text1"/>
          <w:lang w:val="en-GB" w:eastAsia="en-US"/>
        </w:rPr>
      </w:pPr>
    </w:p>
    <w:p w14:paraId="1EB52A18" w14:textId="10578231" w:rsidR="0045432F" w:rsidRPr="002650E8" w:rsidDel="00804F52" w:rsidRDefault="0045432F" w:rsidP="0045432F">
      <w:pPr>
        <w:autoSpaceDE w:val="0"/>
        <w:autoSpaceDN w:val="0"/>
        <w:adjustRightInd w:val="0"/>
        <w:ind w:left="720" w:hanging="720"/>
        <w:jc w:val="both"/>
        <w:rPr>
          <w:del w:id="1257" w:author="Rashid Islam" w:date="2022-04-20T15:11:00Z"/>
          <w:rFonts w:ascii="Times" w:eastAsiaTheme="minorHAnsi" w:hAnsi="Times"/>
          <w:color w:val="000000" w:themeColor="text1"/>
          <w:lang w:val="en-GB" w:eastAsia="en-US"/>
        </w:rPr>
      </w:pPr>
      <w:del w:id="1258" w:author="Rashid Islam" w:date="2022-04-20T15:11:00Z">
        <w:r w:rsidRPr="002650E8" w:rsidDel="00804F52">
          <w:rPr>
            <w:rFonts w:ascii="Times" w:hAnsi="Times" w:cs="Arial"/>
            <w:color w:val="000000" w:themeColor="text1"/>
            <w:lang w:val="en-US"/>
          </w:rPr>
          <w:delText>[20]</w:delText>
        </w:r>
        <w:r w:rsidRPr="002650E8" w:rsidDel="00804F52">
          <w:rPr>
            <w:rFonts w:ascii="Times" w:hAnsi="Times" w:cs="Arial"/>
            <w:color w:val="000000" w:themeColor="text1"/>
            <w:lang w:val="en-US"/>
          </w:rPr>
          <w:tab/>
        </w:r>
        <w:r w:rsidRPr="002650E8" w:rsidDel="00804F52">
          <w:rPr>
            <w:rFonts w:ascii="Times" w:eastAsiaTheme="minorHAnsi" w:hAnsi="Times"/>
            <w:color w:val="000000" w:themeColor="text1"/>
            <w:lang w:val="en-GB" w:eastAsia="en-US"/>
          </w:rPr>
          <w:delText>Lundstr¨om, C., Ljung, P., Persson, A., Ynnerman, A.: Uncertainty visualization in medical volume rendering using probabilistic animation. IEEE Transactions on Visualization and Computer Graphics 13(6), 1648–1655 (2007).</w:delText>
        </w:r>
      </w:del>
    </w:p>
    <w:p w14:paraId="271C977D" w14:textId="082A3D7D" w:rsidR="0045432F" w:rsidRPr="002650E8" w:rsidDel="00804F52" w:rsidRDefault="0045432F" w:rsidP="0045432F">
      <w:pPr>
        <w:autoSpaceDE w:val="0"/>
        <w:autoSpaceDN w:val="0"/>
        <w:adjustRightInd w:val="0"/>
        <w:ind w:left="720" w:hanging="720"/>
        <w:jc w:val="both"/>
        <w:rPr>
          <w:del w:id="1259" w:author="Rashid Islam" w:date="2022-04-20T15:11:00Z"/>
          <w:rFonts w:ascii="Times" w:eastAsiaTheme="minorHAnsi" w:hAnsi="Times"/>
          <w:color w:val="000000" w:themeColor="text1"/>
          <w:lang w:val="en-GB" w:eastAsia="en-US"/>
        </w:rPr>
      </w:pPr>
    </w:p>
    <w:p w14:paraId="0EEC55CE" w14:textId="1BA478E7" w:rsidR="0045432F" w:rsidRPr="002650E8" w:rsidDel="00804F52" w:rsidRDefault="0045432F" w:rsidP="0045432F">
      <w:pPr>
        <w:autoSpaceDE w:val="0"/>
        <w:autoSpaceDN w:val="0"/>
        <w:adjustRightInd w:val="0"/>
        <w:ind w:left="720" w:hanging="720"/>
        <w:jc w:val="both"/>
        <w:rPr>
          <w:del w:id="1260" w:author="Rashid Islam" w:date="2022-04-20T15:11:00Z"/>
          <w:rFonts w:ascii="Times" w:eastAsiaTheme="minorHAnsi" w:hAnsi="Times"/>
          <w:color w:val="000000" w:themeColor="text1"/>
          <w:lang w:val="en-GB" w:eastAsia="en-US"/>
        </w:rPr>
      </w:pPr>
      <w:del w:id="1261" w:author="Rashid Islam" w:date="2022-04-20T15:11:00Z">
        <w:r w:rsidRPr="002650E8" w:rsidDel="00804F52">
          <w:rPr>
            <w:rFonts w:ascii="Times" w:eastAsiaTheme="minorHAnsi" w:hAnsi="Times"/>
            <w:color w:val="000000" w:themeColor="text1"/>
            <w:lang w:val="en-GB" w:eastAsia="en-US"/>
          </w:rPr>
          <w:delText>[21]</w:delText>
        </w:r>
        <w:r w:rsidRPr="002650E8" w:rsidDel="00804F52">
          <w:rPr>
            <w:rFonts w:ascii="Times" w:eastAsiaTheme="minorHAnsi" w:hAnsi="Times"/>
            <w:color w:val="000000" w:themeColor="text1"/>
            <w:lang w:val="en-GB" w:eastAsia="en-US"/>
          </w:rPr>
          <w:tab/>
          <w:delText>Pang, A., Wittenbrink, C., Lodha., S.: Approaches to uncertainty visualization. The Visual Computer 13(8), 370–390 (1997).</w:delText>
        </w:r>
      </w:del>
    </w:p>
    <w:p w14:paraId="1BA46694" w14:textId="3271B5FE" w:rsidR="0045432F" w:rsidRPr="002650E8" w:rsidDel="00804F52" w:rsidRDefault="0045432F" w:rsidP="0045432F">
      <w:pPr>
        <w:pStyle w:val="nova-e-listitem"/>
        <w:shd w:val="clear" w:color="auto" w:fill="FFFFFF"/>
        <w:spacing w:after="120" w:afterAutospacing="0"/>
        <w:ind w:left="720" w:hanging="720"/>
        <w:rPr>
          <w:del w:id="1262" w:author="Rashid Islam" w:date="2022-04-20T15:11:00Z"/>
          <w:rFonts w:ascii="Times" w:hAnsi="Times"/>
          <w:color w:val="000000" w:themeColor="text1"/>
          <w:bdr w:val="none" w:sz="0" w:space="0" w:color="auto" w:frame="1"/>
        </w:rPr>
      </w:pPr>
      <w:del w:id="1263" w:author="Rashid Islam" w:date="2022-04-20T15:11:00Z">
        <w:r w:rsidRPr="002650E8" w:rsidDel="00804F52">
          <w:rPr>
            <w:rFonts w:ascii="Times" w:hAnsi="Times" w:cs="Arial"/>
            <w:color w:val="000000" w:themeColor="text1"/>
            <w:lang w:val="en-US"/>
          </w:rPr>
          <w:delText xml:space="preserve">[22] </w:delText>
        </w:r>
        <w:r w:rsidRPr="002650E8" w:rsidDel="00804F52">
          <w:rPr>
            <w:rFonts w:ascii="Times" w:hAnsi="Times" w:cs="Arial"/>
            <w:color w:val="000000" w:themeColor="text1"/>
            <w:lang w:val="en-US"/>
          </w:rPr>
          <w:tab/>
        </w:r>
        <w:r w:rsidRPr="002650E8" w:rsidDel="00804F52">
          <w:rPr>
            <w:rFonts w:ascii="Times" w:hAnsi="Times"/>
            <w:color w:val="000000" w:themeColor="text1"/>
          </w:rPr>
          <w:delText>Rudolf Netzel and Daniel Weiskopf</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Tex</w:delText>
        </w:r>
        <w:r w:rsidRPr="002650E8" w:rsidDel="00804F52">
          <w:rPr>
            <w:rFonts w:ascii="Times" w:hAnsi="Times"/>
            <w:color w:val="000000" w:themeColor="text1"/>
            <w:lang w:val="en-US"/>
          </w:rPr>
          <w:delText>t</w:delText>
        </w:r>
        <w:r w:rsidRPr="002650E8" w:rsidDel="00804F52">
          <w:rPr>
            <w:rFonts w:ascii="Times" w:hAnsi="Times"/>
            <w:color w:val="000000" w:themeColor="text1"/>
          </w:rPr>
          <w:delText>ure</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Based Flow VisualizaTion</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November 2013</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bdr w:val="none" w:sz="0" w:space="0" w:color="auto" w:frame="1"/>
          </w:rPr>
          <w:delText>Computing in Science and Engineering</w:delText>
        </w:r>
        <w:r w:rsidRPr="002650E8" w:rsidDel="00804F52">
          <w:rPr>
            <w:rFonts w:ascii="Times" w:hAnsi="Times"/>
            <w:color w:val="000000" w:themeColor="text1"/>
          </w:rPr>
          <w:delText> 15(6): 96-102</w:delText>
        </w:r>
        <w:r w:rsidRPr="002650E8" w:rsidDel="00804F52">
          <w:rPr>
            <w:rFonts w:ascii="Times" w:hAnsi="Times"/>
            <w:color w:val="000000" w:themeColor="text1"/>
            <w:lang w:val="en-US"/>
          </w:rPr>
          <w:delText xml:space="preserve">, </w:delText>
        </w:r>
      </w:del>
    </w:p>
    <w:p w14:paraId="0CFFEBB9" w14:textId="0EDDE73C" w:rsidR="0045432F" w:rsidRPr="002650E8" w:rsidDel="00804F52" w:rsidRDefault="0045432F" w:rsidP="0045432F">
      <w:pPr>
        <w:ind w:left="720" w:hanging="720"/>
        <w:jc w:val="both"/>
        <w:rPr>
          <w:del w:id="1264" w:author="Rashid Islam" w:date="2022-04-20T15:11:00Z"/>
          <w:rFonts w:ascii="Times" w:hAnsi="Times" w:cs="Arial"/>
          <w:color w:val="000000" w:themeColor="text1"/>
          <w:shd w:val="clear" w:color="auto" w:fill="FFFFFF"/>
          <w:lang w:val="en-US"/>
        </w:rPr>
      </w:pPr>
      <w:del w:id="1265" w:author="Rashid Islam" w:date="2022-04-20T15:11:00Z">
        <w:r w:rsidRPr="002650E8" w:rsidDel="00804F52">
          <w:rPr>
            <w:rFonts w:ascii="Times" w:hAnsi="Times"/>
            <w:color w:val="000000" w:themeColor="text1"/>
            <w:lang w:val="en-US"/>
          </w:rPr>
          <w:delText>[23]</w:delText>
        </w:r>
        <w:r w:rsidRPr="002650E8" w:rsidDel="00804F52">
          <w:rPr>
            <w:rFonts w:ascii="Times" w:hAnsi="Times"/>
            <w:color w:val="000000" w:themeColor="text1"/>
            <w:lang w:val="en-US"/>
          </w:rPr>
          <w:tab/>
        </w:r>
        <w:r w:rsidRPr="002650E8" w:rsidDel="00804F52">
          <w:rPr>
            <w:rFonts w:ascii="Times" w:hAnsi="Times"/>
            <w:color w:val="000000" w:themeColor="text1"/>
          </w:rPr>
          <w:delText>Jesus J. Caban, Alark Joshi, and Penny Rheingans</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Texture-based feature tracking for effective time-varying data visualization</w:delText>
        </w:r>
        <w:r w:rsidRPr="002650E8" w:rsidDel="00804F52">
          <w:rPr>
            <w:rFonts w:ascii="Times" w:hAnsi="Times"/>
            <w:color w:val="000000" w:themeColor="text1"/>
            <w:lang w:val="en-US"/>
          </w:rPr>
          <w:delText xml:space="preserve">, </w:delText>
        </w:r>
        <w:r w:rsidRPr="002650E8" w:rsidDel="00804F52">
          <w:rPr>
            <w:rFonts w:ascii="Times" w:hAnsi="Times" w:cs="Arial"/>
            <w:color w:val="000000" w:themeColor="text1"/>
            <w:shd w:val="clear" w:color="auto" w:fill="FFFFFF"/>
          </w:rPr>
          <w:delText>IEEE Transactions on Visualization and Computer Graphics (Volume: 13, Issue: 6, Nov.-Dec. 2007)</w:delText>
        </w:r>
        <w:r w:rsidRPr="002650E8" w:rsidDel="00804F52">
          <w:rPr>
            <w:rFonts w:ascii="Times" w:hAnsi="Times" w:cs="Arial"/>
            <w:color w:val="000000" w:themeColor="text1"/>
            <w:shd w:val="clear" w:color="auto" w:fill="FFFFFF"/>
            <w:lang w:val="en-US"/>
          </w:rPr>
          <w:delText xml:space="preserve">. </w:delText>
        </w:r>
        <w:r w:rsidRPr="002650E8" w:rsidDel="00804F52">
          <w:rPr>
            <w:rStyle w:val="Strong"/>
            <w:rFonts w:ascii="Times" w:hAnsi="Times" w:cs="Arial"/>
            <w:b w:val="0"/>
            <w:bCs w:val="0"/>
            <w:color w:val="000000" w:themeColor="text1"/>
            <w:shd w:val="clear" w:color="auto" w:fill="FFFFFF"/>
          </w:rPr>
          <w:delText>Page(s): </w:delText>
        </w:r>
        <w:r w:rsidRPr="002650E8" w:rsidDel="00804F52">
          <w:rPr>
            <w:rFonts w:ascii="Times" w:hAnsi="Times" w:cs="Arial"/>
            <w:color w:val="000000" w:themeColor="text1"/>
            <w:shd w:val="clear" w:color="auto" w:fill="FFFFFF"/>
          </w:rPr>
          <w:delText>1472 –</w:delText>
        </w:r>
        <w:r w:rsidRPr="002650E8" w:rsidDel="00804F52">
          <w:rPr>
            <w:rFonts w:ascii="Times" w:hAnsi="Times" w:cs="Arial"/>
            <w:color w:val="000000" w:themeColor="text1"/>
            <w:shd w:val="clear" w:color="auto" w:fill="FFFFFF"/>
            <w:lang w:val="en-US"/>
          </w:rPr>
          <w:delText xml:space="preserve"> </w:delText>
        </w:r>
        <w:r w:rsidRPr="002650E8" w:rsidDel="00804F52">
          <w:rPr>
            <w:rFonts w:ascii="Times" w:hAnsi="Times" w:cs="Arial"/>
            <w:color w:val="000000" w:themeColor="text1"/>
            <w:shd w:val="clear" w:color="auto" w:fill="FFFFFF"/>
          </w:rPr>
          <w:delText>1479</w:delText>
        </w:r>
        <w:r w:rsidRPr="002650E8" w:rsidDel="00804F52">
          <w:rPr>
            <w:rFonts w:ascii="Times" w:hAnsi="Times" w:cs="Arial"/>
            <w:color w:val="000000" w:themeColor="text1"/>
            <w:shd w:val="clear" w:color="auto" w:fill="FFFFFF"/>
            <w:lang w:val="en-US"/>
          </w:rPr>
          <w:delText>.</w:delText>
        </w:r>
      </w:del>
    </w:p>
    <w:p w14:paraId="5102D546" w14:textId="71FC97C6" w:rsidR="0045432F" w:rsidRPr="002650E8" w:rsidDel="00804F52" w:rsidRDefault="0045432F" w:rsidP="0045432F">
      <w:pPr>
        <w:ind w:left="720" w:hanging="720"/>
        <w:jc w:val="both"/>
        <w:rPr>
          <w:del w:id="1266" w:author="Rashid Islam" w:date="2022-04-20T15:11:00Z"/>
          <w:rFonts w:ascii="Times" w:hAnsi="Times" w:cs="Arial"/>
          <w:color w:val="000000" w:themeColor="text1"/>
          <w:shd w:val="clear" w:color="auto" w:fill="FFFFFF"/>
          <w:lang w:val="en-US"/>
        </w:rPr>
      </w:pPr>
    </w:p>
    <w:p w14:paraId="74BCB9B1" w14:textId="453CDD8D" w:rsidR="0045432F" w:rsidRPr="002650E8" w:rsidDel="00804F52" w:rsidRDefault="0045432F" w:rsidP="0045432F">
      <w:pPr>
        <w:ind w:left="720" w:hanging="720"/>
        <w:jc w:val="both"/>
        <w:rPr>
          <w:del w:id="1267" w:author="Rashid Islam" w:date="2022-04-20T15:11:00Z"/>
          <w:rFonts w:ascii="Times" w:hAnsi="Times"/>
          <w:color w:val="000000" w:themeColor="text1"/>
        </w:rPr>
      </w:pPr>
      <w:del w:id="1268" w:author="Rashid Islam" w:date="2022-04-20T15:11:00Z">
        <w:r w:rsidRPr="002650E8" w:rsidDel="00804F52">
          <w:rPr>
            <w:rFonts w:ascii="Times" w:hAnsi="Times"/>
            <w:color w:val="000000" w:themeColor="text1"/>
            <w:lang w:val="en-US"/>
          </w:rPr>
          <w:delText>[24]</w:delText>
        </w:r>
        <w:r w:rsidRPr="002650E8" w:rsidDel="00804F52">
          <w:rPr>
            <w:rFonts w:ascii="Times" w:hAnsi="Times"/>
            <w:color w:val="000000" w:themeColor="text1"/>
            <w:lang w:val="en-US"/>
          </w:rPr>
          <w:tab/>
        </w:r>
        <w:r w:rsidRPr="002650E8" w:rsidDel="00804F52">
          <w:rPr>
            <w:rStyle w:val="blue-tooltip"/>
            <w:rFonts w:ascii="Times" w:hAnsi="Times" w:cs="Arial"/>
            <w:color w:val="000000" w:themeColor="text1"/>
            <w:shd w:val="clear" w:color="auto" w:fill="FFFFFF"/>
          </w:rPr>
          <w:delText>Sven Bachthaler</w:delText>
        </w:r>
        <w:r w:rsidRPr="002650E8" w:rsidDel="00804F52">
          <w:rPr>
            <w:rStyle w:val="authors-info"/>
            <w:rFonts w:ascii="Times" w:hAnsi="Times" w:cs="Arial"/>
            <w:color w:val="000000" w:themeColor="text1"/>
            <w:shd w:val="clear" w:color="auto" w:fill="FFFFFF"/>
            <w:lang w:val="en-US"/>
          </w:rPr>
          <w:delText>,</w:delText>
        </w:r>
        <w:r w:rsidRPr="002650E8" w:rsidDel="00804F52">
          <w:rPr>
            <w:rStyle w:val="authors-info"/>
            <w:rFonts w:ascii="Times" w:hAnsi="Times" w:cs="Arial"/>
            <w:color w:val="000000" w:themeColor="text1"/>
            <w:shd w:val="clear" w:color="auto" w:fill="FFFFFF"/>
          </w:rPr>
          <w:delText> </w:delText>
        </w:r>
        <w:r w:rsidRPr="002650E8" w:rsidDel="00804F52">
          <w:rPr>
            <w:rStyle w:val="blue-tooltip"/>
            <w:rFonts w:ascii="Times" w:hAnsi="Times" w:cs="Arial"/>
            <w:color w:val="000000" w:themeColor="text1"/>
            <w:shd w:val="clear" w:color="auto" w:fill="FFFFFF"/>
          </w:rPr>
          <w:delText>Daniel Weiskopf</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Animation of Orthogonal Texture Patterns for Vector Field Visualization</w:delText>
        </w:r>
        <w:r w:rsidRPr="002650E8" w:rsidDel="00804F52">
          <w:rPr>
            <w:rFonts w:ascii="Times" w:hAnsi="Times"/>
            <w:color w:val="000000" w:themeColor="text1"/>
            <w:lang w:val="en-US"/>
          </w:rPr>
          <w:delText xml:space="preserve">. </w:delText>
        </w:r>
        <w:r w:rsidRPr="002650E8" w:rsidDel="00804F52">
          <w:rPr>
            <w:rFonts w:ascii="Times" w:hAnsi="Times" w:cs="Arial"/>
            <w:color w:val="000000" w:themeColor="text1"/>
            <w:shd w:val="clear" w:color="auto" w:fill="FFFFFF"/>
          </w:rPr>
          <w:delText>IEEE Transactions on Visualization and Computer Graphics (Volume: 14, Issue: 4, July-Aug. 2008)</w:delText>
        </w:r>
        <w:r w:rsidRPr="002650E8" w:rsidDel="00804F52">
          <w:rPr>
            <w:rFonts w:ascii="Times" w:hAnsi="Times" w:cs="Arial"/>
            <w:color w:val="000000" w:themeColor="text1"/>
            <w:shd w:val="clear" w:color="auto" w:fill="FFFFFF"/>
            <w:lang w:val="en-US"/>
          </w:rPr>
          <w:delText xml:space="preserve">, </w:delText>
        </w:r>
        <w:r w:rsidRPr="002650E8" w:rsidDel="00804F52">
          <w:rPr>
            <w:rStyle w:val="Strong"/>
            <w:rFonts w:ascii="Times" w:hAnsi="Times" w:cs="Arial"/>
            <w:b w:val="0"/>
            <w:bCs w:val="0"/>
            <w:color w:val="000000" w:themeColor="text1"/>
            <w:shd w:val="clear" w:color="auto" w:fill="FFFFFF"/>
          </w:rPr>
          <w:delText>Page(s): </w:delText>
        </w:r>
        <w:r w:rsidRPr="002650E8" w:rsidDel="00804F52">
          <w:rPr>
            <w:rFonts w:ascii="Times" w:hAnsi="Times" w:cs="Arial"/>
            <w:color w:val="000000" w:themeColor="text1"/>
            <w:shd w:val="clear" w:color="auto" w:fill="FFFFFF"/>
          </w:rPr>
          <w:delText>741 – 755</w:delText>
        </w:r>
        <w:r w:rsidRPr="002650E8" w:rsidDel="00804F52">
          <w:rPr>
            <w:rFonts w:ascii="Times" w:hAnsi="Times" w:cs="Arial"/>
            <w:color w:val="000000" w:themeColor="text1"/>
            <w:shd w:val="clear" w:color="auto" w:fill="FFFFFF"/>
            <w:lang w:val="en-US"/>
          </w:rPr>
          <w:delText xml:space="preserve">. </w:delText>
        </w:r>
      </w:del>
    </w:p>
    <w:p w14:paraId="072C9E49" w14:textId="4B0C3826" w:rsidR="0045432F" w:rsidRPr="002650E8" w:rsidDel="00804F52" w:rsidRDefault="0045432F" w:rsidP="0045432F">
      <w:pPr>
        <w:ind w:left="720" w:hanging="720"/>
        <w:jc w:val="both"/>
        <w:rPr>
          <w:del w:id="1269" w:author="Rashid Islam" w:date="2022-04-20T15:11:00Z"/>
          <w:rFonts w:ascii="Times" w:hAnsi="Times"/>
          <w:color w:val="000000" w:themeColor="text1"/>
          <w:lang w:val="en-US"/>
        </w:rPr>
      </w:pPr>
    </w:p>
    <w:p w14:paraId="55C1080C" w14:textId="1C433FCA" w:rsidR="0045432F" w:rsidRPr="002650E8" w:rsidDel="00804F52" w:rsidRDefault="0045432F" w:rsidP="0045432F">
      <w:pPr>
        <w:ind w:left="720" w:hanging="720"/>
        <w:jc w:val="both"/>
        <w:rPr>
          <w:del w:id="1270" w:author="Rashid Islam" w:date="2022-04-20T15:11:00Z"/>
          <w:rFonts w:ascii="Times" w:hAnsi="Times" w:cs="Arial"/>
          <w:color w:val="000000" w:themeColor="text1"/>
          <w:shd w:val="clear" w:color="auto" w:fill="FFFFFF"/>
        </w:rPr>
      </w:pPr>
      <w:del w:id="1271" w:author="Rashid Islam" w:date="2022-04-20T15:11:00Z">
        <w:r w:rsidRPr="002650E8" w:rsidDel="00804F52">
          <w:rPr>
            <w:rFonts w:ascii="Times" w:hAnsi="Times"/>
            <w:color w:val="000000" w:themeColor="text1"/>
            <w:lang w:val="en-US"/>
          </w:rPr>
          <w:delText>[25]</w:delText>
        </w:r>
        <w:r w:rsidRPr="002650E8" w:rsidDel="00804F52">
          <w:rPr>
            <w:rFonts w:ascii="Times" w:hAnsi="Times"/>
            <w:color w:val="000000" w:themeColor="text1"/>
            <w:lang w:val="en-US"/>
          </w:rPr>
          <w:tab/>
        </w:r>
        <w:r w:rsidRPr="002650E8" w:rsidDel="00804F52">
          <w:rPr>
            <w:rStyle w:val="blue-tooltip"/>
            <w:rFonts w:ascii="Times" w:hAnsi="Times" w:cs="Arial"/>
            <w:color w:val="000000" w:themeColor="text1"/>
            <w:shd w:val="clear" w:color="auto" w:fill="FFFFFF"/>
          </w:rPr>
          <w:delText>Jin Huang</w:delText>
        </w:r>
        <w:r w:rsidRPr="002650E8" w:rsidDel="00804F52">
          <w:rPr>
            <w:rStyle w:val="authors-info"/>
            <w:rFonts w:ascii="Times" w:hAnsi="Times" w:cs="Arial"/>
            <w:color w:val="000000" w:themeColor="text1"/>
            <w:shd w:val="clear" w:color="auto" w:fill="FFFFFF"/>
            <w:lang w:val="en-US"/>
          </w:rPr>
          <w:delText>,</w:delText>
        </w:r>
        <w:r w:rsidRPr="002650E8" w:rsidDel="00804F52">
          <w:rPr>
            <w:rStyle w:val="authors-info"/>
            <w:rFonts w:ascii="Times" w:hAnsi="Times" w:cs="Arial"/>
            <w:color w:val="000000" w:themeColor="text1"/>
            <w:shd w:val="clear" w:color="auto" w:fill="FFFFFF"/>
          </w:rPr>
          <w:delText> </w:delText>
        </w:r>
        <w:r w:rsidRPr="002650E8" w:rsidDel="00804F52">
          <w:rPr>
            <w:rStyle w:val="blue-tooltip"/>
            <w:rFonts w:ascii="Times" w:hAnsi="Times" w:cs="Arial"/>
            <w:color w:val="000000" w:themeColor="text1"/>
            <w:shd w:val="clear" w:color="auto" w:fill="FFFFFF"/>
          </w:rPr>
          <w:delText>Zherong Pan</w:delText>
        </w:r>
        <w:r w:rsidRPr="002650E8" w:rsidDel="00804F52">
          <w:rPr>
            <w:rStyle w:val="authors-info"/>
            <w:rFonts w:ascii="Times" w:hAnsi="Times" w:cs="Arial"/>
            <w:color w:val="000000" w:themeColor="text1"/>
            <w:shd w:val="clear" w:color="auto" w:fill="FFFFFF"/>
            <w:lang w:val="en-US"/>
          </w:rPr>
          <w:delText>,</w:delText>
        </w:r>
        <w:r w:rsidRPr="002650E8" w:rsidDel="00804F52">
          <w:rPr>
            <w:rStyle w:val="authors-info"/>
            <w:rFonts w:ascii="Times" w:hAnsi="Times" w:cs="Arial"/>
            <w:color w:val="000000" w:themeColor="text1"/>
            <w:shd w:val="clear" w:color="auto" w:fill="FFFFFF"/>
          </w:rPr>
          <w:delText> </w:delText>
        </w:r>
        <w:r w:rsidRPr="002650E8" w:rsidDel="00804F52">
          <w:rPr>
            <w:rStyle w:val="blue-tooltip"/>
            <w:rFonts w:ascii="Times" w:hAnsi="Times" w:cs="Arial"/>
            <w:color w:val="000000" w:themeColor="text1"/>
            <w:shd w:val="clear" w:color="auto" w:fill="FFFFFF"/>
          </w:rPr>
          <w:delText>Guoning Chen</w:delText>
        </w:r>
        <w:r w:rsidRPr="002650E8" w:rsidDel="00804F52">
          <w:rPr>
            <w:rStyle w:val="authors-info"/>
            <w:rFonts w:ascii="Times" w:hAnsi="Times" w:cs="Arial"/>
            <w:color w:val="000000" w:themeColor="text1"/>
            <w:shd w:val="clear" w:color="auto" w:fill="FFFFFF"/>
            <w:lang w:val="en-US"/>
          </w:rPr>
          <w:delText>,</w:delText>
        </w:r>
        <w:r w:rsidRPr="002650E8" w:rsidDel="00804F52">
          <w:rPr>
            <w:rStyle w:val="authors-info"/>
            <w:rFonts w:ascii="Times" w:hAnsi="Times" w:cs="Arial"/>
            <w:color w:val="000000" w:themeColor="text1"/>
            <w:shd w:val="clear" w:color="auto" w:fill="FFFFFF"/>
          </w:rPr>
          <w:delText> </w:delText>
        </w:r>
        <w:r w:rsidRPr="002650E8" w:rsidDel="00804F52">
          <w:rPr>
            <w:rStyle w:val="blue-tooltip"/>
            <w:rFonts w:ascii="Times" w:hAnsi="Times" w:cs="Arial"/>
            <w:color w:val="000000" w:themeColor="text1"/>
            <w:shd w:val="clear" w:color="auto" w:fill="FFFFFF"/>
          </w:rPr>
          <w:delText>Wei Chen</w:delText>
        </w:r>
        <w:r w:rsidRPr="002650E8" w:rsidDel="00804F52">
          <w:rPr>
            <w:rStyle w:val="authors-info"/>
            <w:rFonts w:ascii="Times" w:hAnsi="Times" w:cs="Arial"/>
            <w:color w:val="000000" w:themeColor="text1"/>
            <w:shd w:val="clear" w:color="auto" w:fill="FFFFFF"/>
            <w:lang w:val="en-US"/>
          </w:rPr>
          <w:delText>,</w:delText>
        </w:r>
        <w:r w:rsidRPr="002650E8" w:rsidDel="00804F52">
          <w:rPr>
            <w:rStyle w:val="authors-info"/>
            <w:rFonts w:ascii="Times" w:hAnsi="Times" w:cs="Arial"/>
            <w:color w:val="000000" w:themeColor="text1"/>
            <w:shd w:val="clear" w:color="auto" w:fill="FFFFFF"/>
          </w:rPr>
          <w:delText> </w:delText>
        </w:r>
        <w:r w:rsidRPr="002650E8" w:rsidDel="00804F52">
          <w:rPr>
            <w:rStyle w:val="blue-tooltip"/>
            <w:rFonts w:ascii="Times" w:hAnsi="Times" w:cs="Arial"/>
            <w:color w:val="000000" w:themeColor="text1"/>
            <w:shd w:val="clear" w:color="auto" w:fill="FFFFFF"/>
          </w:rPr>
          <w:delText>Hujun Bao</w:delText>
        </w:r>
        <w:r w:rsidRPr="002650E8" w:rsidDel="00804F52">
          <w:rPr>
            <w:rStyle w:val="blue-tooltip"/>
            <w:rFonts w:ascii="Times" w:hAnsi="Times" w:cs="Arial"/>
            <w:color w:val="000000" w:themeColor="text1"/>
            <w:shd w:val="clear" w:color="auto" w:fill="FFFFFF"/>
            <w:lang w:val="en-US"/>
          </w:rPr>
          <w:delText xml:space="preserve">. </w:delText>
        </w:r>
        <w:r w:rsidRPr="002650E8" w:rsidDel="00804F52">
          <w:rPr>
            <w:rFonts w:ascii="Times" w:hAnsi="Times" w:cs="Arial"/>
            <w:color w:val="000000" w:themeColor="text1"/>
          </w:rPr>
          <w:delText>Image-Space Texture-Based Output-Coherent Surface Flow Visualization</w:delText>
        </w:r>
        <w:r w:rsidRPr="002650E8" w:rsidDel="00804F52">
          <w:rPr>
            <w:rFonts w:ascii="Times" w:hAnsi="Times" w:cs="Arial"/>
            <w:color w:val="000000" w:themeColor="text1"/>
            <w:lang w:val="en-US"/>
          </w:rPr>
          <w:delText xml:space="preserve">. </w:delText>
        </w:r>
        <w:r w:rsidRPr="002650E8" w:rsidDel="00804F52">
          <w:rPr>
            <w:rFonts w:ascii="Times" w:hAnsi="Times" w:cs="Arial"/>
            <w:color w:val="000000" w:themeColor="text1"/>
            <w:shd w:val="clear" w:color="auto" w:fill="FFFFFF"/>
          </w:rPr>
          <w:delText>IEEE Transactions on Visualization and Computer Graphics (Volume: 19, Issue: 9, Sept. 2013)</w:delText>
        </w:r>
        <w:r w:rsidRPr="002650E8" w:rsidDel="00804F52">
          <w:rPr>
            <w:rFonts w:ascii="Times" w:hAnsi="Times" w:cs="Arial"/>
            <w:color w:val="000000" w:themeColor="text1"/>
            <w:shd w:val="clear" w:color="auto" w:fill="FFFFFF"/>
            <w:lang w:val="en-US"/>
          </w:rPr>
          <w:delText xml:space="preserve">. </w:delText>
        </w:r>
        <w:r w:rsidRPr="002650E8" w:rsidDel="00804F52">
          <w:rPr>
            <w:rStyle w:val="Strong"/>
            <w:rFonts w:ascii="Times" w:hAnsi="Times" w:cs="Arial"/>
            <w:b w:val="0"/>
            <w:bCs w:val="0"/>
            <w:color w:val="000000" w:themeColor="text1"/>
            <w:shd w:val="clear" w:color="auto" w:fill="FFFFFF"/>
          </w:rPr>
          <w:delText>Page(s): </w:delText>
        </w:r>
        <w:r w:rsidRPr="002650E8" w:rsidDel="00804F52">
          <w:rPr>
            <w:rFonts w:ascii="Times" w:hAnsi="Times" w:cs="Arial"/>
            <w:color w:val="000000" w:themeColor="text1"/>
            <w:shd w:val="clear" w:color="auto" w:fill="FFFFFF"/>
          </w:rPr>
          <w:delText>1476 – 1487</w:delText>
        </w:r>
        <w:r w:rsidRPr="002650E8" w:rsidDel="00804F52">
          <w:rPr>
            <w:rFonts w:ascii="Times" w:hAnsi="Times" w:cs="Arial"/>
            <w:color w:val="000000" w:themeColor="text1"/>
            <w:shd w:val="clear" w:color="auto" w:fill="FFFFFF"/>
            <w:lang w:val="en-US"/>
          </w:rPr>
          <w:delText>.</w:delText>
        </w:r>
      </w:del>
    </w:p>
    <w:p w14:paraId="695E90AB" w14:textId="5AF2F57C" w:rsidR="0045432F" w:rsidRPr="002650E8" w:rsidDel="00804F52" w:rsidRDefault="0045432F" w:rsidP="0045432F">
      <w:pPr>
        <w:ind w:left="720" w:hanging="720"/>
        <w:jc w:val="both"/>
        <w:rPr>
          <w:del w:id="1272" w:author="Rashid Islam" w:date="2022-04-20T15:11:00Z"/>
          <w:rFonts w:ascii="Times" w:hAnsi="Times"/>
          <w:color w:val="000000" w:themeColor="text1"/>
        </w:rPr>
      </w:pPr>
    </w:p>
    <w:p w14:paraId="6BE0E7EE" w14:textId="7F293D27" w:rsidR="0045432F" w:rsidRPr="002650E8" w:rsidDel="00804F52" w:rsidRDefault="0045432F" w:rsidP="0045432F">
      <w:pPr>
        <w:ind w:left="720" w:hanging="720"/>
        <w:jc w:val="both"/>
        <w:rPr>
          <w:del w:id="1273" w:author="Rashid Islam" w:date="2022-04-20T15:11:00Z"/>
          <w:rFonts w:ascii="Times" w:hAnsi="Times" w:cs="Arial"/>
          <w:color w:val="000000" w:themeColor="text1"/>
          <w:shd w:val="clear" w:color="auto" w:fill="FFFFFF"/>
        </w:rPr>
      </w:pPr>
      <w:del w:id="1274" w:author="Rashid Islam" w:date="2022-04-20T15:11:00Z">
        <w:r w:rsidRPr="002650E8" w:rsidDel="00804F52">
          <w:rPr>
            <w:rFonts w:ascii="Times" w:hAnsi="Times"/>
            <w:color w:val="000000" w:themeColor="text1"/>
            <w:lang w:val="en-US"/>
          </w:rPr>
          <w:delText xml:space="preserve">[26] </w:delText>
        </w:r>
        <w:r w:rsidRPr="002650E8" w:rsidDel="00804F52">
          <w:rPr>
            <w:rFonts w:ascii="Times" w:hAnsi="Times"/>
            <w:color w:val="000000" w:themeColor="text1"/>
            <w:lang w:val="en-US"/>
          </w:rPr>
          <w:tab/>
        </w:r>
        <w:r w:rsidRPr="002650E8" w:rsidDel="00804F52">
          <w:rPr>
            <w:rFonts w:ascii="Times" w:hAnsi="Times"/>
            <w:color w:val="000000" w:themeColor="text1"/>
          </w:rPr>
          <w:delText>Andrea Kratz, Daniel Baum, and Ingrid Hotz</w:delText>
        </w:r>
        <w:r w:rsidRPr="002650E8" w:rsidDel="00804F52">
          <w:rPr>
            <w:rFonts w:ascii="Times" w:hAnsi="Times"/>
            <w:color w:val="000000" w:themeColor="text1"/>
            <w:lang w:val="en-US"/>
          </w:rPr>
          <w:delText xml:space="preserve">. </w:delText>
        </w:r>
        <w:r w:rsidRPr="002650E8" w:rsidDel="00804F52">
          <w:rPr>
            <w:rFonts w:ascii="Times" w:hAnsi="Times" w:cs="Arial"/>
            <w:color w:val="000000" w:themeColor="text1"/>
          </w:rPr>
          <w:delText>Anisotropic Sampling of Planar and Two-Manifold Domains for Texture Generation and Glyph Distribution</w:delText>
        </w:r>
        <w:r w:rsidRPr="002650E8" w:rsidDel="00804F52">
          <w:rPr>
            <w:rFonts w:ascii="Times" w:hAnsi="Times" w:cs="Arial"/>
            <w:color w:val="000000" w:themeColor="text1"/>
            <w:lang w:val="en-US"/>
          </w:rPr>
          <w:delText xml:space="preserve">. </w:delText>
        </w:r>
        <w:r w:rsidRPr="002650E8" w:rsidDel="00804F52">
          <w:rPr>
            <w:rFonts w:ascii="Times" w:hAnsi="Times" w:cs="Arial"/>
            <w:color w:val="000000" w:themeColor="text1"/>
            <w:shd w:val="clear" w:color="auto" w:fill="FFFFFF"/>
          </w:rPr>
          <w:delText>IEEE Transactions on Visualization and Computer Graphics (Volume: 19, Issue: 11, Nov. 2013)</w:delText>
        </w:r>
        <w:r w:rsidRPr="002650E8" w:rsidDel="00804F52">
          <w:rPr>
            <w:rFonts w:ascii="Times" w:hAnsi="Times" w:cs="Arial"/>
            <w:color w:val="000000" w:themeColor="text1"/>
            <w:shd w:val="clear" w:color="auto" w:fill="FFFFFF"/>
            <w:lang w:val="en-US"/>
          </w:rPr>
          <w:delText xml:space="preserve">. </w:delText>
        </w:r>
        <w:r w:rsidRPr="002650E8" w:rsidDel="00804F52">
          <w:rPr>
            <w:rStyle w:val="Strong"/>
            <w:rFonts w:ascii="Times" w:hAnsi="Times" w:cs="Arial"/>
            <w:b w:val="0"/>
            <w:bCs w:val="0"/>
            <w:color w:val="000000" w:themeColor="text1"/>
            <w:shd w:val="clear" w:color="auto" w:fill="FFFFFF"/>
          </w:rPr>
          <w:delText>Page(s): </w:delText>
        </w:r>
        <w:r w:rsidRPr="002650E8" w:rsidDel="00804F52">
          <w:rPr>
            <w:rFonts w:ascii="Times" w:hAnsi="Times" w:cs="Arial"/>
            <w:color w:val="000000" w:themeColor="text1"/>
            <w:shd w:val="clear" w:color="auto" w:fill="FFFFFF"/>
          </w:rPr>
          <w:delText>1782 – 1794</w:delText>
        </w:r>
        <w:r w:rsidRPr="002650E8" w:rsidDel="00804F52">
          <w:rPr>
            <w:rFonts w:ascii="Times" w:hAnsi="Times" w:cs="Arial"/>
            <w:color w:val="000000" w:themeColor="text1"/>
            <w:shd w:val="clear" w:color="auto" w:fill="FFFFFF"/>
            <w:lang w:val="en-US"/>
          </w:rPr>
          <w:delText>.</w:delText>
        </w:r>
      </w:del>
    </w:p>
    <w:p w14:paraId="2E2E804F" w14:textId="6C1BEC3D" w:rsidR="0045432F" w:rsidRPr="002650E8" w:rsidDel="00804F52" w:rsidRDefault="0045432F" w:rsidP="0045432F">
      <w:pPr>
        <w:ind w:left="720" w:hanging="720"/>
        <w:jc w:val="both"/>
        <w:rPr>
          <w:del w:id="1275" w:author="Rashid Islam" w:date="2022-04-20T15:11:00Z"/>
          <w:rFonts w:ascii="Times" w:hAnsi="Times"/>
          <w:color w:val="000000" w:themeColor="text1"/>
        </w:rPr>
      </w:pPr>
    </w:p>
    <w:p w14:paraId="48FD3170" w14:textId="330BB3B6" w:rsidR="0045432F" w:rsidRPr="002650E8" w:rsidDel="00804F52" w:rsidRDefault="0045432F" w:rsidP="0045432F">
      <w:pPr>
        <w:ind w:left="720" w:hanging="720"/>
        <w:jc w:val="both"/>
        <w:rPr>
          <w:del w:id="1276" w:author="Rashid Islam" w:date="2022-04-20T15:11:00Z"/>
          <w:rFonts w:ascii="Times" w:hAnsi="Times" w:cs="Arial"/>
          <w:color w:val="000000" w:themeColor="text1"/>
          <w:shd w:val="clear" w:color="auto" w:fill="FFFFFF"/>
        </w:rPr>
      </w:pPr>
      <w:del w:id="1277" w:author="Rashid Islam" w:date="2022-04-20T15:11:00Z">
        <w:r w:rsidRPr="002650E8" w:rsidDel="00804F52">
          <w:rPr>
            <w:rFonts w:ascii="Times" w:hAnsi="Times"/>
            <w:color w:val="000000" w:themeColor="text1"/>
            <w:lang w:val="en-US"/>
          </w:rPr>
          <w:delText>[27]</w:delText>
        </w:r>
        <w:r w:rsidRPr="002650E8" w:rsidDel="00804F52">
          <w:rPr>
            <w:rFonts w:ascii="Times" w:hAnsi="Times"/>
            <w:color w:val="000000" w:themeColor="text1"/>
            <w:lang w:val="en-US"/>
          </w:rPr>
          <w:tab/>
        </w:r>
        <w:r w:rsidRPr="002650E8" w:rsidDel="00804F52">
          <w:rPr>
            <w:rFonts w:ascii="Times" w:hAnsi="Times" w:cs="Arial"/>
            <w:color w:val="000000" w:themeColor="text1"/>
            <w:shd w:val="clear" w:color="auto" w:fill="FFFFFF"/>
          </w:rPr>
          <w:delText>D. Weiskopf</w:delText>
        </w:r>
        <w:r w:rsidRPr="002650E8" w:rsidDel="00804F52">
          <w:rPr>
            <w:rFonts w:ascii="Times" w:hAnsi="Times"/>
            <w:color w:val="000000" w:themeColor="text1"/>
            <w:lang w:val="en-US"/>
          </w:rPr>
          <w:delText xml:space="preserve">. </w:delText>
        </w:r>
        <w:r w:rsidRPr="002650E8" w:rsidDel="00804F52">
          <w:rPr>
            <w:rFonts w:ascii="Times" w:hAnsi="Times" w:cs="Arial"/>
            <w:color w:val="000000" w:themeColor="text1"/>
          </w:rPr>
          <w:delText>On the role of color in the perception of motion in animated visualizations</w:delText>
        </w:r>
        <w:r w:rsidRPr="002650E8" w:rsidDel="00804F52">
          <w:rPr>
            <w:rFonts w:ascii="Times" w:hAnsi="Times" w:cs="Arial"/>
            <w:color w:val="000000" w:themeColor="text1"/>
            <w:lang w:val="en-US"/>
          </w:rPr>
          <w:delText xml:space="preserve">. </w:delText>
        </w:r>
        <w:r w:rsidRPr="002650E8" w:rsidDel="00804F52">
          <w:rPr>
            <w:rStyle w:val="Strong"/>
            <w:rFonts w:ascii="Times" w:hAnsi="Times" w:cs="Arial"/>
            <w:b w:val="0"/>
            <w:bCs w:val="0"/>
            <w:color w:val="000000" w:themeColor="text1"/>
            <w:shd w:val="clear" w:color="auto" w:fill="FFFFFF"/>
          </w:rPr>
          <w:delText>Conference: </w:delText>
        </w:r>
        <w:r w:rsidRPr="002650E8" w:rsidDel="00804F52">
          <w:rPr>
            <w:rFonts w:ascii="Times" w:hAnsi="Times" w:cs="Arial"/>
            <w:color w:val="000000" w:themeColor="text1"/>
            <w:shd w:val="clear" w:color="auto" w:fill="FFFFFF"/>
          </w:rPr>
          <w:delText>10-15 Oct. 2004</w:delText>
        </w:r>
        <w:r w:rsidRPr="002650E8" w:rsidDel="00804F52">
          <w:rPr>
            <w:rFonts w:ascii="Times" w:hAnsi="Times"/>
            <w:color w:val="000000" w:themeColor="text1"/>
            <w:lang w:val="en-US"/>
          </w:rPr>
          <w:delText xml:space="preserve">, </w:delText>
        </w:r>
        <w:r w:rsidRPr="002650E8" w:rsidDel="00804F52">
          <w:rPr>
            <w:rFonts w:ascii="Times" w:hAnsi="Times" w:cs="Arial"/>
            <w:color w:val="000000" w:themeColor="text1"/>
            <w:shd w:val="clear" w:color="auto" w:fill="FFFFFF"/>
          </w:rPr>
          <w:delText>Austin, TX, USA</w:delText>
        </w:r>
        <w:r w:rsidRPr="002650E8" w:rsidDel="00804F52">
          <w:rPr>
            <w:rFonts w:ascii="Times" w:hAnsi="Times"/>
            <w:color w:val="000000" w:themeColor="text1"/>
            <w:lang w:val="en-US"/>
          </w:rPr>
          <w:delText>.</w:delText>
        </w:r>
        <w:r w:rsidRPr="002650E8" w:rsidDel="00804F52">
          <w:rPr>
            <w:rFonts w:ascii="Times" w:hAnsi="Times" w:cs="Arial"/>
            <w:color w:val="000000" w:themeColor="text1"/>
            <w:lang w:val="en-US"/>
          </w:rPr>
          <w:delText xml:space="preserve"> </w:delText>
        </w:r>
        <w:r w:rsidRPr="002650E8" w:rsidDel="00804F52">
          <w:rPr>
            <w:rFonts w:ascii="Times" w:hAnsi="Times" w:cs="Arial"/>
            <w:color w:val="000000" w:themeColor="text1"/>
            <w:shd w:val="clear" w:color="auto" w:fill="FFFFFF"/>
          </w:rPr>
          <w:delText>IEEE Visualization 2004</w:delText>
        </w:r>
        <w:r w:rsidRPr="002650E8" w:rsidDel="00804F52">
          <w:rPr>
            <w:rFonts w:ascii="Times" w:hAnsi="Times"/>
            <w:color w:val="000000" w:themeColor="text1"/>
            <w:lang w:val="en-US"/>
          </w:rPr>
          <w:delText>.</w:delText>
        </w:r>
        <w:r w:rsidRPr="002650E8" w:rsidDel="00804F52">
          <w:rPr>
            <w:rStyle w:val="Strong"/>
            <w:rFonts w:ascii="Times" w:hAnsi="Times" w:cs="Arial"/>
            <w:b w:val="0"/>
            <w:bCs w:val="0"/>
            <w:color w:val="000000" w:themeColor="text1"/>
            <w:shd w:val="clear" w:color="auto" w:fill="FFFFFF"/>
          </w:rPr>
          <w:delText xml:space="preserve"> ISBN:</w:delText>
        </w:r>
        <w:r w:rsidRPr="002650E8" w:rsidDel="00804F52">
          <w:rPr>
            <w:rStyle w:val="isbn-value"/>
            <w:rFonts w:ascii="Times" w:hAnsi="Times" w:cs="Arial"/>
            <w:color w:val="000000" w:themeColor="text1"/>
            <w:shd w:val="clear" w:color="auto" w:fill="FFFFFF"/>
            <w:lang w:val="en-US"/>
          </w:rPr>
          <w:delText xml:space="preserve"> </w:delText>
        </w:r>
        <w:r w:rsidRPr="002650E8" w:rsidDel="00804F52">
          <w:rPr>
            <w:rStyle w:val="isbn-value"/>
            <w:rFonts w:ascii="Times" w:hAnsi="Times" w:cs="Arial"/>
            <w:color w:val="000000" w:themeColor="text1"/>
            <w:shd w:val="clear" w:color="auto" w:fill="FFFFFF"/>
          </w:rPr>
          <w:delText>0-7803-8788-0</w:delText>
        </w:r>
        <w:r w:rsidRPr="002650E8" w:rsidDel="00804F52">
          <w:rPr>
            <w:rStyle w:val="isbn-value"/>
            <w:rFonts w:ascii="Times" w:hAnsi="Times" w:cs="Arial"/>
            <w:color w:val="000000" w:themeColor="text1"/>
            <w:shd w:val="clear" w:color="auto" w:fill="FFFFFF"/>
            <w:lang w:val="en-US"/>
          </w:rPr>
          <w:delText>.</w:delText>
        </w:r>
      </w:del>
    </w:p>
    <w:p w14:paraId="345E6E41" w14:textId="62FA277B" w:rsidR="0045432F" w:rsidRPr="002650E8" w:rsidDel="00804F52" w:rsidRDefault="0045432F" w:rsidP="0045432F">
      <w:pPr>
        <w:jc w:val="both"/>
        <w:rPr>
          <w:del w:id="1278" w:author="Rashid Islam" w:date="2022-04-20T15:11:00Z"/>
          <w:rFonts w:ascii="Times" w:hAnsi="Times"/>
          <w:color w:val="000000" w:themeColor="text1"/>
          <w:lang w:val="en-US"/>
        </w:rPr>
      </w:pPr>
    </w:p>
    <w:p w14:paraId="25B881EA" w14:textId="3F0A6D95" w:rsidR="0045432F" w:rsidRPr="002650E8" w:rsidDel="00804F52" w:rsidRDefault="0045432F" w:rsidP="0045432F">
      <w:pPr>
        <w:ind w:left="720" w:hanging="720"/>
        <w:jc w:val="both"/>
        <w:rPr>
          <w:del w:id="1279" w:author="Rashid Islam" w:date="2022-04-20T15:11:00Z"/>
          <w:rFonts w:ascii="Times" w:hAnsi="Times"/>
          <w:color w:val="000000" w:themeColor="text1"/>
        </w:rPr>
      </w:pPr>
      <w:del w:id="1280" w:author="Rashid Islam" w:date="2022-04-20T15:11:00Z">
        <w:r w:rsidRPr="002650E8" w:rsidDel="00804F52">
          <w:rPr>
            <w:rFonts w:ascii="Times" w:hAnsi="Times"/>
            <w:color w:val="000000" w:themeColor="text1"/>
            <w:lang w:val="en-US"/>
          </w:rPr>
          <w:delText>[28]</w:delText>
        </w:r>
        <w:r w:rsidRPr="002650E8" w:rsidDel="00804F52">
          <w:rPr>
            <w:rFonts w:ascii="Times" w:hAnsi="Times"/>
            <w:color w:val="000000" w:themeColor="text1"/>
            <w:lang w:val="en-US"/>
          </w:rPr>
          <w:tab/>
        </w:r>
        <w:r w:rsidRPr="002650E8" w:rsidDel="00804F52">
          <w:rPr>
            <w:rStyle w:val="blue-tooltip"/>
            <w:rFonts w:ascii="Times" w:hAnsi="Times" w:cs="Arial"/>
            <w:color w:val="000000" w:themeColor="text1"/>
            <w:shd w:val="clear" w:color="auto" w:fill="FFFFFF"/>
          </w:rPr>
          <w:delText>C.G. Healey</w:delText>
        </w:r>
        <w:r w:rsidRPr="002650E8" w:rsidDel="00804F52">
          <w:rPr>
            <w:rStyle w:val="authors-info"/>
            <w:rFonts w:ascii="Times" w:hAnsi="Times" w:cs="Arial"/>
            <w:color w:val="000000" w:themeColor="text1"/>
            <w:shd w:val="clear" w:color="auto" w:fill="FFFFFF"/>
          </w:rPr>
          <w:delText>; </w:delText>
        </w:r>
        <w:r w:rsidRPr="002650E8" w:rsidDel="00804F52">
          <w:rPr>
            <w:rStyle w:val="blue-tooltip"/>
            <w:rFonts w:ascii="Times" w:hAnsi="Times" w:cs="Arial"/>
            <w:color w:val="000000" w:themeColor="text1"/>
            <w:shd w:val="clear" w:color="auto" w:fill="FFFFFF"/>
          </w:rPr>
          <w:delText>J.T. Enns</w:delText>
        </w:r>
        <w:r w:rsidRPr="002650E8" w:rsidDel="00804F52">
          <w:rPr>
            <w:rFonts w:ascii="Times" w:hAnsi="Times"/>
            <w:color w:val="000000" w:themeColor="text1"/>
            <w:lang w:val="en-US"/>
          </w:rPr>
          <w:delText xml:space="preserve">. </w:delText>
        </w:r>
        <w:r w:rsidRPr="002650E8" w:rsidDel="00804F52">
          <w:rPr>
            <w:rFonts w:ascii="Times" w:hAnsi="Times" w:cs="Arial"/>
            <w:color w:val="000000" w:themeColor="text1"/>
          </w:rPr>
          <w:delText>Building perceptual textures to visualize multidimensional datasets</w:delText>
        </w:r>
        <w:r w:rsidRPr="002650E8" w:rsidDel="00804F52">
          <w:rPr>
            <w:rFonts w:ascii="Times" w:hAnsi="Times" w:cs="Arial"/>
            <w:color w:val="000000" w:themeColor="text1"/>
            <w:lang w:val="en-US"/>
          </w:rPr>
          <w:delText xml:space="preserve">. </w:delText>
        </w:r>
        <w:r w:rsidRPr="002650E8" w:rsidDel="00804F52">
          <w:rPr>
            <w:rFonts w:ascii="Times" w:hAnsi="Times" w:cs="Arial"/>
            <w:color w:val="000000" w:themeColor="text1"/>
            <w:shd w:val="clear" w:color="auto" w:fill="FFFFFF"/>
          </w:rPr>
          <w:delText>18-23 Oct.</w:delText>
        </w:r>
        <w:r w:rsidRPr="002650E8" w:rsidDel="00804F52">
          <w:rPr>
            <w:rFonts w:ascii="Times" w:hAnsi="Times" w:cs="Arial"/>
            <w:color w:val="000000" w:themeColor="text1"/>
            <w:shd w:val="clear" w:color="auto" w:fill="FFFFFF"/>
            <w:lang w:val="en-US"/>
          </w:rPr>
          <w:delText xml:space="preserve"> </w:delText>
        </w:r>
        <w:r w:rsidRPr="002650E8" w:rsidDel="00804F52">
          <w:rPr>
            <w:rFonts w:ascii="Times" w:hAnsi="Times" w:cs="Arial"/>
            <w:color w:val="000000" w:themeColor="text1"/>
            <w:shd w:val="clear" w:color="auto" w:fill="FFFFFF"/>
          </w:rPr>
          <w:delText>Research Triangle Park, NC, USA</w:delText>
        </w:r>
        <w:r w:rsidRPr="002650E8" w:rsidDel="00804F52">
          <w:rPr>
            <w:rFonts w:ascii="Times" w:hAnsi="Times"/>
            <w:color w:val="000000" w:themeColor="text1"/>
            <w:lang w:val="en-US"/>
          </w:rPr>
          <w:delText>.</w:delText>
        </w:r>
        <w:r w:rsidRPr="002650E8" w:rsidDel="00804F52">
          <w:rPr>
            <w:rFonts w:ascii="Times" w:hAnsi="Times" w:cs="Arial"/>
            <w:color w:val="000000" w:themeColor="text1"/>
            <w:shd w:val="clear" w:color="auto" w:fill="FFFFFF"/>
          </w:rPr>
          <w:delText xml:space="preserve"> 1998</w:delText>
        </w:r>
        <w:r w:rsidRPr="002650E8" w:rsidDel="00804F52">
          <w:rPr>
            <w:rFonts w:ascii="Times" w:hAnsi="Times" w:cs="Arial"/>
            <w:color w:val="000000" w:themeColor="text1"/>
            <w:shd w:val="clear" w:color="auto" w:fill="FFFFFF"/>
            <w:lang w:val="en-US"/>
          </w:rPr>
          <w:delText xml:space="preserve">. </w:delText>
        </w:r>
        <w:r w:rsidRPr="002650E8" w:rsidDel="00804F52">
          <w:rPr>
            <w:rFonts w:ascii="Times" w:hAnsi="Times" w:cs="Arial"/>
            <w:color w:val="000000" w:themeColor="text1"/>
            <w:shd w:val="clear" w:color="auto" w:fill="FFFFFF"/>
          </w:rPr>
          <w:delText>Proceedings Visualization '98 (Cat. No.98CB36276)</w:delText>
        </w:r>
        <w:r w:rsidRPr="002650E8" w:rsidDel="00804F52">
          <w:rPr>
            <w:rFonts w:ascii="Times" w:hAnsi="Times"/>
            <w:color w:val="000000" w:themeColor="text1"/>
            <w:lang w:val="en-US"/>
          </w:rPr>
          <w:delText xml:space="preserve">. </w:delText>
        </w:r>
        <w:r w:rsidRPr="002650E8" w:rsidDel="00804F52">
          <w:rPr>
            <w:rStyle w:val="Strong"/>
            <w:rFonts w:ascii="Times" w:hAnsi="Times" w:cs="Arial"/>
            <w:b w:val="0"/>
            <w:bCs w:val="0"/>
            <w:color w:val="000000" w:themeColor="text1"/>
            <w:shd w:val="clear" w:color="auto" w:fill="FFFFFF"/>
          </w:rPr>
          <w:delText>ISBN:</w:delText>
        </w:r>
        <w:r w:rsidRPr="002650E8" w:rsidDel="00804F52">
          <w:rPr>
            <w:rStyle w:val="Strong"/>
            <w:rFonts w:ascii="Times" w:hAnsi="Times" w:cs="Arial"/>
            <w:b w:val="0"/>
            <w:bCs w:val="0"/>
            <w:color w:val="000000" w:themeColor="text1"/>
            <w:shd w:val="clear" w:color="auto" w:fill="FFFFFF"/>
            <w:lang w:val="en-US"/>
          </w:rPr>
          <w:delText xml:space="preserve"> </w:delText>
        </w:r>
        <w:r w:rsidRPr="002650E8" w:rsidDel="00804F52">
          <w:rPr>
            <w:rStyle w:val="isbn-value"/>
            <w:rFonts w:ascii="Times" w:hAnsi="Times" w:cs="Arial"/>
            <w:color w:val="000000" w:themeColor="text1"/>
            <w:shd w:val="clear" w:color="auto" w:fill="FFFFFF"/>
          </w:rPr>
          <w:delText>0-8186-9176-X</w:delText>
        </w:r>
        <w:r w:rsidRPr="002650E8" w:rsidDel="00804F52">
          <w:rPr>
            <w:rStyle w:val="Strong"/>
            <w:rFonts w:ascii="Times" w:hAnsi="Times" w:cs="Arial"/>
            <w:b w:val="0"/>
            <w:bCs w:val="0"/>
            <w:color w:val="000000" w:themeColor="text1"/>
            <w:shd w:val="clear" w:color="auto" w:fill="FFFFFF"/>
            <w:lang w:val="en-US"/>
          </w:rPr>
          <w:delText>.</w:delText>
        </w:r>
      </w:del>
    </w:p>
    <w:p w14:paraId="325CC0BB" w14:textId="0E1AC519" w:rsidR="0045432F" w:rsidRPr="002650E8" w:rsidDel="00804F52" w:rsidRDefault="0045432F" w:rsidP="0045432F">
      <w:pPr>
        <w:shd w:val="clear" w:color="auto" w:fill="FFFFFF"/>
        <w:ind w:left="720" w:hanging="720"/>
        <w:rPr>
          <w:del w:id="1281" w:author="Rashid Islam" w:date="2022-04-20T15:11:00Z"/>
          <w:rFonts w:ascii="Times" w:hAnsi="Times"/>
          <w:color w:val="000000" w:themeColor="text1"/>
          <w:lang w:val="en-US"/>
        </w:rPr>
      </w:pPr>
    </w:p>
    <w:p w14:paraId="2B5A8DCB" w14:textId="7156C6C8" w:rsidR="0045432F" w:rsidRPr="002650E8" w:rsidDel="00804F52" w:rsidRDefault="0045432F" w:rsidP="0045432F">
      <w:pPr>
        <w:ind w:left="720" w:hanging="720"/>
        <w:rPr>
          <w:del w:id="1282" w:author="Rashid Islam" w:date="2022-04-20T15:11:00Z"/>
          <w:rFonts w:ascii="Times" w:hAnsi="Times" w:cs="Arial"/>
          <w:color w:val="000000" w:themeColor="text1"/>
          <w:shd w:val="clear" w:color="auto" w:fill="FFFFFF"/>
        </w:rPr>
      </w:pPr>
      <w:del w:id="1283" w:author="Rashid Islam" w:date="2022-04-20T15:11:00Z">
        <w:r w:rsidRPr="002650E8" w:rsidDel="00804F52">
          <w:rPr>
            <w:rFonts w:ascii="Times" w:hAnsi="Times"/>
            <w:color w:val="000000" w:themeColor="text1"/>
            <w:lang w:val="en-US"/>
          </w:rPr>
          <w:delText>[29]</w:delText>
        </w:r>
        <w:r w:rsidRPr="002650E8" w:rsidDel="00804F52">
          <w:rPr>
            <w:rFonts w:ascii="Times" w:hAnsi="Times"/>
            <w:color w:val="000000" w:themeColor="text1"/>
            <w:lang w:val="en-US"/>
          </w:rPr>
          <w:tab/>
        </w:r>
        <w:r w:rsidRPr="002650E8" w:rsidDel="00804F52">
          <w:rPr>
            <w:rStyle w:val="blue-tooltip"/>
            <w:rFonts w:ascii="Times" w:hAnsi="Times" w:cs="Arial"/>
            <w:color w:val="000000" w:themeColor="text1"/>
            <w:shd w:val="clear" w:color="auto" w:fill="FFFFFF"/>
          </w:rPr>
          <w:delText>R.P. Botchen</w:delText>
        </w:r>
        <w:r w:rsidRPr="002650E8" w:rsidDel="00804F52">
          <w:rPr>
            <w:rStyle w:val="authors-info"/>
            <w:rFonts w:ascii="Times" w:hAnsi="Times" w:cs="Arial"/>
            <w:color w:val="000000" w:themeColor="text1"/>
            <w:shd w:val="clear" w:color="auto" w:fill="FFFFFF"/>
          </w:rPr>
          <w:delText>; </w:delText>
        </w:r>
        <w:r w:rsidRPr="002650E8" w:rsidDel="00804F52">
          <w:rPr>
            <w:rStyle w:val="blue-tooltip"/>
            <w:rFonts w:ascii="Times" w:hAnsi="Times" w:cs="Arial"/>
            <w:color w:val="000000" w:themeColor="text1"/>
            <w:shd w:val="clear" w:color="auto" w:fill="FFFFFF"/>
          </w:rPr>
          <w:delText>D. Weiskopf</w:delText>
        </w:r>
        <w:r w:rsidRPr="002650E8" w:rsidDel="00804F52">
          <w:rPr>
            <w:rStyle w:val="authors-info"/>
            <w:rFonts w:ascii="Times" w:hAnsi="Times" w:cs="Arial"/>
            <w:color w:val="000000" w:themeColor="text1"/>
            <w:shd w:val="clear" w:color="auto" w:fill="FFFFFF"/>
          </w:rPr>
          <w:delText>; </w:delText>
        </w:r>
        <w:r w:rsidRPr="002650E8" w:rsidDel="00804F52">
          <w:rPr>
            <w:rStyle w:val="blue-tooltip"/>
            <w:rFonts w:ascii="Times" w:hAnsi="Times" w:cs="Arial"/>
            <w:color w:val="000000" w:themeColor="text1"/>
            <w:shd w:val="clear" w:color="auto" w:fill="FFFFFF"/>
          </w:rPr>
          <w:delText>T. Ertl</w:delText>
        </w:r>
        <w:r w:rsidRPr="002650E8" w:rsidDel="00804F52">
          <w:rPr>
            <w:rStyle w:val="blue-tooltip"/>
            <w:rFonts w:ascii="Times" w:hAnsi="Times" w:cs="Arial"/>
            <w:color w:val="000000" w:themeColor="text1"/>
            <w:shd w:val="clear" w:color="auto" w:fill="FFFFFF"/>
            <w:lang w:val="en-US"/>
          </w:rPr>
          <w:delText xml:space="preserve">. </w:delText>
        </w:r>
        <w:r w:rsidRPr="002650E8" w:rsidDel="00804F52">
          <w:rPr>
            <w:rFonts w:ascii="Times" w:hAnsi="Times" w:cs="Arial"/>
            <w:color w:val="000000" w:themeColor="text1"/>
          </w:rPr>
          <w:delText xml:space="preserve">Texture-based visualization of uncertainty in flow </w:delText>
        </w:r>
        <w:r w:rsidRPr="002650E8" w:rsidDel="00804F52">
          <w:rPr>
            <w:rFonts w:ascii="Times" w:hAnsi="Times" w:cs="Arial"/>
            <w:color w:val="000000" w:themeColor="text1"/>
          </w:rPr>
          <w:br/>
          <w:delText>fields</w:delText>
        </w:r>
        <w:r w:rsidRPr="002650E8" w:rsidDel="00804F52">
          <w:rPr>
            <w:rFonts w:ascii="Times" w:hAnsi="Times" w:cs="Arial"/>
            <w:color w:val="000000" w:themeColor="text1"/>
            <w:lang w:val="en-US"/>
          </w:rPr>
          <w:delText xml:space="preserve">. </w:delText>
        </w:r>
        <w:r w:rsidRPr="002650E8" w:rsidDel="00804F52">
          <w:rPr>
            <w:rFonts w:ascii="Times" w:hAnsi="Times" w:cs="Arial"/>
            <w:color w:val="000000" w:themeColor="text1"/>
            <w:shd w:val="clear" w:color="auto" w:fill="FFFFFF"/>
          </w:rPr>
          <w:delText>VIS 05. IEEE Visualization, Minneapolis, MN, USA</w:delText>
        </w:r>
        <w:r w:rsidRPr="002650E8" w:rsidDel="00804F52">
          <w:rPr>
            <w:rFonts w:ascii="Times" w:hAnsi="Times"/>
            <w:color w:val="000000" w:themeColor="text1"/>
            <w:lang w:val="en-US"/>
          </w:rPr>
          <w:delText xml:space="preserve">. </w:delText>
        </w:r>
        <w:r w:rsidRPr="002650E8" w:rsidDel="00804F52">
          <w:rPr>
            <w:rFonts w:ascii="Times" w:hAnsi="Times" w:cs="Arial"/>
            <w:color w:val="000000" w:themeColor="text1"/>
            <w:shd w:val="clear" w:color="auto" w:fill="FFFFFF"/>
          </w:rPr>
          <w:delText>23-28 Oct. 2005</w:delText>
        </w:r>
        <w:r w:rsidRPr="002650E8" w:rsidDel="00804F52">
          <w:rPr>
            <w:rFonts w:ascii="Times" w:hAnsi="Times" w:cs="Arial"/>
            <w:color w:val="000000" w:themeColor="text1"/>
            <w:shd w:val="clear" w:color="auto" w:fill="FFFFFF"/>
            <w:lang w:val="en-US"/>
          </w:rPr>
          <w:delText xml:space="preserve">. </w:delText>
        </w:r>
        <w:r w:rsidRPr="002650E8" w:rsidDel="00804F52">
          <w:rPr>
            <w:rStyle w:val="Strong"/>
            <w:rFonts w:ascii="Times" w:hAnsi="Times" w:cs="Arial"/>
            <w:b w:val="0"/>
            <w:bCs w:val="0"/>
            <w:color w:val="000000" w:themeColor="text1"/>
            <w:shd w:val="clear" w:color="auto" w:fill="FFFFFF"/>
          </w:rPr>
          <w:delText>ISBN:</w:delText>
        </w:r>
        <w:r w:rsidRPr="002650E8" w:rsidDel="00804F52">
          <w:rPr>
            <w:rStyle w:val="isbn-value"/>
            <w:rFonts w:ascii="Times" w:hAnsi="Times" w:cs="Arial"/>
            <w:color w:val="000000" w:themeColor="text1"/>
            <w:shd w:val="clear" w:color="auto" w:fill="FFFFFF"/>
            <w:lang w:val="en-US"/>
          </w:rPr>
          <w:delText xml:space="preserve"> </w:delText>
        </w:r>
        <w:r w:rsidRPr="002650E8" w:rsidDel="00804F52">
          <w:rPr>
            <w:rStyle w:val="isbn-value"/>
            <w:rFonts w:ascii="Times" w:hAnsi="Times" w:cs="Arial"/>
            <w:color w:val="000000" w:themeColor="text1"/>
            <w:shd w:val="clear" w:color="auto" w:fill="FFFFFF"/>
          </w:rPr>
          <w:delText>0-7803-9462-3</w:delText>
        </w:r>
        <w:r w:rsidRPr="002650E8" w:rsidDel="00804F52">
          <w:rPr>
            <w:rStyle w:val="isbn-value"/>
            <w:rFonts w:ascii="Times" w:hAnsi="Times" w:cs="Arial"/>
            <w:color w:val="000000" w:themeColor="text1"/>
            <w:shd w:val="clear" w:color="auto" w:fill="FFFFFF"/>
            <w:lang w:val="en-US"/>
          </w:rPr>
          <w:delText>.</w:delText>
        </w:r>
      </w:del>
    </w:p>
    <w:p w14:paraId="4BFE5FA4" w14:textId="2914E06B" w:rsidR="0045432F" w:rsidRPr="002650E8" w:rsidDel="00804F52" w:rsidRDefault="0045432F" w:rsidP="0045432F">
      <w:pPr>
        <w:jc w:val="both"/>
        <w:rPr>
          <w:del w:id="1284" w:author="Rashid Islam" w:date="2022-04-20T15:11:00Z"/>
          <w:rFonts w:ascii="Times" w:hAnsi="Times"/>
          <w:color w:val="000000" w:themeColor="text1"/>
        </w:rPr>
      </w:pPr>
    </w:p>
    <w:p w14:paraId="78A7E793" w14:textId="771EC87F" w:rsidR="0045432F" w:rsidRPr="002650E8" w:rsidDel="00804F52" w:rsidRDefault="0045432F" w:rsidP="0045432F">
      <w:pPr>
        <w:ind w:left="720" w:hanging="720"/>
        <w:rPr>
          <w:del w:id="1285" w:author="Rashid Islam" w:date="2022-04-20T15:11:00Z"/>
          <w:rFonts w:ascii="Times" w:eastAsiaTheme="minorHAnsi" w:hAnsi="Times" w:cs="AppleSystemUIFont"/>
          <w:color w:val="000000" w:themeColor="text1"/>
          <w:u w:color="DCA10D"/>
          <w:lang w:val="en-GB" w:eastAsia="en-US"/>
        </w:rPr>
      </w:pPr>
      <w:del w:id="1286" w:author="Rashid Islam" w:date="2022-04-20T15:11:00Z">
        <w:r w:rsidRPr="002650E8" w:rsidDel="00804F52">
          <w:rPr>
            <w:rFonts w:ascii="Times" w:hAnsi="Times"/>
            <w:color w:val="000000" w:themeColor="text1"/>
            <w:lang w:val="en-US"/>
          </w:rPr>
          <w:delText>[30]</w:delText>
        </w:r>
        <w:r w:rsidRPr="002650E8" w:rsidDel="00804F52">
          <w:rPr>
            <w:rFonts w:ascii="Times" w:hAnsi="Times"/>
            <w:color w:val="000000" w:themeColor="text1"/>
            <w:lang w:val="en-US"/>
          </w:rPr>
          <w:tab/>
        </w:r>
        <w:r w:rsidRPr="002650E8" w:rsidDel="00804F52">
          <w:rPr>
            <w:rFonts w:ascii="Times" w:hAnsi="Times"/>
            <w:color w:val="000000" w:themeColor="text1"/>
          </w:rPr>
          <w:delText>Aasim Kamal · Parashar Dhakal</w:delText>
        </w:r>
        <w:r w:rsidRPr="002650E8" w:rsidDel="00804F52">
          <w:rPr>
            <w:rFonts w:ascii="Times" w:hAnsi="Times"/>
            <w:color w:val="000000" w:themeColor="text1"/>
            <w:lang w:val="en-US"/>
          </w:rPr>
          <w:delText>,</w:delText>
        </w:r>
        <w:r w:rsidRPr="002650E8" w:rsidDel="00804F52">
          <w:rPr>
            <w:rFonts w:ascii="Times" w:hAnsi="Times"/>
            <w:color w:val="000000" w:themeColor="text1"/>
            <w:shd w:val="clear" w:color="auto" w:fill="FFFFFF"/>
          </w:rPr>
          <w:delText xml:space="preserve"> et al</w:delText>
        </w:r>
        <w:r w:rsidRPr="002650E8" w:rsidDel="00804F52">
          <w:rPr>
            <w:rFonts w:ascii="Times" w:hAnsi="Times"/>
            <w:color w:val="000000" w:themeColor="text1"/>
            <w:shd w:val="clear" w:color="auto" w:fill="FFFFFF"/>
            <w:lang w:val="en-US"/>
          </w:rPr>
          <w:delText>.</w:delText>
        </w:r>
        <w:r w:rsidRPr="002650E8" w:rsidDel="00804F52">
          <w:rPr>
            <w:rFonts w:ascii="Times" w:hAnsi="Times"/>
            <w:color w:val="000000" w:themeColor="text1"/>
            <w:lang w:val="en-US"/>
          </w:rPr>
          <w:delText xml:space="preserve"> </w:delText>
        </w:r>
        <w:r w:rsidRPr="002650E8" w:rsidDel="00804F52">
          <w:rPr>
            <w:rFonts w:ascii="Times" w:hAnsi="Times"/>
            <w:color w:val="000000" w:themeColor="text1"/>
          </w:rPr>
          <w:delText>Recent advances and challenges in uncertainty visualization: a survey</w:delText>
        </w:r>
        <w:r w:rsidRPr="002650E8" w:rsidDel="00804F52">
          <w:rPr>
            <w:rFonts w:ascii="Times" w:hAnsi="Times"/>
            <w:color w:val="000000" w:themeColor="text1"/>
            <w:lang w:val="en-US"/>
          </w:rPr>
          <w:delText xml:space="preserve">. </w:delText>
        </w:r>
        <w:r w:rsidRPr="002650E8" w:rsidDel="00804F52">
          <w:rPr>
            <w:rFonts w:ascii="Times" w:eastAsiaTheme="minorHAnsi" w:hAnsi="Times" w:cs="AppleSystemUIFont"/>
            <w:color w:val="000000" w:themeColor="text1"/>
            <w:lang w:val="en-GB" w:eastAsia="en-US"/>
          </w:rPr>
          <w:delText xml:space="preserve">May 2021, </w:delText>
        </w:r>
        <w:r w:rsidRPr="002650E8" w:rsidDel="00804F52">
          <w:rPr>
            <w:rFonts w:ascii="Times" w:eastAsiaTheme="minorHAnsi" w:hAnsi="Times" w:cs="AppleSystemUIFont"/>
            <w:color w:val="000000" w:themeColor="text1"/>
            <w:u w:color="DCA10D"/>
            <w:lang w:val="en-GB" w:eastAsia="en-US"/>
          </w:rPr>
          <w:delText>Journal of Visualization</w:delText>
        </w:r>
        <w:r w:rsidRPr="002650E8" w:rsidDel="00804F52">
          <w:rPr>
            <w:rFonts w:ascii="Times" w:eastAsiaTheme="minorHAnsi" w:hAnsi="Times" w:cs="AppleSystemUIFont"/>
            <w:color w:val="000000" w:themeColor="text1"/>
            <w:lang w:val="en-GB" w:eastAsia="en-US"/>
          </w:rPr>
          <w:delText xml:space="preserve"> 24(5):1-30. </w:delText>
        </w:r>
      </w:del>
    </w:p>
    <w:p w14:paraId="5C6BD9CD" w14:textId="72FEA6E5" w:rsidR="0045432F" w:rsidRPr="002650E8" w:rsidDel="00804F52" w:rsidRDefault="0045432F" w:rsidP="0045432F">
      <w:pPr>
        <w:ind w:left="720" w:hanging="720"/>
        <w:rPr>
          <w:del w:id="1287" w:author="Rashid Islam" w:date="2022-04-20T15:11:00Z"/>
          <w:rFonts w:ascii="Times" w:eastAsiaTheme="minorHAnsi" w:hAnsi="Times" w:cs="AppleSystemUIFont"/>
          <w:color w:val="000000" w:themeColor="text1"/>
          <w:u w:color="DCA10D"/>
          <w:lang w:val="en-GB" w:eastAsia="en-US"/>
        </w:rPr>
      </w:pPr>
    </w:p>
    <w:p w14:paraId="308F80CA" w14:textId="6F6EC045" w:rsidR="0045432F" w:rsidRPr="002650E8" w:rsidDel="00804F52" w:rsidRDefault="0045432F" w:rsidP="0045432F">
      <w:pPr>
        <w:ind w:left="720" w:hanging="720"/>
        <w:rPr>
          <w:del w:id="1288" w:author="Rashid Islam" w:date="2022-04-20T15:11:00Z"/>
          <w:rFonts w:ascii="Times" w:hAnsi="Times" w:cs="Arial"/>
          <w:color w:val="000000" w:themeColor="text1"/>
        </w:rPr>
      </w:pPr>
      <w:del w:id="1289" w:author="Rashid Islam" w:date="2022-04-20T15:11:00Z">
        <w:r w:rsidRPr="002650E8" w:rsidDel="00804F52">
          <w:rPr>
            <w:rFonts w:ascii="Times" w:eastAsiaTheme="minorHAnsi" w:hAnsi="Times" w:cs="AppleSystemUIFont"/>
            <w:color w:val="000000" w:themeColor="text1"/>
            <w:u w:color="DCA10D"/>
            <w:lang w:val="en-GB" w:eastAsia="en-US"/>
          </w:rPr>
          <w:delText>[31]</w:delText>
        </w:r>
        <w:r w:rsidRPr="002650E8" w:rsidDel="00804F52">
          <w:rPr>
            <w:rFonts w:ascii="Times" w:eastAsiaTheme="minorHAnsi" w:hAnsi="Times" w:cs="AppleSystemUIFont"/>
            <w:color w:val="000000" w:themeColor="text1"/>
            <w:u w:color="DCA10D"/>
            <w:lang w:val="en-GB" w:eastAsia="en-US"/>
          </w:rPr>
          <w:tab/>
        </w:r>
        <w:r w:rsidRPr="002650E8" w:rsidDel="00804F52">
          <w:rPr>
            <w:rFonts w:ascii="Times" w:hAnsi="Times" w:cs="Arial"/>
            <w:color w:val="000000" w:themeColor="text1"/>
            <w:shd w:val="clear" w:color="auto" w:fill="FFFFFF"/>
          </w:rPr>
          <w:delText>Galit Shmueli</w:delText>
        </w:r>
        <w:r w:rsidRPr="002650E8" w:rsidDel="00804F52">
          <w:rPr>
            <w:rFonts w:ascii="Times" w:hAnsi="Times" w:cs="Arial"/>
            <w:color w:val="000000" w:themeColor="text1"/>
            <w:shd w:val="clear" w:color="auto" w:fill="FFFFFF"/>
            <w:lang w:val="en-US"/>
          </w:rPr>
          <w:delText xml:space="preserve">, </w:delText>
        </w:r>
        <w:r w:rsidRPr="002650E8" w:rsidDel="00804F52">
          <w:rPr>
            <w:rFonts w:ascii="Times" w:hAnsi="Times" w:cs="Arial"/>
            <w:color w:val="000000" w:themeColor="text1"/>
            <w:shd w:val="clear" w:color="auto" w:fill="FFFFFF"/>
          </w:rPr>
          <w:delText>Kenneth C. Lichtendahl Jr</w:delText>
        </w:r>
        <w:r w:rsidRPr="002650E8" w:rsidDel="00804F52">
          <w:rPr>
            <w:rFonts w:ascii="Times" w:hAnsi="Times" w:cs="Arial"/>
            <w:color w:val="000000" w:themeColor="text1"/>
            <w:shd w:val="clear" w:color="auto" w:fill="FFFFFF"/>
            <w:lang w:val="en-US"/>
          </w:rPr>
          <w:delText xml:space="preserve">. </w:delText>
        </w:r>
        <w:r w:rsidRPr="002650E8" w:rsidDel="00804F52">
          <w:rPr>
            <w:rStyle w:val="a-size-extra-large"/>
            <w:rFonts w:ascii="Times" w:hAnsi="Times" w:cs="Arial"/>
            <w:color w:val="000000" w:themeColor="text1"/>
          </w:rPr>
          <w:delText>Practical Time Series Forecasting with R: A Hands-On Guide [2nd Edition] (Practical</w:delText>
        </w:r>
        <w:r w:rsidRPr="002650E8" w:rsidDel="00804F52">
          <w:rPr>
            <w:rStyle w:val="a-size-extra-large"/>
            <w:rFonts w:ascii="Times" w:hAnsi="Times" w:cs="Arial"/>
            <w:color w:val="000000" w:themeColor="text1"/>
            <w:lang w:val="en-US"/>
          </w:rPr>
          <w:delText xml:space="preserve"> </w:delText>
        </w:r>
        <w:r w:rsidRPr="002650E8" w:rsidDel="00804F52">
          <w:rPr>
            <w:rStyle w:val="a-size-extra-large"/>
            <w:rFonts w:ascii="Times" w:hAnsi="Times" w:cs="Arial"/>
            <w:color w:val="000000" w:themeColor="text1"/>
          </w:rPr>
          <w:delText>Analytics) </w:delText>
        </w:r>
        <w:r w:rsidRPr="002650E8" w:rsidDel="00804F52">
          <w:rPr>
            <w:rStyle w:val="a-size-large"/>
            <w:rFonts w:ascii="Times" w:hAnsi="Times" w:cs="Arial"/>
            <w:color w:val="000000" w:themeColor="text1"/>
          </w:rPr>
          <w:delText>Paperback – July 19, 2016</w:delText>
        </w:r>
        <w:r w:rsidRPr="002650E8" w:rsidDel="00804F52">
          <w:rPr>
            <w:rStyle w:val="a-size-large"/>
            <w:rFonts w:ascii="Times" w:hAnsi="Times" w:cs="Arial"/>
            <w:color w:val="000000" w:themeColor="text1"/>
            <w:lang w:val="en-US"/>
          </w:rPr>
          <w:delText xml:space="preserve">. </w:delText>
        </w:r>
        <w:r w:rsidRPr="002650E8" w:rsidDel="00804F52">
          <w:rPr>
            <w:rFonts w:ascii="Times" w:hAnsi="Times"/>
            <w:color w:val="000000" w:themeColor="text1"/>
            <w:shd w:val="clear" w:color="auto" w:fill="FFFFFF"/>
          </w:rPr>
          <w:delText>Page 18-19</w:delText>
        </w:r>
        <w:r w:rsidRPr="002650E8" w:rsidDel="00804F52">
          <w:rPr>
            <w:rFonts w:ascii="Times" w:hAnsi="Times"/>
            <w:color w:val="000000" w:themeColor="text1"/>
            <w:shd w:val="clear" w:color="auto" w:fill="FFFFFF"/>
            <w:lang w:val="en-US"/>
          </w:rPr>
          <w:delText xml:space="preserve">. </w:delText>
        </w:r>
        <w:r w:rsidRPr="002650E8" w:rsidDel="00804F52">
          <w:rPr>
            <w:rFonts w:ascii="Times" w:hAnsi="Times" w:cs="Arial"/>
            <w:color w:val="000000" w:themeColor="text1"/>
            <w:shd w:val="clear" w:color="auto" w:fill="FFFFFF"/>
          </w:rPr>
          <w:delText>ISBN-13</w:delText>
        </w:r>
        <w:r w:rsidRPr="002650E8" w:rsidDel="00804F52">
          <w:rPr>
            <w:rFonts w:ascii="Times" w:hAnsi="Times" w:cs="Arial"/>
            <w:color w:val="000000" w:themeColor="text1"/>
            <w:shd w:val="clear" w:color="auto" w:fill="FFFFFF"/>
            <w:lang w:val="en-US"/>
          </w:rPr>
          <w:delText xml:space="preserve"> </w:delText>
        </w:r>
        <w:r w:rsidRPr="002650E8" w:rsidDel="00804F52">
          <w:rPr>
            <w:rFonts w:ascii="Times" w:hAnsi="Times" w:cs="Arial"/>
            <w:color w:val="000000" w:themeColor="text1"/>
          </w:rPr>
          <w:delText>978-0997847918</w:delText>
        </w:r>
      </w:del>
    </w:p>
    <w:p w14:paraId="0C4C8DC4" w14:textId="06D3061D" w:rsidR="0045432F" w:rsidRPr="002650E8" w:rsidDel="00804F52" w:rsidRDefault="0045432F" w:rsidP="0045432F">
      <w:pPr>
        <w:ind w:left="720" w:hanging="720"/>
        <w:rPr>
          <w:del w:id="1290" w:author="Rashid Islam" w:date="2022-04-20T15:11:00Z"/>
          <w:rFonts w:ascii="Times" w:hAnsi="Times" w:cs="Arial"/>
          <w:color w:val="000000" w:themeColor="text1"/>
        </w:rPr>
      </w:pPr>
    </w:p>
    <w:p w14:paraId="6FE75D82" w14:textId="538D010C" w:rsidR="0045432F" w:rsidRPr="002650E8" w:rsidDel="00804F52" w:rsidRDefault="0045432F" w:rsidP="0045432F">
      <w:pPr>
        <w:ind w:left="720" w:hanging="720"/>
        <w:rPr>
          <w:del w:id="1291" w:author="Rashid Islam" w:date="2022-04-20T15:11:00Z"/>
          <w:rFonts w:ascii="Times" w:hAnsi="Times"/>
          <w:color w:val="000000" w:themeColor="text1"/>
        </w:rPr>
      </w:pPr>
      <w:del w:id="1292" w:author="Rashid Islam" w:date="2022-04-20T15:11:00Z">
        <w:r w:rsidRPr="002650E8" w:rsidDel="00804F52">
          <w:rPr>
            <w:rFonts w:ascii="Times" w:hAnsi="Times"/>
            <w:color w:val="000000" w:themeColor="text1"/>
          </w:rPr>
          <w:delText>[32]</w:delText>
        </w:r>
        <w:r w:rsidRPr="002650E8" w:rsidDel="00804F52">
          <w:rPr>
            <w:rFonts w:ascii="Times" w:hAnsi="Times"/>
            <w:color w:val="000000" w:themeColor="text1"/>
          </w:rPr>
          <w:tab/>
        </w:r>
        <w:r w:rsidRPr="002650E8" w:rsidDel="00804F52">
          <w:rPr>
            <w:rFonts w:ascii="Times" w:hAnsi="Times"/>
            <w:color w:val="000000" w:themeColor="text1"/>
            <w:bdr w:val="none" w:sz="0" w:space="0" w:color="auto" w:frame="1"/>
            <w:shd w:val="clear" w:color="auto" w:fill="FFFFFF"/>
          </w:rPr>
          <w:delText xml:space="preserve">Jason Brownlee. </w:delText>
        </w:r>
        <w:r w:rsidRPr="002650E8" w:rsidDel="00804F52">
          <w:rPr>
            <w:rFonts w:ascii="Times" w:hAnsi="Times"/>
            <w:color w:val="000000" w:themeColor="text1"/>
          </w:rPr>
          <w:delText>Deep Learning Models for Univariate Time Series Forecasting. https://machinelearningmastery.com/how-to-develop-deep-learning-models-for-univariate-time-series-forecasting.</w:delText>
        </w:r>
      </w:del>
    </w:p>
    <w:p w14:paraId="19FB451B" w14:textId="636E006D" w:rsidR="0045432F" w:rsidRPr="002650E8" w:rsidDel="00804F52" w:rsidRDefault="0045432F" w:rsidP="0045432F">
      <w:pPr>
        <w:ind w:left="720" w:hanging="720"/>
        <w:rPr>
          <w:del w:id="1293" w:author="Rashid Islam" w:date="2022-04-20T15:11:00Z"/>
          <w:rFonts w:ascii="Times" w:hAnsi="Times"/>
          <w:color w:val="000000" w:themeColor="text1"/>
        </w:rPr>
      </w:pPr>
    </w:p>
    <w:p w14:paraId="5796E078" w14:textId="5D70B3AE" w:rsidR="0045432F" w:rsidRPr="002650E8" w:rsidDel="00804F52" w:rsidRDefault="0045432F" w:rsidP="0045432F">
      <w:pPr>
        <w:pStyle w:val="Heading1"/>
        <w:shd w:val="clear" w:color="auto" w:fill="FFFFFF"/>
        <w:spacing w:before="0" w:beforeAutospacing="0" w:after="0" w:afterAutospacing="0"/>
        <w:ind w:left="720" w:hanging="720"/>
        <w:rPr>
          <w:del w:id="1294" w:author="Rashid Islam" w:date="2022-04-20T15:11:00Z"/>
          <w:rFonts w:ascii="Times" w:hAnsi="Times"/>
          <w:b w:val="0"/>
          <w:bCs w:val="0"/>
          <w:color w:val="000000" w:themeColor="text1"/>
          <w:kern w:val="0"/>
          <w:sz w:val="24"/>
          <w:szCs w:val="24"/>
        </w:rPr>
      </w:pPr>
      <w:del w:id="1295" w:author="Rashid Islam" w:date="2022-04-20T15:11:00Z">
        <w:r w:rsidRPr="002650E8" w:rsidDel="00804F52">
          <w:rPr>
            <w:rFonts w:ascii="Times" w:hAnsi="Times"/>
            <w:b w:val="0"/>
            <w:bCs w:val="0"/>
            <w:color w:val="000000" w:themeColor="text1"/>
            <w:sz w:val="24"/>
            <w:szCs w:val="24"/>
          </w:rPr>
          <w:delText xml:space="preserve">[33] </w:delText>
        </w:r>
        <w:r w:rsidRPr="002650E8" w:rsidDel="00804F52">
          <w:rPr>
            <w:rFonts w:ascii="Times" w:hAnsi="Times"/>
            <w:b w:val="0"/>
            <w:bCs w:val="0"/>
            <w:color w:val="000000" w:themeColor="text1"/>
            <w:sz w:val="24"/>
            <w:szCs w:val="24"/>
          </w:rPr>
          <w:tab/>
        </w:r>
        <w:r w:rsidRPr="002650E8" w:rsidDel="00804F52">
          <w:rPr>
            <w:rFonts w:ascii="Times" w:hAnsi="Times"/>
            <w:b w:val="0"/>
            <w:bCs w:val="0"/>
            <w:color w:val="000000" w:themeColor="text1"/>
            <w:sz w:val="24"/>
            <w:szCs w:val="24"/>
            <w:shd w:val="clear" w:color="auto" w:fill="FFFFFF"/>
          </w:rPr>
          <w:delText xml:space="preserve">Aayush Agrawal, </w:delText>
        </w:r>
        <w:r w:rsidRPr="002650E8" w:rsidDel="00804F52">
          <w:rPr>
            <w:rFonts w:ascii="Times" w:hAnsi="Times"/>
            <w:b w:val="0"/>
            <w:bCs w:val="0"/>
            <w:color w:val="000000" w:themeColor="text1"/>
            <w:spacing w:val="-3"/>
            <w:sz w:val="24"/>
            <w:szCs w:val="24"/>
          </w:rPr>
          <w:delText xml:space="preserve">Building Neural Network from scratch. </w:delText>
        </w:r>
        <w:r w:rsidRPr="002650E8" w:rsidDel="00804F52">
          <w:rPr>
            <w:rFonts w:ascii="Times" w:hAnsi="Times"/>
            <w:b w:val="0"/>
            <w:bCs w:val="0"/>
            <w:color w:val="000000" w:themeColor="text1"/>
            <w:sz w:val="24"/>
            <w:szCs w:val="24"/>
          </w:rPr>
          <w:delText xml:space="preserve">https://towardsdatascience.   </w:delText>
        </w:r>
        <w:r w:rsidRPr="002650E8" w:rsidDel="00804F52">
          <w:rPr>
            <w:rFonts w:ascii="Times" w:hAnsi="Times"/>
            <w:b w:val="0"/>
            <w:bCs w:val="0"/>
            <w:color w:val="000000" w:themeColor="text1"/>
            <w:sz w:val="24"/>
            <w:szCs w:val="24"/>
          </w:rPr>
          <w:br/>
          <w:delText>com/building-neural-network-from-scratch-9c88535bf8e9</w:delText>
        </w:r>
      </w:del>
    </w:p>
    <w:p w14:paraId="522E3642" w14:textId="331C4B54" w:rsidR="0045432F" w:rsidRPr="002650E8" w:rsidDel="00804F52" w:rsidRDefault="0045432F" w:rsidP="0045432F">
      <w:pPr>
        <w:pStyle w:val="nova-legacy-e-listitem"/>
        <w:shd w:val="clear" w:color="auto" w:fill="FFFFFF"/>
        <w:ind w:left="720" w:hanging="720"/>
        <w:jc w:val="both"/>
        <w:rPr>
          <w:del w:id="1296" w:author="Rashid Islam" w:date="2022-04-20T15:11:00Z"/>
          <w:rFonts w:ascii="Times" w:hAnsi="Times"/>
          <w:color w:val="000000" w:themeColor="text1"/>
        </w:rPr>
      </w:pPr>
      <w:del w:id="1297" w:author="Rashid Islam" w:date="2022-04-20T15:11:00Z">
        <w:r w:rsidRPr="002650E8" w:rsidDel="00804F52">
          <w:rPr>
            <w:rFonts w:ascii="Times" w:hAnsi="Times"/>
            <w:color w:val="000000" w:themeColor="text1"/>
          </w:rPr>
          <w:delText>[34]</w:delText>
        </w:r>
        <w:r w:rsidRPr="002650E8" w:rsidDel="00804F52">
          <w:rPr>
            <w:rFonts w:ascii="Times" w:hAnsi="Times"/>
            <w:color w:val="000000" w:themeColor="text1"/>
          </w:rPr>
          <w:tab/>
        </w:r>
        <w:r w:rsidRPr="002650E8" w:rsidDel="00804F52">
          <w:rPr>
            <w:rFonts w:ascii="Times" w:hAnsi="Times"/>
            <w:color w:val="000000" w:themeColor="text1"/>
            <w:bdr w:val="none" w:sz="0" w:space="0" w:color="auto" w:frame="1"/>
            <w:shd w:val="clear" w:color="auto" w:fill="FFFFFF"/>
          </w:rPr>
          <w:delText>Akinori Hidaka</w:delText>
        </w:r>
        <w:r w:rsidRPr="002650E8" w:rsidDel="00804F52">
          <w:rPr>
            <w:rFonts w:ascii="Times" w:hAnsi="Times"/>
            <w:color w:val="000000" w:themeColor="text1"/>
          </w:rPr>
          <w:delText xml:space="preserve">, </w:delText>
        </w:r>
        <w:r w:rsidRPr="002650E8" w:rsidDel="00804F52">
          <w:rPr>
            <w:rFonts w:ascii="Times" w:hAnsi="Times"/>
            <w:color w:val="000000" w:themeColor="text1"/>
            <w:bdr w:val="none" w:sz="0" w:space="0" w:color="auto" w:frame="1"/>
            <w:shd w:val="clear" w:color="auto" w:fill="FFFFFF"/>
          </w:rPr>
          <w:delText>Takio Kurita</w:delText>
        </w:r>
        <w:r w:rsidRPr="002650E8" w:rsidDel="00804F52">
          <w:rPr>
            <w:rFonts w:ascii="Times" w:hAnsi="Times"/>
            <w:color w:val="000000" w:themeColor="text1"/>
          </w:rPr>
          <w:delText xml:space="preserve">. Consecutive Dimensionality Reduction by Canonical </w:delText>
        </w:r>
        <w:r w:rsidRPr="002650E8" w:rsidDel="00804F52">
          <w:rPr>
            <w:rFonts w:ascii="Times" w:hAnsi="Times"/>
            <w:color w:val="000000" w:themeColor="text1"/>
          </w:rPr>
          <w:br/>
          <w:delText>Correlation Analysis for Visualization of Convolutional Neural Networks. Conference: Proceedings of the ISCIE International Symposium on Stochastic Systems Theory and its Applications. December 2017. Pages 160 – 167.</w:delText>
        </w:r>
      </w:del>
    </w:p>
    <w:p w14:paraId="51E45393" w14:textId="5F8293A1" w:rsidR="0045432F" w:rsidRPr="002650E8" w:rsidDel="00804F52" w:rsidRDefault="0045432F" w:rsidP="0045432F">
      <w:pPr>
        <w:rPr>
          <w:del w:id="1298" w:author="Rashid Islam" w:date="2022-04-20T15:11:00Z"/>
          <w:rFonts w:ascii="Times" w:hAnsi="Times"/>
          <w:color w:val="000000" w:themeColor="text1"/>
        </w:rPr>
      </w:pPr>
    </w:p>
    <w:p w14:paraId="3F6700D3" w14:textId="65877435" w:rsidR="0045432F" w:rsidDel="00804F52" w:rsidRDefault="0045432F" w:rsidP="0045432F">
      <w:pPr>
        <w:ind w:left="720" w:hanging="720"/>
        <w:rPr>
          <w:del w:id="1299" w:author="Rashid Islam" w:date="2022-04-20T15:11:00Z"/>
          <w:rStyle w:val="epub-sectionpagerange"/>
          <w:rFonts w:ascii="Times" w:hAnsi="Times"/>
          <w:color w:val="000000" w:themeColor="text1"/>
          <w:shd w:val="clear" w:color="auto" w:fill="FFFFFF"/>
        </w:rPr>
      </w:pPr>
      <w:del w:id="1300" w:author="Rashid Islam" w:date="2022-04-20T15:11:00Z">
        <w:r w:rsidRPr="002650E8" w:rsidDel="00804F52">
          <w:rPr>
            <w:rFonts w:ascii="Times" w:hAnsi="Times"/>
            <w:color w:val="000000" w:themeColor="text1"/>
          </w:rPr>
          <w:delText>[35]</w:delText>
        </w:r>
        <w:r w:rsidRPr="002650E8" w:rsidDel="00804F52">
          <w:rPr>
            <w:rFonts w:ascii="Times" w:hAnsi="Times"/>
            <w:color w:val="000000" w:themeColor="text1"/>
          </w:rPr>
          <w:tab/>
          <w:delText>Michael Correll, Dominik Moritz, Jeffrey Heer. Value-Suppressing Uncertainty Palettes</w:delText>
        </w:r>
        <w:r w:rsidRPr="002650E8" w:rsidDel="00804F52">
          <w:rPr>
            <w:rFonts w:ascii="Times" w:eastAsiaTheme="minorHAnsi" w:hAnsi="Times" w:cs="AppleSystemUIFont"/>
            <w:color w:val="000000" w:themeColor="text1"/>
            <w:lang w:val="en-GB" w:eastAsia="en-US"/>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Times" w:hAnsi="Times"/>
            <w:color w:val="000000" w:themeColor="text1"/>
          </w:rPr>
          <w:delText xml:space="preserve"> </w:delText>
        </w:r>
        <w:r w:rsidRPr="002650E8" w:rsidDel="00804F52">
          <w:rPr>
            <w:rStyle w:val="epub-sectiontitle"/>
            <w:rFonts w:ascii="Times" w:hAnsi="Times"/>
            <w:color w:val="000000" w:themeColor="text1"/>
            <w:shd w:val="clear" w:color="auto" w:fill="FFFFFF"/>
          </w:rPr>
          <w:delText xml:space="preserve">Proceedings of the 2018 CHI Conference on Human Factors in Computing Systems. </w:delText>
        </w:r>
        <w:r w:rsidRPr="002650E8" w:rsidDel="00804F52">
          <w:rPr>
            <w:rStyle w:val="epub-sectiondate"/>
            <w:rFonts w:ascii="Times" w:hAnsi="Times"/>
            <w:color w:val="000000" w:themeColor="text1"/>
            <w:shd w:val="clear" w:color="auto" w:fill="FFFFFF"/>
          </w:rPr>
          <w:delText>April 2018. </w:delText>
        </w:r>
        <w:r w:rsidRPr="002650E8" w:rsidDel="00804F52">
          <w:rPr>
            <w:rStyle w:val="epub-sectionids"/>
            <w:rFonts w:ascii="Times" w:hAnsi="Times"/>
            <w:color w:val="000000" w:themeColor="text1"/>
            <w:shd w:val="clear" w:color="auto" w:fill="FFFFFF"/>
          </w:rPr>
          <w:delText xml:space="preserve">Paper No.: 642 </w:delText>
        </w:r>
        <w:r w:rsidRPr="002650E8" w:rsidDel="00804F52">
          <w:rPr>
            <w:rStyle w:val="epub-sectionpagerange"/>
            <w:rFonts w:ascii="Times" w:hAnsi="Times"/>
            <w:color w:val="000000" w:themeColor="text1"/>
            <w:shd w:val="clear" w:color="auto" w:fill="FFFFFF"/>
          </w:rPr>
          <w:delText>Pages 1–11.</w:delText>
        </w:r>
      </w:del>
    </w:p>
    <w:p w14:paraId="6D9770FF" w14:textId="1881F3E4" w:rsidR="0045432F" w:rsidRPr="002650E8" w:rsidDel="00804F52" w:rsidRDefault="0045432F" w:rsidP="0045432F">
      <w:pPr>
        <w:ind w:left="720" w:hanging="720"/>
        <w:rPr>
          <w:del w:id="1301" w:author="Rashid Islam" w:date="2022-04-20T15:11:00Z"/>
          <w:rFonts w:ascii="Times" w:hAnsi="Times"/>
          <w:color w:val="000000" w:themeColor="text1"/>
        </w:rPr>
      </w:pPr>
    </w:p>
    <w:p w14:paraId="65D6D860" w14:textId="2AF86413" w:rsidR="0045432F" w:rsidDel="00804F52" w:rsidRDefault="0045432F" w:rsidP="0045432F">
      <w:pPr>
        <w:ind w:left="720" w:hanging="720"/>
        <w:rPr>
          <w:del w:id="1302" w:author="Rashid Islam" w:date="2022-04-20T15:11:00Z"/>
          <w:rStyle w:val="epub-sectionpagerange"/>
          <w:rFonts w:ascii="Times" w:hAnsi="Times"/>
          <w:color w:val="000000" w:themeColor="text1"/>
          <w:shd w:val="clear" w:color="auto" w:fill="FFFFFF"/>
        </w:rPr>
      </w:pPr>
      <w:del w:id="1303" w:author="Rashid Islam" w:date="2022-04-20T15:11:00Z">
        <w:r w:rsidRPr="002650E8" w:rsidDel="00804F52">
          <w:rPr>
            <w:rFonts w:ascii="Times" w:hAnsi="Times"/>
            <w:color w:val="000000" w:themeColor="text1"/>
          </w:rPr>
          <w:delText>[36]</w:delText>
        </w:r>
        <w:r w:rsidRPr="002650E8" w:rsidDel="00804F52">
          <w:rPr>
            <w:rFonts w:ascii="Times" w:hAnsi="Times"/>
            <w:color w:val="000000" w:themeColor="text1"/>
          </w:rPr>
          <w:tab/>
          <w:delText>Jessica Hullman. Why Authors Don’t Visualize Uncertainty</w:delText>
        </w:r>
        <w:r w:rsidRPr="002650E8" w:rsidDel="00804F52">
          <w:rPr>
            <w:rFonts w:ascii="Times" w:eastAsiaTheme="minorHAnsi" w:hAnsi="Times" w:cs="AppleSystemUIFont"/>
            <w:color w:val="000000" w:themeColor="text1"/>
            <w:lang w:val="en-GB" w:eastAsia="en-US"/>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Times" w:hAnsi="Times"/>
            <w:color w:val="000000" w:themeColor="text1"/>
          </w:rPr>
          <w:delText xml:space="preserve"> </w:delText>
        </w:r>
        <w:r w:rsidRPr="002650E8" w:rsidDel="00804F52">
          <w:rPr>
            <w:rFonts w:ascii="Times" w:hAnsi="Times"/>
            <w:color w:val="000000" w:themeColor="text1"/>
            <w:shd w:val="clear" w:color="auto" w:fill="FFFFFF"/>
          </w:rPr>
          <w:delText>IEEE Transactions on Visualization and Computer Graphic.</w:delText>
        </w:r>
        <w:r w:rsidRPr="002650E8" w:rsidDel="00804F52">
          <w:rPr>
            <w:rFonts w:ascii="Times" w:hAnsi="Times"/>
            <w:color w:val="000000" w:themeColor="text1"/>
          </w:rPr>
          <w:delText xml:space="preserve"> </w:delText>
        </w:r>
        <w:r w:rsidRPr="002650E8" w:rsidDel="00804F52">
          <w:rPr>
            <w:rFonts w:ascii="Times" w:hAnsi="Times"/>
            <w:color w:val="000000" w:themeColor="text1"/>
            <w:shd w:val="clear" w:color="auto" w:fill="FFFFFF"/>
          </w:rPr>
          <w:delText>Jan. 2020, pp. 130-139, vol. 26</w:delText>
        </w:r>
        <w:r w:rsidRPr="002650E8" w:rsidDel="00804F52">
          <w:rPr>
            <w:rStyle w:val="epub-sectionpagerange"/>
            <w:rFonts w:ascii="Times" w:hAnsi="Times"/>
            <w:color w:val="000000" w:themeColor="text1"/>
            <w:shd w:val="clear" w:color="auto" w:fill="FFFFFF"/>
          </w:rPr>
          <w:delText xml:space="preserve">. </w:delText>
        </w:r>
      </w:del>
    </w:p>
    <w:p w14:paraId="7E37D0E2" w14:textId="1623FE21" w:rsidR="0045432F" w:rsidRPr="002650E8" w:rsidDel="00804F52" w:rsidRDefault="0045432F" w:rsidP="0045432F">
      <w:pPr>
        <w:ind w:left="720" w:hanging="720"/>
        <w:rPr>
          <w:del w:id="1304" w:author="Rashid Islam" w:date="2022-04-20T15:11:00Z"/>
          <w:rFonts w:ascii="Times" w:hAnsi="Times"/>
          <w:color w:val="000000" w:themeColor="text1"/>
        </w:rPr>
      </w:pPr>
    </w:p>
    <w:p w14:paraId="3E557187" w14:textId="4EA3F57C" w:rsidR="0045432F" w:rsidRPr="002650E8" w:rsidDel="00804F52" w:rsidRDefault="0045432F" w:rsidP="0045432F">
      <w:pPr>
        <w:ind w:left="720" w:hanging="720"/>
        <w:rPr>
          <w:del w:id="1305" w:author="Rashid Islam" w:date="2022-04-20T15:11:00Z"/>
          <w:rFonts w:ascii="Times" w:hAnsi="Times"/>
          <w:color w:val="000000" w:themeColor="text1"/>
        </w:rPr>
      </w:pPr>
      <w:del w:id="1306" w:author="Rashid Islam" w:date="2022-04-20T15:11:00Z">
        <w:r w:rsidRPr="002650E8" w:rsidDel="00804F52">
          <w:rPr>
            <w:rFonts w:ascii="Times" w:hAnsi="Times"/>
            <w:color w:val="000000" w:themeColor="text1"/>
          </w:rPr>
          <w:delText>[37]</w:delText>
        </w:r>
        <w:r w:rsidRPr="002650E8" w:rsidDel="00804F52">
          <w:rPr>
            <w:rFonts w:ascii="Times" w:hAnsi="Times"/>
            <w:color w:val="000000" w:themeColor="text1"/>
          </w:rPr>
          <w:tab/>
        </w:r>
        <w:r w:rsidRPr="002650E8" w:rsidDel="00804F52">
          <w:rPr>
            <w:rStyle w:val="loaauthor-name"/>
            <w:rFonts w:ascii="Times" w:hAnsi="Times"/>
            <w:color w:val="000000" w:themeColor="text1"/>
          </w:rPr>
          <w:delText>Shunan Guo</w:delText>
        </w:r>
        <w:r w:rsidRPr="002650E8" w:rsidDel="00804F52">
          <w:rPr>
            <w:rFonts w:ascii="Times" w:hAnsi="Times"/>
            <w:color w:val="000000" w:themeColor="text1"/>
          </w:rPr>
          <w:delText xml:space="preserve">, </w:delText>
        </w:r>
        <w:r w:rsidRPr="002650E8" w:rsidDel="00804F52">
          <w:rPr>
            <w:rStyle w:val="loaauthor-name"/>
            <w:rFonts w:ascii="Times" w:hAnsi="Times"/>
            <w:color w:val="000000" w:themeColor="text1"/>
          </w:rPr>
          <w:delText>Fan Du</w:delText>
        </w:r>
        <w:r w:rsidRPr="002650E8" w:rsidDel="00804F52">
          <w:rPr>
            <w:rFonts w:ascii="Times" w:hAnsi="Times"/>
            <w:color w:val="000000" w:themeColor="text1"/>
          </w:rPr>
          <w:delText xml:space="preserve">, </w:delText>
        </w:r>
        <w:r w:rsidRPr="002650E8" w:rsidDel="00804F52">
          <w:rPr>
            <w:rStyle w:val="loaauthor-name"/>
            <w:rFonts w:ascii="Times" w:hAnsi="Times"/>
            <w:color w:val="000000" w:themeColor="text1"/>
            <w:shd w:val="clear" w:color="auto" w:fill="FFFFFF"/>
          </w:rPr>
          <w:delText>Sana Malik, et al</w:delText>
        </w:r>
        <w:r w:rsidRPr="002650E8" w:rsidDel="00804F52">
          <w:rPr>
            <w:rFonts w:ascii="Times" w:hAnsi="Times"/>
            <w:color w:val="000000" w:themeColor="text1"/>
          </w:rPr>
          <w:delText xml:space="preserve">. Visualizing Uncertainty and Alternatives in Event Sequence Predictions. </w:delText>
        </w:r>
        <w:r w:rsidRPr="002650E8" w:rsidDel="00804F52">
          <w:rPr>
            <w:rStyle w:val="epub-sectiontitle"/>
            <w:rFonts w:ascii="Times" w:hAnsi="Times"/>
            <w:color w:val="000000" w:themeColor="text1"/>
            <w:shd w:val="clear" w:color="auto" w:fill="FFFFFF"/>
          </w:rPr>
          <w:delText xml:space="preserve">Proceedings of the 2019 CHI Conference on Human Factors in Computing Systems. </w:delText>
        </w:r>
        <w:r w:rsidRPr="002650E8" w:rsidDel="00804F52">
          <w:rPr>
            <w:rStyle w:val="epub-sectiondate"/>
            <w:rFonts w:ascii="Times" w:hAnsi="Times"/>
            <w:color w:val="000000" w:themeColor="text1"/>
            <w:shd w:val="clear" w:color="auto" w:fill="FFFFFF"/>
          </w:rPr>
          <w:delText>May 2019. </w:delText>
        </w:r>
        <w:r w:rsidRPr="002650E8" w:rsidDel="00804F52">
          <w:rPr>
            <w:rStyle w:val="epub-sectionids"/>
            <w:rFonts w:ascii="Times" w:hAnsi="Times"/>
            <w:color w:val="000000" w:themeColor="text1"/>
            <w:shd w:val="clear" w:color="auto" w:fill="FFFFFF"/>
          </w:rPr>
          <w:delText xml:space="preserve">Paper No.: 573. </w:delText>
        </w:r>
        <w:r w:rsidRPr="002650E8" w:rsidDel="00804F52">
          <w:rPr>
            <w:rStyle w:val="epub-sectionpagerange"/>
            <w:rFonts w:ascii="Times" w:hAnsi="Times"/>
            <w:color w:val="000000" w:themeColor="text1"/>
            <w:shd w:val="clear" w:color="auto" w:fill="FFFFFF"/>
          </w:rPr>
          <w:delText>Pages 1–12.</w:delText>
        </w:r>
      </w:del>
    </w:p>
    <w:p w14:paraId="6EF11298" w14:textId="030D6493" w:rsidR="0045432F" w:rsidRPr="002650E8" w:rsidDel="00804F52" w:rsidRDefault="0045432F" w:rsidP="0045432F">
      <w:pPr>
        <w:pStyle w:val="Heading1"/>
        <w:shd w:val="clear" w:color="auto" w:fill="FFFFFF"/>
        <w:spacing w:before="0" w:beforeAutospacing="0" w:after="0" w:afterAutospacing="0"/>
        <w:rPr>
          <w:del w:id="1307" w:author="Rashid Islam" w:date="2022-04-20T15:11:00Z"/>
          <w:rFonts w:ascii="Times" w:hAnsi="Times" w:cs="Arial"/>
          <w:b w:val="0"/>
          <w:bCs w:val="0"/>
          <w:color w:val="000000" w:themeColor="text1"/>
          <w:sz w:val="24"/>
          <w:szCs w:val="24"/>
        </w:rPr>
      </w:pPr>
    </w:p>
    <w:p w14:paraId="31634728" w14:textId="2DCD0289" w:rsidR="0045432F" w:rsidDel="00804F52" w:rsidRDefault="0045432F" w:rsidP="0045432F">
      <w:pPr>
        <w:autoSpaceDE w:val="0"/>
        <w:autoSpaceDN w:val="0"/>
        <w:adjustRightInd w:val="0"/>
        <w:ind w:left="720" w:hanging="720"/>
        <w:rPr>
          <w:del w:id="1308" w:author="Rashid Islam" w:date="2022-04-20T15:11:00Z"/>
          <w:rFonts w:ascii="Times" w:eastAsiaTheme="minorHAnsi" w:hAnsi="Times"/>
          <w:color w:val="000000" w:themeColor="text1"/>
          <w:lang w:val="en-GB" w:eastAsia="en-US"/>
        </w:rPr>
      </w:pPr>
      <w:del w:id="1309" w:author="Rashid Islam" w:date="2022-04-20T15:11:00Z">
        <w:r w:rsidRPr="002650E8" w:rsidDel="00804F52">
          <w:rPr>
            <w:rFonts w:ascii="Times" w:hAnsi="Times"/>
            <w:color w:val="000000" w:themeColor="text1"/>
          </w:rPr>
          <w:delText>[38]</w:delText>
        </w:r>
        <w:r w:rsidDel="00804F52">
          <w:rPr>
            <w:rFonts w:ascii="Times" w:hAnsi="Times"/>
            <w:color w:val="000000" w:themeColor="text1"/>
          </w:rPr>
          <w:tab/>
        </w:r>
        <w:r w:rsidRPr="002650E8" w:rsidDel="00804F52">
          <w:rPr>
            <w:rFonts w:ascii="Times" w:eastAsiaTheme="minorHAnsi" w:hAnsi="Times"/>
            <w:color w:val="000000" w:themeColor="text1"/>
            <w:lang w:val="en-GB" w:eastAsia="en-US"/>
          </w:rPr>
          <w:delText>Michelle Korporaal, Ian T. Ruginski, and Sara Irina Fabrikant</w:delText>
        </w:r>
        <w:r w:rsidRPr="002650E8" w:rsidDel="00804F52">
          <w:rPr>
            <w:rStyle w:val="blue-tooltip"/>
            <w:rFonts w:ascii="Times" w:hAnsi="Times" w:cs="Arial"/>
            <w:color w:val="000000" w:themeColor="text1"/>
            <w:shd w:val="clear" w:color="auto" w:fill="FFFFFF"/>
          </w:rPr>
          <w:delText xml:space="preserve">. </w:delText>
        </w:r>
        <w:r w:rsidRPr="002650E8" w:rsidDel="00804F52">
          <w:rPr>
            <w:rFonts w:ascii="Times" w:eastAsiaTheme="minorHAnsi" w:hAnsi="Times"/>
            <w:color w:val="000000" w:themeColor="text1"/>
            <w:lang w:val="en-GB" w:eastAsia="en-US"/>
          </w:rPr>
          <w:delText xml:space="preserve">Effects of Uncertainty </w:delText>
        </w:r>
        <w:r w:rsidDel="00804F52">
          <w:rPr>
            <w:rFonts w:ascii="Times" w:eastAsiaTheme="minorHAnsi" w:hAnsi="Times"/>
            <w:color w:val="000000" w:themeColor="text1"/>
            <w:lang w:val="en-GB" w:eastAsia="en-US"/>
          </w:rPr>
          <w:br/>
        </w:r>
        <w:r w:rsidRPr="002650E8" w:rsidDel="00804F52">
          <w:rPr>
            <w:rFonts w:ascii="Times" w:eastAsiaTheme="minorHAnsi" w:hAnsi="Times"/>
            <w:color w:val="000000" w:themeColor="text1"/>
            <w:lang w:val="en-GB" w:eastAsia="en-US"/>
          </w:rPr>
          <w:delText>Visualization on Map-Based Decision Making Under Time Pressure</w:delText>
        </w:r>
        <w:r w:rsidRPr="002650E8" w:rsidDel="00804F52">
          <w:rPr>
            <w:rFonts w:ascii="Times" w:hAnsi="Times" w:cs="Arial"/>
            <w:color w:val="000000" w:themeColor="text1"/>
          </w:rPr>
          <w:delText xml:space="preserve">. </w:delText>
        </w:r>
        <w:r w:rsidRPr="002650E8" w:rsidDel="00804F52">
          <w:rPr>
            <w:rFonts w:ascii="Times" w:eastAsiaTheme="minorHAnsi" w:hAnsi="Times"/>
            <w:color w:val="000000" w:themeColor="text1"/>
            <w:lang w:val="en-GB" w:eastAsia="en-US"/>
          </w:rPr>
          <w:delText>Human-Media Interaction, a section of the journal Frontiers in Computer Science</w:delText>
        </w:r>
        <w:r w:rsidRPr="002650E8" w:rsidDel="00804F52">
          <w:rPr>
            <w:rFonts w:ascii="Times" w:hAnsi="Times" w:cs="Arial"/>
            <w:color w:val="000000" w:themeColor="text1"/>
          </w:rPr>
          <w:delText xml:space="preserve">. </w:delText>
        </w:r>
        <w:r w:rsidRPr="002650E8" w:rsidDel="00804F52">
          <w:rPr>
            <w:rFonts w:ascii="Times" w:eastAsiaTheme="minorHAnsi" w:hAnsi="Times"/>
            <w:color w:val="000000" w:themeColor="text1"/>
            <w:lang w:val="en-GB" w:eastAsia="en-US"/>
          </w:rPr>
          <w:delText>Received: 22 May 2020</w:delText>
        </w:r>
        <w:r w:rsidRPr="002650E8" w:rsidDel="00804F52">
          <w:rPr>
            <w:rFonts w:ascii="Times" w:hAnsi="Times" w:cs="Arial"/>
            <w:color w:val="000000" w:themeColor="text1"/>
          </w:rPr>
          <w:delText xml:space="preserve">. </w:delText>
        </w:r>
        <w:r w:rsidRPr="002650E8" w:rsidDel="00804F52">
          <w:rPr>
            <w:rFonts w:ascii="Times" w:eastAsiaTheme="minorHAnsi" w:hAnsi="Times"/>
            <w:color w:val="000000" w:themeColor="text1"/>
            <w:lang w:val="en-GB" w:eastAsia="en-US"/>
          </w:rPr>
          <w:delText>doi: 10.3389/fcomp.2020.00032.</w:delText>
        </w:r>
      </w:del>
    </w:p>
    <w:p w14:paraId="48AD9FC6" w14:textId="68FB7310" w:rsidR="0045432F" w:rsidRPr="0042340B" w:rsidDel="00804F52" w:rsidRDefault="0045432F" w:rsidP="0045432F">
      <w:pPr>
        <w:autoSpaceDE w:val="0"/>
        <w:autoSpaceDN w:val="0"/>
        <w:adjustRightInd w:val="0"/>
        <w:ind w:left="720" w:hanging="720"/>
        <w:rPr>
          <w:del w:id="1310" w:author="Rashid Islam" w:date="2022-04-20T15:11:00Z"/>
          <w:rFonts w:ascii="Times" w:eastAsiaTheme="minorHAnsi" w:hAnsi="Times"/>
          <w:color w:val="000000" w:themeColor="text1"/>
          <w:lang w:val="en-GB" w:eastAsia="en-US"/>
        </w:rPr>
      </w:pPr>
      <w:del w:id="1311" w:author="Rashid Islam" w:date="2022-04-20T15:11:00Z">
        <w:r w:rsidRPr="002650E8" w:rsidDel="00804F52">
          <w:rPr>
            <w:rFonts w:ascii="Times" w:hAnsi="Times"/>
            <w:color w:val="000000" w:themeColor="text1"/>
          </w:rPr>
          <w:delText>[39]</w:delText>
        </w:r>
        <w:r w:rsidRPr="002650E8" w:rsidDel="00804F52">
          <w:rPr>
            <w:rFonts w:ascii="Times" w:hAnsi="Times"/>
            <w:color w:val="000000" w:themeColor="text1"/>
          </w:rPr>
          <w:tab/>
          <w:delText xml:space="preserve">Max Schneider, Michelle McDowell et al. </w:delText>
        </w:r>
        <w:r w:rsidRPr="002650E8" w:rsidDel="00804F52">
          <w:rPr>
            <w:rFonts w:ascii="Times" w:hAnsi="Times" w:cs="Open Sans"/>
            <w:color w:val="000000" w:themeColor="text1"/>
          </w:rPr>
          <w:delText xml:space="preserve">Effective uncertainty visualization for aftershock forecast maps. Natural Hazards and Earth System Sciences. </w:delText>
        </w:r>
        <w:r w:rsidRPr="002650E8" w:rsidDel="00804F52">
          <w:rPr>
            <w:rFonts w:ascii="Times" w:hAnsi="Times"/>
            <w:color w:val="000000" w:themeColor="text1"/>
          </w:rPr>
          <w:delText>Discussion started: 3 September 2021.</w:delText>
        </w:r>
        <w:r w:rsidRPr="002650E8" w:rsidDel="00804F52">
          <w:rPr>
            <w:rFonts w:ascii="Times" w:hAnsi="Times" w:cs="Open Sans"/>
            <w:color w:val="000000" w:themeColor="text1"/>
          </w:rPr>
          <w:delText xml:space="preserve"> </w:delText>
        </w:r>
        <w:r w:rsidRPr="002650E8" w:rsidDel="00804F52">
          <w:rPr>
            <w:rFonts w:ascii="Times" w:hAnsi="Times"/>
            <w:color w:val="000000" w:themeColor="text1"/>
          </w:rPr>
          <w:delText>https://doi.org/10.5194/nhess-2021-237.</w:delText>
        </w:r>
      </w:del>
    </w:p>
    <w:p w14:paraId="47D74B64" w14:textId="117A28F9" w:rsidR="0045432F" w:rsidRPr="002650E8" w:rsidDel="00804F52" w:rsidRDefault="0045432F" w:rsidP="0045432F">
      <w:pPr>
        <w:spacing w:after="160" w:line="259" w:lineRule="auto"/>
        <w:rPr>
          <w:del w:id="1312" w:author="Rashid Islam" w:date="2022-04-20T15:11:00Z"/>
          <w:rFonts w:ascii="Times" w:hAnsi="Times"/>
          <w:color w:val="000000" w:themeColor="text1"/>
          <w:lang w:val="es-ES"/>
        </w:rPr>
      </w:pPr>
    </w:p>
    <w:p w14:paraId="29741AB7" w14:textId="5205C725" w:rsidR="0045432F" w:rsidDel="00804F52" w:rsidRDefault="0045432F" w:rsidP="0045432F">
      <w:pPr>
        <w:spacing w:after="160" w:line="259" w:lineRule="auto"/>
        <w:ind w:left="720" w:hanging="720"/>
        <w:rPr>
          <w:del w:id="1313" w:author="Rashid Islam" w:date="2022-04-20T15:11:00Z"/>
          <w:rFonts w:ascii="Times" w:hAnsi="Times"/>
          <w:color w:val="000000" w:themeColor="text1"/>
          <w:u w:val="single"/>
        </w:rPr>
      </w:pPr>
      <w:del w:id="1314" w:author="Rashid Islam" w:date="2022-04-20T15:11:00Z">
        <w:r w:rsidRPr="002650E8" w:rsidDel="00804F52">
          <w:rPr>
            <w:rFonts w:ascii="Times" w:hAnsi="Times"/>
            <w:color w:val="000000" w:themeColor="text1"/>
            <w:lang w:val="es-ES"/>
          </w:rPr>
          <w:delText>[40]</w:delText>
        </w:r>
        <w:r w:rsidRPr="002650E8" w:rsidDel="00804F52">
          <w:rPr>
            <w:rFonts w:ascii="Times" w:hAnsi="Times"/>
            <w:color w:val="000000" w:themeColor="text1"/>
            <w:lang w:val="es-ES"/>
          </w:rPr>
          <w:tab/>
          <w:delText xml:space="preserve">Ken Brodlie, Rodolfo Allendes Osorio, and Adriano </w:delText>
        </w:r>
        <w:r w:rsidRPr="002650E8" w:rsidDel="00804F52">
          <w:rPr>
            <w:rFonts w:ascii="Times" w:hAnsi="Times"/>
            <w:color w:val="000000" w:themeColor="text1"/>
          </w:rPr>
          <w:delText xml:space="preserve">Lopes. 2012. A review of uncertainty in data visualization. In Expanding the frontiers of visual analytics and visualization. Springer, 81–109. DOI: </w:delText>
        </w:r>
        <w:r w:rsidR="00C83711" w:rsidDel="00804F52">
          <w:fldChar w:fldCharType="begin"/>
        </w:r>
        <w:r w:rsidR="00C83711" w:rsidDel="00804F52">
          <w:delInstrText xml:space="preserve"> HYPERLINK "http://dx.doi.org/10.1007/978-1-4471-2804-5_6" </w:delInstrText>
        </w:r>
        <w:r w:rsidR="00C83711" w:rsidDel="00804F52">
          <w:fldChar w:fldCharType="separate"/>
        </w:r>
        <w:r w:rsidRPr="002650E8" w:rsidDel="00804F52">
          <w:rPr>
            <w:rStyle w:val="Hyperlink"/>
            <w:rFonts w:ascii="Times" w:hAnsi="Times"/>
            <w:color w:val="000000" w:themeColor="text1"/>
          </w:rPr>
          <w:delText>http://dx.doi.org/10.1007/978-1-4471-2804-5_6</w:delText>
        </w:r>
        <w:r w:rsidR="00C83711" w:rsidDel="00804F52">
          <w:rPr>
            <w:rStyle w:val="Hyperlink"/>
            <w:rFonts w:ascii="Times" w:hAnsi="Times"/>
            <w:color w:val="000000" w:themeColor="text1"/>
          </w:rPr>
          <w:fldChar w:fldCharType="end"/>
        </w:r>
        <w:r w:rsidDel="00804F52">
          <w:rPr>
            <w:rFonts w:ascii="Times" w:hAnsi="Times"/>
            <w:color w:val="000000" w:themeColor="text1"/>
            <w:u w:val="single"/>
          </w:rPr>
          <w:br/>
        </w:r>
      </w:del>
    </w:p>
    <w:p w14:paraId="66319AB9" w14:textId="55AEB919" w:rsidR="0045432F" w:rsidDel="00804F52" w:rsidRDefault="0045432F" w:rsidP="0045432F">
      <w:pPr>
        <w:spacing w:after="160" w:line="259" w:lineRule="auto"/>
        <w:ind w:left="720" w:hanging="720"/>
        <w:rPr>
          <w:del w:id="1315" w:author="Rashid Islam" w:date="2022-04-20T15:11:00Z"/>
          <w:rStyle w:val="Hyperlink"/>
          <w:rFonts w:ascii="Times" w:hAnsi="Times"/>
          <w:color w:val="000000" w:themeColor="text1"/>
        </w:rPr>
      </w:pPr>
      <w:del w:id="1316" w:author="Rashid Islam" w:date="2022-04-20T15:11:00Z">
        <w:r w:rsidRPr="002650E8" w:rsidDel="00804F52">
          <w:rPr>
            <w:rFonts w:ascii="Times" w:hAnsi="Times"/>
            <w:color w:val="000000" w:themeColor="text1"/>
          </w:rPr>
          <w:delText>[41]</w:delText>
        </w:r>
        <w:r w:rsidRPr="002650E8" w:rsidDel="00804F52">
          <w:rPr>
            <w:rFonts w:ascii="Times" w:hAnsi="Times"/>
            <w:color w:val="000000" w:themeColor="text1"/>
          </w:rPr>
          <w:tab/>
          <w:delText xml:space="preserve">Michael Correll and Michael Gleicher. 2014. Error bars considered harmful: Exploring alternate encodings for mean and error. IEEE Transactions on Visualization and Computer Graphics 20, 12 (2014), 2142–2151. DOI: • </w:delText>
        </w:r>
        <w:r w:rsidR="00C83711" w:rsidDel="00804F52">
          <w:fldChar w:fldCharType="begin"/>
        </w:r>
        <w:r w:rsidR="00C83711" w:rsidDel="00804F52">
          <w:delInstrText xml:space="preserve"> HYPERLINK "http://dx.doi.org/10.1109/TVCG.2014.2346298" </w:delInstrText>
        </w:r>
        <w:r w:rsidR="00C83711" w:rsidDel="00804F52">
          <w:fldChar w:fldCharType="separate"/>
        </w:r>
        <w:r w:rsidRPr="002650E8" w:rsidDel="00804F52">
          <w:rPr>
            <w:rStyle w:val="Hyperlink"/>
            <w:rFonts w:ascii="Times" w:hAnsi="Times"/>
            <w:color w:val="000000" w:themeColor="text1"/>
          </w:rPr>
          <w:delText>http://dx.doi.org/10.1109/TVCG.2014.2346298</w:delText>
        </w:r>
        <w:r w:rsidR="00C83711" w:rsidDel="00804F52">
          <w:rPr>
            <w:rStyle w:val="Hyperlink"/>
            <w:rFonts w:ascii="Times" w:hAnsi="Times"/>
            <w:color w:val="000000" w:themeColor="text1"/>
          </w:rPr>
          <w:fldChar w:fldCharType="end"/>
        </w:r>
      </w:del>
    </w:p>
    <w:p w14:paraId="1809868C" w14:textId="758937DD" w:rsidR="0045432F" w:rsidRPr="002650E8" w:rsidDel="00804F52" w:rsidRDefault="0045432F" w:rsidP="0045432F">
      <w:pPr>
        <w:spacing w:after="160" w:line="259" w:lineRule="auto"/>
        <w:rPr>
          <w:del w:id="1317" w:author="Rashid Islam" w:date="2022-04-20T15:11:00Z"/>
          <w:rFonts w:ascii="Times" w:hAnsi="Times"/>
          <w:color w:val="000000" w:themeColor="text1"/>
        </w:rPr>
      </w:pPr>
      <w:del w:id="1318" w:author="Rashid Islam" w:date="2022-04-20T15:11:00Z">
        <w:r w:rsidDel="00804F52">
          <w:rPr>
            <w:rFonts w:ascii="Times" w:hAnsi="Times"/>
            <w:color w:val="000000" w:themeColor="text1"/>
            <w:u w:val="single"/>
          </w:rPr>
          <w:br/>
        </w:r>
        <w:r w:rsidRPr="002650E8" w:rsidDel="00804F52">
          <w:rPr>
            <w:rFonts w:ascii="Times" w:hAnsi="Times"/>
            <w:color w:val="000000" w:themeColor="text1"/>
          </w:rPr>
          <w:delText>[42]</w:delText>
        </w:r>
        <w:r w:rsidDel="00804F52">
          <w:rPr>
            <w:rFonts w:ascii="Times" w:hAnsi="Times"/>
            <w:color w:val="000000" w:themeColor="text1"/>
          </w:rPr>
          <w:tab/>
        </w:r>
        <w:r w:rsidRPr="002650E8" w:rsidDel="00804F52">
          <w:rPr>
            <w:rFonts w:ascii="Times" w:hAnsi="Times"/>
            <w:color w:val="000000" w:themeColor="text1"/>
          </w:rPr>
          <w:delText xml:space="preserve">Miriam Greis, Passant El Agroudy, </w:delText>
        </w:r>
        <w:r w:rsidDel="00804F52">
          <w:rPr>
            <w:rFonts w:ascii="Times" w:hAnsi="Times"/>
            <w:color w:val="000000" w:themeColor="text1"/>
          </w:rPr>
          <w:delText>et al</w:delText>
        </w:r>
        <w:r w:rsidRPr="002650E8" w:rsidDel="00804F52">
          <w:rPr>
            <w:rFonts w:ascii="Times" w:hAnsi="Times"/>
            <w:color w:val="000000" w:themeColor="text1"/>
          </w:rPr>
          <w:delText xml:space="preserve">. 2016. Decision-Making under Uncertainty: </w:delText>
        </w:r>
        <w:r w:rsidDel="00804F52">
          <w:rPr>
            <w:rFonts w:ascii="Times" w:hAnsi="Times"/>
            <w:color w:val="000000" w:themeColor="text1"/>
          </w:rPr>
          <w:delText xml:space="preserve">  </w:delText>
        </w:r>
        <w:r w:rsidDel="00804F52">
          <w:rPr>
            <w:rFonts w:ascii="Times" w:hAnsi="Times"/>
            <w:color w:val="000000" w:themeColor="text1"/>
          </w:rPr>
          <w:br/>
          <w:delText xml:space="preserve">            </w:delText>
        </w:r>
        <w:r w:rsidRPr="002650E8" w:rsidDel="00804F52">
          <w:rPr>
            <w:rFonts w:ascii="Times" w:hAnsi="Times"/>
            <w:color w:val="000000" w:themeColor="text1"/>
          </w:rPr>
          <w:delText xml:space="preserve">How the Amount of Presented Uncertainty Influences User Behavior. In Proceedings </w:delText>
        </w:r>
        <w:r w:rsidDel="00804F52">
          <w:rPr>
            <w:rFonts w:ascii="Times" w:hAnsi="Times"/>
            <w:color w:val="000000" w:themeColor="text1"/>
          </w:rPr>
          <w:br/>
          <w:delText xml:space="preserve">            </w:delText>
        </w:r>
        <w:r w:rsidRPr="002650E8" w:rsidDel="00804F52">
          <w:rPr>
            <w:rFonts w:ascii="Times" w:hAnsi="Times"/>
            <w:color w:val="000000" w:themeColor="text1"/>
          </w:rPr>
          <w:delText xml:space="preserve">of the 9th Nordic Conference on Human-Computer Interaction. ACM, 52. DOI: </w:delText>
        </w:r>
        <w:r w:rsidDel="00804F52">
          <w:rPr>
            <w:rFonts w:ascii="Times" w:hAnsi="Times"/>
            <w:color w:val="000000" w:themeColor="text1"/>
          </w:rPr>
          <w:delText xml:space="preserve">               </w:delText>
        </w:r>
        <w:r w:rsidDel="00804F52">
          <w:rPr>
            <w:rFonts w:ascii="Times" w:hAnsi="Times"/>
            <w:color w:val="000000" w:themeColor="text1"/>
          </w:rPr>
          <w:br/>
          <w:delText xml:space="preserve">            </w:delText>
        </w:r>
        <w:r w:rsidRPr="006F4D56" w:rsidDel="00804F52">
          <w:rPr>
            <w:rFonts w:ascii="Times" w:hAnsi="Times"/>
            <w:color w:val="000000" w:themeColor="text1"/>
          </w:rPr>
          <w:delText>http://dx.doi.org/10.1145/2971485.2971535</w:delText>
        </w:r>
        <w:r w:rsidDel="00804F52">
          <w:rPr>
            <w:rFonts w:ascii="Times" w:hAnsi="Times"/>
            <w:color w:val="000000" w:themeColor="text1"/>
          </w:rPr>
          <w:br/>
        </w:r>
      </w:del>
    </w:p>
    <w:p w14:paraId="407B6C72" w14:textId="06DA17A1" w:rsidR="0045432F" w:rsidDel="00804F52" w:rsidRDefault="0045432F" w:rsidP="0045432F">
      <w:pPr>
        <w:spacing w:after="160" w:line="259" w:lineRule="auto"/>
        <w:ind w:left="720" w:hanging="720"/>
        <w:rPr>
          <w:del w:id="1319" w:author="Rashid Islam" w:date="2022-04-20T15:11:00Z"/>
          <w:rFonts w:ascii="Times" w:hAnsi="Times"/>
          <w:color w:val="000000" w:themeColor="text1"/>
        </w:rPr>
      </w:pPr>
      <w:del w:id="1320" w:author="Rashid Islam" w:date="2022-04-20T15:11:00Z">
        <w:r w:rsidRPr="002650E8" w:rsidDel="00804F52">
          <w:rPr>
            <w:rFonts w:ascii="Times" w:hAnsi="Times"/>
            <w:color w:val="000000" w:themeColor="text1"/>
          </w:rPr>
          <w:delText>[43]</w:delText>
        </w:r>
        <w:r w:rsidRPr="002650E8" w:rsidDel="00804F52">
          <w:rPr>
            <w:rFonts w:ascii="Times" w:hAnsi="Times"/>
            <w:color w:val="000000" w:themeColor="text1"/>
          </w:rPr>
          <w:tab/>
          <w:delText>Lydia R Lucchesi and Christopher K Wikle. 2017. Visualizing uncertainty in areal data with bivariate choropleth maps, map pixelation and glyph rotation. Stat (2017). DOI:http://dx.doi.org/10.1002/sta4.150</w:delText>
        </w:r>
        <w:r w:rsidDel="00804F52">
          <w:rPr>
            <w:rFonts w:ascii="Times" w:hAnsi="Times"/>
            <w:color w:val="000000" w:themeColor="text1"/>
          </w:rPr>
          <w:br/>
        </w:r>
      </w:del>
    </w:p>
    <w:p w14:paraId="59FC251C" w14:textId="62E66E05" w:rsidR="0045432F" w:rsidDel="00804F52" w:rsidRDefault="0045432F" w:rsidP="0045432F">
      <w:pPr>
        <w:spacing w:after="160" w:line="259" w:lineRule="auto"/>
        <w:ind w:left="720" w:hanging="720"/>
        <w:rPr>
          <w:del w:id="1321" w:author="Rashid Islam" w:date="2022-04-20T15:11:00Z"/>
          <w:rFonts w:ascii="Times" w:hAnsi="Times"/>
          <w:color w:val="000000" w:themeColor="text1"/>
        </w:rPr>
      </w:pPr>
      <w:del w:id="1322" w:author="Rashid Islam" w:date="2022-04-20T15:11:00Z">
        <w:r w:rsidRPr="002650E8" w:rsidDel="00804F52">
          <w:rPr>
            <w:rFonts w:ascii="Times" w:hAnsi="Times"/>
            <w:color w:val="000000" w:themeColor="text1"/>
          </w:rPr>
          <w:delText>[44]</w:delText>
        </w:r>
        <w:r w:rsidRPr="002650E8" w:rsidDel="00804F52">
          <w:rPr>
            <w:rFonts w:ascii="Times" w:hAnsi="Times"/>
            <w:color w:val="000000" w:themeColor="text1"/>
          </w:rPr>
          <w:tab/>
          <w:delText xml:space="preserve">Alan M MacEachren, Robert E Roth, James O’Brien, Bonan Li, Derek Swingley, and Mark Gahegan. 2012. Visual semiotics &amp; uncertainty visualization: An empirical study. IEEE Transactions on Visualization and Computer Graphics 18, 12 (2012), 2496–2505. DOI: </w:delText>
        </w:r>
        <w:r w:rsidRPr="003632A1" w:rsidDel="00804F52">
          <w:rPr>
            <w:rFonts w:ascii="Times" w:hAnsi="Times"/>
            <w:color w:val="000000" w:themeColor="text1"/>
          </w:rPr>
          <w:delText>http://dx.doi.org/10.1109/TVCG.2012.279</w:delText>
        </w:r>
        <w:r w:rsidDel="00804F52">
          <w:rPr>
            <w:rFonts w:ascii="Times" w:hAnsi="Times"/>
            <w:color w:val="000000" w:themeColor="text1"/>
          </w:rPr>
          <w:br/>
        </w:r>
      </w:del>
    </w:p>
    <w:p w14:paraId="392878E4" w14:textId="4D6A64EF" w:rsidR="0045432F" w:rsidDel="00804F52" w:rsidRDefault="0045432F" w:rsidP="0045432F">
      <w:pPr>
        <w:spacing w:after="160" w:line="259" w:lineRule="auto"/>
        <w:ind w:left="720" w:hanging="720"/>
        <w:rPr>
          <w:del w:id="1323" w:author="Rashid Islam" w:date="2022-04-20T15:11:00Z"/>
          <w:rFonts w:ascii="Times" w:hAnsi="Times"/>
          <w:color w:val="000000" w:themeColor="text1"/>
        </w:rPr>
      </w:pPr>
      <w:del w:id="1324" w:author="Rashid Islam" w:date="2022-04-20T15:11:00Z">
        <w:r w:rsidRPr="002650E8" w:rsidDel="00804F52">
          <w:rPr>
            <w:rFonts w:ascii="Times" w:hAnsi="Times"/>
            <w:color w:val="000000" w:themeColor="text1"/>
          </w:rPr>
          <w:delText>[45]</w:delText>
        </w:r>
        <w:r w:rsidRPr="002650E8" w:rsidDel="00804F52">
          <w:rPr>
            <w:rFonts w:ascii="Times" w:hAnsi="Times"/>
            <w:color w:val="000000" w:themeColor="text1"/>
          </w:rPr>
          <w:tab/>
          <w:delText xml:space="preserve">Maria Riveiro. 2007. Evaluation of uncertainty visualization techniques for information fusion. In 10th International Conference on Information Fusion. IEEE, 1–8. DOI: </w:delText>
        </w:r>
        <w:r w:rsidRPr="003632A1" w:rsidDel="00804F52">
          <w:rPr>
            <w:rFonts w:ascii="Times" w:hAnsi="Times"/>
            <w:color w:val="000000" w:themeColor="text1"/>
          </w:rPr>
          <w:delText>http://dx.doi.org/10.1109/ICIF.2007.4408049</w:delText>
        </w:r>
        <w:r w:rsidDel="00804F52">
          <w:rPr>
            <w:rFonts w:ascii="Times" w:hAnsi="Times"/>
            <w:color w:val="000000" w:themeColor="text1"/>
          </w:rPr>
          <w:br/>
        </w:r>
      </w:del>
    </w:p>
    <w:p w14:paraId="60B294DF" w14:textId="71350B68" w:rsidR="0045432F" w:rsidDel="00804F52" w:rsidRDefault="0045432F" w:rsidP="0045432F">
      <w:pPr>
        <w:spacing w:after="160" w:line="259" w:lineRule="auto"/>
        <w:ind w:left="720" w:hanging="720"/>
        <w:rPr>
          <w:del w:id="1325" w:author="Rashid Islam" w:date="2022-04-20T15:11:00Z"/>
          <w:rFonts w:ascii="Times" w:hAnsi="Times"/>
          <w:color w:val="000000" w:themeColor="text1"/>
        </w:rPr>
      </w:pPr>
      <w:del w:id="1326" w:author="Rashid Islam" w:date="2022-04-20T15:11:00Z">
        <w:r w:rsidRPr="002650E8" w:rsidDel="00804F52">
          <w:rPr>
            <w:rFonts w:ascii="Times" w:hAnsi="Times"/>
            <w:color w:val="000000" w:themeColor="text1"/>
          </w:rPr>
          <w:delText>[46]</w:delText>
        </w:r>
        <w:r w:rsidRPr="002650E8" w:rsidDel="00804F52">
          <w:rPr>
            <w:rFonts w:ascii="Times" w:hAnsi="Times"/>
            <w:color w:val="000000" w:themeColor="text1"/>
          </w:rPr>
          <w:tab/>
          <w:delText>Judi Thomson, Elizabeth Hetzler, Alan MacEachren, Mark Gahegan, and Misha Pavel. 2005. A typology for visualizing uncertainty. In Electronic Imaging 2005. International Society for Optics and Photonics, 146–157.</w:delText>
        </w:r>
        <w:r w:rsidDel="00804F52">
          <w:rPr>
            <w:rFonts w:ascii="Times" w:hAnsi="Times"/>
            <w:color w:val="000000" w:themeColor="text1"/>
          </w:rPr>
          <w:br/>
        </w:r>
      </w:del>
    </w:p>
    <w:p w14:paraId="3E062B3E" w14:textId="311D8EEF" w:rsidR="0045432F" w:rsidRPr="002650E8" w:rsidDel="00804F52" w:rsidRDefault="0045432F" w:rsidP="0045432F">
      <w:pPr>
        <w:spacing w:after="160" w:line="259" w:lineRule="auto"/>
        <w:ind w:left="720" w:hanging="720"/>
        <w:rPr>
          <w:del w:id="1327" w:author="Rashid Islam" w:date="2022-04-20T15:11:00Z"/>
          <w:rFonts w:ascii="Times" w:hAnsi="Times"/>
          <w:color w:val="000000" w:themeColor="text1"/>
        </w:rPr>
      </w:pPr>
      <w:del w:id="1328" w:author="Rashid Islam" w:date="2022-04-20T15:11:00Z">
        <w:r w:rsidRPr="002650E8" w:rsidDel="00804F52">
          <w:rPr>
            <w:rFonts w:ascii="Times" w:hAnsi="Times"/>
            <w:color w:val="000000" w:themeColor="text1"/>
          </w:rPr>
          <w:delText>[47]</w:delText>
        </w:r>
        <w:r w:rsidRPr="002650E8" w:rsidDel="00804F52">
          <w:rPr>
            <w:rFonts w:ascii="Times" w:hAnsi="Times"/>
            <w:color w:val="000000" w:themeColor="text1"/>
          </w:rPr>
          <w:tab/>
          <w:delText>N. Boukhelifa, M.-E. Perrin, S. Huron, and J. Eagan. How data workers cope with uncertainty: A task characterisation study. In Proceedings of the 2017 CHI Conference on Human Factors in Computing Systems, pages 3645–3656. ACM, 2017.</w:delText>
        </w:r>
        <w:r w:rsidDel="00804F52">
          <w:rPr>
            <w:rFonts w:ascii="Times" w:hAnsi="Times"/>
            <w:color w:val="000000" w:themeColor="text1"/>
          </w:rPr>
          <w:br/>
        </w:r>
      </w:del>
    </w:p>
    <w:p w14:paraId="0DB5C983" w14:textId="3D7F2012" w:rsidR="0045432F" w:rsidRPr="002650E8" w:rsidDel="00804F52" w:rsidRDefault="0045432F" w:rsidP="0045432F">
      <w:pPr>
        <w:spacing w:after="160" w:line="259" w:lineRule="auto"/>
        <w:ind w:left="720" w:hanging="720"/>
        <w:rPr>
          <w:del w:id="1329" w:author="Rashid Islam" w:date="2022-04-20T15:11:00Z"/>
          <w:rFonts w:ascii="Times" w:hAnsi="Times"/>
          <w:color w:val="000000" w:themeColor="text1"/>
        </w:rPr>
      </w:pPr>
      <w:del w:id="1330" w:author="Rashid Islam" w:date="2022-04-20T15:11:00Z">
        <w:r w:rsidRPr="002650E8" w:rsidDel="00804F52">
          <w:rPr>
            <w:rFonts w:ascii="Times" w:hAnsi="Times"/>
            <w:color w:val="000000" w:themeColor="text1"/>
          </w:rPr>
          <w:delText>[48]</w:delText>
        </w:r>
        <w:r w:rsidRPr="002650E8" w:rsidDel="00804F52">
          <w:rPr>
            <w:rFonts w:ascii="Times" w:hAnsi="Times"/>
            <w:color w:val="000000" w:themeColor="text1"/>
          </w:rPr>
          <w:tab/>
          <w:delText>J. Hullman, X. Qiao, M. Correll, A. Kale, and M. Kay. In pursuit of error: A survey of uncertainty visualization evaluation. IEEE transactions on visualization and computer graphics, 25(1):903–913, 2019.</w:delText>
        </w:r>
        <w:r w:rsidDel="00804F52">
          <w:rPr>
            <w:rFonts w:ascii="Times" w:hAnsi="Times"/>
            <w:color w:val="000000" w:themeColor="text1"/>
          </w:rPr>
          <w:br/>
        </w:r>
      </w:del>
    </w:p>
    <w:p w14:paraId="12004DDB" w14:textId="50FE38F7" w:rsidR="0045432F" w:rsidRPr="002650E8" w:rsidDel="00804F52" w:rsidRDefault="0045432F" w:rsidP="0045432F">
      <w:pPr>
        <w:pStyle w:val="Heading1"/>
        <w:shd w:val="clear" w:color="auto" w:fill="FFFFFF"/>
        <w:spacing w:before="0" w:beforeAutospacing="0" w:after="0" w:afterAutospacing="0"/>
        <w:ind w:left="720" w:hanging="720"/>
        <w:rPr>
          <w:del w:id="1331" w:author="Rashid Islam" w:date="2022-04-20T15:11:00Z"/>
          <w:rFonts w:ascii="Times" w:hAnsi="Times"/>
          <w:color w:val="000000" w:themeColor="text1"/>
          <w:sz w:val="24"/>
          <w:szCs w:val="24"/>
          <w:lang w:val="en-US"/>
        </w:rPr>
      </w:pPr>
    </w:p>
    <w:p w14:paraId="30B784EE" w14:textId="47D7838F" w:rsidR="0045432F" w:rsidRPr="002650E8" w:rsidDel="00804F52" w:rsidRDefault="0045432F" w:rsidP="0045432F">
      <w:pPr>
        <w:spacing w:after="160" w:line="259" w:lineRule="auto"/>
        <w:ind w:left="720" w:hanging="720"/>
        <w:rPr>
          <w:del w:id="1332" w:author="Rashid Islam" w:date="2022-04-20T15:11:00Z"/>
          <w:rFonts w:ascii="Times" w:hAnsi="Times"/>
          <w:color w:val="000000" w:themeColor="text1"/>
        </w:rPr>
      </w:pPr>
      <w:del w:id="1333" w:author="Rashid Islam" w:date="2022-04-20T15:11:00Z">
        <w:r w:rsidRPr="002650E8" w:rsidDel="00804F52">
          <w:rPr>
            <w:rFonts w:ascii="Times" w:hAnsi="Times"/>
            <w:color w:val="000000" w:themeColor="text1"/>
          </w:rPr>
          <w:delText>[49]</w:delText>
        </w:r>
        <w:r w:rsidRPr="002650E8" w:rsidDel="00804F52">
          <w:rPr>
            <w:rFonts w:ascii="Times" w:hAnsi="Times"/>
            <w:color w:val="000000" w:themeColor="text1"/>
          </w:rPr>
          <w:tab/>
          <w:delText>R. Finger and A. M. Bisantz. Utilizing graphical formats to convey uncertainty in a decision-making task. Theoretical Issues in Ergonomics Science, 3(1):1–25, 2002.</w:delText>
        </w:r>
      </w:del>
    </w:p>
    <w:p w14:paraId="0B73650C" w14:textId="31DEE6E2" w:rsidR="0045432F" w:rsidRPr="002650E8" w:rsidDel="00804F52" w:rsidRDefault="0045432F" w:rsidP="0045432F">
      <w:pPr>
        <w:pStyle w:val="Heading1"/>
        <w:shd w:val="clear" w:color="auto" w:fill="FFFFFF"/>
        <w:spacing w:before="0" w:beforeAutospacing="0" w:after="0" w:afterAutospacing="0"/>
        <w:ind w:left="720" w:hanging="720"/>
        <w:rPr>
          <w:del w:id="1334" w:author="Rashid Islam" w:date="2022-04-20T15:11:00Z"/>
          <w:rFonts w:ascii="Times" w:hAnsi="Times"/>
          <w:color w:val="000000" w:themeColor="text1"/>
          <w:sz w:val="24"/>
          <w:szCs w:val="24"/>
          <w:lang w:val="en-US"/>
        </w:rPr>
      </w:pPr>
    </w:p>
    <w:p w14:paraId="64F834E1" w14:textId="6A453B71" w:rsidR="0045432F" w:rsidRPr="002650E8" w:rsidDel="00804F52" w:rsidRDefault="0045432F" w:rsidP="0045432F">
      <w:pPr>
        <w:spacing w:after="160" w:line="259" w:lineRule="auto"/>
        <w:ind w:left="720" w:hanging="720"/>
        <w:rPr>
          <w:del w:id="1335" w:author="Rashid Islam" w:date="2022-04-20T15:11:00Z"/>
          <w:rFonts w:ascii="Times" w:hAnsi="Times"/>
          <w:color w:val="000000" w:themeColor="text1"/>
        </w:rPr>
      </w:pPr>
      <w:del w:id="1336" w:author="Rashid Islam" w:date="2022-04-20T15:11:00Z">
        <w:r w:rsidRPr="002650E8" w:rsidDel="00804F52">
          <w:rPr>
            <w:rFonts w:ascii="Times" w:hAnsi="Times"/>
            <w:color w:val="000000" w:themeColor="text1"/>
          </w:rPr>
          <w:delText>[50]</w:delText>
        </w:r>
        <w:r w:rsidRPr="002650E8" w:rsidDel="00804F52">
          <w:rPr>
            <w:rFonts w:ascii="Times" w:hAnsi="Times"/>
            <w:color w:val="000000" w:themeColor="text1"/>
          </w:rPr>
          <w:tab/>
          <w:delText>J. Hullman, P. Resnick, and E. Adar. Hypothetical outcome plots outperform error bars and violin plots for inferences about reliability of variable ordering. PloS one, 10(11):e0142444, 2015.</w:delText>
        </w:r>
      </w:del>
    </w:p>
    <w:p w14:paraId="21118C6F" w14:textId="434DFACE" w:rsidR="0045432F" w:rsidRPr="002650E8" w:rsidDel="00804F52" w:rsidRDefault="0045432F" w:rsidP="0045432F">
      <w:pPr>
        <w:pStyle w:val="NormalWeb"/>
        <w:ind w:left="720" w:hanging="720"/>
        <w:jc w:val="both"/>
        <w:rPr>
          <w:del w:id="1337" w:author="Rashid Islam" w:date="2022-04-20T15:11:00Z"/>
          <w:rFonts w:ascii="Times" w:hAnsi="Times"/>
          <w:color w:val="000000" w:themeColor="text1"/>
        </w:rPr>
      </w:pPr>
      <w:del w:id="1338" w:author="Rashid Islam" w:date="2022-04-20T15:11:00Z">
        <w:r w:rsidRPr="002650E8" w:rsidDel="00804F52">
          <w:rPr>
            <w:rFonts w:ascii="Times" w:hAnsi="Times"/>
            <w:color w:val="000000" w:themeColor="text1"/>
          </w:rPr>
          <w:delText>[51]</w:delText>
        </w:r>
        <w:r w:rsidRPr="002650E8" w:rsidDel="00804F52">
          <w:rPr>
            <w:rFonts w:ascii="Times" w:hAnsi="Times"/>
            <w:color w:val="000000" w:themeColor="text1"/>
          </w:rPr>
          <w:tab/>
          <w:delText>M. Kay, T. Kola, J. R. Hullman, and S. A. Munson. When (ish) is my bus?: User-centered visualizations of uncertainty in everyday, mobile predictive systems. In Proceedings of the 2016 CHI Conference on Human Factors in Computing Systems, pages 5092–5103. ACM, 2016.</w:delText>
        </w:r>
      </w:del>
    </w:p>
    <w:p w14:paraId="394538FE" w14:textId="16005AF4" w:rsidR="0045432F" w:rsidDel="00804F52" w:rsidRDefault="0045432F" w:rsidP="0045432F">
      <w:pPr>
        <w:pStyle w:val="Heading1"/>
        <w:shd w:val="clear" w:color="auto" w:fill="FFFFFF"/>
        <w:spacing w:before="0" w:beforeAutospacing="0" w:after="0" w:afterAutospacing="0"/>
        <w:ind w:left="720" w:hanging="720"/>
        <w:rPr>
          <w:del w:id="1339" w:author="Rashid Islam" w:date="2022-04-20T15:11:00Z"/>
          <w:rFonts w:ascii="Times" w:hAnsi="Times"/>
          <w:b w:val="0"/>
          <w:bCs w:val="0"/>
          <w:color w:val="000000" w:themeColor="text1"/>
          <w:sz w:val="24"/>
          <w:szCs w:val="24"/>
        </w:rPr>
      </w:pPr>
      <w:del w:id="1340" w:author="Rashid Islam" w:date="2022-04-20T15:11:00Z">
        <w:r w:rsidRPr="002650E8" w:rsidDel="00804F52">
          <w:rPr>
            <w:rFonts w:ascii="Times" w:hAnsi="Times"/>
            <w:b w:val="0"/>
            <w:bCs w:val="0"/>
            <w:color w:val="000000" w:themeColor="text1"/>
            <w:sz w:val="24"/>
            <w:szCs w:val="24"/>
          </w:rPr>
          <w:delText>[52]</w:delText>
        </w:r>
        <w:r w:rsidRPr="002650E8" w:rsidDel="00804F52">
          <w:rPr>
            <w:rFonts w:ascii="Times" w:hAnsi="Times"/>
            <w:b w:val="0"/>
            <w:bCs w:val="0"/>
            <w:color w:val="000000" w:themeColor="text1"/>
            <w:sz w:val="24"/>
            <w:szCs w:val="24"/>
          </w:rPr>
          <w:tab/>
          <w:delText>M. Fernandes, L.Walls, S. Munson, J. Hullman, and M. Kay. Uncertainty displays using quantile dotplots or cdfs improve transit decision-making. In Proceedings of the 2018 CHI Conference on Human Factors in Computing Systems, page 144. ACM, 2018.</w:delText>
        </w:r>
      </w:del>
    </w:p>
    <w:p w14:paraId="2FA84ABB" w14:textId="26ADF54B" w:rsidR="0045432F" w:rsidDel="00804F52" w:rsidRDefault="0045432F" w:rsidP="0045432F">
      <w:pPr>
        <w:pStyle w:val="Heading1"/>
        <w:shd w:val="clear" w:color="auto" w:fill="FFFFFF"/>
        <w:spacing w:before="0" w:beforeAutospacing="0" w:after="0" w:afterAutospacing="0"/>
        <w:ind w:left="720" w:hanging="720"/>
        <w:rPr>
          <w:del w:id="1341" w:author="Rashid Islam" w:date="2022-04-20T15:11:00Z"/>
          <w:rFonts w:ascii="Times" w:hAnsi="Times"/>
          <w:b w:val="0"/>
          <w:bCs w:val="0"/>
          <w:color w:val="000000" w:themeColor="text1"/>
          <w:sz w:val="24"/>
          <w:szCs w:val="24"/>
        </w:rPr>
      </w:pPr>
    </w:p>
    <w:p w14:paraId="6647B555" w14:textId="0C3CCDE0" w:rsidR="0045432F" w:rsidDel="00804F52" w:rsidRDefault="0045432F" w:rsidP="0045432F">
      <w:pPr>
        <w:pStyle w:val="Heading1"/>
        <w:shd w:val="clear" w:color="auto" w:fill="FFFFFF"/>
        <w:spacing w:before="0" w:beforeAutospacing="0" w:after="0" w:afterAutospacing="0"/>
        <w:ind w:left="720" w:hanging="720"/>
        <w:rPr>
          <w:del w:id="1342" w:author="Rashid Islam" w:date="2022-04-20T15:11:00Z"/>
          <w:rFonts w:ascii="Times" w:hAnsi="Times"/>
          <w:b w:val="0"/>
          <w:bCs w:val="0"/>
          <w:color w:val="000000" w:themeColor="text1"/>
        </w:rPr>
      </w:pPr>
      <w:del w:id="1343" w:author="Rashid Islam" w:date="2022-04-20T15:11:00Z">
        <w:r w:rsidRPr="006F4D56" w:rsidDel="00804F52">
          <w:rPr>
            <w:rFonts w:ascii="Times" w:hAnsi="Times"/>
            <w:b w:val="0"/>
            <w:bCs w:val="0"/>
            <w:color w:val="000000" w:themeColor="text1"/>
            <w:sz w:val="24"/>
            <w:szCs w:val="24"/>
          </w:rPr>
          <w:delText>[53]</w:delText>
        </w:r>
        <w:r w:rsidRPr="006F4D56" w:rsidDel="00804F52">
          <w:rPr>
            <w:rFonts w:ascii="Times" w:hAnsi="Times"/>
            <w:b w:val="0"/>
            <w:bCs w:val="0"/>
            <w:color w:val="000000" w:themeColor="text1"/>
            <w:sz w:val="24"/>
            <w:szCs w:val="24"/>
          </w:rPr>
          <w:tab/>
          <w:delText>M. Skeels, B. Lee, G. Smith, and G. G. Robertson. Revealing uncertainty for information visualization. Information Visualization, 9(1):70– 81, 2010.</w:delText>
        </w:r>
        <w:r w:rsidDel="00804F52">
          <w:rPr>
            <w:rFonts w:ascii="Times" w:hAnsi="Times"/>
            <w:b w:val="0"/>
            <w:bCs w:val="0"/>
            <w:color w:val="000000" w:themeColor="text1"/>
          </w:rPr>
          <w:br/>
        </w:r>
      </w:del>
    </w:p>
    <w:p w14:paraId="68047011" w14:textId="65BDE073" w:rsidR="0045432F" w:rsidRPr="006F4D56" w:rsidDel="00804F52" w:rsidRDefault="0045432F" w:rsidP="0045432F">
      <w:pPr>
        <w:pStyle w:val="Heading1"/>
        <w:shd w:val="clear" w:color="auto" w:fill="FFFFFF"/>
        <w:spacing w:before="0" w:beforeAutospacing="0" w:after="0" w:afterAutospacing="0"/>
        <w:ind w:left="720" w:hanging="720"/>
        <w:rPr>
          <w:del w:id="1344" w:author="Rashid Islam" w:date="2022-04-20T15:11:00Z"/>
          <w:rFonts w:ascii="Times" w:hAnsi="Times"/>
          <w:b w:val="0"/>
          <w:bCs w:val="0"/>
          <w:color w:val="000000" w:themeColor="text1"/>
          <w:sz w:val="24"/>
          <w:szCs w:val="24"/>
          <w:lang w:val="en-US"/>
        </w:rPr>
      </w:pPr>
      <w:del w:id="1345" w:author="Rashid Islam" w:date="2022-04-20T15:11:00Z">
        <w:r w:rsidRPr="006F4D56" w:rsidDel="00804F52">
          <w:rPr>
            <w:rFonts w:ascii="Times" w:hAnsi="Times"/>
            <w:b w:val="0"/>
            <w:bCs w:val="0"/>
            <w:color w:val="000000" w:themeColor="text1"/>
            <w:sz w:val="24"/>
            <w:szCs w:val="24"/>
          </w:rPr>
          <w:delText>[54]</w:delText>
        </w:r>
        <w:r w:rsidRPr="006F4D56" w:rsidDel="00804F52">
          <w:rPr>
            <w:rFonts w:ascii="Times" w:hAnsi="Times"/>
            <w:b w:val="0"/>
            <w:bCs w:val="0"/>
            <w:color w:val="000000" w:themeColor="text1"/>
            <w:sz w:val="24"/>
            <w:szCs w:val="24"/>
          </w:rPr>
          <w:tab/>
          <w:delText>C. M. Wittenbrink, A. T. Pang, and S. K. Lodha. Glyphs for visualizing uncertainty in vector fields. IEEE transactions on Visualization and Computer Graphics, 2(3):266–279, 1996.</w:delText>
        </w:r>
      </w:del>
    </w:p>
    <w:p w14:paraId="0D4C357D" w14:textId="40588354" w:rsidR="0045432F" w:rsidRPr="002650E8" w:rsidDel="00804F52" w:rsidRDefault="0045432F" w:rsidP="0045432F">
      <w:pPr>
        <w:pStyle w:val="NormalWeb"/>
        <w:shd w:val="clear" w:color="auto" w:fill="FFFFFF"/>
        <w:spacing w:before="0" w:beforeAutospacing="0" w:after="0" w:afterAutospacing="0"/>
        <w:jc w:val="both"/>
        <w:rPr>
          <w:del w:id="1346" w:author="Rashid Islam" w:date="2022-04-20T15:11:00Z"/>
          <w:rFonts w:ascii="Times" w:hAnsi="Times"/>
          <w:color w:val="000000" w:themeColor="text1"/>
        </w:rPr>
      </w:pPr>
    </w:p>
    <w:p w14:paraId="3FACB2CF" w14:textId="6B94909F" w:rsidR="0045432F" w:rsidRPr="002650E8" w:rsidDel="00804F52" w:rsidRDefault="0045432F" w:rsidP="0045432F">
      <w:pPr>
        <w:autoSpaceDE w:val="0"/>
        <w:autoSpaceDN w:val="0"/>
        <w:adjustRightInd w:val="0"/>
        <w:jc w:val="both"/>
        <w:rPr>
          <w:del w:id="1347" w:author="Rashid Islam" w:date="2022-04-20T15:11:00Z"/>
          <w:rFonts w:ascii="Times" w:eastAsiaTheme="minorHAnsi" w:hAnsi="Times" w:cs="AppleSystemUIFont"/>
          <w:color w:val="000000" w:themeColor="text1"/>
          <w:lang w:val="en-GB" w:eastAsia="en-US"/>
        </w:rPr>
      </w:pPr>
      <w:del w:id="1348" w:author="Rashid Islam" w:date="2022-04-20T15:11:00Z">
        <w:r w:rsidRPr="002650E8" w:rsidDel="00804F52">
          <w:rPr>
            <w:rFonts w:ascii="Times" w:hAnsi="Times"/>
            <w:color w:val="000000" w:themeColor="text1"/>
          </w:rPr>
          <w:delText>[</w:delText>
        </w:r>
        <w:r w:rsidDel="00804F52">
          <w:rPr>
            <w:rFonts w:ascii="Times" w:hAnsi="Times"/>
            <w:color w:val="000000" w:themeColor="text1"/>
          </w:rPr>
          <w:delText>55</w:delText>
        </w:r>
        <w:r w:rsidRPr="002650E8" w:rsidDel="00804F52">
          <w:rPr>
            <w:rFonts w:ascii="Times" w:hAnsi="Times"/>
            <w:color w:val="000000" w:themeColor="text1"/>
          </w:rPr>
          <w:delText>]</w:delText>
        </w:r>
        <w:r w:rsidRPr="002650E8" w:rsidDel="00804F52">
          <w:rPr>
            <w:rFonts w:ascii="Times" w:hAnsi="Times"/>
            <w:color w:val="000000" w:themeColor="text1"/>
          </w:rPr>
          <w:tab/>
          <w:delText xml:space="preserve">Z. Wang et al. </w:delText>
        </w:r>
        <w:r w:rsidRPr="002650E8" w:rsidDel="00804F52">
          <w:rPr>
            <w:rFonts w:ascii="Times" w:eastAsiaTheme="minorHAnsi" w:hAnsi="Times" w:cs="AppleSystemUIFont"/>
            <w:color w:val="000000" w:themeColor="text1"/>
            <w:lang w:val="en-GB" w:eastAsia="en-US"/>
          </w:rPr>
          <w:delText>Model identiﬁcation of reduced order</w:delText>
        </w:r>
        <w:bdo w:val="ltr">
          <w:r w:rsidRPr="002650E8" w:rsidDel="00804F52">
            <w:rPr>
              <w:rFonts w:ascii="Times" w:eastAsiaTheme="minorHAnsi" w:hAnsi="Times" w:cs="AppleSystemUIFont"/>
              <w:color w:val="000000" w:themeColor="text1"/>
              <w:lang w:val="en-GB" w:eastAsia="en-US"/>
            </w:rPr>
            <w:delText xml:space="preserve"> </w:delText>
          </w:r>
          <w:r w:rsidRPr="002650E8" w:rsidDel="00804F52">
            <w:rPr>
              <w:rFonts w:ascii="MS Mincho" w:eastAsia="MS Mincho" w:hAnsi="MS Mincho" w:cs="MS Mincho" w:hint="eastAsia"/>
              <w:color w:val="000000" w:themeColor="text1"/>
              <w:lang w:val="en-GB" w:eastAsia="en-US"/>
            </w:rPr>
            <w:delText>‬</w:delText>
          </w:r>
          <w:r w:rsidRPr="002650E8" w:rsidDel="00804F52">
            <w:rPr>
              <w:rFonts w:ascii="Times" w:eastAsiaTheme="minorHAnsi" w:hAnsi="Times" w:cs="AppleSystemUIFont"/>
              <w:color w:val="000000" w:themeColor="text1"/>
              <w:lang w:val="en-GB" w:eastAsia="en-US"/>
            </w:rPr>
            <w:delText>ﬂuid dynamics systems</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R="004A43F2" w:rsidDel="00804F52">
            <w:delText>‬</w:delText>
          </w:r>
          <w:r w:rsidR="00725257" w:rsidDel="00804F52">
            <w:delText>‬</w:delText>
          </w:r>
          <w:r w:rsidR="002B54A7" w:rsidDel="00804F52">
            <w:delText>‬</w:delText>
          </w:r>
          <w:r w:rsidR="004A09FF" w:rsidDel="00804F52">
            <w:delText>‬</w:delText>
          </w:r>
          <w:r w:rsidR="00B75500" w:rsidDel="00804F52">
            <w:delText>‬</w:delText>
          </w:r>
          <w:r w:rsidR="00627A95" w:rsidDel="00804F52">
            <w:delText>‬</w:delText>
          </w:r>
          <w:r w:rsidR="00577E19" w:rsidDel="00804F52">
            <w:delText>‬</w:delText>
          </w:r>
          <w:r w:rsidR="00C83711" w:rsidDel="00804F52">
            <w:delText>‬</w:delText>
          </w:r>
        </w:bdo>
      </w:del>
    </w:p>
    <w:p w14:paraId="5F548417" w14:textId="7F599F8D" w:rsidR="0045432F" w:rsidDel="00804F52" w:rsidRDefault="0045432F" w:rsidP="0045432F">
      <w:pPr>
        <w:autoSpaceDE w:val="0"/>
        <w:autoSpaceDN w:val="0"/>
        <w:adjustRightInd w:val="0"/>
        <w:ind w:left="720"/>
        <w:jc w:val="both"/>
        <w:rPr>
          <w:del w:id="1349" w:author="Rashid Islam" w:date="2022-04-20T15:11:00Z"/>
        </w:rPr>
      </w:pPr>
      <w:del w:id="1350" w:author="Rashid Islam" w:date="2022-04-20T15:11:00Z">
        <w:r w:rsidRPr="002650E8" w:rsidDel="00804F52">
          <w:rPr>
            <w:rFonts w:ascii="Times" w:eastAsiaTheme="minorHAnsi" w:hAnsi="Times" w:cs="AppleSystemUIFont"/>
            <w:color w:val="000000" w:themeColor="text1"/>
            <w:lang w:val="en-GB" w:eastAsia="en-US"/>
          </w:rPr>
          <w:delText>using deep learning. International Journal for Numerical Methods in Fluids. Int. J. Numer.</w:delText>
        </w:r>
        <w:bdo w:val="ltr">
          <w:r w:rsidRPr="002650E8" w:rsidDel="00804F52">
            <w:rPr>
              <w:rFonts w:ascii="Times" w:eastAsiaTheme="minorHAnsi" w:hAnsi="Times" w:cs="AppleSystemUIFont"/>
              <w:color w:val="000000" w:themeColor="text1"/>
              <w:lang w:val="en-GB" w:eastAsia="en-US"/>
            </w:rPr>
            <w:delText xml:space="preserve"> </w:delText>
          </w:r>
          <w:r w:rsidRPr="002650E8" w:rsidDel="00804F52">
            <w:rPr>
              <w:rFonts w:ascii="MS Mincho" w:eastAsia="MS Mincho" w:hAnsi="MS Mincho" w:cs="MS Mincho" w:hint="eastAsia"/>
              <w:color w:val="000000" w:themeColor="text1"/>
              <w:lang w:val="en-GB" w:eastAsia="en-US"/>
            </w:rPr>
            <w:delText>‬</w:delText>
          </w:r>
          <w:r w:rsidRPr="002650E8" w:rsidDel="00804F52">
            <w:rPr>
              <w:rFonts w:ascii="Times" w:eastAsiaTheme="minorHAnsi" w:hAnsi="Times" w:cs="AppleSystemUIFont"/>
              <w:color w:val="000000" w:themeColor="text1"/>
              <w:lang w:val="en-GB" w:eastAsia="en-US"/>
            </w:rPr>
            <w:delText xml:space="preserve">Meth. Fluids </w:delText>
          </w:r>
          <w:bdo w:val="ltr">
            <w:r w:rsidRPr="002650E8" w:rsidDel="00804F52">
              <w:rPr>
                <w:rFonts w:ascii="Times" w:eastAsiaTheme="minorHAnsi" w:hAnsi="Times" w:cs="AppleSystemUIFont"/>
                <w:color w:val="000000" w:themeColor="text1"/>
                <w:lang w:val="en-GB" w:eastAsia="en-US"/>
              </w:rPr>
              <w:delText xml:space="preserve">2014; </w:delText>
            </w:r>
            <w:bdo w:val="ltr">
              <w:r w:rsidRPr="002650E8" w:rsidDel="00804F52">
                <w:rPr>
                  <w:rFonts w:ascii="Times" w:eastAsiaTheme="minorHAnsi" w:hAnsi="Times" w:cs="AppleSystemUIFont"/>
                  <w:color w:val="000000" w:themeColor="text1"/>
                  <w:lang w:val="en-GB" w:eastAsia="en-US"/>
                </w:rPr>
                <w:delText>0</w:delText>
              </w:r>
              <w:r w:rsidRPr="002650E8" w:rsidDel="00804F52">
                <w:rPr>
                  <w:rFonts w:ascii="MS Mincho" w:eastAsia="MS Mincho" w:hAnsi="MS Mincho" w:cs="MS Mincho" w:hint="eastAsia"/>
                  <w:color w:val="000000" w:themeColor="text1"/>
                  <w:lang w:val="en-GB" w:eastAsia="en-US"/>
                </w:rPr>
                <w:delText>‬</w:delText>
              </w:r>
              <w:r w:rsidRPr="002650E8" w:rsidDel="00804F52">
                <w:rPr>
                  <w:rFonts w:ascii="MS Mincho" w:eastAsia="MS Mincho" w:hAnsi="MS Mincho" w:cs="MS Mincho" w:hint="eastAsia"/>
                  <w:color w:val="000000" w:themeColor="text1"/>
                  <w:lang w:val="en-GB" w:eastAsia="en-US"/>
                </w:rPr>
                <w:delText>‬</w:delText>
              </w:r>
              <w:r w:rsidRPr="002650E8" w:rsidDel="00804F52">
                <w:rPr>
                  <w:rFonts w:ascii="Times" w:eastAsiaTheme="minorHAnsi" w:hAnsi="Times" w:cs="AppleSystemUIFont"/>
                  <w:color w:val="000000" w:themeColor="text1"/>
                  <w:lang w:val="en-GB" w:eastAsia="en-US"/>
                </w:rPr>
                <w:delText>0:1-18.</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RPr="002650E8" w:rsidDel="00804F52">
                <w:rPr>
                  <w:rFonts w:ascii="MS Mincho" w:eastAsia="MS Mincho" w:hAnsi="MS Mincho" w:cs="MS Mincho" w:hint="eastAsia"/>
                  <w:color w:val="000000" w:themeColor="text1"/>
                </w:rPr>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Del="00804F52">
                <w:delText>‬</w:delText>
              </w:r>
              <w:r w:rsidR="004A43F2" w:rsidDel="00804F52">
                <w:delText>‬</w:delText>
              </w:r>
              <w:r w:rsidR="004A43F2" w:rsidDel="00804F52">
                <w:delText>‬</w:delText>
              </w:r>
              <w:r w:rsidR="004A43F2" w:rsidDel="00804F52">
                <w:delText>‬</w:delText>
              </w:r>
              <w:r w:rsidR="00725257" w:rsidDel="00804F52">
                <w:delText>‬</w:delText>
              </w:r>
              <w:r w:rsidR="00725257" w:rsidDel="00804F52">
                <w:delText>‬</w:delText>
              </w:r>
              <w:r w:rsidR="00725257" w:rsidDel="00804F52">
                <w:delText>‬</w:delText>
              </w:r>
              <w:r w:rsidR="002B54A7" w:rsidDel="00804F52">
                <w:delText>‬</w:delText>
              </w:r>
              <w:r w:rsidR="002B54A7" w:rsidDel="00804F52">
                <w:delText>‬</w:delText>
              </w:r>
              <w:r w:rsidR="002B54A7" w:rsidDel="00804F52">
                <w:delText>‬</w:delText>
              </w:r>
              <w:r w:rsidR="004A09FF" w:rsidDel="00804F52">
                <w:delText>‬</w:delText>
              </w:r>
              <w:r w:rsidR="004A09FF" w:rsidDel="00804F52">
                <w:delText>‬</w:delText>
              </w:r>
              <w:r w:rsidR="004A09FF" w:rsidDel="00804F52">
                <w:delText>‬</w:delText>
              </w:r>
              <w:r w:rsidR="00B75500" w:rsidDel="00804F52">
                <w:delText>‬</w:delText>
              </w:r>
              <w:r w:rsidR="00B75500" w:rsidDel="00804F52">
                <w:delText>‬</w:delText>
              </w:r>
              <w:r w:rsidR="00B75500" w:rsidDel="00804F52">
                <w:delText>‬</w:delText>
              </w:r>
              <w:r w:rsidR="00627A95" w:rsidDel="00804F52">
                <w:delText>‬</w:delText>
              </w:r>
              <w:r w:rsidR="00627A95" w:rsidDel="00804F52">
                <w:delText>‬</w:delText>
              </w:r>
              <w:r w:rsidR="00627A95" w:rsidDel="00804F52">
                <w:delText>‬</w:delText>
              </w:r>
              <w:r w:rsidR="00577E19" w:rsidDel="00804F52">
                <w:delText>‬</w:delText>
              </w:r>
              <w:r w:rsidR="00577E19" w:rsidDel="00804F52">
                <w:delText>‬</w:delText>
              </w:r>
              <w:r w:rsidR="00577E19" w:rsidDel="00804F52">
                <w:delText>‬</w:delText>
              </w:r>
              <w:r w:rsidR="00C83711" w:rsidDel="00804F52">
                <w:delText>‬</w:delText>
              </w:r>
              <w:r w:rsidR="00C83711" w:rsidDel="00804F52">
                <w:delText>‬</w:delText>
              </w:r>
              <w:r w:rsidR="00C83711" w:rsidDel="00804F52">
                <w:delText>‬</w:delText>
              </w:r>
            </w:bdo>
          </w:bdo>
        </w:bdo>
      </w:del>
    </w:p>
    <w:p w14:paraId="485C5ED7" w14:textId="2C4AE1BB" w:rsidR="0045432F" w:rsidDel="00804F52" w:rsidRDefault="0045432F" w:rsidP="0045432F">
      <w:pPr>
        <w:autoSpaceDE w:val="0"/>
        <w:autoSpaceDN w:val="0"/>
        <w:adjustRightInd w:val="0"/>
        <w:ind w:left="720"/>
        <w:jc w:val="both"/>
        <w:rPr>
          <w:del w:id="1351" w:author="Rashid Islam" w:date="2022-04-20T15:11:00Z"/>
        </w:rPr>
      </w:pPr>
    </w:p>
    <w:p w14:paraId="1AAF3AF2" w14:textId="1C6E38AD" w:rsidR="0045432F" w:rsidDel="00804F52" w:rsidRDefault="0045432F" w:rsidP="0045432F">
      <w:pPr>
        <w:pStyle w:val="NormalWeb"/>
        <w:shd w:val="clear" w:color="auto" w:fill="FFFFFF"/>
        <w:ind w:left="720" w:hanging="720"/>
        <w:rPr>
          <w:del w:id="1352" w:author="Rashid Islam" w:date="2022-04-20T15:11:00Z"/>
        </w:rPr>
      </w:pPr>
      <w:del w:id="1353" w:author="Rashid Islam" w:date="2022-04-20T15:11:00Z">
        <w:r w:rsidRPr="009241C2" w:rsidDel="00804F52">
          <w:rPr>
            <w:rFonts w:ascii="Times" w:hAnsi="Times"/>
            <w:color w:val="000000" w:themeColor="text1"/>
          </w:rPr>
          <w:delText>[56]</w:delText>
        </w:r>
        <w:r w:rsidRPr="009241C2" w:rsidDel="00804F52">
          <w:rPr>
            <w:rFonts w:ascii="Times" w:hAnsi="Times"/>
            <w:color w:val="000000" w:themeColor="text1"/>
          </w:rPr>
          <w:tab/>
        </w:r>
        <w:r w:rsidRPr="009241C2" w:rsidDel="00804F52">
          <w:rPr>
            <w:rFonts w:ascii="Times" w:hAnsi="Times"/>
          </w:rPr>
          <w:delText>A</w:delText>
        </w:r>
        <w:r w:rsidDel="00804F52">
          <w:rPr>
            <w:rFonts w:ascii="Times" w:hAnsi="Times"/>
          </w:rPr>
          <w:delText>lan</w:delText>
        </w:r>
        <w:r w:rsidRPr="009241C2" w:rsidDel="00804F52">
          <w:rPr>
            <w:rFonts w:ascii="Times" w:hAnsi="Times"/>
          </w:rPr>
          <w:delText xml:space="preserve"> C</w:delText>
        </w:r>
        <w:r w:rsidDel="00804F52">
          <w:rPr>
            <w:rFonts w:ascii="Times" w:hAnsi="Times"/>
          </w:rPr>
          <w:delText>onrad</w:delText>
        </w:r>
        <w:r w:rsidRPr="009241C2" w:rsidDel="00804F52">
          <w:rPr>
            <w:rFonts w:ascii="Times" w:hAnsi="Times"/>
          </w:rPr>
          <w:delText xml:space="preserve"> B</w:delText>
        </w:r>
        <w:r w:rsidDel="00804F52">
          <w:rPr>
            <w:rFonts w:ascii="Times" w:hAnsi="Times"/>
          </w:rPr>
          <w:delText>ovik</w:delText>
        </w:r>
        <w:r w:rsidRPr="009241C2" w:rsidDel="00804F52">
          <w:rPr>
            <w:rFonts w:ascii="Times" w:hAnsi="Times"/>
          </w:rPr>
          <w:delText xml:space="preserve"> </w:delText>
        </w:r>
        <w:r w:rsidRPr="009241C2" w:rsidDel="00804F52">
          <w:rPr>
            <w:rFonts w:ascii="Times" w:hAnsi="Times"/>
            <w:color w:val="000000" w:themeColor="text1"/>
          </w:rPr>
          <w:delText xml:space="preserve">et al. </w:delText>
        </w:r>
        <w:r w:rsidRPr="009241C2" w:rsidDel="00804F52">
          <w:rPr>
            <w:rFonts w:ascii="Times" w:hAnsi="Times"/>
          </w:rPr>
          <w:delText>Multichannel Texture Analysis Using Localized Spatial Filters. received April 18, 1988; revised June 15, 1989. Recommended for acceptance by W. E. L. Grimson</w:delText>
        </w:r>
        <w:r w:rsidRPr="001F3736" w:rsidDel="00804F52">
          <w:rPr>
            <w:rFonts w:ascii="Times" w:hAnsi="Times"/>
          </w:rPr>
          <w:delText xml:space="preserve">. Department of Electrical and Computer Engineering, University </w:delText>
        </w:r>
        <w:r w:rsidRPr="000606C6" w:rsidDel="00804F52">
          <w:rPr>
            <w:rFonts w:ascii="Times" w:hAnsi="Times"/>
          </w:rPr>
          <w:delText>of</w:delText>
        </w:r>
        <w:r w:rsidRPr="001F3736" w:rsidDel="00804F52">
          <w:rPr>
            <w:rFonts w:ascii="Times" w:hAnsi="Times"/>
            <w:b/>
            <w:bCs/>
          </w:rPr>
          <w:delText xml:space="preserve"> </w:delText>
        </w:r>
        <w:r w:rsidRPr="001F3736" w:rsidDel="00804F52">
          <w:rPr>
            <w:rFonts w:ascii="Times" w:hAnsi="Times"/>
          </w:rPr>
          <w:delText>Texas, Austin, TX 78712.</w:delText>
        </w:r>
        <w:r w:rsidRPr="001F3736" w:rsidDel="00804F52">
          <w:rPr>
            <w:rFonts w:ascii="TimesNewRomanPSMT" w:hAnsi="TimesNewRomanPSMT"/>
            <w:sz w:val="14"/>
            <w:szCs w:val="14"/>
          </w:rPr>
          <w:delText xml:space="preserve"> </w:delText>
        </w:r>
      </w:del>
    </w:p>
    <w:p w14:paraId="4F750B6A" w14:textId="5ADA7A72" w:rsidR="0045432F" w:rsidRPr="00F44855" w:rsidDel="00804F52" w:rsidRDefault="0045432F" w:rsidP="0045432F">
      <w:pPr>
        <w:ind w:left="720" w:hanging="720"/>
        <w:rPr>
          <w:del w:id="1354" w:author="Rashid Islam" w:date="2022-04-20T15:11:00Z"/>
          <w:rFonts w:ascii="Times" w:hAnsi="Times"/>
          <w:color w:val="000000" w:themeColor="text1"/>
        </w:rPr>
      </w:pPr>
      <w:del w:id="1355" w:author="Rashid Islam" w:date="2022-04-20T15:11:00Z">
        <w:r w:rsidRPr="00F44855" w:rsidDel="00804F52">
          <w:rPr>
            <w:rFonts w:ascii="Times" w:hAnsi="Times"/>
            <w:color w:val="000000" w:themeColor="text1"/>
          </w:rPr>
          <w:delText>[5</w:delText>
        </w:r>
        <w:r w:rsidDel="00804F52">
          <w:rPr>
            <w:rFonts w:ascii="Times" w:hAnsi="Times"/>
            <w:color w:val="000000" w:themeColor="text1"/>
          </w:rPr>
          <w:delText>7</w:delText>
        </w:r>
        <w:r w:rsidRPr="00F44855" w:rsidDel="00804F52">
          <w:rPr>
            <w:rFonts w:ascii="Times" w:hAnsi="Times"/>
            <w:color w:val="000000" w:themeColor="text1"/>
          </w:rPr>
          <w:delText>]</w:delText>
        </w:r>
        <w:r w:rsidRPr="00F44855" w:rsidDel="00804F52">
          <w:rPr>
            <w:rFonts w:ascii="Times" w:hAnsi="Times"/>
            <w:color w:val="000000" w:themeColor="text1"/>
          </w:rPr>
          <w:tab/>
        </w:r>
        <w:r w:rsidRPr="00F44855" w:rsidDel="00804F52">
          <w:rPr>
            <w:rFonts w:ascii="Times" w:hAnsi="Times"/>
            <w:color w:val="000000" w:themeColor="text1"/>
            <w:shd w:val="clear" w:color="auto" w:fill="FFFFFF"/>
          </w:rPr>
          <w:delText xml:space="preserve">Ying Tang, Huamin Qu </w:delText>
        </w:r>
        <w:r w:rsidRPr="00F44855" w:rsidDel="00804F52">
          <w:rPr>
            <w:rFonts w:ascii="Times" w:hAnsi="Times"/>
            <w:color w:val="000000" w:themeColor="text1"/>
          </w:rPr>
          <w:delText xml:space="preserve">et al. </w:delText>
        </w:r>
        <w:r w:rsidRPr="00087BFC" w:rsidDel="00804F52">
          <w:rPr>
            <w:rFonts w:ascii="Times" w:hAnsi="Times"/>
            <w:color w:val="000000" w:themeColor="text1"/>
            <w:shd w:val="clear" w:color="auto" w:fill="FFFFFF"/>
          </w:rPr>
          <w:delText>Natural Textures for Weather Data Visualization</w:delText>
        </w:r>
        <w:r w:rsidRPr="00F44855" w:rsidDel="00804F52">
          <w:rPr>
            <w:rFonts w:ascii="Times" w:hAnsi="Times"/>
            <w:color w:val="000000" w:themeColor="text1"/>
          </w:rPr>
          <w:delText xml:space="preserve">. August 2006.  Information Visualization, 2006. IV 2006. Tenth International Conference. </w:delText>
        </w:r>
      </w:del>
    </w:p>
    <w:p w14:paraId="5843AF82" w14:textId="0A984959" w:rsidR="0045432F" w:rsidDel="00804F52" w:rsidRDefault="0045432F" w:rsidP="0045432F">
      <w:pPr>
        <w:autoSpaceDE w:val="0"/>
        <w:autoSpaceDN w:val="0"/>
        <w:adjustRightInd w:val="0"/>
        <w:ind w:left="720"/>
        <w:jc w:val="both"/>
        <w:rPr>
          <w:del w:id="1356" w:author="Rashid Islam" w:date="2022-04-20T15:11:00Z"/>
        </w:rPr>
      </w:pPr>
    </w:p>
    <w:p w14:paraId="37B0EB70" w14:textId="0F429E52" w:rsidR="0045432F" w:rsidDel="00804F52" w:rsidRDefault="0045432F" w:rsidP="0045432F">
      <w:pPr>
        <w:autoSpaceDE w:val="0"/>
        <w:autoSpaceDN w:val="0"/>
        <w:adjustRightInd w:val="0"/>
        <w:ind w:left="720"/>
        <w:jc w:val="both"/>
        <w:rPr>
          <w:del w:id="1357" w:author="Rashid Islam" w:date="2022-04-20T15:11:00Z"/>
        </w:rPr>
      </w:pPr>
    </w:p>
    <w:p w14:paraId="19450008" w14:textId="6E98C6B1" w:rsidR="0045432F" w:rsidDel="00804F52" w:rsidRDefault="0045432F" w:rsidP="0045432F">
      <w:pPr>
        <w:ind w:left="720" w:hanging="720"/>
        <w:jc w:val="both"/>
        <w:rPr>
          <w:del w:id="1358" w:author="Rashid Islam" w:date="2022-04-20T15:11:00Z"/>
          <w:rFonts w:ascii="Times" w:hAnsi="Times"/>
        </w:rPr>
      </w:pPr>
      <w:del w:id="1359" w:author="Rashid Islam" w:date="2022-04-20T15:11:00Z">
        <w:r w:rsidRPr="00281D36" w:rsidDel="00804F52">
          <w:rPr>
            <w:rFonts w:ascii="Times" w:hAnsi="Times"/>
            <w:color w:val="000000" w:themeColor="text1"/>
          </w:rPr>
          <w:delText>[58]</w:delText>
        </w:r>
        <w:r w:rsidRPr="00281D36" w:rsidDel="00804F52">
          <w:rPr>
            <w:rFonts w:ascii="Times" w:hAnsi="Times"/>
            <w:color w:val="000000" w:themeColor="text1"/>
          </w:rPr>
          <w:tab/>
        </w:r>
        <w:r w:rsidRPr="00281D36" w:rsidDel="00804F52">
          <w:rPr>
            <w:rFonts w:ascii="Times" w:hAnsi="Times"/>
          </w:rPr>
          <w:delText>Olga Scrivner</w:delText>
        </w:r>
        <w:r w:rsidRPr="00281D36" w:rsidDel="00804F52">
          <w:rPr>
            <w:rFonts w:ascii="Times" w:hAnsi="Times"/>
            <w:color w:val="000000" w:themeColor="text1"/>
            <w:shd w:val="clear" w:color="auto" w:fill="FFFFFF"/>
          </w:rPr>
          <w:delText xml:space="preserve">, </w:delText>
        </w:r>
        <w:r w:rsidRPr="00281D36" w:rsidDel="00804F52">
          <w:rPr>
            <w:rFonts w:ascii="Times" w:hAnsi="Times"/>
          </w:rPr>
          <w:delText>Vinita Chakilam,</w:delText>
        </w:r>
        <w:r w:rsidRPr="00281D36" w:rsidDel="00804F52">
          <w:rPr>
            <w:rFonts w:ascii="Times" w:hAnsi="Times"/>
            <w:color w:val="000000" w:themeColor="text1"/>
            <w:shd w:val="clear" w:color="auto" w:fill="FFFFFF"/>
          </w:rPr>
          <w:delText xml:space="preserve"> </w:delText>
        </w:r>
        <w:r w:rsidRPr="00281D36" w:rsidDel="00804F52">
          <w:rPr>
            <w:rFonts w:ascii="Times" w:hAnsi="Times"/>
            <w:color w:val="000000" w:themeColor="text1"/>
          </w:rPr>
          <w:delText xml:space="preserve">et al. </w:delText>
        </w:r>
        <w:r w:rsidRPr="00281D36" w:rsidDel="00804F52">
          <w:rPr>
            <w:rFonts w:ascii="Times" w:hAnsi="Times"/>
          </w:rPr>
          <w:delText xml:space="preserve">Topic Analysis through Streamgraph via Shiny </w:delText>
        </w:r>
        <w:r w:rsidRPr="00281D36" w:rsidDel="00804F52">
          <w:rPr>
            <w:rFonts w:ascii="Times" w:hAnsi="Times"/>
          </w:rPr>
          <w:br/>
          <w:delText>Application:</w:delText>
        </w:r>
        <w:r w:rsidDel="00804F52">
          <w:rPr>
            <w:rFonts w:ascii="Times" w:hAnsi="Times"/>
          </w:rPr>
          <w:delText xml:space="preserve"> </w:delText>
        </w:r>
        <w:r w:rsidRPr="00281D36" w:rsidDel="00804F52">
          <w:rPr>
            <w:rFonts w:ascii="Times" w:hAnsi="Times"/>
          </w:rPr>
          <w:delText>a</w:delText>
        </w:r>
        <w:r w:rsidDel="00804F52">
          <w:rPr>
            <w:rFonts w:ascii="Times" w:hAnsi="Times"/>
          </w:rPr>
          <w:delText xml:space="preserve"> </w:delText>
        </w:r>
        <w:r w:rsidRPr="00281D36" w:rsidDel="00804F52">
          <w:rPr>
            <w:rFonts w:ascii="Times" w:hAnsi="Times"/>
          </w:rPr>
          <w:delText>Social Collaborative Approach Proceedings of the 51st Hawaii International Conference on System Sciences | 2018</w:delText>
        </w:r>
        <w:r w:rsidRPr="00281D36" w:rsidDel="00804F52">
          <w:rPr>
            <w:rFonts w:ascii="Times" w:hAnsi="Times"/>
            <w:color w:val="000000" w:themeColor="text1"/>
          </w:rPr>
          <w:delText xml:space="preserve">. </w:delText>
        </w:r>
        <w:r w:rsidRPr="00281D36" w:rsidDel="00804F52">
          <w:rPr>
            <w:rFonts w:ascii="Times" w:hAnsi="Times"/>
          </w:rPr>
          <w:delText>ISBN: 978-0-9981331-1-9</w:delText>
        </w:r>
      </w:del>
    </w:p>
    <w:p w14:paraId="071EEC4E" w14:textId="760B7433" w:rsidR="0045432F" w:rsidDel="00804F52" w:rsidRDefault="0045432F" w:rsidP="0045432F">
      <w:pPr>
        <w:ind w:left="720" w:hanging="720"/>
        <w:jc w:val="both"/>
        <w:rPr>
          <w:del w:id="1360" w:author="Rashid Islam" w:date="2022-04-20T15:11:00Z"/>
          <w:rFonts w:ascii="Times" w:hAnsi="Times"/>
        </w:rPr>
      </w:pPr>
    </w:p>
    <w:p w14:paraId="485C250E" w14:textId="3075CB21" w:rsidR="0045432F" w:rsidDel="00804F52" w:rsidRDefault="0045432F" w:rsidP="0045432F">
      <w:pPr>
        <w:rPr>
          <w:del w:id="1361" w:author="Rashid Islam" w:date="2022-04-20T15:11:00Z"/>
        </w:rPr>
      </w:pPr>
      <w:bookmarkStart w:id="1362" w:name="_Hlk93424282"/>
    </w:p>
    <w:p w14:paraId="1206772F" w14:textId="0E2B307D" w:rsidR="0045432F" w:rsidDel="00804F52" w:rsidRDefault="0045432F" w:rsidP="0045432F">
      <w:pPr>
        <w:jc w:val="both"/>
        <w:rPr>
          <w:del w:id="1363" w:author="Rashid Islam" w:date="2022-04-20T15:11:00Z"/>
        </w:rPr>
      </w:pPr>
      <w:del w:id="1364" w:author="Rashid Islam" w:date="2022-04-20T15:11:00Z">
        <w:r w:rsidDel="00804F52">
          <w:delText xml:space="preserve">[59] </w:delText>
        </w:r>
        <w:r w:rsidRPr="00543560" w:rsidDel="00804F52">
          <w:delText>Stéfan van der Walt and Nathaniel Smith. 2015. Mpl</w:delText>
        </w:r>
        <w:r w:rsidDel="00804F52">
          <w:delText xml:space="preserve"> </w:delText>
        </w:r>
        <w:r w:rsidRPr="00543560" w:rsidDel="00804F52">
          <w:delText xml:space="preserve">colormaps. </w:delText>
        </w:r>
        <w:r w:rsidDel="00804F52">
          <w:br/>
          <w:delText xml:space="preserve">            </w:delText>
        </w:r>
        <w:r w:rsidRPr="00543560" w:rsidDel="00804F52">
          <w:delText>https://bids.github.io/colormap/, (2015).</w:delText>
        </w:r>
      </w:del>
    </w:p>
    <w:p w14:paraId="1D170B89" w14:textId="29EFD4FF" w:rsidR="0045432F" w:rsidDel="00804F52" w:rsidRDefault="0045432F" w:rsidP="0045432F">
      <w:pPr>
        <w:rPr>
          <w:del w:id="1365" w:author="Rashid Islam" w:date="2022-04-20T15:11:00Z"/>
        </w:rPr>
      </w:pPr>
    </w:p>
    <w:p w14:paraId="182248DC" w14:textId="78E956F3" w:rsidR="0045432F" w:rsidDel="00804F52" w:rsidRDefault="0045432F" w:rsidP="0045432F">
      <w:pPr>
        <w:jc w:val="both"/>
        <w:rPr>
          <w:del w:id="1366" w:author="Rashid Islam" w:date="2022-04-20T15:11:00Z"/>
        </w:rPr>
      </w:pPr>
      <w:del w:id="1367" w:author="Rashid Islam" w:date="2022-04-20T15:11:00Z">
        <w:r w:rsidDel="00804F52">
          <w:delText xml:space="preserve">[60] </w:delText>
        </w:r>
        <w:r w:rsidDel="00804F52">
          <w:tab/>
        </w:r>
        <w:r w:rsidRPr="001B6949" w:rsidDel="00804F52">
          <w:delText>LeGrand H Hardy, Gertrude Rand, and M Catherine</w:delText>
        </w:r>
        <w:r w:rsidDel="00804F52">
          <w:delText xml:space="preserve"> </w:delText>
        </w:r>
        <w:r w:rsidRPr="001B6949" w:rsidDel="00804F52">
          <w:delText xml:space="preserve">Rittler. 1945. Tests for the </w:delText>
        </w:r>
        <w:r w:rsidDel="00804F52">
          <w:br/>
          <w:delText xml:space="preserve">      </w:delText>
        </w:r>
        <w:r w:rsidDel="00804F52">
          <w:tab/>
        </w:r>
        <w:r w:rsidRPr="001B6949" w:rsidDel="00804F52">
          <w:delText>detection and analysis of</w:delText>
        </w:r>
        <w:r w:rsidDel="00804F52">
          <w:delText xml:space="preserve"> </w:delText>
        </w:r>
        <w:r w:rsidRPr="001B6949" w:rsidDel="00804F52">
          <w:delText>color-blindness. I. The Ishihara test: an evaluation. JOSA</w:delText>
        </w:r>
        <w:r w:rsidDel="00804F52">
          <w:delText xml:space="preserve"> </w:delText>
        </w:r>
        <w:r w:rsidRPr="001B6949" w:rsidDel="00804F52">
          <w:delText xml:space="preserve">35, </w:delText>
        </w:r>
        <w:r w:rsidDel="00804F52">
          <w:br/>
          <w:delText xml:space="preserve">            </w:delText>
        </w:r>
        <w:r w:rsidRPr="001B6949" w:rsidDel="00804F52">
          <w:delText>4 (1945), 268–275.</w:delText>
        </w:r>
        <w:bookmarkEnd w:id="1362"/>
      </w:del>
    </w:p>
    <w:p w14:paraId="7651DB56" w14:textId="2AB9AC74" w:rsidR="0045432F" w:rsidDel="00804F52" w:rsidRDefault="0045432F" w:rsidP="0045432F">
      <w:pPr>
        <w:rPr>
          <w:del w:id="1368" w:author="Rashid Islam" w:date="2022-04-20T15:11:00Z"/>
        </w:rPr>
      </w:pPr>
    </w:p>
    <w:p w14:paraId="3D587405" w14:textId="68DCEEAC" w:rsidR="0045432F" w:rsidDel="00804F52" w:rsidRDefault="0045432F" w:rsidP="0045432F">
      <w:pPr>
        <w:ind w:left="720" w:hanging="720"/>
        <w:jc w:val="both"/>
        <w:rPr>
          <w:del w:id="1369" w:author="Rashid Islam" w:date="2022-04-20T15:11:00Z"/>
        </w:rPr>
      </w:pPr>
      <w:del w:id="1370" w:author="Rashid Islam" w:date="2022-04-20T15:11:00Z">
        <w:r w:rsidDel="00804F52">
          <w:delText xml:space="preserve">[61] </w:delText>
        </w:r>
        <w:r w:rsidDel="00804F52">
          <w:tab/>
        </w:r>
        <w:r w:rsidRPr="00C05E55" w:rsidDel="00804F52">
          <w:delText>Brooke, J. (1986). SUS: a "quick and dirty" usability scale. In P. W. Jordan; B. Thomas; B. A. Weerdmeester; A. L. McClelland (eds.). Usability Evaluation in Industry. London: Taylor and Francis.</w:delText>
        </w:r>
      </w:del>
    </w:p>
    <w:p w14:paraId="0567AE60" w14:textId="7EBD1CEA" w:rsidR="0045432F" w:rsidDel="00804F52" w:rsidRDefault="0045432F" w:rsidP="0045432F">
      <w:pPr>
        <w:rPr>
          <w:del w:id="1371" w:author="Rashid Islam" w:date="2022-04-20T15:11:00Z"/>
        </w:rPr>
      </w:pPr>
    </w:p>
    <w:p w14:paraId="75994215" w14:textId="0C65C9B7" w:rsidR="0045432F" w:rsidDel="00804F52" w:rsidRDefault="0045432F" w:rsidP="0045432F">
      <w:pPr>
        <w:jc w:val="both"/>
        <w:rPr>
          <w:del w:id="1372" w:author="Rashid Islam" w:date="2022-04-20T15:11:00Z"/>
        </w:rPr>
      </w:pPr>
      <w:del w:id="1373" w:author="Rashid Islam" w:date="2022-04-20T15:11:00Z">
        <w:r w:rsidDel="00804F52">
          <w:delText xml:space="preserve">[62] </w:delText>
        </w:r>
        <w:r w:rsidDel="00804F52">
          <w:tab/>
        </w:r>
        <w:r w:rsidRPr="00B84851" w:rsidDel="00804F52">
          <w:delText>NASA (1986). Nasa Task Load Index (TLX) v. 1.0 Manual</w:delText>
        </w:r>
        <w:r w:rsidDel="00804F52">
          <w:delText>.</w:delText>
        </w:r>
      </w:del>
    </w:p>
    <w:p w14:paraId="13891C16" w14:textId="37F83418" w:rsidR="0045432F" w:rsidDel="00804F52" w:rsidRDefault="0045432F" w:rsidP="0045432F">
      <w:pPr>
        <w:rPr>
          <w:del w:id="1374" w:author="Rashid Islam" w:date="2022-04-20T15:11:00Z"/>
        </w:rPr>
      </w:pPr>
    </w:p>
    <w:p w14:paraId="0E074698" w14:textId="570BA558" w:rsidR="0045432F" w:rsidDel="00804F52" w:rsidRDefault="0045432F" w:rsidP="0045432F">
      <w:pPr>
        <w:ind w:left="720" w:hanging="720"/>
        <w:jc w:val="both"/>
        <w:rPr>
          <w:del w:id="1375" w:author="Rashid Islam" w:date="2022-04-20T15:11:00Z"/>
        </w:rPr>
      </w:pPr>
      <w:del w:id="1376" w:author="Rashid Islam" w:date="2022-04-20T15:11:00Z">
        <w:r w:rsidDel="00804F52">
          <w:delText xml:space="preserve">[63] </w:delText>
        </w:r>
        <w:r w:rsidDel="00804F52">
          <w:tab/>
        </w:r>
        <w:r w:rsidRPr="00FE4800" w:rsidDel="00804F52">
          <w:delText>Shapiro, S. S.; Wilk, M. B. (1965). "An analysis of variance test for normality (complete samples)". Biometrika. 52 (3–4): 591–611.</w:delText>
        </w:r>
      </w:del>
    </w:p>
    <w:p w14:paraId="482BFD73" w14:textId="74D2FE40" w:rsidR="0045432F" w:rsidDel="00804F52" w:rsidRDefault="0045432F" w:rsidP="0045432F">
      <w:pPr>
        <w:ind w:left="720" w:hanging="720"/>
        <w:jc w:val="both"/>
        <w:rPr>
          <w:del w:id="1377" w:author="Rashid Islam" w:date="2022-04-20T15:11:00Z"/>
          <w:rFonts w:ascii="Times" w:hAnsi="Times"/>
        </w:rPr>
      </w:pPr>
    </w:p>
    <w:p w14:paraId="4E4A8134" w14:textId="114DC384" w:rsidR="00303F5D" w:rsidRPr="00303F5D" w:rsidDel="00804F52" w:rsidRDefault="005B5AD4" w:rsidP="00303F5D">
      <w:pPr>
        <w:rPr>
          <w:del w:id="1378" w:author="Rashid Islam" w:date="2022-04-20T15:11:00Z"/>
        </w:rPr>
      </w:pPr>
      <w:del w:id="1379" w:author="Rashid Islam" w:date="2022-04-20T15:11:00Z">
        <w:r w:rsidDel="00804F52">
          <w:delText xml:space="preserve">[64] </w:delText>
        </w:r>
        <w:r w:rsidDel="00804F52">
          <w:tab/>
        </w:r>
        <w:r w:rsidR="00303F5D" w:rsidRPr="00303F5D" w:rsidDel="00804F52">
          <w:rPr>
            <w:rFonts w:eastAsiaTheme="minorHAnsi"/>
            <w:lang w:val="en-GB" w:eastAsia="en-US"/>
          </w:rPr>
          <w:delText xml:space="preserve"> Heidi Lam, Enrico Bertini, et al. Empirical Studies in Information Visualization:  </w:delText>
        </w:r>
        <w:r w:rsidR="00303F5D" w:rsidRPr="00303F5D" w:rsidDel="00804F52">
          <w:rPr>
            <w:rFonts w:eastAsiaTheme="minorHAnsi"/>
            <w:lang w:val="en-GB" w:eastAsia="en-US"/>
          </w:rPr>
          <w:br/>
          <w:delText xml:space="preserve">             Seven Scenarios. IEEE Electronic Library (IEL) Journals. 06 December 2011. </w:delText>
        </w:r>
        <w:r w:rsidR="00303F5D" w:rsidRPr="00303F5D" w:rsidDel="00804F52">
          <w:rPr>
            <w:rFonts w:eastAsiaTheme="minorHAnsi"/>
            <w:lang w:val="en-GB" w:eastAsia="en-US"/>
          </w:rPr>
          <w:br/>
          <w:delText xml:space="preserve">             Page(s):</w:delText>
        </w:r>
        <w:r w:rsidR="00303F5D" w:rsidRPr="00303F5D" w:rsidDel="00804F52">
          <w:rPr>
            <w:rFonts w:eastAsiaTheme="minorHAnsi"/>
            <w:b/>
            <w:bCs/>
            <w:lang w:val="en-GB" w:eastAsia="en-US"/>
          </w:rPr>
          <w:delText> </w:delText>
        </w:r>
        <w:r w:rsidR="00303F5D" w:rsidRPr="00303F5D" w:rsidDel="00804F52">
          <w:rPr>
            <w:rFonts w:eastAsiaTheme="minorHAnsi"/>
            <w:lang w:val="en-GB" w:eastAsia="en-US"/>
          </w:rPr>
          <w:delText xml:space="preserve">1520 – 1536. ISSN: 1077-2626. </w:delText>
        </w:r>
        <w:r w:rsidR="00303F5D" w:rsidRPr="00303F5D" w:rsidDel="00804F52">
          <w:rPr>
            <w:rFonts w:eastAsia="MS Gothic"/>
            <w:lang w:val="en-GB" w:eastAsia="en-US"/>
          </w:rPr>
          <w:delText> </w:delText>
        </w:r>
        <w:r w:rsidR="00303F5D" w:rsidRPr="00303F5D" w:rsidDel="00804F52">
          <w:rPr>
            <w:rFonts w:eastAsiaTheme="minorHAnsi"/>
            <w:lang w:val="en-GB" w:eastAsia="en-US"/>
          </w:rPr>
          <w:delText>IEEE Electronic Library (IEL) Journals</w:delText>
        </w:r>
      </w:del>
    </w:p>
    <w:p w14:paraId="30238FAD" w14:textId="3349DC03" w:rsidR="007020BF" w:rsidRPr="007020BF" w:rsidDel="00804F52" w:rsidRDefault="007020BF" w:rsidP="007020BF">
      <w:pPr>
        <w:pStyle w:val="NormalWeb"/>
        <w:rPr>
          <w:del w:id="1380" w:author="Rashid Islam" w:date="2022-04-20T15:11:00Z"/>
        </w:rPr>
      </w:pPr>
      <w:del w:id="1381" w:author="Rashid Islam" w:date="2022-04-20T15:11:00Z">
        <w:r w:rsidRPr="007020BF" w:rsidDel="00804F52">
          <w:delText>[65]  </w:delText>
        </w:r>
        <w:r w:rsidRPr="007020BF" w:rsidDel="00804F52">
          <w:tab/>
          <w:delText xml:space="preserve">S. Greenberg and B. Buxton, “Usability Evaluation Considered Harmful (Some of the </w:delText>
        </w:r>
        <w:r w:rsidDel="00804F52">
          <w:br/>
          <w:delText xml:space="preserve">            </w:delText>
        </w:r>
        <w:r w:rsidRPr="007020BF" w:rsidDel="00804F52">
          <w:delText xml:space="preserve">Time),” Proc. Conf. Human Factors in Computing Systems (CHI), pp. 217-224, 2008. </w:delText>
        </w:r>
      </w:del>
    </w:p>
    <w:p w14:paraId="04451002" w14:textId="7CC68145" w:rsidR="00CC3445" w:rsidRPr="00CC3445" w:rsidDel="00804F52" w:rsidRDefault="00CC3445" w:rsidP="00CC3445">
      <w:pPr>
        <w:spacing w:before="100" w:beforeAutospacing="1" w:after="100" w:afterAutospacing="1"/>
        <w:ind w:left="720" w:hanging="720"/>
        <w:rPr>
          <w:del w:id="1382" w:author="Rashid Islam" w:date="2022-04-20T15:11:00Z"/>
        </w:rPr>
      </w:pPr>
      <w:del w:id="1383" w:author="Rashid Islam" w:date="2022-04-20T15:11:00Z">
        <w:r w:rsidRPr="00CC3445" w:rsidDel="00804F52">
          <w:delText>[66]</w:delText>
        </w:r>
        <w:r w:rsidDel="00804F52">
          <w:delText xml:space="preserve"> </w:delText>
        </w:r>
        <w:r w:rsidDel="00804F52">
          <w:tab/>
        </w:r>
        <w:r w:rsidRPr="00CC3445" w:rsidDel="00804F52">
          <w:delText xml:space="preserve"> J. McGrath, “Methodology Matters: Doing Research in the Behavioral and Social </w:delText>
        </w:r>
        <w:r w:rsidDel="00804F52">
          <w:br/>
          <w:delText xml:space="preserve"> </w:delText>
        </w:r>
        <w:r w:rsidRPr="00CC3445" w:rsidDel="00804F52">
          <w:delText xml:space="preserve">Sciences,” Readings in Human-Computer Interaction: Toward the Year 2000, Morgan Kaufmann, 1994. </w:delText>
        </w:r>
      </w:del>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Del="00190CA3" w:rsidRDefault="0045432F" w:rsidP="0045432F">
      <w:pPr>
        <w:pStyle w:val="Heading1"/>
        <w:shd w:val="clear" w:color="auto" w:fill="FFFFFF"/>
        <w:spacing w:before="0" w:beforeAutospacing="0" w:after="0" w:afterAutospacing="0"/>
        <w:ind w:left="720" w:hanging="720"/>
        <w:rPr>
          <w:del w:id="1384" w:author="Rashid Islam" w:date="2022-04-20T15:12:00Z"/>
          <w:rFonts w:ascii="Times" w:hAnsi="Times"/>
          <w:color w:val="000000" w:themeColor="text1"/>
          <w:lang w:val="en-US"/>
        </w:rPr>
      </w:pPr>
    </w:p>
    <w:p w14:paraId="0215EF3C" w14:textId="77777777" w:rsidR="0045432F" w:rsidDel="00190CA3" w:rsidRDefault="0045432F" w:rsidP="0045432F">
      <w:pPr>
        <w:pStyle w:val="Heading1"/>
        <w:shd w:val="clear" w:color="auto" w:fill="FFFFFF"/>
        <w:spacing w:before="0" w:beforeAutospacing="0" w:after="0" w:afterAutospacing="0"/>
        <w:ind w:left="720" w:hanging="720"/>
        <w:rPr>
          <w:del w:id="1385" w:author="Rashid Islam" w:date="2022-04-20T15:12:00Z"/>
          <w:rFonts w:ascii="Times" w:hAnsi="Times"/>
          <w:color w:val="000000" w:themeColor="text1"/>
          <w:lang w:val="en-US"/>
        </w:rPr>
      </w:pPr>
    </w:p>
    <w:p w14:paraId="1E877EE1" w14:textId="77777777" w:rsidR="0045432F" w:rsidDel="00190CA3" w:rsidRDefault="0045432F" w:rsidP="0045432F">
      <w:pPr>
        <w:pStyle w:val="Heading1"/>
        <w:shd w:val="clear" w:color="auto" w:fill="FFFFFF"/>
        <w:spacing w:before="0" w:beforeAutospacing="0" w:after="0" w:afterAutospacing="0"/>
        <w:ind w:left="720" w:hanging="720"/>
        <w:rPr>
          <w:del w:id="1386" w:author="Rashid Islam" w:date="2022-04-20T15:12:00Z"/>
          <w:rFonts w:ascii="Times" w:hAnsi="Times"/>
          <w:color w:val="000000" w:themeColor="text1"/>
          <w:lang w:val="en-US"/>
        </w:rPr>
      </w:pPr>
    </w:p>
    <w:p w14:paraId="4F1B4C6A" w14:textId="77777777" w:rsidR="0045432F" w:rsidDel="00190CA3" w:rsidRDefault="0045432F" w:rsidP="0045432F">
      <w:pPr>
        <w:pStyle w:val="Heading1"/>
        <w:shd w:val="clear" w:color="auto" w:fill="FFFFFF"/>
        <w:spacing w:before="0" w:beforeAutospacing="0" w:after="0" w:afterAutospacing="0"/>
        <w:ind w:left="720" w:hanging="720"/>
        <w:rPr>
          <w:del w:id="1387" w:author="Rashid Islam" w:date="2022-04-20T15:12:00Z"/>
          <w:rFonts w:ascii="Times" w:hAnsi="Times"/>
          <w:color w:val="000000" w:themeColor="text1"/>
          <w:lang w:val="en-US"/>
        </w:rPr>
      </w:pPr>
    </w:p>
    <w:p w14:paraId="654F64B5" w14:textId="77777777" w:rsidR="0045432F" w:rsidDel="00190CA3" w:rsidRDefault="0045432F" w:rsidP="0045432F">
      <w:pPr>
        <w:pStyle w:val="Heading1"/>
        <w:shd w:val="clear" w:color="auto" w:fill="FFFFFF"/>
        <w:spacing w:before="0" w:beforeAutospacing="0" w:after="0" w:afterAutospacing="0"/>
        <w:ind w:left="720" w:hanging="720"/>
        <w:rPr>
          <w:del w:id="1388" w:author="Rashid Islam" w:date="2022-04-20T15:12:00Z"/>
          <w:rFonts w:ascii="Times" w:hAnsi="Times"/>
          <w:color w:val="000000" w:themeColor="text1"/>
          <w:lang w:val="en-US"/>
        </w:rPr>
      </w:pPr>
    </w:p>
    <w:p w14:paraId="31D76AAB" w14:textId="77777777" w:rsidR="0045432F" w:rsidDel="00190CA3" w:rsidRDefault="0045432F" w:rsidP="0045432F">
      <w:pPr>
        <w:pStyle w:val="Heading1"/>
        <w:shd w:val="clear" w:color="auto" w:fill="FFFFFF"/>
        <w:spacing w:before="0" w:beforeAutospacing="0" w:after="0" w:afterAutospacing="0"/>
        <w:ind w:left="720" w:hanging="720"/>
        <w:rPr>
          <w:del w:id="1389" w:author="Rashid Islam" w:date="2022-04-20T15:12:00Z"/>
          <w:rFonts w:ascii="Times" w:hAnsi="Times"/>
          <w:color w:val="000000" w:themeColor="text1"/>
          <w:lang w:val="en-US"/>
        </w:rPr>
      </w:pPr>
    </w:p>
    <w:p w14:paraId="3023DFB7" w14:textId="77777777" w:rsidR="0045432F" w:rsidDel="00190CA3" w:rsidRDefault="0045432F" w:rsidP="0045432F">
      <w:pPr>
        <w:pStyle w:val="Heading1"/>
        <w:shd w:val="clear" w:color="auto" w:fill="FFFFFF"/>
        <w:spacing w:before="0" w:beforeAutospacing="0" w:after="0" w:afterAutospacing="0"/>
        <w:ind w:left="720" w:hanging="720"/>
        <w:rPr>
          <w:del w:id="1390" w:author="Rashid Islam" w:date="2022-04-20T15:12:00Z"/>
          <w:rFonts w:ascii="Times" w:hAnsi="Times"/>
          <w:color w:val="000000" w:themeColor="text1"/>
          <w:lang w:val="en-US"/>
        </w:rPr>
      </w:pPr>
    </w:p>
    <w:p w14:paraId="6B4A2ECB" w14:textId="77777777" w:rsidR="0045432F" w:rsidDel="00190CA3" w:rsidRDefault="0045432F" w:rsidP="0045432F">
      <w:pPr>
        <w:pStyle w:val="Heading1"/>
        <w:shd w:val="clear" w:color="auto" w:fill="FFFFFF"/>
        <w:spacing w:before="0" w:beforeAutospacing="0" w:after="0" w:afterAutospacing="0"/>
        <w:ind w:left="720" w:hanging="720"/>
        <w:rPr>
          <w:del w:id="1391" w:author="Rashid Islam" w:date="2022-04-20T15:12:00Z"/>
          <w:rFonts w:ascii="Times" w:hAnsi="Times"/>
          <w:color w:val="000000" w:themeColor="text1"/>
          <w:lang w:val="en-US"/>
        </w:rPr>
      </w:pPr>
    </w:p>
    <w:p w14:paraId="17F20E3F" w14:textId="77777777" w:rsidR="0045432F" w:rsidDel="00190CA3" w:rsidRDefault="0045432F" w:rsidP="0045432F">
      <w:pPr>
        <w:pStyle w:val="Heading1"/>
        <w:shd w:val="clear" w:color="auto" w:fill="FFFFFF"/>
        <w:spacing w:before="0" w:beforeAutospacing="0" w:after="0" w:afterAutospacing="0"/>
        <w:ind w:left="720" w:hanging="720"/>
        <w:rPr>
          <w:del w:id="1392" w:author="Rashid Islam" w:date="2022-04-20T15:12:00Z"/>
          <w:rFonts w:ascii="Times" w:hAnsi="Times"/>
          <w:color w:val="000000" w:themeColor="text1"/>
          <w:lang w:val="en-US"/>
        </w:rPr>
      </w:pPr>
    </w:p>
    <w:p w14:paraId="3C193AF6" w14:textId="77777777" w:rsidR="0045432F" w:rsidDel="00190CA3" w:rsidRDefault="0045432F" w:rsidP="0045432F">
      <w:pPr>
        <w:pStyle w:val="Heading1"/>
        <w:shd w:val="clear" w:color="auto" w:fill="FFFFFF"/>
        <w:spacing w:before="0" w:beforeAutospacing="0" w:after="0" w:afterAutospacing="0"/>
        <w:ind w:left="720" w:hanging="720"/>
        <w:rPr>
          <w:del w:id="1393" w:author="Rashid Islam" w:date="2022-04-20T15:12:00Z"/>
          <w:rFonts w:ascii="Times" w:hAnsi="Times"/>
          <w:color w:val="000000" w:themeColor="text1"/>
          <w:lang w:val="en-US"/>
        </w:rPr>
      </w:pPr>
    </w:p>
    <w:p w14:paraId="2EF7D26C" w14:textId="77777777" w:rsidR="0045432F" w:rsidDel="00190CA3" w:rsidRDefault="0045432F" w:rsidP="0045432F">
      <w:pPr>
        <w:pStyle w:val="Heading1"/>
        <w:shd w:val="clear" w:color="auto" w:fill="FFFFFF"/>
        <w:spacing w:before="0" w:beforeAutospacing="0" w:after="0" w:afterAutospacing="0"/>
        <w:ind w:left="720" w:hanging="720"/>
        <w:rPr>
          <w:del w:id="1394" w:author="Rashid Islam" w:date="2022-04-20T15:12:00Z"/>
          <w:rFonts w:ascii="Times" w:hAnsi="Times"/>
          <w:color w:val="000000" w:themeColor="text1"/>
          <w:lang w:val="en-US"/>
        </w:rPr>
      </w:pPr>
    </w:p>
    <w:p w14:paraId="74505804" w14:textId="77777777" w:rsidR="0045432F" w:rsidDel="00190CA3" w:rsidRDefault="0045432F" w:rsidP="0045432F">
      <w:pPr>
        <w:pStyle w:val="Heading1"/>
        <w:shd w:val="clear" w:color="auto" w:fill="FFFFFF"/>
        <w:spacing w:before="0" w:beforeAutospacing="0" w:after="0" w:afterAutospacing="0"/>
        <w:ind w:left="720" w:hanging="720"/>
        <w:rPr>
          <w:del w:id="1395" w:author="Rashid Islam" w:date="2022-04-20T15:12:00Z"/>
          <w:rFonts w:ascii="Times" w:hAnsi="Times"/>
          <w:color w:val="000000" w:themeColor="text1"/>
          <w:lang w:val="en-US"/>
        </w:rPr>
      </w:pPr>
    </w:p>
    <w:p w14:paraId="494D890A" w14:textId="77777777" w:rsidR="0045432F" w:rsidDel="00190CA3" w:rsidRDefault="0045432F" w:rsidP="00190CA3">
      <w:pPr>
        <w:pStyle w:val="Heading1"/>
        <w:shd w:val="clear" w:color="auto" w:fill="FFFFFF"/>
        <w:spacing w:before="0" w:beforeAutospacing="0" w:after="0" w:afterAutospacing="0"/>
        <w:rPr>
          <w:del w:id="1396" w:author="Rashid Islam" w:date="2022-04-20T15:12:00Z"/>
          <w:rFonts w:ascii="Times" w:hAnsi="Times"/>
          <w:color w:val="000000" w:themeColor="text1"/>
          <w:lang w:val="en-US"/>
        </w:rPr>
        <w:pPrChange w:id="1397" w:author="Rashid Islam" w:date="2022-04-20T15:12:00Z">
          <w:pPr>
            <w:pStyle w:val="Heading1"/>
            <w:shd w:val="clear" w:color="auto" w:fill="FFFFFF"/>
            <w:spacing w:before="0" w:beforeAutospacing="0" w:after="0" w:afterAutospacing="0"/>
            <w:ind w:left="720" w:hanging="720"/>
          </w:pPr>
        </w:pPrChange>
      </w:pPr>
    </w:p>
    <w:p w14:paraId="3E8F1A93" w14:textId="77777777" w:rsidR="0045432F" w:rsidDel="00190CA3" w:rsidRDefault="0045432F" w:rsidP="00190CA3">
      <w:pPr>
        <w:pStyle w:val="Heading1"/>
        <w:shd w:val="clear" w:color="auto" w:fill="FFFFFF"/>
        <w:spacing w:before="0" w:beforeAutospacing="0" w:after="0" w:afterAutospacing="0"/>
        <w:rPr>
          <w:del w:id="1398" w:author="Rashid Islam" w:date="2022-04-20T15:12:00Z"/>
          <w:rFonts w:ascii="Times" w:hAnsi="Times"/>
          <w:color w:val="000000" w:themeColor="text1"/>
          <w:lang w:val="en-US"/>
        </w:rPr>
        <w:pPrChange w:id="1399" w:author="Rashid Islam" w:date="2022-04-20T15:12:00Z">
          <w:pPr>
            <w:pStyle w:val="Heading1"/>
            <w:shd w:val="clear" w:color="auto" w:fill="FFFFFF"/>
            <w:spacing w:before="0" w:beforeAutospacing="0" w:after="0" w:afterAutospacing="0"/>
            <w:ind w:left="720" w:hanging="720"/>
          </w:pPr>
        </w:pPrChange>
      </w:pPr>
    </w:p>
    <w:p w14:paraId="12FB605B" w14:textId="77777777" w:rsidR="0045432F" w:rsidRDefault="0045432F" w:rsidP="0045432F">
      <w:pPr>
        <w:rPr>
          <w:sz w:val="28"/>
          <w:szCs w:val="28"/>
        </w:rPr>
      </w:pPr>
      <w:r>
        <w:rPr>
          <w:noProof/>
        </w:rPr>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67"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r w:rsidRPr="00E07F60">
              <w:rPr>
                <w:rFonts w:cs="Calibri"/>
                <w:szCs w:val="22"/>
              </w:rPr>
              <w:t>[ ]</w:t>
            </w:r>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(at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 xml:space="preserve">Attestation:  </w:t>
            </w:r>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r w:rsidRPr="00033A27">
              <w:rPr>
                <w:sz w:val="18"/>
                <w:szCs w:val="18"/>
              </w:rPr>
              <w:t>[</w:t>
            </w:r>
            <w:r>
              <w:rPr>
                <w:sz w:val="18"/>
                <w:szCs w:val="18"/>
              </w:rPr>
              <w:t xml:space="preserve"> </w:t>
            </w:r>
            <w:r w:rsidRPr="00033A27">
              <w:rPr>
                <w:sz w:val="18"/>
                <w:szCs w:val="18"/>
              </w:rPr>
              <w:t xml:space="preserve"> ]</w:t>
            </w:r>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r w:rsidRPr="00033A27">
              <w:rPr>
                <w:sz w:val="18"/>
                <w:szCs w:val="18"/>
              </w:rPr>
              <w:t>[</w:t>
            </w:r>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r w:rsidRPr="00033A27">
              <w:rPr>
                <w:sz w:val="18"/>
                <w:szCs w:val="18"/>
              </w:rPr>
              <w:t>[  ]</w:t>
            </w:r>
            <w:r>
              <w:t xml:space="preserve"> Dalhousie University</w:t>
            </w:r>
          </w:p>
          <w:p w14:paraId="141039D6" w14:textId="77777777" w:rsidR="0045432F" w:rsidRDefault="0045432F" w:rsidP="00BC6E3F">
            <w:r w:rsidRPr="00033A27">
              <w:rPr>
                <w:sz w:val="18"/>
                <w:szCs w:val="18"/>
              </w:rPr>
              <w:t>[  ]</w:t>
            </w:r>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r w:rsidRPr="000A427E">
              <w:rPr>
                <w:szCs w:val="22"/>
              </w:rPr>
              <w:t>[  ] Yes      Date of RoF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68" w:history="1">
              <w:r w:rsidRPr="00841C43">
                <w:rPr>
                  <w:rStyle w:val="Hyperlink"/>
                  <w:rFonts w:cs="Calibri"/>
                  <w:szCs w:val="20"/>
                </w:rPr>
                <w:t>TCPS</w:t>
              </w:r>
            </w:hyperlink>
            <w:r w:rsidRPr="00AA3D1C">
              <w:rPr>
                <w:rFonts w:cs="Calibri"/>
                <w:szCs w:val="20"/>
              </w:rPr>
              <w:t xml:space="preserve">) and consistent with the University </w:t>
            </w:r>
            <w:hyperlink r:id="rId69"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400" w:name="_Hlk93394711"/>
            <w:r w:rsidRPr="00AA3D1C">
              <w:rPr>
                <w:rFonts w:cs="Calibri"/>
                <w:szCs w:val="22"/>
              </w:rPr>
              <w:t>TCPS Course on Research Ethics (</w:t>
            </w:r>
            <w:hyperlink r:id="rId70" w:history="1">
              <w:r w:rsidRPr="00841C43">
                <w:rPr>
                  <w:rStyle w:val="Hyperlink"/>
                  <w:rFonts w:cs="Calibri"/>
                  <w:szCs w:val="22"/>
                </w:rPr>
                <w:t>CORE</w:t>
              </w:r>
            </w:hyperlink>
            <w:r w:rsidRPr="00AA3D1C">
              <w:rPr>
                <w:rFonts w:cs="Calibri"/>
                <w:szCs w:val="22"/>
              </w:rPr>
              <w:t>) online tutorial</w:t>
            </w:r>
            <w:bookmarkEnd w:id="1400"/>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71" w:history="1">
              <w:r w:rsidRPr="00841C43">
                <w:rPr>
                  <w:rStyle w:val="Hyperlink"/>
                  <w:rFonts w:cs="Calibri"/>
                  <w:bCs/>
                  <w:szCs w:val="20"/>
                  <w:lang w:val="en-GB"/>
                </w:rPr>
                <w:t>TCPS</w:t>
              </w:r>
            </w:hyperlink>
            <w:r w:rsidRPr="00AA3D1C">
              <w:rPr>
                <w:rFonts w:cs="Calibri"/>
                <w:bCs/>
                <w:szCs w:val="20"/>
                <w:lang w:val="en-GB"/>
              </w:rPr>
              <w:t xml:space="preserve"> and University </w:t>
            </w:r>
            <w:hyperlink r:id="rId72"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73"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representing digital information to the user as a collection of shapes or lines such as circles, rectangles and curves. Each of the visual shapes represents some aspect of the data. For example, a circle’s size might represent the population of a country.  However, some data has uncertainty and in some cases,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In our visualization, the CA for a visual element (such as a circle) will be created with Red, Green, and Blue versions of that circle.  But the position of the Red, Green, and Blue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and determine how accurately viewers can detect those levels of uncertainty in the charts.  In particular, we will compare CA with an existing approach called VSUP</w:t>
            </w:r>
            <w:r w:rsidRPr="00040570">
              <w:t xml:space="preserve"> [Correll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r>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74"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401"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The focus of the research is to calculate uncertainty from the forecasted results of machine learning predictive models and then represent these uncertainties in visualization in terms of chromatic aberration. In particular, we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[Correll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401"/>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in order to provide meaningful data for the study. As in </w:t>
            </w:r>
            <w:r w:rsidRPr="00154708">
              <w:rPr>
                <w:color w:val="000000" w:themeColor="text1"/>
              </w:rPr>
              <w:t>Correll</w:t>
            </w:r>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 xml:space="preserve">“present participants with a set of Ishihara plates [Hardy 1945], </w:t>
            </w:r>
            <w:r w:rsidRPr="00154708">
              <w:rPr>
                <w:color w:val="000000" w:themeColor="text1"/>
              </w:rPr>
              <w:lastRenderedPageBreak/>
              <w:t>and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The study population will be at least post-secondary students or professionals who have some degree of computer experience as a user of common computer applications. In particular, they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1402" w:name="_Hlk97541811"/>
            <w:r w:rsidRPr="00040570">
              <w:rPr>
                <w:color w:val="000000" w:themeColor="text1"/>
                <w:lang w:val="en-US"/>
              </w:rPr>
              <w:t xml:space="preserve">We have four sections in the survey. Each component has 8 questions. We have used </w:t>
            </w:r>
            <w:hyperlink r:id="rId75"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are presented using a balanced-latin-square approach and questions will come up randomly within each section. To ensure equal priority of the components and to make the study fair, we decided to select (4x8=32) participants.</w:t>
            </w:r>
            <w:bookmarkEnd w:id="1402"/>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2.3.3 If you require permission, cooperation, or participation from a community, organization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r>
              <w:t xml:space="preserve">communities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(e.g.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 ]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76"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only) </w:t>
            </w:r>
            <w:r w:rsidRPr="00046004">
              <w:rPr>
                <w:rFonts w:ascii="Times" w:hAnsi="Times"/>
              </w:rPr>
              <w:t xml:space="preserve"> and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[Correll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(questionnaires, focus group questions, standardized measures, etc)</w:t>
            </w:r>
          </w:p>
          <w:p w14:paraId="641CA051" w14:textId="77777777" w:rsidR="0045432F" w:rsidRDefault="0045432F" w:rsidP="00BC6E3F">
            <w:pPr>
              <w:rPr>
                <w:rFonts w:ascii="Times" w:hAnsi="Times"/>
              </w:rPr>
            </w:pPr>
            <w:r w:rsidRPr="00046004">
              <w:rPr>
                <w:rFonts w:ascii="Times" w:hAnsi="Times" w:cs="Calibri"/>
              </w:rPr>
              <w:t xml:space="preserve">[  ]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First of all,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1403"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1404" w:name="_Hlk20834429"/>
            <w:r w:rsidRPr="00046004">
              <w:rPr>
                <w:rFonts w:ascii="Times" w:hAnsi="Times" w:cstheme="minorHAnsi"/>
                <w:szCs w:val="22"/>
              </w:rPr>
              <w:t>anonymous, anonymized, de-identified/coded, identifying</w:t>
            </w:r>
            <w:bookmarkEnd w:id="1404"/>
            <w:r w:rsidRPr="00046004">
              <w:rPr>
                <w:rFonts w:ascii="Times" w:hAnsi="Times" w:cstheme="minorHAnsi"/>
                <w:szCs w:val="22"/>
              </w:rPr>
              <w:t xml:space="preserve">) (see </w:t>
            </w:r>
            <w:hyperlink r:id="rId77"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1403"/>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78"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  ]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 xml:space="preserve">(i.e.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r w:rsidRPr="00375AAB">
              <w:rPr>
                <w:sz w:val="18"/>
                <w:szCs w:val="18"/>
              </w:rPr>
              <w:t>[  ]</w:t>
            </w:r>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r>
              <w:rPr>
                <w:sz w:val="18"/>
                <w:szCs w:val="18"/>
              </w:rPr>
              <w:t xml:space="preserve">[  ]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anonymized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15DF1814" w14:textId="77777777" w:rsidR="0045432F" w:rsidRPr="005525C9" w:rsidRDefault="0045432F" w:rsidP="00BC6E3F">
            <w:pPr>
              <w:ind w:left="1134" w:hanging="612"/>
              <w:rPr>
                <w:szCs w:val="22"/>
              </w:rPr>
            </w:pPr>
            <w:r>
              <w:rPr>
                <w:sz w:val="18"/>
                <w:szCs w:val="18"/>
              </w:rPr>
              <w:t xml:space="preserve">[  ]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r>
              <w:rPr>
                <w:sz w:val="18"/>
                <w:szCs w:val="18"/>
              </w:rPr>
              <w:t xml:space="preserve">[  ]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79" w:history="1">
              <w:r w:rsidRPr="00FB0B8B">
                <w:rPr>
                  <w:rStyle w:val="Hyperlink"/>
                </w:rPr>
                <w:t>child</w:t>
              </w:r>
            </w:hyperlink>
            <w:r w:rsidRPr="00463DD8">
              <w:t xml:space="preserve"> or </w:t>
            </w:r>
            <w:hyperlink r:id="rId80"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81"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r w:rsidRPr="00375AAB">
              <w:rPr>
                <w:rFonts w:cs="Calibri"/>
                <w:sz w:val="18"/>
                <w:szCs w:val="18"/>
              </w:rPr>
              <w:t>]</w:t>
            </w:r>
            <w:r>
              <w:rPr>
                <w:rFonts w:cs="Calibri"/>
                <w:szCs w:val="22"/>
              </w:rPr>
              <w:t xml:space="preserve"> </w:t>
            </w:r>
            <w:r>
              <w:t xml:space="preserve"> </w:t>
            </w:r>
            <w:r w:rsidRPr="00253FFC">
              <w:t>Not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 xml:space="preserve">And/or, will you be using any electronic tool (e.g.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82"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1405"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a discovery about a participant made in the course of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83"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r>
              <w:rPr>
                <w:rFonts w:cs="Calibri"/>
                <w:sz w:val="18"/>
                <w:szCs w:val="18"/>
              </w:rPr>
              <w:t xml:space="preserve">X </w:t>
            </w:r>
            <w:r w:rsidRPr="00B315D9">
              <w:rPr>
                <w:rFonts w:cs="Calibri"/>
                <w:sz w:val="18"/>
                <w:szCs w:val="18"/>
              </w:rPr>
              <w:t>]</w:t>
            </w:r>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(e.g.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1405"/>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Describe the role and duties of all research team members (including students, RA’s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[Correll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Briefly identify any previous experience or special qualifications represented on the team relevant to the proposed study (e.g., professional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r>
              <w:rPr>
                <w:rFonts w:cs="Calibri"/>
                <w:sz w:val="18"/>
                <w:szCs w:val="18"/>
              </w:rPr>
              <w:t>X</w:t>
            </w:r>
            <w:r w:rsidRPr="001A7C3E">
              <w:rPr>
                <w:rFonts w:cs="Calibri"/>
                <w:sz w:val="18"/>
                <w:szCs w:val="18"/>
              </w:rPr>
              <w:t xml:space="preserve"> ]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84"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 ]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85"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86" w:history="1">
              <w:r w:rsidRPr="005D388C">
                <w:rPr>
                  <w:rStyle w:val="Hyperlink"/>
                </w:rPr>
                <w:t>Mi’kmaw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with regard to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87"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r w:rsidRPr="00C20C63">
              <w:rPr>
                <w:rFonts w:cs="Calibri"/>
                <w:sz w:val="18"/>
                <w:szCs w:val="18"/>
              </w:rPr>
              <w:t>[  ]</w:t>
            </w:r>
            <w:r>
              <w:rPr>
                <w:rFonts w:cs="Calibri"/>
                <w:szCs w:val="22"/>
              </w:rPr>
              <w:t xml:space="preserve"> Yes. Explain how.</w:t>
            </w:r>
          </w:p>
          <w:p w14:paraId="30E425B4" w14:textId="77777777" w:rsidR="0045432F" w:rsidRDefault="0045432F" w:rsidP="00BC6E3F">
            <w:pPr>
              <w:ind w:left="672" w:hanging="672"/>
            </w:pPr>
            <w:r w:rsidRPr="00C20C63">
              <w:rPr>
                <w:rFonts w:cs="Calibri"/>
                <w:sz w:val="18"/>
                <w:szCs w:val="18"/>
              </w:rPr>
              <w:t>[  ]</w:t>
            </w:r>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r>
              <w:rPr>
                <w:rFonts w:cs="Calibri"/>
                <w:sz w:val="18"/>
                <w:szCs w:val="18"/>
              </w:rPr>
              <w:t>X</w:t>
            </w:r>
            <w:r w:rsidRPr="00665FD4">
              <w:rPr>
                <w:rFonts w:cs="Calibri"/>
                <w:sz w:val="18"/>
                <w:szCs w:val="18"/>
              </w:rPr>
              <w:t xml:space="preserve"> ]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r w:rsidRPr="00253FFC">
              <w:lastRenderedPageBreak/>
              <w:t>2.1</w:t>
            </w:r>
            <w:r>
              <w:t>2</w:t>
            </w:r>
            <w:r w:rsidRPr="00253FFC">
              <w:t xml:space="preserve">.1 </w:t>
            </w:r>
            <w:r>
              <w:t xml:space="preserve"> Will the</w:t>
            </w:r>
            <w:r w:rsidRPr="00253FFC">
              <w:t xml:space="preserve"> proposed </w:t>
            </w:r>
            <w:r>
              <w:t>clinical trial be registered?</w:t>
            </w:r>
            <w:r w:rsidRPr="00253FFC">
              <w:t xml:space="preserve"> </w:t>
            </w:r>
          </w:p>
          <w:p w14:paraId="0066789E" w14:textId="77777777" w:rsidR="0045432F" w:rsidRPr="00253FFC" w:rsidRDefault="0045432F" w:rsidP="00BC6E3F">
            <w:r w:rsidRPr="00665FD4">
              <w:rPr>
                <w:rFonts w:cs="Calibri"/>
                <w:sz w:val="18"/>
                <w:szCs w:val="18"/>
              </w:rPr>
              <w:t xml:space="preserve">[  ]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r w:rsidRPr="00665FD4">
              <w:rPr>
                <w:rFonts w:cs="Calibri"/>
                <w:sz w:val="18"/>
                <w:szCs w:val="18"/>
              </w:rPr>
              <w:t xml:space="preserve">[  ]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88"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r>
              <w:rPr>
                <w:rFonts w:cs="Calibri"/>
                <w:szCs w:val="22"/>
              </w:rPr>
              <w:t xml:space="preserve">[  ]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89"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r>
              <w:rPr>
                <w:rFonts w:cs="Calibri"/>
                <w:sz w:val="18"/>
                <w:szCs w:val="18"/>
              </w:rPr>
              <w:t>X</w:t>
            </w:r>
            <w:r w:rsidRPr="00537E28">
              <w:rPr>
                <w:rFonts w:cs="Calibri"/>
                <w:sz w:val="18"/>
                <w:szCs w:val="18"/>
              </w:rPr>
              <w:t xml:space="preserve"> ]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0"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91"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r w:rsidRPr="002901CC">
              <w:rPr>
                <w:sz w:val="18"/>
                <w:szCs w:val="20"/>
              </w:rPr>
              <w:t xml:space="preserve">[  ] </w:t>
            </w:r>
            <w:r>
              <w:t>No</w:t>
            </w:r>
          </w:p>
          <w:p w14:paraId="6F5125CB" w14:textId="77777777" w:rsidR="0045432F" w:rsidRDefault="0045432F" w:rsidP="00BC6E3F">
            <w:pPr>
              <w:ind w:left="612" w:hanging="612"/>
            </w:pPr>
            <w:r w:rsidRPr="002901CC">
              <w:rPr>
                <w:sz w:val="18"/>
                <w:szCs w:val="20"/>
              </w:rPr>
              <w:t xml:space="preserve">[  ]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1406"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X</w:t>
            </w:r>
            <w:r w:rsidRPr="00665FD4">
              <w:rPr>
                <w:sz w:val="18"/>
                <w:szCs w:val="20"/>
              </w:rPr>
              <w:t xml:space="preserve"> ]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1406"/>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1407" w:name="_Hlk22122079"/>
      <w:r w:rsidRPr="00665FD4">
        <w:rPr>
          <w:rFonts w:cs="Calibri"/>
          <w:sz w:val="18"/>
          <w:szCs w:val="18"/>
        </w:rPr>
        <w:t>[</w:t>
      </w:r>
      <w:r w:rsidRPr="00BA373C">
        <w:rPr>
          <w:rFonts w:cs="Calibri"/>
          <w:sz w:val="18"/>
          <w:szCs w:val="18"/>
        </w:rPr>
        <w:t>X</w:t>
      </w:r>
      <w:r w:rsidRPr="00665FD4">
        <w:rPr>
          <w:rFonts w:cs="Calibri"/>
          <w:sz w:val="18"/>
          <w:szCs w:val="18"/>
        </w:rPr>
        <w:t xml:space="preserve">] </w:t>
      </w:r>
      <w:r>
        <w:rPr>
          <w:rFonts w:cs="Calibri"/>
          <w:sz w:val="18"/>
          <w:szCs w:val="18"/>
        </w:rPr>
        <w:t xml:space="preserve"> </w:t>
      </w:r>
      <w:r>
        <w:rPr>
          <w:rFonts w:cs="Calibri"/>
          <w:szCs w:val="22"/>
        </w:rPr>
        <w:t>Reference list</w:t>
      </w:r>
    </w:p>
    <w:p w14:paraId="30DE5C4A" w14:textId="77777777" w:rsidR="0045432F" w:rsidRPr="008C1597" w:rsidRDefault="0045432F" w:rsidP="0045432F">
      <w:pPr>
        <w:rPr>
          <w:rFonts w:cs="Calibri"/>
          <w:szCs w:val="22"/>
        </w:rPr>
      </w:pPr>
      <w:r w:rsidRPr="00665FD4">
        <w:rPr>
          <w:rFonts w:cs="Calibri"/>
          <w:sz w:val="18"/>
          <w:szCs w:val="18"/>
        </w:rPr>
        <w:t xml:space="preserve">[  ]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r w:rsidRPr="00665FD4">
        <w:rPr>
          <w:rFonts w:cs="Calibri"/>
          <w:sz w:val="18"/>
          <w:szCs w:val="18"/>
        </w:rPr>
        <w:t xml:space="preserve">[  ] </w:t>
      </w:r>
      <w:r>
        <w:t>Research agreements</w:t>
      </w:r>
      <w:bookmarkStart w:id="1408" w:name="_Hlk49510127"/>
      <w:r>
        <w:t xml:space="preserve"> (required for research involving Indigenous communities)</w:t>
      </w:r>
    </w:p>
    <w:bookmarkEnd w:id="1408"/>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X</w:t>
      </w:r>
      <w:r w:rsidRPr="00665FD4">
        <w:rPr>
          <w:rFonts w:cs="Calibri"/>
          <w:sz w:val="18"/>
          <w:szCs w:val="18"/>
        </w:rPr>
        <w:t xml:space="preserve"> ]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r w:rsidRPr="00665FD4">
        <w:rPr>
          <w:rFonts w:cs="Calibri"/>
          <w:sz w:val="18"/>
          <w:szCs w:val="18"/>
        </w:rPr>
        <w:t>[</w:t>
      </w:r>
      <w:r w:rsidRPr="00BA373C">
        <w:rPr>
          <w:rFonts w:cs="Calibri"/>
          <w:sz w:val="18"/>
          <w:szCs w:val="18"/>
        </w:rPr>
        <w:t xml:space="preserve">  </w:t>
      </w:r>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r w:rsidRPr="00665FD4">
        <w:rPr>
          <w:rFonts w:cs="Calibri"/>
          <w:sz w:val="18"/>
          <w:szCs w:val="18"/>
        </w:rPr>
        <w:t xml:space="preserve">[  ] </w:t>
      </w:r>
      <w:r>
        <w:rPr>
          <w:rFonts w:cs="Calibri"/>
          <w:szCs w:val="22"/>
        </w:rPr>
        <w:t>D</w:t>
      </w:r>
      <w:r w:rsidRPr="00463DD8">
        <w:t xml:space="preserve">ebriefing </w:t>
      </w:r>
      <w:r>
        <w:t>and/or study results templates</w:t>
      </w:r>
    </w:p>
    <w:p w14:paraId="04457106" w14:textId="77777777" w:rsidR="0045432F" w:rsidRDefault="0045432F" w:rsidP="0045432F">
      <w:bookmarkStart w:id="1409" w:name="_Hlk20821913"/>
      <w:r w:rsidRPr="00665FD4">
        <w:rPr>
          <w:sz w:val="18"/>
          <w:szCs w:val="20"/>
        </w:rPr>
        <w:t xml:space="preserve">[  ] </w:t>
      </w:r>
      <w:r>
        <w:t>List of data fields included in data repository</w:t>
      </w:r>
    </w:p>
    <w:p w14:paraId="770DA90D" w14:textId="77777777" w:rsidR="0045432F" w:rsidRDefault="0045432F" w:rsidP="0045432F">
      <w:r>
        <w:t>[  ] Confidentiality agreements</w:t>
      </w:r>
    </w:p>
    <w:bookmarkEnd w:id="1407"/>
    <w:bookmarkEnd w:id="1409"/>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92" w:history="1">
        <w:r w:rsidRPr="00DD0B7D">
          <w:rPr>
            <w:rStyle w:val="Hyperlink"/>
          </w:rPr>
          <w:t>Research Ethics website</w:t>
        </w:r>
      </w:hyperlink>
      <w:r w:rsidRPr="00463DD8">
        <w:t xml:space="preserve"> and may be used in conjunction with the information in the </w:t>
      </w:r>
      <w:hyperlink r:id="rId93"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3C1B7278">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95"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We invite you to take part in a research study being conducted by Rashidul Islam, who is an MCS (Master of Computer Science)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You should discuss any questions you have about this study with Rashidul Islam or Dr. Stephen Brooks. Please ask as many questions as you have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who has basic knowledge for recognizing simple shapes such as circles, rectangles, ellipse, partial filling of circles etc.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have to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However, we can alternatively use Skype if you prefer.   Although it is a widely used conferencing tool, we do not have detailed internal knowledge about their data routing. So, similar to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If You Decide to Stop Participating</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data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96"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7"/>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98"/>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99"/>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00"/>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67"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">
                <v:shape id="Straight Arrow Connector 84" o:spid="_x0000_s1068"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9"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70"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71"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72"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73"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74"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75"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76"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77"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78"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9"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80"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81"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82"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101"/>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02"/>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0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4. Example</w:t>
      </w:r>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Bubble</w:t>
      </w:r>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83"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CG3th/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84"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DueW+4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85"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xZQKA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86"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dLDJ1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87"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APO/o0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88"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HdhRO4nAgAASwQAAA4AAAAAAAAAAAAAAAAALgIA&#13;&#10;AGRycy9lMm9Eb2MueG1sUEsBAi0AFAAGAAgAAAAhAHr0RHfnAAAAEAEAAA8AAAAAAAAAAAAAAAAA&#13;&#10;gQQAAGRycy9kb3ducmV2LnhtbFBLBQYAAAAABAAEAPMAAACVBQ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9"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LR65co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111"/>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Questionnaire on VSUP + Bubble</w:t>
      </w:r>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12"/>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D.10</w:t>
      </w:r>
      <w:r w:rsidRPr="0070208B">
        <w:rPr>
          <w:color w:val="000000" w:themeColor="text1"/>
        </w:rPr>
        <w:t> </w:t>
      </w:r>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r w:rsidRPr="0070208B">
        <w:rPr>
          <w:b/>
          <w:bCs/>
          <w:color w:val="000000" w:themeColor="text1"/>
        </w:rPr>
        <w:t>Questions :</w:t>
      </w:r>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1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1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1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1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1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1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90"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ARpa0JwIAAEsEAAAOAAAAAAAAAAAAAAAAAC4CAABk&#13;&#10;cnMvZTJvRG9jLnhtbFBLAQItABQABgAIAAAAIQCld1aA5QAAABABAAAPAAAAAAAAAAAAAAAAAIEE&#13;&#10;AABkcnMvZG93bnJldi54bWxQSwUGAAAAAAQABADzAAAAkwU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91"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aTAwKS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92"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m7r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zq5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FbKbus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93"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94"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w//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k2VxqMdlCeiAaFXiHdyo6nYB+HDs0CSBHVOMg9PtFQGKBmcLc5qwB9/O4/xNCnyctaSxAruvx8E&#13;&#10;Ks7MV0szjHocDByM3WDYQ7MG6nhCD8jJZNIFDGYwK4TmldS/ilnIJaykXAUPg7kOvdDp9Ui1WqUg&#13;&#10;Up0T4cFunYzQkeFI/Uv3KtCd5xNosI8wiE/kb8bUx8abFlaHAJVOM7yyeOabFJtUcH5d8Un8uk9R&#13;&#10;13/A8i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hbD/8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95"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YkGgFygCAABLBAAADgAAAAAAAAAAAAAAAAAuAgAA&#13;&#10;ZHJzL2Uyb0RvYy54bWxQSwECLQAUAAYACAAAACEAAu8P4eUAAAAOAQAADwAAAAAAAAAAAAAAAACC&#13;&#10;BAAAZHJzL2Rvd25yZXYueG1sUEsFBgAAAAAEAAQA8wAAAJQFA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96"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EiSqE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21"/>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22"/>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2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2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2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2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2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2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2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97"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Q4bKA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zod8dVCekwUGvEG/5WmGxG+bDE3MoCewPZR4ecZEaMBmcLUpqcD//dh7jcVLopaRFiZXU/zgw&#13;&#10;JyjR3wzOMOpxMNxg7AbDHJoVYMdjfECWJxMvuKAHUzpoXlD9y5gFXcxwzFXSMJir0AsdXw8Xy2UK&#13;&#10;QtVZFjZma3mEjgxH6p+7F+bseT4BB/sAg/hY8WZMfWy8aWB5CCBVmmEktmfxzDcqNqng/Lrik3i9&#13;&#10;T1HXf8DiF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OVVDhs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98"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poqKAIAAEsEAAAOAAAAZHJzL2Uyb0RvYy54bWysVFFv2yAQfp+0/4B4X+xka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BnLpoq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9"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PU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TuHnfndQnogGhF4h3smNpmIfhA/PAkkS1DnJPDzRUhmgZHC2OKsBf/ztPMbTpMjLWUsSK7j/fhCo&#13;&#10;ODNfLc0w6nEwcDB2g2EPzRqo4wk9ICeTSRcwmMGsEJpXUv8qZiGXsJJyFTwM5jr0QqfXI9VqlYJI&#13;&#10;dU6EB7t1MkJHhiP1L92rQHeeT6DBPsIgPpG/GVMfG29aWB0CVDrNMBLbs3jmmxSbVHB+XfFJ/LpP&#13;&#10;Udd/wPIn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Bz1I9Q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00"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Flf8U8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01"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MWUdH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02"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tPNmri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03"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0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fjj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rgQ9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31"/>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2"/>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3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3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3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3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3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3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3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this system were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04"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O8eJw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HQ6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4NO8e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05"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n/JgIAAEs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xsqHfvdQvhINCL1CvJObmordCh+eBJIkqHOSeXikRRugZHC2OKsAf/7tPMbTpMjLWUsSK7j/cRSo&#13;&#10;ODPfLM0w6nEwcDD2g2GPzRqo4zE9ICeTSRcwmMHUCM0LqX8Vs5BLWEm5Ch4Gcx16odPrkWq1SkGk&#13;&#10;OifC1u6cjNCR4Uj9c/ci0J3nE2iwDzCIT8zfjamPjTctrI4BdJ1mGIntWTzzTYpNKji/rvgk3u5T&#13;&#10;1PUfsPwF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YN+f8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06"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">
                      <v:shape id="Text Box 103" o:spid="_x0000_s110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0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1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1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12"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CFePOBMQMAADMRAAAOAAAAAAAAAAAAAAAAAC4CAABkcnMvZTJvRG9jLnhtbFBLAQItABQA&#13;&#10;BgAIAAAAIQCni79E4wAAAAwBAAAPAAAAAAAAAAAAAAAAAIsFAABkcnMvZG93bnJldi54bWxQSwUG&#13;&#10;AAAAAAQABADzAAAAmwYAAAAA&#13;&#10;">
                      <v:shape id="Text Box 110" o:spid="_x0000_s111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1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1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1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1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18"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">
                      <v:shape id="Text Box 116" o:spid="_x0000_s111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2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2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2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2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24"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HjpoWi8DAAAzEQAADgAAAAAAAAAAAAAAAAAuAgAAZHJzL2Uyb0RvYy54bWxQSwECLQAUAAYA&#13;&#10;CAAAACEAPSKbweMAAAAMAQAADwAAAAAAAAAAAAAAAACJBQAAZHJzL2Rvd25yZXYueG1sUEsFBgAA&#13;&#10;AAAEAAQA8wAAAJkGAAAAAA==&#13;&#10;">
                      <v:shape id="Text Box 122" o:spid="_x0000_s112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2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2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2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30"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">
                      <v:shape id="Text Box 128" o:spid="_x0000_s113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3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3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3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3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36"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">
                      <v:shape id="Text Box 134" o:spid="_x0000_s113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3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4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4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42"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">
                      <v:shape id="Text Box 140" o:spid="_x0000_s114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4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4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4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4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48"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e/X/ANgMAADMRAAAOAAAAAAAAAAAAAAAAAC4CAABkcnMvZTJvRG9jLnhtbFBL&#13;&#10;AQItABQABgAIAAAAIQDLmIOt5AAAAAwBAAAPAAAAAAAAAAAAAAAAAJAFAABkcnMvZG93bnJldi54&#13;&#10;bWxQSwUGAAAAAAQABADzAAAAoQYAAAAA&#13;&#10;">
                      <v:shape id="Text Box 174" o:spid="_x0000_s114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5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5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5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5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54"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">
                      <v:shape id="Text Box 238" o:spid="_x0000_s115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5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5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5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60"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">
                      <v:shape id="Text Box 244" o:spid="_x0000_s116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6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6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6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6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1"/>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53E9EFD0"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7799326D" w14:textId="77777777" w:rsidR="00980254" w:rsidRDefault="00980254" w:rsidP="00980254">
      <w:pPr>
        <w:pStyle w:val="Header"/>
      </w:pPr>
      <w:r>
        <w:lastRenderedPageBreak/>
        <w:t>Amazon gift-card, will be added in APPENDIX K in main document.</w:t>
      </w:r>
    </w:p>
    <w:p w14:paraId="4B3068A6" w14:textId="77777777" w:rsidR="00980254" w:rsidRDefault="00980254" w:rsidP="00980254">
      <w:pPr>
        <w:pStyle w:val="Header"/>
      </w:pPr>
    </w:p>
    <w:p w14:paraId="1B2B7542" w14:textId="77777777" w:rsidR="00980254" w:rsidRDefault="00980254" w:rsidP="00980254">
      <w:r>
        <w:rPr>
          <w:rFonts w:ascii="Times" w:hAnsi="Times"/>
          <w:noProof/>
          <w:color w:val="000000" w:themeColor="text1"/>
          <w:sz w:val="23"/>
          <w:szCs w:val="23"/>
          <w:shd w:val="clear" w:color="auto" w:fill="FFFFFF"/>
          <w:lang w:val="en-US"/>
        </w:rPr>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055EE7BC" w14:textId="77777777" w:rsidR="00980254" w:rsidRPr="00BB7AB3" w:rsidRDefault="00980254" w:rsidP="00980254">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Figure K.1: Amazon gift-card (Claim Code redacted since it is sent to the participant)</w:t>
      </w:r>
    </w:p>
    <w:p w14:paraId="7AE1A2DC" w14:textId="3E884A4C" w:rsidR="006A5CCB" w:rsidRPr="00BB7AB3" w:rsidRDefault="006A5CCB" w:rsidP="00980254">
      <w:pPr>
        <w:rPr>
          <w:rFonts w:ascii="Times" w:hAnsi="Times"/>
          <w:color w:val="000000" w:themeColor="text1"/>
          <w:sz w:val="23"/>
          <w:szCs w:val="23"/>
          <w:shd w:val="clear" w:color="auto" w:fill="FFFFFF"/>
          <w:lang w:val="en-US"/>
        </w:rPr>
      </w:pPr>
    </w:p>
    <w:sectPr w:rsidR="006A5CCB" w:rsidRPr="00BB7AB3" w:rsidSect="0045432F">
      <w:headerReference w:type="default" r:id="rId167"/>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12DB1" w14:textId="77777777" w:rsidR="00C83711" w:rsidRDefault="00C83711" w:rsidP="002C2CD3">
      <w:r>
        <w:separator/>
      </w:r>
    </w:p>
  </w:endnote>
  <w:endnote w:type="continuationSeparator" w:id="0">
    <w:p w14:paraId="6ECD8EFB" w14:textId="77777777" w:rsidR="00C83711" w:rsidRDefault="00C83711"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015FD" w14:textId="77777777" w:rsidR="00C83711" w:rsidRDefault="00C83711" w:rsidP="002C2CD3">
      <w:r>
        <w:separator/>
      </w:r>
    </w:p>
  </w:footnote>
  <w:footnote w:type="continuationSeparator" w:id="0">
    <w:p w14:paraId="0D7084D4" w14:textId="77777777" w:rsidR="00C83711" w:rsidRDefault="00C83711"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594934"/>
    <w:multiLevelType w:val="hybridMultilevel"/>
    <w:tmpl w:val="775448F0"/>
    <w:lvl w:ilvl="0" w:tplc="1EB450E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465C9"/>
    <w:multiLevelType w:val="multilevel"/>
    <w:tmpl w:val="4B0E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881EB7"/>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34342"/>
    <w:multiLevelType w:val="hybridMultilevel"/>
    <w:tmpl w:val="7F58F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8A6137"/>
    <w:multiLevelType w:val="hybridMultilevel"/>
    <w:tmpl w:val="EDC2C960"/>
    <w:lvl w:ilvl="0" w:tplc="FFFFFFFF">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1985102">
    <w:abstractNumId w:val="24"/>
  </w:num>
  <w:num w:numId="2" w16cid:durableId="898786749">
    <w:abstractNumId w:val="37"/>
  </w:num>
  <w:num w:numId="3" w16cid:durableId="1721392731">
    <w:abstractNumId w:val="32"/>
  </w:num>
  <w:num w:numId="4" w16cid:durableId="437063118">
    <w:abstractNumId w:val="0"/>
  </w:num>
  <w:num w:numId="5" w16cid:durableId="379984587">
    <w:abstractNumId w:val="29"/>
  </w:num>
  <w:num w:numId="6" w16cid:durableId="1589577255">
    <w:abstractNumId w:val="22"/>
  </w:num>
  <w:num w:numId="7" w16cid:durableId="55129664">
    <w:abstractNumId w:val="3"/>
  </w:num>
  <w:num w:numId="8" w16cid:durableId="88935030">
    <w:abstractNumId w:val="20"/>
  </w:num>
  <w:num w:numId="9" w16cid:durableId="188370992">
    <w:abstractNumId w:val="21"/>
  </w:num>
  <w:num w:numId="10" w16cid:durableId="160432698">
    <w:abstractNumId w:val="12"/>
  </w:num>
  <w:num w:numId="11" w16cid:durableId="989334190">
    <w:abstractNumId w:val="30"/>
  </w:num>
  <w:num w:numId="12" w16cid:durableId="720979088">
    <w:abstractNumId w:val="16"/>
  </w:num>
  <w:num w:numId="13" w16cid:durableId="87315163">
    <w:abstractNumId w:val="19"/>
  </w:num>
  <w:num w:numId="14" w16cid:durableId="1592083538">
    <w:abstractNumId w:val="8"/>
  </w:num>
  <w:num w:numId="15" w16cid:durableId="635063273">
    <w:abstractNumId w:val="31"/>
  </w:num>
  <w:num w:numId="16" w16cid:durableId="1023630059">
    <w:abstractNumId w:val="38"/>
  </w:num>
  <w:num w:numId="17" w16cid:durableId="27679375">
    <w:abstractNumId w:val="15"/>
  </w:num>
  <w:num w:numId="18" w16cid:durableId="815418920">
    <w:abstractNumId w:val="33"/>
  </w:num>
  <w:num w:numId="19" w16cid:durableId="1289773859">
    <w:abstractNumId w:val="28"/>
  </w:num>
  <w:num w:numId="20" w16cid:durableId="16588694">
    <w:abstractNumId w:val="14"/>
  </w:num>
  <w:num w:numId="21" w16cid:durableId="820148864">
    <w:abstractNumId w:val="17"/>
  </w:num>
  <w:num w:numId="22" w16cid:durableId="1406151678">
    <w:abstractNumId w:val="13"/>
  </w:num>
  <w:num w:numId="23" w16cid:durableId="1402217362">
    <w:abstractNumId w:val="23"/>
  </w:num>
  <w:num w:numId="24" w16cid:durableId="1686596066">
    <w:abstractNumId w:val="11"/>
  </w:num>
  <w:num w:numId="25" w16cid:durableId="1414550030">
    <w:abstractNumId w:val="25"/>
  </w:num>
  <w:num w:numId="26" w16cid:durableId="704332337">
    <w:abstractNumId w:val="5"/>
  </w:num>
  <w:num w:numId="27" w16cid:durableId="1333336477">
    <w:abstractNumId w:val="27"/>
  </w:num>
  <w:num w:numId="28" w16cid:durableId="1061291711">
    <w:abstractNumId w:val="10"/>
  </w:num>
  <w:num w:numId="29" w16cid:durableId="359205680">
    <w:abstractNumId w:val="1"/>
  </w:num>
  <w:num w:numId="30" w16cid:durableId="311373071">
    <w:abstractNumId w:val="4"/>
  </w:num>
  <w:num w:numId="31" w16cid:durableId="1447306441">
    <w:abstractNumId w:val="18"/>
  </w:num>
  <w:num w:numId="32" w16cid:durableId="1376272220">
    <w:abstractNumId w:val="35"/>
  </w:num>
  <w:num w:numId="33" w16cid:durableId="1532496917">
    <w:abstractNumId w:val="7"/>
  </w:num>
  <w:num w:numId="34" w16cid:durableId="703597481">
    <w:abstractNumId w:val="26"/>
  </w:num>
  <w:num w:numId="35" w16cid:durableId="168522807">
    <w:abstractNumId w:val="2"/>
  </w:num>
  <w:num w:numId="36" w16cid:durableId="966155842">
    <w:abstractNumId w:val="6"/>
  </w:num>
  <w:num w:numId="37" w16cid:durableId="1166092625">
    <w:abstractNumId w:val="34"/>
  </w:num>
  <w:num w:numId="38" w16cid:durableId="913777396">
    <w:abstractNumId w:val="36"/>
  </w:num>
  <w:num w:numId="39" w16cid:durableId="735511199">
    <w:abstractNumId w:val="9"/>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794C"/>
    <w:rsid w:val="00020FDC"/>
    <w:rsid w:val="00023DD6"/>
    <w:rsid w:val="0003008B"/>
    <w:rsid w:val="000325CB"/>
    <w:rsid w:val="00034C7B"/>
    <w:rsid w:val="00034CBD"/>
    <w:rsid w:val="00035325"/>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35DE"/>
    <w:rsid w:val="0008528C"/>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24D8"/>
    <w:rsid w:val="00172620"/>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E0C"/>
    <w:rsid w:val="001B3BBA"/>
    <w:rsid w:val="001B3CA7"/>
    <w:rsid w:val="001B598C"/>
    <w:rsid w:val="001B7CBE"/>
    <w:rsid w:val="001C0C08"/>
    <w:rsid w:val="001C279A"/>
    <w:rsid w:val="001C47CB"/>
    <w:rsid w:val="001D1796"/>
    <w:rsid w:val="001D28E3"/>
    <w:rsid w:val="001D324D"/>
    <w:rsid w:val="001D33F3"/>
    <w:rsid w:val="001D78B9"/>
    <w:rsid w:val="001E310E"/>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736CA"/>
    <w:rsid w:val="00281A5B"/>
    <w:rsid w:val="002901E4"/>
    <w:rsid w:val="00290271"/>
    <w:rsid w:val="00291CD0"/>
    <w:rsid w:val="00293FCA"/>
    <w:rsid w:val="00294589"/>
    <w:rsid w:val="00295341"/>
    <w:rsid w:val="002A16AA"/>
    <w:rsid w:val="002A3781"/>
    <w:rsid w:val="002A43A7"/>
    <w:rsid w:val="002A5022"/>
    <w:rsid w:val="002A5C48"/>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260CB"/>
    <w:rsid w:val="00330810"/>
    <w:rsid w:val="00331214"/>
    <w:rsid w:val="00331B8A"/>
    <w:rsid w:val="003342B5"/>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2FC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0A05"/>
    <w:rsid w:val="003C2C97"/>
    <w:rsid w:val="003C347F"/>
    <w:rsid w:val="003C6924"/>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A5C"/>
    <w:rsid w:val="00416D94"/>
    <w:rsid w:val="004177E9"/>
    <w:rsid w:val="0042133B"/>
    <w:rsid w:val="00421E2C"/>
    <w:rsid w:val="00425704"/>
    <w:rsid w:val="0042775F"/>
    <w:rsid w:val="00430AA4"/>
    <w:rsid w:val="00430F71"/>
    <w:rsid w:val="00432492"/>
    <w:rsid w:val="00433665"/>
    <w:rsid w:val="00433F34"/>
    <w:rsid w:val="004343E7"/>
    <w:rsid w:val="00435DCD"/>
    <w:rsid w:val="004375FF"/>
    <w:rsid w:val="00440281"/>
    <w:rsid w:val="00440D4D"/>
    <w:rsid w:val="004433D1"/>
    <w:rsid w:val="00443ED0"/>
    <w:rsid w:val="00445EBA"/>
    <w:rsid w:val="00446570"/>
    <w:rsid w:val="00447C8E"/>
    <w:rsid w:val="00452227"/>
    <w:rsid w:val="00452432"/>
    <w:rsid w:val="004542B8"/>
    <w:rsid w:val="0045432F"/>
    <w:rsid w:val="00455473"/>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8794B"/>
    <w:rsid w:val="00495130"/>
    <w:rsid w:val="00496855"/>
    <w:rsid w:val="0049742C"/>
    <w:rsid w:val="004A09FF"/>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704"/>
    <w:rsid w:val="004E1F20"/>
    <w:rsid w:val="004E35C4"/>
    <w:rsid w:val="004E547F"/>
    <w:rsid w:val="004E57F0"/>
    <w:rsid w:val="004E7357"/>
    <w:rsid w:val="004F18D1"/>
    <w:rsid w:val="004F693D"/>
    <w:rsid w:val="005012D9"/>
    <w:rsid w:val="00501A93"/>
    <w:rsid w:val="00506689"/>
    <w:rsid w:val="005108B5"/>
    <w:rsid w:val="00511289"/>
    <w:rsid w:val="00512113"/>
    <w:rsid w:val="00517E03"/>
    <w:rsid w:val="0052493C"/>
    <w:rsid w:val="005256D6"/>
    <w:rsid w:val="00526984"/>
    <w:rsid w:val="00533423"/>
    <w:rsid w:val="005364C8"/>
    <w:rsid w:val="00536BA8"/>
    <w:rsid w:val="00537E11"/>
    <w:rsid w:val="00540DD3"/>
    <w:rsid w:val="00542A77"/>
    <w:rsid w:val="00543BD7"/>
    <w:rsid w:val="00545A0D"/>
    <w:rsid w:val="00546193"/>
    <w:rsid w:val="005516D0"/>
    <w:rsid w:val="00551AF2"/>
    <w:rsid w:val="00553B44"/>
    <w:rsid w:val="005562B3"/>
    <w:rsid w:val="0055678F"/>
    <w:rsid w:val="0055683C"/>
    <w:rsid w:val="00557F85"/>
    <w:rsid w:val="0056278F"/>
    <w:rsid w:val="0056396A"/>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A95"/>
    <w:rsid w:val="00627BDC"/>
    <w:rsid w:val="00631553"/>
    <w:rsid w:val="006318A6"/>
    <w:rsid w:val="00635B44"/>
    <w:rsid w:val="00636672"/>
    <w:rsid w:val="00636AFD"/>
    <w:rsid w:val="0064202D"/>
    <w:rsid w:val="00644426"/>
    <w:rsid w:val="00646D78"/>
    <w:rsid w:val="0065118E"/>
    <w:rsid w:val="00651F9B"/>
    <w:rsid w:val="00653359"/>
    <w:rsid w:val="00653B2B"/>
    <w:rsid w:val="00656EC5"/>
    <w:rsid w:val="00660DD3"/>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B0DAB"/>
    <w:rsid w:val="006B192C"/>
    <w:rsid w:val="006B275F"/>
    <w:rsid w:val="006B42B8"/>
    <w:rsid w:val="006B4E75"/>
    <w:rsid w:val="006B634F"/>
    <w:rsid w:val="006C150B"/>
    <w:rsid w:val="006C3FFB"/>
    <w:rsid w:val="006C7B86"/>
    <w:rsid w:val="006D0106"/>
    <w:rsid w:val="006D0DB4"/>
    <w:rsid w:val="006D48D6"/>
    <w:rsid w:val="006D4F97"/>
    <w:rsid w:val="006D6932"/>
    <w:rsid w:val="006D6C6E"/>
    <w:rsid w:val="006D6F85"/>
    <w:rsid w:val="006D792A"/>
    <w:rsid w:val="006D7DBA"/>
    <w:rsid w:val="006E15D9"/>
    <w:rsid w:val="006E2143"/>
    <w:rsid w:val="006E28A9"/>
    <w:rsid w:val="006E33A8"/>
    <w:rsid w:val="006E6213"/>
    <w:rsid w:val="006F2543"/>
    <w:rsid w:val="006F2BF0"/>
    <w:rsid w:val="006F4BB2"/>
    <w:rsid w:val="006F50A8"/>
    <w:rsid w:val="006F648F"/>
    <w:rsid w:val="006F6FFA"/>
    <w:rsid w:val="006F75ED"/>
    <w:rsid w:val="00700CAA"/>
    <w:rsid w:val="007020BF"/>
    <w:rsid w:val="007033C1"/>
    <w:rsid w:val="007035E1"/>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7738"/>
    <w:rsid w:val="00740547"/>
    <w:rsid w:val="00740594"/>
    <w:rsid w:val="00741903"/>
    <w:rsid w:val="00743054"/>
    <w:rsid w:val="0074659D"/>
    <w:rsid w:val="007510D5"/>
    <w:rsid w:val="00751B8F"/>
    <w:rsid w:val="00752BEC"/>
    <w:rsid w:val="00752F23"/>
    <w:rsid w:val="00753610"/>
    <w:rsid w:val="0075393D"/>
    <w:rsid w:val="0075567A"/>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5AD2"/>
    <w:rsid w:val="007E64D3"/>
    <w:rsid w:val="007E7E99"/>
    <w:rsid w:val="007F09D3"/>
    <w:rsid w:val="007F1C74"/>
    <w:rsid w:val="007F2370"/>
    <w:rsid w:val="007F31A6"/>
    <w:rsid w:val="00800F7D"/>
    <w:rsid w:val="00801E4F"/>
    <w:rsid w:val="008038B0"/>
    <w:rsid w:val="00804F52"/>
    <w:rsid w:val="00807FF3"/>
    <w:rsid w:val="00812969"/>
    <w:rsid w:val="0081366D"/>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5B69"/>
    <w:rsid w:val="0085727B"/>
    <w:rsid w:val="00864150"/>
    <w:rsid w:val="00864B88"/>
    <w:rsid w:val="0086504F"/>
    <w:rsid w:val="00866AB8"/>
    <w:rsid w:val="00870FC7"/>
    <w:rsid w:val="008713BF"/>
    <w:rsid w:val="0087251A"/>
    <w:rsid w:val="00873471"/>
    <w:rsid w:val="00873BE9"/>
    <w:rsid w:val="00873CDE"/>
    <w:rsid w:val="008841B9"/>
    <w:rsid w:val="00887056"/>
    <w:rsid w:val="00887176"/>
    <w:rsid w:val="0089125C"/>
    <w:rsid w:val="00892C1C"/>
    <w:rsid w:val="00895B72"/>
    <w:rsid w:val="00896F64"/>
    <w:rsid w:val="008A01F7"/>
    <w:rsid w:val="008A08CB"/>
    <w:rsid w:val="008A2516"/>
    <w:rsid w:val="008A3559"/>
    <w:rsid w:val="008A35B1"/>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D09C6"/>
    <w:rsid w:val="008D0E1F"/>
    <w:rsid w:val="008D215F"/>
    <w:rsid w:val="008D550C"/>
    <w:rsid w:val="008D605F"/>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2ECF"/>
    <w:rsid w:val="009435E4"/>
    <w:rsid w:val="009449E8"/>
    <w:rsid w:val="0094676A"/>
    <w:rsid w:val="009508BD"/>
    <w:rsid w:val="00952FE4"/>
    <w:rsid w:val="00954DFF"/>
    <w:rsid w:val="00954FEA"/>
    <w:rsid w:val="00955696"/>
    <w:rsid w:val="0095751A"/>
    <w:rsid w:val="0096312B"/>
    <w:rsid w:val="00963EC0"/>
    <w:rsid w:val="00966853"/>
    <w:rsid w:val="00967D23"/>
    <w:rsid w:val="0097156B"/>
    <w:rsid w:val="00971CB5"/>
    <w:rsid w:val="009727CC"/>
    <w:rsid w:val="0097317D"/>
    <w:rsid w:val="009734C7"/>
    <w:rsid w:val="00980254"/>
    <w:rsid w:val="0098148F"/>
    <w:rsid w:val="00986DF2"/>
    <w:rsid w:val="0099177E"/>
    <w:rsid w:val="00995523"/>
    <w:rsid w:val="009A15C0"/>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79E"/>
    <w:rsid w:val="009D6AF4"/>
    <w:rsid w:val="009D6EB3"/>
    <w:rsid w:val="009D71E8"/>
    <w:rsid w:val="009D7395"/>
    <w:rsid w:val="009E0C1B"/>
    <w:rsid w:val="009E224F"/>
    <w:rsid w:val="009E5A4D"/>
    <w:rsid w:val="009E712C"/>
    <w:rsid w:val="009F037D"/>
    <w:rsid w:val="009F0817"/>
    <w:rsid w:val="009F534A"/>
    <w:rsid w:val="009F5BAC"/>
    <w:rsid w:val="009F5C0E"/>
    <w:rsid w:val="00A02668"/>
    <w:rsid w:val="00A076FF"/>
    <w:rsid w:val="00A1139F"/>
    <w:rsid w:val="00A11BBE"/>
    <w:rsid w:val="00A16578"/>
    <w:rsid w:val="00A16CFB"/>
    <w:rsid w:val="00A171E7"/>
    <w:rsid w:val="00A2025E"/>
    <w:rsid w:val="00A21577"/>
    <w:rsid w:val="00A22865"/>
    <w:rsid w:val="00A22D00"/>
    <w:rsid w:val="00A22DD3"/>
    <w:rsid w:val="00A273A9"/>
    <w:rsid w:val="00A3217F"/>
    <w:rsid w:val="00A33728"/>
    <w:rsid w:val="00A3384A"/>
    <w:rsid w:val="00A35956"/>
    <w:rsid w:val="00A35E9C"/>
    <w:rsid w:val="00A41A0B"/>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B72"/>
    <w:rsid w:val="00A67D91"/>
    <w:rsid w:val="00A72423"/>
    <w:rsid w:val="00A76F43"/>
    <w:rsid w:val="00A778B6"/>
    <w:rsid w:val="00A815AB"/>
    <w:rsid w:val="00A82620"/>
    <w:rsid w:val="00A82A8B"/>
    <w:rsid w:val="00A8454A"/>
    <w:rsid w:val="00A84A22"/>
    <w:rsid w:val="00A859C3"/>
    <w:rsid w:val="00A85ABD"/>
    <w:rsid w:val="00A86A18"/>
    <w:rsid w:val="00A877E9"/>
    <w:rsid w:val="00A87B2D"/>
    <w:rsid w:val="00A91376"/>
    <w:rsid w:val="00A94431"/>
    <w:rsid w:val="00A94517"/>
    <w:rsid w:val="00A96AD3"/>
    <w:rsid w:val="00A96F1D"/>
    <w:rsid w:val="00AA0971"/>
    <w:rsid w:val="00AA2BA3"/>
    <w:rsid w:val="00AA61C1"/>
    <w:rsid w:val="00AB0364"/>
    <w:rsid w:val="00AB127F"/>
    <w:rsid w:val="00AB1519"/>
    <w:rsid w:val="00AB2AE9"/>
    <w:rsid w:val="00AB3C3D"/>
    <w:rsid w:val="00AB3CD4"/>
    <w:rsid w:val="00AC0F35"/>
    <w:rsid w:val="00AC5BB4"/>
    <w:rsid w:val="00AC6929"/>
    <w:rsid w:val="00AC74A9"/>
    <w:rsid w:val="00AC7726"/>
    <w:rsid w:val="00AD380E"/>
    <w:rsid w:val="00AD622D"/>
    <w:rsid w:val="00AD64EE"/>
    <w:rsid w:val="00AD7155"/>
    <w:rsid w:val="00AE1BB4"/>
    <w:rsid w:val="00AE435E"/>
    <w:rsid w:val="00AE4BDB"/>
    <w:rsid w:val="00AE6EF7"/>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30429"/>
    <w:rsid w:val="00B34322"/>
    <w:rsid w:val="00B34D56"/>
    <w:rsid w:val="00B35C7E"/>
    <w:rsid w:val="00B37EFD"/>
    <w:rsid w:val="00B4180E"/>
    <w:rsid w:val="00B41A54"/>
    <w:rsid w:val="00B41CE1"/>
    <w:rsid w:val="00B478F2"/>
    <w:rsid w:val="00B52322"/>
    <w:rsid w:val="00B5276B"/>
    <w:rsid w:val="00B6042B"/>
    <w:rsid w:val="00B612D7"/>
    <w:rsid w:val="00B61E97"/>
    <w:rsid w:val="00B645BD"/>
    <w:rsid w:val="00B73951"/>
    <w:rsid w:val="00B75500"/>
    <w:rsid w:val="00B76F3D"/>
    <w:rsid w:val="00B804AB"/>
    <w:rsid w:val="00B80CA5"/>
    <w:rsid w:val="00B81500"/>
    <w:rsid w:val="00B93B73"/>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1208"/>
    <w:rsid w:val="00BE2A8F"/>
    <w:rsid w:val="00BE4694"/>
    <w:rsid w:val="00BE5E54"/>
    <w:rsid w:val="00BE6A0E"/>
    <w:rsid w:val="00BE6A58"/>
    <w:rsid w:val="00BE726E"/>
    <w:rsid w:val="00BE7DBB"/>
    <w:rsid w:val="00BF061C"/>
    <w:rsid w:val="00BF0675"/>
    <w:rsid w:val="00BF1CD2"/>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180C"/>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3711"/>
    <w:rsid w:val="00C84363"/>
    <w:rsid w:val="00C86ED6"/>
    <w:rsid w:val="00C90E2D"/>
    <w:rsid w:val="00CA0ED4"/>
    <w:rsid w:val="00CA6389"/>
    <w:rsid w:val="00CA6BE3"/>
    <w:rsid w:val="00CB13A7"/>
    <w:rsid w:val="00CB2E8E"/>
    <w:rsid w:val="00CC0B0A"/>
    <w:rsid w:val="00CC121B"/>
    <w:rsid w:val="00CC2A24"/>
    <w:rsid w:val="00CC3445"/>
    <w:rsid w:val="00CD1B9D"/>
    <w:rsid w:val="00CD2F0E"/>
    <w:rsid w:val="00CD3EFC"/>
    <w:rsid w:val="00CD4FF5"/>
    <w:rsid w:val="00CD5695"/>
    <w:rsid w:val="00CD5B5A"/>
    <w:rsid w:val="00CE0484"/>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52F0"/>
    <w:rsid w:val="00D1612D"/>
    <w:rsid w:val="00D16D24"/>
    <w:rsid w:val="00D176B1"/>
    <w:rsid w:val="00D22861"/>
    <w:rsid w:val="00D23D68"/>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3862"/>
    <w:rsid w:val="00D55795"/>
    <w:rsid w:val="00D60D6D"/>
    <w:rsid w:val="00D613D7"/>
    <w:rsid w:val="00D6210D"/>
    <w:rsid w:val="00D635C1"/>
    <w:rsid w:val="00D63B26"/>
    <w:rsid w:val="00D65F0E"/>
    <w:rsid w:val="00D676AA"/>
    <w:rsid w:val="00D70217"/>
    <w:rsid w:val="00D71F96"/>
    <w:rsid w:val="00D72440"/>
    <w:rsid w:val="00D7450C"/>
    <w:rsid w:val="00D755F8"/>
    <w:rsid w:val="00D75A75"/>
    <w:rsid w:val="00D75B88"/>
    <w:rsid w:val="00D80678"/>
    <w:rsid w:val="00D83DB9"/>
    <w:rsid w:val="00D85D0D"/>
    <w:rsid w:val="00D86889"/>
    <w:rsid w:val="00D9190B"/>
    <w:rsid w:val="00D93E11"/>
    <w:rsid w:val="00D9618C"/>
    <w:rsid w:val="00D978EF"/>
    <w:rsid w:val="00DA0C81"/>
    <w:rsid w:val="00DA2652"/>
    <w:rsid w:val="00DA32CD"/>
    <w:rsid w:val="00DA366A"/>
    <w:rsid w:val="00DA5FA1"/>
    <w:rsid w:val="00DA6E1D"/>
    <w:rsid w:val="00DA7839"/>
    <w:rsid w:val="00DB1095"/>
    <w:rsid w:val="00DB3CFC"/>
    <w:rsid w:val="00DB7662"/>
    <w:rsid w:val="00DC0D1B"/>
    <w:rsid w:val="00DC240C"/>
    <w:rsid w:val="00DC2BDD"/>
    <w:rsid w:val="00DC7099"/>
    <w:rsid w:val="00DD2224"/>
    <w:rsid w:val="00DD2F47"/>
    <w:rsid w:val="00DD4052"/>
    <w:rsid w:val="00DD40D1"/>
    <w:rsid w:val="00DD56B8"/>
    <w:rsid w:val="00DE0233"/>
    <w:rsid w:val="00DE0EC3"/>
    <w:rsid w:val="00DE4401"/>
    <w:rsid w:val="00DE56AD"/>
    <w:rsid w:val="00DE61F0"/>
    <w:rsid w:val="00DF1746"/>
    <w:rsid w:val="00DF3D31"/>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6CC"/>
    <w:rsid w:val="00E52B78"/>
    <w:rsid w:val="00E52BF6"/>
    <w:rsid w:val="00E54656"/>
    <w:rsid w:val="00E54B87"/>
    <w:rsid w:val="00E564AD"/>
    <w:rsid w:val="00E60C2B"/>
    <w:rsid w:val="00E64045"/>
    <w:rsid w:val="00E64571"/>
    <w:rsid w:val="00E66040"/>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B1C71"/>
    <w:rsid w:val="00EB2C4A"/>
    <w:rsid w:val="00EB5866"/>
    <w:rsid w:val="00EB5D4A"/>
    <w:rsid w:val="00EB6130"/>
    <w:rsid w:val="00EB6B04"/>
    <w:rsid w:val="00EC024D"/>
    <w:rsid w:val="00EC0423"/>
    <w:rsid w:val="00EC5877"/>
    <w:rsid w:val="00EC5B70"/>
    <w:rsid w:val="00EC627F"/>
    <w:rsid w:val="00ED0908"/>
    <w:rsid w:val="00ED53C5"/>
    <w:rsid w:val="00ED5C4D"/>
    <w:rsid w:val="00ED7E27"/>
    <w:rsid w:val="00EE3E63"/>
    <w:rsid w:val="00EE3F66"/>
    <w:rsid w:val="00EE7B72"/>
    <w:rsid w:val="00EF1936"/>
    <w:rsid w:val="00EF3052"/>
    <w:rsid w:val="00EF339D"/>
    <w:rsid w:val="00EF4A63"/>
    <w:rsid w:val="00EF701F"/>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1745"/>
    <w:rsid w:val="00FA2F70"/>
    <w:rsid w:val="00FA4D88"/>
    <w:rsid w:val="00FA51BB"/>
    <w:rsid w:val="00FA53CE"/>
    <w:rsid w:val="00FA5BFE"/>
    <w:rsid w:val="00FA5F6B"/>
    <w:rsid w:val="00FA7078"/>
    <w:rsid w:val="00FA7D9A"/>
    <w:rsid w:val="00FB1091"/>
    <w:rsid w:val="00FB3E84"/>
    <w:rsid w:val="00FC02FE"/>
    <w:rsid w:val="00FC460F"/>
    <w:rsid w:val="00FC5D45"/>
    <w:rsid w:val="00FC704B"/>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1F7"/>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www.pre.ethics.gc.ca/eng/tcps2-eptc2_2018_chapter9-chapitre9.html" TargetMode="External"/><Relationship Id="rId138" Type="http://schemas.openxmlformats.org/officeDocument/2006/relationships/image" Target="media/image97.png"/><Relationship Id="rId159" Type="http://schemas.openxmlformats.org/officeDocument/2006/relationships/image" Target="media/image118.gif"/><Relationship Id="rId170" Type="http://schemas.openxmlformats.org/officeDocument/2006/relationships/theme" Target="theme/theme1.xml"/><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s://cdn.dal.ca/content/dam/dalhousie/pdf/research-services/REB/Dal%20REB%20Application%20Instructions%20-%20Prospective%20Research%20%20v2021-02.pdf" TargetMode="External"/><Relationship Id="rId128" Type="http://schemas.openxmlformats.org/officeDocument/2006/relationships/image" Target="media/image87.png"/><Relationship Id="rId149" Type="http://schemas.openxmlformats.org/officeDocument/2006/relationships/image" Target="media/image108.gif"/><Relationship Id="rId5" Type="http://schemas.openxmlformats.org/officeDocument/2006/relationships/webSettings" Target="webSettings.xml"/><Relationship Id="rId95" Type="http://schemas.openxmlformats.org/officeDocument/2006/relationships/hyperlink" Target="mailto:sbrooks@cs.dal.ca" TargetMode="External"/><Relationship Id="rId160" Type="http://schemas.openxmlformats.org/officeDocument/2006/relationships/image" Target="media/image119.gif"/><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footer" Target="footer3.xml"/><Relationship Id="rId118" Type="http://schemas.openxmlformats.org/officeDocument/2006/relationships/image" Target="media/image77.png"/><Relationship Id="rId139" Type="http://schemas.openxmlformats.org/officeDocument/2006/relationships/image" Target="media/image98.png"/><Relationship Id="rId85" Type="http://schemas.openxmlformats.org/officeDocument/2006/relationships/hyperlink" Target="http://www.pre.ethics.gc.ca/eng/tcps2-eptc2_2018_chapter9-chapitre9.html" TargetMode="External"/><Relationship Id="rId150" Type="http://schemas.openxmlformats.org/officeDocument/2006/relationships/image" Target="media/image109.gif"/><Relationship Id="rId12" Type="http://schemas.openxmlformats.org/officeDocument/2006/relationships/image" Target="media/image3.jpeg"/><Relationship Id="rId33" Type="http://schemas.openxmlformats.org/officeDocument/2006/relationships/image" Target="media/image23.png"/><Relationship Id="rId108" Type="http://schemas.openxmlformats.org/officeDocument/2006/relationships/image" Target="media/image67.png"/><Relationship Id="rId129" Type="http://schemas.openxmlformats.org/officeDocument/2006/relationships/image" Target="media/image88.png"/><Relationship Id="rId54" Type="http://schemas.openxmlformats.org/officeDocument/2006/relationships/image" Target="media/image44.png"/><Relationship Id="rId70" Type="http://schemas.openxmlformats.org/officeDocument/2006/relationships/hyperlink" Target="http://tcps2core.ca/welcome" TargetMode="External"/><Relationship Id="rId75" Type="http://schemas.openxmlformats.org/officeDocument/2006/relationships/hyperlink" Target="file:///C:\Users\jense\AppData\Local\Microsoft\Windows\INetCache\Content.Outlook\JB2CA928\&#61607;%09https:\www.yorku.ca\mack\RN-Counterbalancing.html" TargetMode="External"/><Relationship Id="rId91" Type="http://schemas.openxmlformats.org/officeDocument/2006/relationships/hyperlink" Target="https://cdn.dal.ca/content/dam/dalhousie/pdf/research-services/REB/Dal%20REB%20Application%20Instructions%20-%20Prospective%20Research%20%20v2021-02.pdf" TargetMode="External"/><Relationship Id="rId96" Type="http://schemas.openxmlformats.org/officeDocument/2006/relationships/hyperlink" Target="mailto:sbrooks@cs.dal.ca" TargetMode="External"/><Relationship Id="rId140" Type="http://schemas.openxmlformats.org/officeDocument/2006/relationships/image" Target="media/image99.png"/><Relationship Id="rId145" Type="http://schemas.openxmlformats.org/officeDocument/2006/relationships/image" Target="media/image104.gif"/><Relationship Id="rId161" Type="http://schemas.openxmlformats.org/officeDocument/2006/relationships/image" Target="media/image120.gif"/><Relationship Id="rId166"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footer" Target="footer4.xml"/><Relationship Id="rId81" Type="http://schemas.openxmlformats.org/officeDocument/2006/relationships/hyperlink" Target="https://cdn.dal.ca/content/dam/dalhousie/pdf/research-services/REB/Dal%20REB%20Application%20Instructions%20-%20Prospective%20Research%20%20v2021-02.pdf" TargetMode="External"/><Relationship Id="rId86" Type="http://schemas.openxmlformats.org/officeDocument/2006/relationships/hyperlink" Target="https://www.cbu.ca/indigenous-affairs/mikmaw-ethics-watch/" TargetMode="External"/><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image" Target="media/image110.gif"/><Relationship Id="rId156" Type="http://schemas.openxmlformats.org/officeDocument/2006/relationships/image" Target="media/image115.gif"/><Relationship Id="rId13" Type="http://schemas.openxmlformats.org/officeDocument/2006/relationships/hyperlink" Target="https://expertphotography.com/remove-chromatic-aberration-photosho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www.pre.ethics.gc.ca/eng/tcps2-eptc2_2018_chapter3-chapitre3.html"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gif"/><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www.pre.ethics.gc.ca/eng/policy-politique_tcps2-eptc2_2018.html" TargetMode="External"/><Relationship Id="rId92" Type="http://schemas.openxmlformats.org/officeDocument/2006/relationships/hyperlink" Target="https://www.dal.ca/dept/research-services/responsible-conduct-/research-ethics-/resources-.html" TargetMode="External"/><Relationship Id="rId162" Type="http://schemas.openxmlformats.org/officeDocument/2006/relationships/image" Target="media/image121.gi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emf"/><Relationship Id="rId87" Type="http://schemas.openxmlformats.org/officeDocument/2006/relationships/hyperlink" Target="https://ethics.gc.ca/eng/tcps2-eptc2_2018_chapter9-chapitre9.html" TargetMode="External"/><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6.gif"/><Relationship Id="rId61" Type="http://schemas.openxmlformats.org/officeDocument/2006/relationships/image" Target="media/image51.png"/><Relationship Id="rId82" Type="http://schemas.openxmlformats.org/officeDocument/2006/relationships/hyperlink" Target="http://www.dal.ca/dept/university_secretariat/policies/governance/protection-of-personal-information-policy-.html" TargetMode="External"/><Relationship Id="rId152" Type="http://schemas.openxmlformats.org/officeDocument/2006/relationships/image" Target="media/image111.gif"/><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www.pre.ethics.gc.ca/eng/tcps2-eptc2_2018_chapter5-chapitre5.html"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gif"/><Relationship Id="rId168"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www.dal.ca/dept/university_secretariat/policies/human-rights---equity/ethical-conduct-of-research-involving-humans-policy.html" TargetMode="External"/><Relationship Id="rId93" Type="http://schemas.openxmlformats.org/officeDocument/2006/relationships/hyperlink" Target="https://cdn.dal.ca/content/dam/dalhousie/pdf/research-services/REB/Dal%20REB%20Application%20Instructions%20-%20Prospective%20Research%20%20v2021-02.pdf" TargetMode="External"/><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gif"/><Relationship Id="rId163" Type="http://schemas.openxmlformats.org/officeDocument/2006/relationships/image" Target="media/image122.gi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cdn.dal.ca/content/dam/dalhousie/pdf/research-services/REB/Dal%20REB%20Application%20Instructions%20-%20Prospective%20Research%20%20v2021-02.pdf" TargetMode="External"/><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7.gi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www.pre.ethics.gc.ca/eng/tcps2-eptc2_2018_chapter3-chapitre3.html" TargetMode="External"/><Relationship Id="rId88" Type="http://schemas.openxmlformats.org/officeDocument/2006/relationships/hyperlink" Target="http://www.pre.ethics.gc.ca/eng/tcps2-eptc2_2018_chapter11-chapitre11.html" TargetMode="External"/><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gif"/><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tcps2core.ca/welcome" TargetMode="External"/><Relationship Id="rId78" Type="http://schemas.openxmlformats.org/officeDocument/2006/relationships/hyperlink" Target="https://cdn.dal.ca/content/dam/dalhousie/pdf/research-services/REB/Protecting%20Electronically%20Stored%20Personally%20Identifiable%20Research%20Data.pdf" TargetMode="External"/><Relationship Id="rId94" Type="http://schemas.openxmlformats.org/officeDocument/2006/relationships/image" Target="media/image55.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gif"/><Relationship Id="rId148" Type="http://schemas.openxmlformats.org/officeDocument/2006/relationships/image" Target="media/image107.gif"/><Relationship Id="rId164" Type="http://schemas.openxmlformats.org/officeDocument/2006/relationships/image" Target="media/image123.gif"/><Relationship Id="rId16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hyperlink" Target="http://www.pre.ethics.gc.ca/eng/policy-politique_tcps2-eptc2_2018.html" TargetMode="External"/><Relationship Id="rId89" Type="http://schemas.openxmlformats.org/officeDocument/2006/relationships/hyperlink" Target="http://www.pre.ethics.gc.ca/eng/tcps2-eptc2_2018_chapter11-chapitre11.html" TargetMode="External"/><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gif"/><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s://novascotia.ca/coms/families/changestoCFSA/Duty-to-Report.pdf" TargetMode="External"/><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gif"/><Relationship Id="rId90" Type="http://schemas.openxmlformats.org/officeDocument/2006/relationships/hyperlink" Target="http://novascotia.ca/dhw/phia/" TargetMode="External"/><Relationship Id="rId165" Type="http://schemas.openxmlformats.org/officeDocument/2006/relationships/image" Target="media/image124.gif"/><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hyperlink" Target="http://www.dal.ca/dept/university_secretariat/policies/human-rights---equity/ethical-conduct-of-research-involving-humans-policy.html" TargetMode="External"/><Relationship Id="rId113" Type="http://schemas.openxmlformats.org/officeDocument/2006/relationships/image" Target="media/image72.png"/><Relationship Id="rId134" Type="http://schemas.openxmlformats.org/officeDocument/2006/relationships/image" Target="media/image93.png"/><Relationship Id="rId80" Type="http://schemas.openxmlformats.org/officeDocument/2006/relationships/hyperlink" Target="https://nslegislature.ca/sites/default/files/legc/statutes/adult%20protection.pdf" TargetMode="External"/><Relationship Id="rId155" Type="http://schemas.openxmlformats.org/officeDocument/2006/relationships/image" Target="media/image114.gif"/><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62.png"/><Relationship Id="rId124"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TotalTime>
  <Pages>163</Pages>
  <Words>38947</Words>
  <Characters>221999</Characters>
  <Application>Microsoft Office Word</Application>
  <DocSecurity>0</DocSecurity>
  <Lines>1849</Lines>
  <Paragraphs>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158</cp:revision>
  <cp:lastPrinted>2022-01-14T04:30:00Z</cp:lastPrinted>
  <dcterms:created xsi:type="dcterms:W3CDTF">2022-01-15T19:58:00Z</dcterms:created>
  <dcterms:modified xsi:type="dcterms:W3CDTF">2022-04-20T18:12:00Z</dcterms:modified>
</cp:coreProperties>
</file>